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F8EF693"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14147">
        <w:rPr>
          <w:noProof/>
        </w:rPr>
        <w:t>3</w:t>
      </w:r>
    </w:p>
    <w:p w14:paraId="62150C31" w14:textId="6D11845E" w:rsidR="00AE439A" w:rsidRDefault="007836EA" w:rsidP="00AE439A">
      <w:pPr>
        <w:spacing w:line="360" w:lineRule="atLeast"/>
        <w:jc w:val="center"/>
        <w:rPr>
          <w:b/>
          <w:sz w:val="32"/>
          <w:szCs w:val="32"/>
        </w:rPr>
      </w:pPr>
      <w:proofErr w:type="gramStart"/>
      <w:r w:rsidRPr="007836EA">
        <w:rPr>
          <w:b/>
          <w:sz w:val="32"/>
          <w:szCs w:val="32"/>
        </w:rPr>
        <w:t>χ</w:t>
      </w:r>
      <w:r w:rsidR="006272B6">
        <w:rPr>
          <w:b/>
          <w:sz w:val="32"/>
          <w:szCs w:val="32"/>
        </w:rPr>
        <w:t>MCF</w:t>
      </w:r>
      <w:proofErr w:type="gram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BodyText"/>
      </w:pPr>
    </w:p>
    <w:p w14:paraId="6B2537CD" w14:textId="77777777" w:rsidR="001A33D0" w:rsidRPr="00BC394B" w:rsidRDefault="001A33D0" w:rsidP="00DF6AAF">
      <w:pPr>
        <w:pStyle w:val="BodyText"/>
        <w:sectPr w:rsidR="001A33D0" w:rsidRPr="00BC394B" w:rsidSect="00C845B4">
          <w:headerReference w:type="even" r:id="rId12"/>
          <w:footerReference w:type="even" r:id="rId13"/>
          <w:footerReference w:type="default" r:id="rId14"/>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4C5EF5CB"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D5EBC">
        <w:rPr>
          <w:color w:val="auto"/>
          <w:sz w:val="20"/>
          <w:lang w:val="de-DE"/>
        </w:rPr>
        <w:t>Published in Switzerland</w:t>
      </w:r>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490283">
            <w:rPr>
              <w:noProof/>
              <w:color w:val="auto"/>
              <w:sz w:val="20"/>
              <w:lang w:val="de-DE"/>
            </w:rPr>
            <w:t xml:space="preserve"> </w:t>
          </w:r>
          <w:r w:rsidR="00490283" w:rsidRPr="00490283">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490283">
            <w:rPr>
              <w:noProof/>
              <w:color w:val="auto"/>
              <w:sz w:val="20"/>
              <w:lang w:val="de-DE"/>
            </w:rPr>
            <w:t xml:space="preserve"> </w:t>
          </w:r>
          <w:r w:rsidR="00490283" w:rsidRPr="00490283">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04165B54" w14:textId="3A6E82EF" w:rsidR="00490283" w:rsidRDefault="0054733A">
      <w:pPr>
        <w:pStyle w:val="TOC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836947" w:history="1">
        <w:r w:rsidR="00490283" w:rsidRPr="001E489A">
          <w:rPr>
            <w:rStyle w:val="Hyperlink"/>
            <w:noProof/>
          </w:rPr>
          <w:t>Foreword</w:t>
        </w:r>
        <w:r w:rsidR="00490283">
          <w:rPr>
            <w:noProof/>
            <w:webHidden/>
          </w:rPr>
          <w:tab/>
        </w:r>
        <w:r w:rsidR="00490283">
          <w:rPr>
            <w:noProof/>
            <w:webHidden/>
          </w:rPr>
          <w:fldChar w:fldCharType="begin"/>
        </w:r>
        <w:r w:rsidR="00490283">
          <w:rPr>
            <w:noProof/>
            <w:webHidden/>
          </w:rPr>
          <w:instrText xml:space="preserve"> PAGEREF _Toc99836947 \h </w:instrText>
        </w:r>
        <w:r w:rsidR="00490283">
          <w:rPr>
            <w:noProof/>
            <w:webHidden/>
          </w:rPr>
        </w:r>
        <w:r w:rsidR="00490283">
          <w:rPr>
            <w:noProof/>
            <w:webHidden/>
          </w:rPr>
          <w:fldChar w:fldCharType="separate"/>
        </w:r>
        <w:r w:rsidR="00490283">
          <w:rPr>
            <w:noProof/>
            <w:webHidden/>
          </w:rPr>
          <w:t>xiii</w:t>
        </w:r>
        <w:r w:rsidR="00490283">
          <w:rPr>
            <w:noProof/>
            <w:webHidden/>
          </w:rPr>
          <w:fldChar w:fldCharType="end"/>
        </w:r>
      </w:hyperlink>
    </w:p>
    <w:p w14:paraId="68BA4C1A" w14:textId="3B1166BD" w:rsidR="00490283" w:rsidRDefault="00B25712">
      <w:pPr>
        <w:pStyle w:val="TOC1"/>
        <w:rPr>
          <w:rFonts w:asciiTheme="minorHAnsi" w:eastAsiaTheme="minorEastAsia" w:hAnsiTheme="minorHAnsi" w:cstheme="minorBidi"/>
          <w:b w:val="0"/>
          <w:noProof/>
          <w:lang w:val="de-DE" w:eastAsia="de-DE"/>
        </w:rPr>
      </w:pPr>
      <w:hyperlink w:anchor="_Toc99836948" w:history="1">
        <w:r w:rsidR="00490283" w:rsidRPr="001E489A">
          <w:rPr>
            <w:rStyle w:val="Hyperlink"/>
            <w:noProof/>
          </w:rPr>
          <w:t>Introduction</w:t>
        </w:r>
        <w:r w:rsidR="00490283">
          <w:rPr>
            <w:noProof/>
            <w:webHidden/>
          </w:rPr>
          <w:tab/>
        </w:r>
        <w:r w:rsidR="00490283">
          <w:rPr>
            <w:noProof/>
            <w:webHidden/>
          </w:rPr>
          <w:fldChar w:fldCharType="begin"/>
        </w:r>
        <w:r w:rsidR="00490283">
          <w:rPr>
            <w:noProof/>
            <w:webHidden/>
          </w:rPr>
          <w:instrText xml:space="preserve"> PAGEREF _Toc99836948 \h </w:instrText>
        </w:r>
        <w:r w:rsidR="00490283">
          <w:rPr>
            <w:noProof/>
            <w:webHidden/>
          </w:rPr>
        </w:r>
        <w:r w:rsidR="00490283">
          <w:rPr>
            <w:noProof/>
            <w:webHidden/>
          </w:rPr>
          <w:fldChar w:fldCharType="separate"/>
        </w:r>
        <w:r w:rsidR="00490283">
          <w:rPr>
            <w:noProof/>
            <w:webHidden/>
          </w:rPr>
          <w:t>xiv</w:t>
        </w:r>
        <w:r w:rsidR="00490283">
          <w:rPr>
            <w:noProof/>
            <w:webHidden/>
          </w:rPr>
          <w:fldChar w:fldCharType="end"/>
        </w:r>
      </w:hyperlink>
    </w:p>
    <w:p w14:paraId="4E067030" w14:textId="7327C8CC" w:rsidR="00490283" w:rsidRDefault="00B25712">
      <w:pPr>
        <w:pStyle w:val="TOC1"/>
        <w:rPr>
          <w:rFonts w:asciiTheme="minorHAnsi" w:eastAsiaTheme="minorEastAsia" w:hAnsiTheme="minorHAnsi" w:cstheme="minorBidi"/>
          <w:b w:val="0"/>
          <w:noProof/>
          <w:lang w:val="de-DE" w:eastAsia="de-DE"/>
        </w:rPr>
      </w:pPr>
      <w:hyperlink w:anchor="_Toc99836949" w:history="1">
        <w:r w:rsidR="00490283" w:rsidRPr="001E489A">
          <w:rPr>
            <w:rStyle w:val="Hyperlink"/>
            <w:noProof/>
          </w:rPr>
          <w:t>1</w:t>
        </w:r>
        <w:r w:rsidR="00490283">
          <w:rPr>
            <w:rFonts w:asciiTheme="minorHAnsi" w:eastAsiaTheme="minorEastAsia" w:hAnsiTheme="minorHAnsi" w:cstheme="minorBidi"/>
            <w:b w:val="0"/>
            <w:noProof/>
            <w:lang w:val="de-DE" w:eastAsia="de-DE"/>
          </w:rPr>
          <w:tab/>
        </w:r>
        <w:r w:rsidR="00490283" w:rsidRPr="001E489A">
          <w:rPr>
            <w:rStyle w:val="Hyperlink"/>
            <w:noProof/>
          </w:rPr>
          <w:t>Scope</w:t>
        </w:r>
        <w:r w:rsidR="00490283">
          <w:rPr>
            <w:noProof/>
            <w:webHidden/>
          </w:rPr>
          <w:tab/>
        </w:r>
        <w:r w:rsidR="00490283">
          <w:rPr>
            <w:noProof/>
            <w:webHidden/>
          </w:rPr>
          <w:fldChar w:fldCharType="begin"/>
        </w:r>
        <w:r w:rsidR="00490283">
          <w:rPr>
            <w:noProof/>
            <w:webHidden/>
          </w:rPr>
          <w:instrText xml:space="preserve"> PAGEREF _Toc99836949 \h </w:instrText>
        </w:r>
        <w:r w:rsidR="00490283">
          <w:rPr>
            <w:noProof/>
            <w:webHidden/>
          </w:rPr>
        </w:r>
        <w:r w:rsidR="00490283">
          <w:rPr>
            <w:noProof/>
            <w:webHidden/>
          </w:rPr>
          <w:fldChar w:fldCharType="separate"/>
        </w:r>
        <w:r w:rsidR="00490283">
          <w:rPr>
            <w:noProof/>
            <w:webHidden/>
          </w:rPr>
          <w:t>1</w:t>
        </w:r>
        <w:r w:rsidR="00490283">
          <w:rPr>
            <w:noProof/>
            <w:webHidden/>
          </w:rPr>
          <w:fldChar w:fldCharType="end"/>
        </w:r>
      </w:hyperlink>
    </w:p>
    <w:p w14:paraId="680ACD1B" w14:textId="7633DB72" w:rsidR="00490283" w:rsidRDefault="00B25712">
      <w:pPr>
        <w:pStyle w:val="TOC1"/>
        <w:rPr>
          <w:rFonts w:asciiTheme="minorHAnsi" w:eastAsiaTheme="minorEastAsia" w:hAnsiTheme="minorHAnsi" w:cstheme="minorBidi"/>
          <w:b w:val="0"/>
          <w:noProof/>
          <w:lang w:val="de-DE" w:eastAsia="de-DE"/>
        </w:rPr>
      </w:pPr>
      <w:hyperlink w:anchor="_Toc99836950" w:history="1">
        <w:r w:rsidR="00490283" w:rsidRPr="001E489A">
          <w:rPr>
            <w:rStyle w:val="Hyperlink"/>
            <w:noProof/>
          </w:rPr>
          <w:t>2</w:t>
        </w:r>
        <w:r w:rsidR="00490283">
          <w:rPr>
            <w:rFonts w:asciiTheme="minorHAnsi" w:eastAsiaTheme="minorEastAsia" w:hAnsiTheme="minorHAnsi" w:cstheme="minorBidi"/>
            <w:b w:val="0"/>
            <w:noProof/>
            <w:lang w:val="de-DE" w:eastAsia="de-DE"/>
          </w:rPr>
          <w:tab/>
        </w:r>
        <w:r w:rsidR="00490283" w:rsidRPr="001E489A">
          <w:rPr>
            <w:rStyle w:val="Hyperlink"/>
            <w:noProof/>
          </w:rPr>
          <w:t>Normative references</w:t>
        </w:r>
        <w:r w:rsidR="00490283">
          <w:rPr>
            <w:noProof/>
            <w:webHidden/>
          </w:rPr>
          <w:tab/>
        </w:r>
        <w:r w:rsidR="00490283">
          <w:rPr>
            <w:noProof/>
            <w:webHidden/>
          </w:rPr>
          <w:fldChar w:fldCharType="begin"/>
        </w:r>
        <w:r w:rsidR="00490283">
          <w:rPr>
            <w:noProof/>
            <w:webHidden/>
          </w:rPr>
          <w:instrText xml:space="preserve"> PAGEREF _Toc99836950 \h </w:instrText>
        </w:r>
        <w:r w:rsidR="00490283">
          <w:rPr>
            <w:noProof/>
            <w:webHidden/>
          </w:rPr>
        </w:r>
        <w:r w:rsidR="00490283">
          <w:rPr>
            <w:noProof/>
            <w:webHidden/>
          </w:rPr>
          <w:fldChar w:fldCharType="separate"/>
        </w:r>
        <w:r w:rsidR="00490283">
          <w:rPr>
            <w:noProof/>
            <w:webHidden/>
          </w:rPr>
          <w:t>1</w:t>
        </w:r>
        <w:r w:rsidR="00490283">
          <w:rPr>
            <w:noProof/>
            <w:webHidden/>
          </w:rPr>
          <w:fldChar w:fldCharType="end"/>
        </w:r>
      </w:hyperlink>
    </w:p>
    <w:p w14:paraId="016B85B0" w14:textId="02E484F4" w:rsidR="00490283" w:rsidRDefault="00B25712">
      <w:pPr>
        <w:pStyle w:val="TOC1"/>
        <w:rPr>
          <w:rFonts w:asciiTheme="minorHAnsi" w:eastAsiaTheme="minorEastAsia" w:hAnsiTheme="minorHAnsi" w:cstheme="minorBidi"/>
          <w:b w:val="0"/>
          <w:noProof/>
          <w:lang w:val="de-DE" w:eastAsia="de-DE"/>
        </w:rPr>
      </w:pPr>
      <w:hyperlink w:anchor="_Toc99836951" w:history="1">
        <w:r w:rsidR="00490283" w:rsidRPr="001E489A">
          <w:rPr>
            <w:rStyle w:val="Hyperlink"/>
            <w:noProof/>
          </w:rPr>
          <w:t>3</w:t>
        </w:r>
        <w:r w:rsidR="00490283">
          <w:rPr>
            <w:rFonts w:asciiTheme="minorHAnsi" w:eastAsiaTheme="minorEastAsia" w:hAnsiTheme="minorHAnsi" w:cstheme="minorBidi"/>
            <w:b w:val="0"/>
            <w:noProof/>
            <w:lang w:val="de-DE" w:eastAsia="de-DE"/>
          </w:rPr>
          <w:tab/>
        </w:r>
        <w:r w:rsidR="00490283" w:rsidRPr="001E489A">
          <w:rPr>
            <w:rStyle w:val="Hyperlink"/>
            <w:noProof/>
          </w:rPr>
          <w:t>Terms and definitions</w:t>
        </w:r>
        <w:r w:rsidR="00490283">
          <w:rPr>
            <w:noProof/>
            <w:webHidden/>
          </w:rPr>
          <w:tab/>
        </w:r>
        <w:r w:rsidR="00490283">
          <w:rPr>
            <w:noProof/>
            <w:webHidden/>
          </w:rPr>
          <w:fldChar w:fldCharType="begin"/>
        </w:r>
        <w:r w:rsidR="00490283">
          <w:rPr>
            <w:noProof/>
            <w:webHidden/>
          </w:rPr>
          <w:instrText xml:space="preserve"> PAGEREF _Toc99836951 \h </w:instrText>
        </w:r>
        <w:r w:rsidR="00490283">
          <w:rPr>
            <w:noProof/>
            <w:webHidden/>
          </w:rPr>
        </w:r>
        <w:r w:rsidR="00490283">
          <w:rPr>
            <w:noProof/>
            <w:webHidden/>
          </w:rPr>
          <w:fldChar w:fldCharType="separate"/>
        </w:r>
        <w:r w:rsidR="00490283">
          <w:rPr>
            <w:noProof/>
            <w:webHidden/>
          </w:rPr>
          <w:t>1</w:t>
        </w:r>
        <w:r w:rsidR="00490283">
          <w:rPr>
            <w:noProof/>
            <w:webHidden/>
          </w:rPr>
          <w:fldChar w:fldCharType="end"/>
        </w:r>
      </w:hyperlink>
    </w:p>
    <w:p w14:paraId="14F4749A" w14:textId="06C5D463" w:rsidR="00490283" w:rsidRDefault="00B25712">
      <w:pPr>
        <w:pStyle w:val="TOC1"/>
        <w:rPr>
          <w:rFonts w:asciiTheme="minorHAnsi" w:eastAsiaTheme="minorEastAsia" w:hAnsiTheme="minorHAnsi" w:cstheme="minorBidi"/>
          <w:b w:val="0"/>
          <w:noProof/>
          <w:lang w:val="de-DE" w:eastAsia="de-DE"/>
        </w:rPr>
      </w:pPr>
      <w:hyperlink w:anchor="_Toc99836952" w:history="1">
        <w:r w:rsidR="00490283" w:rsidRPr="001E489A">
          <w:rPr>
            <w:rStyle w:val="Hyperlink"/>
            <w:noProof/>
          </w:rPr>
          <w:t>4</w:t>
        </w:r>
        <w:r w:rsidR="00490283">
          <w:rPr>
            <w:rFonts w:asciiTheme="minorHAnsi" w:eastAsiaTheme="minorEastAsia" w:hAnsiTheme="minorHAnsi" w:cstheme="minorBidi"/>
            <w:b w:val="0"/>
            <w:noProof/>
            <w:lang w:val="de-DE" w:eastAsia="de-DE"/>
          </w:rPr>
          <w:tab/>
        </w:r>
        <w:r w:rsidR="00490283" w:rsidRPr="001E489A">
          <w:rPr>
            <w:rStyle w:val="Hyperlink"/>
            <w:noProof/>
          </w:rPr>
          <w:t>Design Principles and Basic Features of χMCF</w:t>
        </w:r>
        <w:r w:rsidR="00490283">
          <w:rPr>
            <w:noProof/>
            <w:webHidden/>
          </w:rPr>
          <w:tab/>
        </w:r>
        <w:r w:rsidR="00490283">
          <w:rPr>
            <w:noProof/>
            <w:webHidden/>
          </w:rPr>
          <w:fldChar w:fldCharType="begin"/>
        </w:r>
        <w:r w:rsidR="00490283">
          <w:rPr>
            <w:noProof/>
            <w:webHidden/>
          </w:rPr>
          <w:instrText xml:space="preserve"> PAGEREF _Toc99836952 \h </w:instrText>
        </w:r>
        <w:r w:rsidR="00490283">
          <w:rPr>
            <w:noProof/>
            <w:webHidden/>
          </w:rPr>
        </w:r>
        <w:r w:rsidR="00490283">
          <w:rPr>
            <w:noProof/>
            <w:webHidden/>
          </w:rPr>
          <w:fldChar w:fldCharType="separate"/>
        </w:r>
        <w:r w:rsidR="00490283">
          <w:rPr>
            <w:noProof/>
            <w:webHidden/>
          </w:rPr>
          <w:t>1</w:t>
        </w:r>
        <w:r w:rsidR="00490283">
          <w:rPr>
            <w:noProof/>
            <w:webHidden/>
          </w:rPr>
          <w:fldChar w:fldCharType="end"/>
        </w:r>
      </w:hyperlink>
    </w:p>
    <w:p w14:paraId="0129EC40" w14:textId="7E92DDBB" w:rsidR="00490283" w:rsidRDefault="00B25712">
      <w:pPr>
        <w:pStyle w:val="TOC2"/>
        <w:rPr>
          <w:rFonts w:asciiTheme="minorHAnsi" w:eastAsiaTheme="minorEastAsia" w:hAnsiTheme="minorHAnsi" w:cstheme="minorBidi"/>
          <w:b w:val="0"/>
          <w:noProof/>
          <w:lang w:val="de-DE" w:eastAsia="de-DE"/>
        </w:rPr>
      </w:pPr>
      <w:hyperlink w:anchor="_Toc99836953" w:history="1">
        <w:r w:rsidR="00490283" w:rsidRPr="001E489A">
          <w:rPr>
            <w:rStyle w:val="Hyperlink"/>
            <w:noProof/>
          </w:rPr>
          <w:t>4.1</w:t>
        </w:r>
        <w:r w:rsidR="00490283">
          <w:rPr>
            <w:rFonts w:asciiTheme="minorHAnsi" w:eastAsiaTheme="minorEastAsia" w:hAnsiTheme="minorHAnsi" w:cstheme="minorBidi"/>
            <w:b w:val="0"/>
            <w:noProof/>
            <w:lang w:val="de-DE" w:eastAsia="de-DE"/>
          </w:rPr>
          <w:tab/>
        </w:r>
        <w:r w:rsidR="00490283" w:rsidRPr="001E489A">
          <w:rPr>
            <w:rStyle w:val="Hyperlink"/>
            <w:noProof/>
          </w:rPr>
          <w:t>Design Principles</w:t>
        </w:r>
        <w:r w:rsidR="00490283">
          <w:rPr>
            <w:noProof/>
            <w:webHidden/>
          </w:rPr>
          <w:tab/>
        </w:r>
        <w:r w:rsidR="00490283">
          <w:rPr>
            <w:noProof/>
            <w:webHidden/>
          </w:rPr>
          <w:fldChar w:fldCharType="begin"/>
        </w:r>
        <w:r w:rsidR="00490283">
          <w:rPr>
            <w:noProof/>
            <w:webHidden/>
          </w:rPr>
          <w:instrText xml:space="preserve"> PAGEREF _Toc99836953 \h </w:instrText>
        </w:r>
        <w:r w:rsidR="00490283">
          <w:rPr>
            <w:noProof/>
            <w:webHidden/>
          </w:rPr>
        </w:r>
        <w:r w:rsidR="00490283">
          <w:rPr>
            <w:noProof/>
            <w:webHidden/>
          </w:rPr>
          <w:fldChar w:fldCharType="separate"/>
        </w:r>
        <w:r w:rsidR="00490283">
          <w:rPr>
            <w:noProof/>
            <w:webHidden/>
          </w:rPr>
          <w:t>2</w:t>
        </w:r>
        <w:r w:rsidR="00490283">
          <w:rPr>
            <w:noProof/>
            <w:webHidden/>
          </w:rPr>
          <w:fldChar w:fldCharType="end"/>
        </w:r>
      </w:hyperlink>
    </w:p>
    <w:p w14:paraId="405909FC" w14:textId="461EC9EF" w:rsidR="00490283" w:rsidRDefault="00B25712">
      <w:pPr>
        <w:pStyle w:val="TOC2"/>
        <w:rPr>
          <w:rFonts w:asciiTheme="minorHAnsi" w:eastAsiaTheme="minorEastAsia" w:hAnsiTheme="minorHAnsi" w:cstheme="minorBidi"/>
          <w:b w:val="0"/>
          <w:noProof/>
          <w:lang w:val="de-DE" w:eastAsia="de-DE"/>
        </w:rPr>
      </w:pPr>
      <w:hyperlink w:anchor="_Toc99836954" w:history="1">
        <w:r w:rsidR="00490283" w:rsidRPr="001E489A">
          <w:rPr>
            <w:rStyle w:val="Hyperlink"/>
            <w:noProof/>
          </w:rPr>
          <w:t>4.2</w:t>
        </w:r>
        <w:r w:rsidR="00490283">
          <w:rPr>
            <w:rFonts w:asciiTheme="minorHAnsi" w:eastAsiaTheme="minorEastAsia" w:hAnsiTheme="minorHAnsi" w:cstheme="minorBidi"/>
            <w:b w:val="0"/>
            <w:noProof/>
            <w:lang w:val="de-DE" w:eastAsia="de-DE"/>
          </w:rPr>
          <w:tab/>
        </w:r>
        <w:r w:rsidR="00490283" w:rsidRPr="001E489A">
          <w:rPr>
            <w:rStyle w:val="Hyperlink"/>
            <w:noProof/>
          </w:rPr>
          <w:t>Idealization of Joints</w:t>
        </w:r>
        <w:r w:rsidR="00490283">
          <w:rPr>
            <w:noProof/>
            <w:webHidden/>
          </w:rPr>
          <w:tab/>
        </w:r>
        <w:r w:rsidR="00490283">
          <w:rPr>
            <w:noProof/>
            <w:webHidden/>
          </w:rPr>
          <w:fldChar w:fldCharType="begin"/>
        </w:r>
        <w:r w:rsidR="00490283">
          <w:rPr>
            <w:noProof/>
            <w:webHidden/>
          </w:rPr>
          <w:instrText xml:space="preserve"> PAGEREF _Toc99836954 \h </w:instrText>
        </w:r>
        <w:r w:rsidR="00490283">
          <w:rPr>
            <w:noProof/>
            <w:webHidden/>
          </w:rPr>
        </w:r>
        <w:r w:rsidR="00490283">
          <w:rPr>
            <w:noProof/>
            <w:webHidden/>
          </w:rPr>
          <w:fldChar w:fldCharType="separate"/>
        </w:r>
        <w:r w:rsidR="00490283">
          <w:rPr>
            <w:noProof/>
            <w:webHidden/>
          </w:rPr>
          <w:t>2</w:t>
        </w:r>
        <w:r w:rsidR="00490283">
          <w:rPr>
            <w:noProof/>
            <w:webHidden/>
          </w:rPr>
          <w:fldChar w:fldCharType="end"/>
        </w:r>
      </w:hyperlink>
    </w:p>
    <w:p w14:paraId="32E0E99E" w14:textId="2618FE5C" w:rsidR="00490283" w:rsidRDefault="00B25712">
      <w:pPr>
        <w:pStyle w:val="TOC2"/>
        <w:rPr>
          <w:rFonts w:asciiTheme="minorHAnsi" w:eastAsiaTheme="minorEastAsia" w:hAnsiTheme="minorHAnsi" w:cstheme="minorBidi"/>
          <w:b w:val="0"/>
          <w:noProof/>
          <w:lang w:val="de-DE" w:eastAsia="de-DE"/>
        </w:rPr>
      </w:pPr>
      <w:hyperlink w:anchor="_Toc99836955" w:history="1">
        <w:r w:rsidR="00490283" w:rsidRPr="001E489A">
          <w:rPr>
            <w:rStyle w:val="Hyperlink"/>
            <w:noProof/>
          </w:rPr>
          <w:t>4.3</w:t>
        </w:r>
        <w:r w:rsidR="00490283">
          <w:rPr>
            <w:rFonts w:asciiTheme="minorHAnsi" w:eastAsiaTheme="minorEastAsia" w:hAnsiTheme="minorHAnsi" w:cstheme="minorBidi"/>
            <w:b w:val="0"/>
            <w:noProof/>
            <w:lang w:val="de-DE" w:eastAsia="de-DE"/>
          </w:rPr>
          <w:tab/>
        </w:r>
        <w:r w:rsidR="00490283" w:rsidRPr="001E489A">
          <w:rPr>
            <w:rStyle w:val="Hyperlink"/>
            <w:noProof/>
          </w:rPr>
          <w:t>Reconstruction of Joints from χMCF</w:t>
        </w:r>
        <w:r w:rsidR="00490283">
          <w:rPr>
            <w:noProof/>
            <w:webHidden/>
          </w:rPr>
          <w:tab/>
        </w:r>
        <w:r w:rsidR="00490283">
          <w:rPr>
            <w:noProof/>
            <w:webHidden/>
          </w:rPr>
          <w:fldChar w:fldCharType="begin"/>
        </w:r>
        <w:r w:rsidR="00490283">
          <w:rPr>
            <w:noProof/>
            <w:webHidden/>
          </w:rPr>
          <w:instrText xml:space="preserve"> PAGEREF _Toc99836955 \h </w:instrText>
        </w:r>
        <w:r w:rsidR="00490283">
          <w:rPr>
            <w:noProof/>
            <w:webHidden/>
          </w:rPr>
        </w:r>
        <w:r w:rsidR="00490283">
          <w:rPr>
            <w:noProof/>
            <w:webHidden/>
          </w:rPr>
          <w:fldChar w:fldCharType="separate"/>
        </w:r>
        <w:r w:rsidR="00490283">
          <w:rPr>
            <w:noProof/>
            <w:webHidden/>
          </w:rPr>
          <w:t>3</w:t>
        </w:r>
        <w:r w:rsidR="00490283">
          <w:rPr>
            <w:noProof/>
            <w:webHidden/>
          </w:rPr>
          <w:fldChar w:fldCharType="end"/>
        </w:r>
      </w:hyperlink>
    </w:p>
    <w:p w14:paraId="796F30A8" w14:textId="5784CAD6" w:rsidR="00490283" w:rsidRDefault="00B25712">
      <w:pPr>
        <w:pStyle w:val="TOC2"/>
        <w:rPr>
          <w:rFonts w:asciiTheme="minorHAnsi" w:eastAsiaTheme="minorEastAsia" w:hAnsiTheme="minorHAnsi" w:cstheme="minorBidi"/>
          <w:b w:val="0"/>
          <w:noProof/>
          <w:lang w:val="de-DE" w:eastAsia="de-DE"/>
        </w:rPr>
      </w:pPr>
      <w:hyperlink w:anchor="_Toc99836956" w:history="1">
        <w:r w:rsidR="00490283" w:rsidRPr="001E489A">
          <w:rPr>
            <w:rStyle w:val="Hyperlink"/>
            <w:noProof/>
          </w:rPr>
          <w:t>4.4</w:t>
        </w:r>
        <w:r w:rsidR="00490283">
          <w:rPr>
            <w:rFonts w:asciiTheme="minorHAnsi" w:eastAsiaTheme="minorEastAsia" w:hAnsiTheme="minorHAnsi" w:cstheme="minorBidi"/>
            <w:b w:val="0"/>
            <w:noProof/>
            <w:lang w:val="de-DE" w:eastAsia="de-DE"/>
          </w:rPr>
          <w:tab/>
        </w:r>
        <w:r w:rsidR="00490283" w:rsidRPr="001E489A">
          <w:rPr>
            <w:rStyle w:val="Hyperlink"/>
            <w:noProof/>
          </w:rPr>
          <w:t>Description of Topology</w:t>
        </w:r>
        <w:r w:rsidR="00490283">
          <w:rPr>
            <w:noProof/>
            <w:webHidden/>
          </w:rPr>
          <w:tab/>
        </w:r>
        <w:r w:rsidR="00490283">
          <w:rPr>
            <w:noProof/>
            <w:webHidden/>
          </w:rPr>
          <w:fldChar w:fldCharType="begin"/>
        </w:r>
        <w:r w:rsidR="00490283">
          <w:rPr>
            <w:noProof/>
            <w:webHidden/>
          </w:rPr>
          <w:instrText xml:space="preserve"> PAGEREF _Toc99836956 \h </w:instrText>
        </w:r>
        <w:r w:rsidR="00490283">
          <w:rPr>
            <w:noProof/>
            <w:webHidden/>
          </w:rPr>
        </w:r>
        <w:r w:rsidR="00490283">
          <w:rPr>
            <w:noProof/>
            <w:webHidden/>
          </w:rPr>
          <w:fldChar w:fldCharType="separate"/>
        </w:r>
        <w:r w:rsidR="00490283">
          <w:rPr>
            <w:noProof/>
            <w:webHidden/>
          </w:rPr>
          <w:t>3</w:t>
        </w:r>
        <w:r w:rsidR="00490283">
          <w:rPr>
            <w:noProof/>
            <w:webHidden/>
          </w:rPr>
          <w:fldChar w:fldCharType="end"/>
        </w:r>
      </w:hyperlink>
    </w:p>
    <w:p w14:paraId="39AA8A34" w14:textId="277B504B" w:rsidR="00490283" w:rsidRDefault="00B25712">
      <w:pPr>
        <w:pStyle w:val="TOC2"/>
        <w:rPr>
          <w:rFonts w:asciiTheme="minorHAnsi" w:eastAsiaTheme="minorEastAsia" w:hAnsiTheme="minorHAnsi" w:cstheme="minorBidi"/>
          <w:b w:val="0"/>
          <w:noProof/>
          <w:lang w:val="de-DE" w:eastAsia="de-DE"/>
        </w:rPr>
      </w:pPr>
      <w:hyperlink w:anchor="_Toc99836957" w:history="1">
        <w:r w:rsidR="00490283" w:rsidRPr="001E489A">
          <w:rPr>
            <w:rStyle w:val="Hyperlink"/>
            <w:noProof/>
          </w:rPr>
          <w:t>4.5</w:t>
        </w:r>
        <w:r w:rsidR="00490283">
          <w:rPr>
            <w:rFonts w:asciiTheme="minorHAnsi" w:eastAsiaTheme="minorEastAsia" w:hAnsiTheme="minorHAnsi" w:cstheme="minorBidi"/>
            <w:b w:val="0"/>
            <w:noProof/>
            <w:lang w:val="de-DE" w:eastAsia="de-DE"/>
          </w:rPr>
          <w:tab/>
        </w:r>
        <w:r w:rsidR="00490283" w:rsidRPr="001E489A">
          <w:rPr>
            <w:rStyle w:val="Hyperlink"/>
            <w:noProof/>
          </w:rPr>
          <w:t>χMCF in the Development Processes</w:t>
        </w:r>
        <w:r w:rsidR="00490283">
          <w:rPr>
            <w:noProof/>
            <w:webHidden/>
          </w:rPr>
          <w:tab/>
        </w:r>
        <w:r w:rsidR="00490283">
          <w:rPr>
            <w:noProof/>
            <w:webHidden/>
          </w:rPr>
          <w:fldChar w:fldCharType="begin"/>
        </w:r>
        <w:r w:rsidR="00490283">
          <w:rPr>
            <w:noProof/>
            <w:webHidden/>
          </w:rPr>
          <w:instrText xml:space="preserve"> PAGEREF _Toc99836957 \h </w:instrText>
        </w:r>
        <w:r w:rsidR="00490283">
          <w:rPr>
            <w:noProof/>
            <w:webHidden/>
          </w:rPr>
        </w:r>
        <w:r w:rsidR="00490283">
          <w:rPr>
            <w:noProof/>
            <w:webHidden/>
          </w:rPr>
          <w:fldChar w:fldCharType="separate"/>
        </w:r>
        <w:r w:rsidR="00490283">
          <w:rPr>
            <w:noProof/>
            <w:webHidden/>
          </w:rPr>
          <w:t>4</w:t>
        </w:r>
        <w:r w:rsidR="00490283">
          <w:rPr>
            <w:noProof/>
            <w:webHidden/>
          </w:rPr>
          <w:fldChar w:fldCharType="end"/>
        </w:r>
      </w:hyperlink>
    </w:p>
    <w:p w14:paraId="5E84B964" w14:textId="10D58713" w:rsidR="00490283" w:rsidRDefault="00B25712">
      <w:pPr>
        <w:pStyle w:val="TOC1"/>
        <w:rPr>
          <w:rFonts w:asciiTheme="minorHAnsi" w:eastAsiaTheme="minorEastAsia" w:hAnsiTheme="minorHAnsi" w:cstheme="minorBidi"/>
          <w:b w:val="0"/>
          <w:noProof/>
          <w:lang w:val="de-DE" w:eastAsia="de-DE"/>
        </w:rPr>
      </w:pPr>
      <w:hyperlink w:anchor="_Toc99836958" w:history="1">
        <w:r w:rsidR="00490283" w:rsidRPr="001E489A">
          <w:rPr>
            <w:rStyle w:val="Hyperlink"/>
            <w:noProof/>
          </w:rPr>
          <w:t>5</w:t>
        </w:r>
        <w:r w:rsidR="00490283">
          <w:rPr>
            <w:rFonts w:asciiTheme="minorHAnsi" w:eastAsiaTheme="minorEastAsia" w:hAnsiTheme="minorHAnsi" w:cstheme="minorBidi"/>
            <w:b w:val="0"/>
            <w:noProof/>
            <w:lang w:val="de-DE" w:eastAsia="de-DE"/>
          </w:rPr>
          <w:tab/>
        </w:r>
        <w:r w:rsidR="00490283" w:rsidRPr="001E489A">
          <w:rPr>
            <w:rStyle w:val="Hyperlink"/>
            <w:noProof/>
          </w:rPr>
          <w:t>Keywords of XML specification</w:t>
        </w:r>
        <w:r w:rsidR="00490283">
          <w:rPr>
            <w:noProof/>
            <w:webHidden/>
          </w:rPr>
          <w:tab/>
        </w:r>
        <w:r w:rsidR="00490283">
          <w:rPr>
            <w:noProof/>
            <w:webHidden/>
          </w:rPr>
          <w:fldChar w:fldCharType="begin"/>
        </w:r>
        <w:r w:rsidR="00490283">
          <w:rPr>
            <w:noProof/>
            <w:webHidden/>
          </w:rPr>
          <w:instrText xml:space="preserve"> PAGEREF _Toc99836958 \h </w:instrText>
        </w:r>
        <w:r w:rsidR="00490283">
          <w:rPr>
            <w:noProof/>
            <w:webHidden/>
          </w:rPr>
        </w:r>
        <w:r w:rsidR="00490283">
          <w:rPr>
            <w:noProof/>
            <w:webHidden/>
          </w:rPr>
          <w:fldChar w:fldCharType="separate"/>
        </w:r>
        <w:r w:rsidR="00490283">
          <w:rPr>
            <w:noProof/>
            <w:webHidden/>
          </w:rPr>
          <w:t>5</w:t>
        </w:r>
        <w:r w:rsidR="00490283">
          <w:rPr>
            <w:noProof/>
            <w:webHidden/>
          </w:rPr>
          <w:fldChar w:fldCharType="end"/>
        </w:r>
      </w:hyperlink>
    </w:p>
    <w:p w14:paraId="24C91CA1" w14:textId="411A9E20" w:rsidR="00490283" w:rsidRDefault="00B25712">
      <w:pPr>
        <w:pStyle w:val="TOC2"/>
        <w:rPr>
          <w:rFonts w:asciiTheme="minorHAnsi" w:eastAsiaTheme="minorEastAsia" w:hAnsiTheme="minorHAnsi" w:cstheme="minorBidi"/>
          <w:b w:val="0"/>
          <w:noProof/>
          <w:lang w:val="de-DE" w:eastAsia="de-DE"/>
        </w:rPr>
      </w:pPr>
      <w:hyperlink w:anchor="_Toc99836959" w:history="1">
        <w:r w:rsidR="00490283" w:rsidRPr="001E489A">
          <w:rPr>
            <w:rStyle w:val="Hyperlink"/>
            <w:noProof/>
          </w:rPr>
          <w:t>5.1</w:t>
        </w:r>
        <w:r w:rsidR="00490283">
          <w:rPr>
            <w:rFonts w:asciiTheme="minorHAnsi" w:eastAsiaTheme="minorEastAsia" w:hAnsiTheme="minorHAnsi" w:cstheme="minorBidi"/>
            <w:b w:val="0"/>
            <w:noProof/>
            <w:lang w:val="de-DE" w:eastAsia="de-DE"/>
          </w:rPr>
          <w:tab/>
        </w:r>
        <w:r w:rsidR="00490283" w:rsidRPr="001E489A">
          <w:rPr>
            <w:rStyle w:val="Hyperlink"/>
            <w:noProof/>
          </w:rPr>
          <w:t>Keywords</w:t>
        </w:r>
        <w:r w:rsidR="00490283">
          <w:rPr>
            <w:noProof/>
            <w:webHidden/>
          </w:rPr>
          <w:tab/>
        </w:r>
        <w:r w:rsidR="00490283">
          <w:rPr>
            <w:noProof/>
            <w:webHidden/>
          </w:rPr>
          <w:fldChar w:fldCharType="begin"/>
        </w:r>
        <w:r w:rsidR="00490283">
          <w:rPr>
            <w:noProof/>
            <w:webHidden/>
          </w:rPr>
          <w:instrText xml:space="preserve"> PAGEREF _Toc99836959 \h </w:instrText>
        </w:r>
        <w:r w:rsidR="00490283">
          <w:rPr>
            <w:noProof/>
            <w:webHidden/>
          </w:rPr>
        </w:r>
        <w:r w:rsidR="00490283">
          <w:rPr>
            <w:noProof/>
            <w:webHidden/>
          </w:rPr>
          <w:fldChar w:fldCharType="separate"/>
        </w:r>
        <w:r w:rsidR="00490283">
          <w:rPr>
            <w:noProof/>
            <w:webHidden/>
          </w:rPr>
          <w:t>5</w:t>
        </w:r>
        <w:r w:rsidR="00490283">
          <w:rPr>
            <w:noProof/>
            <w:webHidden/>
          </w:rPr>
          <w:fldChar w:fldCharType="end"/>
        </w:r>
      </w:hyperlink>
    </w:p>
    <w:p w14:paraId="525C0429" w14:textId="3A6FBCB5" w:rsidR="00490283" w:rsidRDefault="00B25712">
      <w:pPr>
        <w:pStyle w:val="TOC1"/>
        <w:rPr>
          <w:rFonts w:asciiTheme="minorHAnsi" w:eastAsiaTheme="minorEastAsia" w:hAnsiTheme="minorHAnsi" w:cstheme="minorBidi"/>
          <w:b w:val="0"/>
          <w:noProof/>
          <w:lang w:val="de-DE" w:eastAsia="de-DE"/>
        </w:rPr>
      </w:pPr>
      <w:hyperlink w:anchor="_Toc99836960" w:history="1">
        <w:r w:rsidR="00490283" w:rsidRPr="001E489A">
          <w:rPr>
            <w:rStyle w:val="Hyperlink"/>
            <w:noProof/>
          </w:rPr>
          <w:t>6</w:t>
        </w:r>
        <w:r w:rsidR="00490283">
          <w:rPr>
            <w:rFonts w:asciiTheme="minorHAnsi" w:eastAsiaTheme="minorEastAsia" w:hAnsiTheme="minorHAnsi" w:cstheme="minorBidi"/>
            <w:b w:val="0"/>
            <w:noProof/>
            <w:lang w:val="de-DE" w:eastAsia="de-DE"/>
          </w:rPr>
          <w:tab/>
        </w:r>
        <w:r w:rsidR="00490283" w:rsidRPr="001E489A">
          <w:rPr>
            <w:rStyle w:val="Hyperlink"/>
            <w:noProof/>
          </w:rPr>
          <w:t>Parts, Properties and Assemblies</w:t>
        </w:r>
        <w:r w:rsidR="00490283">
          <w:rPr>
            <w:noProof/>
            <w:webHidden/>
          </w:rPr>
          <w:tab/>
        </w:r>
        <w:r w:rsidR="00490283">
          <w:rPr>
            <w:noProof/>
            <w:webHidden/>
          </w:rPr>
          <w:fldChar w:fldCharType="begin"/>
        </w:r>
        <w:r w:rsidR="00490283">
          <w:rPr>
            <w:noProof/>
            <w:webHidden/>
          </w:rPr>
          <w:instrText xml:space="preserve"> PAGEREF _Toc99836960 \h </w:instrText>
        </w:r>
        <w:r w:rsidR="00490283">
          <w:rPr>
            <w:noProof/>
            <w:webHidden/>
          </w:rPr>
        </w:r>
        <w:r w:rsidR="00490283">
          <w:rPr>
            <w:noProof/>
            <w:webHidden/>
          </w:rPr>
          <w:fldChar w:fldCharType="separate"/>
        </w:r>
        <w:r w:rsidR="00490283">
          <w:rPr>
            <w:noProof/>
            <w:webHidden/>
          </w:rPr>
          <w:t>6</w:t>
        </w:r>
        <w:r w:rsidR="00490283">
          <w:rPr>
            <w:noProof/>
            <w:webHidden/>
          </w:rPr>
          <w:fldChar w:fldCharType="end"/>
        </w:r>
      </w:hyperlink>
    </w:p>
    <w:p w14:paraId="2F187129" w14:textId="271E2B15" w:rsidR="00490283" w:rsidRDefault="00B25712">
      <w:pPr>
        <w:pStyle w:val="TOC2"/>
        <w:rPr>
          <w:rFonts w:asciiTheme="minorHAnsi" w:eastAsiaTheme="minorEastAsia" w:hAnsiTheme="minorHAnsi" w:cstheme="minorBidi"/>
          <w:b w:val="0"/>
          <w:noProof/>
          <w:lang w:val="de-DE" w:eastAsia="de-DE"/>
        </w:rPr>
      </w:pPr>
      <w:hyperlink w:anchor="_Toc99836961" w:history="1">
        <w:r w:rsidR="00490283" w:rsidRPr="001E489A">
          <w:rPr>
            <w:rStyle w:val="Hyperlink"/>
            <w:noProof/>
          </w:rPr>
          <w:t>6.1</w:t>
        </w:r>
        <w:r w:rsidR="00490283">
          <w:rPr>
            <w:rFonts w:asciiTheme="minorHAnsi" w:eastAsiaTheme="minorEastAsia" w:hAnsiTheme="minorHAnsi" w:cstheme="minorBidi"/>
            <w:b w:val="0"/>
            <w:noProof/>
            <w:lang w:val="de-DE" w:eastAsia="de-DE"/>
          </w:rPr>
          <w:tab/>
        </w:r>
        <w:r w:rsidR="00490283" w:rsidRPr="001E489A">
          <w:rPr>
            <w:rStyle w:val="Hyperlink"/>
            <w:noProof/>
          </w:rPr>
          <w:t>Parts</w:t>
        </w:r>
        <w:r w:rsidR="00490283">
          <w:rPr>
            <w:noProof/>
            <w:webHidden/>
          </w:rPr>
          <w:tab/>
        </w:r>
        <w:r w:rsidR="00490283">
          <w:rPr>
            <w:noProof/>
            <w:webHidden/>
          </w:rPr>
          <w:fldChar w:fldCharType="begin"/>
        </w:r>
        <w:r w:rsidR="00490283">
          <w:rPr>
            <w:noProof/>
            <w:webHidden/>
          </w:rPr>
          <w:instrText xml:space="preserve"> PAGEREF _Toc99836961 \h </w:instrText>
        </w:r>
        <w:r w:rsidR="00490283">
          <w:rPr>
            <w:noProof/>
            <w:webHidden/>
          </w:rPr>
        </w:r>
        <w:r w:rsidR="00490283">
          <w:rPr>
            <w:noProof/>
            <w:webHidden/>
          </w:rPr>
          <w:fldChar w:fldCharType="separate"/>
        </w:r>
        <w:r w:rsidR="00490283">
          <w:rPr>
            <w:noProof/>
            <w:webHidden/>
          </w:rPr>
          <w:t>7</w:t>
        </w:r>
        <w:r w:rsidR="00490283">
          <w:rPr>
            <w:noProof/>
            <w:webHidden/>
          </w:rPr>
          <w:fldChar w:fldCharType="end"/>
        </w:r>
      </w:hyperlink>
    </w:p>
    <w:p w14:paraId="57BA0AAF" w14:textId="57940ADC" w:rsidR="00490283" w:rsidRDefault="00B25712">
      <w:pPr>
        <w:pStyle w:val="TOC3"/>
        <w:rPr>
          <w:rFonts w:asciiTheme="minorHAnsi" w:eastAsiaTheme="minorEastAsia" w:hAnsiTheme="minorHAnsi" w:cstheme="minorBidi"/>
          <w:b w:val="0"/>
          <w:noProof/>
          <w:lang w:val="de-DE" w:eastAsia="de-DE"/>
        </w:rPr>
      </w:pPr>
      <w:hyperlink w:anchor="_Toc99836962" w:history="1">
        <w:r w:rsidR="00490283" w:rsidRPr="001E489A">
          <w:rPr>
            <w:rStyle w:val="Hyperlink"/>
            <w:noProof/>
          </w:rPr>
          <w:t>6.1.1</w:t>
        </w:r>
        <w:r w:rsidR="00490283">
          <w:rPr>
            <w:rFonts w:asciiTheme="minorHAnsi" w:eastAsiaTheme="minorEastAsia" w:hAnsiTheme="minorHAnsi" w:cstheme="minorBidi"/>
            <w:b w:val="0"/>
            <w:noProof/>
            <w:lang w:val="de-DE" w:eastAsia="de-DE"/>
          </w:rPr>
          <w:tab/>
        </w:r>
        <w:r w:rsidR="00490283" w:rsidRPr="001E489A">
          <w:rPr>
            <w:rStyle w:val="Hyperlink"/>
            <w:noProof/>
          </w:rPr>
          <w:t>Part Labels</w:t>
        </w:r>
        <w:r w:rsidR="00490283">
          <w:rPr>
            <w:noProof/>
            <w:webHidden/>
          </w:rPr>
          <w:tab/>
        </w:r>
        <w:r w:rsidR="00490283">
          <w:rPr>
            <w:noProof/>
            <w:webHidden/>
          </w:rPr>
          <w:fldChar w:fldCharType="begin"/>
        </w:r>
        <w:r w:rsidR="00490283">
          <w:rPr>
            <w:noProof/>
            <w:webHidden/>
          </w:rPr>
          <w:instrText xml:space="preserve"> PAGEREF _Toc99836962 \h </w:instrText>
        </w:r>
        <w:r w:rsidR="00490283">
          <w:rPr>
            <w:noProof/>
            <w:webHidden/>
          </w:rPr>
        </w:r>
        <w:r w:rsidR="00490283">
          <w:rPr>
            <w:noProof/>
            <w:webHidden/>
          </w:rPr>
          <w:fldChar w:fldCharType="separate"/>
        </w:r>
        <w:r w:rsidR="00490283">
          <w:rPr>
            <w:noProof/>
            <w:webHidden/>
          </w:rPr>
          <w:t>7</w:t>
        </w:r>
        <w:r w:rsidR="00490283">
          <w:rPr>
            <w:noProof/>
            <w:webHidden/>
          </w:rPr>
          <w:fldChar w:fldCharType="end"/>
        </w:r>
      </w:hyperlink>
    </w:p>
    <w:p w14:paraId="1738BEC8" w14:textId="6B7C660E" w:rsidR="00490283" w:rsidRDefault="00B25712">
      <w:pPr>
        <w:pStyle w:val="TOC3"/>
        <w:rPr>
          <w:rFonts w:asciiTheme="minorHAnsi" w:eastAsiaTheme="minorEastAsia" w:hAnsiTheme="minorHAnsi" w:cstheme="minorBidi"/>
          <w:b w:val="0"/>
          <w:noProof/>
          <w:lang w:val="de-DE" w:eastAsia="de-DE"/>
        </w:rPr>
      </w:pPr>
      <w:hyperlink w:anchor="_Toc99836963" w:history="1">
        <w:r w:rsidR="00490283" w:rsidRPr="001E489A">
          <w:rPr>
            <w:rStyle w:val="Hyperlink"/>
            <w:noProof/>
          </w:rPr>
          <w:t>6.1.2</w:t>
        </w:r>
        <w:r w:rsidR="00490283">
          <w:rPr>
            <w:rFonts w:asciiTheme="minorHAnsi" w:eastAsiaTheme="minorEastAsia" w:hAnsiTheme="minorHAnsi" w:cstheme="minorBidi"/>
            <w:b w:val="0"/>
            <w:noProof/>
            <w:lang w:val="de-DE" w:eastAsia="de-DE"/>
          </w:rPr>
          <w:tab/>
        </w:r>
        <w:r w:rsidR="00490283" w:rsidRPr="001E489A">
          <w:rPr>
            <w:rStyle w:val="Hyperlink"/>
            <w:noProof/>
          </w:rPr>
          <w:t>Part Instances</w:t>
        </w:r>
        <w:r w:rsidR="00490283">
          <w:rPr>
            <w:noProof/>
            <w:webHidden/>
          </w:rPr>
          <w:tab/>
        </w:r>
        <w:r w:rsidR="00490283">
          <w:rPr>
            <w:noProof/>
            <w:webHidden/>
          </w:rPr>
          <w:fldChar w:fldCharType="begin"/>
        </w:r>
        <w:r w:rsidR="00490283">
          <w:rPr>
            <w:noProof/>
            <w:webHidden/>
          </w:rPr>
          <w:instrText xml:space="preserve"> PAGEREF _Toc99836963 \h </w:instrText>
        </w:r>
        <w:r w:rsidR="00490283">
          <w:rPr>
            <w:noProof/>
            <w:webHidden/>
          </w:rPr>
        </w:r>
        <w:r w:rsidR="00490283">
          <w:rPr>
            <w:noProof/>
            <w:webHidden/>
          </w:rPr>
          <w:fldChar w:fldCharType="separate"/>
        </w:r>
        <w:r w:rsidR="00490283">
          <w:rPr>
            <w:noProof/>
            <w:webHidden/>
          </w:rPr>
          <w:t>7</w:t>
        </w:r>
        <w:r w:rsidR="00490283">
          <w:rPr>
            <w:noProof/>
            <w:webHidden/>
          </w:rPr>
          <w:fldChar w:fldCharType="end"/>
        </w:r>
      </w:hyperlink>
    </w:p>
    <w:p w14:paraId="76FBC503" w14:textId="55C2EA6B" w:rsidR="00490283" w:rsidRDefault="00B25712">
      <w:pPr>
        <w:pStyle w:val="TOC2"/>
        <w:rPr>
          <w:rFonts w:asciiTheme="minorHAnsi" w:eastAsiaTheme="minorEastAsia" w:hAnsiTheme="minorHAnsi" w:cstheme="minorBidi"/>
          <w:b w:val="0"/>
          <w:noProof/>
          <w:lang w:val="de-DE" w:eastAsia="de-DE"/>
        </w:rPr>
      </w:pPr>
      <w:hyperlink w:anchor="_Toc99836964" w:history="1">
        <w:r w:rsidR="00490283" w:rsidRPr="001E489A">
          <w:rPr>
            <w:rStyle w:val="Hyperlink"/>
            <w:noProof/>
          </w:rPr>
          <w:t>6.2</w:t>
        </w:r>
        <w:r w:rsidR="00490283">
          <w:rPr>
            <w:rFonts w:asciiTheme="minorHAnsi" w:eastAsiaTheme="minorEastAsia" w:hAnsiTheme="minorHAnsi" w:cstheme="minorBidi"/>
            <w:b w:val="0"/>
            <w:noProof/>
            <w:lang w:val="de-DE" w:eastAsia="de-DE"/>
          </w:rPr>
          <w:tab/>
        </w:r>
        <w:r w:rsidR="00490283" w:rsidRPr="001E489A">
          <w:rPr>
            <w:rStyle w:val="Hyperlink"/>
            <w:noProof/>
          </w:rPr>
          <w:t>Properties</w:t>
        </w:r>
        <w:r w:rsidR="00490283">
          <w:rPr>
            <w:noProof/>
            <w:webHidden/>
          </w:rPr>
          <w:tab/>
        </w:r>
        <w:r w:rsidR="00490283">
          <w:rPr>
            <w:noProof/>
            <w:webHidden/>
          </w:rPr>
          <w:fldChar w:fldCharType="begin"/>
        </w:r>
        <w:r w:rsidR="00490283">
          <w:rPr>
            <w:noProof/>
            <w:webHidden/>
          </w:rPr>
          <w:instrText xml:space="preserve"> PAGEREF _Toc99836964 \h </w:instrText>
        </w:r>
        <w:r w:rsidR="00490283">
          <w:rPr>
            <w:noProof/>
            <w:webHidden/>
          </w:rPr>
        </w:r>
        <w:r w:rsidR="00490283">
          <w:rPr>
            <w:noProof/>
            <w:webHidden/>
          </w:rPr>
          <w:fldChar w:fldCharType="separate"/>
        </w:r>
        <w:r w:rsidR="00490283">
          <w:rPr>
            <w:noProof/>
            <w:webHidden/>
          </w:rPr>
          <w:t>7</w:t>
        </w:r>
        <w:r w:rsidR="00490283">
          <w:rPr>
            <w:noProof/>
            <w:webHidden/>
          </w:rPr>
          <w:fldChar w:fldCharType="end"/>
        </w:r>
      </w:hyperlink>
    </w:p>
    <w:p w14:paraId="33C1F36F" w14:textId="1F897A9D" w:rsidR="00490283" w:rsidRDefault="00B25712">
      <w:pPr>
        <w:pStyle w:val="TOC2"/>
        <w:rPr>
          <w:rFonts w:asciiTheme="minorHAnsi" w:eastAsiaTheme="minorEastAsia" w:hAnsiTheme="minorHAnsi" w:cstheme="minorBidi"/>
          <w:b w:val="0"/>
          <w:noProof/>
          <w:lang w:val="de-DE" w:eastAsia="de-DE"/>
        </w:rPr>
      </w:pPr>
      <w:hyperlink w:anchor="_Toc99836965" w:history="1">
        <w:r w:rsidR="00490283" w:rsidRPr="001E489A">
          <w:rPr>
            <w:rStyle w:val="Hyperlink"/>
            <w:noProof/>
          </w:rPr>
          <w:t>6.3</w:t>
        </w:r>
        <w:r w:rsidR="00490283">
          <w:rPr>
            <w:rFonts w:asciiTheme="minorHAnsi" w:eastAsiaTheme="minorEastAsia" w:hAnsiTheme="minorHAnsi" w:cstheme="minorBidi"/>
            <w:b w:val="0"/>
            <w:noProof/>
            <w:lang w:val="de-DE" w:eastAsia="de-DE"/>
          </w:rPr>
          <w:tab/>
        </w:r>
        <w:r w:rsidR="00490283" w:rsidRPr="001E489A">
          <w:rPr>
            <w:rStyle w:val="Hyperlink"/>
            <w:noProof/>
          </w:rPr>
          <w:t>Assemblies</w:t>
        </w:r>
        <w:r w:rsidR="00490283">
          <w:rPr>
            <w:noProof/>
            <w:webHidden/>
          </w:rPr>
          <w:tab/>
        </w:r>
        <w:r w:rsidR="00490283">
          <w:rPr>
            <w:noProof/>
            <w:webHidden/>
          </w:rPr>
          <w:fldChar w:fldCharType="begin"/>
        </w:r>
        <w:r w:rsidR="00490283">
          <w:rPr>
            <w:noProof/>
            <w:webHidden/>
          </w:rPr>
          <w:instrText xml:space="preserve"> PAGEREF _Toc99836965 \h </w:instrText>
        </w:r>
        <w:r w:rsidR="00490283">
          <w:rPr>
            <w:noProof/>
            <w:webHidden/>
          </w:rPr>
        </w:r>
        <w:r w:rsidR="00490283">
          <w:rPr>
            <w:noProof/>
            <w:webHidden/>
          </w:rPr>
          <w:fldChar w:fldCharType="separate"/>
        </w:r>
        <w:r w:rsidR="00490283">
          <w:rPr>
            <w:noProof/>
            <w:webHidden/>
          </w:rPr>
          <w:t>8</w:t>
        </w:r>
        <w:r w:rsidR="00490283">
          <w:rPr>
            <w:noProof/>
            <w:webHidden/>
          </w:rPr>
          <w:fldChar w:fldCharType="end"/>
        </w:r>
      </w:hyperlink>
    </w:p>
    <w:p w14:paraId="32A4C02B" w14:textId="128E31F2" w:rsidR="00490283" w:rsidRDefault="00B25712">
      <w:pPr>
        <w:pStyle w:val="TOC1"/>
        <w:rPr>
          <w:rFonts w:asciiTheme="minorHAnsi" w:eastAsiaTheme="minorEastAsia" w:hAnsiTheme="minorHAnsi" w:cstheme="minorBidi"/>
          <w:b w:val="0"/>
          <w:noProof/>
          <w:lang w:val="de-DE" w:eastAsia="de-DE"/>
        </w:rPr>
      </w:pPr>
      <w:hyperlink w:anchor="_Toc99836966" w:history="1">
        <w:r w:rsidR="00490283" w:rsidRPr="001E489A">
          <w:rPr>
            <w:rStyle w:val="Hyperlink"/>
            <w:noProof/>
          </w:rPr>
          <w:t>7</w:t>
        </w:r>
        <w:r w:rsidR="00490283">
          <w:rPr>
            <w:rFonts w:asciiTheme="minorHAnsi" w:eastAsiaTheme="minorEastAsia" w:hAnsiTheme="minorHAnsi" w:cstheme="minorBidi"/>
            <w:b w:val="0"/>
            <w:noProof/>
            <w:lang w:val="de-DE" w:eastAsia="de-DE"/>
          </w:rPr>
          <w:tab/>
        </w:r>
        <w:r w:rsidR="00490283" w:rsidRPr="001E489A">
          <w:rPr>
            <w:rStyle w:val="Hyperlink"/>
            <w:noProof/>
          </w:rPr>
          <w:t>File Structure of χMCF</w:t>
        </w:r>
        <w:r w:rsidR="00490283">
          <w:rPr>
            <w:noProof/>
            <w:webHidden/>
          </w:rPr>
          <w:tab/>
        </w:r>
        <w:r w:rsidR="00490283">
          <w:rPr>
            <w:noProof/>
            <w:webHidden/>
          </w:rPr>
          <w:fldChar w:fldCharType="begin"/>
        </w:r>
        <w:r w:rsidR="00490283">
          <w:rPr>
            <w:noProof/>
            <w:webHidden/>
          </w:rPr>
          <w:instrText xml:space="preserve"> PAGEREF _Toc99836966 \h </w:instrText>
        </w:r>
        <w:r w:rsidR="00490283">
          <w:rPr>
            <w:noProof/>
            <w:webHidden/>
          </w:rPr>
        </w:r>
        <w:r w:rsidR="00490283">
          <w:rPr>
            <w:noProof/>
            <w:webHidden/>
          </w:rPr>
          <w:fldChar w:fldCharType="separate"/>
        </w:r>
        <w:r w:rsidR="00490283">
          <w:rPr>
            <w:noProof/>
            <w:webHidden/>
          </w:rPr>
          <w:t>8</w:t>
        </w:r>
        <w:r w:rsidR="00490283">
          <w:rPr>
            <w:noProof/>
            <w:webHidden/>
          </w:rPr>
          <w:fldChar w:fldCharType="end"/>
        </w:r>
      </w:hyperlink>
    </w:p>
    <w:p w14:paraId="756CF91A" w14:textId="3B8D7C9C" w:rsidR="00490283" w:rsidRDefault="00B25712">
      <w:pPr>
        <w:pStyle w:val="TOC2"/>
        <w:rPr>
          <w:rFonts w:asciiTheme="minorHAnsi" w:eastAsiaTheme="minorEastAsia" w:hAnsiTheme="minorHAnsi" w:cstheme="minorBidi"/>
          <w:b w:val="0"/>
          <w:noProof/>
          <w:lang w:val="de-DE" w:eastAsia="de-DE"/>
        </w:rPr>
      </w:pPr>
      <w:hyperlink w:anchor="_Toc99836967" w:history="1">
        <w:r w:rsidR="00490283" w:rsidRPr="001E489A">
          <w:rPr>
            <w:rStyle w:val="Hyperlink"/>
            <w:noProof/>
          </w:rPr>
          <w:t>7.1</w:t>
        </w:r>
        <w:r w:rsidR="00490283">
          <w:rPr>
            <w:rFonts w:asciiTheme="minorHAnsi" w:eastAsiaTheme="minorEastAsia" w:hAnsiTheme="minorHAnsi" w:cstheme="minorBidi"/>
            <w:b w:val="0"/>
            <w:noProof/>
            <w:lang w:val="de-DE" w:eastAsia="de-DE"/>
          </w:rPr>
          <w:tab/>
        </w:r>
        <w:r w:rsidR="00490283" w:rsidRPr="001E489A">
          <w:rPr>
            <w:rStyle w:val="Hyperlink"/>
            <w:noProof/>
          </w:rPr>
          <w:t>Elements containing general information</w:t>
        </w:r>
        <w:r w:rsidR="00490283">
          <w:rPr>
            <w:noProof/>
            <w:webHidden/>
          </w:rPr>
          <w:tab/>
        </w:r>
        <w:r w:rsidR="00490283">
          <w:rPr>
            <w:noProof/>
            <w:webHidden/>
          </w:rPr>
          <w:fldChar w:fldCharType="begin"/>
        </w:r>
        <w:r w:rsidR="00490283">
          <w:rPr>
            <w:noProof/>
            <w:webHidden/>
          </w:rPr>
          <w:instrText xml:space="preserve"> PAGEREF _Toc99836967 \h </w:instrText>
        </w:r>
        <w:r w:rsidR="00490283">
          <w:rPr>
            <w:noProof/>
            <w:webHidden/>
          </w:rPr>
        </w:r>
        <w:r w:rsidR="00490283">
          <w:rPr>
            <w:noProof/>
            <w:webHidden/>
          </w:rPr>
          <w:fldChar w:fldCharType="separate"/>
        </w:r>
        <w:r w:rsidR="00490283">
          <w:rPr>
            <w:noProof/>
            <w:webHidden/>
          </w:rPr>
          <w:t>9</w:t>
        </w:r>
        <w:r w:rsidR="00490283">
          <w:rPr>
            <w:noProof/>
            <w:webHidden/>
          </w:rPr>
          <w:fldChar w:fldCharType="end"/>
        </w:r>
      </w:hyperlink>
    </w:p>
    <w:p w14:paraId="709D3F39" w14:textId="703D9D5D" w:rsidR="00490283" w:rsidRDefault="00B25712">
      <w:pPr>
        <w:pStyle w:val="TOC3"/>
        <w:rPr>
          <w:rFonts w:asciiTheme="minorHAnsi" w:eastAsiaTheme="minorEastAsia" w:hAnsiTheme="minorHAnsi" w:cstheme="minorBidi"/>
          <w:b w:val="0"/>
          <w:noProof/>
          <w:lang w:val="de-DE" w:eastAsia="de-DE"/>
        </w:rPr>
      </w:pPr>
      <w:hyperlink w:anchor="_Toc99836968" w:history="1">
        <w:r w:rsidR="00490283" w:rsidRPr="001E489A">
          <w:rPr>
            <w:rStyle w:val="Hyperlink"/>
            <w:noProof/>
          </w:rPr>
          <w:t>7.1.1</w:t>
        </w:r>
        <w:r w:rsidR="00490283">
          <w:rPr>
            <w:rFonts w:asciiTheme="minorHAnsi" w:eastAsiaTheme="minorEastAsia" w:hAnsiTheme="minorHAnsi" w:cstheme="minorBidi"/>
            <w:b w:val="0"/>
            <w:noProof/>
            <w:lang w:val="de-DE" w:eastAsia="de-DE"/>
          </w:rPr>
          <w:tab/>
        </w:r>
        <w:r w:rsidR="00490283" w:rsidRPr="001E489A">
          <w:rPr>
            <w:rStyle w:val="Hyperlink"/>
            <w:noProof/>
          </w:rPr>
          <w:t>Date</w:t>
        </w:r>
        <w:r w:rsidR="00490283">
          <w:rPr>
            <w:noProof/>
            <w:webHidden/>
          </w:rPr>
          <w:tab/>
        </w:r>
        <w:r w:rsidR="00490283">
          <w:rPr>
            <w:noProof/>
            <w:webHidden/>
          </w:rPr>
          <w:fldChar w:fldCharType="begin"/>
        </w:r>
        <w:r w:rsidR="00490283">
          <w:rPr>
            <w:noProof/>
            <w:webHidden/>
          </w:rPr>
          <w:instrText xml:space="preserve"> PAGEREF _Toc99836968 \h </w:instrText>
        </w:r>
        <w:r w:rsidR="00490283">
          <w:rPr>
            <w:noProof/>
            <w:webHidden/>
          </w:rPr>
        </w:r>
        <w:r w:rsidR="00490283">
          <w:rPr>
            <w:noProof/>
            <w:webHidden/>
          </w:rPr>
          <w:fldChar w:fldCharType="separate"/>
        </w:r>
        <w:r w:rsidR="00490283">
          <w:rPr>
            <w:noProof/>
            <w:webHidden/>
          </w:rPr>
          <w:t>9</w:t>
        </w:r>
        <w:r w:rsidR="00490283">
          <w:rPr>
            <w:noProof/>
            <w:webHidden/>
          </w:rPr>
          <w:fldChar w:fldCharType="end"/>
        </w:r>
      </w:hyperlink>
    </w:p>
    <w:p w14:paraId="5B8F5362" w14:textId="061B76A2" w:rsidR="00490283" w:rsidRDefault="00B25712">
      <w:pPr>
        <w:pStyle w:val="TOC3"/>
        <w:rPr>
          <w:rFonts w:asciiTheme="minorHAnsi" w:eastAsiaTheme="minorEastAsia" w:hAnsiTheme="minorHAnsi" w:cstheme="minorBidi"/>
          <w:b w:val="0"/>
          <w:noProof/>
          <w:lang w:val="de-DE" w:eastAsia="de-DE"/>
        </w:rPr>
      </w:pPr>
      <w:hyperlink w:anchor="_Toc99836969" w:history="1">
        <w:r w:rsidR="00490283" w:rsidRPr="001E489A">
          <w:rPr>
            <w:rStyle w:val="Hyperlink"/>
            <w:noProof/>
          </w:rPr>
          <w:t>7.1.2</w:t>
        </w:r>
        <w:r w:rsidR="00490283">
          <w:rPr>
            <w:rFonts w:asciiTheme="minorHAnsi" w:eastAsiaTheme="minorEastAsia" w:hAnsiTheme="minorHAnsi" w:cstheme="minorBidi"/>
            <w:b w:val="0"/>
            <w:noProof/>
            <w:lang w:val="de-DE" w:eastAsia="de-DE"/>
          </w:rPr>
          <w:tab/>
        </w:r>
        <w:r w:rsidR="00490283" w:rsidRPr="001E489A">
          <w:rPr>
            <w:rStyle w:val="Hyperlink"/>
            <w:noProof/>
          </w:rPr>
          <w:t>Version</w:t>
        </w:r>
        <w:r w:rsidR="00490283">
          <w:rPr>
            <w:noProof/>
            <w:webHidden/>
          </w:rPr>
          <w:tab/>
        </w:r>
        <w:r w:rsidR="00490283">
          <w:rPr>
            <w:noProof/>
            <w:webHidden/>
          </w:rPr>
          <w:fldChar w:fldCharType="begin"/>
        </w:r>
        <w:r w:rsidR="00490283">
          <w:rPr>
            <w:noProof/>
            <w:webHidden/>
          </w:rPr>
          <w:instrText xml:space="preserve"> PAGEREF _Toc99836969 \h </w:instrText>
        </w:r>
        <w:r w:rsidR="00490283">
          <w:rPr>
            <w:noProof/>
            <w:webHidden/>
          </w:rPr>
        </w:r>
        <w:r w:rsidR="00490283">
          <w:rPr>
            <w:noProof/>
            <w:webHidden/>
          </w:rPr>
          <w:fldChar w:fldCharType="separate"/>
        </w:r>
        <w:r w:rsidR="00490283">
          <w:rPr>
            <w:noProof/>
            <w:webHidden/>
          </w:rPr>
          <w:t>9</w:t>
        </w:r>
        <w:r w:rsidR="00490283">
          <w:rPr>
            <w:noProof/>
            <w:webHidden/>
          </w:rPr>
          <w:fldChar w:fldCharType="end"/>
        </w:r>
      </w:hyperlink>
    </w:p>
    <w:p w14:paraId="247EC32D" w14:textId="17F59B9A" w:rsidR="00490283" w:rsidRDefault="00B25712">
      <w:pPr>
        <w:pStyle w:val="TOC3"/>
        <w:rPr>
          <w:rFonts w:asciiTheme="minorHAnsi" w:eastAsiaTheme="minorEastAsia" w:hAnsiTheme="minorHAnsi" w:cstheme="minorBidi"/>
          <w:b w:val="0"/>
          <w:noProof/>
          <w:lang w:val="de-DE" w:eastAsia="de-DE"/>
        </w:rPr>
      </w:pPr>
      <w:hyperlink w:anchor="_Toc99836970" w:history="1">
        <w:r w:rsidR="00490283" w:rsidRPr="001E489A">
          <w:rPr>
            <w:rStyle w:val="Hyperlink"/>
            <w:noProof/>
          </w:rPr>
          <w:t>7.1.3</w:t>
        </w:r>
        <w:r w:rsidR="00490283">
          <w:rPr>
            <w:rFonts w:asciiTheme="minorHAnsi" w:eastAsiaTheme="minorEastAsia" w:hAnsiTheme="minorHAnsi" w:cstheme="minorBidi"/>
            <w:b w:val="0"/>
            <w:noProof/>
            <w:lang w:val="de-DE" w:eastAsia="de-DE"/>
          </w:rPr>
          <w:tab/>
        </w:r>
        <w:r w:rsidR="00490283" w:rsidRPr="001E489A">
          <w:rPr>
            <w:rStyle w:val="Hyperlink"/>
            <w:noProof/>
          </w:rPr>
          <w:t>Unit System</w:t>
        </w:r>
        <w:r w:rsidR="00490283">
          <w:rPr>
            <w:noProof/>
            <w:webHidden/>
          </w:rPr>
          <w:tab/>
        </w:r>
        <w:r w:rsidR="00490283">
          <w:rPr>
            <w:noProof/>
            <w:webHidden/>
          </w:rPr>
          <w:fldChar w:fldCharType="begin"/>
        </w:r>
        <w:r w:rsidR="00490283">
          <w:rPr>
            <w:noProof/>
            <w:webHidden/>
          </w:rPr>
          <w:instrText xml:space="preserve"> PAGEREF _Toc99836970 \h </w:instrText>
        </w:r>
        <w:r w:rsidR="00490283">
          <w:rPr>
            <w:noProof/>
            <w:webHidden/>
          </w:rPr>
        </w:r>
        <w:r w:rsidR="00490283">
          <w:rPr>
            <w:noProof/>
            <w:webHidden/>
          </w:rPr>
          <w:fldChar w:fldCharType="separate"/>
        </w:r>
        <w:r w:rsidR="00490283">
          <w:rPr>
            <w:noProof/>
            <w:webHidden/>
          </w:rPr>
          <w:t>10</w:t>
        </w:r>
        <w:r w:rsidR="00490283">
          <w:rPr>
            <w:noProof/>
            <w:webHidden/>
          </w:rPr>
          <w:fldChar w:fldCharType="end"/>
        </w:r>
      </w:hyperlink>
    </w:p>
    <w:p w14:paraId="2E125064" w14:textId="2EF862E0" w:rsidR="00490283" w:rsidRDefault="00B25712">
      <w:pPr>
        <w:pStyle w:val="TOC2"/>
        <w:rPr>
          <w:rFonts w:asciiTheme="minorHAnsi" w:eastAsiaTheme="minorEastAsia" w:hAnsiTheme="minorHAnsi" w:cstheme="minorBidi"/>
          <w:b w:val="0"/>
          <w:noProof/>
          <w:lang w:val="de-DE" w:eastAsia="de-DE"/>
        </w:rPr>
      </w:pPr>
      <w:hyperlink w:anchor="_Toc99836971" w:history="1">
        <w:r w:rsidR="00490283" w:rsidRPr="001E489A">
          <w:rPr>
            <w:rStyle w:val="Hyperlink"/>
            <w:noProof/>
          </w:rPr>
          <w:t>7.2</w:t>
        </w:r>
        <w:r w:rsidR="00490283">
          <w:rPr>
            <w:rFonts w:asciiTheme="minorHAnsi" w:eastAsiaTheme="minorEastAsia" w:hAnsiTheme="minorHAnsi" w:cstheme="minorBidi"/>
            <w:b w:val="0"/>
            <w:noProof/>
            <w:lang w:val="de-DE" w:eastAsia="de-DE"/>
          </w:rPr>
          <w:tab/>
        </w:r>
        <w:r w:rsidR="00490283" w:rsidRPr="001E489A">
          <w:rPr>
            <w:rStyle w:val="Hyperlink"/>
            <w:noProof/>
          </w:rPr>
          <w:t>Application, User and Process Specific Data</w:t>
        </w:r>
        <w:r w:rsidR="00490283">
          <w:rPr>
            <w:noProof/>
            <w:webHidden/>
          </w:rPr>
          <w:tab/>
        </w:r>
        <w:r w:rsidR="00490283">
          <w:rPr>
            <w:noProof/>
            <w:webHidden/>
          </w:rPr>
          <w:fldChar w:fldCharType="begin"/>
        </w:r>
        <w:r w:rsidR="00490283">
          <w:rPr>
            <w:noProof/>
            <w:webHidden/>
          </w:rPr>
          <w:instrText xml:space="preserve"> PAGEREF _Toc99836971 \h </w:instrText>
        </w:r>
        <w:r w:rsidR="00490283">
          <w:rPr>
            <w:noProof/>
            <w:webHidden/>
          </w:rPr>
        </w:r>
        <w:r w:rsidR="00490283">
          <w:rPr>
            <w:noProof/>
            <w:webHidden/>
          </w:rPr>
          <w:fldChar w:fldCharType="separate"/>
        </w:r>
        <w:r w:rsidR="00490283">
          <w:rPr>
            <w:noProof/>
            <w:webHidden/>
          </w:rPr>
          <w:t>10</w:t>
        </w:r>
        <w:r w:rsidR="00490283">
          <w:rPr>
            <w:noProof/>
            <w:webHidden/>
          </w:rPr>
          <w:fldChar w:fldCharType="end"/>
        </w:r>
      </w:hyperlink>
    </w:p>
    <w:p w14:paraId="0FA2EB44" w14:textId="0B0EC451" w:rsidR="00490283" w:rsidRDefault="00B25712">
      <w:pPr>
        <w:pStyle w:val="TOC3"/>
        <w:rPr>
          <w:rFonts w:asciiTheme="minorHAnsi" w:eastAsiaTheme="minorEastAsia" w:hAnsiTheme="minorHAnsi" w:cstheme="minorBidi"/>
          <w:b w:val="0"/>
          <w:noProof/>
          <w:lang w:val="de-DE" w:eastAsia="de-DE"/>
        </w:rPr>
      </w:pPr>
      <w:hyperlink w:anchor="_Toc99836972" w:history="1">
        <w:r w:rsidR="00490283" w:rsidRPr="001E489A">
          <w:rPr>
            <w:rStyle w:val="Hyperlink"/>
            <w:noProof/>
          </w:rPr>
          <w:t>7.2.1</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User Specific Data </w:t>
        </w:r>
        <w:r w:rsidR="00490283" w:rsidRPr="001E489A">
          <w:rPr>
            <w:rStyle w:val="Hyperlink"/>
            <w:rFonts w:ascii="Courier New" w:hAnsi="Courier New" w:cs="Courier New"/>
            <w:i/>
            <w:noProof/>
            <w:lang w:eastAsia="de-DE"/>
          </w:rPr>
          <w:t>&lt;appdata/&gt;</w:t>
        </w:r>
        <w:r w:rsidR="00490283">
          <w:rPr>
            <w:noProof/>
            <w:webHidden/>
          </w:rPr>
          <w:tab/>
        </w:r>
        <w:r w:rsidR="00490283">
          <w:rPr>
            <w:noProof/>
            <w:webHidden/>
          </w:rPr>
          <w:fldChar w:fldCharType="begin"/>
        </w:r>
        <w:r w:rsidR="00490283">
          <w:rPr>
            <w:noProof/>
            <w:webHidden/>
          </w:rPr>
          <w:instrText xml:space="preserve"> PAGEREF _Toc99836972 \h </w:instrText>
        </w:r>
        <w:r w:rsidR="00490283">
          <w:rPr>
            <w:noProof/>
            <w:webHidden/>
          </w:rPr>
        </w:r>
        <w:r w:rsidR="00490283">
          <w:rPr>
            <w:noProof/>
            <w:webHidden/>
          </w:rPr>
          <w:fldChar w:fldCharType="separate"/>
        </w:r>
        <w:r w:rsidR="00490283">
          <w:rPr>
            <w:noProof/>
            <w:webHidden/>
          </w:rPr>
          <w:t>10</w:t>
        </w:r>
        <w:r w:rsidR="00490283">
          <w:rPr>
            <w:noProof/>
            <w:webHidden/>
          </w:rPr>
          <w:fldChar w:fldCharType="end"/>
        </w:r>
      </w:hyperlink>
    </w:p>
    <w:p w14:paraId="7828487F" w14:textId="11F4CD5C" w:rsidR="00490283" w:rsidRDefault="00B25712">
      <w:pPr>
        <w:pStyle w:val="TOC3"/>
        <w:rPr>
          <w:rFonts w:asciiTheme="minorHAnsi" w:eastAsiaTheme="minorEastAsia" w:hAnsiTheme="minorHAnsi" w:cstheme="minorBidi"/>
          <w:b w:val="0"/>
          <w:noProof/>
          <w:lang w:val="de-DE" w:eastAsia="de-DE"/>
        </w:rPr>
      </w:pPr>
      <w:hyperlink w:anchor="_Toc99836973" w:history="1">
        <w:r w:rsidR="00490283" w:rsidRPr="001E489A">
          <w:rPr>
            <w:rStyle w:val="Hyperlink"/>
            <w:noProof/>
          </w:rPr>
          <w:t>7.2.2</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Finite Element Specific Data </w:t>
        </w:r>
        <w:r w:rsidR="00490283" w:rsidRPr="001E489A">
          <w:rPr>
            <w:rStyle w:val="Hyperlink"/>
            <w:rFonts w:ascii="Courier New" w:hAnsi="Courier New" w:cs="Courier New"/>
            <w:i/>
            <w:noProof/>
            <w:lang w:eastAsia="de-DE"/>
          </w:rPr>
          <w:t>&lt;femdata/&gt;</w:t>
        </w:r>
        <w:r w:rsidR="00490283">
          <w:rPr>
            <w:noProof/>
            <w:webHidden/>
          </w:rPr>
          <w:tab/>
        </w:r>
        <w:r w:rsidR="00490283">
          <w:rPr>
            <w:noProof/>
            <w:webHidden/>
          </w:rPr>
          <w:fldChar w:fldCharType="begin"/>
        </w:r>
        <w:r w:rsidR="00490283">
          <w:rPr>
            <w:noProof/>
            <w:webHidden/>
          </w:rPr>
          <w:instrText xml:space="preserve"> PAGEREF _Toc99836973 \h </w:instrText>
        </w:r>
        <w:r w:rsidR="00490283">
          <w:rPr>
            <w:noProof/>
            <w:webHidden/>
          </w:rPr>
        </w:r>
        <w:r w:rsidR="00490283">
          <w:rPr>
            <w:noProof/>
            <w:webHidden/>
          </w:rPr>
          <w:fldChar w:fldCharType="separate"/>
        </w:r>
        <w:r w:rsidR="00490283">
          <w:rPr>
            <w:noProof/>
            <w:webHidden/>
          </w:rPr>
          <w:t>12</w:t>
        </w:r>
        <w:r w:rsidR="00490283">
          <w:rPr>
            <w:noProof/>
            <w:webHidden/>
          </w:rPr>
          <w:fldChar w:fldCharType="end"/>
        </w:r>
      </w:hyperlink>
    </w:p>
    <w:p w14:paraId="3C722434" w14:textId="62E4681F" w:rsidR="00490283" w:rsidRDefault="00B25712">
      <w:pPr>
        <w:pStyle w:val="TOC2"/>
        <w:rPr>
          <w:rFonts w:asciiTheme="minorHAnsi" w:eastAsiaTheme="minorEastAsia" w:hAnsiTheme="minorHAnsi" w:cstheme="minorBidi"/>
          <w:b w:val="0"/>
          <w:noProof/>
          <w:lang w:val="de-DE" w:eastAsia="de-DE"/>
        </w:rPr>
      </w:pPr>
      <w:hyperlink w:anchor="_Toc99836974" w:history="1">
        <w:r w:rsidR="00490283" w:rsidRPr="001E489A">
          <w:rPr>
            <w:rStyle w:val="Hyperlink"/>
            <w:noProof/>
          </w:rPr>
          <w:t>7.3</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Connection Data </w:t>
        </w:r>
        <w:r w:rsidR="00490283" w:rsidRPr="001E489A">
          <w:rPr>
            <w:rStyle w:val="Hyperlink"/>
            <w:rFonts w:ascii="Courier New" w:hAnsi="Courier New" w:cs="Courier New"/>
            <w:noProof/>
          </w:rPr>
          <w:t>&lt;connection_group/&gt;</w:t>
        </w:r>
        <w:r w:rsidR="00490283">
          <w:rPr>
            <w:noProof/>
            <w:webHidden/>
          </w:rPr>
          <w:tab/>
        </w:r>
        <w:r w:rsidR="00490283">
          <w:rPr>
            <w:noProof/>
            <w:webHidden/>
          </w:rPr>
          <w:fldChar w:fldCharType="begin"/>
        </w:r>
        <w:r w:rsidR="00490283">
          <w:rPr>
            <w:noProof/>
            <w:webHidden/>
          </w:rPr>
          <w:instrText xml:space="preserve"> PAGEREF _Toc99836974 \h </w:instrText>
        </w:r>
        <w:r w:rsidR="00490283">
          <w:rPr>
            <w:noProof/>
            <w:webHidden/>
          </w:rPr>
        </w:r>
        <w:r w:rsidR="00490283">
          <w:rPr>
            <w:noProof/>
            <w:webHidden/>
          </w:rPr>
          <w:fldChar w:fldCharType="separate"/>
        </w:r>
        <w:r w:rsidR="00490283">
          <w:rPr>
            <w:noProof/>
            <w:webHidden/>
          </w:rPr>
          <w:t>13</w:t>
        </w:r>
        <w:r w:rsidR="00490283">
          <w:rPr>
            <w:noProof/>
            <w:webHidden/>
          </w:rPr>
          <w:fldChar w:fldCharType="end"/>
        </w:r>
      </w:hyperlink>
    </w:p>
    <w:p w14:paraId="01E3A04F" w14:textId="4413908F" w:rsidR="00490283" w:rsidRDefault="00B25712">
      <w:pPr>
        <w:pStyle w:val="TOC3"/>
        <w:rPr>
          <w:rFonts w:asciiTheme="minorHAnsi" w:eastAsiaTheme="minorEastAsia" w:hAnsiTheme="minorHAnsi" w:cstheme="minorBidi"/>
          <w:b w:val="0"/>
          <w:noProof/>
          <w:lang w:val="de-DE" w:eastAsia="de-DE"/>
        </w:rPr>
      </w:pPr>
      <w:hyperlink w:anchor="_Toc99836975" w:history="1">
        <w:r w:rsidR="00490283" w:rsidRPr="001E489A">
          <w:rPr>
            <w:rStyle w:val="Hyperlink"/>
            <w:noProof/>
          </w:rPr>
          <w:t>7.3.1</w:t>
        </w:r>
        <w:r w:rsidR="00490283">
          <w:rPr>
            <w:rFonts w:asciiTheme="minorHAnsi" w:eastAsiaTheme="minorEastAsia" w:hAnsiTheme="minorHAnsi" w:cstheme="minorBidi"/>
            <w:b w:val="0"/>
            <w:noProof/>
            <w:lang w:val="de-DE" w:eastAsia="de-DE"/>
          </w:rPr>
          <w:tab/>
        </w:r>
        <w:r w:rsidR="00490283" w:rsidRPr="001E489A">
          <w:rPr>
            <w:rStyle w:val="Hyperlink"/>
            <w:noProof/>
          </w:rPr>
          <w:t>Connected Objects</w:t>
        </w:r>
        <w:r w:rsidR="00490283">
          <w:rPr>
            <w:noProof/>
            <w:webHidden/>
          </w:rPr>
          <w:tab/>
        </w:r>
        <w:r w:rsidR="00490283">
          <w:rPr>
            <w:noProof/>
            <w:webHidden/>
          </w:rPr>
          <w:fldChar w:fldCharType="begin"/>
        </w:r>
        <w:r w:rsidR="00490283">
          <w:rPr>
            <w:noProof/>
            <w:webHidden/>
          </w:rPr>
          <w:instrText xml:space="preserve"> PAGEREF _Toc99836975 \h </w:instrText>
        </w:r>
        <w:r w:rsidR="00490283">
          <w:rPr>
            <w:noProof/>
            <w:webHidden/>
          </w:rPr>
        </w:r>
        <w:r w:rsidR="00490283">
          <w:rPr>
            <w:noProof/>
            <w:webHidden/>
          </w:rPr>
          <w:fldChar w:fldCharType="separate"/>
        </w:r>
        <w:r w:rsidR="00490283">
          <w:rPr>
            <w:noProof/>
            <w:webHidden/>
          </w:rPr>
          <w:t>14</w:t>
        </w:r>
        <w:r w:rsidR="00490283">
          <w:rPr>
            <w:noProof/>
            <w:webHidden/>
          </w:rPr>
          <w:fldChar w:fldCharType="end"/>
        </w:r>
      </w:hyperlink>
    </w:p>
    <w:p w14:paraId="148999C5" w14:textId="01FCDE96" w:rsidR="00490283" w:rsidRDefault="00B25712">
      <w:pPr>
        <w:pStyle w:val="TOC3"/>
        <w:rPr>
          <w:rFonts w:asciiTheme="minorHAnsi" w:eastAsiaTheme="minorEastAsia" w:hAnsiTheme="minorHAnsi" w:cstheme="minorBidi"/>
          <w:b w:val="0"/>
          <w:noProof/>
          <w:lang w:val="de-DE" w:eastAsia="de-DE"/>
        </w:rPr>
      </w:pPr>
      <w:hyperlink w:anchor="_Toc99836976" w:history="1">
        <w:r w:rsidR="00490283" w:rsidRPr="001E489A">
          <w:rPr>
            <w:rStyle w:val="Hyperlink"/>
            <w:noProof/>
          </w:rPr>
          <w:t>7.3.2</w:t>
        </w:r>
        <w:r w:rsidR="00490283">
          <w:rPr>
            <w:rFonts w:asciiTheme="minorHAnsi" w:eastAsiaTheme="minorEastAsia" w:hAnsiTheme="minorHAnsi" w:cstheme="minorBidi"/>
            <w:b w:val="0"/>
            <w:noProof/>
            <w:lang w:val="de-DE" w:eastAsia="de-DE"/>
          </w:rPr>
          <w:tab/>
        </w:r>
        <w:r w:rsidR="00490283" w:rsidRPr="001E489A">
          <w:rPr>
            <w:rStyle w:val="Hyperlink"/>
            <w:noProof/>
          </w:rPr>
          <w:t>Contacts and Friction</w:t>
        </w:r>
        <w:r w:rsidR="00490283">
          <w:rPr>
            <w:noProof/>
            <w:webHidden/>
          </w:rPr>
          <w:tab/>
        </w:r>
        <w:r w:rsidR="00490283">
          <w:rPr>
            <w:noProof/>
            <w:webHidden/>
          </w:rPr>
          <w:fldChar w:fldCharType="begin"/>
        </w:r>
        <w:r w:rsidR="00490283">
          <w:rPr>
            <w:noProof/>
            <w:webHidden/>
          </w:rPr>
          <w:instrText xml:space="preserve"> PAGEREF _Toc99836976 \h </w:instrText>
        </w:r>
        <w:r w:rsidR="00490283">
          <w:rPr>
            <w:noProof/>
            <w:webHidden/>
          </w:rPr>
        </w:r>
        <w:r w:rsidR="00490283">
          <w:rPr>
            <w:noProof/>
            <w:webHidden/>
          </w:rPr>
          <w:fldChar w:fldCharType="separate"/>
        </w:r>
        <w:r w:rsidR="00490283">
          <w:rPr>
            <w:noProof/>
            <w:webHidden/>
          </w:rPr>
          <w:t>19</w:t>
        </w:r>
        <w:r w:rsidR="00490283">
          <w:rPr>
            <w:noProof/>
            <w:webHidden/>
          </w:rPr>
          <w:fldChar w:fldCharType="end"/>
        </w:r>
      </w:hyperlink>
    </w:p>
    <w:p w14:paraId="7DDCCE57" w14:textId="216E348C" w:rsidR="00490283" w:rsidRDefault="00B25712">
      <w:pPr>
        <w:pStyle w:val="TOC3"/>
        <w:rPr>
          <w:rFonts w:asciiTheme="minorHAnsi" w:eastAsiaTheme="minorEastAsia" w:hAnsiTheme="minorHAnsi" w:cstheme="minorBidi"/>
          <w:b w:val="0"/>
          <w:noProof/>
          <w:lang w:val="de-DE" w:eastAsia="de-DE"/>
        </w:rPr>
      </w:pPr>
      <w:hyperlink w:anchor="_Toc99836977" w:history="1">
        <w:r w:rsidR="00490283" w:rsidRPr="001E489A">
          <w:rPr>
            <w:rStyle w:val="Hyperlink"/>
            <w:noProof/>
          </w:rPr>
          <w:t>7.3.3</w:t>
        </w:r>
        <w:r w:rsidR="00490283">
          <w:rPr>
            <w:rFonts w:asciiTheme="minorHAnsi" w:eastAsiaTheme="minorEastAsia" w:hAnsiTheme="minorHAnsi" w:cstheme="minorBidi"/>
            <w:b w:val="0"/>
            <w:noProof/>
            <w:lang w:val="de-DE" w:eastAsia="de-DE"/>
          </w:rPr>
          <w:tab/>
        </w:r>
        <w:r w:rsidR="00490283" w:rsidRPr="001E489A">
          <w:rPr>
            <w:rStyle w:val="Hyperlink"/>
            <w:noProof/>
          </w:rPr>
          <w:t>Joints</w:t>
        </w:r>
        <w:r w:rsidR="00490283">
          <w:rPr>
            <w:noProof/>
            <w:webHidden/>
          </w:rPr>
          <w:tab/>
        </w:r>
        <w:r w:rsidR="00490283">
          <w:rPr>
            <w:noProof/>
            <w:webHidden/>
          </w:rPr>
          <w:fldChar w:fldCharType="begin"/>
        </w:r>
        <w:r w:rsidR="00490283">
          <w:rPr>
            <w:noProof/>
            <w:webHidden/>
          </w:rPr>
          <w:instrText xml:space="preserve"> PAGEREF _Toc99836977 \h </w:instrText>
        </w:r>
        <w:r w:rsidR="00490283">
          <w:rPr>
            <w:noProof/>
            <w:webHidden/>
          </w:rPr>
        </w:r>
        <w:r w:rsidR="00490283">
          <w:rPr>
            <w:noProof/>
            <w:webHidden/>
          </w:rPr>
          <w:fldChar w:fldCharType="separate"/>
        </w:r>
        <w:r w:rsidR="00490283">
          <w:rPr>
            <w:noProof/>
            <w:webHidden/>
          </w:rPr>
          <w:t>21</w:t>
        </w:r>
        <w:r w:rsidR="00490283">
          <w:rPr>
            <w:noProof/>
            <w:webHidden/>
          </w:rPr>
          <w:fldChar w:fldCharType="end"/>
        </w:r>
      </w:hyperlink>
    </w:p>
    <w:p w14:paraId="1AE4E428" w14:textId="59EB92FF" w:rsidR="00490283" w:rsidRDefault="00B25712">
      <w:pPr>
        <w:pStyle w:val="TOC2"/>
        <w:rPr>
          <w:rFonts w:asciiTheme="minorHAnsi" w:eastAsiaTheme="minorEastAsia" w:hAnsiTheme="minorHAnsi" w:cstheme="minorBidi"/>
          <w:b w:val="0"/>
          <w:noProof/>
          <w:lang w:val="de-DE" w:eastAsia="de-DE"/>
        </w:rPr>
      </w:pPr>
      <w:hyperlink w:anchor="_Toc99836978" w:history="1">
        <w:r w:rsidR="00490283" w:rsidRPr="001E489A">
          <w:rPr>
            <w:rStyle w:val="Hyperlink"/>
            <w:noProof/>
          </w:rPr>
          <w:t>7.4</w:t>
        </w:r>
        <w:r w:rsidR="00490283">
          <w:rPr>
            <w:rFonts w:asciiTheme="minorHAnsi" w:eastAsiaTheme="minorEastAsia" w:hAnsiTheme="minorHAnsi" w:cstheme="minorBidi"/>
            <w:b w:val="0"/>
            <w:noProof/>
            <w:lang w:val="de-DE" w:eastAsia="de-DE"/>
          </w:rPr>
          <w:tab/>
        </w:r>
        <w:r w:rsidR="00490283" w:rsidRPr="001E489A">
          <w:rPr>
            <w:rStyle w:val="Hyperlink"/>
            <w:noProof/>
          </w:rPr>
          <w:t>A Minimalistic Example of a χMCF file</w:t>
        </w:r>
        <w:r w:rsidR="00490283">
          <w:rPr>
            <w:noProof/>
            <w:webHidden/>
          </w:rPr>
          <w:tab/>
        </w:r>
        <w:r w:rsidR="00490283">
          <w:rPr>
            <w:noProof/>
            <w:webHidden/>
          </w:rPr>
          <w:fldChar w:fldCharType="begin"/>
        </w:r>
        <w:r w:rsidR="00490283">
          <w:rPr>
            <w:noProof/>
            <w:webHidden/>
          </w:rPr>
          <w:instrText xml:space="preserve"> PAGEREF _Toc99836978 \h </w:instrText>
        </w:r>
        <w:r w:rsidR="00490283">
          <w:rPr>
            <w:noProof/>
            <w:webHidden/>
          </w:rPr>
        </w:r>
        <w:r w:rsidR="00490283">
          <w:rPr>
            <w:noProof/>
            <w:webHidden/>
          </w:rPr>
          <w:fldChar w:fldCharType="separate"/>
        </w:r>
        <w:r w:rsidR="00490283">
          <w:rPr>
            <w:noProof/>
            <w:webHidden/>
          </w:rPr>
          <w:t>22</w:t>
        </w:r>
        <w:r w:rsidR="00490283">
          <w:rPr>
            <w:noProof/>
            <w:webHidden/>
          </w:rPr>
          <w:fldChar w:fldCharType="end"/>
        </w:r>
      </w:hyperlink>
    </w:p>
    <w:p w14:paraId="5A119272" w14:textId="7EE49DD4" w:rsidR="00490283" w:rsidRDefault="00B25712">
      <w:pPr>
        <w:pStyle w:val="TOC2"/>
        <w:rPr>
          <w:rFonts w:asciiTheme="minorHAnsi" w:eastAsiaTheme="minorEastAsia" w:hAnsiTheme="minorHAnsi" w:cstheme="minorBidi"/>
          <w:b w:val="0"/>
          <w:noProof/>
          <w:lang w:val="de-DE" w:eastAsia="de-DE"/>
        </w:rPr>
      </w:pPr>
      <w:hyperlink w:anchor="_Toc99836979" w:history="1">
        <w:r w:rsidR="00490283" w:rsidRPr="001E489A">
          <w:rPr>
            <w:rStyle w:val="Hyperlink"/>
            <w:noProof/>
          </w:rPr>
          <w:t>7.5</w:t>
        </w:r>
        <w:r w:rsidR="00490283">
          <w:rPr>
            <w:rFonts w:asciiTheme="minorHAnsi" w:eastAsiaTheme="minorEastAsia" w:hAnsiTheme="minorHAnsi" w:cstheme="minorBidi"/>
            <w:b w:val="0"/>
            <w:noProof/>
            <w:lang w:val="de-DE" w:eastAsia="de-DE"/>
          </w:rPr>
          <w:tab/>
        </w:r>
        <w:r w:rsidR="00490283" w:rsidRPr="001E489A">
          <w:rPr>
            <w:rStyle w:val="Hyperlink"/>
            <w:noProof/>
          </w:rPr>
          <w:t>XML Schema Definition</w:t>
        </w:r>
        <w:r w:rsidR="00490283">
          <w:rPr>
            <w:noProof/>
            <w:webHidden/>
          </w:rPr>
          <w:tab/>
        </w:r>
        <w:r w:rsidR="00490283">
          <w:rPr>
            <w:noProof/>
            <w:webHidden/>
          </w:rPr>
          <w:fldChar w:fldCharType="begin"/>
        </w:r>
        <w:r w:rsidR="00490283">
          <w:rPr>
            <w:noProof/>
            <w:webHidden/>
          </w:rPr>
          <w:instrText xml:space="preserve"> PAGEREF _Toc99836979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6F2BF6EE" w14:textId="3F572237" w:rsidR="00490283" w:rsidRDefault="00B25712">
      <w:pPr>
        <w:pStyle w:val="TOC1"/>
        <w:rPr>
          <w:rFonts w:asciiTheme="minorHAnsi" w:eastAsiaTheme="minorEastAsia" w:hAnsiTheme="minorHAnsi" w:cstheme="minorBidi"/>
          <w:b w:val="0"/>
          <w:noProof/>
          <w:lang w:val="de-DE" w:eastAsia="de-DE"/>
        </w:rPr>
      </w:pPr>
      <w:hyperlink w:anchor="_Toc99836980" w:history="1">
        <w:r w:rsidR="00490283" w:rsidRPr="001E489A">
          <w:rPr>
            <w:rStyle w:val="Hyperlink"/>
            <w:noProof/>
          </w:rPr>
          <w:t>8</w:t>
        </w:r>
        <w:r w:rsidR="00490283">
          <w:rPr>
            <w:rFonts w:asciiTheme="minorHAnsi" w:eastAsiaTheme="minorEastAsia" w:hAnsiTheme="minorHAnsi" w:cstheme="minorBidi"/>
            <w:b w:val="0"/>
            <w:noProof/>
            <w:lang w:val="de-DE" w:eastAsia="de-DE"/>
          </w:rPr>
          <w:tab/>
        </w:r>
        <w:r w:rsidR="00490283" w:rsidRPr="001E489A">
          <w:rPr>
            <w:rStyle w:val="Hyperlink"/>
            <w:noProof/>
          </w:rPr>
          <w:t>Data Common to any Connection</w:t>
        </w:r>
        <w:r w:rsidR="00490283">
          <w:rPr>
            <w:noProof/>
            <w:webHidden/>
          </w:rPr>
          <w:tab/>
        </w:r>
        <w:r w:rsidR="00490283">
          <w:rPr>
            <w:noProof/>
            <w:webHidden/>
          </w:rPr>
          <w:fldChar w:fldCharType="begin"/>
        </w:r>
        <w:r w:rsidR="00490283">
          <w:rPr>
            <w:noProof/>
            <w:webHidden/>
          </w:rPr>
          <w:instrText xml:space="preserve"> PAGEREF _Toc99836980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04ACE84C" w14:textId="7A738811" w:rsidR="00490283" w:rsidRDefault="00B25712">
      <w:pPr>
        <w:pStyle w:val="TOC2"/>
        <w:rPr>
          <w:rFonts w:asciiTheme="minorHAnsi" w:eastAsiaTheme="minorEastAsia" w:hAnsiTheme="minorHAnsi" w:cstheme="minorBidi"/>
          <w:b w:val="0"/>
          <w:noProof/>
          <w:lang w:val="de-DE" w:eastAsia="de-DE"/>
        </w:rPr>
      </w:pPr>
      <w:hyperlink w:anchor="_Toc99836981" w:history="1">
        <w:r w:rsidR="00490283" w:rsidRPr="001E489A">
          <w:rPr>
            <w:rStyle w:val="Hyperlink"/>
            <w:noProof/>
          </w:rPr>
          <w:t>8.1</w:t>
        </w:r>
        <w:r w:rsidR="00490283">
          <w:rPr>
            <w:rFonts w:asciiTheme="minorHAnsi" w:eastAsiaTheme="minorEastAsia" w:hAnsiTheme="minorHAnsi" w:cstheme="minorBidi"/>
            <w:b w:val="0"/>
            <w:noProof/>
            <w:lang w:val="de-DE" w:eastAsia="de-DE"/>
          </w:rPr>
          <w:tab/>
        </w:r>
        <w:r w:rsidR="00490283" w:rsidRPr="001E489A">
          <w:rPr>
            <w:rStyle w:val="Hyperlink"/>
            <w:noProof/>
          </w:rPr>
          <w:t>Indices and their properties</w:t>
        </w:r>
        <w:r w:rsidR="00490283">
          <w:rPr>
            <w:noProof/>
            <w:webHidden/>
          </w:rPr>
          <w:tab/>
        </w:r>
        <w:r w:rsidR="00490283">
          <w:rPr>
            <w:noProof/>
            <w:webHidden/>
          </w:rPr>
          <w:fldChar w:fldCharType="begin"/>
        </w:r>
        <w:r w:rsidR="00490283">
          <w:rPr>
            <w:noProof/>
            <w:webHidden/>
          </w:rPr>
          <w:instrText xml:space="preserve"> PAGEREF _Toc99836981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78586B5F" w14:textId="4A5D14E6" w:rsidR="00490283" w:rsidRDefault="00B25712">
      <w:pPr>
        <w:pStyle w:val="TOC2"/>
        <w:rPr>
          <w:rFonts w:asciiTheme="minorHAnsi" w:eastAsiaTheme="minorEastAsia" w:hAnsiTheme="minorHAnsi" w:cstheme="minorBidi"/>
          <w:b w:val="0"/>
          <w:noProof/>
          <w:lang w:val="de-DE" w:eastAsia="de-DE"/>
        </w:rPr>
      </w:pPr>
      <w:hyperlink w:anchor="_Toc99836982" w:history="1">
        <w:r w:rsidR="00490283" w:rsidRPr="001E489A">
          <w:rPr>
            <w:rStyle w:val="Hyperlink"/>
            <w:noProof/>
          </w:rPr>
          <w:t>8.2</w:t>
        </w:r>
        <w:r w:rsidR="00490283">
          <w:rPr>
            <w:rFonts w:asciiTheme="minorHAnsi" w:eastAsiaTheme="minorEastAsia" w:hAnsiTheme="minorHAnsi" w:cstheme="minorBidi"/>
            <w:b w:val="0"/>
            <w:noProof/>
            <w:lang w:val="de-DE" w:eastAsia="de-DE"/>
          </w:rPr>
          <w:tab/>
        </w:r>
        <w:r w:rsidR="00490283" w:rsidRPr="001E489A">
          <w:rPr>
            <w:rStyle w:val="Hyperlink"/>
            <w:noProof/>
          </w:rPr>
          <w:t>Connection Referencing</w:t>
        </w:r>
        <w:r w:rsidR="00490283">
          <w:rPr>
            <w:noProof/>
            <w:webHidden/>
          </w:rPr>
          <w:tab/>
        </w:r>
        <w:r w:rsidR="00490283">
          <w:rPr>
            <w:noProof/>
            <w:webHidden/>
          </w:rPr>
          <w:fldChar w:fldCharType="begin"/>
        </w:r>
        <w:r w:rsidR="00490283">
          <w:rPr>
            <w:noProof/>
            <w:webHidden/>
          </w:rPr>
          <w:instrText xml:space="preserve"> PAGEREF _Toc99836982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731C0B74" w14:textId="1DD888D5" w:rsidR="00490283" w:rsidRDefault="00B25712">
      <w:pPr>
        <w:pStyle w:val="TOC3"/>
        <w:rPr>
          <w:rFonts w:asciiTheme="minorHAnsi" w:eastAsiaTheme="minorEastAsia" w:hAnsiTheme="minorHAnsi" w:cstheme="minorBidi"/>
          <w:b w:val="0"/>
          <w:noProof/>
          <w:lang w:val="de-DE" w:eastAsia="de-DE"/>
        </w:rPr>
      </w:pPr>
      <w:hyperlink w:anchor="_Toc99836983" w:history="1">
        <w:r w:rsidR="00490283" w:rsidRPr="001E489A">
          <w:rPr>
            <w:rStyle w:val="Hyperlink"/>
            <w:noProof/>
          </w:rPr>
          <w:t>8.2.1</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Attribute </w:t>
        </w:r>
        <w:r w:rsidR="00490283" w:rsidRPr="001E489A">
          <w:rPr>
            <w:rStyle w:val="Hyperlink"/>
            <w:rFonts w:ascii="Courier New" w:hAnsi="Courier New" w:cs="Courier New"/>
            <w:noProof/>
            <w:highlight w:val="white"/>
          </w:rPr>
          <w:t>label</w:t>
        </w:r>
        <w:r w:rsidR="00490283">
          <w:rPr>
            <w:noProof/>
            <w:webHidden/>
          </w:rPr>
          <w:tab/>
        </w:r>
        <w:r w:rsidR="00490283">
          <w:rPr>
            <w:noProof/>
            <w:webHidden/>
          </w:rPr>
          <w:fldChar w:fldCharType="begin"/>
        </w:r>
        <w:r w:rsidR="00490283">
          <w:rPr>
            <w:noProof/>
            <w:webHidden/>
          </w:rPr>
          <w:instrText xml:space="preserve"> PAGEREF _Toc99836983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15F0495E" w14:textId="2AE79051" w:rsidR="00490283" w:rsidRDefault="00B25712">
      <w:pPr>
        <w:pStyle w:val="TOC3"/>
        <w:rPr>
          <w:rFonts w:asciiTheme="minorHAnsi" w:eastAsiaTheme="minorEastAsia" w:hAnsiTheme="minorHAnsi" w:cstheme="minorBidi"/>
          <w:b w:val="0"/>
          <w:noProof/>
          <w:lang w:val="de-DE" w:eastAsia="de-DE"/>
        </w:rPr>
      </w:pPr>
      <w:hyperlink w:anchor="_Toc99836984" w:history="1">
        <w:r w:rsidR="00490283" w:rsidRPr="001E489A">
          <w:rPr>
            <w:rStyle w:val="Hyperlink"/>
            <w:noProof/>
          </w:rPr>
          <w:t>8.2.2</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Attribute </w:t>
        </w:r>
        <w:r w:rsidR="00490283" w:rsidRPr="001E489A">
          <w:rPr>
            <w:rStyle w:val="Hyperlink"/>
            <w:rFonts w:ascii="Courier New" w:hAnsi="Courier New" w:cs="Courier New"/>
            <w:noProof/>
            <w:highlight w:val="white"/>
          </w:rPr>
          <w:t>ident</w:t>
        </w:r>
        <w:r w:rsidR="00490283">
          <w:rPr>
            <w:noProof/>
            <w:webHidden/>
          </w:rPr>
          <w:tab/>
        </w:r>
        <w:r w:rsidR="00490283">
          <w:rPr>
            <w:noProof/>
            <w:webHidden/>
          </w:rPr>
          <w:fldChar w:fldCharType="begin"/>
        </w:r>
        <w:r w:rsidR="00490283">
          <w:rPr>
            <w:noProof/>
            <w:webHidden/>
          </w:rPr>
          <w:instrText xml:space="preserve"> PAGEREF _Toc99836984 \h </w:instrText>
        </w:r>
        <w:r w:rsidR="00490283">
          <w:rPr>
            <w:noProof/>
            <w:webHidden/>
          </w:rPr>
        </w:r>
        <w:r w:rsidR="00490283">
          <w:rPr>
            <w:noProof/>
            <w:webHidden/>
          </w:rPr>
          <w:fldChar w:fldCharType="separate"/>
        </w:r>
        <w:r w:rsidR="00490283">
          <w:rPr>
            <w:noProof/>
            <w:webHidden/>
          </w:rPr>
          <w:t>23</w:t>
        </w:r>
        <w:r w:rsidR="00490283">
          <w:rPr>
            <w:noProof/>
            <w:webHidden/>
          </w:rPr>
          <w:fldChar w:fldCharType="end"/>
        </w:r>
      </w:hyperlink>
    </w:p>
    <w:p w14:paraId="3E3B681A" w14:textId="3AB12BA9" w:rsidR="00490283" w:rsidRDefault="00B25712">
      <w:pPr>
        <w:pStyle w:val="TOC2"/>
        <w:rPr>
          <w:rFonts w:asciiTheme="minorHAnsi" w:eastAsiaTheme="minorEastAsia" w:hAnsiTheme="minorHAnsi" w:cstheme="minorBidi"/>
          <w:b w:val="0"/>
          <w:noProof/>
          <w:lang w:val="de-DE" w:eastAsia="de-DE"/>
        </w:rPr>
      </w:pPr>
      <w:hyperlink w:anchor="_Toc99836985" w:history="1">
        <w:r w:rsidR="00490283" w:rsidRPr="001E489A">
          <w:rPr>
            <w:rStyle w:val="Hyperlink"/>
            <w:noProof/>
          </w:rPr>
          <w:t>8.3</w:t>
        </w:r>
        <w:r w:rsidR="00490283">
          <w:rPr>
            <w:rFonts w:asciiTheme="minorHAnsi" w:eastAsiaTheme="minorEastAsia" w:hAnsiTheme="minorHAnsi" w:cstheme="minorBidi"/>
            <w:b w:val="0"/>
            <w:noProof/>
            <w:lang w:val="de-DE" w:eastAsia="de-DE"/>
          </w:rPr>
          <w:tab/>
        </w:r>
        <w:r w:rsidR="00490283" w:rsidRPr="001E489A">
          <w:rPr>
            <w:rStyle w:val="Hyperlink"/>
            <w:noProof/>
          </w:rPr>
          <w:t>Dimensions and Coordinates</w:t>
        </w:r>
        <w:r w:rsidR="00490283">
          <w:rPr>
            <w:noProof/>
            <w:webHidden/>
          </w:rPr>
          <w:tab/>
        </w:r>
        <w:r w:rsidR="00490283">
          <w:rPr>
            <w:noProof/>
            <w:webHidden/>
          </w:rPr>
          <w:fldChar w:fldCharType="begin"/>
        </w:r>
        <w:r w:rsidR="00490283">
          <w:rPr>
            <w:noProof/>
            <w:webHidden/>
          </w:rPr>
          <w:instrText xml:space="preserve"> PAGEREF _Toc99836985 \h </w:instrText>
        </w:r>
        <w:r w:rsidR="00490283">
          <w:rPr>
            <w:noProof/>
            <w:webHidden/>
          </w:rPr>
        </w:r>
        <w:r w:rsidR="00490283">
          <w:rPr>
            <w:noProof/>
            <w:webHidden/>
          </w:rPr>
          <w:fldChar w:fldCharType="separate"/>
        </w:r>
        <w:r w:rsidR="00490283">
          <w:rPr>
            <w:noProof/>
            <w:webHidden/>
          </w:rPr>
          <w:t>24</w:t>
        </w:r>
        <w:r w:rsidR="00490283">
          <w:rPr>
            <w:noProof/>
            <w:webHidden/>
          </w:rPr>
          <w:fldChar w:fldCharType="end"/>
        </w:r>
      </w:hyperlink>
    </w:p>
    <w:p w14:paraId="081575D4" w14:textId="3D19A4D9" w:rsidR="00490283" w:rsidRDefault="00B25712">
      <w:pPr>
        <w:pStyle w:val="TOC2"/>
        <w:rPr>
          <w:rFonts w:asciiTheme="minorHAnsi" w:eastAsiaTheme="minorEastAsia" w:hAnsiTheme="minorHAnsi" w:cstheme="minorBidi"/>
          <w:b w:val="0"/>
          <w:noProof/>
          <w:lang w:val="de-DE" w:eastAsia="de-DE"/>
        </w:rPr>
      </w:pPr>
      <w:hyperlink w:anchor="_Toc99836986" w:history="1">
        <w:r w:rsidR="00490283" w:rsidRPr="001E489A">
          <w:rPr>
            <w:rStyle w:val="Hyperlink"/>
            <w:noProof/>
          </w:rPr>
          <w:t>8.4</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Attribute </w:t>
        </w:r>
        <w:r w:rsidR="00490283" w:rsidRPr="001E489A">
          <w:rPr>
            <w:rStyle w:val="Hyperlink"/>
            <w:rFonts w:ascii="Courier New" w:hAnsi="Courier New" w:cs="Courier New"/>
            <w:noProof/>
            <w:highlight w:val="white"/>
          </w:rPr>
          <w:t>quality_control</w:t>
        </w:r>
        <w:r w:rsidR="00490283">
          <w:rPr>
            <w:noProof/>
            <w:webHidden/>
          </w:rPr>
          <w:tab/>
        </w:r>
        <w:r w:rsidR="00490283">
          <w:rPr>
            <w:noProof/>
            <w:webHidden/>
          </w:rPr>
          <w:fldChar w:fldCharType="begin"/>
        </w:r>
        <w:r w:rsidR="00490283">
          <w:rPr>
            <w:noProof/>
            <w:webHidden/>
          </w:rPr>
          <w:instrText xml:space="preserve"> PAGEREF _Toc99836986 \h </w:instrText>
        </w:r>
        <w:r w:rsidR="00490283">
          <w:rPr>
            <w:noProof/>
            <w:webHidden/>
          </w:rPr>
        </w:r>
        <w:r w:rsidR="00490283">
          <w:rPr>
            <w:noProof/>
            <w:webHidden/>
          </w:rPr>
          <w:fldChar w:fldCharType="separate"/>
        </w:r>
        <w:r w:rsidR="00490283">
          <w:rPr>
            <w:noProof/>
            <w:webHidden/>
          </w:rPr>
          <w:t>24</w:t>
        </w:r>
        <w:r w:rsidR="00490283">
          <w:rPr>
            <w:noProof/>
            <w:webHidden/>
          </w:rPr>
          <w:fldChar w:fldCharType="end"/>
        </w:r>
      </w:hyperlink>
    </w:p>
    <w:p w14:paraId="3A560B53" w14:textId="60275F99" w:rsidR="00490283" w:rsidRDefault="00B25712">
      <w:pPr>
        <w:pStyle w:val="TOC2"/>
        <w:rPr>
          <w:rFonts w:asciiTheme="minorHAnsi" w:eastAsiaTheme="minorEastAsia" w:hAnsiTheme="minorHAnsi" w:cstheme="minorBidi"/>
          <w:b w:val="0"/>
          <w:noProof/>
          <w:lang w:val="de-DE" w:eastAsia="de-DE"/>
        </w:rPr>
      </w:pPr>
      <w:hyperlink w:anchor="_Toc99836987" w:history="1">
        <w:r w:rsidR="00490283" w:rsidRPr="001E489A">
          <w:rPr>
            <w:rStyle w:val="Hyperlink"/>
            <w:noProof/>
          </w:rPr>
          <w:t>8.5</w:t>
        </w:r>
        <w:r w:rsidR="00490283">
          <w:rPr>
            <w:rFonts w:asciiTheme="minorHAnsi" w:eastAsiaTheme="minorEastAsia" w:hAnsiTheme="minorHAnsi" w:cstheme="minorBidi"/>
            <w:b w:val="0"/>
            <w:noProof/>
            <w:lang w:val="de-DE" w:eastAsia="de-DE"/>
          </w:rPr>
          <w:tab/>
        </w:r>
        <w:r w:rsidR="00490283" w:rsidRPr="001E489A">
          <w:rPr>
            <w:rStyle w:val="Hyperlink"/>
            <w:noProof/>
          </w:rPr>
          <w:t>Custom Attributes list</w:t>
        </w:r>
        <w:r w:rsidR="00490283">
          <w:rPr>
            <w:noProof/>
            <w:webHidden/>
          </w:rPr>
          <w:tab/>
        </w:r>
        <w:r w:rsidR="00490283">
          <w:rPr>
            <w:noProof/>
            <w:webHidden/>
          </w:rPr>
          <w:fldChar w:fldCharType="begin"/>
        </w:r>
        <w:r w:rsidR="00490283">
          <w:rPr>
            <w:noProof/>
            <w:webHidden/>
          </w:rPr>
          <w:instrText xml:space="preserve"> PAGEREF _Toc99836987 \h </w:instrText>
        </w:r>
        <w:r w:rsidR="00490283">
          <w:rPr>
            <w:noProof/>
            <w:webHidden/>
          </w:rPr>
        </w:r>
        <w:r w:rsidR="00490283">
          <w:rPr>
            <w:noProof/>
            <w:webHidden/>
          </w:rPr>
          <w:fldChar w:fldCharType="separate"/>
        </w:r>
        <w:r w:rsidR="00490283">
          <w:rPr>
            <w:noProof/>
            <w:webHidden/>
          </w:rPr>
          <w:t>24</w:t>
        </w:r>
        <w:r w:rsidR="00490283">
          <w:rPr>
            <w:noProof/>
            <w:webHidden/>
          </w:rPr>
          <w:fldChar w:fldCharType="end"/>
        </w:r>
      </w:hyperlink>
    </w:p>
    <w:p w14:paraId="11FD49AB" w14:textId="5B1A2F5F" w:rsidR="00490283" w:rsidRDefault="00B25712">
      <w:pPr>
        <w:pStyle w:val="TOC2"/>
        <w:rPr>
          <w:rFonts w:asciiTheme="minorHAnsi" w:eastAsiaTheme="minorEastAsia" w:hAnsiTheme="minorHAnsi" w:cstheme="minorBidi"/>
          <w:b w:val="0"/>
          <w:noProof/>
          <w:lang w:val="de-DE" w:eastAsia="de-DE"/>
        </w:rPr>
      </w:pPr>
      <w:hyperlink w:anchor="_Toc99836988" w:history="1">
        <w:r w:rsidR="00490283" w:rsidRPr="001E489A">
          <w:rPr>
            <w:rStyle w:val="Hyperlink"/>
            <w:noProof/>
          </w:rPr>
          <w:t>8.6</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Distinction between </w:t>
        </w:r>
        <w:r w:rsidR="00490283" w:rsidRPr="001E489A">
          <w:rPr>
            <w:rStyle w:val="Hyperlink"/>
            <w:rFonts w:ascii="Courier New" w:hAnsi="Courier New" w:cs="Courier New"/>
            <w:noProof/>
          </w:rPr>
          <w:t>&lt;custom_attributes/&gt;</w:t>
        </w:r>
        <w:r w:rsidR="00490283" w:rsidRPr="001E489A">
          <w:rPr>
            <w:rStyle w:val="Hyperlink"/>
            <w:noProof/>
          </w:rPr>
          <w:t xml:space="preserve"> and </w:t>
        </w:r>
        <w:r w:rsidR="00490283" w:rsidRPr="001E489A">
          <w:rPr>
            <w:rStyle w:val="Hyperlink"/>
            <w:rFonts w:ascii="Courier New" w:hAnsi="Courier New" w:cs="Courier New"/>
            <w:noProof/>
          </w:rPr>
          <w:t>&lt;appdata/&gt;</w:t>
        </w:r>
        <w:r w:rsidR="00490283">
          <w:rPr>
            <w:noProof/>
            <w:webHidden/>
          </w:rPr>
          <w:tab/>
        </w:r>
        <w:r w:rsidR="00490283">
          <w:rPr>
            <w:noProof/>
            <w:webHidden/>
          </w:rPr>
          <w:fldChar w:fldCharType="begin"/>
        </w:r>
        <w:r w:rsidR="00490283">
          <w:rPr>
            <w:noProof/>
            <w:webHidden/>
          </w:rPr>
          <w:instrText xml:space="preserve"> PAGEREF _Toc99836988 \h </w:instrText>
        </w:r>
        <w:r w:rsidR="00490283">
          <w:rPr>
            <w:noProof/>
            <w:webHidden/>
          </w:rPr>
        </w:r>
        <w:r w:rsidR="00490283">
          <w:rPr>
            <w:noProof/>
            <w:webHidden/>
          </w:rPr>
          <w:fldChar w:fldCharType="separate"/>
        </w:r>
        <w:r w:rsidR="00490283">
          <w:rPr>
            <w:noProof/>
            <w:webHidden/>
          </w:rPr>
          <w:t>29</w:t>
        </w:r>
        <w:r w:rsidR="00490283">
          <w:rPr>
            <w:noProof/>
            <w:webHidden/>
          </w:rPr>
          <w:fldChar w:fldCharType="end"/>
        </w:r>
      </w:hyperlink>
    </w:p>
    <w:p w14:paraId="3CFFE8C8" w14:textId="378716F6" w:rsidR="00490283" w:rsidRDefault="00B25712">
      <w:pPr>
        <w:pStyle w:val="TOC3"/>
        <w:rPr>
          <w:rFonts w:asciiTheme="minorHAnsi" w:eastAsiaTheme="minorEastAsia" w:hAnsiTheme="minorHAnsi" w:cstheme="minorBidi"/>
          <w:b w:val="0"/>
          <w:noProof/>
          <w:lang w:val="de-DE" w:eastAsia="de-DE"/>
        </w:rPr>
      </w:pPr>
      <w:hyperlink w:anchor="_Toc99836989" w:history="1">
        <w:r w:rsidR="00490283" w:rsidRPr="001E489A">
          <w:rPr>
            <w:rStyle w:val="Hyperlink"/>
            <w:noProof/>
          </w:rPr>
          <w:t>8.6.1</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Needs of different process roles, addressed by </w:t>
        </w:r>
        <w:r w:rsidR="00490283" w:rsidRPr="001E489A">
          <w:rPr>
            <w:rStyle w:val="Hyperlink"/>
            <w:rFonts w:ascii="Courier New" w:hAnsi="Courier New" w:cs="Courier New"/>
            <w:i/>
            <w:iCs/>
            <w:noProof/>
          </w:rPr>
          <w:t>&lt;custom_attributes/&gt;</w:t>
        </w:r>
        <w:r w:rsidR="00490283" w:rsidRPr="001E489A">
          <w:rPr>
            <w:rStyle w:val="Hyperlink"/>
            <w:noProof/>
          </w:rPr>
          <w:t xml:space="preserve"> and </w:t>
        </w:r>
        <w:r w:rsidR="00490283" w:rsidRPr="001E489A">
          <w:rPr>
            <w:rStyle w:val="Hyperlink"/>
            <w:rFonts w:ascii="Courier New" w:hAnsi="Courier New" w:cs="Courier New"/>
            <w:i/>
            <w:iCs/>
            <w:noProof/>
          </w:rPr>
          <w:t>&lt;appdata/&gt;</w:t>
        </w:r>
        <w:r w:rsidR="00490283">
          <w:rPr>
            <w:noProof/>
            <w:webHidden/>
          </w:rPr>
          <w:tab/>
        </w:r>
        <w:r w:rsidR="00490283">
          <w:rPr>
            <w:noProof/>
            <w:webHidden/>
          </w:rPr>
          <w:fldChar w:fldCharType="begin"/>
        </w:r>
        <w:r w:rsidR="00490283">
          <w:rPr>
            <w:noProof/>
            <w:webHidden/>
          </w:rPr>
          <w:instrText xml:space="preserve"> PAGEREF _Toc99836989 \h </w:instrText>
        </w:r>
        <w:r w:rsidR="00490283">
          <w:rPr>
            <w:noProof/>
            <w:webHidden/>
          </w:rPr>
        </w:r>
        <w:r w:rsidR="00490283">
          <w:rPr>
            <w:noProof/>
            <w:webHidden/>
          </w:rPr>
          <w:fldChar w:fldCharType="separate"/>
        </w:r>
        <w:r w:rsidR="00490283">
          <w:rPr>
            <w:noProof/>
            <w:webHidden/>
          </w:rPr>
          <w:t>29</w:t>
        </w:r>
        <w:r w:rsidR="00490283">
          <w:rPr>
            <w:noProof/>
            <w:webHidden/>
          </w:rPr>
          <w:fldChar w:fldCharType="end"/>
        </w:r>
      </w:hyperlink>
    </w:p>
    <w:p w14:paraId="40921B52" w14:textId="3DB5F3ED" w:rsidR="00490283" w:rsidRDefault="00B25712">
      <w:pPr>
        <w:pStyle w:val="TOC3"/>
        <w:rPr>
          <w:rFonts w:asciiTheme="minorHAnsi" w:eastAsiaTheme="minorEastAsia" w:hAnsiTheme="minorHAnsi" w:cstheme="minorBidi"/>
          <w:b w:val="0"/>
          <w:noProof/>
          <w:lang w:val="de-DE" w:eastAsia="de-DE"/>
        </w:rPr>
      </w:pPr>
      <w:hyperlink w:anchor="_Toc99836990" w:history="1">
        <w:r w:rsidR="00490283" w:rsidRPr="001E489A">
          <w:rPr>
            <w:rStyle w:val="Hyperlink"/>
            <w:noProof/>
          </w:rPr>
          <w:t>8.6.2</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Needs of different applications, addressed by </w:t>
        </w:r>
        <w:r w:rsidR="00490283" w:rsidRPr="001E489A">
          <w:rPr>
            <w:rStyle w:val="Hyperlink"/>
            <w:rFonts w:ascii="Courier New" w:hAnsi="Courier New" w:cs="Courier New"/>
            <w:i/>
            <w:iCs/>
            <w:noProof/>
          </w:rPr>
          <w:t>&lt;custom_attributes/&gt;</w:t>
        </w:r>
        <w:r w:rsidR="00490283" w:rsidRPr="001E489A">
          <w:rPr>
            <w:rStyle w:val="Hyperlink"/>
            <w:noProof/>
          </w:rPr>
          <w:t xml:space="preserve"> and </w:t>
        </w:r>
        <w:r w:rsidR="00490283" w:rsidRPr="001E489A">
          <w:rPr>
            <w:rStyle w:val="Hyperlink"/>
            <w:rFonts w:ascii="Courier New" w:hAnsi="Courier New" w:cs="Courier New"/>
            <w:i/>
            <w:iCs/>
            <w:noProof/>
          </w:rPr>
          <w:t>&lt;appdata/&gt;</w:t>
        </w:r>
        <w:r w:rsidR="00490283">
          <w:rPr>
            <w:noProof/>
            <w:webHidden/>
          </w:rPr>
          <w:tab/>
        </w:r>
        <w:r w:rsidR="00490283">
          <w:rPr>
            <w:noProof/>
            <w:webHidden/>
          </w:rPr>
          <w:fldChar w:fldCharType="begin"/>
        </w:r>
        <w:r w:rsidR="00490283">
          <w:rPr>
            <w:noProof/>
            <w:webHidden/>
          </w:rPr>
          <w:instrText xml:space="preserve"> PAGEREF _Toc99836990 \h </w:instrText>
        </w:r>
        <w:r w:rsidR="00490283">
          <w:rPr>
            <w:noProof/>
            <w:webHidden/>
          </w:rPr>
        </w:r>
        <w:r w:rsidR="00490283">
          <w:rPr>
            <w:noProof/>
            <w:webHidden/>
          </w:rPr>
          <w:fldChar w:fldCharType="separate"/>
        </w:r>
        <w:r w:rsidR="00490283">
          <w:rPr>
            <w:noProof/>
            <w:webHidden/>
          </w:rPr>
          <w:t>29</w:t>
        </w:r>
        <w:r w:rsidR="00490283">
          <w:rPr>
            <w:noProof/>
            <w:webHidden/>
          </w:rPr>
          <w:fldChar w:fldCharType="end"/>
        </w:r>
      </w:hyperlink>
    </w:p>
    <w:p w14:paraId="402EEA63" w14:textId="2ACAF054" w:rsidR="00490283" w:rsidRDefault="00B25712">
      <w:pPr>
        <w:pStyle w:val="TOC3"/>
        <w:rPr>
          <w:rFonts w:asciiTheme="minorHAnsi" w:eastAsiaTheme="minorEastAsia" w:hAnsiTheme="minorHAnsi" w:cstheme="minorBidi"/>
          <w:b w:val="0"/>
          <w:noProof/>
          <w:lang w:val="de-DE" w:eastAsia="de-DE"/>
        </w:rPr>
      </w:pPr>
      <w:hyperlink w:anchor="_Toc99836991" w:history="1">
        <w:r w:rsidR="00490283" w:rsidRPr="001E489A">
          <w:rPr>
            <w:rStyle w:val="Hyperlink"/>
            <w:noProof/>
          </w:rPr>
          <w:t>8.6.3</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Different levels of </w:t>
        </w:r>
        <w:r w:rsidR="00490283" w:rsidRPr="001E489A">
          <w:rPr>
            <w:rStyle w:val="Hyperlink"/>
            <w:rFonts w:ascii="Courier New" w:hAnsi="Courier New" w:cs="Courier New"/>
            <w:i/>
            <w:iCs/>
            <w:noProof/>
          </w:rPr>
          <w:t>&lt;custom_attributes/&gt;</w:t>
        </w:r>
        <w:r w:rsidR="00490283" w:rsidRPr="001E489A">
          <w:rPr>
            <w:rStyle w:val="Hyperlink"/>
            <w:noProof/>
          </w:rPr>
          <w:t xml:space="preserve"> and </w:t>
        </w:r>
        <w:r w:rsidR="00490283" w:rsidRPr="001E489A">
          <w:rPr>
            <w:rStyle w:val="Hyperlink"/>
            <w:rFonts w:ascii="Courier New" w:hAnsi="Courier New" w:cs="Courier New"/>
            <w:i/>
            <w:iCs/>
            <w:noProof/>
          </w:rPr>
          <w:t>&lt;appdata/&gt;</w:t>
        </w:r>
        <w:r w:rsidR="00490283" w:rsidRPr="001E489A">
          <w:rPr>
            <w:rStyle w:val="Hyperlink"/>
            <w:noProof/>
          </w:rPr>
          <w:t xml:space="preserve"> within χMCF data model</w:t>
        </w:r>
        <w:r w:rsidR="00490283">
          <w:rPr>
            <w:noProof/>
            <w:webHidden/>
          </w:rPr>
          <w:tab/>
        </w:r>
        <w:r w:rsidR="00490283">
          <w:rPr>
            <w:noProof/>
            <w:webHidden/>
          </w:rPr>
          <w:fldChar w:fldCharType="begin"/>
        </w:r>
        <w:r w:rsidR="00490283">
          <w:rPr>
            <w:noProof/>
            <w:webHidden/>
          </w:rPr>
          <w:instrText xml:space="preserve"> PAGEREF _Toc99836991 \h </w:instrText>
        </w:r>
        <w:r w:rsidR="00490283">
          <w:rPr>
            <w:noProof/>
            <w:webHidden/>
          </w:rPr>
        </w:r>
        <w:r w:rsidR="00490283">
          <w:rPr>
            <w:noProof/>
            <w:webHidden/>
          </w:rPr>
          <w:fldChar w:fldCharType="separate"/>
        </w:r>
        <w:r w:rsidR="00490283">
          <w:rPr>
            <w:noProof/>
            <w:webHidden/>
          </w:rPr>
          <w:t>30</w:t>
        </w:r>
        <w:r w:rsidR="00490283">
          <w:rPr>
            <w:noProof/>
            <w:webHidden/>
          </w:rPr>
          <w:fldChar w:fldCharType="end"/>
        </w:r>
      </w:hyperlink>
    </w:p>
    <w:p w14:paraId="62E2AA62" w14:textId="545331FC" w:rsidR="00490283" w:rsidRDefault="00B25712">
      <w:pPr>
        <w:pStyle w:val="TOC1"/>
        <w:rPr>
          <w:rFonts w:asciiTheme="minorHAnsi" w:eastAsiaTheme="minorEastAsia" w:hAnsiTheme="minorHAnsi" w:cstheme="minorBidi"/>
          <w:b w:val="0"/>
          <w:noProof/>
          <w:lang w:val="de-DE" w:eastAsia="de-DE"/>
        </w:rPr>
      </w:pPr>
      <w:hyperlink w:anchor="_Toc99836992" w:history="1">
        <w:r w:rsidR="00490283" w:rsidRPr="001E489A">
          <w:rPr>
            <w:rStyle w:val="Hyperlink"/>
            <w:noProof/>
          </w:rPr>
          <w:t>9</w:t>
        </w:r>
        <w:r w:rsidR="00490283">
          <w:rPr>
            <w:rFonts w:asciiTheme="minorHAnsi" w:eastAsiaTheme="minorEastAsia" w:hAnsiTheme="minorHAnsi" w:cstheme="minorBidi"/>
            <w:b w:val="0"/>
            <w:noProof/>
            <w:lang w:val="de-DE" w:eastAsia="de-DE"/>
          </w:rPr>
          <w:tab/>
        </w:r>
        <w:r w:rsidR="00490283" w:rsidRPr="001E489A">
          <w:rPr>
            <w:rStyle w:val="Hyperlink"/>
            <w:noProof/>
          </w:rPr>
          <w:t>0D connections</w:t>
        </w:r>
        <w:r w:rsidR="00490283">
          <w:rPr>
            <w:noProof/>
            <w:webHidden/>
          </w:rPr>
          <w:tab/>
        </w:r>
        <w:r w:rsidR="00490283">
          <w:rPr>
            <w:noProof/>
            <w:webHidden/>
          </w:rPr>
          <w:fldChar w:fldCharType="begin"/>
        </w:r>
        <w:r w:rsidR="00490283">
          <w:rPr>
            <w:noProof/>
            <w:webHidden/>
          </w:rPr>
          <w:instrText xml:space="preserve"> PAGEREF _Toc99836992 \h </w:instrText>
        </w:r>
        <w:r w:rsidR="00490283">
          <w:rPr>
            <w:noProof/>
            <w:webHidden/>
          </w:rPr>
        </w:r>
        <w:r w:rsidR="00490283">
          <w:rPr>
            <w:noProof/>
            <w:webHidden/>
          </w:rPr>
          <w:fldChar w:fldCharType="separate"/>
        </w:r>
        <w:r w:rsidR="00490283">
          <w:rPr>
            <w:noProof/>
            <w:webHidden/>
          </w:rPr>
          <w:t>30</w:t>
        </w:r>
        <w:r w:rsidR="00490283">
          <w:rPr>
            <w:noProof/>
            <w:webHidden/>
          </w:rPr>
          <w:fldChar w:fldCharType="end"/>
        </w:r>
      </w:hyperlink>
    </w:p>
    <w:p w14:paraId="2CAF6A50" w14:textId="2B58EF4F" w:rsidR="00490283" w:rsidRDefault="00B25712">
      <w:pPr>
        <w:pStyle w:val="TOC2"/>
        <w:rPr>
          <w:rFonts w:asciiTheme="minorHAnsi" w:eastAsiaTheme="minorEastAsia" w:hAnsiTheme="minorHAnsi" w:cstheme="minorBidi"/>
          <w:b w:val="0"/>
          <w:noProof/>
          <w:lang w:val="de-DE" w:eastAsia="de-DE"/>
        </w:rPr>
      </w:pPr>
      <w:hyperlink w:anchor="_Toc99836993" w:history="1">
        <w:r w:rsidR="00490283" w:rsidRPr="001E489A">
          <w:rPr>
            <w:rStyle w:val="Hyperlink"/>
            <w:noProof/>
          </w:rPr>
          <w:t>9.1</w:t>
        </w:r>
        <w:r w:rsidR="00490283">
          <w:rPr>
            <w:rFonts w:asciiTheme="minorHAnsi" w:eastAsiaTheme="minorEastAsia" w:hAnsiTheme="minorHAnsi" w:cstheme="minorBidi"/>
            <w:b w:val="0"/>
            <w:noProof/>
            <w:lang w:val="de-DE" w:eastAsia="de-DE"/>
          </w:rPr>
          <w:tab/>
        </w:r>
        <w:r w:rsidR="00490283" w:rsidRPr="001E489A">
          <w:rPr>
            <w:rStyle w:val="Hyperlink"/>
            <w:noProof/>
          </w:rPr>
          <w:t>Generic Definitions</w:t>
        </w:r>
        <w:r w:rsidR="00490283">
          <w:rPr>
            <w:noProof/>
            <w:webHidden/>
          </w:rPr>
          <w:tab/>
        </w:r>
        <w:r w:rsidR="00490283">
          <w:rPr>
            <w:noProof/>
            <w:webHidden/>
          </w:rPr>
          <w:fldChar w:fldCharType="begin"/>
        </w:r>
        <w:r w:rsidR="00490283">
          <w:rPr>
            <w:noProof/>
            <w:webHidden/>
          </w:rPr>
          <w:instrText xml:space="preserve"> PAGEREF _Toc99836993 \h </w:instrText>
        </w:r>
        <w:r w:rsidR="00490283">
          <w:rPr>
            <w:noProof/>
            <w:webHidden/>
          </w:rPr>
        </w:r>
        <w:r w:rsidR="00490283">
          <w:rPr>
            <w:noProof/>
            <w:webHidden/>
          </w:rPr>
          <w:fldChar w:fldCharType="separate"/>
        </w:r>
        <w:r w:rsidR="00490283">
          <w:rPr>
            <w:noProof/>
            <w:webHidden/>
          </w:rPr>
          <w:t>30</w:t>
        </w:r>
        <w:r w:rsidR="00490283">
          <w:rPr>
            <w:noProof/>
            <w:webHidden/>
          </w:rPr>
          <w:fldChar w:fldCharType="end"/>
        </w:r>
      </w:hyperlink>
    </w:p>
    <w:p w14:paraId="608E4A70" w14:textId="1FF1B900" w:rsidR="00490283" w:rsidRDefault="00B25712">
      <w:pPr>
        <w:pStyle w:val="TOC3"/>
        <w:rPr>
          <w:rFonts w:asciiTheme="minorHAnsi" w:eastAsiaTheme="minorEastAsia" w:hAnsiTheme="minorHAnsi" w:cstheme="minorBidi"/>
          <w:b w:val="0"/>
          <w:noProof/>
          <w:lang w:val="de-DE" w:eastAsia="de-DE"/>
        </w:rPr>
      </w:pPr>
      <w:hyperlink w:anchor="_Toc99836994" w:history="1">
        <w:r w:rsidR="00490283" w:rsidRPr="001E489A">
          <w:rPr>
            <w:rStyle w:val="Hyperlink"/>
            <w:noProof/>
          </w:rPr>
          <w:t>9.1.1</w:t>
        </w:r>
        <w:r w:rsidR="00490283">
          <w:rPr>
            <w:rFonts w:asciiTheme="minorHAnsi" w:eastAsiaTheme="minorEastAsia" w:hAnsiTheme="minorHAnsi" w:cstheme="minorBidi"/>
            <w:b w:val="0"/>
            <w:noProof/>
            <w:lang w:val="de-DE" w:eastAsia="de-DE"/>
          </w:rPr>
          <w:tab/>
        </w:r>
        <w:r w:rsidR="00490283" w:rsidRPr="001E489A">
          <w:rPr>
            <w:rStyle w:val="Hyperlink"/>
            <w:noProof/>
          </w:rPr>
          <w:t>Identification</w:t>
        </w:r>
        <w:r w:rsidR="00490283">
          <w:rPr>
            <w:noProof/>
            <w:webHidden/>
          </w:rPr>
          <w:tab/>
        </w:r>
        <w:r w:rsidR="00490283">
          <w:rPr>
            <w:noProof/>
            <w:webHidden/>
          </w:rPr>
          <w:fldChar w:fldCharType="begin"/>
        </w:r>
        <w:r w:rsidR="00490283">
          <w:rPr>
            <w:noProof/>
            <w:webHidden/>
          </w:rPr>
          <w:instrText xml:space="preserve"> PAGEREF _Toc99836994 \h </w:instrText>
        </w:r>
        <w:r w:rsidR="00490283">
          <w:rPr>
            <w:noProof/>
            <w:webHidden/>
          </w:rPr>
        </w:r>
        <w:r w:rsidR="00490283">
          <w:rPr>
            <w:noProof/>
            <w:webHidden/>
          </w:rPr>
          <w:fldChar w:fldCharType="separate"/>
        </w:r>
        <w:r w:rsidR="00490283">
          <w:rPr>
            <w:noProof/>
            <w:webHidden/>
          </w:rPr>
          <w:t>30</w:t>
        </w:r>
        <w:r w:rsidR="00490283">
          <w:rPr>
            <w:noProof/>
            <w:webHidden/>
          </w:rPr>
          <w:fldChar w:fldCharType="end"/>
        </w:r>
      </w:hyperlink>
    </w:p>
    <w:p w14:paraId="4DCAA08D" w14:textId="061B25D1" w:rsidR="00490283" w:rsidRDefault="00B25712">
      <w:pPr>
        <w:pStyle w:val="TOC3"/>
        <w:rPr>
          <w:rFonts w:asciiTheme="minorHAnsi" w:eastAsiaTheme="minorEastAsia" w:hAnsiTheme="minorHAnsi" w:cstheme="minorBidi"/>
          <w:b w:val="0"/>
          <w:noProof/>
          <w:lang w:val="de-DE" w:eastAsia="de-DE"/>
        </w:rPr>
      </w:pPr>
      <w:hyperlink w:anchor="_Toc99836995" w:history="1">
        <w:r w:rsidR="00490283" w:rsidRPr="001E489A">
          <w:rPr>
            <w:rStyle w:val="Hyperlink"/>
            <w:noProof/>
          </w:rPr>
          <w:t>9.1.2</w:t>
        </w:r>
        <w:r w:rsidR="00490283">
          <w:rPr>
            <w:rFonts w:asciiTheme="minorHAnsi" w:eastAsiaTheme="minorEastAsia" w:hAnsiTheme="minorHAnsi" w:cstheme="minorBidi"/>
            <w:b w:val="0"/>
            <w:noProof/>
            <w:lang w:val="de-DE" w:eastAsia="de-DE"/>
          </w:rPr>
          <w:tab/>
        </w:r>
        <w:r w:rsidR="00490283" w:rsidRPr="001E489A">
          <w:rPr>
            <w:rStyle w:val="Hyperlink"/>
            <w:noProof/>
          </w:rPr>
          <w:t>Location</w:t>
        </w:r>
        <w:r w:rsidR="00490283">
          <w:rPr>
            <w:noProof/>
            <w:webHidden/>
          </w:rPr>
          <w:tab/>
        </w:r>
        <w:r w:rsidR="00490283">
          <w:rPr>
            <w:noProof/>
            <w:webHidden/>
          </w:rPr>
          <w:fldChar w:fldCharType="begin"/>
        </w:r>
        <w:r w:rsidR="00490283">
          <w:rPr>
            <w:noProof/>
            <w:webHidden/>
          </w:rPr>
          <w:instrText xml:space="preserve"> PAGEREF _Toc99836995 \h </w:instrText>
        </w:r>
        <w:r w:rsidR="00490283">
          <w:rPr>
            <w:noProof/>
            <w:webHidden/>
          </w:rPr>
        </w:r>
        <w:r w:rsidR="00490283">
          <w:rPr>
            <w:noProof/>
            <w:webHidden/>
          </w:rPr>
          <w:fldChar w:fldCharType="separate"/>
        </w:r>
        <w:r w:rsidR="00490283">
          <w:rPr>
            <w:noProof/>
            <w:webHidden/>
          </w:rPr>
          <w:t>31</w:t>
        </w:r>
        <w:r w:rsidR="00490283">
          <w:rPr>
            <w:noProof/>
            <w:webHidden/>
          </w:rPr>
          <w:fldChar w:fldCharType="end"/>
        </w:r>
      </w:hyperlink>
    </w:p>
    <w:p w14:paraId="717E1058" w14:textId="4A2149A8" w:rsidR="00490283" w:rsidRDefault="00B25712">
      <w:pPr>
        <w:pStyle w:val="TOC3"/>
        <w:rPr>
          <w:rFonts w:asciiTheme="minorHAnsi" w:eastAsiaTheme="minorEastAsia" w:hAnsiTheme="minorHAnsi" w:cstheme="minorBidi"/>
          <w:b w:val="0"/>
          <w:noProof/>
          <w:lang w:val="de-DE" w:eastAsia="de-DE"/>
        </w:rPr>
      </w:pPr>
      <w:hyperlink w:anchor="_Toc99836996" w:history="1">
        <w:r w:rsidR="00490283" w:rsidRPr="001E489A">
          <w:rPr>
            <w:rStyle w:val="Hyperlink"/>
            <w:noProof/>
          </w:rPr>
          <w:t>9.1.3</w:t>
        </w:r>
        <w:r w:rsidR="00490283">
          <w:rPr>
            <w:rFonts w:asciiTheme="minorHAnsi" w:eastAsiaTheme="minorEastAsia" w:hAnsiTheme="minorHAnsi" w:cstheme="minorBidi"/>
            <w:b w:val="0"/>
            <w:noProof/>
            <w:lang w:val="de-DE" w:eastAsia="de-DE"/>
          </w:rPr>
          <w:tab/>
        </w:r>
        <w:r w:rsidR="00490283" w:rsidRPr="001E489A">
          <w:rPr>
            <w:rStyle w:val="Hyperlink"/>
            <w:noProof/>
          </w:rPr>
          <w:t>Direction</w:t>
        </w:r>
        <w:r w:rsidR="00490283">
          <w:rPr>
            <w:noProof/>
            <w:webHidden/>
          </w:rPr>
          <w:tab/>
        </w:r>
        <w:r w:rsidR="00490283">
          <w:rPr>
            <w:noProof/>
            <w:webHidden/>
          </w:rPr>
          <w:fldChar w:fldCharType="begin"/>
        </w:r>
        <w:r w:rsidR="00490283">
          <w:rPr>
            <w:noProof/>
            <w:webHidden/>
          </w:rPr>
          <w:instrText xml:space="preserve"> PAGEREF _Toc99836996 \h </w:instrText>
        </w:r>
        <w:r w:rsidR="00490283">
          <w:rPr>
            <w:noProof/>
            <w:webHidden/>
          </w:rPr>
        </w:r>
        <w:r w:rsidR="00490283">
          <w:rPr>
            <w:noProof/>
            <w:webHidden/>
          </w:rPr>
          <w:fldChar w:fldCharType="separate"/>
        </w:r>
        <w:r w:rsidR="00490283">
          <w:rPr>
            <w:noProof/>
            <w:webHidden/>
          </w:rPr>
          <w:t>32</w:t>
        </w:r>
        <w:r w:rsidR="00490283">
          <w:rPr>
            <w:noProof/>
            <w:webHidden/>
          </w:rPr>
          <w:fldChar w:fldCharType="end"/>
        </w:r>
      </w:hyperlink>
    </w:p>
    <w:p w14:paraId="0C45F8FB" w14:textId="6261E10D" w:rsidR="00490283" w:rsidRDefault="00B25712">
      <w:pPr>
        <w:pStyle w:val="TOC3"/>
        <w:rPr>
          <w:rFonts w:asciiTheme="minorHAnsi" w:eastAsiaTheme="minorEastAsia" w:hAnsiTheme="minorHAnsi" w:cstheme="minorBidi"/>
          <w:b w:val="0"/>
          <w:noProof/>
          <w:lang w:val="de-DE" w:eastAsia="de-DE"/>
        </w:rPr>
      </w:pPr>
      <w:hyperlink w:anchor="_Toc99836997" w:history="1">
        <w:r w:rsidR="00490283" w:rsidRPr="001E489A">
          <w:rPr>
            <w:rStyle w:val="Hyperlink"/>
            <w:noProof/>
          </w:rPr>
          <w:t>9.1.4</w:t>
        </w:r>
        <w:r w:rsidR="00490283">
          <w:rPr>
            <w:rFonts w:asciiTheme="minorHAnsi" w:eastAsiaTheme="minorEastAsia" w:hAnsiTheme="minorHAnsi" w:cstheme="minorBidi"/>
            <w:b w:val="0"/>
            <w:noProof/>
            <w:lang w:val="de-DE" w:eastAsia="de-DE"/>
          </w:rPr>
          <w:tab/>
        </w:r>
        <w:r w:rsidR="00490283" w:rsidRPr="001E489A">
          <w:rPr>
            <w:rStyle w:val="Hyperlink"/>
            <w:noProof/>
          </w:rPr>
          <w:t>Type Specification</w:t>
        </w:r>
        <w:r w:rsidR="00490283">
          <w:rPr>
            <w:noProof/>
            <w:webHidden/>
          </w:rPr>
          <w:tab/>
        </w:r>
        <w:r w:rsidR="00490283">
          <w:rPr>
            <w:noProof/>
            <w:webHidden/>
          </w:rPr>
          <w:fldChar w:fldCharType="begin"/>
        </w:r>
        <w:r w:rsidR="00490283">
          <w:rPr>
            <w:noProof/>
            <w:webHidden/>
          </w:rPr>
          <w:instrText xml:space="preserve"> PAGEREF _Toc99836997 \h </w:instrText>
        </w:r>
        <w:r w:rsidR="00490283">
          <w:rPr>
            <w:noProof/>
            <w:webHidden/>
          </w:rPr>
        </w:r>
        <w:r w:rsidR="00490283">
          <w:rPr>
            <w:noProof/>
            <w:webHidden/>
          </w:rPr>
          <w:fldChar w:fldCharType="separate"/>
        </w:r>
        <w:r w:rsidR="00490283">
          <w:rPr>
            <w:noProof/>
            <w:webHidden/>
          </w:rPr>
          <w:t>33</w:t>
        </w:r>
        <w:r w:rsidR="00490283">
          <w:rPr>
            <w:noProof/>
            <w:webHidden/>
          </w:rPr>
          <w:fldChar w:fldCharType="end"/>
        </w:r>
      </w:hyperlink>
    </w:p>
    <w:p w14:paraId="736D7625" w14:textId="36002989" w:rsidR="00490283" w:rsidRDefault="00B25712">
      <w:pPr>
        <w:pStyle w:val="TOC2"/>
        <w:rPr>
          <w:rFonts w:asciiTheme="minorHAnsi" w:eastAsiaTheme="minorEastAsia" w:hAnsiTheme="minorHAnsi" w:cstheme="minorBidi"/>
          <w:b w:val="0"/>
          <w:noProof/>
          <w:lang w:val="de-DE" w:eastAsia="de-DE"/>
        </w:rPr>
      </w:pPr>
      <w:hyperlink w:anchor="_Toc99836998" w:history="1">
        <w:r w:rsidR="00490283" w:rsidRPr="001E489A">
          <w:rPr>
            <w:rStyle w:val="Hyperlink"/>
            <w:noProof/>
          </w:rPr>
          <w:t>9.2</w:t>
        </w:r>
        <w:r w:rsidR="00490283">
          <w:rPr>
            <w:rFonts w:asciiTheme="minorHAnsi" w:eastAsiaTheme="minorEastAsia" w:hAnsiTheme="minorHAnsi" w:cstheme="minorBidi"/>
            <w:b w:val="0"/>
            <w:noProof/>
            <w:lang w:val="de-DE" w:eastAsia="de-DE"/>
          </w:rPr>
          <w:tab/>
        </w:r>
        <w:r w:rsidR="00490283" w:rsidRPr="001E489A">
          <w:rPr>
            <w:rStyle w:val="Hyperlink"/>
            <w:noProof/>
          </w:rPr>
          <w:t>Spot Welds</w:t>
        </w:r>
        <w:r w:rsidR="00490283">
          <w:rPr>
            <w:noProof/>
            <w:webHidden/>
          </w:rPr>
          <w:tab/>
        </w:r>
        <w:r w:rsidR="00490283">
          <w:rPr>
            <w:noProof/>
            <w:webHidden/>
          </w:rPr>
          <w:fldChar w:fldCharType="begin"/>
        </w:r>
        <w:r w:rsidR="00490283">
          <w:rPr>
            <w:noProof/>
            <w:webHidden/>
          </w:rPr>
          <w:instrText xml:space="preserve"> PAGEREF _Toc99836998 \h </w:instrText>
        </w:r>
        <w:r w:rsidR="00490283">
          <w:rPr>
            <w:noProof/>
            <w:webHidden/>
          </w:rPr>
        </w:r>
        <w:r w:rsidR="00490283">
          <w:rPr>
            <w:noProof/>
            <w:webHidden/>
          </w:rPr>
          <w:fldChar w:fldCharType="separate"/>
        </w:r>
        <w:r w:rsidR="00490283">
          <w:rPr>
            <w:noProof/>
            <w:webHidden/>
          </w:rPr>
          <w:t>33</w:t>
        </w:r>
        <w:r w:rsidR="00490283">
          <w:rPr>
            <w:noProof/>
            <w:webHidden/>
          </w:rPr>
          <w:fldChar w:fldCharType="end"/>
        </w:r>
      </w:hyperlink>
    </w:p>
    <w:p w14:paraId="495A55CA" w14:textId="578A7CE3" w:rsidR="00490283" w:rsidRDefault="00B25712">
      <w:pPr>
        <w:pStyle w:val="TOC2"/>
        <w:rPr>
          <w:rFonts w:asciiTheme="minorHAnsi" w:eastAsiaTheme="minorEastAsia" w:hAnsiTheme="minorHAnsi" w:cstheme="minorBidi"/>
          <w:b w:val="0"/>
          <w:noProof/>
          <w:lang w:val="de-DE" w:eastAsia="de-DE"/>
        </w:rPr>
      </w:pPr>
      <w:hyperlink w:anchor="_Toc99836999" w:history="1">
        <w:r w:rsidR="00490283" w:rsidRPr="001E489A">
          <w:rPr>
            <w:rStyle w:val="Hyperlink"/>
            <w:noProof/>
          </w:rPr>
          <w:t>9.3</w:t>
        </w:r>
        <w:r w:rsidR="00490283">
          <w:rPr>
            <w:rFonts w:asciiTheme="minorHAnsi" w:eastAsiaTheme="minorEastAsia" w:hAnsiTheme="minorHAnsi" w:cstheme="minorBidi"/>
            <w:b w:val="0"/>
            <w:noProof/>
            <w:lang w:val="de-DE" w:eastAsia="de-DE"/>
          </w:rPr>
          <w:tab/>
        </w:r>
        <w:r w:rsidR="00490283" w:rsidRPr="001E489A">
          <w:rPr>
            <w:rStyle w:val="Hyperlink"/>
            <w:noProof/>
          </w:rPr>
          <w:t>Robscans</w:t>
        </w:r>
        <w:r w:rsidR="00490283">
          <w:rPr>
            <w:noProof/>
            <w:webHidden/>
          </w:rPr>
          <w:tab/>
        </w:r>
        <w:r w:rsidR="00490283">
          <w:rPr>
            <w:noProof/>
            <w:webHidden/>
          </w:rPr>
          <w:fldChar w:fldCharType="begin"/>
        </w:r>
        <w:r w:rsidR="00490283">
          <w:rPr>
            <w:noProof/>
            <w:webHidden/>
          </w:rPr>
          <w:instrText xml:space="preserve"> PAGEREF _Toc99836999 \h </w:instrText>
        </w:r>
        <w:r w:rsidR="00490283">
          <w:rPr>
            <w:noProof/>
            <w:webHidden/>
          </w:rPr>
        </w:r>
        <w:r w:rsidR="00490283">
          <w:rPr>
            <w:noProof/>
            <w:webHidden/>
          </w:rPr>
          <w:fldChar w:fldCharType="separate"/>
        </w:r>
        <w:r w:rsidR="00490283">
          <w:rPr>
            <w:noProof/>
            <w:webHidden/>
          </w:rPr>
          <w:t>34</w:t>
        </w:r>
        <w:r w:rsidR="00490283">
          <w:rPr>
            <w:noProof/>
            <w:webHidden/>
          </w:rPr>
          <w:fldChar w:fldCharType="end"/>
        </w:r>
      </w:hyperlink>
    </w:p>
    <w:p w14:paraId="2999F309" w14:textId="0BBB88F2" w:rsidR="00490283" w:rsidRDefault="00B25712">
      <w:pPr>
        <w:pStyle w:val="TOC2"/>
        <w:rPr>
          <w:rFonts w:asciiTheme="minorHAnsi" w:eastAsiaTheme="minorEastAsia" w:hAnsiTheme="minorHAnsi" w:cstheme="minorBidi"/>
          <w:b w:val="0"/>
          <w:noProof/>
          <w:lang w:val="de-DE" w:eastAsia="de-DE"/>
        </w:rPr>
      </w:pPr>
      <w:hyperlink w:anchor="_Toc99837000" w:history="1">
        <w:r w:rsidR="00490283" w:rsidRPr="001E489A">
          <w:rPr>
            <w:rStyle w:val="Hyperlink"/>
            <w:noProof/>
          </w:rPr>
          <w:t>9.4</w:t>
        </w:r>
        <w:r w:rsidR="00490283">
          <w:rPr>
            <w:rFonts w:asciiTheme="minorHAnsi" w:eastAsiaTheme="minorEastAsia" w:hAnsiTheme="minorHAnsi" w:cstheme="minorBidi"/>
            <w:b w:val="0"/>
            <w:noProof/>
            <w:lang w:val="de-DE" w:eastAsia="de-DE"/>
          </w:rPr>
          <w:tab/>
        </w:r>
        <w:r w:rsidR="00490283" w:rsidRPr="001E489A">
          <w:rPr>
            <w:rStyle w:val="Hyperlink"/>
            <w:noProof/>
          </w:rPr>
          <w:t>Rivets</w:t>
        </w:r>
        <w:r w:rsidR="00490283">
          <w:rPr>
            <w:noProof/>
            <w:webHidden/>
          </w:rPr>
          <w:tab/>
        </w:r>
        <w:r w:rsidR="00490283">
          <w:rPr>
            <w:noProof/>
            <w:webHidden/>
          </w:rPr>
          <w:fldChar w:fldCharType="begin"/>
        </w:r>
        <w:r w:rsidR="00490283">
          <w:rPr>
            <w:noProof/>
            <w:webHidden/>
          </w:rPr>
          <w:instrText xml:space="preserve"> PAGEREF _Toc99837000 \h </w:instrText>
        </w:r>
        <w:r w:rsidR="00490283">
          <w:rPr>
            <w:noProof/>
            <w:webHidden/>
          </w:rPr>
        </w:r>
        <w:r w:rsidR="00490283">
          <w:rPr>
            <w:noProof/>
            <w:webHidden/>
          </w:rPr>
          <w:fldChar w:fldCharType="separate"/>
        </w:r>
        <w:r w:rsidR="00490283">
          <w:rPr>
            <w:noProof/>
            <w:webHidden/>
          </w:rPr>
          <w:t>37</w:t>
        </w:r>
        <w:r w:rsidR="00490283">
          <w:rPr>
            <w:noProof/>
            <w:webHidden/>
          </w:rPr>
          <w:fldChar w:fldCharType="end"/>
        </w:r>
      </w:hyperlink>
    </w:p>
    <w:p w14:paraId="120D7325" w14:textId="3D88C416" w:rsidR="00490283" w:rsidRDefault="00B25712">
      <w:pPr>
        <w:pStyle w:val="TOC3"/>
        <w:rPr>
          <w:rFonts w:asciiTheme="minorHAnsi" w:eastAsiaTheme="minorEastAsia" w:hAnsiTheme="minorHAnsi" w:cstheme="minorBidi"/>
          <w:b w:val="0"/>
          <w:noProof/>
          <w:lang w:val="de-DE" w:eastAsia="de-DE"/>
        </w:rPr>
      </w:pPr>
      <w:hyperlink w:anchor="_Toc99837001" w:history="1">
        <w:r w:rsidR="00490283" w:rsidRPr="001E489A">
          <w:rPr>
            <w:rStyle w:val="Hyperlink"/>
            <w:noProof/>
          </w:rPr>
          <w:t>9.4.1</w:t>
        </w:r>
        <w:r w:rsidR="00490283">
          <w:rPr>
            <w:rFonts w:asciiTheme="minorHAnsi" w:eastAsiaTheme="minorEastAsia" w:hAnsiTheme="minorHAnsi" w:cstheme="minorBidi"/>
            <w:b w:val="0"/>
            <w:noProof/>
            <w:lang w:val="de-DE" w:eastAsia="de-DE"/>
          </w:rPr>
          <w:tab/>
        </w:r>
        <w:r w:rsidR="00490283" w:rsidRPr="001E489A">
          <w:rPr>
            <w:rStyle w:val="Hyperlink"/>
            <w:noProof/>
          </w:rPr>
          <w:t>Blind Rivets</w:t>
        </w:r>
        <w:r w:rsidR="00490283">
          <w:rPr>
            <w:noProof/>
            <w:webHidden/>
          </w:rPr>
          <w:tab/>
        </w:r>
        <w:r w:rsidR="00490283">
          <w:rPr>
            <w:noProof/>
            <w:webHidden/>
          </w:rPr>
          <w:fldChar w:fldCharType="begin"/>
        </w:r>
        <w:r w:rsidR="00490283">
          <w:rPr>
            <w:noProof/>
            <w:webHidden/>
          </w:rPr>
          <w:instrText xml:space="preserve"> PAGEREF _Toc99837001 \h </w:instrText>
        </w:r>
        <w:r w:rsidR="00490283">
          <w:rPr>
            <w:noProof/>
            <w:webHidden/>
          </w:rPr>
        </w:r>
        <w:r w:rsidR="00490283">
          <w:rPr>
            <w:noProof/>
            <w:webHidden/>
          </w:rPr>
          <w:fldChar w:fldCharType="separate"/>
        </w:r>
        <w:r w:rsidR="00490283">
          <w:rPr>
            <w:noProof/>
            <w:webHidden/>
          </w:rPr>
          <w:t>39</w:t>
        </w:r>
        <w:r w:rsidR="00490283">
          <w:rPr>
            <w:noProof/>
            <w:webHidden/>
          </w:rPr>
          <w:fldChar w:fldCharType="end"/>
        </w:r>
      </w:hyperlink>
    </w:p>
    <w:p w14:paraId="290701DF" w14:textId="49B2B196" w:rsidR="00490283" w:rsidRDefault="00B25712">
      <w:pPr>
        <w:pStyle w:val="TOC3"/>
        <w:rPr>
          <w:rFonts w:asciiTheme="minorHAnsi" w:eastAsiaTheme="minorEastAsia" w:hAnsiTheme="minorHAnsi" w:cstheme="minorBidi"/>
          <w:b w:val="0"/>
          <w:noProof/>
          <w:lang w:val="de-DE" w:eastAsia="de-DE"/>
        </w:rPr>
      </w:pPr>
      <w:hyperlink w:anchor="_Toc99837002" w:history="1">
        <w:r w:rsidR="00490283" w:rsidRPr="001E489A">
          <w:rPr>
            <w:rStyle w:val="Hyperlink"/>
            <w:noProof/>
          </w:rPr>
          <w:t>9.4.2</w:t>
        </w:r>
        <w:r w:rsidR="00490283">
          <w:rPr>
            <w:rFonts w:asciiTheme="minorHAnsi" w:eastAsiaTheme="minorEastAsia" w:hAnsiTheme="minorHAnsi" w:cstheme="minorBidi"/>
            <w:b w:val="0"/>
            <w:noProof/>
            <w:lang w:val="de-DE" w:eastAsia="de-DE"/>
          </w:rPr>
          <w:tab/>
        </w:r>
        <w:r w:rsidR="00490283" w:rsidRPr="001E489A">
          <w:rPr>
            <w:rStyle w:val="Hyperlink"/>
            <w:noProof/>
          </w:rPr>
          <w:t>Self-Piercing Rivets</w:t>
        </w:r>
        <w:r w:rsidR="00490283">
          <w:rPr>
            <w:noProof/>
            <w:webHidden/>
          </w:rPr>
          <w:tab/>
        </w:r>
        <w:r w:rsidR="00490283">
          <w:rPr>
            <w:noProof/>
            <w:webHidden/>
          </w:rPr>
          <w:fldChar w:fldCharType="begin"/>
        </w:r>
        <w:r w:rsidR="00490283">
          <w:rPr>
            <w:noProof/>
            <w:webHidden/>
          </w:rPr>
          <w:instrText xml:space="preserve"> PAGEREF _Toc99837002 \h </w:instrText>
        </w:r>
        <w:r w:rsidR="00490283">
          <w:rPr>
            <w:noProof/>
            <w:webHidden/>
          </w:rPr>
        </w:r>
        <w:r w:rsidR="00490283">
          <w:rPr>
            <w:noProof/>
            <w:webHidden/>
          </w:rPr>
          <w:fldChar w:fldCharType="separate"/>
        </w:r>
        <w:r w:rsidR="00490283">
          <w:rPr>
            <w:noProof/>
            <w:webHidden/>
          </w:rPr>
          <w:t>41</w:t>
        </w:r>
        <w:r w:rsidR="00490283">
          <w:rPr>
            <w:noProof/>
            <w:webHidden/>
          </w:rPr>
          <w:fldChar w:fldCharType="end"/>
        </w:r>
      </w:hyperlink>
    </w:p>
    <w:p w14:paraId="0CDFA108" w14:textId="6A1364B6" w:rsidR="00490283" w:rsidRDefault="00B25712">
      <w:pPr>
        <w:pStyle w:val="TOC3"/>
        <w:rPr>
          <w:rFonts w:asciiTheme="minorHAnsi" w:eastAsiaTheme="minorEastAsia" w:hAnsiTheme="minorHAnsi" w:cstheme="minorBidi"/>
          <w:b w:val="0"/>
          <w:noProof/>
          <w:lang w:val="de-DE" w:eastAsia="de-DE"/>
        </w:rPr>
      </w:pPr>
      <w:hyperlink w:anchor="_Toc99837003" w:history="1">
        <w:r w:rsidR="00490283" w:rsidRPr="001E489A">
          <w:rPr>
            <w:rStyle w:val="Hyperlink"/>
            <w:noProof/>
          </w:rPr>
          <w:t>9.4.3</w:t>
        </w:r>
        <w:r w:rsidR="00490283">
          <w:rPr>
            <w:rFonts w:asciiTheme="minorHAnsi" w:eastAsiaTheme="minorEastAsia" w:hAnsiTheme="minorHAnsi" w:cstheme="minorBidi"/>
            <w:b w:val="0"/>
            <w:noProof/>
            <w:lang w:val="de-DE" w:eastAsia="de-DE"/>
          </w:rPr>
          <w:tab/>
        </w:r>
        <w:r w:rsidR="00490283" w:rsidRPr="001E489A">
          <w:rPr>
            <w:rStyle w:val="Hyperlink"/>
            <w:noProof/>
          </w:rPr>
          <w:t>Solid Rivets</w:t>
        </w:r>
        <w:r w:rsidR="00490283">
          <w:rPr>
            <w:noProof/>
            <w:webHidden/>
          </w:rPr>
          <w:tab/>
        </w:r>
        <w:r w:rsidR="00490283">
          <w:rPr>
            <w:noProof/>
            <w:webHidden/>
          </w:rPr>
          <w:fldChar w:fldCharType="begin"/>
        </w:r>
        <w:r w:rsidR="00490283">
          <w:rPr>
            <w:noProof/>
            <w:webHidden/>
          </w:rPr>
          <w:instrText xml:space="preserve"> PAGEREF _Toc99837003 \h </w:instrText>
        </w:r>
        <w:r w:rsidR="00490283">
          <w:rPr>
            <w:noProof/>
            <w:webHidden/>
          </w:rPr>
        </w:r>
        <w:r w:rsidR="00490283">
          <w:rPr>
            <w:noProof/>
            <w:webHidden/>
          </w:rPr>
          <w:fldChar w:fldCharType="separate"/>
        </w:r>
        <w:r w:rsidR="00490283">
          <w:rPr>
            <w:noProof/>
            <w:webHidden/>
          </w:rPr>
          <w:t>43</w:t>
        </w:r>
        <w:r w:rsidR="00490283">
          <w:rPr>
            <w:noProof/>
            <w:webHidden/>
          </w:rPr>
          <w:fldChar w:fldCharType="end"/>
        </w:r>
      </w:hyperlink>
    </w:p>
    <w:p w14:paraId="7A315B49" w14:textId="57F999AC" w:rsidR="00490283" w:rsidRDefault="00B25712">
      <w:pPr>
        <w:pStyle w:val="TOC3"/>
        <w:rPr>
          <w:rFonts w:asciiTheme="minorHAnsi" w:eastAsiaTheme="minorEastAsia" w:hAnsiTheme="minorHAnsi" w:cstheme="minorBidi"/>
          <w:b w:val="0"/>
          <w:noProof/>
          <w:lang w:val="de-DE" w:eastAsia="de-DE"/>
        </w:rPr>
      </w:pPr>
      <w:hyperlink w:anchor="_Toc99837004" w:history="1">
        <w:r w:rsidR="00490283" w:rsidRPr="001E489A">
          <w:rPr>
            <w:rStyle w:val="Hyperlink"/>
            <w:noProof/>
          </w:rPr>
          <w:t>9.4.4</w:t>
        </w:r>
        <w:r w:rsidR="00490283">
          <w:rPr>
            <w:rFonts w:asciiTheme="minorHAnsi" w:eastAsiaTheme="minorEastAsia" w:hAnsiTheme="minorHAnsi" w:cstheme="minorBidi"/>
            <w:b w:val="0"/>
            <w:noProof/>
            <w:lang w:val="de-DE" w:eastAsia="de-DE"/>
          </w:rPr>
          <w:tab/>
        </w:r>
        <w:r w:rsidR="00490283" w:rsidRPr="001E489A">
          <w:rPr>
            <w:rStyle w:val="Hyperlink"/>
            <w:noProof/>
          </w:rPr>
          <w:t>Swop Rivets</w:t>
        </w:r>
        <w:r w:rsidR="00490283">
          <w:rPr>
            <w:noProof/>
            <w:webHidden/>
          </w:rPr>
          <w:tab/>
        </w:r>
        <w:r w:rsidR="00490283">
          <w:rPr>
            <w:noProof/>
            <w:webHidden/>
          </w:rPr>
          <w:fldChar w:fldCharType="begin"/>
        </w:r>
        <w:r w:rsidR="00490283">
          <w:rPr>
            <w:noProof/>
            <w:webHidden/>
          </w:rPr>
          <w:instrText xml:space="preserve"> PAGEREF _Toc99837004 \h </w:instrText>
        </w:r>
        <w:r w:rsidR="00490283">
          <w:rPr>
            <w:noProof/>
            <w:webHidden/>
          </w:rPr>
        </w:r>
        <w:r w:rsidR="00490283">
          <w:rPr>
            <w:noProof/>
            <w:webHidden/>
          </w:rPr>
          <w:fldChar w:fldCharType="separate"/>
        </w:r>
        <w:r w:rsidR="00490283">
          <w:rPr>
            <w:noProof/>
            <w:webHidden/>
          </w:rPr>
          <w:t>45</w:t>
        </w:r>
        <w:r w:rsidR="00490283">
          <w:rPr>
            <w:noProof/>
            <w:webHidden/>
          </w:rPr>
          <w:fldChar w:fldCharType="end"/>
        </w:r>
      </w:hyperlink>
    </w:p>
    <w:p w14:paraId="5288063D" w14:textId="4F84DABF" w:rsidR="00490283" w:rsidRDefault="00B25712">
      <w:pPr>
        <w:pStyle w:val="TOC3"/>
        <w:rPr>
          <w:rFonts w:asciiTheme="minorHAnsi" w:eastAsiaTheme="minorEastAsia" w:hAnsiTheme="minorHAnsi" w:cstheme="minorBidi"/>
          <w:b w:val="0"/>
          <w:noProof/>
          <w:lang w:val="de-DE" w:eastAsia="de-DE"/>
        </w:rPr>
      </w:pPr>
      <w:hyperlink w:anchor="_Toc99837005" w:history="1">
        <w:r w:rsidR="00490283" w:rsidRPr="001E489A">
          <w:rPr>
            <w:rStyle w:val="Hyperlink"/>
            <w:noProof/>
          </w:rPr>
          <w:t>9.4.5</w:t>
        </w:r>
        <w:r w:rsidR="00490283">
          <w:rPr>
            <w:rFonts w:asciiTheme="minorHAnsi" w:eastAsiaTheme="minorEastAsia" w:hAnsiTheme="minorHAnsi" w:cstheme="minorBidi"/>
            <w:b w:val="0"/>
            <w:noProof/>
            <w:lang w:val="de-DE" w:eastAsia="de-DE"/>
          </w:rPr>
          <w:tab/>
        </w:r>
        <w:r w:rsidR="00490283" w:rsidRPr="001E489A">
          <w:rPr>
            <w:rStyle w:val="Hyperlink"/>
            <w:noProof/>
          </w:rPr>
          <w:t>Clinch Rivet Studs</w:t>
        </w:r>
        <w:r w:rsidR="00490283">
          <w:rPr>
            <w:noProof/>
            <w:webHidden/>
          </w:rPr>
          <w:tab/>
        </w:r>
        <w:r w:rsidR="00490283">
          <w:rPr>
            <w:noProof/>
            <w:webHidden/>
          </w:rPr>
          <w:fldChar w:fldCharType="begin"/>
        </w:r>
        <w:r w:rsidR="00490283">
          <w:rPr>
            <w:noProof/>
            <w:webHidden/>
          </w:rPr>
          <w:instrText xml:space="preserve"> PAGEREF _Toc99837005 \h </w:instrText>
        </w:r>
        <w:r w:rsidR="00490283">
          <w:rPr>
            <w:noProof/>
            <w:webHidden/>
          </w:rPr>
        </w:r>
        <w:r w:rsidR="00490283">
          <w:rPr>
            <w:noProof/>
            <w:webHidden/>
          </w:rPr>
          <w:fldChar w:fldCharType="separate"/>
        </w:r>
        <w:r w:rsidR="00490283">
          <w:rPr>
            <w:noProof/>
            <w:webHidden/>
          </w:rPr>
          <w:t>46</w:t>
        </w:r>
        <w:r w:rsidR="00490283">
          <w:rPr>
            <w:noProof/>
            <w:webHidden/>
          </w:rPr>
          <w:fldChar w:fldCharType="end"/>
        </w:r>
      </w:hyperlink>
    </w:p>
    <w:p w14:paraId="476442C7" w14:textId="1C614F76" w:rsidR="00490283" w:rsidRDefault="00B25712">
      <w:pPr>
        <w:pStyle w:val="TOC2"/>
        <w:rPr>
          <w:rFonts w:asciiTheme="minorHAnsi" w:eastAsiaTheme="minorEastAsia" w:hAnsiTheme="minorHAnsi" w:cstheme="minorBidi"/>
          <w:b w:val="0"/>
          <w:noProof/>
          <w:lang w:val="de-DE" w:eastAsia="de-DE"/>
        </w:rPr>
      </w:pPr>
      <w:hyperlink w:anchor="_Toc99837006" w:history="1">
        <w:r w:rsidR="00490283" w:rsidRPr="001E489A">
          <w:rPr>
            <w:rStyle w:val="Hyperlink"/>
            <w:noProof/>
          </w:rPr>
          <w:t>9.5</w:t>
        </w:r>
        <w:r w:rsidR="00490283">
          <w:rPr>
            <w:rFonts w:asciiTheme="minorHAnsi" w:eastAsiaTheme="minorEastAsia" w:hAnsiTheme="minorHAnsi" w:cstheme="minorBidi"/>
            <w:b w:val="0"/>
            <w:noProof/>
            <w:lang w:val="de-DE" w:eastAsia="de-DE"/>
          </w:rPr>
          <w:tab/>
        </w:r>
        <w:r w:rsidR="00490283" w:rsidRPr="001E489A">
          <w:rPr>
            <w:rStyle w:val="Hyperlink"/>
            <w:noProof/>
          </w:rPr>
          <w:t>Threaded Connections: Bolts and Screws</w:t>
        </w:r>
        <w:r w:rsidR="00490283">
          <w:rPr>
            <w:noProof/>
            <w:webHidden/>
          </w:rPr>
          <w:tab/>
        </w:r>
        <w:r w:rsidR="00490283">
          <w:rPr>
            <w:noProof/>
            <w:webHidden/>
          </w:rPr>
          <w:fldChar w:fldCharType="begin"/>
        </w:r>
        <w:r w:rsidR="00490283">
          <w:rPr>
            <w:noProof/>
            <w:webHidden/>
          </w:rPr>
          <w:instrText xml:space="preserve"> PAGEREF _Toc99837006 \h </w:instrText>
        </w:r>
        <w:r w:rsidR="00490283">
          <w:rPr>
            <w:noProof/>
            <w:webHidden/>
          </w:rPr>
        </w:r>
        <w:r w:rsidR="00490283">
          <w:rPr>
            <w:noProof/>
            <w:webHidden/>
          </w:rPr>
          <w:fldChar w:fldCharType="separate"/>
        </w:r>
        <w:r w:rsidR="00490283">
          <w:rPr>
            <w:noProof/>
            <w:webHidden/>
          </w:rPr>
          <w:t>47</w:t>
        </w:r>
        <w:r w:rsidR="00490283">
          <w:rPr>
            <w:noProof/>
            <w:webHidden/>
          </w:rPr>
          <w:fldChar w:fldCharType="end"/>
        </w:r>
      </w:hyperlink>
    </w:p>
    <w:p w14:paraId="6C62A65B" w14:textId="2AC15D1E" w:rsidR="00490283" w:rsidRDefault="00B25712">
      <w:pPr>
        <w:pStyle w:val="TOC3"/>
        <w:rPr>
          <w:rFonts w:asciiTheme="minorHAnsi" w:eastAsiaTheme="minorEastAsia" w:hAnsiTheme="minorHAnsi" w:cstheme="minorBidi"/>
          <w:b w:val="0"/>
          <w:noProof/>
          <w:lang w:val="de-DE" w:eastAsia="de-DE"/>
        </w:rPr>
      </w:pPr>
      <w:hyperlink w:anchor="_Toc99837007" w:history="1">
        <w:r w:rsidR="00490283" w:rsidRPr="001E489A">
          <w:rPr>
            <w:rStyle w:val="Hyperlink"/>
            <w:noProof/>
          </w:rPr>
          <w:t>9.5.1</w:t>
        </w:r>
        <w:r w:rsidR="00490283">
          <w:rPr>
            <w:rFonts w:asciiTheme="minorHAnsi" w:eastAsiaTheme="minorEastAsia" w:hAnsiTheme="minorHAnsi" w:cstheme="minorBidi"/>
            <w:b w:val="0"/>
            <w:noProof/>
            <w:lang w:val="de-DE" w:eastAsia="de-DE"/>
          </w:rPr>
          <w:tab/>
        </w:r>
        <w:r w:rsidR="00490283" w:rsidRPr="001E489A">
          <w:rPr>
            <w:rStyle w:val="Hyperlink"/>
            <w:noProof/>
          </w:rPr>
          <w:t>Introduction</w:t>
        </w:r>
        <w:r w:rsidR="00490283">
          <w:rPr>
            <w:noProof/>
            <w:webHidden/>
          </w:rPr>
          <w:tab/>
        </w:r>
        <w:r w:rsidR="00490283">
          <w:rPr>
            <w:noProof/>
            <w:webHidden/>
          </w:rPr>
          <w:fldChar w:fldCharType="begin"/>
        </w:r>
        <w:r w:rsidR="00490283">
          <w:rPr>
            <w:noProof/>
            <w:webHidden/>
          </w:rPr>
          <w:instrText xml:space="preserve"> PAGEREF _Toc99837007 \h </w:instrText>
        </w:r>
        <w:r w:rsidR="00490283">
          <w:rPr>
            <w:noProof/>
            <w:webHidden/>
          </w:rPr>
        </w:r>
        <w:r w:rsidR="00490283">
          <w:rPr>
            <w:noProof/>
            <w:webHidden/>
          </w:rPr>
          <w:fldChar w:fldCharType="separate"/>
        </w:r>
        <w:r w:rsidR="00490283">
          <w:rPr>
            <w:noProof/>
            <w:webHidden/>
          </w:rPr>
          <w:t>47</w:t>
        </w:r>
        <w:r w:rsidR="00490283">
          <w:rPr>
            <w:noProof/>
            <w:webHidden/>
          </w:rPr>
          <w:fldChar w:fldCharType="end"/>
        </w:r>
      </w:hyperlink>
    </w:p>
    <w:p w14:paraId="1F94D7A3" w14:textId="7747C7FD" w:rsidR="00490283" w:rsidRDefault="00B25712">
      <w:pPr>
        <w:pStyle w:val="TOC3"/>
        <w:rPr>
          <w:rFonts w:asciiTheme="minorHAnsi" w:eastAsiaTheme="minorEastAsia" w:hAnsiTheme="minorHAnsi" w:cstheme="minorBidi"/>
          <w:b w:val="0"/>
          <w:noProof/>
          <w:lang w:val="de-DE" w:eastAsia="de-DE"/>
        </w:rPr>
      </w:pPr>
      <w:hyperlink w:anchor="_Toc99837008" w:history="1">
        <w:r w:rsidR="00490283" w:rsidRPr="001E489A">
          <w:rPr>
            <w:rStyle w:val="Hyperlink"/>
            <w:noProof/>
          </w:rPr>
          <w:t>9.5.2</w:t>
        </w:r>
        <w:r w:rsidR="00490283">
          <w:rPr>
            <w:rFonts w:asciiTheme="minorHAnsi" w:eastAsiaTheme="minorEastAsia" w:hAnsiTheme="minorHAnsi" w:cstheme="minorBidi"/>
            <w:b w:val="0"/>
            <w:noProof/>
            <w:lang w:val="de-DE" w:eastAsia="de-DE"/>
          </w:rPr>
          <w:tab/>
        </w:r>
        <w:r w:rsidR="00490283" w:rsidRPr="001E489A">
          <w:rPr>
            <w:rStyle w:val="Hyperlink"/>
            <w:noProof/>
          </w:rPr>
          <w:t>Contacts and Friction</w:t>
        </w:r>
        <w:r w:rsidR="00490283">
          <w:rPr>
            <w:noProof/>
            <w:webHidden/>
          </w:rPr>
          <w:tab/>
        </w:r>
        <w:r w:rsidR="00490283">
          <w:rPr>
            <w:noProof/>
            <w:webHidden/>
          </w:rPr>
          <w:fldChar w:fldCharType="begin"/>
        </w:r>
        <w:r w:rsidR="00490283">
          <w:rPr>
            <w:noProof/>
            <w:webHidden/>
          </w:rPr>
          <w:instrText xml:space="preserve"> PAGEREF _Toc99837008 \h </w:instrText>
        </w:r>
        <w:r w:rsidR="00490283">
          <w:rPr>
            <w:noProof/>
            <w:webHidden/>
          </w:rPr>
        </w:r>
        <w:r w:rsidR="00490283">
          <w:rPr>
            <w:noProof/>
            <w:webHidden/>
          </w:rPr>
          <w:fldChar w:fldCharType="separate"/>
        </w:r>
        <w:r w:rsidR="00490283">
          <w:rPr>
            <w:noProof/>
            <w:webHidden/>
          </w:rPr>
          <w:t>49</w:t>
        </w:r>
        <w:r w:rsidR="00490283">
          <w:rPr>
            <w:noProof/>
            <w:webHidden/>
          </w:rPr>
          <w:fldChar w:fldCharType="end"/>
        </w:r>
      </w:hyperlink>
    </w:p>
    <w:p w14:paraId="2C215551" w14:textId="0ADDCDA9" w:rsidR="00490283" w:rsidRDefault="00B25712">
      <w:pPr>
        <w:pStyle w:val="TOC3"/>
        <w:rPr>
          <w:rFonts w:asciiTheme="minorHAnsi" w:eastAsiaTheme="minorEastAsia" w:hAnsiTheme="minorHAnsi" w:cstheme="minorBidi"/>
          <w:b w:val="0"/>
          <w:noProof/>
          <w:lang w:val="de-DE" w:eastAsia="de-DE"/>
        </w:rPr>
      </w:pPr>
      <w:hyperlink w:anchor="_Toc99837009" w:history="1">
        <w:r w:rsidR="00490283" w:rsidRPr="001E489A">
          <w:rPr>
            <w:rStyle w:val="Hyperlink"/>
            <w:noProof/>
          </w:rPr>
          <w:t>9.5.3</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Definition of element </w:t>
        </w:r>
        <w:r w:rsidR="00490283" w:rsidRPr="001E489A">
          <w:rPr>
            <w:rStyle w:val="Hyperlink"/>
            <w:rFonts w:ascii="Courier New" w:hAnsi="Courier New" w:cs="Courier New"/>
            <w:i/>
            <w:noProof/>
          </w:rPr>
          <w:t>&lt;threaded_connection/&gt;</w:t>
        </w:r>
        <w:r w:rsidR="00490283">
          <w:rPr>
            <w:noProof/>
            <w:webHidden/>
          </w:rPr>
          <w:tab/>
        </w:r>
        <w:r w:rsidR="00490283">
          <w:rPr>
            <w:noProof/>
            <w:webHidden/>
          </w:rPr>
          <w:fldChar w:fldCharType="begin"/>
        </w:r>
        <w:r w:rsidR="00490283">
          <w:rPr>
            <w:noProof/>
            <w:webHidden/>
          </w:rPr>
          <w:instrText xml:space="preserve"> PAGEREF _Toc99837009 \h </w:instrText>
        </w:r>
        <w:r w:rsidR="00490283">
          <w:rPr>
            <w:noProof/>
            <w:webHidden/>
          </w:rPr>
        </w:r>
        <w:r w:rsidR="00490283">
          <w:rPr>
            <w:noProof/>
            <w:webHidden/>
          </w:rPr>
          <w:fldChar w:fldCharType="separate"/>
        </w:r>
        <w:r w:rsidR="00490283">
          <w:rPr>
            <w:noProof/>
            <w:webHidden/>
          </w:rPr>
          <w:t>51</w:t>
        </w:r>
        <w:r w:rsidR="00490283">
          <w:rPr>
            <w:noProof/>
            <w:webHidden/>
          </w:rPr>
          <w:fldChar w:fldCharType="end"/>
        </w:r>
      </w:hyperlink>
    </w:p>
    <w:p w14:paraId="15D2DABF" w14:textId="0C4443CA" w:rsidR="00490283" w:rsidRDefault="00B25712">
      <w:pPr>
        <w:pStyle w:val="TOC3"/>
        <w:rPr>
          <w:rFonts w:asciiTheme="minorHAnsi" w:eastAsiaTheme="minorEastAsia" w:hAnsiTheme="minorHAnsi" w:cstheme="minorBidi"/>
          <w:b w:val="0"/>
          <w:noProof/>
          <w:lang w:val="de-DE" w:eastAsia="de-DE"/>
        </w:rPr>
      </w:pPr>
      <w:hyperlink w:anchor="_Toc99837010" w:history="1">
        <w:r w:rsidR="00490283" w:rsidRPr="001E489A">
          <w:rPr>
            <w:rStyle w:val="Hyperlink"/>
            <w:noProof/>
          </w:rPr>
          <w:t>9.5.4</w:t>
        </w:r>
        <w:r w:rsidR="00490283">
          <w:rPr>
            <w:rFonts w:asciiTheme="minorHAnsi" w:eastAsiaTheme="minorEastAsia" w:hAnsiTheme="minorHAnsi" w:cstheme="minorBidi"/>
            <w:b w:val="0"/>
            <w:noProof/>
            <w:lang w:val="de-DE" w:eastAsia="de-DE"/>
          </w:rPr>
          <w:tab/>
        </w:r>
        <w:r w:rsidR="00490283" w:rsidRPr="001E489A">
          <w:rPr>
            <w:rStyle w:val="Hyperlink"/>
            <w:noProof/>
          </w:rPr>
          <w:t>Washer</w:t>
        </w:r>
        <w:r w:rsidR="00490283">
          <w:rPr>
            <w:noProof/>
            <w:webHidden/>
          </w:rPr>
          <w:tab/>
        </w:r>
        <w:r w:rsidR="00490283">
          <w:rPr>
            <w:noProof/>
            <w:webHidden/>
          </w:rPr>
          <w:fldChar w:fldCharType="begin"/>
        </w:r>
        <w:r w:rsidR="00490283">
          <w:rPr>
            <w:noProof/>
            <w:webHidden/>
          </w:rPr>
          <w:instrText xml:space="preserve"> PAGEREF _Toc99837010 \h </w:instrText>
        </w:r>
        <w:r w:rsidR="00490283">
          <w:rPr>
            <w:noProof/>
            <w:webHidden/>
          </w:rPr>
        </w:r>
        <w:r w:rsidR="00490283">
          <w:rPr>
            <w:noProof/>
            <w:webHidden/>
          </w:rPr>
          <w:fldChar w:fldCharType="separate"/>
        </w:r>
        <w:r w:rsidR="00490283">
          <w:rPr>
            <w:noProof/>
            <w:webHidden/>
          </w:rPr>
          <w:t>54</w:t>
        </w:r>
        <w:r w:rsidR="00490283">
          <w:rPr>
            <w:noProof/>
            <w:webHidden/>
          </w:rPr>
          <w:fldChar w:fldCharType="end"/>
        </w:r>
      </w:hyperlink>
    </w:p>
    <w:p w14:paraId="551E8E74" w14:textId="47B26386" w:rsidR="00490283" w:rsidRDefault="00B25712">
      <w:pPr>
        <w:pStyle w:val="TOC3"/>
        <w:rPr>
          <w:rFonts w:asciiTheme="minorHAnsi" w:eastAsiaTheme="minorEastAsia" w:hAnsiTheme="minorHAnsi" w:cstheme="minorBidi"/>
          <w:b w:val="0"/>
          <w:noProof/>
          <w:lang w:val="de-DE" w:eastAsia="de-DE"/>
        </w:rPr>
      </w:pPr>
      <w:hyperlink w:anchor="_Toc99837011" w:history="1">
        <w:r w:rsidR="00490283" w:rsidRPr="001E489A">
          <w:rPr>
            <w:rStyle w:val="Hyperlink"/>
            <w:noProof/>
          </w:rPr>
          <w:t>9.5.5</w:t>
        </w:r>
        <w:r w:rsidR="00490283">
          <w:rPr>
            <w:rFonts w:asciiTheme="minorHAnsi" w:eastAsiaTheme="minorEastAsia" w:hAnsiTheme="minorHAnsi" w:cstheme="minorBidi"/>
            <w:b w:val="0"/>
            <w:noProof/>
            <w:lang w:val="de-DE" w:eastAsia="de-DE"/>
          </w:rPr>
          <w:tab/>
        </w:r>
        <w:r w:rsidR="00490283" w:rsidRPr="001E489A">
          <w:rPr>
            <w:rStyle w:val="Hyperlink"/>
            <w:noProof/>
          </w:rPr>
          <w:t>Nut</w:t>
        </w:r>
        <w:r w:rsidR="00490283">
          <w:rPr>
            <w:noProof/>
            <w:webHidden/>
          </w:rPr>
          <w:tab/>
        </w:r>
        <w:r w:rsidR="00490283">
          <w:rPr>
            <w:noProof/>
            <w:webHidden/>
          </w:rPr>
          <w:fldChar w:fldCharType="begin"/>
        </w:r>
        <w:r w:rsidR="00490283">
          <w:rPr>
            <w:noProof/>
            <w:webHidden/>
          </w:rPr>
          <w:instrText xml:space="preserve"> PAGEREF _Toc99837011 \h </w:instrText>
        </w:r>
        <w:r w:rsidR="00490283">
          <w:rPr>
            <w:noProof/>
            <w:webHidden/>
          </w:rPr>
        </w:r>
        <w:r w:rsidR="00490283">
          <w:rPr>
            <w:noProof/>
            <w:webHidden/>
          </w:rPr>
          <w:fldChar w:fldCharType="separate"/>
        </w:r>
        <w:r w:rsidR="00490283">
          <w:rPr>
            <w:noProof/>
            <w:webHidden/>
          </w:rPr>
          <w:t>55</w:t>
        </w:r>
        <w:r w:rsidR="00490283">
          <w:rPr>
            <w:noProof/>
            <w:webHidden/>
          </w:rPr>
          <w:fldChar w:fldCharType="end"/>
        </w:r>
      </w:hyperlink>
    </w:p>
    <w:p w14:paraId="104BD368" w14:textId="6C9E1AD9" w:rsidR="00490283" w:rsidRDefault="00B25712">
      <w:pPr>
        <w:pStyle w:val="TOC3"/>
        <w:rPr>
          <w:rFonts w:asciiTheme="minorHAnsi" w:eastAsiaTheme="minorEastAsia" w:hAnsiTheme="minorHAnsi" w:cstheme="minorBidi"/>
          <w:b w:val="0"/>
          <w:noProof/>
          <w:lang w:val="de-DE" w:eastAsia="de-DE"/>
        </w:rPr>
      </w:pPr>
      <w:hyperlink w:anchor="_Toc99837012" w:history="1">
        <w:r w:rsidR="00490283" w:rsidRPr="001E489A">
          <w:rPr>
            <w:rStyle w:val="Hyperlink"/>
            <w:noProof/>
          </w:rPr>
          <w:t>9.5.6</w:t>
        </w:r>
        <w:r w:rsidR="00490283">
          <w:rPr>
            <w:rFonts w:asciiTheme="minorHAnsi" w:eastAsiaTheme="minorEastAsia" w:hAnsiTheme="minorHAnsi" w:cstheme="minorBidi"/>
            <w:b w:val="0"/>
            <w:noProof/>
            <w:lang w:val="de-DE" w:eastAsia="de-DE"/>
          </w:rPr>
          <w:tab/>
        </w:r>
        <w:r w:rsidR="00490283" w:rsidRPr="001E489A">
          <w:rPr>
            <w:rStyle w:val="Hyperlink"/>
            <w:noProof/>
          </w:rPr>
          <w:t>Bolt</w:t>
        </w:r>
        <w:r w:rsidR="00490283">
          <w:rPr>
            <w:noProof/>
            <w:webHidden/>
          </w:rPr>
          <w:tab/>
        </w:r>
        <w:r w:rsidR="00490283">
          <w:rPr>
            <w:noProof/>
            <w:webHidden/>
          </w:rPr>
          <w:fldChar w:fldCharType="begin"/>
        </w:r>
        <w:r w:rsidR="00490283">
          <w:rPr>
            <w:noProof/>
            <w:webHidden/>
          </w:rPr>
          <w:instrText xml:space="preserve"> PAGEREF _Toc99837012 \h </w:instrText>
        </w:r>
        <w:r w:rsidR="00490283">
          <w:rPr>
            <w:noProof/>
            <w:webHidden/>
          </w:rPr>
        </w:r>
        <w:r w:rsidR="00490283">
          <w:rPr>
            <w:noProof/>
            <w:webHidden/>
          </w:rPr>
          <w:fldChar w:fldCharType="separate"/>
        </w:r>
        <w:r w:rsidR="00490283">
          <w:rPr>
            <w:noProof/>
            <w:webHidden/>
          </w:rPr>
          <w:t>56</w:t>
        </w:r>
        <w:r w:rsidR="00490283">
          <w:rPr>
            <w:noProof/>
            <w:webHidden/>
          </w:rPr>
          <w:fldChar w:fldCharType="end"/>
        </w:r>
      </w:hyperlink>
    </w:p>
    <w:p w14:paraId="47F9F966" w14:textId="1B0BF07D" w:rsidR="00490283" w:rsidRDefault="00B25712">
      <w:pPr>
        <w:pStyle w:val="TOC3"/>
        <w:rPr>
          <w:rFonts w:asciiTheme="minorHAnsi" w:eastAsiaTheme="minorEastAsia" w:hAnsiTheme="minorHAnsi" w:cstheme="minorBidi"/>
          <w:b w:val="0"/>
          <w:noProof/>
          <w:lang w:val="de-DE" w:eastAsia="de-DE"/>
        </w:rPr>
      </w:pPr>
      <w:hyperlink w:anchor="_Toc99837013" w:history="1">
        <w:r w:rsidR="00490283" w:rsidRPr="001E489A">
          <w:rPr>
            <w:rStyle w:val="Hyperlink"/>
            <w:noProof/>
          </w:rPr>
          <w:t>9.5.7</w:t>
        </w:r>
        <w:r w:rsidR="00490283">
          <w:rPr>
            <w:rFonts w:asciiTheme="minorHAnsi" w:eastAsiaTheme="minorEastAsia" w:hAnsiTheme="minorHAnsi" w:cstheme="minorBidi"/>
            <w:b w:val="0"/>
            <w:noProof/>
            <w:lang w:val="de-DE" w:eastAsia="de-DE"/>
          </w:rPr>
          <w:tab/>
        </w:r>
        <w:r w:rsidR="00490283" w:rsidRPr="001E489A">
          <w:rPr>
            <w:rStyle w:val="Hyperlink"/>
            <w:noProof/>
          </w:rPr>
          <w:t>Screw</w:t>
        </w:r>
        <w:r w:rsidR="00490283">
          <w:rPr>
            <w:noProof/>
            <w:webHidden/>
          </w:rPr>
          <w:tab/>
        </w:r>
        <w:r w:rsidR="00490283">
          <w:rPr>
            <w:noProof/>
            <w:webHidden/>
          </w:rPr>
          <w:fldChar w:fldCharType="begin"/>
        </w:r>
        <w:r w:rsidR="00490283">
          <w:rPr>
            <w:noProof/>
            <w:webHidden/>
          </w:rPr>
          <w:instrText xml:space="preserve"> PAGEREF _Toc99837013 \h </w:instrText>
        </w:r>
        <w:r w:rsidR="00490283">
          <w:rPr>
            <w:noProof/>
            <w:webHidden/>
          </w:rPr>
        </w:r>
        <w:r w:rsidR="00490283">
          <w:rPr>
            <w:noProof/>
            <w:webHidden/>
          </w:rPr>
          <w:fldChar w:fldCharType="separate"/>
        </w:r>
        <w:r w:rsidR="00490283">
          <w:rPr>
            <w:noProof/>
            <w:webHidden/>
          </w:rPr>
          <w:t>61</w:t>
        </w:r>
        <w:r w:rsidR="00490283">
          <w:rPr>
            <w:noProof/>
            <w:webHidden/>
          </w:rPr>
          <w:fldChar w:fldCharType="end"/>
        </w:r>
      </w:hyperlink>
    </w:p>
    <w:p w14:paraId="5BE195DF" w14:textId="4B2356C9" w:rsidR="00490283" w:rsidRDefault="00B25712">
      <w:pPr>
        <w:pStyle w:val="TOC2"/>
        <w:rPr>
          <w:rFonts w:asciiTheme="minorHAnsi" w:eastAsiaTheme="minorEastAsia" w:hAnsiTheme="minorHAnsi" w:cstheme="minorBidi"/>
          <w:b w:val="0"/>
          <w:noProof/>
          <w:lang w:val="de-DE" w:eastAsia="de-DE"/>
        </w:rPr>
      </w:pPr>
      <w:hyperlink w:anchor="_Toc99837014" w:history="1">
        <w:r w:rsidR="00490283" w:rsidRPr="001E489A">
          <w:rPr>
            <w:rStyle w:val="Hyperlink"/>
            <w:noProof/>
          </w:rPr>
          <w:t>9.6</w:t>
        </w:r>
        <w:r w:rsidR="00490283">
          <w:rPr>
            <w:rFonts w:asciiTheme="minorHAnsi" w:eastAsiaTheme="minorEastAsia" w:hAnsiTheme="minorHAnsi" w:cstheme="minorBidi"/>
            <w:b w:val="0"/>
            <w:noProof/>
            <w:lang w:val="de-DE" w:eastAsia="de-DE"/>
          </w:rPr>
          <w:tab/>
        </w:r>
        <w:r w:rsidR="00490283" w:rsidRPr="001E489A">
          <w:rPr>
            <w:rStyle w:val="Hyperlink"/>
            <w:noProof/>
          </w:rPr>
          <w:t>Gum Drops</w:t>
        </w:r>
        <w:r w:rsidR="00490283">
          <w:rPr>
            <w:noProof/>
            <w:webHidden/>
          </w:rPr>
          <w:tab/>
        </w:r>
        <w:r w:rsidR="00490283">
          <w:rPr>
            <w:noProof/>
            <w:webHidden/>
          </w:rPr>
          <w:fldChar w:fldCharType="begin"/>
        </w:r>
        <w:r w:rsidR="00490283">
          <w:rPr>
            <w:noProof/>
            <w:webHidden/>
          </w:rPr>
          <w:instrText xml:space="preserve"> PAGEREF _Toc99837014 \h </w:instrText>
        </w:r>
        <w:r w:rsidR="00490283">
          <w:rPr>
            <w:noProof/>
            <w:webHidden/>
          </w:rPr>
        </w:r>
        <w:r w:rsidR="00490283">
          <w:rPr>
            <w:noProof/>
            <w:webHidden/>
          </w:rPr>
          <w:fldChar w:fldCharType="separate"/>
        </w:r>
        <w:r w:rsidR="00490283">
          <w:rPr>
            <w:noProof/>
            <w:webHidden/>
          </w:rPr>
          <w:t>64</w:t>
        </w:r>
        <w:r w:rsidR="00490283">
          <w:rPr>
            <w:noProof/>
            <w:webHidden/>
          </w:rPr>
          <w:fldChar w:fldCharType="end"/>
        </w:r>
      </w:hyperlink>
    </w:p>
    <w:p w14:paraId="783F615A" w14:textId="523D8C99" w:rsidR="00490283" w:rsidRDefault="00B25712">
      <w:pPr>
        <w:pStyle w:val="TOC2"/>
        <w:rPr>
          <w:rFonts w:asciiTheme="minorHAnsi" w:eastAsiaTheme="minorEastAsia" w:hAnsiTheme="minorHAnsi" w:cstheme="minorBidi"/>
          <w:b w:val="0"/>
          <w:noProof/>
          <w:lang w:val="de-DE" w:eastAsia="de-DE"/>
        </w:rPr>
      </w:pPr>
      <w:hyperlink w:anchor="_Toc99837015" w:history="1">
        <w:r w:rsidR="00490283" w:rsidRPr="001E489A">
          <w:rPr>
            <w:rStyle w:val="Hyperlink"/>
            <w:noProof/>
          </w:rPr>
          <w:t>9.7</w:t>
        </w:r>
        <w:r w:rsidR="00490283">
          <w:rPr>
            <w:rFonts w:asciiTheme="minorHAnsi" w:eastAsiaTheme="minorEastAsia" w:hAnsiTheme="minorHAnsi" w:cstheme="minorBidi"/>
            <w:b w:val="0"/>
            <w:noProof/>
            <w:lang w:val="de-DE" w:eastAsia="de-DE"/>
          </w:rPr>
          <w:tab/>
        </w:r>
        <w:r w:rsidR="00490283" w:rsidRPr="001E489A">
          <w:rPr>
            <w:rStyle w:val="Hyperlink"/>
            <w:noProof/>
          </w:rPr>
          <w:t>Clinches</w:t>
        </w:r>
        <w:r w:rsidR="00490283">
          <w:rPr>
            <w:noProof/>
            <w:webHidden/>
          </w:rPr>
          <w:tab/>
        </w:r>
        <w:r w:rsidR="00490283">
          <w:rPr>
            <w:noProof/>
            <w:webHidden/>
          </w:rPr>
          <w:fldChar w:fldCharType="begin"/>
        </w:r>
        <w:r w:rsidR="00490283">
          <w:rPr>
            <w:noProof/>
            <w:webHidden/>
          </w:rPr>
          <w:instrText xml:space="preserve"> PAGEREF _Toc99837015 \h </w:instrText>
        </w:r>
        <w:r w:rsidR="00490283">
          <w:rPr>
            <w:noProof/>
            <w:webHidden/>
          </w:rPr>
        </w:r>
        <w:r w:rsidR="00490283">
          <w:rPr>
            <w:noProof/>
            <w:webHidden/>
          </w:rPr>
          <w:fldChar w:fldCharType="separate"/>
        </w:r>
        <w:r w:rsidR="00490283">
          <w:rPr>
            <w:noProof/>
            <w:webHidden/>
          </w:rPr>
          <w:t>65</w:t>
        </w:r>
        <w:r w:rsidR="00490283">
          <w:rPr>
            <w:noProof/>
            <w:webHidden/>
          </w:rPr>
          <w:fldChar w:fldCharType="end"/>
        </w:r>
      </w:hyperlink>
    </w:p>
    <w:p w14:paraId="3286B5A1" w14:textId="3A0A72EB" w:rsidR="00490283" w:rsidRDefault="00B25712">
      <w:pPr>
        <w:pStyle w:val="TOC2"/>
        <w:rPr>
          <w:rFonts w:asciiTheme="minorHAnsi" w:eastAsiaTheme="minorEastAsia" w:hAnsiTheme="minorHAnsi" w:cstheme="minorBidi"/>
          <w:b w:val="0"/>
          <w:noProof/>
          <w:lang w:val="de-DE" w:eastAsia="de-DE"/>
        </w:rPr>
      </w:pPr>
      <w:hyperlink w:anchor="_Toc99837016" w:history="1">
        <w:r w:rsidR="00490283" w:rsidRPr="001E489A">
          <w:rPr>
            <w:rStyle w:val="Hyperlink"/>
            <w:noProof/>
          </w:rPr>
          <w:t>9.8</w:t>
        </w:r>
        <w:r w:rsidR="00490283">
          <w:rPr>
            <w:rFonts w:asciiTheme="minorHAnsi" w:eastAsiaTheme="minorEastAsia" w:hAnsiTheme="minorHAnsi" w:cstheme="minorBidi"/>
            <w:b w:val="0"/>
            <w:noProof/>
            <w:lang w:val="de-DE" w:eastAsia="de-DE"/>
          </w:rPr>
          <w:tab/>
        </w:r>
        <w:r w:rsidR="00490283" w:rsidRPr="001E489A">
          <w:rPr>
            <w:rStyle w:val="Hyperlink"/>
            <w:noProof/>
          </w:rPr>
          <w:t>Heat Stakes / Thermal Stakes</w:t>
        </w:r>
        <w:r w:rsidR="00490283">
          <w:rPr>
            <w:noProof/>
            <w:webHidden/>
          </w:rPr>
          <w:tab/>
        </w:r>
        <w:r w:rsidR="00490283">
          <w:rPr>
            <w:noProof/>
            <w:webHidden/>
          </w:rPr>
          <w:fldChar w:fldCharType="begin"/>
        </w:r>
        <w:r w:rsidR="00490283">
          <w:rPr>
            <w:noProof/>
            <w:webHidden/>
          </w:rPr>
          <w:instrText xml:space="preserve"> PAGEREF _Toc99837016 \h </w:instrText>
        </w:r>
        <w:r w:rsidR="00490283">
          <w:rPr>
            <w:noProof/>
            <w:webHidden/>
          </w:rPr>
        </w:r>
        <w:r w:rsidR="00490283">
          <w:rPr>
            <w:noProof/>
            <w:webHidden/>
          </w:rPr>
          <w:fldChar w:fldCharType="separate"/>
        </w:r>
        <w:r w:rsidR="00490283">
          <w:rPr>
            <w:noProof/>
            <w:webHidden/>
          </w:rPr>
          <w:t>68</w:t>
        </w:r>
        <w:r w:rsidR="00490283">
          <w:rPr>
            <w:noProof/>
            <w:webHidden/>
          </w:rPr>
          <w:fldChar w:fldCharType="end"/>
        </w:r>
      </w:hyperlink>
    </w:p>
    <w:p w14:paraId="74F2A5BF" w14:textId="03E6DC9C" w:rsidR="00490283" w:rsidRDefault="00B25712">
      <w:pPr>
        <w:pStyle w:val="TOC2"/>
        <w:rPr>
          <w:rFonts w:asciiTheme="minorHAnsi" w:eastAsiaTheme="minorEastAsia" w:hAnsiTheme="minorHAnsi" w:cstheme="minorBidi"/>
          <w:b w:val="0"/>
          <w:noProof/>
          <w:lang w:val="de-DE" w:eastAsia="de-DE"/>
        </w:rPr>
      </w:pPr>
      <w:hyperlink w:anchor="_Toc99837017" w:history="1">
        <w:r w:rsidR="00490283" w:rsidRPr="001E489A">
          <w:rPr>
            <w:rStyle w:val="Hyperlink"/>
            <w:noProof/>
          </w:rPr>
          <w:t>9.9</w:t>
        </w:r>
        <w:r w:rsidR="00490283">
          <w:rPr>
            <w:rFonts w:asciiTheme="minorHAnsi" w:eastAsiaTheme="minorEastAsia" w:hAnsiTheme="minorHAnsi" w:cstheme="minorBidi"/>
            <w:b w:val="0"/>
            <w:noProof/>
            <w:lang w:val="de-DE" w:eastAsia="de-DE"/>
          </w:rPr>
          <w:tab/>
        </w:r>
        <w:r w:rsidR="00490283" w:rsidRPr="001E489A">
          <w:rPr>
            <w:rStyle w:val="Hyperlink"/>
            <w:noProof/>
          </w:rPr>
          <w:t>Clips/Snap Joints</w:t>
        </w:r>
        <w:r w:rsidR="00490283">
          <w:rPr>
            <w:noProof/>
            <w:webHidden/>
          </w:rPr>
          <w:tab/>
        </w:r>
        <w:r w:rsidR="00490283">
          <w:rPr>
            <w:noProof/>
            <w:webHidden/>
          </w:rPr>
          <w:fldChar w:fldCharType="begin"/>
        </w:r>
        <w:r w:rsidR="00490283">
          <w:rPr>
            <w:noProof/>
            <w:webHidden/>
          </w:rPr>
          <w:instrText xml:space="preserve"> PAGEREF _Toc99837017 \h </w:instrText>
        </w:r>
        <w:r w:rsidR="00490283">
          <w:rPr>
            <w:noProof/>
            <w:webHidden/>
          </w:rPr>
        </w:r>
        <w:r w:rsidR="00490283">
          <w:rPr>
            <w:noProof/>
            <w:webHidden/>
          </w:rPr>
          <w:fldChar w:fldCharType="separate"/>
        </w:r>
        <w:r w:rsidR="00490283">
          <w:rPr>
            <w:noProof/>
            <w:webHidden/>
          </w:rPr>
          <w:t>70</w:t>
        </w:r>
        <w:r w:rsidR="00490283">
          <w:rPr>
            <w:noProof/>
            <w:webHidden/>
          </w:rPr>
          <w:fldChar w:fldCharType="end"/>
        </w:r>
      </w:hyperlink>
    </w:p>
    <w:p w14:paraId="1BCD7C70" w14:textId="73CD124C" w:rsidR="00490283" w:rsidRDefault="00B25712">
      <w:pPr>
        <w:pStyle w:val="TOC2"/>
        <w:rPr>
          <w:rFonts w:asciiTheme="minorHAnsi" w:eastAsiaTheme="minorEastAsia" w:hAnsiTheme="minorHAnsi" w:cstheme="minorBidi"/>
          <w:b w:val="0"/>
          <w:noProof/>
          <w:lang w:val="de-DE" w:eastAsia="de-DE"/>
        </w:rPr>
      </w:pPr>
      <w:hyperlink w:anchor="_Toc99837018" w:history="1">
        <w:r w:rsidR="00490283" w:rsidRPr="001E489A">
          <w:rPr>
            <w:rStyle w:val="Hyperlink"/>
            <w:noProof/>
          </w:rPr>
          <w:t>9.10</w:t>
        </w:r>
        <w:r w:rsidR="00490283">
          <w:rPr>
            <w:rFonts w:asciiTheme="minorHAnsi" w:eastAsiaTheme="minorEastAsia" w:hAnsiTheme="minorHAnsi" w:cstheme="minorBidi"/>
            <w:b w:val="0"/>
            <w:noProof/>
            <w:lang w:val="de-DE" w:eastAsia="de-DE"/>
          </w:rPr>
          <w:tab/>
        </w:r>
        <w:r w:rsidR="00490283" w:rsidRPr="001E489A">
          <w:rPr>
            <w:rStyle w:val="Hyperlink"/>
            <w:noProof/>
          </w:rPr>
          <w:t>Nails</w:t>
        </w:r>
        <w:r w:rsidR="00490283">
          <w:rPr>
            <w:noProof/>
            <w:webHidden/>
          </w:rPr>
          <w:tab/>
        </w:r>
        <w:r w:rsidR="00490283">
          <w:rPr>
            <w:noProof/>
            <w:webHidden/>
          </w:rPr>
          <w:fldChar w:fldCharType="begin"/>
        </w:r>
        <w:r w:rsidR="00490283">
          <w:rPr>
            <w:noProof/>
            <w:webHidden/>
          </w:rPr>
          <w:instrText xml:space="preserve"> PAGEREF _Toc99837018 \h </w:instrText>
        </w:r>
        <w:r w:rsidR="00490283">
          <w:rPr>
            <w:noProof/>
            <w:webHidden/>
          </w:rPr>
        </w:r>
        <w:r w:rsidR="00490283">
          <w:rPr>
            <w:noProof/>
            <w:webHidden/>
          </w:rPr>
          <w:fldChar w:fldCharType="separate"/>
        </w:r>
        <w:r w:rsidR="00490283">
          <w:rPr>
            <w:noProof/>
            <w:webHidden/>
          </w:rPr>
          <w:t>73</w:t>
        </w:r>
        <w:r w:rsidR="00490283">
          <w:rPr>
            <w:noProof/>
            <w:webHidden/>
          </w:rPr>
          <w:fldChar w:fldCharType="end"/>
        </w:r>
      </w:hyperlink>
    </w:p>
    <w:p w14:paraId="352B8578" w14:textId="7F1F2B1F" w:rsidR="00490283" w:rsidRDefault="00B25712">
      <w:pPr>
        <w:pStyle w:val="TOC2"/>
        <w:rPr>
          <w:rFonts w:asciiTheme="minorHAnsi" w:eastAsiaTheme="minorEastAsia" w:hAnsiTheme="minorHAnsi" w:cstheme="minorBidi"/>
          <w:b w:val="0"/>
          <w:noProof/>
          <w:lang w:val="de-DE" w:eastAsia="de-DE"/>
        </w:rPr>
      </w:pPr>
      <w:hyperlink w:anchor="_Toc99837019" w:history="1">
        <w:r w:rsidR="00490283" w:rsidRPr="001E489A">
          <w:rPr>
            <w:rStyle w:val="Hyperlink"/>
            <w:noProof/>
          </w:rPr>
          <w:t>9.11</w:t>
        </w:r>
        <w:r w:rsidR="00490283">
          <w:rPr>
            <w:rFonts w:asciiTheme="minorHAnsi" w:eastAsiaTheme="minorEastAsia" w:hAnsiTheme="minorHAnsi" w:cstheme="minorBidi"/>
            <w:b w:val="0"/>
            <w:noProof/>
            <w:lang w:val="de-DE" w:eastAsia="de-DE"/>
          </w:rPr>
          <w:tab/>
        </w:r>
        <w:r w:rsidR="00490283" w:rsidRPr="001E489A">
          <w:rPr>
            <w:rStyle w:val="Hyperlink"/>
            <w:noProof/>
          </w:rPr>
          <w:t>Rotation Joints</w:t>
        </w:r>
        <w:r w:rsidR="00490283">
          <w:rPr>
            <w:noProof/>
            <w:webHidden/>
          </w:rPr>
          <w:tab/>
        </w:r>
        <w:r w:rsidR="00490283">
          <w:rPr>
            <w:noProof/>
            <w:webHidden/>
          </w:rPr>
          <w:fldChar w:fldCharType="begin"/>
        </w:r>
        <w:r w:rsidR="00490283">
          <w:rPr>
            <w:noProof/>
            <w:webHidden/>
          </w:rPr>
          <w:instrText xml:space="preserve"> PAGEREF _Toc99837019 \h </w:instrText>
        </w:r>
        <w:r w:rsidR="00490283">
          <w:rPr>
            <w:noProof/>
            <w:webHidden/>
          </w:rPr>
        </w:r>
        <w:r w:rsidR="00490283">
          <w:rPr>
            <w:noProof/>
            <w:webHidden/>
          </w:rPr>
          <w:fldChar w:fldCharType="separate"/>
        </w:r>
        <w:r w:rsidR="00490283">
          <w:rPr>
            <w:noProof/>
            <w:webHidden/>
          </w:rPr>
          <w:t>75</w:t>
        </w:r>
        <w:r w:rsidR="00490283">
          <w:rPr>
            <w:noProof/>
            <w:webHidden/>
          </w:rPr>
          <w:fldChar w:fldCharType="end"/>
        </w:r>
      </w:hyperlink>
    </w:p>
    <w:p w14:paraId="61AC0995" w14:textId="4F3054BD" w:rsidR="00490283" w:rsidRDefault="00B25712">
      <w:pPr>
        <w:pStyle w:val="TOC3"/>
        <w:rPr>
          <w:rFonts w:asciiTheme="minorHAnsi" w:eastAsiaTheme="minorEastAsia" w:hAnsiTheme="minorHAnsi" w:cstheme="minorBidi"/>
          <w:b w:val="0"/>
          <w:noProof/>
          <w:lang w:val="de-DE" w:eastAsia="de-DE"/>
        </w:rPr>
      </w:pPr>
      <w:hyperlink w:anchor="_Toc99837020" w:history="1">
        <w:r w:rsidR="00490283" w:rsidRPr="001E489A">
          <w:rPr>
            <w:rStyle w:val="Hyperlink"/>
            <w:noProof/>
          </w:rPr>
          <w:t>9.11.1</w:t>
        </w:r>
        <w:r w:rsidR="00490283">
          <w:rPr>
            <w:rFonts w:asciiTheme="minorHAnsi" w:eastAsiaTheme="minorEastAsia" w:hAnsiTheme="minorHAnsi" w:cstheme="minorBidi"/>
            <w:b w:val="0"/>
            <w:noProof/>
            <w:lang w:val="de-DE" w:eastAsia="de-DE"/>
          </w:rPr>
          <w:tab/>
        </w:r>
        <w:r w:rsidR="00490283" w:rsidRPr="001E489A">
          <w:rPr>
            <w:rStyle w:val="Hyperlink"/>
            <w:noProof/>
          </w:rPr>
          <w:t>ROTAV</w:t>
        </w:r>
        <w:r w:rsidR="00490283">
          <w:rPr>
            <w:noProof/>
            <w:webHidden/>
          </w:rPr>
          <w:tab/>
        </w:r>
        <w:r w:rsidR="00490283">
          <w:rPr>
            <w:noProof/>
            <w:webHidden/>
          </w:rPr>
          <w:fldChar w:fldCharType="begin"/>
        </w:r>
        <w:r w:rsidR="00490283">
          <w:rPr>
            <w:noProof/>
            <w:webHidden/>
          </w:rPr>
          <w:instrText xml:space="preserve"> PAGEREF _Toc99837020 \h </w:instrText>
        </w:r>
        <w:r w:rsidR="00490283">
          <w:rPr>
            <w:noProof/>
            <w:webHidden/>
          </w:rPr>
        </w:r>
        <w:r w:rsidR="00490283">
          <w:rPr>
            <w:noProof/>
            <w:webHidden/>
          </w:rPr>
          <w:fldChar w:fldCharType="separate"/>
        </w:r>
        <w:r w:rsidR="00490283">
          <w:rPr>
            <w:noProof/>
            <w:webHidden/>
          </w:rPr>
          <w:t>76</w:t>
        </w:r>
        <w:r w:rsidR="00490283">
          <w:rPr>
            <w:noProof/>
            <w:webHidden/>
          </w:rPr>
          <w:fldChar w:fldCharType="end"/>
        </w:r>
      </w:hyperlink>
    </w:p>
    <w:p w14:paraId="1FF893CA" w14:textId="3D1BF767" w:rsidR="00490283" w:rsidRDefault="00B25712">
      <w:pPr>
        <w:pStyle w:val="TOC1"/>
        <w:rPr>
          <w:rFonts w:asciiTheme="minorHAnsi" w:eastAsiaTheme="minorEastAsia" w:hAnsiTheme="minorHAnsi" w:cstheme="minorBidi"/>
          <w:b w:val="0"/>
          <w:noProof/>
          <w:lang w:val="de-DE" w:eastAsia="de-DE"/>
        </w:rPr>
      </w:pPr>
      <w:hyperlink w:anchor="_Toc99837021" w:history="1">
        <w:r w:rsidR="00490283" w:rsidRPr="001E489A">
          <w:rPr>
            <w:rStyle w:val="Hyperlink"/>
            <w:noProof/>
          </w:rPr>
          <w:t>10</w:t>
        </w:r>
        <w:r w:rsidR="00490283">
          <w:rPr>
            <w:rFonts w:asciiTheme="minorHAnsi" w:eastAsiaTheme="minorEastAsia" w:hAnsiTheme="minorHAnsi" w:cstheme="minorBidi"/>
            <w:b w:val="0"/>
            <w:noProof/>
            <w:lang w:val="de-DE" w:eastAsia="de-DE"/>
          </w:rPr>
          <w:tab/>
        </w:r>
        <w:r w:rsidR="00490283" w:rsidRPr="001E489A">
          <w:rPr>
            <w:rStyle w:val="Hyperlink"/>
            <w:noProof/>
          </w:rPr>
          <w:t>1D connections</w:t>
        </w:r>
        <w:r w:rsidR="00490283">
          <w:rPr>
            <w:noProof/>
            <w:webHidden/>
          </w:rPr>
          <w:tab/>
        </w:r>
        <w:r w:rsidR="00490283">
          <w:rPr>
            <w:noProof/>
            <w:webHidden/>
          </w:rPr>
          <w:fldChar w:fldCharType="begin"/>
        </w:r>
        <w:r w:rsidR="00490283">
          <w:rPr>
            <w:noProof/>
            <w:webHidden/>
          </w:rPr>
          <w:instrText xml:space="preserve"> PAGEREF _Toc99837021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1E4A6D20" w14:textId="158A2100" w:rsidR="00490283" w:rsidRDefault="00B25712">
      <w:pPr>
        <w:pStyle w:val="TOC2"/>
        <w:rPr>
          <w:rFonts w:asciiTheme="minorHAnsi" w:eastAsiaTheme="minorEastAsia" w:hAnsiTheme="minorHAnsi" w:cstheme="minorBidi"/>
          <w:b w:val="0"/>
          <w:noProof/>
          <w:lang w:val="de-DE" w:eastAsia="de-DE"/>
        </w:rPr>
      </w:pPr>
      <w:hyperlink w:anchor="_Toc99837022" w:history="1">
        <w:r w:rsidR="00490283" w:rsidRPr="001E489A">
          <w:rPr>
            <w:rStyle w:val="Hyperlink"/>
            <w:noProof/>
          </w:rPr>
          <w:t>10.1</w:t>
        </w:r>
        <w:r w:rsidR="00490283">
          <w:rPr>
            <w:rFonts w:asciiTheme="minorHAnsi" w:eastAsiaTheme="minorEastAsia" w:hAnsiTheme="minorHAnsi" w:cstheme="minorBidi"/>
            <w:b w:val="0"/>
            <w:noProof/>
            <w:lang w:val="de-DE" w:eastAsia="de-DE"/>
          </w:rPr>
          <w:tab/>
        </w:r>
        <w:r w:rsidR="00490283" w:rsidRPr="001E489A">
          <w:rPr>
            <w:rStyle w:val="Hyperlink"/>
            <w:noProof/>
          </w:rPr>
          <w:t>Generic Definitions</w:t>
        </w:r>
        <w:r w:rsidR="00490283">
          <w:rPr>
            <w:noProof/>
            <w:webHidden/>
          </w:rPr>
          <w:tab/>
        </w:r>
        <w:r w:rsidR="00490283">
          <w:rPr>
            <w:noProof/>
            <w:webHidden/>
          </w:rPr>
          <w:fldChar w:fldCharType="begin"/>
        </w:r>
        <w:r w:rsidR="00490283">
          <w:rPr>
            <w:noProof/>
            <w:webHidden/>
          </w:rPr>
          <w:instrText xml:space="preserve"> PAGEREF _Toc99837022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284915B4" w14:textId="770EDEA5" w:rsidR="00490283" w:rsidRDefault="00B25712">
      <w:pPr>
        <w:pStyle w:val="TOC3"/>
        <w:rPr>
          <w:rFonts w:asciiTheme="minorHAnsi" w:eastAsiaTheme="minorEastAsia" w:hAnsiTheme="minorHAnsi" w:cstheme="minorBidi"/>
          <w:b w:val="0"/>
          <w:noProof/>
          <w:lang w:val="de-DE" w:eastAsia="de-DE"/>
        </w:rPr>
      </w:pPr>
      <w:hyperlink w:anchor="_Toc99837023" w:history="1">
        <w:r w:rsidR="00490283" w:rsidRPr="001E489A">
          <w:rPr>
            <w:rStyle w:val="Hyperlink"/>
            <w:noProof/>
          </w:rPr>
          <w:t>10.1.1</w:t>
        </w:r>
        <w:r w:rsidR="00490283">
          <w:rPr>
            <w:rFonts w:asciiTheme="minorHAnsi" w:eastAsiaTheme="minorEastAsia" w:hAnsiTheme="minorHAnsi" w:cstheme="minorBidi"/>
            <w:b w:val="0"/>
            <w:noProof/>
            <w:lang w:val="de-DE" w:eastAsia="de-DE"/>
          </w:rPr>
          <w:tab/>
        </w:r>
        <w:r w:rsidR="00490283" w:rsidRPr="001E489A">
          <w:rPr>
            <w:rStyle w:val="Hyperlink"/>
            <w:noProof/>
          </w:rPr>
          <w:t>Identification</w:t>
        </w:r>
        <w:r w:rsidR="00490283">
          <w:rPr>
            <w:noProof/>
            <w:webHidden/>
          </w:rPr>
          <w:tab/>
        </w:r>
        <w:r w:rsidR="00490283">
          <w:rPr>
            <w:noProof/>
            <w:webHidden/>
          </w:rPr>
          <w:fldChar w:fldCharType="begin"/>
        </w:r>
        <w:r w:rsidR="00490283">
          <w:rPr>
            <w:noProof/>
            <w:webHidden/>
          </w:rPr>
          <w:instrText xml:space="preserve"> PAGEREF _Toc99837023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16D27342" w14:textId="208BCC54" w:rsidR="00490283" w:rsidRDefault="00B25712">
      <w:pPr>
        <w:pStyle w:val="TOC3"/>
        <w:rPr>
          <w:rFonts w:asciiTheme="minorHAnsi" w:eastAsiaTheme="minorEastAsia" w:hAnsiTheme="minorHAnsi" w:cstheme="minorBidi"/>
          <w:b w:val="0"/>
          <w:noProof/>
          <w:lang w:val="de-DE" w:eastAsia="de-DE"/>
        </w:rPr>
      </w:pPr>
      <w:hyperlink w:anchor="_Toc99837024" w:history="1">
        <w:r w:rsidR="00490283" w:rsidRPr="001E489A">
          <w:rPr>
            <w:rStyle w:val="Hyperlink"/>
            <w:noProof/>
          </w:rPr>
          <w:t>10.1.2</w:t>
        </w:r>
        <w:r w:rsidR="00490283">
          <w:rPr>
            <w:rFonts w:asciiTheme="minorHAnsi" w:eastAsiaTheme="minorEastAsia" w:hAnsiTheme="minorHAnsi" w:cstheme="minorBidi"/>
            <w:b w:val="0"/>
            <w:noProof/>
            <w:lang w:val="de-DE" w:eastAsia="de-DE"/>
          </w:rPr>
          <w:tab/>
        </w:r>
        <w:r w:rsidR="00490283" w:rsidRPr="001E489A">
          <w:rPr>
            <w:rStyle w:val="Hyperlink"/>
            <w:noProof/>
          </w:rPr>
          <w:t>Location</w:t>
        </w:r>
        <w:r w:rsidR="00490283">
          <w:rPr>
            <w:noProof/>
            <w:webHidden/>
          </w:rPr>
          <w:tab/>
        </w:r>
        <w:r w:rsidR="00490283">
          <w:rPr>
            <w:noProof/>
            <w:webHidden/>
          </w:rPr>
          <w:fldChar w:fldCharType="begin"/>
        </w:r>
        <w:r w:rsidR="00490283">
          <w:rPr>
            <w:noProof/>
            <w:webHidden/>
          </w:rPr>
          <w:instrText xml:space="preserve"> PAGEREF _Toc99837024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229C6ECA" w14:textId="6819EDB2" w:rsidR="00490283" w:rsidRDefault="00B25712">
      <w:pPr>
        <w:pStyle w:val="TOC3"/>
        <w:rPr>
          <w:rFonts w:asciiTheme="minorHAnsi" w:eastAsiaTheme="minorEastAsia" w:hAnsiTheme="minorHAnsi" w:cstheme="minorBidi"/>
          <w:b w:val="0"/>
          <w:noProof/>
          <w:lang w:val="de-DE" w:eastAsia="de-DE"/>
        </w:rPr>
      </w:pPr>
      <w:hyperlink w:anchor="_Toc99837025" w:history="1">
        <w:r w:rsidR="00490283" w:rsidRPr="001E489A">
          <w:rPr>
            <w:rStyle w:val="Hyperlink"/>
            <w:noProof/>
          </w:rPr>
          <w:t>10.1.3</w:t>
        </w:r>
        <w:r w:rsidR="00490283">
          <w:rPr>
            <w:rFonts w:asciiTheme="minorHAnsi" w:eastAsiaTheme="minorEastAsia" w:hAnsiTheme="minorHAnsi" w:cstheme="minorBidi"/>
            <w:b w:val="0"/>
            <w:noProof/>
            <w:lang w:val="de-DE" w:eastAsia="de-DE"/>
          </w:rPr>
          <w:tab/>
        </w:r>
        <w:r w:rsidR="00490283" w:rsidRPr="001E489A">
          <w:rPr>
            <w:rStyle w:val="Hyperlink"/>
            <w:noProof/>
          </w:rPr>
          <w:t>Type Specification</w:t>
        </w:r>
        <w:r w:rsidR="00490283">
          <w:rPr>
            <w:noProof/>
            <w:webHidden/>
          </w:rPr>
          <w:tab/>
        </w:r>
        <w:r w:rsidR="00490283">
          <w:rPr>
            <w:noProof/>
            <w:webHidden/>
          </w:rPr>
          <w:fldChar w:fldCharType="begin"/>
        </w:r>
        <w:r w:rsidR="00490283">
          <w:rPr>
            <w:noProof/>
            <w:webHidden/>
          </w:rPr>
          <w:instrText xml:space="preserve"> PAGEREF _Toc99837025 \h </w:instrText>
        </w:r>
        <w:r w:rsidR="00490283">
          <w:rPr>
            <w:noProof/>
            <w:webHidden/>
          </w:rPr>
        </w:r>
        <w:r w:rsidR="00490283">
          <w:rPr>
            <w:noProof/>
            <w:webHidden/>
          </w:rPr>
          <w:fldChar w:fldCharType="separate"/>
        </w:r>
        <w:r w:rsidR="00490283">
          <w:rPr>
            <w:noProof/>
            <w:webHidden/>
          </w:rPr>
          <w:t>85</w:t>
        </w:r>
        <w:r w:rsidR="00490283">
          <w:rPr>
            <w:noProof/>
            <w:webHidden/>
          </w:rPr>
          <w:fldChar w:fldCharType="end"/>
        </w:r>
      </w:hyperlink>
    </w:p>
    <w:p w14:paraId="6652FD9E" w14:textId="22D16B82" w:rsidR="00490283" w:rsidRDefault="00B25712">
      <w:pPr>
        <w:pStyle w:val="TOC2"/>
        <w:rPr>
          <w:rFonts w:asciiTheme="minorHAnsi" w:eastAsiaTheme="minorEastAsia" w:hAnsiTheme="minorHAnsi" w:cstheme="minorBidi"/>
          <w:b w:val="0"/>
          <w:noProof/>
          <w:lang w:val="de-DE" w:eastAsia="de-DE"/>
        </w:rPr>
      </w:pPr>
      <w:hyperlink w:anchor="_Toc99837026" w:history="1">
        <w:r w:rsidR="00490283" w:rsidRPr="001E489A">
          <w:rPr>
            <w:rStyle w:val="Hyperlink"/>
            <w:noProof/>
          </w:rPr>
          <w:t>10.2</w:t>
        </w:r>
        <w:r w:rsidR="00490283">
          <w:rPr>
            <w:rFonts w:asciiTheme="minorHAnsi" w:eastAsiaTheme="minorEastAsia" w:hAnsiTheme="minorHAnsi" w:cstheme="minorBidi"/>
            <w:b w:val="0"/>
            <w:noProof/>
            <w:lang w:val="de-DE" w:eastAsia="de-DE"/>
          </w:rPr>
          <w:tab/>
        </w:r>
        <w:r w:rsidR="00490283" w:rsidRPr="001E489A">
          <w:rPr>
            <w:rStyle w:val="Hyperlink"/>
            <w:noProof/>
          </w:rPr>
          <w:t>Seam Welds</w:t>
        </w:r>
        <w:r w:rsidR="00490283">
          <w:rPr>
            <w:noProof/>
            <w:webHidden/>
          </w:rPr>
          <w:tab/>
        </w:r>
        <w:r w:rsidR="00490283">
          <w:rPr>
            <w:noProof/>
            <w:webHidden/>
          </w:rPr>
          <w:fldChar w:fldCharType="begin"/>
        </w:r>
        <w:r w:rsidR="00490283">
          <w:rPr>
            <w:noProof/>
            <w:webHidden/>
          </w:rPr>
          <w:instrText xml:space="preserve"> PAGEREF _Toc99837026 \h </w:instrText>
        </w:r>
        <w:r w:rsidR="00490283">
          <w:rPr>
            <w:noProof/>
            <w:webHidden/>
          </w:rPr>
        </w:r>
        <w:r w:rsidR="00490283">
          <w:rPr>
            <w:noProof/>
            <w:webHidden/>
          </w:rPr>
          <w:fldChar w:fldCharType="separate"/>
        </w:r>
        <w:r w:rsidR="00490283">
          <w:rPr>
            <w:noProof/>
            <w:webHidden/>
          </w:rPr>
          <w:t>85</w:t>
        </w:r>
        <w:r w:rsidR="00490283">
          <w:rPr>
            <w:noProof/>
            <w:webHidden/>
          </w:rPr>
          <w:fldChar w:fldCharType="end"/>
        </w:r>
      </w:hyperlink>
    </w:p>
    <w:p w14:paraId="18D8861F" w14:textId="6C07E766" w:rsidR="00490283" w:rsidRDefault="00B25712">
      <w:pPr>
        <w:pStyle w:val="TOC3"/>
        <w:rPr>
          <w:rFonts w:asciiTheme="minorHAnsi" w:eastAsiaTheme="minorEastAsia" w:hAnsiTheme="minorHAnsi" w:cstheme="minorBidi"/>
          <w:b w:val="0"/>
          <w:noProof/>
          <w:lang w:val="de-DE" w:eastAsia="de-DE"/>
        </w:rPr>
      </w:pPr>
      <w:hyperlink w:anchor="_Toc99837027" w:history="1">
        <w:r w:rsidR="00490283" w:rsidRPr="001E489A">
          <w:rPr>
            <w:rStyle w:val="Hyperlink"/>
            <w:noProof/>
          </w:rPr>
          <w:t>10.2.1</w:t>
        </w:r>
        <w:r w:rsidR="00490283">
          <w:rPr>
            <w:rFonts w:asciiTheme="minorHAnsi" w:eastAsiaTheme="minorEastAsia" w:hAnsiTheme="minorHAnsi" w:cstheme="minorBidi"/>
            <w:b w:val="0"/>
            <w:noProof/>
            <w:lang w:val="de-DE" w:eastAsia="de-DE"/>
          </w:rPr>
          <w:tab/>
        </w:r>
        <w:r w:rsidR="00490283" w:rsidRPr="001E489A">
          <w:rPr>
            <w:rStyle w:val="Hyperlink"/>
            <w:noProof/>
          </w:rPr>
          <w:t>Description and Modeling Parameters</w:t>
        </w:r>
        <w:r w:rsidR="00490283">
          <w:rPr>
            <w:noProof/>
            <w:webHidden/>
          </w:rPr>
          <w:tab/>
        </w:r>
        <w:r w:rsidR="00490283">
          <w:rPr>
            <w:noProof/>
            <w:webHidden/>
          </w:rPr>
          <w:fldChar w:fldCharType="begin"/>
        </w:r>
        <w:r w:rsidR="00490283">
          <w:rPr>
            <w:noProof/>
            <w:webHidden/>
          </w:rPr>
          <w:instrText xml:space="preserve"> PAGEREF _Toc99837027 \h </w:instrText>
        </w:r>
        <w:r w:rsidR="00490283">
          <w:rPr>
            <w:noProof/>
            <w:webHidden/>
          </w:rPr>
        </w:r>
        <w:r w:rsidR="00490283">
          <w:rPr>
            <w:noProof/>
            <w:webHidden/>
          </w:rPr>
          <w:fldChar w:fldCharType="separate"/>
        </w:r>
        <w:r w:rsidR="00490283">
          <w:rPr>
            <w:noProof/>
            <w:webHidden/>
          </w:rPr>
          <w:t>85</w:t>
        </w:r>
        <w:r w:rsidR="00490283">
          <w:rPr>
            <w:noProof/>
            <w:webHidden/>
          </w:rPr>
          <w:fldChar w:fldCharType="end"/>
        </w:r>
      </w:hyperlink>
    </w:p>
    <w:p w14:paraId="459E0012" w14:textId="66F0A8EE" w:rsidR="00490283" w:rsidRDefault="00B25712">
      <w:pPr>
        <w:pStyle w:val="TOC3"/>
        <w:rPr>
          <w:rFonts w:asciiTheme="minorHAnsi" w:eastAsiaTheme="minorEastAsia" w:hAnsiTheme="minorHAnsi" w:cstheme="minorBidi"/>
          <w:b w:val="0"/>
          <w:noProof/>
          <w:lang w:val="de-DE" w:eastAsia="de-DE"/>
        </w:rPr>
      </w:pPr>
      <w:hyperlink w:anchor="_Toc99837028" w:history="1">
        <w:r w:rsidR="00490283" w:rsidRPr="001E489A">
          <w:rPr>
            <w:rStyle w:val="Hyperlink"/>
            <w:noProof/>
          </w:rPr>
          <w:t>10.2.2</w:t>
        </w:r>
        <w:r w:rsidR="00490283">
          <w:rPr>
            <w:rFonts w:asciiTheme="minorHAnsi" w:eastAsiaTheme="minorEastAsia" w:hAnsiTheme="minorHAnsi" w:cstheme="minorBidi"/>
            <w:b w:val="0"/>
            <w:noProof/>
            <w:lang w:val="de-DE" w:eastAsia="de-DE"/>
          </w:rPr>
          <w:tab/>
        </w:r>
        <w:r w:rsidR="00490283" w:rsidRPr="001E489A">
          <w:rPr>
            <w:rStyle w:val="Hyperlink"/>
            <w:noProof/>
          </w:rPr>
          <w:t>Seam Weld Definition Overview</w:t>
        </w:r>
        <w:r w:rsidR="00490283">
          <w:rPr>
            <w:noProof/>
            <w:webHidden/>
          </w:rPr>
          <w:tab/>
        </w:r>
        <w:r w:rsidR="00490283">
          <w:rPr>
            <w:noProof/>
            <w:webHidden/>
          </w:rPr>
          <w:fldChar w:fldCharType="begin"/>
        </w:r>
        <w:r w:rsidR="00490283">
          <w:rPr>
            <w:noProof/>
            <w:webHidden/>
          </w:rPr>
          <w:instrText xml:space="preserve"> PAGEREF _Toc99837028 \h </w:instrText>
        </w:r>
        <w:r w:rsidR="00490283">
          <w:rPr>
            <w:noProof/>
            <w:webHidden/>
          </w:rPr>
        </w:r>
        <w:r w:rsidR="00490283">
          <w:rPr>
            <w:noProof/>
            <w:webHidden/>
          </w:rPr>
          <w:fldChar w:fldCharType="separate"/>
        </w:r>
        <w:r w:rsidR="00490283">
          <w:rPr>
            <w:noProof/>
            <w:webHidden/>
          </w:rPr>
          <w:t>86</w:t>
        </w:r>
        <w:r w:rsidR="00490283">
          <w:rPr>
            <w:noProof/>
            <w:webHidden/>
          </w:rPr>
          <w:fldChar w:fldCharType="end"/>
        </w:r>
      </w:hyperlink>
    </w:p>
    <w:p w14:paraId="59757DD7" w14:textId="323257EA" w:rsidR="00490283" w:rsidRDefault="00B25712">
      <w:pPr>
        <w:pStyle w:val="TOC3"/>
        <w:rPr>
          <w:rFonts w:asciiTheme="minorHAnsi" w:eastAsiaTheme="minorEastAsia" w:hAnsiTheme="minorHAnsi" w:cstheme="minorBidi"/>
          <w:b w:val="0"/>
          <w:noProof/>
          <w:lang w:val="de-DE" w:eastAsia="de-DE"/>
        </w:rPr>
      </w:pPr>
      <w:hyperlink w:anchor="_Toc99837029" w:history="1">
        <w:r w:rsidR="00490283" w:rsidRPr="001E489A">
          <w:rPr>
            <w:rStyle w:val="Hyperlink"/>
            <w:noProof/>
          </w:rPr>
          <w:t>10.2.3</w:t>
        </w:r>
        <w:r w:rsidR="00490283">
          <w:rPr>
            <w:rFonts w:asciiTheme="minorHAnsi" w:eastAsiaTheme="minorEastAsia" w:hAnsiTheme="minorHAnsi" w:cstheme="minorBidi"/>
            <w:b w:val="0"/>
            <w:noProof/>
            <w:lang w:val="de-DE" w:eastAsia="de-DE"/>
          </w:rPr>
          <w:tab/>
        </w:r>
        <w:r w:rsidR="00490283" w:rsidRPr="001E489A">
          <w:rPr>
            <w:rStyle w:val="Hyperlink"/>
            <w:noProof/>
          </w:rPr>
          <w:t>Specific XML Realization</w:t>
        </w:r>
        <w:r w:rsidR="00490283">
          <w:rPr>
            <w:noProof/>
            <w:webHidden/>
          </w:rPr>
          <w:tab/>
        </w:r>
        <w:r w:rsidR="00490283">
          <w:rPr>
            <w:noProof/>
            <w:webHidden/>
          </w:rPr>
          <w:fldChar w:fldCharType="begin"/>
        </w:r>
        <w:r w:rsidR="00490283">
          <w:rPr>
            <w:noProof/>
            <w:webHidden/>
          </w:rPr>
          <w:instrText xml:space="preserve"> PAGEREF _Toc99837029 \h </w:instrText>
        </w:r>
        <w:r w:rsidR="00490283">
          <w:rPr>
            <w:noProof/>
            <w:webHidden/>
          </w:rPr>
        </w:r>
        <w:r w:rsidR="00490283">
          <w:rPr>
            <w:noProof/>
            <w:webHidden/>
          </w:rPr>
          <w:fldChar w:fldCharType="separate"/>
        </w:r>
        <w:r w:rsidR="00490283">
          <w:rPr>
            <w:noProof/>
            <w:webHidden/>
          </w:rPr>
          <w:t>88</w:t>
        </w:r>
        <w:r w:rsidR="00490283">
          <w:rPr>
            <w:noProof/>
            <w:webHidden/>
          </w:rPr>
          <w:fldChar w:fldCharType="end"/>
        </w:r>
      </w:hyperlink>
    </w:p>
    <w:p w14:paraId="0B699001" w14:textId="6DF0BA7C" w:rsidR="00490283" w:rsidRDefault="00B25712">
      <w:pPr>
        <w:pStyle w:val="TOC3"/>
        <w:rPr>
          <w:rFonts w:asciiTheme="minorHAnsi" w:eastAsiaTheme="minorEastAsia" w:hAnsiTheme="minorHAnsi" w:cstheme="minorBidi"/>
          <w:b w:val="0"/>
          <w:noProof/>
          <w:lang w:val="de-DE" w:eastAsia="de-DE"/>
        </w:rPr>
      </w:pPr>
      <w:hyperlink w:anchor="_Toc99837030" w:history="1">
        <w:r w:rsidR="00490283" w:rsidRPr="001E489A">
          <w:rPr>
            <w:rStyle w:val="Hyperlink"/>
            <w:noProof/>
          </w:rPr>
          <w:t>10.2.4</w:t>
        </w:r>
        <w:r w:rsidR="00490283">
          <w:rPr>
            <w:rFonts w:asciiTheme="minorHAnsi" w:eastAsiaTheme="minorEastAsia" w:hAnsiTheme="minorHAnsi" w:cstheme="minorBidi"/>
            <w:b w:val="0"/>
            <w:noProof/>
            <w:lang w:val="de-DE" w:eastAsia="de-DE"/>
          </w:rPr>
          <w:tab/>
        </w:r>
        <w:r w:rsidR="00490283" w:rsidRPr="001E489A">
          <w:rPr>
            <w:rStyle w:val="Hyperlink"/>
            <w:noProof/>
          </w:rPr>
          <w:t>Generic Seam Weld Definition</w:t>
        </w:r>
        <w:r w:rsidR="00490283">
          <w:rPr>
            <w:noProof/>
            <w:webHidden/>
          </w:rPr>
          <w:tab/>
        </w:r>
        <w:r w:rsidR="00490283">
          <w:rPr>
            <w:noProof/>
            <w:webHidden/>
          </w:rPr>
          <w:fldChar w:fldCharType="begin"/>
        </w:r>
        <w:r w:rsidR="00490283">
          <w:rPr>
            <w:noProof/>
            <w:webHidden/>
          </w:rPr>
          <w:instrText xml:space="preserve"> PAGEREF _Toc99837030 \h </w:instrText>
        </w:r>
        <w:r w:rsidR="00490283">
          <w:rPr>
            <w:noProof/>
            <w:webHidden/>
          </w:rPr>
        </w:r>
        <w:r w:rsidR="00490283">
          <w:rPr>
            <w:noProof/>
            <w:webHidden/>
          </w:rPr>
          <w:fldChar w:fldCharType="separate"/>
        </w:r>
        <w:r w:rsidR="00490283">
          <w:rPr>
            <w:noProof/>
            <w:webHidden/>
          </w:rPr>
          <w:t>88</w:t>
        </w:r>
        <w:r w:rsidR="00490283">
          <w:rPr>
            <w:noProof/>
            <w:webHidden/>
          </w:rPr>
          <w:fldChar w:fldCharType="end"/>
        </w:r>
      </w:hyperlink>
    </w:p>
    <w:p w14:paraId="6BC6233E" w14:textId="2B76BE67" w:rsidR="00490283" w:rsidRDefault="00B25712">
      <w:pPr>
        <w:pStyle w:val="TOC3"/>
        <w:rPr>
          <w:rFonts w:asciiTheme="minorHAnsi" w:eastAsiaTheme="minorEastAsia" w:hAnsiTheme="minorHAnsi" w:cstheme="minorBidi"/>
          <w:b w:val="0"/>
          <w:noProof/>
          <w:lang w:val="de-DE" w:eastAsia="de-DE"/>
        </w:rPr>
      </w:pPr>
      <w:hyperlink w:anchor="_Toc99837031" w:history="1">
        <w:r w:rsidR="00490283" w:rsidRPr="001E489A">
          <w:rPr>
            <w:rStyle w:val="Hyperlink"/>
            <w:noProof/>
          </w:rPr>
          <w:t>10.2.5</w:t>
        </w:r>
        <w:r w:rsidR="00490283">
          <w:rPr>
            <w:rFonts w:asciiTheme="minorHAnsi" w:eastAsiaTheme="minorEastAsia" w:hAnsiTheme="minorHAnsi" w:cstheme="minorBidi"/>
            <w:b w:val="0"/>
            <w:noProof/>
            <w:lang w:val="de-DE" w:eastAsia="de-DE"/>
          </w:rPr>
          <w:tab/>
        </w:r>
        <w:r w:rsidR="00490283" w:rsidRPr="001E489A">
          <w:rPr>
            <w:rStyle w:val="Hyperlink"/>
            <w:noProof/>
          </w:rPr>
          <w:t>Butt Joint</w:t>
        </w:r>
        <w:r w:rsidR="00490283">
          <w:rPr>
            <w:noProof/>
            <w:webHidden/>
          </w:rPr>
          <w:tab/>
        </w:r>
        <w:r w:rsidR="00490283">
          <w:rPr>
            <w:noProof/>
            <w:webHidden/>
          </w:rPr>
          <w:fldChar w:fldCharType="begin"/>
        </w:r>
        <w:r w:rsidR="00490283">
          <w:rPr>
            <w:noProof/>
            <w:webHidden/>
          </w:rPr>
          <w:instrText xml:space="preserve"> PAGEREF _Toc99837031 \h </w:instrText>
        </w:r>
        <w:r w:rsidR="00490283">
          <w:rPr>
            <w:noProof/>
            <w:webHidden/>
          </w:rPr>
        </w:r>
        <w:r w:rsidR="00490283">
          <w:rPr>
            <w:noProof/>
            <w:webHidden/>
          </w:rPr>
          <w:fldChar w:fldCharType="separate"/>
        </w:r>
        <w:r w:rsidR="00490283">
          <w:rPr>
            <w:noProof/>
            <w:webHidden/>
          </w:rPr>
          <w:t>96</w:t>
        </w:r>
        <w:r w:rsidR="00490283">
          <w:rPr>
            <w:noProof/>
            <w:webHidden/>
          </w:rPr>
          <w:fldChar w:fldCharType="end"/>
        </w:r>
      </w:hyperlink>
    </w:p>
    <w:p w14:paraId="2B42FA29" w14:textId="5DF1712C" w:rsidR="00490283" w:rsidRDefault="00B25712">
      <w:pPr>
        <w:pStyle w:val="TOC3"/>
        <w:rPr>
          <w:rFonts w:asciiTheme="minorHAnsi" w:eastAsiaTheme="minorEastAsia" w:hAnsiTheme="minorHAnsi" w:cstheme="minorBidi"/>
          <w:b w:val="0"/>
          <w:noProof/>
          <w:lang w:val="de-DE" w:eastAsia="de-DE"/>
        </w:rPr>
      </w:pPr>
      <w:hyperlink w:anchor="_Toc99837032" w:history="1">
        <w:r w:rsidR="00490283" w:rsidRPr="001E489A">
          <w:rPr>
            <w:rStyle w:val="Hyperlink"/>
            <w:noProof/>
          </w:rPr>
          <w:t>10.2.6</w:t>
        </w:r>
        <w:r w:rsidR="00490283">
          <w:rPr>
            <w:rFonts w:asciiTheme="minorHAnsi" w:eastAsiaTheme="minorEastAsia" w:hAnsiTheme="minorHAnsi" w:cstheme="minorBidi"/>
            <w:b w:val="0"/>
            <w:noProof/>
            <w:lang w:val="de-DE" w:eastAsia="de-DE"/>
          </w:rPr>
          <w:tab/>
        </w:r>
        <w:r w:rsidR="00490283" w:rsidRPr="001E489A">
          <w:rPr>
            <w:rStyle w:val="Hyperlink"/>
            <w:noProof/>
          </w:rPr>
          <w:t>Corner Weld</w:t>
        </w:r>
        <w:r w:rsidR="00490283">
          <w:rPr>
            <w:noProof/>
            <w:webHidden/>
          </w:rPr>
          <w:tab/>
        </w:r>
        <w:r w:rsidR="00490283">
          <w:rPr>
            <w:noProof/>
            <w:webHidden/>
          </w:rPr>
          <w:fldChar w:fldCharType="begin"/>
        </w:r>
        <w:r w:rsidR="00490283">
          <w:rPr>
            <w:noProof/>
            <w:webHidden/>
          </w:rPr>
          <w:instrText xml:space="preserve"> PAGEREF _Toc99837032 \h </w:instrText>
        </w:r>
        <w:r w:rsidR="00490283">
          <w:rPr>
            <w:noProof/>
            <w:webHidden/>
          </w:rPr>
        </w:r>
        <w:r w:rsidR="00490283">
          <w:rPr>
            <w:noProof/>
            <w:webHidden/>
          </w:rPr>
          <w:fldChar w:fldCharType="separate"/>
        </w:r>
        <w:r w:rsidR="00490283">
          <w:rPr>
            <w:noProof/>
            <w:webHidden/>
          </w:rPr>
          <w:t>99</w:t>
        </w:r>
        <w:r w:rsidR="00490283">
          <w:rPr>
            <w:noProof/>
            <w:webHidden/>
          </w:rPr>
          <w:fldChar w:fldCharType="end"/>
        </w:r>
      </w:hyperlink>
    </w:p>
    <w:p w14:paraId="4383BB74" w14:textId="7E23FC42" w:rsidR="00490283" w:rsidRDefault="00B25712">
      <w:pPr>
        <w:pStyle w:val="TOC3"/>
        <w:rPr>
          <w:rFonts w:asciiTheme="minorHAnsi" w:eastAsiaTheme="minorEastAsia" w:hAnsiTheme="minorHAnsi" w:cstheme="minorBidi"/>
          <w:b w:val="0"/>
          <w:noProof/>
          <w:lang w:val="de-DE" w:eastAsia="de-DE"/>
        </w:rPr>
      </w:pPr>
      <w:hyperlink w:anchor="_Toc99837033" w:history="1">
        <w:r w:rsidR="00490283" w:rsidRPr="001E489A">
          <w:rPr>
            <w:rStyle w:val="Hyperlink"/>
            <w:noProof/>
          </w:rPr>
          <w:t>10.2.7</w:t>
        </w:r>
        <w:r w:rsidR="00490283">
          <w:rPr>
            <w:rFonts w:asciiTheme="minorHAnsi" w:eastAsiaTheme="minorEastAsia" w:hAnsiTheme="minorHAnsi" w:cstheme="minorBidi"/>
            <w:b w:val="0"/>
            <w:noProof/>
            <w:lang w:val="de-DE" w:eastAsia="de-DE"/>
          </w:rPr>
          <w:tab/>
        </w:r>
        <w:r w:rsidR="00490283" w:rsidRPr="001E489A">
          <w:rPr>
            <w:rStyle w:val="Hyperlink"/>
            <w:noProof/>
          </w:rPr>
          <w:t>Edge Weld</w:t>
        </w:r>
        <w:r w:rsidR="00490283">
          <w:rPr>
            <w:noProof/>
            <w:webHidden/>
          </w:rPr>
          <w:tab/>
        </w:r>
        <w:r w:rsidR="00490283">
          <w:rPr>
            <w:noProof/>
            <w:webHidden/>
          </w:rPr>
          <w:fldChar w:fldCharType="begin"/>
        </w:r>
        <w:r w:rsidR="00490283">
          <w:rPr>
            <w:noProof/>
            <w:webHidden/>
          </w:rPr>
          <w:instrText xml:space="preserve"> PAGEREF _Toc99837033 \h </w:instrText>
        </w:r>
        <w:r w:rsidR="00490283">
          <w:rPr>
            <w:noProof/>
            <w:webHidden/>
          </w:rPr>
        </w:r>
        <w:r w:rsidR="00490283">
          <w:rPr>
            <w:noProof/>
            <w:webHidden/>
          </w:rPr>
          <w:fldChar w:fldCharType="separate"/>
        </w:r>
        <w:r w:rsidR="00490283">
          <w:rPr>
            <w:noProof/>
            <w:webHidden/>
          </w:rPr>
          <w:t>104</w:t>
        </w:r>
        <w:r w:rsidR="00490283">
          <w:rPr>
            <w:noProof/>
            <w:webHidden/>
          </w:rPr>
          <w:fldChar w:fldCharType="end"/>
        </w:r>
      </w:hyperlink>
    </w:p>
    <w:p w14:paraId="2FBB32B3" w14:textId="545629AA" w:rsidR="00490283" w:rsidRDefault="00B25712">
      <w:pPr>
        <w:pStyle w:val="TOC3"/>
        <w:rPr>
          <w:rFonts w:asciiTheme="minorHAnsi" w:eastAsiaTheme="minorEastAsia" w:hAnsiTheme="minorHAnsi" w:cstheme="minorBidi"/>
          <w:b w:val="0"/>
          <w:noProof/>
          <w:lang w:val="de-DE" w:eastAsia="de-DE"/>
        </w:rPr>
      </w:pPr>
      <w:hyperlink w:anchor="_Toc99837034" w:history="1">
        <w:r w:rsidR="00490283" w:rsidRPr="001E489A">
          <w:rPr>
            <w:rStyle w:val="Hyperlink"/>
            <w:noProof/>
          </w:rPr>
          <w:t>10.2.8</w:t>
        </w:r>
        <w:r w:rsidR="00490283">
          <w:rPr>
            <w:rFonts w:asciiTheme="minorHAnsi" w:eastAsiaTheme="minorEastAsia" w:hAnsiTheme="minorHAnsi" w:cstheme="minorBidi"/>
            <w:b w:val="0"/>
            <w:noProof/>
            <w:lang w:val="de-DE" w:eastAsia="de-DE"/>
          </w:rPr>
          <w:tab/>
        </w:r>
        <w:r w:rsidR="00490283" w:rsidRPr="001E489A">
          <w:rPr>
            <w:rStyle w:val="Hyperlink"/>
            <w:noProof/>
          </w:rPr>
          <w:t>I-Weld</w:t>
        </w:r>
        <w:r w:rsidR="00490283">
          <w:rPr>
            <w:noProof/>
            <w:webHidden/>
          </w:rPr>
          <w:tab/>
        </w:r>
        <w:r w:rsidR="00490283">
          <w:rPr>
            <w:noProof/>
            <w:webHidden/>
          </w:rPr>
          <w:fldChar w:fldCharType="begin"/>
        </w:r>
        <w:r w:rsidR="00490283">
          <w:rPr>
            <w:noProof/>
            <w:webHidden/>
          </w:rPr>
          <w:instrText xml:space="preserve"> PAGEREF _Toc99837034 \h </w:instrText>
        </w:r>
        <w:r w:rsidR="00490283">
          <w:rPr>
            <w:noProof/>
            <w:webHidden/>
          </w:rPr>
        </w:r>
        <w:r w:rsidR="00490283">
          <w:rPr>
            <w:noProof/>
            <w:webHidden/>
          </w:rPr>
          <w:fldChar w:fldCharType="separate"/>
        </w:r>
        <w:r w:rsidR="00490283">
          <w:rPr>
            <w:noProof/>
            <w:webHidden/>
          </w:rPr>
          <w:t>106</w:t>
        </w:r>
        <w:r w:rsidR="00490283">
          <w:rPr>
            <w:noProof/>
            <w:webHidden/>
          </w:rPr>
          <w:fldChar w:fldCharType="end"/>
        </w:r>
      </w:hyperlink>
    </w:p>
    <w:p w14:paraId="3B94C389" w14:textId="596B3303" w:rsidR="00490283" w:rsidRDefault="00B25712">
      <w:pPr>
        <w:pStyle w:val="TOC3"/>
        <w:rPr>
          <w:rFonts w:asciiTheme="minorHAnsi" w:eastAsiaTheme="minorEastAsia" w:hAnsiTheme="minorHAnsi" w:cstheme="minorBidi"/>
          <w:b w:val="0"/>
          <w:noProof/>
          <w:lang w:val="de-DE" w:eastAsia="de-DE"/>
        </w:rPr>
      </w:pPr>
      <w:hyperlink w:anchor="_Toc99837035" w:history="1">
        <w:r w:rsidR="00490283" w:rsidRPr="001E489A">
          <w:rPr>
            <w:rStyle w:val="Hyperlink"/>
            <w:noProof/>
          </w:rPr>
          <w:t>10.2.9</w:t>
        </w:r>
        <w:r w:rsidR="00490283">
          <w:rPr>
            <w:rFonts w:asciiTheme="minorHAnsi" w:eastAsiaTheme="minorEastAsia" w:hAnsiTheme="minorHAnsi" w:cstheme="minorBidi"/>
            <w:b w:val="0"/>
            <w:noProof/>
            <w:lang w:val="de-DE" w:eastAsia="de-DE"/>
          </w:rPr>
          <w:tab/>
        </w:r>
        <w:r w:rsidR="00490283" w:rsidRPr="001E489A">
          <w:rPr>
            <w:rStyle w:val="Hyperlink"/>
            <w:noProof/>
          </w:rPr>
          <w:t>Overlap Weld</w:t>
        </w:r>
        <w:r w:rsidR="00490283">
          <w:rPr>
            <w:noProof/>
            <w:webHidden/>
          </w:rPr>
          <w:tab/>
        </w:r>
        <w:r w:rsidR="00490283">
          <w:rPr>
            <w:noProof/>
            <w:webHidden/>
          </w:rPr>
          <w:fldChar w:fldCharType="begin"/>
        </w:r>
        <w:r w:rsidR="00490283">
          <w:rPr>
            <w:noProof/>
            <w:webHidden/>
          </w:rPr>
          <w:instrText xml:space="preserve"> PAGEREF _Toc99837035 \h </w:instrText>
        </w:r>
        <w:r w:rsidR="00490283">
          <w:rPr>
            <w:noProof/>
            <w:webHidden/>
          </w:rPr>
        </w:r>
        <w:r w:rsidR="00490283">
          <w:rPr>
            <w:noProof/>
            <w:webHidden/>
          </w:rPr>
          <w:fldChar w:fldCharType="separate"/>
        </w:r>
        <w:r w:rsidR="00490283">
          <w:rPr>
            <w:noProof/>
            <w:webHidden/>
          </w:rPr>
          <w:t>108</w:t>
        </w:r>
        <w:r w:rsidR="00490283">
          <w:rPr>
            <w:noProof/>
            <w:webHidden/>
          </w:rPr>
          <w:fldChar w:fldCharType="end"/>
        </w:r>
      </w:hyperlink>
    </w:p>
    <w:p w14:paraId="551E35AF" w14:textId="2271D73D" w:rsidR="00490283" w:rsidRDefault="00B25712">
      <w:pPr>
        <w:pStyle w:val="TOC3"/>
        <w:tabs>
          <w:tab w:val="left" w:pos="1100"/>
        </w:tabs>
        <w:rPr>
          <w:rFonts w:asciiTheme="minorHAnsi" w:eastAsiaTheme="minorEastAsia" w:hAnsiTheme="minorHAnsi" w:cstheme="minorBidi"/>
          <w:b w:val="0"/>
          <w:noProof/>
          <w:lang w:val="de-DE" w:eastAsia="de-DE"/>
        </w:rPr>
      </w:pPr>
      <w:hyperlink w:anchor="_Toc99837036" w:history="1">
        <w:r w:rsidR="00490283" w:rsidRPr="001E489A">
          <w:rPr>
            <w:rStyle w:val="Hyperlink"/>
            <w:noProof/>
          </w:rPr>
          <w:t>10.2.10</w:t>
        </w:r>
        <w:r w:rsidR="00490283">
          <w:rPr>
            <w:rFonts w:asciiTheme="minorHAnsi" w:eastAsiaTheme="minorEastAsia" w:hAnsiTheme="minorHAnsi" w:cstheme="minorBidi"/>
            <w:b w:val="0"/>
            <w:noProof/>
            <w:lang w:val="de-DE" w:eastAsia="de-DE"/>
          </w:rPr>
          <w:tab/>
        </w:r>
        <w:r w:rsidR="00490283" w:rsidRPr="001E489A">
          <w:rPr>
            <w:rStyle w:val="Hyperlink"/>
            <w:noProof/>
          </w:rPr>
          <w:t>Y-Joint</w:t>
        </w:r>
        <w:r w:rsidR="00490283">
          <w:rPr>
            <w:noProof/>
            <w:webHidden/>
          </w:rPr>
          <w:tab/>
        </w:r>
        <w:r w:rsidR="00490283">
          <w:rPr>
            <w:noProof/>
            <w:webHidden/>
          </w:rPr>
          <w:fldChar w:fldCharType="begin"/>
        </w:r>
        <w:r w:rsidR="00490283">
          <w:rPr>
            <w:noProof/>
            <w:webHidden/>
          </w:rPr>
          <w:instrText xml:space="preserve"> PAGEREF _Toc99837036 \h </w:instrText>
        </w:r>
        <w:r w:rsidR="00490283">
          <w:rPr>
            <w:noProof/>
            <w:webHidden/>
          </w:rPr>
        </w:r>
        <w:r w:rsidR="00490283">
          <w:rPr>
            <w:noProof/>
            <w:webHidden/>
          </w:rPr>
          <w:fldChar w:fldCharType="separate"/>
        </w:r>
        <w:r w:rsidR="00490283">
          <w:rPr>
            <w:noProof/>
            <w:webHidden/>
          </w:rPr>
          <w:t>113</w:t>
        </w:r>
        <w:r w:rsidR="00490283">
          <w:rPr>
            <w:noProof/>
            <w:webHidden/>
          </w:rPr>
          <w:fldChar w:fldCharType="end"/>
        </w:r>
      </w:hyperlink>
    </w:p>
    <w:p w14:paraId="02FE6F64" w14:textId="5619C66B" w:rsidR="00490283" w:rsidRDefault="00B25712">
      <w:pPr>
        <w:pStyle w:val="TOC3"/>
        <w:tabs>
          <w:tab w:val="left" w:pos="1100"/>
        </w:tabs>
        <w:rPr>
          <w:rFonts w:asciiTheme="minorHAnsi" w:eastAsiaTheme="minorEastAsia" w:hAnsiTheme="minorHAnsi" w:cstheme="minorBidi"/>
          <w:b w:val="0"/>
          <w:noProof/>
          <w:lang w:val="de-DE" w:eastAsia="de-DE"/>
        </w:rPr>
      </w:pPr>
      <w:hyperlink w:anchor="_Toc99837037" w:history="1">
        <w:r w:rsidR="00490283" w:rsidRPr="001E489A">
          <w:rPr>
            <w:rStyle w:val="Hyperlink"/>
            <w:noProof/>
          </w:rPr>
          <w:t>10.2.11</w:t>
        </w:r>
        <w:r w:rsidR="00490283">
          <w:rPr>
            <w:rFonts w:asciiTheme="minorHAnsi" w:eastAsiaTheme="minorEastAsia" w:hAnsiTheme="minorHAnsi" w:cstheme="minorBidi"/>
            <w:b w:val="0"/>
            <w:noProof/>
            <w:lang w:val="de-DE" w:eastAsia="de-DE"/>
          </w:rPr>
          <w:tab/>
        </w:r>
        <w:r w:rsidR="00490283" w:rsidRPr="001E489A">
          <w:rPr>
            <w:rStyle w:val="Hyperlink"/>
            <w:noProof/>
          </w:rPr>
          <w:t>K-Joint</w:t>
        </w:r>
        <w:r w:rsidR="00490283">
          <w:rPr>
            <w:noProof/>
            <w:webHidden/>
          </w:rPr>
          <w:tab/>
        </w:r>
        <w:r w:rsidR="00490283">
          <w:rPr>
            <w:noProof/>
            <w:webHidden/>
          </w:rPr>
          <w:fldChar w:fldCharType="begin"/>
        </w:r>
        <w:r w:rsidR="00490283">
          <w:rPr>
            <w:noProof/>
            <w:webHidden/>
          </w:rPr>
          <w:instrText xml:space="preserve"> PAGEREF _Toc99837037 \h </w:instrText>
        </w:r>
        <w:r w:rsidR="00490283">
          <w:rPr>
            <w:noProof/>
            <w:webHidden/>
          </w:rPr>
        </w:r>
        <w:r w:rsidR="00490283">
          <w:rPr>
            <w:noProof/>
            <w:webHidden/>
          </w:rPr>
          <w:fldChar w:fldCharType="separate"/>
        </w:r>
        <w:r w:rsidR="00490283">
          <w:rPr>
            <w:noProof/>
            <w:webHidden/>
          </w:rPr>
          <w:t>117</w:t>
        </w:r>
        <w:r w:rsidR="00490283">
          <w:rPr>
            <w:noProof/>
            <w:webHidden/>
          </w:rPr>
          <w:fldChar w:fldCharType="end"/>
        </w:r>
      </w:hyperlink>
    </w:p>
    <w:p w14:paraId="7604099F" w14:textId="73BC3BCA" w:rsidR="00490283" w:rsidRDefault="00B25712">
      <w:pPr>
        <w:pStyle w:val="TOC3"/>
        <w:tabs>
          <w:tab w:val="left" w:pos="1100"/>
        </w:tabs>
        <w:rPr>
          <w:rFonts w:asciiTheme="minorHAnsi" w:eastAsiaTheme="minorEastAsia" w:hAnsiTheme="minorHAnsi" w:cstheme="minorBidi"/>
          <w:b w:val="0"/>
          <w:noProof/>
          <w:lang w:val="de-DE" w:eastAsia="de-DE"/>
        </w:rPr>
      </w:pPr>
      <w:hyperlink w:anchor="_Toc99837038" w:history="1">
        <w:r w:rsidR="00490283" w:rsidRPr="001E489A">
          <w:rPr>
            <w:rStyle w:val="Hyperlink"/>
            <w:noProof/>
          </w:rPr>
          <w:t>10.2.12</w:t>
        </w:r>
        <w:r w:rsidR="00490283">
          <w:rPr>
            <w:rFonts w:asciiTheme="minorHAnsi" w:eastAsiaTheme="minorEastAsia" w:hAnsiTheme="minorHAnsi" w:cstheme="minorBidi"/>
            <w:b w:val="0"/>
            <w:noProof/>
            <w:lang w:val="de-DE" w:eastAsia="de-DE"/>
          </w:rPr>
          <w:tab/>
        </w:r>
        <w:r w:rsidR="00490283" w:rsidRPr="001E489A">
          <w:rPr>
            <w:rStyle w:val="Hyperlink"/>
            <w:noProof/>
          </w:rPr>
          <w:t>Cruciform Joint</w:t>
        </w:r>
        <w:r w:rsidR="00490283">
          <w:rPr>
            <w:noProof/>
            <w:webHidden/>
          </w:rPr>
          <w:tab/>
        </w:r>
        <w:r w:rsidR="00490283">
          <w:rPr>
            <w:noProof/>
            <w:webHidden/>
          </w:rPr>
          <w:fldChar w:fldCharType="begin"/>
        </w:r>
        <w:r w:rsidR="00490283">
          <w:rPr>
            <w:noProof/>
            <w:webHidden/>
          </w:rPr>
          <w:instrText xml:space="preserve"> PAGEREF _Toc99837038 \h </w:instrText>
        </w:r>
        <w:r w:rsidR="00490283">
          <w:rPr>
            <w:noProof/>
            <w:webHidden/>
          </w:rPr>
        </w:r>
        <w:r w:rsidR="00490283">
          <w:rPr>
            <w:noProof/>
            <w:webHidden/>
          </w:rPr>
          <w:fldChar w:fldCharType="separate"/>
        </w:r>
        <w:r w:rsidR="00490283">
          <w:rPr>
            <w:noProof/>
            <w:webHidden/>
          </w:rPr>
          <w:t>121</w:t>
        </w:r>
        <w:r w:rsidR="00490283">
          <w:rPr>
            <w:noProof/>
            <w:webHidden/>
          </w:rPr>
          <w:fldChar w:fldCharType="end"/>
        </w:r>
      </w:hyperlink>
    </w:p>
    <w:p w14:paraId="13F1FEBF" w14:textId="3D511BC9" w:rsidR="00490283" w:rsidRDefault="00B25712">
      <w:pPr>
        <w:pStyle w:val="TOC3"/>
        <w:tabs>
          <w:tab w:val="left" w:pos="1100"/>
        </w:tabs>
        <w:rPr>
          <w:rFonts w:asciiTheme="minorHAnsi" w:eastAsiaTheme="minorEastAsia" w:hAnsiTheme="minorHAnsi" w:cstheme="minorBidi"/>
          <w:b w:val="0"/>
          <w:noProof/>
          <w:lang w:val="de-DE" w:eastAsia="de-DE"/>
        </w:rPr>
      </w:pPr>
      <w:hyperlink w:anchor="_Toc99837039" w:history="1">
        <w:r w:rsidR="00490283" w:rsidRPr="001E489A">
          <w:rPr>
            <w:rStyle w:val="Hyperlink"/>
            <w:noProof/>
          </w:rPr>
          <w:t>10.2.13</w:t>
        </w:r>
        <w:r w:rsidR="00490283">
          <w:rPr>
            <w:rFonts w:asciiTheme="minorHAnsi" w:eastAsiaTheme="minorEastAsia" w:hAnsiTheme="minorHAnsi" w:cstheme="minorBidi"/>
            <w:b w:val="0"/>
            <w:noProof/>
            <w:lang w:val="de-DE" w:eastAsia="de-DE"/>
          </w:rPr>
          <w:tab/>
        </w:r>
        <w:r w:rsidR="00490283" w:rsidRPr="001E489A">
          <w:rPr>
            <w:rStyle w:val="Hyperlink"/>
            <w:noProof/>
          </w:rPr>
          <w:t>Flared Joint</w:t>
        </w:r>
        <w:r w:rsidR="00490283">
          <w:rPr>
            <w:noProof/>
            <w:webHidden/>
          </w:rPr>
          <w:tab/>
        </w:r>
        <w:r w:rsidR="00490283">
          <w:rPr>
            <w:noProof/>
            <w:webHidden/>
          </w:rPr>
          <w:fldChar w:fldCharType="begin"/>
        </w:r>
        <w:r w:rsidR="00490283">
          <w:rPr>
            <w:noProof/>
            <w:webHidden/>
          </w:rPr>
          <w:instrText xml:space="preserve"> PAGEREF _Toc99837039 \h </w:instrText>
        </w:r>
        <w:r w:rsidR="00490283">
          <w:rPr>
            <w:noProof/>
            <w:webHidden/>
          </w:rPr>
        </w:r>
        <w:r w:rsidR="00490283">
          <w:rPr>
            <w:noProof/>
            <w:webHidden/>
          </w:rPr>
          <w:fldChar w:fldCharType="separate"/>
        </w:r>
        <w:r w:rsidR="00490283">
          <w:rPr>
            <w:noProof/>
            <w:webHidden/>
          </w:rPr>
          <w:t>125</w:t>
        </w:r>
        <w:r w:rsidR="00490283">
          <w:rPr>
            <w:noProof/>
            <w:webHidden/>
          </w:rPr>
          <w:fldChar w:fldCharType="end"/>
        </w:r>
      </w:hyperlink>
    </w:p>
    <w:p w14:paraId="45C691AB" w14:textId="0E586F88" w:rsidR="00490283" w:rsidRDefault="00B25712">
      <w:pPr>
        <w:pStyle w:val="TOC2"/>
        <w:rPr>
          <w:rFonts w:asciiTheme="minorHAnsi" w:eastAsiaTheme="minorEastAsia" w:hAnsiTheme="minorHAnsi" w:cstheme="minorBidi"/>
          <w:b w:val="0"/>
          <w:noProof/>
          <w:lang w:val="de-DE" w:eastAsia="de-DE"/>
        </w:rPr>
      </w:pPr>
      <w:hyperlink w:anchor="_Toc99837040" w:history="1">
        <w:r w:rsidR="00490283" w:rsidRPr="001E489A">
          <w:rPr>
            <w:rStyle w:val="Hyperlink"/>
            <w:noProof/>
          </w:rPr>
          <w:t>10.3</w:t>
        </w:r>
        <w:r w:rsidR="00490283">
          <w:rPr>
            <w:rFonts w:asciiTheme="minorHAnsi" w:eastAsiaTheme="minorEastAsia" w:hAnsiTheme="minorHAnsi" w:cstheme="minorBidi"/>
            <w:b w:val="0"/>
            <w:noProof/>
            <w:lang w:val="de-DE" w:eastAsia="de-DE"/>
          </w:rPr>
          <w:tab/>
        </w:r>
        <w:r w:rsidR="00490283" w:rsidRPr="001E489A">
          <w:rPr>
            <w:rStyle w:val="Hyperlink"/>
            <w:noProof/>
          </w:rPr>
          <w:t>Adhesive Lines</w:t>
        </w:r>
        <w:r w:rsidR="00490283">
          <w:rPr>
            <w:noProof/>
            <w:webHidden/>
          </w:rPr>
          <w:tab/>
        </w:r>
        <w:r w:rsidR="00490283">
          <w:rPr>
            <w:noProof/>
            <w:webHidden/>
          </w:rPr>
          <w:fldChar w:fldCharType="begin"/>
        </w:r>
        <w:r w:rsidR="00490283">
          <w:rPr>
            <w:noProof/>
            <w:webHidden/>
          </w:rPr>
          <w:instrText xml:space="preserve"> PAGEREF _Toc99837040 \h </w:instrText>
        </w:r>
        <w:r w:rsidR="00490283">
          <w:rPr>
            <w:noProof/>
            <w:webHidden/>
          </w:rPr>
        </w:r>
        <w:r w:rsidR="00490283">
          <w:rPr>
            <w:noProof/>
            <w:webHidden/>
          </w:rPr>
          <w:fldChar w:fldCharType="separate"/>
        </w:r>
        <w:r w:rsidR="00490283">
          <w:rPr>
            <w:noProof/>
            <w:webHidden/>
          </w:rPr>
          <w:t>127</w:t>
        </w:r>
        <w:r w:rsidR="00490283">
          <w:rPr>
            <w:noProof/>
            <w:webHidden/>
          </w:rPr>
          <w:fldChar w:fldCharType="end"/>
        </w:r>
      </w:hyperlink>
    </w:p>
    <w:p w14:paraId="6DCF345F" w14:textId="4F317DD4" w:rsidR="00490283" w:rsidRDefault="00B25712">
      <w:pPr>
        <w:pStyle w:val="TOC2"/>
        <w:rPr>
          <w:rFonts w:asciiTheme="minorHAnsi" w:eastAsiaTheme="minorEastAsia" w:hAnsiTheme="minorHAnsi" w:cstheme="minorBidi"/>
          <w:b w:val="0"/>
          <w:noProof/>
          <w:lang w:val="de-DE" w:eastAsia="de-DE"/>
        </w:rPr>
      </w:pPr>
      <w:hyperlink w:anchor="_Toc99837041" w:history="1">
        <w:r w:rsidR="00490283" w:rsidRPr="001E489A">
          <w:rPr>
            <w:rStyle w:val="Hyperlink"/>
            <w:noProof/>
          </w:rPr>
          <w:t>10.4</w:t>
        </w:r>
        <w:r w:rsidR="00490283">
          <w:rPr>
            <w:rFonts w:asciiTheme="minorHAnsi" w:eastAsiaTheme="minorEastAsia" w:hAnsiTheme="minorHAnsi" w:cstheme="minorBidi"/>
            <w:b w:val="0"/>
            <w:noProof/>
            <w:lang w:val="de-DE" w:eastAsia="de-DE"/>
          </w:rPr>
          <w:tab/>
        </w:r>
        <w:r w:rsidR="00490283" w:rsidRPr="001E489A">
          <w:rPr>
            <w:rStyle w:val="Hyperlink"/>
            <w:noProof/>
          </w:rPr>
          <w:t>Hemming Flanges</w:t>
        </w:r>
        <w:r w:rsidR="00490283">
          <w:rPr>
            <w:noProof/>
            <w:webHidden/>
          </w:rPr>
          <w:tab/>
        </w:r>
        <w:r w:rsidR="00490283">
          <w:rPr>
            <w:noProof/>
            <w:webHidden/>
          </w:rPr>
          <w:fldChar w:fldCharType="begin"/>
        </w:r>
        <w:r w:rsidR="00490283">
          <w:rPr>
            <w:noProof/>
            <w:webHidden/>
          </w:rPr>
          <w:instrText xml:space="preserve"> PAGEREF _Toc99837041 \h </w:instrText>
        </w:r>
        <w:r w:rsidR="00490283">
          <w:rPr>
            <w:noProof/>
            <w:webHidden/>
          </w:rPr>
        </w:r>
        <w:r w:rsidR="00490283">
          <w:rPr>
            <w:noProof/>
            <w:webHidden/>
          </w:rPr>
          <w:fldChar w:fldCharType="separate"/>
        </w:r>
        <w:r w:rsidR="00490283">
          <w:rPr>
            <w:noProof/>
            <w:webHidden/>
          </w:rPr>
          <w:t>128</w:t>
        </w:r>
        <w:r w:rsidR="00490283">
          <w:rPr>
            <w:noProof/>
            <w:webHidden/>
          </w:rPr>
          <w:fldChar w:fldCharType="end"/>
        </w:r>
      </w:hyperlink>
    </w:p>
    <w:p w14:paraId="411905E4" w14:textId="53DC3EEF" w:rsidR="00490283" w:rsidRDefault="00B25712">
      <w:pPr>
        <w:pStyle w:val="TOC3"/>
        <w:rPr>
          <w:rFonts w:asciiTheme="minorHAnsi" w:eastAsiaTheme="minorEastAsia" w:hAnsiTheme="minorHAnsi" w:cstheme="minorBidi"/>
          <w:b w:val="0"/>
          <w:noProof/>
          <w:lang w:val="de-DE" w:eastAsia="de-DE"/>
        </w:rPr>
      </w:pPr>
      <w:hyperlink w:anchor="_Toc99837042" w:history="1">
        <w:r w:rsidR="00490283" w:rsidRPr="001E489A">
          <w:rPr>
            <w:rStyle w:val="Hyperlink"/>
            <w:noProof/>
          </w:rPr>
          <w:t>10.4.1</w:t>
        </w:r>
        <w:r w:rsidR="00490283">
          <w:rPr>
            <w:rFonts w:asciiTheme="minorHAnsi" w:eastAsiaTheme="minorEastAsia" w:hAnsiTheme="minorHAnsi" w:cstheme="minorBidi"/>
            <w:b w:val="0"/>
            <w:noProof/>
            <w:lang w:val="de-DE" w:eastAsia="de-DE"/>
          </w:rPr>
          <w:tab/>
        </w:r>
        <w:r w:rsidR="00490283" w:rsidRPr="001E489A">
          <w:rPr>
            <w:rStyle w:val="Hyperlink"/>
            <w:noProof/>
          </w:rPr>
          <w:t>Introduction</w:t>
        </w:r>
        <w:r w:rsidR="00490283">
          <w:rPr>
            <w:noProof/>
            <w:webHidden/>
          </w:rPr>
          <w:tab/>
        </w:r>
        <w:r w:rsidR="00490283">
          <w:rPr>
            <w:noProof/>
            <w:webHidden/>
          </w:rPr>
          <w:fldChar w:fldCharType="begin"/>
        </w:r>
        <w:r w:rsidR="00490283">
          <w:rPr>
            <w:noProof/>
            <w:webHidden/>
          </w:rPr>
          <w:instrText xml:space="preserve"> PAGEREF _Toc99837042 \h </w:instrText>
        </w:r>
        <w:r w:rsidR="00490283">
          <w:rPr>
            <w:noProof/>
            <w:webHidden/>
          </w:rPr>
        </w:r>
        <w:r w:rsidR="00490283">
          <w:rPr>
            <w:noProof/>
            <w:webHidden/>
          </w:rPr>
          <w:fldChar w:fldCharType="separate"/>
        </w:r>
        <w:r w:rsidR="00490283">
          <w:rPr>
            <w:noProof/>
            <w:webHidden/>
          </w:rPr>
          <w:t>128</w:t>
        </w:r>
        <w:r w:rsidR="00490283">
          <w:rPr>
            <w:noProof/>
            <w:webHidden/>
          </w:rPr>
          <w:fldChar w:fldCharType="end"/>
        </w:r>
      </w:hyperlink>
    </w:p>
    <w:p w14:paraId="7803CC86" w14:textId="79968C26" w:rsidR="00490283" w:rsidRDefault="00B25712">
      <w:pPr>
        <w:pStyle w:val="TOC3"/>
        <w:rPr>
          <w:rFonts w:asciiTheme="minorHAnsi" w:eastAsiaTheme="minorEastAsia" w:hAnsiTheme="minorHAnsi" w:cstheme="minorBidi"/>
          <w:b w:val="0"/>
          <w:noProof/>
          <w:lang w:val="de-DE" w:eastAsia="de-DE"/>
        </w:rPr>
      </w:pPr>
      <w:hyperlink w:anchor="_Toc99837043" w:history="1">
        <w:r w:rsidR="00490283" w:rsidRPr="001E489A">
          <w:rPr>
            <w:rStyle w:val="Hyperlink"/>
            <w:noProof/>
          </w:rPr>
          <w:t>10.4.2</w:t>
        </w:r>
        <w:r w:rsidR="00490283">
          <w:rPr>
            <w:rFonts w:asciiTheme="minorHAnsi" w:eastAsiaTheme="minorEastAsia" w:hAnsiTheme="minorHAnsi" w:cstheme="minorBidi"/>
            <w:b w:val="0"/>
            <w:noProof/>
            <w:lang w:val="de-DE" w:eastAsia="de-DE"/>
          </w:rPr>
          <w:tab/>
        </w:r>
        <w:r w:rsidR="00490283" w:rsidRPr="001E489A">
          <w:rPr>
            <w:rStyle w:val="Hyperlink"/>
            <w:noProof/>
          </w:rPr>
          <w:t xml:space="preserve">Definition of element </w:t>
        </w:r>
        <w:r w:rsidR="00490283" w:rsidRPr="001E489A">
          <w:rPr>
            <w:rStyle w:val="Hyperlink"/>
            <w:rFonts w:ascii="Courier New" w:hAnsi="Courier New" w:cs="Courier New"/>
            <w:noProof/>
          </w:rPr>
          <w:t>&lt;hemming/&gt;</w:t>
        </w:r>
        <w:r w:rsidR="00490283">
          <w:rPr>
            <w:noProof/>
            <w:webHidden/>
          </w:rPr>
          <w:tab/>
        </w:r>
        <w:r w:rsidR="00490283">
          <w:rPr>
            <w:noProof/>
            <w:webHidden/>
          </w:rPr>
          <w:fldChar w:fldCharType="begin"/>
        </w:r>
        <w:r w:rsidR="00490283">
          <w:rPr>
            <w:noProof/>
            <w:webHidden/>
          </w:rPr>
          <w:instrText xml:space="preserve"> PAGEREF _Toc99837043 \h </w:instrText>
        </w:r>
        <w:r w:rsidR="00490283">
          <w:rPr>
            <w:noProof/>
            <w:webHidden/>
          </w:rPr>
        </w:r>
        <w:r w:rsidR="00490283">
          <w:rPr>
            <w:noProof/>
            <w:webHidden/>
          </w:rPr>
          <w:fldChar w:fldCharType="separate"/>
        </w:r>
        <w:r w:rsidR="00490283">
          <w:rPr>
            <w:noProof/>
            <w:webHidden/>
          </w:rPr>
          <w:t>130</w:t>
        </w:r>
        <w:r w:rsidR="00490283">
          <w:rPr>
            <w:noProof/>
            <w:webHidden/>
          </w:rPr>
          <w:fldChar w:fldCharType="end"/>
        </w:r>
      </w:hyperlink>
    </w:p>
    <w:p w14:paraId="44CA2292" w14:textId="2BE162B7" w:rsidR="00490283" w:rsidRDefault="00B25712">
      <w:pPr>
        <w:pStyle w:val="TOC2"/>
        <w:rPr>
          <w:rFonts w:asciiTheme="minorHAnsi" w:eastAsiaTheme="minorEastAsia" w:hAnsiTheme="minorHAnsi" w:cstheme="minorBidi"/>
          <w:b w:val="0"/>
          <w:noProof/>
          <w:lang w:val="de-DE" w:eastAsia="de-DE"/>
        </w:rPr>
      </w:pPr>
      <w:hyperlink w:anchor="_Toc99837044" w:history="1">
        <w:r w:rsidR="00490283" w:rsidRPr="001E489A">
          <w:rPr>
            <w:rStyle w:val="Hyperlink"/>
            <w:noProof/>
          </w:rPr>
          <w:t>10.5</w:t>
        </w:r>
        <w:r w:rsidR="00490283">
          <w:rPr>
            <w:rFonts w:asciiTheme="minorHAnsi" w:eastAsiaTheme="minorEastAsia" w:hAnsiTheme="minorHAnsi" w:cstheme="minorBidi"/>
            <w:b w:val="0"/>
            <w:noProof/>
            <w:lang w:val="de-DE" w:eastAsia="de-DE"/>
          </w:rPr>
          <w:tab/>
        </w:r>
        <w:r w:rsidR="00490283" w:rsidRPr="001E489A">
          <w:rPr>
            <w:rStyle w:val="Hyperlink"/>
            <w:noProof/>
          </w:rPr>
          <w:t>Sequence Connections</w:t>
        </w:r>
        <w:r w:rsidR="00490283">
          <w:rPr>
            <w:noProof/>
            <w:webHidden/>
          </w:rPr>
          <w:tab/>
        </w:r>
        <w:r w:rsidR="00490283">
          <w:rPr>
            <w:noProof/>
            <w:webHidden/>
          </w:rPr>
          <w:fldChar w:fldCharType="begin"/>
        </w:r>
        <w:r w:rsidR="00490283">
          <w:rPr>
            <w:noProof/>
            <w:webHidden/>
          </w:rPr>
          <w:instrText xml:space="preserve"> PAGEREF _Toc99837044 \h </w:instrText>
        </w:r>
        <w:r w:rsidR="00490283">
          <w:rPr>
            <w:noProof/>
            <w:webHidden/>
          </w:rPr>
        </w:r>
        <w:r w:rsidR="00490283">
          <w:rPr>
            <w:noProof/>
            <w:webHidden/>
          </w:rPr>
          <w:fldChar w:fldCharType="separate"/>
        </w:r>
        <w:r w:rsidR="00490283">
          <w:rPr>
            <w:noProof/>
            <w:webHidden/>
          </w:rPr>
          <w:t>133</w:t>
        </w:r>
        <w:r w:rsidR="00490283">
          <w:rPr>
            <w:noProof/>
            <w:webHidden/>
          </w:rPr>
          <w:fldChar w:fldCharType="end"/>
        </w:r>
      </w:hyperlink>
    </w:p>
    <w:p w14:paraId="199D187A" w14:textId="2D6CBC7F" w:rsidR="00490283" w:rsidRDefault="00B25712">
      <w:pPr>
        <w:pStyle w:val="TOC1"/>
        <w:rPr>
          <w:rFonts w:asciiTheme="minorHAnsi" w:eastAsiaTheme="minorEastAsia" w:hAnsiTheme="minorHAnsi" w:cstheme="minorBidi"/>
          <w:b w:val="0"/>
          <w:noProof/>
          <w:lang w:val="de-DE" w:eastAsia="de-DE"/>
        </w:rPr>
      </w:pPr>
      <w:hyperlink w:anchor="_Toc99837045" w:history="1">
        <w:r w:rsidR="00490283" w:rsidRPr="001E489A">
          <w:rPr>
            <w:rStyle w:val="Hyperlink"/>
            <w:noProof/>
          </w:rPr>
          <w:t>11</w:t>
        </w:r>
        <w:r w:rsidR="00490283">
          <w:rPr>
            <w:rFonts w:asciiTheme="minorHAnsi" w:eastAsiaTheme="minorEastAsia" w:hAnsiTheme="minorHAnsi" w:cstheme="minorBidi"/>
            <w:b w:val="0"/>
            <w:noProof/>
            <w:lang w:val="de-DE" w:eastAsia="de-DE"/>
          </w:rPr>
          <w:tab/>
        </w:r>
        <w:r w:rsidR="00490283" w:rsidRPr="001E489A">
          <w:rPr>
            <w:rStyle w:val="Hyperlink"/>
            <w:noProof/>
          </w:rPr>
          <w:t>2D connections</w:t>
        </w:r>
        <w:r w:rsidR="00490283">
          <w:rPr>
            <w:noProof/>
            <w:webHidden/>
          </w:rPr>
          <w:tab/>
        </w:r>
        <w:r w:rsidR="00490283">
          <w:rPr>
            <w:noProof/>
            <w:webHidden/>
          </w:rPr>
          <w:fldChar w:fldCharType="begin"/>
        </w:r>
        <w:r w:rsidR="00490283">
          <w:rPr>
            <w:noProof/>
            <w:webHidden/>
          </w:rPr>
          <w:instrText xml:space="preserve"> PAGEREF _Toc99837045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3AC0C734" w14:textId="30C50B1A" w:rsidR="00490283" w:rsidRDefault="00B25712">
      <w:pPr>
        <w:pStyle w:val="TOC2"/>
        <w:rPr>
          <w:rFonts w:asciiTheme="minorHAnsi" w:eastAsiaTheme="minorEastAsia" w:hAnsiTheme="minorHAnsi" w:cstheme="minorBidi"/>
          <w:b w:val="0"/>
          <w:noProof/>
          <w:lang w:val="de-DE" w:eastAsia="de-DE"/>
        </w:rPr>
      </w:pPr>
      <w:hyperlink w:anchor="_Toc99837046" w:history="1">
        <w:r w:rsidR="00490283" w:rsidRPr="001E489A">
          <w:rPr>
            <w:rStyle w:val="Hyperlink"/>
            <w:noProof/>
          </w:rPr>
          <w:t>11.1</w:t>
        </w:r>
        <w:r w:rsidR="00490283">
          <w:rPr>
            <w:rFonts w:asciiTheme="minorHAnsi" w:eastAsiaTheme="minorEastAsia" w:hAnsiTheme="minorHAnsi" w:cstheme="minorBidi"/>
            <w:b w:val="0"/>
            <w:noProof/>
            <w:lang w:val="de-DE" w:eastAsia="de-DE"/>
          </w:rPr>
          <w:tab/>
        </w:r>
        <w:r w:rsidR="00490283" w:rsidRPr="001E489A">
          <w:rPr>
            <w:rStyle w:val="Hyperlink"/>
            <w:noProof/>
          </w:rPr>
          <w:t>Generic Definitions</w:t>
        </w:r>
        <w:r w:rsidR="00490283">
          <w:rPr>
            <w:noProof/>
            <w:webHidden/>
          </w:rPr>
          <w:tab/>
        </w:r>
        <w:r w:rsidR="00490283">
          <w:rPr>
            <w:noProof/>
            <w:webHidden/>
          </w:rPr>
          <w:fldChar w:fldCharType="begin"/>
        </w:r>
        <w:r w:rsidR="00490283">
          <w:rPr>
            <w:noProof/>
            <w:webHidden/>
          </w:rPr>
          <w:instrText xml:space="preserve"> PAGEREF _Toc99837046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10A6E94A" w14:textId="28939920" w:rsidR="00490283" w:rsidRDefault="00B25712">
      <w:pPr>
        <w:pStyle w:val="TOC3"/>
        <w:rPr>
          <w:rFonts w:asciiTheme="minorHAnsi" w:eastAsiaTheme="minorEastAsia" w:hAnsiTheme="minorHAnsi" w:cstheme="minorBidi"/>
          <w:b w:val="0"/>
          <w:noProof/>
          <w:lang w:val="de-DE" w:eastAsia="de-DE"/>
        </w:rPr>
      </w:pPr>
      <w:hyperlink w:anchor="_Toc99837047" w:history="1">
        <w:r w:rsidR="00490283" w:rsidRPr="001E489A">
          <w:rPr>
            <w:rStyle w:val="Hyperlink"/>
            <w:noProof/>
          </w:rPr>
          <w:t>11.1.1</w:t>
        </w:r>
        <w:r w:rsidR="00490283">
          <w:rPr>
            <w:rFonts w:asciiTheme="minorHAnsi" w:eastAsiaTheme="minorEastAsia" w:hAnsiTheme="minorHAnsi" w:cstheme="minorBidi"/>
            <w:b w:val="0"/>
            <w:noProof/>
            <w:lang w:val="de-DE" w:eastAsia="de-DE"/>
          </w:rPr>
          <w:tab/>
        </w:r>
        <w:r w:rsidR="00490283" w:rsidRPr="001E489A">
          <w:rPr>
            <w:rStyle w:val="Hyperlink"/>
            <w:noProof/>
          </w:rPr>
          <w:t>Identification</w:t>
        </w:r>
        <w:r w:rsidR="00490283">
          <w:rPr>
            <w:noProof/>
            <w:webHidden/>
          </w:rPr>
          <w:tab/>
        </w:r>
        <w:r w:rsidR="00490283">
          <w:rPr>
            <w:noProof/>
            <w:webHidden/>
          </w:rPr>
          <w:fldChar w:fldCharType="begin"/>
        </w:r>
        <w:r w:rsidR="00490283">
          <w:rPr>
            <w:noProof/>
            <w:webHidden/>
          </w:rPr>
          <w:instrText xml:space="preserve"> PAGEREF _Toc99837047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6E5075BA" w14:textId="02D1D170" w:rsidR="00490283" w:rsidRDefault="00B25712">
      <w:pPr>
        <w:pStyle w:val="TOC3"/>
        <w:rPr>
          <w:rFonts w:asciiTheme="minorHAnsi" w:eastAsiaTheme="minorEastAsia" w:hAnsiTheme="minorHAnsi" w:cstheme="minorBidi"/>
          <w:b w:val="0"/>
          <w:noProof/>
          <w:lang w:val="de-DE" w:eastAsia="de-DE"/>
        </w:rPr>
      </w:pPr>
      <w:hyperlink w:anchor="_Toc99837048" w:history="1">
        <w:r w:rsidR="00490283" w:rsidRPr="001E489A">
          <w:rPr>
            <w:rStyle w:val="Hyperlink"/>
            <w:noProof/>
          </w:rPr>
          <w:t>11.1.2</w:t>
        </w:r>
        <w:r w:rsidR="00490283">
          <w:rPr>
            <w:rFonts w:asciiTheme="minorHAnsi" w:eastAsiaTheme="minorEastAsia" w:hAnsiTheme="minorHAnsi" w:cstheme="minorBidi"/>
            <w:b w:val="0"/>
            <w:noProof/>
            <w:lang w:val="de-DE" w:eastAsia="de-DE"/>
          </w:rPr>
          <w:tab/>
        </w:r>
        <w:r w:rsidR="00490283" w:rsidRPr="001E489A">
          <w:rPr>
            <w:rStyle w:val="Hyperlink"/>
            <w:noProof/>
          </w:rPr>
          <w:t>Connection Face</w:t>
        </w:r>
        <w:r w:rsidR="00490283">
          <w:rPr>
            <w:noProof/>
            <w:webHidden/>
          </w:rPr>
          <w:tab/>
        </w:r>
        <w:r w:rsidR="00490283">
          <w:rPr>
            <w:noProof/>
            <w:webHidden/>
          </w:rPr>
          <w:fldChar w:fldCharType="begin"/>
        </w:r>
        <w:r w:rsidR="00490283">
          <w:rPr>
            <w:noProof/>
            <w:webHidden/>
          </w:rPr>
          <w:instrText xml:space="preserve"> PAGEREF _Toc99837048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1FC1431A" w14:textId="6EE2A7B4" w:rsidR="00490283" w:rsidRDefault="00B25712">
      <w:pPr>
        <w:pStyle w:val="TOC3"/>
        <w:rPr>
          <w:rFonts w:asciiTheme="minorHAnsi" w:eastAsiaTheme="minorEastAsia" w:hAnsiTheme="minorHAnsi" w:cstheme="minorBidi"/>
          <w:b w:val="0"/>
          <w:noProof/>
          <w:lang w:val="de-DE" w:eastAsia="de-DE"/>
        </w:rPr>
      </w:pPr>
      <w:hyperlink w:anchor="_Toc99837049" w:history="1">
        <w:r w:rsidR="00490283" w:rsidRPr="001E489A">
          <w:rPr>
            <w:rStyle w:val="Hyperlink"/>
            <w:noProof/>
          </w:rPr>
          <w:t>11.1.3</w:t>
        </w:r>
        <w:r w:rsidR="00490283">
          <w:rPr>
            <w:rFonts w:asciiTheme="minorHAnsi" w:eastAsiaTheme="minorEastAsia" w:hAnsiTheme="minorHAnsi" w:cstheme="minorBidi"/>
            <w:b w:val="0"/>
            <w:noProof/>
            <w:lang w:val="de-DE" w:eastAsia="de-DE"/>
          </w:rPr>
          <w:tab/>
        </w:r>
        <w:r w:rsidR="00490283" w:rsidRPr="001E489A">
          <w:rPr>
            <w:rStyle w:val="Hyperlink"/>
            <w:noProof/>
          </w:rPr>
          <w:t>Type Specification</w:t>
        </w:r>
        <w:r w:rsidR="00490283">
          <w:rPr>
            <w:noProof/>
            <w:webHidden/>
          </w:rPr>
          <w:tab/>
        </w:r>
        <w:r w:rsidR="00490283">
          <w:rPr>
            <w:noProof/>
            <w:webHidden/>
          </w:rPr>
          <w:fldChar w:fldCharType="begin"/>
        </w:r>
        <w:r w:rsidR="00490283">
          <w:rPr>
            <w:noProof/>
            <w:webHidden/>
          </w:rPr>
          <w:instrText xml:space="preserve"> PAGEREF _Toc99837049 \h </w:instrText>
        </w:r>
        <w:r w:rsidR="00490283">
          <w:rPr>
            <w:noProof/>
            <w:webHidden/>
          </w:rPr>
        </w:r>
        <w:r w:rsidR="00490283">
          <w:rPr>
            <w:noProof/>
            <w:webHidden/>
          </w:rPr>
          <w:fldChar w:fldCharType="separate"/>
        </w:r>
        <w:r w:rsidR="00490283">
          <w:rPr>
            <w:noProof/>
            <w:webHidden/>
          </w:rPr>
          <w:t>137</w:t>
        </w:r>
        <w:r w:rsidR="00490283">
          <w:rPr>
            <w:noProof/>
            <w:webHidden/>
          </w:rPr>
          <w:fldChar w:fldCharType="end"/>
        </w:r>
      </w:hyperlink>
    </w:p>
    <w:p w14:paraId="543810E3" w14:textId="702D4329" w:rsidR="00490283" w:rsidRDefault="00B25712">
      <w:pPr>
        <w:pStyle w:val="TOC2"/>
        <w:rPr>
          <w:rFonts w:asciiTheme="minorHAnsi" w:eastAsiaTheme="minorEastAsia" w:hAnsiTheme="minorHAnsi" w:cstheme="minorBidi"/>
          <w:b w:val="0"/>
          <w:noProof/>
          <w:lang w:val="de-DE" w:eastAsia="de-DE"/>
        </w:rPr>
      </w:pPr>
      <w:hyperlink w:anchor="_Toc99837050" w:history="1">
        <w:r w:rsidR="00490283" w:rsidRPr="001E489A">
          <w:rPr>
            <w:rStyle w:val="Hyperlink"/>
            <w:noProof/>
          </w:rPr>
          <w:t>11.2</w:t>
        </w:r>
        <w:r w:rsidR="00490283">
          <w:rPr>
            <w:rFonts w:asciiTheme="minorHAnsi" w:eastAsiaTheme="minorEastAsia" w:hAnsiTheme="minorHAnsi" w:cstheme="minorBidi"/>
            <w:b w:val="0"/>
            <w:noProof/>
            <w:lang w:val="de-DE" w:eastAsia="de-DE"/>
          </w:rPr>
          <w:tab/>
        </w:r>
        <w:r w:rsidR="00490283" w:rsidRPr="001E489A">
          <w:rPr>
            <w:rStyle w:val="Hyperlink"/>
            <w:noProof/>
          </w:rPr>
          <w:t>Adhesive Faces</w:t>
        </w:r>
        <w:r w:rsidR="00490283">
          <w:rPr>
            <w:noProof/>
            <w:webHidden/>
          </w:rPr>
          <w:tab/>
        </w:r>
        <w:r w:rsidR="00490283">
          <w:rPr>
            <w:noProof/>
            <w:webHidden/>
          </w:rPr>
          <w:fldChar w:fldCharType="begin"/>
        </w:r>
        <w:r w:rsidR="00490283">
          <w:rPr>
            <w:noProof/>
            <w:webHidden/>
          </w:rPr>
          <w:instrText xml:space="preserve"> PAGEREF _Toc99837050 \h </w:instrText>
        </w:r>
        <w:r w:rsidR="00490283">
          <w:rPr>
            <w:noProof/>
            <w:webHidden/>
          </w:rPr>
        </w:r>
        <w:r w:rsidR="00490283">
          <w:rPr>
            <w:noProof/>
            <w:webHidden/>
          </w:rPr>
          <w:fldChar w:fldCharType="separate"/>
        </w:r>
        <w:r w:rsidR="00490283">
          <w:rPr>
            <w:noProof/>
            <w:webHidden/>
          </w:rPr>
          <w:t>138</w:t>
        </w:r>
        <w:r w:rsidR="00490283">
          <w:rPr>
            <w:noProof/>
            <w:webHidden/>
          </w:rPr>
          <w:fldChar w:fldCharType="end"/>
        </w:r>
      </w:hyperlink>
    </w:p>
    <w:p w14:paraId="05ECC982" w14:textId="05683F9F" w:rsidR="00490283" w:rsidRDefault="00B25712">
      <w:pPr>
        <w:pStyle w:val="TOC1"/>
        <w:rPr>
          <w:rFonts w:asciiTheme="minorHAnsi" w:eastAsiaTheme="minorEastAsia" w:hAnsiTheme="minorHAnsi" w:cstheme="minorBidi"/>
          <w:b w:val="0"/>
          <w:noProof/>
          <w:lang w:val="de-DE" w:eastAsia="de-DE"/>
        </w:rPr>
      </w:pPr>
      <w:hyperlink w:anchor="_Toc99837051" w:history="1">
        <w:r w:rsidR="00490283" w:rsidRPr="001E489A">
          <w:rPr>
            <w:rStyle w:val="Hyperlink"/>
            <w:noProof/>
          </w:rPr>
          <w:t>12</w:t>
        </w:r>
        <w:r w:rsidR="00490283">
          <w:rPr>
            <w:rFonts w:asciiTheme="minorHAnsi" w:eastAsiaTheme="minorEastAsia" w:hAnsiTheme="minorHAnsi" w:cstheme="minorBidi"/>
            <w:b w:val="0"/>
            <w:noProof/>
            <w:lang w:val="de-DE" w:eastAsia="de-DE"/>
          </w:rPr>
          <w:tab/>
        </w:r>
        <w:r w:rsidR="00490283" w:rsidRPr="001E489A">
          <w:rPr>
            <w:rStyle w:val="Hyperlink"/>
            <w:noProof/>
          </w:rPr>
          <w:t>Future extensions</w:t>
        </w:r>
        <w:r w:rsidR="00490283">
          <w:rPr>
            <w:noProof/>
            <w:webHidden/>
          </w:rPr>
          <w:tab/>
        </w:r>
        <w:r w:rsidR="00490283">
          <w:rPr>
            <w:noProof/>
            <w:webHidden/>
          </w:rPr>
          <w:fldChar w:fldCharType="begin"/>
        </w:r>
        <w:r w:rsidR="00490283">
          <w:rPr>
            <w:noProof/>
            <w:webHidden/>
          </w:rPr>
          <w:instrText xml:space="preserve"> PAGEREF _Toc99837051 \h </w:instrText>
        </w:r>
        <w:r w:rsidR="00490283">
          <w:rPr>
            <w:noProof/>
            <w:webHidden/>
          </w:rPr>
        </w:r>
        <w:r w:rsidR="00490283">
          <w:rPr>
            <w:noProof/>
            <w:webHidden/>
          </w:rPr>
          <w:fldChar w:fldCharType="separate"/>
        </w:r>
        <w:r w:rsidR="00490283">
          <w:rPr>
            <w:noProof/>
            <w:webHidden/>
          </w:rPr>
          <w:t>139</w:t>
        </w:r>
        <w:r w:rsidR="00490283">
          <w:rPr>
            <w:noProof/>
            <w:webHidden/>
          </w:rPr>
          <w:fldChar w:fldCharType="end"/>
        </w:r>
      </w:hyperlink>
    </w:p>
    <w:p w14:paraId="67FB290F" w14:textId="7760C5DC" w:rsidR="00490283" w:rsidRDefault="00B25712">
      <w:pPr>
        <w:pStyle w:val="TOC2"/>
        <w:rPr>
          <w:rFonts w:asciiTheme="minorHAnsi" w:eastAsiaTheme="minorEastAsia" w:hAnsiTheme="minorHAnsi" w:cstheme="minorBidi"/>
          <w:b w:val="0"/>
          <w:noProof/>
          <w:lang w:val="de-DE" w:eastAsia="de-DE"/>
        </w:rPr>
      </w:pPr>
      <w:hyperlink w:anchor="_Toc99837052" w:history="1">
        <w:r w:rsidR="00490283" w:rsidRPr="001E489A">
          <w:rPr>
            <w:rStyle w:val="Hyperlink"/>
            <w:noProof/>
          </w:rPr>
          <w:t>12.1</w:t>
        </w:r>
        <w:r w:rsidR="00490283">
          <w:rPr>
            <w:rFonts w:asciiTheme="minorHAnsi" w:eastAsiaTheme="minorEastAsia" w:hAnsiTheme="minorHAnsi" w:cstheme="minorBidi"/>
            <w:b w:val="0"/>
            <w:noProof/>
            <w:lang w:val="de-DE" w:eastAsia="de-DE"/>
          </w:rPr>
          <w:tab/>
        </w:r>
        <w:r w:rsidR="00490283" w:rsidRPr="001E489A">
          <w:rPr>
            <w:rStyle w:val="Hyperlink"/>
            <w:noProof/>
          </w:rPr>
          <w:t>Additional parameters for spot and seam welds</w:t>
        </w:r>
        <w:r w:rsidR="00490283">
          <w:rPr>
            <w:noProof/>
            <w:webHidden/>
          </w:rPr>
          <w:tab/>
        </w:r>
        <w:r w:rsidR="00490283">
          <w:rPr>
            <w:noProof/>
            <w:webHidden/>
          </w:rPr>
          <w:fldChar w:fldCharType="begin"/>
        </w:r>
        <w:r w:rsidR="00490283">
          <w:rPr>
            <w:noProof/>
            <w:webHidden/>
          </w:rPr>
          <w:instrText xml:space="preserve"> PAGEREF _Toc99837052 \h </w:instrText>
        </w:r>
        <w:r w:rsidR="00490283">
          <w:rPr>
            <w:noProof/>
            <w:webHidden/>
          </w:rPr>
        </w:r>
        <w:r w:rsidR="00490283">
          <w:rPr>
            <w:noProof/>
            <w:webHidden/>
          </w:rPr>
          <w:fldChar w:fldCharType="separate"/>
        </w:r>
        <w:r w:rsidR="00490283">
          <w:rPr>
            <w:noProof/>
            <w:webHidden/>
          </w:rPr>
          <w:t>139</w:t>
        </w:r>
        <w:r w:rsidR="00490283">
          <w:rPr>
            <w:noProof/>
            <w:webHidden/>
          </w:rPr>
          <w:fldChar w:fldCharType="end"/>
        </w:r>
      </w:hyperlink>
    </w:p>
    <w:p w14:paraId="2963246E" w14:textId="3BA0B3B6" w:rsidR="00490283" w:rsidRDefault="00B25712">
      <w:pPr>
        <w:pStyle w:val="TOC2"/>
        <w:rPr>
          <w:rFonts w:asciiTheme="minorHAnsi" w:eastAsiaTheme="minorEastAsia" w:hAnsiTheme="minorHAnsi" w:cstheme="minorBidi"/>
          <w:b w:val="0"/>
          <w:noProof/>
          <w:lang w:val="de-DE" w:eastAsia="de-DE"/>
        </w:rPr>
      </w:pPr>
      <w:hyperlink w:anchor="_Toc99837053" w:history="1">
        <w:r w:rsidR="00490283" w:rsidRPr="001E489A">
          <w:rPr>
            <w:rStyle w:val="Hyperlink"/>
            <w:noProof/>
          </w:rPr>
          <w:t>12.2</w:t>
        </w:r>
        <w:r w:rsidR="00490283">
          <w:rPr>
            <w:rFonts w:asciiTheme="minorHAnsi" w:eastAsiaTheme="minorEastAsia" w:hAnsiTheme="minorHAnsi" w:cstheme="minorBidi"/>
            <w:b w:val="0"/>
            <w:noProof/>
            <w:lang w:val="de-DE" w:eastAsia="de-DE"/>
          </w:rPr>
          <w:tab/>
        </w:r>
        <w:r w:rsidR="00490283" w:rsidRPr="001E489A">
          <w:rPr>
            <w:rStyle w:val="Hyperlink"/>
            <w:noProof/>
          </w:rPr>
          <w:t>Other relevant and new joint types</w:t>
        </w:r>
        <w:r w:rsidR="00490283">
          <w:rPr>
            <w:noProof/>
            <w:webHidden/>
          </w:rPr>
          <w:tab/>
        </w:r>
        <w:r w:rsidR="00490283">
          <w:rPr>
            <w:noProof/>
            <w:webHidden/>
          </w:rPr>
          <w:fldChar w:fldCharType="begin"/>
        </w:r>
        <w:r w:rsidR="00490283">
          <w:rPr>
            <w:noProof/>
            <w:webHidden/>
          </w:rPr>
          <w:instrText xml:space="preserve"> PAGEREF _Toc99837053 \h </w:instrText>
        </w:r>
        <w:r w:rsidR="00490283">
          <w:rPr>
            <w:noProof/>
            <w:webHidden/>
          </w:rPr>
        </w:r>
        <w:r w:rsidR="00490283">
          <w:rPr>
            <w:noProof/>
            <w:webHidden/>
          </w:rPr>
          <w:fldChar w:fldCharType="separate"/>
        </w:r>
        <w:r w:rsidR="00490283">
          <w:rPr>
            <w:noProof/>
            <w:webHidden/>
          </w:rPr>
          <w:t>139</w:t>
        </w:r>
        <w:r w:rsidR="00490283">
          <w:rPr>
            <w:noProof/>
            <w:webHidden/>
          </w:rPr>
          <w:fldChar w:fldCharType="end"/>
        </w:r>
      </w:hyperlink>
    </w:p>
    <w:p w14:paraId="5B794CBA" w14:textId="025E175C" w:rsidR="00490283" w:rsidRDefault="00B25712">
      <w:pPr>
        <w:pStyle w:val="TOC1"/>
        <w:rPr>
          <w:rFonts w:asciiTheme="minorHAnsi" w:eastAsiaTheme="minorEastAsia" w:hAnsiTheme="minorHAnsi" w:cstheme="minorBidi"/>
          <w:b w:val="0"/>
          <w:noProof/>
          <w:lang w:val="de-DE" w:eastAsia="de-DE"/>
        </w:rPr>
      </w:pPr>
      <w:hyperlink w:anchor="_Toc99837054" w:history="1">
        <w:r w:rsidR="00490283" w:rsidRPr="001E489A">
          <w:rPr>
            <w:rStyle w:val="Hyperlink"/>
            <w:noProof/>
            <w:lang w:val="en-US"/>
          </w:rPr>
          <w:t>Annex A</w:t>
        </w:r>
        <w:r w:rsidR="00490283" w:rsidRPr="001E489A">
          <w:rPr>
            <w:rStyle w:val="Hyperlink"/>
            <w:bCs/>
            <w:noProof/>
            <w:lang w:val="en-US"/>
          </w:rPr>
          <w:t xml:space="preserve"> (informative)</w:t>
        </w:r>
        <w:r w:rsidR="00490283" w:rsidRPr="001E489A">
          <w:rPr>
            <w:rStyle w:val="Hyperlink"/>
            <w:noProof/>
            <w:lang w:val="en-US"/>
          </w:rPr>
          <w:t xml:space="preserve">  Derivation of Formulae used for Regular Intermittent Welds</w:t>
        </w:r>
        <w:r w:rsidR="00490283">
          <w:rPr>
            <w:noProof/>
            <w:webHidden/>
          </w:rPr>
          <w:tab/>
        </w:r>
        <w:r w:rsidR="00490283">
          <w:rPr>
            <w:noProof/>
            <w:webHidden/>
          </w:rPr>
          <w:fldChar w:fldCharType="begin"/>
        </w:r>
        <w:r w:rsidR="00490283">
          <w:rPr>
            <w:noProof/>
            <w:webHidden/>
          </w:rPr>
          <w:instrText xml:space="preserve"> PAGEREF _Toc99837054 \h </w:instrText>
        </w:r>
        <w:r w:rsidR="00490283">
          <w:rPr>
            <w:noProof/>
            <w:webHidden/>
          </w:rPr>
        </w:r>
        <w:r w:rsidR="00490283">
          <w:rPr>
            <w:noProof/>
            <w:webHidden/>
          </w:rPr>
          <w:fldChar w:fldCharType="separate"/>
        </w:r>
        <w:r w:rsidR="00490283">
          <w:rPr>
            <w:noProof/>
            <w:webHidden/>
          </w:rPr>
          <w:t>140</w:t>
        </w:r>
        <w:r w:rsidR="00490283">
          <w:rPr>
            <w:noProof/>
            <w:webHidden/>
          </w:rPr>
          <w:fldChar w:fldCharType="end"/>
        </w:r>
      </w:hyperlink>
    </w:p>
    <w:p w14:paraId="57816152" w14:textId="0A66957F" w:rsidR="00490283" w:rsidRDefault="00B25712">
      <w:pPr>
        <w:pStyle w:val="TOC1"/>
        <w:rPr>
          <w:rFonts w:asciiTheme="minorHAnsi" w:eastAsiaTheme="minorEastAsia" w:hAnsiTheme="minorHAnsi" w:cstheme="minorBidi"/>
          <w:b w:val="0"/>
          <w:noProof/>
          <w:lang w:val="de-DE" w:eastAsia="de-DE"/>
        </w:rPr>
      </w:pPr>
      <w:hyperlink w:anchor="_Toc99837055" w:history="1">
        <w:r w:rsidR="00490283" w:rsidRPr="001E489A">
          <w:rPr>
            <w:rStyle w:val="Hyperlink"/>
            <w:noProof/>
          </w:rPr>
          <w:t>Annex B</w:t>
        </w:r>
        <w:r w:rsidR="00490283" w:rsidRPr="001E489A">
          <w:rPr>
            <w:rStyle w:val="Hyperlink"/>
            <w:bCs/>
            <w:noProof/>
            <w:lang w:val="en-US"/>
          </w:rPr>
          <w:t xml:space="preserve"> (informative)</w:t>
        </w:r>
        <w:r w:rsidR="00490283" w:rsidRPr="001E489A">
          <w:rPr>
            <w:rStyle w:val="Hyperlink"/>
            <w:noProof/>
            <w:lang w:val="en-US"/>
          </w:rPr>
          <w:t xml:space="preserve">  Federative use of </w:t>
        </w:r>
        <w:r w:rsidR="00490283" w:rsidRPr="001E489A">
          <w:rPr>
            <w:rStyle w:val="Hyperlink"/>
            <w:noProof/>
          </w:rPr>
          <w:t>χMCF</w:t>
        </w:r>
        <w:r w:rsidR="00490283" w:rsidRPr="001E489A">
          <w:rPr>
            <w:rStyle w:val="Hyperlink"/>
            <w:noProof/>
            <w:lang w:val="en-US"/>
          </w:rPr>
          <w:t xml:space="preserve"> with ISO 10303-242</w:t>
        </w:r>
        <w:r w:rsidR="00490283">
          <w:rPr>
            <w:noProof/>
            <w:webHidden/>
          </w:rPr>
          <w:tab/>
        </w:r>
        <w:r w:rsidR="00490283">
          <w:rPr>
            <w:noProof/>
            <w:webHidden/>
          </w:rPr>
          <w:fldChar w:fldCharType="begin"/>
        </w:r>
        <w:r w:rsidR="00490283">
          <w:rPr>
            <w:noProof/>
            <w:webHidden/>
          </w:rPr>
          <w:instrText xml:space="preserve"> PAGEREF _Toc99837055 \h </w:instrText>
        </w:r>
        <w:r w:rsidR="00490283">
          <w:rPr>
            <w:noProof/>
            <w:webHidden/>
          </w:rPr>
        </w:r>
        <w:r w:rsidR="00490283">
          <w:rPr>
            <w:noProof/>
            <w:webHidden/>
          </w:rPr>
          <w:fldChar w:fldCharType="separate"/>
        </w:r>
        <w:r w:rsidR="00490283">
          <w:rPr>
            <w:noProof/>
            <w:webHidden/>
          </w:rPr>
          <w:t>142</w:t>
        </w:r>
        <w:r w:rsidR="00490283">
          <w:rPr>
            <w:noProof/>
            <w:webHidden/>
          </w:rPr>
          <w:fldChar w:fldCharType="end"/>
        </w:r>
      </w:hyperlink>
    </w:p>
    <w:p w14:paraId="197F7A42" w14:textId="08D9008E" w:rsidR="00490283" w:rsidRDefault="00B25712">
      <w:pPr>
        <w:pStyle w:val="TOC1"/>
        <w:rPr>
          <w:rFonts w:asciiTheme="minorHAnsi" w:eastAsiaTheme="minorEastAsia" w:hAnsiTheme="minorHAnsi" w:cstheme="minorBidi"/>
          <w:b w:val="0"/>
          <w:noProof/>
          <w:lang w:val="de-DE" w:eastAsia="de-DE"/>
        </w:rPr>
      </w:pPr>
      <w:hyperlink w:anchor="_Toc99837056" w:history="1">
        <w:r w:rsidR="00490283" w:rsidRPr="001E489A">
          <w:rPr>
            <w:rStyle w:val="Hyperlink"/>
            <w:noProof/>
          </w:rPr>
          <w:t>B.1</w:t>
        </w:r>
        <w:r w:rsidR="00490283">
          <w:rPr>
            <w:rFonts w:asciiTheme="minorHAnsi" w:eastAsiaTheme="minorEastAsia" w:hAnsiTheme="minorHAnsi" w:cstheme="minorBidi"/>
            <w:b w:val="0"/>
            <w:noProof/>
            <w:lang w:val="de-DE" w:eastAsia="de-DE"/>
          </w:rPr>
          <w:tab/>
        </w:r>
        <w:r w:rsidR="00490283" w:rsidRPr="001E489A">
          <w:rPr>
            <w:rStyle w:val="Hyperlink"/>
            <w:noProof/>
          </w:rPr>
          <w:t>General principles</w:t>
        </w:r>
        <w:r w:rsidR="00490283">
          <w:rPr>
            <w:noProof/>
            <w:webHidden/>
          </w:rPr>
          <w:tab/>
        </w:r>
        <w:r w:rsidR="00490283">
          <w:rPr>
            <w:noProof/>
            <w:webHidden/>
          </w:rPr>
          <w:fldChar w:fldCharType="begin"/>
        </w:r>
        <w:r w:rsidR="00490283">
          <w:rPr>
            <w:noProof/>
            <w:webHidden/>
          </w:rPr>
          <w:instrText xml:space="preserve"> PAGEREF _Toc99837056 \h </w:instrText>
        </w:r>
        <w:r w:rsidR="00490283">
          <w:rPr>
            <w:noProof/>
            <w:webHidden/>
          </w:rPr>
        </w:r>
        <w:r w:rsidR="00490283">
          <w:rPr>
            <w:noProof/>
            <w:webHidden/>
          </w:rPr>
          <w:fldChar w:fldCharType="separate"/>
        </w:r>
        <w:r w:rsidR="00490283">
          <w:rPr>
            <w:noProof/>
            <w:webHidden/>
          </w:rPr>
          <w:t>142</w:t>
        </w:r>
        <w:r w:rsidR="00490283">
          <w:rPr>
            <w:noProof/>
            <w:webHidden/>
          </w:rPr>
          <w:fldChar w:fldCharType="end"/>
        </w:r>
      </w:hyperlink>
    </w:p>
    <w:p w14:paraId="4A81E5EE" w14:textId="4CF689E5" w:rsidR="00490283" w:rsidRDefault="00B25712">
      <w:pPr>
        <w:pStyle w:val="TOC1"/>
        <w:rPr>
          <w:rFonts w:asciiTheme="minorHAnsi" w:eastAsiaTheme="minorEastAsia" w:hAnsiTheme="minorHAnsi" w:cstheme="minorBidi"/>
          <w:b w:val="0"/>
          <w:noProof/>
          <w:lang w:val="de-DE" w:eastAsia="de-DE"/>
        </w:rPr>
      </w:pPr>
      <w:hyperlink w:anchor="_Toc99837057" w:history="1">
        <w:r w:rsidR="00490283" w:rsidRPr="001E489A">
          <w:rPr>
            <w:rStyle w:val="Hyperlink"/>
            <w:noProof/>
          </w:rPr>
          <w:t>B.2</w:t>
        </w:r>
        <w:r w:rsidR="00490283">
          <w:rPr>
            <w:rFonts w:asciiTheme="minorHAnsi" w:eastAsiaTheme="minorEastAsia" w:hAnsiTheme="minorHAnsi" w:cstheme="minorBidi"/>
            <w:b w:val="0"/>
            <w:noProof/>
            <w:lang w:val="de-DE" w:eastAsia="de-DE"/>
          </w:rPr>
          <w:tab/>
        </w:r>
        <w:r w:rsidR="00490283" w:rsidRPr="001E489A">
          <w:rPr>
            <w:rStyle w:val="Hyperlink"/>
            <w:noProof/>
          </w:rPr>
          <w:t>Cross-References between ISO 10303-242 and χMCF</w:t>
        </w:r>
        <w:r w:rsidR="00490283">
          <w:rPr>
            <w:noProof/>
            <w:webHidden/>
          </w:rPr>
          <w:tab/>
        </w:r>
        <w:r w:rsidR="00490283">
          <w:rPr>
            <w:noProof/>
            <w:webHidden/>
          </w:rPr>
          <w:fldChar w:fldCharType="begin"/>
        </w:r>
        <w:r w:rsidR="00490283">
          <w:rPr>
            <w:noProof/>
            <w:webHidden/>
          </w:rPr>
          <w:instrText xml:space="preserve"> PAGEREF _Toc99837057 \h </w:instrText>
        </w:r>
        <w:r w:rsidR="00490283">
          <w:rPr>
            <w:noProof/>
            <w:webHidden/>
          </w:rPr>
        </w:r>
        <w:r w:rsidR="00490283">
          <w:rPr>
            <w:noProof/>
            <w:webHidden/>
          </w:rPr>
          <w:fldChar w:fldCharType="separate"/>
        </w:r>
        <w:r w:rsidR="00490283">
          <w:rPr>
            <w:noProof/>
            <w:webHidden/>
          </w:rPr>
          <w:t>143</w:t>
        </w:r>
        <w:r w:rsidR="00490283">
          <w:rPr>
            <w:noProof/>
            <w:webHidden/>
          </w:rPr>
          <w:fldChar w:fldCharType="end"/>
        </w:r>
      </w:hyperlink>
    </w:p>
    <w:p w14:paraId="745EBEE3" w14:textId="568D130B" w:rsidR="00490283" w:rsidRDefault="00B25712">
      <w:pPr>
        <w:pStyle w:val="TOC1"/>
        <w:rPr>
          <w:rFonts w:asciiTheme="minorHAnsi" w:eastAsiaTheme="minorEastAsia" w:hAnsiTheme="minorHAnsi" w:cstheme="minorBidi"/>
          <w:b w:val="0"/>
          <w:noProof/>
          <w:lang w:val="de-DE" w:eastAsia="de-DE"/>
        </w:rPr>
      </w:pPr>
      <w:hyperlink w:anchor="_Toc99837058" w:history="1">
        <w:r w:rsidR="00490283" w:rsidRPr="001E489A">
          <w:rPr>
            <w:rStyle w:val="Hyperlink"/>
            <w:noProof/>
          </w:rPr>
          <w:t>Annex C</w:t>
        </w:r>
        <w:r w:rsidR="00490283" w:rsidRPr="001E489A">
          <w:rPr>
            <w:rStyle w:val="Hyperlink"/>
            <w:bCs/>
            <w:noProof/>
            <w:lang w:val="en-US"/>
          </w:rPr>
          <w:t xml:space="preserve"> (informative)</w:t>
        </w:r>
        <w:r w:rsidR="00490283" w:rsidRPr="001E489A">
          <w:rPr>
            <w:rStyle w:val="Hyperlink"/>
            <w:noProof/>
            <w:lang w:val="en-US"/>
          </w:rPr>
          <w:t xml:space="preserve">  History</w:t>
        </w:r>
        <w:r w:rsidR="00490283">
          <w:rPr>
            <w:noProof/>
            <w:webHidden/>
          </w:rPr>
          <w:tab/>
        </w:r>
        <w:r w:rsidR="00490283">
          <w:rPr>
            <w:noProof/>
            <w:webHidden/>
          </w:rPr>
          <w:fldChar w:fldCharType="begin"/>
        </w:r>
        <w:r w:rsidR="00490283">
          <w:rPr>
            <w:noProof/>
            <w:webHidden/>
          </w:rPr>
          <w:instrText xml:space="preserve"> PAGEREF _Toc99837058 \h </w:instrText>
        </w:r>
        <w:r w:rsidR="00490283">
          <w:rPr>
            <w:noProof/>
            <w:webHidden/>
          </w:rPr>
        </w:r>
        <w:r w:rsidR="00490283">
          <w:rPr>
            <w:noProof/>
            <w:webHidden/>
          </w:rPr>
          <w:fldChar w:fldCharType="separate"/>
        </w:r>
        <w:r w:rsidR="00490283">
          <w:rPr>
            <w:noProof/>
            <w:webHidden/>
          </w:rPr>
          <w:t>145</w:t>
        </w:r>
        <w:r w:rsidR="00490283">
          <w:rPr>
            <w:noProof/>
            <w:webHidden/>
          </w:rPr>
          <w:fldChar w:fldCharType="end"/>
        </w:r>
      </w:hyperlink>
    </w:p>
    <w:p w14:paraId="71CE0C17" w14:textId="209D5314" w:rsidR="00490283" w:rsidRDefault="00B25712">
      <w:pPr>
        <w:pStyle w:val="TOC1"/>
        <w:rPr>
          <w:rFonts w:asciiTheme="minorHAnsi" w:eastAsiaTheme="minorEastAsia" w:hAnsiTheme="minorHAnsi" w:cstheme="minorBidi"/>
          <w:b w:val="0"/>
          <w:noProof/>
          <w:lang w:val="de-DE" w:eastAsia="de-DE"/>
        </w:rPr>
      </w:pPr>
      <w:hyperlink w:anchor="_Toc99837059" w:history="1">
        <w:r w:rsidR="00490283" w:rsidRPr="001E489A">
          <w:rPr>
            <w:rStyle w:val="Hyperlink"/>
            <w:noProof/>
          </w:rPr>
          <w:t>Bibliography</w:t>
        </w:r>
        <w:r w:rsidR="00490283">
          <w:rPr>
            <w:noProof/>
            <w:webHidden/>
          </w:rPr>
          <w:tab/>
        </w:r>
        <w:r w:rsidR="00490283">
          <w:rPr>
            <w:noProof/>
            <w:webHidden/>
          </w:rPr>
          <w:fldChar w:fldCharType="begin"/>
        </w:r>
        <w:r w:rsidR="00490283">
          <w:rPr>
            <w:noProof/>
            <w:webHidden/>
          </w:rPr>
          <w:instrText xml:space="preserve"> PAGEREF _Toc99837059 \h </w:instrText>
        </w:r>
        <w:r w:rsidR="00490283">
          <w:rPr>
            <w:noProof/>
            <w:webHidden/>
          </w:rPr>
        </w:r>
        <w:r w:rsidR="00490283">
          <w:rPr>
            <w:noProof/>
            <w:webHidden/>
          </w:rPr>
          <w:fldChar w:fldCharType="separate"/>
        </w:r>
        <w:r w:rsidR="00490283">
          <w:rPr>
            <w:noProof/>
            <w:webHidden/>
          </w:rPr>
          <w:t>146</w:t>
        </w:r>
        <w:r w:rsidR="00490283">
          <w:rPr>
            <w:noProof/>
            <w:webHidden/>
          </w:rPr>
          <w:fldChar w:fldCharType="end"/>
        </w:r>
      </w:hyperlink>
    </w:p>
    <w:p w14:paraId="09883BFC" w14:textId="08B2B17D" w:rsidR="008116BB" w:rsidRDefault="0054733A" w:rsidP="008116BB">
      <w:pPr>
        <w:pStyle w:val="BodyText"/>
      </w:pPr>
      <w:r w:rsidRPr="00BC394B">
        <w:fldChar w:fldCharType="end"/>
      </w:r>
    </w:p>
    <w:p w14:paraId="2DF42F35" w14:textId="77777777" w:rsidR="00B53482" w:rsidRDefault="00B53482" w:rsidP="008116BB">
      <w:pPr>
        <w:pStyle w:val="BodyText"/>
      </w:pPr>
    </w:p>
    <w:p w14:paraId="71188C67" w14:textId="41F53EBD" w:rsidR="003336DF" w:rsidRDefault="00E70F03" w:rsidP="008116BB">
      <w:pPr>
        <w:pStyle w:val="zzContents"/>
        <w:pageBreakBefore w:val="0"/>
      </w:pPr>
      <w:r>
        <w:t xml:space="preserve">List of </w:t>
      </w:r>
      <w:r w:rsidR="003336DF">
        <w:t>Figures</w:t>
      </w:r>
    </w:p>
    <w:p w14:paraId="72436D3A" w14:textId="3B3202CC" w:rsidR="00490283" w:rsidRDefault="001C13C3">
      <w:pPr>
        <w:pStyle w:val="TableofFigure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837060" w:history="1">
        <w:r w:rsidR="00490283" w:rsidRPr="00F519C7">
          <w:rPr>
            <w:rStyle w:val="Hyperlink"/>
            <w:rFonts w:eastAsia="MS Mincho"/>
            <w:noProof/>
          </w:rPr>
          <w:t>Figure 1: Seam weld as 1</w:t>
        </w:r>
        <w:r w:rsidR="00490283" w:rsidRPr="00F519C7">
          <w:rPr>
            <w:rStyle w:val="Hyperlink"/>
            <w:rFonts w:eastAsia="MS Mincho"/>
            <w:noProof/>
          </w:rPr>
          <w:noBreakHyphen/>
          <w:t>dimensional joint</w:t>
        </w:r>
        <w:r w:rsidR="00490283">
          <w:rPr>
            <w:noProof/>
            <w:webHidden/>
          </w:rPr>
          <w:tab/>
        </w:r>
        <w:r w:rsidR="00490283">
          <w:rPr>
            <w:noProof/>
            <w:webHidden/>
          </w:rPr>
          <w:fldChar w:fldCharType="begin"/>
        </w:r>
        <w:r w:rsidR="00490283">
          <w:rPr>
            <w:noProof/>
            <w:webHidden/>
          </w:rPr>
          <w:instrText xml:space="preserve"> PAGEREF _Toc99837060 \h </w:instrText>
        </w:r>
        <w:r w:rsidR="00490283">
          <w:rPr>
            <w:noProof/>
            <w:webHidden/>
          </w:rPr>
        </w:r>
        <w:r w:rsidR="00490283">
          <w:rPr>
            <w:noProof/>
            <w:webHidden/>
          </w:rPr>
          <w:fldChar w:fldCharType="separate"/>
        </w:r>
        <w:r w:rsidR="00490283">
          <w:rPr>
            <w:noProof/>
            <w:webHidden/>
          </w:rPr>
          <w:t>2</w:t>
        </w:r>
        <w:r w:rsidR="00490283">
          <w:rPr>
            <w:noProof/>
            <w:webHidden/>
          </w:rPr>
          <w:fldChar w:fldCharType="end"/>
        </w:r>
      </w:hyperlink>
    </w:p>
    <w:p w14:paraId="1FC24F85" w14:textId="1501817F" w:rsidR="00490283" w:rsidRDefault="00B25712">
      <w:pPr>
        <w:pStyle w:val="TableofFigures"/>
        <w:rPr>
          <w:rFonts w:asciiTheme="minorHAnsi" w:eastAsiaTheme="minorEastAsia" w:hAnsiTheme="minorHAnsi" w:cstheme="minorBidi"/>
          <w:b w:val="0"/>
          <w:noProof/>
          <w:szCs w:val="22"/>
          <w:lang w:val="de-DE"/>
        </w:rPr>
      </w:pPr>
      <w:hyperlink w:anchor="_Toc99837061" w:history="1">
        <w:r w:rsidR="00490283" w:rsidRPr="00F519C7">
          <w:rPr>
            <w:rStyle w:val="Hyperlink"/>
            <w:rFonts w:eastAsia="MS Mincho"/>
            <w:noProof/>
          </w:rPr>
          <w:t>Figure 2: Topological Relations between Parts and Assemblies</w:t>
        </w:r>
        <w:r w:rsidR="00490283">
          <w:rPr>
            <w:noProof/>
            <w:webHidden/>
          </w:rPr>
          <w:tab/>
        </w:r>
        <w:r w:rsidR="00490283">
          <w:rPr>
            <w:noProof/>
            <w:webHidden/>
          </w:rPr>
          <w:fldChar w:fldCharType="begin"/>
        </w:r>
        <w:r w:rsidR="00490283">
          <w:rPr>
            <w:noProof/>
            <w:webHidden/>
          </w:rPr>
          <w:instrText xml:space="preserve"> PAGEREF _Toc99837061 \h </w:instrText>
        </w:r>
        <w:r w:rsidR="00490283">
          <w:rPr>
            <w:noProof/>
            <w:webHidden/>
          </w:rPr>
        </w:r>
        <w:r w:rsidR="00490283">
          <w:rPr>
            <w:noProof/>
            <w:webHidden/>
          </w:rPr>
          <w:fldChar w:fldCharType="separate"/>
        </w:r>
        <w:r w:rsidR="00490283">
          <w:rPr>
            <w:noProof/>
            <w:webHidden/>
          </w:rPr>
          <w:t>3</w:t>
        </w:r>
        <w:r w:rsidR="00490283">
          <w:rPr>
            <w:noProof/>
            <w:webHidden/>
          </w:rPr>
          <w:fldChar w:fldCharType="end"/>
        </w:r>
      </w:hyperlink>
    </w:p>
    <w:p w14:paraId="7C71681F" w14:textId="484C90A6" w:rsidR="00490283" w:rsidRDefault="00B25712">
      <w:pPr>
        <w:pStyle w:val="TableofFigures"/>
        <w:rPr>
          <w:rFonts w:asciiTheme="minorHAnsi" w:eastAsiaTheme="minorEastAsia" w:hAnsiTheme="minorHAnsi" w:cstheme="minorBidi"/>
          <w:b w:val="0"/>
          <w:noProof/>
          <w:szCs w:val="22"/>
          <w:lang w:val="de-DE"/>
        </w:rPr>
      </w:pPr>
      <w:hyperlink w:anchor="_Toc99837062" w:history="1">
        <w:r w:rsidR="00490283" w:rsidRPr="00F519C7">
          <w:rPr>
            <w:rStyle w:val="Hyperlink"/>
            <w:rFonts w:eastAsia="MS Mincho"/>
            <w:noProof/>
          </w:rPr>
          <w:t>Figure 3: Product Structures Fitting to Previous Figure.</w:t>
        </w:r>
        <w:r w:rsidR="00490283">
          <w:rPr>
            <w:noProof/>
            <w:webHidden/>
          </w:rPr>
          <w:tab/>
        </w:r>
        <w:r w:rsidR="00490283">
          <w:rPr>
            <w:noProof/>
            <w:webHidden/>
          </w:rPr>
          <w:fldChar w:fldCharType="begin"/>
        </w:r>
        <w:r w:rsidR="00490283">
          <w:rPr>
            <w:noProof/>
            <w:webHidden/>
          </w:rPr>
          <w:instrText xml:space="preserve"> PAGEREF _Toc99837062 \h </w:instrText>
        </w:r>
        <w:r w:rsidR="00490283">
          <w:rPr>
            <w:noProof/>
            <w:webHidden/>
          </w:rPr>
        </w:r>
        <w:r w:rsidR="00490283">
          <w:rPr>
            <w:noProof/>
            <w:webHidden/>
          </w:rPr>
          <w:fldChar w:fldCharType="separate"/>
        </w:r>
        <w:r w:rsidR="00490283">
          <w:rPr>
            <w:noProof/>
            <w:webHidden/>
          </w:rPr>
          <w:t>4</w:t>
        </w:r>
        <w:r w:rsidR="00490283">
          <w:rPr>
            <w:noProof/>
            <w:webHidden/>
          </w:rPr>
          <w:fldChar w:fldCharType="end"/>
        </w:r>
      </w:hyperlink>
    </w:p>
    <w:p w14:paraId="25B4600E" w14:textId="7BD0831D" w:rsidR="00490283" w:rsidRDefault="00B25712">
      <w:pPr>
        <w:pStyle w:val="TableofFigures"/>
        <w:rPr>
          <w:rFonts w:asciiTheme="minorHAnsi" w:eastAsiaTheme="minorEastAsia" w:hAnsiTheme="minorHAnsi" w:cstheme="minorBidi"/>
          <w:b w:val="0"/>
          <w:noProof/>
          <w:szCs w:val="22"/>
          <w:lang w:val="de-DE"/>
        </w:rPr>
      </w:pPr>
      <w:hyperlink w:anchor="_Toc99837063" w:history="1">
        <w:r w:rsidR="00490283" w:rsidRPr="00F519C7">
          <w:rPr>
            <w:rStyle w:val="Hyperlink"/>
            <w:rFonts w:eastAsia="MS Mincho"/>
            <w:noProof/>
          </w:rPr>
          <w:t>Figure 4: The Development Process</w:t>
        </w:r>
        <w:r w:rsidR="00490283">
          <w:rPr>
            <w:noProof/>
            <w:webHidden/>
          </w:rPr>
          <w:tab/>
        </w:r>
        <w:r w:rsidR="00490283">
          <w:rPr>
            <w:noProof/>
            <w:webHidden/>
          </w:rPr>
          <w:fldChar w:fldCharType="begin"/>
        </w:r>
        <w:r w:rsidR="00490283">
          <w:rPr>
            <w:noProof/>
            <w:webHidden/>
          </w:rPr>
          <w:instrText xml:space="preserve"> PAGEREF _Toc99837063 \h </w:instrText>
        </w:r>
        <w:r w:rsidR="00490283">
          <w:rPr>
            <w:noProof/>
            <w:webHidden/>
          </w:rPr>
        </w:r>
        <w:r w:rsidR="00490283">
          <w:rPr>
            <w:noProof/>
            <w:webHidden/>
          </w:rPr>
          <w:fldChar w:fldCharType="separate"/>
        </w:r>
        <w:r w:rsidR="00490283">
          <w:rPr>
            <w:noProof/>
            <w:webHidden/>
          </w:rPr>
          <w:t>4</w:t>
        </w:r>
        <w:r w:rsidR="00490283">
          <w:rPr>
            <w:noProof/>
            <w:webHidden/>
          </w:rPr>
          <w:fldChar w:fldCharType="end"/>
        </w:r>
      </w:hyperlink>
    </w:p>
    <w:p w14:paraId="13D5B70E" w14:textId="529ED0A2" w:rsidR="00490283" w:rsidRDefault="00B25712">
      <w:pPr>
        <w:pStyle w:val="TableofFigures"/>
        <w:rPr>
          <w:rFonts w:asciiTheme="minorHAnsi" w:eastAsiaTheme="minorEastAsia" w:hAnsiTheme="minorHAnsi" w:cstheme="minorBidi"/>
          <w:b w:val="0"/>
          <w:noProof/>
          <w:szCs w:val="22"/>
          <w:lang w:val="de-DE"/>
        </w:rPr>
      </w:pPr>
      <w:hyperlink w:anchor="_Toc99837064" w:history="1">
        <w:r w:rsidR="00490283" w:rsidRPr="00F519C7">
          <w:rPr>
            <w:rStyle w:val="Hyperlink"/>
            <w:rFonts w:eastAsia="MS Mincho"/>
            <w:noProof/>
          </w:rPr>
          <w:t>Figure 5: χMCF as a Platform for Connection Information in the Complete Development Process</w:t>
        </w:r>
        <w:r w:rsidR="00490283">
          <w:rPr>
            <w:noProof/>
            <w:webHidden/>
          </w:rPr>
          <w:tab/>
        </w:r>
        <w:r w:rsidR="00490283">
          <w:rPr>
            <w:noProof/>
            <w:webHidden/>
          </w:rPr>
          <w:fldChar w:fldCharType="begin"/>
        </w:r>
        <w:r w:rsidR="00490283">
          <w:rPr>
            <w:noProof/>
            <w:webHidden/>
          </w:rPr>
          <w:instrText xml:space="preserve"> PAGEREF _Toc99837064 \h </w:instrText>
        </w:r>
        <w:r w:rsidR="00490283">
          <w:rPr>
            <w:noProof/>
            <w:webHidden/>
          </w:rPr>
        </w:r>
        <w:r w:rsidR="00490283">
          <w:rPr>
            <w:noProof/>
            <w:webHidden/>
          </w:rPr>
          <w:fldChar w:fldCharType="separate"/>
        </w:r>
        <w:r w:rsidR="00490283">
          <w:rPr>
            <w:noProof/>
            <w:webHidden/>
          </w:rPr>
          <w:t>4</w:t>
        </w:r>
        <w:r w:rsidR="00490283">
          <w:rPr>
            <w:noProof/>
            <w:webHidden/>
          </w:rPr>
          <w:fldChar w:fldCharType="end"/>
        </w:r>
      </w:hyperlink>
    </w:p>
    <w:p w14:paraId="08DC4FE2" w14:textId="248FFF88" w:rsidR="00490283" w:rsidRDefault="00B25712">
      <w:pPr>
        <w:pStyle w:val="TableofFigures"/>
        <w:rPr>
          <w:rFonts w:asciiTheme="minorHAnsi" w:eastAsiaTheme="minorEastAsia" w:hAnsiTheme="minorHAnsi" w:cstheme="minorBidi"/>
          <w:b w:val="0"/>
          <w:noProof/>
          <w:szCs w:val="22"/>
          <w:lang w:val="de-DE"/>
        </w:rPr>
      </w:pPr>
      <w:hyperlink w:anchor="_Toc99837065" w:history="1">
        <w:r w:rsidR="00490283" w:rsidRPr="00F519C7">
          <w:rPr>
            <w:rStyle w:val="Hyperlink"/>
            <w:rFonts w:eastAsia="MS Mincho"/>
            <w:noProof/>
          </w:rPr>
          <w:t>Figure 6: Weld line crossing tailored blank vs. weld line crossing physical gap</w:t>
        </w:r>
        <w:r w:rsidR="00490283">
          <w:rPr>
            <w:noProof/>
            <w:webHidden/>
          </w:rPr>
          <w:tab/>
        </w:r>
        <w:r w:rsidR="00490283">
          <w:rPr>
            <w:noProof/>
            <w:webHidden/>
          </w:rPr>
          <w:fldChar w:fldCharType="begin"/>
        </w:r>
        <w:r w:rsidR="00490283">
          <w:rPr>
            <w:noProof/>
            <w:webHidden/>
          </w:rPr>
          <w:instrText xml:space="preserve"> PAGEREF _Toc99837065 \h </w:instrText>
        </w:r>
        <w:r w:rsidR="00490283">
          <w:rPr>
            <w:noProof/>
            <w:webHidden/>
          </w:rPr>
        </w:r>
        <w:r w:rsidR="00490283">
          <w:rPr>
            <w:noProof/>
            <w:webHidden/>
          </w:rPr>
          <w:fldChar w:fldCharType="separate"/>
        </w:r>
        <w:r w:rsidR="00490283">
          <w:rPr>
            <w:noProof/>
            <w:webHidden/>
          </w:rPr>
          <w:t>8</w:t>
        </w:r>
        <w:r w:rsidR="00490283">
          <w:rPr>
            <w:noProof/>
            <w:webHidden/>
          </w:rPr>
          <w:fldChar w:fldCharType="end"/>
        </w:r>
      </w:hyperlink>
    </w:p>
    <w:p w14:paraId="06F142A2" w14:textId="22C0285A" w:rsidR="00490283" w:rsidRDefault="00B25712">
      <w:pPr>
        <w:pStyle w:val="TableofFigures"/>
        <w:rPr>
          <w:rFonts w:asciiTheme="minorHAnsi" w:eastAsiaTheme="minorEastAsia" w:hAnsiTheme="minorHAnsi" w:cstheme="minorBidi"/>
          <w:b w:val="0"/>
          <w:noProof/>
          <w:szCs w:val="22"/>
          <w:lang w:val="de-DE"/>
        </w:rPr>
      </w:pPr>
      <w:hyperlink r:id="rId15" w:anchor="_Toc99837066" w:history="1">
        <w:r w:rsidR="00490283" w:rsidRPr="00F519C7">
          <w:rPr>
            <w:rStyle w:val="Hyperlink"/>
            <w:rFonts w:eastAsia="MS Mincho"/>
            <w:noProof/>
          </w:rPr>
          <w:t>Figure 7: special topologies</w:t>
        </w:r>
        <w:r w:rsidR="00490283">
          <w:rPr>
            <w:noProof/>
            <w:webHidden/>
          </w:rPr>
          <w:tab/>
        </w:r>
        <w:r w:rsidR="00490283">
          <w:rPr>
            <w:noProof/>
            <w:webHidden/>
          </w:rPr>
          <w:fldChar w:fldCharType="begin"/>
        </w:r>
        <w:r w:rsidR="00490283">
          <w:rPr>
            <w:noProof/>
            <w:webHidden/>
          </w:rPr>
          <w:instrText xml:space="preserve"> PAGEREF _Toc99837066 \h </w:instrText>
        </w:r>
        <w:r w:rsidR="00490283">
          <w:rPr>
            <w:noProof/>
            <w:webHidden/>
          </w:rPr>
        </w:r>
        <w:r w:rsidR="00490283">
          <w:rPr>
            <w:noProof/>
            <w:webHidden/>
          </w:rPr>
          <w:fldChar w:fldCharType="separate"/>
        </w:r>
        <w:r w:rsidR="00490283">
          <w:rPr>
            <w:noProof/>
            <w:webHidden/>
          </w:rPr>
          <w:t>17</w:t>
        </w:r>
        <w:r w:rsidR="00490283">
          <w:rPr>
            <w:noProof/>
            <w:webHidden/>
          </w:rPr>
          <w:fldChar w:fldCharType="end"/>
        </w:r>
      </w:hyperlink>
    </w:p>
    <w:p w14:paraId="7095F6CC" w14:textId="2210979B" w:rsidR="00490283" w:rsidRDefault="00B25712">
      <w:pPr>
        <w:pStyle w:val="TableofFigures"/>
        <w:rPr>
          <w:rFonts w:asciiTheme="minorHAnsi" w:eastAsiaTheme="minorEastAsia" w:hAnsiTheme="minorHAnsi" w:cstheme="minorBidi"/>
          <w:b w:val="0"/>
          <w:noProof/>
          <w:szCs w:val="22"/>
          <w:lang w:val="de-DE"/>
        </w:rPr>
      </w:pPr>
      <w:hyperlink w:anchor="_Toc99837067" w:history="1">
        <w:r w:rsidR="00490283" w:rsidRPr="00F519C7">
          <w:rPr>
            <w:rStyle w:val="Hyperlink"/>
            <w:rFonts w:eastAsia="MS Mincho"/>
            <w:noProof/>
          </w:rPr>
          <w:t>Figure 8: Robscans with Different Rotation Angles; Two of them Mirrored</w:t>
        </w:r>
        <w:r w:rsidR="00490283">
          <w:rPr>
            <w:noProof/>
            <w:webHidden/>
          </w:rPr>
          <w:tab/>
        </w:r>
        <w:r w:rsidR="00490283">
          <w:rPr>
            <w:noProof/>
            <w:webHidden/>
          </w:rPr>
          <w:fldChar w:fldCharType="begin"/>
        </w:r>
        <w:r w:rsidR="00490283">
          <w:rPr>
            <w:noProof/>
            <w:webHidden/>
          </w:rPr>
          <w:instrText xml:space="preserve"> PAGEREF _Toc99837067 \h </w:instrText>
        </w:r>
        <w:r w:rsidR="00490283">
          <w:rPr>
            <w:noProof/>
            <w:webHidden/>
          </w:rPr>
        </w:r>
        <w:r w:rsidR="00490283">
          <w:rPr>
            <w:noProof/>
            <w:webHidden/>
          </w:rPr>
          <w:fldChar w:fldCharType="separate"/>
        </w:r>
        <w:r w:rsidR="00490283">
          <w:rPr>
            <w:noProof/>
            <w:webHidden/>
          </w:rPr>
          <w:t>35</w:t>
        </w:r>
        <w:r w:rsidR="00490283">
          <w:rPr>
            <w:noProof/>
            <w:webHidden/>
          </w:rPr>
          <w:fldChar w:fldCharType="end"/>
        </w:r>
      </w:hyperlink>
    </w:p>
    <w:p w14:paraId="4429E7EB" w14:textId="653F0314" w:rsidR="00490283" w:rsidRDefault="00B25712">
      <w:pPr>
        <w:pStyle w:val="TableofFigures"/>
        <w:rPr>
          <w:rFonts w:asciiTheme="minorHAnsi" w:eastAsiaTheme="minorEastAsia" w:hAnsiTheme="minorHAnsi" w:cstheme="minorBidi"/>
          <w:b w:val="0"/>
          <w:noProof/>
          <w:szCs w:val="22"/>
          <w:lang w:val="de-DE"/>
        </w:rPr>
      </w:pPr>
      <w:hyperlink w:anchor="_Toc99837068" w:history="1">
        <w:r w:rsidR="00490283" w:rsidRPr="00F519C7">
          <w:rPr>
            <w:rStyle w:val="Hyperlink"/>
            <w:rFonts w:eastAsia="MS Mincho"/>
            <w:noProof/>
          </w:rPr>
          <w:t>Figure 9: Rivet head types (Dome, Large Flange, Countersunk)</w:t>
        </w:r>
        <w:r w:rsidR="00490283">
          <w:rPr>
            <w:noProof/>
            <w:webHidden/>
          </w:rPr>
          <w:tab/>
        </w:r>
        <w:r w:rsidR="00490283">
          <w:rPr>
            <w:noProof/>
            <w:webHidden/>
          </w:rPr>
          <w:fldChar w:fldCharType="begin"/>
        </w:r>
        <w:r w:rsidR="00490283">
          <w:rPr>
            <w:noProof/>
            <w:webHidden/>
          </w:rPr>
          <w:instrText xml:space="preserve"> PAGEREF _Toc99837068 \h </w:instrText>
        </w:r>
        <w:r w:rsidR="00490283">
          <w:rPr>
            <w:noProof/>
            <w:webHidden/>
          </w:rPr>
        </w:r>
        <w:r w:rsidR="00490283">
          <w:rPr>
            <w:noProof/>
            <w:webHidden/>
          </w:rPr>
          <w:fldChar w:fldCharType="separate"/>
        </w:r>
        <w:r w:rsidR="00490283">
          <w:rPr>
            <w:noProof/>
            <w:webHidden/>
          </w:rPr>
          <w:t>38</w:t>
        </w:r>
        <w:r w:rsidR="00490283">
          <w:rPr>
            <w:noProof/>
            <w:webHidden/>
          </w:rPr>
          <w:fldChar w:fldCharType="end"/>
        </w:r>
      </w:hyperlink>
    </w:p>
    <w:p w14:paraId="16B30D4C" w14:textId="1FC166D6" w:rsidR="00490283" w:rsidRDefault="00B25712">
      <w:pPr>
        <w:pStyle w:val="TableofFigures"/>
        <w:rPr>
          <w:rFonts w:asciiTheme="minorHAnsi" w:eastAsiaTheme="minorEastAsia" w:hAnsiTheme="minorHAnsi" w:cstheme="minorBidi"/>
          <w:b w:val="0"/>
          <w:noProof/>
          <w:szCs w:val="22"/>
          <w:lang w:val="de-DE"/>
        </w:rPr>
      </w:pPr>
      <w:hyperlink w:anchor="_Toc99837069" w:history="1">
        <w:r w:rsidR="00490283" w:rsidRPr="00F519C7">
          <w:rPr>
            <w:rStyle w:val="Hyperlink"/>
            <w:rFonts w:eastAsia="MS Mincho"/>
            <w:noProof/>
          </w:rPr>
          <w:t>Figure 10: Blind rivet – key attributes</w:t>
        </w:r>
        <w:r w:rsidR="00490283">
          <w:rPr>
            <w:noProof/>
            <w:webHidden/>
          </w:rPr>
          <w:tab/>
        </w:r>
        <w:r w:rsidR="00490283">
          <w:rPr>
            <w:noProof/>
            <w:webHidden/>
          </w:rPr>
          <w:fldChar w:fldCharType="begin"/>
        </w:r>
        <w:r w:rsidR="00490283">
          <w:rPr>
            <w:noProof/>
            <w:webHidden/>
          </w:rPr>
          <w:instrText xml:space="preserve"> PAGEREF _Toc99837069 \h </w:instrText>
        </w:r>
        <w:r w:rsidR="00490283">
          <w:rPr>
            <w:noProof/>
            <w:webHidden/>
          </w:rPr>
        </w:r>
        <w:r w:rsidR="00490283">
          <w:rPr>
            <w:noProof/>
            <w:webHidden/>
          </w:rPr>
          <w:fldChar w:fldCharType="separate"/>
        </w:r>
        <w:r w:rsidR="00490283">
          <w:rPr>
            <w:noProof/>
            <w:webHidden/>
          </w:rPr>
          <w:t>40</w:t>
        </w:r>
        <w:r w:rsidR="00490283">
          <w:rPr>
            <w:noProof/>
            <w:webHidden/>
          </w:rPr>
          <w:fldChar w:fldCharType="end"/>
        </w:r>
      </w:hyperlink>
    </w:p>
    <w:p w14:paraId="6E11D7CD" w14:textId="1E3FEA31" w:rsidR="00490283" w:rsidRDefault="00B25712">
      <w:pPr>
        <w:pStyle w:val="TableofFigures"/>
        <w:rPr>
          <w:rFonts w:asciiTheme="minorHAnsi" w:eastAsiaTheme="minorEastAsia" w:hAnsiTheme="minorHAnsi" w:cstheme="minorBidi"/>
          <w:b w:val="0"/>
          <w:noProof/>
          <w:szCs w:val="22"/>
          <w:lang w:val="de-DE"/>
        </w:rPr>
      </w:pPr>
      <w:hyperlink w:anchor="_Toc99837070" w:history="1">
        <w:r w:rsidR="00490283" w:rsidRPr="00F519C7">
          <w:rPr>
            <w:rStyle w:val="Hyperlink"/>
            <w:rFonts w:eastAsia="MS Mincho"/>
            <w:noProof/>
          </w:rPr>
          <w:t>Figure 11: Assembly Recommendations for Blind Rivets</w:t>
        </w:r>
        <w:r w:rsidR="00490283">
          <w:rPr>
            <w:noProof/>
            <w:webHidden/>
          </w:rPr>
          <w:tab/>
        </w:r>
        <w:r w:rsidR="00490283">
          <w:rPr>
            <w:noProof/>
            <w:webHidden/>
          </w:rPr>
          <w:fldChar w:fldCharType="begin"/>
        </w:r>
        <w:r w:rsidR="00490283">
          <w:rPr>
            <w:noProof/>
            <w:webHidden/>
          </w:rPr>
          <w:instrText xml:space="preserve"> PAGEREF _Toc99837070 \h </w:instrText>
        </w:r>
        <w:r w:rsidR="00490283">
          <w:rPr>
            <w:noProof/>
            <w:webHidden/>
          </w:rPr>
        </w:r>
        <w:r w:rsidR="00490283">
          <w:rPr>
            <w:noProof/>
            <w:webHidden/>
          </w:rPr>
          <w:fldChar w:fldCharType="separate"/>
        </w:r>
        <w:r w:rsidR="00490283">
          <w:rPr>
            <w:noProof/>
            <w:webHidden/>
          </w:rPr>
          <w:t>41</w:t>
        </w:r>
        <w:r w:rsidR="00490283">
          <w:rPr>
            <w:noProof/>
            <w:webHidden/>
          </w:rPr>
          <w:fldChar w:fldCharType="end"/>
        </w:r>
      </w:hyperlink>
    </w:p>
    <w:p w14:paraId="3D90C058" w14:textId="514BB6F0" w:rsidR="00490283" w:rsidRDefault="00B25712">
      <w:pPr>
        <w:pStyle w:val="TableofFigures"/>
        <w:rPr>
          <w:rFonts w:asciiTheme="minorHAnsi" w:eastAsiaTheme="minorEastAsia" w:hAnsiTheme="minorHAnsi" w:cstheme="minorBidi"/>
          <w:b w:val="0"/>
          <w:noProof/>
          <w:szCs w:val="22"/>
          <w:lang w:val="de-DE"/>
        </w:rPr>
      </w:pPr>
      <w:hyperlink w:anchor="_Toc99837071" w:history="1">
        <w:r w:rsidR="00490283" w:rsidRPr="00F519C7">
          <w:rPr>
            <w:rStyle w:val="Hyperlink"/>
            <w:rFonts w:eastAsia="MS Mincho"/>
            <w:noProof/>
          </w:rPr>
          <w:t>Figure 12: Cross section of a self-piercing rivet &amp; riveting machine</w:t>
        </w:r>
        <w:r w:rsidR="00490283">
          <w:rPr>
            <w:noProof/>
            <w:webHidden/>
          </w:rPr>
          <w:tab/>
        </w:r>
        <w:r w:rsidR="00490283">
          <w:rPr>
            <w:noProof/>
            <w:webHidden/>
          </w:rPr>
          <w:fldChar w:fldCharType="begin"/>
        </w:r>
        <w:r w:rsidR="00490283">
          <w:rPr>
            <w:noProof/>
            <w:webHidden/>
          </w:rPr>
          <w:instrText xml:space="preserve"> PAGEREF _Toc99837071 \h </w:instrText>
        </w:r>
        <w:r w:rsidR="00490283">
          <w:rPr>
            <w:noProof/>
            <w:webHidden/>
          </w:rPr>
        </w:r>
        <w:r w:rsidR="00490283">
          <w:rPr>
            <w:noProof/>
            <w:webHidden/>
          </w:rPr>
          <w:fldChar w:fldCharType="separate"/>
        </w:r>
        <w:r w:rsidR="00490283">
          <w:rPr>
            <w:noProof/>
            <w:webHidden/>
          </w:rPr>
          <w:t>41</w:t>
        </w:r>
        <w:r w:rsidR="00490283">
          <w:rPr>
            <w:noProof/>
            <w:webHidden/>
          </w:rPr>
          <w:fldChar w:fldCharType="end"/>
        </w:r>
      </w:hyperlink>
    </w:p>
    <w:p w14:paraId="752FC6F5" w14:textId="753FA2DF" w:rsidR="00490283" w:rsidRDefault="00B25712">
      <w:pPr>
        <w:pStyle w:val="TableofFigures"/>
        <w:rPr>
          <w:rFonts w:asciiTheme="minorHAnsi" w:eastAsiaTheme="minorEastAsia" w:hAnsiTheme="minorHAnsi" w:cstheme="minorBidi"/>
          <w:b w:val="0"/>
          <w:noProof/>
          <w:szCs w:val="22"/>
          <w:lang w:val="de-DE"/>
        </w:rPr>
      </w:pPr>
      <w:hyperlink w:anchor="_Toc99837072" w:history="1">
        <w:r w:rsidR="00490283" w:rsidRPr="00F519C7">
          <w:rPr>
            <w:rStyle w:val="Hyperlink"/>
            <w:rFonts w:eastAsia="MS Mincho"/>
            <w:noProof/>
          </w:rPr>
          <w:t>Figure 13: Pictures of characteristic rivet types before and after mounting</w:t>
        </w:r>
        <w:r w:rsidR="00490283">
          <w:rPr>
            <w:noProof/>
            <w:webHidden/>
          </w:rPr>
          <w:tab/>
        </w:r>
        <w:r w:rsidR="00490283">
          <w:rPr>
            <w:noProof/>
            <w:webHidden/>
          </w:rPr>
          <w:fldChar w:fldCharType="begin"/>
        </w:r>
        <w:r w:rsidR="00490283">
          <w:rPr>
            <w:noProof/>
            <w:webHidden/>
          </w:rPr>
          <w:instrText xml:space="preserve"> PAGEREF _Toc99837072 \h </w:instrText>
        </w:r>
        <w:r w:rsidR="00490283">
          <w:rPr>
            <w:noProof/>
            <w:webHidden/>
          </w:rPr>
        </w:r>
        <w:r w:rsidR="00490283">
          <w:rPr>
            <w:noProof/>
            <w:webHidden/>
          </w:rPr>
          <w:fldChar w:fldCharType="separate"/>
        </w:r>
        <w:r w:rsidR="00490283">
          <w:rPr>
            <w:noProof/>
            <w:webHidden/>
          </w:rPr>
          <w:t>43</w:t>
        </w:r>
        <w:r w:rsidR="00490283">
          <w:rPr>
            <w:noProof/>
            <w:webHidden/>
          </w:rPr>
          <w:fldChar w:fldCharType="end"/>
        </w:r>
      </w:hyperlink>
    </w:p>
    <w:p w14:paraId="44F0A0C9" w14:textId="6C26D45E" w:rsidR="00490283" w:rsidRDefault="00B25712">
      <w:pPr>
        <w:pStyle w:val="TableofFigures"/>
        <w:rPr>
          <w:rFonts w:asciiTheme="minorHAnsi" w:eastAsiaTheme="minorEastAsia" w:hAnsiTheme="minorHAnsi" w:cstheme="minorBidi"/>
          <w:b w:val="0"/>
          <w:noProof/>
          <w:szCs w:val="22"/>
          <w:lang w:val="de-DE"/>
        </w:rPr>
      </w:pPr>
      <w:hyperlink w:anchor="_Toc99837073" w:history="1">
        <w:r w:rsidR="00490283" w:rsidRPr="00F519C7">
          <w:rPr>
            <w:rStyle w:val="Hyperlink"/>
            <w:rFonts w:eastAsia="MS Mincho"/>
            <w:noProof/>
          </w:rPr>
          <w:t>Figure 14: Key dimensions of solid rivets</w:t>
        </w:r>
        <w:r w:rsidR="00490283">
          <w:rPr>
            <w:noProof/>
            <w:webHidden/>
          </w:rPr>
          <w:tab/>
        </w:r>
        <w:r w:rsidR="00490283">
          <w:rPr>
            <w:noProof/>
            <w:webHidden/>
          </w:rPr>
          <w:fldChar w:fldCharType="begin"/>
        </w:r>
        <w:r w:rsidR="00490283">
          <w:rPr>
            <w:noProof/>
            <w:webHidden/>
          </w:rPr>
          <w:instrText xml:space="preserve"> PAGEREF _Toc99837073 \h </w:instrText>
        </w:r>
        <w:r w:rsidR="00490283">
          <w:rPr>
            <w:noProof/>
            <w:webHidden/>
          </w:rPr>
        </w:r>
        <w:r w:rsidR="00490283">
          <w:rPr>
            <w:noProof/>
            <w:webHidden/>
          </w:rPr>
          <w:fldChar w:fldCharType="separate"/>
        </w:r>
        <w:r w:rsidR="00490283">
          <w:rPr>
            <w:noProof/>
            <w:webHidden/>
          </w:rPr>
          <w:t>43</w:t>
        </w:r>
        <w:r w:rsidR="00490283">
          <w:rPr>
            <w:noProof/>
            <w:webHidden/>
          </w:rPr>
          <w:fldChar w:fldCharType="end"/>
        </w:r>
      </w:hyperlink>
    </w:p>
    <w:p w14:paraId="5E551B8E" w14:textId="17A05ED0" w:rsidR="00490283" w:rsidRDefault="00B25712">
      <w:pPr>
        <w:pStyle w:val="TableofFigures"/>
        <w:rPr>
          <w:rFonts w:asciiTheme="minorHAnsi" w:eastAsiaTheme="minorEastAsia" w:hAnsiTheme="minorHAnsi" w:cstheme="minorBidi"/>
          <w:b w:val="0"/>
          <w:noProof/>
          <w:szCs w:val="22"/>
          <w:lang w:val="de-DE"/>
        </w:rPr>
      </w:pPr>
      <w:hyperlink w:anchor="_Toc99837074" w:history="1">
        <w:r w:rsidR="00490283" w:rsidRPr="00F519C7">
          <w:rPr>
            <w:rStyle w:val="Hyperlink"/>
            <w:rFonts w:eastAsia="MS Mincho"/>
            <w:noProof/>
          </w:rPr>
          <w:t>Figure 15: Relation of working thickness (T1+T2) to max and min values of grip</w:t>
        </w:r>
        <w:r w:rsidR="00490283">
          <w:rPr>
            <w:noProof/>
            <w:webHidden/>
          </w:rPr>
          <w:tab/>
        </w:r>
        <w:r w:rsidR="00490283">
          <w:rPr>
            <w:noProof/>
            <w:webHidden/>
          </w:rPr>
          <w:fldChar w:fldCharType="begin"/>
        </w:r>
        <w:r w:rsidR="00490283">
          <w:rPr>
            <w:noProof/>
            <w:webHidden/>
          </w:rPr>
          <w:instrText xml:space="preserve"> PAGEREF _Toc99837074 \h </w:instrText>
        </w:r>
        <w:r w:rsidR="00490283">
          <w:rPr>
            <w:noProof/>
            <w:webHidden/>
          </w:rPr>
        </w:r>
        <w:r w:rsidR="00490283">
          <w:rPr>
            <w:noProof/>
            <w:webHidden/>
          </w:rPr>
          <w:fldChar w:fldCharType="separate"/>
        </w:r>
        <w:r w:rsidR="00490283">
          <w:rPr>
            <w:noProof/>
            <w:webHidden/>
          </w:rPr>
          <w:t>44</w:t>
        </w:r>
        <w:r w:rsidR="00490283">
          <w:rPr>
            <w:noProof/>
            <w:webHidden/>
          </w:rPr>
          <w:fldChar w:fldCharType="end"/>
        </w:r>
      </w:hyperlink>
    </w:p>
    <w:p w14:paraId="020EFCF1" w14:textId="7D63B044" w:rsidR="00490283" w:rsidRDefault="00B25712">
      <w:pPr>
        <w:pStyle w:val="TableofFigures"/>
        <w:rPr>
          <w:rFonts w:asciiTheme="minorHAnsi" w:eastAsiaTheme="minorEastAsia" w:hAnsiTheme="minorHAnsi" w:cstheme="minorBidi"/>
          <w:b w:val="0"/>
          <w:noProof/>
          <w:szCs w:val="22"/>
          <w:lang w:val="de-DE"/>
        </w:rPr>
      </w:pPr>
      <w:hyperlink w:anchor="_Toc99837075" w:history="1">
        <w:r w:rsidR="00490283" w:rsidRPr="00F519C7">
          <w:rPr>
            <w:rStyle w:val="Hyperlink"/>
            <w:rFonts w:eastAsia="MS Mincho"/>
            <w:noProof/>
          </w:rPr>
          <w:t>Figure 16: Cross section of a SWOP Rivet</w:t>
        </w:r>
        <w:r w:rsidR="00490283">
          <w:rPr>
            <w:noProof/>
            <w:webHidden/>
          </w:rPr>
          <w:tab/>
        </w:r>
        <w:r w:rsidR="00490283">
          <w:rPr>
            <w:noProof/>
            <w:webHidden/>
          </w:rPr>
          <w:fldChar w:fldCharType="begin"/>
        </w:r>
        <w:r w:rsidR="00490283">
          <w:rPr>
            <w:noProof/>
            <w:webHidden/>
          </w:rPr>
          <w:instrText xml:space="preserve"> PAGEREF _Toc99837075 \h </w:instrText>
        </w:r>
        <w:r w:rsidR="00490283">
          <w:rPr>
            <w:noProof/>
            <w:webHidden/>
          </w:rPr>
        </w:r>
        <w:r w:rsidR="00490283">
          <w:rPr>
            <w:noProof/>
            <w:webHidden/>
          </w:rPr>
          <w:fldChar w:fldCharType="separate"/>
        </w:r>
        <w:r w:rsidR="00490283">
          <w:rPr>
            <w:noProof/>
            <w:webHidden/>
          </w:rPr>
          <w:t>45</w:t>
        </w:r>
        <w:r w:rsidR="00490283">
          <w:rPr>
            <w:noProof/>
            <w:webHidden/>
          </w:rPr>
          <w:fldChar w:fldCharType="end"/>
        </w:r>
      </w:hyperlink>
    </w:p>
    <w:p w14:paraId="140A61AD" w14:textId="34CDB46C" w:rsidR="00490283" w:rsidRDefault="00B25712">
      <w:pPr>
        <w:pStyle w:val="TableofFigures"/>
        <w:rPr>
          <w:rFonts w:asciiTheme="minorHAnsi" w:eastAsiaTheme="minorEastAsia" w:hAnsiTheme="minorHAnsi" w:cstheme="minorBidi"/>
          <w:b w:val="0"/>
          <w:noProof/>
          <w:szCs w:val="22"/>
          <w:lang w:val="de-DE"/>
        </w:rPr>
      </w:pPr>
      <w:hyperlink w:anchor="_Toc99837076" w:history="1">
        <w:r w:rsidR="00490283" w:rsidRPr="00F519C7">
          <w:rPr>
            <w:rStyle w:val="Hyperlink"/>
            <w:rFonts w:eastAsia="MS Mincho"/>
            <w:noProof/>
          </w:rPr>
          <w:t>Figure 17 Clinch Rivet Studs: Threaded variant and Ball stud</w:t>
        </w:r>
        <w:r w:rsidR="00490283">
          <w:rPr>
            <w:noProof/>
            <w:webHidden/>
          </w:rPr>
          <w:tab/>
        </w:r>
        <w:r w:rsidR="00490283">
          <w:rPr>
            <w:noProof/>
            <w:webHidden/>
          </w:rPr>
          <w:fldChar w:fldCharType="begin"/>
        </w:r>
        <w:r w:rsidR="00490283">
          <w:rPr>
            <w:noProof/>
            <w:webHidden/>
          </w:rPr>
          <w:instrText xml:space="preserve"> PAGEREF _Toc99837076 \h </w:instrText>
        </w:r>
        <w:r w:rsidR="00490283">
          <w:rPr>
            <w:noProof/>
            <w:webHidden/>
          </w:rPr>
        </w:r>
        <w:r w:rsidR="00490283">
          <w:rPr>
            <w:noProof/>
            <w:webHidden/>
          </w:rPr>
          <w:fldChar w:fldCharType="separate"/>
        </w:r>
        <w:r w:rsidR="00490283">
          <w:rPr>
            <w:noProof/>
            <w:webHidden/>
          </w:rPr>
          <w:t>47</w:t>
        </w:r>
        <w:r w:rsidR="00490283">
          <w:rPr>
            <w:noProof/>
            <w:webHidden/>
          </w:rPr>
          <w:fldChar w:fldCharType="end"/>
        </w:r>
      </w:hyperlink>
    </w:p>
    <w:p w14:paraId="6D51DF32" w14:textId="73350BC1" w:rsidR="00490283" w:rsidRDefault="00B25712">
      <w:pPr>
        <w:pStyle w:val="TableofFigures"/>
        <w:rPr>
          <w:rFonts w:asciiTheme="minorHAnsi" w:eastAsiaTheme="minorEastAsia" w:hAnsiTheme="minorHAnsi" w:cstheme="minorBidi"/>
          <w:b w:val="0"/>
          <w:noProof/>
          <w:szCs w:val="22"/>
          <w:lang w:val="de-DE"/>
        </w:rPr>
      </w:pPr>
      <w:hyperlink w:anchor="_Toc99837077" w:history="1">
        <w:r w:rsidR="00490283" w:rsidRPr="00F519C7">
          <w:rPr>
            <w:rStyle w:val="Hyperlink"/>
            <w:rFonts w:eastAsia="MS Mincho"/>
            <w:noProof/>
          </w:rPr>
          <w:t>Figure 18: Bolts and Screws</w:t>
        </w:r>
        <w:r w:rsidR="00490283">
          <w:rPr>
            <w:noProof/>
            <w:webHidden/>
          </w:rPr>
          <w:tab/>
        </w:r>
        <w:r w:rsidR="00490283">
          <w:rPr>
            <w:noProof/>
            <w:webHidden/>
          </w:rPr>
          <w:fldChar w:fldCharType="begin"/>
        </w:r>
        <w:r w:rsidR="00490283">
          <w:rPr>
            <w:noProof/>
            <w:webHidden/>
          </w:rPr>
          <w:instrText xml:space="preserve"> PAGEREF _Toc99837077 \h </w:instrText>
        </w:r>
        <w:r w:rsidR="00490283">
          <w:rPr>
            <w:noProof/>
            <w:webHidden/>
          </w:rPr>
        </w:r>
        <w:r w:rsidR="00490283">
          <w:rPr>
            <w:noProof/>
            <w:webHidden/>
          </w:rPr>
          <w:fldChar w:fldCharType="separate"/>
        </w:r>
        <w:r w:rsidR="00490283">
          <w:rPr>
            <w:noProof/>
            <w:webHidden/>
          </w:rPr>
          <w:t>48</w:t>
        </w:r>
        <w:r w:rsidR="00490283">
          <w:rPr>
            <w:noProof/>
            <w:webHidden/>
          </w:rPr>
          <w:fldChar w:fldCharType="end"/>
        </w:r>
      </w:hyperlink>
    </w:p>
    <w:p w14:paraId="78EC7E97" w14:textId="102F1E6F" w:rsidR="00490283" w:rsidRDefault="00B25712">
      <w:pPr>
        <w:pStyle w:val="TableofFigures"/>
        <w:rPr>
          <w:rFonts w:asciiTheme="minorHAnsi" w:eastAsiaTheme="minorEastAsia" w:hAnsiTheme="minorHAnsi" w:cstheme="minorBidi"/>
          <w:b w:val="0"/>
          <w:noProof/>
          <w:szCs w:val="22"/>
          <w:lang w:val="de-DE"/>
        </w:rPr>
      </w:pPr>
      <w:hyperlink w:anchor="_Toc99837078" w:history="1">
        <w:r w:rsidR="00490283" w:rsidRPr="00F519C7">
          <w:rPr>
            <w:rStyle w:val="Hyperlink"/>
            <w:rFonts w:eastAsia="MS Mincho"/>
            <w:noProof/>
          </w:rPr>
          <w:t>Figure 19: Different Screw Forms</w:t>
        </w:r>
        <w:r w:rsidR="00490283">
          <w:rPr>
            <w:noProof/>
            <w:webHidden/>
          </w:rPr>
          <w:tab/>
        </w:r>
        <w:r w:rsidR="00490283">
          <w:rPr>
            <w:noProof/>
            <w:webHidden/>
          </w:rPr>
          <w:fldChar w:fldCharType="begin"/>
        </w:r>
        <w:r w:rsidR="00490283">
          <w:rPr>
            <w:noProof/>
            <w:webHidden/>
          </w:rPr>
          <w:instrText xml:space="preserve"> PAGEREF _Toc99837078 \h </w:instrText>
        </w:r>
        <w:r w:rsidR="00490283">
          <w:rPr>
            <w:noProof/>
            <w:webHidden/>
          </w:rPr>
        </w:r>
        <w:r w:rsidR="00490283">
          <w:rPr>
            <w:noProof/>
            <w:webHidden/>
          </w:rPr>
          <w:fldChar w:fldCharType="separate"/>
        </w:r>
        <w:r w:rsidR="00490283">
          <w:rPr>
            <w:noProof/>
            <w:webHidden/>
          </w:rPr>
          <w:t>48</w:t>
        </w:r>
        <w:r w:rsidR="00490283">
          <w:rPr>
            <w:noProof/>
            <w:webHidden/>
          </w:rPr>
          <w:fldChar w:fldCharType="end"/>
        </w:r>
      </w:hyperlink>
    </w:p>
    <w:p w14:paraId="23C169C2" w14:textId="1D7D8C9A" w:rsidR="00490283" w:rsidRDefault="00B25712">
      <w:pPr>
        <w:pStyle w:val="TableofFigures"/>
        <w:rPr>
          <w:rFonts w:asciiTheme="minorHAnsi" w:eastAsiaTheme="minorEastAsia" w:hAnsiTheme="minorHAnsi" w:cstheme="minorBidi"/>
          <w:b w:val="0"/>
          <w:noProof/>
          <w:szCs w:val="22"/>
          <w:lang w:val="de-DE"/>
        </w:rPr>
      </w:pPr>
      <w:hyperlink w:anchor="_Toc99837079" w:history="1">
        <w:r w:rsidR="00490283" w:rsidRPr="00F519C7">
          <w:rPr>
            <w:rStyle w:val="Hyperlink"/>
            <w:rFonts w:eastAsia="MS Mincho"/>
            <w:noProof/>
          </w:rPr>
          <w:t>Figure 20: Definition of Length and Head Sizes</w:t>
        </w:r>
        <w:r w:rsidR="00490283">
          <w:rPr>
            <w:noProof/>
            <w:webHidden/>
          </w:rPr>
          <w:tab/>
        </w:r>
        <w:r w:rsidR="00490283">
          <w:rPr>
            <w:noProof/>
            <w:webHidden/>
          </w:rPr>
          <w:fldChar w:fldCharType="begin"/>
        </w:r>
        <w:r w:rsidR="00490283">
          <w:rPr>
            <w:noProof/>
            <w:webHidden/>
          </w:rPr>
          <w:instrText xml:space="preserve"> PAGEREF _Toc99837079 \h </w:instrText>
        </w:r>
        <w:r w:rsidR="00490283">
          <w:rPr>
            <w:noProof/>
            <w:webHidden/>
          </w:rPr>
        </w:r>
        <w:r w:rsidR="00490283">
          <w:rPr>
            <w:noProof/>
            <w:webHidden/>
          </w:rPr>
          <w:fldChar w:fldCharType="separate"/>
        </w:r>
        <w:r w:rsidR="00490283">
          <w:rPr>
            <w:noProof/>
            <w:webHidden/>
          </w:rPr>
          <w:t>49</w:t>
        </w:r>
        <w:r w:rsidR="00490283">
          <w:rPr>
            <w:noProof/>
            <w:webHidden/>
          </w:rPr>
          <w:fldChar w:fldCharType="end"/>
        </w:r>
      </w:hyperlink>
    </w:p>
    <w:p w14:paraId="4E02F78A" w14:textId="6B7501D8" w:rsidR="00490283" w:rsidRDefault="00B25712">
      <w:pPr>
        <w:pStyle w:val="TableofFigures"/>
        <w:rPr>
          <w:rFonts w:asciiTheme="minorHAnsi" w:eastAsiaTheme="minorEastAsia" w:hAnsiTheme="minorHAnsi" w:cstheme="minorBidi"/>
          <w:b w:val="0"/>
          <w:noProof/>
          <w:szCs w:val="22"/>
          <w:lang w:val="de-DE"/>
        </w:rPr>
      </w:pPr>
      <w:hyperlink w:anchor="_Toc99837080" w:history="1">
        <w:r w:rsidR="00490283" w:rsidRPr="00F519C7">
          <w:rPr>
            <w:rStyle w:val="Hyperlink"/>
            <w:rFonts w:eastAsia="MS Mincho"/>
            <w:noProof/>
          </w:rPr>
          <w:t>Figure 21: Definition of lead, pitch and starts of a thread.</w:t>
        </w:r>
        <w:r w:rsidR="00490283">
          <w:rPr>
            <w:noProof/>
            <w:webHidden/>
          </w:rPr>
          <w:tab/>
        </w:r>
        <w:r w:rsidR="00490283">
          <w:rPr>
            <w:noProof/>
            <w:webHidden/>
          </w:rPr>
          <w:fldChar w:fldCharType="begin"/>
        </w:r>
        <w:r w:rsidR="00490283">
          <w:rPr>
            <w:noProof/>
            <w:webHidden/>
          </w:rPr>
          <w:instrText xml:space="preserve"> PAGEREF _Toc99837080 \h </w:instrText>
        </w:r>
        <w:r w:rsidR="00490283">
          <w:rPr>
            <w:noProof/>
            <w:webHidden/>
          </w:rPr>
        </w:r>
        <w:r w:rsidR="00490283">
          <w:rPr>
            <w:noProof/>
            <w:webHidden/>
          </w:rPr>
          <w:fldChar w:fldCharType="separate"/>
        </w:r>
        <w:r w:rsidR="00490283">
          <w:rPr>
            <w:noProof/>
            <w:webHidden/>
          </w:rPr>
          <w:t>49</w:t>
        </w:r>
        <w:r w:rsidR="00490283">
          <w:rPr>
            <w:noProof/>
            <w:webHidden/>
          </w:rPr>
          <w:fldChar w:fldCharType="end"/>
        </w:r>
      </w:hyperlink>
    </w:p>
    <w:p w14:paraId="62DF4E95" w14:textId="5F99DA8D" w:rsidR="00490283" w:rsidRDefault="00B25712">
      <w:pPr>
        <w:pStyle w:val="TableofFigures"/>
        <w:rPr>
          <w:rFonts w:asciiTheme="minorHAnsi" w:eastAsiaTheme="minorEastAsia" w:hAnsiTheme="minorHAnsi" w:cstheme="minorBidi"/>
          <w:b w:val="0"/>
          <w:noProof/>
          <w:szCs w:val="22"/>
          <w:lang w:val="de-DE"/>
        </w:rPr>
      </w:pPr>
      <w:hyperlink w:anchor="_Toc99837081" w:history="1">
        <w:r w:rsidR="00490283" w:rsidRPr="00F519C7">
          <w:rPr>
            <w:rStyle w:val="Hyperlink"/>
            <w:rFonts w:eastAsia="MS Mincho"/>
            <w:noProof/>
          </w:rPr>
          <w:t>Figure 22: Bolt with welded nut</w:t>
        </w:r>
        <w:r w:rsidR="00490283">
          <w:rPr>
            <w:noProof/>
            <w:webHidden/>
          </w:rPr>
          <w:tab/>
        </w:r>
        <w:r w:rsidR="00490283">
          <w:rPr>
            <w:noProof/>
            <w:webHidden/>
          </w:rPr>
          <w:fldChar w:fldCharType="begin"/>
        </w:r>
        <w:r w:rsidR="00490283">
          <w:rPr>
            <w:noProof/>
            <w:webHidden/>
          </w:rPr>
          <w:instrText xml:space="preserve"> PAGEREF _Toc99837081 \h </w:instrText>
        </w:r>
        <w:r w:rsidR="00490283">
          <w:rPr>
            <w:noProof/>
            <w:webHidden/>
          </w:rPr>
        </w:r>
        <w:r w:rsidR="00490283">
          <w:rPr>
            <w:noProof/>
            <w:webHidden/>
          </w:rPr>
          <w:fldChar w:fldCharType="separate"/>
        </w:r>
        <w:r w:rsidR="00490283">
          <w:rPr>
            <w:noProof/>
            <w:webHidden/>
          </w:rPr>
          <w:t>59</w:t>
        </w:r>
        <w:r w:rsidR="00490283">
          <w:rPr>
            <w:noProof/>
            <w:webHidden/>
          </w:rPr>
          <w:fldChar w:fldCharType="end"/>
        </w:r>
      </w:hyperlink>
    </w:p>
    <w:p w14:paraId="2BD6A816" w14:textId="21B4A6A9" w:rsidR="00490283" w:rsidRDefault="00B25712">
      <w:pPr>
        <w:pStyle w:val="TableofFigures"/>
        <w:rPr>
          <w:rFonts w:asciiTheme="minorHAnsi" w:eastAsiaTheme="minorEastAsia" w:hAnsiTheme="minorHAnsi" w:cstheme="minorBidi"/>
          <w:b w:val="0"/>
          <w:noProof/>
          <w:szCs w:val="22"/>
          <w:lang w:val="de-DE"/>
        </w:rPr>
      </w:pPr>
      <w:hyperlink w:anchor="_Toc99837082" w:history="1">
        <w:r w:rsidR="00490283" w:rsidRPr="00F519C7">
          <w:rPr>
            <w:rStyle w:val="Hyperlink"/>
            <w:rFonts w:eastAsia="MS Mincho"/>
            <w:noProof/>
          </w:rPr>
          <w:t>Figure 23: Bolt with free nut</w:t>
        </w:r>
        <w:r w:rsidR="00490283">
          <w:rPr>
            <w:noProof/>
            <w:webHidden/>
          </w:rPr>
          <w:tab/>
        </w:r>
        <w:r w:rsidR="00490283">
          <w:rPr>
            <w:noProof/>
            <w:webHidden/>
          </w:rPr>
          <w:fldChar w:fldCharType="begin"/>
        </w:r>
        <w:r w:rsidR="00490283">
          <w:rPr>
            <w:noProof/>
            <w:webHidden/>
          </w:rPr>
          <w:instrText xml:space="preserve"> PAGEREF _Toc99837082 \h </w:instrText>
        </w:r>
        <w:r w:rsidR="00490283">
          <w:rPr>
            <w:noProof/>
            <w:webHidden/>
          </w:rPr>
        </w:r>
        <w:r w:rsidR="00490283">
          <w:rPr>
            <w:noProof/>
            <w:webHidden/>
          </w:rPr>
          <w:fldChar w:fldCharType="separate"/>
        </w:r>
        <w:r w:rsidR="00490283">
          <w:rPr>
            <w:noProof/>
            <w:webHidden/>
          </w:rPr>
          <w:t>59</w:t>
        </w:r>
        <w:r w:rsidR="00490283">
          <w:rPr>
            <w:noProof/>
            <w:webHidden/>
          </w:rPr>
          <w:fldChar w:fldCharType="end"/>
        </w:r>
      </w:hyperlink>
    </w:p>
    <w:p w14:paraId="64FB146E" w14:textId="680929DD" w:rsidR="00490283" w:rsidRDefault="00B25712">
      <w:pPr>
        <w:pStyle w:val="TableofFigures"/>
        <w:rPr>
          <w:rFonts w:asciiTheme="minorHAnsi" w:eastAsiaTheme="minorEastAsia" w:hAnsiTheme="minorHAnsi" w:cstheme="minorBidi"/>
          <w:b w:val="0"/>
          <w:noProof/>
          <w:szCs w:val="22"/>
          <w:lang w:val="de-DE"/>
        </w:rPr>
      </w:pPr>
      <w:hyperlink w:anchor="_Toc99837083" w:history="1">
        <w:r w:rsidR="00490283" w:rsidRPr="00F519C7">
          <w:rPr>
            <w:rStyle w:val="Hyperlink"/>
            <w:rFonts w:eastAsia="MS Mincho"/>
            <w:noProof/>
          </w:rPr>
          <w:t>Figure 24: Screw</w:t>
        </w:r>
        <w:r w:rsidR="00490283">
          <w:rPr>
            <w:noProof/>
            <w:webHidden/>
          </w:rPr>
          <w:tab/>
        </w:r>
        <w:r w:rsidR="00490283">
          <w:rPr>
            <w:noProof/>
            <w:webHidden/>
          </w:rPr>
          <w:fldChar w:fldCharType="begin"/>
        </w:r>
        <w:r w:rsidR="00490283">
          <w:rPr>
            <w:noProof/>
            <w:webHidden/>
          </w:rPr>
          <w:instrText xml:space="preserve"> PAGEREF _Toc99837083 \h </w:instrText>
        </w:r>
        <w:r w:rsidR="00490283">
          <w:rPr>
            <w:noProof/>
            <w:webHidden/>
          </w:rPr>
        </w:r>
        <w:r w:rsidR="00490283">
          <w:rPr>
            <w:noProof/>
            <w:webHidden/>
          </w:rPr>
          <w:fldChar w:fldCharType="separate"/>
        </w:r>
        <w:r w:rsidR="00490283">
          <w:rPr>
            <w:noProof/>
            <w:webHidden/>
          </w:rPr>
          <w:t>60</w:t>
        </w:r>
        <w:r w:rsidR="00490283">
          <w:rPr>
            <w:noProof/>
            <w:webHidden/>
          </w:rPr>
          <w:fldChar w:fldCharType="end"/>
        </w:r>
      </w:hyperlink>
    </w:p>
    <w:p w14:paraId="0F4BA1E5" w14:textId="1764EFE5" w:rsidR="00490283" w:rsidRDefault="00B25712">
      <w:pPr>
        <w:pStyle w:val="TableofFigures"/>
        <w:rPr>
          <w:rFonts w:asciiTheme="minorHAnsi" w:eastAsiaTheme="minorEastAsia" w:hAnsiTheme="minorHAnsi" w:cstheme="minorBidi"/>
          <w:b w:val="0"/>
          <w:noProof/>
          <w:szCs w:val="22"/>
          <w:lang w:val="de-DE"/>
        </w:rPr>
      </w:pPr>
      <w:hyperlink w:anchor="_Toc99837084" w:history="1">
        <w:r w:rsidR="00490283" w:rsidRPr="00F519C7">
          <w:rPr>
            <w:rStyle w:val="Hyperlink"/>
            <w:rFonts w:eastAsia="MS Mincho"/>
            <w:noProof/>
          </w:rPr>
          <w:t>Figure 25: Welded stud with free nut</w:t>
        </w:r>
        <w:r w:rsidR="00490283">
          <w:rPr>
            <w:noProof/>
            <w:webHidden/>
          </w:rPr>
          <w:tab/>
        </w:r>
        <w:r w:rsidR="00490283">
          <w:rPr>
            <w:noProof/>
            <w:webHidden/>
          </w:rPr>
          <w:fldChar w:fldCharType="begin"/>
        </w:r>
        <w:r w:rsidR="00490283">
          <w:rPr>
            <w:noProof/>
            <w:webHidden/>
          </w:rPr>
          <w:instrText xml:space="preserve"> PAGEREF _Toc99837084 \h </w:instrText>
        </w:r>
        <w:r w:rsidR="00490283">
          <w:rPr>
            <w:noProof/>
            <w:webHidden/>
          </w:rPr>
        </w:r>
        <w:r w:rsidR="00490283">
          <w:rPr>
            <w:noProof/>
            <w:webHidden/>
          </w:rPr>
          <w:fldChar w:fldCharType="separate"/>
        </w:r>
        <w:r w:rsidR="00490283">
          <w:rPr>
            <w:noProof/>
            <w:webHidden/>
          </w:rPr>
          <w:t>60</w:t>
        </w:r>
        <w:r w:rsidR="00490283">
          <w:rPr>
            <w:noProof/>
            <w:webHidden/>
          </w:rPr>
          <w:fldChar w:fldCharType="end"/>
        </w:r>
      </w:hyperlink>
    </w:p>
    <w:p w14:paraId="638E912D" w14:textId="75806FDA" w:rsidR="00490283" w:rsidRDefault="00B25712">
      <w:pPr>
        <w:pStyle w:val="TableofFigures"/>
        <w:rPr>
          <w:rFonts w:asciiTheme="minorHAnsi" w:eastAsiaTheme="minorEastAsia" w:hAnsiTheme="minorHAnsi" w:cstheme="minorBidi"/>
          <w:b w:val="0"/>
          <w:noProof/>
          <w:szCs w:val="22"/>
          <w:lang w:val="de-DE"/>
        </w:rPr>
      </w:pPr>
      <w:hyperlink w:anchor="_Toc99837085" w:history="1">
        <w:r w:rsidR="00490283" w:rsidRPr="00F519C7">
          <w:rPr>
            <w:rStyle w:val="Hyperlink"/>
            <w:rFonts w:eastAsia="MS Mincho"/>
            <w:noProof/>
          </w:rPr>
          <w:t>Figure 26: Plain stud</w:t>
        </w:r>
        <w:r w:rsidR="00490283">
          <w:rPr>
            <w:noProof/>
            <w:webHidden/>
          </w:rPr>
          <w:tab/>
        </w:r>
        <w:r w:rsidR="00490283">
          <w:rPr>
            <w:noProof/>
            <w:webHidden/>
          </w:rPr>
          <w:fldChar w:fldCharType="begin"/>
        </w:r>
        <w:r w:rsidR="00490283">
          <w:rPr>
            <w:noProof/>
            <w:webHidden/>
          </w:rPr>
          <w:instrText xml:space="preserve"> PAGEREF _Toc99837085 \h </w:instrText>
        </w:r>
        <w:r w:rsidR="00490283">
          <w:rPr>
            <w:noProof/>
            <w:webHidden/>
          </w:rPr>
        </w:r>
        <w:r w:rsidR="00490283">
          <w:rPr>
            <w:noProof/>
            <w:webHidden/>
          </w:rPr>
          <w:fldChar w:fldCharType="separate"/>
        </w:r>
        <w:r w:rsidR="00490283">
          <w:rPr>
            <w:noProof/>
            <w:webHidden/>
          </w:rPr>
          <w:t>61</w:t>
        </w:r>
        <w:r w:rsidR="00490283">
          <w:rPr>
            <w:noProof/>
            <w:webHidden/>
          </w:rPr>
          <w:fldChar w:fldCharType="end"/>
        </w:r>
      </w:hyperlink>
    </w:p>
    <w:p w14:paraId="6F645405" w14:textId="28A1E895" w:rsidR="00490283" w:rsidRDefault="00B25712">
      <w:pPr>
        <w:pStyle w:val="TableofFigures"/>
        <w:rPr>
          <w:rFonts w:asciiTheme="minorHAnsi" w:eastAsiaTheme="minorEastAsia" w:hAnsiTheme="minorHAnsi" w:cstheme="minorBidi"/>
          <w:b w:val="0"/>
          <w:noProof/>
          <w:szCs w:val="22"/>
          <w:lang w:val="de-DE"/>
        </w:rPr>
      </w:pPr>
      <w:hyperlink w:anchor="_Toc99837086" w:history="1">
        <w:r w:rsidR="00490283" w:rsidRPr="00F519C7">
          <w:rPr>
            <w:rStyle w:val="Hyperlink"/>
            <w:rFonts w:eastAsia="MS Mincho"/>
            <w:noProof/>
          </w:rPr>
          <w:t>Figure 27: Process of Flow Drill Screwing</w:t>
        </w:r>
        <w:r w:rsidR="00490283">
          <w:rPr>
            <w:noProof/>
            <w:webHidden/>
          </w:rPr>
          <w:tab/>
        </w:r>
        <w:r w:rsidR="00490283">
          <w:rPr>
            <w:noProof/>
            <w:webHidden/>
          </w:rPr>
          <w:fldChar w:fldCharType="begin"/>
        </w:r>
        <w:r w:rsidR="00490283">
          <w:rPr>
            <w:noProof/>
            <w:webHidden/>
          </w:rPr>
          <w:instrText xml:space="preserve"> PAGEREF _Toc99837086 \h </w:instrText>
        </w:r>
        <w:r w:rsidR="00490283">
          <w:rPr>
            <w:noProof/>
            <w:webHidden/>
          </w:rPr>
        </w:r>
        <w:r w:rsidR="00490283">
          <w:rPr>
            <w:noProof/>
            <w:webHidden/>
          </w:rPr>
          <w:fldChar w:fldCharType="separate"/>
        </w:r>
        <w:r w:rsidR="00490283">
          <w:rPr>
            <w:noProof/>
            <w:webHidden/>
          </w:rPr>
          <w:t>62</w:t>
        </w:r>
        <w:r w:rsidR="00490283">
          <w:rPr>
            <w:noProof/>
            <w:webHidden/>
          </w:rPr>
          <w:fldChar w:fldCharType="end"/>
        </w:r>
      </w:hyperlink>
    </w:p>
    <w:p w14:paraId="76F83A80" w14:textId="00E9A280" w:rsidR="00490283" w:rsidRDefault="00B25712">
      <w:pPr>
        <w:pStyle w:val="TableofFigures"/>
        <w:rPr>
          <w:rFonts w:asciiTheme="minorHAnsi" w:eastAsiaTheme="minorEastAsia" w:hAnsiTheme="minorHAnsi" w:cstheme="minorBidi"/>
          <w:b w:val="0"/>
          <w:noProof/>
          <w:szCs w:val="22"/>
          <w:lang w:val="de-DE"/>
        </w:rPr>
      </w:pPr>
      <w:hyperlink w:anchor="_Toc99837087" w:history="1">
        <w:r w:rsidR="00490283" w:rsidRPr="00F519C7">
          <w:rPr>
            <w:rStyle w:val="Hyperlink"/>
            <w:rFonts w:eastAsia="MS Mincho"/>
            <w:noProof/>
          </w:rPr>
          <w:t>Figure 28: Measures of applied FDS</w:t>
        </w:r>
        <w:r w:rsidR="00490283">
          <w:rPr>
            <w:noProof/>
            <w:webHidden/>
          </w:rPr>
          <w:tab/>
        </w:r>
        <w:r w:rsidR="00490283">
          <w:rPr>
            <w:noProof/>
            <w:webHidden/>
          </w:rPr>
          <w:fldChar w:fldCharType="begin"/>
        </w:r>
        <w:r w:rsidR="00490283">
          <w:rPr>
            <w:noProof/>
            <w:webHidden/>
          </w:rPr>
          <w:instrText xml:space="preserve"> PAGEREF _Toc99837087 \h </w:instrText>
        </w:r>
        <w:r w:rsidR="00490283">
          <w:rPr>
            <w:noProof/>
            <w:webHidden/>
          </w:rPr>
        </w:r>
        <w:r w:rsidR="00490283">
          <w:rPr>
            <w:noProof/>
            <w:webHidden/>
          </w:rPr>
          <w:fldChar w:fldCharType="separate"/>
        </w:r>
        <w:r w:rsidR="00490283">
          <w:rPr>
            <w:noProof/>
            <w:webHidden/>
          </w:rPr>
          <w:t>63</w:t>
        </w:r>
        <w:r w:rsidR="00490283">
          <w:rPr>
            <w:noProof/>
            <w:webHidden/>
          </w:rPr>
          <w:fldChar w:fldCharType="end"/>
        </w:r>
      </w:hyperlink>
    </w:p>
    <w:p w14:paraId="2BE935EA" w14:textId="70951D54" w:rsidR="00490283" w:rsidRDefault="00B25712">
      <w:pPr>
        <w:pStyle w:val="TableofFigures"/>
        <w:rPr>
          <w:rFonts w:asciiTheme="minorHAnsi" w:eastAsiaTheme="minorEastAsia" w:hAnsiTheme="minorHAnsi" w:cstheme="minorBidi"/>
          <w:b w:val="0"/>
          <w:noProof/>
          <w:szCs w:val="22"/>
          <w:lang w:val="de-DE"/>
        </w:rPr>
      </w:pPr>
      <w:hyperlink w:anchor="_Toc99837088" w:history="1">
        <w:r w:rsidR="00490283" w:rsidRPr="00F519C7">
          <w:rPr>
            <w:rStyle w:val="Hyperlink"/>
            <w:rFonts w:eastAsia="MS Mincho"/>
            <w:noProof/>
          </w:rPr>
          <w:t>Figure 29: Pre-machined or clearance hole in FDS connection</w:t>
        </w:r>
        <w:r w:rsidR="00490283">
          <w:rPr>
            <w:noProof/>
            <w:webHidden/>
          </w:rPr>
          <w:tab/>
        </w:r>
        <w:r w:rsidR="00490283">
          <w:rPr>
            <w:noProof/>
            <w:webHidden/>
          </w:rPr>
          <w:fldChar w:fldCharType="begin"/>
        </w:r>
        <w:r w:rsidR="00490283">
          <w:rPr>
            <w:noProof/>
            <w:webHidden/>
          </w:rPr>
          <w:instrText xml:space="preserve"> PAGEREF _Toc99837088 \h </w:instrText>
        </w:r>
        <w:r w:rsidR="00490283">
          <w:rPr>
            <w:noProof/>
            <w:webHidden/>
          </w:rPr>
        </w:r>
        <w:r w:rsidR="00490283">
          <w:rPr>
            <w:noProof/>
            <w:webHidden/>
          </w:rPr>
          <w:fldChar w:fldCharType="separate"/>
        </w:r>
        <w:r w:rsidR="00490283">
          <w:rPr>
            <w:noProof/>
            <w:webHidden/>
          </w:rPr>
          <w:t>63</w:t>
        </w:r>
        <w:r w:rsidR="00490283">
          <w:rPr>
            <w:noProof/>
            <w:webHidden/>
          </w:rPr>
          <w:fldChar w:fldCharType="end"/>
        </w:r>
      </w:hyperlink>
    </w:p>
    <w:p w14:paraId="2CC61DC3" w14:textId="4F20957B" w:rsidR="00490283" w:rsidRDefault="00B25712">
      <w:pPr>
        <w:pStyle w:val="TableofFigures"/>
        <w:rPr>
          <w:rFonts w:asciiTheme="minorHAnsi" w:eastAsiaTheme="minorEastAsia" w:hAnsiTheme="minorHAnsi" w:cstheme="minorBidi"/>
          <w:b w:val="0"/>
          <w:noProof/>
          <w:szCs w:val="22"/>
          <w:lang w:val="de-DE"/>
        </w:rPr>
      </w:pPr>
      <w:hyperlink w:anchor="_Toc99837089" w:history="1">
        <w:r w:rsidR="00490283" w:rsidRPr="00F519C7">
          <w:rPr>
            <w:rStyle w:val="Hyperlink"/>
            <w:rFonts w:eastAsia="MS Mincho"/>
            <w:noProof/>
          </w:rPr>
          <w:t>Figure 30: Pilot hole on sheet metal</w:t>
        </w:r>
        <w:r w:rsidR="00490283">
          <w:rPr>
            <w:noProof/>
            <w:webHidden/>
          </w:rPr>
          <w:tab/>
        </w:r>
        <w:r w:rsidR="00490283">
          <w:rPr>
            <w:noProof/>
            <w:webHidden/>
          </w:rPr>
          <w:fldChar w:fldCharType="begin"/>
        </w:r>
        <w:r w:rsidR="00490283">
          <w:rPr>
            <w:noProof/>
            <w:webHidden/>
          </w:rPr>
          <w:instrText xml:space="preserve"> PAGEREF _Toc99837089 \h </w:instrText>
        </w:r>
        <w:r w:rsidR="00490283">
          <w:rPr>
            <w:noProof/>
            <w:webHidden/>
          </w:rPr>
        </w:r>
        <w:r w:rsidR="00490283">
          <w:rPr>
            <w:noProof/>
            <w:webHidden/>
          </w:rPr>
          <w:fldChar w:fldCharType="separate"/>
        </w:r>
        <w:r w:rsidR="00490283">
          <w:rPr>
            <w:noProof/>
            <w:webHidden/>
          </w:rPr>
          <w:t>64</w:t>
        </w:r>
        <w:r w:rsidR="00490283">
          <w:rPr>
            <w:noProof/>
            <w:webHidden/>
          </w:rPr>
          <w:fldChar w:fldCharType="end"/>
        </w:r>
      </w:hyperlink>
    </w:p>
    <w:p w14:paraId="47708DD1" w14:textId="7DEDB89C" w:rsidR="00490283" w:rsidRDefault="00B25712">
      <w:pPr>
        <w:pStyle w:val="TableofFigures"/>
        <w:rPr>
          <w:rFonts w:asciiTheme="minorHAnsi" w:eastAsiaTheme="minorEastAsia" w:hAnsiTheme="minorHAnsi" w:cstheme="minorBidi"/>
          <w:b w:val="0"/>
          <w:noProof/>
          <w:szCs w:val="22"/>
          <w:lang w:val="de-DE"/>
        </w:rPr>
      </w:pPr>
      <w:hyperlink w:anchor="_Toc99837090" w:history="1">
        <w:r w:rsidR="00490283" w:rsidRPr="00F519C7">
          <w:rPr>
            <w:rStyle w:val="Hyperlink"/>
            <w:rFonts w:eastAsia="MS Mincho"/>
            <w:noProof/>
          </w:rPr>
          <w:t>Figure 31: Clinch Joint Dimensions</w:t>
        </w:r>
        <w:r w:rsidR="00490283">
          <w:rPr>
            <w:noProof/>
            <w:webHidden/>
          </w:rPr>
          <w:tab/>
        </w:r>
        <w:r w:rsidR="00490283">
          <w:rPr>
            <w:noProof/>
            <w:webHidden/>
          </w:rPr>
          <w:fldChar w:fldCharType="begin"/>
        </w:r>
        <w:r w:rsidR="00490283">
          <w:rPr>
            <w:noProof/>
            <w:webHidden/>
          </w:rPr>
          <w:instrText xml:space="preserve"> PAGEREF _Toc99837090 \h </w:instrText>
        </w:r>
        <w:r w:rsidR="00490283">
          <w:rPr>
            <w:noProof/>
            <w:webHidden/>
          </w:rPr>
        </w:r>
        <w:r w:rsidR="00490283">
          <w:rPr>
            <w:noProof/>
            <w:webHidden/>
          </w:rPr>
          <w:fldChar w:fldCharType="separate"/>
        </w:r>
        <w:r w:rsidR="00490283">
          <w:rPr>
            <w:noProof/>
            <w:webHidden/>
          </w:rPr>
          <w:t>66</w:t>
        </w:r>
        <w:r w:rsidR="00490283">
          <w:rPr>
            <w:noProof/>
            <w:webHidden/>
          </w:rPr>
          <w:fldChar w:fldCharType="end"/>
        </w:r>
      </w:hyperlink>
    </w:p>
    <w:p w14:paraId="43FD6BCF" w14:textId="7138C415" w:rsidR="00490283" w:rsidRDefault="00B25712">
      <w:pPr>
        <w:pStyle w:val="TableofFigures"/>
        <w:rPr>
          <w:rFonts w:asciiTheme="minorHAnsi" w:eastAsiaTheme="minorEastAsia" w:hAnsiTheme="minorHAnsi" w:cstheme="minorBidi"/>
          <w:b w:val="0"/>
          <w:noProof/>
          <w:szCs w:val="22"/>
          <w:lang w:val="de-DE"/>
        </w:rPr>
      </w:pPr>
      <w:hyperlink w:anchor="_Toc99837091" w:history="1">
        <w:r w:rsidR="00490283" w:rsidRPr="00F519C7">
          <w:rPr>
            <w:rStyle w:val="Hyperlink"/>
            <w:rFonts w:eastAsia="MS Mincho"/>
            <w:noProof/>
          </w:rPr>
          <w:t xml:space="preserve">Figure 32: Two example clinch systems </w:t>
        </w:r>
        <w:r w:rsidR="00490283" w:rsidRPr="00F519C7">
          <w:rPr>
            <w:rStyle w:val="Hyperlink"/>
            <w:rFonts w:eastAsia="MS Mincho"/>
            <w:noProof/>
            <w:lang w:val="en-US"/>
          </w:rPr>
          <w:t>[5]</w:t>
        </w:r>
        <w:r w:rsidR="00490283" w:rsidRPr="00F519C7">
          <w:rPr>
            <w:rStyle w:val="Hyperlink"/>
            <w:rFonts w:eastAsia="MS Mincho"/>
            <w:noProof/>
          </w:rPr>
          <w:t xml:space="preserve"> (TOX (left) and BTM’s Tog-L-Loc system)</w:t>
        </w:r>
        <w:r w:rsidR="00490283">
          <w:rPr>
            <w:noProof/>
            <w:webHidden/>
          </w:rPr>
          <w:tab/>
        </w:r>
        <w:r w:rsidR="00490283">
          <w:rPr>
            <w:noProof/>
            <w:webHidden/>
          </w:rPr>
          <w:fldChar w:fldCharType="begin"/>
        </w:r>
        <w:r w:rsidR="00490283">
          <w:rPr>
            <w:noProof/>
            <w:webHidden/>
          </w:rPr>
          <w:instrText xml:space="preserve"> PAGEREF _Toc99837091 \h </w:instrText>
        </w:r>
        <w:r w:rsidR="00490283">
          <w:rPr>
            <w:noProof/>
            <w:webHidden/>
          </w:rPr>
        </w:r>
        <w:r w:rsidR="00490283">
          <w:rPr>
            <w:noProof/>
            <w:webHidden/>
          </w:rPr>
          <w:fldChar w:fldCharType="separate"/>
        </w:r>
        <w:r w:rsidR="00490283">
          <w:rPr>
            <w:noProof/>
            <w:webHidden/>
          </w:rPr>
          <w:t>66</w:t>
        </w:r>
        <w:r w:rsidR="00490283">
          <w:rPr>
            <w:noProof/>
            <w:webHidden/>
          </w:rPr>
          <w:fldChar w:fldCharType="end"/>
        </w:r>
      </w:hyperlink>
    </w:p>
    <w:p w14:paraId="6C1DB8B7" w14:textId="7B42534B" w:rsidR="00490283" w:rsidRDefault="00B25712">
      <w:pPr>
        <w:pStyle w:val="TableofFigures"/>
        <w:rPr>
          <w:rFonts w:asciiTheme="minorHAnsi" w:eastAsiaTheme="minorEastAsia" w:hAnsiTheme="minorHAnsi" w:cstheme="minorBidi"/>
          <w:b w:val="0"/>
          <w:noProof/>
          <w:szCs w:val="22"/>
          <w:lang w:val="de-DE"/>
        </w:rPr>
      </w:pPr>
      <w:hyperlink w:anchor="_Toc99837092" w:history="1">
        <w:r w:rsidR="00490283" w:rsidRPr="00F519C7">
          <w:rPr>
            <w:rStyle w:val="Hyperlink"/>
            <w:rFonts w:eastAsia="MS Mincho"/>
            <w:noProof/>
          </w:rPr>
          <w:t>Figure 33: Heat Stakes: Process steps &amp; Design recommendations</w:t>
        </w:r>
        <w:r w:rsidR="00490283">
          <w:rPr>
            <w:noProof/>
            <w:webHidden/>
          </w:rPr>
          <w:tab/>
        </w:r>
        <w:r w:rsidR="00490283">
          <w:rPr>
            <w:noProof/>
            <w:webHidden/>
          </w:rPr>
          <w:fldChar w:fldCharType="begin"/>
        </w:r>
        <w:r w:rsidR="00490283">
          <w:rPr>
            <w:noProof/>
            <w:webHidden/>
          </w:rPr>
          <w:instrText xml:space="preserve"> PAGEREF _Toc99837092 \h </w:instrText>
        </w:r>
        <w:r w:rsidR="00490283">
          <w:rPr>
            <w:noProof/>
            <w:webHidden/>
          </w:rPr>
        </w:r>
        <w:r w:rsidR="00490283">
          <w:rPr>
            <w:noProof/>
            <w:webHidden/>
          </w:rPr>
          <w:fldChar w:fldCharType="separate"/>
        </w:r>
        <w:r w:rsidR="00490283">
          <w:rPr>
            <w:noProof/>
            <w:webHidden/>
          </w:rPr>
          <w:t>68</w:t>
        </w:r>
        <w:r w:rsidR="00490283">
          <w:rPr>
            <w:noProof/>
            <w:webHidden/>
          </w:rPr>
          <w:fldChar w:fldCharType="end"/>
        </w:r>
      </w:hyperlink>
    </w:p>
    <w:p w14:paraId="4B44407D" w14:textId="544C53C9" w:rsidR="00490283" w:rsidRDefault="00B25712">
      <w:pPr>
        <w:pStyle w:val="TableofFigures"/>
        <w:rPr>
          <w:rFonts w:asciiTheme="minorHAnsi" w:eastAsiaTheme="minorEastAsia" w:hAnsiTheme="minorHAnsi" w:cstheme="minorBidi"/>
          <w:b w:val="0"/>
          <w:noProof/>
          <w:szCs w:val="22"/>
          <w:lang w:val="de-DE"/>
        </w:rPr>
      </w:pPr>
      <w:hyperlink w:anchor="_Toc99837093" w:history="1">
        <w:r w:rsidR="00490283" w:rsidRPr="00F519C7">
          <w:rPr>
            <w:rStyle w:val="Hyperlink"/>
            <w:rFonts w:eastAsia="MS Mincho"/>
            <w:noProof/>
          </w:rPr>
          <w:t>Figure 34: A "Hairpin Clip"</w:t>
        </w:r>
        <w:r w:rsidR="00490283">
          <w:rPr>
            <w:noProof/>
            <w:webHidden/>
          </w:rPr>
          <w:tab/>
        </w:r>
        <w:r w:rsidR="00490283">
          <w:rPr>
            <w:noProof/>
            <w:webHidden/>
          </w:rPr>
          <w:fldChar w:fldCharType="begin"/>
        </w:r>
        <w:r w:rsidR="00490283">
          <w:rPr>
            <w:noProof/>
            <w:webHidden/>
          </w:rPr>
          <w:instrText xml:space="preserve"> PAGEREF _Toc99837093 \h </w:instrText>
        </w:r>
        <w:r w:rsidR="00490283">
          <w:rPr>
            <w:noProof/>
            <w:webHidden/>
          </w:rPr>
        </w:r>
        <w:r w:rsidR="00490283">
          <w:rPr>
            <w:noProof/>
            <w:webHidden/>
          </w:rPr>
          <w:fldChar w:fldCharType="separate"/>
        </w:r>
        <w:r w:rsidR="00490283">
          <w:rPr>
            <w:noProof/>
            <w:webHidden/>
          </w:rPr>
          <w:t>70</w:t>
        </w:r>
        <w:r w:rsidR="00490283">
          <w:rPr>
            <w:noProof/>
            <w:webHidden/>
          </w:rPr>
          <w:fldChar w:fldCharType="end"/>
        </w:r>
      </w:hyperlink>
    </w:p>
    <w:p w14:paraId="146AC691" w14:textId="5EBEF334" w:rsidR="00490283" w:rsidRDefault="00B25712">
      <w:pPr>
        <w:pStyle w:val="TableofFigures"/>
        <w:rPr>
          <w:rFonts w:asciiTheme="minorHAnsi" w:eastAsiaTheme="minorEastAsia" w:hAnsiTheme="minorHAnsi" w:cstheme="minorBidi"/>
          <w:b w:val="0"/>
          <w:noProof/>
          <w:szCs w:val="22"/>
          <w:lang w:val="de-DE"/>
        </w:rPr>
      </w:pPr>
      <w:hyperlink w:anchor="_Toc99837094" w:history="1">
        <w:r w:rsidR="00490283" w:rsidRPr="00F519C7">
          <w:rPr>
            <w:rStyle w:val="Hyperlink"/>
            <w:rFonts w:eastAsia="MS Mincho"/>
            <w:noProof/>
          </w:rPr>
          <w:t>Figure 35: Internal and External Circlips</w:t>
        </w:r>
        <w:r w:rsidR="00490283">
          <w:rPr>
            <w:noProof/>
            <w:webHidden/>
          </w:rPr>
          <w:tab/>
        </w:r>
        <w:r w:rsidR="00490283">
          <w:rPr>
            <w:noProof/>
            <w:webHidden/>
          </w:rPr>
          <w:fldChar w:fldCharType="begin"/>
        </w:r>
        <w:r w:rsidR="00490283">
          <w:rPr>
            <w:noProof/>
            <w:webHidden/>
          </w:rPr>
          <w:instrText xml:space="preserve"> PAGEREF _Toc99837094 \h </w:instrText>
        </w:r>
        <w:r w:rsidR="00490283">
          <w:rPr>
            <w:noProof/>
            <w:webHidden/>
          </w:rPr>
        </w:r>
        <w:r w:rsidR="00490283">
          <w:rPr>
            <w:noProof/>
            <w:webHidden/>
          </w:rPr>
          <w:fldChar w:fldCharType="separate"/>
        </w:r>
        <w:r w:rsidR="00490283">
          <w:rPr>
            <w:noProof/>
            <w:webHidden/>
          </w:rPr>
          <w:t>71</w:t>
        </w:r>
        <w:r w:rsidR="00490283">
          <w:rPr>
            <w:noProof/>
            <w:webHidden/>
          </w:rPr>
          <w:fldChar w:fldCharType="end"/>
        </w:r>
      </w:hyperlink>
    </w:p>
    <w:p w14:paraId="5F506345" w14:textId="0DF0D77A" w:rsidR="00490283" w:rsidRDefault="00B25712">
      <w:pPr>
        <w:pStyle w:val="TableofFigures"/>
        <w:rPr>
          <w:rFonts w:asciiTheme="minorHAnsi" w:eastAsiaTheme="minorEastAsia" w:hAnsiTheme="minorHAnsi" w:cstheme="minorBidi"/>
          <w:b w:val="0"/>
          <w:noProof/>
          <w:szCs w:val="22"/>
          <w:lang w:val="de-DE"/>
        </w:rPr>
      </w:pPr>
      <w:hyperlink w:anchor="_Toc99837095" w:history="1">
        <w:r w:rsidR="00490283" w:rsidRPr="00F519C7">
          <w:rPr>
            <w:rStyle w:val="Hyperlink"/>
            <w:rFonts w:eastAsia="MS Mincho"/>
            <w:noProof/>
          </w:rPr>
          <w:t>Figure 36: Clips Pushed into a Hole</w:t>
        </w:r>
        <w:r w:rsidR="00490283">
          <w:rPr>
            <w:noProof/>
            <w:webHidden/>
          </w:rPr>
          <w:tab/>
        </w:r>
        <w:r w:rsidR="00490283">
          <w:rPr>
            <w:noProof/>
            <w:webHidden/>
          </w:rPr>
          <w:fldChar w:fldCharType="begin"/>
        </w:r>
        <w:r w:rsidR="00490283">
          <w:rPr>
            <w:noProof/>
            <w:webHidden/>
          </w:rPr>
          <w:instrText xml:space="preserve"> PAGEREF _Toc99837095 \h </w:instrText>
        </w:r>
        <w:r w:rsidR="00490283">
          <w:rPr>
            <w:noProof/>
            <w:webHidden/>
          </w:rPr>
        </w:r>
        <w:r w:rsidR="00490283">
          <w:rPr>
            <w:noProof/>
            <w:webHidden/>
          </w:rPr>
          <w:fldChar w:fldCharType="separate"/>
        </w:r>
        <w:r w:rsidR="00490283">
          <w:rPr>
            <w:noProof/>
            <w:webHidden/>
          </w:rPr>
          <w:t>71</w:t>
        </w:r>
        <w:r w:rsidR="00490283">
          <w:rPr>
            <w:noProof/>
            <w:webHidden/>
          </w:rPr>
          <w:fldChar w:fldCharType="end"/>
        </w:r>
      </w:hyperlink>
    </w:p>
    <w:p w14:paraId="29FD298E" w14:textId="5CADA334" w:rsidR="00490283" w:rsidRDefault="00B25712">
      <w:pPr>
        <w:pStyle w:val="TableofFigures"/>
        <w:rPr>
          <w:rFonts w:asciiTheme="minorHAnsi" w:eastAsiaTheme="minorEastAsia" w:hAnsiTheme="minorHAnsi" w:cstheme="minorBidi"/>
          <w:b w:val="0"/>
          <w:noProof/>
          <w:szCs w:val="22"/>
          <w:lang w:val="de-DE"/>
        </w:rPr>
      </w:pPr>
      <w:hyperlink w:anchor="_Toc99837096" w:history="1">
        <w:r w:rsidR="00490283" w:rsidRPr="00F519C7">
          <w:rPr>
            <w:rStyle w:val="Hyperlink"/>
            <w:rFonts w:eastAsia="MS Mincho"/>
            <w:noProof/>
          </w:rPr>
          <w:t>Figure 37: Clips Sliding onto a Flat Surface</w:t>
        </w:r>
        <w:r w:rsidR="00490283">
          <w:rPr>
            <w:noProof/>
            <w:webHidden/>
          </w:rPr>
          <w:tab/>
        </w:r>
        <w:r w:rsidR="00490283">
          <w:rPr>
            <w:noProof/>
            <w:webHidden/>
          </w:rPr>
          <w:fldChar w:fldCharType="begin"/>
        </w:r>
        <w:r w:rsidR="00490283">
          <w:rPr>
            <w:noProof/>
            <w:webHidden/>
          </w:rPr>
          <w:instrText xml:space="preserve"> PAGEREF _Toc99837096 \h </w:instrText>
        </w:r>
        <w:r w:rsidR="00490283">
          <w:rPr>
            <w:noProof/>
            <w:webHidden/>
          </w:rPr>
        </w:r>
        <w:r w:rsidR="00490283">
          <w:rPr>
            <w:noProof/>
            <w:webHidden/>
          </w:rPr>
          <w:fldChar w:fldCharType="separate"/>
        </w:r>
        <w:r w:rsidR="00490283">
          <w:rPr>
            <w:noProof/>
            <w:webHidden/>
          </w:rPr>
          <w:t>71</w:t>
        </w:r>
        <w:r w:rsidR="00490283">
          <w:rPr>
            <w:noProof/>
            <w:webHidden/>
          </w:rPr>
          <w:fldChar w:fldCharType="end"/>
        </w:r>
      </w:hyperlink>
    </w:p>
    <w:p w14:paraId="702FFE1B" w14:textId="58E0AE61" w:rsidR="00490283" w:rsidRDefault="00B25712">
      <w:pPr>
        <w:pStyle w:val="TableofFigures"/>
        <w:rPr>
          <w:rFonts w:asciiTheme="minorHAnsi" w:eastAsiaTheme="minorEastAsia" w:hAnsiTheme="minorHAnsi" w:cstheme="minorBidi"/>
          <w:b w:val="0"/>
          <w:noProof/>
          <w:szCs w:val="22"/>
          <w:lang w:val="de-DE"/>
        </w:rPr>
      </w:pPr>
      <w:hyperlink w:anchor="_Toc99837097" w:history="1">
        <w:r w:rsidR="00490283" w:rsidRPr="00F519C7">
          <w:rPr>
            <w:rStyle w:val="Hyperlink"/>
            <w:rFonts w:eastAsia="MS Mincho"/>
            <w:noProof/>
          </w:rPr>
          <w:t>Figure 38: Cross Section of a nail joint connecting two Sheets</w:t>
        </w:r>
        <w:r w:rsidR="00490283">
          <w:rPr>
            <w:noProof/>
            <w:webHidden/>
          </w:rPr>
          <w:tab/>
        </w:r>
        <w:r w:rsidR="00490283">
          <w:rPr>
            <w:noProof/>
            <w:webHidden/>
          </w:rPr>
          <w:fldChar w:fldCharType="begin"/>
        </w:r>
        <w:r w:rsidR="00490283">
          <w:rPr>
            <w:noProof/>
            <w:webHidden/>
          </w:rPr>
          <w:instrText xml:space="preserve"> PAGEREF _Toc99837097 \h </w:instrText>
        </w:r>
        <w:r w:rsidR="00490283">
          <w:rPr>
            <w:noProof/>
            <w:webHidden/>
          </w:rPr>
        </w:r>
        <w:r w:rsidR="00490283">
          <w:rPr>
            <w:noProof/>
            <w:webHidden/>
          </w:rPr>
          <w:fldChar w:fldCharType="separate"/>
        </w:r>
        <w:r w:rsidR="00490283">
          <w:rPr>
            <w:noProof/>
            <w:webHidden/>
          </w:rPr>
          <w:t>73</w:t>
        </w:r>
        <w:r w:rsidR="00490283">
          <w:rPr>
            <w:noProof/>
            <w:webHidden/>
          </w:rPr>
          <w:fldChar w:fldCharType="end"/>
        </w:r>
      </w:hyperlink>
    </w:p>
    <w:p w14:paraId="7C34439F" w14:textId="473020AA" w:rsidR="00490283" w:rsidRDefault="00B25712">
      <w:pPr>
        <w:pStyle w:val="TableofFigures"/>
        <w:rPr>
          <w:rFonts w:asciiTheme="minorHAnsi" w:eastAsiaTheme="minorEastAsia" w:hAnsiTheme="minorHAnsi" w:cstheme="minorBidi"/>
          <w:b w:val="0"/>
          <w:noProof/>
          <w:szCs w:val="22"/>
          <w:lang w:val="de-DE"/>
        </w:rPr>
      </w:pPr>
      <w:hyperlink w:anchor="_Toc99837098" w:history="1">
        <w:r w:rsidR="00490283" w:rsidRPr="00F519C7">
          <w:rPr>
            <w:rStyle w:val="Hyperlink"/>
            <w:rFonts w:eastAsia="MS Mincho"/>
            <w:noProof/>
          </w:rPr>
          <w:t>Figure 39: Key measures of a nail &amp; examples of different nail types</w:t>
        </w:r>
        <w:r w:rsidR="00490283">
          <w:rPr>
            <w:noProof/>
            <w:webHidden/>
          </w:rPr>
          <w:tab/>
        </w:r>
        <w:r w:rsidR="00490283">
          <w:rPr>
            <w:noProof/>
            <w:webHidden/>
          </w:rPr>
          <w:fldChar w:fldCharType="begin"/>
        </w:r>
        <w:r w:rsidR="00490283">
          <w:rPr>
            <w:noProof/>
            <w:webHidden/>
          </w:rPr>
          <w:instrText xml:space="preserve"> PAGEREF _Toc99837098 \h </w:instrText>
        </w:r>
        <w:r w:rsidR="00490283">
          <w:rPr>
            <w:noProof/>
            <w:webHidden/>
          </w:rPr>
        </w:r>
        <w:r w:rsidR="00490283">
          <w:rPr>
            <w:noProof/>
            <w:webHidden/>
          </w:rPr>
          <w:fldChar w:fldCharType="separate"/>
        </w:r>
        <w:r w:rsidR="00490283">
          <w:rPr>
            <w:noProof/>
            <w:webHidden/>
          </w:rPr>
          <w:t>74</w:t>
        </w:r>
        <w:r w:rsidR="00490283">
          <w:rPr>
            <w:noProof/>
            <w:webHidden/>
          </w:rPr>
          <w:fldChar w:fldCharType="end"/>
        </w:r>
      </w:hyperlink>
    </w:p>
    <w:p w14:paraId="7C1327AA" w14:textId="70E657F7" w:rsidR="00490283" w:rsidRDefault="00B25712">
      <w:pPr>
        <w:pStyle w:val="TableofFigures"/>
        <w:rPr>
          <w:rFonts w:asciiTheme="minorHAnsi" w:eastAsiaTheme="minorEastAsia" w:hAnsiTheme="minorHAnsi" w:cstheme="minorBidi"/>
          <w:b w:val="0"/>
          <w:noProof/>
          <w:szCs w:val="22"/>
          <w:lang w:val="de-DE"/>
        </w:rPr>
      </w:pPr>
      <w:hyperlink w:anchor="_Toc99837099" w:history="1">
        <w:r w:rsidR="00490283" w:rsidRPr="00F519C7">
          <w:rPr>
            <w:rStyle w:val="Hyperlink"/>
            <w:rFonts w:eastAsia="MS Mincho"/>
            <w:noProof/>
          </w:rPr>
          <w:t xml:space="preserve">Figure 40: Process of Rotation Joining (ROTAV) </w:t>
        </w:r>
        <w:r w:rsidR="00490283" w:rsidRPr="00F519C7">
          <w:rPr>
            <w:rStyle w:val="Hyperlink"/>
            <w:rFonts w:eastAsia="MS Mincho"/>
            <w:noProof/>
            <w:lang w:val="en-US"/>
          </w:rPr>
          <w:t>[6]</w:t>
        </w:r>
        <w:r w:rsidR="00490283">
          <w:rPr>
            <w:noProof/>
            <w:webHidden/>
          </w:rPr>
          <w:tab/>
        </w:r>
        <w:r w:rsidR="00490283">
          <w:rPr>
            <w:noProof/>
            <w:webHidden/>
          </w:rPr>
          <w:fldChar w:fldCharType="begin"/>
        </w:r>
        <w:r w:rsidR="00490283">
          <w:rPr>
            <w:noProof/>
            <w:webHidden/>
          </w:rPr>
          <w:instrText xml:space="preserve"> PAGEREF _Toc99837099 \h </w:instrText>
        </w:r>
        <w:r w:rsidR="00490283">
          <w:rPr>
            <w:noProof/>
            <w:webHidden/>
          </w:rPr>
        </w:r>
        <w:r w:rsidR="00490283">
          <w:rPr>
            <w:noProof/>
            <w:webHidden/>
          </w:rPr>
          <w:fldChar w:fldCharType="separate"/>
        </w:r>
        <w:r w:rsidR="00490283">
          <w:rPr>
            <w:noProof/>
            <w:webHidden/>
          </w:rPr>
          <w:t>76</w:t>
        </w:r>
        <w:r w:rsidR="00490283">
          <w:rPr>
            <w:noProof/>
            <w:webHidden/>
          </w:rPr>
          <w:fldChar w:fldCharType="end"/>
        </w:r>
      </w:hyperlink>
    </w:p>
    <w:p w14:paraId="05E59D2C" w14:textId="23BAE3BB" w:rsidR="00490283" w:rsidRDefault="00B25712">
      <w:pPr>
        <w:pStyle w:val="TableofFigures"/>
        <w:rPr>
          <w:rFonts w:asciiTheme="minorHAnsi" w:eastAsiaTheme="minorEastAsia" w:hAnsiTheme="minorHAnsi" w:cstheme="minorBidi"/>
          <w:b w:val="0"/>
          <w:noProof/>
          <w:szCs w:val="22"/>
          <w:lang w:val="de-DE"/>
        </w:rPr>
      </w:pPr>
      <w:hyperlink w:anchor="_Toc99837100" w:history="1">
        <w:r w:rsidR="00490283" w:rsidRPr="00F519C7">
          <w:rPr>
            <w:rStyle w:val="Hyperlink"/>
            <w:rFonts w:eastAsia="MS Mincho"/>
            <w:noProof/>
          </w:rPr>
          <w:t xml:space="preserve">Figure 41: ROTAV connecting aluminum and steel sheets </w:t>
        </w:r>
        <w:r w:rsidR="00490283" w:rsidRPr="00F519C7">
          <w:rPr>
            <w:rStyle w:val="Hyperlink"/>
            <w:rFonts w:eastAsia="MS Mincho"/>
            <w:noProof/>
            <w:lang w:val="en-US"/>
          </w:rPr>
          <w:t>[6]</w:t>
        </w:r>
        <w:r w:rsidR="00490283">
          <w:rPr>
            <w:noProof/>
            <w:webHidden/>
          </w:rPr>
          <w:tab/>
        </w:r>
        <w:r w:rsidR="00490283">
          <w:rPr>
            <w:noProof/>
            <w:webHidden/>
          </w:rPr>
          <w:fldChar w:fldCharType="begin"/>
        </w:r>
        <w:r w:rsidR="00490283">
          <w:rPr>
            <w:noProof/>
            <w:webHidden/>
          </w:rPr>
          <w:instrText xml:space="preserve"> PAGEREF _Toc99837100 \h </w:instrText>
        </w:r>
        <w:r w:rsidR="00490283">
          <w:rPr>
            <w:noProof/>
            <w:webHidden/>
          </w:rPr>
        </w:r>
        <w:r w:rsidR="00490283">
          <w:rPr>
            <w:noProof/>
            <w:webHidden/>
          </w:rPr>
          <w:fldChar w:fldCharType="separate"/>
        </w:r>
        <w:r w:rsidR="00490283">
          <w:rPr>
            <w:noProof/>
            <w:webHidden/>
          </w:rPr>
          <w:t>77</w:t>
        </w:r>
        <w:r w:rsidR="00490283">
          <w:rPr>
            <w:noProof/>
            <w:webHidden/>
          </w:rPr>
          <w:fldChar w:fldCharType="end"/>
        </w:r>
      </w:hyperlink>
    </w:p>
    <w:p w14:paraId="54CB5090" w14:textId="31DAF304" w:rsidR="00490283" w:rsidRDefault="00B25712">
      <w:pPr>
        <w:pStyle w:val="TableofFigures"/>
        <w:rPr>
          <w:rFonts w:asciiTheme="minorHAnsi" w:eastAsiaTheme="minorEastAsia" w:hAnsiTheme="minorHAnsi" w:cstheme="minorBidi"/>
          <w:b w:val="0"/>
          <w:noProof/>
          <w:szCs w:val="22"/>
          <w:lang w:val="de-DE"/>
        </w:rPr>
      </w:pPr>
      <w:hyperlink w:anchor="_Toc99837101" w:history="1">
        <w:r w:rsidR="00490283" w:rsidRPr="00F519C7">
          <w:rPr>
            <w:rStyle w:val="Hyperlink"/>
            <w:rFonts w:eastAsia="MS Mincho"/>
            <w:noProof/>
          </w:rPr>
          <w:t>Figure 42: Terminology of a regular intermittent weld</w:t>
        </w:r>
        <w:r w:rsidR="00490283">
          <w:rPr>
            <w:noProof/>
            <w:webHidden/>
          </w:rPr>
          <w:tab/>
        </w:r>
        <w:r w:rsidR="00490283">
          <w:rPr>
            <w:noProof/>
            <w:webHidden/>
          </w:rPr>
          <w:fldChar w:fldCharType="begin"/>
        </w:r>
        <w:r w:rsidR="00490283">
          <w:rPr>
            <w:noProof/>
            <w:webHidden/>
          </w:rPr>
          <w:instrText xml:space="preserve"> PAGEREF _Toc99837101 \h </w:instrText>
        </w:r>
        <w:r w:rsidR="00490283">
          <w:rPr>
            <w:noProof/>
            <w:webHidden/>
          </w:rPr>
        </w:r>
        <w:r w:rsidR="00490283">
          <w:rPr>
            <w:noProof/>
            <w:webHidden/>
          </w:rPr>
          <w:fldChar w:fldCharType="separate"/>
        </w:r>
        <w:r w:rsidR="00490283">
          <w:rPr>
            <w:noProof/>
            <w:webHidden/>
          </w:rPr>
          <w:t>80</w:t>
        </w:r>
        <w:r w:rsidR="00490283">
          <w:rPr>
            <w:noProof/>
            <w:webHidden/>
          </w:rPr>
          <w:fldChar w:fldCharType="end"/>
        </w:r>
      </w:hyperlink>
    </w:p>
    <w:p w14:paraId="16DE8B44" w14:textId="066DEBAE" w:rsidR="00490283" w:rsidRDefault="00B25712">
      <w:pPr>
        <w:pStyle w:val="TableofFigures"/>
        <w:rPr>
          <w:rFonts w:asciiTheme="minorHAnsi" w:eastAsiaTheme="minorEastAsia" w:hAnsiTheme="minorHAnsi" w:cstheme="minorBidi"/>
          <w:b w:val="0"/>
          <w:noProof/>
          <w:szCs w:val="22"/>
          <w:lang w:val="de-DE"/>
        </w:rPr>
      </w:pPr>
      <w:hyperlink w:anchor="_Toc99837102" w:history="1">
        <w:r w:rsidR="00490283" w:rsidRPr="00F519C7">
          <w:rPr>
            <w:rStyle w:val="Hyperlink"/>
            <w:rFonts w:eastAsia="MS Mincho"/>
            <w:noProof/>
          </w:rPr>
          <w:t>Figure 43: Regular intermittent weld with first spacing and last spacing</w:t>
        </w:r>
        <w:r w:rsidR="00490283">
          <w:rPr>
            <w:noProof/>
            <w:webHidden/>
          </w:rPr>
          <w:tab/>
        </w:r>
        <w:r w:rsidR="00490283">
          <w:rPr>
            <w:noProof/>
            <w:webHidden/>
          </w:rPr>
          <w:fldChar w:fldCharType="begin"/>
        </w:r>
        <w:r w:rsidR="00490283">
          <w:rPr>
            <w:noProof/>
            <w:webHidden/>
          </w:rPr>
          <w:instrText xml:space="preserve"> PAGEREF _Toc99837102 \h </w:instrText>
        </w:r>
        <w:r w:rsidR="00490283">
          <w:rPr>
            <w:noProof/>
            <w:webHidden/>
          </w:rPr>
        </w:r>
        <w:r w:rsidR="00490283">
          <w:rPr>
            <w:noProof/>
            <w:webHidden/>
          </w:rPr>
          <w:fldChar w:fldCharType="separate"/>
        </w:r>
        <w:r w:rsidR="00490283">
          <w:rPr>
            <w:noProof/>
            <w:webHidden/>
          </w:rPr>
          <w:t>80</w:t>
        </w:r>
        <w:r w:rsidR="00490283">
          <w:rPr>
            <w:noProof/>
            <w:webHidden/>
          </w:rPr>
          <w:fldChar w:fldCharType="end"/>
        </w:r>
      </w:hyperlink>
    </w:p>
    <w:p w14:paraId="72917934" w14:textId="552E13BF" w:rsidR="00490283" w:rsidRDefault="00B25712">
      <w:pPr>
        <w:pStyle w:val="TableofFigures"/>
        <w:rPr>
          <w:rFonts w:asciiTheme="minorHAnsi" w:eastAsiaTheme="minorEastAsia" w:hAnsiTheme="minorHAnsi" w:cstheme="minorBidi"/>
          <w:b w:val="0"/>
          <w:noProof/>
          <w:szCs w:val="22"/>
          <w:lang w:val="de-DE"/>
        </w:rPr>
      </w:pPr>
      <w:hyperlink w:anchor="_Toc99837103" w:history="1">
        <w:r w:rsidR="00490283" w:rsidRPr="00F519C7">
          <w:rPr>
            <w:rStyle w:val="Hyperlink"/>
            <w:rFonts w:eastAsia="MS Mincho"/>
            <w:noProof/>
          </w:rPr>
          <w:t>Figure 44: Irregular intermittent welds</w:t>
        </w:r>
        <w:r w:rsidR="00490283">
          <w:rPr>
            <w:noProof/>
            <w:webHidden/>
          </w:rPr>
          <w:tab/>
        </w:r>
        <w:r w:rsidR="00490283">
          <w:rPr>
            <w:noProof/>
            <w:webHidden/>
          </w:rPr>
          <w:fldChar w:fldCharType="begin"/>
        </w:r>
        <w:r w:rsidR="00490283">
          <w:rPr>
            <w:noProof/>
            <w:webHidden/>
          </w:rPr>
          <w:instrText xml:space="preserve"> PAGEREF _Toc99837103 \h </w:instrText>
        </w:r>
        <w:r w:rsidR="00490283">
          <w:rPr>
            <w:noProof/>
            <w:webHidden/>
          </w:rPr>
        </w:r>
        <w:r w:rsidR="00490283">
          <w:rPr>
            <w:noProof/>
            <w:webHidden/>
          </w:rPr>
          <w:fldChar w:fldCharType="separate"/>
        </w:r>
        <w:r w:rsidR="00490283">
          <w:rPr>
            <w:noProof/>
            <w:webHidden/>
          </w:rPr>
          <w:t>81</w:t>
        </w:r>
        <w:r w:rsidR="00490283">
          <w:rPr>
            <w:noProof/>
            <w:webHidden/>
          </w:rPr>
          <w:fldChar w:fldCharType="end"/>
        </w:r>
      </w:hyperlink>
    </w:p>
    <w:p w14:paraId="51E3C75C" w14:textId="6B28C31E" w:rsidR="00490283" w:rsidRDefault="00B25712">
      <w:pPr>
        <w:pStyle w:val="TableofFigures"/>
        <w:rPr>
          <w:rFonts w:asciiTheme="minorHAnsi" w:eastAsiaTheme="minorEastAsia" w:hAnsiTheme="minorHAnsi" w:cstheme="minorBidi"/>
          <w:b w:val="0"/>
          <w:noProof/>
          <w:szCs w:val="22"/>
          <w:lang w:val="de-DE"/>
        </w:rPr>
      </w:pPr>
      <w:hyperlink w:anchor="_Toc99837104" w:history="1">
        <w:r w:rsidR="00490283" w:rsidRPr="00F519C7">
          <w:rPr>
            <w:rStyle w:val="Hyperlink"/>
            <w:rFonts w:eastAsia="MS Mincho"/>
            <w:noProof/>
          </w:rPr>
          <w:t>Figure 45: Longitudinal stiffener (top view)</w:t>
        </w:r>
        <w:r w:rsidR="00490283">
          <w:rPr>
            <w:noProof/>
            <w:webHidden/>
          </w:rPr>
          <w:tab/>
        </w:r>
        <w:r w:rsidR="00490283">
          <w:rPr>
            <w:noProof/>
            <w:webHidden/>
          </w:rPr>
          <w:fldChar w:fldCharType="begin"/>
        </w:r>
        <w:r w:rsidR="00490283">
          <w:rPr>
            <w:noProof/>
            <w:webHidden/>
          </w:rPr>
          <w:instrText xml:space="preserve"> PAGEREF _Toc99837104 \h </w:instrText>
        </w:r>
        <w:r w:rsidR="00490283">
          <w:rPr>
            <w:noProof/>
            <w:webHidden/>
          </w:rPr>
        </w:r>
        <w:r w:rsidR="00490283">
          <w:rPr>
            <w:noProof/>
            <w:webHidden/>
          </w:rPr>
          <w:fldChar w:fldCharType="separate"/>
        </w:r>
        <w:r w:rsidR="00490283">
          <w:rPr>
            <w:noProof/>
            <w:webHidden/>
          </w:rPr>
          <w:t>86</w:t>
        </w:r>
        <w:r w:rsidR="00490283">
          <w:rPr>
            <w:noProof/>
            <w:webHidden/>
          </w:rPr>
          <w:fldChar w:fldCharType="end"/>
        </w:r>
      </w:hyperlink>
    </w:p>
    <w:p w14:paraId="2A63FDD9" w14:textId="78E2646F" w:rsidR="00490283" w:rsidRDefault="00B25712">
      <w:pPr>
        <w:pStyle w:val="TableofFigures"/>
        <w:rPr>
          <w:rFonts w:asciiTheme="minorHAnsi" w:eastAsiaTheme="minorEastAsia" w:hAnsiTheme="minorHAnsi" w:cstheme="minorBidi"/>
          <w:b w:val="0"/>
          <w:noProof/>
          <w:szCs w:val="22"/>
          <w:lang w:val="de-DE"/>
        </w:rPr>
      </w:pPr>
      <w:hyperlink w:anchor="_Toc99837105" w:history="1">
        <w:r w:rsidR="00490283" w:rsidRPr="00F519C7">
          <w:rPr>
            <w:rStyle w:val="Hyperlink"/>
            <w:rFonts w:eastAsia="MS Mincho"/>
            <w:noProof/>
          </w:rPr>
          <w:t>Figure 46: Seam weld types and attributes</w:t>
        </w:r>
        <w:r w:rsidR="00490283">
          <w:rPr>
            <w:noProof/>
            <w:webHidden/>
          </w:rPr>
          <w:tab/>
        </w:r>
        <w:r w:rsidR="00490283">
          <w:rPr>
            <w:noProof/>
            <w:webHidden/>
          </w:rPr>
          <w:fldChar w:fldCharType="begin"/>
        </w:r>
        <w:r w:rsidR="00490283">
          <w:rPr>
            <w:noProof/>
            <w:webHidden/>
          </w:rPr>
          <w:instrText xml:space="preserve"> PAGEREF _Toc99837105 \h </w:instrText>
        </w:r>
        <w:r w:rsidR="00490283">
          <w:rPr>
            <w:noProof/>
            <w:webHidden/>
          </w:rPr>
        </w:r>
        <w:r w:rsidR="00490283">
          <w:rPr>
            <w:noProof/>
            <w:webHidden/>
          </w:rPr>
          <w:fldChar w:fldCharType="separate"/>
        </w:r>
        <w:r w:rsidR="00490283">
          <w:rPr>
            <w:noProof/>
            <w:webHidden/>
          </w:rPr>
          <w:t>87</w:t>
        </w:r>
        <w:r w:rsidR="00490283">
          <w:rPr>
            <w:noProof/>
            <w:webHidden/>
          </w:rPr>
          <w:fldChar w:fldCharType="end"/>
        </w:r>
      </w:hyperlink>
    </w:p>
    <w:p w14:paraId="590E371C" w14:textId="541A1CFE" w:rsidR="00490283" w:rsidRDefault="00B25712">
      <w:pPr>
        <w:pStyle w:val="TableofFigures"/>
        <w:rPr>
          <w:rFonts w:asciiTheme="minorHAnsi" w:eastAsiaTheme="minorEastAsia" w:hAnsiTheme="minorHAnsi" w:cstheme="minorBidi"/>
          <w:b w:val="0"/>
          <w:noProof/>
          <w:szCs w:val="22"/>
          <w:lang w:val="de-DE"/>
        </w:rPr>
      </w:pPr>
      <w:hyperlink w:anchor="_Toc99837106" w:history="1">
        <w:r w:rsidR="00490283" w:rsidRPr="00F519C7">
          <w:rPr>
            <w:rStyle w:val="Hyperlink"/>
            <w:rFonts w:eastAsia="MS Mincho"/>
            <w:noProof/>
          </w:rPr>
          <w:t>Figure 47: χMCF Structure of a Seam Weld (connection_1d)</w:t>
        </w:r>
        <w:r w:rsidR="00490283">
          <w:rPr>
            <w:noProof/>
            <w:webHidden/>
          </w:rPr>
          <w:tab/>
        </w:r>
        <w:r w:rsidR="00490283">
          <w:rPr>
            <w:noProof/>
            <w:webHidden/>
          </w:rPr>
          <w:fldChar w:fldCharType="begin"/>
        </w:r>
        <w:r w:rsidR="00490283">
          <w:rPr>
            <w:noProof/>
            <w:webHidden/>
          </w:rPr>
          <w:instrText xml:space="preserve"> PAGEREF _Toc99837106 \h </w:instrText>
        </w:r>
        <w:r w:rsidR="00490283">
          <w:rPr>
            <w:noProof/>
            <w:webHidden/>
          </w:rPr>
        </w:r>
        <w:r w:rsidR="00490283">
          <w:rPr>
            <w:noProof/>
            <w:webHidden/>
          </w:rPr>
          <w:fldChar w:fldCharType="separate"/>
        </w:r>
        <w:r w:rsidR="00490283">
          <w:rPr>
            <w:noProof/>
            <w:webHidden/>
          </w:rPr>
          <w:t>88</w:t>
        </w:r>
        <w:r w:rsidR="00490283">
          <w:rPr>
            <w:noProof/>
            <w:webHidden/>
          </w:rPr>
          <w:fldChar w:fldCharType="end"/>
        </w:r>
      </w:hyperlink>
    </w:p>
    <w:p w14:paraId="11651FBE" w14:textId="2AFCFFE4" w:rsidR="00490283" w:rsidRDefault="00B25712">
      <w:pPr>
        <w:pStyle w:val="TableofFigures"/>
        <w:rPr>
          <w:rFonts w:asciiTheme="minorHAnsi" w:eastAsiaTheme="minorEastAsia" w:hAnsiTheme="minorHAnsi" w:cstheme="minorBidi"/>
          <w:b w:val="0"/>
          <w:noProof/>
          <w:szCs w:val="22"/>
          <w:lang w:val="de-DE"/>
        </w:rPr>
      </w:pPr>
      <w:hyperlink w:anchor="_Toc99837107" w:history="1">
        <w:r w:rsidR="00490283" w:rsidRPr="00F519C7">
          <w:rPr>
            <w:rStyle w:val="Hyperlink"/>
            <w:rFonts w:eastAsia="MS Mincho"/>
            <w:noProof/>
          </w:rPr>
          <w:t>Figure 48: Sheet Parameters vs.  Weld Position Parameters</w:t>
        </w:r>
        <w:r w:rsidR="00490283">
          <w:rPr>
            <w:noProof/>
            <w:webHidden/>
          </w:rPr>
          <w:tab/>
        </w:r>
        <w:r w:rsidR="00490283">
          <w:rPr>
            <w:noProof/>
            <w:webHidden/>
          </w:rPr>
          <w:fldChar w:fldCharType="begin"/>
        </w:r>
        <w:r w:rsidR="00490283">
          <w:rPr>
            <w:noProof/>
            <w:webHidden/>
          </w:rPr>
          <w:instrText xml:space="preserve"> PAGEREF _Toc99837107 \h </w:instrText>
        </w:r>
        <w:r w:rsidR="00490283">
          <w:rPr>
            <w:noProof/>
            <w:webHidden/>
          </w:rPr>
        </w:r>
        <w:r w:rsidR="00490283">
          <w:rPr>
            <w:noProof/>
            <w:webHidden/>
          </w:rPr>
          <w:fldChar w:fldCharType="separate"/>
        </w:r>
        <w:r w:rsidR="00490283">
          <w:rPr>
            <w:noProof/>
            <w:webHidden/>
          </w:rPr>
          <w:t>91</w:t>
        </w:r>
        <w:r w:rsidR="00490283">
          <w:rPr>
            <w:noProof/>
            <w:webHidden/>
          </w:rPr>
          <w:fldChar w:fldCharType="end"/>
        </w:r>
      </w:hyperlink>
    </w:p>
    <w:p w14:paraId="6F7F6515" w14:textId="2B1356CE" w:rsidR="00490283" w:rsidRDefault="00B25712">
      <w:pPr>
        <w:pStyle w:val="TableofFigures"/>
        <w:rPr>
          <w:rFonts w:asciiTheme="minorHAnsi" w:eastAsiaTheme="minorEastAsia" w:hAnsiTheme="minorHAnsi" w:cstheme="minorBidi"/>
          <w:b w:val="0"/>
          <w:noProof/>
          <w:szCs w:val="22"/>
          <w:lang w:val="de-DE"/>
        </w:rPr>
      </w:pPr>
      <w:hyperlink w:anchor="_Toc99837108" w:history="1">
        <w:r w:rsidR="00490283" w:rsidRPr="00F519C7">
          <w:rPr>
            <w:rStyle w:val="Hyperlink"/>
            <w:rFonts w:eastAsia="MS Mincho"/>
            <w:noProof/>
          </w:rPr>
          <w:t>Figure 49: Welding Position of a Y-Joint</w:t>
        </w:r>
        <w:r w:rsidR="00490283">
          <w:rPr>
            <w:noProof/>
            <w:webHidden/>
          </w:rPr>
          <w:tab/>
        </w:r>
        <w:r w:rsidR="00490283">
          <w:rPr>
            <w:noProof/>
            <w:webHidden/>
          </w:rPr>
          <w:fldChar w:fldCharType="begin"/>
        </w:r>
        <w:r w:rsidR="00490283">
          <w:rPr>
            <w:noProof/>
            <w:webHidden/>
          </w:rPr>
          <w:instrText xml:space="preserve"> PAGEREF _Toc99837108 \h </w:instrText>
        </w:r>
        <w:r w:rsidR="00490283">
          <w:rPr>
            <w:noProof/>
            <w:webHidden/>
          </w:rPr>
        </w:r>
        <w:r w:rsidR="00490283">
          <w:rPr>
            <w:noProof/>
            <w:webHidden/>
          </w:rPr>
          <w:fldChar w:fldCharType="separate"/>
        </w:r>
        <w:r w:rsidR="00490283">
          <w:rPr>
            <w:noProof/>
            <w:webHidden/>
          </w:rPr>
          <w:t>92</w:t>
        </w:r>
        <w:r w:rsidR="00490283">
          <w:rPr>
            <w:noProof/>
            <w:webHidden/>
          </w:rPr>
          <w:fldChar w:fldCharType="end"/>
        </w:r>
      </w:hyperlink>
    </w:p>
    <w:p w14:paraId="0555C527" w14:textId="41A5D24E" w:rsidR="00490283" w:rsidRDefault="00B25712">
      <w:pPr>
        <w:pStyle w:val="TableofFigures"/>
        <w:rPr>
          <w:rFonts w:asciiTheme="minorHAnsi" w:eastAsiaTheme="minorEastAsia" w:hAnsiTheme="minorHAnsi" w:cstheme="minorBidi"/>
          <w:b w:val="0"/>
          <w:noProof/>
          <w:szCs w:val="22"/>
          <w:lang w:val="de-DE"/>
        </w:rPr>
      </w:pPr>
      <w:hyperlink w:anchor="_Toc99837109" w:history="1">
        <w:r w:rsidR="00490283" w:rsidRPr="00F519C7">
          <w:rPr>
            <w:rStyle w:val="Hyperlink"/>
            <w:rFonts w:eastAsia="MS Mincho"/>
            <w:noProof/>
          </w:rPr>
          <w:t>Figure 50: Welding Position vector direction and length</w:t>
        </w:r>
        <w:r w:rsidR="00490283">
          <w:rPr>
            <w:noProof/>
            <w:webHidden/>
          </w:rPr>
          <w:tab/>
        </w:r>
        <w:r w:rsidR="00490283">
          <w:rPr>
            <w:noProof/>
            <w:webHidden/>
          </w:rPr>
          <w:fldChar w:fldCharType="begin"/>
        </w:r>
        <w:r w:rsidR="00490283">
          <w:rPr>
            <w:noProof/>
            <w:webHidden/>
          </w:rPr>
          <w:instrText xml:space="preserve"> PAGEREF _Toc99837109 \h </w:instrText>
        </w:r>
        <w:r w:rsidR="00490283">
          <w:rPr>
            <w:noProof/>
            <w:webHidden/>
          </w:rPr>
        </w:r>
        <w:r w:rsidR="00490283">
          <w:rPr>
            <w:noProof/>
            <w:webHidden/>
          </w:rPr>
          <w:fldChar w:fldCharType="separate"/>
        </w:r>
        <w:r w:rsidR="00490283">
          <w:rPr>
            <w:noProof/>
            <w:webHidden/>
          </w:rPr>
          <w:t>94</w:t>
        </w:r>
        <w:r w:rsidR="00490283">
          <w:rPr>
            <w:noProof/>
            <w:webHidden/>
          </w:rPr>
          <w:fldChar w:fldCharType="end"/>
        </w:r>
      </w:hyperlink>
    </w:p>
    <w:p w14:paraId="467919A6" w14:textId="662AEEB8" w:rsidR="00490283" w:rsidRDefault="00B25712">
      <w:pPr>
        <w:pStyle w:val="TableofFigures"/>
        <w:rPr>
          <w:rFonts w:asciiTheme="minorHAnsi" w:eastAsiaTheme="minorEastAsia" w:hAnsiTheme="minorHAnsi" w:cstheme="minorBidi"/>
          <w:b w:val="0"/>
          <w:noProof/>
          <w:szCs w:val="22"/>
          <w:lang w:val="de-DE"/>
        </w:rPr>
      </w:pPr>
      <w:hyperlink r:id="rId16" w:anchor="_Toc99837110" w:history="1">
        <w:r w:rsidR="00490283" w:rsidRPr="00F519C7">
          <w:rPr>
            <w:rStyle w:val="Hyperlink"/>
            <w:rFonts w:eastAsia="MS Mincho"/>
            <w:noProof/>
          </w:rPr>
          <w:t>Figure 51: Butt Joint Sheet Layout</w:t>
        </w:r>
        <w:r w:rsidR="00490283">
          <w:rPr>
            <w:noProof/>
            <w:webHidden/>
          </w:rPr>
          <w:tab/>
        </w:r>
        <w:r w:rsidR="00490283">
          <w:rPr>
            <w:noProof/>
            <w:webHidden/>
          </w:rPr>
          <w:fldChar w:fldCharType="begin"/>
        </w:r>
        <w:r w:rsidR="00490283">
          <w:rPr>
            <w:noProof/>
            <w:webHidden/>
          </w:rPr>
          <w:instrText xml:space="preserve"> PAGEREF _Toc99837110 \h </w:instrText>
        </w:r>
        <w:r w:rsidR="00490283">
          <w:rPr>
            <w:noProof/>
            <w:webHidden/>
          </w:rPr>
        </w:r>
        <w:r w:rsidR="00490283">
          <w:rPr>
            <w:noProof/>
            <w:webHidden/>
          </w:rPr>
          <w:fldChar w:fldCharType="separate"/>
        </w:r>
        <w:r w:rsidR="00490283">
          <w:rPr>
            <w:noProof/>
            <w:webHidden/>
          </w:rPr>
          <w:t>97</w:t>
        </w:r>
        <w:r w:rsidR="00490283">
          <w:rPr>
            <w:noProof/>
            <w:webHidden/>
          </w:rPr>
          <w:fldChar w:fldCharType="end"/>
        </w:r>
      </w:hyperlink>
    </w:p>
    <w:p w14:paraId="2ED9BCCA" w14:textId="2A6AD2CD" w:rsidR="00490283" w:rsidRDefault="00B25712">
      <w:pPr>
        <w:pStyle w:val="TableofFigures"/>
        <w:rPr>
          <w:rFonts w:asciiTheme="minorHAnsi" w:eastAsiaTheme="minorEastAsia" w:hAnsiTheme="minorHAnsi" w:cstheme="minorBidi"/>
          <w:b w:val="0"/>
          <w:noProof/>
          <w:szCs w:val="22"/>
          <w:lang w:val="de-DE"/>
        </w:rPr>
      </w:pPr>
      <w:hyperlink r:id="rId17" w:anchor="_Toc99837111" w:history="1">
        <w:r w:rsidR="00490283" w:rsidRPr="00F519C7">
          <w:rPr>
            <w:rStyle w:val="Hyperlink"/>
            <w:rFonts w:eastAsia="MS Mincho"/>
            <w:noProof/>
          </w:rPr>
          <w:t>Figure 52: Butt Joint Weld parameters</w:t>
        </w:r>
        <w:r w:rsidR="00490283">
          <w:rPr>
            <w:noProof/>
            <w:webHidden/>
          </w:rPr>
          <w:tab/>
        </w:r>
        <w:r w:rsidR="00490283">
          <w:rPr>
            <w:noProof/>
            <w:webHidden/>
          </w:rPr>
          <w:fldChar w:fldCharType="begin"/>
        </w:r>
        <w:r w:rsidR="00490283">
          <w:rPr>
            <w:noProof/>
            <w:webHidden/>
          </w:rPr>
          <w:instrText xml:space="preserve"> PAGEREF _Toc99837111 \h </w:instrText>
        </w:r>
        <w:r w:rsidR="00490283">
          <w:rPr>
            <w:noProof/>
            <w:webHidden/>
          </w:rPr>
        </w:r>
        <w:r w:rsidR="00490283">
          <w:rPr>
            <w:noProof/>
            <w:webHidden/>
          </w:rPr>
          <w:fldChar w:fldCharType="separate"/>
        </w:r>
        <w:r w:rsidR="00490283">
          <w:rPr>
            <w:noProof/>
            <w:webHidden/>
          </w:rPr>
          <w:t>97</w:t>
        </w:r>
        <w:r w:rsidR="00490283">
          <w:rPr>
            <w:noProof/>
            <w:webHidden/>
          </w:rPr>
          <w:fldChar w:fldCharType="end"/>
        </w:r>
      </w:hyperlink>
    </w:p>
    <w:p w14:paraId="722C4FCC" w14:textId="2B8A1D76" w:rsidR="00490283" w:rsidRDefault="00B25712">
      <w:pPr>
        <w:pStyle w:val="TableofFigures"/>
        <w:rPr>
          <w:rFonts w:asciiTheme="minorHAnsi" w:eastAsiaTheme="minorEastAsia" w:hAnsiTheme="minorHAnsi" w:cstheme="minorBidi"/>
          <w:b w:val="0"/>
          <w:noProof/>
          <w:szCs w:val="22"/>
          <w:lang w:val="de-DE"/>
        </w:rPr>
      </w:pPr>
      <w:hyperlink r:id="rId18" w:anchor="_Toc99837112" w:history="1">
        <w:r w:rsidR="00490283" w:rsidRPr="00F519C7">
          <w:rPr>
            <w:rStyle w:val="Hyperlink"/>
            <w:rFonts w:eastAsia="MS Mincho"/>
            <w:noProof/>
          </w:rPr>
          <w:t>Figure 53: Corner Weld Sheet Layout</w:t>
        </w:r>
        <w:r w:rsidR="00490283">
          <w:rPr>
            <w:noProof/>
            <w:webHidden/>
          </w:rPr>
          <w:tab/>
        </w:r>
        <w:r w:rsidR="00490283">
          <w:rPr>
            <w:noProof/>
            <w:webHidden/>
          </w:rPr>
          <w:fldChar w:fldCharType="begin"/>
        </w:r>
        <w:r w:rsidR="00490283">
          <w:rPr>
            <w:noProof/>
            <w:webHidden/>
          </w:rPr>
          <w:instrText xml:space="preserve"> PAGEREF _Toc99837112 \h </w:instrText>
        </w:r>
        <w:r w:rsidR="00490283">
          <w:rPr>
            <w:noProof/>
            <w:webHidden/>
          </w:rPr>
        </w:r>
        <w:r w:rsidR="00490283">
          <w:rPr>
            <w:noProof/>
            <w:webHidden/>
          </w:rPr>
          <w:fldChar w:fldCharType="separate"/>
        </w:r>
        <w:r w:rsidR="00490283">
          <w:rPr>
            <w:noProof/>
            <w:webHidden/>
          </w:rPr>
          <w:t>99</w:t>
        </w:r>
        <w:r w:rsidR="00490283">
          <w:rPr>
            <w:noProof/>
            <w:webHidden/>
          </w:rPr>
          <w:fldChar w:fldCharType="end"/>
        </w:r>
      </w:hyperlink>
    </w:p>
    <w:p w14:paraId="28FE2AB7" w14:textId="69D2EFA9" w:rsidR="00490283" w:rsidRDefault="00B25712">
      <w:pPr>
        <w:pStyle w:val="TableofFigures"/>
        <w:rPr>
          <w:rFonts w:asciiTheme="minorHAnsi" w:eastAsiaTheme="minorEastAsia" w:hAnsiTheme="minorHAnsi" w:cstheme="minorBidi"/>
          <w:b w:val="0"/>
          <w:noProof/>
          <w:szCs w:val="22"/>
          <w:lang w:val="de-DE"/>
        </w:rPr>
      </w:pPr>
      <w:hyperlink r:id="rId19" w:anchor="_Toc99837113" w:history="1">
        <w:r w:rsidR="00490283" w:rsidRPr="00F519C7">
          <w:rPr>
            <w:rStyle w:val="Hyperlink"/>
            <w:rFonts w:eastAsia="MS Mincho"/>
            <w:noProof/>
          </w:rPr>
          <w:t>Figure 54: Corner Weld Parameters</w:t>
        </w:r>
        <w:r w:rsidR="00490283">
          <w:rPr>
            <w:noProof/>
            <w:webHidden/>
          </w:rPr>
          <w:tab/>
        </w:r>
        <w:r w:rsidR="00490283">
          <w:rPr>
            <w:noProof/>
            <w:webHidden/>
          </w:rPr>
          <w:fldChar w:fldCharType="begin"/>
        </w:r>
        <w:r w:rsidR="00490283">
          <w:rPr>
            <w:noProof/>
            <w:webHidden/>
          </w:rPr>
          <w:instrText xml:space="preserve"> PAGEREF _Toc99837113 \h </w:instrText>
        </w:r>
        <w:r w:rsidR="00490283">
          <w:rPr>
            <w:noProof/>
            <w:webHidden/>
          </w:rPr>
        </w:r>
        <w:r w:rsidR="00490283">
          <w:rPr>
            <w:noProof/>
            <w:webHidden/>
          </w:rPr>
          <w:fldChar w:fldCharType="separate"/>
        </w:r>
        <w:r w:rsidR="00490283">
          <w:rPr>
            <w:noProof/>
            <w:webHidden/>
          </w:rPr>
          <w:t>99</w:t>
        </w:r>
        <w:r w:rsidR="00490283">
          <w:rPr>
            <w:noProof/>
            <w:webHidden/>
          </w:rPr>
          <w:fldChar w:fldCharType="end"/>
        </w:r>
      </w:hyperlink>
    </w:p>
    <w:p w14:paraId="39B96DA5" w14:textId="65F0DD54" w:rsidR="00490283" w:rsidRDefault="00B25712">
      <w:pPr>
        <w:pStyle w:val="TableofFigures"/>
        <w:rPr>
          <w:rFonts w:asciiTheme="minorHAnsi" w:eastAsiaTheme="minorEastAsia" w:hAnsiTheme="minorHAnsi" w:cstheme="minorBidi"/>
          <w:b w:val="0"/>
          <w:noProof/>
          <w:szCs w:val="22"/>
          <w:lang w:val="de-DE"/>
        </w:rPr>
      </w:pPr>
      <w:hyperlink w:anchor="_Toc99837114" w:history="1">
        <w:r w:rsidR="00490283" w:rsidRPr="00F519C7">
          <w:rPr>
            <w:rStyle w:val="Hyperlink"/>
            <w:rFonts w:eastAsia="MS Mincho"/>
            <w:noProof/>
          </w:rPr>
          <w:t>Figure 55: Corner Weld Sheet Layout</w:t>
        </w:r>
        <w:r w:rsidR="00490283">
          <w:rPr>
            <w:noProof/>
            <w:webHidden/>
          </w:rPr>
          <w:tab/>
        </w:r>
        <w:r w:rsidR="00490283">
          <w:rPr>
            <w:noProof/>
            <w:webHidden/>
          </w:rPr>
          <w:fldChar w:fldCharType="begin"/>
        </w:r>
        <w:r w:rsidR="00490283">
          <w:rPr>
            <w:noProof/>
            <w:webHidden/>
          </w:rPr>
          <w:instrText xml:space="preserve"> PAGEREF _Toc99837114 \h </w:instrText>
        </w:r>
        <w:r w:rsidR="00490283">
          <w:rPr>
            <w:noProof/>
            <w:webHidden/>
          </w:rPr>
        </w:r>
        <w:r w:rsidR="00490283">
          <w:rPr>
            <w:noProof/>
            <w:webHidden/>
          </w:rPr>
          <w:fldChar w:fldCharType="separate"/>
        </w:r>
        <w:r w:rsidR="00490283">
          <w:rPr>
            <w:noProof/>
            <w:webHidden/>
          </w:rPr>
          <w:t>101</w:t>
        </w:r>
        <w:r w:rsidR="00490283">
          <w:rPr>
            <w:noProof/>
            <w:webHidden/>
          </w:rPr>
          <w:fldChar w:fldCharType="end"/>
        </w:r>
      </w:hyperlink>
    </w:p>
    <w:p w14:paraId="19B03181" w14:textId="293A1C14" w:rsidR="00490283" w:rsidRDefault="00B25712">
      <w:pPr>
        <w:pStyle w:val="TableofFigures"/>
        <w:rPr>
          <w:rFonts w:asciiTheme="minorHAnsi" w:eastAsiaTheme="minorEastAsia" w:hAnsiTheme="minorHAnsi" w:cstheme="minorBidi"/>
          <w:b w:val="0"/>
          <w:noProof/>
          <w:szCs w:val="22"/>
          <w:lang w:val="de-DE"/>
        </w:rPr>
      </w:pPr>
      <w:hyperlink w:anchor="_Toc99837115" w:history="1">
        <w:r w:rsidR="00490283" w:rsidRPr="00F519C7">
          <w:rPr>
            <w:rStyle w:val="Hyperlink"/>
            <w:rFonts w:eastAsia="MS Mincho"/>
            <w:noProof/>
          </w:rPr>
          <w:t>Figure 56: Double Corner Weld Parameters</w:t>
        </w:r>
        <w:r w:rsidR="00490283">
          <w:rPr>
            <w:noProof/>
            <w:webHidden/>
          </w:rPr>
          <w:tab/>
        </w:r>
        <w:r w:rsidR="00490283">
          <w:rPr>
            <w:noProof/>
            <w:webHidden/>
          </w:rPr>
          <w:fldChar w:fldCharType="begin"/>
        </w:r>
        <w:r w:rsidR="00490283">
          <w:rPr>
            <w:noProof/>
            <w:webHidden/>
          </w:rPr>
          <w:instrText xml:space="preserve"> PAGEREF _Toc99837115 \h </w:instrText>
        </w:r>
        <w:r w:rsidR="00490283">
          <w:rPr>
            <w:noProof/>
            <w:webHidden/>
          </w:rPr>
        </w:r>
        <w:r w:rsidR="00490283">
          <w:rPr>
            <w:noProof/>
            <w:webHidden/>
          </w:rPr>
          <w:fldChar w:fldCharType="separate"/>
        </w:r>
        <w:r w:rsidR="00490283">
          <w:rPr>
            <w:noProof/>
            <w:webHidden/>
          </w:rPr>
          <w:t>101</w:t>
        </w:r>
        <w:r w:rsidR="00490283">
          <w:rPr>
            <w:noProof/>
            <w:webHidden/>
          </w:rPr>
          <w:fldChar w:fldCharType="end"/>
        </w:r>
      </w:hyperlink>
    </w:p>
    <w:p w14:paraId="1767DE2F" w14:textId="492C9B14" w:rsidR="00490283" w:rsidRDefault="00B25712">
      <w:pPr>
        <w:pStyle w:val="TableofFigures"/>
        <w:rPr>
          <w:rFonts w:asciiTheme="minorHAnsi" w:eastAsiaTheme="minorEastAsia" w:hAnsiTheme="minorHAnsi" w:cstheme="minorBidi"/>
          <w:b w:val="0"/>
          <w:noProof/>
          <w:szCs w:val="22"/>
          <w:lang w:val="de-DE"/>
        </w:rPr>
      </w:pPr>
      <w:hyperlink r:id="rId20" w:anchor="_Toc99837116" w:history="1">
        <w:r w:rsidR="00490283" w:rsidRPr="00F519C7">
          <w:rPr>
            <w:rStyle w:val="Hyperlink"/>
            <w:rFonts w:eastAsia="MS Mincho"/>
            <w:noProof/>
          </w:rPr>
          <w:t>Figure 57: Edge Weld Sheet Layout</w:t>
        </w:r>
        <w:r w:rsidR="00490283">
          <w:rPr>
            <w:noProof/>
            <w:webHidden/>
          </w:rPr>
          <w:tab/>
        </w:r>
        <w:r w:rsidR="00490283">
          <w:rPr>
            <w:noProof/>
            <w:webHidden/>
          </w:rPr>
          <w:fldChar w:fldCharType="begin"/>
        </w:r>
        <w:r w:rsidR="00490283">
          <w:rPr>
            <w:noProof/>
            <w:webHidden/>
          </w:rPr>
          <w:instrText xml:space="preserve"> PAGEREF _Toc99837116 \h </w:instrText>
        </w:r>
        <w:r w:rsidR="00490283">
          <w:rPr>
            <w:noProof/>
            <w:webHidden/>
          </w:rPr>
        </w:r>
        <w:r w:rsidR="00490283">
          <w:rPr>
            <w:noProof/>
            <w:webHidden/>
          </w:rPr>
          <w:fldChar w:fldCharType="separate"/>
        </w:r>
        <w:r w:rsidR="00490283">
          <w:rPr>
            <w:noProof/>
            <w:webHidden/>
          </w:rPr>
          <w:t>104</w:t>
        </w:r>
        <w:r w:rsidR="00490283">
          <w:rPr>
            <w:noProof/>
            <w:webHidden/>
          </w:rPr>
          <w:fldChar w:fldCharType="end"/>
        </w:r>
      </w:hyperlink>
    </w:p>
    <w:p w14:paraId="06C36D05" w14:textId="161C2B0D" w:rsidR="00490283" w:rsidRDefault="00B25712">
      <w:pPr>
        <w:pStyle w:val="TableofFigures"/>
        <w:rPr>
          <w:rFonts w:asciiTheme="minorHAnsi" w:eastAsiaTheme="minorEastAsia" w:hAnsiTheme="minorHAnsi" w:cstheme="minorBidi"/>
          <w:b w:val="0"/>
          <w:noProof/>
          <w:szCs w:val="22"/>
          <w:lang w:val="de-DE"/>
        </w:rPr>
      </w:pPr>
      <w:hyperlink r:id="rId21" w:anchor="_Toc99837117" w:history="1">
        <w:r w:rsidR="00490283" w:rsidRPr="00F519C7">
          <w:rPr>
            <w:rStyle w:val="Hyperlink"/>
            <w:rFonts w:eastAsia="MS Mincho"/>
            <w:noProof/>
          </w:rPr>
          <w:t>Figure 58: Edge Weld parameters</w:t>
        </w:r>
        <w:r w:rsidR="00490283">
          <w:rPr>
            <w:noProof/>
            <w:webHidden/>
          </w:rPr>
          <w:tab/>
        </w:r>
        <w:r w:rsidR="00490283">
          <w:rPr>
            <w:noProof/>
            <w:webHidden/>
          </w:rPr>
          <w:fldChar w:fldCharType="begin"/>
        </w:r>
        <w:r w:rsidR="00490283">
          <w:rPr>
            <w:noProof/>
            <w:webHidden/>
          </w:rPr>
          <w:instrText xml:space="preserve"> PAGEREF _Toc99837117 \h </w:instrText>
        </w:r>
        <w:r w:rsidR="00490283">
          <w:rPr>
            <w:noProof/>
            <w:webHidden/>
          </w:rPr>
        </w:r>
        <w:r w:rsidR="00490283">
          <w:rPr>
            <w:noProof/>
            <w:webHidden/>
          </w:rPr>
          <w:fldChar w:fldCharType="separate"/>
        </w:r>
        <w:r w:rsidR="00490283">
          <w:rPr>
            <w:noProof/>
            <w:webHidden/>
          </w:rPr>
          <w:t>104</w:t>
        </w:r>
        <w:r w:rsidR="00490283">
          <w:rPr>
            <w:noProof/>
            <w:webHidden/>
          </w:rPr>
          <w:fldChar w:fldCharType="end"/>
        </w:r>
      </w:hyperlink>
    </w:p>
    <w:p w14:paraId="123A1849" w14:textId="3FC2E469" w:rsidR="00490283" w:rsidRDefault="00B25712">
      <w:pPr>
        <w:pStyle w:val="TableofFigures"/>
        <w:rPr>
          <w:rFonts w:asciiTheme="minorHAnsi" w:eastAsiaTheme="minorEastAsia" w:hAnsiTheme="minorHAnsi" w:cstheme="minorBidi"/>
          <w:b w:val="0"/>
          <w:noProof/>
          <w:szCs w:val="22"/>
          <w:lang w:val="de-DE"/>
        </w:rPr>
      </w:pPr>
      <w:hyperlink w:anchor="_Toc99837118" w:history="1">
        <w:r w:rsidR="00490283" w:rsidRPr="00F519C7">
          <w:rPr>
            <w:rStyle w:val="Hyperlink"/>
            <w:rFonts w:eastAsia="MS Mincho"/>
            <w:noProof/>
          </w:rPr>
          <w:t>Figure 59: I-Weld Sheet Layout</w:t>
        </w:r>
        <w:r w:rsidR="00490283">
          <w:rPr>
            <w:noProof/>
            <w:webHidden/>
          </w:rPr>
          <w:tab/>
        </w:r>
        <w:r w:rsidR="00490283">
          <w:rPr>
            <w:noProof/>
            <w:webHidden/>
          </w:rPr>
          <w:fldChar w:fldCharType="begin"/>
        </w:r>
        <w:r w:rsidR="00490283">
          <w:rPr>
            <w:noProof/>
            <w:webHidden/>
          </w:rPr>
          <w:instrText xml:space="preserve"> PAGEREF _Toc99837118 \h </w:instrText>
        </w:r>
        <w:r w:rsidR="00490283">
          <w:rPr>
            <w:noProof/>
            <w:webHidden/>
          </w:rPr>
        </w:r>
        <w:r w:rsidR="00490283">
          <w:rPr>
            <w:noProof/>
            <w:webHidden/>
          </w:rPr>
          <w:fldChar w:fldCharType="separate"/>
        </w:r>
        <w:r w:rsidR="00490283">
          <w:rPr>
            <w:noProof/>
            <w:webHidden/>
          </w:rPr>
          <w:t>107</w:t>
        </w:r>
        <w:r w:rsidR="00490283">
          <w:rPr>
            <w:noProof/>
            <w:webHidden/>
          </w:rPr>
          <w:fldChar w:fldCharType="end"/>
        </w:r>
      </w:hyperlink>
    </w:p>
    <w:p w14:paraId="59C25639" w14:textId="75488B2F" w:rsidR="00490283" w:rsidRDefault="00B25712">
      <w:pPr>
        <w:pStyle w:val="TableofFigures"/>
        <w:rPr>
          <w:rFonts w:asciiTheme="minorHAnsi" w:eastAsiaTheme="minorEastAsia" w:hAnsiTheme="minorHAnsi" w:cstheme="minorBidi"/>
          <w:b w:val="0"/>
          <w:noProof/>
          <w:szCs w:val="22"/>
          <w:lang w:val="de-DE"/>
        </w:rPr>
      </w:pPr>
      <w:hyperlink w:anchor="_Toc99837119" w:history="1">
        <w:r w:rsidR="00490283" w:rsidRPr="00F519C7">
          <w:rPr>
            <w:rStyle w:val="Hyperlink"/>
            <w:rFonts w:eastAsia="MS Mincho"/>
            <w:noProof/>
          </w:rPr>
          <w:t>Figure 60: I-Weld Parameters</w:t>
        </w:r>
        <w:r w:rsidR="00490283">
          <w:rPr>
            <w:noProof/>
            <w:webHidden/>
          </w:rPr>
          <w:tab/>
        </w:r>
        <w:r w:rsidR="00490283">
          <w:rPr>
            <w:noProof/>
            <w:webHidden/>
          </w:rPr>
          <w:fldChar w:fldCharType="begin"/>
        </w:r>
        <w:r w:rsidR="00490283">
          <w:rPr>
            <w:noProof/>
            <w:webHidden/>
          </w:rPr>
          <w:instrText xml:space="preserve"> PAGEREF _Toc99837119 \h </w:instrText>
        </w:r>
        <w:r w:rsidR="00490283">
          <w:rPr>
            <w:noProof/>
            <w:webHidden/>
          </w:rPr>
        </w:r>
        <w:r w:rsidR="00490283">
          <w:rPr>
            <w:noProof/>
            <w:webHidden/>
          </w:rPr>
          <w:fldChar w:fldCharType="separate"/>
        </w:r>
        <w:r w:rsidR="00490283">
          <w:rPr>
            <w:noProof/>
            <w:webHidden/>
          </w:rPr>
          <w:t>107</w:t>
        </w:r>
        <w:r w:rsidR="00490283">
          <w:rPr>
            <w:noProof/>
            <w:webHidden/>
          </w:rPr>
          <w:fldChar w:fldCharType="end"/>
        </w:r>
      </w:hyperlink>
    </w:p>
    <w:p w14:paraId="0F72C145" w14:textId="47A6C9F8" w:rsidR="00490283" w:rsidRDefault="00B25712">
      <w:pPr>
        <w:pStyle w:val="TableofFigures"/>
        <w:rPr>
          <w:rFonts w:asciiTheme="minorHAnsi" w:eastAsiaTheme="minorEastAsia" w:hAnsiTheme="minorHAnsi" w:cstheme="minorBidi"/>
          <w:b w:val="0"/>
          <w:noProof/>
          <w:szCs w:val="22"/>
          <w:lang w:val="de-DE"/>
        </w:rPr>
      </w:pPr>
      <w:hyperlink r:id="rId22" w:anchor="_Toc99837120" w:history="1">
        <w:r w:rsidR="00490283" w:rsidRPr="00F519C7">
          <w:rPr>
            <w:rStyle w:val="Hyperlink"/>
            <w:rFonts w:eastAsia="MS Mincho"/>
            <w:noProof/>
          </w:rPr>
          <w:t>Figure 61: Overlap Weld Sheet Layout</w:t>
        </w:r>
        <w:r w:rsidR="00490283">
          <w:rPr>
            <w:noProof/>
            <w:webHidden/>
          </w:rPr>
          <w:tab/>
        </w:r>
        <w:r w:rsidR="00490283">
          <w:rPr>
            <w:noProof/>
            <w:webHidden/>
          </w:rPr>
          <w:fldChar w:fldCharType="begin"/>
        </w:r>
        <w:r w:rsidR="00490283">
          <w:rPr>
            <w:noProof/>
            <w:webHidden/>
          </w:rPr>
          <w:instrText xml:space="preserve"> PAGEREF _Toc99837120 \h </w:instrText>
        </w:r>
        <w:r w:rsidR="00490283">
          <w:rPr>
            <w:noProof/>
            <w:webHidden/>
          </w:rPr>
        </w:r>
        <w:r w:rsidR="00490283">
          <w:rPr>
            <w:noProof/>
            <w:webHidden/>
          </w:rPr>
          <w:fldChar w:fldCharType="separate"/>
        </w:r>
        <w:r w:rsidR="00490283">
          <w:rPr>
            <w:noProof/>
            <w:webHidden/>
          </w:rPr>
          <w:t>109</w:t>
        </w:r>
        <w:r w:rsidR="00490283">
          <w:rPr>
            <w:noProof/>
            <w:webHidden/>
          </w:rPr>
          <w:fldChar w:fldCharType="end"/>
        </w:r>
      </w:hyperlink>
    </w:p>
    <w:p w14:paraId="406D3182" w14:textId="31B2A6E6" w:rsidR="00490283" w:rsidRDefault="00B25712">
      <w:pPr>
        <w:pStyle w:val="TableofFigures"/>
        <w:rPr>
          <w:rFonts w:asciiTheme="minorHAnsi" w:eastAsiaTheme="minorEastAsia" w:hAnsiTheme="minorHAnsi" w:cstheme="minorBidi"/>
          <w:b w:val="0"/>
          <w:noProof/>
          <w:szCs w:val="22"/>
          <w:lang w:val="de-DE"/>
        </w:rPr>
      </w:pPr>
      <w:hyperlink r:id="rId23" w:anchor="_Toc99837121" w:history="1">
        <w:r w:rsidR="00490283" w:rsidRPr="00F519C7">
          <w:rPr>
            <w:rStyle w:val="Hyperlink"/>
            <w:rFonts w:eastAsia="MS Mincho"/>
            <w:noProof/>
          </w:rPr>
          <w:t>Figure 62: Overlap Weld Parameters</w:t>
        </w:r>
        <w:r w:rsidR="00490283">
          <w:rPr>
            <w:noProof/>
            <w:webHidden/>
          </w:rPr>
          <w:tab/>
        </w:r>
        <w:r w:rsidR="00490283">
          <w:rPr>
            <w:noProof/>
            <w:webHidden/>
          </w:rPr>
          <w:fldChar w:fldCharType="begin"/>
        </w:r>
        <w:r w:rsidR="00490283">
          <w:rPr>
            <w:noProof/>
            <w:webHidden/>
          </w:rPr>
          <w:instrText xml:space="preserve"> PAGEREF _Toc99837121 \h </w:instrText>
        </w:r>
        <w:r w:rsidR="00490283">
          <w:rPr>
            <w:noProof/>
            <w:webHidden/>
          </w:rPr>
        </w:r>
        <w:r w:rsidR="00490283">
          <w:rPr>
            <w:noProof/>
            <w:webHidden/>
          </w:rPr>
          <w:fldChar w:fldCharType="separate"/>
        </w:r>
        <w:r w:rsidR="00490283">
          <w:rPr>
            <w:noProof/>
            <w:webHidden/>
          </w:rPr>
          <w:t>109</w:t>
        </w:r>
        <w:r w:rsidR="00490283">
          <w:rPr>
            <w:noProof/>
            <w:webHidden/>
          </w:rPr>
          <w:fldChar w:fldCharType="end"/>
        </w:r>
      </w:hyperlink>
    </w:p>
    <w:p w14:paraId="38111FF8" w14:textId="2AC9D49B" w:rsidR="00490283" w:rsidRDefault="00B25712">
      <w:pPr>
        <w:pStyle w:val="TableofFigures"/>
        <w:rPr>
          <w:rFonts w:asciiTheme="minorHAnsi" w:eastAsiaTheme="minorEastAsia" w:hAnsiTheme="minorHAnsi" w:cstheme="minorBidi"/>
          <w:b w:val="0"/>
          <w:noProof/>
          <w:szCs w:val="22"/>
          <w:lang w:val="de-DE"/>
        </w:rPr>
      </w:pPr>
      <w:hyperlink r:id="rId24" w:anchor="_Toc99837122" w:history="1">
        <w:r w:rsidR="00490283" w:rsidRPr="00F519C7">
          <w:rPr>
            <w:rStyle w:val="Hyperlink"/>
            <w:rFonts w:eastAsia="MS Mincho"/>
            <w:noProof/>
          </w:rPr>
          <w:t>Figure 63: Single Sided Double Overlap Weld</w:t>
        </w:r>
        <w:r w:rsidR="00490283">
          <w:rPr>
            <w:noProof/>
            <w:webHidden/>
          </w:rPr>
          <w:tab/>
        </w:r>
        <w:r w:rsidR="00490283">
          <w:rPr>
            <w:noProof/>
            <w:webHidden/>
          </w:rPr>
          <w:fldChar w:fldCharType="begin"/>
        </w:r>
        <w:r w:rsidR="00490283">
          <w:rPr>
            <w:noProof/>
            <w:webHidden/>
          </w:rPr>
          <w:instrText xml:space="preserve"> PAGEREF _Toc99837122 \h </w:instrText>
        </w:r>
        <w:r w:rsidR="00490283">
          <w:rPr>
            <w:noProof/>
            <w:webHidden/>
          </w:rPr>
        </w:r>
        <w:r w:rsidR="00490283">
          <w:rPr>
            <w:noProof/>
            <w:webHidden/>
          </w:rPr>
          <w:fldChar w:fldCharType="separate"/>
        </w:r>
        <w:r w:rsidR="00490283">
          <w:rPr>
            <w:noProof/>
            <w:webHidden/>
          </w:rPr>
          <w:t>109</w:t>
        </w:r>
        <w:r w:rsidR="00490283">
          <w:rPr>
            <w:noProof/>
            <w:webHidden/>
          </w:rPr>
          <w:fldChar w:fldCharType="end"/>
        </w:r>
      </w:hyperlink>
    </w:p>
    <w:p w14:paraId="04043B79" w14:textId="742E3F06" w:rsidR="00490283" w:rsidRDefault="00B25712">
      <w:pPr>
        <w:pStyle w:val="TableofFigures"/>
        <w:rPr>
          <w:rFonts w:asciiTheme="minorHAnsi" w:eastAsiaTheme="minorEastAsia" w:hAnsiTheme="minorHAnsi" w:cstheme="minorBidi"/>
          <w:b w:val="0"/>
          <w:noProof/>
          <w:szCs w:val="22"/>
          <w:lang w:val="de-DE"/>
        </w:rPr>
      </w:pPr>
      <w:hyperlink r:id="rId25" w:anchor="_Toc99837123" w:history="1">
        <w:r w:rsidR="00490283" w:rsidRPr="00F519C7">
          <w:rPr>
            <w:rStyle w:val="Hyperlink"/>
            <w:rFonts w:eastAsia="MS Mincho"/>
            <w:noProof/>
          </w:rPr>
          <w:t>Figure 64: Overlap Weld Parameter Details for lower (left) and upper (right) Weld Section</w:t>
        </w:r>
        <w:r w:rsidR="00490283">
          <w:rPr>
            <w:noProof/>
            <w:webHidden/>
          </w:rPr>
          <w:tab/>
        </w:r>
        <w:r w:rsidR="00490283">
          <w:rPr>
            <w:noProof/>
            <w:webHidden/>
          </w:rPr>
          <w:fldChar w:fldCharType="begin"/>
        </w:r>
        <w:r w:rsidR="00490283">
          <w:rPr>
            <w:noProof/>
            <w:webHidden/>
          </w:rPr>
          <w:instrText xml:space="preserve"> PAGEREF _Toc99837123 \h </w:instrText>
        </w:r>
        <w:r w:rsidR="00490283">
          <w:rPr>
            <w:noProof/>
            <w:webHidden/>
          </w:rPr>
        </w:r>
        <w:r w:rsidR="00490283">
          <w:rPr>
            <w:noProof/>
            <w:webHidden/>
          </w:rPr>
          <w:fldChar w:fldCharType="separate"/>
        </w:r>
        <w:r w:rsidR="00490283">
          <w:rPr>
            <w:noProof/>
            <w:webHidden/>
          </w:rPr>
          <w:t>110</w:t>
        </w:r>
        <w:r w:rsidR="00490283">
          <w:rPr>
            <w:noProof/>
            <w:webHidden/>
          </w:rPr>
          <w:fldChar w:fldCharType="end"/>
        </w:r>
      </w:hyperlink>
    </w:p>
    <w:p w14:paraId="316A4449" w14:textId="7B1FBDB5" w:rsidR="00490283" w:rsidRDefault="00B25712">
      <w:pPr>
        <w:pStyle w:val="TableofFigures"/>
        <w:rPr>
          <w:rFonts w:asciiTheme="minorHAnsi" w:eastAsiaTheme="minorEastAsia" w:hAnsiTheme="minorHAnsi" w:cstheme="minorBidi"/>
          <w:b w:val="0"/>
          <w:noProof/>
          <w:szCs w:val="22"/>
          <w:lang w:val="de-DE"/>
        </w:rPr>
      </w:pPr>
      <w:hyperlink r:id="rId26" w:anchor="_Toc99837124" w:history="1">
        <w:r w:rsidR="00490283" w:rsidRPr="00F519C7">
          <w:rPr>
            <w:rStyle w:val="Hyperlink"/>
            <w:rFonts w:eastAsia="MS Mincho"/>
            <w:noProof/>
          </w:rPr>
          <w:t>Figure 65: Double-Sided Double Overlap Weld</w:t>
        </w:r>
        <w:r w:rsidR="00490283">
          <w:rPr>
            <w:noProof/>
            <w:webHidden/>
          </w:rPr>
          <w:tab/>
        </w:r>
        <w:r w:rsidR="00490283">
          <w:rPr>
            <w:noProof/>
            <w:webHidden/>
          </w:rPr>
          <w:fldChar w:fldCharType="begin"/>
        </w:r>
        <w:r w:rsidR="00490283">
          <w:rPr>
            <w:noProof/>
            <w:webHidden/>
          </w:rPr>
          <w:instrText xml:space="preserve"> PAGEREF _Toc99837124 \h </w:instrText>
        </w:r>
        <w:r w:rsidR="00490283">
          <w:rPr>
            <w:noProof/>
            <w:webHidden/>
          </w:rPr>
        </w:r>
        <w:r w:rsidR="00490283">
          <w:rPr>
            <w:noProof/>
            <w:webHidden/>
          </w:rPr>
          <w:fldChar w:fldCharType="separate"/>
        </w:r>
        <w:r w:rsidR="00490283">
          <w:rPr>
            <w:noProof/>
            <w:webHidden/>
          </w:rPr>
          <w:t>110</w:t>
        </w:r>
        <w:r w:rsidR="00490283">
          <w:rPr>
            <w:noProof/>
            <w:webHidden/>
          </w:rPr>
          <w:fldChar w:fldCharType="end"/>
        </w:r>
      </w:hyperlink>
    </w:p>
    <w:p w14:paraId="54CA6841" w14:textId="4F32E503" w:rsidR="00490283" w:rsidRDefault="00B25712">
      <w:pPr>
        <w:pStyle w:val="TableofFigures"/>
        <w:rPr>
          <w:rFonts w:asciiTheme="minorHAnsi" w:eastAsiaTheme="minorEastAsia" w:hAnsiTheme="minorHAnsi" w:cstheme="minorBidi"/>
          <w:b w:val="0"/>
          <w:noProof/>
          <w:szCs w:val="22"/>
          <w:lang w:val="de-DE"/>
        </w:rPr>
      </w:pPr>
      <w:hyperlink r:id="rId27" w:anchor="_Toc99837125" w:history="1">
        <w:r w:rsidR="00490283" w:rsidRPr="00F519C7">
          <w:rPr>
            <w:rStyle w:val="Hyperlink"/>
            <w:rFonts w:eastAsia="MS Mincho"/>
            <w:noProof/>
          </w:rPr>
          <w:t>Figure 66: Parameters of Double-Sided Double Overlap Weld (left: upper section; right: lower section)</w:t>
        </w:r>
        <w:r w:rsidR="00490283">
          <w:rPr>
            <w:noProof/>
            <w:webHidden/>
          </w:rPr>
          <w:tab/>
        </w:r>
        <w:r w:rsidR="00490283">
          <w:rPr>
            <w:noProof/>
            <w:webHidden/>
          </w:rPr>
          <w:fldChar w:fldCharType="begin"/>
        </w:r>
        <w:r w:rsidR="00490283">
          <w:rPr>
            <w:noProof/>
            <w:webHidden/>
          </w:rPr>
          <w:instrText xml:space="preserve"> PAGEREF _Toc99837125 \h </w:instrText>
        </w:r>
        <w:r w:rsidR="00490283">
          <w:rPr>
            <w:noProof/>
            <w:webHidden/>
          </w:rPr>
        </w:r>
        <w:r w:rsidR="00490283">
          <w:rPr>
            <w:noProof/>
            <w:webHidden/>
          </w:rPr>
          <w:fldChar w:fldCharType="separate"/>
        </w:r>
        <w:r w:rsidR="00490283">
          <w:rPr>
            <w:noProof/>
            <w:webHidden/>
          </w:rPr>
          <w:t>110</w:t>
        </w:r>
        <w:r w:rsidR="00490283">
          <w:rPr>
            <w:noProof/>
            <w:webHidden/>
          </w:rPr>
          <w:fldChar w:fldCharType="end"/>
        </w:r>
      </w:hyperlink>
    </w:p>
    <w:p w14:paraId="740E673E" w14:textId="5B123228" w:rsidR="00490283" w:rsidRDefault="00B25712">
      <w:pPr>
        <w:pStyle w:val="TableofFigures"/>
        <w:rPr>
          <w:rFonts w:asciiTheme="minorHAnsi" w:eastAsiaTheme="minorEastAsia" w:hAnsiTheme="minorHAnsi" w:cstheme="minorBidi"/>
          <w:b w:val="0"/>
          <w:noProof/>
          <w:szCs w:val="22"/>
          <w:lang w:val="de-DE"/>
        </w:rPr>
      </w:pPr>
      <w:hyperlink w:anchor="_Toc99837126" w:history="1">
        <w:r w:rsidR="00490283" w:rsidRPr="00F519C7">
          <w:rPr>
            <w:rStyle w:val="Hyperlink"/>
            <w:rFonts w:eastAsia="MS Mincho"/>
            <w:noProof/>
          </w:rPr>
          <w:t>Figure 67: Y-Joint Sheet Layout</w:t>
        </w:r>
        <w:r w:rsidR="00490283">
          <w:rPr>
            <w:noProof/>
            <w:webHidden/>
          </w:rPr>
          <w:tab/>
        </w:r>
        <w:r w:rsidR="00490283">
          <w:rPr>
            <w:noProof/>
            <w:webHidden/>
          </w:rPr>
          <w:fldChar w:fldCharType="begin"/>
        </w:r>
        <w:r w:rsidR="00490283">
          <w:rPr>
            <w:noProof/>
            <w:webHidden/>
          </w:rPr>
          <w:instrText xml:space="preserve"> PAGEREF _Toc99837126 \h </w:instrText>
        </w:r>
        <w:r w:rsidR="00490283">
          <w:rPr>
            <w:noProof/>
            <w:webHidden/>
          </w:rPr>
        </w:r>
        <w:r w:rsidR="00490283">
          <w:rPr>
            <w:noProof/>
            <w:webHidden/>
          </w:rPr>
          <w:fldChar w:fldCharType="separate"/>
        </w:r>
        <w:r w:rsidR="00490283">
          <w:rPr>
            <w:noProof/>
            <w:webHidden/>
          </w:rPr>
          <w:t>114</w:t>
        </w:r>
        <w:r w:rsidR="00490283">
          <w:rPr>
            <w:noProof/>
            <w:webHidden/>
          </w:rPr>
          <w:fldChar w:fldCharType="end"/>
        </w:r>
      </w:hyperlink>
    </w:p>
    <w:p w14:paraId="679BA95C" w14:textId="3951446B" w:rsidR="00490283" w:rsidRDefault="00B25712">
      <w:pPr>
        <w:pStyle w:val="TableofFigures"/>
        <w:rPr>
          <w:rFonts w:asciiTheme="minorHAnsi" w:eastAsiaTheme="minorEastAsia" w:hAnsiTheme="minorHAnsi" w:cstheme="minorBidi"/>
          <w:b w:val="0"/>
          <w:noProof/>
          <w:szCs w:val="22"/>
          <w:lang w:val="de-DE"/>
        </w:rPr>
      </w:pPr>
      <w:hyperlink w:anchor="_Toc99837127" w:history="1">
        <w:r w:rsidR="00490283" w:rsidRPr="00F519C7">
          <w:rPr>
            <w:rStyle w:val="Hyperlink"/>
            <w:rFonts w:eastAsia="MS Mincho"/>
            <w:noProof/>
          </w:rPr>
          <w:t>Figure 68: Parameters of Y-Joint Weld</w:t>
        </w:r>
        <w:r w:rsidR="00490283">
          <w:rPr>
            <w:noProof/>
            <w:webHidden/>
          </w:rPr>
          <w:tab/>
        </w:r>
        <w:r w:rsidR="00490283">
          <w:rPr>
            <w:noProof/>
            <w:webHidden/>
          </w:rPr>
          <w:fldChar w:fldCharType="begin"/>
        </w:r>
        <w:r w:rsidR="00490283">
          <w:rPr>
            <w:noProof/>
            <w:webHidden/>
          </w:rPr>
          <w:instrText xml:space="preserve"> PAGEREF _Toc99837127 \h </w:instrText>
        </w:r>
        <w:r w:rsidR="00490283">
          <w:rPr>
            <w:noProof/>
            <w:webHidden/>
          </w:rPr>
        </w:r>
        <w:r w:rsidR="00490283">
          <w:rPr>
            <w:noProof/>
            <w:webHidden/>
          </w:rPr>
          <w:fldChar w:fldCharType="separate"/>
        </w:r>
        <w:r w:rsidR="00490283">
          <w:rPr>
            <w:noProof/>
            <w:webHidden/>
          </w:rPr>
          <w:t>114</w:t>
        </w:r>
        <w:r w:rsidR="00490283">
          <w:rPr>
            <w:noProof/>
            <w:webHidden/>
          </w:rPr>
          <w:fldChar w:fldCharType="end"/>
        </w:r>
      </w:hyperlink>
    </w:p>
    <w:p w14:paraId="59BD27BB" w14:textId="0A290002" w:rsidR="00490283" w:rsidRDefault="00B25712">
      <w:pPr>
        <w:pStyle w:val="TableofFigures"/>
        <w:rPr>
          <w:rFonts w:asciiTheme="minorHAnsi" w:eastAsiaTheme="minorEastAsia" w:hAnsiTheme="minorHAnsi" w:cstheme="minorBidi"/>
          <w:b w:val="0"/>
          <w:noProof/>
          <w:szCs w:val="22"/>
          <w:lang w:val="de-DE"/>
        </w:rPr>
      </w:pPr>
      <w:hyperlink r:id="rId28" w:anchor="_Toc99837128" w:history="1">
        <w:r w:rsidR="00490283" w:rsidRPr="00F519C7">
          <w:rPr>
            <w:rStyle w:val="Hyperlink"/>
            <w:rFonts w:eastAsia="MS Mincho"/>
            <w:noProof/>
          </w:rPr>
          <w:t>Figure 69: K-Joint Sheet Layout</w:t>
        </w:r>
        <w:r w:rsidR="00490283">
          <w:rPr>
            <w:noProof/>
            <w:webHidden/>
          </w:rPr>
          <w:tab/>
        </w:r>
        <w:r w:rsidR="00490283">
          <w:rPr>
            <w:noProof/>
            <w:webHidden/>
          </w:rPr>
          <w:fldChar w:fldCharType="begin"/>
        </w:r>
        <w:r w:rsidR="00490283">
          <w:rPr>
            <w:noProof/>
            <w:webHidden/>
          </w:rPr>
          <w:instrText xml:space="preserve"> PAGEREF _Toc99837128 \h </w:instrText>
        </w:r>
        <w:r w:rsidR="00490283">
          <w:rPr>
            <w:noProof/>
            <w:webHidden/>
          </w:rPr>
        </w:r>
        <w:r w:rsidR="00490283">
          <w:rPr>
            <w:noProof/>
            <w:webHidden/>
          </w:rPr>
          <w:fldChar w:fldCharType="separate"/>
        </w:r>
        <w:r w:rsidR="00490283">
          <w:rPr>
            <w:noProof/>
            <w:webHidden/>
          </w:rPr>
          <w:t>117</w:t>
        </w:r>
        <w:r w:rsidR="00490283">
          <w:rPr>
            <w:noProof/>
            <w:webHidden/>
          </w:rPr>
          <w:fldChar w:fldCharType="end"/>
        </w:r>
      </w:hyperlink>
    </w:p>
    <w:p w14:paraId="48AA0DB2" w14:textId="589B2D4D" w:rsidR="00490283" w:rsidRDefault="00B25712">
      <w:pPr>
        <w:pStyle w:val="TableofFigures"/>
        <w:rPr>
          <w:rFonts w:asciiTheme="minorHAnsi" w:eastAsiaTheme="minorEastAsia" w:hAnsiTheme="minorHAnsi" w:cstheme="minorBidi"/>
          <w:b w:val="0"/>
          <w:noProof/>
          <w:szCs w:val="22"/>
          <w:lang w:val="de-DE"/>
        </w:rPr>
      </w:pPr>
      <w:hyperlink r:id="rId29" w:anchor="_Toc99837129" w:history="1">
        <w:r w:rsidR="00490283" w:rsidRPr="00F519C7">
          <w:rPr>
            <w:rStyle w:val="Hyperlink"/>
            <w:rFonts w:eastAsia="MS Mincho"/>
            <w:noProof/>
          </w:rPr>
          <w:t>Figure 70: Parameters of K-Joint Weld</w:t>
        </w:r>
        <w:r w:rsidR="00490283">
          <w:rPr>
            <w:noProof/>
            <w:webHidden/>
          </w:rPr>
          <w:tab/>
        </w:r>
        <w:r w:rsidR="00490283">
          <w:rPr>
            <w:noProof/>
            <w:webHidden/>
          </w:rPr>
          <w:fldChar w:fldCharType="begin"/>
        </w:r>
        <w:r w:rsidR="00490283">
          <w:rPr>
            <w:noProof/>
            <w:webHidden/>
          </w:rPr>
          <w:instrText xml:space="preserve"> PAGEREF _Toc99837129 \h </w:instrText>
        </w:r>
        <w:r w:rsidR="00490283">
          <w:rPr>
            <w:noProof/>
            <w:webHidden/>
          </w:rPr>
        </w:r>
        <w:r w:rsidR="00490283">
          <w:rPr>
            <w:noProof/>
            <w:webHidden/>
          </w:rPr>
          <w:fldChar w:fldCharType="separate"/>
        </w:r>
        <w:r w:rsidR="00490283">
          <w:rPr>
            <w:noProof/>
            <w:webHidden/>
          </w:rPr>
          <w:t>118</w:t>
        </w:r>
        <w:r w:rsidR="00490283">
          <w:rPr>
            <w:noProof/>
            <w:webHidden/>
          </w:rPr>
          <w:fldChar w:fldCharType="end"/>
        </w:r>
      </w:hyperlink>
    </w:p>
    <w:p w14:paraId="3EDC3A8F" w14:textId="3105C49A" w:rsidR="00490283" w:rsidRDefault="00B25712">
      <w:pPr>
        <w:pStyle w:val="TableofFigures"/>
        <w:rPr>
          <w:rFonts w:asciiTheme="minorHAnsi" w:eastAsiaTheme="minorEastAsia" w:hAnsiTheme="minorHAnsi" w:cstheme="minorBidi"/>
          <w:b w:val="0"/>
          <w:noProof/>
          <w:szCs w:val="22"/>
          <w:lang w:val="de-DE"/>
        </w:rPr>
      </w:pPr>
      <w:hyperlink r:id="rId30" w:anchor="_Toc99837130" w:history="1">
        <w:r w:rsidR="00490283" w:rsidRPr="00F519C7">
          <w:rPr>
            <w:rStyle w:val="Hyperlink"/>
            <w:rFonts w:eastAsia="MS Mincho"/>
            <w:noProof/>
          </w:rPr>
          <w:t>Figure 71: Cruciform Joint Sheet Layout</w:t>
        </w:r>
        <w:r w:rsidR="00490283">
          <w:rPr>
            <w:noProof/>
            <w:webHidden/>
          </w:rPr>
          <w:tab/>
        </w:r>
        <w:r w:rsidR="00490283">
          <w:rPr>
            <w:noProof/>
            <w:webHidden/>
          </w:rPr>
          <w:fldChar w:fldCharType="begin"/>
        </w:r>
        <w:r w:rsidR="00490283">
          <w:rPr>
            <w:noProof/>
            <w:webHidden/>
          </w:rPr>
          <w:instrText xml:space="preserve"> PAGEREF _Toc99837130 \h </w:instrText>
        </w:r>
        <w:r w:rsidR="00490283">
          <w:rPr>
            <w:noProof/>
            <w:webHidden/>
          </w:rPr>
        </w:r>
        <w:r w:rsidR="00490283">
          <w:rPr>
            <w:noProof/>
            <w:webHidden/>
          </w:rPr>
          <w:fldChar w:fldCharType="separate"/>
        </w:r>
        <w:r w:rsidR="00490283">
          <w:rPr>
            <w:noProof/>
            <w:webHidden/>
          </w:rPr>
          <w:t>121</w:t>
        </w:r>
        <w:r w:rsidR="00490283">
          <w:rPr>
            <w:noProof/>
            <w:webHidden/>
          </w:rPr>
          <w:fldChar w:fldCharType="end"/>
        </w:r>
      </w:hyperlink>
    </w:p>
    <w:p w14:paraId="21BF5213" w14:textId="0A6A2FFC" w:rsidR="00490283" w:rsidRDefault="00B25712">
      <w:pPr>
        <w:pStyle w:val="TableofFigures"/>
        <w:rPr>
          <w:rFonts w:asciiTheme="minorHAnsi" w:eastAsiaTheme="minorEastAsia" w:hAnsiTheme="minorHAnsi" w:cstheme="minorBidi"/>
          <w:b w:val="0"/>
          <w:noProof/>
          <w:szCs w:val="22"/>
          <w:lang w:val="de-DE"/>
        </w:rPr>
      </w:pPr>
      <w:hyperlink r:id="rId31" w:anchor="_Toc99837131" w:history="1">
        <w:r w:rsidR="00490283" w:rsidRPr="00F519C7">
          <w:rPr>
            <w:rStyle w:val="Hyperlink"/>
            <w:rFonts w:eastAsia="MS Mincho"/>
            <w:noProof/>
          </w:rPr>
          <w:t>Figure 72: Parameters of Cruciform Joint</w:t>
        </w:r>
        <w:r w:rsidR="00490283">
          <w:rPr>
            <w:noProof/>
            <w:webHidden/>
          </w:rPr>
          <w:tab/>
        </w:r>
        <w:r w:rsidR="00490283">
          <w:rPr>
            <w:noProof/>
            <w:webHidden/>
          </w:rPr>
          <w:fldChar w:fldCharType="begin"/>
        </w:r>
        <w:r w:rsidR="00490283">
          <w:rPr>
            <w:noProof/>
            <w:webHidden/>
          </w:rPr>
          <w:instrText xml:space="preserve"> PAGEREF _Toc99837131 \h </w:instrText>
        </w:r>
        <w:r w:rsidR="00490283">
          <w:rPr>
            <w:noProof/>
            <w:webHidden/>
          </w:rPr>
        </w:r>
        <w:r w:rsidR="00490283">
          <w:rPr>
            <w:noProof/>
            <w:webHidden/>
          </w:rPr>
          <w:fldChar w:fldCharType="separate"/>
        </w:r>
        <w:r w:rsidR="00490283">
          <w:rPr>
            <w:noProof/>
            <w:webHidden/>
          </w:rPr>
          <w:t>121</w:t>
        </w:r>
        <w:r w:rsidR="00490283">
          <w:rPr>
            <w:noProof/>
            <w:webHidden/>
          </w:rPr>
          <w:fldChar w:fldCharType="end"/>
        </w:r>
      </w:hyperlink>
    </w:p>
    <w:p w14:paraId="43BC5960" w14:textId="1EBC57A5" w:rsidR="00490283" w:rsidRDefault="00B25712">
      <w:pPr>
        <w:pStyle w:val="TableofFigures"/>
        <w:rPr>
          <w:rFonts w:asciiTheme="minorHAnsi" w:eastAsiaTheme="minorEastAsia" w:hAnsiTheme="minorHAnsi" w:cstheme="minorBidi"/>
          <w:b w:val="0"/>
          <w:noProof/>
          <w:szCs w:val="22"/>
          <w:lang w:val="de-DE"/>
        </w:rPr>
      </w:pPr>
      <w:hyperlink r:id="rId32" w:anchor="_Toc99837132" w:history="1">
        <w:r w:rsidR="00490283" w:rsidRPr="00F519C7">
          <w:rPr>
            <w:rStyle w:val="Hyperlink"/>
            <w:rFonts w:eastAsia="MS Mincho"/>
            <w:noProof/>
          </w:rPr>
          <w:t>Figure 73: Flared Joint Sheet Layout</w:t>
        </w:r>
        <w:r w:rsidR="00490283">
          <w:rPr>
            <w:noProof/>
            <w:webHidden/>
          </w:rPr>
          <w:tab/>
        </w:r>
        <w:r w:rsidR="00490283">
          <w:rPr>
            <w:noProof/>
            <w:webHidden/>
          </w:rPr>
          <w:fldChar w:fldCharType="begin"/>
        </w:r>
        <w:r w:rsidR="00490283">
          <w:rPr>
            <w:noProof/>
            <w:webHidden/>
          </w:rPr>
          <w:instrText xml:space="preserve"> PAGEREF _Toc99837132 \h </w:instrText>
        </w:r>
        <w:r w:rsidR="00490283">
          <w:rPr>
            <w:noProof/>
            <w:webHidden/>
          </w:rPr>
        </w:r>
        <w:r w:rsidR="00490283">
          <w:rPr>
            <w:noProof/>
            <w:webHidden/>
          </w:rPr>
          <w:fldChar w:fldCharType="separate"/>
        </w:r>
        <w:r w:rsidR="00490283">
          <w:rPr>
            <w:noProof/>
            <w:webHidden/>
          </w:rPr>
          <w:t>125</w:t>
        </w:r>
        <w:r w:rsidR="00490283">
          <w:rPr>
            <w:noProof/>
            <w:webHidden/>
          </w:rPr>
          <w:fldChar w:fldCharType="end"/>
        </w:r>
      </w:hyperlink>
    </w:p>
    <w:p w14:paraId="2BBD93BD" w14:textId="37BBB532" w:rsidR="00490283" w:rsidRDefault="00B25712">
      <w:pPr>
        <w:pStyle w:val="TableofFigures"/>
        <w:rPr>
          <w:rFonts w:asciiTheme="minorHAnsi" w:eastAsiaTheme="minorEastAsia" w:hAnsiTheme="minorHAnsi" w:cstheme="minorBidi"/>
          <w:b w:val="0"/>
          <w:noProof/>
          <w:szCs w:val="22"/>
          <w:lang w:val="de-DE"/>
        </w:rPr>
      </w:pPr>
      <w:hyperlink r:id="rId33" w:anchor="_Toc99837133" w:history="1">
        <w:r w:rsidR="00490283" w:rsidRPr="00F519C7">
          <w:rPr>
            <w:rStyle w:val="Hyperlink"/>
            <w:rFonts w:eastAsia="MS Mincho"/>
            <w:noProof/>
          </w:rPr>
          <w:t>Figure 74: Parameters of Flared Joint Weld</w:t>
        </w:r>
        <w:r w:rsidR="00490283">
          <w:rPr>
            <w:noProof/>
            <w:webHidden/>
          </w:rPr>
          <w:tab/>
        </w:r>
        <w:r w:rsidR="00490283">
          <w:rPr>
            <w:noProof/>
            <w:webHidden/>
          </w:rPr>
          <w:fldChar w:fldCharType="begin"/>
        </w:r>
        <w:r w:rsidR="00490283">
          <w:rPr>
            <w:noProof/>
            <w:webHidden/>
          </w:rPr>
          <w:instrText xml:space="preserve"> PAGEREF _Toc99837133 \h </w:instrText>
        </w:r>
        <w:r w:rsidR="00490283">
          <w:rPr>
            <w:noProof/>
            <w:webHidden/>
          </w:rPr>
        </w:r>
        <w:r w:rsidR="00490283">
          <w:rPr>
            <w:noProof/>
            <w:webHidden/>
          </w:rPr>
          <w:fldChar w:fldCharType="separate"/>
        </w:r>
        <w:r w:rsidR="00490283">
          <w:rPr>
            <w:noProof/>
            <w:webHidden/>
          </w:rPr>
          <w:t>125</w:t>
        </w:r>
        <w:r w:rsidR="00490283">
          <w:rPr>
            <w:noProof/>
            <w:webHidden/>
          </w:rPr>
          <w:fldChar w:fldCharType="end"/>
        </w:r>
      </w:hyperlink>
    </w:p>
    <w:p w14:paraId="22D987AA" w14:textId="308DE573" w:rsidR="00490283" w:rsidRDefault="00B25712">
      <w:pPr>
        <w:pStyle w:val="TableofFigures"/>
        <w:rPr>
          <w:rFonts w:asciiTheme="minorHAnsi" w:eastAsiaTheme="minorEastAsia" w:hAnsiTheme="minorHAnsi" w:cstheme="minorBidi"/>
          <w:b w:val="0"/>
          <w:noProof/>
          <w:szCs w:val="22"/>
          <w:lang w:val="de-DE"/>
        </w:rPr>
      </w:pPr>
      <w:hyperlink w:anchor="_Toc99837134" w:history="1">
        <w:r w:rsidR="00490283" w:rsidRPr="00F519C7">
          <w:rPr>
            <w:rStyle w:val="Hyperlink"/>
            <w:rFonts w:eastAsia="MS Mincho"/>
            <w:noProof/>
          </w:rPr>
          <w:t>Figure 75: The Three Regions of a Hemming</w:t>
        </w:r>
        <w:r w:rsidR="00490283">
          <w:rPr>
            <w:noProof/>
            <w:webHidden/>
          </w:rPr>
          <w:tab/>
        </w:r>
        <w:r w:rsidR="00490283">
          <w:rPr>
            <w:noProof/>
            <w:webHidden/>
          </w:rPr>
          <w:fldChar w:fldCharType="begin"/>
        </w:r>
        <w:r w:rsidR="00490283">
          <w:rPr>
            <w:noProof/>
            <w:webHidden/>
          </w:rPr>
          <w:instrText xml:space="preserve"> PAGEREF _Toc99837134 \h </w:instrText>
        </w:r>
        <w:r w:rsidR="00490283">
          <w:rPr>
            <w:noProof/>
            <w:webHidden/>
          </w:rPr>
        </w:r>
        <w:r w:rsidR="00490283">
          <w:rPr>
            <w:noProof/>
            <w:webHidden/>
          </w:rPr>
          <w:fldChar w:fldCharType="separate"/>
        </w:r>
        <w:r w:rsidR="00490283">
          <w:rPr>
            <w:noProof/>
            <w:webHidden/>
          </w:rPr>
          <w:t>129</w:t>
        </w:r>
        <w:r w:rsidR="00490283">
          <w:rPr>
            <w:noProof/>
            <w:webHidden/>
          </w:rPr>
          <w:fldChar w:fldCharType="end"/>
        </w:r>
      </w:hyperlink>
    </w:p>
    <w:p w14:paraId="0E363B9C" w14:textId="5475B711" w:rsidR="00490283" w:rsidRDefault="00B25712">
      <w:pPr>
        <w:pStyle w:val="TableofFigures"/>
        <w:rPr>
          <w:rFonts w:asciiTheme="minorHAnsi" w:eastAsiaTheme="minorEastAsia" w:hAnsiTheme="minorHAnsi" w:cstheme="minorBidi"/>
          <w:b w:val="0"/>
          <w:noProof/>
          <w:szCs w:val="22"/>
          <w:lang w:val="de-DE"/>
        </w:rPr>
      </w:pPr>
      <w:hyperlink w:anchor="_Toc99837135" w:history="1">
        <w:r w:rsidR="00490283" w:rsidRPr="00F519C7">
          <w:rPr>
            <w:rStyle w:val="Hyperlink"/>
            <w:rFonts w:eastAsia="MS Mincho"/>
            <w:noProof/>
          </w:rPr>
          <w:t>Figure 76: Path Changes and Width Changes in Hemming Flanges</w:t>
        </w:r>
        <w:r w:rsidR="00490283">
          <w:rPr>
            <w:noProof/>
            <w:webHidden/>
          </w:rPr>
          <w:tab/>
        </w:r>
        <w:r w:rsidR="00490283">
          <w:rPr>
            <w:noProof/>
            <w:webHidden/>
          </w:rPr>
          <w:fldChar w:fldCharType="begin"/>
        </w:r>
        <w:r w:rsidR="00490283">
          <w:rPr>
            <w:noProof/>
            <w:webHidden/>
          </w:rPr>
          <w:instrText xml:space="preserve"> PAGEREF _Toc99837135 \h </w:instrText>
        </w:r>
        <w:r w:rsidR="00490283">
          <w:rPr>
            <w:noProof/>
            <w:webHidden/>
          </w:rPr>
        </w:r>
        <w:r w:rsidR="00490283">
          <w:rPr>
            <w:noProof/>
            <w:webHidden/>
          </w:rPr>
          <w:fldChar w:fldCharType="separate"/>
        </w:r>
        <w:r w:rsidR="00490283">
          <w:rPr>
            <w:noProof/>
            <w:webHidden/>
          </w:rPr>
          <w:t>129</w:t>
        </w:r>
        <w:r w:rsidR="00490283">
          <w:rPr>
            <w:noProof/>
            <w:webHidden/>
          </w:rPr>
          <w:fldChar w:fldCharType="end"/>
        </w:r>
      </w:hyperlink>
    </w:p>
    <w:p w14:paraId="519981A6" w14:textId="17959F46" w:rsidR="00490283" w:rsidRDefault="00B25712">
      <w:pPr>
        <w:pStyle w:val="TableofFigures"/>
        <w:rPr>
          <w:rFonts w:asciiTheme="minorHAnsi" w:eastAsiaTheme="minorEastAsia" w:hAnsiTheme="minorHAnsi" w:cstheme="minorBidi"/>
          <w:b w:val="0"/>
          <w:noProof/>
          <w:szCs w:val="22"/>
          <w:lang w:val="de-DE"/>
        </w:rPr>
      </w:pPr>
      <w:hyperlink w:anchor="_Toc99837136" w:history="1">
        <w:r w:rsidR="00490283" w:rsidRPr="00F519C7">
          <w:rPr>
            <w:rStyle w:val="Hyperlink"/>
            <w:rFonts w:eastAsia="MS Mincho"/>
            <w:noProof/>
          </w:rPr>
          <w:t>Figure 77: Adhesive Path Differs from Root Path</w:t>
        </w:r>
        <w:r w:rsidR="00490283">
          <w:rPr>
            <w:noProof/>
            <w:webHidden/>
          </w:rPr>
          <w:tab/>
        </w:r>
        <w:r w:rsidR="00490283">
          <w:rPr>
            <w:noProof/>
            <w:webHidden/>
          </w:rPr>
          <w:fldChar w:fldCharType="begin"/>
        </w:r>
        <w:r w:rsidR="00490283">
          <w:rPr>
            <w:noProof/>
            <w:webHidden/>
          </w:rPr>
          <w:instrText xml:space="preserve"> PAGEREF _Toc99837136 \h </w:instrText>
        </w:r>
        <w:r w:rsidR="00490283">
          <w:rPr>
            <w:noProof/>
            <w:webHidden/>
          </w:rPr>
        </w:r>
        <w:r w:rsidR="00490283">
          <w:rPr>
            <w:noProof/>
            <w:webHidden/>
          </w:rPr>
          <w:fldChar w:fldCharType="separate"/>
        </w:r>
        <w:r w:rsidR="00490283">
          <w:rPr>
            <w:noProof/>
            <w:webHidden/>
          </w:rPr>
          <w:t>129</w:t>
        </w:r>
        <w:r w:rsidR="00490283">
          <w:rPr>
            <w:noProof/>
            <w:webHidden/>
          </w:rPr>
          <w:fldChar w:fldCharType="end"/>
        </w:r>
      </w:hyperlink>
    </w:p>
    <w:p w14:paraId="090F9D11" w14:textId="35CB44BB" w:rsidR="00490283" w:rsidRDefault="00B25712">
      <w:pPr>
        <w:pStyle w:val="TableofFigures"/>
        <w:rPr>
          <w:rFonts w:asciiTheme="minorHAnsi" w:eastAsiaTheme="minorEastAsia" w:hAnsiTheme="minorHAnsi" w:cstheme="minorBidi"/>
          <w:b w:val="0"/>
          <w:noProof/>
          <w:szCs w:val="22"/>
          <w:lang w:val="de-DE"/>
        </w:rPr>
      </w:pPr>
      <w:hyperlink w:anchor="_Toc99837137" w:history="1">
        <w:r w:rsidR="00490283" w:rsidRPr="00F519C7">
          <w:rPr>
            <w:rStyle w:val="Hyperlink"/>
            <w:rFonts w:eastAsia="MS Mincho"/>
            <w:noProof/>
          </w:rPr>
          <w:t>Figure 78: Reinforcements need to be considered as Part of the Inner Panel</w:t>
        </w:r>
        <w:r w:rsidR="00490283">
          <w:rPr>
            <w:noProof/>
            <w:webHidden/>
          </w:rPr>
          <w:tab/>
        </w:r>
        <w:r w:rsidR="00490283">
          <w:rPr>
            <w:noProof/>
            <w:webHidden/>
          </w:rPr>
          <w:fldChar w:fldCharType="begin"/>
        </w:r>
        <w:r w:rsidR="00490283">
          <w:rPr>
            <w:noProof/>
            <w:webHidden/>
          </w:rPr>
          <w:instrText xml:space="preserve"> PAGEREF _Toc99837137 \h </w:instrText>
        </w:r>
        <w:r w:rsidR="00490283">
          <w:rPr>
            <w:noProof/>
            <w:webHidden/>
          </w:rPr>
        </w:r>
        <w:r w:rsidR="00490283">
          <w:rPr>
            <w:noProof/>
            <w:webHidden/>
          </w:rPr>
          <w:fldChar w:fldCharType="separate"/>
        </w:r>
        <w:r w:rsidR="00490283">
          <w:rPr>
            <w:noProof/>
            <w:webHidden/>
          </w:rPr>
          <w:t>130</w:t>
        </w:r>
        <w:r w:rsidR="00490283">
          <w:rPr>
            <w:noProof/>
            <w:webHidden/>
          </w:rPr>
          <w:fldChar w:fldCharType="end"/>
        </w:r>
      </w:hyperlink>
    </w:p>
    <w:p w14:paraId="37094DE6" w14:textId="3700703C" w:rsidR="00490283" w:rsidRDefault="00B25712">
      <w:pPr>
        <w:pStyle w:val="TableofFigures"/>
        <w:rPr>
          <w:rFonts w:asciiTheme="minorHAnsi" w:eastAsiaTheme="minorEastAsia" w:hAnsiTheme="minorHAnsi" w:cstheme="minorBidi"/>
          <w:b w:val="0"/>
          <w:noProof/>
          <w:szCs w:val="22"/>
          <w:lang w:val="de-DE"/>
        </w:rPr>
      </w:pPr>
      <w:hyperlink w:anchor="_Toc99837138" w:history="1">
        <w:r w:rsidR="00490283" w:rsidRPr="00F519C7">
          <w:rPr>
            <w:rStyle w:val="Hyperlink"/>
            <w:rFonts w:eastAsia="MS Mincho"/>
            <w:noProof/>
          </w:rPr>
          <w:t>Figure 79: Sequence without margin</w:t>
        </w:r>
        <w:r w:rsidR="00490283">
          <w:rPr>
            <w:noProof/>
            <w:webHidden/>
          </w:rPr>
          <w:tab/>
        </w:r>
        <w:r w:rsidR="00490283">
          <w:rPr>
            <w:noProof/>
            <w:webHidden/>
          </w:rPr>
          <w:fldChar w:fldCharType="begin"/>
        </w:r>
        <w:r w:rsidR="00490283">
          <w:rPr>
            <w:noProof/>
            <w:webHidden/>
          </w:rPr>
          <w:instrText xml:space="preserve"> PAGEREF _Toc99837138 \h </w:instrText>
        </w:r>
        <w:r w:rsidR="00490283">
          <w:rPr>
            <w:noProof/>
            <w:webHidden/>
          </w:rPr>
        </w:r>
        <w:r w:rsidR="00490283">
          <w:rPr>
            <w:noProof/>
            <w:webHidden/>
          </w:rPr>
          <w:fldChar w:fldCharType="separate"/>
        </w:r>
        <w:r w:rsidR="00490283">
          <w:rPr>
            <w:noProof/>
            <w:webHidden/>
          </w:rPr>
          <w:t>133</w:t>
        </w:r>
        <w:r w:rsidR="00490283">
          <w:rPr>
            <w:noProof/>
            <w:webHidden/>
          </w:rPr>
          <w:fldChar w:fldCharType="end"/>
        </w:r>
      </w:hyperlink>
    </w:p>
    <w:p w14:paraId="7AFE3749" w14:textId="46DB61F6" w:rsidR="00490283" w:rsidRDefault="00B25712">
      <w:pPr>
        <w:pStyle w:val="TableofFigures"/>
        <w:rPr>
          <w:rFonts w:asciiTheme="minorHAnsi" w:eastAsiaTheme="minorEastAsia" w:hAnsiTheme="minorHAnsi" w:cstheme="minorBidi"/>
          <w:b w:val="0"/>
          <w:noProof/>
          <w:szCs w:val="22"/>
          <w:lang w:val="de-DE"/>
        </w:rPr>
      </w:pPr>
      <w:hyperlink w:anchor="_Toc99837139" w:history="1">
        <w:r w:rsidR="00490283" w:rsidRPr="00F519C7">
          <w:rPr>
            <w:rStyle w:val="Hyperlink"/>
            <w:rFonts w:eastAsia="MS Mincho"/>
            <w:noProof/>
          </w:rPr>
          <w:t>Figure 80: Sequence with margin and spacing</w:t>
        </w:r>
        <w:r w:rsidR="00490283">
          <w:rPr>
            <w:noProof/>
            <w:webHidden/>
          </w:rPr>
          <w:tab/>
        </w:r>
        <w:r w:rsidR="00490283">
          <w:rPr>
            <w:noProof/>
            <w:webHidden/>
          </w:rPr>
          <w:fldChar w:fldCharType="begin"/>
        </w:r>
        <w:r w:rsidR="00490283">
          <w:rPr>
            <w:noProof/>
            <w:webHidden/>
          </w:rPr>
          <w:instrText xml:space="preserve"> PAGEREF _Toc99837139 \h </w:instrText>
        </w:r>
        <w:r w:rsidR="00490283">
          <w:rPr>
            <w:noProof/>
            <w:webHidden/>
          </w:rPr>
        </w:r>
        <w:r w:rsidR="00490283">
          <w:rPr>
            <w:noProof/>
            <w:webHidden/>
          </w:rPr>
          <w:fldChar w:fldCharType="separate"/>
        </w:r>
        <w:r w:rsidR="00490283">
          <w:rPr>
            <w:noProof/>
            <w:webHidden/>
          </w:rPr>
          <w:t>133</w:t>
        </w:r>
        <w:r w:rsidR="00490283">
          <w:rPr>
            <w:noProof/>
            <w:webHidden/>
          </w:rPr>
          <w:fldChar w:fldCharType="end"/>
        </w:r>
      </w:hyperlink>
    </w:p>
    <w:p w14:paraId="059BD758" w14:textId="75886B26" w:rsidR="00490283" w:rsidRDefault="00B25712">
      <w:pPr>
        <w:pStyle w:val="TableofFigures"/>
        <w:rPr>
          <w:rFonts w:asciiTheme="minorHAnsi" w:eastAsiaTheme="minorEastAsia" w:hAnsiTheme="minorHAnsi" w:cstheme="minorBidi"/>
          <w:b w:val="0"/>
          <w:noProof/>
          <w:szCs w:val="22"/>
          <w:lang w:val="de-DE"/>
        </w:rPr>
      </w:pPr>
      <w:hyperlink w:anchor="_Toc99837140" w:history="1">
        <w:r w:rsidR="00490283" w:rsidRPr="00F519C7">
          <w:rPr>
            <w:rStyle w:val="Hyperlink"/>
            <w:rFonts w:eastAsia="MS Mincho"/>
            <w:noProof/>
          </w:rPr>
          <w:t>Figure 81: Margin relaxation</w:t>
        </w:r>
        <w:r w:rsidR="00490283">
          <w:rPr>
            <w:noProof/>
            <w:webHidden/>
          </w:rPr>
          <w:tab/>
        </w:r>
        <w:r w:rsidR="00490283">
          <w:rPr>
            <w:noProof/>
            <w:webHidden/>
          </w:rPr>
          <w:fldChar w:fldCharType="begin"/>
        </w:r>
        <w:r w:rsidR="00490283">
          <w:rPr>
            <w:noProof/>
            <w:webHidden/>
          </w:rPr>
          <w:instrText xml:space="preserve"> PAGEREF _Toc99837140 \h </w:instrText>
        </w:r>
        <w:r w:rsidR="00490283">
          <w:rPr>
            <w:noProof/>
            <w:webHidden/>
          </w:rPr>
        </w:r>
        <w:r w:rsidR="00490283">
          <w:rPr>
            <w:noProof/>
            <w:webHidden/>
          </w:rPr>
          <w:fldChar w:fldCharType="separate"/>
        </w:r>
        <w:r w:rsidR="00490283">
          <w:rPr>
            <w:noProof/>
            <w:webHidden/>
          </w:rPr>
          <w:t>133</w:t>
        </w:r>
        <w:r w:rsidR="00490283">
          <w:rPr>
            <w:noProof/>
            <w:webHidden/>
          </w:rPr>
          <w:fldChar w:fldCharType="end"/>
        </w:r>
      </w:hyperlink>
    </w:p>
    <w:p w14:paraId="46A10D21" w14:textId="069E4B9F" w:rsidR="00490283" w:rsidRDefault="00B25712">
      <w:pPr>
        <w:pStyle w:val="TableofFigures"/>
        <w:rPr>
          <w:rFonts w:asciiTheme="minorHAnsi" w:eastAsiaTheme="minorEastAsia" w:hAnsiTheme="minorHAnsi" w:cstheme="minorBidi"/>
          <w:b w:val="0"/>
          <w:noProof/>
          <w:szCs w:val="22"/>
          <w:lang w:val="de-DE"/>
        </w:rPr>
      </w:pPr>
      <w:hyperlink w:anchor="_Toc99837141" w:history="1">
        <w:r w:rsidR="00490283" w:rsidRPr="00F519C7">
          <w:rPr>
            <w:rStyle w:val="Hyperlink"/>
            <w:rFonts w:eastAsia="MS Mincho"/>
            <w:noProof/>
          </w:rPr>
          <w:t>Figure 82: Spacing relaxation</w:t>
        </w:r>
        <w:r w:rsidR="00490283">
          <w:rPr>
            <w:noProof/>
            <w:webHidden/>
          </w:rPr>
          <w:tab/>
        </w:r>
        <w:r w:rsidR="00490283">
          <w:rPr>
            <w:noProof/>
            <w:webHidden/>
          </w:rPr>
          <w:fldChar w:fldCharType="begin"/>
        </w:r>
        <w:r w:rsidR="00490283">
          <w:rPr>
            <w:noProof/>
            <w:webHidden/>
          </w:rPr>
          <w:instrText xml:space="preserve"> PAGEREF _Toc99837141 \h </w:instrText>
        </w:r>
        <w:r w:rsidR="00490283">
          <w:rPr>
            <w:noProof/>
            <w:webHidden/>
          </w:rPr>
        </w:r>
        <w:r w:rsidR="00490283">
          <w:rPr>
            <w:noProof/>
            <w:webHidden/>
          </w:rPr>
          <w:fldChar w:fldCharType="separate"/>
        </w:r>
        <w:r w:rsidR="00490283">
          <w:rPr>
            <w:noProof/>
            <w:webHidden/>
          </w:rPr>
          <w:t>133</w:t>
        </w:r>
        <w:r w:rsidR="00490283">
          <w:rPr>
            <w:noProof/>
            <w:webHidden/>
          </w:rPr>
          <w:fldChar w:fldCharType="end"/>
        </w:r>
      </w:hyperlink>
    </w:p>
    <w:p w14:paraId="2B8193BD" w14:textId="41C5A72F" w:rsidR="00490283" w:rsidRDefault="00B25712">
      <w:pPr>
        <w:pStyle w:val="TableofFigures"/>
        <w:rPr>
          <w:rFonts w:asciiTheme="minorHAnsi" w:eastAsiaTheme="minorEastAsia" w:hAnsiTheme="minorHAnsi" w:cstheme="minorBidi"/>
          <w:b w:val="0"/>
          <w:noProof/>
          <w:szCs w:val="22"/>
          <w:lang w:val="de-DE"/>
        </w:rPr>
      </w:pPr>
      <w:hyperlink w:anchor="_Toc99837142" w:history="1">
        <w:r w:rsidR="00490283" w:rsidRPr="00F519C7">
          <w:rPr>
            <w:rStyle w:val="Hyperlink"/>
            <w:rFonts w:eastAsia="MS Mincho"/>
            <w:noProof/>
          </w:rPr>
          <w:t>Figure 83: Picture of an sealing or adhesive face</w:t>
        </w:r>
        <w:r w:rsidR="00490283">
          <w:rPr>
            <w:noProof/>
            <w:webHidden/>
          </w:rPr>
          <w:tab/>
        </w:r>
        <w:r w:rsidR="00490283">
          <w:rPr>
            <w:noProof/>
            <w:webHidden/>
          </w:rPr>
          <w:fldChar w:fldCharType="begin"/>
        </w:r>
        <w:r w:rsidR="00490283">
          <w:rPr>
            <w:noProof/>
            <w:webHidden/>
          </w:rPr>
          <w:instrText xml:space="preserve"> PAGEREF _Toc99837142 \h </w:instrText>
        </w:r>
        <w:r w:rsidR="00490283">
          <w:rPr>
            <w:noProof/>
            <w:webHidden/>
          </w:rPr>
        </w:r>
        <w:r w:rsidR="00490283">
          <w:rPr>
            <w:noProof/>
            <w:webHidden/>
          </w:rPr>
          <w:fldChar w:fldCharType="separate"/>
        </w:r>
        <w:r w:rsidR="00490283">
          <w:rPr>
            <w:noProof/>
            <w:webHidden/>
          </w:rPr>
          <w:t>138</w:t>
        </w:r>
        <w:r w:rsidR="00490283">
          <w:rPr>
            <w:noProof/>
            <w:webHidden/>
          </w:rPr>
          <w:fldChar w:fldCharType="end"/>
        </w:r>
      </w:hyperlink>
    </w:p>
    <w:p w14:paraId="250D90F4" w14:textId="508D9185" w:rsidR="00490283" w:rsidRDefault="00B25712">
      <w:pPr>
        <w:pStyle w:val="TableofFigures"/>
        <w:rPr>
          <w:rFonts w:asciiTheme="minorHAnsi" w:eastAsiaTheme="minorEastAsia" w:hAnsiTheme="minorHAnsi" w:cstheme="minorBidi"/>
          <w:b w:val="0"/>
          <w:noProof/>
          <w:szCs w:val="22"/>
          <w:lang w:val="de-DE"/>
        </w:rPr>
      </w:pPr>
      <w:hyperlink w:anchor="_Toc99837143" w:history="1">
        <w:r w:rsidR="00490283" w:rsidRPr="00F519C7">
          <w:rPr>
            <w:rStyle w:val="Hyperlink"/>
            <w:rFonts w:eastAsia="MS Mincho"/>
            <w:noProof/>
          </w:rPr>
          <w:t>Figure 84: 'length', 'spacing', 'first_spacing' and 'last_spacing' are the terms needed to define a regular intermittent weld.</w:t>
        </w:r>
        <w:r w:rsidR="00490283">
          <w:rPr>
            <w:noProof/>
            <w:webHidden/>
          </w:rPr>
          <w:tab/>
        </w:r>
        <w:r w:rsidR="00490283">
          <w:rPr>
            <w:noProof/>
            <w:webHidden/>
          </w:rPr>
          <w:fldChar w:fldCharType="begin"/>
        </w:r>
        <w:r w:rsidR="00490283">
          <w:rPr>
            <w:noProof/>
            <w:webHidden/>
          </w:rPr>
          <w:instrText xml:space="preserve"> PAGEREF _Toc99837143 \h </w:instrText>
        </w:r>
        <w:r w:rsidR="00490283">
          <w:rPr>
            <w:noProof/>
            <w:webHidden/>
          </w:rPr>
        </w:r>
        <w:r w:rsidR="00490283">
          <w:rPr>
            <w:noProof/>
            <w:webHidden/>
          </w:rPr>
          <w:fldChar w:fldCharType="separate"/>
        </w:r>
        <w:r w:rsidR="00490283">
          <w:rPr>
            <w:noProof/>
            <w:webHidden/>
          </w:rPr>
          <w:t>140</w:t>
        </w:r>
        <w:r w:rsidR="00490283">
          <w:rPr>
            <w:noProof/>
            <w:webHidden/>
          </w:rPr>
          <w:fldChar w:fldCharType="end"/>
        </w:r>
      </w:hyperlink>
    </w:p>
    <w:p w14:paraId="147EAB92" w14:textId="02DCD705" w:rsidR="00490283" w:rsidRDefault="00B25712">
      <w:pPr>
        <w:pStyle w:val="TableofFigures"/>
        <w:rPr>
          <w:rFonts w:asciiTheme="minorHAnsi" w:eastAsiaTheme="minorEastAsia" w:hAnsiTheme="minorHAnsi" w:cstheme="minorBidi"/>
          <w:b w:val="0"/>
          <w:noProof/>
          <w:szCs w:val="22"/>
          <w:lang w:val="de-DE"/>
        </w:rPr>
      </w:pPr>
      <w:hyperlink w:anchor="_Toc99837144" w:history="1">
        <w:r w:rsidR="00490283" w:rsidRPr="00F519C7">
          <w:rPr>
            <w:rStyle w:val="Hyperlink"/>
            <w:rFonts w:eastAsia="MS Mincho"/>
            <w:noProof/>
          </w:rPr>
          <w:t>Figure 85: A regular intermittent weld with 'n' segments and 'n-1' spacings between segments.</w:t>
        </w:r>
        <w:r w:rsidR="00490283">
          <w:rPr>
            <w:noProof/>
            <w:webHidden/>
          </w:rPr>
          <w:tab/>
        </w:r>
        <w:r w:rsidR="00490283">
          <w:rPr>
            <w:noProof/>
            <w:webHidden/>
          </w:rPr>
          <w:fldChar w:fldCharType="begin"/>
        </w:r>
        <w:r w:rsidR="00490283">
          <w:rPr>
            <w:noProof/>
            <w:webHidden/>
          </w:rPr>
          <w:instrText xml:space="preserve"> PAGEREF _Toc99837144 \h </w:instrText>
        </w:r>
        <w:r w:rsidR="00490283">
          <w:rPr>
            <w:noProof/>
            <w:webHidden/>
          </w:rPr>
        </w:r>
        <w:r w:rsidR="00490283">
          <w:rPr>
            <w:noProof/>
            <w:webHidden/>
          </w:rPr>
          <w:fldChar w:fldCharType="separate"/>
        </w:r>
        <w:r w:rsidR="00490283">
          <w:rPr>
            <w:noProof/>
            <w:webHidden/>
          </w:rPr>
          <w:t>140</w:t>
        </w:r>
        <w:r w:rsidR="00490283">
          <w:rPr>
            <w:noProof/>
            <w:webHidden/>
          </w:rPr>
          <w:fldChar w:fldCharType="end"/>
        </w:r>
      </w:hyperlink>
    </w:p>
    <w:p w14:paraId="5A88CC17" w14:textId="59A10D40" w:rsidR="00490283" w:rsidRDefault="00B25712">
      <w:pPr>
        <w:pStyle w:val="TableofFigures"/>
        <w:rPr>
          <w:rFonts w:asciiTheme="minorHAnsi" w:eastAsiaTheme="minorEastAsia" w:hAnsiTheme="minorHAnsi" w:cstheme="minorBidi"/>
          <w:b w:val="0"/>
          <w:noProof/>
          <w:szCs w:val="22"/>
          <w:lang w:val="de-DE"/>
        </w:rPr>
      </w:pPr>
      <w:hyperlink w:anchor="_Toc99837145" w:history="1">
        <w:r w:rsidR="00490283" w:rsidRPr="00F519C7">
          <w:rPr>
            <w:rStyle w:val="Hyperlink"/>
            <w:rFonts w:eastAsia="MS Mincho"/>
            <w:noProof/>
          </w:rPr>
          <w:t xml:space="preserve">Figure 86: References in STEP file to related </w:t>
        </w:r>
        <w:r w:rsidR="00490283" w:rsidRPr="00F519C7">
          <w:rPr>
            <w:rStyle w:val="Hyperlink"/>
            <w:rFonts w:ascii="Symbol" w:eastAsia="MS Mincho" w:hAnsi="Symbol"/>
            <w:noProof/>
          </w:rPr>
          <w:t></w:t>
        </w:r>
        <w:r w:rsidR="00490283" w:rsidRPr="00F519C7">
          <w:rPr>
            <w:rStyle w:val="Hyperlink"/>
            <w:rFonts w:eastAsia="MS Mincho"/>
            <w:noProof/>
          </w:rPr>
          <w:t>MCF file</w:t>
        </w:r>
        <w:r w:rsidR="00490283">
          <w:rPr>
            <w:noProof/>
            <w:webHidden/>
          </w:rPr>
          <w:tab/>
        </w:r>
        <w:r w:rsidR="00490283">
          <w:rPr>
            <w:noProof/>
            <w:webHidden/>
          </w:rPr>
          <w:fldChar w:fldCharType="begin"/>
        </w:r>
        <w:r w:rsidR="00490283">
          <w:rPr>
            <w:noProof/>
            <w:webHidden/>
          </w:rPr>
          <w:instrText xml:space="preserve"> PAGEREF _Toc99837145 \h </w:instrText>
        </w:r>
        <w:r w:rsidR="00490283">
          <w:rPr>
            <w:noProof/>
            <w:webHidden/>
          </w:rPr>
        </w:r>
        <w:r w:rsidR="00490283">
          <w:rPr>
            <w:noProof/>
            <w:webHidden/>
          </w:rPr>
          <w:fldChar w:fldCharType="separate"/>
        </w:r>
        <w:r w:rsidR="00490283">
          <w:rPr>
            <w:noProof/>
            <w:webHidden/>
          </w:rPr>
          <w:t>143</w:t>
        </w:r>
        <w:r w:rsidR="00490283">
          <w:rPr>
            <w:noProof/>
            <w:webHidden/>
          </w:rPr>
          <w:fldChar w:fldCharType="end"/>
        </w:r>
      </w:hyperlink>
    </w:p>
    <w:p w14:paraId="48311B21" w14:textId="4D0A7635" w:rsidR="003336DF" w:rsidRPr="003336DF" w:rsidRDefault="001C13C3" w:rsidP="008116BB">
      <w:pPr>
        <w:pStyle w:val="TOC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C3BA9AE" w14:textId="18A0BB5C" w:rsidR="00490283" w:rsidRDefault="00E70F03">
      <w:pPr>
        <w:pStyle w:val="TableofFigure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837146" w:history="1">
        <w:r w:rsidR="00490283" w:rsidRPr="00B80F9A">
          <w:rPr>
            <w:rStyle w:val="Hyperlink"/>
            <w:rFonts w:eastAsia="MS Mincho"/>
            <w:noProof/>
          </w:rPr>
          <w:t xml:space="preserve">Table 1: Nested elements of element </w:t>
        </w:r>
        <w:r w:rsidR="00490283" w:rsidRPr="00B80F9A">
          <w:rPr>
            <w:rStyle w:val="Hyperlink"/>
            <w:rFonts w:ascii="Courier New" w:eastAsia="MS Mincho" w:hAnsi="Courier New" w:cs="Courier New"/>
            <w:bCs/>
            <w:noProof/>
          </w:rPr>
          <w:t>&lt;xmcf/&gt;</w:t>
        </w:r>
        <w:r w:rsidR="00490283">
          <w:rPr>
            <w:noProof/>
            <w:webHidden/>
          </w:rPr>
          <w:tab/>
        </w:r>
        <w:r w:rsidR="00490283">
          <w:rPr>
            <w:noProof/>
            <w:webHidden/>
          </w:rPr>
          <w:fldChar w:fldCharType="begin"/>
        </w:r>
        <w:r w:rsidR="00490283">
          <w:rPr>
            <w:noProof/>
            <w:webHidden/>
          </w:rPr>
          <w:instrText xml:space="preserve"> PAGEREF _Toc99837146 \h </w:instrText>
        </w:r>
        <w:r w:rsidR="00490283">
          <w:rPr>
            <w:noProof/>
            <w:webHidden/>
          </w:rPr>
        </w:r>
        <w:r w:rsidR="00490283">
          <w:rPr>
            <w:noProof/>
            <w:webHidden/>
          </w:rPr>
          <w:fldChar w:fldCharType="separate"/>
        </w:r>
        <w:r w:rsidR="00490283">
          <w:rPr>
            <w:noProof/>
            <w:webHidden/>
          </w:rPr>
          <w:t>9</w:t>
        </w:r>
        <w:r w:rsidR="00490283">
          <w:rPr>
            <w:noProof/>
            <w:webHidden/>
          </w:rPr>
          <w:fldChar w:fldCharType="end"/>
        </w:r>
      </w:hyperlink>
    </w:p>
    <w:p w14:paraId="67E92265" w14:textId="4B73322D" w:rsidR="00490283" w:rsidRDefault="00B25712">
      <w:pPr>
        <w:pStyle w:val="TableofFigures"/>
        <w:rPr>
          <w:rFonts w:asciiTheme="minorHAnsi" w:eastAsiaTheme="minorEastAsia" w:hAnsiTheme="minorHAnsi" w:cstheme="minorBidi"/>
          <w:b w:val="0"/>
          <w:noProof/>
          <w:szCs w:val="22"/>
          <w:lang w:val="de-DE"/>
        </w:rPr>
      </w:pPr>
      <w:hyperlink w:anchor="_Toc99837147" w:history="1">
        <w:r w:rsidR="00490283" w:rsidRPr="00B80F9A">
          <w:rPr>
            <w:rStyle w:val="Hyperlink"/>
            <w:rFonts w:eastAsia="MS Mincho"/>
            <w:noProof/>
          </w:rPr>
          <w:t xml:space="preserve">Table 2: XML-specification of </w:t>
        </w:r>
        <w:r w:rsidR="00490283" w:rsidRPr="00B80F9A">
          <w:rPr>
            <w:rStyle w:val="Hyperlink"/>
            <w:rFonts w:ascii="Courier New" w:eastAsia="MS Mincho" w:hAnsi="Courier New" w:cs="Courier New"/>
            <w:noProof/>
          </w:rPr>
          <w:t>&lt;units/&gt;</w:t>
        </w:r>
        <w:r w:rsidR="00490283">
          <w:rPr>
            <w:noProof/>
            <w:webHidden/>
          </w:rPr>
          <w:tab/>
        </w:r>
        <w:r w:rsidR="00490283">
          <w:rPr>
            <w:noProof/>
            <w:webHidden/>
          </w:rPr>
          <w:fldChar w:fldCharType="begin"/>
        </w:r>
        <w:r w:rsidR="00490283">
          <w:rPr>
            <w:noProof/>
            <w:webHidden/>
          </w:rPr>
          <w:instrText xml:space="preserve"> PAGEREF _Toc99837147 \h </w:instrText>
        </w:r>
        <w:r w:rsidR="00490283">
          <w:rPr>
            <w:noProof/>
            <w:webHidden/>
          </w:rPr>
        </w:r>
        <w:r w:rsidR="00490283">
          <w:rPr>
            <w:noProof/>
            <w:webHidden/>
          </w:rPr>
          <w:fldChar w:fldCharType="separate"/>
        </w:r>
        <w:r w:rsidR="00490283">
          <w:rPr>
            <w:noProof/>
            <w:webHidden/>
          </w:rPr>
          <w:t>10</w:t>
        </w:r>
        <w:r w:rsidR="00490283">
          <w:rPr>
            <w:noProof/>
            <w:webHidden/>
          </w:rPr>
          <w:fldChar w:fldCharType="end"/>
        </w:r>
      </w:hyperlink>
    </w:p>
    <w:p w14:paraId="75D960A5" w14:textId="15BFAB45" w:rsidR="00490283" w:rsidRDefault="00B25712">
      <w:pPr>
        <w:pStyle w:val="TableofFigures"/>
        <w:rPr>
          <w:rFonts w:asciiTheme="minorHAnsi" w:eastAsiaTheme="minorEastAsia" w:hAnsiTheme="minorHAnsi" w:cstheme="minorBidi"/>
          <w:b w:val="0"/>
          <w:noProof/>
          <w:szCs w:val="22"/>
          <w:lang w:val="de-DE"/>
        </w:rPr>
      </w:pPr>
      <w:hyperlink w:anchor="_Toc99837148" w:history="1">
        <w:r w:rsidR="00490283" w:rsidRPr="00B80F9A">
          <w:rPr>
            <w:rStyle w:val="Hyperlink"/>
            <w:rFonts w:eastAsia="MS Mincho"/>
            <w:noProof/>
          </w:rPr>
          <w:t xml:space="preserve">Table 3: Nested elements of the child element of </w:t>
        </w:r>
        <w:r w:rsidR="00490283" w:rsidRPr="00B80F9A">
          <w:rPr>
            <w:rStyle w:val="Hyperlink"/>
            <w:rFonts w:ascii="Courier New" w:eastAsia="MS Mincho" w:hAnsi="Courier New" w:cs="Courier New"/>
            <w:noProof/>
          </w:rPr>
          <w:t>&lt;femdata/&gt;</w:t>
        </w:r>
        <w:r w:rsidR="00490283">
          <w:rPr>
            <w:noProof/>
            <w:webHidden/>
          </w:rPr>
          <w:tab/>
        </w:r>
        <w:r w:rsidR="00490283">
          <w:rPr>
            <w:noProof/>
            <w:webHidden/>
          </w:rPr>
          <w:fldChar w:fldCharType="begin"/>
        </w:r>
        <w:r w:rsidR="00490283">
          <w:rPr>
            <w:noProof/>
            <w:webHidden/>
          </w:rPr>
          <w:instrText xml:space="preserve"> PAGEREF _Toc99837148 \h </w:instrText>
        </w:r>
        <w:r w:rsidR="00490283">
          <w:rPr>
            <w:noProof/>
            <w:webHidden/>
          </w:rPr>
        </w:r>
        <w:r w:rsidR="00490283">
          <w:rPr>
            <w:noProof/>
            <w:webHidden/>
          </w:rPr>
          <w:fldChar w:fldCharType="separate"/>
        </w:r>
        <w:r w:rsidR="00490283">
          <w:rPr>
            <w:noProof/>
            <w:webHidden/>
          </w:rPr>
          <w:t>12</w:t>
        </w:r>
        <w:r w:rsidR="00490283">
          <w:rPr>
            <w:noProof/>
            <w:webHidden/>
          </w:rPr>
          <w:fldChar w:fldCharType="end"/>
        </w:r>
      </w:hyperlink>
    </w:p>
    <w:p w14:paraId="2F5D7F9F" w14:textId="76614FF3" w:rsidR="00490283" w:rsidRDefault="00B25712">
      <w:pPr>
        <w:pStyle w:val="TableofFigures"/>
        <w:rPr>
          <w:rFonts w:asciiTheme="minorHAnsi" w:eastAsiaTheme="minorEastAsia" w:hAnsiTheme="minorHAnsi" w:cstheme="minorBidi"/>
          <w:b w:val="0"/>
          <w:noProof/>
          <w:szCs w:val="22"/>
          <w:lang w:val="de-DE"/>
        </w:rPr>
      </w:pPr>
      <w:hyperlink w:anchor="_Toc99837149" w:history="1">
        <w:r w:rsidR="00490283" w:rsidRPr="00B80F9A">
          <w:rPr>
            <w:rStyle w:val="Hyperlink"/>
            <w:rFonts w:eastAsia="MS Mincho"/>
            <w:noProof/>
          </w:rPr>
          <w:t xml:space="preserve">Table 4: Attributes of element </w:t>
        </w:r>
        <w:r w:rsidR="00490283" w:rsidRPr="00B80F9A">
          <w:rPr>
            <w:rStyle w:val="Hyperlink"/>
            <w:rFonts w:ascii="Courier New" w:eastAsia="MS Mincho" w:hAnsi="Courier New" w:cs="Courier New"/>
            <w:noProof/>
          </w:rPr>
          <w:t>&lt;connection_group/&gt;</w:t>
        </w:r>
        <w:r w:rsidR="00490283">
          <w:rPr>
            <w:noProof/>
            <w:webHidden/>
          </w:rPr>
          <w:tab/>
        </w:r>
        <w:r w:rsidR="00490283">
          <w:rPr>
            <w:noProof/>
            <w:webHidden/>
          </w:rPr>
          <w:fldChar w:fldCharType="begin"/>
        </w:r>
        <w:r w:rsidR="00490283">
          <w:rPr>
            <w:noProof/>
            <w:webHidden/>
          </w:rPr>
          <w:instrText xml:space="preserve"> PAGEREF _Toc99837149 \h </w:instrText>
        </w:r>
        <w:r w:rsidR="00490283">
          <w:rPr>
            <w:noProof/>
            <w:webHidden/>
          </w:rPr>
        </w:r>
        <w:r w:rsidR="00490283">
          <w:rPr>
            <w:noProof/>
            <w:webHidden/>
          </w:rPr>
          <w:fldChar w:fldCharType="separate"/>
        </w:r>
        <w:r w:rsidR="00490283">
          <w:rPr>
            <w:noProof/>
            <w:webHidden/>
          </w:rPr>
          <w:t>13</w:t>
        </w:r>
        <w:r w:rsidR="00490283">
          <w:rPr>
            <w:noProof/>
            <w:webHidden/>
          </w:rPr>
          <w:fldChar w:fldCharType="end"/>
        </w:r>
      </w:hyperlink>
    </w:p>
    <w:p w14:paraId="30F5BCF9" w14:textId="7112D6D5" w:rsidR="00490283" w:rsidRDefault="00B25712">
      <w:pPr>
        <w:pStyle w:val="TableofFigures"/>
        <w:rPr>
          <w:rFonts w:asciiTheme="minorHAnsi" w:eastAsiaTheme="minorEastAsia" w:hAnsiTheme="minorHAnsi" w:cstheme="minorBidi"/>
          <w:b w:val="0"/>
          <w:noProof/>
          <w:szCs w:val="22"/>
          <w:lang w:val="de-DE"/>
        </w:rPr>
      </w:pPr>
      <w:hyperlink w:anchor="_Toc99837150" w:history="1">
        <w:r w:rsidR="00490283" w:rsidRPr="00B80F9A">
          <w:rPr>
            <w:rStyle w:val="Hyperlink"/>
            <w:rFonts w:eastAsia="MS Mincho"/>
            <w:noProof/>
          </w:rPr>
          <w:t xml:space="preserve">Table 5: Nested elements of element </w:t>
        </w:r>
        <w:r w:rsidR="00490283" w:rsidRPr="00B80F9A">
          <w:rPr>
            <w:rStyle w:val="Hyperlink"/>
            <w:rFonts w:ascii="Courier New" w:eastAsia="MS Mincho" w:hAnsi="Courier New" w:cs="Courier New"/>
            <w:noProof/>
          </w:rPr>
          <w:t>&lt;connection_group/&gt;</w:t>
        </w:r>
        <w:r w:rsidR="00490283">
          <w:rPr>
            <w:noProof/>
            <w:webHidden/>
          </w:rPr>
          <w:tab/>
        </w:r>
        <w:r w:rsidR="00490283">
          <w:rPr>
            <w:noProof/>
            <w:webHidden/>
          </w:rPr>
          <w:fldChar w:fldCharType="begin"/>
        </w:r>
        <w:r w:rsidR="00490283">
          <w:rPr>
            <w:noProof/>
            <w:webHidden/>
          </w:rPr>
          <w:instrText xml:space="preserve"> PAGEREF _Toc99837150 \h </w:instrText>
        </w:r>
        <w:r w:rsidR="00490283">
          <w:rPr>
            <w:noProof/>
            <w:webHidden/>
          </w:rPr>
        </w:r>
        <w:r w:rsidR="00490283">
          <w:rPr>
            <w:noProof/>
            <w:webHidden/>
          </w:rPr>
          <w:fldChar w:fldCharType="separate"/>
        </w:r>
        <w:r w:rsidR="00490283">
          <w:rPr>
            <w:noProof/>
            <w:webHidden/>
          </w:rPr>
          <w:t>13</w:t>
        </w:r>
        <w:r w:rsidR="00490283">
          <w:rPr>
            <w:noProof/>
            <w:webHidden/>
          </w:rPr>
          <w:fldChar w:fldCharType="end"/>
        </w:r>
      </w:hyperlink>
    </w:p>
    <w:p w14:paraId="5E5F5780" w14:textId="4E6D6DBA" w:rsidR="00490283" w:rsidRDefault="00B25712">
      <w:pPr>
        <w:pStyle w:val="TableofFigures"/>
        <w:rPr>
          <w:rFonts w:asciiTheme="minorHAnsi" w:eastAsiaTheme="minorEastAsia" w:hAnsiTheme="minorHAnsi" w:cstheme="minorBidi"/>
          <w:b w:val="0"/>
          <w:noProof/>
          <w:szCs w:val="22"/>
          <w:lang w:val="de-DE"/>
        </w:rPr>
      </w:pPr>
      <w:hyperlink w:anchor="_Toc99837151" w:history="1">
        <w:r w:rsidR="00490283" w:rsidRPr="00B80F9A">
          <w:rPr>
            <w:rStyle w:val="Hyperlink"/>
            <w:rFonts w:eastAsia="MS Mincho"/>
            <w:noProof/>
          </w:rPr>
          <w:t xml:space="preserve">Table 6: Nested elements of </w:t>
        </w:r>
        <w:r w:rsidR="00490283" w:rsidRPr="00B80F9A">
          <w:rPr>
            <w:rStyle w:val="Hyperlink"/>
            <w:rFonts w:ascii="Courier New" w:eastAsia="MS Mincho" w:hAnsi="Courier New" w:cs="Courier New"/>
            <w:bCs/>
            <w:noProof/>
          </w:rPr>
          <w:t>&lt;connected_to&gt;</w:t>
        </w:r>
        <w:r w:rsidR="00490283">
          <w:rPr>
            <w:noProof/>
            <w:webHidden/>
          </w:rPr>
          <w:tab/>
        </w:r>
        <w:r w:rsidR="00490283">
          <w:rPr>
            <w:noProof/>
            <w:webHidden/>
          </w:rPr>
          <w:fldChar w:fldCharType="begin"/>
        </w:r>
        <w:r w:rsidR="00490283">
          <w:rPr>
            <w:noProof/>
            <w:webHidden/>
          </w:rPr>
          <w:instrText xml:space="preserve"> PAGEREF _Toc99837151 \h </w:instrText>
        </w:r>
        <w:r w:rsidR="00490283">
          <w:rPr>
            <w:noProof/>
            <w:webHidden/>
          </w:rPr>
        </w:r>
        <w:r w:rsidR="00490283">
          <w:rPr>
            <w:noProof/>
            <w:webHidden/>
          </w:rPr>
          <w:fldChar w:fldCharType="separate"/>
        </w:r>
        <w:r w:rsidR="00490283">
          <w:rPr>
            <w:noProof/>
            <w:webHidden/>
          </w:rPr>
          <w:t>14</w:t>
        </w:r>
        <w:r w:rsidR="00490283">
          <w:rPr>
            <w:noProof/>
            <w:webHidden/>
          </w:rPr>
          <w:fldChar w:fldCharType="end"/>
        </w:r>
      </w:hyperlink>
    </w:p>
    <w:p w14:paraId="0AACA870" w14:textId="5AC1E124" w:rsidR="00490283" w:rsidRDefault="00B25712">
      <w:pPr>
        <w:pStyle w:val="TableofFigures"/>
        <w:rPr>
          <w:rFonts w:asciiTheme="minorHAnsi" w:eastAsiaTheme="minorEastAsia" w:hAnsiTheme="minorHAnsi" w:cstheme="minorBidi"/>
          <w:b w:val="0"/>
          <w:noProof/>
          <w:szCs w:val="22"/>
          <w:lang w:val="de-DE"/>
        </w:rPr>
      </w:pPr>
      <w:hyperlink w:anchor="_Toc99837152" w:history="1">
        <w:r w:rsidR="00490283" w:rsidRPr="00B80F9A">
          <w:rPr>
            <w:rStyle w:val="Hyperlink"/>
            <w:rFonts w:eastAsia="MS Mincho"/>
            <w:noProof/>
          </w:rPr>
          <w:t xml:space="preserve">Table 7: Attributes of element </w:t>
        </w:r>
        <w:r w:rsidR="00490283" w:rsidRPr="00B80F9A">
          <w:rPr>
            <w:rStyle w:val="Hyperlink"/>
            <w:rFonts w:ascii="Courier New" w:eastAsia="MS Mincho" w:hAnsi="Courier New" w:cs="Courier New"/>
            <w:bCs/>
            <w:noProof/>
          </w:rPr>
          <w:t>&lt;part/&gt;</w:t>
        </w:r>
        <w:r w:rsidR="00490283">
          <w:rPr>
            <w:noProof/>
            <w:webHidden/>
          </w:rPr>
          <w:tab/>
        </w:r>
        <w:r w:rsidR="00490283">
          <w:rPr>
            <w:noProof/>
            <w:webHidden/>
          </w:rPr>
          <w:fldChar w:fldCharType="begin"/>
        </w:r>
        <w:r w:rsidR="00490283">
          <w:rPr>
            <w:noProof/>
            <w:webHidden/>
          </w:rPr>
          <w:instrText xml:space="preserve"> PAGEREF _Toc99837152 \h </w:instrText>
        </w:r>
        <w:r w:rsidR="00490283">
          <w:rPr>
            <w:noProof/>
            <w:webHidden/>
          </w:rPr>
        </w:r>
        <w:r w:rsidR="00490283">
          <w:rPr>
            <w:noProof/>
            <w:webHidden/>
          </w:rPr>
          <w:fldChar w:fldCharType="separate"/>
        </w:r>
        <w:r w:rsidR="00490283">
          <w:rPr>
            <w:noProof/>
            <w:webHidden/>
          </w:rPr>
          <w:t>15</w:t>
        </w:r>
        <w:r w:rsidR="00490283">
          <w:rPr>
            <w:noProof/>
            <w:webHidden/>
          </w:rPr>
          <w:fldChar w:fldCharType="end"/>
        </w:r>
      </w:hyperlink>
    </w:p>
    <w:p w14:paraId="1CC6897C" w14:textId="78AB10E5" w:rsidR="00490283" w:rsidRDefault="00B25712">
      <w:pPr>
        <w:pStyle w:val="TableofFigures"/>
        <w:rPr>
          <w:rFonts w:asciiTheme="minorHAnsi" w:eastAsiaTheme="minorEastAsia" w:hAnsiTheme="minorHAnsi" w:cstheme="minorBidi"/>
          <w:b w:val="0"/>
          <w:noProof/>
          <w:szCs w:val="22"/>
          <w:lang w:val="de-DE"/>
        </w:rPr>
      </w:pPr>
      <w:hyperlink w:anchor="_Toc99837153" w:history="1">
        <w:r w:rsidR="00490283" w:rsidRPr="00B80F9A">
          <w:rPr>
            <w:rStyle w:val="Hyperlink"/>
            <w:rFonts w:eastAsia="MS Mincho"/>
            <w:noProof/>
          </w:rPr>
          <w:t xml:space="preserve">Table 8: Attributes of element </w:t>
        </w:r>
        <w:r w:rsidR="00490283" w:rsidRPr="00B80F9A">
          <w:rPr>
            <w:rStyle w:val="Hyperlink"/>
            <w:rFonts w:ascii="Courier New" w:eastAsia="MS Mincho" w:hAnsi="Courier New" w:cs="Courier New"/>
            <w:noProof/>
          </w:rPr>
          <w:t>&lt;assy/&gt;</w:t>
        </w:r>
        <w:r w:rsidR="00490283">
          <w:rPr>
            <w:noProof/>
            <w:webHidden/>
          </w:rPr>
          <w:tab/>
        </w:r>
        <w:r w:rsidR="00490283">
          <w:rPr>
            <w:noProof/>
            <w:webHidden/>
          </w:rPr>
          <w:fldChar w:fldCharType="begin"/>
        </w:r>
        <w:r w:rsidR="00490283">
          <w:rPr>
            <w:noProof/>
            <w:webHidden/>
          </w:rPr>
          <w:instrText xml:space="preserve"> PAGEREF _Toc99837153 \h </w:instrText>
        </w:r>
        <w:r w:rsidR="00490283">
          <w:rPr>
            <w:noProof/>
            <w:webHidden/>
          </w:rPr>
        </w:r>
        <w:r w:rsidR="00490283">
          <w:rPr>
            <w:noProof/>
            <w:webHidden/>
          </w:rPr>
          <w:fldChar w:fldCharType="separate"/>
        </w:r>
        <w:r w:rsidR="00490283">
          <w:rPr>
            <w:noProof/>
            <w:webHidden/>
          </w:rPr>
          <w:t>15</w:t>
        </w:r>
        <w:r w:rsidR="00490283">
          <w:rPr>
            <w:noProof/>
            <w:webHidden/>
          </w:rPr>
          <w:fldChar w:fldCharType="end"/>
        </w:r>
      </w:hyperlink>
    </w:p>
    <w:p w14:paraId="079527C0" w14:textId="657AB90B" w:rsidR="00490283" w:rsidRDefault="00B25712">
      <w:pPr>
        <w:pStyle w:val="TableofFigures"/>
        <w:rPr>
          <w:rFonts w:asciiTheme="minorHAnsi" w:eastAsiaTheme="minorEastAsia" w:hAnsiTheme="minorHAnsi" w:cstheme="minorBidi"/>
          <w:b w:val="0"/>
          <w:noProof/>
          <w:szCs w:val="22"/>
          <w:lang w:val="de-DE"/>
        </w:rPr>
      </w:pPr>
      <w:hyperlink w:anchor="_Toc99837154" w:history="1">
        <w:r w:rsidR="00490283" w:rsidRPr="00B80F9A">
          <w:rPr>
            <w:rStyle w:val="Hyperlink"/>
            <w:rFonts w:eastAsia="MS Mincho"/>
            <w:noProof/>
          </w:rPr>
          <w:t xml:space="preserve">Table 9: Nested elements of </w:t>
        </w:r>
        <w:r w:rsidR="00490283" w:rsidRPr="00B80F9A">
          <w:rPr>
            <w:rStyle w:val="Hyperlink"/>
            <w:rFonts w:ascii="Courier New" w:eastAsia="MS Mincho" w:hAnsi="Courier New" w:cs="Courier New"/>
            <w:bCs/>
            <w:noProof/>
          </w:rPr>
          <w:t>&lt;stacking&gt;</w:t>
        </w:r>
        <w:r w:rsidR="00490283">
          <w:rPr>
            <w:noProof/>
            <w:webHidden/>
          </w:rPr>
          <w:tab/>
        </w:r>
        <w:r w:rsidR="00490283">
          <w:rPr>
            <w:noProof/>
            <w:webHidden/>
          </w:rPr>
          <w:fldChar w:fldCharType="begin"/>
        </w:r>
        <w:r w:rsidR="00490283">
          <w:rPr>
            <w:noProof/>
            <w:webHidden/>
          </w:rPr>
          <w:instrText xml:space="preserve"> PAGEREF _Toc99837154 \h </w:instrText>
        </w:r>
        <w:r w:rsidR="00490283">
          <w:rPr>
            <w:noProof/>
            <w:webHidden/>
          </w:rPr>
        </w:r>
        <w:r w:rsidR="00490283">
          <w:rPr>
            <w:noProof/>
            <w:webHidden/>
          </w:rPr>
          <w:fldChar w:fldCharType="separate"/>
        </w:r>
        <w:r w:rsidR="00490283">
          <w:rPr>
            <w:noProof/>
            <w:webHidden/>
          </w:rPr>
          <w:t>17</w:t>
        </w:r>
        <w:r w:rsidR="00490283">
          <w:rPr>
            <w:noProof/>
            <w:webHidden/>
          </w:rPr>
          <w:fldChar w:fldCharType="end"/>
        </w:r>
      </w:hyperlink>
    </w:p>
    <w:p w14:paraId="0022B217" w14:textId="6E37FFB0" w:rsidR="00490283" w:rsidRDefault="00B25712">
      <w:pPr>
        <w:pStyle w:val="TableofFigures"/>
        <w:rPr>
          <w:rFonts w:asciiTheme="minorHAnsi" w:eastAsiaTheme="minorEastAsia" w:hAnsiTheme="minorHAnsi" w:cstheme="minorBidi"/>
          <w:b w:val="0"/>
          <w:noProof/>
          <w:szCs w:val="22"/>
          <w:lang w:val="de-DE"/>
        </w:rPr>
      </w:pPr>
      <w:hyperlink w:anchor="_Toc99837155" w:history="1">
        <w:r w:rsidR="00490283" w:rsidRPr="00B80F9A">
          <w:rPr>
            <w:rStyle w:val="Hyperlink"/>
            <w:rFonts w:eastAsia="MS Mincho"/>
            <w:noProof/>
          </w:rPr>
          <w:t>Table 10: Attributes of &lt;stacking&gt;</w:t>
        </w:r>
        <w:r w:rsidR="00490283">
          <w:rPr>
            <w:noProof/>
            <w:webHidden/>
          </w:rPr>
          <w:tab/>
        </w:r>
        <w:r w:rsidR="00490283">
          <w:rPr>
            <w:noProof/>
            <w:webHidden/>
          </w:rPr>
          <w:fldChar w:fldCharType="begin"/>
        </w:r>
        <w:r w:rsidR="00490283">
          <w:rPr>
            <w:noProof/>
            <w:webHidden/>
          </w:rPr>
          <w:instrText xml:space="preserve"> PAGEREF _Toc99837155 \h </w:instrText>
        </w:r>
        <w:r w:rsidR="00490283">
          <w:rPr>
            <w:noProof/>
            <w:webHidden/>
          </w:rPr>
        </w:r>
        <w:r w:rsidR="00490283">
          <w:rPr>
            <w:noProof/>
            <w:webHidden/>
          </w:rPr>
          <w:fldChar w:fldCharType="separate"/>
        </w:r>
        <w:r w:rsidR="00490283">
          <w:rPr>
            <w:noProof/>
            <w:webHidden/>
          </w:rPr>
          <w:t>18</w:t>
        </w:r>
        <w:r w:rsidR="00490283">
          <w:rPr>
            <w:noProof/>
            <w:webHidden/>
          </w:rPr>
          <w:fldChar w:fldCharType="end"/>
        </w:r>
      </w:hyperlink>
    </w:p>
    <w:p w14:paraId="4E16DED1" w14:textId="40FAFB8D" w:rsidR="00490283" w:rsidRDefault="00B25712">
      <w:pPr>
        <w:pStyle w:val="TableofFigures"/>
        <w:rPr>
          <w:rFonts w:asciiTheme="minorHAnsi" w:eastAsiaTheme="minorEastAsia" w:hAnsiTheme="minorHAnsi" w:cstheme="minorBidi"/>
          <w:b w:val="0"/>
          <w:noProof/>
          <w:szCs w:val="22"/>
          <w:lang w:val="de-DE"/>
        </w:rPr>
      </w:pPr>
      <w:hyperlink w:anchor="_Toc99837156" w:history="1">
        <w:r w:rsidR="00490283" w:rsidRPr="00B80F9A">
          <w:rPr>
            <w:rStyle w:val="Hyperlink"/>
            <w:rFonts w:eastAsia="MS Mincho"/>
            <w:noProof/>
          </w:rPr>
          <w:t>Table 11: Attributes of &lt;level&gt;</w:t>
        </w:r>
        <w:r w:rsidR="00490283">
          <w:rPr>
            <w:noProof/>
            <w:webHidden/>
          </w:rPr>
          <w:tab/>
        </w:r>
        <w:r w:rsidR="00490283">
          <w:rPr>
            <w:noProof/>
            <w:webHidden/>
          </w:rPr>
          <w:fldChar w:fldCharType="begin"/>
        </w:r>
        <w:r w:rsidR="00490283">
          <w:rPr>
            <w:noProof/>
            <w:webHidden/>
          </w:rPr>
          <w:instrText xml:space="preserve"> PAGEREF _Toc99837156 \h </w:instrText>
        </w:r>
        <w:r w:rsidR="00490283">
          <w:rPr>
            <w:noProof/>
            <w:webHidden/>
          </w:rPr>
        </w:r>
        <w:r w:rsidR="00490283">
          <w:rPr>
            <w:noProof/>
            <w:webHidden/>
          </w:rPr>
          <w:fldChar w:fldCharType="separate"/>
        </w:r>
        <w:r w:rsidR="00490283">
          <w:rPr>
            <w:noProof/>
            <w:webHidden/>
          </w:rPr>
          <w:t>18</w:t>
        </w:r>
        <w:r w:rsidR="00490283">
          <w:rPr>
            <w:noProof/>
            <w:webHidden/>
          </w:rPr>
          <w:fldChar w:fldCharType="end"/>
        </w:r>
      </w:hyperlink>
    </w:p>
    <w:p w14:paraId="5E6ED62F" w14:textId="6F534A5B" w:rsidR="00490283" w:rsidRDefault="00B25712">
      <w:pPr>
        <w:pStyle w:val="TableofFigures"/>
        <w:rPr>
          <w:rFonts w:asciiTheme="minorHAnsi" w:eastAsiaTheme="minorEastAsia" w:hAnsiTheme="minorHAnsi" w:cstheme="minorBidi"/>
          <w:b w:val="0"/>
          <w:noProof/>
          <w:szCs w:val="22"/>
          <w:lang w:val="de-DE"/>
        </w:rPr>
      </w:pPr>
      <w:hyperlink w:anchor="_Toc99837157" w:history="1">
        <w:r w:rsidR="00490283" w:rsidRPr="00B80F9A">
          <w:rPr>
            <w:rStyle w:val="Hyperlink"/>
            <w:rFonts w:eastAsia="MS Mincho"/>
            <w:noProof/>
          </w:rPr>
          <w:t xml:space="preserve">Table 12: Nested elements of element </w:t>
        </w:r>
        <w:r w:rsidR="00490283" w:rsidRPr="00B80F9A">
          <w:rPr>
            <w:rStyle w:val="Hyperlink"/>
            <w:rFonts w:ascii="Courier New" w:eastAsia="MS Mincho" w:hAnsi="Courier New" w:cs="Courier New"/>
            <w:noProof/>
          </w:rPr>
          <w:t>&lt;contact_list/&gt;</w:t>
        </w:r>
        <w:r w:rsidR="00490283">
          <w:rPr>
            <w:noProof/>
            <w:webHidden/>
          </w:rPr>
          <w:tab/>
        </w:r>
        <w:r w:rsidR="00490283">
          <w:rPr>
            <w:noProof/>
            <w:webHidden/>
          </w:rPr>
          <w:fldChar w:fldCharType="begin"/>
        </w:r>
        <w:r w:rsidR="00490283">
          <w:rPr>
            <w:noProof/>
            <w:webHidden/>
          </w:rPr>
          <w:instrText xml:space="preserve"> PAGEREF _Toc99837157 \h </w:instrText>
        </w:r>
        <w:r w:rsidR="00490283">
          <w:rPr>
            <w:noProof/>
            <w:webHidden/>
          </w:rPr>
        </w:r>
        <w:r w:rsidR="00490283">
          <w:rPr>
            <w:noProof/>
            <w:webHidden/>
          </w:rPr>
          <w:fldChar w:fldCharType="separate"/>
        </w:r>
        <w:r w:rsidR="00490283">
          <w:rPr>
            <w:noProof/>
            <w:webHidden/>
          </w:rPr>
          <w:t>20</w:t>
        </w:r>
        <w:r w:rsidR="00490283">
          <w:rPr>
            <w:noProof/>
            <w:webHidden/>
          </w:rPr>
          <w:fldChar w:fldCharType="end"/>
        </w:r>
      </w:hyperlink>
    </w:p>
    <w:p w14:paraId="5D1BC4A1" w14:textId="0BDD21E9" w:rsidR="00490283" w:rsidRDefault="00B25712">
      <w:pPr>
        <w:pStyle w:val="TableofFigures"/>
        <w:rPr>
          <w:rFonts w:asciiTheme="minorHAnsi" w:eastAsiaTheme="minorEastAsia" w:hAnsiTheme="minorHAnsi" w:cstheme="minorBidi"/>
          <w:b w:val="0"/>
          <w:noProof/>
          <w:szCs w:val="22"/>
          <w:lang w:val="de-DE"/>
        </w:rPr>
      </w:pPr>
      <w:hyperlink w:anchor="_Toc99837158" w:history="1">
        <w:r w:rsidR="00490283" w:rsidRPr="00B80F9A">
          <w:rPr>
            <w:rStyle w:val="Hyperlink"/>
            <w:rFonts w:eastAsia="MS Mincho"/>
            <w:noProof/>
          </w:rPr>
          <w:t xml:space="preserve">Table 13: Nested elements of element </w:t>
        </w:r>
        <w:r w:rsidR="00490283" w:rsidRPr="00B80F9A">
          <w:rPr>
            <w:rStyle w:val="Hyperlink"/>
            <w:rFonts w:ascii="Courier New" w:eastAsia="MS Mincho" w:hAnsi="Courier New" w:cs="Courier New"/>
            <w:noProof/>
          </w:rPr>
          <w:t>&lt;contact/&gt;</w:t>
        </w:r>
        <w:r w:rsidR="00490283">
          <w:rPr>
            <w:noProof/>
            <w:webHidden/>
          </w:rPr>
          <w:tab/>
        </w:r>
        <w:r w:rsidR="00490283">
          <w:rPr>
            <w:noProof/>
            <w:webHidden/>
          </w:rPr>
          <w:fldChar w:fldCharType="begin"/>
        </w:r>
        <w:r w:rsidR="00490283">
          <w:rPr>
            <w:noProof/>
            <w:webHidden/>
          </w:rPr>
          <w:instrText xml:space="preserve"> PAGEREF _Toc99837158 \h </w:instrText>
        </w:r>
        <w:r w:rsidR="00490283">
          <w:rPr>
            <w:noProof/>
            <w:webHidden/>
          </w:rPr>
        </w:r>
        <w:r w:rsidR="00490283">
          <w:rPr>
            <w:noProof/>
            <w:webHidden/>
          </w:rPr>
          <w:fldChar w:fldCharType="separate"/>
        </w:r>
        <w:r w:rsidR="00490283">
          <w:rPr>
            <w:noProof/>
            <w:webHidden/>
          </w:rPr>
          <w:t>20</w:t>
        </w:r>
        <w:r w:rsidR="00490283">
          <w:rPr>
            <w:noProof/>
            <w:webHidden/>
          </w:rPr>
          <w:fldChar w:fldCharType="end"/>
        </w:r>
      </w:hyperlink>
    </w:p>
    <w:p w14:paraId="0D53427D" w14:textId="1B00117D" w:rsidR="00490283" w:rsidRDefault="00B25712">
      <w:pPr>
        <w:pStyle w:val="TableofFigures"/>
        <w:rPr>
          <w:rFonts w:asciiTheme="minorHAnsi" w:eastAsiaTheme="minorEastAsia" w:hAnsiTheme="minorHAnsi" w:cstheme="minorBidi"/>
          <w:b w:val="0"/>
          <w:noProof/>
          <w:szCs w:val="22"/>
          <w:lang w:val="de-DE"/>
        </w:rPr>
      </w:pPr>
      <w:hyperlink w:anchor="_Toc99837159" w:history="1">
        <w:r w:rsidR="00490283" w:rsidRPr="00B80F9A">
          <w:rPr>
            <w:rStyle w:val="Hyperlink"/>
            <w:rFonts w:eastAsia="MS Mincho"/>
            <w:noProof/>
          </w:rPr>
          <w:t xml:space="preserve">Table 14: Attributes of element </w:t>
        </w:r>
        <w:r w:rsidR="00490283" w:rsidRPr="00B80F9A">
          <w:rPr>
            <w:rStyle w:val="Hyperlink"/>
            <w:rFonts w:ascii="Courier New" w:eastAsia="MS Mincho" w:hAnsi="Courier New" w:cs="Courier New"/>
            <w:noProof/>
          </w:rPr>
          <w:t>&lt;partner/&gt;</w:t>
        </w:r>
        <w:r w:rsidR="00490283">
          <w:rPr>
            <w:noProof/>
            <w:webHidden/>
          </w:rPr>
          <w:tab/>
        </w:r>
        <w:r w:rsidR="00490283">
          <w:rPr>
            <w:noProof/>
            <w:webHidden/>
          </w:rPr>
          <w:fldChar w:fldCharType="begin"/>
        </w:r>
        <w:r w:rsidR="00490283">
          <w:rPr>
            <w:noProof/>
            <w:webHidden/>
          </w:rPr>
          <w:instrText xml:space="preserve"> PAGEREF _Toc99837159 \h </w:instrText>
        </w:r>
        <w:r w:rsidR="00490283">
          <w:rPr>
            <w:noProof/>
            <w:webHidden/>
          </w:rPr>
        </w:r>
        <w:r w:rsidR="00490283">
          <w:rPr>
            <w:noProof/>
            <w:webHidden/>
          </w:rPr>
          <w:fldChar w:fldCharType="separate"/>
        </w:r>
        <w:r w:rsidR="00490283">
          <w:rPr>
            <w:noProof/>
            <w:webHidden/>
          </w:rPr>
          <w:t>20</w:t>
        </w:r>
        <w:r w:rsidR="00490283">
          <w:rPr>
            <w:noProof/>
            <w:webHidden/>
          </w:rPr>
          <w:fldChar w:fldCharType="end"/>
        </w:r>
      </w:hyperlink>
    </w:p>
    <w:p w14:paraId="4E2A5B66" w14:textId="0C914EEA" w:rsidR="00490283" w:rsidRDefault="00B25712">
      <w:pPr>
        <w:pStyle w:val="TableofFigures"/>
        <w:rPr>
          <w:rFonts w:asciiTheme="minorHAnsi" w:eastAsiaTheme="minorEastAsia" w:hAnsiTheme="minorHAnsi" w:cstheme="minorBidi"/>
          <w:b w:val="0"/>
          <w:noProof/>
          <w:szCs w:val="22"/>
          <w:lang w:val="de-DE"/>
        </w:rPr>
      </w:pPr>
      <w:hyperlink w:anchor="_Toc99837160" w:history="1">
        <w:r w:rsidR="00490283" w:rsidRPr="00B80F9A">
          <w:rPr>
            <w:rStyle w:val="Hyperlink"/>
            <w:rFonts w:eastAsia="MS Mincho"/>
            <w:noProof/>
          </w:rPr>
          <w:t xml:space="preserve">Table 15: Attributes of element </w:t>
        </w:r>
        <w:r w:rsidR="00490283" w:rsidRPr="00B80F9A">
          <w:rPr>
            <w:rStyle w:val="Hyperlink"/>
            <w:rFonts w:ascii="Courier New" w:eastAsia="MS Mincho" w:hAnsi="Courier New" w:cs="Courier New"/>
            <w:noProof/>
          </w:rPr>
          <w:t>&lt;coefficients/&gt;</w:t>
        </w:r>
        <w:r w:rsidR="00490283">
          <w:rPr>
            <w:noProof/>
            <w:webHidden/>
          </w:rPr>
          <w:tab/>
        </w:r>
        <w:r w:rsidR="00490283">
          <w:rPr>
            <w:noProof/>
            <w:webHidden/>
          </w:rPr>
          <w:fldChar w:fldCharType="begin"/>
        </w:r>
        <w:r w:rsidR="00490283">
          <w:rPr>
            <w:noProof/>
            <w:webHidden/>
          </w:rPr>
          <w:instrText xml:space="preserve"> PAGEREF _Toc99837160 \h </w:instrText>
        </w:r>
        <w:r w:rsidR="00490283">
          <w:rPr>
            <w:noProof/>
            <w:webHidden/>
          </w:rPr>
        </w:r>
        <w:r w:rsidR="00490283">
          <w:rPr>
            <w:noProof/>
            <w:webHidden/>
          </w:rPr>
          <w:fldChar w:fldCharType="separate"/>
        </w:r>
        <w:r w:rsidR="00490283">
          <w:rPr>
            <w:noProof/>
            <w:webHidden/>
          </w:rPr>
          <w:t>21</w:t>
        </w:r>
        <w:r w:rsidR="00490283">
          <w:rPr>
            <w:noProof/>
            <w:webHidden/>
          </w:rPr>
          <w:fldChar w:fldCharType="end"/>
        </w:r>
      </w:hyperlink>
    </w:p>
    <w:p w14:paraId="4A01356A" w14:textId="0B365C47" w:rsidR="00490283" w:rsidRDefault="00B25712">
      <w:pPr>
        <w:pStyle w:val="TableofFigures"/>
        <w:rPr>
          <w:rFonts w:asciiTheme="minorHAnsi" w:eastAsiaTheme="minorEastAsia" w:hAnsiTheme="minorHAnsi" w:cstheme="minorBidi"/>
          <w:b w:val="0"/>
          <w:noProof/>
          <w:szCs w:val="22"/>
          <w:lang w:val="de-DE"/>
        </w:rPr>
      </w:pPr>
      <w:hyperlink w:anchor="_Toc99837161" w:history="1">
        <w:r w:rsidR="00490283" w:rsidRPr="00B80F9A">
          <w:rPr>
            <w:rStyle w:val="Hyperlink"/>
            <w:rFonts w:eastAsia="MS Mincho"/>
            <w:noProof/>
          </w:rPr>
          <w:t xml:space="preserve">Table 16: Nested elements of element </w:t>
        </w:r>
        <w:r w:rsidR="00490283" w:rsidRPr="00B80F9A">
          <w:rPr>
            <w:rStyle w:val="Hyperlink"/>
            <w:rFonts w:ascii="Courier New" w:eastAsia="MS Mincho" w:hAnsi="Courier New" w:cs="Courier New"/>
            <w:noProof/>
          </w:rPr>
          <w:t>&lt;connection_list&gt;</w:t>
        </w:r>
        <w:r w:rsidR="00490283">
          <w:rPr>
            <w:noProof/>
            <w:webHidden/>
          </w:rPr>
          <w:tab/>
        </w:r>
        <w:r w:rsidR="00490283">
          <w:rPr>
            <w:noProof/>
            <w:webHidden/>
          </w:rPr>
          <w:fldChar w:fldCharType="begin"/>
        </w:r>
        <w:r w:rsidR="00490283">
          <w:rPr>
            <w:noProof/>
            <w:webHidden/>
          </w:rPr>
          <w:instrText xml:space="preserve"> PAGEREF _Toc99837161 \h </w:instrText>
        </w:r>
        <w:r w:rsidR="00490283">
          <w:rPr>
            <w:noProof/>
            <w:webHidden/>
          </w:rPr>
        </w:r>
        <w:r w:rsidR="00490283">
          <w:rPr>
            <w:noProof/>
            <w:webHidden/>
          </w:rPr>
          <w:fldChar w:fldCharType="separate"/>
        </w:r>
        <w:r w:rsidR="00490283">
          <w:rPr>
            <w:noProof/>
            <w:webHidden/>
          </w:rPr>
          <w:t>22</w:t>
        </w:r>
        <w:r w:rsidR="00490283">
          <w:rPr>
            <w:noProof/>
            <w:webHidden/>
          </w:rPr>
          <w:fldChar w:fldCharType="end"/>
        </w:r>
      </w:hyperlink>
    </w:p>
    <w:p w14:paraId="2B6B09C9" w14:textId="356F4D70" w:rsidR="00490283" w:rsidRDefault="00B25712">
      <w:pPr>
        <w:pStyle w:val="TableofFigures"/>
        <w:rPr>
          <w:rFonts w:asciiTheme="minorHAnsi" w:eastAsiaTheme="minorEastAsia" w:hAnsiTheme="minorHAnsi" w:cstheme="minorBidi"/>
          <w:b w:val="0"/>
          <w:noProof/>
          <w:szCs w:val="22"/>
          <w:lang w:val="de-DE"/>
        </w:rPr>
      </w:pPr>
      <w:hyperlink w:anchor="_Toc99837162" w:history="1">
        <w:r w:rsidR="00490283" w:rsidRPr="00B80F9A">
          <w:rPr>
            <w:rStyle w:val="Hyperlink"/>
            <w:rFonts w:eastAsia="MS Mincho"/>
            <w:noProof/>
          </w:rPr>
          <w:t xml:space="preserve">Table 17: Nested elements of element </w:t>
        </w:r>
        <w:r w:rsidR="00490283" w:rsidRPr="00B80F9A">
          <w:rPr>
            <w:rStyle w:val="Hyperlink"/>
            <w:rFonts w:ascii="Courier New" w:eastAsia="MS Mincho" w:hAnsi="Courier New" w:cs="Courier New"/>
            <w:noProof/>
          </w:rPr>
          <w:t>&lt;custom_attributes_list/&gt;</w:t>
        </w:r>
        <w:r w:rsidR="00490283">
          <w:rPr>
            <w:noProof/>
            <w:webHidden/>
          </w:rPr>
          <w:tab/>
        </w:r>
        <w:r w:rsidR="00490283">
          <w:rPr>
            <w:noProof/>
            <w:webHidden/>
          </w:rPr>
          <w:fldChar w:fldCharType="begin"/>
        </w:r>
        <w:r w:rsidR="00490283">
          <w:rPr>
            <w:noProof/>
            <w:webHidden/>
          </w:rPr>
          <w:instrText xml:space="preserve"> PAGEREF _Toc99837162 \h </w:instrText>
        </w:r>
        <w:r w:rsidR="00490283">
          <w:rPr>
            <w:noProof/>
            <w:webHidden/>
          </w:rPr>
        </w:r>
        <w:r w:rsidR="00490283">
          <w:rPr>
            <w:noProof/>
            <w:webHidden/>
          </w:rPr>
          <w:fldChar w:fldCharType="separate"/>
        </w:r>
        <w:r w:rsidR="00490283">
          <w:rPr>
            <w:noProof/>
            <w:webHidden/>
          </w:rPr>
          <w:t>26</w:t>
        </w:r>
        <w:r w:rsidR="00490283">
          <w:rPr>
            <w:noProof/>
            <w:webHidden/>
          </w:rPr>
          <w:fldChar w:fldCharType="end"/>
        </w:r>
      </w:hyperlink>
    </w:p>
    <w:p w14:paraId="44633B89" w14:textId="6E329D6C" w:rsidR="00490283" w:rsidRDefault="00B25712">
      <w:pPr>
        <w:pStyle w:val="TableofFigures"/>
        <w:rPr>
          <w:rFonts w:asciiTheme="minorHAnsi" w:eastAsiaTheme="minorEastAsia" w:hAnsiTheme="minorHAnsi" w:cstheme="minorBidi"/>
          <w:b w:val="0"/>
          <w:noProof/>
          <w:szCs w:val="22"/>
          <w:lang w:val="de-DE"/>
        </w:rPr>
      </w:pPr>
      <w:hyperlink w:anchor="_Toc99837163" w:history="1">
        <w:r w:rsidR="00490283" w:rsidRPr="00B80F9A">
          <w:rPr>
            <w:rStyle w:val="Hyperlink"/>
            <w:rFonts w:eastAsia="MS Mincho"/>
            <w:noProof/>
          </w:rPr>
          <w:t xml:space="preserve">Table 18: Attributes of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rPr>
          <w:t>custom_attributes/</w:t>
        </w:r>
        <w:r w:rsidR="00490283" w:rsidRPr="00B80F9A">
          <w:rPr>
            <w:rStyle w:val="Hyperlink"/>
            <w:rFonts w:ascii="Courier New" w:eastAsia="MS Mincho" w:hAnsi="Courier New" w:cs="Courier New"/>
            <w:bCs/>
            <w:noProof/>
          </w:rPr>
          <w:t>&gt;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_Toc99837163 \h </w:instrText>
        </w:r>
        <w:r w:rsidR="00490283">
          <w:rPr>
            <w:noProof/>
            <w:webHidden/>
          </w:rPr>
        </w:r>
        <w:r w:rsidR="00490283">
          <w:rPr>
            <w:noProof/>
            <w:webHidden/>
          </w:rPr>
          <w:fldChar w:fldCharType="separate"/>
        </w:r>
        <w:r w:rsidR="00490283">
          <w:rPr>
            <w:noProof/>
            <w:webHidden/>
          </w:rPr>
          <w:t>26</w:t>
        </w:r>
        <w:r w:rsidR="00490283">
          <w:rPr>
            <w:noProof/>
            <w:webHidden/>
          </w:rPr>
          <w:fldChar w:fldCharType="end"/>
        </w:r>
      </w:hyperlink>
    </w:p>
    <w:p w14:paraId="2DEFD69B" w14:textId="40B6DE82" w:rsidR="00490283" w:rsidRDefault="00B25712">
      <w:pPr>
        <w:pStyle w:val="TableofFigures"/>
        <w:rPr>
          <w:rFonts w:asciiTheme="minorHAnsi" w:eastAsiaTheme="minorEastAsia" w:hAnsiTheme="minorHAnsi" w:cstheme="minorBidi"/>
          <w:b w:val="0"/>
          <w:noProof/>
          <w:szCs w:val="22"/>
          <w:lang w:val="de-DE"/>
        </w:rPr>
      </w:pPr>
      <w:hyperlink w:anchor="_Toc99837164" w:history="1">
        <w:r w:rsidR="00490283" w:rsidRPr="00B80F9A">
          <w:rPr>
            <w:rStyle w:val="Hyperlink"/>
            <w:rFonts w:eastAsia="MS Mincho"/>
            <w:noProof/>
          </w:rPr>
          <w:t xml:space="preserve">Table 19: Nested elements of element </w:t>
        </w:r>
        <w:r w:rsidR="00490283" w:rsidRPr="00B80F9A">
          <w:rPr>
            <w:rStyle w:val="Hyperlink"/>
            <w:rFonts w:ascii="Courier New" w:eastAsia="MS Mincho" w:hAnsi="Courier New" w:cs="Courier New"/>
            <w:noProof/>
          </w:rPr>
          <w:t>&lt;custom_attributes/&gt;</w:t>
        </w:r>
        <w:r w:rsidR="00490283">
          <w:rPr>
            <w:noProof/>
            <w:webHidden/>
          </w:rPr>
          <w:tab/>
        </w:r>
        <w:r w:rsidR="00490283">
          <w:rPr>
            <w:noProof/>
            <w:webHidden/>
          </w:rPr>
          <w:fldChar w:fldCharType="begin"/>
        </w:r>
        <w:r w:rsidR="00490283">
          <w:rPr>
            <w:noProof/>
            <w:webHidden/>
          </w:rPr>
          <w:instrText xml:space="preserve"> PAGEREF _Toc99837164 \h </w:instrText>
        </w:r>
        <w:r w:rsidR="00490283">
          <w:rPr>
            <w:noProof/>
            <w:webHidden/>
          </w:rPr>
        </w:r>
        <w:r w:rsidR="00490283">
          <w:rPr>
            <w:noProof/>
            <w:webHidden/>
          </w:rPr>
          <w:fldChar w:fldCharType="separate"/>
        </w:r>
        <w:r w:rsidR="00490283">
          <w:rPr>
            <w:noProof/>
            <w:webHidden/>
          </w:rPr>
          <w:t>26</w:t>
        </w:r>
        <w:r w:rsidR="00490283">
          <w:rPr>
            <w:noProof/>
            <w:webHidden/>
          </w:rPr>
          <w:fldChar w:fldCharType="end"/>
        </w:r>
      </w:hyperlink>
    </w:p>
    <w:p w14:paraId="6508B7FF" w14:textId="6F8B5564" w:rsidR="00490283" w:rsidRDefault="00B25712">
      <w:pPr>
        <w:pStyle w:val="TableofFigures"/>
        <w:rPr>
          <w:rFonts w:asciiTheme="minorHAnsi" w:eastAsiaTheme="minorEastAsia" w:hAnsiTheme="minorHAnsi" w:cstheme="minorBidi"/>
          <w:b w:val="0"/>
          <w:noProof/>
          <w:szCs w:val="22"/>
          <w:lang w:val="de-DE"/>
        </w:rPr>
      </w:pPr>
      <w:hyperlink w:anchor="_Toc99837165" w:history="1">
        <w:r w:rsidR="00490283" w:rsidRPr="00B80F9A">
          <w:rPr>
            <w:rStyle w:val="Hyperlink"/>
            <w:rFonts w:eastAsia="MS Mincho"/>
            <w:noProof/>
          </w:rPr>
          <w:t xml:space="preserve">Table 20: Attributes of </w:t>
        </w:r>
        <w:r w:rsidR="00490283" w:rsidRPr="00B80F9A">
          <w:rPr>
            <w:rStyle w:val="Hyperlink"/>
            <w:rFonts w:ascii="Courier New" w:eastAsia="MS Mincho" w:hAnsi="Courier New" w:cs="Courier New"/>
            <w:bCs/>
            <w:noProof/>
          </w:rPr>
          <w:t>&lt;string/&gt;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_Toc99837165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1A879A9D" w14:textId="48977FF5" w:rsidR="00490283" w:rsidRDefault="00B25712">
      <w:pPr>
        <w:pStyle w:val="TableofFigures"/>
        <w:rPr>
          <w:rFonts w:asciiTheme="minorHAnsi" w:eastAsiaTheme="minorEastAsia" w:hAnsiTheme="minorHAnsi" w:cstheme="minorBidi"/>
          <w:b w:val="0"/>
          <w:noProof/>
          <w:szCs w:val="22"/>
          <w:lang w:val="de-DE"/>
        </w:rPr>
      </w:pPr>
      <w:hyperlink w:anchor="_Toc99837166" w:history="1">
        <w:r w:rsidR="00490283" w:rsidRPr="00B80F9A">
          <w:rPr>
            <w:rStyle w:val="Hyperlink"/>
            <w:rFonts w:eastAsia="MS Mincho"/>
            <w:noProof/>
          </w:rPr>
          <w:t xml:space="preserve">Table 21: Attributes of </w:t>
        </w:r>
        <w:r w:rsidR="00490283" w:rsidRPr="00B80F9A">
          <w:rPr>
            <w:rStyle w:val="Hyperlink"/>
            <w:rFonts w:ascii="Courier New" w:eastAsia="MS Mincho" w:hAnsi="Courier New" w:cs="Courier New"/>
            <w:bCs/>
            <w:noProof/>
          </w:rPr>
          <w:t>&lt;real/&gt;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_Toc99837166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5F433EDE" w14:textId="314747E2" w:rsidR="00490283" w:rsidRDefault="00B25712">
      <w:pPr>
        <w:pStyle w:val="TableofFigures"/>
        <w:rPr>
          <w:rFonts w:asciiTheme="minorHAnsi" w:eastAsiaTheme="minorEastAsia" w:hAnsiTheme="minorHAnsi" w:cstheme="minorBidi"/>
          <w:b w:val="0"/>
          <w:noProof/>
          <w:szCs w:val="22"/>
          <w:lang w:val="de-DE"/>
        </w:rPr>
      </w:pPr>
      <w:hyperlink w:anchor="_Toc99837167" w:history="1">
        <w:r w:rsidR="00490283" w:rsidRPr="00B80F9A">
          <w:rPr>
            <w:rStyle w:val="Hyperlink"/>
            <w:rFonts w:eastAsia="MS Mincho"/>
            <w:noProof/>
          </w:rPr>
          <w:t xml:space="preserve">Table 22: Attributes of </w:t>
        </w:r>
        <w:r w:rsidR="00490283" w:rsidRPr="00B80F9A">
          <w:rPr>
            <w:rStyle w:val="Hyperlink"/>
            <w:rFonts w:ascii="Courier New" w:eastAsia="MS Mincho" w:hAnsi="Courier New" w:cs="Courier New"/>
            <w:bCs/>
            <w:noProof/>
          </w:rPr>
          <w:t>&lt;integer/&gt;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_Toc99837167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31CFAF94" w14:textId="02FCFB1B" w:rsidR="00490283" w:rsidRDefault="00B25712">
      <w:pPr>
        <w:pStyle w:val="TableofFigures"/>
        <w:rPr>
          <w:rFonts w:asciiTheme="minorHAnsi" w:eastAsiaTheme="minorEastAsia" w:hAnsiTheme="minorHAnsi" w:cstheme="minorBidi"/>
          <w:b w:val="0"/>
          <w:noProof/>
          <w:szCs w:val="22"/>
          <w:lang w:val="de-DE"/>
        </w:rPr>
      </w:pPr>
      <w:hyperlink w:anchor="_Toc99837168" w:history="1">
        <w:r w:rsidR="00490283" w:rsidRPr="00B80F9A">
          <w:rPr>
            <w:rStyle w:val="Hyperlink"/>
            <w:rFonts w:eastAsia="MS Mincho"/>
            <w:noProof/>
          </w:rPr>
          <w:t xml:space="preserve">Table 23: Attributes of </w:t>
        </w:r>
        <w:r w:rsidR="00490283" w:rsidRPr="00B80F9A">
          <w:rPr>
            <w:rStyle w:val="Hyperlink"/>
            <w:rFonts w:ascii="Courier New" w:eastAsia="MS Mincho" w:hAnsi="Courier New" w:cs="Courier New"/>
            <w:bCs/>
            <w:noProof/>
          </w:rPr>
          <w:t>&lt;string_list/&gt;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_Toc99837168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078F8DF2" w14:textId="78888978" w:rsidR="00490283" w:rsidRDefault="00B25712">
      <w:pPr>
        <w:pStyle w:val="TableofFigures"/>
        <w:rPr>
          <w:rFonts w:asciiTheme="minorHAnsi" w:eastAsiaTheme="minorEastAsia" w:hAnsiTheme="minorHAnsi" w:cstheme="minorBidi"/>
          <w:b w:val="0"/>
          <w:noProof/>
          <w:szCs w:val="22"/>
          <w:lang w:val="de-DE"/>
        </w:rPr>
      </w:pPr>
      <w:hyperlink w:anchor="_Toc99837169" w:history="1">
        <w:r w:rsidR="00490283" w:rsidRPr="00B80F9A">
          <w:rPr>
            <w:rStyle w:val="Hyperlink"/>
            <w:rFonts w:eastAsia="MS Mincho"/>
            <w:noProof/>
          </w:rPr>
          <w:t xml:space="preserve">Table 24: Attributes of </w:t>
        </w:r>
        <w:r w:rsidR="00490283" w:rsidRPr="00B80F9A">
          <w:rPr>
            <w:rStyle w:val="Hyperlink"/>
            <w:rFonts w:ascii="Courier New" w:eastAsia="MS Mincho" w:hAnsi="Courier New" w:cs="Courier New"/>
            <w:bCs/>
            <w:noProof/>
          </w:rPr>
          <w:t>&lt;value/&gt;</w:t>
        </w:r>
        <w:r w:rsidR="00490283" w:rsidRPr="00B80F9A">
          <w:rPr>
            <w:rStyle w:val="Hyperlink"/>
            <w:rFonts w:eastAsia="MS Mincho"/>
            <w:noProof/>
          </w:rPr>
          <w:t xml:space="preserve"> element inside &lt;</w:t>
        </w:r>
        <w:r w:rsidR="00490283" w:rsidRPr="00B80F9A">
          <w:rPr>
            <w:rStyle w:val="Hyperlink"/>
            <w:rFonts w:ascii="Courier New" w:eastAsia="MS Mincho" w:hAnsi="Courier New" w:cs="Courier New"/>
            <w:noProof/>
          </w:rPr>
          <w:t>string_list</w:t>
        </w:r>
        <w:r w:rsidR="00490283" w:rsidRPr="00B80F9A">
          <w:rPr>
            <w:rStyle w:val="Hyperlink"/>
            <w:rFonts w:eastAsia="MS Mincho"/>
            <w:noProof/>
          </w:rPr>
          <w:t>/&gt;</w:t>
        </w:r>
        <w:r w:rsidR="00490283">
          <w:rPr>
            <w:noProof/>
            <w:webHidden/>
          </w:rPr>
          <w:tab/>
        </w:r>
        <w:r w:rsidR="00490283">
          <w:rPr>
            <w:noProof/>
            <w:webHidden/>
          </w:rPr>
          <w:fldChar w:fldCharType="begin"/>
        </w:r>
        <w:r w:rsidR="00490283">
          <w:rPr>
            <w:noProof/>
            <w:webHidden/>
          </w:rPr>
          <w:instrText xml:space="preserve"> PAGEREF _Toc99837169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294533D7" w14:textId="6DA66B33" w:rsidR="00490283" w:rsidRDefault="00B25712">
      <w:pPr>
        <w:pStyle w:val="TableofFigures"/>
        <w:rPr>
          <w:rFonts w:asciiTheme="minorHAnsi" w:eastAsiaTheme="minorEastAsia" w:hAnsiTheme="minorHAnsi" w:cstheme="minorBidi"/>
          <w:b w:val="0"/>
          <w:noProof/>
          <w:szCs w:val="22"/>
          <w:lang w:val="de-DE"/>
        </w:rPr>
      </w:pPr>
      <w:hyperlink w:anchor="_Toc99837170" w:history="1">
        <w:r w:rsidR="00490283" w:rsidRPr="00B80F9A">
          <w:rPr>
            <w:rStyle w:val="Hyperlink"/>
            <w:rFonts w:eastAsia="MS Mincho"/>
            <w:noProof/>
          </w:rPr>
          <w:t xml:space="preserve">Table 25: Attributes of </w:t>
        </w:r>
        <w:r w:rsidR="00490283" w:rsidRPr="00B80F9A">
          <w:rPr>
            <w:rStyle w:val="Hyperlink"/>
            <w:rFonts w:ascii="Courier New" w:eastAsia="MS Mincho" w:hAnsi="Courier New" w:cs="Courier New"/>
            <w:bCs/>
            <w:noProof/>
          </w:rPr>
          <w:t>&lt;real_list/&gt;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_Toc99837170 \h </w:instrText>
        </w:r>
        <w:r w:rsidR="00490283">
          <w:rPr>
            <w:noProof/>
            <w:webHidden/>
          </w:rPr>
        </w:r>
        <w:r w:rsidR="00490283">
          <w:rPr>
            <w:noProof/>
            <w:webHidden/>
          </w:rPr>
          <w:fldChar w:fldCharType="separate"/>
        </w:r>
        <w:r w:rsidR="00490283">
          <w:rPr>
            <w:noProof/>
            <w:webHidden/>
          </w:rPr>
          <w:t>27</w:t>
        </w:r>
        <w:r w:rsidR="00490283">
          <w:rPr>
            <w:noProof/>
            <w:webHidden/>
          </w:rPr>
          <w:fldChar w:fldCharType="end"/>
        </w:r>
      </w:hyperlink>
    </w:p>
    <w:p w14:paraId="5EE2780D" w14:textId="44AFD93D" w:rsidR="00490283" w:rsidRDefault="00B25712">
      <w:pPr>
        <w:pStyle w:val="TableofFigures"/>
        <w:rPr>
          <w:rFonts w:asciiTheme="minorHAnsi" w:eastAsiaTheme="minorEastAsia" w:hAnsiTheme="minorHAnsi" w:cstheme="minorBidi"/>
          <w:b w:val="0"/>
          <w:noProof/>
          <w:szCs w:val="22"/>
          <w:lang w:val="de-DE"/>
        </w:rPr>
      </w:pPr>
      <w:hyperlink w:anchor="_Toc99837171" w:history="1">
        <w:r w:rsidR="00490283" w:rsidRPr="00B80F9A">
          <w:rPr>
            <w:rStyle w:val="Hyperlink"/>
            <w:rFonts w:eastAsia="MS Mincho"/>
            <w:noProof/>
          </w:rPr>
          <w:t xml:space="preserve">Table 26: Attributes of </w:t>
        </w:r>
        <w:r w:rsidR="00490283" w:rsidRPr="00B80F9A">
          <w:rPr>
            <w:rStyle w:val="Hyperlink"/>
            <w:rFonts w:ascii="Courier New" w:eastAsia="MS Mincho" w:hAnsi="Courier New" w:cs="Courier New"/>
            <w:bCs/>
            <w:noProof/>
          </w:rPr>
          <w:t>&lt;value&gt;</w:t>
        </w:r>
        <w:r w:rsidR="00490283" w:rsidRPr="00B80F9A">
          <w:rPr>
            <w:rStyle w:val="Hyperlink"/>
            <w:rFonts w:eastAsia="MS Mincho"/>
            <w:noProof/>
          </w:rPr>
          <w:t xml:space="preserve"> element inside &lt;</w:t>
        </w:r>
        <w:r w:rsidR="00490283" w:rsidRPr="00B80F9A">
          <w:rPr>
            <w:rStyle w:val="Hyperlink"/>
            <w:rFonts w:ascii="Courier New" w:eastAsia="MS Mincho" w:hAnsi="Courier New" w:cs="Courier New"/>
            <w:noProof/>
          </w:rPr>
          <w:t>real_list</w:t>
        </w:r>
        <w:r w:rsidR="00490283" w:rsidRPr="00B80F9A">
          <w:rPr>
            <w:rStyle w:val="Hyperlink"/>
            <w:rFonts w:eastAsia="MS Mincho"/>
            <w:noProof/>
          </w:rPr>
          <w:t>/&gt;</w:t>
        </w:r>
        <w:r w:rsidR="00490283">
          <w:rPr>
            <w:noProof/>
            <w:webHidden/>
          </w:rPr>
          <w:tab/>
        </w:r>
        <w:r w:rsidR="00490283">
          <w:rPr>
            <w:noProof/>
            <w:webHidden/>
          </w:rPr>
          <w:fldChar w:fldCharType="begin"/>
        </w:r>
        <w:r w:rsidR="00490283">
          <w:rPr>
            <w:noProof/>
            <w:webHidden/>
          </w:rPr>
          <w:instrText xml:space="preserve"> PAGEREF _Toc99837171 \h </w:instrText>
        </w:r>
        <w:r w:rsidR="00490283">
          <w:rPr>
            <w:noProof/>
            <w:webHidden/>
          </w:rPr>
        </w:r>
        <w:r w:rsidR="00490283">
          <w:rPr>
            <w:noProof/>
            <w:webHidden/>
          </w:rPr>
          <w:fldChar w:fldCharType="separate"/>
        </w:r>
        <w:r w:rsidR="00490283">
          <w:rPr>
            <w:noProof/>
            <w:webHidden/>
          </w:rPr>
          <w:t>28</w:t>
        </w:r>
        <w:r w:rsidR="00490283">
          <w:rPr>
            <w:noProof/>
            <w:webHidden/>
          </w:rPr>
          <w:fldChar w:fldCharType="end"/>
        </w:r>
      </w:hyperlink>
    </w:p>
    <w:p w14:paraId="3124665C" w14:textId="11703779" w:rsidR="00490283" w:rsidRDefault="00B25712">
      <w:pPr>
        <w:pStyle w:val="TableofFigures"/>
        <w:rPr>
          <w:rFonts w:asciiTheme="minorHAnsi" w:eastAsiaTheme="minorEastAsia" w:hAnsiTheme="minorHAnsi" w:cstheme="minorBidi"/>
          <w:b w:val="0"/>
          <w:noProof/>
          <w:szCs w:val="22"/>
          <w:lang w:val="de-DE"/>
        </w:rPr>
      </w:pPr>
      <w:hyperlink w:anchor="_Toc99837172" w:history="1">
        <w:r w:rsidR="00490283" w:rsidRPr="00B80F9A">
          <w:rPr>
            <w:rStyle w:val="Hyperlink"/>
            <w:rFonts w:eastAsia="MS Mincho"/>
            <w:noProof/>
          </w:rPr>
          <w:t xml:space="preserve">Table 27: Attributes of </w:t>
        </w:r>
        <w:r w:rsidR="00490283" w:rsidRPr="00B80F9A">
          <w:rPr>
            <w:rStyle w:val="Hyperlink"/>
            <w:rFonts w:ascii="Courier New" w:eastAsia="MS Mincho" w:hAnsi="Courier New" w:cs="Courier New"/>
            <w:bCs/>
            <w:noProof/>
          </w:rPr>
          <w:t>&lt;int_list/&gt;</w:t>
        </w:r>
        <w:r w:rsidR="00490283" w:rsidRPr="00B80F9A">
          <w:rPr>
            <w:rStyle w:val="Hyperlink"/>
            <w:rFonts w:eastAsia="MS Mincho"/>
            <w:noProof/>
          </w:rPr>
          <w:t xml:space="preserve"> element</w:t>
        </w:r>
        <w:r w:rsidR="00490283">
          <w:rPr>
            <w:noProof/>
            <w:webHidden/>
          </w:rPr>
          <w:tab/>
        </w:r>
        <w:r w:rsidR="00490283">
          <w:rPr>
            <w:noProof/>
            <w:webHidden/>
          </w:rPr>
          <w:fldChar w:fldCharType="begin"/>
        </w:r>
        <w:r w:rsidR="00490283">
          <w:rPr>
            <w:noProof/>
            <w:webHidden/>
          </w:rPr>
          <w:instrText xml:space="preserve"> PAGEREF _Toc99837172 \h </w:instrText>
        </w:r>
        <w:r w:rsidR="00490283">
          <w:rPr>
            <w:noProof/>
            <w:webHidden/>
          </w:rPr>
        </w:r>
        <w:r w:rsidR="00490283">
          <w:rPr>
            <w:noProof/>
            <w:webHidden/>
          </w:rPr>
          <w:fldChar w:fldCharType="separate"/>
        </w:r>
        <w:r w:rsidR="00490283">
          <w:rPr>
            <w:noProof/>
            <w:webHidden/>
          </w:rPr>
          <w:t>28</w:t>
        </w:r>
        <w:r w:rsidR="00490283">
          <w:rPr>
            <w:noProof/>
            <w:webHidden/>
          </w:rPr>
          <w:fldChar w:fldCharType="end"/>
        </w:r>
      </w:hyperlink>
    </w:p>
    <w:p w14:paraId="5C77B6E1" w14:textId="1DC106E4" w:rsidR="00490283" w:rsidRDefault="00B25712">
      <w:pPr>
        <w:pStyle w:val="TableofFigures"/>
        <w:rPr>
          <w:rFonts w:asciiTheme="minorHAnsi" w:eastAsiaTheme="minorEastAsia" w:hAnsiTheme="minorHAnsi" w:cstheme="minorBidi"/>
          <w:b w:val="0"/>
          <w:noProof/>
          <w:szCs w:val="22"/>
          <w:lang w:val="de-DE"/>
        </w:rPr>
      </w:pPr>
      <w:hyperlink w:anchor="_Toc99837173" w:history="1">
        <w:r w:rsidR="00490283" w:rsidRPr="00B80F9A">
          <w:rPr>
            <w:rStyle w:val="Hyperlink"/>
            <w:rFonts w:eastAsia="MS Mincho"/>
            <w:noProof/>
          </w:rPr>
          <w:t xml:space="preserve">Table 28: Attributes of </w:t>
        </w:r>
        <w:r w:rsidR="00490283" w:rsidRPr="00B80F9A">
          <w:rPr>
            <w:rStyle w:val="Hyperlink"/>
            <w:rFonts w:ascii="Courier New" w:eastAsia="MS Mincho" w:hAnsi="Courier New" w:cs="Courier New"/>
            <w:bCs/>
            <w:noProof/>
          </w:rPr>
          <w:t>&lt;value/&gt;</w:t>
        </w:r>
        <w:r w:rsidR="00490283" w:rsidRPr="00B80F9A">
          <w:rPr>
            <w:rStyle w:val="Hyperlink"/>
            <w:rFonts w:eastAsia="MS Mincho"/>
            <w:noProof/>
          </w:rPr>
          <w:t xml:space="preserve"> element inside &lt;</w:t>
        </w:r>
        <w:r w:rsidR="00490283" w:rsidRPr="00B80F9A">
          <w:rPr>
            <w:rStyle w:val="Hyperlink"/>
            <w:rFonts w:ascii="Courier New" w:eastAsia="MS Mincho" w:hAnsi="Courier New" w:cs="Courier New"/>
            <w:noProof/>
          </w:rPr>
          <w:t>real_list/</w:t>
        </w:r>
        <w:r w:rsidR="00490283" w:rsidRPr="00B80F9A">
          <w:rPr>
            <w:rStyle w:val="Hyperlink"/>
            <w:rFonts w:eastAsia="MS Mincho"/>
            <w:noProof/>
          </w:rPr>
          <w:t>&gt;</w:t>
        </w:r>
        <w:r w:rsidR="00490283">
          <w:rPr>
            <w:noProof/>
            <w:webHidden/>
          </w:rPr>
          <w:tab/>
        </w:r>
        <w:r w:rsidR="00490283">
          <w:rPr>
            <w:noProof/>
            <w:webHidden/>
          </w:rPr>
          <w:fldChar w:fldCharType="begin"/>
        </w:r>
        <w:r w:rsidR="00490283">
          <w:rPr>
            <w:noProof/>
            <w:webHidden/>
          </w:rPr>
          <w:instrText xml:space="preserve"> PAGEREF _Toc99837173 \h </w:instrText>
        </w:r>
        <w:r w:rsidR="00490283">
          <w:rPr>
            <w:noProof/>
            <w:webHidden/>
          </w:rPr>
        </w:r>
        <w:r w:rsidR="00490283">
          <w:rPr>
            <w:noProof/>
            <w:webHidden/>
          </w:rPr>
          <w:fldChar w:fldCharType="separate"/>
        </w:r>
        <w:r w:rsidR="00490283">
          <w:rPr>
            <w:noProof/>
            <w:webHidden/>
          </w:rPr>
          <w:t>28</w:t>
        </w:r>
        <w:r w:rsidR="00490283">
          <w:rPr>
            <w:noProof/>
            <w:webHidden/>
          </w:rPr>
          <w:fldChar w:fldCharType="end"/>
        </w:r>
      </w:hyperlink>
    </w:p>
    <w:p w14:paraId="77AFBF4F" w14:textId="4B86E202" w:rsidR="00490283" w:rsidRDefault="00B25712">
      <w:pPr>
        <w:pStyle w:val="TableofFigures"/>
        <w:rPr>
          <w:rFonts w:asciiTheme="minorHAnsi" w:eastAsiaTheme="minorEastAsia" w:hAnsiTheme="minorHAnsi" w:cstheme="minorBidi"/>
          <w:b w:val="0"/>
          <w:noProof/>
          <w:szCs w:val="22"/>
          <w:lang w:val="de-DE"/>
        </w:rPr>
      </w:pPr>
      <w:hyperlink w:anchor="_Toc99837174" w:history="1">
        <w:r w:rsidR="00490283" w:rsidRPr="00B80F9A">
          <w:rPr>
            <w:rStyle w:val="Hyperlink"/>
            <w:rFonts w:eastAsia="MS Mincho"/>
            <w:noProof/>
          </w:rPr>
          <w:t xml:space="preserve">Table 29: Attributes of element </w:t>
        </w:r>
        <w:r w:rsidR="00490283" w:rsidRPr="00B80F9A">
          <w:rPr>
            <w:rStyle w:val="Hyperlink"/>
            <w:rFonts w:ascii="Courier New" w:eastAsia="MS Mincho" w:hAnsi="Courier New" w:cs="Courier New"/>
            <w:noProof/>
          </w:rPr>
          <w:t>&lt;connection_0d/&gt;</w:t>
        </w:r>
        <w:r w:rsidR="00490283">
          <w:rPr>
            <w:noProof/>
            <w:webHidden/>
          </w:rPr>
          <w:tab/>
        </w:r>
        <w:r w:rsidR="00490283">
          <w:rPr>
            <w:noProof/>
            <w:webHidden/>
          </w:rPr>
          <w:fldChar w:fldCharType="begin"/>
        </w:r>
        <w:r w:rsidR="00490283">
          <w:rPr>
            <w:noProof/>
            <w:webHidden/>
          </w:rPr>
          <w:instrText xml:space="preserve"> PAGEREF _Toc99837174 \h </w:instrText>
        </w:r>
        <w:r w:rsidR="00490283">
          <w:rPr>
            <w:noProof/>
            <w:webHidden/>
          </w:rPr>
        </w:r>
        <w:r w:rsidR="00490283">
          <w:rPr>
            <w:noProof/>
            <w:webHidden/>
          </w:rPr>
          <w:fldChar w:fldCharType="separate"/>
        </w:r>
        <w:r w:rsidR="00490283">
          <w:rPr>
            <w:noProof/>
            <w:webHidden/>
          </w:rPr>
          <w:t>30</w:t>
        </w:r>
        <w:r w:rsidR="00490283">
          <w:rPr>
            <w:noProof/>
            <w:webHidden/>
          </w:rPr>
          <w:fldChar w:fldCharType="end"/>
        </w:r>
      </w:hyperlink>
    </w:p>
    <w:p w14:paraId="2C4B3748" w14:textId="3C884F20" w:rsidR="00490283" w:rsidRDefault="00B25712">
      <w:pPr>
        <w:pStyle w:val="TableofFigures"/>
        <w:rPr>
          <w:rFonts w:asciiTheme="minorHAnsi" w:eastAsiaTheme="minorEastAsia" w:hAnsiTheme="minorHAnsi" w:cstheme="minorBidi"/>
          <w:b w:val="0"/>
          <w:noProof/>
          <w:szCs w:val="22"/>
          <w:lang w:val="de-DE"/>
        </w:rPr>
      </w:pPr>
      <w:hyperlink w:anchor="_Toc99837175" w:history="1">
        <w:r w:rsidR="00490283" w:rsidRPr="00B80F9A">
          <w:rPr>
            <w:rStyle w:val="Hyperlink"/>
            <w:rFonts w:eastAsia="MS Mincho"/>
            <w:noProof/>
          </w:rPr>
          <w:t xml:space="preserve">Table 30: Text values of element </w:t>
        </w:r>
        <w:r w:rsidR="00490283" w:rsidRPr="00B80F9A">
          <w:rPr>
            <w:rStyle w:val="Hyperlink"/>
            <w:rFonts w:ascii="Courier New" w:eastAsia="MS Mincho" w:hAnsi="Courier New" w:cs="Courier New"/>
            <w:bCs/>
            <w:noProof/>
          </w:rPr>
          <w:t>&lt;loc&gt;</w:t>
        </w:r>
        <w:r w:rsidR="00490283">
          <w:rPr>
            <w:noProof/>
            <w:webHidden/>
          </w:rPr>
          <w:tab/>
        </w:r>
        <w:r w:rsidR="00490283">
          <w:rPr>
            <w:noProof/>
            <w:webHidden/>
          </w:rPr>
          <w:fldChar w:fldCharType="begin"/>
        </w:r>
        <w:r w:rsidR="00490283">
          <w:rPr>
            <w:noProof/>
            <w:webHidden/>
          </w:rPr>
          <w:instrText xml:space="preserve"> PAGEREF _Toc99837175 \h </w:instrText>
        </w:r>
        <w:r w:rsidR="00490283">
          <w:rPr>
            <w:noProof/>
            <w:webHidden/>
          </w:rPr>
        </w:r>
        <w:r w:rsidR="00490283">
          <w:rPr>
            <w:noProof/>
            <w:webHidden/>
          </w:rPr>
          <w:fldChar w:fldCharType="separate"/>
        </w:r>
        <w:r w:rsidR="00490283">
          <w:rPr>
            <w:noProof/>
            <w:webHidden/>
          </w:rPr>
          <w:t>31</w:t>
        </w:r>
        <w:r w:rsidR="00490283">
          <w:rPr>
            <w:noProof/>
            <w:webHidden/>
          </w:rPr>
          <w:fldChar w:fldCharType="end"/>
        </w:r>
      </w:hyperlink>
    </w:p>
    <w:p w14:paraId="5C94891D" w14:textId="72D732C5" w:rsidR="00490283" w:rsidRDefault="00B25712">
      <w:pPr>
        <w:pStyle w:val="TableofFigures"/>
        <w:rPr>
          <w:rFonts w:asciiTheme="minorHAnsi" w:eastAsiaTheme="minorEastAsia" w:hAnsiTheme="minorHAnsi" w:cstheme="minorBidi"/>
          <w:b w:val="0"/>
          <w:noProof/>
          <w:szCs w:val="22"/>
          <w:lang w:val="de-DE"/>
        </w:rPr>
      </w:pPr>
      <w:hyperlink w:anchor="_Toc99837176" w:history="1">
        <w:r w:rsidR="00490283" w:rsidRPr="00B80F9A">
          <w:rPr>
            <w:rStyle w:val="Hyperlink"/>
            <w:rFonts w:eastAsia="MS Mincho"/>
            <w:noProof/>
          </w:rPr>
          <w:t xml:space="preserve">Table 31: Attributes of elements </w:t>
        </w:r>
        <w:r w:rsidR="00490283" w:rsidRPr="00B80F9A">
          <w:rPr>
            <w:rStyle w:val="Hyperlink"/>
            <w:rFonts w:ascii="Courier New" w:eastAsia="MS Mincho" w:hAnsi="Courier New" w:cs="Courier New"/>
            <w:noProof/>
            <w:highlight w:val="white"/>
          </w:rPr>
          <w:t>&lt;normal_direction</w:t>
        </w:r>
        <w:r w:rsidR="00490283" w:rsidRPr="00B80F9A">
          <w:rPr>
            <w:rStyle w:val="Hyperlink"/>
            <w:rFonts w:ascii="Courier New" w:eastAsia="MS Mincho" w:hAnsi="Courier New" w:cs="Courier New"/>
            <w:noProof/>
          </w:rPr>
          <w:t>/&gt;</w:t>
        </w:r>
        <w:r w:rsidR="00490283" w:rsidRPr="00B80F9A">
          <w:rPr>
            <w:rStyle w:val="Hyperlink"/>
            <w:rFonts w:eastAsia="MS Mincho"/>
            <w:noProof/>
          </w:rPr>
          <w:t xml:space="preserve"> &amp; </w:t>
        </w:r>
        <w:r w:rsidR="00490283" w:rsidRPr="00B80F9A">
          <w:rPr>
            <w:rStyle w:val="Hyperlink"/>
            <w:rFonts w:ascii="Courier New" w:eastAsia="MS Mincho" w:hAnsi="Courier New" w:cs="Courier New"/>
            <w:noProof/>
            <w:highlight w:val="white"/>
          </w:rPr>
          <w:t>&lt;tangential_direction</w:t>
        </w:r>
        <w:r w:rsidR="00490283" w:rsidRPr="00B80F9A">
          <w:rPr>
            <w:rStyle w:val="Hyperlink"/>
            <w:rFonts w:ascii="Courier New" w:eastAsia="MS Mincho" w:hAnsi="Courier New" w:cs="Courier New"/>
            <w:noProof/>
          </w:rPr>
          <w:t>/&gt;</w:t>
        </w:r>
        <w:r w:rsidR="00490283">
          <w:rPr>
            <w:noProof/>
            <w:webHidden/>
          </w:rPr>
          <w:tab/>
        </w:r>
        <w:r w:rsidR="00490283">
          <w:rPr>
            <w:noProof/>
            <w:webHidden/>
          </w:rPr>
          <w:fldChar w:fldCharType="begin"/>
        </w:r>
        <w:r w:rsidR="00490283">
          <w:rPr>
            <w:noProof/>
            <w:webHidden/>
          </w:rPr>
          <w:instrText xml:space="preserve"> PAGEREF _Toc99837176 \h </w:instrText>
        </w:r>
        <w:r w:rsidR="00490283">
          <w:rPr>
            <w:noProof/>
            <w:webHidden/>
          </w:rPr>
        </w:r>
        <w:r w:rsidR="00490283">
          <w:rPr>
            <w:noProof/>
            <w:webHidden/>
          </w:rPr>
          <w:fldChar w:fldCharType="separate"/>
        </w:r>
        <w:r w:rsidR="00490283">
          <w:rPr>
            <w:noProof/>
            <w:webHidden/>
          </w:rPr>
          <w:t>32</w:t>
        </w:r>
        <w:r w:rsidR="00490283">
          <w:rPr>
            <w:noProof/>
            <w:webHidden/>
          </w:rPr>
          <w:fldChar w:fldCharType="end"/>
        </w:r>
      </w:hyperlink>
    </w:p>
    <w:p w14:paraId="495D1412" w14:textId="6716370E" w:rsidR="00490283" w:rsidRDefault="00B25712">
      <w:pPr>
        <w:pStyle w:val="TableofFigures"/>
        <w:rPr>
          <w:rFonts w:asciiTheme="minorHAnsi" w:eastAsiaTheme="minorEastAsia" w:hAnsiTheme="minorHAnsi" w:cstheme="minorBidi"/>
          <w:b w:val="0"/>
          <w:noProof/>
          <w:szCs w:val="22"/>
          <w:lang w:val="de-DE"/>
        </w:rPr>
      </w:pPr>
      <w:hyperlink w:anchor="_Toc99837177" w:history="1">
        <w:r w:rsidR="00490283" w:rsidRPr="00B80F9A">
          <w:rPr>
            <w:rStyle w:val="Hyperlink"/>
            <w:rFonts w:eastAsia="MS Mincho"/>
            <w:noProof/>
          </w:rPr>
          <w:t xml:space="preserve">Table 32: Nested elements of element </w:t>
        </w:r>
        <w:r w:rsidR="00490283" w:rsidRPr="00B80F9A">
          <w:rPr>
            <w:rStyle w:val="Hyperlink"/>
            <w:rFonts w:ascii="Courier New" w:eastAsia="MS Mincho" w:hAnsi="Courier New" w:cs="Courier New"/>
            <w:noProof/>
          </w:rPr>
          <w:t>&lt;connection_0d/&gt;</w:t>
        </w:r>
        <w:r w:rsidR="00490283">
          <w:rPr>
            <w:noProof/>
            <w:webHidden/>
          </w:rPr>
          <w:tab/>
        </w:r>
        <w:r w:rsidR="00490283">
          <w:rPr>
            <w:noProof/>
            <w:webHidden/>
          </w:rPr>
          <w:fldChar w:fldCharType="begin"/>
        </w:r>
        <w:r w:rsidR="00490283">
          <w:rPr>
            <w:noProof/>
            <w:webHidden/>
          </w:rPr>
          <w:instrText xml:space="preserve"> PAGEREF _Toc99837177 \h </w:instrText>
        </w:r>
        <w:r w:rsidR="00490283">
          <w:rPr>
            <w:noProof/>
            <w:webHidden/>
          </w:rPr>
        </w:r>
        <w:r w:rsidR="00490283">
          <w:rPr>
            <w:noProof/>
            <w:webHidden/>
          </w:rPr>
          <w:fldChar w:fldCharType="separate"/>
        </w:r>
        <w:r w:rsidR="00490283">
          <w:rPr>
            <w:noProof/>
            <w:webHidden/>
          </w:rPr>
          <w:t>33</w:t>
        </w:r>
        <w:r w:rsidR="00490283">
          <w:rPr>
            <w:noProof/>
            <w:webHidden/>
          </w:rPr>
          <w:fldChar w:fldCharType="end"/>
        </w:r>
      </w:hyperlink>
    </w:p>
    <w:p w14:paraId="12D7DE05" w14:textId="002F0917" w:rsidR="00490283" w:rsidRDefault="00B25712">
      <w:pPr>
        <w:pStyle w:val="TableofFigures"/>
        <w:rPr>
          <w:rFonts w:asciiTheme="minorHAnsi" w:eastAsiaTheme="minorEastAsia" w:hAnsiTheme="minorHAnsi" w:cstheme="minorBidi"/>
          <w:b w:val="0"/>
          <w:noProof/>
          <w:szCs w:val="22"/>
          <w:lang w:val="de-DE"/>
        </w:rPr>
      </w:pPr>
      <w:hyperlink w:anchor="_Toc99837178" w:history="1">
        <w:r w:rsidR="00490283" w:rsidRPr="00B80F9A">
          <w:rPr>
            <w:rStyle w:val="Hyperlink"/>
            <w:rFonts w:eastAsia="MS Mincho"/>
            <w:noProof/>
          </w:rPr>
          <w:t>Table 33: Nested elements of</w:t>
        </w:r>
        <w:r w:rsidR="00490283" w:rsidRPr="00B80F9A">
          <w:rPr>
            <w:rStyle w:val="Hyperlink"/>
            <w:rFonts w:ascii="Courier New" w:eastAsia="MS Mincho" w:hAnsi="Courier New" w:cs="Courier New"/>
            <w:bCs/>
            <w:noProof/>
          </w:rPr>
          <w:t xml:space="preserve"> &lt;connection_0d/&gt;</w:t>
        </w:r>
        <w:r w:rsidR="00490283" w:rsidRPr="00B80F9A">
          <w:rPr>
            <w:rStyle w:val="Hyperlink"/>
            <w:rFonts w:eastAsia="MS Mincho" w:cstheme="minorHAnsi"/>
            <w:bCs/>
            <w:noProof/>
          </w:rPr>
          <w:t xml:space="preserve"> for </w:t>
        </w:r>
        <w:r w:rsidR="00490283" w:rsidRPr="00B80F9A">
          <w:rPr>
            <w:rStyle w:val="Hyperlink"/>
            <w:rFonts w:ascii="Courier New" w:eastAsia="MS Mincho" w:hAnsi="Courier New" w:cs="Courier New"/>
            <w:bCs/>
            <w:noProof/>
          </w:rPr>
          <w:t>&lt;spotweld/&gt;</w:t>
        </w:r>
        <w:r w:rsidR="00490283">
          <w:rPr>
            <w:noProof/>
            <w:webHidden/>
          </w:rPr>
          <w:tab/>
        </w:r>
        <w:r w:rsidR="00490283">
          <w:rPr>
            <w:noProof/>
            <w:webHidden/>
          </w:rPr>
          <w:fldChar w:fldCharType="begin"/>
        </w:r>
        <w:r w:rsidR="00490283">
          <w:rPr>
            <w:noProof/>
            <w:webHidden/>
          </w:rPr>
          <w:instrText xml:space="preserve"> PAGEREF _Toc99837178 \h </w:instrText>
        </w:r>
        <w:r w:rsidR="00490283">
          <w:rPr>
            <w:noProof/>
            <w:webHidden/>
          </w:rPr>
        </w:r>
        <w:r w:rsidR="00490283">
          <w:rPr>
            <w:noProof/>
            <w:webHidden/>
          </w:rPr>
          <w:fldChar w:fldCharType="separate"/>
        </w:r>
        <w:r w:rsidR="00490283">
          <w:rPr>
            <w:noProof/>
            <w:webHidden/>
          </w:rPr>
          <w:t>33</w:t>
        </w:r>
        <w:r w:rsidR="00490283">
          <w:rPr>
            <w:noProof/>
            <w:webHidden/>
          </w:rPr>
          <w:fldChar w:fldCharType="end"/>
        </w:r>
      </w:hyperlink>
    </w:p>
    <w:p w14:paraId="7E6D135F" w14:textId="689383F2" w:rsidR="00490283" w:rsidRDefault="00B25712">
      <w:pPr>
        <w:pStyle w:val="TableofFigures"/>
        <w:rPr>
          <w:rFonts w:asciiTheme="minorHAnsi" w:eastAsiaTheme="minorEastAsia" w:hAnsiTheme="minorHAnsi" w:cstheme="minorBidi"/>
          <w:b w:val="0"/>
          <w:noProof/>
          <w:szCs w:val="22"/>
          <w:lang w:val="de-DE"/>
        </w:rPr>
      </w:pPr>
      <w:hyperlink w:anchor="_Toc99837179" w:history="1">
        <w:r w:rsidR="00490283" w:rsidRPr="00B80F9A">
          <w:rPr>
            <w:rStyle w:val="Hyperlink"/>
            <w:rFonts w:eastAsia="MS Mincho"/>
            <w:noProof/>
          </w:rPr>
          <w:t>Table 34: Attributes of element</w:t>
        </w:r>
        <w:r w:rsidR="00490283" w:rsidRPr="00B80F9A">
          <w:rPr>
            <w:rStyle w:val="Hyperlink"/>
            <w:rFonts w:ascii="Courier New" w:eastAsia="MS Mincho" w:hAnsi="Courier New" w:cs="Courier New"/>
            <w:noProof/>
          </w:rPr>
          <w:t>&lt;spotweld/&gt;</w:t>
        </w:r>
        <w:r w:rsidR="00490283">
          <w:rPr>
            <w:noProof/>
            <w:webHidden/>
          </w:rPr>
          <w:tab/>
        </w:r>
        <w:r w:rsidR="00490283">
          <w:rPr>
            <w:noProof/>
            <w:webHidden/>
          </w:rPr>
          <w:fldChar w:fldCharType="begin"/>
        </w:r>
        <w:r w:rsidR="00490283">
          <w:rPr>
            <w:noProof/>
            <w:webHidden/>
          </w:rPr>
          <w:instrText xml:space="preserve"> PAGEREF _Toc99837179 \h </w:instrText>
        </w:r>
        <w:r w:rsidR="00490283">
          <w:rPr>
            <w:noProof/>
            <w:webHidden/>
          </w:rPr>
        </w:r>
        <w:r w:rsidR="00490283">
          <w:rPr>
            <w:noProof/>
            <w:webHidden/>
          </w:rPr>
          <w:fldChar w:fldCharType="separate"/>
        </w:r>
        <w:r w:rsidR="00490283">
          <w:rPr>
            <w:noProof/>
            <w:webHidden/>
          </w:rPr>
          <w:t>34</w:t>
        </w:r>
        <w:r w:rsidR="00490283">
          <w:rPr>
            <w:noProof/>
            <w:webHidden/>
          </w:rPr>
          <w:fldChar w:fldCharType="end"/>
        </w:r>
      </w:hyperlink>
    </w:p>
    <w:p w14:paraId="398D0E23" w14:textId="16311A7A" w:rsidR="00490283" w:rsidRDefault="00B25712">
      <w:pPr>
        <w:pStyle w:val="TableofFigures"/>
        <w:rPr>
          <w:rFonts w:asciiTheme="minorHAnsi" w:eastAsiaTheme="minorEastAsia" w:hAnsiTheme="minorHAnsi" w:cstheme="minorBidi"/>
          <w:b w:val="0"/>
          <w:noProof/>
          <w:szCs w:val="22"/>
          <w:lang w:val="de-DE"/>
        </w:rPr>
      </w:pPr>
      <w:hyperlink w:anchor="_Toc99837180" w:history="1">
        <w:r w:rsidR="00490283" w:rsidRPr="00B80F9A">
          <w:rPr>
            <w:rStyle w:val="Hyperlink"/>
            <w:rFonts w:eastAsia="MS Mincho"/>
            <w:noProof/>
          </w:rPr>
          <w:t xml:space="preserve">Table 35: Nested elements of element </w:t>
        </w:r>
        <w:r w:rsidR="00490283" w:rsidRPr="00B80F9A">
          <w:rPr>
            <w:rStyle w:val="Hyperlink"/>
            <w:rFonts w:ascii="Courier New" w:eastAsia="MS Mincho" w:hAnsi="Courier New" w:cs="Courier New"/>
            <w:bCs/>
            <w:noProof/>
          </w:rPr>
          <w:t>&lt;spotweld/&gt;</w:t>
        </w:r>
        <w:r w:rsidR="00490283">
          <w:rPr>
            <w:noProof/>
            <w:webHidden/>
          </w:rPr>
          <w:tab/>
        </w:r>
        <w:r w:rsidR="00490283">
          <w:rPr>
            <w:noProof/>
            <w:webHidden/>
          </w:rPr>
          <w:fldChar w:fldCharType="begin"/>
        </w:r>
        <w:r w:rsidR="00490283">
          <w:rPr>
            <w:noProof/>
            <w:webHidden/>
          </w:rPr>
          <w:instrText xml:space="preserve"> PAGEREF _Toc99837180 \h </w:instrText>
        </w:r>
        <w:r w:rsidR="00490283">
          <w:rPr>
            <w:noProof/>
            <w:webHidden/>
          </w:rPr>
        </w:r>
        <w:r w:rsidR="00490283">
          <w:rPr>
            <w:noProof/>
            <w:webHidden/>
          </w:rPr>
          <w:fldChar w:fldCharType="separate"/>
        </w:r>
        <w:r w:rsidR="00490283">
          <w:rPr>
            <w:noProof/>
            <w:webHidden/>
          </w:rPr>
          <w:t>34</w:t>
        </w:r>
        <w:r w:rsidR="00490283">
          <w:rPr>
            <w:noProof/>
            <w:webHidden/>
          </w:rPr>
          <w:fldChar w:fldCharType="end"/>
        </w:r>
      </w:hyperlink>
    </w:p>
    <w:p w14:paraId="73641A78" w14:textId="11A38603" w:rsidR="00490283" w:rsidRDefault="00B25712">
      <w:pPr>
        <w:pStyle w:val="TableofFigures"/>
        <w:rPr>
          <w:rFonts w:asciiTheme="minorHAnsi" w:eastAsiaTheme="minorEastAsia" w:hAnsiTheme="minorHAnsi" w:cstheme="minorBidi"/>
          <w:b w:val="0"/>
          <w:noProof/>
          <w:szCs w:val="22"/>
          <w:lang w:val="de-DE"/>
        </w:rPr>
      </w:pPr>
      <w:hyperlink w:anchor="_Toc99837181" w:history="1">
        <w:r w:rsidR="00490283" w:rsidRPr="00B80F9A">
          <w:rPr>
            <w:rStyle w:val="Hyperlink"/>
            <w:rFonts w:eastAsia="MS Mincho"/>
            <w:noProof/>
          </w:rPr>
          <w:t>Table 36: Nested elements of</w:t>
        </w:r>
        <w:r w:rsidR="00490283" w:rsidRPr="00B80F9A">
          <w:rPr>
            <w:rStyle w:val="Hyperlink"/>
            <w:rFonts w:ascii="Courier New" w:eastAsia="MS Mincho" w:hAnsi="Courier New" w:cs="Courier New"/>
            <w:bCs/>
            <w:noProof/>
          </w:rPr>
          <w:t xml:space="preserve"> &lt;connection_0d/&gt;</w:t>
        </w:r>
        <w:r w:rsidR="00490283" w:rsidRPr="00B80F9A">
          <w:rPr>
            <w:rStyle w:val="Hyperlink"/>
            <w:rFonts w:eastAsia="MS Mincho" w:cstheme="minorHAnsi"/>
            <w:bCs/>
            <w:noProof/>
          </w:rPr>
          <w:t xml:space="preserve"> for </w:t>
        </w:r>
        <w:r w:rsidR="00490283" w:rsidRPr="00B80F9A">
          <w:rPr>
            <w:rStyle w:val="Hyperlink"/>
            <w:rFonts w:ascii="Courier New" w:eastAsia="MS Mincho" w:hAnsi="Courier New" w:cs="Courier New"/>
            <w:bCs/>
            <w:noProof/>
          </w:rPr>
          <w:t>&lt;robscan/&gt;</w:t>
        </w:r>
        <w:r w:rsidR="00490283">
          <w:rPr>
            <w:noProof/>
            <w:webHidden/>
          </w:rPr>
          <w:tab/>
        </w:r>
        <w:r w:rsidR="00490283">
          <w:rPr>
            <w:noProof/>
            <w:webHidden/>
          </w:rPr>
          <w:fldChar w:fldCharType="begin"/>
        </w:r>
        <w:r w:rsidR="00490283">
          <w:rPr>
            <w:noProof/>
            <w:webHidden/>
          </w:rPr>
          <w:instrText xml:space="preserve"> PAGEREF _Toc99837181 \h </w:instrText>
        </w:r>
        <w:r w:rsidR="00490283">
          <w:rPr>
            <w:noProof/>
            <w:webHidden/>
          </w:rPr>
        </w:r>
        <w:r w:rsidR="00490283">
          <w:rPr>
            <w:noProof/>
            <w:webHidden/>
          </w:rPr>
          <w:fldChar w:fldCharType="separate"/>
        </w:r>
        <w:r w:rsidR="00490283">
          <w:rPr>
            <w:noProof/>
            <w:webHidden/>
          </w:rPr>
          <w:t>35</w:t>
        </w:r>
        <w:r w:rsidR="00490283">
          <w:rPr>
            <w:noProof/>
            <w:webHidden/>
          </w:rPr>
          <w:fldChar w:fldCharType="end"/>
        </w:r>
      </w:hyperlink>
    </w:p>
    <w:p w14:paraId="625871EA" w14:textId="34F78A9D" w:rsidR="00490283" w:rsidRDefault="00B25712">
      <w:pPr>
        <w:pStyle w:val="TableofFigures"/>
        <w:rPr>
          <w:rFonts w:asciiTheme="minorHAnsi" w:eastAsiaTheme="minorEastAsia" w:hAnsiTheme="minorHAnsi" w:cstheme="minorBidi"/>
          <w:b w:val="0"/>
          <w:noProof/>
          <w:szCs w:val="22"/>
          <w:lang w:val="de-DE"/>
        </w:rPr>
      </w:pPr>
      <w:hyperlink w:anchor="_Toc99837182" w:history="1">
        <w:r w:rsidR="00490283" w:rsidRPr="00B80F9A">
          <w:rPr>
            <w:rStyle w:val="Hyperlink"/>
            <w:rFonts w:eastAsia="MS Mincho"/>
            <w:noProof/>
          </w:rPr>
          <w:t xml:space="preserve">Table 37: Attributes of element </w:t>
        </w:r>
        <w:r w:rsidR="00490283" w:rsidRPr="00B80F9A">
          <w:rPr>
            <w:rStyle w:val="Hyperlink"/>
            <w:rFonts w:ascii="Courier New" w:eastAsia="MS Mincho" w:hAnsi="Courier New" w:cs="Courier New"/>
            <w:noProof/>
          </w:rPr>
          <w:t>&lt;robscan/&gt;</w:t>
        </w:r>
        <w:r w:rsidR="00490283">
          <w:rPr>
            <w:noProof/>
            <w:webHidden/>
          </w:rPr>
          <w:tab/>
        </w:r>
        <w:r w:rsidR="00490283">
          <w:rPr>
            <w:noProof/>
            <w:webHidden/>
          </w:rPr>
          <w:fldChar w:fldCharType="begin"/>
        </w:r>
        <w:r w:rsidR="00490283">
          <w:rPr>
            <w:noProof/>
            <w:webHidden/>
          </w:rPr>
          <w:instrText xml:space="preserve"> PAGEREF _Toc99837182 \h </w:instrText>
        </w:r>
        <w:r w:rsidR="00490283">
          <w:rPr>
            <w:noProof/>
            <w:webHidden/>
          </w:rPr>
        </w:r>
        <w:r w:rsidR="00490283">
          <w:rPr>
            <w:noProof/>
            <w:webHidden/>
          </w:rPr>
          <w:fldChar w:fldCharType="separate"/>
        </w:r>
        <w:r w:rsidR="00490283">
          <w:rPr>
            <w:noProof/>
            <w:webHidden/>
          </w:rPr>
          <w:t>36</w:t>
        </w:r>
        <w:r w:rsidR="00490283">
          <w:rPr>
            <w:noProof/>
            <w:webHidden/>
          </w:rPr>
          <w:fldChar w:fldCharType="end"/>
        </w:r>
      </w:hyperlink>
    </w:p>
    <w:p w14:paraId="761715D1" w14:textId="212131E7" w:rsidR="00490283" w:rsidRDefault="00B25712">
      <w:pPr>
        <w:pStyle w:val="TableofFigures"/>
        <w:rPr>
          <w:rFonts w:asciiTheme="minorHAnsi" w:eastAsiaTheme="minorEastAsia" w:hAnsiTheme="minorHAnsi" w:cstheme="minorBidi"/>
          <w:b w:val="0"/>
          <w:noProof/>
          <w:szCs w:val="22"/>
          <w:lang w:val="de-DE"/>
        </w:rPr>
      </w:pPr>
      <w:hyperlink w:anchor="_Toc99837183" w:history="1">
        <w:r w:rsidR="00490283" w:rsidRPr="00B80F9A">
          <w:rPr>
            <w:rStyle w:val="Hyperlink"/>
            <w:rFonts w:eastAsia="MS Mincho"/>
            <w:noProof/>
          </w:rPr>
          <w:t xml:space="preserve">Table 38: Nested elements of element </w:t>
        </w:r>
        <w:r w:rsidR="00490283" w:rsidRPr="00B80F9A">
          <w:rPr>
            <w:rStyle w:val="Hyperlink"/>
            <w:rFonts w:ascii="Courier New" w:eastAsia="MS Mincho" w:hAnsi="Courier New" w:cs="Courier New"/>
            <w:noProof/>
          </w:rPr>
          <w:t>&lt;robscan/&gt;</w:t>
        </w:r>
        <w:r w:rsidR="00490283">
          <w:rPr>
            <w:noProof/>
            <w:webHidden/>
          </w:rPr>
          <w:tab/>
        </w:r>
        <w:r w:rsidR="00490283">
          <w:rPr>
            <w:noProof/>
            <w:webHidden/>
          </w:rPr>
          <w:fldChar w:fldCharType="begin"/>
        </w:r>
        <w:r w:rsidR="00490283">
          <w:rPr>
            <w:noProof/>
            <w:webHidden/>
          </w:rPr>
          <w:instrText xml:space="preserve"> PAGEREF _Toc99837183 \h </w:instrText>
        </w:r>
        <w:r w:rsidR="00490283">
          <w:rPr>
            <w:noProof/>
            <w:webHidden/>
          </w:rPr>
        </w:r>
        <w:r w:rsidR="00490283">
          <w:rPr>
            <w:noProof/>
            <w:webHidden/>
          </w:rPr>
          <w:fldChar w:fldCharType="separate"/>
        </w:r>
        <w:r w:rsidR="00490283">
          <w:rPr>
            <w:noProof/>
            <w:webHidden/>
          </w:rPr>
          <w:t>36</w:t>
        </w:r>
        <w:r w:rsidR="00490283">
          <w:rPr>
            <w:noProof/>
            <w:webHidden/>
          </w:rPr>
          <w:fldChar w:fldCharType="end"/>
        </w:r>
      </w:hyperlink>
    </w:p>
    <w:p w14:paraId="6EACDDC5" w14:textId="6479DF8F" w:rsidR="00490283" w:rsidRDefault="00B25712">
      <w:pPr>
        <w:pStyle w:val="TableofFigures"/>
        <w:rPr>
          <w:rFonts w:asciiTheme="minorHAnsi" w:eastAsiaTheme="minorEastAsia" w:hAnsiTheme="minorHAnsi" w:cstheme="minorBidi"/>
          <w:b w:val="0"/>
          <w:noProof/>
          <w:szCs w:val="22"/>
          <w:lang w:val="de-DE"/>
        </w:rPr>
      </w:pPr>
      <w:hyperlink w:anchor="_Toc99837184" w:history="1">
        <w:r w:rsidR="00490283" w:rsidRPr="00B80F9A">
          <w:rPr>
            <w:rStyle w:val="Hyperlink"/>
            <w:rFonts w:eastAsia="MS Mincho"/>
            <w:noProof/>
          </w:rPr>
          <w:t xml:space="preserve">Table 39: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cstheme="minorHAnsi"/>
            <w:bCs/>
            <w:noProof/>
          </w:rPr>
          <w:t xml:space="preserve"> for </w:t>
        </w:r>
        <w:r w:rsidR="00490283" w:rsidRPr="00B80F9A">
          <w:rPr>
            <w:rStyle w:val="Hyperlink"/>
            <w:rFonts w:ascii="Courier New" w:eastAsia="MS Mincho" w:hAnsi="Courier New" w:cs="Courier New"/>
            <w:bCs/>
            <w:noProof/>
          </w:rPr>
          <w:t>&lt;rivet/&gt;</w:t>
        </w:r>
        <w:r w:rsidR="00490283">
          <w:rPr>
            <w:noProof/>
            <w:webHidden/>
          </w:rPr>
          <w:tab/>
        </w:r>
        <w:r w:rsidR="00490283">
          <w:rPr>
            <w:noProof/>
            <w:webHidden/>
          </w:rPr>
          <w:fldChar w:fldCharType="begin"/>
        </w:r>
        <w:r w:rsidR="00490283">
          <w:rPr>
            <w:noProof/>
            <w:webHidden/>
          </w:rPr>
          <w:instrText xml:space="preserve"> PAGEREF _Toc99837184 \h </w:instrText>
        </w:r>
        <w:r w:rsidR="00490283">
          <w:rPr>
            <w:noProof/>
            <w:webHidden/>
          </w:rPr>
        </w:r>
        <w:r w:rsidR="00490283">
          <w:rPr>
            <w:noProof/>
            <w:webHidden/>
          </w:rPr>
          <w:fldChar w:fldCharType="separate"/>
        </w:r>
        <w:r w:rsidR="00490283">
          <w:rPr>
            <w:noProof/>
            <w:webHidden/>
          </w:rPr>
          <w:t>37</w:t>
        </w:r>
        <w:r w:rsidR="00490283">
          <w:rPr>
            <w:noProof/>
            <w:webHidden/>
          </w:rPr>
          <w:fldChar w:fldCharType="end"/>
        </w:r>
      </w:hyperlink>
    </w:p>
    <w:p w14:paraId="78C4CFAA" w14:textId="161ED478" w:rsidR="00490283" w:rsidRDefault="00B25712">
      <w:pPr>
        <w:pStyle w:val="TableofFigures"/>
        <w:rPr>
          <w:rFonts w:asciiTheme="minorHAnsi" w:eastAsiaTheme="minorEastAsia" w:hAnsiTheme="minorHAnsi" w:cstheme="minorBidi"/>
          <w:b w:val="0"/>
          <w:noProof/>
          <w:szCs w:val="22"/>
          <w:lang w:val="de-DE"/>
        </w:rPr>
      </w:pPr>
      <w:hyperlink w:anchor="_Toc99837185" w:history="1">
        <w:r w:rsidR="00490283" w:rsidRPr="00B80F9A">
          <w:rPr>
            <w:rStyle w:val="Hyperlink"/>
            <w:rFonts w:eastAsia="MS Mincho"/>
            <w:noProof/>
          </w:rPr>
          <w:t xml:space="preserve">Table 40: Attributes of element </w:t>
        </w:r>
        <w:r w:rsidR="00490283" w:rsidRPr="00B80F9A">
          <w:rPr>
            <w:rStyle w:val="Hyperlink"/>
            <w:rFonts w:ascii="Courier New" w:eastAsia="MS Mincho" w:hAnsi="Courier New" w:cs="Courier New"/>
            <w:noProof/>
          </w:rPr>
          <w:t>&lt;rivet/&gt;</w:t>
        </w:r>
        <w:r w:rsidR="00490283">
          <w:rPr>
            <w:noProof/>
            <w:webHidden/>
          </w:rPr>
          <w:tab/>
        </w:r>
        <w:r w:rsidR="00490283">
          <w:rPr>
            <w:noProof/>
            <w:webHidden/>
          </w:rPr>
          <w:fldChar w:fldCharType="begin"/>
        </w:r>
        <w:r w:rsidR="00490283">
          <w:rPr>
            <w:noProof/>
            <w:webHidden/>
          </w:rPr>
          <w:instrText xml:space="preserve"> PAGEREF _Toc99837185 \h </w:instrText>
        </w:r>
        <w:r w:rsidR="00490283">
          <w:rPr>
            <w:noProof/>
            <w:webHidden/>
          </w:rPr>
        </w:r>
        <w:r w:rsidR="00490283">
          <w:rPr>
            <w:noProof/>
            <w:webHidden/>
          </w:rPr>
          <w:fldChar w:fldCharType="separate"/>
        </w:r>
        <w:r w:rsidR="00490283">
          <w:rPr>
            <w:noProof/>
            <w:webHidden/>
          </w:rPr>
          <w:t>37</w:t>
        </w:r>
        <w:r w:rsidR="00490283">
          <w:rPr>
            <w:noProof/>
            <w:webHidden/>
          </w:rPr>
          <w:fldChar w:fldCharType="end"/>
        </w:r>
      </w:hyperlink>
    </w:p>
    <w:p w14:paraId="315FABC3" w14:textId="58EDF4CB" w:rsidR="00490283" w:rsidRDefault="00B25712">
      <w:pPr>
        <w:pStyle w:val="TableofFigures"/>
        <w:rPr>
          <w:rFonts w:asciiTheme="minorHAnsi" w:eastAsiaTheme="minorEastAsia" w:hAnsiTheme="minorHAnsi" w:cstheme="minorBidi"/>
          <w:b w:val="0"/>
          <w:noProof/>
          <w:szCs w:val="22"/>
          <w:lang w:val="de-DE"/>
        </w:rPr>
      </w:pPr>
      <w:hyperlink w:anchor="_Toc99837186" w:history="1">
        <w:r w:rsidR="00490283" w:rsidRPr="00B80F9A">
          <w:rPr>
            <w:rStyle w:val="Hyperlink"/>
            <w:rFonts w:eastAsia="MS Mincho"/>
            <w:noProof/>
          </w:rPr>
          <w:t xml:space="preserve">Table 41: Nested elements of element </w:t>
        </w:r>
        <w:r w:rsidR="00490283" w:rsidRPr="00B80F9A">
          <w:rPr>
            <w:rStyle w:val="Hyperlink"/>
            <w:rFonts w:ascii="Courier New" w:eastAsia="MS Mincho" w:hAnsi="Courier New" w:cs="Courier New"/>
            <w:noProof/>
          </w:rPr>
          <w:t>&lt;rivet/&gt;</w:t>
        </w:r>
        <w:r w:rsidR="00490283">
          <w:rPr>
            <w:noProof/>
            <w:webHidden/>
          </w:rPr>
          <w:tab/>
        </w:r>
        <w:r w:rsidR="00490283">
          <w:rPr>
            <w:noProof/>
            <w:webHidden/>
          </w:rPr>
          <w:fldChar w:fldCharType="begin"/>
        </w:r>
        <w:r w:rsidR="00490283">
          <w:rPr>
            <w:noProof/>
            <w:webHidden/>
          </w:rPr>
          <w:instrText xml:space="preserve"> PAGEREF _Toc99837186 \h </w:instrText>
        </w:r>
        <w:r w:rsidR="00490283">
          <w:rPr>
            <w:noProof/>
            <w:webHidden/>
          </w:rPr>
        </w:r>
        <w:r w:rsidR="00490283">
          <w:rPr>
            <w:noProof/>
            <w:webHidden/>
          </w:rPr>
          <w:fldChar w:fldCharType="separate"/>
        </w:r>
        <w:r w:rsidR="00490283">
          <w:rPr>
            <w:noProof/>
            <w:webHidden/>
          </w:rPr>
          <w:t>38</w:t>
        </w:r>
        <w:r w:rsidR="00490283">
          <w:rPr>
            <w:noProof/>
            <w:webHidden/>
          </w:rPr>
          <w:fldChar w:fldCharType="end"/>
        </w:r>
      </w:hyperlink>
    </w:p>
    <w:p w14:paraId="3E4D2D2F" w14:textId="1D70A175" w:rsidR="00490283" w:rsidRDefault="00B25712">
      <w:pPr>
        <w:pStyle w:val="TableofFigures"/>
        <w:rPr>
          <w:rFonts w:asciiTheme="minorHAnsi" w:eastAsiaTheme="minorEastAsia" w:hAnsiTheme="minorHAnsi" w:cstheme="minorBidi"/>
          <w:b w:val="0"/>
          <w:noProof/>
          <w:szCs w:val="22"/>
          <w:lang w:val="de-DE"/>
        </w:rPr>
      </w:pPr>
      <w:hyperlink w:anchor="_Toc99837187" w:history="1">
        <w:r w:rsidR="00490283" w:rsidRPr="00B80F9A">
          <w:rPr>
            <w:rStyle w:val="Hyperlink"/>
            <w:rFonts w:eastAsia="MS Mincho"/>
            <w:noProof/>
          </w:rPr>
          <w:t xml:space="preserve">Table 42: Attributes of element </w:t>
        </w:r>
        <w:r w:rsidR="00490283" w:rsidRPr="00B80F9A">
          <w:rPr>
            <w:rStyle w:val="Hyperlink"/>
            <w:rFonts w:ascii="Courier New" w:eastAsia="MS Mincho" w:hAnsi="Courier New" w:cs="Courier New"/>
            <w:bCs/>
            <w:noProof/>
          </w:rPr>
          <w:t>&lt;blind/&gt;</w:t>
        </w:r>
        <w:r w:rsidR="00490283">
          <w:rPr>
            <w:noProof/>
            <w:webHidden/>
          </w:rPr>
          <w:tab/>
        </w:r>
        <w:r w:rsidR="00490283">
          <w:rPr>
            <w:noProof/>
            <w:webHidden/>
          </w:rPr>
          <w:fldChar w:fldCharType="begin"/>
        </w:r>
        <w:r w:rsidR="00490283">
          <w:rPr>
            <w:noProof/>
            <w:webHidden/>
          </w:rPr>
          <w:instrText xml:space="preserve"> PAGEREF _Toc99837187 \h </w:instrText>
        </w:r>
        <w:r w:rsidR="00490283">
          <w:rPr>
            <w:noProof/>
            <w:webHidden/>
          </w:rPr>
        </w:r>
        <w:r w:rsidR="00490283">
          <w:rPr>
            <w:noProof/>
            <w:webHidden/>
          </w:rPr>
          <w:fldChar w:fldCharType="separate"/>
        </w:r>
        <w:r w:rsidR="00490283">
          <w:rPr>
            <w:noProof/>
            <w:webHidden/>
          </w:rPr>
          <w:t>39</w:t>
        </w:r>
        <w:r w:rsidR="00490283">
          <w:rPr>
            <w:noProof/>
            <w:webHidden/>
          </w:rPr>
          <w:fldChar w:fldCharType="end"/>
        </w:r>
      </w:hyperlink>
    </w:p>
    <w:p w14:paraId="31CB39A5" w14:textId="23F06111" w:rsidR="00490283" w:rsidRDefault="00B25712">
      <w:pPr>
        <w:pStyle w:val="TableofFigures"/>
        <w:rPr>
          <w:rFonts w:asciiTheme="minorHAnsi" w:eastAsiaTheme="minorEastAsia" w:hAnsiTheme="minorHAnsi" w:cstheme="minorBidi"/>
          <w:b w:val="0"/>
          <w:noProof/>
          <w:szCs w:val="22"/>
          <w:lang w:val="de-DE"/>
        </w:rPr>
      </w:pPr>
      <w:hyperlink w:anchor="_Toc99837188" w:history="1">
        <w:r w:rsidR="00490283" w:rsidRPr="00B80F9A">
          <w:rPr>
            <w:rStyle w:val="Hyperlink"/>
            <w:rFonts w:eastAsia="MS Mincho"/>
            <w:noProof/>
          </w:rPr>
          <w:t xml:space="preserve">Table 43: Attributes of element </w:t>
        </w:r>
        <w:r w:rsidR="00490283" w:rsidRPr="00B80F9A">
          <w:rPr>
            <w:rStyle w:val="Hyperlink"/>
            <w:rFonts w:ascii="Courier New" w:eastAsia="MS Mincho" w:hAnsi="Courier New" w:cs="Courier New"/>
            <w:noProof/>
          </w:rPr>
          <w:t>&lt;self_piercing/&gt;</w:t>
        </w:r>
        <w:r w:rsidR="00490283">
          <w:rPr>
            <w:noProof/>
            <w:webHidden/>
          </w:rPr>
          <w:tab/>
        </w:r>
        <w:r w:rsidR="00490283">
          <w:rPr>
            <w:noProof/>
            <w:webHidden/>
          </w:rPr>
          <w:fldChar w:fldCharType="begin"/>
        </w:r>
        <w:r w:rsidR="00490283">
          <w:rPr>
            <w:noProof/>
            <w:webHidden/>
          </w:rPr>
          <w:instrText xml:space="preserve"> PAGEREF _Toc99837188 \h </w:instrText>
        </w:r>
        <w:r w:rsidR="00490283">
          <w:rPr>
            <w:noProof/>
            <w:webHidden/>
          </w:rPr>
        </w:r>
        <w:r w:rsidR="00490283">
          <w:rPr>
            <w:noProof/>
            <w:webHidden/>
          </w:rPr>
          <w:fldChar w:fldCharType="separate"/>
        </w:r>
        <w:r w:rsidR="00490283">
          <w:rPr>
            <w:noProof/>
            <w:webHidden/>
          </w:rPr>
          <w:t>42</w:t>
        </w:r>
        <w:r w:rsidR="00490283">
          <w:rPr>
            <w:noProof/>
            <w:webHidden/>
          </w:rPr>
          <w:fldChar w:fldCharType="end"/>
        </w:r>
      </w:hyperlink>
    </w:p>
    <w:p w14:paraId="5C6F330D" w14:textId="677A9F01" w:rsidR="00490283" w:rsidRDefault="00B25712">
      <w:pPr>
        <w:pStyle w:val="TableofFigures"/>
        <w:rPr>
          <w:rFonts w:asciiTheme="minorHAnsi" w:eastAsiaTheme="minorEastAsia" w:hAnsiTheme="minorHAnsi" w:cstheme="minorBidi"/>
          <w:b w:val="0"/>
          <w:noProof/>
          <w:szCs w:val="22"/>
          <w:lang w:val="de-DE"/>
        </w:rPr>
      </w:pPr>
      <w:hyperlink w:anchor="_Toc99837189" w:history="1">
        <w:r w:rsidR="00490283" w:rsidRPr="00B80F9A">
          <w:rPr>
            <w:rStyle w:val="Hyperlink"/>
            <w:rFonts w:eastAsia="MS Mincho"/>
            <w:noProof/>
          </w:rPr>
          <w:t xml:space="preserve">Table 44: Attributes of element </w:t>
        </w:r>
        <w:r w:rsidR="00490283" w:rsidRPr="00B80F9A">
          <w:rPr>
            <w:rStyle w:val="Hyperlink"/>
            <w:rFonts w:ascii="Courier New" w:eastAsia="MS Mincho" w:hAnsi="Courier New" w:cs="Courier New"/>
            <w:noProof/>
          </w:rPr>
          <w:t>&lt;solid/&gt;</w:t>
        </w:r>
        <w:r w:rsidR="00490283">
          <w:rPr>
            <w:noProof/>
            <w:webHidden/>
          </w:rPr>
          <w:tab/>
        </w:r>
        <w:r w:rsidR="00490283">
          <w:rPr>
            <w:noProof/>
            <w:webHidden/>
          </w:rPr>
          <w:fldChar w:fldCharType="begin"/>
        </w:r>
        <w:r w:rsidR="00490283">
          <w:rPr>
            <w:noProof/>
            <w:webHidden/>
          </w:rPr>
          <w:instrText xml:space="preserve"> PAGEREF _Toc99837189 \h </w:instrText>
        </w:r>
        <w:r w:rsidR="00490283">
          <w:rPr>
            <w:noProof/>
            <w:webHidden/>
          </w:rPr>
        </w:r>
        <w:r w:rsidR="00490283">
          <w:rPr>
            <w:noProof/>
            <w:webHidden/>
          </w:rPr>
          <w:fldChar w:fldCharType="separate"/>
        </w:r>
        <w:r w:rsidR="00490283">
          <w:rPr>
            <w:noProof/>
            <w:webHidden/>
          </w:rPr>
          <w:t>44</w:t>
        </w:r>
        <w:r w:rsidR="00490283">
          <w:rPr>
            <w:noProof/>
            <w:webHidden/>
          </w:rPr>
          <w:fldChar w:fldCharType="end"/>
        </w:r>
      </w:hyperlink>
    </w:p>
    <w:p w14:paraId="310657D5" w14:textId="47BEA4DC" w:rsidR="00490283" w:rsidRDefault="00B25712">
      <w:pPr>
        <w:pStyle w:val="TableofFigures"/>
        <w:rPr>
          <w:rFonts w:asciiTheme="minorHAnsi" w:eastAsiaTheme="minorEastAsia" w:hAnsiTheme="minorHAnsi" w:cstheme="minorBidi"/>
          <w:b w:val="0"/>
          <w:noProof/>
          <w:szCs w:val="22"/>
          <w:lang w:val="de-DE"/>
        </w:rPr>
      </w:pPr>
      <w:hyperlink w:anchor="_Toc99837190" w:history="1">
        <w:r w:rsidR="00490283" w:rsidRPr="00B80F9A">
          <w:rPr>
            <w:rStyle w:val="Hyperlink"/>
            <w:rFonts w:eastAsia="MS Mincho"/>
            <w:noProof/>
          </w:rPr>
          <w:t xml:space="preserve">Table 45: Attributes of element </w:t>
        </w:r>
        <w:r w:rsidR="00490283" w:rsidRPr="00B80F9A">
          <w:rPr>
            <w:rStyle w:val="Hyperlink"/>
            <w:rFonts w:ascii="Courier New" w:eastAsia="MS Mincho" w:hAnsi="Courier New" w:cs="Courier New"/>
            <w:bCs/>
            <w:noProof/>
          </w:rPr>
          <w:t>&lt;swop/&gt;</w:t>
        </w:r>
        <w:r w:rsidR="00490283">
          <w:rPr>
            <w:noProof/>
            <w:webHidden/>
          </w:rPr>
          <w:tab/>
        </w:r>
        <w:r w:rsidR="00490283">
          <w:rPr>
            <w:noProof/>
            <w:webHidden/>
          </w:rPr>
          <w:fldChar w:fldCharType="begin"/>
        </w:r>
        <w:r w:rsidR="00490283">
          <w:rPr>
            <w:noProof/>
            <w:webHidden/>
          </w:rPr>
          <w:instrText xml:space="preserve"> PAGEREF _Toc99837190 \h </w:instrText>
        </w:r>
        <w:r w:rsidR="00490283">
          <w:rPr>
            <w:noProof/>
            <w:webHidden/>
          </w:rPr>
        </w:r>
        <w:r w:rsidR="00490283">
          <w:rPr>
            <w:noProof/>
            <w:webHidden/>
          </w:rPr>
          <w:fldChar w:fldCharType="separate"/>
        </w:r>
        <w:r w:rsidR="00490283">
          <w:rPr>
            <w:noProof/>
            <w:webHidden/>
          </w:rPr>
          <w:t>46</w:t>
        </w:r>
        <w:r w:rsidR="00490283">
          <w:rPr>
            <w:noProof/>
            <w:webHidden/>
          </w:rPr>
          <w:fldChar w:fldCharType="end"/>
        </w:r>
      </w:hyperlink>
    </w:p>
    <w:p w14:paraId="5B64659D" w14:textId="02A65DB7" w:rsidR="00490283" w:rsidRDefault="00B25712">
      <w:pPr>
        <w:pStyle w:val="TableofFigures"/>
        <w:rPr>
          <w:rFonts w:asciiTheme="minorHAnsi" w:eastAsiaTheme="minorEastAsia" w:hAnsiTheme="minorHAnsi" w:cstheme="minorBidi"/>
          <w:b w:val="0"/>
          <w:noProof/>
          <w:szCs w:val="22"/>
          <w:lang w:val="de-DE"/>
        </w:rPr>
      </w:pPr>
      <w:hyperlink w:anchor="_Toc99837191" w:history="1">
        <w:r w:rsidR="00490283" w:rsidRPr="00B80F9A">
          <w:rPr>
            <w:rStyle w:val="Hyperlink"/>
            <w:rFonts w:eastAsia="MS Mincho"/>
            <w:noProof/>
          </w:rPr>
          <w:t xml:space="preserve">Table 46: Attributes of element </w:t>
        </w:r>
        <w:r w:rsidR="00490283" w:rsidRPr="00B80F9A">
          <w:rPr>
            <w:rStyle w:val="Hyperlink"/>
            <w:rFonts w:ascii="Courier New" w:eastAsia="MS Mincho" w:hAnsi="Courier New" w:cs="Courier New"/>
            <w:bCs/>
            <w:noProof/>
          </w:rPr>
          <w:t>&lt;clinch_rivet_stud/&gt;</w:t>
        </w:r>
        <w:r w:rsidR="00490283">
          <w:rPr>
            <w:noProof/>
            <w:webHidden/>
          </w:rPr>
          <w:tab/>
        </w:r>
        <w:r w:rsidR="00490283">
          <w:rPr>
            <w:noProof/>
            <w:webHidden/>
          </w:rPr>
          <w:fldChar w:fldCharType="begin"/>
        </w:r>
        <w:r w:rsidR="00490283">
          <w:rPr>
            <w:noProof/>
            <w:webHidden/>
          </w:rPr>
          <w:instrText xml:space="preserve"> PAGEREF _Toc99837191 \h </w:instrText>
        </w:r>
        <w:r w:rsidR="00490283">
          <w:rPr>
            <w:noProof/>
            <w:webHidden/>
          </w:rPr>
        </w:r>
        <w:r w:rsidR="00490283">
          <w:rPr>
            <w:noProof/>
            <w:webHidden/>
          </w:rPr>
          <w:fldChar w:fldCharType="separate"/>
        </w:r>
        <w:r w:rsidR="00490283">
          <w:rPr>
            <w:noProof/>
            <w:webHidden/>
          </w:rPr>
          <w:t>47</w:t>
        </w:r>
        <w:r w:rsidR="00490283">
          <w:rPr>
            <w:noProof/>
            <w:webHidden/>
          </w:rPr>
          <w:fldChar w:fldCharType="end"/>
        </w:r>
      </w:hyperlink>
    </w:p>
    <w:p w14:paraId="359B0CB5" w14:textId="13D73B05" w:rsidR="00490283" w:rsidRDefault="00B25712">
      <w:pPr>
        <w:pStyle w:val="TableofFigures"/>
        <w:rPr>
          <w:rFonts w:asciiTheme="minorHAnsi" w:eastAsiaTheme="minorEastAsia" w:hAnsiTheme="minorHAnsi" w:cstheme="minorBidi"/>
          <w:b w:val="0"/>
          <w:noProof/>
          <w:szCs w:val="22"/>
          <w:lang w:val="de-DE"/>
        </w:rPr>
      </w:pPr>
      <w:hyperlink w:anchor="_Toc99837192" w:history="1">
        <w:r w:rsidR="00490283" w:rsidRPr="00B80F9A">
          <w:rPr>
            <w:rStyle w:val="Hyperlink"/>
            <w:rFonts w:eastAsia="MS Mincho"/>
            <w:noProof/>
          </w:rPr>
          <w:t xml:space="preserve">Table 47: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&lt;threaded_connection/&gt;</w:t>
        </w:r>
        <w:r w:rsidR="00490283">
          <w:rPr>
            <w:noProof/>
            <w:webHidden/>
          </w:rPr>
          <w:tab/>
        </w:r>
        <w:r w:rsidR="00490283">
          <w:rPr>
            <w:noProof/>
            <w:webHidden/>
          </w:rPr>
          <w:fldChar w:fldCharType="begin"/>
        </w:r>
        <w:r w:rsidR="00490283">
          <w:rPr>
            <w:noProof/>
            <w:webHidden/>
          </w:rPr>
          <w:instrText xml:space="preserve"> PAGEREF _Toc99837192 \h </w:instrText>
        </w:r>
        <w:r w:rsidR="00490283">
          <w:rPr>
            <w:noProof/>
            <w:webHidden/>
          </w:rPr>
        </w:r>
        <w:r w:rsidR="00490283">
          <w:rPr>
            <w:noProof/>
            <w:webHidden/>
          </w:rPr>
          <w:fldChar w:fldCharType="separate"/>
        </w:r>
        <w:r w:rsidR="00490283">
          <w:rPr>
            <w:noProof/>
            <w:webHidden/>
          </w:rPr>
          <w:t>51</w:t>
        </w:r>
        <w:r w:rsidR="00490283">
          <w:rPr>
            <w:noProof/>
            <w:webHidden/>
          </w:rPr>
          <w:fldChar w:fldCharType="end"/>
        </w:r>
      </w:hyperlink>
    </w:p>
    <w:p w14:paraId="184338F9" w14:textId="6A3703F4" w:rsidR="00490283" w:rsidRDefault="00B25712">
      <w:pPr>
        <w:pStyle w:val="TableofFigures"/>
        <w:rPr>
          <w:rFonts w:asciiTheme="minorHAnsi" w:eastAsiaTheme="minorEastAsia" w:hAnsiTheme="minorHAnsi" w:cstheme="minorBidi"/>
          <w:b w:val="0"/>
          <w:noProof/>
          <w:szCs w:val="22"/>
          <w:lang w:val="de-DE"/>
        </w:rPr>
      </w:pPr>
      <w:hyperlink w:anchor="_Toc99837193" w:history="1">
        <w:r w:rsidR="00490283" w:rsidRPr="00B80F9A">
          <w:rPr>
            <w:rStyle w:val="Hyperlink"/>
            <w:rFonts w:eastAsia="MS Mincho"/>
            <w:noProof/>
          </w:rPr>
          <w:t xml:space="preserve">Table 48: Attributes of element </w:t>
        </w:r>
        <w:r w:rsidR="00490283" w:rsidRPr="00B80F9A">
          <w:rPr>
            <w:rStyle w:val="Hyperlink"/>
            <w:rFonts w:ascii="Courier New" w:eastAsia="MS Mincho" w:hAnsi="Courier New" w:cs="Courier New"/>
            <w:noProof/>
          </w:rPr>
          <w:t>&lt;threaded_connection/&gt;</w:t>
        </w:r>
        <w:r w:rsidR="00490283">
          <w:rPr>
            <w:noProof/>
            <w:webHidden/>
          </w:rPr>
          <w:tab/>
        </w:r>
        <w:r w:rsidR="00490283">
          <w:rPr>
            <w:noProof/>
            <w:webHidden/>
          </w:rPr>
          <w:fldChar w:fldCharType="begin"/>
        </w:r>
        <w:r w:rsidR="00490283">
          <w:rPr>
            <w:noProof/>
            <w:webHidden/>
          </w:rPr>
          <w:instrText xml:space="preserve"> PAGEREF _Toc99837193 \h </w:instrText>
        </w:r>
        <w:r w:rsidR="00490283">
          <w:rPr>
            <w:noProof/>
            <w:webHidden/>
          </w:rPr>
        </w:r>
        <w:r w:rsidR="00490283">
          <w:rPr>
            <w:noProof/>
            <w:webHidden/>
          </w:rPr>
          <w:fldChar w:fldCharType="separate"/>
        </w:r>
        <w:r w:rsidR="00490283">
          <w:rPr>
            <w:noProof/>
            <w:webHidden/>
          </w:rPr>
          <w:t>52</w:t>
        </w:r>
        <w:r w:rsidR="00490283">
          <w:rPr>
            <w:noProof/>
            <w:webHidden/>
          </w:rPr>
          <w:fldChar w:fldCharType="end"/>
        </w:r>
      </w:hyperlink>
    </w:p>
    <w:p w14:paraId="65ED6B4B" w14:textId="03495E34" w:rsidR="00490283" w:rsidRDefault="00B25712">
      <w:pPr>
        <w:pStyle w:val="TableofFigures"/>
        <w:rPr>
          <w:rFonts w:asciiTheme="minorHAnsi" w:eastAsiaTheme="minorEastAsia" w:hAnsiTheme="minorHAnsi" w:cstheme="minorBidi"/>
          <w:b w:val="0"/>
          <w:noProof/>
          <w:szCs w:val="22"/>
          <w:lang w:val="de-DE"/>
        </w:rPr>
      </w:pPr>
      <w:hyperlink w:anchor="_Toc99837194" w:history="1">
        <w:r w:rsidR="00490283" w:rsidRPr="00B80F9A">
          <w:rPr>
            <w:rStyle w:val="Hyperlink"/>
            <w:rFonts w:eastAsia="MS Mincho"/>
            <w:noProof/>
          </w:rPr>
          <w:t xml:space="preserve">Table 49: Nested elements of element </w:t>
        </w:r>
        <w:r w:rsidR="00490283" w:rsidRPr="00B80F9A">
          <w:rPr>
            <w:rStyle w:val="Hyperlink"/>
            <w:rFonts w:ascii="Courier New" w:eastAsia="MS Mincho" w:hAnsi="Courier New" w:cs="Courier New"/>
            <w:noProof/>
          </w:rPr>
          <w:t>&lt;threaded_connection/&gt;</w:t>
        </w:r>
        <w:r w:rsidR="00490283">
          <w:rPr>
            <w:noProof/>
            <w:webHidden/>
          </w:rPr>
          <w:tab/>
        </w:r>
        <w:r w:rsidR="00490283">
          <w:rPr>
            <w:noProof/>
            <w:webHidden/>
          </w:rPr>
          <w:fldChar w:fldCharType="begin"/>
        </w:r>
        <w:r w:rsidR="00490283">
          <w:rPr>
            <w:noProof/>
            <w:webHidden/>
          </w:rPr>
          <w:instrText xml:space="preserve"> PAGEREF _Toc99837194 \h </w:instrText>
        </w:r>
        <w:r w:rsidR="00490283">
          <w:rPr>
            <w:noProof/>
            <w:webHidden/>
          </w:rPr>
        </w:r>
        <w:r w:rsidR="00490283">
          <w:rPr>
            <w:noProof/>
            <w:webHidden/>
          </w:rPr>
          <w:fldChar w:fldCharType="separate"/>
        </w:r>
        <w:r w:rsidR="00490283">
          <w:rPr>
            <w:noProof/>
            <w:webHidden/>
          </w:rPr>
          <w:t>54</w:t>
        </w:r>
        <w:r w:rsidR="00490283">
          <w:rPr>
            <w:noProof/>
            <w:webHidden/>
          </w:rPr>
          <w:fldChar w:fldCharType="end"/>
        </w:r>
      </w:hyperlink>
    </w:p>
    <w:p w14:paraId="6039F6FC" w14:textId="2E0A6F45" w:rsidR="00490283" w:rsidRDefault="00B25712">
      <w:pPr>
        <w:pStyle w:val="TableofFigures"/>
        <w:rPr>
          <w:rFonts w:asciiTheme="minorHAnsi" w:eastAsiaTheme="minorEastAsia" w:hAnsiTheme="minorHAnsi" w:cstheme="minorBidi"/>
          <w:b w:val="0"/>
          <w:noProof/>
          <w:szCs w:val="22"/>
          <w:lang w:val="de-DE"/>
        </w:rPr>
      </w:pPr>
      <w:hyperlink w:anchor="_Toc99837195" w:history="1">
        <w:r w:rsidR="00490283" w:rsidRPr="00B80F9A">
          <w:rPr>
            <w:rStyle w:val="Hyperlink"/>
            <w:rFonts w:eastAsia="MS Mincho"/>
            <w:noProof/>
          </w:rPr>
          <w:t xml:space="preserve">Table 50: Attributes of element </w:t>
        </w:r>
        <w:r w:rsidR="00490283" w:rsidRPr="00B80F9A">
          <w:rPr>
            <w:rStyle w:val="Hyperlink"/>
            <w:rFonts w:ascii="Courier New" w:eastAsia="MS Mincho" w:hAnsi="Courier New" w:cs="Courier New"/>
            <w:noProof/>
          </w:rPr>
          <w:t>&lt;washer/&gt;</w:t>
        </w:r>
        <w:r w:rsidR="00490283">
          <w:rPr>
            <w:noProof/>
            <w:webHidden/>
          </w:rPr>
          <w:tab/>
        </w:r>
        <w:r w:rsidR="00490283">
          <w:rPr>
            <w:noProof/>
            <w:webHidden/>
          </w:rPr>
          <w:fldChar w:fldCharType="begin"/>
        </w:r>
        <w:r w:rsidR="00490283">
          <w:rPr>
            <w:noProof/>
            <w:webHidden/>
          </w:rPr>
          <w:instrText xml:space="preserve"> PAGEREF _Toc99837195 \h </w:instrText>
        </w:r>
        <w:r w:rsidR="00490283">
          <w:rPr>
            <w:noProof/>
            <w:webHidden/>
          </w:rPr>
        </w:r>
        <w:r w:rsidR="00490283">
          <w:rPr>
            <w:noProof/>
            <w:webHidden/>
          </w:rPr>
          <w:fldChar w:fldCharType="separate"/>
        </w:r>
        <w:r w:rsidR="00490283">
          <w:rPr>
            <w:noProof/>
            <w:webHidden/>
          </w:rPr>
          <w:t>54</w:t>
        </w:r>
        <w:r w:rsidR="00490283">
          <w:rPr>
            <w:noProof/>
            <w:webHidden/>
          </w:rPr>
          <w:fldChar w:fldCharType="end"/>
        </w:r>
      </w:hyperlink>
    </w:p>
    <w:p w14:paraId="2AC4FA1D" w14:textId="2DDA4969" w:rsidR="00490283" w:rsidRDefault="00B25712">
      <w:pPr>
        <w:pStyle w:val="TableofFigures"/>
        <w:rPr>
          <w:rFonts w:asciiTheme="minorHAnsi" w:eastAsiaTheme="minorEastAsia" w:hAnsiTheme="minorHAnsi" w:cstheme="minorBidi"/>
          <w:b w:val="0"/>
          <w:noProof/>
          <w:szCs w:val="22"/>
          <w:lang w:val="de-DE"/>
        </w:rPr>
      </w:pPr>
      <w:hyperlink w:anchor="_Toc99837196" w:history="1">
        <w:r w:rsidR="00490283" w:rsidRPr="00B80F9A">
          <w:rPr>
            <w:rStyle w:val="Hyperlink"/>
            <w:rFonts w:eastAsia="MS Mincho"/>
            <w:noProof/>
          </w:rPr>
          <w:t xml:space="preserve">Table 51: Attributes of element </w:t>
        </w:r>
        <w:r w:rsidR="00490283" w:rsidRPr="00B80F9A">
          <w:rPr>
            <w:rStyle w:val="Hyperlink"/>
            <w:rFonts w:ascii="Courier New" w:eastAsia="MS Mincho" w:hAnsi="Courier New" w:cs="Courier New"/>
            <w:bCs/>
            <w:noProof/>
          </w:rPr>
          <w:t>&lt;nut/&gt;</w:t>
        </w:r>
        <w:r w:rsidR="00490283">
          <w:rPr>
            <w:noProof/>
            <w:webHidden/>
          </w:rPr>
          <w:tab/>
        </w:r>
        <w:r w:rsidR="00490283">
          <w:rPr>
            <w:noProof/>
            <w:webHidden/>
          </w:rPr>
          <w:fldChar w:fldCharType="begin"/>
        </w:r>
        <w:r w:rsidR="00490283">
          <w:rPr>
            <w:noProof/>
            <w:webHidden/>
          </w:rPr>
          <w:instrText xml:space="preserve"> PAGEREF _Toc99837196 \h </w:instrText>
        </w:r>
        <w:r w:rsidR="00490283">
          <w:rPr>
            <w:noProof/>
            <w:webHidden/>
          </w:rPr>
        </w:r>
        <w:r w:rsidR="00490283">
          <w:rPr>
            <w:noProof/>
            <w:webHidden/>
          </w:rPr>
          <w:fldChar w:fldCharType="separate"/>
        </w:r>
        <w:r w:rsidR="00490283">
          <w:rPr>
            <w:noProof/>
            <w:webHidden/>
          </w:rPr>
          <w:t>55</w:t>
        </w:r>
        <w:r w:rsidR="00490283">
          <w:rPr>
            <w:noProof/>
            <w:webHidden/>
          </w:rPr>
          <w:fldChar w:fldCharType="end"/>
        </w:r>
      </w:hyperlink>
    </w:p>
    <w:p w14:paraId="61BBF8D5" w14:textId="0564C667" w:rsidR="00490283" w:rsidRDefault="00B25712">
      <w:pPr>
        <w:pStyle w:val="TableofFigures"/>
        <w:rPr>
          <w:rFonts w:asciiTheme="minorHAnsi" w:eastAsiaTheme="minorEastAsia" w:hAnsiTheme="minorHAnsi" w:cstheme="minorBidi"/>
          <w:b w:val="0"/>
          <w:noProof/>
          <w:szCs w:val="22"/>
          <w:lang w:val="de-DE"/>
        </w:rPr>
      </w:pPr>
      <w:hyperlink w:anchor="_Toc99837197" w:history="1">
        <w:r w:rsidR="00490283" w:rsidRPr="00B80F9A">
          <w:rPr>
            <w:rStyle w:val="Hyperlink"/>
            <w:rFonts w:eastAsia="MS Mincho"/>
            <w:noProof/>
          </w:rPr>
          <w:t xml:space="preserve">Table 52: Nested elements of element </w:t>
        </w:r>
        <w:r w:rsidR="00490283" w:rsidRPr="00B80F9A">
          <w:rPr>
            <w:rStyle w:val="Hyperlink"/>
            <w:rFonts w:ascii="Courier New" w:eastAsia="MS Mincho" w:hAnsi="Courier New" w:cs="Courier New"/>
            <w:noProof/>
          </w:rPr>
          <w:t>&lt;nut/&gt;</w:t>
        </w:r>
        <w:r w:rsidR="00490283">
          <w:rPr>
            <w:noProof/>
            <w:webHidden/>
          </w:rPr>
          <w:tab/>
        </w:r>
        <w:r w:rsidR="00490283">
          <w:rPr>
            <w:noProof/>
            <w:webHidden/>
          </w:rPr>
          <w:fldChar w:fldCharType="begin"/>
        </w:r>
        <w:r w:rsidR="00490283">
          <w:rPr>
            <w:noProof/>
            <w:webHidden/>
          </w:rPr>
          <w:instrText xml:space="preserve"> PAGEREF _Toc99837197 \h </w:instrText>
        </w:r>
        <w:r w:rsidR="00490283">
          <w:rPr>
            <w:noProof/>
            <w:webHidden/>
          </w:rPr>
        </w:r>
        <w:r w:rsidR="00490283">
          <w:rPr>
            <w:noProof/>
            <w:webHidden/>
          </w:rPr>
          <w:fldChar w:fldCharType="separate"/>
        </w:r>
        <w:r w:rsidR="00490283">
          <w:rPr>
            <w:noProof/>
            <w:webHidden/>
          </w:rPr>
          <w:t>56</w:t>
        </w:r>
        <w:r w:rsidR="00490283">
          <w:rPr>
            <w:noProof/>
            <w:webHidden/>
          </w:rPr>
          <w:fldChar w:fldCharType="end"/>
        </w:r>
      </w:hyperlink>
    </w:p>
    <w:p w14:paraId="0345FC78" w14:textId="4CDA7A92" w:rsidR="00490283" w:rsidRDefault="00B25712">
      <w:pPr>
        <w:pStyle w:val="TableofFigures"/>
        <w:rPr>
          <w:rFonts w:asciiTheme="minorHAnsi" w:eastAsiaTheme="minorEastAsia" w:hAnsiTheme="minorHAnsi" w:cstheme="minorBidi"/>
          <w:b w:val="0"/>
          <w:noProof/>
          <w:szCs w:val="22"/>
          <w:lang w:val="de-DE"/>
        </w:rPr>
      </w:pPr>
      <w:hyperlink w:anchor="_Toc99837198" w:history="1">
        <w:r w:rsidR="00490283" w:rsidRPr="00B80F9A">
          <w:rPr>
            <w:rStyle w:val="Hyperlink"/>
            <w:rFonts w:eastAsia="MS Mincho"/>
            <w:noProof/>
          </w:rPr>
          <w:t xml:space="preserve">Table 53: Attributes of element </w:t>
        </w:r>
        <w:r w:rsidR="00490283" w:rsidRPr="00B80F9A">
          <w:rPr>
            <w:rStyle w:val="Hyperlink"/>
            <w:rFonts w:ascii="Courier New" w:eastAsia="MS Mincho" w:hAnsi="Courier New" w:cs="Courier New"/>
            <w:noProof/>
          </w:rPr>
          <w:t>&lt;bolt/&gt;</w:t>
        </w:r>
        <w:r w:rsidR="00490283">
          <w:rPr>
            <w:noProof/>
            <w:webHidden/>
          </w:rPr>
          <w:tab/>
        </w:r>
        <w:r w:rsidR="00490283">
          <w:rPr>
            <w:noProof/>
            <w:webHidden/>
          </w:rPr>
          <w:fldChar w:fldCharType="begin"/>
        </w:r>
        <w:r w:rsidR="00490283">
          <w:rPr>
            <w:noProof/>
            <w:webHidden/>
          </w:rPr>
          <w:instrText xml:space="preserve"> PAGEREF _Toc99837198 \h </w:instrText>
        </w:r>
        <w:r w:rsidR="00490283">
          <w:rPr>
            <w:noProof/>
            <w:webHidden/>
          </w:rPr>
        </w:r>
        <w:r w:rsidR="00490283">
          <w:rPr>
            <w:noProof/>
            <w:webHidden/>
          </w:rPr>
          <w:fldChar w:fldCharType="separate"/>
        </w:r>
        <w:r w:rsidR="00490283">
          <w:rPr>
            <w:noProof/>
            <w:webHidden/>
          </w:rPr>
          <w:t>56</w:t>
        </w:r>
        <w:r w:rsidR="00490283">
          <w:rPr>
            <w:noProof/>
            <w:webHidden/>
          </w:rPr>
          <w:fldChar w:fldCharType="end"/>
        </w:r>
      </w:hyperlink>
    </w:p>
    <w:p w14:paraId="2EF32917" w14:textId="1DD0CF40" w:rsidR="00490283" w:rsidRDefault="00B25712">
      <w:pPr>
        <w:pStyle w:val="TableofFigures"/>
        <w:rPr>
          <w:rFonts w:asciiTheme="minorHAnsi" w:eastAsiaTheme="minorEastAsia" w:hAnsiTheme="minorHAnsi" w:cstheme="minorBidi"/>
          <w:b w:val="0"/>
          <w:noProof/>
          <w:szCs w:val="22"/>
          <w:lang w:val="de-DE"/>
        </w:rPr>
      </w:pPr>
      <w:hyperlink w:anchor="_Toc99837199" w:history="1">
        <w:r w:rsidR="00490283" w:rsidRPr="00B80F9A">
          <w:rPr>
            <w:rStyle w:val="Hyperlink"/>
            <w:rFonts w:eastAsia="MS Mincho"/>
            <w:noProof/>
          </w:rPr>
          <w:t xml:space="preserve">Table 54: Nested elements of element </w:t>
        </w:r>
        <w:r w:rsidR="00490283" w:rsidRPr="00B80F9A">
          <w:rPr>
            <w:rStyle w:val="Hyperlink"/>
            <w:rFonts w:ascii="Courier New" w:eastAsia="MS Mincho" w:hAnsi="Courier New" w:cs="Courier New"/>
            <w:bCs/>
            <w:noProof/>
          </w:rPr>
          <w:t>&lt;bolt/&gt;</w:t>
        </w:r>
        <w:r w:rsidR="00490283">
          <w:rPr>
            <w:noProof/>
            <w:webHidden/>
          </w:rPr>
          <w:tab/>
        </w:r>
        <w:r w:rsidR="00490283">
          <w:rPr>
            <w:noProof/>
            <w:webHidden/>
          </w:rPr>
          <w:fldChar w:fldCharType="begin"/>
        </w:r>
        <w:r w:rsidR="00490283">
          <w:rPr>
            <w:noProof/>
            <w:webHidden/>
          </w:rPr>
          <w:instrText xml:space="preserve"> PAGEREF _Toc99837199 \h </w:instrText>
        </w:r>
        <w:r w:rsidR="00490283">
          <w:rPr>
            <w:noProof/>
            <w:webHidden/>
          </w:rPr>
        </w:r>
        <w:r w:rsidR="00490283">
          <w:rPr>
            <w:noProof/>
            <w:webHidden/>
          </w:rPr>
          <w:fldChar w:fldCharType="separate"/>
        </w:r>
        <w:r w:rsidR="00490283">
          <w:rPr>
            <w:noProof/>
            <w:webHidden/>
          </w:rPr>
          <w:t>56</w:t>
        </w:r>
        <w:r w:rsidR="00490283">
          <w:rPr>
            <w:noProof/>
            <w:webHidden/>
          </w:rPr>
          <w:fldChar w:fldCharType="end"/>
        </w:r>
      </w:hyperlink>
    </w:p>
    <w:p w14:paraId="417C1240" w14:textId="6B43C641" w:rsidR="00490283" w:rsidRDefault="00B25712">
      <w:pPr>
        <w:pStyle w:val="TableofFigures"/>
        <w:rPr>
          <w:rFonts w:asciiTheme="minorHAnsi" w:eastAsiaTheme="minorEastAsia" w:hAnsiTheme="minorHAnsi" w:cstheme="minorBidi"/>
          <w:b w:val="0"/>
          <w:noProof/>
          <w:szCs w:val="22"/>
          <w:lang w:val="de-DE"/>
        </w:rPr>
      </w:pPr>
      <w:hyperlink w:anchor="_Toc99837200" w:history="1">
        <w:r w:rsidR="00490283" w:rsidRPr="00B80F9A">
          <w:rPr>
            <w:rStyle w:val="Hyperlink"/>
            <w:rFonts w:eastAsia="MS Mincho"/>
            <w:noProof/>
          </w:rPr>
          <w:t xml:space="preserve">Table 55: Attributes of element </w:t>
        </w:r>
        <w:r w:rsidR="00490283" w:rsidRPr="00B80F9A">
          <w:rPr>
            <w:rStyle w:val="Hyperlink"/>
            <w:rFonts w:ascii="Courier New" w:eastAsia="MS Mincho" w:hAnsi="Courier New" w:cs="Courier New"/>
            <w:noProof/>
          </w:rPr>
          <w:t>&lt;screw/&gt;</w:t>
        </w:r>
        <w:r w:rsidR="00490283">
          <w:rPr>
            <w:noProof/>
            <w:webHidden/>
          </w:rPr>
          <w:tab/>
        </w:r>
        <w:r w:rsidR="00490283">
          <w:rPr>
            <w:noProof/>
            <w:webHidden/>
          </w:rPr>
          <w:fldChar w:fldCharType="begin"/>
        </w:r>
        <w:r w:rsidR="00490283">
          <w:rPr>
            <w:noProof/>
            <w:webHidden/>
          </w:rPr>
          <w:instrText xml:space="preserve"> PAGEREF _Toc99837200 \h </w:instrText>
        </w:r>
        <w:r w:rsidR="00490283">
          <w:rPr>
            <w:noProof/>
            <w:webHidden/>
          </w:rPr>
        </w:r>
        <w:r w:rsidR="00490283">
          <w:rPr>
            <w:noProof/>
            <w:webHidden/>
          </w:rPr>
          <w:fldChar w:fldCharType="separate"/>
        </w:r>
        <w:r w:rsidR="00490283">
          <w:rPr>
            <w:noProof/>
            <w:webHidden/>
          </w:rPr>
          <w:t>61</w:t>
        </w:r>
        <w:r w:rsidR="00490283">
          <w:rPr>
            <w:noProof/>
            <w:webHidden/>
          </w:rPr>
          <w:fldChar w:fldCharType="end"/>
        </w:r>
      </w:hyperlink>
    </w:p>
    <w:p w14:paraId="4FD50940" w14:textId="61904A01" w:rsidR="00490283" w:rsidRDefault="00B25712">
      <w:pPr>
        <w:pStyle w:val="TableofFigures"/>
        <w:rPr>
          <w:rFonts w:asciiTheme="minorHAnsi" w:eastAsiaTheme="minorEastAsia" w:hAnsiTheme="minorHAnsi" w:cstheme="minorBidi"/>
          <w:b w:val="0"/>
          <w:noProof/>
          <w:szCs w:val="22"/>
          <w:lang w:val="de-DE"/>
        </w:rPr>
      </w:pPr>
      <w:hyperlink w:anchor="_Toc99837201" w:history="1">
        <w:r w:rsidR="00490283" w:rsidRPr="00B80F9A">
          <w:rPr>
            <w:rStyle w:val="Hyperlink"/>
            <w:rFonts w:eastAsia="MS Mincho"/>
            <w:noProof/>
          </w:rPr>
          <w:t xml:space="preserve">Table 56: Nested elements of element </w:t>
        </w:r>
        <w:r w:rsidR="00490283" w:rsidRPr="00B80F9A">
          <w:rPr>
            <w:rStyle w:val="Hyperlink"/>
            <w:rFonts w:ascii="Courier New" w:eastAsia="MS Mincho" w:hAnsi="Courier New" w:cs="Courier New"/>
            <w:bCs/>
            <w:noProof/>
          </w:rPr>
          <w:t>&lt;screw/&gt;</w:t>
        </w:r>
        <w:r w:rsidR="00490283">
          <w:rPr>
            <w:noProof/>
            <w:webHidden/>
          </w:rPr>
          <w:tab/>
        </w:r>
        <w:r w:rsidR="00490283">
          <w:rPr>
            <w:noProof/>
            <w:webHidden/>
          </w:rPr>
          <w:fldChar w:fldCharType="begin"/>
        </w:r>
        <w:r w:rsidR="00490283">
          <w:rPr>
            <w:noProof/>
            <w:webHidden/>
          </w:rPr>
          <w:instrText xml:space="preserve"> PAGEREF _Toc99837201 \h </w:instrText>
        </w:r>
        <w:r w:rsidR="00490283">
          <w:rPr>
            <w:noProof/>
            <w:webHidden/>
          </w:rPr>
        </w:r>
        <w:r w:rsidR="00490283">
          <w:rPr>
            <w:noProof/>
            <w:webHidden/>
          </w:rPr>
          <w:fldChar w:fldCharType="separate"/>
        </w:r>
        <w:r w:rsidR="00490283">
          <w:rPr>
            <w:noProof/>
            <w:webHidden/>
          </w:rPr>
          <w:t>61</w:t>
        </w:r>
        <w:r w:rsidR="00490283">
          <w:rPr>
            <w:noProof/>
            <w:webHidden/>
          </w:rPr>
          <w:fldChar w:fldCharType="end"/>
        </w:r>
      </w:hyperlink>
    </w:p>
    <w:p w14:paraId="3AD0BA96" w14:textId="2209B373" w:rsidR="00490283" w:rsidRDefault="00B25712">
      <w:pPr>
        <w:pStyle w:val="TableofFigures"/>
        <w:rPr>
          <w:rFonts w:asciiTheme="minorHAnsi" w:eastAsiaTheme="minorEastAsia" w:hAnsiTheme="minorHAnsi" w:cstheme="minorBidi"/>
          <w:b w:val="0"/>
          <w:noProof/>
          <w:szCs w:val="22"/>
          <w:lang w:val="de-DE"/>
        </w:rPr>
      </w:pPr>
      <w:hyperlink w:anchor="_Toc99837202" w:history="1">
        <w:r w:rsidR="00490283" w:rsidRPr="00B80F9A">
          <w:rPr>
            <w:rStyle w:val="Hyperlink"/>
            <w:rFonts w:eastAsia="MS Mincho"/>
            <w:noProof/>
          </w:rPr>
          <w:t xml:space="preserve">Table 57: Attributes of element </w:t>
        </w:r>
        <w:r w:rsidR="00490283" w:rsidRPr="00B80F9A">
          <w:rPr>
            <w:rStyle w:val="Hyperlink"/>
            <w:rFonts w:ascii="Courier New" w:eastAsia="MS Mincho" w:hAnsi="Courier New" w:cs="Courier New"/>
            <w:bCs/>
            <w:noProof/>
          </w:rPr>
          <w:t>&lt;flow_drilled/&gt;</w:t>
        </w:r>
        <w:r w:rsidR="00490283">
          <w:rPr>
            <w:noProof/>
            <w:webHidden/>
          </w:rPr>
          <w:tab/>
        </w:r>
        <w:r w:rsidR="00490283">
          <w:rPr>
            <w:noProof/>
            <w:webHidden/>
          </w:rPr>
          <w:fldChar w:fldCharType="begin"/>
        </w:r>
        <w:r w:rsidR="00490283">
          <w:rPr>
            <w:noProof/>
            <w:webHidden/>
          </w:rPr>
          <w:instrText xml:space="preserve"> PAGEREF _Toc99837202 \h </w:instrText>
        </w:r>
        <w:r w:rsidR="00490283">
          <w:rPr>
            <w:noProof/>
            <w:webHidden/>
          </w:rPr>
        </w:r>
        <w:r w:rsidR="00490283">
          <w:rPr>
            <w:noProof/>
            <w:webHidden/>
          </w:rPr>
          <w:fldChar w:fldCharType="separate"/>
        </w:r>
        <w:r w:rsidR="00490283">
          <w:rPr>
            <w:noProof/>
            <w:webHidden/>
          </w:rPr>
          <w:t>63</w:t>
        </w:r>
        <w:r w:rsidR="00490283">
          <w:rPr>
            <w:noProof/>
            <w:webHidden/>
          </w:rPr>
          <w:fldChar w:fldCharType="end"/>
        </w:r>
      </w:hyperlink>
    </w:p>
    <w:p w14:paraId="7492DA44" w14:textId="522CFFF4" w:rsidR="00490283" w:rsidRDefault="00B25712">
      <w:pPr>
        <w:pStyle w:val="TableofFigures"/>
        <w:rPr>
          <w:rFonts w:asciiTheme="minorHAnsi" w:eastAsiaTheme="minorEastAsia" w:hAnsiTheme="minorHAnsi" w:cstheme="minorBidi"/>
          <w:b w:val="0"/>
          <w:noProof/>
          <w:szCs w:val="22"/>
          <w:lang w:val="de-DE"/>
        </w:rPr>
      </w:pPr>
      <w:hyperlink w:anchor="_Toc99837203" w:history="1">
        <w:r w:rsidR="00490283" w:rsidRPr="00B80F9A">
          <w:rPr>
            <w:rStyle w:val="Hyperlink"/>
            <w:rFonts w:eastAsia="MS Mincho"/>
            <w:noProof/>
          </w:rPr>
          <w:t xml:space="preserve">Table 58: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cstheme="minorHAnsi"/>
            <w:bCs/>
            <w:noProof/>
          </w:rPr>
          <w:t xml:space="preserve"> for </w:t>
        </w:r>
        <w:r w:rsidR="00490283" w:rsidRPr="00B80F9A">
          <w:rPr>
            <w:rStyle w:val="Hyperlink"/>
            <w:rFonts w:ascii="Courier New" w:eastAsia="MS Mincho" w:hAnsi="Courier New" w:cs="Courier New"/>
            <w:bCs/>
            <w:noProof/>
          </w:rPr>
          <w:t>&lt;gumdrop/&gt;</w:t>
        </w:r>
        <w:r w:rsidR="00490283">
          <w:rPr>
            <w:noProof/>
            <w:webHidden/>
          </w:rPr>
          <w:tab/>
        </w:r>
        <w:r w:rsidR="00490283">
          <w:rPr>
            <w:noProof/>
            <w:webHidden/>
          </w:rPr>
          <w:fldChar w:fldCharType="begin"/>
        </w:r>
        <w:r w:rsidR="00490283">
          <w:rPr>
            <w:noProof/>
            <w:webHidden/>
          </w:rPr>
          <w:instrText xml:space="preserve"> PAGEREF _Toc99837203 \h </w:instrText>
        </w:r>
        <w:r w:rsidR="00490283">
          <w:rPr>
            <w:noProof/>
            <w:webHidden/>
          </w:rPr>
        </w:r>
        <w:r w:rsidR="00490283">
          <w:rPr>
            <w:noProof/>
            <w:webHidden/>
          </w:rPr>
          <w:fldChar w:fldCharType="separate"/>
        </w:r>
        <w:r w:rsidR="00490283">
          <w:rPr>
            <w:noProof/>
            <w:webHidden/>
          </w:rPr>
          <w:t>64</w:t>
        </w:r>
        <w:r w:rsidR="00490283">
          <w:rPr>
            <w:noProof/>
            <w:webHidden/>
          </w:rPr>
          <w:fldChar w:fldCharType="end"/>
        </w:r>
      </w:hyperlink>
    </w:p>
    <w:p w14:paraId="40CC515F" w14:textId="2930749E" w:rsidR="00490283" w:rsidRDefault="00B25712">
      <w:pPr>
        <w:pStyle w:val="TableofFigures"/>
        <w:rPr>
          <w:rFonts w:asciiTheme="minorHAnsi" w:eastAsiaTheme="minorEastAsia" w:hAnsiTheme="minorHAnsi" w:cstheme="minorBidi"/>
          <w:b w:val="0"/>
          <w:noProof/>
          <w:szCs w:val="22"/>
          <w:lang w:val="de-DE"/>
        </w:rPr>
      </w:pPr>
      <w:hyperlink w:anchor="_Toc99837204" w:history="1">
        <w:r w:rsidR="00490283" w:rsidRPr="00B80F9A">
          <w:rPr>
            <w:rStyle w:val="Hyperlink"/>
            <w:rFonts w:eastAsia="MS Mincho"/>
            <w:noProof/>
          </w:rPr>
          <w:t xml:space="preserve">Table 59: Attributes of element </w:t>
        </w:r>
        <w:r w:rsidR="00490283" w:rsidRPr="00B80F9A">
          <w:rPr>
            <w:rStyle w:val="Hyperlink"/>
            <w:rFonts w:ascii="Courier New" w:eastAsia="MS Mincho" w:hAnsi="Courier New" w:cs="Courier New"/>
            <w:noProof/>
          </w:rPr>
          <w:t>&lt;gumdrop/&gt;</w:t>
        </w:r>
        <w:r w:rsidR="00490283">
          <w:rPr>
            <w:noProof/>
            <w:webHidden/>
          </w:rPr>
          <w:tab/>
        </w:r>
        <w:r w:rsidR="00490283">
          <w:rPr>
            <w:noProof/>
            <w:webHidden/>
          </w:rPr>
          <w:fldChar w:fldCharType="begin"/>
        </w:r>
        <w:r w:rsidR="00490283">
          <w:rPr>
            <w:noProof/>
            <w:webHidden/>
          </w:rPr>
          <w:instrText xml:space="preserve"> PAGEREF _Toc99837204 \h </w:instrText>
        </w:r>
        <w:r w:rsidR="00490283">
          <w:rPr>
            <w:noProof/>
            <w:webHidden/>
          </w:rPr>
        </w:r>
        <w:r w:rsidR="00490283">
          <w:rPr>
            <w:noProof/>
            <w:webHidden/>
          </w:rPr>
          <w:fldChar w:fldCharType="separate"/>
        </w:r>
        <w:r w:rsidR="00490283">
          <w:rPr>
            <w:noProof/>
            <w:webHidden/>
          </w:rPr>
          <w:t>65</w:t>
        </w:r>
        <w:r w:rsidR="00490283">
          <w:rPr>
            <w:noProof/>
            <w:webHidden/>
          </w:rPr>
          <w:fldChar w:fldCharType="end"/>
        </w:r>
      </w:hyperlink>
    </w:p>
    <w:p w14:paraId="795A8E49" w14:textId="0520DA9B" w:rsidR="00490283" w:rsidRDefault="00B25712">
      <w:pPr>
        <w:pStyle w:val="TableofFigures"/>
        <w:rPr>
          <w:rFonts w:asciiTheme="minorHAnsi" w:eastAsiaTheme="minorEastAsia" w:hAnsiTheme="minorHAnsi" w:cstheme="minorBidi"/>
          <w:b w:val="0"/>
          <w:noProof/>
          <w:szCs w:val="22"/>
          <w:lang w:val="de-DE"/>
        </w:rPr>
      </w:pPr>
      <w:hyperlink w:anchor="_Toc99837205" w:history="1">
        <w:r w:rsidR="00490283" w:rsidRPr="00B80F9A">
          <w:rPr>
            <w:rStyle w:val="Hyperlink"/>
            <w:rFonts w:eastAsia="MS Mincho"/>
            <w:noProof/>
          </w:rPr>
          <w:t xml:space="preserve">Table 60: Nested elements of element </w:t>
        </w:r>
        <w:r w:rsidR="00490283" w:rsidRPr="00B80F9A">
          <w:rPr>
            <w:rStyle w:val="Hyperlink"/>
            <w:rFonts w:ascii="Courier New" w:eastAsia="MS Mincho" w:hAnsi="Courier New" w:cs="Courier New"/>
            <w:bCs/>
            <w:noProof/>
          </w:rPr>
          <w:t>&lt;gumdrop/&gt;</w:t>
        </w:r>
        <w:r w:rsidR="00490283">
          <w:rPr>
            <w:noProof/>
            <w:webHidden/>
          </w:rPr>
          <w:tab/>
        </w:r>
        <w:r w:rsidR="00490283">
          <w:rPr>
            <w:noProof/>
            <w:webHidden/>
          </w:rPr>
          <w:fldChar w:fldCharType="begin"/>
        </w:r>
        <w:r w:rsidR="00490283">
          <w:rPr>
            <w:noProof/>
            <w:webHidden/>
          </w:rPr>
          <w:instrText xml:space="preserve"> PAGEREF _Toc99837205 \h </w:instrText>
        </w:r>
        <w:r w:rsidR="00490283">
          <w:rPr>
            <w:noProof/>
            <w:webHidden/>
          </w:rPr>
        </w:r>
        <w:r w:rsidR="00490283">
          <w:rPr>
            <w:noProof/>
            <w:webHidden/>
          </w:rPr>
          <w:fldChar w:fldCharType="separate"/>
        </w:r>
        <w:r w:rsidR="00490283">
          <w:rPr>
            <w:noProof/>
            <w:webHidden/>
          </w:rPr>
          <w:t>65</w:t>
        </w:r>
        <w:r w:rsidR="00490283">
          <w:rPr>
            <w:noProof/>
            <w:webHidden/>
          </w:rPr>
          <w:fldChar w:fldCharType="end"/>
        </w:r>
      </w:hyperlink>
    </w:p>
    <w:p w14:paraId="2211927D" w14:textId="7541095A" w:rsidR="00490283" w:rsidRDefault="00B25712">
      <w:pPr>
        <w:pStyle w:val="TableofFigures"/>
        <w:rPr>
          <w:rFonts w:asciiTheme="minorHAnsi" w:eastAsiaTheme="minorEastAsia" w:hAnsiTheme="minorHAnsi" w:cstheme="minorBidi"/>
          <w:b w:val="0"/>
          <w:noProof/>
          <w:szCs w:val="22"/>
          <w:lang w:val="de-DE"/>
        </w:rPr>
      </w:pPr>
      <w:hyperlink w:anchor="_Toc99837206" w:history="1">
        <w:r w:rsidR="00490283" w:rsidRPr="00B80F9A">
          <w:rPr>
            <w:rStyle w:val="Hyperlink"/>
            <w:rFonts w:eastAsia="MS Mincho"/>
            <w:noProof/>
          </w:rPr>
          <w:t xml:space="preserve">Table 61: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&lt;clinch/&gt;</w:t>
        </w:r>
        <w:r w:rsidR="00490283">
          <w:rPr>
            <w:noProof/>
            <w:webHidden/>
          </w:rPr>
          <w:tab/>
        </w:r>
        <w:r w:rsidR="00490283">
          <w:rPr>
            <w:noProof/>
            <w:webHidden/>
          </w:rPr>
          <w:fldChar w:fldCharType="begin"/>
        </w:r>
        <w:r w:rsidR="00490283">
          <w:rPr>
            <w:noProof/>
            <w:webHidden/>
          </w:rPr>
          <w:instrText xml:space="preserve"> PAGEREF _Toc99837206 \h </w:instrText>
        </w:r>
        <w:r w:rsidR="00490283">
          <w:rPr>
            <w:noProof/>
            <w:webHidden/>
          </w:rPr>
        </w:r>
        <w:r w:rsidR="00490283">
          <w:rPr>
            <w:noProof/>
            <w:webHidden/>
          </w:rPr>
          <w:fldChar w:fldCharType="separate"/>
        </w:r>
        <w:r w:rsidR="00490283">
          <w:rPr>
            <w:noProof/>
            <w:webHidden/>
          </w:rPr>
          <w:t>66</w:t>
        </w:r>
        <w:r w:rsidR="00490283">
          <w:rPr>
            <w:noProof/>
            <w:webHidden/>
          </w:rPr>
          <w:fldChar w:fldCharType="end"/>
        </w:r>
      </w:hyperlink>
    </w:p>
    <w:p w14:paraId="172D8494" w14:textId="714B8452" w:rsidR="00490283" w:rsidRDefault="00B25712">
      <w:pPr>
        <w:pStyle w:val="TableofFigures"/>
        <w:rPr>
          <w:rFonts w:asciiTheme="minorHAnsi" w:eastAsiaTheme="minorEastAsia" w:hAnsiTheme="minorHAnsi" w:cstheme="minorBidi"/>
          <w:b w:val="0"/>
          <w:noProof/>
          <w:szCs w:val="22"/>
          <w:lang w:val="de-DE"/>
        </w:rPr>
      </w:pPr>
      <w:hyperlink w:anchor="_Toc99837207" w:history="1">
        <w:r w:rsidR="00490283" w:rsidRPr="00B80F9A">
          <w:rPr>
            <w:rStyle w:val="Hyperlink"/>
            <w:rFonts w:eastAsia="MS Mincho"/>
            <w:noProof/>
          </w:rPr>
          <w:t xml:space="preserve">Table 62: Attributes of element </w:t>
        </w:r>
        <w:r w:rsidR="00490283" w:rsidRPr="00B80F9A">
          <w:rPr>
            <w:rStyle w:val="Hyperlink"/>
            <w:rFonts w:ascii="Courier New" w:eastAsia="MS Mincho" w:hAnsi="Courier New" w:cs="Courier New"/>
            <w:bCs/>
            <w:noProof/>
          </w:rPr>
          <w:t>&lt;clinch/&gt;</w:t>
        </w:r>
        <w:r w:rsidR="00490283">
          <w:rPr>
            <w:noProof/>
            <w:webHidden/>
          </w:rPr>
          <w:tab/>
        </w:r>
        <w:r w:rsidR="00490283">
          <w:rPr>
            <w:noProof/>
            <w:webHidden/>
          </w:rPr>
          <w:fldChar w:fldCharType="begin"/>
        </w:r>
        <w:r w:rsidR="00490283">
          <w:rPr>
            <w:noProof/>
            <w:webHidden/>
          </w:rPr>
          <w:instrText xml:space="preserve"> PAGEREF _Toc99837207 \h </w:instrText>
        </w:r>
        <w:r w:rsidR="00490283">
          <w:rPr>
            <w:noProof/>
            <w:webHidden/>
          </w:rPr>
        </w:r>
        <w:r w:rsidR="00490283">
          <w:rPr>
            <w:noProof/>
            <w:webHidden/>
          </w:rPr>
          <w:fldChar w:fldCharType="separate"/>
        </w:r>
        <w:r w:rsidR="00490283">
          <w:rPr>
            <w:noProof/>
            <w:webHidden/>
          </w:rPr>
          <w:t>67</w:t>
        </w:r>
        <w:r w:rsidR="00490283">
          <w:rPr>
            <w:noProof/>
            <w:webHidden/>
          </w:rPr>
          <w:fldChar w:fldCharType="end"/>
        </w:r>
      </w:hyperlink>
    </w:p>
    <w:p w14:paraId="4843D9F6" w14:textId="017BAA8B" w:rsidR="00490283" w:rsidRDefault="00B25712">
      <w:pPr>
        <w:pStyle w:val="TableofFigures"/>
        <w:rPr>
          <w:rFonts w:asciiTheme="minorHAnsi" w:eastAsiaTheme="minorEastAsia" w:hAnsiTheme="minorHAnsi" w:cstheme="minorBidi"/>
          <w:b w:val="0"/>
          <w:noProof/>
          <w:szCs w:val="22"/>
          <w:lang w:val="de-DE"/>
        </w:rPr>
      </w:pPr>
      <w:hyperlink w:anchor="_Toc99837208" w:history="1">
        <w:r w:rsidR="00490283" w:rsidRPr="00B80F9A">
          <w:rPr>
            <w:rStyle w:val="Hyperlink"/>
            <w:rFonts w:eastAsia="MS Mincho"/>
            <w:noProof/>
          </w:rPr>
          <w:t xml:space="preserve">Table 63: Nested elements of element </w:t>
        </w:r>
        <w:r w:rsidR="00490283" w:rsidRPr="00B80F9A">
          <w:rPr>
            <w:rStyle w:val="Hyperlink"/>
            <w:rFonts w:ascii="Courier New" w:eastAsia="MS Mincho" w:hAnsi="Courier New" w:cs="Courier New"/>
            <w:bCs/>
            <w:noProof/>
          </w:rPr>
          <w:t>&lt;clinch/&gt;</w:t>
        </w:r>
        <w:r w:rsidR="00490283">
          <w:rPr>
            <w:noProof/>
            <w:webHidden/>
          </w:rPr>
          <w:tab/>
        </w:r>
        <w:r w:rsidR="00490283">
          <w:rPr>
            <w:noProof/>
            <w:webHidden/>
          </w:rPr>
          <w:fldChar w:fldCharType="begin"/>
        </w:r>
        <w:r w:rsidR="00490283">
          <w:rPr>
            <w:noProof/>
            <w:webHidden/>
          </w:rPr>
          <w:instrText xml:space="preserve"> PAGEREF _Toc99837208 \h </w:instrText>
        </w:r>
        <w:r w:rsidR="00490283">
          <w:rPr>
            <w:noProof/>
            <w:webHidden/>
          </w:rPr>
        </w:r>
        <w:r w:rsidR="00490283">
          <w:rPr>
            <w:noProof/>
            <w:webHidden/>
          </w:rPr>
          <w:fldChar w:fldCharType="separate"/>
        </w:r>
        <w:r w:rsidR="00490283">
          <w:rPr>
            <w:noProof/>
            <w:webHidden/>
          </w:rPr>
          <w:t>68</w:t>
        </w:r>
        <w:r w:rsidR="00490283">
          <w:rPr>
            <w:noProof/>
            <w:webHidden/>
          </w:rPr>
          <w:fldChar w:fldCharType="end"/>
        </w:r>
      </w:hyperlink>
    </w:p>
    <w:p w14:paraId="6E0D950C" w14:textId="7AE2A6DE" w:rsidR="00490283" w:rsidRDefault="00B25712">
      <w:pPr>
        <w:pStyle w:val="TableofFigures"/>
        <w:rPr>
          <w:rFonts w:asciiTheme="minorHAnsi" w:eastAsiaTheme="minorEastAsia" w:hAnsiTheme="minorHAnsi" w:cstheme="minorBidi"/>
          <w:b w:val="0"/>
          <w:noProof/>
          <w:szCs w:val="22"/>
          <w:lang w:val="de-DE"/>
        </w:rPr>
      </w:pPr>
      <w:hyperlink w:anchor="_Toc99837209" w:history="1">
        <w:r w:rsidR="00490283" w:rsidRPr="00B80F9A">
          <w:rPr>
            <w:rStyle w:val="Hyperlink"/>
            <w:rFonts w:eastAsia="MS Mincho"/>
            <w:noProof/>
          </w:rPr>
          <w:t xml:space="preserve">Table 64: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&lt;heat_stake/&gt;</w:t>
        </w:r>
        <w:r w:rsidR="00490283">
          <w:rPr>
            <w:noProof/>
            <w:webHidden/>
          </w:rPr>
          <w:tab/>
        </w:r>
        <w:r w:rsidR="00490283">
          <w:rPr>
            <w:noProof/>
            <w:webHidden/>
          </w:rPr>
          <w:fldChar w:fldCharType="begin"/>
        </w:r>
        <w:r w:rsidR="00490283">
          <w:rPr>
            <w:noProof/>
            <w:webHidden/>
          </w:rPr>
          <w:instrText xml:space="preserve"> PAGEREF _Toc99837209 \h </w:instrText>
        </w:r>
        <w:r w:rsidR="00490283">
          <w:rPr>
            <w:noProof/>
            <w:webHidden/>
          </w:rPr>
        </w:r>
        <w:r w:rsidR="00490283">
          <w:rPr>
            <w:noProof/>
            <w:webHidden/>
          </w:rPr>
          <w:fldChar w:fldCharType="separate"/>
        </w:r>
        <w:r w:rsidR="00490283">
          <w:rPr>
            <w:noProof/>
            <w:webHidden/>
          </w:rPr>
          <w:t>69</w:t>
        </w:r>
        <w:r w:rsidR="00490283">
          <w:rPr>
            <w:noProof/>
            <w:webHidden/>
          </w:rPr>
          <w:fldChar w:fldCharType="end"/>
        </w:r>
      </w:hyperlink>
    </w:p>
    <w:p w14:paraId="1A1BCFAB" w14:textId="6A6DBC30" w:rsidR="00490283" w:rsidRDefault="00B25712">
      <w:pPr>
        <w:pStyle w:val="TableofFigures"/>
        <w:rPr>
          <w:rFonts w:asciiTheme="minorHAnsi" w:eastAsiaTheme="minorEastAsia" w:hAnsiTheme="minorHAnsi" w:cstheme="minorBidi"/>
          <w:b w:val="0"/>
          <w:noProof/>
          <w:szCs w:val="22"/>
          <w:lang w:val="de-DE"/>
        </w:rPr>
      </w:pPr>
      <w:hyperlink w:anchor="_Toc99837210" w:history="1">
        <w:r w:rsidR="00490283" w:rsidRPr="00B80F9A">
          <w:rPr>
            <w:rStyle w:val="Hyperlink"/>
            <w:rFonts w:eastAsia="MS Mincho"/>
            <w:noProof/>
          </w:rPr>
          <w:t xml:space="preserve">Table 65: Attributes of element </w:t>
        </w:r>
        <w:r w:rsidR="00490283" w:rsidRPr="00B80F9A">
          <w:rPr>
            <w:rStyle w:val="Hyperlink"/>
            <w:rFonts w:ascii="Courier New" w:eastAsia="MS Mincho" w:hAnsi="Courier New" w:cs="Courier New"/>
            <w:bCs/>
            <w:noProof/>
          </w:rPr>
          <w:t>&lt;heat_stake/&gt;</w:t>
        </w:r>
        <w:r w:rsidR="00490283">
          <w:rPr>
            <w:noProof/>
            <w:webHidden/>
          </w:rPr>
          <w:tab/>
        </w:r>
        <w:r w:rsidR="00490283">
          <w:rPr>
            <w:noProof/>
            <w:webHidden/>
          </w:rPr>
          <w:fldChar w:fldCharType="begin"/>
        </w:r>
        <w:r w:rsidR="00490283">
          <w:rPr>
            <w:noProof/>
            <w:webHidden/>
          </w:rPr>
          <w:instrText xml:space="preserve"> PAGEREF _Toc99837210 \h </w:instrText>
        </w:r>
        <w:r w:rsidR="00490283">
          <w:rPr>
            <w:noProof/>
            <w:webHidden/>
          </w:rPr>
        </w:r>
        <w:r w:rsidR="00490283">
          <w:rPr>
            <w:noProof/>
            <w:webHidden/>
          </w:rPr>
          <w:fldChar w:fldCharType="separate"/>
        </w:r>
        <w:r w:rsidR="00490283">
          <w:rPr>
            <w:noProof/>
            <w:webHidden/>
          </w:rPr>
          <w:t>69</w:t>
        </w:r>
        <w:r w:rsidR="00490283">
          <w:rPr>
            <w:noProof/>
            <w:webHidden/>
          </w:rPr>
          <w:fldChar w:fldCharType="end"/>
        </w:r>
      </w:hyperlink>
    </w:p>
    <w:p w14:paraId="37FA9296" w14:textId="2F9C2D20" w:rsidR="00490283" w:rsidRDefault="00B25712">
      <w:pPr>
        <w:pStyle w:val="TableofFigures"/>
        <w:rPr>
          <w:rFonts w:asciiTheme="minorHAnsi" w:eastAsiaTheme="minorEastAsia" w:hAnsiTheme="minorHAnsi" w:cstheme="minorBidi"/>
          <w:b w:val="0"/>
          <w:noProof/>
          <w:szCs w:val="22"/>
          <w:lang w:val="de-DE"/>
        </w:rPr>
      </w:pPr>
      <w:hyperlink w:anchor="_Toc99837211" w:history="1">
        <w:r w:rsidR="00490283" w:rsidRPr="00B80F9A">
          <w:rPr>
            <w:rStyle w:val="Hyperlink"/>
            <w:rFonts w:eastAsia="MS Mincho"/>
            <w:noProof/>
          </w:rPr>
          <w:t xml:space="preserve">Table 66: Nested elements of element </w:t>
        </w:r>
        <w:r w:rsidR="00490283" w:rsidRPr="00B80F9A">
          <w:rPr>
            <w:rStyle w:val="Hyperlink"/>
            <w:rFonts w:ascii="Courier New" w:eastAsia="MS Mincho" w:hAnsi="Courier New" w:cs="Courier New"/>
            <w:bCs/>
            <w:noProof/>
          </w:rPr>
          <w:t>&lt;heat_stake/&gt;</w:t>
        </w:r>
        <w:r w:rsidR="00490283">
          <w:rPr>
            <w:noProof/>
            <w:webHidden/>
          </w:rPr>
          <w:tab/>
        </w:r>
        <w:r w:rsidR="00490283">
          <w:rPr>
            <w:noProof/>
            <w:webHidden/>
          </w:rPr>
          <w:fldChar w:fldCharType="begin"/>
        </w:r>
        <w:r w:rsidR="00490283">
          <w:rPr>
            <w:noProof/>
            <w:webHidden/>
          </w:rPr>
          <w:instrText xml:space="preserve"> PAGEREF _Toc99837211 \h </w:instrText>
        </w:r>
        <w:r w:rsidR="00490283">
          <w:rPr>
            <w:noProof/>
            <w:webHidden/>
          </w:rPr>
        </w:r>
        <w:r w:rsidR="00490283">
          <w:rPr>
            <w:noProof/>
            <w:webHidden/>
          </w:rPr>
          <w:fldChar w:fldCharType="separate"/>
        </w:r>
        <w:r w:rsidR="00490283">
          <w:rPr>
            <w:noProof/>
            <w:webHidden/>
          </w:rPr>
          <w:t>70</w:t>
        </w:r>
        <w:r w:rsidR="00490283">
          <w:rPr>
            <w:noProof/>
            <w:webHidden/>
          </w:rPr>
          <w:fldChar w:fldCharType="end"/>
        </w:r>
      </w:hyperlink>
    </w:p>
    <w:p w14:paraId="22D65890" w14:textId="289B3726" w:rsidR="00490283" w:rsidRDefault="00B25712">
      <w:pPr>
        <w:pStyle w:val="TableofFigures"/>
        <w:rPr>
          <w:rFonts w:asciiTheme="minorHAnsi" w:eastAsiaTheme="minorEastAsia" w:hAnsiTheme="minorHAnsi" w:cstheme="minorBidi"/>
          <w:b w:val="0"/>
          <w:noProof/>
          <w:szCs w:val="22"/>
          <w:lang w:val="de-DE"/>
        </w:rPr>
      </w:pPr>
      <w:hyperlink w:anchor="_Toc99837212" w:history="1">
        <w:r w:rsidR="00490283" w:rsidRPr="00B80F9A">
          <w:rPr>
            <w:rStyle w:val="Hyperlink"/>
            <w:rFonts w:eastAsia="MS Mincho"/>
            <w:noProof/>
          </w:rPr>
          <w:t xml:space="preserve">Table 67: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&lt;clip/&gt;</w:t>
        </w:r>
        <w:r w:rsidR="00490283">
          <w:rPr>
            <w:noProof/>
            <w:webHidden/>
          </w:rPr>
          <w:tab/>
        </w:r>
        <w:r w:rsidR="00490283">
          <w:rPr>
            <w:noProof/>
            <w:webHidden/>
          </w:rPr>
          <w:fldChar w:fldCharType="begin"/>
        </w:r>
        <w:r w:rsidR="00490283">
          <w:rPr>
            <w:noProof/>
            <w:webHidden/>
          </w:rPr>
          <w:instrText xml:space="preserve"> PAGEREF _Toc99837212 \h </w:instrText>
        </w:r>
        <w:r w:rsidR="00490283">
          <w:rPr>
            <w:noProof/>
            <w:webHidden/>
          </w:rPr>
        </w:r>
        <w:r w:rsidR="00490283">
          <w:rPr>
            <w:noProof/>
            <w:webHidden/>
          </w:rPr>
          <w:fldChar w:fldCharType="separate"/>
        </w:r>
        <w:r w:rsidR="00490283">
          <w:rPr>
            <w:noProof/>
            <w:webHidden/>
          </w:rPr>
          <w:t>71</w:t>
        </w:r>
        <w:r w:rsidR="00490283">
          <w:rPr>
            <w:noProof/>
            <w:webHidden/>
          </w:rPr>
          <w:fldChar w:fldCharType="end"/>
        </w:r>
      </w:hyperlink>
    </w:p>
    <w:p w14:paraId="14105E83" w14:textId="50A8B618" w:rsidR="00490283" w:rsidRDefault="00B25712">
      <w:pPr>
        <w:pStyle w:val="TableofFigures"/>
        <w:rPr>
          <w:rFonts w:asciiTheme="minorHAnsi" w:eastAsiaTheme="minorEastAsia" w:hAnsiTheme="minorHAnsi" w:cstheme="minorBidi"/>
          <w:b w:val="0"/>
          <w:noProof/>
          <w:szCs w:val="22"/>
          <w:lang w:val="de-DE"/>
        </w:rPr>
      </w:pPr>
      <w:hyperlink w:anchor="_Toc99837213" w:history="1">
        <w:r w:rsidR="00490283" w:rsidRPr="00B80F9A">
          <w:rPr>
            <w:rStyle w:val="Hyperlink"/>
            <w:rFonts w:eastAsia="MS Mincho"/>
            <w:noProof/>
          </w:rPr>
          <w:t xml:space="preserve">Table 68: Attributes of element </w:t>
        </w:r>
        <w:r w:rsidR="00490283" w:rsidRPr="00B80F9A">
          <w:rPr>
            <w:rStyle w:val="Hyperlink"/>
            <w:rFonts w:ascii="Courier New" w:eastAsia="MS Mincho" w:hAnsi="Courier New" w:cs="Courier New"/>
            <w:bCs/>
            <w:noProof/>
          </w:rPr>
          <w:t>&lt;clip/&gt;</w:t>
        </w:r>
        <w:r w:rsidR="00490283">
          <w:rPr>
            <w:noProof/>
            <w:webHidden/>
          </w:rPr>
          <w:tab/>
        </w:r>
        <w:r w:rsidR="00490283">
          <w:rPr>
            <w:noProof/>
            <w:webHidden/>
          </w:rPr>
          <w:fldChar w:fldCharType="begin"/>
        </w:r>
        <w:r w:rsidR="00490283">
          <w:rPr>
            <w:noProof/>
            <w:webHidden/>
          </w:rPr>
          <w:instrText xml:space="preserve"> PAGEREF _Toc99837213 \h </w:instrText>
        </w:r>
        <w:r w:rsidR="00490283">
          <w:rPr>
            <w:noProof/>
            <w:webHidden/>
          </w:rPr>
        </w:r>
        <w:r w:rsidR="00490283">
          <w:rPr>
            <w:noProof/>
            <w:webHidden/>
          </w:rPr>
          <w:fldChar w:fldCharType="separate"/>
        </w:r>
        <w:r w:rsidR="00490283">
          <w:rPr>
            <w:noProof/>
            <w:webHidden/>
          </w:rPr>
          <w:t>72</w:t>
        </w:r>
        <w:r w:rsidR="00490283">
          <w:rPr>
            <w:noProof/>
            <w:webHidden/>
          </w:rPr>
          <w:fldChar w:fldCharType="end"/>
        </w:r>
      </w:hyperlink>
    </w:p>
    <w:p w14:paraId="53068508" w14:textId="3BD3AB18" w:rsidR="00490283" w:rsidRDefault="00B25712">
      <w:pPr>
        <w:pStyle w:val="TableofFigures"/>
        <w:rPr>
          <w:rFonts w:asciiTheme="minorHAnsi" w:eastAsiaTheme="minorEastAsia" w:hAnsiTheme="minorHAnsi" w:cstheme="minorBidi"/>
          <w:b w:val="0"/>
          <w:noProof/>
          <w:szCs w:val="22"/>
          <w:lang w:val="de-DE"/>
        </w:rPr>
      </w:pPr>
      <w:hyperlink w:anchor="_Toc99837214" w:history="1">
        <w:r w:rsidR="00490283" w:rsidRPr="00B80F9A">
          <w:rPr>
            <w:rStyle w:val="Hyperlink"/>
            <w:rFonts w:eastAsia="MS Mincho"/>
            <w:noProof/>
          </w:rPr>
          <w:t xml:space="preserve">Table 69: Nested elements of element </w:t>
        </w:r>
        <w:r w:rsidR="00490283" w:rsidRPr="00B80F9A">
          <w:rPr>
            <w:rStyle w:val="Hyperlink"/>
            <w:rFonts w:ascii="Courier New" w:eastAsia="MS Mincho" w:hAnsi="Courier New" w:cs="Courier New"/>
            <w:bCs/>
            <w:noProof/>
          </w:rPr>
          <w:t>&lt;clip/&gt;</w:t>
        </w:r>
        <w:r w:rsidR="00490283">
          <w:rPr>
            <w:noProof/>
            <w:webHidden/>
          </w:rPr>
          <w:tab/>
        </w:r>
        <w:r w:rsidR="00490283">
          <w:rPr>
            <w:noProof/>
            <w:webHidden/>
          </w:rPr>
          <w:fldChar w:fldCharType="begin"/>
        </w:r>
        <w:r w:rsidR="00490283">
          <w:rPr>
            <w:noProof/>
            <w:webHidden/>
          </w:rPr>
          <w:instrText xml:space="preserve"> PAGEREF _Toc99837214 \h </w:instrText>
        </w:r>
        <w:r w:rsidR="00490283">
          <w:rPr>
            <w:noProof/>
            <w:webHidden/>
          </w:rPr>
        </w:r>
        <w:r w:rsidR="00490283">
          <w:rPr>
            <w:noProof/>
            <w:webHidden/>
          </w:rPr>
          <w:fldChar w:fldCharType="separate"/>
        </w:r>
        <w:r w:rsidR="00490283">
          <w:rPr>
            <w:noProof/>
            <w:webHidden/>
          </w:rPr>
          <w:t>72</w:t>
        </w:r>
        <w:r w:rsidR="00490283">
          <w:rPr>
            <w:noProof/>
            <w:webHidden/>
          </w:rPr>
          <w:fldChar w:fldCharType="end"/>
        </w:r>
      </w:hyperlink>
    </w:p>
    <w:p w14:paraId="3C2A5BA6" w14:textId="1EBB0331" w:rsidR="00490283" w:rsidRDefault="00B25712">
      <w:pPr>
        <w:pStyle w:val="TableofFigures"/>
        <w:rPr>
          <w:rFonts w:asciiTheme="minorHAnsi" w:eastAsiaTheme="minorEastAsia" w:hAnsiTheme="minorHAnsi" w:cstheme="minorBidi"/>
          <w:b w:val="0"/>
          <w:noProof/>
          <w:szCs w:val="22"/>
          <w:lang w:val="de-DE"/>
        </w:rPr>
      </w:pPr>
      <w:hyperlink w:anchor="_Toc99837215" w:history="1">
        <w:r w:rsidR="00490283" w:rsidRPr="00B80F9A">
          <w:rPr>
            <w:rStyle w:val="Hyperlink"/>
            <w:rFonts w:eastAsia="MS Mincho"/>
            <w:noProof/>
          </w:rPr>
          <w:t xml:space="preserve">Table 70: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&lt;nail/&gt;</w:t>
        </w:r>
        <w:r w:rsidR="00490283">
          <w:rPr>
            <w:noProof/>
            <w:webHidden/>
          </w:rPr>
          <w:tab/>
        </w:r>
        <w:r w:rsidR="00490283">
          <w:rPr>
            <w:noProof/>
            <w:webHidden/>
          </w:rPr>
          <w:fldChar w:fldCharType="begin"/>
        </w:r>
        <w:r w:rsidR="00490283">
          <w:rPr>
            <w:noProof/>
            <w:webHidden/>
          </w:rPr>
          <w:instrText xml:space="preserve"> PAGEREF _Toc99837215 \h </w:instrText>
        </w:r>
        <w:r w:rsidR="00490283">
          <w:rPr>
            <w:noProof/>
            <w:webHidden/>
          </w:rPr>
        </w:r>
        <w:r w:rsidR="00490283">
          <w:rPr>
            <w:noProof/>
            <w:webHidden/>
          </w:rPr>
          <w:fldChar w:fldCharType="separate"/>
        </w:r>
        <w:r w:rsidR="00490283">
          <w:rPr>
            <w:noProof/>
            <w:webHidden/>
          </w:rPr>
          <w:t>73</w:t>
        </w:r>
        <w:r w:rsidR="00490283">
          <w:rPr>
            <w:noProof/>
            <w:webHidden/>
          </w:rPr>
          <w:fldChar w:fldCharType="end"/>
        </w:r>
      </w:hyperlink>
    </w:p>
    <w:p w14:paraId="400ABDAE" w14:textId="09D92D6C" w:rsidR="00490283" w:rsidRDefault="00B25712">
      <w:pPr>
        <w:pStyle w:val="TableofFigures"/>
        <w:rPr>
          <w:rFonts w:asciiTheme="minorHAnsi" w:eastAsiaTheme="minorEastAsia" w:hAnsiTheme="minorHAnsi" w:cstheme="minorBidi"/>
          <w:b w:val="0"/>
          <w:noProof/>
          <w:szCs w:val="22"/>
          <w:lang w:val="de-DE"/>
        </w:rPr>
      </w:pPr>
      <w:hyperlink w:anchor="_Toc99837216" w:history="1">
        <w:r w:rsidR="00490283" w:rsidRPr="00B80F9A">
          <w:rPr>
            <w:rStyle w:val="Hyperlink"/>
            <w:rFonts w:eastAsia="MS Mincho"/>
            <w:noProof/>
          </w:rPr>
          <w:t xml:space="preserve">Table 71: Attributes of element </w:t>
        </w:r>
        <w:r w:rsidR="00490283" w:rsidRPr="00B80F9A">
          <w:rPr>
            <w:rStyle w:val="Hyperlink"/>
            <w:rFonts w:ascii="Courier New" w:eastAsia="MS Mincho" w:hAnsi="Courier New" w:cs="Courier New"/>
            <w:bCs/>
            <w:noProof/>
          </w:rPr>
          <w:t>&lt;nail/&gt;</w:t>
        </w:r>
        <w:r w:rsidR="00490283">
          <w:rPr>
            <w:noProof/>
            <w:webHidden/>
          </w:rPr>
          <w:tab/>
        </w:r>
        <w:r w:rsidR="00490283">
          <w:rPr>
            <w:noProof/>
            <w:webHidden/>
          </w:rPr>
          <w:fldChar w:fldCharType="begin"/>
        </w:r>
        <w:r w:rsidR="00490283">
          <w:rPr>
            <w:noProof/>
            <w:webHidden/>
          </w:rPr>
          <w:instrText xml:space="preserve"> PAGEREF _Toc99837216 \h </w:instrText>
        </w:r>
        <w:r w:rsidR="00490283">
          <w:rPr>
            <w:noProof/>
            <w:webHidden/>
          </w:rPr>
        </w:r>
        <w:r w:rsidR="00490283">
          <w:rPr>
            <w:noProof/>
            <w:webHidden/>
          </w:rPr>
          <w:fldChar w:fldCharType="separate"/>
        </w:r>
        <w:r w:rsidR="00490283">
          <w:rPr>
            <w:noProof/>
            <w:webHidden/>
          </w:rPr>
          <w:t>74</w:t>
        </w:r>
        <w:r w:rsidR="00490283">
          <w:rPr>
            <w:noProof/>
            <w:webHidden/>
          </w:rPr>
          <w:fldChar w:fldCharType="end"/>
        </w:r>
      </w:hyperlink>
    </w:p>
    <w:p w14:paraId="771B95E6" w14:textId="3618EF72" w:rsidR="00490283" w:rsidRDefault="00B25712">
      <w:pPr>
        <w:pStyle w:val="TableofFigures"/>
        <w:rPr>
          <w:rFonts w:asciiTheme="minorHAnsi" w:eastAsiaTheme="minorEastAsia" w:hAnsiTheme="minorHAnsi" w:cstheme="minorBidi"/>
          <w:b w:val="0"/>
          <w:noProof/>
          <w:szCs w:val="22"/>
          <w:lang w:val="de-DE"/>
        </w:rPr>
      </w:pPr>
      <w:hyperlink w:anchor="_Toc99837217" w:history="1">
        <w:r w:rsidR="00490283" w:rsidRPr="00B80F9A">
          <w:rPr>
            <w:rStyle w:val="Hyperlink"/>
            <w:rFonts w:eastAsia="MS Mincho"/>
            <w:noProof/>
          </w:rPr>
          <w:t xml:space="preserve">Table 72: Nested elements of element </w:t>
        </w:r>
        <w:r w:rsidR="00490283" w:rsidRPr="00B80F9A">
          <w:rPr>
            <w:rStyle w:val="Hyperlink"/>
            <w:rFonts w:ascii="Courier New" w:eastAsia="MS Mincho" w:hAnsi="Courier New" w:cs="Courier New"/>
            <w:bCs/>
            <w:noProof/>
          </w:rPr>
          <w:t>&lt;nail/&gt;</w:t>
        </w:r>
        <w:r w:rsidR="00490283">
          <w:rPr>
            <w:noProof/>
            <w:webHidden/>
          </w:rPr>
          <w:tab/>
        </w:r>
        <w:r w:rsidR="00490283">
          <w:rPr>
            <w:noProof/>
            <w:webHidden/>
          </w:rPr>
          <w:fldChar w:fldCharType="begin"/>
        </w:r>
        <w:r w:rsidR="00490283">
          <w:rPr>
            <w:noProof/>
            <w:webHidden/>
          </w:rPr>
          <w:instrText xml:space="preserve"> PAGEREF _Toc99837217 \h </w:instrText>
        </w:r>
        <w:r w:rsidR="00490283">
          <w:rPr>
            <w:noProof/>
            <w:webHidden/>
          </w:rPr>
        </w:r>
        <w:r w:rsidR="00490283">
          <w:rPr>
            <w:noProof/>
            <w:webHidden/>
          </w:rPr>
          <w:fldChar w:fldCharType="separate"/>
        </w:r>
        <w:r w:rsidR="00490283">
          <w:rPr>
            <w:noProof/>
            <w:webHidden/>
          </w:rPr>
          <w:t>75</w:t>
        </w:r>
        <w:r w:rsidR="00490283">
          <w:rPr>
            <w:noProof/>
            <w:webHidden/>
          </w:rPr>
          <w:fldChar w:fldCharType="end"/>
        </w:r>
      </w:hyperlink>
    </w:p>
    <w:p w14:paraId="785282A6" w14:textId="178349CB" w:rsidR="00490283" w:rsidRDefault="00B25712">
      <w:pPr>
        <w:pStyle w:val="TableofFigures"/>
        <w:rPr>
          <w:rFonts w:asciiTheme="minorHAnsi" w:eastAsiaTheme="minorEastAsia" w:hAnsiTheme="minorHAnsi" w:cstheme="minorBidi"/>
          <w:b w:val="0"/>
          <w:noProof/>
          <w:szCs w:val="22"/>
          <w:lang w:val="de-DE"/>
        </w:rPr>
      </w:pPr>
      <w:hyperlink w:anchor="_Toc99837218" w:history="1">
        <w:r w:rsidR="00490283" w:rsidRPr="00B80F9A">
          <w:rPr>
            <w:rStyle w:val="Hyperlink"/>
            <w:rFonts w:eastAsia="MS Mincho"/>
            <w:noProof/>
          </w:rPr>
          <w:t xml:space="preserve">Table 73: Nested elements of </w:t>
        </w:r>
        <w:r w:rsidR="00490283" w:rsidRPr="00B80F9A">
          <w:rPr>
            <w:rStyle w:val="Hyperlink"/>
            <w:rFonts w:ascii="Courier New" w:eastAsia="MS Mincho" w:hAnsi="Courier New" w:cs="Courier New"/>
            <w:bCs/>
            <w:noProof/>
          </w:rPr>
          <w:t>&lt;connection_0d/&gt;</w:t>
        </w:r>
        <w:r w:rsidR="00490283" w:rsidRPr="00B80F9A">
          <w:rPr>
            <w:rStyle w:val="Hyperlink"/>
            <w:rFonts w:eastAsia="MS Mincho" w:cstheme="minorHAnsi"/>
            <w:bCs/>
            <w:noProof/>
          </w:rPr>
          <w:t xml:space="preserve"> for </w:t>
        </w:r>
        <w:r w:rsidR="00490283" w:rsidRPr="00B80F9A">
          <w:rPr>
            <w:rStyle w:val="Hyperlink"/>
            <w:rFonts w:ascii="Courier New" w:eastAsia="MS Mincho" w:hAnsi="Courier New" w:cs="Courier New"/>
            <w:bCs/>
            <w:noProof/>
          </w:rPr>
          <w:t>&lt;rotation_joint/&gt;</w:t>
        </w:r>
        <w:r w:rsidR="00490283">
          <w:rPr>
            <w:noProof/>
            <w:webHidden/>
          </w:rPr>
          <w:tab/>
        </w:r>
        <w:r w:rsidR="00490283">
          <w:rPr>
            <w:noProof/>
            <w:webHidden/>
          </w:rPr>
          <w:fldChar w:fldCharType="begin"/>
        </w:r>
        <w:r w:rsidR="00490283">
          <w:rPr>
            <w:noProof/>
            <w:webHidden/>
          </w:rPr>
          <w:instrText xml:space="preserve"> PAGEREF _Toc99837218 \h </w:instrText>
        </w:r>
        <w:r w:rsidR="00490283">
          <w:rPr>
            <w:noProof/>
            <w:webHidden/>
          </w:rPr>
        </w:r>
        <w:r w:rsidR="00490283">
          <w:rPr>
            <w:noProof/>
            <w:webHidden/>
          </w:rPr>
          <w:fldChar w:fldCharType="separate"/>
        </w:r>
        <w:r w:rsidR="00490283">
          <w:rPr>
            <w:noProof/>
            <w:webHidden/>
          </w:rPr>
          <w:t>75</w:t>
        </w:r>
        <w:r w:rsidR="00490283">
          <w:rPr>
            <w:noProof/>
            <w:webHidden/>
          </w:rPr>
          <w:fldChar w:fldCharType="end"/>
        </w:r>
      </w:hyperlink>
    </w:p>
    <w:p w14:paraId="106B224E" w14:textId="385E9010" w:rsidR="00490283" w:rsidRDefault="00B25712">
      <w:pPr>
        <w:pStyle w:val="TableofFigures"/>
        <w:rPr>
          <w:rFonts w:asciiTheme="minorHAnsi" w:eastAsiaTheme="minorEastAsia" w:hAnsiTheme="minorHAnsi" w:cstheme="minorBidi"/>
          <w:b w:val="0"/>
          <w:noProof/>
          <w:szCs w:val="22"/>
          <w:lang w:val="de-DE"/>
        </w:rPr>
      </w:pPr>
      <w:hyperlink w:anchor="_Toc99837219" w:history="1">
        <w:r w:rsidR="00490283" w:rsidRPr="00B80F9A">
          <w:rPr>
            <w:rStyle w:val="Hyperlink"/>
            <w:rFonts w:eastAsia="MS Mincho"/>
            <w:noProof/>
          </w:rPr>
          <w:t>Table 74: Attributes of element &lt;rotation_joint/&gt;</w:t>
        </w:r>
        <w:r w:rsidR="00490283">
          <w:rPr>
            <w:noProof/>
            <w:webHidden/>
          </w:rPr>
          <w:tab/>
        </w:r>
        <w:r w:rsidR="00490283">
          <w:rPr>
            <w:noProof/>
            <w:webHidden/>
          </w:rPr>
          <w:fldChar w:fldCharType="begin"/>
        </w:r>
        <w:r w:rsidR="00490283">
          <w:rPr>
            <w:noProof/>
            <w:webHidden/>
          </w:rPr>
          <w:instrText xml:space="preserve"> PAGEREF _Toc99837219 \h </w:instrText>
        </w:r>
        <w:r w:rsidR="00490283">
          <w:rPr>
            <w:noProof/>
            <w:webHidden/>
          </w:rPr>
        </w:r>
        <w:r w:rsidR="00490283">
          <w:rPr>
            <w:noProof/>
            <w:webHidden/>
          </w:rPr>
          <w:fldChar w:fldCharType="separate"/>
        </w:r>
        <w:r w:rsidR="00490283">
          <w:rPr>
            <w:noProof/>
            <w:webHidden/>
          </w:rPr>
          <w:t>75</w:t>
        </w:r>
        <w:r w:rsidR="00490283">
          <w:rPr>
            <w:noProof/>
            <w:webHidden/>
          </w:rPr>
          <w:fldChar w:fldCharType="end"/>
        </w:r>
      </w:hyperlink>
    </w:p>
    <w:p w14:paraId="790FB185" w14:textId="4BEAD205" w:rsidR="00490283" w:rsidRDefault="00B25712">
      <w:pPr>
        <w:pStyle w:val="TableofFigures"/>
        <w:rPr>
          <w:rFonts w:asciiTheme="minorHAnsi" w:eastAsiaTheme="minorEastAsia" w:hAnsiTheme="minorHAnsi" w:cstheme="minorBidi"/>
          <w:b w:val="0"/>
          <w:noProof/>
          <w:szCs w:val="22"/>
          <w:lang w:val="de-DE"/>
        </w:rPr>
      </w:pPr>
      <w:hyperlink w:anchor="_Toc99837220" w:history="1">
        <w:r w:rsidR="00490283" w:rsidRPr="00B80F9A">
          <w:rPr>
            <w:rStyle w:val="Hyperlink"/>
            <w:rFonts w:eastAsia="MS Mincho"/>
            <w:noProof/>
          </w:rPr>
          <w:t xml:space="preserve">Table 75: Nested elements of element </w:t>
        </w:r>
        <w:r w:rsidR="00490283" w:rsidRPr="00B80F9A">
          <w:rPr>
            <w:rStyle w:val="Hyperlink"/>
            <w:rFonts w:ascii="Courier New" w:eastAsia="MS Mincho" w:hAnsi="Courier New" w:cs="Courier New"/>
            <w:noProof/>
          </w:rPr>
          <w:t>&lt;rotation_joint/&gt;</w:t>
        </w:r>
        <w:r w:rsidR="00490283">
          <w:rPr>
            <w:noProof/>
            <w:webHidden/>
          </w:rPr>
          <w:tab/>
        </w:r>
        <w:r w:rsidR="00490283">
          <w:rPr>
            <w:noProof/>
            <w:webHidden/>
          </w:rPr>
          <w:fldChar w:fldCharType="begin"/>
        </w:r>
        <w:r w:rsidR="00490283">
          <w:rPr>
            <w:noProof/>
            <w:webHidden/>
          </w:rPr>
          <w:instrText xml:space="preserve"> PAGEREF _Toc99837220 \h </w:instrText>
        </w:r>
        <w:r w:rsidR="00490283">
          <w:rPr>
            <w:noProof/>
            <w:webHidden/>
          </w:rPr>
        </w:r>
        <w:r w:rsidR="00490283">
          <w:rPr>
            <w:noProof/>
            <w:webHidden/>
          </w:rPr>
          <w:fldChar w:fldCharType="separate"/>
        </w:r>
        <w:r w:rsidR="00490283">
          <w:rPr>
            <w:noProof/>
            <w:webHidden/>
          </w:rPr>
          <w:t>76</w:t>
        </w:r>
        <w:r w:rsidR="00490283">
          <w:rPr>
            <w:noProof/>
            <w:webHidden/>
          </w:rPr>
          <w:fldChar w:fldCharType="end"/>
        </w:r>
      </w:hyperlink>
    </w:p>
    <w:p w14:paraId="6A1A3B71" w14:textId="33F3D251" w:rsidR="00490283" w:rsidRDefault="00B25712">
      <w:pPr>
        <w:pStyle w:val="TableofFigures"/>
        <w:rPr>
          <w:rFonts w:asciiTheme="minorHAnsi" w:eastAsiaTheme="minorEastAsia" w:hAnsiTheme="minorHAnsi" w:cstheme="minorBidi"/>
          <w:b w:val="0"/>
          <w:noProof/>
          <w:szCs w:val="22"/>
          <w:lang w:val="de-DE"/>
        </w:rPr>
      </w:pPr>
      <w:hyperlink w:anchor="_Toc99837221" w:history="1">
        <w:r w:rsidR="00490283" w:rsidRPr="00B80F9A">
          <w:rPr>
            <w:rStyle w:val="Hyperlink"/>
            <w:rFonts w:eastAsia="MS Mincho"/>
            <w:noProof/>
          </w:rPr>
          <w:t xml:space="preserve">Table 76: Attributes of element </w:t>
        </w:r>
        <w:r w:rsidR="00490283" w:rsidRPr="00B80F9A">
          <w:rPr>
            <w:rStyle w:val="Hyperlink"/>
            <w:rFonts w:ascii="Courier New" w:eastAsia="MS Mincho" w:hAnsi="Courier New" w:cs="Courier New"/>
            <w:bCs/>
            <w:noProof/>
            <w:lang w:eastAsia="en-GB"/>
          </w:rPr>
          <w:t>&lt;rotav/&gt;</w:t>
        </w:r>
        <w:r w:rsidR="00490283">
          <w:rPr>
            <w:noProof/>
            <w:webHidden/>
          </w:rPr>
          <w:tab/>
        </w:r>
        <w:r w:rsidR="00490283">
          <w:rPr>
            <w:noProof/>
            <w:webHidden/>
          </w:rPr>
          <w:fldChar w:fldCharType="begin"/>
        </w:r>
        <w:r w:rsidR="00490283">
          <w:rPr>
            <w:noProof/>
            <w:webHidden/>
          </w:rPr>
          <w:instrText xml:space="preserve"> PAGEREF _Toc99837221 \h </w:instrText>
        </w:r>
        <w:r w:rsidR="00490283">
          <w:rPr>
            <w:noProof/>
            <w:webHidden/>
          </w:rPr>
        </w:r>
        <w:r w:rsidR="00490283">
          <w:rPr>
            <w:noProof/>
            <w:webHidden/>
          </w:rPr>
          <w:fldChar w:fldCharType="separate"/>
        </w:r>
        <w:r w:rsidR="00490283">
          <w:rPr>
            <w:noProof/>
            <w:webHidden/>
          </w:rPr>
          <w:t>77</w:t>
        </w:r>
        <w:r w:rsidR="00490283">
          <w:rPr>
            <w:noProof/>
            <w:webHidden/>
          </w:rPr>
          <w:fldChar w:fldCharType="end"/>
        </w:r>
      </w:hyperlink>
    </w:p>
    <w:p w14:paraId="0B674F45" w14:textId="246CE5AD" w:rsidR="00490283" w:rsidRDefault="00B25712">
      <w:pPr>
        <w:pStyle w:val="TableofFigures"/>
        <w:rPr>
          <w:rFonts w:asciiTheme="minorHAnsi" w:eastAsiaTheme="minorEastAsia" w:hAnsiTheme="minorHAnsi" w:cstheme="minorBidi"/>
          <w:b w:val="0"/>
          <w:noProof/>
          <w:szCs w:val="22"/>
          <w:lang w:val="de-DE"/>
        </w:rPr>
      </w:pPr>
      <w:hyperlink w:anchor="_Toc99837222" w:history="1">
        <w:r w:rsidR="00490283" w:rsidRPr="00B80F9A">
          <w:rPr>
            <w:rStyle w:val="Hyperlink"/>
            <w:rFonts w:eastAsia="MS Mincho"/>
            <w:noProof/>
          </w:rPr>
          <w:t xml:space="preserve">Table 77: Attributes of element </w:t>
        </w:r>
        <w:r w:rsidR="00490283" w:rsidRPr="00B80F9A">
          <w:rPr>
            <w:rStyle w:val="Hyperlink"/>
            <w:rFonts w:ascii="Courier New" w:eastAsia="MS Mincho" w:hAnsi="Courier New" w:cs="Courier New"/>
            <w:bCs/>
            <w:noProof/>
          </w:rPr>
          <w:t>&lt;loc_list/&gt;</w:t>
        </w:r>
        <w:r w:rsidR="00490283">
          <w:rPr>
            <w:noProof/>
            <w:webHidden/>
          </w:rPr>
          <w:tab/>
        </w:r>
        <w:r w:rsidR="00490283">
          <w:rPr>
            <w:noProof/>
            <w:webHidden/>
          </w:rPr>
          <w:fldChar w:fldCharType="begin"/>
        </w:r>
        <w:r w:rsidR="00490283">
          <w:rPr>
            <w:noProof/>
            <w:webHidden/>
          </w:rPr>
          <w:instrText xml:space="preserve"> PAGEREF _Toc99837222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1558CF27" w14:textId="53ECD9DE" w:rsidR="00490283" w:rsidRDefault="00B25712">
      <w:pPr>
        <w:pStyle w:val="TableofFigures"/>
        <w:rPr>
          <w:rFonts w:asciiTheme="minorHAnsi" w:eastAsiaTheme="minorEastAsia" w:hAnsiTheme="minorHAnsi" w:cstheme="minorBidi"/>
          <w:b w:val="0"/>
          <w:noProof/>
          <w:szCs w:val="22"/>
          <w:lang w:val="de-DE"/>
        </w:rPr>
      </w:pPr>
      <w:hyperlink w:anchor="_Toc99837223" w:history="1">
        <w:r w:rsidR="00490283" w:rsidRPr="00B80F9A">
          <w:rPr>
            <w:rStyle w:val="Hyperlink"/>
            <w:rFonts w:eastAsia="MS Mincho"/>
            <w:noProof/>
          </w:rPr>
          <w:t xml:space="preserve">Table 78: Nested elements of </w:t>
        </w:r>
        <w:r w:rsidR="00490283" w:rsidRPr="00B80F9A">
          <w:rPr>
            <w:rStyle w:val="Hyperlink"/>
            <w:rFonts w:ascii="Courier New" w:eastAsia="MS Mincho" w:hAnsi="Courier New" w:cs="Courier New"/>
            <w:bCs/>
            <w:noProof/>
          </w:rPr>
          <w:t>&lt;loc_list&gt;</w:t>
        </w:r>
        <w:r w:rsidR="00490283">
          <w:rPr>
            <w:noProof/>
            <w:webHidden/>
          </w:rPr>
          <w:tab/>
        </w:r>
        <w:r w:rsidR="00490283">
          <w:rPr>
            <w:noProof/>
            <w:webHidden/>
          </w:rPr>
          <w:fldChar w:fldCharType="begin"/>
        </w:r>
        <w:r w:rsidR="00490283">
          <w:rPr>
            <w:noProof/>
            <w:webHidden/>
          </w:rPr>
          <w:instrText xml:space="preserve"> PAGEREF _Toc99837223 \h </w:instrText>
        </w:r>
        <w:r w:rsidR="00490283">
          <w:rPr>
            <w:noProof/>
            <w:webHidden/>
          </w:rPr>
        </w:r>
        <w:r w:rsidR="00490283">
          <w:rPr>
            <w:noProof/>
            <w:webHidden/>
          </w:rPr>
          <w:fldChar w:fldCharType="separate"/>
        </w:r>
        <w:r w:rsidR="00490283">
          <w:rPr>
            <w:noProof/>
            <w:webHidden/>
          </w:rPr>
          <w:t>78</w:t>
        </w:r>
        <w:r w:rsidR="00490283">
          <w:rPr>
            <w:noProof/>
            <w:webHidden/>
          </w:rPr>
          <w:fldChar w:fldCharType="end"/>
        </w:r>
      </w:hyperlink>
    </w:p>
    <w:p w14:paraId="0B0FD0C8" w14:textId="294E9817" w:rsidR="00490283" w:rsidRDefault="00B25712">
      <w:pPr>
        <w:pStyle w:val="TableofFigures"/>
        <w:rPr>
          <w:rFonts w:asciiTheme="minorHAnsi" w:eastAsiaTheme="minorEastAsia" w:hAnsiTheme="minorHAnsi" w:cstheme="minorBidi"/>
          <w:b w:val="0"/>
          <w:noProof/>
          <w:szCs w:val="22"/>
          <w:lang w:val="de-DE"/>
        </w:rPr>
      </w:pPr>
      <w:hyperlink w:anchor="_Toc99837224" w:history="1">
        <w:r w:rsidR="00490283" w:rsidRPr="00B80F9A">
          <w:rPr>
            <w:rStyle w:val="Hyperlink"/>
            <w:rFonts w:eastAsia="MS Mincho"/>
            <w:noProof/>
          </w:rPr>
          <w:t xml:space="preserve">Table 79: Attributes of element </w:t>
        </w:r>
        <w:r w:rsidR="00490283" w:rsidRPr="00B80F9A">
          <w:rPr>
            <w:rStyle w:val="Hyperlink"/>
            <w:rFonts w:ascii="Courier New" w:eastAsia="MS Mincho" w:hAnsi="Courier New" w:cs="Courier New"/>
            <w:bCs/>
            <w:noProof/>
          </w:rPr>
          <w:t>&lt;loc/&gt;</w:t>
        </w:r>
        <w:r w:rsidR="00490283">
          <w:rPr>
            <w:noProof/>
            <w:webHidden/>
          </w:rPr>
          <w:tab/>
        </w:r>
        <w:r w:rsidR="00490283">
          <w:rPr>
            <w:noProof/>
            <w:webHidden/>
          </w:rPr>
          <w:fldChar w:fldCharType="begin"/>
        </w:r>
        <w:r w:rsidR="00490283">
          <w:rPr>
            <w:noProof/>
            <w:webHidden/>
          </w:rPr>
          <w:instrText xml:space="preserve"> PAGEREF _Toc99837224 \h </w:instrText>
        </w:r>
        <w:r w:rsidR="00490283">
          <w:rPr>
            <w:noProof/>
            <w:webHidden/>
          </w:rPr>
        </w:r>
        <w:r w:rsidR="00490283">
          <w:rPr>
            <w:noProof/>
            <w:webHidden/>
          </w:rPr>
          <w:fldChar w:fldCharType="separate"/>
        </w:r>
        <w:r w:rsidR="00490283">
          <w:rPr>
            <w:noProof/>
            <w:webHidden/>
          </w:rPr>
          <w:t>79</w:t>
        </w:r>
        <w:r w:rsidR="00490283">
          <w:rPr>
            <w:noProof/>
            <w:webHidden/>
          </w:rPr>
          <w:fldChar w:fldCharType="end"/>
        </w:r>
      </w:hyperlink>
    </w:p>
    <w:p w14:paraId="78C93250" w14:textId="3BFA413D" w:rsidR="00490283" w:rsidRDefault="00B25712">
      <w:pPr>
        <w:pStyle w:val="TableofFigures"/>
        <w:rPr>
          <w:rFonts w:asciiTheme="minorHAnsi" w:eastAsiaTheme="minorEastAsia" w:hAnsiTheme="minorHAnsi" w:cstheme="minorBidi"/>
          <w:b w:val="0"/>
          <w:noProof/>
          <w:szCs w:val="22"/>
          <w:lang w:val="de-DE"/>
        </w:rPr>
      </w:pPr>
      <w:hyperlink w:anchor="_Toc99837225" w:history="1">
        <w:r w:rsidR="00490283" w:rsidRPr="00B80F9A">
          <w:rPr>
            <w:rStyle w:val="Hyperlink"/>
            <w:rFonts w:eastAsia="MS Mincho"/>
            <w:noProof/>
          </w:rPr>
          <w:t xml:space="preserve">Table 80: Attributes of element </w:t>
        </w:r>
        <w:r w:rsidR="00490283" w:rsidRPr="00B80F9A">
          <w:rPr>
            <w:rStyle w:val="Hyperlink"/>
            <w:rFonts w:ascii="Courier New" w:eastAsia="MS Mincho" w:hAnsi="Courier New" w:cs="Courier New"/>
            <w:bCs/>
            <w:noProof/>
          </w:rPr>
          <w:t>&lt;segment/&gt;</w:t>
        </w:r>
        <w:r w:rsidR="00490283">
          <w:rPr>
            <w:noProof/>
            <w:webHidden/>
          </w:rPr>
          <w:tab/>
        </w:r>
        <w:r w:rsidR="00490283">
          <w:rPr>
            <w:noProof/>
            <w:webHidden/>
          </w:rPr>
          <w:fldChar w:fldCharType="begin"/>
        </w:r>
        <w:r w:rsidR="00490283">
          <w:rPr>
            <w:noProof/>
            <w:webHidden/>
          </w:rPr>
          <w:instrText xml:space="preserve"> PAGEREF _Toc99837225 \h </w:instrText>
        </w:r>
        <w:r w:rsidR="00490283">
          <w:rPr>
            <w:noProof/>
            <w:webHidden/>
          </w:rPr>
        </w:r>
        <w:r w:rsidR="00490283">
          <w:rPr>
            <w:noProof/>
            <w:webHidden/>
          </w:rPr>
          <w:fldChar w:fldCharType="separate"/>
        </w:r>
        <w:r w:rsidR="00490283">
          <w:rPr>
            <w:noProof/>
            <w:webHidden/>
          </w:rPr>
          <w:t>81</w:t>
        </w:r>
        <w:r w:rsidR="00490283">
          <w:rPr>
            <w:noProof/>
            <w:webHidden/>
          </w:rPr>
          <w:fldChar w:fldCharType="end"/>
        </w:r>
      </w:hyperlink>
    </w:p>
    <w:p w14:paraId="599C26F7" w14:textId="4F359D1F" w:rsidR="00490283" w:rsidRDefault="00B25712">
      <w:pPr>
        <w:pStyle w:val="TableofFigures"/>
        <w:rPr>
          <w:rFonts w:asciiTheme="minorHAnsi" w:eastAsiaTheme="minorEastAsia" w:hAnsiTheme="minorHAnsi" w:cstheme="minorBidi"/>
          <w:b w:val="0"/>
          <w:noProof/>
          <w:szCs w:val="22"/>
          <w:lang w:val="de-DE"/>
        </w:rPr>
      </w:pPr>
      <w:hyperlink w:anchor="_Toc99837226" w:history="1">
        <w:r w:rsidR="00490283" w:rsidRPr="00B80F9A">
          <w:rPr>
            <w:rStyle w:val="Hyperlink"/>
            <w:rFonts w:eastAsia="MS Mincho"/>
            <w:noProof/>
          </w:rPr>
          <w:t xml:space="preserve">Table 81: Attributes of element </w:t>
        </w:r>
        <w:r w:rsidR="00490283" w:rsidRPr="00B80F9A">
          <w:rPr>
            <w:rStyle w:val="Hyperlink"/>
            <w:rFonts w:ascii="Courier New" w:eastAsia="MS Mincho" w:hAnsi="Courier New" w:cs="Courier New"/>
            <w:bCs/>
            <w:noProof/>
          </w:rPr>
          <w:t>&lt;regular_segments/&gt;</w:t>
        </w:r>
        <w:r w:rsidR="00490283">
          <w:rPr>
            <w:noProof/>
            <w:webHidden/>
          </w:rPr>
          <w:tab/>
        </w:r>
        <w:r w:rsidR="00490283">
          <w:rPr>
            <w:noProof/>
            <w:webHidden/>
          </w:rPr>
          <w:fldChar w:fldCharType="begin"/>
        </w:r>
        <w:r w:rsidR="00490283">
          <w:rPr>
            <w:noProof/>
            <w:webHidden/>
          </w:rPr>
          <w:instrText xml:space="preserve"> PAGEREF _Toc99837226 \h </w:instrText>
        </w:r>
        <w:r w:rsidR="00490283">
          <w:rPr>
            <w:noProof/>
            <w:webHidden/>
          </w:rPr>
        </w:r>
        <w:r w:rsidR="00490283">
          <w:rPr>
            <w:noProof/>
            <w:webHidden/>
          </w:rPr>
          <w:fldChar w:fldCharType="separate"/>
        </w:r>
        <w:r w:rsidR="00490283">
          <w:rPr>
            <w:noProof/>
            <w:webHidden/>
          </w:rPr>
          <w:t>82</w:t>
        </w:r>
        <w:r w:rsidR="00490283">
          <w:rPr>
            <w:noProof/>
            <w:webHidden/>
          </w:rPr>
          <w:fldChar w:fldCharType="end"/>
        </w:r>
      </w:hyperlink>
    </w:p>
    <w:p w14:paraId="568FADF7" w14:textId="106FB165" w:rsidR="00490283" w:rsidRDefault="00B25712">
      <w:pPr>
        <w:pStyle w:val="TableofFigures"/>
        <w:rPr>
          <w:rFonts w:asciiTheme="minorHAnsi" w:eastAsiaTheme="minorEastAsia" w:hAnsiTheme="minorHAnsi" w:cstheme="minorBidi"/>
          <w:b w:val="0"/>
          <w:noProof/>
          <w:szCs w:val="22"/>
          <w:lang w:val="de-DE"/>
        </w:rPr>
      </w:pPr>
      <w:hyperlink w:anchor="_Toc99837227" w:history="1">
        <w:r w:rsidR="00490283" w:rsidRPr="00B80F9A">
          <w:rPr>
            <w:rStyle w:val="Hyperlink"/>
            <w:rFonts w:eastAsia="MS Mincho"/>
            <w:noProof/>
          </w:rPr>
          <w:t xml:space="preserve">Table 82: Nested elements of element </w:t>
        </w:r>
        <w:r w:rsidR="00490283" w:rsidRPr="00B80F9A">
          <w:rPr>
            <w:rStyle w:val="Hyperlink"/>
            <w:rFonts w:ascii="Courier New" w:eastAsia="MS Mincho" w:hAnsi="Courier New" w:cs="Courier New"/>
            <w:noProof/>
            <w:kern w:val="22"/>
          </w:rPr>
          <w:t>&lt;connection_1d/&gt;</w:t>
        </w:r>
        <w:r w:rsidR="00490283">
          <w:rPr>
            <w:noProof/>
            <w:webHidden/>
          </w:rPr>
          <w:tab/>
        </w:r>
        <w:r w:rsidR="00490283">
          <w:rPr>
            <w:noProof/>
            <w:webHidden/>
          </w:rPr>
          <w:fldChar w:fldCharType="begin"/>
        </w:r>
        <w:r w:rsidR="00490283">
          <w:rPr>
            <w:noProof/>
            <w:webHidden/>
          </w:rPr>
          <w:instrText xml:space="preserve"> PAGEREF _Toc99837227 \h </w:instrText>
        </w:r>
        <w:r w:rsidR="00490283">
          <w:rPr>
            <w:noProof/>
            <w:webHidden/>
          </w:rPr>
        </w:r>
        <w:r w:rsidR="00490283">
          <w:rPr>
            <w:noProof/>
            <w:webHidden/>
          </w:rPr>
          <w:fldChar w:fldCharType="separate"/>
        </w:r>
        <w:r w:rsidR="00490283">
          <w:rPr>
            <w:noProof/>
            <w:webHidden/>
          </w:rPr>
          <w:t>85</w:t>
        </w:r>
        <w:r w:rsidR="00490283">
          <w:rPr>
            <w:noProof/>
            <w:webHidden/>
          </w:rPr>
          <w:fldChar w:fldCharType="end"/>
        </w:r>
      </w:hyperlink>
    </w:p>
    <w:p w14:paraId="6111CD92" w14:textId="34A5AE49" w:rsidR="00490283" w:rsidRDefault="00B25712">
      <w:pPr>
        <w:pStyle w:val="TableofFigures"/>
        <w:rPr>
          <w:rFonts w:asciiTheme="minorHAnsi" w:eastAsiaTheme="minorEastAsia" w:hAnsiTheme="minorHAnsi" w:cstheme="minorBidi"/>
          <w:b w:val="0"/>
          <w:noProof/>
          <w:szCs w:val="22"/>
          <w:lang w:val="de-DE"/>
        </w:rPr>
      </w:pPr>
      <w:hyperlink w:anchor="_Toc99837228" w:history="1">
        <w:r w:rsidR="00490283" w:rsidRPr="00B80F9A">
          <w:rPr>
            <w:rStyle w:val="Hyperlink"/>
            <w:rFonts w:eastAsia="MS Mincho"/>
            <w:noProof/>
          </w:rPr>
          <w:t xml:space="preserve">Table 83: Nested elements of element </w:t>
        </w:r>
        <w:r w:rsidR="00490283" w:rsidRPr="00B80F9A">
          <w:rPr>
            <w:rStyle w:val="Hyperlink"/>
            <w:rFonts w:ascii="Courier New" w:eastAsia="MS Mincho" w:hAnsi="Courier New" w:cs="Courier New"/>
            <w:noProof/>
            <w:kern w:val="22"/>
          </w:rPr>
          <w:t>&lt;seamweld/&gt;</w:t>
        </w:r>
        <w:r w:rsidR="00490283">
          <w:rPr>
            <w:noProof/>
            <w:webHidden/>
          </w:rPr>
          <w:tab/>
        </w:r>
        <w:r w:rsidR="00490283">
          <w:rPr>
            <w:noProof/>
            <w:webHidden/>
          </w:rPr>
          <w:fldChar w:fldCharType="begin"/>
        </w:r>
        <w:r w:rsidR="00490283">
          <w:rPr>
            <w:noProof/>
            <w:webHidden/>
          </w:rPr>
          <w:instrText xml:space="preserve"> PAGEREF _Toc99837228 \h </w:instrText>
        </w:r>
        <w:r w:rsidR="00490283">
          <w:rPr>
            <w:noProof/>
            <w:webHidden/>
          </w:rPr>
        </w:r>
        <w:r w:rsidR="00490283">
          <w:rPr>
            <w:noProof/>
            <w:webHidden/>
          </w:rPr>
          <w:fldChar w:fldCharType="separate"/>
        </w:r>
        <w:r w:rsidR="00490283">
          <w:rPr>
            <w:noProof/>
            <w:webHidden/>
          </w:rPr>
          <w:t>88</w:t>
        </w:r>
        <w:r w:rsidR="00490283">
          <w:rPr>
            <w:noProof/>
            <w:webHidden/>
          </w:rPr>
          <w:fldChar w:fldCharType="end"/>
        </w:r>
      </w:hyperlink>
    </w:p>
    <w:p w14:paraId="03084903" w14:textId="5E1A1A74" w:rsidR="00490283" w:rsidRDefault="00B25712">
      <w:pPr>
        <w:pStyle w:val="TableofFigures"/>
        <w:rPr>
          <w:rFonts w:asciiTheme="minorHAnsi" w:eastAsiaTheme="minorEastAsia" w:hAnsiTheme="minorHAnsi" w:cstheme="minorBidi"/>
          <w:b w:val="0"/>
          <w:noProof/>
          <w:szCs w:val="22"/>
          <w:lang w:val="de-DE"/>
        </w:rPr>
      </w:pPr>
      <w:hyperlink w:anchor="_Toc99837229" w:history="1">
        <w:r w:rsidR="00490283" w:rsidRPr="00B80F9A">
          <w:rPr>
            <w:rStyle w:val="Hyperlink"/>
            <w:rFonts w:eastAsia="MS Mincho"/>
            <w:noProof/>
          </w:rPr>
          <w:t xml:space="preserve">Table 84: Attributes of element </w:t>
        </w:r>
        <w:r w:rsidR="00490283" w:rsidRPr="00B80F9A">
          <w:rPr>
            <w:rStyle w:val="Hyperlink"/>
            <w:rFonts w:ascii="Courier New" w:eastAsia="MS Mincho" w:hAnsi="Courier New" w:cs="Courier New"/>
            <w:noProof/>
            <w:kern w:val="22"/>
          </w:rPr>
          <w:t>&lt;subtype/&gt;</w:t>
        </w:r>
        <w:r w:rsidR="00490283">
          <w:rPr>
            <w:noProof/>
            <w:webHidden/>
          </w:rPr>
          <w:tab/>
        </w:r>
        <w:r w:rsidR="00490283">
          <w:rPr>
            <w:noProof/>
            <w:webHidden/>
          </w:rPr>
          <w:fldChar w:fldCharType="begin"/>
        </w:r>
        <w:r w:rsidR="00490283">
          <w:rPr>
            <w:noProof/>
            <w:webHidden/>
          </w:rPr>
          <w:instrText xml:space="preserve"> PAGEREF _Toc99837229 \h </w:instrText>
        </w:r>
        <w:r w:rsidR="00490283">
          <w:rPr>
            <w:noProof/>
            <w:webHidden/>
          </w:rPr>
        </w:r>
        <w:r w:rsidR="00490283">
          <w:rPr>
            <w:noProof/>
            <w:webHidden/>
          </w:rPr>
          <w:fldChar w:fldCharType="separate"/>
        </w:r>
        <w:r w:rsidR="00490283">
          <w:rPr>
            <w:noProof/>
            <w:webHidden/>
          </w:rPr>
          <w:t>89</w:t>
        </w:r>
        <w:r w:rsidR="00490283">
          <w:rPr>
            <w:noProof/>
            <w:webHidden/>
          </w:rPr>
          <w:fldChar w:fldCharType="end"/>
        </w:r>
      </w:hyperlink>
    </w:p>
    <w:p w14:paraId="6FE5ABF0" w14:textId="739D0C62" w:rsidR="00490283" w:rsidRDefault="00B25712">
      <w:pPr>
        <w:pStyle w:val="TableofFigures"/>
        <w:rPr>
          <w:rFonts w:asciiTheme="minorHAnsi" w:eastAsiaTheme="minorEastAsia" w:hAnsiTheme="minorHAnsi" w:cstheme="minorBidi"/>
          <w:b w:val="0"/>
          <w:noProof/>
          <w:szCs w:val="22"/>
          <w:lang w:val="de-DE"/>
        </w:rPr>
      </w:pPr>
      <w:hyperlink w:anchor="_Toc99837230" w:history="1">
        <w:r w:rsidR="00490283" w:rsidRPr="00B80F9A">
          <w:rPr>
            <w:rStyle w:val="Hyperlink"/>
            <w:rFonts w:eastAsia="MS Mincho"/>
            <w:noProof/>
          </w:rPr>
          <w:t xml:space="preserve">Table 85: Nested elements of element </w:t>
        </w:r>
        <w:r w:rsidR="00490283" w:rsidRPr="00B80F9A">
          <w:rPr>
            <w:rStyle w:val="Hyperlink"/>
            <w:rFonts w:ascii="Courier New" w:eastAsia="MS Mincho" w:hAnsi="Courier New" w:cs="Courier New"/>
            <w:noProof/>
            <w:kern w:val="22"/>
          </w:rPr>
          <w:t>&lt;subtype/&gt;</w:t>
        </w:r>
        <w:r w:rsidR="00490283">
          <w:rPr>
            <w:noProof/>
            <w:webHidden/>
          </w:rPr>
          <w:tab/>
        </w:r>
        <w:r w:rsidR="00490283">
          <w:rPr>
            <w:noProof/>
            <w:webHidden/>
          </w:rPr>
          <w:fldChar w:fldCharType="begin"/>
        </w:r>
        <w:r w:rsidR="00490283">
          <w:rPr>
            <w:noProof/>
            <w:webHidden/>
          </w:rPr>
          <w:instrText xml:space="preserve"> PAGEREF _Toc99837230 \h </w:instrText>
        </w:r>
        <w:r w:rsidR="00490283">
          <w:rPr>
            <w:noProof/>
            <w:webHidden/>
          </w:rPr>
        </w:r>
        <w:r w:rsidR="00490283">
          <w:rPr>
            <w:noProof/>
            <w:webHidden/>
          </w:rPr>
          <w:fldChar w:fldCharType="separate"/>
        </w:r>
        <w:r w:rsidR="00490283">
          <w:rPr>
            <w:noProof/>
            <w:webHidden/>
          </w:rPr>
          <w:t>89</w:t>
        </w:r>
        <w:r w:rsidR="00490283">
          <w:rPr>
            <w:noProof/>
            <w:webHidden/>
          </w:rPr>
          <w:fldChar w:fldCharType="end"/>
        </w:r>
      </w:hyperlink>
    </w:p>
    <w:p w14:paraId="59020AB4" w14:textId="1F74DB7E" w:rsidR="00490283" w:rsidRDefault="00B25712">
      <w:pPr>
        <w:pStyle w:val="TableofFigures"/>
        <w:rPr>
          <w:rFonts w:asciiTheme="minorHAnsi" w:eastAsiaTheme="minorEastAsia" w:hAnsiTheme="minorHAnsi" w:cstheme="minorBidi"/>
          <w:b w:val="0"/>
          <w:noProof/>
          <w:szCs w:val="22"/>
          <w:lang w:val="de-DE"/>
        </w:rPr>
      </w:pPr>
      <w:hyperlink w:anchor="_Toc99837231" w:history="1">
        <w:r w:rsidR="00490283" w:rsidRPr="00B80F9A">
          <w:rPr>
            <w:rStyle w:val="Hyperlink"/>
            <w:rFonts w:eastAsia="MS Mincho"/>
            <w:noProof/>
          </w:rPr>
          <w:t xml:space="preserve">Table 86: Attributes of element </w:t>
        </w:r>
        <w:r w:rsidR="00490283" w:rsidRPr="00B80F9A">
          <w:rPr>
            <w:rStyle w:val="Hyperlink"/>
            <w:rFonts w:ascii="Courier New" w:eastAsia="MS Mincho" w:hAnsi="Courier New" w:cs="Courier New"/>
            <w:noProof/>
            <w:kern w:val="22"/>
          </w:rPr>
          <w:t>&lt;sheet_parameter/&gt;</w:t>
        </w:r>
        <w:r w:rsidR="00490283">
          <w:rPr>
            <w:noProof/>
            <w:webHidden/>
          </w:rPr>
          <w:tab/>
        </w:r>
        <w:r w:rsidR="00490283">
          <w:rPr>
            <w:noProof/>
            <w:webHidden/>
          </w:rPr>
          <w:fldChar w:fldCharType="begin"/>
        </w:r>
        <w:r w:rsidR="00490283">
          <w:rPr>
            <w:noProof/>
            <w:webHidden/>
          </w:rPr>
          <w:instrText xml:space="preserve"> PAGEREF _Toc99837231 \h </w:instrText>
        </w:r>
        <w:r w:rsidR="00490283">
          <w:rPr>
            <w:noProof/>
            <w:webHidden/>
          </w:rPr>
        </w:r>
        <w:r w:rsidR="00490283">
          <w:rPr>
            <w:noProof/>
            <w:webHidden/>
          </w:rPr>
          <w:fldChar w:fldCharType="separate"/>
        </w:r>
        <w:r w:rsidR="00490283">
          <w:rPr>
            <w:noProof/>
            <w:webHidden/>
          </w:rPr>
          <w:t>91</w:t>
        </w:r>
        <w:r w:rsidR="00490283">
          <w:rPr>
            <w:noProof/>
            <w:webHidden/>
          </w:rPr>
          <w:fldChar w:fldCharType="end"/>
        </w:r>
      </w:hyperlink>
    </w:p>
    <w:p w14:paraId="3E61772E" w14:textId="5749E104" w:rsidR="00490283" w:rsidRDefault="00B25712">
      <w:pPr>
        <w:pStyle w:val="TableofFigures"/>
        <w:rPr>
          <w:rFonts w:asciiTheme="minorHAnsi" w:eastAsiaTheme="minorEastAsia" w:hAnsiTheme="minorHAnsi" w:cstheme="minorBidi"/>
          <w:b w:val="0"/>
          <w:noProof/>
          <w:szCs w:val="22"/>
          <w:lang w:val="de-DE"/>
        </w:rPr>
      </w:pPr>
      <w:hyperlink w:anchor="_Toc99837232" w:history="1">
        <w:r w:rsidR="00490283" w:rsidRPr="00B80F9A">
          <w:rPr>
            <w:rStyle w:val="Hyperlink"/>
            <w:rFonts w:eastAsia="MS Mincho"/>
            <w:noProof/>
          </w:rPr>
          <w:t xml:space="preserve">Table 87: Nested elements of element </w:t>
        </w:r>
        <w:r w:rsidR="00490283" w:rsidRPr="00B80F9A">
          <w:rPr>
            <w:rStyle w:val="Hyperlink"/>
            <w:rFonts w:ascii="Courier New" w:eastAsia="MS Mincho" w:hAnsi="Courier New" w:cs="Courier New"/>
            <w:noProof/>
            <w:kern w:val="22"/>
          </w:rPr>
          <w:t>&lt;subtype/&gt;</w:t>
        </w:r>
        <w:r w:rsidR="00490283">
          <w:rPr>
            <w:noProof/>
            <w:webHidden/>
          </w:rPr>
          <w:tab/>
        </w:r>
        <w:r w:rsidR="00490283">
          <w:rPr>
            <w:noProof/>
            <w:webHidden/>
          </w:rPr>
          <w:fldChar w:fldCharType="begin"/>
        </w:r>
        <w:r w:rsidR="00490283">
          <w:rPr>
            <w:noProof/>
            <w:webHidden/>
          </w:rPr>
          <w:instrText xml:space="preserve"> PAGEREF _Toc99837232 \h </w:instrText>
        </w:r>
        <w:r w:rsidR="00490283">
          <w:rPr>
            <w:noProof/>
            <w:webHidden/>
          </w:rPr>
        </w:r>
        <w:r w:rsidR="00490283">
          <w:rPr>
            <w:noProof/>
            <w:webHidden/>
          </w:rPr>
          <w:fldChar w:fldCharType="separate"/>
        </w:r>
        <w:r w:rsidR="00490283">
          <w:rPr>
            <w:noProof/>
            <w:webHidden/>
          </w:rPr>
          <w:t>93</w:t>
        </w:r>
        <w:r w:rsidR="00490283">
          <w:rPr>
            <w:noProof/>
            <w:webHidden/>
          </w:rPr>
          <w:fldChar w:fldCharType="end"/>
        </w:r>
      </w:hyperlink>
    </w:p>
    <w:p w14:paraId="3C25E6BE" w14:textId="43C2621F" w:rsidR="00490283" w:rsidRDefault="00B25712">
      <w:pPr>
        <w:pStyle w:val="TableofFigures"/>
        <w:rPr>
          <w:rFonts w:asciiTheme="minorHAnsi" w:eastAsiaTheme="minorEastAsia" w:hAnsiTheme="minorHAnsi" w:cstheme="minorBidi"/>
          <w:b w:val="0"/>
          <w:noProof/>
          <w:szCs w:val="22"/>
          <w:lang w:val="de-DE"/>
        </w:rPr>
      </w:pPr>
      <w:hyperlink w:anchor="_Toc99837233" w:history="1">
        <w:r w:rsidR="00490283" w:rsidRPr="00B80F9A">
          <w:rPr>
            <w:rStyle w:val="Hyperlink"/>
            <w:rFonts w:eastAsia="MS Mincho"/>
            <w:noProof/>
          </w:rPr>
          <w:t xml:space="preserve">Table 88: Attributes of element </w:t>
        </w:r>
        <w:r w:rsidR="00490283" w:rsidRPr="00B80F9A">
          <w:rPr>
            <w:rStyle w:val="Hyperlink"/>
            <w:rFonts w:ascii="Courier New" w:eastAsia="MS Mincho" w:hAnsi="Courier New" w:cs="Courier New"/>
            <w:noProof/>
            <w:kern w:val="22"/>
          </w:rPr>
          <w:t>&lt;weld_position/&gt;</w:t>
        </w:r>
        <w:r w:rsidR="00490283">
          <w:rPr>
            <w:noProof/>
            <w:webHidden/>
          </w:rPr>
          <w:tab/>
        </w:r>
        <w:r w:rsidR="00490283">
          <w:rPr>
            <w:noProof/>
            <w:webHidden/>
          </w:rPr>
          <w:fldChar w:fldCharType="begin"/>
        </w:r>
        <w:r w:rsidR="00490283">
          <w:rPr>
            <w:noProof/>
            <w:webHidden/>
          </w:rPr>
          <w:instrText xml:space="preserve"> PAGEREF _Toc99837233 \h </w:instrText>
        </w:r>
        <w:r w:rsidR="00490283">
          <w:rPr>
            <w:noProof/>
            <w:webHidden/>
          </w:rPr>
        </w:r>
        <w:r w:rsidR="00490283">
          <w:rPr>
            <w:noProof/>
            <w:webHidden/>
          </w:rPr>
          <w:fldChar w:fldCharType="separate"/>
        </w:r>
        <w:r w:rsidR="00490283">
          <w:rPr>
            <w:noProof/>
            <w:webHidden/>
          </w:rPr>
          <w:t>93</w:t>
        </w:r>
        <w:r w:rsidR="00490283">
          <w:rPr>
            <w:noProof/>
            <w:webHidden/>
          </w:rPr>
          <w:fldChar w:fldCharType="end"/>
        </w:r>
      </w:hyperlink>
    </w:p>
    <w:p w14:paraId="1511E85C" w14:textId="1FAC43AB" w:rsidR="00490283" w:rsidRDefault="00B25712">
      <w:pPr>
        <w:pStyle w:val="TableofFigures"/>
        <w:rPr>
          <w:rFonts w:asciiTheme="minorHAnsi" w:eastAsiaTheme="minorEastAsia" w:hAnsiTheme="minorHAnsi" w:cstheme="minorBidi"/>
          <w:b w:val="0"/>
          <w:noProof/>
          <w:szCs w:val="22"/>
          <w:lang w:val="de-DE"/>
        </w:rPr>
      </w:pPr>
      <w:hyperlink w:anchor="_Toc99837234" w:history="1">
        <w:r w:rsidR="00490283" w:rsidRPr="00B80F9A">
          <w:rPr>
            <w:rStyle w:val="Hyperlink"/>
            <w:rFonts w:eastAsia="MS Mincho"/>
            <w:noProof/>
          </w:rPr>
          <w:t>Table 89: Default values of attribute "filler", dependent from attribute "technology"</w:t>
        </w:r>
        <w:r w:rsidR="00490283">
          <w:rPr>
            <w:noProof/>
            <w:webHidden/>
          </w:rPr>
          <w:tab/>
        </w:r>
        <w:r w:rsidR="00490283">
          <w:rPr>
            <w:noProof/>
            <w:webHidden/>
          </w:rPr>
          <w:fldChar w:fldCharType="begin"/>
        </w:r>
        <w:r w:rsidR="00490283">
          <w:rPr>
            <w:noProof/>
            <w:webHidden/>
          </w:rPr>
          <w:instrText xml:space="preserve"> PAGEREF _Toc99837234 \h </w:instrText>
        </w:r>
        <w:r w:rsidR="00490283">
          <w:rPr>
            <w:noProof/>
            <w:webHidden/>
          </w:rPr>
        </w:r>
        <w:r w:rsidR="00490283">
          <w:rPr>
            <w:noProof/>
            <w:webHidden/>
          </w:rPr>
          <w:fldChar w:fldCharType="separate"/>
        </w:r>
        <w:r w:rsidR="00490283">
          <w:rPr>
            <w:noProof/>
            <w:webHidden/>
          </w:rPr>
          <w:t>96</w:t>
        </w:r>
        <w:r w:rsidR="00490283">
          <w:rPr>
            <w:noProof/>
            <w:webHidden/>
          </w:rPr>
          <w:fldChar w:fldCharType="end"/>
        </w:r>
      </w:hyperlink>
    </w:p>
    <w:p w14:paraId="6B0BC306" w14:textId="53C4FC39" w:rsidR="00490283" w:rsidRDefault="00B25712">
      <w:pPr>
        <w:pStyle w:val="TableofFigures"/>
        <w:rPr>
          <w:rFonts w:asciiTheme="minorHAnsi" w:eastAsiaTheme="minorEastAsia" w:hAnsiTheme="minorHAnsi" w:cstheme="minorBidi"/>
          <w:b w:val="0"/>
          <w:noProof/>
          <w:szCs w:val="22"/>
          <w:lang w:val="de-DE"/>
        </w:rPr>
      </w:pPr>
      <w:hyperlink w:anchor="_Toc99837235" w:history="1">
        <w:r w:rsidR="00490283" w:rsidRPr="00B80F9A">
          <w:rPr>
            <w:rStyle w:val="Hyperlink"/>
            <w:rFonts w:eastAsia="MS Mincho"/>
            <w:noProof/>
          </w:rPr>
          <w:t>Table 90: Parameters of Butt Joint Weld</w:t>
        </w:r>
        <w:r w:rsidR="00490283">
          <w:rPr>
            <w:noProof/>
            <w:webHidden/>
          </w:rPr>
          <w:tab/>
        </w:r>
        <w:r w:rsidR="00490283">
          <w:rPr>
            <w:noProof/>
            <w:webHidden/>
          </w:rPr>
          <w:fldChar w:fldCharType="begin"/>
        </w:r>
        <w:r w:rsidR="00490283">
          <w:rPr>
            <w:noProof/>
            <w:webHidden/>
          </w:rPr>
          <w:instrText xml:space="preserve"> PAGEREF _Toc99837235 \h </w:instrText>
        </w:r>
        <w:r w:rsidR="00490283">
          <w:rPr>
            <w:noProof/>
            <w:webHidden/>
          </w:rPr>
        </w:r>
        <w:r w:rsidR="00490283">
          <w:rPr>
            <w:noProof/>
            <w:webHidden/>
          </w:rPr>
          <w:fldChar w:fldCharType="separate"/>
        </w:r>
        <w:r w:rsidR="00490283">
          <w:rPr>
            <w:noProof/>
            <w:webHidden/>
          </w:rPr>
          <w:t>97</w:t>
        </w:r>
        <w:r w:rsidR="00490283">
          <w:rPr>
            <w:noProof/>
            <w:webHidden/>
          </w:rPr>
          <w:fldChar w:fldCharType="end"/>
        </w:r>
      </w:hyperlink>
    </w:p>
    <w:p w14:paraId="3D45A076" w14:textId="4CFE97CF" w:rsidR="00490283" w:rsidRDefault="00B25712">
      <w:pPr>
        <w:pStyle w:val="TableofFigures"/>
        <w:rPr>
          <w:rFonts w:asciiTheme="minorHAnsi" w:eastAsiaTheme="minorEastAsia" w:hAnsiTheme="minorHAnsi" w:cstheme="minorBidi"/>
          <w:b w:val="0"/>
          <w:noProof/>
          <w:szCs w:val="22"/>
          <w:lang w:val="de-DE"/>
        </w:rPr>
      </w:pPr>
      <w:hyperlink w:anchor="_Toc99837236" w:history="1">
        <w:r w:rsidR="00490283" w:rsidRPr="00B80F9A">
          <w:rPr>
            <w:rStyle w:val="Hyperlink"/>
            <w:rFonts w:eastAsia="MS Mincho"/>
            <w:noProof/>
          </w:rPr>
          <w:t xml:space="preserve">Table 91: Attributes of element </w:t>
        </w:r>
        <w:r w:rsidR="00490283" w:rsidRPr="00B80F9A">
          <w:rPr>
            <w:rStyle w:val="Hyperlink"/>
            <w:rFonts w:ascii="Courier New" w:eastAsia="MS Mincho" w:hAnsi="Courier New" w:cs="Courier New"/>
            <w:noProof/>
            <w:kern w:val="22"/>
          </w:rPr>
          <w:t>&lt;weld_position/&gt;</w:t>
        </w:r>
        <w:r w:rsidR="00490283" w:rsidRPr="00B80F9A">
          <w:rPr>
            <w:rStyle w:val="Hyperlink"/>
            <w:rFonts w:eastAsia="MS Mincho"/>
            <w:noProof/>
          </w:rPr>
          <w:t xml:space="preserve"> for Butt Joint</w:t>
        </w:r>
        <w:r w:rsidR="00490283">
          <w:rPr>
            <w:noProof/>
            <w:webHidden/>
          </w:rPr>
          <w:tab/>
        </w:r>
        <w:r w:rsidR="00490283">
          <w:rPr>
            <w:noProof/>
            <w:webHidden/>
          </w:rPr>
          <w:fldChar w:fldCharType="begin"/>
        </w:r>
        <w:r w:rsidR="00490283">
          <w:rPr>
            <w:noProof/>
            <w:webHidden/>
          </w:rPr>
          <w:instrText xml:space="preserve"> PAGEREF _Toc99837236 \h </w:instrText>
        </w:r>
        <w:r w:rsidR="00490283">
          <w:rPr>
            <w:noProof/>
            <w:webHidden/>
          </w:rPr>
        </w:r>
        <w:r w:rsidR="00490283">
          <w:rPr>
            <w:noProof/>
            <w:webHidden/>
          </w:rPr>
          <w:fldChar w:fldCharType="separate"/>
        </w:r>
        <w:r w:rsidR="00490283">
          <w:rPr>
            <w:noProof/>
            <w:webHidden/>
          </w:rPr>
          <w:t>98</w:t>
        </w:r>
        <w:r w:rsidR="00490283">
          <w:rPr>
            <w:noProof/>
            <w:webHidden/>
          </w:rPr>
          <w:fldChar w:fldCharType="end"/>
        </w:r>
      </w:hyperlink>
    </w:p>
    <w:p w14:paraId="33299C45" w14:textId="622FBD5D" w:rsidR="00490283" w:rsidRDefault="00B25712">
      <w:pPr>
        <w:pStyle w:val="TableofFigures"/>
        <w:rPr>
          <w:rFonts w:asciiTheme="minorHAnsi" w:eastAsiaTheme="minorEastAsia" w:hAnsiTheme="minorHAnsi" w:cstheme="minorBidi"/>
          <w:b w:val="0"/>
          <w:noProof/>
          <w:szCs w:val="22"/>
          <w:lang w:val="de-DE"/>
        </w:rPr>
      </w:pPr>
      <w:hyperlink w:anchor="_Toc99837237" w:history="1">
        <w:r w:rsidR="00490283" w:rsidRPr="00B80F9A">
          <w:rPr>
            <w:rStyle w:val="Hyperlink"/>
            <w:rFonts w:eastAsia="MS Mincho"/>
            <w:noProof/>
          </w:rPr>
          <w:t xml:space="preserve">Table 92: Attributes of element </w:t>
        </w:r>
        <w:r w:rsidR="00490283" w:rsidRPr="00B80F9A">
          <w:rPr>
            <w:rStyle w:val="Hyperlink"/>
            <w:rFonts w:ascii="Courier New" w:eastAsia="MS Mincho" w:hAnsi="Courier New" w:cs="Courier New"/>
            <w:noProof/>
            <w:kern w:val="22"/>
          </w:rPr>
          <w:t>&lt;sheet_parameter/&gt;</w:t>
        </w:r>
        <w:r w:rsidR="00490283" w:rsidRPr="00B80F9A">
          <w:rPr>
            <w:rStyle w:val="Hyperlink"/>
            <w:rFonts w:eastAsia="MS Mincho"/>
            <w:noProof/>
          </w:rPr>
          <w:t xml:space="preserve"> for Butt Joint</w:t>
        </w:r>
        <w:r w:rsidR="00490283">
          <w:rPr>
            <w:noProof/>
            <w:webHidden/>
          </w:rPr>
          <w:tab/>
        </w:r>
        <w:r w:rsidR="00490283">
          <w:rPr>
            <w:noProof/>
            <w:webHidden/>
          </w:rPr>
          <w:fldChar w:fldCharType="begin"/>
        </w:r>
        <w:r w:rsidR="00490283">
          <w:rPr>
            <w:noProof/>
            <w:webHidden/>
          </w:rPr>
          <w:instrText xml:space="preserve"> PAGEREF _Toc99837237 \h </w:instrText>
        </w:r>
        <w:r w:rsidR="00490283">
          <w:rPr>
            <w:noProof/>
            <w:webHidden/>
          </w:rPr>
        </w:r>
        <w:r w:rsidR="00490283">
          <w:rPr>
            <w:noProof/>
            <w:webHidden/>
          </w:rPr>
          <w:fldChar w:fldCharType="separate"/>
        </w:r>
        <w:r w:rsidR="00490283">
          <w:rPr>
            <w:noProof/>
            <w:webHidden/>
          </w:rPr>
          <w:t>99</w:t>
        </w:r>
        <w:r w:rsidR="00490283">
          <w:rPr>
            <w:noProof/>
            <w:webHidden/>
          </w:rPr>
          <w:fldChar w:fldCharType="end"/>
        </w:r>
      </w:hyperlink>
    </w:p>
    <w:p w14:paraId="5E5CCEE4" w14:textId="51BF301E" w:rsidR="00490283" w:rsidRDefault="00B25712">
      <w:pPr>
        <w:pStyle w:val="TableofFigures"/>
        <w:rPr>
          <w:rFonts w:asciiTheme="minorHAnsi" w:eastAsiaTheme="minorEastAsia" w:hAnsiTheme="minorHAnsi" w:cstheme="minorBidi"/>
          <w:b w:val="0"/>
          <w:noProof/>
          <w:szCs w:val="22"/>
          <w:lang w:val="de-DE"/>
        </w:rPr>
      </w:pPr>
      <w:hyperlink w:anchor="_Toc99837238" w:history="1">
        <w:r w:rsidR="00490283" w:rsidRPr="00B80F9A">
          <w:rPr>
            <w:rStyle w:val="Hyperlink"/>
            <w:rFonts w:eastAsia="MS Mincho"/>
            <w:noProof/>
          </w:rPr>
          <w:t>Table 93: Parameters of Simple Corner Weld</w:t>
        </w:r>
        <w:r w:rsidR="00490283">
          <w:rPr>
            <w:noProof/>
            <w:webHidden/>
          </w:rPr>
          <w:tab/>
        </w:r>
        <w:r w:rsidR="00490283">
          <w:rPr>
            <w:noProof/>
            <w:webHidden/>
          </w:rPr>
          <w:fldChar w:fldCharType="begin"/>
        </w:r>
        <w:r w:rsidR="00490283">
          <w:rPr>
            <w:noProof/>
            <w:webHidden/>
          </w:rPr>
          <w:instrText xml:space="preserve"> PAGEREF _Toc99837238 \h </w:instrText>
        </w:r>
        <w:r w:rsidR="00490283">
          <w:rPr>
            <w:noProof/>
            <w:webHidden/>
          </w:rPr>
        </w:r>
        <w:r w:rsidR="00490283">
          <w:rPr>
            <w:noProof/>
            <w:webHidden/>
          </w:rPr>
          <w:fldChar w:fldCharType="separate"/>
        </w:r>
        <w:r w:rsidR="00490283">
          <w:rPr>
            <w:noProof/>
            <w:webHidden/>
          </w:rPr>
          <w:t>100</w:t>
        </w:r>
        <w:r w:rsidR="00490283">
          <w:rPr>
            <w:noProof/>
            <w:webHidden/>
          </w:rPr>
          <w:fldChar w:fldCharType="end"/>
        </w:r>
      </w:hyperlink>
    </w:p>
    <w:p w14:paraId="2979FA24" w14:textId="699C23D1" w:rsidR="00490283" w:rsidRDefault="00B25712">
      <w:pPr>
        <w:pStyle w:val="TableofFigures"/>
        <w:rPr>
          <w:rFonts w:asciiTheme="minorHAnsi" w:eastAsiaTheme="minorEastAsia" w:hAnsiTheme="minorHAnsi" w:cstheme="minorBidi"/>
          <w:b w:val="0"/>
          <w:noProof/>
          <w:szCs w:val="22"/>
          <w:lang w:val="de-DE"/>
        </w:rPr>
      </w:pPr>
      <w:hyperlink w:anchor="_Toc99837239" w:history="1">
        <w:r w:rsidR="00490283" w:rsidRPr="00B80F9A">
          <w:rPr>
            <w:rStyle w:val="Hyperlink"/>
            <w:rFonts w:eastAsia="MS Mincho"/>
            <w:noProof/>
          </w:rPr>
          <w:t>Table 94: Parameters of Double Corner Weld</w:t>
        </w:r>
        <w:r w:rsidR="00490283">
          <w:rPr>
            <w:noProof/>
            <w:webHidden/>
          </w:rPr>
          <w:tab/>
        </w:r>
        <w:r w:rsidR="00490283">
          <w:rPr>
            <w:noProof/>
            <w:webHidden/>
          </w:rPr>
          <w:fldChar w:fldCharType="begin"/>
        </w:r>
        <w:r w:rsidR="00490283">
          <w:rPr>
            <w:noProof/>
            <w:webHidden/>
          </w:rPr>
          <w:instrText xml:space="preserve"> PAGEREF _Toc99837239 \h </w:instrText>
        </w:r>
        <w:r w:rsidR="00490283">
          <w:rPr>
            <w:noProof/>
            <w:webHidden/>
          </w:rPr>
        </w:r>
        <w:r w:rsidR="00490283">
          <w:rPr>
            <w:noProof/>
            <w:webHidden/>
          </w:rPr>
          <w:fldChar w:fldCharType="separate"/>
        </w:r>
        <w:r w:rsidR="00490283">
          <w:rPr>
            <w:noProof/>
            <w:webHidden/>
          </w:rPr>
          <w:t>101</w:t>
        </w:r>
        <w:r w:rsidR="00490283">
          <w:rPr>
            <w:noProof/>
            <w:webHidden/>
          </w:rPr>
          <w:fldChar w:fldCharType="end"/>
        </w:r>
      </w:hyperlink>
    </w:p>
    <w:p w14:paraId="477DED7A" w14:textId="4BEA4D5B" w:rsidR="00490283" w:rsidRDefault="00B25712">
      <w:pPr>
        <w:pStyle w:val="TableofFigures"/>
        <w:rPr>
          <w:rFonts w:asciiTheme="minorHAnsi" w:eastAsiaTheme="minorEastAsia" w:hAnsiTheme="minorHAnsi" w:cstheme="minorBidi"/>
          <w:b w:val="0"/>
          <w:noProof/>
          <w:szCs w:val="22"/>
          <w:lang w:val="de-DE"/>
        </w:rPr>
      </w:pPr>
      <w:hyperlink w:anchor="_Toc99837240" w:history="1">
        <w:r w:rsidR="00490283" w:rsidRPr="00B80F9A">
          <w:rPr>
            <w:rStyle w:val="Hyperlink"/>
            <w:rFonts w:eastAsia="MS Mincho"/>
            <w:noProof/>
          </w:rPr>
          <w:t xml:space="preserve">Table 95: Attributes of element </w:t>
        </w:r>
        <w:r w:rsidR="00490283" w:rsidRPr="00B80F9A">
          <w:rPr>
            <w:rStyle w:val="Hyperlink"/>
            <w:rFonts w:ascii="Courier New" w:eastAsia="MS Mincho" w:hAnsi="Courier New" w:cs="Courier New"/>
            <w:bCs/>
            <w:noProof/>
          </w:rPr>
          <w:t>&lt;weld_position/&gt;</w:t>
        </w:r>
        <w:r w:rsidR="00490283" w:rsidRPr="00B80F9A">
          <w:rPr>
            <w:rStyle w:val="Hyperlink"/>
            <w:rFonts w:eastAsia="MS Mincho"/>
            <w:noProof/>
          </w:rPr>
          <w:t xml:space="preserve"> for Corner Weld</w:t>
        </w:r>
        <w:r w:rsidR="00490283">
          <w:rPr>
            <w:noProof/>
            <w:webHidden/>
          </w:rPr>
          <w:tab/>
        </w:r>
        <w:r w:rsidR="00490283">
          <w:rPr>
            <w:noProof/>
            <w:webHidden/>
          </w:rPr>
          <w:fldChar w:fldCharType="begin"/>
        </w:r>
        <w:r w:rsidR="00490283">
          <w:rPr>
            <w:noProof/>
            <w:webHidden/>
          </w:rPr>
          <w:instrText xml:space="preserve"> PAGEREF _Toc99837240 \h </w:instrText>
        </w:r>
        <w:r w:rsidR="00490283">
          <w:rPr>
            <w:noProof/>
            <w:webHidden/>
          </w:rPr>
        </w:r>
        <w:r w:rsidR="00490283">
          <w:rPr>
            <w:noProof/>
            <w:webHidden/>
          </w:rPr>
          <w:fldChar w:fldCharType="separate"/>
        </w:r>
        <w:r w:rsidR="00490283">
          <w:rPr>
            <w:noProof/>
            <w:webHidden/>
          </w:rPr>
          <w:t>102</w:t>
        </w:r>
        <w:r w:rsidR="00490283">
          <w:rPr>
            <w:noProof/>
            <w:webHidden/>
          </w:rPr>
          <w:fldChar w:fldCharType="end"/>
        </w:r>
      </w:hyperlink>
    </w:p>
    <w:p w14:paraId="450C3637" w14:textId="789FE1DA" w:rsidR="00490283" w:rsidRDefault="00B25712">
      <w:pPr>
        <w:pStyle w:val="TableofFigures"/>
        <w:rPr>
          <w:rFonts w:asciiTheme="minorHAnsi" w:eastAsiaTheme="minorEastAsia" w:hAnsiTheme="minorHAnsi" w:cstheme="minorBidi"/>
          <w:b w:val="0"/>
          <w:noProof/>
          <w:szCs w:val="22"/>
          <w:lang w:val="de-DE"/>
        </w:rPr>
      </w:pPr>
      <w:hyperlink w:anchor="_Toc99837241" w:history="1">
        <w:r w:rsidR="00490283" w:rsidRPr="00B80F9A">
          <w:rPr>
            <w:rStyle w:val="Hyperlink"/>
            <w:rFonts w:eastAsia="MS Mincho"/>
            <w:noProof/>
          </w:rPr>
          <w:t xml:space="preserve">Table 96: Values of Attribute </w:t>
        </w:r>
        <w:r w:rsidR="00490283" w:rsidRPr="00B80F9A">
          <w:rPr>
            <w:rStyle w:val="Hyperlink"/>
            <w:rFonts w:ascii="Courier New" w:eastAsia="MS Mincho" w:hAnsi="Courier New" w:cs="Courier New"/>
            <w:bCs/>
            <w:noProof/>
          </w:rPr>
          <w:t>section</w:t>
        </w:r>
        <w:r w:rsidR="00490283">
          <w:rPr>
            <w:noProof/>
            <w:webHidden/>
          </w:rPr>
          <w:tab/>
        </w:r>
        <w:r w:rsidR="00490283">
          <w:rPr>
            <w:noProof/>
            <w:webHidden/>
          </w:rPr>
          <w:fldChar w:fldCharType="begin"/>
        </w:r>
        <w:r w:rsidR="00490283">
          <w:rPr>
            <w:noProof/>
            <w:webHidden/>
          </w:rPr>
          <w:instrText xml:space="preserve"> PAGEREF _Toc99837241 \h </w:instrText>
        </w:r>
        <w:r w:rsidR="00490283">
          <w:rPr>
            <w:noProof/>
            <w:webHidden/>
          </w:rPr>
        </w:r>
        <w:r w:rsidR="00490283">
          <w:rPr>
            <w:noProof/>
            <w:webHidden/>
          </w:rPr>
          <w:fldChar w:fldCharType="separate"/>
        </w:r>
        <w:r w:rsidR="00490283">
          <w:rPr>
            <w:noProof/>
            <w:webHidden/>
          </w:rPr>
          <w:t>102</w:t>
        </w:r>
        <w:r w:rsidR="00490283">
          <w:rPr>
            <w:noProof/>
            <w:webHidden/>
          </w:rPr>
          <w:fldChar w:fldCharType="end"/>
        </w:r>
      </w:hyperlink>
    </w:p>
    <w:p w14:paraId="0088AE1B" w14:textId="549B96A8" w:rsidR="00490283" w:rsidRDefault="00B25712">
      <w:pPr>
        <w:pStyle w:val="TableofFigures"/>
        <w:rPr>
          <w:rFonts w:asciiTheme="minorHAnsi" w:eastAsiaTheme="minorEastAsia" w:hAnsiTheme="minorHAnsi" w:cstheme="minorBidi"/>
          <w:b w:val="0"/>
          <w:noProof/>
          <w:szCs w:val="22"/>
          <w:lang w:val="de-DE"/>
        </w:rPr>
      </w:pPr>
      <w:hyperlink w:anchor="_Toc99837242" w:history="1">
        <w:r w:rsidR="00490283" w:rsidRPr="00B80F9A">
          <w:rPr>
            <w:rStyle w:val="Hyperlink"/>
            <w:rFonts w:eastAsia="MS Mincho"/>
            <w:noProof/>
          </w:rPr>
          <w:t xml:space="preserve">Table 97: Values of Attribute </w:t>
        </w:r>
        <w:r w:rsidR="00490283" w:rsidRPr="00B80F9A">
          <w:rPr>
            <w:rStyle w:val="Hyperlink"/>
            <w:rFonts w:ascii="Courier New" w:eastAsia="MS Mincho" w:hAnsi="Courier New" w:cs="Courier New"/>
            <w:bCs/>
            <w:noProof/>
          </w:rPr>
          <w:t>angle</w:t>
        </w:r>
        <w:r w:rsidR="00490283">
          <w:rPr>
            <w:noProof/>
            <w:webHidden/>
          </w:rPr>
          <w:tab/>
        </w:r>
        <w:r w:rsidR="00490283">
          <w:rPr>
            <w:noProof/>
            <w:webHidden/>
          </w:rPr>
          <w:fldChar w:fldCharType="begin"/>
        </w:r>
        <w:r w:rsidR="00490283">
          <w:rPr>
            <w:noProof/>
            <w:webHidden/>
          </w:rPr>
          <w:instrText xml:space="preserve"> PAGEREF _Toc99837242 \h </w:instrText>
        </w:r>
        <w:r w:rsidR="00490283">
          <w:rPr>
            <w:noProof/>
            <w:webHidden/>
          </w:rPr>
        </w:r>
        <w:r w:rsidR="00490283">
          <w:rPr>
            <w:noProof/>
            <w:webHidden/>
          </w:rPr>
          <w:fldChar w:fldCharType="separate"/>
        </w:r>
        <w:r w:rsidR="00490283">
          <w:rPr>
            <w:noProof/>
            <w:webHidden/>
          </w:rPr>
          <w:t>103</w:t>
        </w:r>
        <w:r w:rsidR="00490283">
          <w:rPr>
            <w:noProof/>
            <w:webHidden/>
          </w:rPr>
          <w:fldChar w:fldCharType="end"/>
        </w:r>
      </w:hyperlink>
    </w:p>
    <w:p w14:paraId="168BF849" w14:textId="3EF4CFAE" w:rsidR="00490283" w:rsidRDefault="00B25712">
      <w:pPr>
        <w:pStyle w:val="TableofFigures"/>
        <w:rPr>
          <w:rFonts w:asciiTheme="minorHAnsi" w:eastAsiaTheme="minorEastAsia" w:hAnsiTheme="minorHAnsi" w:cstheme="minorBidi"/>
          <w:b w:val="0"/>
          <w:noProof/>
          <w:szCs w:val="22"/>
          <w:lang w:val="de-DE"/>
        </w:rPr>
      </w:pPr>
      <w:hyperlink w:anchor="_Toc99837243" w:history="1">
        <w:r w:rsidR="00490283" w:rsidRPr="00B80F9A">
          <w:rPr>
            <w:rStyle w:val="Hyperlink"/>
            <w:rFonts w:eastAsia="MS Mincho"/>
            <w:noProof/>
          </w:rPr>
          <w:t xml:space="preserve">Table 98: Attributes of element </w:t>
        </w:r>
        <w:r w:rsidR="00490283" w:rsidRPr="00B80F9A">
          <w:rPr>
            <w:rStyle w:val="Hyperlink"/>
            <w:rFonts w:ascii="Courier New" w:eastAsia="MS Mincho" w:hAnsi="Courier New" w:cs="Courier New"/>
            <w:noProof/>
            <w:kern w:val="22"/>
          </w:rPr>
          <w:t>&lt;sheet_parameter/&gt;</w:t>
        </w:r>
        <w:r w:rsidR="00490283" w:rsidRPr="00B80F9A">
          <w:rPr>
            <w:rStyle w:val="Hyperlink"/>
            <w:rFonts w:eastAsia="MS Mincho"/>
            <w:noProof/>
          </w:rPr>
          <w:t xml:space="preserve"> for Corner Weld</w:t>
        </w:r>
        <w:r w:rsidR="00490283">
          <w:rPr>
            <w:noProof/>
            <w:webHidden/>
          </w:rPr>
          <w:tab/>
        </w:r>
        <w:r w:rsidR="00490283">
          <w:rPr>
            <w:noProof/>
            <w:webHidden/>
          </w:rPr>
          <w:fldChar w:fldCharType="begin"/>
        </w:r>
        <w:r w:rsidR="00490283">
          <w:rPr>
            <w:noProof/>
            <w:webHidden/>
          </w:rPr>
          <w:instrText xml:space="preserve"> PAGEREF _Toc99837243 \h </w:instrText>
        </w:r>
        <w:r w:rsidR="00490283">
          <w:rPr>
            <w:noProof/>
            <w:webHidden/>
          </w:rPr>
        </w:r>
        <w:r w:rsidR="00490283">
          <w:rPr>
            <w:noProof/>
            <w:webHidden/>
          </w:rPr>
          <w:fldChar w:fldCharType="separate"/>
        </w:r>
        <w:r w:rsidR="00490283">
          <w:rPr>
            <w:noProof/>
            <w:webHidden/>
          </w:rPr>
          <w:t>103</w:t>
        </w:r>
        <w:r w:rsidR="00490283">
          <w:rPr>
            <w:noProof/>
            <w:webHidden/>
          </w:rPr>
          <w:fldChar w:fldCharType="end"/>
        </w:r>
      </w:hyperlink>
    </w:p>
    <w:p w14:paraId="12C0BE06" w14:textId="0E6EE3F0" w:rsidR="00490283" w:rsidRDefault="00B25712">
      <w:pPr>
        <w:pStyle w:val="TableofFigures"/>
        <w:rPr>
          <w:rFonts w:asciiTheme="minorHAnsi" w:eastAsiaTheme="minorEastAsia" w:hAnsiTheme="minorHAnsi" w:cstheme="minorBidi"/>
          <w:b w:val="0"/>
          <w:noProof/>
          <w:szCs w:val="22"/>
          <w:lang w:val="de-DE"/>
        </w:rPr>
      </w:pPr>
      <w:hyperlink w:anchor="_Toc99837244" w:history="1">
        <w:r w:rsidR="00490283" w:rsidRPr="00B80F9A">
          <w:rPr>
            <w:rStyle w:val="Hyperlink"/>
            <w:rFonts w:eastAsia="MS Mincho"/>
            <w:noProof/>
          </w:rPr>
          <w:t>Table 99: Parameters of Edge Weld</w:t>
        </w:r>
        <w:r w:rsidR="00490283">
          <w:rPr>
            <w:noProof/>
            <w:webHidden/>
          </w:rPr>
          <w:tab/>
        </w:r>
        <w:r w:rsidR="00490283">
          <w:rPr>
            <w:noProof/>
            <w:webHidden/>
          </w:rPr>
          <w:fldChar w:fldCharType="begin"/>
        </w:r>
        <w:r w:rsidR="00490283">
          <w:rPr>
            <w:noProof/>
            <w:webHidden/>
          </w:rPr>
          <w:instrText xml:space="preserve"> PAGEREF _Toc99837244 \h </w:instrText>
        </w:r>
        <w:r w:rsidR="00490283">
          <w:rPr>
            <w:noProof/>
            <w:webHidden/>
          </w:rPr>
        </w:r>
        <w:r w:rsidR="00490283">
          <w:rPr>
            <w:noProof/>
            <w:webHidden/>
          </w:rPr>
          <w:fldChar w:fldCharType="separate"/>
        </w:r>
        <w:r w:rsidR="00490283">
          <w:rPr>
            <w:noProof/>
            <w:webHidden/>
          </w:rPr>
          <w:t>104</w:t>
        </w:r>
        <w:r w:rsidR="00490283">
          <w:rPr>
            <w:noProof/>
            <w:webHidden/>
          </w:rPr>
          <w:fldChar w:fldCharType="end"/>
        </w:r>
      </w:hyperlink>
    </w:p>
    <w:p w14:paraId="07469F52" w14:textId="433B44AE" w:rsidR="00490283" w:rsidRDefault="00B25712">
      <w:pPr>
        <w:pStyle w:val="TableofFigures"/>
        <w:rPr>
          <w:rFonts w:asciiTheme="minorHAnsi" w:eastAsiaTheme="minorEastAsia" w:hAnsiTheme="minorHAnsi" w:cstheme="minorBidi"/>
          <w:b w:val="0"/>
          <w:noProof/>
          <w:szCs w:val="22"/>
          <w:lang w:val="de-DE"/>
        </w:rPr>
      </w:pPr>
      <w:hyperlink w:anchor="_Toc99837245" w:history="1">
        <w:r w:rsidR="00490283" w:rsidRPr="00B80F9A">
          <w:rPr>
            <w:rStyle w:val="Hyperlink"/>
            <w:rFonts w:eastAsia="MS Mincho"/>
            <w:noProof/>
          </w:rPr>
          <w:t xml:space="preserve">Table 100: Attributes of element </w:t>
        </w:r>
        <w:r w:rsidR="00490283" w:rsidRPr="00B80F9A">
          <w:rPr>
            <w:rStyle w:val="Hyperlink"/>
            <w:rFonts w:ascii="Courier New" w:eastAsia="MS Mincho" w:hAnsi="Courier New" w:cs="Courier New"/>
            <w:noProof/>
            <w:kern w:val="22"/>
          </w:rPr>
          <w:t>&lt;weld_position/&gt;</w:t>
        </w:r>
        <w:r w:rsidR="00490283" w:rsidRPr="00B80F9A">
          <w:rPr>
            <w:rStyle w:val="Hyperlink"/>
            <w:rFonts w:eastAsia="MS Mincho"/>
            <w:noProof/>
          </w:rPr>
          <w:t xml:space="preserve"> for Edge Weld</w:t>
        </w:r>
        <w:r w:rsidR="00490283">
          <w:rPr>
            <w:noProof/>
            <w:webHidden/>
          </w:rPr>
          <w:tab/>
        </w:r>
        <w:r w:rsidR="00490283">
          <w:rPr>
            <w:noProof/>
            <w:webHidden/>
          </w:rPr>
          <w:fldChar w:fldCharType="begin"/>
        </w:r>
        <w:r w:rsidR="00490283">
          <w:rPr>
            <w:noProof/>
            <w:webHidden/>
          </w:rPr>
          <w:instrText xml:space="preserve"> PAGEREF _Toc99837245 \h </w:instrText>
        </w:r>
        <w:r w:rsidR="00490283">
          <w:rPr>
            <w:noProof/>
            <w:webHidden/>
          </w:rPr>
        </w:r>
        <w:r w:rsidR="00490283">
          <w:rPr>
            <w:noProof/>
            <w:webHidden/>
          </w:rPr>
          <w:fldChar w:fldCharType="separate"/>
        </w:r>
        <w:r w:rsidR="00490283">
          <w:rPr>
            <w:noProof/>
            <w:webHidden/>
          </w:rPr>
          <w:t>105</w:t>
        </w:r>
        <w:r w:rsidR="00490283">
          <w:rPr>
            <w:noProof/>
            <w:webHidden/>
          </w:rPr>
          <w:fldChar w:fldCharType="end"/>
        </w:r>
      </w:hyperlink>
    </w:p>
    <w:p w14:paraId="3B5AD249" w14:textId="027F2579" w:rsidR="00490283" w:rsidRDefault="00B25712">
      <w:pPr>
        <w:pStyle w:val="TableofFigures"/>
        <w:rPr>
          <w:rFonts w:asciiTheme="minorHAnsi" w:eastAsiaTheme="minorEastAsia" w:hAnsiTheme="minorHAnsi" w:cstheme="minorBidi"/>
          <w:b w:val="0"/>
          <w:noProof/>
          <w:szCs w:val="22"/>
          <w:lang w:val="de-DE"/>
        </w:rPr>
      </w:pPr>
      <w:hyperlink w:anchor="_Toc99837246" w:history="1">
        <w:r w:rsidR="00490283" w:rsidRPr="00B80F9A">
          <w:rPr>
            <w:rStyle w:val="Hyperlink"/>
            <w:rFonts w:eastAsia="MS Mincho"/>
            <w:noProof/>
          </w:rPr>
          <w:t xml:space="preserve">Table 101: Attributes of element </w:t>
        </w:r>
        <w:r w:rsidR="00490283" w:rsidRPr="00B80F9A">
          <w:rPr>
            <w:rStyle w:val="Hyperlink"/>
            <w:rFonts w:ascii="Courier New" w:eastAsia="MS Mincho" w:hAnsi="Courier New" w:cs="Courier New"/>
            <w:noProof/>
            <w:kern w:val="22"/>
          </w:rPr>
          <w:t>&lt;sheet_parameter/&gt;</w:t>
        </w:r>
        <w:r w:rsidR="00490283" w:rsidRPr="00B80F9A">
          <w:rPr>
            <w:rStyle w:val="Hyperlink"/>
            <w:rFonts w:eastAsia="MS Mincho"/>
            <w:noProof/>
          </w:rPr>
          <w:t xml:space="preserve"> for Corner Weld</w:t>
        </w:r>
        <w:r w:rsidR="00490283">
          <w:rPr>
            <w:noProof/>
            <w:webHidden/>
          </w:rPr>
          <w:tab/>
        </w:r>
        <w:r w:rsidR="00490283">
          <w:rPr>
            <w:noProof/>
            <w:webHidden/>
          </w:rPr>
          <w:fldChar w:fldCharType="begin"/>
        </w:r>
        <w:r w:rsidR="00490283">
          <w:rPr>
            <w:noProof/>
            <w:webHidden/>
          </w:rPr>
          <w:instrText xml:space="preserve"> PAGEREF _Toc99837246 \h </w:instrText>
        </w:r>
        <w:r w:rsidR="00490283">
          <w:rPr>
            <w:noProof/>
            <w:webHidden/>
          </w:rPr>
        </w:r>
        <w:r w:rsidR="00490283">
          <w:rPr>
            <w:noProof/>
            <w:webHidden/>
          </w:rPr>
          <w:fldChar w:fldCharType="separate"/>
        </w:r>
        <w:r w:rsidR="00490283">
          <w:rPr>
            <w:noProof/>
            <w:webHidden/>
          </w:rPr>
          <w:t>106</w:t>
        </w:r>
        <w:r w:rsidR="00490283">
          <w:rPr>
            <w:noProof/>
            <w:webHidden/>
          </w:rPr>
          <w:fldChar w:fldCharType="end"/>
        </w:r>
      </w:hyperlink>
    </w:p>
    <w:p w14:paraId="26421346" w14:textId="671655E3" w:rsidR="00490283" w:rsidRDefault="00B25712">
      <w:pPr>
        <w:pStyle w:val="TableofFigures"/>
        <w:rPr>
          <w:rFonts w:asciiTheme="minorHAnsi" w:eastAsiaTheme="minorEastAsia" w:hAnsiTheme="minorHAnsi" w:cstheme="minorBidi"/>
          <w:b w:val="0"/>
          <w:noProof/>
          <w:szCs w:val="22"/>
          <w:lang w:val="de-DE"/>
        </w:rPr>
      </w:pPr>
      <w:hyperlink w:anchor="_Toc99837247" w:history="1">
        <w:r w:rsidR="00490283" w:rsidRPr="00B80F9A">
          <w:rPr>
            <w:rStyle w:val="Hyperlink"/>
            <w:rFonts w:eastAsia="MS Mincho"/>
            <w:noProof/>
          </w:rPr>
          <w:t>Table 102: Parameters of I-Weld</w:t>
        </w:r>
        <w:r w:rsidR="00490283">
          <w:rPr>
            <w:noProof/>
            <w:webHidden/>
          </w:rPr>
          <w:tab/>
        </w:r>
        <w:r w:rsidR="00490283">
          <w:rPr>
            <w:noProof/>
            <w:webHidden/>
          </w:rPr>
          <w:fldChar w:fldCharType="begin"/>
        </w:r>
        <w:r w:rsidR="00490283">
          <w:rPr>
            <w:noProof/>
            <w:webHidden/>
          </w:rPr>
          <w:instrText xml:space="preserve"> PAGEREF _Toc99837247 \h </w:instrText>
        </w:r>
        <w:r w:rsidR="00490283">
          <w:rPr>
            <w:noProof/>
            <w:webHidden/>
          </w:rPr>
        </w:r>
        <w:r w:rsidR="00490283">
          <w:rPr>
            <w:noProof/>
            <w:webHidden/>
          </w:rPr>
          <w:fldChar w:fldCharType="separate"/>
        </w:r>
        <w:r w:rsidR="00490283">
          <w:rPr>
            <w:noProof/>
            <w:webHidden/>
          </w:rPr>
          <w:t>107</w:t>
        </w:r>
        <w:r w:rsidR="00490283">
          <w:rPr>
            <w:noProof/>
            <w:webHidden/>
          </w:rPr>
          <w:fldChar w:fldCharType="end"/>
        </w:r>
      </w:hyperlink>
    </w:p>
    <w:p w14:paraId="4FEA3101" w14:textId="0131042C" w:rsidR="00490283" w:rsidRDefault="00B25712">
      <w:pPr>
        <w:pStyle w:val="TableofFigures"/>
        <w:rPr>
          <w:rFonts w:asciiTheme="minorHAnsi" w:eastAsiaTheme="minorEastAsia" w:hAnsiTheme="minorHAnsi" w:cstheme="minorBidi"/>
          <w:b w:val="0"/>
          <w:noProof/>
          <w:szCs w:val="22"/>
          <w:lang w:val="de-DE"/>
        </w:rPr>
      </w:pPr>
      <w:hyperlink w:anchor="_Toc99837248" w:history="1">
        <w:r w:rsidR="00490283" w:rsidRPr="00B80F9A">
          <w:rPr>
            <w:rStyle w:val="Hyperlink"/>
            <w:rFonts w:eastAsia="MS Mincho"/>
            <w:noProof/>
          </w:rPr>
          <w:t xml:space="preserve">Table 103: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I Weld</w:t>
        </w:r>
        <w:r w:rsidR="00490283">
          <w:rPr>
            <w:noProof/>
            <w:webHidden/>
          </w:rPr>
          <w:tab/>
        </w:r>
        <w:r w:rsidR="00490283">
          <w:rPr>
            <w:noProof/>
            <w:webHidden/>
          </w:rPr>
          <w:fldChar w:fldCharType="begin"/>
        </w:r>
        <w:r w:rsidR="00490283">
          <w:rPr>
            <w:noProof/>
            <w:webHidden/>
          </w:rPr>
          <w:instrText xml:space="preserve"> PAGEREF _Toc99837248 \h </w:instrText>
        </w:r>
        <w:r w:rsidR="00490283">
          <w:rPr>
            <w:noProof/>
            <w:webHidden/>
          </w:rPr>
        </w:r>
        <w:r w:rsidR="00490283">
          <w:rPr>
            <w:noProof/>
            <w:webHidden/>
          </w:rPr>
          <w:fldChar w:fldCharType="separate"/>
        </w:r>
        <w:r w:rsidR="00490283">
          <w:rPr>
            <w:noProof/>
            <w:webHidden/>
          </w:rPr>
          <w:t>107</w:t>
        </w:r>
        <w:r w:rsidR="00490283">
          <w:rPr>
            <w:noProof/>
            <w:webHidden/>
          </w:rPr>
          <w:fldChar w:fldCharType="end"/>
        </w:r>
      </w:hyperlink>
    </w:p>
    <w:p w14:paraId="6666E5A0" w14:textId="5F0A1D46" w:rsidR="00490283" w:rsidRDefault="00B25712">
      <w:pPr>
        <w:pStyle w:val="TableofFigures"/>
        <w:rPr>
          <w:rFonts w:asciiTheme="minorHAnsi" w:eastAsiaTheme="minorEastAsia" w:hAnsiTheme="minorHAnsi" w:cstheme="minorBidi"/>
          <w:b w:val="0"/>
          <w:noProof/>
          <w:szCs w:val="22"/>
          <w:lang w:val="de-DE"/>
        </w:rPr>
      </w:pPr>
      <w:hyperlink w:anchor="_Toc99837249" w:history="1">
        <w:r w:rsidR="00490283" w:rsidRPr="00B80F9A">
          <w:rPr>
            <w:rStyle w:val="Hyperlink"/>
            <w:rFonts w:eastAsia="MS Mincho"/>
            <w:noProof/>
          </w:rPr>
          <w:t>Table 104: Attributes of element &lt;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I Weld</w:t>
        </w:r>
        <w:r w:rsidR="00490283">
          <w:rPr>
            <w:noProof/>
            <w:webHidden/>
          </w:rPr>
          <w:tab/>
        </w:r>
        <w:r w:rsidR="00490283">
          <w:rPr>
            <w:noProof/>
            <w:webHidden/>
          </w:rPr>
          <w:fldChar w:fldCharType="begin"/>
        </w:r>
        <w:r w:rsidR="00490283">
          <w:rPr>
            <w:noProof/>
            <w:webHidden/>
          </w:rPr>
          <w:instrText xml:space="preserve"> PAGEREF _Toc99837249 \h </w:instrText>
        </w:r>
        <w:r w:rsidR="00490283">
          <w:rPr>
            <w:noProof/>
            <w:webHidden/>
          </w:rPr>
        </w:r>
        <w:r w:rsidR="00490283">
          <w:rPr>
            <w:noProof/>
            <w:webHidden/>
          </w:rPr>
          <w:fldChar w:fldCharType="separate"/>
        </w:r>
        <w:r w:rsidR="00490283">
          <w:rPr>
            <w:noProof/>
            <w:webHidden/>
          </w:rPr>
          <w:t>108</w:t>
        </w:r>
        <w:r w:rsidR="00490283">
          <w:rPr>
            <w:noProof/>
            <w:webHidden/>
          </w:rPr>
          <w:fldChar w:fldCharType="end"/>
        </w:r>
      </w:hyperlink>
    </w:p>
    <w:p w14:paraId="14842B68" w14:textId="27158FFB" w:rsidR="00490283" w:rsidRDefault="00B25712">
      <w:pPr>
        <w:pStyle w:val="TableofFigures"/>
        <w:rPr>
          <w:rFonts w:asciiTheme="minorHAnsi" w:eastAsiaTheme="minorEastAsia" w:hAnsiTheme="minorHAnsi" w:cstheme="minorBidi"/>
          <w:b w:val="0"/>
          <w:noProof/>
          <w:szCs w:val="22"/>
          <w:lang w:val="de-DE"/>
        </w:rPr>
      </w:pPr>
      <w:hyperlink w:anchor="_Toc99837250" w:history="1">
        <w:r w:rsidR="00490283" w:rsidRPr="00B80F9A">
          <w:rPr>
            <w:rStyle w:val="Hyperlink"/>
            <w:rFonts w:eastAsia="MS Mincho"/>
            <w:noProof/>
          </w:rPr>
          <w:t>Table 105: Parameters of Overlap Weld</w:t>
        </w:r>
        <w:r w:rsidR="00490283">
          <w:rPr>
            <w:noProof/>
            <w:webHidden/>
          </w:rPr>
          <w:tab/>
        </w:r>
        <w:r w:rsidR="00490283">
          <w:rPr>
            <w:noProof/>
            <w:webHidden/>
          </w:rPr>
          <w:fldChar w:fldCharType="begin"/>
        </w:r>
        <w:r w:rsidR="00490283">
          <w:rPr>
            <w:noProof/>
            <w:webHidden/>
          </w:rPr>
          <w:instrText xml:space="preserve"> PAGEREF _Toc99837250 \h </w:instrText>
        </w:r>
        <w:r w:rsidR="00490283">
          <w:rPr>
            <w:noProof/>
            <w:webHidden/>
          </w:rPr>
        </w:r>
        <w:r w:rsidR="00490283">
          <w:rPr>
            <w:noProof/>
            <w:webHidden/>
          </w:rPr>
          <w:fldChar w:fldCharType="separate"/>
        </w:r>
        <w:r w:rsidR="00490283">
          <w:rPr>
            <w:noProof/>
            <w:webHidden/>
          </w:rPr>
          <w:t>109</w:t>
        </w:r>
        <w:r w:rsidR="00490283">
          <w:rPr>
            <w:noProof/>
            <w:webHidden/>
          </w:rPr>
          <w:fldChar w:fldCharType="end"/>
        </w:r>
      </w:hyperlink>
    </w:p>
    <w:p w14:paraId="2D81E70F" w14:textId="066E1652" w:rsidR="00490283" w:rsidRDefault="00B25712">
      <w:pPr>
        <w:pStyle w:val="TableofFigures"/>
        <w:rPr>
          <w:rFonts w:asciiTheme="minorHAnsi" w:eastAsiaTheme="minorEastAsia" w:hAnsiTheme="minorHAnsi" w:cstheme="minorBidi"/>
          <w:b w:val="0"/>
          <w:noProof/>
          <w:szCs w:val="22"/>
          <w:lang w:val="de-DE"/>
        </w:rPr>
      </w:pPr>
      <w:hyperlink w:anchor="_Toc99837251" w:history="1">
        <w:r w:rsidR="00490283" w:rsidRPr="00B80F9A">
          <w:rPr>
            <w:rStyle w:val="Hyperlink"/>
            <w:rFonts w:eastAsia="MS Mincho"/>
            <w:noProof/>
          </w:rPr>
          <w:t>Table 106: Parameters of Single Sided Double Overlap Weld</w:t>
        </w:r>
        <w:r w:rsidR="00490283">
          <w:rPr>
            <w:noProof/>
            <w:webHidden/>
          </w:rPr>
          <w:tab/>
        </w:r>
        <w:r w:rsidR="00490283">
          <w:rPr>
            <w:noProof/>
            <w:webHidden/>
          </w:rPr>
          <w:fldChar w:fldCharType="begin"/>
        </w:r>
        <w:r w:rsidR="00490283">
          <w:rPr>
            <w:noProof/>
            <w:webHidden/>
          </w:rPr>
          <w:instrText xml:space="preserve"> PAGEREF _Toc99837251 \h </w:instrText>
        </w:r>
        <w:r w:rsidR="00490283">
          <w:rPr>
            <w:noProof/>
            <w:webHidden/>
          </w:rPr>
        </w:r>
        <w:r w:rsidR="00490283">
          <w:rPr>
            <w:noProof/>
            <w:webHidden/>
          </w:rPr>
          <w:fldChar w:fldCharType="separate"/>
        </w:r>
        <w:r w:rsidR="00490283">
          <w:rPr>
            <w:noProof/>
            <w:webHidden/>
          </w:rPr>
          <w:t>110</w:t>
        </w:r>
        <w:r w:rsidR="00490283">
          <w:rPr>
            <w:noProof/>
            <w:webHidden/>
          </w:rPr>
          <w:fldChar w:fldCharType="end"/>
        </w:r>
      </w:hyperlink>
    </w:p>
    <w:p w14:paraId="6B89FFB7" w14:textId="7E4F687F" w:rsidR="00490283" w:rsidRDefault="00B25712">
      <w:pPr>
        <w:pStyle w:val="TableofFigures"/>
        <w:rPr>
          <w:rFonts w:asciiTheme="minorHAnsi" w:eastAsiaTheme="minorEastAsia" w:hAnsiTheme="minorHAnsi" w:cstheme="minorBidi"/>
          <w:b w:val="0"/>
          <w:noProof/>
          <w:szCs w:val="22"/>
          <w:lang w:val="de-DE"/>
        </w:rPr>
      </w:pPr>
      <w:hyperlink w:anchor="_Toc99837252" w:history="1">
        <w:r w:rsidR="00490283" w:rsidRPr="00B80F9A">
          <w:rPr>
            <w:rStyle w:val="Hyperlink"/>
            <w:rFonts w:eastAsia="MS Mincho"/>
            <w:noProof/>
          </w:rPr>
          <w:t>Table 107: Parameters of Double-Sided Double Overlap Weld</w:t>
        </w:r>
        <w:r w:rsidR="00490283">
          <w:rPr>
            <w:noProof/>
            <w:webHidden/>
          </w:rPr>
          <w:tab/>
        </w:r>
        <w:r w:rsidR="00490283">
          <w:rPr>
            <w:noProof/>
            <w:webHidden/>
          </w:rPr>
          <w:fldChar w:fldCharType="begin"/>
        </w:r>
        <w:r w:rsidR="00490283">
          <w:rPr>
            <w:noProof/>
            <w:webHidden/>
          </w:rPr>
          <w:instrText xml:space="preserve"> PAGEREF _Toc99837252 \h </w:instrText>
        </w:r>
        <w:r w:rsidR="00490283">
          <w:rPr>
            <w:noProof/>
            <w:webHidden/>
          </w:rPr>
        </w:r>
        <w:r w:rsidR="00490283">
          <w:rPr>
            <w:noProof/>
            <w:webHidden/>
          </w:rPr>
          <w:fldChar w:fldCharType="separate"/>
        </w:r>
        <w:r w:rsidR="00490283">
          <w:rPr>
            <w:noProof/>
            <w:webHidden/>
          </w:rPr>
          <w:t>111</w:t>
        </w:r>
        <w:r w:rsidR="00490283">
          <w:rPr>
            <w:noProof/>
            <w:webHidden/>
          </w:rPr>
          <w:fldChar w:fldCharType="end"/>
        </w:r>
      </w:hyperlink>
    </w:p>
    <w:p w14:paraId="28240472" w14:textId="37AC81D6" w:rsidR="00490283" w:rsidRDefault="00B25712">
      <w:pPr>
        <w:pStyle w:val="TableofFigures"/>
        <w:rPr>
          <w:rFonts w:asciiTheme="minorHAnsi" w:eastAsiaTheme="minorEastAsia" w:hAnsiTheme="minorHAnsi" w:cstheme="minorBidi"/>
          <w:b w:val="0"/>
          <w:noProof/>
          <w:szCs w:val="22"/>
          <w:lang w:val="de-DE"/>
        </w:rPr>
      </w:pPr>
      <w:hyperlink w:anchor="_Toc99837253" w:history="1">
        <w:r w:rsidR="00490283" w:rsidRPr="00B80F9A">
          <w:rPr>
            <w:rStyle w:val="Hyperlink"/>
            <w:rFonts w:eastAsia="MS Mincho"/>
            <w:noProof/>
          </w:rPr>
          <w:t>Table 108: Attributes of element &lt;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Overlap Weld</w:t>
        </w:r>
        <w:r w:rsidR="00490283">
          <w:rPr>
            <w:noProof/>
            <w:webHidden/>
          </w:rPr>
          <w:tab/>
        </w:r>
        <w:r w:rsidR="00490283">
          <w:rPr>
            <w:noProof/>
            <w:webHidden/>
          </w:rPr>
          <w:fldChar w:fldCharType="begin"/>
        </w:r>
        <w:r w:rsidR="00490283">
          <w:rPr>
            <w:noProof/>
            <w:webHidden/>
          </w:rPr>
          <w:instrText xml:space="preserve"> PAGEREF _Toc99837253 \h </w:instrText>
        </w:r>
        <w:r w:rsidR="00490283">
          <w:rPr>
            <w:noProof/>
            <w:webHidden/>
          </w:rPr>
        </w:r>
        <w:r w:rsidR="00490283">
          <w:rPr>
            <w:noProof/>
            <w:webHidden/>
          </w:rPr>
          <w:fldChar w:fldCharType="separate"/>
        </w:r>
        <w:r w:rsidR="00490283">
          <w:rPr>
            <w:noProof/>
            <w:webHidden/>
          </w:rPr>
          <w:t>112</w:t>
        </w:r>
        <w:r w:rsidR="00490283">
          <w:rPr>
            <w:noProof/>
            <w:webHidden/>
          </w:rPr>
          <w:fldChar w:fldCharType="end"/>
        </w:r>
      </w:hyperlink>
    </w:p>
    <w:p w14:paraId="08CB51B9" w14:textId="4A870047" w:rsidR="00490283" w:rsidRDefault="00B25712">
      <w:pPr>
        <w:pStyle w:val="TableofFigures"/>
        <w:rPr>
          <w:rFonts w:asciiTheme="minorHAnsi" w:eastAsiaTheme="minorEastAsia" w:hAnsiTheme="minorHAnsi" w:cstheme="minorBidi"/>
          <w:b w:val="0"/>
          <w:noProof/>
          <w:szCs w:val="22"/>
          <w:lang w:val="de-DE"/>
        </w:rPr>
      </w:pPr>
      <w:hyperlink w:anchor="_Toc99837254" w:history="1">
        <w:r w:rsidR="00490283" w:rsidRPr="00B80F9A">
          <w:rPr>
            <w:rStyle w:val="Hyperlink"/>
            <w:rFonts w:eastAsia="MS Mincho"/>
            <w:noProof/>
          </w:rPr>
          <w:t>Table 109: Attributes of element &lt;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Overlap Weld</w:t>
        </w:r>
        <w:r w:rsidR="00490283">
          <w:rPr>
            <w:noProof/>
            <w:webHidden/>
          </w:rPr>
          <w:tab/>
        </w:r>
        <w:r w:rsidR="00490283">
          <w:rPr>
            <w:noProof/>
            <w:webHidden/>
          </w:rPr>
          <w:fldChar w:fldCharType="begin"/>
        </w:r>
        <w:r w:rsidR="00490283">
          <w:rPr>
            <w:noProof/>
            <w:webHidden/>
          </w:rPr>
          <w:instrText xml:space="preserve"> PAGEREF _Toc99837254 \h </w:instrText>
        </w:r>
        <w:r w:rsidR="00490283">
          <w:rPr>
            <w:noProof/>
            <w:webHidden/>
          </w:rPr>
        </w:r>
        <w:r w:rsidR="00490283">
          <w:rPr>
            <w:noProof/>
            <w:webHidden/>
          </w:rPr>
          <w:fldChar w:fldCharType="separate"/>
        </w:r>
        <w:r w:rsidR="00490283">
          <w:rPr>
            <w:noProof/>
            <w:webHidden/>
          </w:rPr>
          <w:t>113</w:t>
        </w:r>
        <w:r w:rsidR="00490283">
          <w:rPr>
            <w:noProof/>
            <w:webHidden/>
          </w:rPr>
          <w:fldChar w:fldCharType="end"/>
        </w:r>
      </w:hyperlink>
    </w:p>
    <w:p w14:paraId="7B0AE48B" w14:textId="6365988B" w:rsidR="00490283" w:rsidRDefault="00B25712">
      <w:pPr>
        <w:pStyle w:val="TableofFigures"/>
        <w:rPr>
          <w:rFonts w:asciiTheme="minorHAnsi" w:eastAsiaTheme="minorEastAsia" w:hAnsiTheme="minorHAnsi" w:cstheme="minorBidi"/>
          <w:b w:val="0"/>
          <w:noProof/>
          <w:szCs w:val="22"/>
          <w:lang w:val="de-DE"/>
        </w:rPr>
      </w:pPr>
      <w:hyperlink w:anchor="_Toc99837255" w:history="1">
        <w:r w:rsidR="00490283" w:rsidRPr="00B80F9A">
          <w:rPr>
            <w:rStyle w:val="Hyperlink"/>
            <w:rFonts w:eastAsia="MS Mincho"/>
            <w:noProof/>
          </w:rPr>
          <w:t>Table 110: Parameters of Y-Joint</w:t>
        </w:r>
        <w:r w:rsidR="00490283">
          <w:rPr>
            <w:noProof/>
            <w:webHidden/>
          </w:rPr>
          <w:tab/>
        </w:r>
        <w:r w:rsidR="00490283">
          <w:rPr>
            <w:noProof/>
            <w:webHidden/>
          </w:rPr>
          <w:fldChar w:fldCharType="begin"/>
        </w:r>
        <w:r w:rsidR="00490283">
          <w:rPr>
            <w:noProof/>
            <w:webHidden/>
          </w:rPr>
          <w:instrText xml:space="preserve"> PAGEREF _Toc99837255 \h </w:instrText>
        </w:r>
        <w:r w:rsidR="00490283">
          <w:rPr>
            <w:noProof/>
            <w:webHidden/>
          </w:rPr>
        </w:r>
        <w:r w:rsidR="00490283">
          <w:rPr>
            <w:noProof/>
            <w:webHidden/>
          </w:rPr>
          <w:fldChar w:fldCharType="separate"/>
        </w:r>
        <w:r w:rsidR="00490283">
          <w:rPr>
            <w:noProof/>
            <w:webHidden/>
          </w:rPr>
          <w:t>114</w:t>
        </w:r>
        <w:r w:rsidR="00490283">
          <w:rPr>
            <w:noProof/>
            <w:webHidden/>
          </w:rPr>
          <w:fldChar w:fldCharType="end"/>
        </w:r>
      </w:hyperlink>
    </w:p>
    <w:p w14:paraId="6BEEAD7E" w14:textId="32197050" w:rsidR="00490283" w:rsidRDefault="00B25712">
      <w:pPr>
        <w:pStyle w:val="TableofFigures"/>
        <w:rPr>
          <w:rFonts w:asciiTheme="minorHAnsi" w:eastAsiaTheme="minorEastAsia" w:hAnsiTheme="minorHAnsi" w:cstheme="minorBidi"/>
          <w:b w:val="0"/>
          <w:noProof/>
          <w:szCs w:val="22"/>
          <w:lang w:val="de-DE"/>
        </w:rPr>
      </w:pPr>
      <w:hyperlink w:anchor="_Toc99837256" w:history="1">
        <w:r w:rsidR="00490283" w:rsidRPr="00B80F9A">
          <w:rPr>
            <w:rStyle w:val="Hyperlink"/>
            <w:rFonts w:eastAsia="MS Mincho"/>
            <w:noProof/>
          </w:rPr>
          <w:t>Table 111: Attributes of element &lt;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Y Joint</w:t>
        </w:r>
        <w:r w:rsidR="00490283">
          <w:rPr>
            <w:noProof/>
            <w:webHidden/>
          </w:rPr>
          <w:tab/>
        </w:r>
        <w:r w:rsidR="00490283">
          <w:rPr>
            <w:noProof/>
            <w:webHidden/>
          </w:rPr>
          <w:fldChar w:fldCharType="begin"/>
        </w:r>
        <w:r w:rsidR="00490283">
          <w:rPr>
            <w:noProof/>
            <w:webHidden/>
          </w:rPr>
          <w:instrText xml:space="preserve"> PAGEREF _Toc99837256 \h </w:instrText>
        </w:r>
        <w:r w:rsidR="00490283">
          <w:rPr>
            <w:noProof/>
            <w:webHidden/>
          </w:rPr>
        </w:r>
        <w:r w:rsidR="00490283">
          <w:rPr>
            <w:noProof/>
            <w:webHidden/>
          </w:rPr>
          <w:fldChar w:fldCharType="separate"/>
        </w:r>
        <w:r w:rsidR="00490283">
          <w:rPr>
            <w:noProof/>
            <w:webHidden/>
          </w:rPr>
          <w:t>115</w:t>
        </w:r>
        <w:r w:rsidR="00490283">
          <w:rPr>
            <w:noProof/>
            <w:webHidden/>
          </w:rPr>
          <w:fldChar w:fldCharType="end"/>
        </w:r>
      </w:hyperlink>
    </w:p>
    <w:p w14:paraId="3E82A47F" w14:textId="4FDC0CCA" w:rsidR="00490283" w:rsidRDefault="00B25712">
      <w:pPr>
        <w:pStyle w:val="TableofFigures"/>
        <w:rPr>
          <w:rFonts w:asciiTheme="minorHAnsi" w:eastAsiaTheme="minorEastAsia" w:hAnsiTheme="minorHAnsi" w:cstheme="minorBidi"/>
          <w:b w:val="0"/>
          <w:noProof/>
          <w:szCs w:val="22"/>
          <w:lang w:val="de-DE"/>
        </w:rPr>
      </w:pPr>
      <w:hyperlink w:anchor="_Toc99837257" w:history="1">
        <w:r w:rsidR="00490283" w:rsidRPr="00B80F9A">
          <w:rPr>
            <w:rStyle w:val="Hyperlink"/>
            <w:rFonts w:eastAsia="MS Mincho"/>
            <w:noProof/>
          </w:rPr>
          <w:t xml:space="preserve">Table 112: Value Dependency of Attribute </w:t>
        </w:r>
        <w:r w:rsidR="00490283" w:rsidRPr="00B80F9A">
          <w:rPr>
            <w:rStyle w:val="Hyperlink"/>
            <w:rFonts w:ascii="Courier New" w:eastAsia="MS Mincho" w:hAnsi="Courier New" w:cs="Courier New"/>
            <w:bCs/>
            <w:noProof/>
          </w:rPr>
          <w:t>thickness</w:t>
        </w:r>
        <w:r w:rsidR="00490283">
          <w:rPr>
            <w:noProof/>
            <w:webHidden/>
          </w:rPr>
          <w:tab/>
        </w:r>
        <w:r w:rsidR="00490283">
          <w:rPr>
            <w:noProof/>
            <w:webHidden/>
          </w:rPr>
          <w:fldChar w:fldCharType="begin"/>
        </w:r>
        <w:r w:rsidR="00490283">
          <w:rPr>
            <w:noProof/>
            <w:webHidden/>
          </w:rPr>
          <w:instrText xml:space="preserve"> PAGEREF _Toc99837257 \h </w:instrText>
        </w:r>
        <w:r w:rsidR="00490283">
          <w:rPr>
            <w:noProof/>
            <w:webHidden/>
          </w:rPr>
        </w:r>
        <w:r w:rsidR="00490283">
          <w:rPr>
            <w:noProof/>
            <w:webHidden/>
          </w:rPr>
          <w:fldChar w:fldCharType="separate"/>
        </w:r>
        <w:r w:rsidR="00490283">
          <w:rPr>
            <w:noProof/>
            <w:webHidden/>
          </w:rPr>
          <w:t>116</w:t>
        </w:r>
        <w:r w:rsidR="00490283">
          <w:rPr>
            <w:noProof/>
            <w:webHidden/>
          </w:rPr>
          <w:fldChar w:fldCharType="end"/>
        </w:r>
      </w:hyperlink>
    </w:p>
    <w:p w14:paraId="34ED815E" w14:textId="50BA8F3E" w:rsidR="00490283" w:rsidRDefault="00B25712">
      <w:pPr>
        <w:pStyle w:val="TableofFigures"/>
        <w:rPr>
          <w:rFonts w:asciiTheme="minorHAnsi" w:eastAsiaTheme="minorEastAsia" w:hAnsiTheme="minorHAnsi" w:cstheme="minorBidi"/>
          <w:b w:val="0"/>
          <w:noProof/>
          <w:szCs w:val="22"/>
          <w:lang w:val="de-DE"/>
        </w:rPr>
      </w:pPr>
      <w:hyperlink w:anchor="_Toc99837258" w:history="1">
        <w:r w:rsidR="00490283" w:rsidRPr="00B80F9A">
          <w:rPr>
            <w:rStyle w:val="Hyperlink"/>
            <w:rFonts w:eastAsia="MS Mincho"/>
            <w:noProof/>
          </w:rPr>
          <w:t xml:space="preserve">Table 113: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Y-Joint</w:t>
        </w:r>
        <w:r w:rsidR="00490283">
          <w:rPr>
            <w:noProof/>
            <w:webHidden/>
          </w:rPr>
          <w:tab/>
        </w:r>
        <w:r w:rsidR="00490283">
          <w:rPr>
            <w:noProof/>
            <w:webHidden/>
          </w:rPr>
          <w:fldChar w:fldCharType="begin"/>
        </w:r>
        <w:r w:rsidR="00490283">
          <w:rPr>
            <w:noProof/>
            <w:webHidden/>
          </w:rPr>
          <w:instrText xml:space="preserve"> PAGEREF _Toc99837258 \h </w:instrText>
        </w:r>
        <w:r w:rsidR="00490283">
          <w:rPr>
            <w:noProof/>
            <w:webHidden/>
          </w:rPr>
        </w:r>
        <w:r w:rsidR="00490283">
          <w:rPr>
            <w:noProof/>
            <w:webHidden/>
          </w:rPr>
          <w:fldChar w:fldCharType="separate"/>
        </w:r>
        <w:r w:rsidR="00490283">
          <w:rPr>
            <w:noProof/>
            <w:webHidden/>
          </w:rPr>
          <w:t>117</w:t>
        </w:r>
        <w:r w:rsidR="00490283">
          <w:rPr>
            <w:noProof/>
            <w:webHidden/>
          </w:rPr>
          <w:fldChar w:fldCharType="end"/>
        </w:r>
      </w:hyperlink>
    </w:p>
    <w:p w14:paraId="1688B5D6" w14:textId="69B13292" w:rsidR="00490283" w:rsidRDefault="00B25712">
      <w:pPr>
        <w:pStyle w:val="TableofFigures"/>
        <w:rPr>
          <w:rFonts w:asciiTheme="minorHAnsi" w:eastAsiaTheme="minorEastAsia" w:hAnsiTheme="minorHAnsi" w:cstheme="minorBidi"/>
          <w:b w:val="0"/>
          <w:noProof/>
          <w:szCs w:val="22"/>
          <w:lang w:val="de-DE"/>
        </w:rPr>
      </w:pPr>
      <w:hyperlink w:anchor="_Toc99837259" w:history="1">
        <w:r w:rsidR="00490283" w:rsidRPr="00B80F9A">
          <w:rPr>
            <w:rStyle w:val="Hyperlink"/>
            <w:rFonts w:eastAsia="MS Mincho"/>
            <w:noProof/>
          </w:rPr>
          <w:t>Table 114: Parameters of K-Joint</w:t>
        </w:r>
        <w:r w:rsidR="00490283">
          <w:rPr>
            <w:noProof/>
            <w:webHidden/>
          </w:rPr>
          <w:tab/>
        </w:r>
        <w:r w:rsidR="00490283">
          <w:rPr>
            <w:noProof/>
            <w:webHidden/>
          </w:rPr>
          <w:fldChar w:fldCharType="begin"/>
        </w:r>
        <w:r w:rsidR="00490283">
          <w:rPr>
            <w:noProof/>
            <w:webHidden/>
          </w:rPr>
          <w:instrText xml:space="preserve"> PAGEREF _Toc99837259 \h </w:instrText>
        </w:r>
        <w:r w:rsidR="00490283">
          <w:rPr>
            <w:noProof/>
            <w:webHidden/>
          </w:rPr>
        </w:r>
        <w:r w:rsidR="00490283">
          <w:rPr>
            <w:noProof/>
            <w:webHidden/>
          </w:rPr>
          <w:fldChar w:fldCharType="separate"/>
        </w:r>
        <w:r w:rsidR="00490283">
          <w:rPr>
            <w:noProof/>
            <w:webHidden/>
          </w:rPr>
          <w:t>118</w:t>
        </w:r>
        <w:r w:rsidR="00490283">
          <w:rPr>
            <w:noProof/>
            <w:webHidden/>
          </w:rPr>
          <w:fldChar w:fldCharType="end"/>
        </w:r>
      </w:hyperlink>
    </w:p>
    <w:p w14:paraId="15B49F8C" w14:textId="158370D4" w:rsidR="00490283" w:rsidRDefault="00B25712">
      <w:pPr>
        <w:pStyle w:val="TableofFigures"/>
        <w:rPr>
          <w:rFonts w:asciiTheme="minorHAnsi" w:eastAsiaTheme="minorEastAsia" w:hAnsiTheme="minorHAnsi" w:cstheme="minorBidi"/>
          <w:b w:val="0"/>
          <w:noProof/>
          <w:szCs w:val="22"/>
          <w:lang w:val="de-DE"/>
        </w:rPr>
      </w:pPr>
      <w:hyperlink w:anchor="_Toc99837260" w:history="1">
        <w:r w:rsidR="00490283" w:rsidRPr="00B80F9A">
          <w:rPr>
            <w:rStyle w:val="Hyperlink"/>
            <w:rFonts w:eastAsia="MS Mincho"/>
            <w:noProof/>
          </w:rPr>
          <w:t xml:space="preserve">Table 115: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K Joint</w:t>
        </w:r>
        <w:r w:rsidR="00490283">
          <w:rPr>
            <w:noProof/>
            <w:webHidden/>
          </w:rPr>
          <w:tab/>
        </w:r>
        <w:r w:rsidR="00490283">
          <w:rPr>
            <w:noProof/>
            <w:webHidden/>
          </w:rPr>
          <w:fldChar w:fldCharType="begin"/>
        </w:r>
        <w:r w:rsidR="00490283">
          <w:rPr>
            <w:noProof/>
            <w:webHidden/>
          </w:rPr>
          <w:instrText xml:space="preserve"> PAGEREF _Toc99837260 \h </w:instrText>
        </w:r>
        <w:r w:rsidR="00490283">
          <w:rPr>
            <w:noProof/>
            <w:webHidden/>
          </w:rPr>
        </w:r>
        <w:r w:rsidR="00490283">
          <w:rPr>
            <w:noProof/>
            <w:webHidden/>
          </w:rPr>
          <w:fldChar w:fldCharType="separate"/>
        </w:r>
        <w:r w:rsidR="00490283">
          <w:rPr>
            <w:noProof/>
            <w:webHidden/>
          </w:rPr>
          <w:t>119</w:t>
        </w:r>
        <w:r w:rsidR="00490283">
          <w:rPr>
            <w:noProof/>
            <w:webHidden/>
          </w:rPr>
          <w:fldChar w:fldCharType="end"/>
        </w:r>
      </w:hyperlink>
    </w:p>
    <w:p w14:paraId="4D59784E" w14:textId="2E548936" w:rsidR="00490283" w:rsidRDefault="00B25712">
      <w:pPr>
        <w:pStyle w:val="TableofFigures"/>
        <w:rPr>
          <w:rFonts w:asciiTheme="minorHAnsi" w:eastAsiaTheme="minorEastAsia" w:hAnsiTheme="minorHAnsi" w:cstheme="minorBidi"/>
          <w:b w:val="0"/>
          <w:noProof/>
          <w:szCs w:val="22"/>
          <w:lang w:val="de-DE"/>
        </w:rPr>
      </w:pPr>
      <w:hyperlink w:anchor="_Toc99837261" w:history="1">
        <w:r w:rsidR="00490283" w:rsidRPr="00B80F9A">
          <w:rPr>
            <w:rStyle w:val="Hyperlink"/>
            <w:rFonts w:eastAsia="MS Mincho"/>
            <w:noProof/>
          </w:rPr>
          <w:t xml:space="preserve">Table 116: Value Dependency of Attribute </w:t>
        </w:r>
        <w:r w:rsidR="00490283" w:rsidRPr="00B80F9A">
          <w:rPr>
            <w:rStyle w:val="Hyperlink"/>
            <w:rFonts w:ascii="Courier New" w:eastAsia="MS Mincho" w:hAnsi="Courier New" w:cs="Courier New"/>
            <w:bCs/>
            <w:noProof/>
          </w:rPr>
          <w:t>thickness</w:t>
        </w:r>
        <w:r w:rsidR="00490283">
          <w:rPr>
            <w:noProof/>
            <w:webHidden/>
          </w:rPr>
          <w:tab/>
        </w:r>
        <w:r w:rsidR="00490283">
          <w:rPr>
            <w:noProof/>
            <w:webHidden/>
          </w:rPr>
          <w:fldChar w:fldCharType="begin"/>
        </w:r>
        <w:r w:rsidR="00490283">
          <w:rPr>
            <w:noProof/>
            <w:webHidden/>
          </w:rPr>
          <w:instrText xml:space="preserve"> PAGEREF _Toc99837261 \h </w:instrText>
        </w:r>
        <w:r w:rsidR="00490283">
          <w:rPr>
            <w:noProof/>
            <w:webHidden/>
          </w:rPr>
        </w:r>
        <w:r w:rsidR="00490283">
          <w:rPr>
            <w:noProof/>
            <w:webHidden/>
          </w:rPr>
          <w:fldChar w:fldCharType="separate"/>
        </w:r>
        <w:r w:rsidR="00490283">
          <w:rPr>
            <w:noProof/>
            <w:webHidden/>
          </w:rPr>
          <w:t>119</w:t>
        </w:r>
        <w:r w:rsidR="00490283">
          <w:rPr>
            <w:noProof/>
            <w:webHidden/>
          </w:rPr>
          <w:fldChar w:fldCharType="end"/>
        </w:r>
      </w:hyperlink>
    </w:p>
    <w:p w14:paraId="7C6915E2" w14:textId="52790A31" w:rsidR="00490283" w:rsidRDefault="00B25712">
      <w:pPr>
        <w:pStyle w:val="TableofFigures"/>
        <w:rPr>
          <w:rFonts w:asciiTheme="minorHAnsi" w:eastAsiaTheme="minorEastAsia" w:hAnsiTheme="minorHAnsi" w:cstheme="minorBidi"/>
          <w:b w:val="0"/>
          <w:noProof/>
          <w:szCs w:val="22"/>
          <w:lang w:val="de-DE"/>
        </w:rPr>
      </w:pPr>
      <w:hyperlink w:anchor="_Toc99837262" w:history="1">
        <w:r w:rsidR="00490283" w:rsidRPr="00B80F9A">
          <w:rPr>
            <w:rStyle w:val="Hyperlink"/>
            <w:rFonts w:eastAsia="MS Mincho"/>
            <w:noProof/>
          </w:rPr>
          <w:t>Table 117: Attributes of element &lt;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K Joint</w:t>
        </w:r>
        <w:r w:rsidR="00490283">
          <w:rPr>
            <w:noProof/>
            <w:webHidden/>
          </w:rPr>
          <w:tab/>
        </w:r>
        <w:r w:rsidR="00490283">
          <w:rPr>
            <w:noProof/>
            <w:webHidden/>
          </w:rPr>
          <w:fldChar w:fldCharType="begin"/>
        </w:r>
        <w:r w:rsidR="00490283">
          <w:rPr>
            <w:noProof/>
            <w:webHidden/>
          </w:rPr>
          <w:instrText xml:space="preserve"> PAGEREF _Toc99837262 \h </w:instrText>
        </w:r>
        <w:r w:rsidR="00490283">
          <w:rPr>
            <w:noProof/>
            <w:webHidden/>
          </w:rPr>
        </w:r>
        <w:r w:rsidR="00490283">
          <w:rPr>
            <w:noProof/>
            <w:webHidden/>
          </w:rPr>
          <w:fldChar w:fldCharType="separate"/>
        </w:r>
        <w:r w:rsidR="00490283">
          <w:rPr>
            <w:noProof/>
            <w:webHidden/>
          </w:rPr>
          <w:t>121</w:t>
        </w:r>
        <w:r w:rsidR="00490283">
          <w:rPr>
            <w:noProof/>
            <w:webHidden/>
          </w:rPr>
          <w:fldChar w:fldCharType="end"/>
        </w:r>
      </w:hyperlink>
    </w:p>
    <w:p w14:paraId="66797F3A" w14:textId="63B2A1AC" w:rsidR="00490283" w:rsidRDefault="00B25712">
      <w:pPr>
        <w:pStyle w:val="TableofFigures"/>
        <w:rPr>
          <w:rFonts w:asciiTheme="minorHAnsi" w:eastAsiaTheme="minorEastAsia" w:hAnsiTheme="minorHAnsi" w:cstheme="minorBidi"/>
          <w:b w:val="0"/>
          <w:noProof/>
          <w:szCs w:val="22"/>
          <w:lang w:val="de-DE"/>
        </w:rPr>
      </w:pPr>
      <w:hyperlink w:anchor="_Toc99837263" w:history="1">
        <w:r w:rsidR="00490283" w:rsidRPr="00B80F9A">
          <w:rPr>
            <w:rStyle w:val="Hyperlink"/>
            <w:rFonts w:eastAsia="MS Mincho"/>
            <w:noProof/>
          </w:rPr>
          <w:t>Table 118: Parameters of Cruciform Joint</w:t>
        </w:r>
        <w:r w:rsidR="00490283">
          <w:rPr>
            <w:noProof/>
            <w:webHidden/>
          </w:rPr>
          <w:tab/>
        </w:r>
        <w:r w:rsidR="00490283">
          <w:rPr>
            <w:noProof/>
            <w:webHidden/>
          </w:rPr>
          <w:fldChar w:fldCharType="begin"/>
        </w:r>
        <w:r w:rsidR="00490283">
          <w:rPr>
            <w:noProof/>
            <w:webHidden/>
          </w:rPr>
          <w:instrText xml:space="preserve"> PAGEREF _Toc99837263 \h </w:instrText>
        </w:r>
        <w:r w:rsidR="00490283">
          <w:rPr>
            <w:noProof/>
            <w:webHidden/>
          </w:rPr>
        </w:r>
        <w:r w:rsidR="00490283">
          <w:rPr>
            <w:noProof/>
            <w:webHidden/>
          </w:rPr>
          <w:fldChar w:fldCharType="separate"/>
        </w:r>
        <w:r w:rsidR="00490283">
          <w:rPr>
            <w:noProof/>
            <w:webHidden/>
          </w:rPr>
          <w:t>122</w:t>
        </w:r>
        <w:r w:rsidR="00490283">
          <w:rPr>
            <w:noProof/>
            <w:webHidden/>
          </w:rPr>
          <w:fldChar w:fldCharType="end"/>
        </w:r>
      </w:hyperlink>
    </w:p>
    <w:p w14:paraId="5E12C549" w14:textId="0698F6FD" w:rsidR="00490283" w:rsidRDefault="00B25712">
      <w:pPr>
        <w:pStyle w:val="TableofFigures"/>
        <w:rPr>
          <w:rFonts w:asciiTheme="minorHAnsi" w:eastAsiaTheme="minorEastAsia" w:hAnsiTheme="minorHAnsi" w:cstheme="minorBidi"/>
          <w:b w:val="0"/>
          <w:noProof/>
          <w:szCs w:val="22"/>
          <w:lang w:val="de-DE"/>
        </w:rPr>
      </w:pPr>
      <w:hyperlink w:anchor="_Toc99837264" w:history="1">
        <w:r w:rsidR="00490283" w:rsidRPr="00B80F9A">
          <w:rPr>
            <w:rStyle w:val="Hyperlink"/>
            <w:rFonts w:eastAsia="MS Mincho"/>
            <w:noProof/>
          </w:rPr>
          <w:t xml:space="preserve">Table 119: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Cruciform Joint</w:t>
        </w:r>
        <w:r w:rsidR="00490283">
          <w:rPr>
            <w:noProof/>
            <w:webHidden/>
          </w:rPr>
          <w:tab/>
        </w:r>
        <w:r w:rsidR="00490283">
          <w:rPr>
            <w:noProof/>
            <w:webHidden/>
          </w:rPr>
          <w:fldChar w:fldCharType="begin"/>
        </w:r>
        <w:r w:rsidR="00490283">
          <w:rPr>
            <w:noProof/>
            <w:webHidden/>
          </w:rPr>
          <w:instrText xml:space="preserve"> PAGEREF _Toc99837264 \h </w:instrText>
        </w:r>
        <w:r w:rsidR="00490283">
          <w:rPr>
            <w:noProof/>
            <w:webHidden/>
          </w:rPr>
        </w:r>
        <w:r w:rsidR="00490283">
          <w:rPr>
            <w:noProof/>
            <w:webHidden/>
          </w:rPr>
          <w:fldChar w:fldCharType="separate"/>
        </w:r>
        <w:r w:rsidR="00490283">
          <w:rPr>
            <w:noProof/>
            <w:webHidden/>
          </w:rPr>
          <w:t>122</w:t>
        </w:r>
        <w:r w:rsidR="00490283">
          <w:rPr>
            <w:noProof/>
            <w:webHidden/>
          </w:rPr>
          <w:fldChar w:fldCharType="end"/>
        </w:r>
      </w:hyperlink>
    </w:p>
    <w:p w14:paraId="11276CF8" w14:textId="627B98D9" w:rsidR="00490283" w:rsidRDefault="00B25712">
      <w:pPr>
        <w:pStyle w:val="TableofFigures"/>
        <w:rPr>
          <w:rFonts w:asciiTheme="minorHAnsi" w:eastAsiaTheme="minorEastAsia" w:hAnsiTheme="minorHAnsi" w:cstheme="minorBidi"/>
          <w:b w:val="0"/>
          <w:noProof/>
          <w:szCs w:val="22"/>
          <w:lang w:val="de-DE"/>
        </w:rPr>
      </w:pPr>
      <w:hyperlink w:anchor="_Toc99837265" w:history="1">
        <w:r w:rsidR="00490283" w:rsidRPr="00B80F9A">
          <w:rPr>
            <w:rStyle w:val="Hyperlink"/>
            <w:rFonts w:eastAsia="MS Mincho"/>
            <w:noProof/>
          </w:rPr>
          <w:t xml:space="preserve">Table 120: Value Dependency of Attribute </w:t>
        </w:r>
        <w:r w:rsidR="00490283" w:rsidRPr="00B80F9A">
          <w:rPr>
            <w:rStyle w:val="Hyperlink"/>
            <w:rFonts w:ascii="Courier New" w:eastAsia="MS Mincho" w:hAnsi="Courier New" w:cs="Courier New"/>
            <w:bCs/>
            <w:noProof/>
          </w:rPr>
          <w:t>thickness</w:t>
        </w:r>
        <w:r w:rsidR="00490283">
          <w:rPr>
            <w:noProof/>
            <w:webHidden/>
          </w:rPr>
          <w:tab/>
        </w:r>
        <w:r w:rsidR="00490283">
          <w:rPr>
            <w:noProof/>
            <w:webHidden/>
          </w:rPr>
          <w:fldChar w:fldCharType="begin"/>
        </w:r>
        <w:r w:rsidR="00490283">
          <w:rPr>
            <w:noProof/>
            <w:webHidden/>
          </w:rPr>
          <w:instrText xml:space="preserve"> PAGEREF _Toc99837265 \h </w:instrText>
        </w:r>
        <w:r w:rsidR="00490283">
          <w:rPr>
            <w:noProof/>
            <w:webHidden/>
          </w:rPr>
        </w:r>
        <w:r w:rsidR="00490283">
          <w:rPr>
            <w:noProof/>
            <w:webHidden/>
          </w:rPr>
          <w:fldChar w:fldCharType="separate"/>
        </w:r>
        <w:r w:rsidR="00490283">
          <w:rPr>
            <w:noProof/>
            <w:webHidden/>
          </w:rPr>
          <w:t>123</w:t>
        </w:r>
        <w:r w:rsidR="00490283">
          <w:rPr>
            <w:noProof/>
            <w:webHidden/>
          </w:rPr>
          <w:fldChar w:fldCharType="end"/>
        </w:r>
      </w:hyperlink>
    </w:p>
    <w:p w14:paraId="308C2BB4" w14:textId="02315144" w:rsidR="00490283" w:rsidRDefault="00B25712">
      <w:pPr>
        <w:pStyle w:val="TableofFigures"/>
        <w:rPr>
          <w:rFonts w:asciiTheme="minorHAnsi" w:eastAsiaTheme="minorEastAsia" w:hAnsiTheme="minorHAnsi" w:cstheme="minorBidi"/>
          <w:b w:val="0"/>
          <w:noProof/>
          <w:szCs w:val="22"/>
          <w:lang w:val="de-DE"/>
        </w:rPr>
      </w:pPr>
      <w:hyperlink w:anchor="_Toc99837266" w:history="1">
        <w:r w:rsidR="00490283" w:rsidRPr="00B80F9A">
          <w:rPr>
            <w:rStyle w:val="Hyperlink"/>
            <w:rFonts w:eastAsia="MS Mincho"/>
            <w:noProof/>
          </w:rPr>
          <w:t xml:space="preserve">Table 121: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Cruciform Joint</w:t>
        </w:r>
        <w:r w:rsidR="00490283">
          <w:rPr>
            <w:noProof/>
            <w:webHidden/>
          </w:rPr>
          <w:tab/>
        </w:r>
        <w:r w:rsidR="00490283">
          <w:rPr>
            <w:noProof/>
            <w:webHidden/>
          </w:rPr>
          <w:fldChar w:fldCharType="begin"/>
        </w:r>
        <w:r w:rsidR="00490283">
          <w:rPr>
            <w:noProof/>
            <w:webHidden/>
          </w:rPr>
          <w:instrText xml:space="preserve"> PAGEREF _Toc99837266 \h </w:instrText>
        </w:r>
        <w:r w:rsidR="00490283">
          <w:rPr>
            <w:noProof/>
            <w:webHidden/>
          </w:rPr>
        </w:r>
        <w:r w:rsidR="00490283">
          <w:rPr>
            <w:noProof/>
            <w:webHidden/>
          </w:rPr>
          <w:fldChar w:fldCharType="separate"/>
        </w:r>
        <w:r w:rsidR="00490283">
          <w:rPr>
            <w:noProof/>
            <w:webHidden/>
          </w:rPr>
          <w:t>124</w:t>
        </w:r>
        <w:r w:rsidR="00490283">
          <w:rPr>
            <w:noProof/>
            <w:webHidden/>
          </w:rPr>
          <w:fldChar w:fldCharType="end"/>
        </w:r>
      </w:hyperlink>
    </w:p>
    <w:p w14:paraId="0C75686B" w14:textId="0F5C4C99" w:rsidR="00490283" w:rsidRDefault="00B25712">
      <w:pPr>
        <w:pStyle w:val="TableofFigures"/>
        <w:rPr>
          <w:rFonts w:asciiTheme="minorHAnsi" w:eastAsiaTheme="minorEastAsia" w:hAnsiTheme="minorHAnsi" w:cstheme="minorBidi"/>
          <w:b w:val="0"/>
          <w:noProof/>
          <w:szCs w:val="22"/>
          <w:lang w:val="de-DE"/>
        </w:rPr>
      </w:pPr>
      <w:hyperlink w:anchor="_Toc99837267" w:history="1">
        <w:r w:rsidR="00490283" w:rsidRPr="00B80F9A">
          <w:rPr>
            <w:rStyle w:val="Hyperlink"/>
            <w:rFonts w:eastAsia="MS Mincho"/>
            <w:noProof/>
          </w:rPr>
          <w:t>Table 122: Parameters of Flared joint</w:t>
        </w:r>
        <w:r w:rsidR="00490283">
          <w:rPr>
            <w:noProof/>
            <w:webHidden/>
          </w:rPr>
          <w:tab/>
        </w:r>
        <w:r w:rsidR="00490283">
          <w:rPr>
            <w:noProof/>
            <w:webHidden/>
          </w:rPr>
          <w:fldChar w:fldCharType="begin"/>
        </w:r>
        <w:r w:rsidR="00490283">
          <w:rPr>
            <w:noProof/>
            <w:webHidden/>
          </w:rPr>
          <w:instrText xml:space="preserve"> PAGEREF _Toc99837267 \h </w:instrText>
        </w:r>
        <w:r w:rsidR="00490283">
          <w:rPr>
            <w:noProof/>
            <w:webHidden/>
          </w:rPr>
        </w:r>
        <w:r w:rsidR="00490283">
          <w:rPr>
            <w:noProof/>
            <w:webHidden/>
          </w:rPr>
          <w:fldChar w:fldCharType="separate"/>
        </w:r>
        <w:r w:rsidR="00490283">
          <w:rPr>
            <w:noProof/>
            <w:webHidden/>
          </w:rPr>
          <w:t>125</w:t>
        </w:r>
        <w:r w:rsidR="00490283">
          <w:rPr>
            <w:noProof/>
            <w:webHidden/>
          </w:rPr>
          <w:fldChar w:fldCharType="end"/>
        </w:r>
      </w:hyperlink>
    </w:p>
    <w:p w14:paraId="0F33840D" w14:textId="528BBBDB" w:rsidR="00490283" w:rsidRDefault="00B25712">
      <w:pPr>
        <w:pStyle w:val="TableofFigures"/>
        <w:rPr>
          <w:rFonts w:asciiTheme="minorHAnsi" w:eastAsiaTheme="minorEastAsia" w:hAnsiTheme="minorHAnsi" w:cstheme="minorBidi"/>
          <w:b w:val="0"/>
          <w:noProof/>
          <w:szCs w:val="22"/>
          <w:lang w:val="de-DE"/>
        </w:rPr>
      </w:pPr>
      <w:hyperlink w:anchor="_Toc99837268" w:history="1">
        <w:r w:rsidR="00490283" w:rsidRPr="00B80F9A">
          <w:rPr>
            <w:rStyle w:val="Hyperlink"/>
            <w:rFonts w:eastAsia="MS Mincho"/>
            <w:noProof/>
          </w:rPr>
          <w:t xml:space="preserve">Table 123: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weld_position/&gt;</w:t>
        </w:r>
        <w:r w:rsidR="00490283" w:rsidRPr="00B80F9A">
          <w:rPr>
            <w:rStyle w:val="Hyperlink"/>
            <w:rFonts w:eastAsia="MS Mincho"/>
            <w:noProof/>
          </w:rPr>
          <w:t xml:space="preserve"> for Flared Joint</w:t>
        </w:r>
        <w:r w:rsidR="00490283">
          <w:rPr>
            <w:noProof/>
            <w:webHidden/>
          </w:rPr>
          <w:tab/>
        </w:r>
        <w:r w:rsidR="00490283">
          <w:rPr>
            <w:noProof/>
            <w:webHidden/>
          </w:rPr>
          <w:fldChar w:fldCharType="begin"/>
        </w:r>
        <w:r w:rsidR="00490283">
          <w:rPr>
            <w:noProof/>
            <w:webHidden/>
          </w:rPr>
          <w:instrText xml:space="preserve"> PAGEREF _Toc99837268 \h </w:instrText>
        </w:r>
        <w:r w:rsidR="00490283">
          <w:rPr>
            <w:noProof/>
            <w:webHidden/>
          </w:rPr>
        </w:r>
        <w:r w:rsidR="00490283">
          <w:rPr>
            <w:noProof/>
            <w:webHidden/>
          </w:rPr>
          <w:fldChar w:fldCharType="separate"/>
        </w:r>
        <w:r w:rsidR="00490283">
          <w:rPr>
            <w:noProof/>
            <w:webHidden/>
          </w:rPr>
          <w:t>126</w:t>
        </w:r>
        <w:r w:rsidR="00490283">
          <w:rPr>
            <w:noProof/>
            <w:webHidden/>
          </w:rPr>
          <w:fldChar w:fldCharType="end"/>
        </w:r>
      </w:hyperlink>
    </w:p>
    <w:p w14:paraId="465D9C85" w14:textId="30F87E27" w:rsidR="00490283" w:rsidRDefault="00B25712">
      <w:pPr>
        <w:pStyle w:val="TableofFigures"/>
        <w:rPr>
          <w:rFonts w:asciiTheme="minorHAnsi" w:eastAsiaTheme="minorEastAsia" w:hAnsiTheme="minorHAnsi" w:cstheme="minorBidi"/>
          <w:b w:val="0"/>
          <w:noProof/>
          <w:szCs w:val="22"/>
          <w:lang w:val="de-DE"/>
        </w:rPr>
      </w:pPr>
      <w:hyperlink w:anchor="_Toc99837269" w:history="1">
        <w:r w:rsidR="00490283" w:rsidRPr="00B80F9A">
          <w:rPr>
            <w:rStyle w:val="Hyperlink"/>
            <w:rFonts w:eastAsia="MS Mincho"/>
            <w:noProof/>
          </w:rPr>
          <w:t xml:space="preserve">Table 124: Attributes of element </w:t>
        </w:r>
        <w:r w:rsidR="00490283" w:rsidRPr="00B80F9A">
          <w:rPr>
            <w:rStyle w:val="Hyperlink"/>
            <w:rFonts w:ascii="Courier New" w:eastAsia="MS Mincho" w:hAnsi="Courier New" w:cs="Courier New"/>
            <w:bCs/>
            <w:noProof/>
          </w:rPr>
          <w:t>&lt;</w:t>
        </w:r>
        <w:r w:rsidR="00490283" w:rsidRPr="00B80F9A">
          <w:rPr>
            <w:rStyle w:val="Hyperlink"/>
            <w:rFonts w:ascii="Courier New" w:eastAsia="MS Mincho" w:hAnsi="Courier New" w:cs="Courier New"/>
            <w:noProof/>
            <w:kern w:val="22"/>
          </w:rPr>
          <w:t>sheet_parameter/&gt;</w:t>
        </w:r>
        <w:r w:rsidR="00490283" w:rsidRPr="00B80F9A">
          <w:rPr>
            <w:rStyle w:val="Hyperlink"/>
            <w:rFonts w:eastAsia="MS Mincho"/>
            <w:noProof/>
          </w:rPr>
          <w:t xml:space="preserve"> for Flared Joint</w:t>
        </w:r>
        <w:r w:rsidR="00490283">
          <w:rPr>
            <w:noProof/>
            <w:webHidden/>
          </w:rPr>
          <w:tab/>
        </w:r>
        <w:r w:rsidR="00490283">
          <w:rPr>
            <w:noProof/>
            <w:webHidden/>
          </w:rPr>
          <w:fldChar w:fldCharType="begin"/>
        </w:r>
        <w:r w:rsidR="00490283">
          <w:rPr>
            <w:noProof/>
            <w:webHidden/>
          </w:rPr>
          <w:instrText xml:space="preserve"> PAGEREF _Toc99837269 \h </w:instrText>
        </w:r>
        <w:r w:rsidR="00490283">
          <w:rPr>
            <w:noProof/>
            <w:webHidden/>
          </w:rPr>
        </w:r>
        <w:r w:rsidR="00490283">
          <w:rPr>
            <w:noProof/>
            <w:webHidden/>
          </w:rPr>
          <w:fldChar w:fldCharType="separate"/>
        </w:r>
        <w:r w:rsidR="00490283">
          <w:rPr>
            <w:noProof/>
            <w:webHidden/>
          </w:rPr>
          <w:t>126</w:t>
        </w:r>
        <w:r w:rsidR="00490283">
          <w:rPr>
            <w:noProof/>
            <w:webHidden/>
          </w:rPr>
          <w:fldChar w:fldCharType="end"/>
        </w:r>
      </w:hyperlink>
    </w:p>
    <w:p w14:paraId="104A8431" w14:textId="12188C3D" w:rsidR="00490283" w:rsidRDefault="00B25712">
      <w:pPr>
        <w:pStyle w:val="TableofFigures"/>
        <w:rPr>
          <w:rFonts w:asciiTheme="minorHAnsi" w:eastAsiaTheme="minorEastAsia" w:hAnsiTheme="minorHAnsi" w:cstheme="minorBidi"/>
          <w:b w:val="0"/>
          <w:noProof/>
          <w:szCs w:val="22"/>
          <w:lang w:val="de-DE"/>
        </w:rPr>
      </w:pPr>
      <w:hyperlink w:anchor="_Toc99837270" w:history="1">
        <w:r w:rsidR="00490283" w:rsidRPr="00B80F9A">
          <w:rPr>
            <w:rStyle w:val="Hyperlink"/>
            <w:rFonts w:eastAsia="MS Mincho"/>
            <w:noProof/>
          </w:rPr>
          <w:t xml:space="preserve">Table 125: Nested elements of </w:t>
        </w:r>
        <w:r w:rsidR="00490283" w:rsidRPr="00B80F9A">
          <w:rPr>
            <w:rStyle w:val="Hyperlink"/>
            <w:rFonts w:ascii="Courier New" w:eastAsia="MS Mincho" w:hAnsi="Courier New" w:cs="Courier New"/>
            <w:bCs/>
            <w:noProof/>
          </w:rPr>
          <w:t>&lt;connection_1d/&gt;</w:t>
        </w:r>
        <w:r w:rsidR="00490283">
          <w:rPr>
            <w:noProof/>
            <w:webHidden/>
          </w:rPr>
          <w:tab/>
        </w:r>
        <w:r w:rsidR="00490283">
          <w:rPr>
            <w:noProof/>
            <w:webHidden/>
          </w:rPr>
          <w:fldChar w:fldCharType="begin"/>
        </w:r>
        <w:r w:rsidR="00490283">
          <w:rPr>
            <w:noProof/>
            <w:webHidden/>
          </w:rPr>
          <w:instrText xml:space="preserve"> PAGEREF _Toc99837270 \h </w:instrText>
        </w:r>
        <w:r w:rsidR="00490283">
          <w:rPr>
            <w:noProof/>
            <w:webHidden/>
          </w:rPr>
        </w:r>
        <w:r w:rsidR="00490283">
          <w:rPr>
            <w:noProof/>
            <w:webHidden/>
          </w:rPr>
          <w:fldChar w:fldCharType="separate"/>
        </w:r>
        <w:r w:rsidR="00490283">
          <w:rPr>
            <w:noProof/>
            <w:webHidden/>
          </w:rPr>
          <w:t>127</w:t>
        </w:r>
        <w:r w:rsidR="00490283">
          <w:rPr>
            <w:noProof/>
            <w:webHidden/>
          </w:rPr>
          <w:fldChar w:fldCharType="end"/>
        </w:r>
      </w:hyperlink>
    </w:p>
    <w:p w14:paraId="15BE1888" w14:textId="1CC8E543" w:rsidR="00490283" w:rsidRDefault="00B25712">
      <w:pPr>
        <w:pStyle w:val="TableofFigures"/>
        <w:rPr>
          <w:rFonts w:asciiTheme="minorHAnsi" w:eastAsiaTheme="minorEastAsia" w:hAnsiTheme="minorHAnsi" w:cstheme="minorBidi"/>
          <w:b w:val="0"/>
          <w:noProof/>
          <w:szCs w:val="22"/>
          <w:lang w:val="de-DE"/>
        </w:rPr>
      </w:pPr>
      <w:hyperlink w:anchor="_Toc99837271" w:history="1">
        <w:r w:rsidR="00490283" w:rsidRPr="00B80F9A">
          <w:rPr>
            <w:rStyle w:val="Hyperlink"/>
            <w:rFonts w:eastAsia="MS Mincho"/>
            <w:noProof/>
          </w:rPr>
          <w:t xml:space="preserve">Table 126: Attributes of element </w:t>
        </w:r>
        <w:r w:rsidR="00490283" w:rsidRPr="00B80F9A">
          <w:rPr>
            <w:rStyle w:val="Hyperlink"/>
            <w:rFonts w:ascii="Courier New" w:eastAsia="MS Mincho" w:hAnsi="Courier New" w:cs="Courier New"/>
            <w:noProof/>
          </w:rPr>
          <w:t>&lt;adhesive_line/&gt;</w:t>
        </w:r>
        <w:r w:rsidR="00490283">
          <w:rPr>
            <w:noProof/>
            <w:webHidden/>
          </w:rPr>
          <w:tab/>
        </w:r>
        <w:r w:rsidR="00490283">
          <w:rPr>
            <w:noProof/>
            <w:webHidden/>
          </w:rPr>
          <w:fldChar w:fldCharType="begin"/>
        </w:r>
        <w:r w:rsidR="00490283">
          <w:rPr>
            <w:noProof/>
            <w:webHidden/>
          </w:rPr>
          <w:instrText xml:space="preserve"> PAGEREF _Toc99837271 \h </w:instrText>
        </w:r>
        <w:r w:rsidR="00490283">
          <w:rPr>
            <w:noProof/>
            <w:webHidden/>
          </w:rPr>
        </w:r>
        <w:r w:rsidR="00490283">
          <w:rPr>
            <w:noProof/>
            <w:webHidden/>
          </w:rPr>
          <w:fldChar w:fldCharType="separate"/>
        </w:r>
        <w:r w:rsidR="00490283">
          <w:rPr>
            <w:noProof/>
            <w:webHidden/>
          </w:rPr>
          <w:t>127</w:t>
        </w:r>
        <w:r w:rsidR="00490283">
          <w:rPr>
            <w:noProof/>
            <w:webHidden/>
          </w:rPr>
          <w:fldChar w:fldCharType="end"/>
        </w:r>
      </w:hyperlink>
    </w:p>
    <w:p w14:paraId="38BFCCE2" w14:textId="3AC73233" w:rsidR="00490283" w:rsidRDefault="00B25712">
      <w:pPr>
        <w:pStyle w:val="TableofFigures"/>
        <w:rPr>
          <w:rFonts w:asciiTheme="minorHAnsi" w:eastAsiaTheme="minorEastAsia" w:hAnsiTheme="minorHAnsi" w:cstheme="minorBidi"/>
          <w:b w:val="0"/>
          <w:noProof/>
          <w:szCs w:val="22"/>
          <w:lang w:val="de-DE"/>
        </w:rPr>
      </w:pPr>
      <w:hyperlink w:anchor="_Toc99837272" w:history="1">
        <w:r w:rsidR="00490283" w:rsidRPr="00B80F9A">
          <w:rPr>
            <w:rStyle w:val="Hyperlink"/>
            <w:rFonts w:eastAsia="MS Mincho"/>
            <w:noProof/>
          </w:rPr>
          <w:t xml:space="preserve">Table 127: Nested elements of </w:t>
        </w:r>
        <w:r w:rsidR="00490283" w:rsidRPr="00B80F9A">
          <w:rPr>
            <w:rStyle w:val="Hyperlink"/>
            <w:rFonts w:ascii="Courier New" w:eastAsia="MS Mincho" w:hAnsi="Courier New" w:cs="Courier New"/>
            <w:bCs/>
            <w:noProof/>
          </w:rPr>
          <w:t>&lt;connection_1d/&gt;</w:t>
        </w:r>
        <w:r w:rsidR="00490283" w:rsidRPr="00B80F9A">
          <w:rPr>
            <w:rStyle w:val="Hyperlink"/>
            <w:rFonts w:ascii="Courier New" w:eastAsia="MS Mincho" w:hAnsi="Courier New" w:cs="Courier New"/>
            <w:noProof/>
          </w:rPr>
          <w:t xml:space="preserve"> </w:t>
        </w:r>
        <w:r w:rsidR="00490283" w:rsidRPr="00B80F9A">
          <w:rPr>
            <w:rStyle w:val="Hyperlink"/>
            <w:rFonts w:eastAsia="MS Mincho"/>
            <w:noProof/>
          </w:rPr>
          <w:t xml:space="preserve">for </w:t>
        </w:r>
        <w:r w:rsidR="00490283" w:rsidRPr="00B80F9A">
          <w:rPr>
            <w:rStyle w:val="Hyperlink"/>
            <w:rFonts w:ascii="Courier New" w:eastAsia="MS Mincho" w:hAnsi="Courier New" w:cs="Courier New"/>
            <w:bCs/>
            <w:noProof/>
          </w:rPr>
          <w:t>&lt;hemming/&gt;</w:t>
        </w:r>
        <w:r w:rsidR="00490283">
          <w:rPr>
            <w:noProof/>
            <w:webHidden/>
          </w:rPr>
          <w:tab/>
        </w:r>
        <w:r w:rsidR="00490283">
          <w:rPr>
            <w:noProof/>
            <w:webHidden/>
          </w:rPr>
          <w:fldChar w:fldCharType="begin"/>
        </w:r>
        <w:r w:rsidR="00490283">
          <w:rPr>
            <w:noProof/>
            <w:webHidden/>
          </w:rPr>
          <w:instrText xml:space="preserve"> PAGEREF _Toc99837272 \h </w:instrText>
        </w:r>
        <w:r w:rsidR="00490283">
          <w:rPr>
            <w:noProof/>
            <w:webHidden/>
          </w:rPr>
        </w:r>
        <w:r w:rsidR="00490283">
          <w:rPr>
            <w:noProof/>
            <w:webHidden/>
          </w:rPr>
          <w:fldChar w:fldCharType="separate"/>
        </w:r>
        <w:r w:rsidR="00490283">
          <w:rPr>
            <w:noProof/>
            <w:webHidden/>
          </w:rPr>
          <w:t>130</w:t>
        </w:r>
        <w:r w:rsidR="00490283">
          <w:rPr>
            <w:noProof/>
            <w:webHidden/>
          </w:rPr>
          <w:fldChar w:fldCharType="end"/>
        </w:r>
      </w:hyperlink>
    </w:p>
    <w:p w14:paraId="3123CBC6" w14:textId="61C7BD22" w:rsidR="00490283" w:rsidRDefault="00B25712">
      <w:pPr>
        <w:pStyle w:val="TableofFigures"/>
        <w:rPr>
          <w:rFonts w:asciiTheme="minorHAnsi" w:eastAsiaTheme="minorEastAsia" w:hAnsiTheme="minorHAnsi" w:cstheme="minorBidi"/>
          <w:b w:val="0"/>
          <w:noProof/>
          <w:szCs w:val="22"/>
          <w:lang w:val="de-DE"/>
        </w:rPr>
      </w:pPr>
      <w:hyperlink w:anchor="_Toc99837273" w:history="1">
        <w:r w:rsidR="00490283" w:rsidRPr="00B80F9A">
          <w:rPr>
            <w:rStyle w:val="Hyperlink"/>
            <w:rFonts w:eastAsia="MS Mincho"/>
            <w:noProof/>
          </w:rPr>
          <w:t xml:space="preserve">Table 128: Attributes of element </w:t>
        </w:r>
        <w:r w:rsidR="00490283" w:rsidRPr="00B80F9A">
          <w:rPr>
            <w:rStyle w:val="Hyperlink"/>
            <w:rFonts w:ascii="Courier New" w:eastAsia="MS Mincho" w:hAnsi="Courier New" w:cs="Courier New"/>
            <w:bCs/>
            <w:noProof/>
          </w:rPr>
          <w:t>&lt;hemming/&gt;</w:t>
        </w:r>
        <w:r w:rsidR="00490283">
          <w:rPr>
            <w:noProof/>
            <w:webHidden/>
          </w:rPr>
          <w:tab/>
        </w:r>
        <w:r w:rsidR="00490283">
          <w:rPr>
            <w:noProof/>
            <w:webHidden/>
          </w:rPr>
          <w:fldChar w:fldCharType="begin"/>
        </w:r>
        <w:r w:rsidR="00490283">
          <w:rPr>
            <w:noProof/>
            <w:webHidden/>
          </w:rPr>
          <w:instrText xml:space="preserve"> PAGEREF _Toc99837273 \h </w:instrText>
        </w:r>
        <w:r w:rsidR="00490283">
          <w:rPr>
            <w:noProof/>
            <w:webHidden/>
          </w:rPr>
        </w:r>
        <w:r w:rsidR="00490283">
          <w:rPr>
            <w:noProof/>
            <w:webHidden/>
          </w:rPr>
          <w:fldChar w:fldCharType="separate"/>
        </w:r>
        <w:r w:rsidR="00490283">
          <w:rPr>
            <w:noProof/>
            <w:webHidden/>
          </w:rPr>
          <w:t>131</w:t>
        </w:r>
        <w:r w:rsidR="00490283">
          <w:rPr>
            <w:noProof/>
            <w:webHidden/>
          </w:rPr>
          <w:fldChar w:fldCharType="end"/>
        </w:r>
      </w:hyperlink>
    </w:p>
    <w:p w14:paraId="454D4452" w14:textId="5B7D8C93" w:rsidR="00490283" w:rsidRDefault="00B25712">
      <w:pPr>
        <w:pStyle w:val="TableofFigures"/>
        <w:rPr>
          <w:rFonts w:asciiTheme="minorHAnsi" w:eastAsiaTheme="minorEastAsia" w:hAnsiTheme="minorHAnsi" w:cstheme="minorBidi"/>
          <w:b w:val="0"/>
          <w:noProof/>
          <w:szCs w:val="22"/>
          <w:lang w:val="de-DE"/>
        </w:rPr>
      </w:pPr>
      <w:hyperlink w:anchor="_Toc99837274" w:history="1">
        <w:r w:rsidR="00490283" w:rsidRPr="00B80F9A">
          <w:rPr>
            <w:rStyle w:val="Hyperlink"/>
            <w:rFonts w:eastAsia="MS Mincho"/>
            <w:noProof/>
          </w:rPr>
          <w:t xml:space="preserve">Table 129: Nested elements of element </w:t>
        </w:r>
        <w:r w:rsidR="00490283" w:rsidRPr="00B80F9A">
          <w:rPr>
            <w:rStyle w:val="Hyperlink"/>
            <w:rFonts w:ascii="Courier New" w:eastAsia="MS Mincho" w:hAnsi="Courier New" w:cs="Courier New"/>
            <w:bCs/>
            <w:noProof/>
          </w:rPr>
          <w:t>&lt;hemming/&gt;</w:t>
        </w:r>
        <w:r w:rsidR="00490283">
          <w:rPr>
            <w:noProof/>
            <w:webHidden/>
          </w:rPr>
          <w:tab/>
        </w:r>
        <w:r w:rsidR="00490283">
          <w:rPr>
            <w:noProof/>
            <w:webHidden/>
          </w:rPr>
          <w:fldChar w:fldCharType="begin"/>
        </w:r>
        <w:r w:rsidR="00490283">
          <w:rPr>
            <w:noProof/>
            <w:webHidden/>
          </w:rPr>
          <w:instrText xml:space="preserve"> PAGEREF _Toc99837274 \h </w:instrText>
        </w:r>
        <w:r w:rsidR="00490283">
          <w:rPr>
            <w:noProof/>
            <w:webHidden/>
          </w:rPr>
        </w:r>
        <w:r w:rsidR="00490283">
          <w:rPr>
            <w:noProof/>
            <w:webHidden/>
          </w:rPr>
          <w:fldChar w:fldCharType="separate"/>
        </w:r>
        <w:r w:rsidR="00490283">
          <w:rPr>
            <w:noProof/>
            <w:webHidden/>
          </w:rPr>
          <w:t>131</w:t>
        </w:r>
        <w:r w:rsidR="00490283">
          <w:rPr>
            <w:noProof/>
            <w:webHidden/>
          </w:rPr>
          <w:fldChar w:fldCharType="end"/>
        </w:r>
      </w:hyperlink>
    </w:p>
    <w:p w14:paraId="4042CC04" w14:textId="68D8A861" w:rsidR="00490283" w:rsidRDefault="00B25712">
      <w:pPr>
        <w:pStyle w:val="TableofFigures"/>
        <w:rPr>
          <w:rFonts w:asciiTheme="minorHAnsi" w:eastAsiaTheme="minorEastAsia" w:hAnsiTheme="minorHAnsi" w:cstheme="minorBidi"/>
          <w:b w:val="0"/>
          <w:noProof/>
          <w:szCs w:val="22"/>
          <w:lang w:val="de-DE"/>
        </w:rPr>
      </w:pPr>
      <w:hyperlink w:anchor="_Toc99837275" w:history="1">
        <w:r w:rsidR="00490283" w:rsidRPr="00B80F9A">
          <w:rPr>
            <w:rStyle w:val="Hyperlink"/>
            <w:rFonts w:eastAsia="MS Mincho"/>
            <w:noProof/>
          </w:rPr>
          <w:t xml:space="preserve">Table 130: Attributes of element </w:t>
        </w:r>
        <w:r w:rsidR="00490283" w:rsidRPr="00B80F9A">
          <w:rPr>
            <w:rStyle w:val="Hyperlink"/>
            <w:rFonts w:ascii="Courier New" w:eastAsia="MS Mincho" w:hAnsi="Courier New" w:cs="Courier New"/>
            <w:bCs/>
            <w:noProof/>
          </w:rPr>
          <w:t>&lt;region/&gt;</w:t>
        </w:r>
        <w:r w:rsidR="00490283">
          <w:rPr>
            <w:noProof/>
            <w:webHidden/>
          </w:rPr>
          <w:tab/>
        </w:r>
        <w:r w:rsidR="00490283">
          <w:rPr>
            <w:noProof/>
            <w:webHidden/>
          </w:rPr>
          <w:fldChar w:fldCharType="begin"/>
        </w:r>
        <w:r w:rsidR="00490283">
          <w:rPr>
            <w:noProof/>
            <w:webHidden/>
          </w:rPr>
          <w:instrText xml:space="preserve"> PAGEREF _Toc99837275 \h </w:instrText>
        </w:r>
        <w:r w:rsidR="00490283">
          <w:rPr>
            <w:noProof/>
            <w:webHidden/>
          </w:rPr>
        </w:r>
        <w:r w:rsidR="00490283">
          <w:rPr>
            <w:noProof/>
            <w:webHidden/>
          </w:rPr>
          <w:fldChar w:fldCharType="separate"/>
        </w:r>
        <w:r w:rsidR="00490283">
          <w:rPr>
            <w:noProof/>
            <w:webHidden/>
          </w:rPr>
          <w:t>131</w:t>
        </w:r>
        <w:r w:rsidR="00490283">
          <w:rPr>
            <w:noProof/>
            <w:webHidden/>
          </w:rPr>
          <w:fldChar w:fldCharType="end"/>
        </w:r>
      </w:hyperlink>
    </w:p>
    <w:p w14:paraId="5D998134" w14:textId="58509A38" w:rsidR="00490283" w:rsidRDefault="00B25712">
      <w:pPr>
        <w:pStyle w:val="TableofFigures"/>
        <w:rPr>
          <w:rFonts w:asciiTheme="minorHAnsi" w:eastAsiaTheme="minorEastAsia" w:hAnsiTheme="minorHAnsi" w:cstheme="minorBidi"/>
          <w:b w:val="0"/>
          <w:noProof/>
          <w:szCs w:val="22"/>
          <w:lang w:val="de-DE"/>
        </w:rPr>
      </w:pPr>
      <w:hyperlink w:anchor="_Toc99837276" w:history="1">
        <w:r w:rsidR="00490283" w:rsidRPr="00B80F9A">
          <w:rPr>
            <w:rStyle w:val="Hyperlink"/>
            <w:rFonts w:eastAsia="MS Mincho"/>
            <w:noProof/>
          </w:rPr>
          <w:t xml:space="preserve">Table 131: Nested elements of element </w:t>
        </w:r>
        <w:r w:rsidR="00490283" w:rsidRPr="00B80F9A">
          <w:rPr>
            <w:rStyle w:val="Hyperlink"/>
            <w:rFonts w:ascii="Courier New" w:eastAsia="MS Mincho" w:hAnsi="Courier New" w:cs="Courier New"/>
            <w:bCs/>
            <w:noProof/>
          </w:rPr>
          <w:t>&lt;region/&gt;</w:t>
        </w:r>
        <w:r w:rsidR="00490283">
          <w:rPr>
            <w:noProof/>
            <w:webHidden/>
          </w:rPr>
          <w:tab/>
        </w:r>
        <w:r w:rsidR="00490283">
          <w:rPr>
            <w:noProof/>
            <w:webHidden/>
          </w:rPr>
          <w:fldChar w:fldCharType="begin"/>
        </w:r>
        <w:r w:rsidR="00490283">
          <w:rPr>
            <w:noProof/>
            <w:webHidden/>
          </w:rPr>
          <w:instrText xml:space="preserve"> PAGEREF _Toc99837276 \h </w:instrText>
        </w:r>
        <w:r w:rsidR="00490283">
          <w:rPr>
            <w:noProof/>
            <w:webHidden/>
          </w:rPr>
        </w:r>
        <w:r w:rsidR="00490283">
          <w:rPr>
            <w:noProof/>
            <w:webHidden/>
          </w:rPr>
          <w:fldChar w:fldCharType="separate"/>
        </w:r>
        <w:r w:rsidR="00490283">
          <w:rPr>
            <w:noProof/>
            <w:webHidden/>
          </w:rPr>
          <w:t>132</w:t>
        </w:r>
        <w:r w:rsidR="00490283">
          <w:rPr>
            <w:noProof/>
            <w:webHidden/>
          </w:rPr>
          <w:fldChar w:fldCharType="end"/>
        </w:r>
      </w:hyperlink>
    </w:p>
    <w:p w14:paraId="64FE9A3B" w14:textId="295AAFB6" w:rsidR="00490283" w:rsidRDefault="00B25712">
      <w:pPr>
        <w:pStyle w:val="TableofFigures"/>
        <w:rPr>
          <w:rFonts w:asciiTheme="minorHAnsi" w:eastAsiaTheme="minorEastAsia" w:hAnsiTheme="minorHAnsi" w:cstheme="minorBidi"/>
          <w:b w:val="0"/>
          <w:noProof/>
          <w:szCs w:val="22"/>
          <w:lang w:val="de-DE"/>
        </w:rPr>
      </w:pPr>
      <w:hyperlink w:anchor="_Toc99837277" w:history="1">
        <w:r w:rsidR="00490283" w:rsidRPr="00B80F9A">
          <w:rPr>
            <w:rStyle w:val="Hyperlink"/>
            <w:rFonts w:eastAsia="MS Mincho"/>
            <w:noProof/>
          </w:rPr>
          <w:t xml:space="preserve">Table 132: Nested elements of </w:t>
        </w:r>
        <w:r w:rsidR="00490283" w:rsidRPr="00B80F9A">
          <w:rPr>
            <w:rStyle w:val="Hyperlink"/>
            <w:rFonts w:ascii="Courier New" w:eastAsia="MS Mincho" w:hAnsi="Courier New" w:cs="Courier New"/>
            <w:bCs/>
            <w:noProof/>
          </w:rPr>
          <w:t>&lt;connection_1d/&gt;</w:t>
        </w:r>
        <w:r w:rsidR="00490283" w:rsidRPr="00B80F9A">
          <w:rPr>
            <w:rStyle w:val="Hyperlink"/>
            <w:rFonts w:eastAsia="MS Mincho"/>
            <w:noProof/>
          </w:rPr>
          <w:t xml:space="preserve"> for </w:t>
        </w:r>
        <w:r w:rsidR="00490283" w:rsidRPr="00B80F9A">
          <w:rPr>
            <w:rStyle w:val="Hyperlink"/>
            <w:rFonts w:ascii="Courier New" w:eastAsia="MS Mincho" w:hAnsi="Courier New" w:cs="Courier New"/>
            <w:bCs/>
            <w:noProof/>
          </w:rPr>
          <w:t>&lt;sequence_connection_0d/&gt;</w:t>
        </w:r>
        <w:r w:rsidR="00490283">
          <w:rPr>
            <w:noProof/>
            <w:webHidden/>
          </w:rPr>
          <w:tab/>
        </w:r>
        <w:r w:rsidR="00490283">
          <w:rPr>
            <w:noProof/>
            <w:webHidden/>
          </w:rPr>
          <w:fldChar w:fldCharType="begin"/>
        </w:r>
        <w:r w:rsidR="00490283">
          <w:rPr>
            <w:noProof/>
            <w:webHidden/>
          </w:rPr>
          <w:instrText xml:space="preserve"> PAGEREF _Toc99837277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166FAA52" w14:textId="710D9904" w:rsidR="00490283" w:rsidRDefault="00B25712">
      <w:pPr>
        <w:pStyle w:val="TableofFigures"/>
        <w:rPr>
          <w:rFonts w:asciiTheme="minorHAnsi" w:eastAsiaTheme="minorEastAsia" w:hAnsiTheme="minorHAnsi" w:cstheme="minorBidi"/>
          <w:b w:val="0"/>
          <w:noProof/>
          <w:szCs w:val="22"/>
          <w:lang w:val="de-DE"/>
        </w:rPr>
      </w:pPr>
      <w:hyperlink w:anchor="_Toc99837278" w:history="1">
        <w:r w:rsidR="00490283" w:rsidRPr="00B80F9A">
          <w:rPr>
            <w:rStyle w:val="Hyperlink"/>
            <w:rFonts w:eastAsia="MS Mincho"/>
            <w:noProof/>
          </w:rPr>
          <w:t xml:space="preserve">Table 133: Nested elements of </w:t>
        </w:r>
        <w:r w:rsidR="00490283" w:rsidRPr="00B80F9A">
          <w:rPr>
            <w:rStyle w:val="Hyperlink"/>
            <w:rFonts w:ascii="Courier New" w:eastAsia="MS Mincho" w:hAnsi="Courier New" w:cs="Courier New"/>
            <w:bCs/>
            <w:noProof/>
          </w:rPr>
          <w:t>&lt;sequence_connection_0d/&gt;</w:t>
        </w:r>
        <w:r w:rsidR="00490283">
          <w:rPr>
            <w:noProof/>
            <w:webHidden/>
          </w:rPr>
          <w:tab/>
        </w:r>
        <w:r w:rsidR="00490283">
          <w:rPr>
            <w:noProof/>
            <w:webHidden/>
          </w:rPr>
          <w:fldChar w:fldCharType="begin"/>
        </w:r>
        <w:r w:rsidR="00490283">
          <w:rPr>
            <w:noProof/>
            <w:webHidden/>
          </w:rPr>
          <w:instrText xml:space="preserve"> PAGEREF _Toc99837278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54E5B9F2" w14:textId="1B4A3017" w:rsidR="00490283" w:rsidRDefault="00B25712">
      <w:pPr>
        <w:pStyle w:val="TableofFigures"/>
        <w:rPr>
          <w:rFonts w:asciiTheme="minorHAnsi" w:eastAsiaTheme="minorEastAsia" w:hAnsiTheme="minorHAnsi" w:cstheme="minorBidi"/>
          <w:b w:val="0"/>
          <w:noProof/>
          <w:szCs w:val="22"/>
          <w:lang w:val="de-DE"/>
        </w:rPr>
      </w:pPr>
      <w:hyperlink w:anchor="_Toc99837279" w:history="1">
        <w:r w:rsidR="00490283" w:rsidRPr="00B80F9A">
          <w:rPr>
            <w:rStyle w:val="Hyperlink"/>
            <w:rFonts w:eastAsia="MS Mincho"/>
            <w:noProof/>
          </w:rPr>
          <w:t xml:space="preserve">Table 134: Attributes of element </w:t>
        </w:r>
        <w:r w:rsidR="00490283" w:rsidRPr="00B80F9A">
          <w:rPr>
            <w:rStyle w:val="Hyperlink"/>
            <w:rFonts w:ascii="Courier New" w:eastAsia="MS Mincho" w:hAnsi="Courier New" w:cs="Courier New"/>
            <w:noProof/>
          </w:rPr>
          <w:t>&lt;sequence_connection_0d/&gt;</w:t>
        </w:r>
        <w:r w:rsidR="00490283">
          <w:rPr>
            <w:noProof/>
            <w:webHidden/>
          </w:rPr>
          <w:tab/>
        </w:r>
        <w:r w:rsidR="00490283">
          <w:rPr>
            <w:noProof/>
            <w:webHidden/>
          </w:rPr>
          <w:fldChar w:fldCharType="begin"/>
        </w:r>
        <w:r w:rsidR="00490283">
          <w:rPr>
            <w:noProof/>
            <w:webHidden/>
          </w:rPr>
          <w:instrText xml:space="preserve"> PAGEREF _Toc99837279 \h </w:instrText>
        </w:r>
        <w:r w:rsidR="00490283">
          <w:rPr>
            <w:noProof/>
            <w:webHidden/>
          </w:rPr>
        </w:r>
        <w:r w:rsidR="00490283">
          <w:rPr>
            <w:noProof/>
            <w:webHidden/>
          </w:rPr>
          <w:fldChar w:fldCharType="separate"/>
        </w:r>
        <w:r w:rsidR="00490283">
          <w:rPr>
            <w:noProof/>
            <w:webHidden/>
          </w:rPr>
          <w:t>135</w:t>
        </w:r>
        <w:r w:rsidR="00490283">
          <w:rPr>
            <w:noProof/>
            <w:webHidden/>
          </w:rPr>
          <w:fldChar w:fldCharType="end"/>
        </w:r>
      </w:hyperlink>
    </w:p>
    <w:p w14:paraId="0C1B4E90" w14:textId="234A34AF" w:rsidR="00490283" w:rsidRDefault="00B25712">
      <w:pPr>
        <w:pStyle w:val="TableofFigures"/>
        <w:rPr>
          <w:rFonts w:asciiTheme="minorHAnsi" w:eastAsiaTheme="minorEastAsia" w:hAnsiTheme="minorHAnsi" w:cstheme="minorBidi"/>
          <w:b w:val="0"/>
          <w:noProof/>
          <w:szCs w:val="22"/>
          <w:lang w:val="de-DE"/>
        </w:rPr>
      </w:pPr>
      <w:hyperlink w:anchor="_Toc99837280" w:history="1">
        <w:r w:rsidR="00490283" w:rsidRPr="00B80F9A">
          <w:rPr>
            <w:rStyle w:val="Hyperlink"/>
            <w:rFonts w:eastAsia="MS Mincho"/>
            <w:noProof/>
          </w:rPr>
          <w:t xml:space="preserve">Table 135: Nested elements of </w:t>
        </w:r>
        <w:r w:rsidR="00490283" w:rsidRPr="00B80F9A">
          <w:rPr>
            <w:rStyle w:val="Hyperlink"/>
            <w:rFonts w:ascii="Courier New" w:eastAsia="MS Mincho" w:hAnsi="Courier New" w:cs="Courier New"/>
            <w:bCs/>
            <w:noProof/>
          </w:rPr>
          <w:t>&lt;loc_list&gt;</w:t>
        </w:r>
        <w:r w:rsidR="00490283">
          <w:rPr>
            <w:noProof/>
            <w:webHidden/>
          </w:rPr>
          <w:tab/>
        </w:r>
        <w:r w:rsidR="00490283">
          <w:rPr>
            <w:noProof/>
            <w:webHidden/>
          </w:rPr>
          <w:fldChar w:fldCharType="begin"/>
        </w:r>
        <w:r w:rsidR="00490283">
          <w:rPr>
            <w:noProof/>
            <w:webHidden/>
          </w:rPr>
          <w:instrText xml:space="preserve"> PAGEREF _Toc99837280 \h </w:instrText>
        </w:r>
        <w:r w:rsidR="00490283">
          <w:rPr>
            <w:noProof/>
            <w:webHidden/>
          </w:rPr>
        </w:r>
        <w:r w:rsidR="00490283">
          <w:rPr>
            <w:noProof/>
            <w:webHidden/>
          </w:rPr>
          <w:fldChar w:fldCharType="separate"/>
        </w:r>
        <w:r w:rsidR="00490283">
          <w:rPr>
            <w:noProof/>
            <w:webHidden/>
          </w:rPr>
          <w:t>136</w:t>
        </w:r>
        <w:r w:rsidR="00490283">
          <w:rPr>
            <w:noProof/>
            <w:webHidden/>
          </w:rPr>
          <w:fldChar w:fldCharType="end"/>
        </w:r>
      </w:hyperlink>
    </w:p>
    <w:p w14:paraId="0EA18F08" w14:textId="3E23C7D5" w:rsidR="00490283" w:rsidRDefault="00B25712">
      <w:pPr>
        <w:pStyle w:val="TableofFigures"/>
        <w:rPr>
          <w:rFonts w:asciiTheme="minorHAnsi" w:eastAsiaTheme="minorEastAsia" w:hAnsiTheme="minorHAnsi" w:cstheme="minorBidi"/>
          <w:b w:val="0"/>
          <w:noProof/>
          <w:szCs w:val="22"/>
          <w:lang w:val="de-DE"/>
        </w:rPr>
      </w:pPr>
      <w:hyperlink w:anchor="_Toc99837281" w:history="1">
        <w:r w:rsidR="00490283" w:rsidRPr="00B80F9A">
          <w:rPr>
            <w:rStyle w:val="Hyperlink"/>
            <w:rFonts w:eastAsia="MS Mincho"/>
            <w:noProof/>
          </w:rPr>
          <w:t xml:space="preserve">Table 136: Attributes of element </w:t>
        </w:r>
        <w:r w:rsidR="00490283" w:rsidRPr="00B80F9A">
          <w:rPr>
            <w:rStyle w:val="Hyperlink"/>
            <w:rFonts w:ascii="Courier New" w:eastAsia="MS Mincho" w:hAnsi="Courier New" w:cs="Courier New"/>
            <w:bCs/>
            <w:noProof/>
          </w:rPr>
          <w:t>&lt;loc/&gt;</w:t>
        </w:r>
        <w:r w:rsidR="00490283">
          <w:rPr>
            <w:noProof/>
            <w:webHidden/>
          </w:rPr>
          <w:tab/>
        </w:r>
        <w:r w:rsidR="00490283">
          <w:rPr>
            <w:noProof/>
            <w:webHidden/>
          </w:rPr>
          <w:fldChar w:fldCharType="begin"/>
        </w:r>
        <w:r w:rsidR="00490283">
          <w:rPr>
            <w:noProof/>
            <w:webHidden/>
          </w:rPr>
          <w:instrText xml:space="preserve"> PAGEREF _Toc99837281 \h </w:instrText>
        </w:r>
        <w:r w:rsidR="00490283">
          <w:rPr>
            <w:noProof/>
            <w:webHidden/>
          </w:rPr>
        </w:r>
        <w:r w:rsidR="00490283">
          <w:rPr>
            <w:noProof/>
            <w:webHidden/>
          </w:rPr>
          <w:fldChar w:fldCharType="separate"/>
        </w:r>
        <w:r w:rsidR="00490283">
          <w:rPr>
            <w:noProof/>
            <w:webHidden/>
          </w:rPr>
          <w:t>136</w:t>
        </w:r>
        <w:r w:rsidR="00490283">
          <w:rPr>
            <w:noProof/>
            <w:webHidden/>
          </w:rPr>
          <w:fldChar w:fldCharType="end"/>
        </w:r>
      </w:hyperlink>
    </w:p>
    <w:p w14:paraId="66F8D988" w14:textId="3E5BABC6" w:rsidR="00490283" w:rsidRDefault="00B25712">
      <w:pPr>
        <w:pStyle w:val="TableofFigures"/>
        <w:rPr>
          <w:rFonts w:asciiTheme="minorHAnsi" w:eastAsiaTheme="minorEastAsia" w:hAnsiTheme="minorHAnsi" w:cstheme="minorBidi"/>
          <w:b w:val="0"/>
          <w:noProof/>
          <w:szCs w:val="22"/>
          <w:lang w:val="de-DE"/>
        </w:rPr>
      </w:pPr>
      <w:hyperlink w:anchor="_Toc99837282" w:history="1">
        <w:r w:rsidR="00490283" w:rsidRPr="00B80F9A">
          <w:rPr>
            <w:rStyle w:val="Hyperlink"/>
            <w:rFonts w:eastAsia="MS Mincho"/>
            <w:noProof/>
          </w:rPr>
          <w:t xml:space="preserve">Table 137: Nested elements of element </w:t>
        </w:r>
        <w:r w:rsidR="00490283" w:rsidRPr="00B80F9A">
          <w:rPr>
            <w:rStyle w:val="Hyperlink"/>
            <w:rFonts w:ascii="Courier New" w:eastAsia="MS Mincho" w:hAnsi="Courier New" w:cs="Courier New"/>
            <w:noProof/>
          </w:rPr>
          <w:t>&lt;face_list&gt;</w:t>
        </w:r>
        <w:r w:rsidR="00490283">
          <w:rPr>
            <w:noProof/>
            <w:webHidden/>
          </w:rPr>
          <w:tab/>
        </w:r>
        <w:r w:rsidR="00490283">
          <w:rPr>
            <w:noProof/>
            <w:webHidden/>
          </w:rPr>
          <w:fldChar w:fldCharType="begin"/>
        </w:r>
        <w:r w:rsidR="00490283">
          <w:rPr>
            <w:noProof/>
            <w:webHidden/>
          </w:rPr>
          <w:instrText xml:space="preserve"> PAGEREF _Toc99837282 \h </w:instrText>
        </w:r>
        <w:r w:rsidR="00490283">
          <w:rPr>
            <w:noProof/>
            <w:webHidden/>
          </w:rPr>
        </w:r>
        <w:r w:rsidR="00490283">
          <w:rPr>
            <w:noProof/>
            <w:webHidden/>
          </w:rPr>
          <w:fldChar w:fldCharType="separate"/>
        </w:r>
        <w:r w:rsidR="00490283">
          <w:rPr>
            <w:noProof/>
            <w:webHidden/>
          </w:rPr>
          <w:t>136</w:t>
        </w:r>
        <w:r w:rsidR="00490283">
          <w:rPr>
            <w:noProof/>
            <w:webHidden/>
          </w:rPr>
          <w:fldChar w:fldCharType="end"/>
        </w:r>
      </w:hyperlink>
    </w:p>
    <w:p w14:paraId="73BE1603" w14:textId="17660D52" w:rsidR="00490283" w:rsidRDefault="00B25712">
      <w:pPr>
        <w:pStyle w:val="TableofFigures"/>
        <w:rPr>
          <w:rFonts w:asciiTheme="minorHAnsi" w:eastAsiaTheme="minorEastAsia" w:hAnsiTheme="minorHAnsi" w:cstheme="minorBidi"/>
          <w:b w:val="0"/>
          <w:noProof/>
          <w:szCs w:val="22"/>
          <w:lang w:val="de-DE"/>
        </w:rPr>
      </w:pPr>
      <w:hyperlink w:anchor="_Toc99837283" w:history="1">
        <w:r w:rsidR="00490283" w:rsidRPr="00B80F9A">
          <w:rPr>
            <w:rStyle w:val="Hyperlink"/>
            <w:rFonts w:eastAsia="MS Mincho"/>
            <w:noProof/>
          </w:rPr>
          <w:t xml:space="preserve">Table 138: Attributes of element </w:t>
        </w:r>
        <w:r w:rsidR="00490283" w:rsidRPr="00B80F9A">
          <w:rPr>
            <w:rStyle w:val="Hyperlink"/>
            <w:rFonts w:ascii="Courier New" w:eastAsia="MS Mincho" w:hAnsi="Courier New" w:cs="Courier New"/>
            <w:bCs/>
            <w:noProof/>
          </w:rPr>
          <w:t>&lt;face/&gt;</w:t>
        </w:r>
        <w:r w:rsidR="00490283">
          <w:rPr>
            <w:noProof/>
            <w:webHidden/>
          </w:rPr>
          <w:tab/>
        </w:r>
        <w:r w:rsidR="00490283">
          <w:rPr>
            <w:noProof/>
            <w:webHidden/>
          </w:rPr>
          <w:fldChar w:fldCharType="begin"/>
        </w:r>
        <w:r w:rsidR="00490283">
          <w:rPr>
            <w:noProof/>
            <w:webHidden/>
          </w:rPr>
          <w:instrText xml:space="preserve"> PAGEREF _Toc99837283 \h </w:instrText>
        </w:r>
        <w:r w:rsidR="00490283">
          <w:rPr>
            <w:noProof/>
            <w:webHidden/>
          </w:rPr>
        </w:r>
        <w:r w:rsidR="00490283">
          <w:rPr>
            <w:noProof/>
            <w:webHidden/>
          </w:rPr>
          <w:fldChar w:fldCharType="separate"/>
        </w:r>
        <w:r w:rsidR="00490283">
          <w:rPr>
            <w:noProof/>
            <w:webHidden/>
          </w:rPr>
          <w:t>137</w:t>
        </w:r>
        <w:r w:rsidR="00490283">
          <w:rPr>
            <w:noProof/>
            <w:webHidden/>
          </w:rPr>
          <w:fldChar w:fldCharType="end"/>
        </w:r>
      </w:hyperlink>
    </w:p>
    <w:p w14:paraId="5E5F6899" w14:textId="739B8153" w:rsidR="00490283" w:rsidRDefault="00B25712">
      <w:pPr>
        <w:pStyle w:val="TableofFigures"/>
        <w:rPr>
          <w:rFonts w:asciiTheme="minorHAnsi" w:eastAsiaTheme="minorEastAsia" w:hAnsiTheme="minorHAnsi" w:cstheme="minorBidi"/>
          <w:b w:val="0"/>
          <w:noProof/>
          <w:szCs w:val="22"/>
          <w:lang w:val="de-DE"/>
        </w:rPr>
      </w:pPr>
      <w:hyperlink w:anchor="_Toc99837284" w:history="1">
        <w:r w:rsidR="00490283" w:rsidRPr="00B80F9A">
          <w:rPr>
            <w:rStyle w:val="Hyperlink"/>
            <w:rFonts w:eastAsia="MS Mincho"/>
            <w:noProof/>
          </w:rPr>
          <w:t xml:space="preserve">Table 139: Nested elements of </w:t>
        </w:r>
        <w:r w:rsidR="00490283" w:rsidRPr="00B80F9A">
          <w:rPr>
            <w:rStyle w:val="Hyperlink"/>
            <w:rFonts w:ascii="Courier New" w:eastAsia="MS Mincho" w:hAnsi="Courier New" w:cs="Courier New"/>
            <w:bCs/>
            <w:noProof/>
          </w:rPr>
          <w:t>&lt;connection_2d/&gt;</w:t>
        </w:r>
        <w:r w:rsidR="00490283">
          <w:rPr>
            <w:noProof/>
            <w:webHidden/>
          </w:rPr>
          <w:tab/>
        </w:r>
        <w:r w:rsidR="00490283">
          <w:rPr>
            <w:noProof/>
            <w:webHidden/>
          </w:rPr>
          <w:fldChar w:fldCharType="begin"/>
        </w:r>
        <w:r w:rsidR="00490283">
          <w:rPr>
            <w:noProof/>
            <w:webHidden/>
          </w:rPr>
          <w:instrText xml:space="preserve"> PAGEREF _Toc99837284 \h </w:instrText>
        </w:r>
        <w:r w:rsidR="00490283">
          <w:rPr>
            <w:noProof/>
            <w:webHidden/>
          </w:rPr>
        </w:r>
        <w:r w:rsidR="00490283">
          <w:rPr>
            <w:noProof/>
            <w:webHidden/>
          </w:rPr>
          <w:fldChar w:fldCharType="separate"/>
        </w:r>
        <w:r w:rsidR="00490283">
          <w:rPr>
            <w:noProof/>
            <w:webHidden/>
          </w:rPr>
          <w:t>137</w:t>
        </w:r>
        <w:r w:rsidR="00490283">
          <w:rPr>
            <w:noProof/>
            <w:webHidden/>
          </w:rPr>
          <w:fldChar w:fldCharType="end"/>
        </w:r>
      </w:hyperlink>
    </w:p>
    <w:p w14:paraId="0D3CAB00" w14:textId="78F2C7E8" w:rsidR="00490283" w:rsidRDefault="00B25712">
      <w:pPr>
        <w:pStyle w:val="TableofFigures"/>
        <w:rPr>
          <w:rFonts w:asciiTheme="minorHAnsi" w:eastAsiaTheme="minorEastAsia" w:hAnsiTheme="minorHAnsi" w:cstheme="minorBidi"/>
          <w:b w:val="0"/>
          <w:noProof/>
          <w:szCs w:val="22"/>
          <w:lang w:val="de-DE"/>
        </w:rPr>
      </w:pPr>
      <w:hyperlink w:anchor="_Toc99837285" w:history="1">
        <w:r w:rsidR="00490283" w:rsidRPr="00B80F9A">
          <w:rPr>
            <w:rStyle w:val="Hyperlink"/>
            <w:rFonts w:eastAsia="MS Mincho"/>
            <w:noProof/>
          </w:rPr>
          <w:t xml:space="preserve">Table 140: Nested elements of element </w:t>
        </w:r>
        <w:r w:rsidR="00490283" w:rsidRPr="00B80F9A">
          <w:rPr>
            <w:rStyle w:val="Hyperlink"/>
            <w:rFonts w:ascii="Courier New" w:eastAsia="MS Mincho" w:hAnsi="Courier New" w:cs="Courier New"/>
            <w:bCs/>
            <w:noProof/>
          </w:rPr>
          <w:t>&lt;connection_2d/&gt;</w:t>
        </w:r>
        <w:r w:rsidR="00490283">
          <w:rPr>
            <w:noProof/>
            <w:webHidden/>
          </w:rPr>
          <w:tab/>
        </w:r>
        <w:r w:rsidR="00490283">
          <w:rPr>
            <w:noProof/>
            <w:webHidden/>
          </w:rPr>
          <w:fldChar w:fldCharType="begin"/>
        </w:r>
        <w:r w:rsidR="00490283">
          <w:rPr>
            <w:noProof/>
            <w:webHidden/>
          </w:rPr>
          <w:instrText xml:space="preserve"> PAGEREF _Toc99837285 \h </w:instrText>
        </w:r>
        <w:r w:rsidR="00490283">
          <w:rPr>
            <w:noProof/>
            <w:webHidden/>
          </w:rPr>
        </w:r>
        <w:r w:rsidR="00490283">
          <w:rPr>
            <w:noProof/>
            <w:webHidden/>
          </w:rPr>
          <w:fldChar w:fldCharType="separate"/>
        </w:r>
        <w:r w:rsidR="00490283">
          <w:rPr>
            <w:noProof/>
            <w:webHidden/>
          </w:rPr>
          <w:t>138</w:t>
        </w:r>
        <w:r w:rsidR="00490283">
          <w:rPr>
            <w:noProof/>
            <w:webHidden/>
          </w:rPr>
          <w:fldChar w:fldCharType="end"/>
        </w:r>
      </w:hyperlink>
    </w:p>
    <w:p w14:paraId="6B78C450" w14:textId="584F1AFF" w:rsidR="00490283" w:rsidRDefault="00B25712">
      <w:pPr>
        <w:pStyle w:val="TableofFigures"/>
        <w:rPr>
          <w:rFonts w:asciiTheme="minorHAnsi" w:eastAsiaTheme="minorEastAsia" w:hAnsiTheme="minorHAnsi" w:cstheme="minorBidi"/>
          <w:b w:val="0"/>
          <w:noProof/>
          <w:szCs w:val="22"/>
          <w:lang w:val="de-DE"/>
        </w:rPr>
      </w:pPr>
      <w:hyperlink w:anchor="_Toc99837286" w:history="1">
        <w:r w:rsidR="00490283" w:rsidRPr="00B80F9A">
          <w:rPr>
            <w:rStyle w:val="Hyperlink"/>
            <w:rFonts w:eastAsia="MS Mincho"/>
            <w:noProof/>
          </w:rPr>
          <w:t xml:space="preserve">Table 141: Attributes of element </w:t>
        </w:r>
        <w:r w:rsidR="00490283" w:rsidRPr="00B80F9A">
          <w:rPr>
            <w:rStyle w:val="Hyperlink"/>
            <w:rFonts w:ascii="Courier New" w:eastAsia="MS Mincho" w:hAnsi="Courier New" w:cs="Courier New"/>
            <w:bCs/>
            <w:noProof/>
          </w:rPr>
          <w:t>&lt;adhesive_face/&gt;</w:t>
        </w:r>
        <w:r w:rsidR="00490283">
          <w:rPr>
            <w:noProof/>
            <w:webHidden/>
          </w:rPr>
          <w:tab/>
        </w:r>
        <w:r w:rsidR="00490283">
          <w:rPr>
            <w:noProof/>
            <w:webHidden/>
          </w:rPr>
          <w:fldChar w:fldCharType="begin"/>
        </w:r>
        <w:r w:rsidR="00490283">
          <w:rPr>
            <w:noProof/>
            <w:webHidden/>
          </w:rPr>
          <w:instrText xml:space="preserve"> PAGEREF _Toc99837286 \h </w:instrText>
        </w:r>
        <w:r w:rsidR="00490283">
          <w:rPr>
            <w:noProof/>
            <w:webHidden/>
          </w:rPr>
        </w:r>
        <w:r w:rsidR="00490283">
          <w:rPr>
            <w:noProof/>
            <w:webHidden/>
          </w:rPr>
          <w:fldChar w:fldCharType="separate"/>
        </w:r>
        <w:r w:rsidR="00490283">
          <w:rPr>
            <w:noProof/>
            <w:webHidden/>
          </w:rPr>
          <w:t>138</w:t>
        </w:r>
        <w:r w:rsidR="00490283">
          <w:rPr>
            <w:noProof/>
            <w:webHidden/>
          </w:rPr>
          <w:fldChar w:fldCharType="end"/>
        </w:r>
      </w:hyperlink>
    </w:p>
    <w:p w14:paraId="13101C70" w14:textId="69CA4BF7" w:rsidR="00490283" w:rsidRDefault="00B25712">
      <w:pPr>
        <w:pStyle w:val="TableofFigures"/>
        <w:rPr>
          <w:rFonts w:asciiTheme="minorHAnsi" w:eastAsiaTheme="minorEastAsia" w:hAnsiTheme="minorHAnsi" w:cstheme="minorBidi"/>
          <w:b w:val="0"/>
          <w:noProof/>
          <w:szCs w:val="22"/>
          <w:lang w:val="de-DE"/>
        </w:rPr>
      </w:pPr>
      <w:hyperlink w:anchor="_Toc99837287" w:history="1">
        <w:r w:rsidR="00490283" w:rsidRPr="00B80F9A">
          <w:rPr>
            <w:rStyle w:val="Hyperlink"/>
            <w:rFonts w:eastAsia="MS Mincho"/>
            <w:noProof/>
          </w:rPr>
          <w:t>Table 142 Cross-Reference Table between ISO 10303-242 and χMCF</w:t>
        </w:r>
        <w:r w:rsidR="00490283">
          <w:rPr>
            <w:noProof/>
            <w:webHidden/>
          </w:rPr>
          <w:tab/>
        </w:r>
        <w:r w:rsidR="00490283">
          <w:rPr>
            <w:noProof/>
            <w:webHidden/>
          </w:rPr>
          <w:fldChar w:fldCharType="begin"/>
        </w:r>
        <w:r w:rsidR="00490283">
          <w:rPr>
            <w:noProof/>
            <w:webHidden/>
          </w:rPr>
          <w:instrText xml:space="preserve"> PAGEREF _Toc99837287 \h </w:instrText>
        </w:r>
        <w:r w:rsidR="00490283">
          <w:rPr>
            <w:noProof/>
            <w:webHidden/>
          </w:rPr>
        </w:r>
        <w:r w:rsidR="00490283">
          <w:rPr>
            <w:noProof/>
            <w:webHidden/>
          </w:rPr>
          <w:fldChar w:fldCharType="separate"/>
        </w:r>
        <w:r w:rsidR="00490283">
          <w:rPr>
            <w:noProof/>
            <w:webHidden/>
          </w:rPr>
          <w:t>144</w:t>
        </w:r>
        <w:r w:rsidR="00490283">
          <w:rPr>
            <w:noProof/>
            <w:webHidden/>
          </w:rPr>
          <w:fldChar w:fldCharType="end"/>
        </w:r>
      </w:hyperlink>
    </w:p>
    <w:p w14:paraId="0AC83DBF" w14:textId="6C1FB366" w:rsidR="0055799E" w:rsidRPr="0055799E" w:rsidRDefault="00E70F03" w:rsidP="00B04676">
      <w:pPr>
        <w:pStyle w:val="TOC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836947"/>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t>
      </w:r>
      <w:proofErr w:type="gramStart"/>
      <w:r w:rsidRPr="00DF6AAF">
        <w:rPr>
          <w:lang w:val="en-GB"/>
        </w:rPr>
        <w:t>which</w:t>
      </w:r>
      <w:proofErr w:type="gramEnd"/>
      <w:r w:rsidRPr="00DF6AAF">
        <w:rPr>
          <w:lang w:val="en-GB"/>
        </w:rPr>
        <w:t xml:space="preserve">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10D11F7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4" w:history="1">
        <w:r w:rsidRPr="00BC394B">
          <w:rPr>
            <w:rStyle w:val="Hyperlink"/>
          </w:rPr>
          <w:t>www.iso.org/directives</w:t>
        </w:r>
      </w:hyperlink>
      <w:r w:rsidRPr="00DF6AAF">
        <w:rPr>
          <w:lang w:val="en-GB"/>
        </w:rPr>
        <w:t>).</w:t>
      </w:r>
    </w:p>
    <w:p w14:paraId="7229BC9B" w14:textId="41B1F9AB"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5"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3C3E73E"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6" w:history="1">
        <w:r w:rsidRPr="00C33932">
          <w:rPr>
            <w:rStyle w:val="Hyperlink"/>
            <w:rFonts w:eastAsia="Malgun Gothic" w:cs="Arial"/>
            <w:szCs w:val="24"/>
          </w:rPr>
          <w:t>www.iso.org/iso/foreword.html</w:t>
        </w:r>
      </w:hyperlink>
      <w:r w:rsidRPr="00DF6AAF">
        <w:rPr>
          <w:rFonts w:eastAsia="Malgun Gothic"/>
          <w:lang w:val="en-GB"/>
        </w:rPr>
        <w:t>.</w:t>
      </w:r>
    </w:p>
    <w:p w14:paraId="1D757ED7" w14:textId="6D8B125B"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836948"/>
      <w:r w:rsidRPr="00BC394B">
        <w:lastRenderedPageBreak/>
        <w:t>Introduction</w:t>
      </w:r>
      <w:bookmarkEnd w:id="2"/>
      <w:bookmarkEnd w:id="3"/>
    </w:p>
    <w:p w14:paraId="4AF7AA33" w14:textId="69733A42" w:rsidR="000F23F7" w:rsidRPr="005160E8" w:rsidRDefault="009D1189" w:rsidP="00ED5FAB">
      <w:pPr>
        <w:pStyle w:val="BodyText"/>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BodyText"/>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gramStart"/>
      <w:r w:rsidR="007836EA" w:rsidRPr="005160E8">
        <w:t>χ</w:t>
      </w:r>
      <w:r w:rsidR="000F23F7" w:rsidRPr="005160E8">
        <w:t>MCF</w:t>
      </w:r>
      <w:proofErr w:type="gram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BodyText"/>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w:t>
      </w:r>
      <w:proofErr w:type="gramStart"/>
      <w:r w:rsidRPr="005160E8">
        <w:t>a wide range of joining types are</w:t>
      </w:r>
      <w:proofErr w:type="gramEnd"/>
      <w:r w:rsidRPr="005160E8">
        <w:t xml:space="preserv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w:t>
      </w:r>
      <w:proofErr w:type="gramStart"/>
      <w:r w:rsidRPr="005160E8">
        <w:t>planning, …)</w:t>
      </w:r>
      <w:proofErr w:type="gramEnd"/>
      <w:r w:rsidRPr="005160E8">
        <w:t xml:space="preserve">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gramStart"/>
      <w:r w:rsidR="007836EA" w:rsidRPr="005160E8">
        <w:t>χ</w:t>
      </w:r>
      <w:r w:rsidR="00502DF5" w:rsidRPr="005160E8">
        <w:t>MCF</w:t>
      </w:r>
      <w:proofErr w:type="gram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8"/>
          <w:headerReference w:type="default" r:id="rId39"/>
          <w:footerReference w:type="even" r:id="rId40"/>
          <w:footerReference w:type="default" r:id="rId4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gramStart"/>
      <w:r w:rsidRPr="007836EA">
        <w:rPr>
          <w:color w:val="auto"/>
          <w:szCs w:val="32"/>
        </w:rPr>
        <w:lastRenderedPageBreak/>
        <w:t>χ</w:t>
      </w:r>
      <w:r w:rsidR="00A434AD" w:rsidRPr="00A434AD">
        <w:rPr>
          <w:color w:val="auto"/>
          <w:szCs w:val="32"/>
        </w:rPr>
        <w:t>MCF</w:t>
      </w:r>
      <w:proofErr w:type="gram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Heading1"/>
        <w:numPr>
          <w:ilvl w:val="0"/>
          <w:numId w:val="1"/>
        </w:numPr>
        <w:tabs>
          <w:tab w:val="clear" w:pos="432"/>
        </w:tabs>
        <w:ind w:left="0" w:firstLine="0"/>
      </w:pPr>
      <w:bookmarkStart w:id="4" w:name="_Toc353342669"/>
      <w:bookmarkStart w:id="5" w:name="_Toc99836949"/>
      <w:r w:rsidRPr="00BC394B">
        <w:t>Scope</w:t>
      </w:r>
      <w:bookmarkEnd w:id="4"/>
      <w:bookmarkEnd w:id="5"/>
    </w:p>
    <w:p w14:paraId="5EDFED28" w14:textId="0030CBB3" w:rsidR="001A33D0" w:rsidRPr="00B82346" w:rsidRDefault="00657B4B" w:rsidP="00ED5FAB">
      <w:pPr>
        <w:pStyle w:val="BodyText"/>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BodyText"/>
      </w:pPr>
      <w:r w:rsidRPr="00B82346">
        <w:t>It does not specify geometry of fasteners or other parts.</w:t>
      </w:r>
      <w:r w:rsidR="009163AD" w:rsidRPr="00B82346">
        <w:t xml:space="preserve"> </w:t>
      </w:r>
    </w:p>
    <w:p w14:paraId="6F221858" w14:textId="29CE83EF" w:rsidR="009163AD" w:rsidRPr="00B82346" w:rsidRDefault="00D57FE1" w:rsidP="00ED5FAB">
      <w:pPr>
        <w:pStyle w:val="BodyText"/>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Heading1"/>
        <w:numPr>
          <w:ilvl w:val="0"/>
          <w:numId w:val="1"/>
        </w:numPr>
        <w:tabs>
          <w:tab w:val="clear" w:pos="432"/>
        </w:tabs>
        <w:ind w:left="0" w:firstLine="0"/>
      </w:pPr>
      <w:bookmarkStart w:id="6" w:name="_Toc353342670"/>
      <w:bookmarkStart w:id="7" w:name="_Toc99836950"/>
      <w:r w:rsidRPr="00B82346">
        <w:t>Normative references</w:t>
      </w:r>
      <w:bookmarkEnd w:id="6"/>
      <w:bookmarkEnd w:id="7"/>
    </w:p>
    <w:p w14:paraId="50046E83" w14:textId="77777777" w:rsidR="001A33D0" w:rsidRPr="00B82346" w:rsidRDefault="001A33D0" w:rsidP="00ED5FAB">
      <w:pPr>
        <w:pStyle w:val="BodyText"/>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BodyText"/>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BodyText"/>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Heading1"/>
        <w:numPr>
          <w:ilvl w:val="0"/>
          <w:numId w:val="1"/>
        </w:numPr>
        <w:tabs>
          <w:tab w:val="clear" w:pos="432"/>
        </w:tabs>
        <w:ind w:left="0" w:firstLine="0"/>
      </w:pPr>
      <w:bookmarkStart w:id="8" w:name="_Toc353342671"/>
      <w:bookmarkStart w:id="9" w:name="_Toc99836951"/>
      <w:r w:rsidRPr="00BC394B">
        <w:t>Terms and definitions</w:t>
      </w:r>
      <w:bookmarkEnd w:id="8"/>
      <w:bookmarkEnd w:id="9"/>
    </w:p>
    <w:p w14:paraId="7BEA379F" w14:textId="77777777" w:rsidR="001A33D0" w:rsidRPr="00BC394B" w:rsidRDefault="001A33D0" w:rsidP="00ED5FAB">
      <w:pPr>
        <w:pStyle w:val="BodyText"/>
      </w:pPr>
      <w:r w:rsidRPr="00BC394B">
        <w:t>No terms and definitions are listed in this document.</w:t>
      </w:r>
    </w:p>
    <w:p w14:paraId="2A794D1B" w14:textId="77777777" w:rsidR="001A33D0" w:rsidRPr="00BC394B" w:rsidRDefault="001A33D0" w:rsidP="00ED5FAB">
      <w:pPr>
        <w:pStyle w:val="BodyText"/>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B4C2F4A" w:rsidR="00A4141A" w:rsidRPr="001B0F4C" w:rsidRDefault="000C033F" w:rsidP="007346D6">
      <w:pPr>
        <w:pStyle w:val="ListParagraph"/>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2" w:history="1">
        <w:r w:rsidRPr="00A4141A">
          <w:rPr>
            <w:color w:val="0000FF"/>
            <w:u w:val="single"/>
            <w:lang w:eastAsia="fr-FR"/>
          </w:rPr>
          <w:t>https://www.iso.org/obp</w:t>
        </w:r>
      </w:hyperlink>
    </w:p>
    <w:p w14:paraId="47303398" w14:textId="04BED1AC" w:rsidR="001A33D0" w:rsidRDefault="005B3EC6" w:rsidP="007346D6">
      <w:pPr>
        <w:pStyle w:val="ListParagraph"/>
        <w:keepNext/>
        <w:numPr>
          <w:ilvl w:val="0"/>
          <w:numId w:val="8"/>
        </w:numPr>
        <w:tabs>
          <w:tab w:val="clear" w:pos="403"/>
        </w:tabs>
        <w:ind w:left="426" w:hanging="426"/>
        <w:rPr>
          <w:color w:val="0000FF"/>
          <w:u w:val="single"/>
          <w:lang w:eastAsia="fr-FR"/>
        </w:rPr>
      </w:pPr>
      <w:r w:rsidRPr="00BC394B">
        <w:t xml:space="preserve">IEC Electropedia: available at </w:t>
      </w:r>
      <w:hyperlink r:id="rId43"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Heading1"/>
      </w:pPr>
      <w:bookmarkStart w:id="10" w:name="_Toc334183503"/>
      <w:bookmarkStart w:id="11" w:name="_Toc338938871"/>
      <w:bookmarkStart w:id="12" w:name="_Toc338939051"/>
      <w:bookmarkStart w:id="13" w:name="_Toc3556924"/>
      <w:bookmarkStart w:id="14" w:name="_Toc34747174"/>
      <w:bookmarkStart w:id="15" w:name="_Toc77101987"/>
      <w:bookmarkStart w:id="16" w:name="_Toc99836952"/>
      <w:bookmarkStart w:id="17" w:name="_Toc288196434"/>
      <w:bookmarkStart w:id="18" w:name="_Toc288200732"/>
      <w:bookmarkStart w:id="19" w:name="_Toc353798250"/>
      <w:r w:rsidRPr="007055D9">
        <w:t xml:space="preserve">Design Principles and Basic Features of </w:t>
      </w:r>
      <w:r w:rsidRPr="00A5126C">
        <w:t>χ</w:t>
      </w:r>
      <w:r w:rsidRPr="007055D9">
        <w:t>MCF</w:t>
      </w:r>
      <w:bookmarkEnd w:id="10"/>
      <w:bookmarkEnd w:id="11"/>
      <w:bookmarkEnd w:id="12"/>
      <w:bookmarkEnd w:id="13"/>
      <w:bookmarkEnd w:id="14"/>
      <w:bookmarkEnd w:id="15"/>
      <w:bookmarkEnd w:id="1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Heading2"/>
      </w:pPr>
      <w:bookmarkStart w:id="20" w:name="_Toc338938872"/>
      <w:bookmarkStart w:id="21" w:name="_Toc338939052"/>
      <w:bookmarkStart w:id="22" w:name="_Toc3556925"/>
      <w:bookmarkStart w:id="23" w:name="_Toc34747175"/>
      <w:bookmarkStart w:id="24" w:name="_Toc77101988"/>
      <w:bookmarkStart w:id="25" w:name="_Toc99836953"/>
      <w:r w:rsidRPr="007055D9">
        <w:lastRenderedPageBreak/>
        <w:t>Design Principles</w:t>
      </w:r>
      <w:bookmarkEnd w:id="17"/>
      <w:bookmarkEnd w:id="18"/>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ListBullet"/>
        <w:numPr>
          <w:ilvl w:val="0"/>
          <w:numId w:val="12"/>
        </w:numPr>
        <w:spacing w:after="120"/>
        <w:contextualSpacing w:val="0"/>
        <w:jc w:val="both"/>
        <w:rPr>
          <w:rFonts w:ascii="Cambria" w:hAnsi="Cambria"/>
        </w:rPr>
      </w:pPr>
      <w:proofErr w:type="gramStart"/>
      <w:r w:rsidRPr="005E12EE">
        <w:rPr>
          <w:rFonts w:ascii="Cambria" w:hAnsi="Cambria"/>
        </w:rPr>
        <w:t>χMCF</w:t>
      </w:r>
      <w:proofErr w:type="gramEnd"/>
      <w:r w:rsidRPr="005E12EE">
        <w:rPr>
          <w:rFonts w:ascii="Cambria" w:hAnsi="Cambria"/>
        </w:rPr>
        <w:t xml:space="preserve">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These include spot welds, seam welds, rivets and adhesives, and so on.</w:t>
      </w:r>
    </w:p>
    <w:p w14:paraId="44AA81F6"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CAE and CAM, on the long run.  </w:t>
      </w:r>
    </w:p>
    <w:p w14:paraId="5C4885D2" w14:textId="77777777" w:rsidR="00FC68DB" w:rsidRPr="005E12EE" w:rsidRDefault="00FC68DB" w:rsidP="005E12EE">
      <w:pPr>
        <w:pStyle w:val="ListBullet"/>
        <w:numPr>
          <w:ilvl w:val="0"/>
          <w:numId w:val="12"/>
        </w:numPr>
        <w:spacing w:after="120"/>
        <w:contextualSpacing w:val="0"/>
        <w:jc w:val="both"/>
        <w:rPr>
          <w:rFonts w:ascii="Cambria" w:hAnsi="Cambria"/>
        </w:rPr>
      </w:pPr>
      <w:bookmarkStart w:id="26" w:name="_Ref373503402"/>
      <w:proofErr w:type="gramStart"/>
      <w:r w:rsidRPr="005E12EE">
        <w:rPr>
          <w:rFonts w:ascii="Cambria" w:hAnsi="Cambria"/>
        </w:rPr>
        <w:t>χMCF</w:t>
      </w:r>
      <w:proofErr w:type="gramEnd"/>
      <w:r w:rsidRPr="005E12EE">
        <w:rPr>
          <w:rFonts w:ascii="Cambria" w:hAnsi="Cambria"/>
        </w:rPr>
        <w:t xml:space="preserve">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ListBullet"/>
        <w:tabs>
          <w:tab w:val="clear" w:pos="454"/>
        </w:tabs>
        <w:spacing w:after="120"/>
        <w:ind w:firstLine="0"/>
        <w:contextualSpacing w:val="0"/>
        <w:jc w:val="both"/>
        <w:rPr>
          <w:rFonts w:ascii="Cambria" w:hAnsi="Cambria"/>
        </w:rPr>
      </w:pPr>
      <w:r w:rsidRPr="005E12EE">
        <w:rPr>
          <w:rFonts w:ascii="Cambria" w:hAnsi="Cambria"/>
        </w:rPr>
        <w:t>This principle grants χMCF’s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The format has to be flexible and easy to extend to any future joint types and applications.</w:t>
      </w:r>
    </w:p>
    <w:p w14:paraId="01D461B5" w14:textId="77777777" w:rsidR="00FC68DB" w:rsidRPr="005E12EE" w:rsidRDefault="00FC68DB" w:rsidP="005E12EE">
      <w:pPr>
        <w:pStyle w:val="ListBullet"/>
        <w:numPr>
          <w:ilvl w:val="0"/>
          <w:numId w:val="12"/>
        </w:numPr>
        <w:spacing w:after="120"/>
        <w:contextualSpacing w:val="0"/>
        <w:jc w:val="both"/>
        <w:rPr>
          <w:rFonts w:ascii="Cambria" w:hAnsi="Cambria"/>
        </w:rPr>
      </w:pPr>
      <w:proofErr w:type="gramStart"/>
      <w:r w:rsidRPr="005E12EE">
        <w:rPr>
          <w:rFonts w:ascii="Cambria" w:hAnsi="Cambria"/>
        </w:rPr>
        <w:t>χMCF</w:t>
      </w:r>
      <w:proofErr w:type="gramEnd"/>
      <w:r w:rsidRPr="005E12EE">
        <w:rPr>
          <w:rFonts w:ascii="Cambria" w:hAnsi="Cambria"/>
        </w:rPr>
        <w:t xml:space="preserve"> is built upon the industry standard XML.</w:t>
      </w:r>
    </w:p>
    <w:p w14:paraId="4BB51A1F"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ListBullet"/>
        <w:numPr>
          <w:ilvl w:val="0"/>
          <w:numId w:val="12"/>
        </w:numPr>
        <w:spacing w:after="120"/>
        <w:contextualSpacing w:val="0"/>
        <w:jc w:val="both"/>
        <w:rPr>
          <w:rFonts w:ascii="Cambria" w:hAnsi="Cambria"/>
        </w:rPr>
      </w:pPr>
      <w:proofErr w:type="gramStart"/>
      <w:r w:rsidRPr="005E12EE">
        <w:rPr>
          <w:rFonts w:ascii="Cambria" w:hAnsi="Cambria"/>
        </w:rPr>
        <w:t>χMCF</w:t>
      </w:r>
      <w:proofErr w:type="gramEnd"/>
      <w:r w:rsidRPr="005E12EE">
        <w:rPr>
          <w:rFonts w:ascii="Cambria" w:hAnsi="Cambria"/>
        </w:rPr>
        <w:t xml:space="preserve"> follows the max-min principle: It contains information as much as necessary, at the same time, as little as possible. </w:t>
      </w:r>
    </w:p>
    <w:p w14:paraId="20D177D1"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ListBullet"/>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Heading2"/>
      </w:pPr>
      <w:bookmarkStart w:id="29" w:name="_Ref338930849"/>
      <w:bookmarkStart w:id="30" w:name="_Toc338938873"/>
      <w:bookmarkStart w:id="31" w:name="_Toc338939053"/>
      <w:bookmarkStart w:id="32" w:name="_Toc3556926"/>
      <w:bookmarkStart w:id="33" w:name="_Toc34747176"/>
      <w:bookmarkStart w:id="34" w:name="_Toc77101989"/>
      <w:bookmarkStart w:id="35" w:name="_Toc99836954"/>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59776" behindDoc="1" locked="0" layoutInCell="1" allowOverlap="1" wp14:anchorId="62442825" wp14:editId="7649434C">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AB3CD3F" w:rsidR="00FC68DB" w:rsidRPr="007055D9" w:rsidRDefault="00FC68DB" w:rsidP="00B202D2">
      <w:pPr>
        <w:pStyle w:val="Caption"/>
      </w:pPr>
      <w:bookmarkStart w:id="36" w:name="_Ref428531162"/>
      <w:bookmarkStart w:id="37" w:name="_Toc3557081"/>
      <w:bookmarkStart w:id="38" w:name="_Toc34747331"/>
      <w:bookmarkStart w:id="39" w:name="_Toc76030522"/>
      <w:bookmarkStart w:id="40" w:name="_Toc94530808"/>
      <w:bookmarkStart w:id="41" w:name="_Toc99837060"/>
      <w:r>
        <w:t xml:space="preserve">Figure </w:t>
      </w:r>
      <w:r>
        <w:fldChar w:fldCharType="begin"/>
      </w:r>
      <w:r>
        <w:instrText xml:space="preserve"> SEQ Figure \* ARABIC </w:instrText>
      </w:r>
      <w:r>
        <w:fldChar w:fldCharType="separate"/>
      </w:r>
      <w:r w:rsidR="00490283">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3D6C1777" w:rsidR="00FC68DB" w:rsidRPr="007055D9" w:rsidRDefault="00FC68DB" w:rsidP="00B202D2">
      <w:r w:rsidRPr="007055D9">
        <w:t xml:space="preserve">A seam weld is a representative of 1-dimensional joints, see </w:t>
      </w:r>
      <w:r w:rsidR="000363CF">
        <w:t>f</w:t>
      </w:r>
      <w:r w:rsidRPr="00404CFC">
        <w:t xml:space="preserve">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Heading2"/>
      </w:pPr>
      <w:bookmarkStart w:id="42" w:name="_Toc338938874"/>
      <w:bookmarkStart w:id="43" w:name="_Toc338939054"/>
      <w:bookmarkStart w:id="44" w:name="_Toc3556927"/>
      <w:bookmarkStart w:id="45" w:name="_Toc34747177"/>
      <w:bookmarkStart w:id="46" w:name="_Toc77101990"/>
      <w:bookmarkStart w:id="47" w:name="_Toc99836955"/>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Heading2"/>
      </w:pPr>
      <w:bookmarkStart w:id="48" w:name="_Toc338938875"/>
      <w:bookmarkStart w:id="49" w:name="_Toc338939055"/>
      <w:bookmarkStart w:id="50" w:name="_Ref371678646"/>
      <w:bookmarkStart w:id="51" w:name="_Toc3556928"/>
      <w:bookmarkStart w:id="52" w:name="_Toc34747178"/>
      <w:bookmarkStart w:id="53" w:name="_Toc77101991"/>
      <w:bookmarkStart w:id="54" w:name="_Toc99836956"/>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Paragraph"/>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Paragraph"/>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73A7C347">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353992D3" w:rsidR="00FC68DB" w:rsidRPr="007055D9" w:rsidRDefault="00FC68DB" w:rsidP="00B202D2">
      <w:pPr>
        <w:pStyle w:val="Caption"/>
      </w:pPr>
      <w:bookmarkStart w:id="56" w:name="_Ref97731124"/>
      <w:bookmarkStart w:id="57" w:name="_Ref334010986"/>
      <w:bookmarkStart w:id="58" w:name="_Toc3557082"/>
      <w:bookmarkStart w:id="59" w:name="_Toc34747332"/>
      <w:bookmarkStart w:id="60" w:name="_Toc76030523"/>
      <w:bookmarkStart w:id="61" w:name="_Toc94530809"/>
      <w:bookmarkStart w:id="62" w:name="_Toc99837061"/>
      <w:r>
        <w:t xml:space="preserve">Figure </w:t>
      </w:r>
      <w:r>
        <w:fldChar w:fldCharType="begin"/>
      </w:r>
      <w:r>
        <w:instrText xml:space="preserve"> SEQ Figure \* ARABIC </w:instrText>
      </w:r>
      <w:r>
        <w:fldChar w:fldCharType="separate"/>
      </w:r>
      <w:r w:rsidR="00490283">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406618B2"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90283">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90283">
        <w:t xml:space="preserve">Figure </w:t>
      </w:r>
      <w:r w:rsidR="00490283">
        <w:rPr>
          <w:noProof/>
        </w:rPr>
        <w:t>2</w:t>
      </w:r>
      <w:r w:rsidR="00490283">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6" o:title="" cropbottom="43024f" cropright="10402f"/>
          </v:shape>
          <o:OLEObject Type="Embed" ProgID="PowerPoint.Slide.8" ShapeID="_x0000_i1025" DrawAspect="Content" ObjectID="_1742905658" r:id="rId47"/>
        </w:object>
      </w:r>
    </w:p>
    <w:p w14:paraId="142BE546" w14:textId="681E85D5" w:rsidR="00FC68DB" w:rsidRPr="007055D9" w:rsidRDefault="00FC68DB" w:rsidP="00B202D2">
      <w:pPr>
        <w:pStyle w:val="Caption"/>
      </w:pPr>
      <w:bookmarkStart w:id="63" w:name="_Toc3557083"/>
      <w:bookmarkStart w:id="64" w:name="_Toc34747333"/>
      <w:bookmarkStart w:id="65" w:name="_Toc76030524"/>
      <w:bookmarkStart w:id="66" w:name="_Toc94530810"/>
      <w:bookmarkStart w:id="67" w:name="_Toc99837062"/>
      <w:r w:rsidRPr="007055D9">
        <w:t xml:space="preserve">Figure </w:t>
      </w:r>
      <w:r>
        <w:fldChar w:fldCharType="begin"/>
      </w:r>
      <w:r>
        <w:instrText xml:space="preserve"> SEQ Figure \* ARABIC </w:instrText>
      </w:r>
      <w:r>
        <w:fldChar w:fldCharType="separate"/>
      </w:r>
      <w:r w:rsidR="00490283">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Heading2"/>
      </w:pPr>
      <w:bookmarkStart w:id="68" w:name="_Toc338938876"/>
      <w:bookmarkStart w:id="69" w:name="_Toc338939056"/>
      <w:bookmarkStart w:id="70" w:name="_Toc3556929"/>
      <w:bookmarkStart w:id="71" w:name="_Toc34747179"/>
      <w:bookmarkStart w:id="72" w:name="_Toc77101992"/>
      <w:bookmarkStart w:id="73" w:name="_Toc99836957"/>
      <w:bookmarkStart w:id="74" w:name="_Toc288196436"/>
      <w:bookmarkStart w:id="75" w:name="_Toc288200734"/>
      <w:bookmarkEnd w:id="27"/>
      <w:bookmarkEnd w:id="28"/>
      <w:proofErr w:type="gramStart"/>
      <w:r w:rsidRPr="007055D9">
        <w:t>χMCF</w:t>
      </w:r>
      <w:proofErr w:type="gramEnd"/>
      <w:r w:rsidRPr="007055D9">
        <w:t xml:space="preserve"> in the Development </w:t>
      </w:r>
      <w:bookmarkEnd w:id="68"/>
      <w:bookmarkEnd w:id="69"/>
      <w:r w:rsidRPr="007055D9">
        <w:t>Processes</w:t>
      </w:r>
      <w:bookmarkEnd w:id="70"/>
      <w:bookmarkEnd w:id="71"/>
      <w:bookmarkEnd w:id="72"/>
      <w:bookmarkEnd w:id="73"/>
    </w:p>
    <w:p w14:paraId="6CCF07EF" w14:textId="3D5FEBF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90283" w:rsidRPr="007055D9">
        <w:t xml:space="preserve">Figure </w:t>
      </w:r>
      <w:r w:rsidR="00490283">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05FB60A0">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5C20C3F" w:rsidR="00FC68DB" w:rsidRPr="007055D9" w:rsidRDefault="00FC68DB" w:rsidP="00B202D2">
      <w:pPr>
        <w:pStyle w:val="Caption"/>
      </w:pPr>
      <w:bookmarkStart w:id="76" w:name="_Ref333842518"/>
      <w:bookmarkStart w:id="77" w:name="_Ref333842510"/>
      <w:bookmarkStart w:id="78" w:name="_Toc3557084"/>
      <w:bookmarkStart w:id="79" w:name="_Toc34747334"/>
      <w:bookmarkStart w:id="80" w:name="_Toc76030525"/>
      <w:bookmarkStart w:id="81" w:name="_Toc94530811"/>
      <w:bookmarkStart w:id="82" w:name="_Toc99837063"/>
      <w:r w:rsidRPr="007055D9">
        <w:t xml:space="preserve">Figure </w:t>
      </w:r>
      <w:r>
        <w:fldChar w:fldCharType="begin"/>
      </w:r>
      <w:r>
        <w:instrText xml:space="preserve"> SEQ Figure \* ARABIC </w:instrText>
      </w:r>
      <w:r>
        <w:fldChar w:fldCharType="separate"/>
      </w:r>
      <w:r w:rsidR="00490283">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Caption"/>
        <w:jc w:val="center"/>
      </w:pPr>
      <w:r>
        <w:rPr>
          <w:noProof/>
          <w:lang w:val="en-US"/>
        </w:rPr>
        <w:drawing>
          <wp:inline distT="0" distB="0" distL="0" distR="0" wp14:anchorId="25696BF2" wp14:editId="17B687E9">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B33AC" w:rsidR="00FC68DB" w:rsidRPr="007055D9" w:rsidRDefault="00FC68DB" w:rsidP="00B202D2">
      <w:pPr>
        <w:pStyle w:val="Caption"/>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837064"/>
      <w:r w:rsidRPr="007055D9">
        <w:t xml:space="preserve">Figure </w:t>
      </w:r>
      <w:r>
        <w:fldChar w:fldCharType="begin"/>
      </w:r>
      <w:r>
        <w:instrText xml:space="preserve"> SEQ Figure \* ARABIC </w:instrText>
      </w:r>
      <w:r>
        <w:fldChar w:fldCharType="separate"/>
      </w:r>
      <w:r w:rsidR="00490283">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42564A8B"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w:t>
      </w:r>
      <w:r w:rsidRPr="007055D9">
        <w:lastRenderedPageBreak/>
        <w:t xml:space="preserve">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78E9BF62"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4A97E30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90283" w:rsidRPr="007055D9">
        <w:t xml:space="preserve">Figure </w:t>
      </w:r>
      <w:r w:rsidR="00490283">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ListBullet"/>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ListBullet"/>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are able to mesh parts automatically in the batch-meshing mode. An automated assembly can be realized by the connection information contained in χMCF.</w:t>
      </w:r>
    </w:p>
    <w:p w14:paraId="5F518801" w14:textId="77777777" w:rsidR="00FC68DB" w:rsidRPr="005E12EE" w:rsidRDefault="00FC68DB" w:rsidP="001B01D6">
      <w:pPr>
        <w:pStyle w:val="ListBullet"/>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ListBullet"/>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Heading1"/>
      </w:pPr>
      <w:bookmarkStart w:id="91" w:name="_Toc3556930"/>
      <w:bookmarkStart w:id="92" w:name="_Toc34747180"/>
      <w:bookmarkStart w:id="93" w:name="_Toc77101993"/>
      <w:bookmarkStart w:id="94" w:name="_Toc99836958"/>
      <w:r w:rsidRPr="007055D9">
        <w:t>Keywords of XML specification</w:t>
      </w:r>
      <w:bookmarkEnd w:id="91"/>
      <w:bookmarkEnd w:id="92"/>
      <w:bookmarkEnd w:id="93"/>
      <w:bookmarkEnd w:id="94"/>
    </w:p>
    <w:p w14:paraId="7A21DF07" w14:textId="77777777" w:rsidR="00FC68DB" w:rsidRPr="007055D9" w:rsidRDefault="00FC68DB" w:rsidP="00B202D2">
      <w:pPr>
        <w:pStyle w:val="Heading2"/>
      </w:pPr>
      <w:bookmarkStart w:id="95" w:name="_Toc34747181"/>
      <w:bookmarkStart w:id="96" w:name="_Toc77101994"/>
      <w:bookmarkStart w:id="97" w:name="_Toc99836959"/>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gramStart"/>
      <w:r w:rsidRPr="007055D9">
        <w:t>boolean</w:t>
      </w:r>
      <w:proofErr w:type="gram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ootnoteReference"/>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lastRenderedPageBreak/>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9C3A99">
      <w:pPr>
        <w:pStyle w:val="ListParagraph"/>
        <w:numPr>
          <w:ilvl w:val="0"/>
          <w:numId w:val="15"/>
        </w:numPr>
        <w:tabs>
          <w:tab w:val="clear" w:pos="403"/>
        </w:tabs>
        <w:spacing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9C3A99">
      <w:pPr>
        <w:pStyle w:val="ListParagraph"/>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Paragraph"/>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However, only positive integers are usually used in this context. That means</w:t>
      </w:r>
      <w:proofErr w:type="gramStart"/>
      <w:r w:rsidRPr="007055D9">
        <w:t>,</w:t>
      </w:r>
      <w:proofErr w:type="gramEnd"/>
      <w:r w:rsidRPr="007055D9">
        <w:t xml:space="preserve">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proofErr w:type="gramStart"/>
      <w:r w:rsidRPr="007055D9">
        <w:t>.$</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Heading1"/>
      </w:pPr>
      <w:bookmarkStart w:id="98" w:name="_Ref371679978"/>
      <w:bookmarkStart w:id="99" w:name="_Ref371939247"/>
      <w:bookmarkStart w:id="100" w:name="_Toc3556933"/>
      <w:bookmarkStart w:id="101" w:name="_Toc34747182"/>
      <w:bookmarkStart w:id="102" w:name="_Toc77101995"/>
      <w:bookmarkStart w:id="103" w:name="_Toc99836960"/>
      <w:bookmarkStart w:id="104" w:name="_Toc288196441"/>
      <w:bookmarkStart w:id="105" w:name="_Toc288200739"/>
      <w:bookmarkEnd w:id="74"/>
      <w:bookmarkEnd w:id="75"/>
      <w:r w:rsidRPr="007055D9">
        <w:lastRenderedPageBreak/>
        <w:t>Parts, Properties and Assemblies</w:t>
      </w:r>
      <w:bookmarkEnd w:id="98"/>
      <w:bookmarkEnd w:id="99"/>
      <w:bookmarkEnd w:id="100"/>
      <w:bookmarkEnd w:id="101"/>
      <w:bookmarkEnd w:id="102"/>
      <w:bookmarkEnd w:id="103"/>
    </w:p>
    <w:p w14:paraId="0D066CBD" w14:textId="77777777" w:rsidR="00FC68DB" w:rsidRPr="007055D9" w:rsidRDefault="00FC68DB" w:rsidP="00B202D2">
      <w:proofErr w:type="gramStart"/>
      <w:r w:rsidRPr="007055D9">
        <w:t>χMCF</w:t>
      </w:r>
      <w:proofErr w:type="gramEnd"/>
      <w:r w:rsidRPr="007055D9">
        <w:t xml:space="preserve">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Heading2"/>
      </w:pPr>
      <w:bookmarkStart w:id="106" w:name="_Toc3556934"/>
      <w:bookmarkStart w:id="107" w:name="_Toc34747183"/>
      <w:bookmarkStart w:id="108" w:name="_Toc77101996"/>
      <w:bookmarkStart w:id="109" w:name="_Toc99836961"/>
      <w:r w:rsidRPr="007055D9">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Heading3"/>
      </w:pPr>
      <w:bookmarkStart w:id="110" w:name="_Toc3556935"/>
      <w:bookmarkStart w:id="111" w:name="_Toc34747184"/>
      <w:bookmarkStart w:id="112" w:name="_Toc77101997"/>
      <w:bookmarkStart w:id="113" w:name="_Toc99836962"/>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Heading3"/>
      </w:pPr>
      <w:bookmarkStart w:id="114" w:name="_Toc99836963"/>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Heading2"/>
      </w:pPr>
      <w:bookmarkStart w:id="115" w:name="_Toc3556936"/>
      <w:bookmarkStart w:id="116" w:name="_Toc34747185"/>
      <w:bookmarkStart w:id="117" w:name="_Toc77101998"/>
      <w:bookmarkStart w:id="118" w:name="_Toc99836964"/>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behavior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lastRenderedPageBreak/>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Heading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836965"/>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5088A872">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0AD0AC6" w:rsidR="00FC68DB" w:rsidRPr="007055D9" w:rsidRDefault="00FC68DB" w:rsidP="00B202D2">
      <w:pPr>
        <w:pStyle w:val="Caption"/>
      </w:pPr>
      <w:bookmarkStart w:id="127" w:name="_Toc3557086"/>
      <w:bookmarkStart w:id="128" w:name="_Toc34747336"/>
      <w:bookmarkStart w:id="129" w:name="_Toc76030527"/>
      <w:bookmarkStart w:id="130" w:name="_Toc94530813"/>
      <w:bookmarkStart w:id="131" w:name="_Toc99837065"/>
      <w:r w:rsidRPr="007055D9">
        <w:t xml:space="preserve">Figure </w:t>
      </w:r>
      <w:r>
        <w:fldChar w:fldCharType="begin"/>
      </w:r>
      <w:r>
        <w:instrText xml:space="preserve"> SEQ Figure \* ARABIC </w:instrText>
      </w:r>
      <w:r>
        <w:fldChar w:fldCharType="separate"/>
      </w:r>
      <w:r w:rsidR="00490283">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Heading1"/>
      </w:pPr>
      <w:bookmarkStart w:id="132" w:name="_Toc3556938"/>
      <w:bookmarkStart w:id="133" w:name="_Toc34747187"/>
      <w:bookmarkStart w:id="134" w:name="_Toc77102000"/>
      <w:bookmarkStart w:id="135" w:name="_Toc99836966"/>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lastRenderedPageBreak/>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Heading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836967"/>
      <w:bookmarkEnd w:id="136"/>
      <w:bookmarkEnd w:id="137"/>
      <w:bookmarkEnd w:id="138"/>
      <w:bookmarkEnd w:id="139"/>
      <w:bookmarkEnd w:id="140"/>
      <w:r w:rsidRPr="007055D9">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proofErr w:type="gramStart"/>
      <w:r w:rsidRPr="007055D9">
        <w:t>χMCF</w:t>
      </w:r>
      <w:proofErr w:type="gramEnd"/>
      <w:r w:rsidRPr="007055D9">
        <w:t xml:space="preserve"> is equipped with the following elements for general information:</w:t>
      </w:r>
    </w:p>
    <w:p w14:paraId="2C0E4BC8"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rPr>
          <w:ins w:id="145" w:author="nick" w:date="2023-04-13T15:27:00Z"/>
        </w:rPr>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0E88A547" w14:textId="3B7A8301" w:rsidR="00F34880" w:rsidRPr="007055D9" w:rsidRDefault="00F34880" w:rsidP="00B202D2">
      <w:pPr>
        <w:numPr>
          <w:ilvl w:val="0"/>
          <w:numId w:val="10"/>
        </w:numPr>
        <w:tabs>
          <w:tab w:val="clear" w:pos="403"/>
          <w:tab w:val="clear" w:pos="720"/>
          <w:tab w:val="left" w:pos="851"/>
          <w:tab w:val="left" w:pos="2127"/>
        </w:tabs>
        <w:spacing w:line="240" w:lineRule="auto"/>
        <w:ind w:left="851" w:hanging="284"/>
        <w:jc w:val="left"/>
      </w:pPr>
      <w:ins w:id="146" w:author="nick" w:date="2023-04-13T15:27:00Z">
        <w:r>
          <w:rPr>
            <w:rFonts w:ascii="Courier New" w:hAnsi="Courier New" w:cs="Courier New"/>
            <w:b/>
            <w:i/>
            <w:sz w:val="18"/>
            <w:szCs w:val="18"/>
          </w:rPr>
          <w:t>&lt;</w:t>
        </w:r>
      </w:ins>
      <w:ins w:id="147" w:author="nick" w:date="2023-04-13T15:37:00Z">
        <w:r w:rsidR="005E56DB">
          <w:rPr>
            <w:rFonts w:ascii="Courier New" w:hAnsi="Courier New" w:cs="Courier New"/>
            <w:b/>
            <w:i/>
            <w:sz w:val="18"/>
            <w:szCs w:val="18"/>
          </w:rPr>
          <w:t>time</w:t>
        </w:r>
      </w:ins>
      <w:ins w:id="148" w:author="nick" w:date="2023-04-13T15:27:00Z">
        <w:r>
          <w:rPr>
            <w:rFonts w:ascii="Courier New" w:hAnsi="Courier New" w:cs="Courier New"/>
            <w:b/>
            <w:i/>
            <w:sz w:val="18"/>
            <w:szCs w:val="18"/>
          </w:rPr>
          <w:t>/&gt;</w:t>
        </w:r>
      </w:ins>
      <w:ins w:id="149" w:author="nick" w:date="2023-04-13T15:28:00Z">
        <w:r>
          <w:rPr>
            <w:rFonts w:ascii="Courier New" w:hAnsi="Courier New" w:cs="Courier New"/>
            <w:b/>
            <w:i/>
            <w:sz w:val="18"/>
            <w:szCs w:val="18"/>
          </w:rPr>
          <w:tab/>
        </w:r>
        <w:r w:rsidRPr="00F34880">
          <w:rPr>
            <w:rPrChange w:id="150" w:author="nick" w:date="2023-04-13T15:28:00Z">
              <w:rPr>
                <w:rFonts w:ascii="Courier New" w:hAnsi="Courier New" w:cs="Courier New"/>
                <w:b/>
                <w:i/>
                <w:sz w:val="18"/>
                <w:szCs w:val="18"/>
              </w:rPr>
            </w:rPrChange>
          </w:rPr>
          <w:t>optional</w:t>
        </w:r>
      </w:ins>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34880" w:rsidRPr="007055D9" w14:paraId="0AE002CC" w14:textId="77777777" w:rsidTr="00FC68DB">
        <w:trPr>
          <w:ins w:id="151" w:author="nick" w:date="2023-04-13T15:28:00Z"/>
        </w:trPr>
        <w:tc>
          <w:tcPr>
            <w:tcW w:w="1838" w:type="dxa"/>
            <w:shd w:val="clear" w:color="auto" w:fill="auto"/>
          </w:tcPr>
          <w:p w14:paraId="51A7309B" w14:textId="4ED80A4D" w:rsidR="00F34880" w:rsidRDefault="00F34880" w:rsidP="00B202D2">
            <w:pPr>
              <w:rPr>
                <w:ins w:id="152" w:author="nick" w:date="2023-04-13T15:28:00Z"/>
                <w:sz w:val="20"/>
                <w:szCs w:val="20"/>
              </w:rPr>
            </w:pPr>
            <w:ins w:id="153" w:author="nick" w:date="2023-04-13T15:28:00Z">
              <w:r>
                <w:rPr>
                  <w:sz w:val="20"/>
                  <w:szCs w:val="20"/>
                </w:rPr>
                <w:t>time</w:t>
              </w:r>
            </w:ins>
          </w:p>
        </w:tc>
        <w:tc>
          <w:tcPr>
            <w:tcW w:w="1275" w:type="dxa"/>
            <w:shd w:val="clear" w:color="auto" w:fill="auto"/>
          </w:tcPr>
          <w:p w14:paraId="16008AF8" w14:textId="510FFCAB" w:rsidR="00F34880" w:rsidRPr="00AC3719" w:rsidRDefault="00F34880" w:rsidP="00B202D2">
            <w:pPr>
              <w:rPr>
                <w:ins w:id="154" w:author="nick" w:date="2023-04-13T15:28:00Z"/>
                <w:sz w:val="20"/>
                <w:szCs w:val="20"/>
              </w:rPr>
            </w:pPr>
            <w:ins w:id="155" w:author="nick" w:date="2023-04-13T15:28:00Z">
              <w:r>
                <w:rPr>
                  <w:sz w:val="20"/>
                  <w:szCs w:val="20"/>
                </w:rPr>
                <w:t>1</w:t>
              </w:r>
            </w:ins>
          </w:p>
        </w:tc>
        <w:tc>
          <w:tcPr>
            <w:tcW w:w="1134" w:type="dxa"/>
            <w:shd w:val="clear" w:color="auto" w:fill="auto"/>
          </w:tcPr>
          <w:p w14:paraId="2DE00BB6" w14:textId="6D5D1E02" w:rsidR="00F34880" w:rsidRPr="00AC3719" w:rsidRDefault="00F34880" w:rsidP="00B202D2">
            <w:pPr>
              <w:rPr>
                <w:ins w:id="156" w:author="nick" w:date="2023-04-13T15:28:00Z"/>
                <w:sz w:val="20"/>
                <w:szCs w:val="20"/>
              </w:rPr>
            </w:pPr>
            <w:ins w:id="157" w:author="nick" w:date="2023-04-13T15:28:00Z">
              <w:r>
                <w:rPr>
                  <w:sz w:val="20"/>
                  <w:szCs w:val="20"/>
                </w:rPr>
                <w:t>Optional</w:t>
              </w:r>
            </w:ins>
          </w:p>
        </w:tc>
        <w:tc>
          <w:tcPr>
            <w:tcW w:w="4253" w:type="dxa"/>
            <w:shd w:val="clear" w:color="auto" w:fill="auto"/>
          </w:tcPr>
          <w:p w14:paraId="072E00C4" w14:textId="2A5235A2" w:rsidR="00F34880" w:rsidRPr="00AC3719" w:rsidRDefault="00F34880">
            <w:pPr>
              <w:keepNext/>
              <w:jc w:val="left"/>
              <w:rPr>
                <w:ins w:id="158" w:author="nick" w:date="2023-04-13T15:28:00Z"/>
                <w:sz w:val="20"/>
                <w:szCs w:val="20"/>
              </w:rPr>
              <w:pPrChange w:id="159" w:author="nick" w:date="2023-04-13T15:30:00Z">
                <w:pPr/>
              </w:pPrChange>
            </w:pPr>
            <w:ins w:id="160" w:author="nick" w:date="2023-04-13T15:29:00Z">
              <w:r w:rsidRPr="00F34880">
                <w:rPr>
                  <w:rFonts w:ascii="Courier New" w:hAnsi="Courier New" w:cs="Courier New"/>
                  <w:i/>
                  <w:sz w:val="18"/>
                  <w:szCs w:val="18"/>
                  <w:rPrChange w:id="161" w:author="nick" w:date="2023-04-13T15:30:00Z">
                    <w:rPr>
                      <w:sz w:val="20"/>
                      <w:szCs w:val="20"/>
                    </w:rPr>
                  </w:rPrChange>
                </w:rPr>
                <w:t>date</w:t>
              </w:r>
              <w:r>
                <w:rPr>
                  <w:sz w:val="20"/>
                  <w:szCs w:val="20"/>
                </w:rPr>
                <w:t xml:space="preserve"> must</w:t>
              </w:r>
            </w:ins>
            <w:ins w:id="162" w:author="nick" w:date="2023-04-13T15:28:00Z">
              <w:r>
                <w:rPr>
                  <w:sz w:val="20"/>
                  <w:szCs w:val="20"/>
                </w:rPr>
                <w:t xml:space="preserve"> exist</w:t>
              </w:r>
            </w:ins>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A8200B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90283">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6630EF7"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90283">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19582328"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90283">
              <w:rPr>
                <w:sz w:val="20"/>
                <w:szCs w:val="20"/>
              </w:rPr>
              <w:t>7.3</w:t>
            </w:r>
            <w:r>
              <w:rPr>
                <w:sz w:val="20"/>
                <w:szCs w:val="20"/>
                <w:lang w:val="de-DE"/>
              </w:rPr>
              <w:fldChar w:fldCharType="end"/>
            </w:r>
          </w:p>
        </w:tc>
      </w:tr>
    </w:tbl>
    <w:p w14:paraId="0DACDB1A" w14:textId="305C9700" w:rsidR="00FC68DB" w:rsidRDefault="00FC68DB" w:rsidP="00B202D2">
      <w:pPr>
        <w:pStyle w:val="Caption"/>
        <w:spacing w:before="120"/>
      </w:pPr>
      <w:bookmarkStart w:id="163" w:name="_Toc3566409"/>
      <w:bookmarkStart w:id="164" w:name="_Toc34747411"/>
      <w:bookmarkStart w:id="165" w:name="_Toc77095859"/>
      <w:bookmarkStart w:id="166" w:name="_Toc99837146"/>
      <w:r>
        <w:t xml:space="preserve">Table </w:t>
      </w:r>
      <w:r>
        <w:fldChar w:fldCharType="begin"/>
      </w:r>
      <w:r>
        <w:instrText xml:space="preserve"> SEQ Table \* ARABIC </w:instrText>
      </w:r>
      <w:r>
        <w:fldChar w:fldCharType="separate"/>
      </w:r>
      <w:r w:rsidR="00490283">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63"/>
      <w:bookmarkEnd w:id="164"/>
      <w:bookmarkEnd w:id="165"/>
      <w:bookmarkEnd w:id="166"/>
    </w:p>
    <w:p w14:paraId="3B5E3F13" w14:textId="77777777" w:rsidR="00FC68DB" w:rsidRPr="007055D9" w:rsidRDefault="00FC68DB" w:rsidP="00B202D2">
      <w:pPr>
        <w:pStyle w:val="Heading3"/>
      </w:pPr>
      <w:bookmarkStart w:id="167" w:name="_Toc3556940"/>
      <w:bookmarkStart w:id="168" w:name="_Toc34747189"/>
      <w:bookmarkStart w:id="169" w:name="_Toc77102002"/>
      <w:bookmarkStart w:id="170" w:name="_Toc99836968"/>
      <w:r w:rsidRPr="007055D9">
        <w:t>Date</w:t>
      </w:r>
      <w:bookmarkEnd w:id="167"/>
      <w:bookmarkEnd w:id="168"/>
      <w:bookmarkEnd w:id="169"/>
      <w:bookmarkEnd w:id="170"/>
    </w:p>
    <w:p w14:paraId="29A69272" w14:textId="6B19A64D"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proofErr w:type="gramStart"/>
      <w:r>
        <w:t>&lt;?xml</w:t>
      </w:r>
      <w:proofErr w:type="gramEnd"/>
      <w:r>
        <w:t xml:space="preserve">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proofErr w:type="gramStart"/>
      <w:r>
        <w:t>xsi:</w:t>
      </w:r>
      <w:proofErr w:type="gramEnd"/>
      <w:r>
        <w:t>noNamespaceSchemaLocation="</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&lt;</w:t>
      </w:r>
      <w:proofErr w:type="gramStart"/>
      <w:r w:rsidRPr="00BA120B">
        <w:t>version</w:t>
      </w:r>
      <w:proofErr w:type="gramEnd"/>
      <w:r w:rsidRPr="00BA120B">
        <w:t xml:space="preserve">&gt;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191B04CC" w14:textId="09ED450C" w:rsidR="00F34880" w:rsidRDefault="00F34880" w:rsidP="00B202D2">
      <w:pPr>
        <w:pStyle w:val="XMLCode"/>
      </w:pPr>
    </w:p>
    <w:p w14:paraId="610881F9" w14:textId="3BC5A902" w:rsidR="00F34880" w:rsidRDefault="00F34880" w:rsidP="00F34880">
      <w:pPr>
        <w:pStyle w:val="Heading3"/>
        <w:rPr>
          <w:ins w:id="171" w:author="nick" w:date="2023-04-13T15:32:00Z"/>
        </w:rPr>
      </w:pPr>
      <w:bookmarkStart w:id="172" w:name="_Toc3556941"/>
      <w:bookmarkStart w:id="173" w:name="_Toc34747190"/>
      <w:bookmarkStart w:id="174" w:name="_Toc77102003"/>
      <w:bookmarkStart w:id="175" w:name="_Toc99836969"/>
      <w:ins w:id="176" w:author="nick" w:date="2023-04-13T15:31:00Z">
        <w:r>
          <w:t>Time</w:t>
        </w:r>
      </w:ins>
    </w:p>
    <w:p w14:paraId="22CF14E1" w14:textId="74E2135F" w:rsidR="00F34880" w:rsidRDefault="00F34880" w:rsidP="00F34880">
      <w:pPr>
        <w:rPr>
          <w:ins w:id="177" w:author="nick" w:date="2023-04-13T15:34:00Z"/>
        </w:rPr>
      </w:pPr>
      <w:ins w:id="178" w:author="nick" w:date="2023-04-13T15:32:00Z">
        <w:r w:rsidRPr="007055D9">
          <w:t xml:space="preserve">The element </w:t>
        </w:r>
        <w:r w:rsidRPr="000503F4">
          <w:rPr>
            <w:rFonts w:ascii="Courier New" w:hAnsi="Courier New" w:cs="Courier New"/>
            <w:b/>
            <w:i/>
            <w:sz w:val="18"/>
            <w:szCs w:val="18"/>
          </w:rPr>
          <w:t>&lt;</w:t>
        </w:r>
        <w:r>
          <w:rPr>
            <w:rFonts w:ascii="Courier New" w:hAnsi="Courier New" w:cs="Courier New"/>
            <w:b/>
            <w:i/>
            <w:sz w:val="18"/>
            <w:szCs w:val="18"/>
          </w:rPr>
          <w:t>time/</w:t>
        </w:r>
        <w:r w:rsidRPr="000503F4">
          <w:rPr>
            <w:rFonts w:ascii="Courier New" w:hAnsi="Courier New" w:cs="Courier New"/>
            <w:b/>
            <w:i/>
            <w:sz w:val="18"/>
            <w:szCs w:val="18"/>
          </w:rPr>
          <w:t>&gt;</w:t>
        </w:r>
        <w:r w:rsidRPr="007055D9">
          <w:t xml:space="preserve"> of the format </w:t>
        </w:r>
        <w:r>
          <w:t>"hh:mm</w:t>
        </w:r>
      </w:ins>
      <w:proofErr w:type="gramStart"/>
      <w:ins w:id="179" w:author="nick" w:date="2023-04-13T15:33:00Z">
        <w:r w:rsidR="00375A9A">
          <w:t>:ss</w:t>
        </w:r>
      </w:ins>
      <w:proofErr w:type="gramEnd"/>
      <w:ins w:id="180" w:author="nick" w:date="2023-04-13T15:40:00Z">
        <w:r w:rsidR="00375A9A">
          <w:t>±hh:mm</w:t>
        </w:r>
      </w:ins>
      <w:ins w:id="181" w:author="nick" w:date="2023-04-13T15:32:00Z">
        <w:r>
          <w:t>"</w:t>
        </w:r>
        <w:r w:rsidRPr="007055D9">
          <w:t xml:space="preserve"> specifies the </w:t>
        </w:r>
      </w:ins>
      <w:ins w:id="182" w:author="nick" w:date="2023-04-13T15:33:00Z">
        <w:r>
          <w:t xml:space="preserve">time </w:t>
        </w:r>
      </w:ins>
      <w:ins w:id="183" w:author="nick" w:date="2023-04-13T15:32:00Z">
        <w:r w:rsidRPr="007055D9">
          <w:t xml:space="preserve">on which the file is created. It follows norm ISO 8601, cf. </w:t>
        </w:r>
        <w:r>
          <w:fldChar w:fldCharType="begin"/>
        </w:r>
        <w:r>
          <w:instrText xml:space="preserve"> HYPERLINK "http://en.wikipedia.org/wiki/ISO_8601" </w:instrText>
        </w:r>
        <w:r>
          <w:fldChar w:fldCharType="separate"/>
        </w:r>
        <w:r w:rsidRPr="007055D9">
          <w:rPr>
            <w:rStyle w:val="Hyperlink"/>
          </w:rPr>
          <w:t>http://en.wikipedia.org/wiki/ISO_8601</w:t>
        </w:r>
        <w:r>
          <w:rPr>
            <w:rStyle w:val="Hyperlink"/>
          </w:rPr>
          <w:fldChar w:fldCharType="end"/>
        </w:r>
        <w:r w:rsidRPr="007055D9">
          <w:t xml:space="preserve">. </w:t>
        </w:r>
      </w:ins>
    </w:p>
    <w:p w14:paraId="50AF9833" w14:textId="78AD02F2" w:rsidR="00497CFD" w:rsidRPr="007055D9" w:rsidRDefault="00497CFD" w:rsidP="00F34880">
      <w:pPr>
        <w:rPr>
          <w:ins w:id="184" w:author="nick" w:date="2023-04-13T15:32:00Z"/>
        </w:rPr>
      </w:pPr>
      <w:ins w:id="185" w:author="nick" w:date="2023-04-13T15:34:00Z">
        <w:r>
          <w:t>Time element may exist only if date element exists.</w:t>
        </w:r>
      </w:ins>
    </w:p>
    <w:p w14:paraId="7D60BDAC" w14:textId="77777777" w:rsidR="00F34880" w:rsidRDefault="00F34880" w:rsidP="00F34880">
      <w:pPr>
        <w:keepNext/>
        <w:keepLines/>
        <w:spacing w:before="120"/>
        <w:rPr>
          <w:ins w:id="186" w:author="nick" w:date="2023-04-13T15:32:00Z"/>
          <w:b/>
          <w:sz w:val="24"/>
        </w:rPr>
      </w:pPr>
      <w:ins w:id="187" w:author="nick" w:date="2023-04-13T15:32:00Z">
        <w:r w:rsidRPr="007055D9">
          <w:rPr>
            <w:b/>
            <w:sz w:val="24"/>
          </w:rPr>
          <w:lastRenderedPageBreak/>
          <w:t xml:space="preserve">Example: </w:t>
        </w:r>
      </w:ins>
    </w:p>
    <w:p w14:paraId="035969B2" w14:textId="77777777" w:rsidR="00F34880" w:rsidRDefault="00F34880" w:rsidP="00F34880">
      <w:pPr>
        <w:pStyle w:val="XMLCode"/>
        <w:keepNext/>
        <w:keepLines/>
        <w:rPr>
          <w:ins w:id="188" w:author="nick" w:date="2023-04-13T15:32:00Z"/>
        </w:rPr>
      </w:pPr>
    </w:p>
    <w:p w14:paraId="18388F08" w14:textId="77777777" w:rsidR="00F34880" w:rsidRDefault="00F34880" w:rsidP="00F34880">
      <w:pPr>
        <w:pStyle w:val="XMLCode"/>
        <w:keepNext/>
        <w:keepLines/>
        <w:rPr>
          <w:ins w:id="189" w:author="nick" w:date="2023-04-13T15:32:00Z"/>
        </w:rPr>
      </w:pPr>
      <w:proofErr w:type="gramStart"/>
      <w:ins w:id="190" w:author="nick" w:date="2023-04-13T15:32:00Z">
        <w:r>
          <w:t>&lt;?xml</w:t>
        </w:r>
        <w:proofErr w:type="gramEnd"/>
        <w:r>
          <w:t xml:space="preserve"> version="1.0" encoding="UTF-8" ?&gt;</w:t>
        </w:r>
      </w:ins>
    </w:p>
    <w:p w14:paraId="4CD3F6AE" w14:textId="77777777" w:rsidR="00F34880" w:rsidRDefault="00F34880" w:rsidP="00F34880">
      <w:pPr>
        <w:pStyle w:val="XMLCode"/>
        <w:keepNext/>
        <w:keepLines/>
        <w:rPr>
          <w:ins w:id="191" w:author="nick" w:date="2023-04-13T15:32:00Z"/>
        </w:rPr>
      </w:pPr>
      <w:ins w:id="192" w:author="nick" w:date="2023-04-13T15:32:00Z">
        <w:r>
          <w:t xml:space="preserve">&lt;xmcf xmlns:xsi="http://www.w3.org/2001/XMLSchema-instance"          </w:t>
        </w:r>
      </w:ins>
    </w:p>
    <w:p w14:paraId="7AAB43B4" w14:textId="77777777" w:rsidR="00F34880" w:rsidRDefault="00F34880" w:rsidP="00F34880">
      <w:pPr>
        <w:pStyle w:val="XMLCode"/>
        <w:keepNext/>
        <w:keepLines/>
        <w:rPr>
          <w:ins w:id="193" w:author="nick" w:date="2023-04-13T15:32:00Z"/>
        </w:rPr>
      </w:pPr>
      <w:proofErr w:type="gramStart"/>
      <w:ins w:id="194" w:author="nick" w:date="2023-04-13T15:32:00Z">
        <w:r>
          <w:t>xsi:</w:t>
        </w:r>
        <w:proofErr w:type="gramEnd"/>
        <w:r>
          <w:t>noNamespaceSchemaLocation="</w:t>
        </w:r>
        <w:r>
          <w:rPr>
            <w:b/>
            <w:bCs/>
            <w:color w:val="8000FF"/>
          </w:rPr>
          <w:t>xmcf_3_1_1.xsd</w:t>
        </w:r>
        <w:r>
          <w:t>"&gt;</w:t>
        </w:r>
      </w:ins>
    </w:p>
    <w:p w14:paraId="17515012" w14:textId="4D295653" w:rsidR="00F34880" w:rsidRPr="00497CFD" w:rsidRDefault="00F34880" w:rsidP="00F34880">
      <w:pPr>
        <w:pStyle w:val="XMLCode"/>
        <w:keepNext/>
        <w:keepLines/>
        <w:rPr>
          <w:ins w:id="195" w:author="nick" w:date="2023-04-13T15:34:00Z"/>
          <w:color w:val="0070C0"/>
          <w:rPrChange w:id="196" w:author="nick" w:date="2023-04-13T15:35:00Z">
            <w:rPr>
              <w:ins w:id="197" w:author="nick" w:date="2023-04-13T15:34:00Z"/>
              <w:b/>
              <w:color w:val="0070C0"/>
            </w:rPr>
          </w:rPrChange>
        </w:rPr>
      </w:pPr>
      <w:ins w:id="198" w:author="nick" w:date="2023-04-13T15:32:00Z">
        <w:r w:rsidRPr="00497CFD">
          <w:t xml:space="preserve">    </w:t>
        </w:r>
        <w:r w:rsidR="00497CFD" w:rsidRPr="00497CFD">
          <w:rPr>
            <w:color w:val="0070C0"/>
            <w:rPrChange w:id="199" w:author="nick" w:date="2023-04-13T15:35:00Z">
              <w:rPr>
                <w:b/>
                <w:color w:val="0070C0"/>
              </w:rPr>
            </w:rPrChange>
          </w:rPr>
          <w:t>&lt;date&gt; 20</w:t>
        </w:r>
      </w:ins>
      <w:ins w:id="200" w:author="nick" w:date="2023-04-13T15:34:00Z">
        <w:r w:rsidR="00497CFD" w:rsidRPr="00497CFD">
          <w:rPr>
            <w:color w:val="0070C0"/>
            <w:rPrChange w:id="201" w:author="nick" w:date="2023-04-13T15:35:00Z">
              <w:rPr>
                <w:b/>
                <w:color w:val="0070C0"/>
              </w:rPr>
            </w:rPrChange>
          </w:rPr>
          <w:t>23</w:t>
        </w:r>
      </w:ins>
      <w:ins w:id="202" w:author="nick" w:date="2023-04-13T15:32:00Z">
        <w:r w:rsidR="00497CFD" w:rsidRPr="00497CFD">
          <w:rPr>
            <w:color w:val="0070C0"/>
            <w:rPrChange w:id="203" w:author="nick" w:date="2023-04-13T15:35:00Z">
              <w:rPr>
                <w:b/>
                <w:color w:val="0070C0"/>
              </w:rPr>
            </w:rPrChange>
          </w:rPr>
          <w:t>-</w:t>
        </w:r>
      </w:ins>
      <w:ins w:id="204" w:author="nick" w:date="2023-04-13T15:34:00Z">
        <w:r w:rsidR="00497CFD" w:rsidRPr="00497CFD">
          <w:rPr>
            <w:color w:val="0070C0"/>
            <w:rPrChange w:id="205" w:author="nick" w:date="2023-04-13T15:35:00Z">
              <w:rPr>
                <w:b/>
                <w:color w:val="0070C0"/>
              </w:rPr>
            </w:rPrChange>
          </w:rPr>
          <w:t>04</w:t>
        </w:r>
      </w:ins>
      <w:ins w:id="206" w:author="nick" w:date="2023-04-13T15:32:00Z">
        <w:r w:rsidRPr="00497CFD">
          <w:rPr>
            <w:color w:val="0070C0"/>
            <w:rPrChange w:id="207" w:author="nick" w:date="2023-04-13T15:35:00Z">
              <w:rPr>
                <w:b/>
                <w:color w:val="0070C0"/>
              </w:rPr>
            </w:rPrChange>
          </w:rPr>
          <w:t>-</w:t>
        </w:r>
      </w:ins>
      <w:ins w:id="208" w:author="nick" w:date="2023-04-13T15:34:00Z">
        <w:r w:rsidR="00497CFD" w:rsidRPr="00497CFD">
          <w:rPr>
            <w:color w:val="0070C0"/>
            <w:rPrChange w:id="209" w:author="nick" w:date="2023-04-13T15:35:00Z">
              <w:rPr>
                <w:b/>
                <w:color w:val="0070C0"/>
              </w:rPr>
            </w:rPrChange>
          </w:rPr>
          <w:t>13</w:t>
        </w:r>
      </w:ins>
      <w:ins w:id="210" w:author="nick" w:date="2023-04-13T15:32:00Z">
        <w:r w:rsidRPr="00497CFD">
          <w:rPr>
            <w:color w:val="0070C0"/>
            <w:rPrChange w:id="211" w:author="nick" w:date="2023-04-13T15:35:00Z">
              <w:rPr>
                <w:b/>
                <w:color w:val="0070C0"/>
              </w:rPr>
            </w:rPrChange>
          </w:rPr>
          <w:t xml:space="preserve"> &lt;/date&gt;</w:t>
        </w:r>
      </w:ins>
    </w:p>
    <w:p w14:paraId="45E1806C" w14:textId="200E2238" w:rsidR="00497CFD" w:rsidRPr="00497CFD" w:rsidRDefault="00497CFD" w:rsidP="00F34880">
      <w:pPr>
        <w:pStyle w:val="XMLCode"/>
        <w:keepNext/>
        <w:keepLines/>
        <w:rPr>
          <w:ins w:id="212" w:author="nick" w:date="2023-04-13T15:32:00Z"/>
          <w:b/>
          <w:color w:val="0070C0"/>
        </w:rPr>
      </w:pPr>
      <w:ins w:id="213" w:author="nick" w:date="2023-04-13T15:35:00Z">
        <w:r w:rsidRPr="00497CFD">
          <w:t xml:space="preserve">    </w:t>
        </w:r>
      </w:ins>
      <w:ins w:id="214" w:author="nick" w:date="2023-04-13T15:34:00Z">
        <w:r w:rsidRPr="00497CFD">
          <w:rPr>
            <w:b/>
            <w:color w:val="0070C0"/>
          </w:rPr>
          <w:t>&lt;time&gt;15:34:05</w:t>
        </w:r>
      </w:ins>
      <w:ins w:id="215" w:author="nick" w:date="2023-04-13T15:41:00Z">
        <w:r w:rsidR="00375A9A">
          <w:rPr>
            <w:b/>
            <w:color w:val="0070C0"/>
          </w:rPr>
          <w:t>-01:00</w:t>
        </w:r>
      </w:ins>
      <w:bookmarkStart w:id="216" w:name="_GoBack"/>
      <w:bookmarkEnd w:id="216"/>
      <w:ins w:id="217" w:author="nick" w:date="2023-04-13T15:34:00Z">
        <w:r w:rsidRPr="00497CFD">
          <w:rPr>
            <w:b/>
            <w:color w:val="0070C0"/>
          </w:rPr>
          <w:t>&lt;/time&gt;</w:t>
        </w:r>
      </w:ins>
    </w:p>
    <w:p w14:paraId="257989CC" w14:textId="77777777" w:rsidR="00F34880" w:rsidRDefault="00F34880" w:rsidP="00F34880">
      <w:pPr>
        <w:pStyle w:val="XMLCode"/>
        <w:keepNext/>
        <w:keepLines/>
        <w:rPr>
          <w:ins w:id="218" w:author="nick" w:date="2023-04-13T15:32:00Z"/>
        </w:rPr>
      </w:pPr>
      <w:ins w:id="219" w:author="nick" w:date="2023-04-13T15:32:00Z">
        <w:r>
          <w:rPr>
            <w:b/>
            <w:color w:val="0070C0"/>
          </w:rPr>
          <w:t xml:space="preserve">    </w:t>
        </w:r>
        <w:r w:rsidRPr="00BA120B">
          <w:t>&lt;</w:t>
        </w:r>
        <w:proofErr w:type="gramStart"/>
        <w:r w:rsidRPr="00BA120B">
          <w:t>version</w:t>
        </w:r>
        <w:proofErr w:type="gramEnd"/>
        <w:r w:rsidRPr="00BA120B">
          <w:t xml:space="preserve">&gt; </w:t>
        </w:r>
        <w:r>
          <w:t>3.1.1</w:t>
        </w:r>
        <w:r w:rsidRPr="00BA120B">
          <w:t xml:space="preserve"> &lt;/version&gt;</w:t>
        </w:r>
      </w:ins>
    </w:p>
    <w:p w14:paraId="42A826FC" w14:textId="77777777" w:rsidR="00F34880" w:rsidRPr="00BA120B" w:rsidRDefault="00F34880" w:rsidP="00F34880">
      <w:pPr>
        <w:pStyle w:val="XMLCode"/>
        <w:keepNext/>
        <w:keepLines/>
        <w:rPr>
          <w:ins w:id="220" w:author="nick" w:date="2023-04-13T15:32:00Z"/>
        </w:rPr>
      </w:pPr>
      <w:ins w:id="221" w:author="nick" w:date="2023-04-13T15:32:00Z">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ins>
    </w:p>
    <w:p w14:paraId="47EC5D26" w14:textId="77777777" w:rsidR="00F34880" w:rsidRDefault="00F34880" w:rsidP="00F34880">
      <w:pPr>
        <w:pStyle w:val="XMLCode"/>
        <w:keepNext/>
        <w:keepLines/>
        <w:rPr>
          <w:ins w:id="222" w:author="nick" w:date="2023-04-13T15:32:00Z"/>
        </w:rPr>
      </w:pPr>
      <w:ins w:id="223" w:author="nick" w:date="2023-04-13T15:32:00Z">
        <w:r>
          <w:t xml:space="preserve">    ...</w:t>
        </w:r>
      </w:ins>
    </w:p>
    <w:p w14:paraId="51BE5F35" w14:textId="77777777" w:rsidR="00F34880" w:rsidRDefault="00F34880" w:rsidP="00F34880">
      <w:pPr>
        <w:pStyle w:val="XMLCode"/>
        <w:keepNext/>
        <w:keepLines/>
        <w:rPr>
          <w:ins w:id="224" w:author="nick" w:date="2023-04-13T15:32:00Z"/>
        </w:rPr>
      </w:pPr>
      <w:ins w:id="225" w:author="nick" w:date="2023-04-13T15:32:00Z">
        <w:r>
          <w:t>&lt;/xmcf&gt;</w:t>
        </w:r>
      </w:ins>
    </w:p>
    <w:p w14:paraId="0F575D62" w14:textId="77777777" w:rsidR="00F34880" w:rsidRDefault="00F34880" w:rsidP="00F34880">
      <w:pPr>
        <w:pStyle w:val="XMLCode"/>
        <w:rPr>
          <w:ins w:id="226" w:author="nick" w:date="2023-04-13T15:32:00Z"/>
        </w:rPr>
      </w:pPr>
    </w:p>
    <w:p w14:paraId="633C7E88" w14:textId="77777777" w:rsidR="00F34880" w:rsidRPr="00375A9A" w:rsidRDefault="00F34880">
      <w:pPr>
        <w:rPr>
          <w:ins w:id="227" w:author="nick" w:date="2023-04-13T15:31:00Z"/>
        </w:rPr>
        <w:pPrChange w:id="228" w:author="nick" w:date="2023-04-13T15:32:00Z">
          <w:pPr>
            <w:pStyle w:val="Heading3"/>
          </w:pPr>
        </w:pPrChange>
      </w:pPr>
    </w:p>
    <w:p w14:paraId="41245EAE" w14:textId="77777777" w:rsidR="00FC68DB" w:rsidRPr="007055D9" w:rsidRDefault="00FC68DB" w:rsidP="00B202D2">
      <w:pPr>
        <w:pStyle w:val="Heading3"/>
      </w:pPr>
      <w:r w:rsidRPr="007055D9">
        <w:t>Version</w:t>
      </w:r>
      <w:bookmarkEnd w:id="172"/>
      <w:bookmarkEnd w:id="173"/>
      <w:bookmarkEnd w:id="174"/>
      <w:bookmarkEnd w:id="175"/>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proofErr w:type="gramStart"/>
      <w:r>
        <w:t>&lt;?xml</w:t>
      </w:r>
      <w:proofErr w:type="gramEnd"/>
      <w:r>
        <w:t xml:space="preserve">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proofErr w:type="gramStart"/>
      <w:r>
        <w:t>xsi:</w:t>
      </w:r>
      <w:proofErr w:type="gramEnd"/>
      <w:r>
        <w:t>noNamespaceSchemaLocation="</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Heading3"/>
      </w:pPr>
      <w:bookmarkStart w:id="229" w:name="_Toc3556942"/>
      <w:bookmarkStart w:id="230" w:name="_Ref34739722"/>
      <w:bookmarkStart w:id="231" w:name="_Ref34739734"/>
      <w:bookmarkStart w:id="232" w:name="_Toc34747191"/>
      <w:bookmarkStart w:id="233" w:name="_Toc77102004"/>
      <w:bookmarkStart w:id="234" w:name="_Toc99836970"/>
      <w:r w:rsidRPr="007055D9">
        <w:t>Unit System</w:t>
      </w:r>
      <w:bookmarkEnd w:id="229"/>
      <w:bookmarkEnd w:id="230"/>
      <w:bookmarkEnd w:id="231"/>
      <w:bookmarkEnd w:id="232"/>
      <w:bookmarkEnd w:id="233"/>
      <w:bookmarkEnd w:id="234"/>
    </w:p>
    <w:p w14:paraId="096E5E57" w14:textId="77777777" w:rsidR="00FC68DB" w:rsidRPr="007055D9" w:rsidRDefault="00FC68DB" w:rsidP="00B202D2">
      <w:r w:rsidRPr="007055D9">
        <w:t>The unit system used by χMCF is based upon the International System of Units (SI</w:t>
      </w:r>
      <w:r w:rsidRPr="007055D9">
        <w:rPr>
          <w:rStyle w:val="FootnoteReference"/>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10903DCB" w:rsidR="00FC68DB" w:rsidRDefault="00FC68DB" w:rsidP="00B202D2">
      <w:pPr>
        <w:pStyle w:val="Caption"/>
        <w:spacing w:before="120"/>
      </w:pPr>
      <w:bookmarkStart w:id="235" w:name="_Toc3566410"/>
      <w:bookmarkStart w:id="236" w:name="_Toc34747412"/>
      <w:bookmarkStart w:id="237" w:name="_Toc77095860"/>
      <w:bookmarkStart w:id="238" w:name="_Toc99837147"/>
      <w:r>
        <w:t xml:space="preserve">Table </w:t>
      </w:r>
      <w:r>
        <w:fldChar w:fldCharType="begin"/>
      </w:r>
      <w:r>
        <w:instrText xml:space="preserve"> SEQ Table \* ARABIC </w:instrText>
      </w:r>
      <w:r>
        <w:fldChar w:fldCharType="separate"/>
      </w:r>
      <w:r w:rsidR="00490283">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35"/>
      <w:bookmarkEnd w:id="236"/>
      <w:bookmarkEnd w:id="237"/>
      <w:bookmarkEnd w:id="238"/>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proofErr w:type="gramStart"/>
      <w:r>
        <w:t>&lt;?xml</w:t>
      </w:r>
      <w:proofErr w:type="gramEnd"/>
      <w:r>
        <w:t xml:space="preserve">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proofErr w:type="gramStart"/>
      <w:r>
        <w:t>xsi:</w:t>
      </w:r>
      <w:proofErr w:type="gramEnd"/>
      <w:r>
        <w:t>noNamespaceSchemaLocation="</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w:t>
      </w:r>
      <w:proofErr w:type="gramStart"/>
      <w:r>
        <w:t>version</w:t>
      </w:r>
      <w:proofErr w:type="gramEnd"/>
      <w:r>
        <w:t>&gt;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Heading2"/>
      </w:pPr>
      <w:bookmarkStart w:id="239" w:name="_Toc339013871"/>
      <w:bookmarkStart w:id="240" w:name="_Toc3556943"/>
      <w:bookmarkStart w:id="241" w:name="_Toc34747192"/>
      <w:bookmarkStart w:id="242" w:name="_Toc77102005"/>
      <w:bookmarkStart w:id="243" w:name="_Toc99836971"/>
      <w:r w:rsidRPr="007055D9">
        <w:t>Application, User and Process Specific Data</w:t>
      </w:r>
      <w:bookmarkEnd w:id="239"/>
      <w:bookmarkEnd w:id="240"/>
      <w:bookmarkEnd w:id="241"/>
      <w:bookmarkEnd w:id="242"/>
      <w:bookmarkEnd w:id="243"/>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ListBullet"/>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has to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66C3DB3D" w:rsidR="00FC68DB" w:rsidRPr="005E12EE" w:rsidRDefault="00FC68DB" w:rsidP="001B01D6">
      <w:pPr>
        <w:pStyle w:val="ListBullet"/>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490283" w:rsidRPr="00490283">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Heading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99836972"/>
      <w:r w:rsidRPr="007055D9">
        <w:t xml:space="preserve">User Specific Data </w:t>
      </w:r>
      <w:r w:rsidRPr="00F54521">
        <w:rPr>
          <w:rFonts w:ascii="Courier New" w:hAnsi="Courier New" w:cs="Courier New"/>
          <w:b w:val="0"/>
          <w:i/>
          <w:sz w:val="26"/>
          <w:szCs w:val="28"/>
          <w:lang w:eastAsia="de-DE"/>
        </w:rPr>
        <w:t>&lt;appdata/&gt;</w:t>
      </w:r>
      <w:bookmarkEnd w:id="244"/>
      <w:bookmarkEnd w:id="245"/>
      <w:bookmarkEnd w:id="246"/>
      <w:bookmarkEnd w:id="247"/>
      <w:bookmarkEnd w:id="248"/>
      <w:bookmarkEnd w:id="249"/>
      <w:bookmarkEnd w:id="250"/>
      <w:bookmarkEnd w:id="251"/>
      <w:bookmarkEnd w:id="252"/>
      <w:bookmarkEnd w:id="253"/>
      <w:bookmarkEnd w:id="254"/>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proofErr w:type="gramStart"/>
      <w:r w:rsidRPr="007055D9">
        <w:t>to</w:t>
      </w:r>
      <w:proofErr w:type="gramEnd"/>
      <w:r w:rsidRPr="007055D9">
        <w:t xml:space="preserve">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proofErr w:type="gramStart"/>
      <w:r>
        <w:t>&lt;?xml</w:t>
      </w:r>
      <w:proofErr w:type="gramEnd"/>
      <w:r>
        <w:t xml:space="preserve">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4AD7B981" w:rsidR="00FC68DB" w:rsidRPr="00F475E1" w:rsidRDefault="00FC68DB" w:rsidP="00B202D2">
      <w:pPr>
        <w:pStyle w:val="XMLCode"/>
      </w:pPr>
      <w:proofErr w:type="gramStart"/>
      <w:r w:rsidRPr="00F475E1">
        <w:t>xsi:</w:t>
      </w:r>
      <w:proofErr w:type="gramEnd"/>
      <w:r w:rsidRPr="00F475E1">
        <w:t>noNamespace</w:t>
      </w:r>
      <w:r w:rsidR="0095483F">
        <w:t>SchemaLocation="xmcf_3_1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w:t>
      </w:r>
      <w:proofErr w:type="gramStart"/>
      <w:r w:rsidR="0095483F">
        <w:t>version</w:t>
      </w:r>
      <w:proofErr w:type="gramEnd"/>
      <w:r w:rsidR="0095483F">
        <w:t>&gt;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lastRenderedPageBreak/>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proofErr w:type="gramStart"/>
      <w:r>
        <w:t>&lt;?xml</w:t>
      </w:r>
      <w:proofErr w:type="gramEnd"/>
      <w:r>
        <w:t xml:space="preserve">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proofErr w:type="gramStart"/>
      <w:r w:rsidRPr="00F475E1">
        <w:t>xsi:</w:t>
      </w:r>
      <w:proofErr w:type="gramEnd"/>
      <w:r w:rsidRPr="00F475E1">
        <w:t>noN</w:t>
      </w:r>
      <w:r w:rsidR="0095483F">
        <w:t>amespaceSchemaLocation="xmcf_3_1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w:t>
      </w:r>
      <w:proofErr w:type="gramStart"/>
      <w:r w:rsidR="0095483F">
        <w:t>version</w:t>
      </w:r>
      <w:proofErr w:type="gramEnd"/>
      <w:r w:rsidR="0095483F">
        <w:t>&gt;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w:t>
      </w:r>
      <w:proofErr w:type="gramStart"/>
      <w:r>
        <w:t>seamweld</w:t>
      </w:r>
      <w:proofErr w:type="gram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Heading3"/>
      </w:pPr>
      <w:bookmarkStart w:id="255" w:name="_Finite_Element_Specific"/>
      <w:bookmarkStart w:id="256" w:name="_Ref414560131"/>
      <w:bookmarkStart w:id="257" w:name="_Toc3556945"/>
      <w:bookmarkStart w:id="258" w:name="_Toc34747194"/>
      <w:bookmarkStart w:id="259" w:name="_Toc77102007"/>
      <w:bookmarkStart w:id="260" w:name="_Toc99836973"/>
      <w:bookmarkEnd w:id="255"/>
      <w:r w:rsidRPr="007055D9">
        <w:t xml:space="preserve">Finite Element Specific Data </w:t>
      </w:r>
      <w:r w:rsidRPr="00F54521">
        <w:rPr>
          <w:rFonts w:ascii="Courier New" w:hAnsi="Courier New" w:cs="Courier New"/>
          <w:b w:val="0"/>
          <w:i/>
          <w:sz w:val="26"/>
          <w:szCs w:val="28"/>
          <w:lang w:eastAsia="de-DE"/>
        </w:rPr>
        <w:t>&lt;femdata/&gt;</w:t>
      </w:r>
      <w:bookmarkEnd w:id="256"/>
      <w:bookmarkEnd w:id="257"/>
      <w:bookmarkEnd w:id="258"/>
      <w:bookmarkEnd w:id="259"/>
      <w:bookmarkEnd w:id="260"/>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ootnoteReference"/>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Emphasis"/>
        </w:rPr>
        <w:t>one specific</w:t>
      </w:r>
      <w:r>
        <w:t xml:space="preserve"> solver deck. </w:t>
      </w:r>
    </w:p>
    <w:p w14:paraId="6214AC12" w14:textId="5F498F65" w:rsidR="00FC68DB" w:rsidRDefault="00FC68DB" w:rsidP="00B202D2">
      <w:r>
        <w:lastRenderedPageBreak/>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15F174DC"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6A04ABF2"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Pr="007055D9">
              <w:t>.</w:t>
            </w:r>
          </w:p>
        </w:tc>
      </w:tr>
    </w:tbl>
    <w:p w14:paraId="59FED278" w14:textId="286B2339" w:rsidR="00FC68DB" w:rsidRDefault="00FC68DB" w:rsidP="00B202D2">
      <w:pPr>
        <w:pStyle w:val="Caption"/>
        <w:spacing w:before="120"/>
      </w:pPr>
      <w:bookmarkStart w:id="261" w:name="_Toc3566413"/>
      <w:bookmarkStart w:id="262" w:name="_Toc34747415"/>
      <w:bookmarkStart w:id="263" w:name="_Toc77095863"/>
      <w:bookmarkStart w:id="264" w:name="_Toc99837148"/>
      <w:r>
        <w:t xml:space="preserve">Table </w:t>
      </w:r>
      <w:r>
        <w:fldChar w:fldCharType="begin"/>
      </w:r>
      <w:r>
        <w:instrText xml:space="preserve"> SEQ Table \* ARABIC </w:instrText>
      </w:r>
      <w:r>
        <w:fldChar w:fldCharType="separate"/>
      </w:r>
      <w:r w:rsidR="00490283">
        <w:rPr>
          <w:noProof/>
        </w:rPr>
        <w:t>3</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61"/>
      <w:bookmarkEnd w:id="262"/>
      <w:bookmarkEnd w:id="263"/>
      <w:bookmarkEnd w:id="264"/>
    </w:p>
    <w:p w14:paraId="1FDD3E61" w14:textId="49512217"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490283" w:rsidRPr="00490283">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proofErr w:type="gramStart"/>
      <w:r>
        <w:rPr>
          <w:b/>
          <w:color w:val="0070C0"/>
        </w:rPr>
        <w:t>entity</w:t>
      </w:r>
      <w:proofErr w:type="gramEnd"/>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Heading4"/>
      </w:pPr>
      <w:bookmarkStart w:id="265" w:name="_Toc77102008"/>
      <w:r w:rsidRPr="004A2BA7">
        <w:t>Reasoning about</w:t>
      </w:r>
      <w:r>
        <w:t xml:space="preserve"> </w:t>
      </w:r>
      <w:r w:rsidRPr="004A2BA7">
        <w:rPr>
          <w:rFonts w:ascii="Courier New" w:hAnsi="Courier New" w:cs="Courier New"/>
          <w:i/>
        </w:rPr>
        <w:t>&lt;femdata/&gt;</w:t>
      </w:r>
      <w:bookmarkEnd w:id="26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4CC07D4C" w14:textId="77777777" w:rsidR="00FC68DB" w:rsidRPr="007055D9" w:rsidRDefault="00FC68DB" w:rsidP="00B202D2">
      <w:pPr>
        <w:pStyle w:val="Heading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99836974"/>
      <w:bookmarkEnd w:id="266"/>
      <w:bookmarkEnd w:id="267"/>
      <w:r w:rsidRPr="007055D9">
        <w:t>Connection Data</w:t>
      </w:r>
      <w:bookmarkEnd w:id="268"/>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69"/>
      <w:bookmarkEnd w:id="270"/>
      <w:bookmarkEnd w:id="271"/>
      <w:bookmarkEnd w:id="272"/>
      <w:bookmarkEnd w:id="273"/>
    </w:p>
    <w:p w14:paraId="0F93AA46" w14:textId="29A6D51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90283">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90283">
        <w:t>4.4</w:t>
      </w:r>
      <w:r w:rsidRPr="007055D9">
        <w:fldChar w:fldCharType="end"/>
      </w:r>
      <w:r w:rsidRPr="007055D9">
        <w:t xml:space="preserve">, joints are grouped together by the parts or assemblies which they commonly connect. </w:t>
      </w:r>
    </w:p>
    <w:p w14:paraId="2EF7F4DB" w14:textId="52B5206E" w:rsidR="00FC68DB" w:rsidRPr="007055D9" w:rsidRDefault="00FC68DB" w:rsidP="00B202D2">
      <w:r w:rsidRPr="007055D9">
        <w:lastRenderedPageBreak/>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90283">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2F91ED1" w:rsidR="00FC68DB" w:rsidRPr="007055D9" w:rsidRDefault="00FC68DB" w:rsidP="00B202D2">
      <w:pPr>
        <w:pStyle w:val="Caption"/>
        <w:spacing w:before="120"/>
      </w:pPr>
      <w:bookmarkStart w:id="274" w:name="_Toc3566416"/>
      <w:bookmarkStart w:id="275" w:name="_Toc34747416"/>
      <w:bookmarkStart w:id="276" w:name="_Toc77095864"/>
      <w:bookmarkStart w:id="277" w:name="_Toc99837149"/>
      <w:r>
        <w:t xml:space="preserve">Table </w:t>
      </w:r>
      <w:r>
        <w:fldChar w:fldCharType="begin"/>
      </w:r>
      <w:r>
        <w:instrText xml:space="preserve"> SEQ Table \* ARABIC </w:instrText>
      </w:r>
      <w:r>
        <w:fldChar w:fldCharType="separate"/>
      </w:r>
      <w:r w:rsidR="00490283">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74"/>
      <w:bookmarkEnd w:id="275"/>
      <w:bookmarkEnd w:id="276"/>
      <w:bookmarkEnd w:id="27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0019CCCD" w:rsidR="00FC68DB" w:rsidRDefault="00FC68DB" w:rsidP="00B202D2">
      <w:pPr>
        <w:pStyle w:val="Caption"/>
        <w:spacing w:before="120"/>
        <w:rPr>
          <w:b/>
          <w:lang w:eastAsia="x-none"/>
        </w:rPr>
      </w:pPr>
      <w:bookmarkStart w:id="278" w:name="_Toc3566417"/>
      <w:bookmarkStart w:id="279" w:name="_Toc34747417"/>
      <w:bookmarkStart w:id="280" w:name="_Toc77095865"/>
      <w:bookmarkStart w:id="281" w:name="_Toc99837150"/>
      <w:r>
        <w:t xml:space="preserve">Table </w:t>
      </w:r>
      <w:r>
        <w:fldChar w:fldCharType="begin"/>
      </w:r>
      <w:r>
        <w:instrText xml:space="preserve"> SEQ Table \* ARABIC </w:instrText>
      </w:r>
      <w:r>
        <w:fldChar w:fldCharType="separate"/>
      </w:r>
      <w:r w:rsidR="00490283">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78"/>
      <w:bookmarkEnd w:id="279"/>
      <w:bookmarkEnd w:id="280"/>
      <w:bookmarkEnd w:id="281"/>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Paragraph"/>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Paragraph"/>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Heading3"/>
      </w:pPr>
      <w:bookmarkStart w:id="282" w:name="_Ref432343981"/>
      <w:bookmarkStart w:id="283" w:name="_Toc3556947"/>
      <w:bookmarkStart w:id="284" w:name="_Toc34747196"/>
      <w:bookmarkStart w:id="285" w:name="_Toc77102010"/>
      <w:bookmarkStart w:id="286" w:name="_Toc99836975"/>
      <w:r w:rsidRPr="007055D9">
        <w:t>Connected Objects</w:t>
      </w:r>
      <w:bookmarkEnd w:id="282"/>
      <w:bookmarkEnd w:id="283"/>
      <w:bookmarkEnd w:id="284"/>
      <w:bookmarkEnd w:id="285"/>
      <w:bookmarkEnd w:id="286"/>
      <w:r w:rsidRPr="007055D9">
        <w:t xml:space="preserve"> </w:t>
      </w:r>
    </w:p>
    <w:p w14:paraId="78489599" w14:textId="405CFF7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90283">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44912DA" w:rsidR="00FC68DB" w:rsidRDefault="00FC68DB" w:rsidP="00B202D2">
      <w:pPr>
        <w:pStyle w:val="Caption"/>
        <w:spacing w:before="120"/>
      </w:pPr>
      <w:bookmarkStart w:id="287" w:name="_Toc3566418"/>
      <w:bookmarkStart w:id="288" w:name="_Toc34747418"/>
      <w:bookmarkStart w:id="289" w:name="_Toc77095866"/>
      <w:bookmarkStart w:id="290" w:name="_Toc99837151"/>
      <w:bookmarkStart w:id="291" w:name="_Ref371942385"/>
      <w:r>
        <w:t xml:space="preserve">Table </w:t>
      </w:r>
      <w:r>
        <w:fldChar w:fldCharType="begin"/>
      </w:r>
      <w:r>
        <w:instrText xml:space="preserve"> SEQ Table \* ARABIC </w:instrText>
      </w:r>
      <w:r>
        <w:fldChar w:fldCharType="separate"/>
      </w:r>
      <w:r w:rsidR="00490283">
        <w:rPr>
          <w:noProof/>
        </w:rPr>
        <w:t>6</w:t>
      </w:r>
      <w:r>
        <w:fldChar w:fldCharType="end"/>
      </w:r>
      <w:r>
        <w:t xml:space="preserve">: Nested elements of </w:t>
      </w:r>
      <w:r w:rsidRPr="00F92FB3">
        <w:rPr>
          <w:rStyle w:val="elementdeftypeChar"/>
          <w:rFonts w:eastAsia="Calibri"/>
          <w:b w:val="0"/>
        </w:rPr>
        <w:t>&lt;connected_to&gt;</w:t>
      </w:r>
      <w:bookmarkEnd w:id="287"/>
      <w:bookmarkEnd w:id="288"/>
      <w:bookmarkEnd w:id="289"/>
      <w:bookmarkEnd w:id="290"/>
    </w:p>
    <w:p w14:paraId="02FFFAE8" w14:textId="77777777" w:rsidR="00FC68DB" w:rsidRPr="007055D9" w:rsidRDefault="00FC68DB" w:rsidP="00B202D2">
      <w:pPr>
        <w:pStyle w:val="Heading4"/>
      </w:pPr>
      <w:bookmarkStart w:id="292" w:name="_Ref428791371"/>
      <w:bookmarkStart w:id="293" w:name="_Ref428891357"/>
      <w:bookmarkStart w:id="294" w:name="_Ref428892751"/>
      <w:bookmarkStart w:id="295" w:name="_Toc3556948"/>
      <w:bookmarkStart w:id="296" w:name="_Toc34747197"/>
      <w:bookmarkStart w:id="297"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91"/>
      <w:bookmarkEnd w:id="292"/>
      <w:bookmarkEnd w:id="293"/>
      <w:bookmarkEnd w:id="294"/>
      <w:bookmarkEnd w:id="295"/>
      <w:bookmarkEnd w:id="296"/>
      <w:bookmarkEnd w:id="297"/>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gramStart"/>
      <w:r w:rsidRPr="00446313">
        <w:rPr>
          <w:rFonts w:ascii="Courier New" w:hAnsi="Courier New" w:cs="Courier New"/>
          <w:i/>
          <w:sz w:val="18"/>
          <w:szCs w:val="18"/>
        </w:rPr>
        <w:t>pid</w:t>
      </w:r>
      <w:proofErr w:type="gramEnd"/>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ootnoteReference"/>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lastRenderedPageBreak/>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proofErr w:type="gramStart"/>
            <w:r w:rsidRPr="004406EE">
              <w:rPr>
                <w:rFonts w:ascii="Courier New" w:hAnsi="Courier New" w:cs="Courier New"/>
                <w:i/>
                <w:sz w:val="18"/>
                <w:szCs w:val="18"/>
              </w:rPr>
              <w:t>label</w:t>
            </w:r>
            <w:proofErr w:type="gramEnd"/>
            <w:r>
              <w:rPr>
                <w:sz w:val="20"/>
                <w:szCs w:val="20"/>
              </w:rPr>
              <w:t xml:space="preserve"> must exist</w:t>
            </w:r>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296A5B7F" w:rsidR="00FC68DB" w:rsidRDefault="00FC68DB" w:rsidP="00B202D2">
      <w:pPr>
        <w:pStyle w:val="Caption"/>
        <w:spacing w:before="120"/>
      </w:pPr>
      <w:bookmarkStart w:id="298" w:name="_Toc3566419"/>
      <w:bookmarkStart w:id="299" w:name="_Toc34747419"/>
      <w:bookmarkStart w:id="300" w:name="_Toc77095867"/>
      <w:bookmarkStart w:id="301" w:name="_Toc99837152"/>
      <w:r>
        <w:t xml:space="preserve">Table </w:t>
      </w:r>
      <w:r>
        <w:fldChar w:fldCharType="begin"/>
      </w:r>
      <w:r>
        <w:instrText xml:space="preserve"> SEQ Table \* ARABIC </w:instrText>
      </w:r>
      <w:r>
        <w:fldChar w:fldCharType="separate"/>
      </w:r>
      <w:r w:rsidR="00490283">
        <w:rPr>
          <w:noProof/>
        </w:rPr>
        <w:t>7</w:t>
      </w:r>
      <w:r>
        <w:fldChar w:fldCharType="end"/>
      </w:r>
      <w:r>
        <w:t xml:space="preserve">: Attributes of element </w:t>
      </w:r>
      <w:r w:rsidRPr="002A02AE">
        <w:rPr>
          <w:rStyle w:val="elementdeftypeChar"/>
          <w:rFonts w:eastAsia="Calibri"/>
          <w:b w:val="0"/>
        </w:rPr>
        <w:t>&lt;part/&gt;</w:t>
      </w:r>
      <w:bookmarkEnd w:id="298"/>
      <w:bookmarkEnd w:id="299"/>
      <w:bookmarkEnd w:id="300"/>
      <w:bookmarkEnd w:id="301"/>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gramStart"/>
      <w:r w:rsidRPr="006B3C5E">
        <w:rPr>
          <w:b/>
          <w:color w:val="0070C0"/>
        </w:rPr>
        <w:t>pid</w:t>
      </w:r>
      <w:proofErr w:type="gram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lastRenderedPageBreak/>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Heading4"/>
      </w:pPr>
      <w:bookmarkStart w:id="302" w:name="_Toc3556949"/>
      <w:bookmarkStart w:id="303" w:name="_Toc34747198"/>
      <w:bookmarkStart w:id="304"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302"/>
      <w:bookmarkEnd w:id="303"/>
      <w:bookmarkEnd w:id="30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3615F109" w:rsidR="00FC68DB" w:rsidRDefault="00FC68DB" w:rsidP="00B202D2">
      <w:pPr>
        <w:pStyle w:val="Caption"/>
        <w:spacing w:before="120"/>
      </w:pPr>
      <w:bookmarkStart w:id="305" w:name="_Toc3566420"/>
      <w:bookmarkStart w:id="306" w:name="_Toc34747420"/>
      <w:bookmarkStart w:id="307" w:name="_Toc77095868"/>
      <w:bookmarkStart w:id="308" w:name="_Toc99837153"/>
      <w:r>
        <w:t xml:space="preserve">Table </w:t>
      </w:r>
      <w:r>
        <w:fldChar w:fldCharType="begin"/>
      </w:r>
      <w:r>
        <w:instrText xml:space="preserve"> SEQ Table \* ARABIC </w:instrText>
      </w:r>
      <w:r>
        <w:fldChar w:fldCharType="separate"/>
      </w:r>
      <w:r w:rsidR="00490283">
        <w:rPr>
          <w:noProof/>
        </w:rPr>
        <w:t>8</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305"/>
      <w:bookmarkEnd w:id="306"/>
      <w:bookmarkEnd w:id="307"/>
      <w:bookmarkEnd w:id="30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gramStart"/>
      <w:r w:rsidRPr="00CC7960">
        <w:rPr>
          <w:b/>
          <w:color w:val="0070C0"/>
        </w:rPr>
        <w:t>pid</w:t>
      </w:r>
      <w:proofErr w:type="gram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&lt;/assy&gt;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lastRenderedPageBreak/>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Emphasis"/>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gramStart"/>
      <w:r w:rsidRPr="00CC7960">
        <w:rPr>
          <w:b/>
          <w:color w:val="0070C0"/>
        </w:rPr>
        <w:t>pid</w:t>
      </w:r>
      <w:proofErr w:type="gram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Heading4"/>
      </w:pPr>
      <w:bookmarkStart w:id="309" w:name="_Toc21650806"/>
      <w:bookmarkStart w:id="310" w:name="_Ref21651717"/>
      <w:bookmarkStart w:id="311" w:name="_Toc34747199"/>
      <w:bookmarkStart w:id="312" w:name="_Toc77102013"/>
      <w:r>
        <w:t>Special Topological situations</w:t>
      </w:r>
      <w:bookmarkEnd w:id="309"/>
      <w:bookmarkEnd w:id="310"/>
      <w:bookmarkEnd w:id="311"/>
      <w:bookmarkEnd w:id="312"/>
      <w:r>
        <w:t xml:space="preserve"> </w:t>
      </w:r>
    </w:p>
    <w:p w14:paraId="0C29ACEF" w14:textId="634884F9" w:rsidR="00FC68DB" w:rsidRDefault="001F504E" w:rsidP="00B202D2">
      <w:r>
        <w:rPr>
          <w:noProof/>
          <w:lang w:val="en-US"/>
        </w:rPr>
        <w:drawing>
          <wp:anchor distT="0" distB="0" distL="114300" distR="114300" simplePos="0" relativeHeight="251598336" behindDoc="1" locked="0" layoutInCell="1" allowOverlap="1" wp14:anchorId="2E4F52AD" wp14:editId="25B2FD19">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Paragraph"/>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Paragraph"/>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7552" behindDoc="0" locked="0" layoutInCell="1" allowOverlap="1" wp14:anchorId="3B07ECE2" wp14:editId="5EA48032">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F34880" w:rsidRPr="003A0545" w:rsidRDefault="00F34880" w:rsidP="00FC68DB">
                            <w:pPr>
                              <w:pStyle w:val="Caption"/>
                              <w:rPr>
                                <w:noProof/>
                                <w:szCs w:val="24"/>
                              </w:rPr>
                            </w:pPr>
                            <w:bookmarkStart w:id="313" w:name="_Ref21650472"/>
                            <w:bookmarkStart w:id="314" w:name="_Toc21650945"/>
                            <w:bookmarkStart w:id="315" w:name="_Toc34747337"/>
                            <w:bookmarkStart w:id="316" w:name="_Toc76030528"/>
                            <w:bookmarkStart w:id="317" w:name="_Toc94530814"/>
                            <w:bookmarkStart w:id="318" w:name="_Toc99837066"/>
                            <w:r>
                              <w:t xml:space="preserve">Figure </w:t>
                            </w:r>
                            <w:r>
                              <w:fldChar w:fldCharType="begin"/>
                            </w:r>
                            <w:r>
                              <w:instrText xml:space="preserve"> SEQ Figure \* ARABIC </w:instrText>
                            </w:r>
                            <w:r>
                              <w:fldChar w:fldCharType="separate"/>
                            </w:r>
                            <w:r>
                              <w:rPr>
                                <w:noProof/>
                              </w:rPr>
                              <w:t>7</w:t>
                            </w:r>
                            <w:r>
                              <w:fldChar w:fldCharType="end"/>
                            </w:r>
                            <w:bookmarkEnd w:id="313"/>
                            <w:r>
                              <w:t>: special topologies</w:t>
                            </w:r>
                            <w:bookmarkEnd w:id="314"/>
                            <w:bookmarkEnd w:id="315"/>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84859F" w:rsidR="00F34880" w:rsidRPr="003A0545" w:rsidRDefault="00F34880" w:rsidP="00FC68DB">
                      <w:pPr>
                        <w:pStyle w:val="Caption"/>
                        <w:rPr>
                          <w:noProof/>
                          <w:szCs w:val="24"/>
                        </w:rPr>
                      </w:pPr>
                      <w:bookmarkStart w:id="318" w:name="_Ref21650472"/>
                      <w:bookmarkStart w:id="319" w:name="_Toc21650945"/>
                      <w:bookmarkStart w:id="320" w:name="_Toc34747337"/>
                      <w:bookmarkStart w:id="321" w:name="_Toc76030528"/>
                      <w:bookmarkStart w:id="322" w:name="_Toc94530814"/>
                      <w:bookmarkStart w:id="323" w:name="_Toc99837066"/>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bookmarkEnd w:id="322"/>
                      <w:bookmarkEnd w:id="323"/>
                    </w:p>
                  </w:txbxContent>
                </v:textbox>
                <w10:wrap type="square"/>
              </v:shape>
            </w:pict>
          </mc:Fallback>
        </mc:AlternateContent>
      </w:r>
      <w:proofErr w:type="gramStart"/>
      <w:r w:rsidR="00FC68DB" w:rsidRPr="0033379A">
        <w:rPr>
          <w:lang w:val="en-US"/>
        </w:rPr>
        <w:t>some</w:t>
      </w:r>
      <w:proofErr w:type="gramEnd"/>
      <w:r w:rsidR="00FC68DB" w:rsidRPr="0033379A">
        <w:rPr>
          <w:lang w:val="en-US"/>
        </w:rPr>
        <w:t xml:space="preserv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Paragraph"/>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Paragraph"/>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Paragraph"/>
        <w:numPr>
          <w:ilvl w:val="1"/>
          <w:numId w:val="50"/>
        </w:numPr>
        <w:tabs>
          <w:tab w:val="clear" w:pos="403"/>
        </w:tabs>
        <w:spacing w:after="0" w:line="240" w:lineRule="auto"/>
        <w:contextualSpacing w:val="0"/>
        <w:jc w:val="left"/>
        <w:rPr>
          <w:lang w:val="en-US"/>
        </w:rPr>
      </w:pPr>
      <w:proofErr w:type="gramStart"/>
      <w:r>
        <w:rPr>
          <w:lang w:val="en-US"/>
        </w:rPr>
        <w:t>or</w:t>
      </w:r>
      <w:proofErr w:type="gramEnd"/>
      <w:r>
        <w:rPr>
          <w:lang w:val="en-US"/>
        </w:rPr>
        <w:t xml:space="preserve">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Paragraph"/>
        <w:tabs>
          <w:tab w:val="clear" w:pos="403"/>
        </w:tabs>
        <w:spacing w:after="0" w:line="240" w:lineRule="auto"/>
        <w:ind w:left="1080"/>
        <w:contextualSpacing w:val="0"/>
        <w:jc w:val="left"/>
        <w:rPr>
          <w:lang w:val="en-US"/>
        </w:rPr>
      </w:pPr>
    </w:p>
    <w:p w14:paraId="696DAAEF" w14:textId="002B5149" w:rsidR="00FC68DB" w:rsidRDefault="00FC68DB" w:rsidP="00B202D2">
      <w:r>
        <w:t xml:space="preserve">In </w:t>
      </w: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w:t>
      </w:r>
      <w:proofErr w:type="gramStart"/>
      <w:r>
        <w: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w:t>
      </w:r>
      <w:proofErr w:type="gramStart"/>
      <w:r>
        <w: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Heading5"/>
        <w:rPr>
          <w:b w:val="0"/>
        </w:rPr>
      </w:pPr>
      <w:r>
        <w:lastRenderedPageBreak/>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w:t>
      </w:r>
      <w:proofErr w:type="gramStart"/>
      <w:r w:rsidRPr="009F6133">
        <w:rPr>
          <w:rFonts w:ascii="Courier New" w:hAnsi="Courier New" w:cs="Courier New"/>
          <w:b/>
          <w:i/>
          <w:sz w:val="18"/>
          <w:szCs w:val="18"/>
        </w:rPr>
        <w:t>stacking</w:t>
      </w:r>
      <w:proofErr w:type="gramEnd"/>
      <w:r w:rsidRPr="009F6133">
        <w:rPr>
          <w:rFonts w:ascii="Courier New" w:hAnsi="Courier New" w:cs="Courier New"/>
          <w:b/>
          <w:i/>
          <w:sz w:val="18"/>
          <w:szCs w:val="18"/>
        </w:rPr>
        <w:t>&gt;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73E62C72" w:rsidR="00FC68DB" w:rsidRDefault="00FC68DB" w:rsidP="00B202D2">
      <w:pPr>
        <w:pStyle w:val="Caption"/>
        <w:spacing w:before="120"/>
        <w:rPr>
          <w:rStyle w:val="elementdeftypeChar"/>
          <w:rFonts w:eastAsia="Calibri"/>
          <w:b w:val="0"/>
        </w:rPr>
      </w:pPr>
      <w:bookmarkStart w:id="319" w:name="_Toc21651031"/>
      <w:bookmarkStart w:id="320" w:name="_Toc34747421"/>
      <w:bookmarkStart w:id="321" w:name="_Toc77095869"/>
      <w:bookmarkStart w:id="322" w:name="_Toc99837154"/>
      <w:r>
        <w:t xml:space="preserve">Table </w:t>
      </w:r>
      <w:r>
        <w:fldChar w:fldCharType="begin"/>
      </w:r>
      <w:r>
        <w:instrText xml:space="preserve"> SEQ Table \* ARABIC </w:instrText>
      </w:r>
      <w:r>
        <w:fldChar w:fldCharType="separate"/>
      </w:r>
      <w:r w:rsidR="00490283">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19"/>
      <w:bookmarkEnd w:id="320"/>
      <w:bookmarkEnd w:id="321"/>
      <w:bookmarkEnd w:id="322"/>
    </w:p>
    <w:p w14:paraId="5EEA7151" w14:textId="77777777" w:rsidR="00FC68DB" w:rsidRPr="007055D9" w:rsidRDefault="00FC68DB" w:rsidP="00B202D2">
      <w:pPr>
        <w:keepNext/>
        <w:widowControl w:val="0"/>
      </w:pPr>
      <w:proofErr w:type="gramStart"/>
      <w:r>
        <w:t>and</w:t>
      </w:r>
      <w:proofErr w:type="gramEnd"/>
      <w:r>
        <w:t xml:space="preserve">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4648D6D4" w:rsidR="00FC68DB" w:rsidRDefault="00FC68DB" w:rsidP="00B202D2">
      <w:pPr>
        <w:pStyle w:val="Caption"/>
      </w:pPr>
      <w:bookmarkStart w:id="323" w:name="_Toc21651032"/>
      <w:bookmarkStart w:id="324" w:name="_Toc34747422"/>
      <w:bookmarkStart w:id="325" w:name="_Toc77095870"/>
      <w:bookmarkStart w:id="326" w:name="_Toc99837155"/>
      <w:r>
        <w:t xml:space="preserve">Table </w:t>
      </w:r>
      <w:r>
        <w:fldChar w:fldCharType="begin"/>
      </w:r>
      <w:r>
        <w:instrText xml:space="preserve"> SEQ Table \* ARABIC </w:instrText>
      </w:r>
      <w:r>
        <w:fldChar w:fldCharType="separate"/>
      </w:r>
      <w:r w:rsidR="00490283">
        <w:rPr>
          <w:noProof/>
        </w:rPr>
        <w:t>10</w:t>
      </w:r>
      <w:r>
        <w:fldChar w:fldCharType="end"/>
      </w:r>
      <w:r>
        <w:t>: Attributes of &lt;stacking&gt;</w:t>
      </w:r>
      <w:bookmarkEnd w:id="323"/>
      <w:bookmarkEnd w:id="324"/>
      <w:bookmarkEnd w:id="325"/>
      <w:bookmarkEnd w:id="326"/>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2E84A028" w:rsidR="00FC68DB" w:rsidRDefault="00FC68DB" w:rsidP="00B202D2">
      <w:pPr>
        <w:pStyle w:val="Caption"/>
      </w:pPr>
      <w:bookmarkStart w:id="327" w:name="_Toc21651033"/>
      <w:bookmarkStart w:id="328" w:name="_Toc34747423"/>
      <w:bookmarkStart w:id="329" w:name="_Toc77095871"/>
      <w:bookmarkStart w:id="330" w:name="_Toc99837156"/>
      <w:r>
        <w:t xml:space="preserve">Table </w:t>
      </w:r>
      <w:r>
        <w:fldChar w:fldCharType="begin"/>
      </w:r>
      <w:r>
        <w:instrText xml:space="preserve"> SEQ Table \* ARABIC </w:instrText>
      </w:r>
      <w:r>
        <w:fldChar w:fldCharType="separate"/>
      </w:r>
      <w:r w:rsidR="00490283">
        <w:rPr>
          <w:noProof/>
        </w:rPr>
        <w:t>11</w:t>
      </w:r>
      <w:r>
        <w:fldChar w:fldCharType="end"/>
      </w:r>
      <w:r>
        <w:t>: Attributes of &lt;level&gt;</w:t>
      </w:r>
      <w:bookmarkEnd w:id="327"/>
      <w:bookmarkEnd w:id="328"/>
      <w:bookmarkEnd w:id="329"/>
      <w:bookmarkEnd w:id="330"/>
    </w:p>
    <w:p w14:paraId="7737673E" w14:textId="09F24C78"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490283">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proofErr w:type="gramStart"/>
      <w:r w:rsidRPr="00C164FF">
        <w:rPr>
          <w:rFonts w:ascii="Courier New" w:hAnsi="Courier New" w:cs="Courier New"/>
          <w:b/>
          <w:i/>
          <w:sz w:val="18"/>
        </w:rPr>
        <w:t>order</w:t>
      </w:r>
      <w:proofErr w:type="gramEnd"/>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480FACB4"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w:t>
      </w:r>
      <w:proofErr w:type="gramStart"/>
      <w:r w:rsidRPr="009E34EC">
        <w:rPr>
          <w:b/>
          <w:color w:val="0070C0"/>
        </w:rPr>
        <w:t>stacking</w:t>
      </w:r>
      <w:proofErr w:type="gramEnd"/>
      <w:r w:rsidRPr="009E34EC">
        <w:rPr>
          <w:b/>
          <w:color w:val="0070C0"/>
        </w:rPr>
        <w:t>&gt;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2C778BA4" w:rsidR="00FC68DB" w:rsidRPr="0003690A" w:rsidRDefault="00FC68DB" w:rsidP="00B202D2">
      <w:pPr>
        <w:keepNext/>
        <w:keepLines/>
        <w:spacing w:before="120"/>
      </w:pPr>
      <w:r>
        <w:fldChar w:fldCharType="begin"/>
      </w:r>
      <w:r>
        <w:instrText xml:space="preserve"> REF _Ref21650472 \h </w:instrText>
      </w:r>
      <w:r>
        <w:fldChar w:fldCharType="separate"/>
      </w:r>
      <w:r w:rsidR="00490283">
        <w:t xml:space="preserve">Figure </w:t>
      </w:r>
      <w:r w:rsidR="00490283">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Heading3"/>
      </w:pPr>
      <w:bookmarkStart w:id="331" w:name="_Ref414608310"/>
      <w:bookmarkStart w:id="332" w:name="_Toc3556950"/>
      <w:bookmarkStart w:id="333" w:name="_Toc34747200"/>
      <w:bookmarkStart w:id="334" w:name="_Toc77102014"/>
      <w:bookmarkStart w:id="335" w:name="_Toc99836976"/>
      <w:r>
        <w:t>Contacts and F</w:t>
      </w:r>
      <w:r w:rsidRPr="004B7C8B">
        <w:t>riction</w:t>
      </w:r>
      <w:bookmarkEnd w:id="331"/>
      <w:bookmarkEnd w:id="332"/>
      <w:bookmarkEnd w:id="333"/>
      <w:bookmarkEnd w:id="334"/>
      <w:bookmarkEnd w:id="335"/>
    </w:p>
    <w:p w14:paraId="082B7A0C" w14:textId="77777777" w:rsidR="00FC68DB" w:rsidRPr="0030552A" w:rsidRDefault="00FC68DB" w:rsidP="00B202D2">
      <w:r w:rsidRPr="0030552A">
        <w:t>For many joint typ</w:t>
      </w:r>
      <w:r>
        <w:t>e</w:t>
      </w:r>
      <w:r w:rsidRPr="0030552A">
        <w:t xml:space="preserve">s like bolts, </w:t>
      </w:r>
      <w:proofErr w:type="gramStart"/>
      <w:r w:rsidRPr="0030552A">
        <w:t>screws etc.</w:t>
      </w:r>
      <w:r>
        <w:t>,</w:t>
      </w:r>
      <w:r w:rsidRPr="0030552A">
        <w:t xml:space="preserve"> friction between the jointed partners plays</w:t>
      </w:r>
      <w:proofErr w:type="gramEnd"/>
      <w:r w:rsidRPr="0030552A">
        <w:t xml:space="preserve">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Heading4"/>
        <w:rPr>
          <w:szCs w:val="26"/>
        </w:rPr>
      </w:pPr>
      <w:bookmarkStart w:id="336" w:name="_Ref414841585"/>
      <w:bookmarkStart w:id="337" w:name="_Toc3556951"/>
      <w:bookmarkStart w:id="338" w:name="_Toc34747201"/>
      <w:bookmarkStart w:id="339" w:name="_Toc77102015"/>
      <w:r w:rsidRPr="00880D5C">
        <w:rPr>
          <w:szCs w:val="26"/>
        </w:rPr>
        <w:t xml:space="preserve">Element </w:t>
      </w:r>
      <w:r w:rsidRPr="00880D5C">
        <w:rPr>
          <w:rFonts w:ascii="Courier New" w:hAnsi="Courier New" w:cs="Courier New"/>
          <w:b w:val="0"/>
          <w:i/>
          <w:szCs w:val="26"/>
        </w:rPr>
        <w:t>&lt;contact_list/&gt;</w:t>
      </w:r>
      <w:bookmarkEnd w:id="336"/>
      <w:bookmarkEnd w:id="337"/>
      <w:bookmarkEnd w:id="338"/>
      <w:bookmarkEnd w:id="339"/>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7D6413D3" w:rsidR="00FC68DB" w:rsidRDefault="00FC68DB" w:rsidP="00B202D2">
      <w:pPr>
        <w:pStyle w:val="Caption"/>
        <w:spacing w:before="120"/>
      </w:pPr>
      <w:bookmarkStart w:id="340" w:name="_Toc414573794"/>
      <w:bookmarkStart w:id="341" w:name="_Toc3566421"/>
      <w:bookmarkStart w:id="342" w:name="_Toc34747424"/>
      <w:bookmarkStart w:id="343" w:name="_Toc77095872"/>
      <w:bookmarkStart w:id="344" w:name="_Toc99837157"/>
      <w:r>
        <w:t xml:space="preserve">Table </w:t>
      </w:r>
      <w:r>
        <w:fldChar w:fldCharType="begin"/>
      </w:r>
      <w:r>
        <w:instrText xml:space="preserve"> SEQ Table \* ARABIC </w:instrText>
      </w:r>
      <w:r>
        <w:fldChar w:fldCharType="separate"/>
      </w:r>
      <w:r w:rsidR="00490283">
        <w:rPr>
          <w:noProof/>
        </w:rPr>
        <w:t>12</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40"/>
      <w:bookmarkEnd w:id="341"/>
      <w:bookmarkEnd w:id="342"/>
      <w:bookmarkEnd w:id="343"/>
      <w:bookmarkEnd w:id="344"/>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Heading4"/>
        <w:rPr>
          <w:szCs w:val="26"/>
        </w:rPr>
      </w:pPr>
      <w:bookmarkStart w:id="345" w:name="_Toc3556952"/>
      <w:bookmarkStart w:id="346" w:name="_Toc34747202"/>
      <w:bookmarkStart w:id="347"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45"/>
      <w:bookmarkEnd w:id="346"/>
      <w:bookmarkEnd w:id="347"/>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76990FF5" w:rsidR="00FC68DB" w:rsidRDefault="00FC68DB" w:rsidP="00B202D2">
      <w:pPr>
        <w:pStyle w:val="Caption"/>
        <w:spacing w:before="120"/>
      </w:pPr>
      <w:bookmarkStart w:id="348" w:name="_Toc3566422"/>
      <w:bookmarkStart w:id="349" w:name="_Toc34747425"/>
      <w:bookmarkStart w:id="350" w:name="_Toc77095873"/>
      <w:bookmarkStart w:id="351" w:name="_Toc99837158"/>
      <w:r>
        <w:t xml:space="preserve">Table </w:t>
      </w:r>
      <w:r>
        <w:fldChar w:fldCharType="begin"/>
      </w:r>
      <w:r>
        <w:instrText xml:space="preserve"> SEQ Table \* ARABIC </w:instrText>
      </w:r>
      <w:r>
        <w:fldChar w:fldCharType="separate"/>
      </w:r>
      <w:r w:rsidR="00490283">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48"/>
      <w:bookmarkEnd w:id="349"/>
      <w:bookmarkEnd w:id="350"/>
      <w:bookmarkEnd w:id="351"/>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Heading4"/>
        <w:rPr>
          <w:i/>
        </w:rPr>
      </w:pPr>
      <w:bookmarkStart w:id="352" w:name="_Toc3556953"/>
      <w:bookmarkStart w:id="353" w:name="_Toc34747203"/>
      <w:bookmarkStart w:id="354"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52"/>
      <w:bookmarkEnd w:id="353"/>
      <w:bookmarkEnd w:id="354"/>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252AFA9A" w:rsidR="00FC68DB" w:rsidRDefault="00FC68DB" w:rsidP="00B202D2">
      <w:pPr>
        <w:pStyle w:val="Caption"/>
        <w:spacing w:before="120"/>
      </w:pPr>
      <w:bookmarkStart w:id="355" w:name="_Toc414573795"/>
      <w:bookmarkStart w:id="356" w:name="_Toc3566423"/>
      <w:bookmarkStart w:id="357" w:name="_Toc34747426"/>
      <w:bookmarkStart w:id="358" w:name="_Toc77095874"/>
      <w:bookmarkStart w:id="359" w:name="_Toc99837159"/>
      <w:r>
        <w:t xml:space="preserve">Table </w:t>
      </w:r>
      <w:r>
        <w:fldChar w:fldCharType="begin"/>
      </w:r>
      <w:r>
        <w:instrText xml:space="preserve"> SEQ Table \* ARABIC </w:instrText>
      </w:r>
      <w:r>
        <w:fldChar w:fldCharType="separate"/>
      </w:r>
      <w:r w:rsidR="00490283">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55"/>
      <w:bookmarkEnd w:id="356"/>
      <w:bookmarkEnd w:id="357"/>
      <w:bookmarkEnd w:id="358"/>
      <w:bookmarkEnd w:id="359"/>
      <w:r>
        <w:t xml:space="preserve"> </w:t>
      </w:r>
    </w:p>
    <w:p w14:paraId="31E737BB" w14:textId="77777777" w:rsidR="00FC68DB" w:rsidRPr="000B11EA" w:rsidRDefault="00FC68DB" w:rsidP="00B202D2">
      <w:r w:rsidRPr="000B11EA">
        <w:t xml:space="preserve">These attributes have following semantics: </w:t>
      </w:r>
    </w:p>
    <w:p w14:paraId="0E51CB7E" w14:textId="3649F228"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90283">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Heading4"/>
        <w:rPr>
          <w:i/>
        </w:rPr>
      </w:pPr>
      <w:bookmarkStart w:id="360" w:name="_Toc3556954"/>
      <w:bookmarkStart w:id="361" w:name="_Toc34747204"/>
      <w:bookmarkStart w:id="362"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60"/>
      <w:bookmarkEnd w:id="361"/>
      <w:bookmarkEnd w:id="362"/>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gramStart"/>
      <w:r w:rsidRPr="00F829D8">
        <w:rPr>
          <w:b/>
          <w:color w:val="0070C0"/>
        </w:rPr>
        <w:t>pid</w:t>
      </w:r>
      <w:proofErr w:type="gram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gramStart"/>
      <w:r w:rsidRPr="008A760C">
        <w:rPr>
          <w:b/>
          <w:color w:val="0070C0"/>
        </w:rPr>
        <w:t>pid</w:t>
      </w:r>
      <w:proofErr w:type="gram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Heading4"/>
      </w:pPr>
      <w:bookmarkStart w:id="363" w:name="_Ref414837767"/>
      <w:bookmarkStart w:id="364" w:name="_Toc3556955"/>
      <w:bookmarkStart w:id="365" w:name="_Toc34747205"/>
      <w:bookmarkStart w:id="366" w:name="_Toc77102019"/>
      <w:r>
        <w:t>Local Contact</w:t>
      </w:r>
      <w:r w:rsidRPr="0030552A">
        <w:t xml:space="preserve"> </w:t>
      </w:r>
      <w:r>
        <w:t>Properties</w:t>
      </w:r>
      <w:bookmarkEnd w:id="363"/>
      <w:bookmarkEnd w:id="364"/>
      <w:bookmarkEnd w:id="365"/>
      <w:bookmarkEnd w:id="366"/>
      <w:r w:rsidRPr="00F54FFD">
        <w:t xml:space="preserve"> </w:t>
      </w:r>
    </w:p>
    <w:p w14:paraId="3CCC72BD" w14:textId="7A000D3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ootnoteReference"/>
        </w:rPr>
        <w:footnoteReference w:id="7"/>
      </w:r>
      <w:r>
        <w:t xml:space="preserve"> (see section </w:t>
      </w:r>
      <w:r>
        <w:fldChar w:fldCharType="begin"/>
      </w:r>
      <w:r>
        <w:instrText xml:space="preserve"> REF _Ref414836574 \r \h </w:instrText>
      </w:r>
      <w:r>
        <w:fldChar w:fldCharType="separate"/>
      </w:r>
      <w:r w:rsidR="00490283">
        <w:t>7.3.3</w:t>
      </w:r>
      <w:r>
        <w:fldChar w:fldCharType="end"/>
      </w:r>
      <w:r>
        <w:t xml:space="preserve"> </w:t>
      </w:r>
      <w:r>
        <w:fldChar w:fldCharType="begin"/>
      </w:r>
      <w:r>
        <w:instrText xml:space="preserve"> REF _Ref414836574 \h </w:instrText>
      </w:r>
      <w:r>
        <w:fldChar w:fldCharType="separate"/>
      </w:r>
      <w:r w:rsidR="00490283"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065289A9" w:rsidR="00FC68DB" w:rsidRDefault="00FC68DB" w:rsidP="00B202D2">
      <w:pPr>
        <w:pStyle w:val="Caption"/>
        <w:spacing w:before="120"/>
      </w:pPr>
      <w:bookmarkStart w:id="367" w:name="_Toc3566424"/>
      <w:bookmarkStart w:id="368" w:name="_Toc34747427"/>
      <w:bookmarkStart w:id="369" w:name="_Toc77095875"/>
      <w:bookmarkStart w:id="370" w:name="_Toc99837160"/>
      <w:r>
        <w:t xml:space="preserve">Table </w:t>
      </w:r>
      <w:r>
        <w:fldChar w:fldCharType="begin"/>
      </w:r>
      <w:r>
        <w:instrText xml:space="preserve"> SEQ Table \* ARABIC </w:instrText>
      </w:r>
      <w:r>
        <w:fldChar w:fldCharType="separate"/>
      </w:r>
      <w:r w:rsidR="00490283">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67"/>
      <w:bookmarkEnd w:id="368"/>
      <w:bookmarkEnd w:id="369"/>
      <w:bookmarkEnd w:id="370"/>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Heading3"/>
      </w:pPr>
      <w:bookmarkStart w:id="371" w:name="_Ref414836574"/>
      <w:bookmarkStart w:id="372" w:name="_Toc3556956"/>
      <w:bookmarkStart w:id="373" w:name="_Toc34747206"/>
      <w:bookmarkStart w:id="374" w:name="_Toc77102020"/>
      <w:bookmarkStart w:id="375" w:name="_Toc99836977"/>
      <w:r w:rsidRPr="007055D9">
        <w:t>Joints</w:t>
      </w:r>
      <w:bookmarkEnd w:id="371"/>
      <w:bookmarkEnd w:id="372"/>
      <w:bookmarkEnd w:id="373"/>
      <w:bookmarkEnd w:id="374"/>
      <w:bookmarkEnd w:id="375"/>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3BC36571"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90283">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6426A5D" w:rsidR="00FC68DB" w:rsidRDefault="00FC68DB" w:rsidP="00B202D2">
      <w:pPr>
        <w:pStyle w:val="Caption"/>
        <w:spacing w:before="120"/>
      </w:pPr>
      <w:bookmarkStart w:id="376" w:name="_Toc3566425"/>
      <w:bookmarkStart w:id="377" w:name="_Toc34747428"/>
      <w:bookmarkStart w:id="378" w:name="_Toc77095876"/>
      <w:bookmarkStart w:id="379" w:name="_Toc99837161"/>
      <w:r>
        <w:t xml:space="preserve">Table </w:t>
      </w:r>
      <w:r>
        <w:fldChar w:fldCharType="begin"/>
      </w:r>
      <w:r>
        <w:instrText xml:space="preserve"> SEQ Table \* ARABIC </w:instrText>
      </w:r>
      <w:r>
        <w:fldChar w:fldCharType="separate"/>
      </w:r>
      <w:r w:rsidR="00490283">
        <w:rPr>
          <w:noProof/>
        </w:rPr>
        <w:t>16</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376"/>
      <w:bookmarkEnd w:id="377"/>
      <w:bookmarkEnd w:id="378"/>
      <w:bookmarkEnd w:id="379"/>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Heading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99836978"/>
      <w:bookmarkEnd w:id="380"/>
      <w:bookmarkEnd w:id="381"/>
      <w:bookmarkEnd w:id="382"/>
      <w:bookmarkEnd w:id="383"/>
      <w:r w:rsidRPr="007055D9">
        <w:t>A Minimalistic Example of a χMCF file</w:t>
      </w:r>
      <w:bookmarkEnd w:id="384"/>
      <w:bookmarkEnd w:id="385"/>
      <w:bookmarkEnd w:id="386"/>
      <w:bookmarkEnd w:id="387"/>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proofErr w:type="gramStart"/>
      <w:r w:rsidRPr="00F475E1">
        <w:rPr>
          <w:rFonts w:cs="Courier New"/>
          <w:sz w:val="15"/>
          <w:szCs w:val="15"/>
        </w:rPr>
        <w:t>xsi:</w:t>
      </w:r>
      <w:proofErr w:type="gramEnd"/>
      <w:r w:rsidRPr="00F475E1">
        <w:rPr>
          <w:rFonts w:cs="Courier New"/>
          <w:sz w:val="15"/>
          <w:szCs w:val="15"/>
        </w:rPr>
        <w:t>noNamespaceSchemaLocation="</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gramStart"/>
      <w:r w:rsidRPr="001E6C77">
        <w:rPr>
          <w:sz w:val="15"/>
          <w:szCs w:val="15"/>
        </w:rPr>
        <w:t>pid</w:t>
      </w:r>
      <w:proofErr w:type="gram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gramStart"/>
      <w:r w:rsidRPr="001E6C77">
        <w:rPr>
          <w:sz w:val="15"/>
          <w:szCs w:val="15"/>
        </w:rPr>
        <w:t>pid</w:t>
      </w:r>
      <w:proofErr w:type="gram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Heading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99836979"/>
      <w:bookmarkEnd w:id="388"/>
      <w:bookmarkEnd w:id="389"/>
      <w:bookmarkEnd w:id="390"/>
      <w:bookmarkEnd w:id="391"/>
      <w:bookmarkEnd w:id="392"/>
      <w:r w:rsidRPr="007055D9">
        <w:t>XML Schema Definition</w:t>
      </w:r>
      <w:bookmarkEnd w:id="393"/>
      <w:bookmarkEnd w:id="394"/>
      <w:bookmarkEnd w:id="395"/>
      <w:bookmarkEnd w:id="396"/>
    </w:p>
    <w:p w14:paraId="76832F23" w14:textId="1303C9DA" w:rsidR="00A97D1B" w:rsidRPr="00BA6895" w:rsidRDefault="00A97D1B" w:rsidP="00B202D2">
      <w:commentRangeStart w:id="397"/>
      <w:commentRangeStart w:id="398"/>
      <w:r w:rsidRPr="00BA6895">
        <w:t>The XML Schema definition (XSD) can be found in computer-interpretable form at the following URL:</w:t>
      </w:r>
    </w:p>
    <w:p w14:paraId="6F14D713" w14:textId="2CF73B97" w:rsidR="003D4CC2" w:rsidRPr="009B4364" w:rsidRDefault="00B25712" w:rsidP="00B202D2">
      <w:pPr>
        <w:rPr>
          <w:rFonts w:asciiTheme="minorHAnsi" w:hAnsiTheme="minorHAnsi" w:cstheme="minorBidi"/>
          <w:lang w:val="en-US"/>
        </w:rPr>
      </w:pPr>
      <w:hyperlink r:id="rId53"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97"/>
      <w:r w:rsidR="00BA6895">
        <w:rPr>
          <w:rStyle w:val="CommentReference"/>
          <w:rFonts w:ascii="Calibri" w:eastAsia="Times New Roman" w:hAnsi="Calibri"/>
          <w:lang w:val="en-US" w:eastAsia="x-none"/>
        </w:rPr>
        <w:commentReference w:id="397"/>
      </w:r>
      <w:commentRangeEnd w:id="398"/>
      <w:r w:rsidR="004F5C99">
        <w:rPr>
          <w:rStyle w:val="CommentReference"/>
          <w:rFonts w:ascii="Calibri" w:eastAsia="Times New Roman" w:hAnsi="Calibri"/>
          <w:lang w:val="en-US" w:eastAsia="x-none"/>
        </w:rPr>
        <w:commentReference w:id="398"/>
      </w:r>
    </w:p>
    <w:p w14:paraId="1DD4C38F" w14:textId="77777777" w:rsidR="00FC68DB" w:rsidRPr="007055D9" w:rsidRDefault="00FC68DB" w:rsidP="00B202D2">
      <w:pPr>
        <w:pStyle w:val="Heading1"/>
      </w:pPr>
      <w:bookmarkStart w:id="399" w:name="_Toc334484488"/>
      <w:bookmarkStart w:id="400" w:name="_Toc334486133"/>
      <w:bookmarkStart w:id="401" w:name="XMLStructureConnectionGroups"/>
      <w:bookmarkStart w:id="402" w:name="SeamweldConnectionGroupPart"/>
      <w:bookmarkStart w:id="403" w:name="XMLStructurePartsPIDs"/>
      <w:bookmarkStart w:id="404" w:name="XMLStructureConnections"/>
      <w:bookmarkStart w:id="405" w:name="XMLStructurePointConnections"/>
      <w:bookmarkStart w:id="406" w:name="XMLStructureLineConnections"/>
      <w:bookmarkStart w:id="407" w:name="XMLStructurePlaneConnections"/>
      <w:bookmarkStart w:id="408" w:name="_Toc338938892"/>
      <w:bookmarkStart w:id="409" w:name="_Toc338939088"/>
      <w:bookmarkStart w:id="410" w:name="_Toc3556959"/>
      <w:bookmarkStart w:id="411" w:name="_Toc34747209"/>
      <w:bookmarkStart w:id="412" w:name="_Toc77102023"/>
      <w:bookmarkStart w:id="413" w:name="_Toc99836980"/>
      <w:bookmarkEnd w:id="104"/>
      <w:bookmarkEnd w:id="105"/>
      <w:bookmarkEnd w:id="399"/>
      <w:bookmarkEnd w:id="400"/>
      <w:bookmarkEnd w:id="401"/>
      <w:bookmarkEnd w:id="402"/>
      <w:bookmarkEnd w:id="403"/>
      <w:bookmarkEnd w:id="404"/>
      <w:bookmarkEnd w:id="405"/>
      <w:bookmarkEnd w:id="406"/>
      <w:bookmarkEnd w:id="407"/>
      <w:r w:rsidRPr="007055D9">
        <w:t>Data Common to any Connection</w:t>
      </w:r>
      <w:bookmarkEnd w:id="408"/>
      <w:bookmarkEnd w:id="409"/>
      <w:bookmarkEnd w:id="410"/>
      <w:bookmarkEnd w:id="411"/>
      <w:bookmarkEnd w:id="412"/>
      <w:bookmarkEnd w:id="413"/>
      <w:r w:rsidRPr="007055D9">
        <w:t xml:space="preserve"> </w:t>
      </w:r>
    </w:p>
    <w:p w14:paraId="065EFE33" w14:textId="77777777" w:rsidR="00FC68DB" w:rsidRDefault="00FC68DB" w:rsidP="00B202D2">
      <w:pPr>
        <w:pStyle w:val="Heading2"/>
      </w:pPr>
      <w:bookmarkStart w:id="414" w:name="_Ref448911656"/>
      <w:bookmarkStart w:id="415" w:name="_Toc3556960"/>
      <w:bookmarkStart w:id="416" w:name="_Toc34747210"/>
      <w:bookmarkStart w:id="417" w:name="_Toc77102024"/>
      <w:bookmarkStart w:id="418" w:name="_Toc99836981"/>
      <w:bookmarkStart w:id="419" w:name="_Toc413359574"/>
      <w:bookmarkStart w:id="420" w:name="_Toc338938893"/>
      <w:bookmarkStart w:id="421" w:name="_Toc338939089"/>
      <w:bookmarkStart w:id="422" w:name="_Toc288196462"/>
      <w:bookmarkStart w:id="423" w:name="_Toc288200760"/>
      <w:r>
        <w:t>Indices and their properties</w:t>
      </w:r>
      <w:bookmarkEnd w:id="414"/>
      <w:bookmarkEnd w:id="415"/>
      <w:bookmarkEnd w:id="416"/>
      <w:bookmarkEnd w:id="417"/>
      <w:bookmarkEnd w:id="418"/>
    </w:p>
    <w:p w14:paraId="054A9551" w14:textId="7FF97572" w:rsidR="00FC68DB" w:rsidRDefault="007836EA" w:rsidP="00B202D2">
      <w:pPr>
        <w:rPr>
          <w:lang w:eastAsia="x-none"/>
        </w:rPr>
      </w:pPr>
      <w:proofErr w:type="gramStart"/>
      <w:r w:rsidRPr="007836EA">
        <w:rPr>
          <w:rFonts w:cs="Arial"/>
          <w:lang w:eastAsia="x-none"/>
        </w:rPr>
        <w:t>χ</w:t>
      </w:r>
      <w:r w:rsidR="00FC68DB">
        <w:rPr>
          <w:lang w:eastAsia="x-none"/>
        </w:rPr>
        <w:t>MCF</w:t>
      </w:r>
      <w:proofErr w:type="gram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proofErr w:type="gramStart"/>
      <w:r w:rsidR="007836EA" w:rsidRPr="007836EA">
        <w:rPr>
          <w:rFonts w:cs="Arial"/>
          <w:lang w:eastAsia="x-none"/>
        </w:rPr>
        <w:t>χ</w:t>
      </w:r>
      <w:r>
        <w:rPr>
          <w:lang w:eastAsia="x-none"/>
        </w:rPr>
        <w:t>MCF</w:t>
      </w:r>
      <w:proofErr w:type="gram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Heading2"/>
        <w:rPr>
          <w:szCs w:val="34"/>
        </w:rPr>
      </w:pPr>
      <w:bookmarkStart w:id="424" w:name="_Toc99836982"/>
      <w:bookmarkEnd w:id="419"/>
      <w:r>
        <w:rPr>
          <w:szCs w:val="34"/>
        </w:rPr>
        <w:t>Connection Referencing</w:t>
      </w:r>
      <w:bookmarkEnd w:id="42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Heading3"/>
      </w:pPr>
      <w:bookmarkStart w:id="425" w:name="_Toc99836983"/>
      <w:r>
        <w:lastRenderedPageBreak/>
        <w:t xml:space="preserve">Attribute </w:t>
      </w:r>
      <w:r w:rsidRPr="00430FB1">
        <w:rPr>
          <w:rFonts w:ascii="Courier New" w:hAnsi="Courier New" w:cs="Courier New"/>
          <w:szCs w:val="34"/>
          <w:highlight w:val="white"/>
        </w:rPr>
        <w:t>label</w:t>
      </w:r>
      <w:bookmarkEnd w:id="425"/>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Heading3"/>
      </w:pPr>
      <w:bookmarkStart w:id="426" w:name="_Toc99836984"/>
      <w:bookmarkStart w:id="427" w:name="_Toc77102026"/>
      <w:r>
        <w:t xml:space="preserve">Attribute </w:t>
      </w:r>
      <w:r w:rsidRPr="00430FB1">
        <w:rPr>
          <w:rFonts w:ascii="Courier New" w:hAnsi="Courier New" w:cs="Courier New"/>
          <w:szCs w:val="34"/>
          <w:highlight w:val="white"/>
        </w:rPr>
        <w:t>ident</w:t>
      </w:r>
      <w:bookmarkEnd w:id="426"/>
      <w:r w:rsidRPr="00BD20ED">
        <w:t xml:space="preserve"> </w:t>
      </w:r>
      <w:bookmarkEnd w:id="427"/>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proofErr w:type="gramStart"/>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proofErr w:type="gramEnd"/>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proofErr w:type="gramStart"/>
      <w:r w:rsidRPr="00CC4839">
        <w:rPr>
          <w:rFonts w:ascii="Courier New" w:hAnsi="Courier New" w:cs="Courier New"/>
          <w:b/>
          <w:i/>
          <w:sz w:val="18"/>
          <w:szCs w:val="18"/>
        </w:rPr>
        <w:t>ident</w:t>
      </w:r>
      <w:proofErr w:type="gramEnd"/>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w:t>
      </w:r>
      <w:proofErr w:type="gramStart"/>
      <w:r w:rsidRPr="00D977AB">
        <w:t>loc</w:t>
      </w:r>
      <w:proofErr w:type="gramEnd"/>
      <w:r w:rsidRPr="00D977AB">
        <w:t>&gt;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Heading2"/>
      </w:pPr>
      <w:bookmarkStart w:id="428" w:name="_Ref413329202"/>
      <w:bookmarkStart w:id="429" w:name="_Toc413359575"/>
      <w:bookmarkStart w:id="430" w:name="_Toc3556962"/>
      <w:bookmarkStart w:id="431" w:name="_Toc34747212"/>
      <w:bookmarkStart w:id="432" w:name="_Toc77102027"/>
      <w:bookmarkStart w:id="433" w:name="_Toc99836985"/>
      <w:r>
        <w:rPr>
          <w:szCs w:val="34"/>
        </w:rPr>
        <w:t>Dimensions and Coordinates</w:t>
      </w:r>
      <w:bookmarkEnd w:id="428"/>
      <w:bookmarkEnd w:id="429"/>
      <w:bookmarkEnd w:id="430"/>
      <w:bookmarkEnd w:id="431"/>
      <w:bookmarkEnd w:id="432"/>
      <w:bookmarkEnd w:id="43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Heading2"/>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Toc99836986"/>
      <w:r w:rsidRPr="00BD20ED">
        <w:rPr>
          <w:szCs w:val="34"/>
        </w:rPr>
        <w:t xml:space="preserve">Attribute </w:t>
      </w:r>
      <w:r>
        <w:rPr>
          <w:rFonts w:ascii="Courier New" w:hAnsi="Courier New" w:cs="Courier New"/>
          <w:b w:val="0"/>
          <w:szCs w:val="34"/>
          <w:highlight w:val="white"/>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Heading2"/>
        <w:rPr>
          <w:szCs w:val="34"/>
        </w:rPr>
      </w:pPr>
      <w:bookmarkStart w:id="447" w:name="_Ref428442251"/>
      <w:bookmarkStart w:id="448" w:name="_Toc3556964"/>
      <w:bookmarkStart w:id="449" w:name="_Toc34747214"/>
      <w:bookmarkStart w:id="450" w:name="_Toc77102029"/>
      <w:bookmarkStart w:id="451" w:name="_Toc99836987"/>
      <w:r w:rsidRPr="002E40C2">
        <w:rPr>
          <w:szCs w:val="34"/>
        </w:rPr>
        <w:t>Custom Attributes list</w:t>
      </w:r>
      <w:bookmarkEnd w:id="447"/>
      <w:bookmarkEnd w:id="448"/>
      <w:bookmarkEnd w:id="449"/>
      <w:bookmarkEnd w:id="450"/>
      <w:bookmarkEnd w:id="451"/>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proofErr w:type="gramStart"/>
      <w:r w:rsidRPr="000E4C61">
        <w:rPr>
          <w:i/>
          <w:color w:val="0033CC"/>
        </w:rPr>
        <w:t>&lt;/string_list&gt;.</w:t>
      </w:r>
      <w:proofErr w:type="gramEnd"/>
    </w:p>
    <w:p w14:paraId="44C70485" w14:textId="77777777" w:rsidR="00FC68DB" w:rsidRDefault="00FC68DB" w:rsidP="00164C01">
      <w:pPr>
        <w:spacing w:before="12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0F32635C" w:rsidR="00FC68DB" w:rsidRDefault="00FC68DB" w:rsidP="00B202D2">
      <w:pPr>
        <w:pStyle w:val="Caption"/>
        <w:spacing w:before="120"/>
        <w:rPr>
          <w:rFonts w:ascii="Courier New" w:hAnsi="Courier New" w:cs="Courier New"/>
          <w:b/>
          <w:i w:val="0"/>
        </w:rPr>
      </w:pPr>
      <w:bookmarkStart w:id="452" w:name="_Toc440039075"/>
      <w:bookmarkStart w:id="453" w:name="_Toc3566426"/>
      <w:bookmarkStart w:id="454" w:name="_Toc34747429"/>
      <w:bookmarkStart w:id="455" w:name="_Toc77095877"/>
      <w:bookmarkStart w:id="456" w:name="_Toc99837162"/>
      <w:r>
        <w:t xml:space="preserve">Table </w:t>
      </w:r>
      <w:r>
        <w:fldChar w:fldCharType="begin"/>
      </w:r>
      <w:r>
        <w:instrText xml:space="preserve"> SEQ Table \* ARABIC </w:instrText>
      </w:r>
      <w:r>
        <w:fldChar w:fldCharType="separate"/>
      </w:r>
      <w:r w:rsidR="00490283">
        <w:rPr>
          <w:noProof/>
        </w:rPr>
        <w:t>17</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52"/>
      <w:bookmarkEnd w:id="453"/>
      <w:bookmarkEnd w:id="454"/>
      <w:bookmarkEnd w:id="455"/>
      <w:bookmarkEnd w:id="45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DA48B85" w:rsidR="00FC68DB" w:rsidRDefault="00FC68DB" w:rsidP="00B202D2">
      <w:pPr>
        <w:pStyle w:val="Caption"/>
        <w:spacing w:before="120"/>
      </w:pPr>
      <w:bookmarkStart w:id="457" w:name="_Toc440039076"/>
      <w:bookmarkStart w:id="458" w:name="_Toc3566427"/>
      <w:bookmarkStart w:id="459" w:name="_Toc34747430"/>
      <w:bookmarkStart w:id="460" w:name="_Toc77095878"/>
      <w:bookmarkStart w:id="461" w:name="_Toc99837163"/>
      <w:r>
        <w:t xml:space="preserve">Table </w:t>
      </w:r>
      <w:r>
        <w:fldChar w:fldCharType="begin"/>
      </w:r>
      <w:r>
        <w:instrText xml:space="preserve"> SEQ Table \* ARABIC </w:instrText>
      </w:r>
      <w:r>
        <w:fldChar w:fldCharType="separate"/>
      </w:r>
      <w:r w:rsidR="00490283">
        <w:rPr>
          <w:noProof/>
        </w:rPr>
        <w:t>18</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57"/>
      <w:bookmarkEnd w:id="458"/>
      <w:bookmarkEnd w:id="459"/>
      <w:bookmarkEnd w:id="460"/>
      <w:bookmarkEnd w:id="46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6CB794C3" w:rsidR="00FC68DB" w:rsidRDefault="00FC68DB" w:rsidP="00B202D2">
      <w:pPr>
        <w:pStyle w:val="Caption"/>
        <w:spacing w:before="120"/>
        <w:rPr>
          <w:rFonts w:ascii="Courier New" w:hAnsi="Courier New" w:cs="Courier New"/>
          <w:b/>
          <w:i w:val="0"/>
        </w:rPr>
      </w:pPr>
      <w:bookmarkStart w:id="462" w:name="_Toc440039077"/>
      <w:bookmarkStart w:id="463" w:name="_Toc3566428"/>
      <w:bookmarkStart w:id="464" w:name="_Toc34747431"/>
      <w:bookmarkStart w:id="465" w:name="_Toc77095879"/>
      <w:bookmarkStart w:id="466" w:name="_Toc99837164"/>
      <w:r>
        <w:t xml:space="preserve">Table </w:t>
      </w:r>
      <w:r>
        <w:fldChar w:fldCharType="begin"/>
      </w:r>
      <w:r>
        <w:instrText xml:space="preserve"> SEQ Table \* ARABIC </w:instrText>
      </w:r>
      <w:r>
        <w:fldChar w:fldCharType="separate"/>
      </w:r>
      <w:r w:rsidR="00490283">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62"/>
      <w:bookmarkEnd w:id="463"/>
      <w:bookmarkEnd w:id="464"/>
      <w:bookmarkEnd w:id="465"/>
      <w:bookmarkEnd w:id="46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Paragraph"/>
        <w:keepNext/>
        <w:numPr>
          <w:ilvl w:val="0"/>
          <w:numId w:val="47"/>
        </w:numPr>
        <w:tabs>
          <w:tab w:val="clear" w:pos="403"/>
        </w:tabs>
        <w:spacing w:before="120" w:after="0" w:line="240" w:lineRule="auto"/>
        <w:contextualSpacing w:val="0"/>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Paragraph"/>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 xml:space="preserve">tring data type. </w:t>
      </w:r>
      <w:r w:rsidRPr="00866978">
        <w:rPr>
          <w:lang w:val="en-US"/>
        </w:rPr>
        <w:lastRenderedPageBreak/>
        <w:t>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Paragraph"/>
        <w:numPr>
          <w:ilvl w:val="0"/>
          <w:numId w:val="47"/>
        </w:numPr>
        <w:tabs>
          <w:tab w:val="clear" w:pos="403"/>
        </w:tabs>
        <w:spacing w:before="120" w:after="0" w:line="240" w:lineRule="auto"/>
        <w:contextualSpacing w:val="0"/>
        <w:rPr>
          <w:b/>
          <w:lang w:val="en-US"/>
        </w:rPr>
      </w:pPr>
      <w:proofErr w:type="gramStart"/>
      <w:r w:rsidRPr="00B15804">
        <w:rPr>
          <w:b/>
          <w:lang w:val="en-US"/>
        </w:rPr>
        <w:t>real</w:t>
      </w:r>
      <w:proofErr w:type="gramEnd"/>
      <w:r w:rsidRPr="00B15804">
        <w:rPr>
          <w:b/>
          <w:lang w:val="en-US"/>
        </w:rPr>
        <w:t xml:space="preserve">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Paragraph"/>
        <w:numPr>
          <w:ilvl w:val="0"/>
          <w:numId w:val="47"/>
        </w:numPr>
        <w:tabs>
          <w:tab w:val="clear" w:pos="403"/>
        </w:tabs>
        <w:spacing w:before="120" w:after="0" w:line="240" w:lineRule="auto"/>
        <w:contextualSpacing w:val="0"/>
        <w:rPr>
          <w:b/>
          <w:lang w:val="en-US"/>
        </w:rPr>
      </w:pPr>
      <w:proofErr w:type="gramStart"/>
      <w:r>
        <w:rPr>
          <w:b/>
          <w:lang w:val="en-US"/>
        </w:rPr>
        <w:t>integer</w:t>
      </w:r>
      <w:proofErr w:type="gramEnd"/>
      <w:r>
        <w:rPr>
          <w:b/>
          <w:lang w:val="en-US"/>
        </w:rPr>
        <w:t xml:space="preserve">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1E631E1" w:rsidR="00FC68DB" w:rsidRDefault="00FC68DB" w:rsidP="00B202D2">
      <w:pPr>
        <w:pStyle w:val="Caption"/>
        <w:spacing w:before="120"/>
      </w:pPr>
      <w:bookmarkStart w:id="467" w:name="_Toc440039078"/>
      <w:bookmarkStart w:id="468" w:name="_Toc3566429"/>
      <w:bookmarkStart w:id="469" w:name="_Toc34747432"/>
      <w:bookmarkStart w:id="470" w:name="_Toc77095880"/>
      <w:bookmarkStart w:id="471" w:name="_Toc99837165"/>
      <w:r>
        <w:t xml:space="preserve">Table </w:t>
      </w:r>
      <w:r>
        <w:fldChar w:fldCharType="begin"/>
      </w:r>
      <w:r>
        <w:instrText xml:space="preserve"> SEQ Table \* ARABIC </w:instrText>
      </w:r>
      <w:r>
        <w:fldChar w:fldCharType="separate"/>
      </w:r>
      <w:r w:rsidR="00490283">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67"/>
      <w:bookmarkEnd w:id="468"/>
      <w:bookmarkEnd w:id="469"/>
      <w:bookmarkEnd w:id="470"/>
      <w:bookmarkEnd w:id="47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18B6FAF" w:rsidR="00FC68DB" w:rsidRDefault="00FC68DB" w:rsidP="00B202D2">
      <w:pPr>
        <w:pStyle w:val="Caption"/>
        <w:spacing w:before="120"/>
      </w:pPr>
      <w:bookmarkStart w:id="472" w:name="_Toc440039079"/>
      <w:bookmarkStart w:id="473" w:name="_Toc3566430"/>
      <w:bookmarkStart w:id="474" w:name="_Toc34747433"/>
      <w:bookmarkStart w:id="475" w:name="_Toc77095881"/>
      <w:bookmarkStart w:id="476" w:name="_Toc99837166"/>
      <w:r>
        <w:t xml:space="preserve">Table </w:t>
      </w:r>
      <w:r>
        <w:fldChar w:fldCharType="begin"/>
      </w:r>
      <w:r>
        <w:instrText xml:space="preserve"> SEQ Table \* ARABIC </w:instrText>
      </w:r>
      <w:r>
        <w:fldChar w:fldCharType="separate"/>
      </w:r>
      <w:r w:rsidR="00490283">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72"/>
      <w:bookmarkEnd w:id="473"/>
      <w:bookmarkEnd w:id="474"/>
      <w:bookmarkEnd w:id="475"/>
      <w:bookmarkEnd w:id="47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28682360" w:rsidR="00FC68DB" w:rsidRDefault="00FC68DB" w:rsidP="00B202D2">
      <w:pPr>
        <w:pStyle w:val="Caption"/>
        <w:spacing w:before="120"/>
      </w:pPr>
      <w:bookmarkStart w:id="477" w:name="_Toc440039080"/>
      <w:bookmarkStart w:id="478" w:name="_Toc3566431"/>
      <w:bookmarkStart w:id="479" w:name="_Toc34747434"/>
      <w:bookmarkStart w:id="480" w:name="_Toc77095882"/>
      <w:bookmarkStart w:id="481" w:name="_Toc99837167"/>
      <w:r>
        <w:t xml:space="preserve">Table </w:t>
      </w:r>
      <w:r>
        <w:fldChar w:fldCharType="begin"/>
      </w:r>
      <w:r>
        <w:instrText xml:space="preserve"> SEQ Table \* ARABIC </w:instrText>
      </w:r>
      <w:r>
        <w:fldChar w:fldCharType="separate"/>
      </w:r>
      <w:r w:rsidR="00490283">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77"/>
      <w:bookmarkEnd w:id="478"/>
      <w:bookmarkEnd w:id="479"/>
      <w:bookmarkEnd w:id="480"/>
      <w:bookmarkEnd w:id="48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37EB714F" w:rsidR="00FC68DB" w:rsidRDefault="00FC68DB" w:rsidP="00B202D2">
      <w:pPr>
        <w:pStyle w:val="Caption"/>
        <w:spacing w:before="120"/>
      </w:pPr>
      <w:bookmarkStart w:id="482" w:name="_Toc440039081"/>
      <w:bookmarkStart w:id="483" w:name="_Toc3566432"/>
      <w:bookmarkStart w:id="484" w:name="_Toc34747435"/>
      <w:bookmarkStart w:id="485" w:name="_Toc77095883"/>
      <w:bookmarkStart w:id="486" w:name="_Toc99837168"/>
      <w:r>
        <w:t xml:space="preserve">Table </w:t>
      </w:r>
      <w:r>
        <w:fldChar w:fldCharType="begin"/>
      </w:r>
      <w:r>
        <w:instrText xml:space="preserve"> SEQ Table \* ARABIC </w:instrText>
      </w:r>
      <w:r>
        <w:fldChar w:fldCharType="separate"/>
      </w:r>
      <w:r w:rsidR="00490283">
        <w:rPr>
          <w:noProof/>
        </w:rPr>
        <w:t>23</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482"/>
      <w:bookmarkEnd w:id="483"/>
      <w:bookmarkEnd w:id="484"/>
      <w:bookmarkEnd w:id="485"/>
      <w:bookmarkEnd w:id="48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0DF66E44" w:rsidR="00FC68DB" w:rsidRDefault="00FC68DB" w:rsidP="00B202D2">
      <w:pPr>
        <w:pStyle w:val="Caption"/>
        <w:spacing w:before="120"/>
      </w:pPr>
      <w:bookmarkStart w:id="487" w:name="_Toc440039082"/>
      <w:bookmarkStart w:id="488" w:name="_Toc3566433"/>
      <w:bookmarkStart w:id="489" w:name="_Toc34747436"/>
      <w:bookmarkStart w:id="490" w:name="_Toc77095884"/>
      <w:bookmarkStart w:id="491" w:name="_Toc99837169"/>
      <w:r>
        <w:t xml:space="preserve">Table </w:t>
      </w:r>
      <w:r>
        <w:fldChar w:fldCharType="begin"/>
      </w:r>
      <w:r>
        <w:instrText xml:space="preserve"> SEQ Table \* ARABIC </w:instrText>
      </w:r>
      <w:r>
        <w:fldChar w:fldCharType="separate"/>
      </w:r>
      <w:r w:rsidR="00490283">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487"/>
      <w:bookmarkEnd w:id="488"/>
      <w:bookmarkEnd w:id="489"/>
      <w:bookmarkEnd w:id="490"/>
      <w:bookmarkEnd w:id="491"/>
    </w:p>
    <w:p w14:paraId="3F0F3EA3"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0AB69230" w:rsidR="00FC68DB" w:rsidRDefault="00FC68DB" w:rsidP="00B202D2">
      <w:pPr>
        <w:pStyle w:val="Caption"/>
        <w:spacing w:before="120"/>
      </w:pPr>
      <w:bookmarkStart w:id="492" w:name="_Toc440039083"/>
      <w:bookmarkStart w:id="493" w:name="_Toc3566434"/>
      <w:bookmarkStart w:id="494" w:name="_Toc34747437"/>
      <w:bookmarkStart w:id="495" w:name="_Toc77095885"/>
      <w:bookmarkStart w:id="496" w:name="_Toc99837170"/>
      <w:r>
        <w:t xml:space="preserve">Table </w:t>
      </w:r>
      <w:r>
        <w:fldChar w:fldCharType="begin"/>
      </w:r>
      <w:r>
        <w:instrText xml:space="preserve"> SEQ Table \* ARABIC </w:instrText>
      </w:r>
      <w:r>
        <w:fldChar w:fldCharType="separate"/>
      </w:r>
      <w:r w:rsidR="00490283">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492"/>
      <w:bookmarkEnd w:id="493"/>
      <w:bookmarkEnd w:id="494"/>
      <w:bookmarkEnd w:id="495"/>
      <w:bookmarkEnd w:id="496"/>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5CD27A6" w:rsidR="00FC68DB" w:rsidRDefault="00FC68DB" w:rsidP="00B202D2">
      <w:pPr>
        <w:pStyle w:val="Caption"/>
        <w:spacing w:before="120"/>
      </w:pPr>
      <w:bookmarkStart w:id="497" w:name="_Toc440039084"/>
      <w:bookmarkStart w:id="498" w:name="_Toc3566435"/>
      <w:bookmarkStart w:id="499" w:name="_Toc34747438"/>
      <w:bookmarkStart w:id="500" w:name="_Toc77095886"/>
      <w:bookmarkStart w:id="501" w:name="_Toc99837171"/>
      <w:r>
        <w:t xml:space="preserve">Table </w:t>
      </w:r>
      <w:r>
        <w:fldChar w:fldCharType="begin"/>
      </w:r>
      <w:r>
        <w:instrText xml:space="preserve"> SEQ Table \* ARABIC </w:instrText>
      </w:r>
      <w:r>
        <w:fldChar w:fldCharType="separate"/>
      </w:r>
      <w:r w:rsidR="00490283">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497"/>
      <w:bookmarkEnd w:id="498"/>
      <w:bookmarkEnd w:id="499"/>
      <w:bookmarkEnd w:id="500"/>
      <w:bookmarkEnd w:id="50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3A28CDD7" w:rsidR="00FC68DB" w:rsidRDefault="00FC68DB" w:rsidP="00B202D2">
      <w:pPr>
        <w:pStyle w:val="Caption"/>
        <w:spacing w:before="120"/>
      </w:pPr>
      <w:bookmarkStart w:id="502" w:name="_Toc440039085"/>
      <w:bookmarkStart w:id="503" w:name="_Toc3566436"/>
      <w:bookmarkStart w:id="504" w:name="_Toc34747439"/>
      <w:bookmarkStart w:id="505" w:name="_Toc77095887"/>
      <w:bookmarkStart w:id="506" w:name="_Toc99837172"/>
      <w:r>
        <w:t xml:space="preserve">Table </w:t>
      </w:r>
      <w:r>
        <w:fldChar w:fldCharType="begin"/>
      </w:r>
      <w:r>
        <w:instrText xml:space="preserve"> SEQ Table \* ARABIC </w:instrText>
      </w:r>
      <w:r>
        <w:fldChar w:fldCharType="separate"/>
      </w:r>
      <w:r w:rsidR="00490283">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02"/>
      <w:bookmarkEnd w:id="503"/>
      <w:bookmarkEnd w:id="504"/>
      <w:bookmarkEnd w:id="505"/>
      <w:bookmarkEnd w:id="50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35E69A96" w:rsidR="00FC68DB" w:rsidRDefault="00FC68DB" w:rsidP="00B202D2">
      <w:pPr>
        <w:pStyle w:val="Caption"/>
        <w:spacing w:before="120"/>
      </w:pPr>
      <w:bookmarkStart w:id="507" w:name="_Toc440039086"/>
      <w:bookmarkStart w:id="508" w:name="_Toc3566437"/>
      <w:bookmarkStart w:id="509" w:name="_Toc34747440"/>
      <w:bookmarkStart w:id="510" w:name="_Toc77095888"/>
      <w:bookmarkStart w:id="511" w:name="_Toc99837173"/>
      <w:r>
        <w:t xml:space="preserve">Table </w:t>
      </w:r>
      <w:r>
        <w:fldChar w:fldCharType="begin"/>
      </w:r>
      <w:r>
        <w:instrText xml:space="preserve"> SEQ Table \* ARABIC </w:instrText>
      </w:r>
      <w:r>
        <w:fldChar w:fldCharType="separate"/>
      </w:r>
      <w:r w:rsidR="00490283">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07"/>
      <w:bookmarkEnd w:id="508"/>
      <w:bookmarkEnd w:id="509"/>
      <w:bookmarkEnd w:id="510"/>
      <w:bookmarkEnd w:id="51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Heading2"/>
      </w:pPr>
      <w:bookmarkStart w:id="512" w:name="_Toc440038865"/>
      <w:bookmarkStart w:id="513" w:name="_Toc3556965"/>
      <w:bookmarkStart w:id="514" w:name="_Toc34747215"/>
      <w:bookmarkStart w:id="515" w:name="_Toc77102030"/>
      <w:bookmarkStart w:id="516" w:name="_Toc9983698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12"/>
      <w:bookmarkEnd w:id="513"/>
      <w:bookmarkEnd w:id="514"/>
      <w:bookmarkEnd w:id="515"/>
      <w:bookmarkEnd w:id="516"/>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Heading3"/>
      </w:pPr>
      <w:bookmarkStart w:id="517" w:name="_Toc440038866"/>
      <w:bookmarkStart w:id="518" w:name="_Toc3556966"/>
      <w:bookmarkStart w:id="519" w:name="_Toc34747216"/>
      <w:bookmarkStart w:id="520" w:name="_Toc77102031"/>
      <w:bookmarkStart w:id="521" w:name="_Toc9983698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17"/>
      <w:bookmarkEnd w:id="518"/>
      <w:bookmarkEnd w:id="519"/>
      <w:bookmarkEnd w:id="520"/>
      <w:bookmarkEnd w:id="52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Heading3"/>
      </w:pPr>
      <w:bookmarkStart w:id="522" w:name="_Toc440038867"/>
      <w:bookmarkStart w:id="523" w:name="_Toc3556967"/>
      <w:bookmarkStart w:id="524" w:name="_Toc34747217"/>
      <w:bookmarkStart w:id="525" w:name="_Toc77102032"/>
      <w:bookmarkStart w:id="526" w:name="_Toc9983699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22"/>
      <w:bookmarkEnd w:id="523"/>
      <w:bookmarkEnd w:id="524"/>
      <w:bookmarkEnd w:id="525"/>
      <w:bookmarkEnd w:id="526"/>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Heading3"/>
      </w:pPr>
      <w:bookmarkStart w:id="527" w:name="_Toc440038868"/>
      <w:bookmarkStart w:id="528" w:name="_Toc3556968"/>
      <w:bookmarkStart w:id="529" w:name="_Toc34747218"/>
      <w:bookmarkStart w:id="530" w:name="_Toc77102033"/>
      <w:bookmarkStart w:id="531" w:name="_Toc99836991"/>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27"/>
      <w:bookmarkEnd w:id="528"/>
      <w:bookmarkEnd w:id="529"/>
      <w:bookmarkEnd w:id="530"/>
      <w:bookmarkEnd w:id="53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Paragraph"/>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Paragraph"/>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Paragraph"/>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550431">
      <w:pPr>
        <w:pStyle w:val="ListParagraph"/>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Paragraph"/>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Heading1"/>
      </w:pPr>
      <w:bookmarkStart w:id="532" w:name="_Toc3556969"/>
      <w:bookmarkStart w:id="533" w:name="_Toc34747219"/>
      <w:bookmarkStart w:id="534" w:name="_Toc77102034"/>
      <w:bookmarkStart w:id="535" w:name="_Toc99836992"/>
      <w:r w:rsidRPr="007055D9">
        <w:t>0D connections</w:t>
      </w:r>
      <w:bookmarkEnd w:id="532"/>
      <w:bookmarkEnd w:id="533"/>
      <w:bookmarkEnd w:id="534"/>
      <w:bookmarkEnd w:id="535"/>
    </w:p>
    <w:p w14:paraId="7BFE46E1" w14:textId="77777777" w:rsidR="00FC68DB" w:rsidRPr="00226A3F" w:rsidRDefault="00FC68DB" w:rsidP="00B202D2">
      <w:pPr>
        <w:pStyle w:val="Heading2"/>
      </w:pPr>
      <w:bookmarkStart w:id="536" w:name="_Toc413359578"/>
      <w:bookmarkStart w:id="537" w:name="_Toc3556970"/>
      <w:bookmarkStart w:id="538" w:name="_Toc34747220"/>
      <w:bookmarkStart w:id="539" w:name="_Toc77102035"/>
      <w:bookmarkStart w:id="540" w:name="_Toc99836993"/>
      <w:r w:rsidRPr="00226A3F">
        <w:t>Generic Definitions</w:t>
      </w:r>
      <w:bookmarkEnd w:id="536"/>
      <w:bookmarkEnd w:id="537"/>
      <w:bookmarkEnd w:id="538"/>
      <w:bookmarkEnd w:id="539"/>
      <w:bookmarkEnd w:id="540"/>
    </w:p>
    <w:p w14:paraId="64F211EF" w14:textId="77777777" w:rsidR="00FC68DB" w:rsidRPr="00226A3F" w:rsidRDefault="00FC68DB" w:rsidP="00B202D2">
      <w:pPr>
        <w:pStyle w:val="Heading3"/>
      </w:pPr>
      <w:bookmarkStart w:id="541" w:name="_Toc413359579"/>
      <w:bookmarkStart w:id="542" w:name="_Ref428958711"/>
      <w:bookmarkStart w:id="543" w:name="_Toc3556971"/>
      <w:bookmarkStart w:id="544" w:name="_Toc34747221"/>
      <w:bookmarkStart w:id="545" w:name="_Toc77102036"/>
      <w:bookmarkStart w:id="546" w:name="_Toc99836994"/>
      <w:r w:rsidRPr="00226A3F">
        <w:t>Identification</w:t>
      </w:r>
      <w:bookmarkEnd w:id="541"/>
      <w:bookmarkEnd w:id="542"/>
      <w:bookmarkEnd w:id="543"/>
      <w:bookmarkEnd w:id="544"/>
      <w:bookmarkEnd w:id="545"/>
      <w:bookmarkEnd w:id="54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250F011"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490283">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490283" w:rsidRPr="00BD20ED">
              <w:rPr>
                <w:szCs w:val="34"/>
              </w:rPr>
              <w:t xml:space="preserve">Attribute </w:t>
            </w:r>
            <w:r w:rsidR="00490283" w:rsidRPr="00490283">
              <w:rPr>
                <w:rFonts w:ascii="Courier New" w:hAnsi="Courier New" w:cs="Courier New"/>
                <w:b/>
                <w:sz w:val="18"/>
                <w:szCs w:val="34"/>
                <w:highlight w:val="white"/>
              </w:rPr>
              <w:t>quality_control</w:t>
            </w:r>
            <w:r>
              <w:rPr>
                <w:sz w:val="20"/>
                <w:szCs w:val="20"/>
              </w:rPr>
              <w:fldChar w:fldCharType="end"/>
            </w:r>
          </w:p>
        </w:tc>
      </w:tr>
    </w:tbl>
    <w:p w14:paraId="3DD776DB" w14:textId="55E122BF" w:rsidR="00FC68DB" w:rsidRDefault="00FC68DB" w:rsidP="00B202D2">
      <w:pPr>
        <w:pStyle w:val="Caption"/>
        <w:spacing w:before="120"/>
      </w:pPr>
      <w:bookmarkStart w:id="547" w:name="_Toc3566438"/>
      <w:bookmarkStart w:id="548" w:name="_Toc34747441"/>
      <w:bookmarkStart w:id="549" w:name="_Toc77095889"/>
      <w:bookmarkStart w:id="550" w:name="_Toc99837174"/>
      <w:r>
        <w:t xml:space="preserve">Table </w:t>
      </w:r>
      <w:r>
        <w:fldChar w:fldCharType="begin"/>
      </w:r>
      <w:r>
        <w:instrText xml:space="preserve"> SEQ Table \* ARABIC </w:instrText>
      </w:r>
      <w:r>
        <w:fldChar w:fldCharType="separate"/>
      </w:r>
      <w:r w:rsidR="00490283">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47"/>
      <w:bookmarkEnd w:id="548"/>
      <w:bookmarkEnd w:id="549"/>
      <w:bookmarkEnd w:id="550"/>
    </w:p>
    <w:p w14:paraId="0DF78E6C" w14:textId="77777777" w:rsidR="00FC68DB" w:rsidRPr="007055D9" w:rsidRDefault="00FC68DB" w:rsidP="00B202D2">
      <w:pPr>
        <w:pStyle w:val="Heading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&lt;connection_list&gt;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w:t>
      </w:r>
      <w:proofErr w:type="gramStart"/>
      <w:r w:rsidRPr="00D977AB">
        <w:t>loc</w:t>
      </w:r>
      <w:proofErr w:type="gramEnd"/>
      <w:r w:rsidRPr="00D977AB">
        <w:t>&gt;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w:t>
      </w:r>
      <w:proofErr w:type="gramStart"/>
      <w:r w:rsidRPr="00D977AB">
        <w:t>spotweld</w:t>
      </w:r>
      <w:proofErr w:type="gramEnd"/>
      <w:r w:rsidRPr="00D977AB">
        <w:t>&gt;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&lt;connection_list&gt;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w:t>
      </w:r>
      <w:proofErr w:type="gramStart"/>
      <w:r w:rsidRPr="00D977AB">
        <w:t>loc</w:t>
      </w:r>
      <w:proofErr w:type="gramEnd"/>
      <w:r w:rsidRPr="00D977AB">
        <w:t>&gt;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w:t>
      </w:r>
      <w:proofErr w:type="gramStart"/>
      <w:r w:rsidRPr="00D977AB">
        <w:t>spotweld</w:t>
      </w:r>
      <w:proofErr w:type="gramEnd"/>
      <w:r w:rsidRPr="00D977AB">
        <w:t>&gt;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r w:rsidR="00BD4F32">
        <w:br/>
      </w:r>
    </w:p>
    <w:p w14:paraId="79295975" w14:textId="5E07C9D2" w:rsidR="00BD4F32" w:rsidRPr="007055D9" w:rsidRDefault="00BD4F32" w:rsidP="00BD4F32">
      <w:pPr>
        <w:pStyle w:val="Heading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w:t>
      </w:r>
      <w:proofErr w:type="gramStart"/>
      <w:r w:rsidRPr="00D977AB">
        <w:t>loc</w:t>
      </w:r>
      <w:proofErr w:type="gramEnd"/>
      <w:r w:rsidRPr="00D977AB">
        <w:t>&gt;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w:t>
      </w:r>
      <w:proofErr w:type="gramStart"/>
      <w:r w:rsidRPr="00D977AB">
        <w:t>spotweld</w:t>
      </w:r>
      <w:proofErr w:type="gramEnd"/>
      <w:r w:rsidRPr="00D977AB">
        <w:t>&gt;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Heading3"/>
      </w:pPr>
      <w:bookmarkStart w:id="551" w:name="_Ref414563154"/>
      <w:bookmarkStart w:id="552" w:name="_Toc3556972"/>
      <w:bookmarkStart w:id="553" w:name="_Toc34747222"/>
      <w:bookmarkStart w:id="554" w:name="_Toc77102037"/>
      <w:bookmarkStart w:id="555" w:name="_Toc99836995"/>
      <w:r w:rsidRPr="007055D9">
        <w:lastRenderedPageBreak/>
        <w:t>Location</w:t>
      </w:r>
      <w:bookmarkEnd w:id="551"/>
      <w:bookmarkEnd w:id="552"/>
      <w:bookmarkEnd w:id="553"/>
      <w:bookmarkEnd w:id="554"/>
      <w:bookmarkEnd w:id="555"/>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0C540680" w:rsidR="00FC68DB" w:rsidRDefault="00FC68DB" w:rsidP="00B202D2">
      <w:pPr>
        <w:pStyle w:val="Caption"/>
        <w:spacing w:before="120"/>
      </w:pPr>
      <w:bookmarkStart w:id="556" w:name="_Toc3566439"/>
      <w:bookmarkStart w:id="557" w:name="_Toc34747442"/>
      <w:bookmarkStart w:id="558" w:name="_Toc77095890"/>
      <w:bookmarkStart w:id="559" w:name="_Toc99837175"/>
      <w:r>
        <w:t xml:space="preserve">Table </w:t>
      </w:r>
      <w:r>
        <w:fldChar w:fldCharType="begin"/>
      </w:r>
      <w:r>
        <w:instrText xml:space="preserve"> SEQ Table \* ARABIC </w:instrText>
      </w:r>
      <w:r>
        <w:fldChar w:fldCharType="separate"/>
      </w:r>
      <w:r w:rsidR="00490283">
        <w:rPr>
          <w:noProof/>
        </w:rPr>
        <w:t>30</w:t>
      </w:r>
      <w:r>
        <w:fldChar w:fldCharType="end"/>
      </w:r>
      <w:r>
        <w:t xml:space="preserve">: Text values of element </w:t>
      </w:r>
      <w:r w:rsidRPr="00431993">
        <w:rPr>
          <w:rStyle w:val="elementdeftypeChar"/>
          <w:rFonts w:eastAsia="Calibri"/>
          <w:b w:val="0"/>
          <w:i/>
        </w:rPr>
        <w:t>&lt;loc&gt;</w:t>
      </w:r>
      <w:bookmarkEnd w:id="556"/>
      <w:bookmarkEnd w:id="557"/>
      <w:bookmarkEnd w:id="558"/>
      <w:bookmarkEnd w:id="559"/>
    </w:p>
    <w:p w14:paraId="61B9BD97" w14:textId="77777777" w:rsidR="00FC68DB" w:rsidRPr="00BA0CCE" w:rsidRDefault="00FC68DB" w:rsidP="00B202D2">
      <w:pPr>
        <w:pStyle w:val="Example"/>
        <w:keepNext/>
        <w:rPr>
          <w:b/>
          <w:bCs/>
          <w:sz w:val="24"/>
          <w:szCs w:val="24"/>
        </w:rPr>
      </w:pPr>
      <w:r w:rsidRPr="00BA0CCE">
        <w:rPr>
          <w:b/>
          <w:bCs/>
          <w:sz w:val="24"/>
          <w:szCs w:val="24"/>
        </w:rPr>
        <w:t xml:space="preserve">Example (with minimum definition for </w:t>
      </w:r>
      <w:r w:rsidRPr="00BA0CCE">
        <w:rPr>
          <w:rFonts w:ascii="Courier New" w:hAnsi="Courier New" w:cs="Courier New"/>
          <w:b/>
          <w:bCs/>
          <w:i/>
          <w:sz w:val="24"/>
          <w:szCs w:val="24"/>
        </w:rPr>
        <w:t>&lt;connection_0d&gt;</w:t>
      </w:r>
      <w:r w:rsidRPr="00BA0CCE">
        <w:rPr>
          <w:b/>
          <w:bCs/>
          <w:sz w:val="24"/>
          <w:szCs w:val="24"/>
        </w:rPr>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Heading3"/>
      </w:pPr>
      <w:bookmarkStart w:id="560" w:name="_Toc428279359"/>
      <w:bookmarkStart w:id="561" w:name="_Toc428456096"/>
      <w:bookmarkStart w:id="562" w:name="_Toc428537060"/>
      <w:bookmarkStart w:id="563" w:name="_Toc428969379"/>
      <w:bookmarkStart w:id="564" w:name="_Toc429052770"/>
      <w:bookmarkStart w:id="565" w:name="_Direction"/>
      <w:bookmarkStart w:id="566" w:name="_Ref400880511"/>
      <w:bookmarkStart w:id="567" w:name="_Toc413359581"/>
      <w:bookmarkStart w:id="568" w:name="_Toc3556973"/>
      <w:bookmarkStart w:id="569" w:name="_Toc34747223"/>
      <w:bookmarkStart w:id="570" w:name="_Toc77102038"/>
      <w:bookmarkStart w:id="571" w:name="_Toc99836996"/>
      <w:bookmarkEnd w:id="560"/>
      <w:bookmarkEnd w:id="561"/>
      <w:bookmarkEnd w:id="562"/>
      <w:bookmarkEnd w:id="563"/>
      <w:bookmarkEnd w:id="564"/>
      <w:bookmarkEnd w:id="565"/>
      <w:r>
        <w:t>Direc</w:t>
      </w:r>
      <w:r w:rsidRPr="00226A3F">
        <w:t>tion</w:t>
      </w:r>
      <w:bookmarkEnd w:id="566"/>
      <w:bookmarkEnd w:id="567"/>
      <w:bookmarkEnd w:id="568"/>
      <w:bookmarkEnd w:id="569"/>
      <w:bookmarkEnd w:id="570"/>
      <w:bookmarkEnd w:id="571"/>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r w:rsidRPr="001074B9">
        <w:rPr>
          <w:highlight w:val="white"/>
        </w:rPr>
        <w:t>normal_direction</w:t>
      </w:r>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8"/>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proofErr w:type="gramStart"/>
      <w:r>
        <w:t>z-axis</w:t>
      </w:r>
      <w:proofErr w:type="gramEnd"/>
      <w:r>
        <w:t xml:space="preserve">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proofErr w:type="gramStart"/>
      <w:r>
        <w:t>x-axis</w:t>
      </w:r>
      <w:proofErr w:type="gramEnd"/>
      <w:r>
        <w:t xml:space="preserve">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proofErr w:type="gramStart"/>
      <w:r>
        <w:t>y-axis</w:t>
      </w:r>
      <w:proofErr w:type="gramEnd"/>
      <w:r>
        <w:t xml:space="preserve"> is given by cross product</w:t>
      </w:r>
      <w:r>
        <w:rPr>
          <w:rStyle w:val="FootnoteReference"/>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51B9103" w:rsidR="00FC68DB" w:rsidRPr="009366C1" w:rsidRDefault="00FC68DB" w:rsidP="00B202D2">
      <w:pPr>
        <w:pStyle w:val="Caption"/>
        <w:spacing w:before="120"/>
      </w:pPr>
      <w:bookmarkStart w:id="572" w:name="_Toc3566440"/>
      <w:bookmarkStart w:id="573" w:name="_Toc34747443"/>
      <w:bookmarkStart w:id="574" w:name="_Toc77095891"/>
      <w:bookmarkStart w:id="575" w:name="_Toc99837176"/>
      <w:r w:rsidRPr="009366C1">
        <w:t xml:space="preserve">Table </w:t>
      </w:r>
      <w:r>
        <w:fldChar w:fldCharType="begin"/>
      </w:r>
      <w:r>
        <w:instrText xml:space="preserve"> SEQ Table \* ARABIC </w:instrText>
      </w:r>
      <w:r>
        <w:fldChar w:fldCharType="separate"/>
      </w:r>
      <w:r w:rsidR="00490283">
        <w:rPr>
          <w:noProof/>
        </w:rPr>
        <w:t>31</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572"/>
      <w:bookmarkEnd w:id="573"/>
      <w:bookmarkEnd w:id="574"/>
      <w:bookmarkEnd w:id="575"/>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r w:rsidRPr="00986544">
        <w:rPr>
          <w:b/>
          <w:sz w:val="24"/>
          <w:szCs w:val="24"/>
        </w:rPr>
        <w:t>Example</w:t>
      </w:r>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&lt;normal_direction     x="0.0</w:t>
      </w:r>
      <w:proofErr w:type="gramStart"/>
      <w:r w:rsidRPr="00986544">
        <w:rPr>
          <w:b/>
          <w:bCs/>
          <w:lang w:val="en-GB"/>
        </w:rPr>
        <w:t>"  y</w:t>
      </w:r>
      <w:proofErr w:type="gramEnd"/>
      <w:r w:rsidRPr="00986544">
        <w:rPr>
          <w:b/>
          <w:bCs/>
          <w:lang w:val="en-GB"/>
        </w:rPr>
        <w:t>="0.0"  z="-1.0" /&gt;</w:t>
      </w:r>
    </w:p>
    <w:p w14:paraId="077D6598" w14:textId="77777777" w:rsidR="00FC68DB" w:rsidRPr="00986544" w:rsidRDefault="00FC68DB" w:rsidP="001E635D">
      <w:pPr>
        <w:pStyle w:val="XMLCode"/>
        <w:keepNext/>
        <w:rPr>
          <w:lang w:val="en-GB"/>
        </w:rPr>
      </w:pPr>
      <w:r w:rsidRPr="00986544">
        <w:rPr>
          <w:b/>
          <w:bCs/>
          <w:lang w:val="en-GB"/>
        </w:rPr>
        <w:t>&lt;tangential_direction x="70.7" y="70.7" z="0.0</w:t>
      </w:r>
      <w:proofErr w:type="gramStart"/>
      <w:r w:rsidRPr="00986544">
        <w:rPr>
          <w:b/>
          <w:bCs/>
          <w:lang w:val="en-GB"/>
        </w:rPr>
        <w:t>"  /</w:t>
      </w:r>
      <w:proofErr w:type="gramEnd"/>
      <w:r w:rsidRPr="00986544">
        <w:rPr>
          <w:b/>
          <w:bCs/>
          <w:lang w:val="en-GB"/>
        </w:rPr>
        <w:t>&gt;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Heading3"/>
      </w:pPr>
      <w:bookmarkStart w:id="576" w:name="_Toc428279361"/>
      <w:bookmarkStart w:id="577" w:name="_Toc428456098"/>
      <w:bookmarkStart w:id="578" w:name="_Toc3556974"/>
      <w:bookmarkStart w:id="579" w:name="_Toc34747224"/>
      <w:bookmarkStart w:id="580" w:name="_Toc77102039"/>
      <w:bookmarkStart w:id="581" w:name="_Toc99836997"/>
      <w:bookmarkEnd w:id="576"/>
      <w:bookmarkEnd w:id="577"/>
      <w:r w:rsidRPr="00736820">
        <w:t>Type</w:t>
      </w:r>
      <w:r w:rsidRPr="007055D9">
        <w:t xml:space="preserve"> Specification</w:t>
      </w:r>
      <w:bookmarkEnd w:id="578"/>
      <w:bookmarkEnd w:id="579"/>
      <w:bookmarkEnd w:id="580"/>
      <w:bookmarkEnd w:id="581"/>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64956C0"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0283">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55BF69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0BB6E762" w14:textId="33F0EC3E" w:rsidR="00FC68DB" w:rsidRPr="00226A3F" w:rsidRDefault="00FC68DB" w:rsidP="00B202D2">
      <w:pPr>
        <w:pStyle w:val="Caption"/>
        <w:spacing w:before="120"/>
      </w:pPr>
      <w:bookmarkStart w:id="582" w:name="_Toc3566441"/>
      <w:bookmarkStart w:id="583" w:name="_Toc34747444"/>
      <w:bookmarkStart w:id="584" w:name="_Toc77095892"/>
      <w:bookmarkStart w:id="585" w:name="_Toc99837177"/>
      <w:r>
        <w:t xml:space="preserve">Table </w:t>
      </w:r>
      <w:r>
        <w:fldChar w:fldCharType="begin"/>
      </w:r>
      <w:r>
        <w:instrText xml:space="preserve"> SEQ Table \* ARABIC </w:instrText>
      </w:r>
      <w:r>
        <w:fldChar w:fldCharType="separate"/>
      </w:r>
      <w:r w:rsidR="00490283">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82"/>
      <w:bookmarkEnd w:id="583"/>
      <w:bookmarkEnd w:id="584"/>
      <w:bookmarkEnd w:id="585"/>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Heading2"/>
      </w:pPr>
      <w:bookmarkStart w:id="586" w:name="_Ref428355238"/>
      <w:bookmarkStart w:id="587" w:name="_Toc3556975"/>
      <w:bookmarkStart w:id="588" w:name="_Toc34747225"/>
      <w:bookmarkStart w:id="589" w:name="_Toc77102040"/>
      <w:bookmarkStart w:id="590" w:name="_Toc99836998"/>
      <w:r w:rsidRPr="007055D9">
        <w:t xml:space="preserve">Spot </w:t>
      </w:r>
      <w:r>
        <w:t>W</w:t>
      </w:r>
      <w:r w:rsidRPr="007055D9">
        <w:t>elds</w:t>
      </w:r>
      <w:bookmarkEnd w:id="586"/>
      <w:bookmarkEnd w:id="587"/>
      <w:bookmarkEnd w:id="588"/>
      <w:bookmarkEnd w:id="589"/>
      <w:bookmarkEnd w:id="590"/>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C509B20"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B74D22D" w14:textId="7E59D3BF" w:rsidR="00FC68DB" w:rsidRPr="00226A3F" w:rsidRDefault="00FC68DB" w:rsidP="00B202D2">
      <w:pPr>
        <w:pStyle w:val="Caption"/>
        <w:spacing w:before="120"/>
      </w:pPr>
      <w:bookmarkStart w:id="591" w:name="_Toc3566442"/>
      <w:bookmarkStart w:id="592" w:name="_Toc34747445"/>
      <w:bookmarkStart w:id="593" w:name="_Toc77095893"/>
      <w:bookmarkStart w:id="594" w:name="_Toc99837178"/>
      <w:r>
        <w:t xml:space="preserve">Table </w:t>
      </w:r>
      <w:r>
        <w:fldChar w:fldCharType="begin"/>
      </w:r>
      <w:r>
        <w:instrText xml:space="preserve"> SEQ Table \* ARABIC </w:instrText>
      </w:r>
      <w:r>
        <w:fldChar w:fldCharType="separate"/>
      </w:r>
      <w:r w:rsidR="00490283">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91"/>
      <w:bookmarkEnd w:id="592"/>
      <w:bookmarkEnd w:id="593"/>
      <w:bookmarkEnd w:id="59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32F2B3A2" w:rsidR="00FC68DB" w:rsidRDefault="00FC68DB" w:rsidP="00B202D2">
      <w:pPr>
        <w:pStyle w:val="Caption"/>
        <w:spacing w:before="120"/>
      </w:pPr>
      <w:bookmarkStart w:id="595" w:name="_Toc3566443"/>
      <w:bookmarkStart w:id="596" w:name="_Toc34747446"/>
      <w:bookmarkStart w:id="597" w:name="_Toc77095894"/>
      <w:bookmarkStart w:id="598" w:name="_Toc99837179"/>
      <w:r>
        <w:t xml:space="preserve">Table </w:t>
      </w:r>
      <w:r>
        <w:fldChar w:fldCharType="begin"/>
      </w:r>
      <w:r>
        <w:instrText xml:space="preserve"> SEQ Table \* ARABIC </w:instrText>
      </w:r>
      <w:r>
        <w:fldChar w:fldCharType="separate"/>
      </w:r>
      <w:r w:rsidR="00490283">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95"/>
      <w:bookmarkEnd w:id="596"/>
      <w:bookmarkEnd w:id="597"/>
      <w:bookmarkEnd w:id="598"/>
    </w:p>
    <w:p w14:paraId="21B36754" w14:textId="77777777" w:rsidR="00FC68DB" w:rsidRPr="007055D9" w:rsidRDefault="00FC68DB" w:rsidP="00B202D2">
      <w:pPr>
        <w:pStyle w:val="Heading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Heading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ListBullet"/>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ListBullet"/>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ListBullet"/>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ListBullet"/>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6A001E38" w:rsidR="00FC68DB" w:rsidRDefault="00FC68DB" w:rsidP="00B202D2">
      <w:pPr>
        <w:pStyle w:val="Caption"/>
        <w:tabs>
          <w:tab w:val="center" w:pos="4535"/>
          <w:tab w:val="left" w:pos="7349"/>
        </w:tabs>
        <w:spacing w:before="120"/>
        <w:jc w:val="left"/>
        <w:rPr>
          <w:rStyle w:val="elementdeftypeChar"/>
          <w:rFonts w:eastAsia="Calibri"/>
          <w:b w:val="0"/>
        </w:rPr>
      </w:pPr>
      <w:r w:rsidRPr="00D613A8">
        <w:tab/>
      </w:r>
      <w:bookmarkStart w:id="599" w:name="_Toc77095895"/>
      <w:bookmarkStart w:id="600" w:name="_Toc99837180"/>
      <w:r w:rsidRPr="00D613A8">
        <w:t xml:space="preserve">Table </w:t>
      </w:r>
      <w:r w:rsidRPr="00D613A8">
        <w:fldChar w:fldCharType="begin"/>
      </w:r>
      <w:r w:rsidRPr="00D613A8">
        <w:instrText xml:space="preserve"> SEQ Table \* ARABIC </w:instrText>
      </w:r>
      <w:r w:rsidRPr="00D613A8">
        <w:fldChar w:fldCharType="separate"/>
      </w:r>
      <w:r w:rsidR="00490283">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99"/>
      <w:bookmarkEnd w:id="600"/>
    </w:p>
    <w:p w14:paraId="1C2AD84A" w14:textId="77777777" w:rsidR="00FC68DB" w:rsidRDefault="00FC68DB" w:rsidP="00D613A8">
      <w:pPr>
        <w:pStyle w:val="Example"/>
        <w:spacing w:before="120"/>
      </w:pPr>
    </w:p>
    <w:p w14:paraId="32B85FCF" w14:textId="77777777" w:rsidR="00FC68DB" w:rsidRPr="00BA0CCE" w:rsidRDefault="00FC68DB" w:rsidP="00B202D2">
      <w:pPr>
        <w:pStyle w:val="Example"/>
        <w:keepNext/>
        <w:spacing w:before="120"/>
        <w:rPr>
          <w:b/>
          <w:bCs/>
          <w:sz w:val="24"/>
          <w:szCs w:val="24"/>
        </w:rPr>
      </w:pPr>
      <w:r w:rsidRPr="00BA0CCE">
        <w:rPr>
          <w:b/>
          <w:bCs/>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gramStart"/>
      <w:r w:rsidRPr="00226A3F">
        <w:t>appdata</w:t>
      </w:r>
      <w:proofErr w:type="gram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Heading2"/>
      </w:pPr>
      <w:bookmarkStart w:id="601" w:name="_Toc3556976"/>
      <w:bookmarkStart w:id="602" w:name="_Toc34747226"/>
      <w:bookmarkStart w:id="603" w:name="_Toc77102041"/>
      <w:bookmarkStart w:id="604" w:name="_Toc99836999"/>
      <w:r w:rsidRPr="007055D9">
        <w:lastRenderedPageBreak/>
        <w:t>Robscans</w:t>
      </w:r>
      <w:bookmarkEnd w:id="601"/>
      <w:bookmarkEnd w:id="602"/>
      <w:bookmarkEnd w:id="603"/>
      <w:bookmarkEnd w:id="604"/>
    </w:p>
    <w:bookmarkEnd w:id="420"/>
    <w:bookmarkEnd w:id="421"/>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67D6EF61">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24EF0D18" w:rsidR="00FC68DB" w:rsidRPr="00226A3F" w:rsidRDefault="00FC68DB" w:rsidP="00B202D2">
      <w:pPr>
        <w:pStyle w:val="Caption"/>
      </w:pPr>
      <w:bookmarkStart w:id="605" w:name="_Ref401160011"/>
      <w:bookmarkStart w:id="606" w:name="_Toc413359628"/>
      <w:bookmarkStart w:id="607" w:name="_Toc3557087"/>
      <w:bookmarkStart w:id="608" w:name="_Toc34747338"/>
      <w:bookmarkStart w:id="609" w:name="_Toc76030529"/>
      <w:bookmarkStart w:id="610" w:name="_Toc94530815"/>
      <w:bookmarkStart w:id="611" w:name="_Toc99837067"/>
      <w:r w:rsidRPr="00226A3F">
        <w:t xml:space="preserve">Figure </w:t>
      </w:r>
      <w:r>
        <w:fldChar w:fldCharType="begin"/>
      </w:r>
      <w:r>
        <w:instrText xml:space="preserve"> SEQ Figure \* ARABIC </w:instrText>
      </w:r>
      <w:r>
        <w:fldChar w:fldCharType="separate"/>
      </w:r>
      <w:r w:rsidR="00490283">
        <w:rPr>
          <w:noProof/>
        </w:rPr>
        <w:t>8</w:t>
      </w:r>
      <w:r>
        <w:fldChar w:fldCharType="end"/>
      </w:r>
      <w:bookmarkEnd w:id="60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6"/>
      <w:bookmarkEnd w:id="607"/>
      <w:bookmarkEnd w:id="608"/>
      <w:bookmarkEnd w:id="609"/>
      <w:bookmarkEnd w:id="610"/>
      <w:bookmarkEnd w:id="611"/>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BB942A2"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2ACB231" w14:textId="5B59C8DF" w:rsidR="00FC68DB" w:rsidRPr="00226A3F" w:rsidRDefault="00FC68DB" w:rsidP="00B202D2">
      <w:pPr>
        <w:pStyle w:val="Caption"/>
        <w:spacing w:before="120"/>
      </w:pPr>
      <w:bookmarkStart w:id="612" w:name="_Toc3566444"/>
      <w:bookmarkStart w:id="613" w:name="_Toc34747447"/>
      <w:bookmarkStart w:id="614" w:name="_Toc77095896"/>
      <w:bookmarkStart w:id="615" w:name="_Toc99837181"/>
      <w:r>
        <w:t xml:space="preserve">Table </w:t>
      </w:r>
      <w:r>
        <w:fldChar w:fldCharType="begin"/>
      </w:r>
      <w:r>
        <w:instrText xml:space="preserve"> SEQ Table \* ARABIC </w:instrText>
      </w:r>
      <w:r>
        <w:fldChar w:fldCharType="separate"/>
      </w:r>
      <w:r w:rsidR="00490283">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12"/>
      <w:bookmarkEnd w:id="613"/>
      <w:bookmarkEnd w:id="614"/>
      <w:bookmarkEnd w:id="615"/>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6A8396D8" w:rsidR="00FC68DB" w:rsidRDefault="00FC68DB" w:rsidP="00B202D2">
      <w:pPr>
        <w:pStyle w:val="Caption"/>
        <w:spacing w:before="120"/>
      </w:pPr>
      <w:bookmarkStart w:id="616" w:name="_Toc3566445"/>
      <w:bookmarkStart w:id="617" w:name="_Toc34747448"/>
      <w:bookmarkStart w:id="618" w:name="_Toc77095897"/>
      <w:bookmarkStart w:id="619" w:name="_Toc99837182"/>
      <w:r>
        <w:t xml:space="preserve">Table </w:t>
      </w:r>
      <w:r>
        <w:fldChar w:fldCharType="begin"/>
      </w:r>
      <w:r>
        <w:instrText xml:space="preserve"> SEQ Table \* ARABIC </w:instrText>
      </w:r>
      <w:r>
        <w:fldChar w:fldCharType="separate"/>
      </w:r>
      <w:r w:rsidR="00490283">
        <w:rPr>
          <w:noProof/>
        </w:rPr>
        <w:t>37</w:t>
      </w:r>
      <w:r>
        <w:fldChar w:fldCharType="end"/>
      </w:r>
      <w:r>
        <w:t xml:space="preserve">: Attributes of </w:t>
      </w:r>
      <w:r w:rsidRPr="00FE6880">
        <w:t xml:space="preserve">element </w:t>
      </w:r>
      <w:r w:rsidRPr="002437F7">
        <w:rPr>
          <w:rFonts w:ascii="Courier New" w:hAnsi="Courier New" w:cs="Courier New"/>
        </w:rPr>
        <w:t>&lt;robscan/&gt;</w:t>
      </w:r>
      <w:bookmarkEnd w:id="616"/>
      <w:bookmarkEnd w:id="617"/>
      <w:bookmarkEnd w:id="618"/>
      <w:bookmarkEnd w:id="619"/>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proofErr w:type="gramStart"/>
      <w:r w:rsidRPr="007B28CA">
        <w:rPr>
          <w:rStyle w:val="elementdeftypeChar"/>
          <w:rFonts w:eastAsia="Calibri"/>
        </w:rPr>
        <w:t>gap</w:t>
      </w:r>
      <w:proofErr w:type="gramEnd"/>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proofErr w:type="gramStart"/>
      <w:r w:rsidRPr="007B28CA">
        <w:rPr>
          <w:rStyle w:val="elementdeftypeChar"/>
          <w:rFonts w:eastAsia="Calibri"/>
        </w:rPr>
        <w:t>width</w:t>
      </w:r>
      <w:proofErr w:type="gramEnd"/>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proofErr w:type="gramStart"/>
      <w:r w:rsidRPr="00174031">
        <w:rPr>
          <w:rStyle w:val="elementdeftypeChar"/>
          <w:rFonts w:eastAsia="Calibri"/>
        </w:rPr>
        <w:t>mirrored</w:t>
      </w:r>
      <w:proofErr w:type="gramEnd"/>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w:t>
      </w:r>
      <w:proofErr w:type="gramStart"/>
      <w:r w:rsidRPr="00E3398E">
        <w:rPr>
          <w:rFonts w:cs="Arial"/>
        </w:rPr>
        <w:t>to vary</w:t>
      </w:r>
      <w:proofErr w:type="gramEnd"/>
      <w:r w:rsidRPr="00E3398E">
        <w:rPr>
          <w:rFonts w:cs="Arial"/>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182D14FD" w:rsidR="00FC68DB" w:rsidRDefault="00FC68DB" w:rsidP="00B202D2">
      <w:pPr>
        <w:pStyle w:val="Caption"/>
        <w:spacing w:before="120"/>
      </w:pPr>
      <w:bookmarkStart w:id="620" w:name="_Toc3566446"/>
      <w:bookmarkStart w:id="621" w:name="_Toc34747449"/>
      <w:bookmarkStart w:id="622" w:name="_Toc77095898"/>
      <w:bookmarkStart w:id="623" w:name="_Toc99837183"/>
      <w:r>
        <w:t xml:space="preserve">Table </w:t>
      </w:r>
      <w:r>
        <w:fldChar w:fldCharType="begin"/>
      </w:r>
      <w:r>
        <w:instrText xml:space="preserve"> SEQ Table \* ARABIC </w:instrText>
      </w:r>
      <w:r>
        <w:fldChar w:fldCharType="separate"/>
      </w:r>
      <w:r w:rsidR="00490283">
        <w:rPr>
          <w:noProof/>
        </w:rPr>
        <w:t>38</w:t>
      </w:r>
      <w:r>
        <w:fldChar w:fldCharType="end"/>
      </w:r>
      <w:r>
        <w:t>: Nested elements of element</w:t>
      </w:r>
      <w:r w:rsidRPr="00FE6880">
        <w:t xml:space="preserve"> </w:t>
      </w:r>
      <w:r w:rsidRPr="002437F7">
        <w:rPr>
          <w:rFonts w:ascii="Courier New" w:hAnsi="Courier New" w:cs="Courier New"/>
        </w:rPr>
        <w:t>&lt;robscan/&gt;</w:t>
      </w:r>
      <w:bookmarkEnd w:id="620"/>
      <w:bookmarkEnd w:id="621"/>
      <w:bookmarkEnd w:id="622"/>
      <w:bookmarkEnd w:id="623"/>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3225BFE9"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90283">
        <w:t>9.1.3</w:t>
      </w:r>
      <w:r>
        <w:fldChar w:fldCharType="end"/>
      </w:r>
      <w:r>
        <w:t>.</w:t>
      </w:r>
    </w:p>
    <w:p w14:paraId="10DF9108" w14:textId="77777777" w:rsidR="00FC68DB" w:rsidRPr="00BA0CCE" w:rsidRDefault="00FC68DB" w:rsidP="00B202D2">
      <w:pPr>
        <w:pStyle w:val="Example"/>
        <w:keepNext/>
        <w:rPr>
          <w:b/>
          <w:bCs/>
          <w:sz w:val="24"/>
          <w:szCs w:val="24"/>
        </w:rPr>
      </w:pPr>
      <w:r w:rsidRPr="00BA0CCE">
        <w:rPr>
          <w:b/>
          <w:bCs/>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 xml:space="preserve">&lt;normal_direction x="0" y="0" z="-1"/&gt;    </w:t>
      </w:r>
      <w:r w:rsidRPr="00986544">
        <w:rPr>
          <w:color w:val="FF0000"/>
          <w:lang w:val="en-GB"/>
        </w:rPr>
        <w:t>&lt;</w:t>
      </w:r>
      <w:proofErr w:type="gramStart"/>
      <w:r w:rsidRPr="00986544">
        <w:rPr>
          <w:color w:val="FF0000"/>
          <w:lang w:val="en-GB"/>
        </w:rPr>
        <w:t>!--</w:t>
      </w:r>
      <w:proofErr w:type="gramEnd"/>
      <w:r w:rsidRPr="00986544">
        <w:rPr>
          <w:color w:val="FF0000"/>
          <w:lang w:val="en-GB"/>
        </w:rPr>
        <w:t xml:space="preserve">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&lt;tangential_direction x="1" y="0" z="0"/&gt; </w:t>
      </w:r>
      <w:r w:rsidRPr="00986544">
        <w:rPr>
          <w:color w:val="FF0000"/>
          <w:lang w:val="en-GB"/>
        </w:rPr>
        <w:t>&lt;</w:t>
      </w:r>
      <w:proofErr w:type="gramStart"/>
      <w:r w:rsidRPr="00986544">
        <w:rPr>
          <w:color w:val="FF0000"/>
          <w:lang w:val="en-GB"/>
        </w:rPr>
        <w:t>!--</w:t>
      </w:r>
      <w:proofErr w:type="gramEnd"/>
      <w:r w:rsidRPr="00986544">
        <w:rPr>
          <w:color w:val="FF0000"/>
          <w:lang w:val="en-GB"/>
        </w:rPr>
        <w:t xml:space="preserve">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w:t>
      </w:r>
      <w:proofErr w:type="gramStart"/>
      <w:r w:rsidRPr="00226A3F">
        <w:t>appdata</w:t>
      </w:r>
      <w:proofErr w:type="gram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Heading2"/>
      </w:pPr>
      <w:bookmarkStart w:id="624" w:name="_Toc428279365"/>
      <w:bookmarkStart w:id="625" w:name="_Toc428456102"/>
      <w:bookmarkStart w:id="626" w:name="_Toc428537065"/>
      <w:bookmarkStart w:id="627" w:name="_Toc428969384"/>
      <w:bookmarkStart w:id="628" w:name="_Toc429052775"/>
      <w:bookmarkStart w:id="629" w:name="_Toc413359585"/>
      <w:bookmarkStart w:id="630" w:name="_Toc3556977"/>
      <w:bookmarkStart w:id="631" w:name="_Toc34747227"/>
      <w:bookmarkStart w:id="632" w:name="_Toc77102042"/>
      <w:bookmarkStart w:id="633" w:name="_Toc99837000"/>
      <w:bookmarkEnd w:id="624"/>
      <w:bookmarkEnd w:id="625"/>
      <w:bookmarkEnd w:id="626"/>
      <w:bookmarkEnd w:id="627"/>
      <w:bookmarkEnd w:id="628"/>
      <w:r w:rsidRPr="00226A3F">
        <w:t>Rivets</w:t>
      </w:r>
      <w:bookmarkEnd w:id="629"/>
      <w:bookmarkEnd w:id="630"/>
      <w:bookmarkEnd w:id="631"/>
      <w:bookmarkEnd w:id="632"/>
      <w:bookmarkEnd w:id="633"/>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6C60DB0"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04F3075" w14:textId="46D4C5C3" w:rsidR="00FC68DB" w:rsidRDefault="00FC68DB" w:rsidP="00B202D2">
      <w:pPr>
        <w:pStyle w:val="Caption"/>
        <w:spacing w:before="120"/>
      </w:pPr>
      <w:bookmarkStart w:id="634" w:name="_Toc3566447"/>
      <w:bookmarkStart w:id="635" w:name="_Toc34747450"/>
      <w:bookmarkStart w:id="636" w:name="_Toc77095899"/>
      <w:bookmarkStart w:id="637" w:name="_Toc99837184"/>
      <w:r>
        <w:t xml:space="preserve">Table </w:t>
      </w:r>
      <w:r>
        <w:fldChar w:fldCharType="begin"/>
      </w:r>
      <w:r>
        <w:instrText xml:space="preserve"> SEQ Table \* ARABIC </w:instrText>
      </w:r>
      <w:r>
        <w:fldChar w:fldCharType="separate"/>
      </w:r>
      <w:r w:rsidR="00490283">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34"/>
      <w:bookmarkEnd w:id="635"/>
      <w:bookmarkEnd w:id="636"/>
      <w:bookmarkEnd w:id="637"/>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 xml:space="preserve">If at least one of them is </w:t>
            </w:r>
            <w:r>
              <w:rPr>
                <w:sz w:val="20"/>
                <w:szCs w:val="20"/>
              </w:rPr>
              <w:lastRenderedPageBreak/>
              <w:t>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lastRenderedPageBreak/>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5627CCC8" w:rsidR="00FC68DB" w:rsidRDefault="00FC68DB" w:rsidP="00B202D2">
      <w:pPr>
        <w:pStyle w:val="Caption"/>
        <w:spacing w:before="120"/>
        <w:rPr>
          <w:rFonts w:ascii="Courier New" w:hAnsi="Courier New" w:cs="Courier New"/>
          <w:bCs/>
          <w:i w:val="0"/>
        </w:rPr>
      </w:pPr>
      <w:bookmarkStart w:id="638" w:name="_Toc3566448"/>
      <w:bookmarkStart w:id="639" w:name="_Toc34747451"/>
      <w:bookmarkStart w:id="640" w:name="_Toc77095900"/>
      <w:bookmarkStart w:id="641" w:name="_Toc99837185"/>
      <w:r>
        <w:t xml:space="preserve">Table </w:t>
      </w:r>
      <w:r>
        <w:fldChar w:fldCharType="begin"/>
      </w:r>
      <w:r>
        <w:instrText xml:space="preserve"> SEQ Table \* ARABIC </w:instrText>
      </w:r>
      <w:r>
        <w:fldChar w:fldCharType="separate"/>
      </w:r>
      <w:r w:rsidR="00490283">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38"/>
      <w:bookmarkEnd w:id="639"/>
      <w:bookmarkEnd w:id="640"/>
      <w:bookmarkEnd w:id="641"/>
    </w:p>
    <w:p w14:paraId="605B31D9" w14:textId="135B469E" w:rsidR="00FC68DB" w:rsidRDefault="00BA423A" w:rsidP="00BA423A">
      <w:pPr>
        <w:jc w:val="left"/>
        <w:rPr>
          <w:noProof/>
        </w:rPr>
      </w:pPr>
      <w:r>
        <w:rPr>
          <w:noProof/>
          <w:lang w:val="en-US"/>
        </w:rPr>
        <w:drawing>
          <wp:anchor distT="0" distB="0" distL="114300" distR="114300" simplePos="0" relativeHeight="251717120" behindDoc="0" locked="0" layoutInCell="1" allowOverlap="1" wp14:anchorId="607D8DEA" wp14:editId="3BAA47B0">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71C9290E" w:rsidR="00FC68DB" w:rsidRPr="00894B86" w:rsidRDefault="00FC68DB" w:rsidP="00B202D2">
      <w:pPr>
        <w:pStyle w:val="Caption"/>
      </w:pPr>
      <w:bookmarkStart w:id="642" w:name="_Toc3557088"/>
      <w:bookmarkStart w:id="643" w:name="_Toc34747339"/>
      <w:bookmarkStart w:id="644" w:name="_Toc76030530"/>
      <w:bookmarkStart w:id="645" w:name="_Toc94530816"/>
      <w:bookmarkStart w:id="646" w:name="_Toc99837068"/>
      <w:r>
        <w:t xml:space="preserve">Figure </w:t>
      </w:r>
      <w:r>
        <w:fldChar w:fldCharType="begin"/>
      </w:r>
      <w:r>
        <w:instrText xml:space="preserve"> SEQ Figure \* ARABIC </w:instrText>
      </w:r>
      <w:r>
        <w:fldChar w:fldCharType="separate"/>
      </w:r>
      <w:r w:rsidR="00490283">
        <w:rPr>
          <w:noProof/>
        </w:rPr>
        <w:t>9</w:t>
      </w:r>
      <w:r>
        <w:fldChar w:fldCharType="end"/>
      </w:r>
      <w:r>
        <w:t>: Rivet head types</w:t>
      </w:r>
      <w:bookmarkEnd w:id="642"/>
      <w:bookmarkEnd w:id="643"/>
      <w:bookmarkEnd w:id="644"/>
      <w:bookmarkEnd w:id="645"/>
      <w:r w:rsidR="00D65EAA">
        <w:t xml:space="preserve"> (Dome, Large Flange, </w:t>
      </w:r>
      <w:proofErr w:type="gramStart"/>
      <w:r w:rsidR="00D65EAA">
        <w:t>Countersunk</w:t>
      </w:r>
      <w:proofErr w:type="gramEnd"/>
      <w:r w:rsidR="00D65EAA">
        <w:t>)</w:t>
      </w:r>
      <w:bookmarkEnd w:id="646"/>
    </w:p>
    <w:p w14:paraId="19D8172A" w14:textId="36D9AC50" w:rsidR="00FC68DB" w:rsidRPr="0033379A" w:rsidRDefault="00FC68DB" w:rsidP="000E6DD1">
      <w:pPr>
        <w:pStyle w:val="ListParagraph"/>
        <w:numPr>
          <w:ilvl w:val="0"/>
          <w:numId w:val="23"/>
        </w:numPr>
        <w:tabs>
          <w:tab w:val="clear" w:pos="403"/>
        </w:tabs>
        <w:spacing w:line="240" w:lineRule="auto"/>
        <w:contextualSpacing w:val="0"/>
        <w:rPr>
          <w:lang w:val="en-US"/>
        </w:rPr>
      </w:pPr>
      <w:proofErr w:type="gramStart"/>
      <w:r w:rsidRPr="00A2186E">
        <w:rPr>
          <w:rStyle w:val="elementdeftypeChar"/>
          <w:rFonts w:eastAsia="Calibri"/>
        </w:rPr>
        <w:t>hardness</w:t>
      </w:r>
      <w:proofErr w:type="gramEnd"/>
      <w:r w:rsidRPr="0033379A">
        <w:rPr>
          <w:lang w:val="en-US"/>
        </w:rPr>
        <w:t>: Vickers hardness HV of the rivet material.</w:t>
      </w:r>
      <w:r w:rsidR="00B11124">
        <w:rPr>
          <w:rStyle w:val="FootnoteReference"/>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proofErr w:type="gramStart"/>
      <w:r w:rsidRPr="008B0A4E">
        <w:rPr>
          <w:rStyle w:val="elementdeftypeChar"/>
          <w:rFonts w:eastAsia="Calibri"/>
        </w:rPr>
        <w:t>length</w:t>
      </w:r>
      <w:proofErr w:type="gramEnd"/>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3655CB68" w14:textId="1D1BBEAB" w:rsidR="00FC68DB" w:rsidRDefault="00FC68DB" w:rsidP="000E6DD1">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90283">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0B04DD">
      <w:pPr>
        <w:keepNext/>
      </w:pPr>
      <w:r>
        <w:rPr>
          <w:noProof/>
        </w:rPr>
        <w:lastRenderedPageBreak/>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B42267C" w:rsidR="00FC68DB" w:rsidRDefault="00FC68DB" w:rsidP="00B202D2">
      <w:pPr>
        <w:pStyle w:val="Caption"/>
        <w:keepNext/>
        <w:keepLines/>
        <w:spacing w:before="120"/>
      </w:pPr>
      <w:bookmarkStart w:id="647" w:name="_Toc3566449"/>
      <w:bookmarkStart w:id="648" w:name="_Toc34747452"/>
      <w:bookmarkStart w:id="649" w:name="_Toc77095901"/>
      <w:bookmarkStart w:id="650" w:name="_Toc99837186"/>
      <w:r>
        <w:t xml:space="preserve">Table </w:t>
      </w:r>
      <w:r>
        <w:fldChar w:fldCharType="begin"/>
      </w:r>
      <w:r>
        <w:instrText xml:space="preserve"> SEQ Table \* ARABIC </w:instrText>
      </w:r>
      <w:r>
        <w:fldChar w:fldCharType="separate"/>
      </w:r>
      <w:r w:rsidR="00490283">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47"/>
      <w:bookmarkEnd w:id="648"/>
      <w:bookmarkEnd w:id="649"/>
      <w:bookmarkEnd w:id="650"/>
    </w:p>
    <w:p w14:paraId="1CE0AC6A" w14:textId="77777777" w:rsidR="00FC68DB" w:rsidRDefault="00FC68DB" w:rsidP="00B202D2">
      <w:r>
        <w:t xml:space="preserve">The subtypes are described in detail in the following sections. </w:t>
      </w:r>
    </w:p>
    <w:p w14:paraId="72431115" w14:textId="77777777" w:rsidR="00FC68DB" w:rsidRPr="00BA0CCE" w:rsidRDefault="00FC68DB" w:rsidP="00B202D2">
      <w:pPr>
        <w:pStyle w:val="Example"/>
        <w:keepNext/>
        <w:spacing w:before="120"/>
        <w:rPr>
          <w:b/>
          <w:sz w:val="24"/>
          <w:szCs w:val="24"/>
        </w:rPr>
      </w:pPr>
      <w:r w:rsidRPr="00BA0CCE">
        <w:rPr>
          <w:b/>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&lt;normal_direction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gramStart"/>
      <w:r w:rsidRPr="00226A3F">
        <w:t>appdata</w:t>
      </w:r>
      <w:proofErr w:type="gram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BA0CCE" w:rsidRDefault="00FC68DB" w:rsidP="00B202D2">
      <w:pPr>
        <w:pStyle w:val="Example"/>
        <w:keepNext/>
        <w:spacing w:before="120"/>
        <w:rPr>
          <w:b/>
          <w:sz w:val="24"/>
          <w:szCs w:val="24"/>
        </w:rPr>
      </w:pPr>
      <w:r w:rsidRPr="00BA0CCE">
        <w:rPr>
          <w:b/>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&lt;normal</w:t>
      </w:r>
      <w:r w:rsidRPr="00986544">
        <w:rPr>
          <w:b/>
          <w:bCs/>
          <w:color w:val="0070C0"/>
          <w:lang w:val="en-GB"/>
        </w:rPr>
        <w:t>_direction</w:t>
      </w:r>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&lt;tangential</w:t>
      </w:r>
      <w:r w:rsidRPr="00986544">
        <w:rPr>
          <w:b/>
          <w:bCs/>
          <w:color w:val="0070C0"/>
          <w:lang w:val="en-GB"/>
        </w:rPr>
        <w:t>_direction</w:t>
      </w:r>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gramStart"/>
      <w:r w:rsidRPr="00226A3F">
        <w:t>appdata</w:t>
      </w:r>
      <w:proofErr w:type="gram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Heading3"/>
      </w:pPr>
      <w:bookmarkStart w:id="651" w:name="_Toc428279367"/>
      <w:bookmarkStart w:id="652" w:name="_Toc428456104"/>
      <w:bookmarkStart w:id="653" w:name="_Toc428537067"/>
      <w:bookmarkStart w:id="654" w:name="_Toc428969386"/>
      <w:bookmarkStart w:id="655" w:name="_Toc429052777"/>
      <w:bookmarkStart w:id="656" w:name="_Toc413359586"/>
      <w:bookmarkStart w:id="657" w:name="_Toc3556978"/>
      <w:bookmarkStart w:id="658" w:name="_Toc34747228"/>
      <w:bookmarkStart w:id="659" w:name="_Toc77102043"/>
      <w:bookmarkStart w:id="660" w:name="_Toc99837001"/>
      <w:bookmarkEnd w:id="651"/>
      <w:bookmarkEnd w:id="652"/>
      <w:bookmarkEnd w:id="653"/>
      <w:bookmarkEnd w:id="654"/>
      <w:bookmarkEnd w:id="655"/>
      <w:r>
        <w:t>Blind</w:t>
      </w:r>
      <w:r w:rsidRPr="00942FED">
        <w:t xml:space="preserve"> Rivets</w:t>
      </w:r>
      <w:bookmarkEnd w:id="656"/>
      <w:bookmarkEnd w:id="657"/>
      <w:bookmarkEnd w:id="658"/>
      <w:bookmarkEnd w:id="659"/>
      <w:bookmarkEnd w:id="660"/>
    </w:p>
    <w:p w14:paraId="59FBB703" w14:textId="77777777" w:rsidR="00FC68DB" w:rsidRDefault="00FC68DB" w:rsidP="000B04DD">
      <w:pPr>
        <w:autoSpaceDE w:val="0"/>
        <w:autoSpaceDN w:val="0"/>
        <w:adjustRightInd w:val="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0B04DD">
      <w:pPr>
        <w:autoSpaceDE w:val="0"/>
        <w:autoSpaceDN w:val="0"/>
        <w:adjustRightInd w:val="0"/>
        <w:rPr>
          <w:rFonts w:cs="Calibri"/>
          <w:lang w:eastAsia="en-GB"/>
        </w:rPr>
      </w:pPr>
      <w:proofErr w:type="gramStart"/>
      <w:r>
        <w:rPr>
          <w:rFonts w:cs="Calibri"/>
          <w:lang w:eastAsia="en-GB"/>
        </w:rPr>
        <w:t>mandrel</w:t>
      </w:r>
      <w:proofErr w:type="gramEnd"/>
      <w:r>
        <w:rPr>
          <w:rFonts w:cs="Calibri"/>
          <w:lang w:eastAsia="en-GB"/>
        </w:rPr>
        <w:t xml:space="preserve"> is pulled out from the rivet body. This action securely clamps the sheets together.</w:t>
      </w:r>
    </w:p>
    <w:p w14:paraId="6DD9E954" w14:textId="77777777" w:rsidR="00FC68DB" w:rsidRDefault="00FC68DB" w:rsidP="000B04DD">
      <w:pPr>
        <w:autoSpaceDE w:val="0"/>
        <w:autoSpaceDN w:val="0"/>
        <w:adjustRightInd w:val="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0B04DD">
      <w:pPr>
        <w:keepNext/>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28249A9" w:rsidR="00FC68DB" w:rsidRDefault="00FC68DB" w:rsidP="00B202D2">
      <w:pPr>
        <w:pStyle w:val="Caption"/>
        <w:spacing w:before="120"/>
      </w:pPr>
      <w:bookmarkStart w:id="661" w:name="_Toc3566450"/>
      <w:bookmarkStart w:id="662" w:name="_Toc34747453"/>
      <w:bookmarkStart w:id="663" w:name="_Toc77095902"/>
      <w:bookmarkStart w:id="664" w:name="_Toc99837187"/>
      <w:r>
        <w:t xml:space="preserve">Table </w:t>
      </w:r>
      <w:r>
        <w:fldChar w:fldCharType="begin"/>
      </w:r>
      <w:r>
        <w:instrText xml:space="preserve"> SEQ Table \* ARABIC </w:instrText>
      </w:r>
      <w:r>
        <w:fldChar w:fldCharType="separate"/>
      </w:r>
      <w:r w:rsidR="00490283">
        <w:rPr>
          <w:noProof/>
        </w:rPr>
        <w:t>42</w:t>
      </w:r>
      <w:r>
        <w:fldChar w:fldCharType="end"/>
      </w:r>
      <w:r>
        <w:t xml:space="preserve">: Attributes of element </w:t>
      </w:r>
      <w:r w:rsidRPr="00753389">
        <w:rPr>
          <w:rStyle w:val="elementdeftypeChar"/>
          <w:rFonts w:eastAsia="Calibri"/>
          <w:b w:val="0"/>
        </w:rPr>
        <w:t>&lt;blind/&gt;</w:t>
      </w:r>
      <w:bookmarkEnd w:id="661"/>
      <w:bookmarkEnd w:id="662"/>
      <w:bookmarkEnd w:id="663"/>
      <w:bookmarkEnd w:id="664"/>
    </w:p>
    <w:p w14:paraId="01F71769" w14:textId="4D567F0E" w:rsidR="00FC68DB" w:rsidRDefault="0049275F" w:rsidP="00B202D2">
      <w:pPr>
        <w:jc w:val="center"/>
      </w:pPr>
      <w:r>
        <w:rPr>
          <w:noProof/>
          <w:lang w:val="en-US"/>
        </w:rPr>
        <w:drawing>
          <wp:inline distT="0" distB="0" distL="0" distR="0" wp14:anchorId="5B1267E9" wp14:editId="0E8CF08D">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301EF4F5" w14:textId="29665C4E" w:rsidR="00FC68DB" w:rsidRDefault="00FC68DB" w:rsidP="00B202D2">
      <w:pPr>
        <w:pStyle w:val="Caption"/>
      </w:pPr>
      <w:bookmarkStart w:id="665" w:name="_Toc3557089"/>
      <w:bookmarkStart w:id="666" w:name="_Toc34747340"/>
      <w:bookmarkStart w:id="667" w:name="_Toc76030531"/>
      <w:bookmarkStart w:id="668" w:name="_Toc94530817"/>
      <w:bookmarkStart w:id="669" w:name="_Toc99837069"/>
      <w:r>
        <w:t xml:space="preserve">Figure </w:t>
      </w:r>
      <w:r>
        <w:fldChar w:fldCharType="begin"/>
      </w:r>
      <w:r>
        <w:instrText xml:space="preserve"> SEQ Figure \* ARABIC </w:instrText>
      </w:r>
      <w:r>
        <w:fldChar w:fldCharType="separate"/>
      </w:r>
      <w:r w:rsidR="00490283">
        <w:rPr>
          <w:noProof/>
        </w:rPr>
        <w:t>10</w:t>
      </w:r>
      <w:r>
        <w:fldChar w:fldCharType="end"/>
      </w:r>
      <w:r w:rsidRPr="00F15D19">
        <w:t xml:space="preserve">: </w:t>
      </w:r>
      <w:bookmarkEnd w:id="665"/>
      <w:bookmarkEnd w:id="666"/>
      <w:bookmarkEnd w:id="667"/>
      <w:bookmarkEnd w:id="668"/>
      <w:r w:rsidR="0049275F">
        <w:t>Blind rivet – key attributes</w:t>
      </w:r>
      <w:bookmarkEnd w:id="669"/>
    </w:p>
    <w:p w14:paraId="2EA82C61" w14:textId="77777777" w:rsidR="00FC68DB" w:rsidRDefault="00FC68DB" w:rsidP="000B04DD">
      <w:pPr>
        <w:autoSpaceDE w:val="0"/>
        <w:autoSpaceDN w:val="0"/>
        <w:adjustRightInd w:val="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B04DD">
      <w:pPr>
        <w:pStyle w:val="ListParagraph"/>
        <w:numPr>
          <w:ilvl w:val="0"/>
          <w:numId w:val="28"/>
        </w:numPr>
        <w:tabs>
          <w:tab w:val="clear" w:pos="403"/>
        </w:tabs>
        <w:autoSpaceDE w:val="0"/>
        <w:autoSpaceDN w:val="0"/>
        <w:adjustRightInd w:val="0"/>
        <w:spacing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0B04DD">
      <w:pPr>
        <w:autoSpaceDE w:val="0"/>
        <w:autoSpaceDN w:val="0"/>
        <w:adjustRightInd w:val="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B04DD">
      <w:pPr>
        <w:pStyle w:val="ListParagraph"/>
        <w:numPr>
          <w:ilvl w:val="0"/>
          <w:numId w:val="28"/>
        </w:numPr>
        <w:tabs>
          <w:tab w:val="clear" w:pos="403"/>
        </w:tabs>
        <w:autoSpaceDE w:val="0"/>
        <w:autoSpaceDN w:val="0"/>
        <w:adjustRightInd w:val="0"/>
        <w:spacing w:line="240" w:lineRule="auto"/>
        <w:contextualSpacing w:val="0"/>
        <w:rPr>
          <w:rFonts w:cs="Calibri"/>
          <w:lang w:val="en-US" w:eastAsia="en-GB"/>
        </w:rPr>
      </w:pPr>
      <w:proofErr w:type="gramStart"/>
      <w:r w:rsidRPr="00753389">
        <w:rPr>
          <w:rStyle w:val="elementdeftypeChar"/>
          <w:rFonts w:eastAsia="Calibri"/>
          <w:lang w:eastAsia="en-GB"/>
        </w:rPr>
        <w:t>clearance</w:t>
      </w:r>
      <w:proofErr w:type="gramEnd"/>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B04DD">
      <w:pPr>
        <w:pStyle w:val="ListParagraph"/>
        <w:numPr>
          <w:ilvl w:val="0"/>
          <w:numId w:val="28"/>
        </w:numPr>
        <w:tabs>
          <w:tab w:val="clear" w:pos="403"/>
        </w:tabs>
        <w:autoSpaceDE w:val="0"/>
        <w:autoSpaceDN w:val="0"/>
        <w:adjustRightInd w:val="0"/>
        <w:spacing w:line="240" w:lineRule="auto"/>
        <w:contextualSpacing w:val="0"/>
        <w:rPr>
          <w:rFonts w:cs="Calibri"/>
          <w:lang w:val="en-US" w:eastAsia="en-GB"/>
        </w:rPr>
      </w:pPr>
      <w:proofErr w:type="gramStart"/>
      <w:r w:rsidRPr="00753389">
        <w:rPr>
          <w:rStyle w:val="elementdeftypeChar"/>
          <w:rFonts w:eastAsia="Calibri"/>
          <w:lang w:eastAsia="en-GB"/>
        </w:rPr>
        <w:t>material</w:t>
      </w:r>
      <w:proofErr w:type="gramEnd"/>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0B04DD">
      <w:pPr>
        <w:pStyle w:val="ListParagraph"/>
        <w:autoSpaceDE w:val="0"/>
        <w:autoSpaceDN w:val="0"/>
        <w:adjustRightInd w:val="0"/>
        <w:ind w:left="0"/>
        <w:contextualSpacing w:val="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CF1D89">
      <w:pPr>
        <w:pStyle w:val="ListParagraph"/>
        <w:keepNext/>
        <w:autoSpaceDE w:val="0"/>
        <w:autoSpaceDN w:val="0"/>
        <w:adjustRightInd w:val="0"/>
        <w:ind w:left="0"/>
        <w:jc w:val="center"/>
        <w:rPr>
          <w:rFonts w:cs="Calibri"/>
          <w:lang w:val="en-US" w:eastAsia="en-GB"/>
        </w:rPr>
      </w:pPr>
      <w:r>
        <w:rPr>
          <w:rFonts w:cs="Calibri"/>
          <w:noProof/>
          <w:lang w:val="en-US"/>
        </w:rPr>
        <w:lastRenderedPageBreak/>
        <w:drawing>
          <wp:inline distT="0" distB="0" distL="0" distR="0" wp14:anchorId="65E5F319" wp14:editId="4FF4FAE2">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F9352C5" w:rsidR="00C04088" w:rsidRPr="00C04088" w:rsidRDefault="00FC68DB" w:rsidP="00C04088">
      <w:pPr>
        <w:pStyle w:val="Caption"/>
        <w:spacing w:before="120"/>
      </w:pPr>
      <w:bookmarkStart w:id="670" w:name="_Toc3557090"/>
      <w:bookmarkStart w:id="671" w:name="_Toc34747341"/>
      <w:bookmarkStart w:id="672" w:name="_Toc76030532"/>
      <w:bookmarkStart w:id="673" w:name="_Toc94530818"/>
      <w:bookmarkStart w:id="674" w:name="_Toc99837070"/>
      <w:r>
        <w:t xml:space="preserve">Figure </w:t>
      </w:r>
      <w:r>
        <w:fldChar w:fldCharType="begin"/>
      </w:r>
      <w:r>
        <w:instrText xml:space="preserve"> SEQ Figure \* ARABIC </w:instrText>
      </w:r>
      <w:r>
        <w:fldChar w:fldCharType="separate"/>
      </w:r>
      <w:r w:rsidR="00490283">
        <w:rPr>
          <w:noProof/>
        </w:rPr>
        <w:t>11</w:t>
      </w:r>
      <w:r>
        <w:fldChar w:fldCharType="end"/>
      </w:r>
      <w:r>
        <w:t xml:space="preserve">: </w:t>
      </w:r>
      <w:bookmarkEnd w:id="670"/>
      <w:bookmarkEnd w:id="671"/>
      <w:bookmarkEnd w:id="672"/>
      <w:bookmarkEnd w:id="673"/>
      <w:r w:rsidR="00C04088">
        <w:t>Assembly Recommendations for Blind Rivets</w:t>
      </w:r>
      <w:bookmarkEnd w:id="674"/>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&lt;normal_direction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w:t>
      </w:r>
      <w:proofErr w:type="gramStart"/>
      <w:r>
        <w:t>appdata</w:t>
      </w:r>
      <w:proofErr w:type="gram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Heading3"/>
      </w:pPr>
      <w:bookmarkStart w:id="675" w:name="_Toc428279369"/>
      <w:bookmarkStart w:id="676" w:name="_Toc428965611"/>
      <w:bookmarkStart w:id="677" w:name="_Toc413359587"/>
      <w:bookmarkStart w:id="678" w:name="_Toc3556979"/>
      <w:bookmarkStart w:id="679" w:name="_Toc34747229"/>
      <w:bookmarkStart w:id="680" w:name="_Toc77102044"/>
      <w:bookmarkStart w:id="681" w:name="_Toc99837002"/>
      <w:bookmarkEnd w:id="675"/>
      <w:bookmarkEnd w:id="676"/>
      <w:r w:rsidRPr="00942FED">
        <w:t>Self</w:t>
      </w:r>
      <w:r>
        <w:t>-</w:t>
      </w:r>
      <w:r w:rsidRPr="00942FED">
        <w:t>Piercing Rivets</w:t>
      </w:r>
      <w:bookmarkEnd w:id="677"/>
      <w:bookmarkEnd w:id="678"/>
      <w:bookmarkEnd w:id="679"/>
      <w:bookmarkEnd w:id="680"/>
      <w:bookmarkEnd w:id="68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lang w:val="en-US"/>
        </w:rPr>
        <w:drawing>
          <wp:inline distT="0" distB="0" distL="0" distR="0" wp14:anchorId="3BA40319" wp14:editId="044989A5">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5D76EF49" w:rsidR="00FC68DB" w:rsidRDefault="00FC68DB" w:rsidP="001F0AF7">
      <w:pPr>
        <w:pStyle w:val="Caption"/>
        <w:keepNext/>
      </w:pPr>
      <w:bookmarkStart w:id="682" w:name="_Toc413359629"/>
      <w:bookmarkStart w:id="683" w:name="_Toc3557092"/>
      <w:bookmarkStart w:id="684" w:name="_Toc34747343"/>
      <w:bookmarkStart w:id="685" w:name="_Toc76030534"/>
      <w:bookmarkStart w:id="686" w:name="_Toc94530820"/>
      <w:bookmarkStart w:id="687" w:name="_Toc99837071"/>
      <w:r>
        <w:t xml:space="preserve">Figure </w:t>
      </w:r>
      <w:r>
        <w:fldChar w:fldCharType="begin"/>
      </w:r>
      <w:r>
        <w:instrText xml:space="preserve"> SEQ Figure \* ARABIC </w:instrText>
      </w:r>
      <w:r>
        <w:fldChar w:fldCharType="separate"/>
      </w:r>
      <w:r w:rsidR="00490283">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82"/>
      <w:bookmarkEnd w:id="683"/>
      <w:bookmarkEnd w:id="684"/>
      <w:bookmarkEnd w:id="685"/>
      <w:bookmarkEnd w:id="686"/>
      <w:r w:rsidR="001F0AF7">
        <w:t xml:space="preserve"> &amp; riveting machine</w:t>
      </w:r>
      <w:bookmarkEnd w:id="687"/>
    </w:p>
    <w:p w14:paraId="4FAE9D0C" w14:textId="39D0E697" w:rsidR="00FC68DB" w:rsidRDefault="00FC68DB" w:rsidP="008C0262">
      <w:r>
        <w:t>There is a wide range of such rivets available on the market. They can be used with different rivet dies</w:t>
      </w:r>
      <w:r w:rsidR="001F0AF7">
        <w:t xml:space="preserve"> in </w:t>
      </w:r>
      <w:proofErr w:type="gramStart"/>
      <w:r w:rsidR="001F0AF7">
        <w:t>oder</w:t>
      </w:r>
      <w:proofErr w:type="gramEnd"/>
      <w:r w:rsidR="001F0AF7">
        <w:t xml:space="preserve">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w:t>
      </w:r>
      <w:r>
        <w:lastRenderedPageBreak/>
        <w:t xml:space="preserve">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2EC9079E" w:rsidR="00FC68DB" w:rsidRDefault="00FC68DB" w:rsidP="00B202D2">
      <w:pPr>
        <w:pStyle w:val="Caption"/>
        <w:spacing w:before="120"/>
      </w:pPr>
      <w:bookmarkStart w:id="688" w:name="_Toc3566451"/>
      <w:bookmarkStart w:id="689" w:name="_Toc34747454"/>
      <w:bookmarkStart w:id="690" w:name="_Toc77095903"/>
      <w:bookmarkStart w:id="691" w:name="_Toc99837188"/>
      <w:r>
        <w:t xml:space="preserve">Table </w:t>
      </w:r>
      <w:r>
        <w:fldChar w:fldCharType="begin"/>
      </w:r>
      <w:r>
        <w:instrText xml:space="preserve"> SEQ Table \* ARABIC </w:instrText>
      </w:r>
      <w:r>
        <w:fldChar w:fldCharType="separate"/>
      </w:r>
      <w:r w:rsidR="00490283">
        <w:rPr>
          <w:noProof/>
        </w:rPr>
        <w:t>43</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688"/>
      <w:bookmarkEnd w:id="689"/>
      <w:bookmarkEnd w:id="690"/>
      <w:bookmarkEnd w:id="691"/>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Heading3"/>
      </w:pPr>
      <w:bookmarkStart w:id="692" w:name="_Toc428456108"/>
      <w:bookmarkStart w:id="693" w:name="_Toc428537071"/>
      <w:bookmarkStart w:id="694" w:name="_Toc428969390"/>
      <w:bookmarkStart w:id="695" w:name="_Toc429052781"/>
      <w:bookmarkStart w:id="696" w:name="_Toc428279372"/>
      <w:bookmarkStart w:id="697" w:name="_Toc428456109"/>
      <w:bookmarkStart w:id="698" w:name="_Toc428537072"/>
      <w:bookmarkStart w:id="699" w:name="_Toc428969391"/>
      <w:bookmarkStart w:id="700" w:name="_Toc429052782"/>
      <w:bookmarkStart w:id="701" w:name="_Toc428279374"/>
      <w:bookmarkStart w:id="702" w:name="_Toc428456111"/>
      <w:bookmarkStart w:id="703" w:name="_Toc428537074"/>
      <w:bookmarkStart w:id="704" w:name="_Toc428969393"/>
      <w:bookmarkStart w:id="705" w:name="_Toc429052784"/>
      <w:bookmarkStart w:id="706" w:name="_Toc428279378"/>
      <w:bookmarkStart w:id="707" w:name="_Toc428456115"/>
      <w:bookmarkStart w:id="708" w:name="_Toc428537078"/>
      <w:bookmarkStart w:id="709" w:name="_Toc428969397"/>
      <w:bookmarkStart w:id="710" w:name="_Toc429052788"/>
      <w:bookmarkStart w:id="711" w:name="_Toc428279380"/>
      <w:bookmarkStart w:id="712" w:name="_Toc428456117"/>
      <w:bookmarkStart w:id="713" w:name="_Toc428537080"/>
      <w:bookmarkStart w:id="714" w:name="_Toc428969399"/>
      <w:bookmarkStart w:id="715" w:name="_Toc429052790"/>
      <w:bookmarkStart w:id="716" w:name="_Toc428279387"/>
      <w:bookmarkStart w:id="717" w:name="_Toc428456124"/>
      <w:bookmarkStart w:id="718" w:name="_Toc428537087"/>
      <w:bookmarkStart w:id="719" w:name="_Toc428969406"/>
      <w:bookmarkStart w:id="720" w:name="_Toc429052797"/>
      <w:bookmarkStart w:id="721" w:name="_Toc428279388"/>
      <w:bookmarkStart w:id="722" w:name="_Toc428456125"/>
      <w:bookmarkStart w:id="723" w:name="_Toc428537088"/>
      <w:bookmarkStart w:id="724" w:name="_Toc428969407"/>
      <w:bookmarkStart w:id="725" w:name="_Toc429052798"/>
      <w:bookmarkStart w:id="726" w:name="_Toc428279389"/>
      <w:bookmarkStart w:id="727" w:name="_Toc428456126"/>
      <w:bookmarkStart w:id="728" w:name="_Toc428537089"/>
      <w:bookmarkStart w:id="729" w:name="_Toc428969408"/>
      <w:bookmarkStart w:id="730" w:name="_Toc429052799"/>
      <w:bookmarkStart w:id="731" w:name="_Toc413359588"/>
      <w:bookmarkStart w:id="732" w:name="_Toc3556980"/>
      <w:bookmarkStart w:id="733" w:name="_Toc34747230"/>
      <w:bookmarkStart w:id="734" w:name="_Toc77102045"/>
      <w:bookmarkStart w:id="735" w:name="_Toc99837003"/>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r>
        <w:lastRenderedPageBreak/>
        <w:t>Solid</w:t>
      </w:r>
      <w:r w:rsidRPr="00942FED">
        <w:t xml:space="preserve"> Rivets</w:t>
      </w:r>
      <w:bookmarkEnd w:id="731"/>
      <w:bookmarkEnd w:id="732"/>
      <w:bookmarkEnd w:id="733"/>
      <w:bookmarkEnd w:id="734"/>
      <w:bookmarkEnd w:id="735"/>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val="en-US"/>
        </w:rPr>
        <w:drawing>
          <wp:inline distT="0" distB="0" distL="0" distR="0" wp14:anchorId="4438E8CE" wp14:editId="143234BE">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F05F3A8" w:rsidR="00402A20" w:rsidRDefault="00402A20" w:rsidP="00402A20">
      <w:pPr>
        <w:pStyle w:val="Caption"/>
        <w:rPr>
          <w:rFonts w:cs="Calibri"/>
          <w:lang w:eastAsia="en-GB"/>
        </w:rPr>
      </w:pPr>
      <w:bookmarkStart w:id="736" w:name="_Toc99837072"/>
      <w:r>
        <w:t xml:space="preserve">Figure </w:t>
      </w:r>
      <w:r>
        <w:fldChar w:fldCharType="begin"/>
      </w:r>
      <w:r>
        <w:instrText xml:space="preserve"> SEQ Figure \* ARABIC </w:instrText>
      </w:r>
      <w:r>
        <w:fldChar w:fldCharType="separate"/>
      </w:r>
      <w:r w:rsidR="00490283">
        <w:rPr>
          <w:noProof/>
        </w:rPr>
        <w:t>13</w:t>
      </w:r>
      <w:r>
        <w:fldChar w:fldCharType="end"/>
      </w:r>
      <w:r>
        <w:t>: Pictures of characteristic rivet types before and after mounting</w:t>
      </w:r>
      <w:bookmarkEnd w:id="736"/>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val="en-US"/>
        </w:rPr>
        <w:drawing>
          <wp:inline distT="0" distB="0" distL="0" distR="0" wp14:anchorId="6AAA9D91" wp14:editId="651E208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A5B9B96" w:rsidR="00FC68DB" w:rsidRDefault="00FC68DB" w:rsidP="00B202D2">
      <w:pPr>
        <w:pStyle w:val="Caption"/>
        <w:spacing w:before="120"/>
        <w:rPr>
          <w:rFonts w:cs="Calibri"/>
          <w:szCs w:val="22"/>
          <w:lang w:eastAsia="en-GB"/>
        </w:rPr>
      </w:pPr>
      <w:bookmarkStart w:id="737" w:name="_Ref3565285"/>
      <w:bookmarkStart w:id="738" w:name="_Toc3557094"/>
      <w:bookmarkStart w:id="739" w:name="_Toc34747345"/>
      <w:bookmarkStart w:id="740" w:name="_Toc76030536"/>
      <w:bookmarkStart w:id="741" w:name="_Toc94530822"/>
      <w:bookmarkStart w:id="742" w:name="_Toc99837073"/>
      <w:r>
        <w:t xml:space="preserve">Figure </w:t>
      </w:r>
      <w:r>
        <w:fldChar w:fldCharType="begin"/>
      </w:r>
      <w:r>
        <w:instrText xml:space="preserve"> SEQ Figure \* ARABIC </w:instrText>
      </w:r>
      <w:r>
        <w:fldChar w:fldCharType="separate"/>
      </w:r>
      <w:r w:rsidR="00490283">
        <w:rPr>
          <w:noProof/>
        </w:rPr>
        <w:t>14</w:t>
      </w:r>
      <w:r>
        <w:fldChar w:fldCharType="end"/>
      </w:r>
      <w:bookmarkEnd w:id="737"/>
      <w:r>
        <w:t xml:space="preserve">: </w:t>
      </w:r>
      <w:r w:rsidR="00EF0F82">
        <w:t>Key d</w:t>
      </w:r>
      <w:r>
        <w:t xml:space="preserve">imensions of </w:t>
      </w:r>
      <w:r w:rsidR="00EF0F82">
        <w:t>s</w:t>
      </w:r>
      <w:r>
        <w:t xml:space="preserve">olid </w:t>
      </w:r>
      <w:r w:rsidR="00EF0F82">
        <w:t>r</w:t>
      </w:r>
      <w:r>
        <w:t>ivets</w:t>
      </w:r>
      <w:bookmarkEnd w:id="738"/>
      <w:bookmarkEnd w:id="739"/>
      <w:bookmarkEnd w:id="740"/>
      <w:bookmarkEnd w:id="741"/>
      <w:bookmarkEnd w:id="74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A008A7A" w:rsidR="00FC68DB" w:rsidRDefault="00FC68DB" w:rsidP="00B202D2">
      <w:pPr>
        <w:pStyle w:val="Caption"/>
        <w:spacing w:before="120"/>
        <w:rPr>
          <w:rFonts w:cs="Calibri"/>
          <w:szCs w:val="22"/>
          <w:lang w:eastAsia="en-GB"/>
        </w:rPr>
      </w:pPr>
      <w:bookmarkStart w:id="743" w:name="_Toc3566453"/>
      <w:bookmarkStart w:id="744" w:name="_Toc34747456"/>
      <w:bookmarkStart w:id="745" w:name="_Toc77095905"/>
      <w:bookmarkStart w:id="746" w:name="_Toc99837189"/>
      <w:r>
        <w:t xml:space="preserve">Table </w:t>
      </w:r>
      <w:r>
        <w:fldChar w:fldCharType="begin"/>
      </w:r>
      <w:r>
        <w:instrText xml:space="preserve"> SEQ Table \* ARABIC </w:instrText>
      </w:r>
      <w:r>
        <w:fldChar w:fldCharType="separate"/>
      </w:r>
      <w:r w:rsidR="00490283">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743"/>
      <w:bookmarkEnd w:id="744"/>
      <w:bookmarkEnd w:id="745"/>
      <w:bookmarkEnd w:id="746"/>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proofErr w:type="gramStart"/>
      <w:r w:rsidRPr="009851CC">
        <w:rPr>
          <w:rStyle w:val="elementdeftypeChar"/>
          <w:rFonts w:eastAsia="Calibri"/>
          <w:lang w:eastAsia="en-GB"/>
        </w:rPr>
        <w:t>hole_diameter</w:t>
      </w:r>
      <w:proofErr w:type="gramEnd"/>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proofErr w:type="gramStart"/>
      <w:r w:rsidRPr="009851CC">
        <w:rPr>
          <w:rStyle w:val="elementdeftypeChar"/>
          <w:rFonts w:eastAsia="Calibri"/>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Paragraph"/>
        <w:keepNext/>
        <w:autoSpaceDE w:val="0"/>
        <w:autoSpaceDN w:val="0"/>
        <w:adjustRightInd w:val="0"/>
        <w:ind w:left="0"/>
        <w:jc w:val="center"/>
        <w:rPr>
          <w:lang w:val="en-US"/>
        </w:rPr>
      </w:pPr>
      <w:r>
        <w:rPr>
          <w:noProof/>
          <w:lang w:val="en-US"/>
        </w:rPr>
        <w:drawing>
          <wp:inline distT="0" distB="0" distL="0" distR="0" wp14:anchorId="10267A0E" wp14:editId="4FD2F47F">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34D4B4B" w:rsidR="00FC68DB" w:rsidRPr="001B51BC" w:rsidRDefault="00FC68DB" w:rsidP="00B202D2">
      <w:pPr>
        <w:pStyle w:val="Caption"/>
        <w:spacing w:before="120"/>
        <w:rPr>
          <w:rFonts w:cs="Calibri"/>
          <w:lang w:eastAsia="en-GB"/>
        </w:rPr>
      </w:pPr>
      <w:bookmarkStart w:id="747" w:name="_Toc3557095"/>
      <w:bookmarkStart w:id="748" w:name="_Toc34747346"/>
      <w:bookmarkStart w:id="749" w:name="_Toc76030537"/>
      <w:bookmarkStart w:id="750" w:name="_Toc94530823"/>
      <w:bookmarkStart w:id="751" w:name="_Toc99837074"/>
      <w:r>
        <w:t xml:space="preserve">Figure </w:t>
      </w:r>
      <w:r>
        <w:fldChar w:fldCharType="begin"/>
      </w:r>
      <w:r>
        <w:instrText xml:space="preserve"> SEQ Figure \* ARABIC </w:instrText>
      </w:r>
      <w:r>
        <w:fldChar w:fldCharType="separate"/>
      </w:r>
      <w:r w:rsidR="00490283">
        <w:rPr>
          <w:noProof/>
        </w:rPr>
        <w:t>15</w:t>
      </w:r>
      <w:r>
        <w:fldChar w:fldCharType="end"/>
      </w:r>
      <w:r>
        <w:t xml:space="preserve">: </w:t>
      </w:r>
      <w:bookmarkEnd w:id="747"/>
      <w:bookmarkEnd w:id="748"/>
      <w:bookmarkEnd w:id="749"/>
      <w:bookmarkEnd w:id="750"/>
      <w:r w:rsidR="00A2134E">
        <w:t>Relation of working thickness (T1+T2) to max and min values of grip</w:t>
      </w:r>
      <w:bookmarkEnd w:id="751"/>
    </w:p>
    <w:p w14:paraId="673C000D" w14:textId="77777777" w:rsidR="00FC68DB" w:rsidRPr="001B51BC" w:rsidRDefault="00FC68DB" w:rsidP="001B01D6">
      <w:pPr>
        <w:pStyle w:val="ListParagraph"/>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Paragraph"/>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w:t>
      </w:r>
      <w:proofErr w:type="gramStart"/>
      <w:r>
        <w:t>appdata</w:t>
      </w:r>
      <w:proofErr w:type="gram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Heading3"/>
      </w:pPr>
      <w:bookmarkStart w:id="752" w:name="_Toc428279391"/>
      <w:bookmarkStart w:id="753" w:name="_Toc428456128"/>
      <w:bookmarkStart w:id="754" w:name="_Toc428537091"/>
      <w:bookmarkStart w:id="755" w:name="_Toc428969410"/>
      <w:bookmarkStart w:id="756" w:name="_Toc429052801"/>
      <w:bookmarkStart w:id="757" w:name="_Toc413359589"/>
      <w:bookmarkStart w:id="758" w:name="_Toc3556981"/>
      <w:bookmarkStart w:id="759" w:name="_Toc34747231"/>
      <w:bookmarkStart w:id="760" w:name="_Toc77102046"/>
      <w:bookmarkStart w:id="761" w:name="_Toc99837004"/>
      <w:bookmarkEnd w:id="752"/>
      <w:bookmarkEnd w:id="753"/>
      <w:bookmarkEnd w:id="754"/>
      <w:bookmarkEnd w:id="755"/>
      <w:bookmarkEnd w:id="756"/>
      <w:r w:rsidRPr="00F90632">
        <w:t>Swop Rivets</w:t>
      </w:r>
      <w:bookmarkEnd w:id="757"/>
      <w:bookmarkEnd w:id="758"/>
      <w:bookmarkEnd w:id="759"/>
      <w:bookmarkEnd w:id="760"/>
      <w:bookmarkEnd w:id="761"/>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Caption"/>
        <w:jc w:val="center"/>
      </w:pPr>
      <w:bookmarkStart w:id="762" w:name="_Toc3557096"/>
      <w:bookmarkStart w:id="763" w:name="_Toc34747347"/>
      <w:bookmarkStart w:id="764" w:name="_Toc76030538"/>
      <w:bookmarkStart w:id="765" w:name="_Toc94530824"/>
      <w:r>
        <w:rPr>
          <w:noProof/>
          <w:lang w:val="en-US"/>
        </w:rPr>
        <w:drawing>
          <wp:inline distT="0" distB="0" distL="0" distR="0" wp14:anchorId="1CB04E3B" wp14:editId="6AFA85F9">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161D402E" w:rsidR="00FC68DB" w:rsidRDefault="00FC68DB" w:rsidP="00B202D2">
      <w:pPr>
        <w:pStyle w:val="Caption"/>
      </w:pPr>
      <w:bookmarkStart w:id="766" w:name="_Toc99837075"/>
      <w:r>
        <w:t xml:space="preserve">Figure </w:t>
      </w:r>
      <w:r>
        <w:fldChar w:fldCharType="begin"/>
      </w:r>
      <w:r>
        <w:instrText xml:space="preserve"> SEQ Figure \* ARABIC </w:instrText>
      </w:r>
      <w:r>
        <w:fldChar w:fldCharType="separate"/>
      </w:r>
      <w:r w:rsidR="00490283">
        <w:rPr>
          <w:noProof/>
        </w:rPr>
        <w:t>16</w:t>
      </w:r>
      <w:r>
        <w:fldChar w:fldCharType="end"/>
      </w:r>
      <w:r>
        <w:t>: Cross section of a SWOP Rivet</w:t>
      </w:r>
      <w:bookmarkEnd w:id="762"/>
      <w:bookmarkEnd w:id="763"/>
      <w:bookmarkEnd w:id="764"/>
      <w:bookmarkEnd w:id="765"/>
      <w:bookmarkEnd w:id="766"/>
    </w:p>
    <w:p w14:paraId="5770294C" w14:textId="3F899109"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490283" w:rsidRPr="00490283">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FC067D9" w:rsidR="00FC68DB" w:rsidRDefault="00FC68DB" w:rsidP="00B202D2">
      <w:pPr>
        <w:pStyle w:val="Caption"/>
        <w:spacing w:before="120"/>
      </w:pPr>
      <w:bookmarkStart w:id="767" w:name="_Toc3566454"/>
      <w:bookmarkStart w:id="768" w:name="_Toc34747457"/>
      <w:bookmarkStart w:id="769" w:name="_Toc77095906"/>
      <w:bookmarkStart w:id="770" w:name="_Toc99837190"/>
      <w:r>
        <w:t xml:space="preserve">Table </w:t>
      </w:r>
      <w:r>
        <w:fldChar w:fldCharType="begin"/>
      </w:r>
      <w:r>
        <w:instrText xml:space="preserve"> SEQ Table \* ARABIC </w:instrText>
      </w:r>
      <w:r>
        <w:fldChar w:fldCharType="separate"/>
      </w:r>
      <w:r w:rsidR="00490283">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67"/>
      <w:bookmarkEnd w:id="768"/>
      <w:bookmarkEnd w:id="769"/>
      <w:bookmarkEnd w:id="770"/>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Paragraph"/>
        <w:numPr>
          <w:ilvl w:val="0"/>
          <w:numId w:val="29"/>
        </w:numPr>
        <w:tabs>
          <w:tab w:val="clear" w:pos="403"/>
        </w:tabs>
        <w:spacing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6A7907">
      <w:pPr>
        <w:pStyle w:val="ListParagraph"/>
        <w:numPr>
          <w:ilvl w:val="0"/>
          <w:numId w:val="29"/>
        </w:numPr>
        <w:tabs>
          <w:tab w:val="clear" w:pos="403"/>
        </w:tabs>
        <w:spacing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3C23A839" w:rsidR="00FC68DB" w:rsidRDefault="00FC68DB" w:rsidP="006A7907">
      <w:pPr>
        <w:pStyle w:val="ListParagraph"/>
        <w:numPr>
          <w:ilvl w:val="0"/>
          <w:numId w:val="29"/>
        </w:numPr>
        <w:tabs>
          <w:tab w:val="clear" w:pos="403"/>
        </w:tabs>
        <w:spacing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0283">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90283" w:rsidRPr="007055D9">
        <w:t xml:space="preserve">Spot </w:t>
      </w:r>
      <w:r w:rsidR="00490283">
        <w:t>W</w:t>
      </w:r>
      <w:r w:rsidR="00490283" w:rsidRPr="007055D9">
        <w:t>elds</w:t>
      </w:r>
      <w:r>
        <w:rPr>
          <w:lang w:val="en-US"/>
        </w:rPr>
        <w:fldChar w:fldCharType="end"/>
      </w:r>
      <w:r>
        <w:rPr>
          <w:lang w:val="en-US"/>
        </w:rPr>
        <w:t>.</w:t>
      </w:r>
    </w:p>
    <w:p w14:paraId="7FCB8B59" w14:textId="3949FEEB" w:rsidR="00FC68DB" w:rsidRDefault="00FC68DB" w:rsidP="006A7907">
      <w:pPr>
        <w:pStyle w:val="ListParagraph"/>
        <w:numPr>
          <w:ilvl w:val="0"/>
          <w:numId w:val="29"/>
        </w:numPr>
        <w:tabs>
          <w:tab w:val="clear" w:pos="403"/>
        </w:tabs>
        <w:spacing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90283">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90283" w:rsidRPr="007055D9">
        <w:t xml:space="preserve">Spot </w:t>
      </w:r>
      <w:r w:rsidR="00490283">
        <w:t>W</w:t>
      </w:r>
      <w:r w:rsidR="00490283"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Paragraph"/>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gramStart"/>
      <w:r>
        <w:t>appdata</w:t>
      </w:r>
      <w:proofErr w:type="gram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Heading3"/>
      </w:pPr>
      <w:bookmarkStart w:id="771" w:name="_Toc77102047"/>
      <w:bookmarkStart w:id="772" w:name="_Toc99837005"/>
      <w:r>
        <w:t>Clinch Rivet Studs</w:t>
      </w:r>
      <w:bookmarkEnd w:id="771"/>
      <w:bookmarkEnd w:id="772"/>
    </w:p>
    <w:p w14:paraId="77308E72" w14:textId="77777777" w:rsidR="00FC68DB" w:rsidRDefault="00FC68DB" w:rsidP="006A7907">
      <w:pPr>
        <w:autoSpaceDE w:val="0"/>
        <w:autoSpaceDN w:val="0"/>
        <w:adjustRightInd w:val="0"/>
      </w:pPr>
      <w:r>
        <w:rPr>
          <w:rFonts w:cs="Calibri"/>
          <w:lang w:eastAsia="en-GB"/>
        </w:rPr>
        <w:t>A Clinch Rivet Stud (</w:t>
      </w:r>
      <w:proofErr w:type="gramStart"/>
      <w:r>
        <w:rPr>
          <w:rFonts w:cs="Calibri"/>
          <w:lang w:eastAsia="en-GB"/>
        </w:rPr>
        <w:t>Clinchnietbolzen,</w:t>
      </w:r>
      <w:proofErr w:type="gram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Caption"/>
        <w:rPr>
          <w:i w:val="0"/>
        </w:rPr>
      </w:pPr>
    </w:p>
    <w:p w14:paraId="7CD3CE32" w14:textId="74884787" w:rsidR="00FC68DB" w:rsidRPr="00B57008" w:rsidRDefault="00B57008" w:rsidP="00B57008">
      <w:pPr>
        <w:pStyle w:val="Caption"/>
        <w:jc w:val="center"/>
        <w:rPr>
          <w:i w:val="0"/>
        </w:rPr>
      </w:pPr>
      <w:r>
        <w:rPr>
          <w:i w:val="0"/>
          <w:noProof/>
          <w:lang w:val="en-US"/>
        </w:rPr>
        <w:lastRenderedPageBreak/>
        <w:drawing>
          <wp:inline distT="0" distB="0" distL="0" distR="0" wp14:anchorId="55299EAF" wp14:editId="27F2997E">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839D9F2" w:rsidR="00FC68DB" w:rsidRDefault="00FC68DB" w:rsidP="00B57008">
      <w:pPr>
        <w:pStyle w:val="Caption"/>
      </w:pPr>
      <w:bookmarkStart w:id="773" w:name="_Toc76030540"/>
      <w:bookmarkStart w:id="774" w:name="_Toc94530826"/>
      <w:bookmarkStart w:id="775" w:name="_Toc99837076"/>
      <w:r>
        <w:t xml:space="preserve">Figure </w:t>
      </w:r>
      <w:r>
        <w:fldChar w:fldCharType="begin"/>
      </w:r>
      <w:r>
        <w:instrText xml:space="preserve"> SEQ Figure \* ARABIC </w:instrText>
      </w:r>
      <w:r>
        <w:fldChar w:fldCharType="separate"/>
      </w:r>
      <w:r w:rsidR="00490283">
        <w:rPr>
          <w:noProof/>
        </w:rPr>
        <w:t>17</w:t>
      </w:r>
      <w:r>
        <w:fldChar w:fldCharType="end"/>
      </w:r>
      <w:r>
        <w:t xml:space="preserve"> Clinch Rivet Stud</w:t>
      </w:r>
      <w:r w:rsidR="004D106E">
        <w:t>s</w:t>
      </w:r>
      <w:r>
        <w:t xml:space="preserve">: </w:t>
      </w:r>
      <w:r w:rsidR="004D106E">
        <w:t xml:space="preserve">Threaded variant and </w:t>
      </w:r>
      <w:r>
        <w:t>Ball stud</w:t>
      </w:r>
      <w:bookmarkEnd w:id="773"/>
      <w:bookmarkEnd w:id="774"/>
      <w:bookmarkEnd w:id="775"/>
    </w:p>
    <w:p w14:paraId="3CED27DB" w14:textId="77777777" w:rsidR="00FC68DB" w:rsidRDefault="00FC68DB" w:rsidP="006A7907">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w:t>
      </w:r>
      <w:proofErr w:type="gramStart"/>
      <w:r>
        <w:t>The</w:t>
      </w:r>
      <w:proofErr w:type="gramEnd"/>
      <w:r>
        <w:t xml:space="preserv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5A65B23" w:rsidR="00FC68DB" w:rsidRDefault="00FC68DB" w:rsidP="00B202D2">
      <w:pPr>
        <w:pStyle w:val="Caption"/>
        <w:spacing w:before="120"/>
      </w:pPr>
      <w:bookmarkStart w:id="776" w:name="_Toc77095907"/>
      <w:bookmarkStart w:id="777" w:name="_Toc99837191"/>
      <w:r>
        <w:t xml:space="preserve">Table </w:t>
      </w:r>
      <w:r>
        <w:fldChar w:fldCharType="begin"/>
      </w:r>
      <w:r>
        <w:instrText xml:space="preserve"> SEQ Table \* ARABIC </w:instrText>
      </w:r>
      <w:r>
        <w:fldChar w:fldCharType="separate"/>
      </w:r>
      <w:r w:rsidR="00490283">
        <w:rPr>
          <w:noProof/>
        </w:rPr>
        <w:t>46</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776"/>
      <w:bookmarkEnd w:id="777"/>
    </w:p>
    <w:p w14:paraId="74DF34EC" w14:textId="77777777" w:rsidR="00FC68DB" w:rsidRDefault="00FC68DB" w:rsidP="00F70BCD">
      <w:r>
        <w:t xml:space="preserve">All attributes of this connection type are optional for importing it into CAD or CAE application. </w:t>
      </w:r>
    </w:p>
    <w:p w14:paraId="31FE2B9C" w14:textId="77777777" w:rsidR="00FC68DB" w:rsidRDefault="00FC68DB" w:rsidP="00F70BCD">
      <w:r>
        <w:t>These attributes have the following semantics:</w:t>
      </w:r>
    </w:p>
    <w:p w14:paraId="7EDBCC78" w14:textId="26EE3802" w:rsidR="00FC68DB" w:rsidRDefault="00FC68DB" w:rsidP="00F70BCD">
      <w:pPr>
        <w:pStyle w:val="ListParagraph"/>
        <w:numPr>
          <w:ilvl w:val="0"/>
          <w:numId w:val="29"/>
        </w:numPr>
        <w:tabs>
          <w:tab w:val="clear" w:pos="403"/>
        </w:tabs>
        <w:spacing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90283">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90283" w:rsidRPr="007055D9">
        <w:t>Unit System</w:t>
      </w:r>
      <w:r>
        <w:rPr>
          <w:lang w:val="en-US"/>
        </w:rPr>
        <w:fldChar w:fldCharType="end"/>
      </w:r>
      <w:r>
        <w:rPr>
          <w:lang w:val="en-US"/>
        </w:rPr>
        <w:t xml:space="preserve">. </w:t>
      </w:r>
    </w:p>
    <w:p w14:paraId="51401EC3" w14:textId="77777777" w:rsidR="00FC68DB" w:rsidRDefault="00FC68DB" w:rsidP="00F70BCD">
      <w:pPr>
        <w:pStyle w:val="ListParagraph"/>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F70BCD">
      <w:pPr>
        <w:pStyle w:val="ListParagraph"/>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F70BCD">
      <w:pPr>
        <w:pStyle w:val="ListParagraph"/>
        <w:keepNext/>
        <w:keepLines/>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gramStart"/>
      <w:r>
        <w:t>appdata</w:t>
      </w:r>
      <w:proofErr w:type="gram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Paragraph"/>
        <w:spacing w:before="120"/>
        <w:ind w:left="0"/>
        <w:rPr>
          <w:lang w:val="en-US"/>
        </w:rPr>
      </w:pPr>
    </w:p>
    <w:p w14:paraId="29877755" w14:textId="69894339" w:rsidR="00FC68DB" w:rsidRPr="00226A3F" w:rsidRDefault="00FC68DB" w:rsidP="00B202D2">
      <w:pPr>
        <w:pStyle w:val="Heading2"/>
      </w:pPr>
      <w:bookmarkStart w:id="778" w:name="_Toc428456130"/>
      <w:bookmarkStart w:id="779" w:name="_Toc428537093"/>
      <w:bookmarkStart w:id="780" w:name="_Toc428969412"/>
      <w:bookmarkStart w:id="781" w:name="_Toc429052803"/>
      <w:bookmarkStart w:id="782" w:name="_Toc413359590"/>
      <w:bookmarkStart w:id="783" w:name="_Toc3556982"/>
      <w:bookmarkStart w:id="784" w:name="_Toc34747232"/>
      <w:bookmarkStart w:id="785" w:name="_Toc77102048"/>
      <w:bookmarkStart w:id="786" w:name="_Toc99837006"/>
      <w:bookmarkEnd w:id="778"/>
      <w:bookmarkEnd w:id="779"/>
      <w:bookmarkEnd w:id="780"/>
      <w:bookmarkEnd w:id="781"/>
      <w:r>
        <w:t xml:space="preserve">Threaded Connections: </w:t>
      </w:r>
      <w:r w:rsidRPr="00226A3F">
        <w:t>Bolts and Screws</w:t>
      </w:r>
      <w:bookmarkEnd w:id="782"/>
      <w:bookmarkEnd w:id="783"/>
      <w:bookmarkEnd w:id="784"/>
      <w:bookmarkEnd w:id="785"/>
      <w:bookmarkEnd w:id="786"/>
    </w:p>
    <w:p w14:paraId="4CF9BB2A" w14:textId="77777777" w:rsidR="00FC68DB" w:rsidRPr="00942FED" w:rsidRDefault="00FC68DB" w:rsidP="00B202D2">
      <w:pPr>
        <w:pStyle w:val="Heading3"/>
      </w:pPr>
      <w:bookmarkStart w:id="787" w:name="_Toc413359591"/>
      <w:bookmarkStart w:id="788" w:name="_Toc3556983"/>
      <w:bookmarkStart w:id="789" w:name="_Toc34747233"/>
      <w:bookmarkStart w:id="790" w:name="_Toc77102049"/>
      <w:bookmarkStart w:id="791" w:name="_Toc99837007"/>
      <w:r>
        <w:t>Introduction</w:t>
      </w:r>
      <w:bookmarkEnd w:id="787"/>
      <w:bookmarkEnd w:id="788"/>
      <w:bookmarkEnd w:id="789"/>
      <w:bookmarkEnd w:id="790"/>
      <w:bookmarkEnd w:id="791"/>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ootnoteReference"/>
        </w:rPr>
        <w:footnoteReference w:id="11"/>
      </w:r>
      <w:r>
        <w:t>:</w:t>
      </w:r>
    </w:p>
    <w:p w14:paraId="1D4C8D41" w14:textId="1BE7653E" w:rsidR="00FC68DB" w:rsidRPr="005E12EE" w:rsidRDefault="00FC68DB" w:rsidP="006A7907">
      <w:pPr>
        <w:pStyle w:val="ListBullet"/>
        <w:numPr>
          <w:ilvl w:val="0"/>
          <w:numId w:val="20"/>
        </w:numPr>
        <w:spacing w:after="120"/>
        <w:rPr>
          <w:rFonts w:ascii="Cambria" w:hAnsi="Cambria"/>
        </w:rPr>
      </w:pPr>
      <w:r w:rsidRPr="005E12EE">
        <w:rPr>
          <w:rFonts w:ascii="Cambria" w:hAnsi="Cambria"/>
        </w:rPr>
        <w:lastRenderedPageBreak/>
        <w:t>Bolts are for the assembly of unthreaded components, with the aid of a</w:t>
      </w:r>
      <w:r w:rsidR="00A05445" w:rsidRPr="005E12EE">
        <w:rPr>
          <w:rFonts w:ascii="Cambria" w:hAnsi="Cambria"/>
        </w:rPr>
        <w:t xml:space="preserve"> </w:t>
      </w:r>
      <w:hyperlink r:id="rId65"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ListBullet"/>
        <w:numPr>
          <w:ilvl w:val="0"/>
          <w:numId w:val="20"/>
        </w:numPr>
        <w:spacing w:after="120"/>
        <w:rPr>
          <w:rFonts w:ascii="Cambria" w:hAnsi="Cambria"/>
        </w:rPr>
      </w:pPr>
      <w:r w:rsidRPr="005E12EE">
        <w:rPr>
          <w:rFonts w:ascii="Cambria" w:hAnsi="Cambria"/>
        </w:rPr>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20F75051">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4AD0E93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7E829F5A" w:rsidR="00FC68DB" w:rsidRPr="00226A3F" w:rsidRDefault="00FC68DB" w:rsidP="00B202D2">
      <w:pPr>
        <w:pStyle w:val="Caption"/>
        <w:spacing w:before="120"/>
      </w:pPr>
      <w:bookmarkStart w:id="792" w:name="_Toc413359630"/>
      <w:bookmarkStart w:id="793" w:name="_Toc3557097"/>
      <w:bookmarkStart w:id="794" w:name="_Toc34747348"/>
      <w:bookmarkStart w:id="795" w:name="_Toc76030541"/>
      <w:bookmarkStart w:id="796" w:name="_Toc94530827"/>
      <w:bookmarkStart w:id="797" w:name="_Toc99837077"/>
      <w:r>
        <w:t xml:space="preserve">Figure </w:t>
      </w:r>
      <w:r>
        <w:fldChar w:fldCharType="begin"/>
      </w:r>
      <w:r>
        <w:instrText xml:space="preserve"> SEQ Figure \* ARABIC </w:instrText>
      </w:r>
      <w:r>
        <w:fldChar w:fldCharType="separate"/>
      </w:r>
      <w:r w:rsidR="00490283">
        <w:rPr>
          <w:noProof/>
        </w:rPr>
        <w:t>18</w:t>
      </w:r>
      <w:r>
        <w:fldChar w:fldCharType="end"/>
      </w:r>
      <w:r>
        <w:t>: Bolts and Screws</w:t>
      </w:r>
      <w:bookmarkEnd w:id="792"/>
      <w:bookmarkEnd w:id="793"/>
      <w:bookmarkEnd w:id="794"/>
      <w:bookmarkEnd w:id="795"/>
      <w:bookmarkEnd w:id="796"/>
      <w:bookmarkEnd w:id="79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48BFFFE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69134820"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0"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proofErr w:type="gramStart"/>
      <w:r>
        <w:rPr>
          <w:i/>
          <w:sz w:val="18"/>
        </w:rPr>
        <w:t>"</w:t>
      </w:r>
      <w:r w:rsidRPr="00E15A9B">
        <w:rPr>
          <w:i/>
          <w:sz w:val="18"/>
        </w:rPr>
        <w:t xml:space="preserve"> </w:t>
      </w:r>
      <w:proofErr w:type="gramEnd"/>
      <w:r w:rsidR="00F34880">
        <w:fldChar w:fldCharType="begin"/>
      </w:r>
      <w:r w:rsidR="00F34880">
        <w:instrText xml:space="preserve"> HYPERLINK "http://en.wikipedia.org/wiki/en:Creative_Commons" \o "w:en:Creative Commons" </w:instrText>
      </w:r>
      <w:r w:rsidR="00F34880">
        <w:fldChar w:fldCharType="separate"/>
      </w:r>
      <w:r w:rsidRPr="00986544">
        <w:rPr>
          <w:rStyle w:val="Hyperlink"/>
          <w:i/>
          <w:sz w:val="18"/>
        </w:rPr>
        <w:t>Creative Commons</w:t>
      </w:r>
      <w:r w:rsidR="00F34880">
        <w:rPr>
          <w:rStyle w:val="Hyperlink"/>
          <w:i/>
          <w:sz w:val="18"/>
        </w:rPr>
        <w:fldChar w:fldCharType="end"/>
      </w:r>
      <w:r w:rsidRPr="00E15A9B">
        <w:rPr>
          <w:i/>
          <w:sz w:val="18"/>
        </w:rPr>
        <w:t xml:space="preserve"> </w:t>
      </w:r>
      <w:hyperlink r:id="rId71" w:history="1">
        <w:r w:rsidRPr="00986544">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2CFCE81" w:rsidR="00FC68DB" w:rsidRDefault="00FC68DB" w:rsidP="00B202D2">
      <w:pPr>
        <w:pStyle w:val="Caption"/>
        <w:rPr>
          <w:highlight w:val="cyan"/>
        </w:rPr>
      </w:pPr>
      <w:bookmarkStart w:id="798" w:name="_Ref401160020"/>
      <w:bookmarkStart w:id="799" w:name="_Toc413359631"/>
      <w:bookmarkStart w:id="800" w:name="_Toc3557098"/>
      <w:bookmarkStart w:id="801" w:name="_Toc34747349"/>
      <w:bookmarkStart w:id="802" w:name="_Toc76030542"/>
      <w:bookmarkStart w:id="803" w:name="_Toc94530828"/>
      <w:bookmarkStart w:id="804" w:name="_Toc99837078"/>
      <w:r>
        <w:t xml:space="preserve">Figure </w:t>
      </w:r>
      <w:r>
        <w:fldChar w:fldCharType="begin"/>
      </w:r>
      <w:r>
        <w:instrText xml:space="preserve"> SEQ Figure \* ARABIC </w:instrText>
      </w:r>
      <w:r>
        <w:fldChar w:fldCharType="separate"/>
      </w:r>
      <w:r w:rsidR="00490283">
        <w:rPr>
          <w:noProof/>
        </w:rPr>
        <w:t>19</w:t>
      </w:r>
      <w:r>
        <w:fldChar w:fldCharType="end"/>
      </w:r>
      <w:bookmarkEnd w:id="798"/>
      <w:r>
        <w:t>: Different Screw Forms</w:t>
      </w:r>
      <w:bookmarkEnd w:id="799"/>
      <w:bookmarkEnd w:id="800"/>
      <w:bookmarkEnd w:id="801"/>
      <w:bookmarkEnd w:id="802"/>
      <w:bookmarkEnd w:id="803"/>
      <w:bookmarkEnd w:id="804"/>
    </w:p>
    <w:p w14:paraId="02BB6CC0" w14:textId="77777777" w:rsidR="00FC68DB" w:rsidRDefault="00FC68DB" w:rsidP="00B202D2">
      <w:pPr>
        <w:keepNext/>
        <w:jc w:val="center"/>
      </w:pPr>
      <w:r>
        <w:rPr>
          <w:noProof/>
          <w:lang w:val="en-US"/>
        </w:rPr>
        <w:lastRenderedPageBreak/>
        <w:drawing>
          <wp:inline distT="0" distB="0" distL="0" distR="0" wp14:anchorId="745E089F" wp14:editId="723235DA">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31703306" w:rsidR="00FC68DB" w:rsidRPr="001948D2" w:rsidRDefault="00FC68DB" w:rsidP="00B202D2">
      <w:pPr>
        <w:pStyle w:val="Caption"/>
        <w:rPr>
          <w:noProof/>
          <w:lang w:eastAsia="en-GB"/>
        </w:rPr>
      </w:pPr>
      <w:bookmarkStart w:id="805" w:name="_Ref401160136"/>
      <w:bookmarkStart w:id="806" w:name="_Toc413359632"/>
      <w:bookmarkStart w:id="807" w:name="_Ref428364733"/>
      <w:bookmarkStart w:id="808" w:name="_Ref428531136"/>
      <w:bookmarkStart w:id="809" w:name="_Toc3557099"/>
      <w:bookmarkStart w:id="810" w:name="_Toc34747350"/>
      <w:bookmarkStart w:id="811" w:name="_Toc76030543"/>
      <w:bookmarkStart w:id="812" w:name="_Toc94530829"/>
      <w:bookmarkStart w:id="813" w:name="_Toc99837079"/>
      <w:r>
        <w:t xml:space="preserve">Figure </w:t>
      </w:r>
      <w:r>
        <w:fldChar w:fldCharType="begin"/>
      </w:r>
      <w:r>
        <w:instrText xml:space="preserve"> SEQ Figure \* ARABIC </w:instrText>
      </w:r>
      <w:r>
        <w:fldChar w:fldCharType="separate"/>
      </w:r>
      <w:r w:rsidR="00490283">
        <w:rPr>
          <w:noProof/>
        </w:rPr>
        <w:t>20</w:t>
      </w:r>
      <w:r>
        <w:fldChar w:fldCharType="end"/>
      </w:r>
      <w:bookmarkEnd w:id="805"/>
      <w:r>
        <w:t xml:space="preserve">: </w:t>
      </w:r>
      <w:r w:rsidRPr="001B293E">
        <w:t xml:space="preserve">Definition of </w:t>
      </w:r>
      <w:r>
        <w:t>L</w:t>
      </w:r>
      <w:r w:rsidRPr="001B293E">
        <w:t xml:space="preserve">ength and </w:t>
      </w:r>
      <w:r>
        <w:t>H</w:t>
      </w:r>
      <w:r w:rsidRPr="001B293E">
        <w:t xml:space="preserve">ead </w:t>
      </w:r>
      <w:r>
        <w:t>S</w:t>
      </w:r>
      <w:r w:rsidRPr="001B293E">
        <w:t>izes</w:t>
      </w:r>
      <w:bookmarkEnd w:id="806"/>
      <w:bookmarkEnd w:id="807"/>
      <w:bookmarkEnd w:id="808"/>
      <w:bookmarkEnd w:id="809"/>
      <w:bookmarkEnd w:id="810"/>
      <w:bookmarkEnd w:id="811"/>
      <w:bookmarkEnd w:id="812"/>
      <w:bookmarkEnd w:id="81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B48EC6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86242E6" w:rsidR="00FC68DB" w:rsidRPr="00A03317" w:rsidRDefault="00FC68DB" w:rsidP="00B202D2">
      <w:pPr>
        <w:keepNext/>
        <w:jc w:val="center"/>
        <w:rPr>
          <w:i/>
          <w:sz w:val="18"/>
          <w:szCs w:val="18"/>
        </w:rPr>
      </w:pPr>
      <w:r w:rsidRPr="00A03317">
        <w:rPr>
          <w:i/>
          <w:sz w:val="18"/>
          <w:szCs w:val="18"/>
        </w:rPr>
        <w:t xml:space="preserve">Source of image: </w:t>
      </w:r>
      <w:hyperlink r:id="rId74" w:history="1">
        <w:r w:rsidRPr="00986544">
          <w:rPr>
            <w:rStyle w:val="Hyperlink"/>
            <w:i/>
            <w:sz w:val="18"/>
            <w:szCs w:val="18"/>
          </w:rPr>
          <w:t>http://upload.wikimedia.org/wikipedia/commons/0/00/Lead_and_pitch.png</w:t>
        </w:r>
      </w:hyperlink>
      <w:r w:rsidRPr="00A03317">
        <w:rPr>
          <w:i/>
          <w:sz w:val="18"/>
          <w:szCs w:val="18"/>
        </w:rPr>
        <w:t>.</w:t>
      </w:r>
    </w:p>
    <w:p w14:paraId="679F589D" w14:textId="21B5077D" w:rsidR="00FC68DB" w:rsidRPr="00F81409" w:rsidRDefault="00FC68DB" w:rsidP="00B202D2">
      <w:pPr>
        <w:pStyle w:val="Caption"/>
      </w:pPr>
      <w:bookmarkStart w:id="814" w:name="_Ref413315993"/>
      <w:bookmarkStart w:id="815" w:name="_Toc413359633"/>
      <w:bookmarkStart w:id="816" w:name="_Toc3557100"/>
      <w:bookmarkStart w:id="817" w:name="_Toc34747351"/>
      <w:bookmarkStart w:id="818" w:name="_Toc76030544"/>
      <w:bookmarkStart w:id="819" w:name="_Toc94530830"/>
      <w:bookmarkStart w:id="820" w:name="_Toc99837080"/>
      <w:r w:rsidRPr="00F81409">
        <w:t xml:space="preserve">Figure </w:t>
      </w:r>
      <w:r>
        <w:fldChar w:fldCharType="begin"/>
      </w:r>
      <w:r>
        <w:instrText xml:space="preserve"> SEQ Figure \* ARABIC </w:instrText>
      </w:r>
      <w:r>
        <w:fldChar w:fldCharType="separate"/>
      </w:r>
      <w:r w:rsidR="00490283">
        <w:rPr>
          <w:noProof/>
        </w:rPr>
        <w:t>21</w:t>
      </w:r>
      <w:r>
        <w:fldChar w:fldCharType="end"/>
      </w:r>
      <w:bookmarkEnd w:id="814"/>
      <w:r w:rsidRPr="00F81409">
        <w:t>: Definition of lead</w:t>
      </w:r>
      <w:r>
        <w:t>,</w:t>
      </w:r>
      <w:r w:rsidRPr="00F81409">
        <w:t xml:space="preserve"> pitch and</w:t>
      </w:r>
      <w:r>
        <w:t xml:space="preserve"> starts</w:t>
      </w:r>
      <w:r w:rsidRPr="00F81409">
        <w:t xml:space="preserve"> of a thread.</w:t>
      </w:r>
      <w:bookmarkEnd w:id="815"/>
      <w:bookmarkEnd w:id="816"/>
      <w:bookmarkEnd w:id="817"/>
      <w:bookmarkEnd w:id="818"/>
      <w:bookmarkEnd w:id="819"/>
      <w:bookmarkEnd w:id="820"/>
      <w:r w:rsidRPr="00F81409">
        <w:t xml:space="preserve"> </w:t>
      </w:r>
    </w:p>
    <w:p w14:paraId="67175DE4" w14:textId="77777777" w:rsidR="00FC68DB" w:rsidRPr="00942FED" w:rsidRDefault="00FC68DB" w:rsidP="00B202D2">
      <w:pPr>
        <w:pStyle w:val="Heading3"/>
      </w:pPr>
      <w:bookmarkStart w:id="821" w:name="_Toc428279395"/>
      <w:bookmarkStart w:id="822" w:name="_Toc428456133"/>
      <w:bookmarkStart w:id="823" w:name="_Toc428537096"/>
      <w:bookmarkStart w:id="824" w:name="_Toc428969415"/>
      <w:bookmarkStart w:id="825" w:name="_Toc429052806"/>
      <w:bookmarkStart w:id="826" w:name="_Toc3556984"/>
      <w:bookmarkStart w:id="827" w:name="_Ref3566661"/>
      <w:bookmarkStart w:id="828" w:name="_Ref4272362"/>
      <w:bookmarkStart w:id="829" w:name="_Toc34747234"/>
      <w:bookmarkStart w:id="830" w:name="_Toc77102050"/>
      <w:bookmarkStart w:id="831" w:name="_Toc99837008"/>
      <w:bookmarkEnd w:id="821"/>
      <w:bookmarkEnd w:id="822"/>
      <w:bookmarkEnd w:id="823"/>
      <w:bookmarkEnd w:id="824"/>
      <w:bookmarkEnd w:id="825"/>
      <w:r w:rsidRPr="00A947CD">
        <w:t>Contacts and Friction</w:t>
      </w:r>
      <w:bookmarkEnd w:id="826"/>
      <w:bookmarkEnd w:id="827"/>
      <w:bookmarkEnd w:id="828"/>
      <w:bookmarkEnd w:id="829"/>
      <w:bookmarkEnd w:id="830"/>
      <w:bookmarkEnd w:id="831"/>
    </w:p>
    <w:p w14:paraId="0679F263" w14:textId="77777777" w:rsidR="00FC68DB" w:rsidRDefault="00FC68DB" w:rsidP="00100517">
      <w:pPr>
        <w:autoSpaceDE w:val="0"/>
        <w:autoSpaceDN w:val="0"/>
        <w:adjustRightInd w:val="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100517">
      <w:pPr>
        <w:autoSpaceDE w:val="0"/>
        <w:autoSpaceDN w:val="0"/>
        <w:adjustRightInd w:val="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00517">
      <w:pPr>
        <w:pStyle w:val="ListParagraph"/>
        <w:keepNext/>
        <w:numPr>
          <w:ilvl w:val="0"/>
          <w:numId w:val="30"/>
        </w:numPr>
        <w:tabs>
          <w:tab w:val="clear" w:pos="403"/>
        </w:tabs>
        <w:autoSpaceDE w:val="0"/>
        <w:autoSpaceDN w:val="0"/>
        <w:adjustRightInd w:val="0"/>
        <w:spacing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00517">
      <w:pPr>
        <w:pStyle w:val="ListParagraph"/>
        <w:numPr>
          <w:ilvl w:val="0"/>
          <w:numId w:val="30"/>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100517">
      <w:pPr>
        <w:keepNext/>
        <w:autoSpaceDE w:val="0"/>
        <w:autoSpaceDN w:val="0"/>
        <w:adjustRightInd w:val="0"/>
        <w:rPr>
          <w:rFonts w:cs="Calibri"/>
          <w:lang w:eastAsia="en-GB"/>
        </w:rPr>
      </w:pPr>
      <w:r>
        <w:rPr>
          <w:rFonts w:cs="Calibri"/>
          <w:lang w:eastAsia="en-GB"/>
        </w:rPr>
        <w:t>Consequently, χMCF assigns friction attributes to</w:t>
      </w:r>
    </w:p>
    <w:p w14:paraId="3DDDC3F6" w14:textId="77777777" w:rsidR="00FC68DB" w:rsidRPr="00147227" w:rsidRDefault="00FC68DB" w:rsidP="00100517">
      <w:pPr>
        <w:pStyle w:val="ListParagraph"/>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00517">
      <w:pPr>
        <w:pStyle w:val="ListParagraph"/>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lastRenderedPageBreak/>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00517">
      <w:pPr>
        <w:pStyle w:val="ListParagraph"/>
        <w:numPr>
          <w:ilvl w:val="0"/>
          <w:numId w:val="31"/>
        </w:numPr>
        <w:tabs>
          <w:tab w:val="clear" w:pos="403"/>
        </w:tabs>
        <w:autoSpaceDE w:val="0"/>
        <w:autoSpaceDN w:val="0"/>
        <w:adjustRightInd w:val="0"/>
        <w:spacing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00517">
      <w:pPr>
        <w:pStyle w:val="ListParagraph"/>
        <w:numPr>
          <w:ilvl w:val="0"/>
          <w:numId w:val="31"/>
        </w:numPr>
        <w:tabs>
          <w:tab w:val="clear" w:pos="403"/>
        </w:tabs>
        <w:autoSpaceDE w:val="0"/>
        <w:autoSpaceDN w:val="0"/>
        <w:adjustRightInd w:val="0"/>
        <w:spacing w:line="240" w:lineRule="auto"/>
        <w:contextualSpacing w:val="0"/>
        <w:rPr>
          <w:rFonts w:cs="Calibri"/>
          <w:lang w:val="en-US" w:eastAsia="en-GB"/>
        </w:rPr>
      </w:pPr>
      <w:bookmarkStart w:id="832" w:name="_Ref3566632"/>
      <w:proofErr w:type="gramStart"/>
      <w:r>
        <w:rPr>
          <w:rFonts w:cs="Calibri"/>
          <w:lang w:val="en-US" w:eastAsia="en-GB"/>
        </w:rPr>
        <w:t>the</w:t>
      </w:r>
      <w:proofErr w:type="gramEnd"/>
      <w:r>
        <w:rPr>
          <w:rFonts w:cs="Calibri"/>
          <w:lang w:val="en-US" w:eastAsia="en-GB"/>
        </w:rPr>
        <w:t xml:space="preserve"> thread</w:t>
      </w:r>
      <w:r w:rsidRPr="00147227">
        <w:rPr>
          <w:rFonts w:cs="Calibri"/>
          <w:lang w:val="en-US" w:eastAsia="en-GB"/>
        </w:rPr>
        <w:t>.</w:t>
      </w:r>
      <w:bookmarkEnd w:id="832"/>
    </w:p>
    <w:p w14:paraId="539DEBAB" w14:textId="77777777" w:rsidR="00FC68DB" w:rsidRDefault="00FC68DB" w:rsidP="00100517">
      <w:pPr>
        <w:autoSpaceDE w:val="0"/>
        <w:autoSpaceDN w:val="0"/>
        <w:adjustRightInd w:val="0"/>
        <w:rPr>
          <w:rFonts w:cs="Calibri"/>
          <w:lang w:eastAsia="en-GB"/>
        </w:rPr>
      </w:pPr>
      <w:proofErr w:type="gramStart"/>
      <w:r>
        <w:rPr>
          <w:rFonts w:cs="Calibri"/>
          <w:lang w:eastAsia="en-GB"/>
        </w:rPr>
        <w:t>For heads (as a constituent part of a screw or bolt), nuts and washers, there are specific XML elements in χMCF.</w:t>
      </w:r>
      <w:proofErr w:type="gramEnd"/>
      <w:r>
        <w:rPr>
          <w:rFonts w:cs="Calibri"/>
          <w:lang w:eastAsia="en-GB"/>
        </w:rPr>
        <w:t xml:space="preserve"> Corresponding friction attributes are located, there.</w:t>
      </w:r>
    </w:p>
    <w:p w14:paraId="6C66CE9E" w14:textId="06AC9F65" w:rsidR="00FC68DB" w:rsidRDefault="00FC68DB" w:rsidP="00100517">
      <w:pPr>
        <w:autoSpaceDE w:val="0"/>
        <w:autoSpaceDN w:val="0"/>
        <w:adjustRightInd w:val="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90283">
        <w:t>Contacts and F</w:t>
      </w:r>
      <w:r w:rsidR="00490283"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90283">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90283">
        <w:t>Local Contact</w:t>
      </w:r>
      <w:r w:rsidR="00490283" w:rsidRPr="0030552A">
        <w:t xml:space="preserve"> </w:t>
      </w:r>
      <w:r w:rsidR="00490283">
        <w:t>Properties</w:t>
      </w:r>
      <w:r>
        <w:rPr>
          <w:rFonts w:cs="Calibri"/>
          <w:lang w:eastAsia="en-GB"/>
        </w:rPr>
        <w:fldChar w:fldCharType="end"/>
      </w:r>
      <w:r>
        <w:rPr>
          <w:rFonts w:cs="Calibri"/>
          <w:lang w:eastAsia="en-GB"/>
        </w:rPr>
        <w:t>).</w:t>
      </w:r>
    </w:p>
    <w:p w14:paraId="3F1178E3" w14:textId="259498F1" w:rsidR="00FC68DB" w:rsidRDefault="00FC68DB" w:rsidP="00100517">
      <w:pPr>
        <w:autoSpaceDE w:val="0"/>
        <w:autoSpaceDN w:val="0"/>
        <w:adjustRightInd w:val="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90283">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90283">
        <w:t xml:space="preserve">Definition </w:t>
      </w:r>
      <w:r w:rsidR="00490283" w:rsidRPr="00287A00">
        <w:rPr>
          <w:szCs w:val="30"/>
        </w:rPr>
        <w:t xml:space="preserve">of </w:t>
      </w:r>
      <w:r w:rsidR="00490283">
        <w:rPr>
          <w:szCs w:val="30"/>
        </w:rPr>
        <w:t>e</w:t>
      </w:r>
      <w:r w:rsidR="00490283" w:rsidRPr="00287A00">
        <w:rPr>
          <w:szCs w:val="30"/>
        </w:rPr>
        <w:t xml:space="preserve">lement </w:t>
      </w:r>
      <w:r w:rsidR="00490283" w:rsidRPr="00287A00">
        <w:rPr>
          <w:rFonts w:ascii="Courier New" w:hAnsi="Courier New" w:cs="Courier New"/>
          <w:i/>
          <w:szCs w:val="30"/>
        </w:rPr>
        <w:t>&lt;threaded_connection</w:t>
      </w:r>
      <w:r w:rsidR="00490283">
        <w:rPr>
          <w:rFonts w:ascii="Courier New" w:hAnsi="Courier New" w:cs="Courier New"/>
          <w:i/>
          <w:szCs w:val="30"/>
        </w:rPr>
        <w:t>/</w:t>
      </w:r>
      <w:r w:rsidR="00490283"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w:t>
      </w:r>
      <w:proofErr w:type="gramStart"/>
      <w:r>
        <w:t>bolt</w:t>
      </w:r>
      <w:proofErr w:type="gramEnd"/>
      <w:r>
        <w: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w:t>
      </w:r>
      <w:proofErr w:type="gramStart"/>
      <w:r w:rsidRPr="00C86B06">
        <w:rPr>
          <w:b/>
          <w:color w:val="0070C0"/>
        </w:rPr>
        <w:t>contact</w:t>
      </w:r>
      <w:proofErr w:type="gramEnd"/>
      <w:r w:rsidRPr="00C86B06">
        <w:rPr>
          <w:b/>
          <w:color w:val="0070C0"/>
        </w:rPr>
        <w: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w:t>
      </w:r>
      <w:proofErr w:type="gramStart"/>
      <w:r>
        <w:t>bolt</w:t>
      </w:r>
      <w:proofErr w:type="gramEnd"/>
      <w:r>
        <w: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gramStart"/>
      <w:r w:rsidRPr="00C86B06">
        <w:rPr>
          <w:b/>
          <w:color w:val="0070C0"/>
        </w:rPr>
        <w:t>contact</w:t>
      </w:r>
      <w:proofErr w:type="gramEnd"/>
      <w:r w:rsidRPr="00C86B06">
        <w:rPr>
          <w:b/>
          <w:color w:val="0070C0"/>
        </w:rPr>
        <w: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Heading3"/>
        <w:rPr>
          <w:szCs w:val="30"/>
        </w:rPr>
      </w:pPr>
      <w:bookmarkStart w:id="833" w:name="_Toc428279398"/>
      <w:bookmarkStart w:id="834" w:name="_Toc428456136"/>
      <w:bookmarkStart w:id="835" w:name="_Toc428537099"/>
      <w:bookmarkStart w:id="836" w:name="_Toc428969418"/>
      <w:bookmarkStart w:id="837" w:name="_Toc429052809"/>
      <w:bookmarkStart w:id="838" w:name="_Toc428279400"/>
      <w:bookmarkStart w:id="839" w:name="_Toc428456138"/>
      <w:bookmarkStart w:id="840" w:name="_Toc428537101"/>
      <w:bookmarkStart w:id="841" w:name="_Toc428969420"/>
      <w:bookmarkStart w:id="842" w:name="_Toc429052811"/>
      <w:bookmarkStart w:id="843" w:name="_Toc428279401"/>
      <w:bookmarkStart w:id="844" w:name="_Toc428456139"/>
      <w:bookmarkStart w:id="845" w:name="_Toc428537102"/>
      <w:bookmarkStart w:id="846" w:name="_Toc428969421"/>
      <w:bookmarkStart w:id="847" w:name="_Toc429052812"/>
      <w:bookmarkStart w:id="848" w:name="_Toc428279402"/>
      <w:bookmarkStart w:id="849" w:name="_Toc428456140"/>
      <w:bookmarkStart w:id="850" w:name="_Toc428537103"/>
      <w:bookmarkStart w:id="851" w:name="_Toc428969422"/>
      <w:bookmarkStart w:id="852" w:name="_Toc429052813"/>
      <w:bookmarkStart w:id="853" w:name="_Toc428279403"/>
      <w:bookmarkStart w:id="854" w:name="_Toc428456141"/>
      <w:bookmarkStart w:id="855" w:name="_Toc428537104"/>
      <w:bookmarkStart w:id="856" w:name="_Toc428969423"/>
      <w:bookmarkStart w:id="857" w:name="_Toc429052814"/>
      <w:bookmarkStart w:id="858" w:name="_Toc428279404"/>
      <w:bookmarkStart w:id="859" w:name="_Toc428456142"/>
      <w:bookmarkStart w:id="860" w:name="_Toc428537105"/>
      <w:bookmarkStart w:id="861" w:name="_Toc428969424"/>
      <w:bookmarkStart w:id="862" w:name="_Toc429052815"/>
      <w:bookmarkStart w:id="863" w:name="_Toc428279405"/>
      <w:bookmarkStart w:id="864" w:name="_Toc428456143"/>
      <w:bookmarkStart w:id="865" w:name="_Toc428537106"/>
      <w:bookmarkStart w:id="866" w:name="_Toc428969425"/>
      <w:bookmarkStart w:id="867" w:name="_Toc429052816"/>
      <w:bookmarkStart w:id="868" w:name="_Toc428279406"/>
      <w:bookmarkStart w:id="869" w:name="_Toc428456144"/>
      <w:bookmarkStart w:id="870" w:name="_Toc428537107"/>
      <w:bookmarkStart w:id="871" w:name="_Toc428969426"/>
      <w:bookmarkStart w:id="872" w:name="_Toc429052817"/>
      <w:bookmarkStart w:id="873" w:name="_Toc428279408"/>
      <w:bookmarkStart w:id="874" w:name="_Toc428456146"/>
      <w:bookmarkStart w:id="875" w:name="_Toc428537109"/>
      <w:bookmarkStart w:id="876" w:name="_Toc428969428"/>
      <w:bookmarkStart w:id="877" w:name="_Toc429052819"/>
      <w:bookmarkStart w:id="878" w:name="_Toc428279409"/>
      <w:bookmarkStart w:id="879" w:name="_Toc428456147"/>
      <w:bookmarkStart w:id="880" w:name="_Toc428537110"/>
      <w:bookmarkStart w:id="881" w:name="_Toc428969429"/>
      <w:bookmarkStart w:id="882" w:name="_Toc429052820"/>
      <w:bookmarkStart w:id="883" w:name="_Toc428279410"/>
      <w:bookmarkStart w:id="884" w:name="_Toc428456148"/>
      <w:bookmarkStart w:id="885" w:name="_Toc428537111"/>
      <w:bookmarkStart w:id="886" w:name="_Toc428969430"/>
      <w:bookmarkStart w:id="887" w:name="_Toc429052821"/>
      <w:bookmarkStart w:id="888" w:name="_Toc428279411"/>
      <w:bookmarkStart w:id="889" w:name="_Toc428456149"/>
      <w:bookmarkStart w:id="890" w:name="_Toc428537112"/>
      <w:bookmarkStart w:id="891" w:name="_Toc428969431"/>
      <w:bookmarkStart w:id="892" w:name="_Toc429052822"/>
      <w:bookmarkStart w:id="893" w:name="_Toc428279413"/>
      <w:bookmarkStart w:id="894" w:name="_Toc428456151"/>
      <w:bookmarkStart w:id="895" w:name="_Toc428537114"/>
      <w:bookmarkStart w:id="896" w:name="_Toc428969433"/>
      <w:bookmarkStart w:id="897" w:name="_Toc429052824"/>
      <w:bookmarkStart w:id="898" w:name="_Toc428279414"/>
      <w:bookmarkStart w:id="899" w:name="_Toc428456152"/>
      <w:bookmarkStart w:id="900" w:name="_Toc428537115"/>
      <w:bookmarkStart w:id="901" w:name="_Toc428969434"/>
      <w:bookmarkStart w:id="902" w:name="_Toc429052825"/>
      <w:bookmarkStart w:id="903" w:name="_Toc428279416"/>
      <w:bookmarkStart w:id="904" w:name="_Toc428456154"/>
      <w:bookmarkStart w:id="905" w:name="_Toc428537117"/>
      <w:bookmarkStart w:id="906" w:name="_Toc428969436"/>
      <w:bookmarkStart w:id="907" w:name="_Toc429052827"/>
      <w:bookmarkStart w:id="908" w:name="_Toc428279417"/>
      <w:bookmarkStart w:id="909" w:name="_Toc428456155"/>
      <w:bookmarkStart w:id="910" w:name="_Toc428537118"/>
      <w:bookmarkStart w:id="911" w:name="_Toc428969437"/>
      <w:bookmarkStart w:id="912" w:name="_Toc429052828"/>
      <w:bookmarkStart w:id="913" w:name="_Toc428279419"/>
      <w:bookmarkStart w:id="914" w:name="_Toc428456157"/>
      <w:bookmarkStart w:id="915" w:name="_Toc428537120"/>
      <w:bookmarkStart w:id="916" w:name="_Toc428969439"/>
      <w:bookmarkStart w:id="917" w:name="_Toc429052830"/>
      <w:bookmarkStart w:id="918" w:name="_Toc428279421"/>
      <w:bookmarkStart w:id="919" w:name="_Toc428456159"/>
      <w:bookmarkStart w:id="920" w:name="_Toc428537122"/>
      <w:bookmarkStart w:id="921" w:name="_Toc428969441"/>
      <w:bookmarkStart w:id="922" w:name="_Toc429052832"/>
      <w:bookmarkStart w:id="923" w:name="_Toc428279422"/>
      <w:bookmarkStart w:id="924" w:name="_Toc428456160"/>
      <w:bookmarkStart w:id="925" w:name="_Toc428537123"/>
      <w:bookmarkStart w:id="926" w:name="_Toc428969442"/>
      <w:bookmarkStart w:id="927" w:name="_Toc429052833"/>
      <w:bookmarkStart w:id="928" w:name="_Toc428279423"/>
      <w:bookmarkStart w:id="929" w:name="_Toc428456161"/>
      <w:bookmarkStart w:id="930" w:name="_Toc428537124"/>
      <w:bookmarkStart w:id="931" w:name="_Toc428969443"/>
      <w:bookmarkStart w:id="932" w:name="_Toc429052834"/>
      <w:bookmarkStart w:id="933" w:name="_Toc428279424"/>
      <w:bookmarkStart w:id="934" w:name="_Toc428456162"/>
      <w:bookmarkStart w:id="935" w:name="_Toc428537125"/>
      <w:bookmarkStart w:id="936" w:name="_Toc428969444"/>
      <w:bookmarkStart w:id="937" w:name="_Toc429052835"/>
      <w:bookmarkStart w:id="938" w:name="_Toc428279426"/>
      <w:bookmarkStart w:id="939" w:name="_Toc428456164"/>
      <w:bookmarkStart w:id="940" w:name="_Toc428537127"/>
      <w:bookmarkStart w:id="941" w:name="_Toc428969446"/>
      <w:bookmarkStart w:id="942" w:name="_Toc429052837"/>
      <w:bookmarkStart w:id="943" w:name="_Toc428279427"/>
      <w:bookmarkStart w:id="944" w:name="_Toc428456165"/>
      <w:bookmarkStart w:id="945" w:name="_Toc428537128"/>
      <w:bookmarkStart w:id="946" w:name="_Toc428969447"/>
      <w:bookmarkStart w:id="947" w:name="_Toc429052838"/>
      <w:bookmarkStart w:id="948" w:name="_Toc428279431"/>
      <w:bookmarkStart w:id="949" w:name="_Toc428456169"/>
      <w:bookmarkStart w:id="950" w:name="_Toc428537132"/>
      <w:bookmarkStart w:id="951" w:name="_Toc428969451"/>
      <w:bookmarkStart w:id="952" w:name="_Toc429052842"/>
      <w:bookmarkStart w:id="953" w:name="_Toc428279432"/>
      <w:bookmarkStart w:id="954" w:name="_Toc428456170"/>
      <w:bookmarkStart w:id="955" w:name="_Toc428537133"/>
      <w:bookmarkStart w:id="956" w:name="_Toc428969452"/>
      <w:bookmarkStart w:id="957" w:name="_Toc429052843"/>
      <w:bookmarkStart w:id="958" w:name="_Toc428279434"/>
      <w:bookmarkStart w:id="959" w:name="_Toc428456172"/>
      <w:bookmarkStart w:id="960" w:name="_Toc428537135"/>
      <w:bookmarkStart w:id="961" w:name="_Toc428969454"/>
      <w:bookmarkStart w:id="962" w:name="_Toc429052845"/>
      <w:bookmarkStart w:id="963" w:name="_Toc428279435"/>
      <w:bookmarkStart w:id="964" w:name="_Toc428456173"/>
      <w:bookmarkStart w:id="965" w:name="_Toc428537136"/>
      <w:bookmarkStart w:id="966" w:name="_Toc428969455"/>
      <w:bookmarkStart w:id="967" w:name="_Toc429052846"/>
      <w:bookmarkStart w:id="968" w:name="_Toc428279439"/>
      <w:bookmarkStart w:id="969" w:name="_Toc428456177"/>
      <w:bookmarkStart w:id="970" w:name="_Toc428537140"/>
      <w:bookmarkStart w:id="971" w:name="_Toc428969459"/>
      <w:bookmarkStart w:id="972" w:name="_Toc429052850"/>
      <w:bookmarkStart w:id="973" w:name="_Toc428279440"/>
      <w:bookmarkStart w:id="974" w:name="_Toc428456178"/>
      <w:bookmarkStart w:id="975" w:name="_Toc428537141"/>
      <w:bookmarkStart w:id="976" w:name="_Toc428969460"/>
      <w:bookmarkStart w:id="977" w:name="_Toc429052851"/>
      <w:bookmarkStart w:id="978" w:name="_Toc428279441"/>
      <w:bookmarkStart w:id="979" w:name="_Toc428456179"/>
      <w:bookmarkStart w:id="980" w:name="_Toc428537142"/>
      <w:bookmarkStart w:id="981" w:name="_Toc428969461"/>
      <w:bookmarkStart w:id="982" w:name="_Toc429052852"/>
      <w:bookmarkStart w:id="983" w:name="_Toc428279442"/>
      <w:bookmarkStart w:id="984" w:name="_Toc428456180"/>
      <w:bookmarkStart w:id="985" w:name="_Toc428537143"/>
      <w:bookmarkStart w:id="986" w:name="_Toc428969462"/>
      <w:bookmarkStart w:id="987" w:name="_Toc429052853"/>
      <w:bookmarkStart w:id="988" w:name="_Toc428279444"/>
      <w:bookmarkStart w:id="989" w:name="_Toc428456182"/>
      <w:bookmarkStart w:id="990" w:name="_Toc428537145"/>
      <w:bookmarkStart w:id="991" w:name="_Toc428969464"/>
      <w:bookmarkStart w:id="992" w:name="_Toc429052855"/>
      <w:bookmarkStart w:id="993" w:name="_Toc428279445"/>
      <w:bookmarkStart w:id="994" w:name="_Toc428456183"/>
      <w:bookmarkStart w:id="995" w:name="_Toc428537146"/>
      <w:bookmarkStart w:id="996" w:name="_Toc428969465"/>
      <w:bookmarkStart w:id="997" w:name="_Toc429052856"/>
      <w:bookmarkStart w:id="998" w:name="_Toc428279449"/>
      <w:bookmarkStart w:id="999" w:name="_Toc428456187"/>
      <w:bookmarkStart w:id="1000" w:name="_Toc428537150"/>
      <w:bookmarkStart w:id="1001" w:name="_Toc428969469"/>
      <w:bookmarkStart w:id="1002" w:name="_Toc429052860"/>
      <w:bookmarkStart w:id="1003" w:name="_Toc428279450"/>
      <w:bookmarkStart w:id="1004" w:name="_Toc428456188"/>
      <w:bookmarkStart w:id="1005" w:name="_Toc428537151"/>
      <w:bookmarkStart w:id="1006" w:name="_Toc428969470"/>
      <w:bookmarkStart w:id="1007" w:name="_Toc429052861"/>
      <w:bookmarkStart w:id="1008" w:name="_Toc428279452"/>
      <w:bookmarkStart w:id="1009" w:name="_Toc428456190"/>
      <w:bookmarkStart w:id="1010" w:name="_Toc428537153"/>
      <w:bookmarkStart w:id="1011" w:name="_Toc428969472"/>
      <w:bookmarkStart w:id="1012" w:name="_Toc429052863"/>
      <w:bookmarkStart w:id="1013" w:name="_Toc428279453"/>
      <w:bookmarkStart w:id="1014" w:name="_Toc428456191"/>
      <w:bookmarkStart w:id="1015" w:name="_Toc428537154"/>
      <w:bookmarkStart w:id="1016" w:name="_Toc428969473"/>
      <w:bookmarkStart w:id="1017" w:name="_Toc429052864"/>
      <w:bookmarkStart w:id="1018" w:name="_Toc428279457"/>
      <w:bookmarkStart w:id="1019" w:name="_Toc428456195"/>
      <w:bookmarkStart w:id="1020" w:name="_Toc428537158"/>
      <w:bookmarkStart w:id="1021" w:name="_Toc428969477"/>
      <w:bookmarkStart w:id="1022" w:name="_Toc429052868"/>
      <w:bookmarkStart w:id="1023" w:name="_Toc428279458"/>
      <w:bookmarkStart w:id="1024" w:name="_Toc428456196"/>
      <w:bookmarkStart w:id="1025" w:name="_Toc428537159"/>
      <w:bookmarkStart w:id="1026" w:name="_Toc428969478"/>
      <w:bookmarkStart w:id="1027" w:name="_Toc429052869"/>
      <w:bookmarkStart w:id="1028" w:name="_Toc428279459"/>
      <w:bookmarkStart w:id="1029" w:name="_Toc428456197"/>
      <w:bookmarkStart w:id="1030" w:name="_Toc428537160"/>
      <w:bookmarkStart w:id="1031" w:name="_Toc428969479"/>
      <w:bookmarkStart w:id="1032" w:name="_Toc429052870"/>
      <w:bookmarkStart w:id="1033" w:name="_Toc428279461"/>
      <w:bookmarkStart w:id="1034" w:name="_Toc428456199"/>
      <w:bookmarkStart w:id="1035" w:name="_Toc428537162"/>
      <w:bookmarkStart w:id="1036" w:name="_Toc428969481"/>
      <w:bookmarkStart w:id="1037" w:name="_Toc429052872"/>
      <w:bookmarkStart w:id="1038" w:name="_Toc428279462"/>
      <w:bookmarkStart w:id="1039" w:name="_Toc428456200"/>
      <w:bookmarkStart w:id="1040" w:name="_Toc428537163"/>
      <w:bookmarkStart w:id="1041" w:name="_Toc428969482"/>
      <w:bookmarkStart w:id="1042" w:name="_Toc429052873"/>
      <w:bookmarkStart w:id="1043" w:name="_Toc428279463"/>
      <w:bookmarkStart w:id="1044" w:name="_Toc428456201"/>
      <w:bookmarkStart w:id="1045" w:name="_Toc428537164"/>
      <w:bookmarkStart w:id="1046" w:name="_Toc428969483"/>
      <w:bookmarkStart w:id="1047" w:name="_Toc429052874"/>
      <w:bookmarkStart w:id="1048" w:name="_Toc428279464"/>
      <w:bookmarkStart w:id="1049" w:name="_Toc428456202"/>
      <w:bookmarkStart w:id="1050" w:name="_Toc428537165"/>
      <w:bookmarkStart w:id="1051" w:name="_Toc428969484"/>
      <w:bookmarkStart w:id="1052" w:name="_Toc429052875"/>
      <w:bookmarkStart w:id="1053" w:name="_Toc428279465"/>
      <w:bookmarkStart w:id="1054" w:name="_Toc428456203"/>
      <w:bookmarkStart w:id="1055" w:name="_Toc428537166"/>
      <w:bookmarkStart w:id="1056" w:name="_Toc428969485"/>
      <w:bookmarkStart w:id="1057" w:name="_Toc429052876"/>
      <w:bookmarkStart w:id="1058" w:name="_Toc428279467"/>
      <w:bookmarkStart w:id="1059" w:name="_Toc428456205"/>
      <w:bookmarkStart w:id="1060" w:name="_Toc428537168"/>
      <w:bookmarkStart w:id="1061" w:name="_Toc428969487"/>
      <w:bookmarkStart w:id="1062" w:name="_Toc429052878"/>
      <w:bookmarkStart w:id="1063" w:name="_Toc428279470"/>
      <w:bookmarkStart w:id="1064" w:name="_Toc428456208"/>
      <w:bookmarkStart w:id="1065" w:name="_Toc428537171"/>
      <w:bookmarkStart w:id="1066" w:name="_Toc428969490"/>
      <w:bookmarkStart w:id="1067" w:name="_Toc429052881"/>
      <w:bookmarkStart w:id="1068" w:name="_Toc428279471"/>
      <w:bookmarkStart w:id="1069" w:name="_Toc428456209"/>
      <w:bookmarkStart w:id="1070" w:name="_Toc428537172"/>
      <w:bookmarkStart w:id="1071" w:name="_Toc428969491"/>
      <w:bookmarkStart w:id="1072" w:name="_Toc429052882"/>
      <w:bookmarkStart w:id="1073" w:name="_Toc428279472"/>
      <w:bookmarkStart w:id="1074" w:name="_Toc428456210"/>
      <w:bookmarkStart w:id="1075" w:name="_Toc428537173"/>
      <w:bookmarkStart w:id="1076" w:name="_Toc428969492"/>
      <w:bookmarkStart w:id="1077" w:name="_Toc429052883"/>
      <w:bookmarkStart w:id="1078" w:name="_Toc428279473"/>
      <w:bookmarkStart w:id="1079" w:name="_Toc428456211"/>
      <w:bookmarkStart w:id="1080" w:name="_Toc428537174"/>
      <w:bookmarkStart w:id="1081" w:name="_Toc428969493"/>
      <w:bookmarkStart w:id="1082" w:name="_Toc429052884"/>
      <w:bookmarkStart w:id="1083" w:name="_Toc428279474"/>
      <w:bookmarkStart w:id="1084" w:name="_Toc428456212"/>
      <w:bookmarkStart w:id="1085" w:name="_Toc428537175"/>
      <w:bookmarkStart w:id="1086" w:name="_Toc428969494"/>
      <w:bookmarkStart w:id="1087" w:name="_Toc429052885"/>
      <w:bookmarkStart w:id="1088" w:name="_Toc428279475"/>
      <w:bookmarkStart w:id="1089" w:name="_Toc428456213"/>
      <w:bookmarkStart w:id="1090" w:name="_Toc428537176"/>
      <w:bookmarkStart w:id="1091" w:name="_Toc428969495"/>
      <w:bookmarkStart w:id="1092" w:name="_Toc429052886"/>
      <w:bookmarkStart w:id="1093" w:name="_Toc428279476"/>
      <w:bookmarkStart w:id="1094" w:name="_Toc428456214"/>
      <w:bookmarkStart w:id="1095" w:name="_Toc428537177"/>
      <w:bookmarkStart w:id="1096" w:name="_Toc428969496"/>
      <w:bookmarkStart w:id="1097" w:name="_Toc429052887"/>
      <w:bookmarkStart w:id="1098" w:name="_Toc428279481"/>
      <w:bookmarkStart w:id="1099" w:name="_Toc428456219"/>
      <w:bookmarkStart w:id="1100" w:name="_Toc428537182"/>
      <w:bookmarkStart w:id="1101" w:name="_Toc428969501"/>
      <w:bookmarkStart w:id="1102" w:name="_Toc429052892"/>
      <w:bookmarkStart w:id="1103" w:name="_Toc428279482"/>
      <w:bookmarkStart w:id="1104" w:name="_Toc428456220"/>
      <w:bookmarkStart w:id="1105" w:name="_Toc428537183"/>
      <w:bookmarkStart w:id="1106" w:name="_Toc428969502"/>
      <w:bookmarkStart w:id="1107" w:name="_Toc429052893"/>
      <w:bookmarkStart w:id="1108" w:name="_Toc428279490"/>
      <w:bookmarkStart w:id="1109" w:name="_Toc428456228"/>
      <w:bookmarkStart w:id="1110" w:name="_Toc428537191"/>
      <w:bookmarkStart w:id="1111" w:name="_Toc428969510"/>
      <w:bookmarkStart w:id="1112" w:name="_Toc429052901"/>
      <w:bookmarkStart w:id="1113" w:name="_Toc428279504"/>
      <w:bookmarkStart w:id="1114" w:name="_Toc428456242"/>
      <w:bookmarkStart w:id="1115" w:name="_Toc428537205"/>
      <w:bookmarkStart w:id="1116" w:name="_Toc428969524"/>
      <w:bookmarkStart w:id="1117" w:name="_Toc429052915"/>
      <w:bookmarkStart w:id="1118" w:name="_Toc428279508"/>
      <w:bookmarkStart w:id="1119" w:name="_Toc428456246"/>
      <w:bookmarkStart w:id="1120" w:name="_Toc428537209"/>
      <w:bookmarkStart w:id="1121" w:name="_Toc428969528"/>
      <w:bookmarkStart w:id="1122" w:name="_Toc429052919"/>
      <w:bookmarkStart w:id="1123" w:name="_Toc428279509"/>
      <w:bookmarkStart w:id="1124" w:name="_Toc428456247"/>
      <w:bookmarkStart w:id="1125" w:name="_Toc428537210"/>
      <w:bookmarkStart w:id="1126" w:name="_Toc428969529"/>
      <w:bookmarkStart w:id="1127" w:name="_Toc429052920"/>
      <w:bookmarkStart w:id="1128" w:name="_Toc428279510"/>
      <w:bookmarkStart w:id="1129" w:name="_Toc428456248"/>
      <w:bookmarkStart w:id="1130" w:name="_Toc428537211"/>
      <w:bookmarkStart w:id="1131" w:name="_Toc428969530"/>
      <w:bookmarkStart w:id="1132" w:name="_Toc429052921"/>
      <w:bookmarkStart w:id="1133" w:name="_Toc428279512"/>
      <w:bookmarkStart w:id="1134" w:name="_Toc428456250"/>
      <w:bookmarkStart w:id="1135" w:name="_Toc428537213"/>
      <w:bookmarkStart w:id="1136" w:name="_Toc428969532"/>
      <w:bookmarkStart w:id="1137" w:name="_Toc429052923"/>
      <w:bookmarkStart w:id="1138" w:name="_Toc428279516"/>
      <w:bookmarkStart w:id="1139" w:name="_Toc428456254"/>
      <w:bookmarkStart w:id="1140" w:name="_Toc428537217"/>
      <w:bookmarkStart w:id="1141" w:name="_Toc428969536"/>
      <w:bookmarkStart w:id="1142" w:name="_Toc429052927"/>
      <w:bookmarkStart w:id="1143" w:name="_Toc428279517"/>
      <w:bookmarkStart w:id="1144" w:name="_Toc428456255"/>
      <w:bookmarkStart w:id="1145" w:name="_Toc428537218"/>
      <w:bookmarkStart w:id="1146" w:name="_Toc428969537"/>
      <w:bookmarkStart w:id="1147" w:name="_Toc429052928"/>
      <w:bookmarkStart w:id="1148" w:name="_Toc428279521"/>
      <w:bookmarkStart w:id="1149" w:name="_Toc428456259"/>
      <w:bookmarkStart w:id="1150" w:name="_Toc428537222"/>
      <w:bookmarkStart w:id="1151" w:name="_Toc428969541"/>
      <w:bookmarkStart w:id="1152" w:name="_Toc429052932"/>
      <w:bookmarkStart w:id="1153" w:name="_Toc428279522"/>
      <w:bookmarkStart w:id="1154" w:name="_Toc428456260"/>
      <w:bookmarkStart w:id="1155" w:name="_Toc428537223"/>
      <w:bookmarkStart w:id="1156" w:name="_Toc428969542"/>
      <w:bookmarkStart w:id="1157" w:name="_Toc429052933"/>
      <w:bookmarkStart w:id="1158" w:name="_Toc428279523"/>
      <w:bookmarkStart w:id="1159" w:name="_Toc428456261"/>
      <w:bookmarkStart w:id="1160" w:name="_Toc428537224"/>
      <w:bookmarkStart w:id="1161" w:name="_Toc428969543"/>
      <w:bookmarkStart w:id="1162" w:name="_Toc429052934"/>
      <w:bookmarkStart w:id="1163" w:name="_Toc428279524"/>
      <w:bookmarkStart w:id="1164" w:name="_Toc428456262"/>
      <w:bookmarkStart w:id="1165" w:name="_Toc428537225"/>
      <w:bookmarkStart w:id="1166" w:name="_Toc428969544"/>
      <w:bookmarkStart w:id="1167" w:name="_Toc429052935"/>
      <w:bookmarkStart w:id="1168" w:name="_Toc428279525"/>
      <w:bookmarkStart w:id="1169" w:name="_Toc428456263"/>
      <w:bookmarkStart w:id="1170" w:name="_Toc428537226"/>
      <w:bookmarkStart w:id="1171" w:name="_Toc428969545"/>
      <w:bookmarkStart w:id="1172" w:name="_Toc429052936"/>
      <w:bookmarkStart w:id="1173" w:name="_Toc428279526"/>
      <w:bookmarkStart w:id="1174" w:name="_Toc428456264"/>
      <w:bookmarkStart w:id="1175" w:name="_Toc428537227"/>
      <w:bookmarkStart w:id="1176" w:name="_Toc428969546"/>
      <w:bookmarkStart w:id="1177" w:name="_Toc429052937"/>
      <w:bookmarkStart w:id="1178" w:name="_Toc413359593"/>
      <w:bookmarkStart w:id="1179" w:name="_Toc3556985"/>
      <w:bookmarkStart w:id="1180" w:name="_Ref27683404"/>
      <w:bookmarkStart w:id="1181" w:name="_Ref34740002"/>
      <w:bookmarkStart w:id="1182" w:name="_Ref34740021"/>
      <w:bookmarkStart w:id="1183" w:name="_Ref34652201"/>
      <w:bookmarkStart w:id="1184" w:name="_Ref34652251"/>
      <w:bookmarkStart w:id="1185" w:name="_Toc34747235"/>
      <w:bookmarkStart w:id="1186" w:name="_Toc77102051"/>
      <w:bookmarkStart w:id="1187" w:name="_Toc99837009"/>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178"/>
      <w:bookmarkEnd w:id="1179"/>
      <w:bookmarkEnd w:id="1180"/>
      <w:bookmarkEnd w:id="1181"/>
      <w:bookmarkEnd w:id="1182"/>
      <w:bookmarkEnd w:id="1183"/>
      <w:bookmarkEnd w:id="1184"/>
      <w:bookmarkEnd w:id="1185"/>
      <w:bookmarkEnd w:id="1186"/>
      <w:bookmarkEnd w:id="118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4E3911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50DC8F3B" w14:textId="7E930807" w:rsidR="00FC68DB" w:rsidRPr="00656253" w:rsidRDefault="00FC68DB" w:rsidP="00B202D2">
      <w:pPr>
        <w:pStyle w:val="Caption"/>
        <w:spacing w:before="120"/>
        <w:rPr>
          <w:b/>
          <w:i w:val="0"/>
          <w:kern w:val="22"/>
          <w:sz w:val="22"/>
        </w:rPr>
      </w:pPr>
      <w:bookmarkStart w:id="1188" w:name="_Toc3566457"/>
      <w:bookmarkStart w:id="1189" w:name="_Toc34747458"/>
      <w:bookmarkStart w:id="1190" w:name="_Toc77095908"/>
      <w:bookmarkStart w:id="1191" w:name="_Toc99837192"/>
      <w:r>
        <w:t xml:space="preserve">Table </w:t>
      </w:r>
      <w:r>
        <w:fldChar w:fldCharType="begin"/>
      </w:r>
      <w:r>
        <w:instrText xml:space="preserve"> SEQ Table \* ARABIC </w:instrText>
      </w:r>
      <w:r>
        <w:fldChar w:fldCharType="separate"/>
      </w:r>
      <w:r w:rsidR="00490283">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188"/>
      <w:bookmarkEnd w:id="1189"/>
      <w:bookmarkEnd w:id="1190"/>
      <w:bookmarkEnd w:id="1191"/>
    </w:p>
    <w:p w14:paraId="386FB0F0"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w:t>
      </w:r>
      <w:r>
        <w:rPr>
          <w:kern w:val="22"/>
        </w:rPr>
        <w:t>"</w:t>
      </w:r>
    </w:p>
    <w:p w14:paraId="2FE3AD3F" w14:textId="50F3D92A"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90283">
        <w:t>9.1.2</w:t>
      </w:r>
      <w:r>
        <w:fldChar w:fldCharType="end"/>
      </w:r>
      <w:r>
        <w:t xml:space="preserve">  </w:t>
      </w:r>
      <w:r>
        <w:fldChar w:fldCharType="begin"/>
      </w:r>
      <w:r>
        <w:instrText xml:space="preserve"> REF _Ref414563154 \h </w:instrText>
      </w:r>
      <w:r>
        <w:fldChar w:fldCharType="separate"/>
      </w:r>
      <w:r w:rsidR="00490283"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1473EE8E"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90283">
        <w:t>7.2.1</w:t>
      </w:r>
      <w:r>
        <w:fldChar w:fldCharType="end"/>
      </w:r>
      <w:r>
        <w:t> </w:t>
      </w:r>
      <w:r>
        <w:fldChar w:fldCharType="begin"/>
      </w:r>
      <w:r>
        <w:instrText xml:space="preserve"> REF _Ref428530906 \h  \* MERGEFORMAT </w:instrText>
      </w:r>
      <w:r>
        <w:fldChar w:fldCharType="separate"/>
      </w:r>
      <w:r w:rsidR="00490283" w:rsidRPr="007055D9">
        <w:t xml:space="preserve">User Specific Data </w:t>
      </w:r>
      <w:r w:rsidR="00490283" w:rsidRPr="00490283">
        <w:rPr>
          <w:rStyle w:val="elementdeftypeChar"/>
          <w:rFonts w:eastAsia="Calibri"/>
        </w:rPr>
        <w:t>&lt;appdata/</w:t>
      </w:r>
      <w:r w:rsidR="00490283" w:rsidRPr="00F54521">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r w:rsidRPr="005E12EE">
        <w:rPr>
          <w:rFonts w:ascii="Cambria" w:hAnsi="Cambria"/>
          <w:kern w:val="22"/>
          <w:lang w:val="en-US"/>
        </w:rPr>
        <w:t>fem</w:t>
      </w:r>
      <w:r w:rsidRPr="005E12EE">
        <w:rPr>
          <w:rFonts w:ascii="Cambria" w:hAnsi="Cambria"/>
          <w:kern w:val="22"/>
        </w:rPr>
        <w:t>data"</w:t>
      </w:r>
    </w:p>
    <w:p w14:paraId="52709CFF" w14:textId="500CA013"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22A9CE37" w:rsidR="00FC68DB" w:rsidRDefault="00FC68DB" w:rsidP="00B202D2">
      <w:pPr>
        <w:pStyle w:val="Caption"/>
        <w:spacing w:before="120"/>
      </w:pPr>
      <w:bookmarkStart w:id="1192" w:name="_Ref409694950"/>
      <w:bookmarkStart w:id="1193" w:name="_Toc3566458"/>
      <w:bookmarkStart w:id="1194" w:name="_Toc34747459"/>
      <w:bookmarkStart w:id="1195" w:name="_Toc77095909"/>
      <w:bookmarkStart w:id="1196" w:name="_Toc99837193"/>
      <w:r>
        <w:t xml:space="preserve">Table </w:t>
      </w:r>
      <w:r>
        <w:fldChar w:fldCharType="begin"/>
      </w:r>
      <w:r>
        <w:instrText xml:space="preserve"> SEQ Table \* ARABIC </w:instrText>
      </w:r>
      <w:r>
        <w:fldChar w:fldCharType="separate"/>
      </w:r>
      <w:r w:rsidR="00490283">
        <w:rPr>
          <w:noProof/>
        </w:rPr>
        <w:t>48</w:t>
      </w:r>
      <w:r>
        <w:fldChar w:fldCharType="end"/>
      </w:r>
      <w:bookmarkEnd w:id="1192"/>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193"/>
      <w:bookmarkEnd w:id="1194"/>
      <w:bookmarkEnd w:id="1195"/>
      <w:bookmarkEnd w:id="1196"/>
    </w:p>
    <w:p w14:paraId="67ED3871" w14:textId="77777777" w:rsidR="00FC68DB" w:rsidRPr="000B11EA" w:rsidRDefault="00FC68DB" w:rsidP="00F27553">
      <w:pPr>
        <w:keepNext/>
      </w:pPr>
      <w:r w:rsidRPr="000B11EA">
        <w:t xml:space="preserve">These attributes have following semantics: </w:t>
      </w:r>
    </w:p>
    <w:p w14:paraId="129B2431" w14:textId="77777777" w:rsidR="00FC68DB" w:rsidRPr="000B11EA"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64C816CF" w14:textId="21B0EFCA" w:rsidR="00FC68DB" w:rsidRPr="000B11EA"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length</w:t>
      </w:r>
      <w:proofErr w:type="gramEnd"/>
      <w:r w:rsidRPr="000B11EA">
        <w:t>: the length of the bolt or screw. Refer to</w:t>
      </w:r>
      <w:r>
        <w:t xml:space="preserve"> </w:t>
      </w:r>
      <w:r>
        <w:fldChar w:fldCharType="begin"/>
      </w:r>
      <w:r>
        <w:instrText xml:space="preserve"> REF _Ref428531136 \h </w:instrText>
      </w:r>
      <w:r>
        <w:fldChar w:fldCharType="separate"/>
      </w:r>
      <w:r w:rsidR="00490283">
        <w:t xml:space="preserve">Figure </w:t>
      </w:r>
      <w:r w:rsidR="00490283">
        <w:rPr>
          <w:noProof/>
        </w:rPr>
        <w:t>20</w:t>
      </w:r>
      <w:r w:rsidR="00490283">
        <w:t xml:space="preserve">: </w:t>
      </w:r>
      <w:r w:rsidR="00490283" w:rsidRPr="001B293E">
        <w:t xml:space="preserve">Definition of </w:t>
      </w:r>
      <w:r w:rsidR="00490283">
        <w:t>L</w:t>
      </w:r>
      <w:r w:rsidR="00490283" w:rsidRPr="001B293E">
        <w:t xml:space="preserve">ength and </w:t>
      </w:r>
      <w:r w:rsidR="00490283">
        <w:t>H</w:t>
      </w:r>
      <w:r w:rsidR="00490283" w:rsidRPr="001B293E">
        <w:t xml:space="preserve">ead </w:t>
      </w:r>
      <w:r w:rsidR="00490283">
        <w:t>S</w:t>
      </w:r>
      <w:r w:rsidR="00490283" w:rsidRPr="001B293E">
        <w:t>izes</w:t>
      </w:r>
      <w:r>
        <w:fldChar w:fldCharType="end"/>
      </w:r>
      <w:r w:rsidRPr="000B11EA">
        <w:t xml:space="preserve">. </w:t>
      </w:r>
    </w:p>
    <w:p w14:paraId="6B1FE714"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2"/>
      </w:r>
      <w:r>
        <w:t xml:space="preserve"> </w:t>
      </w:r>
    </w:p>
    <w:p w14:paraId="409652EB" w14:textId="1BEBDC32" w:rsidR="00FC68DB" w:rsidRPr="00B36A94" w:rsidRDefault="00FC68DB" w:rsidP="00F27553">
      <w:pPr>
        <w:numPr>
          <w:ilvl w:val="0"/>
          <w:numId w:val="23"/>
        </w:numPr>
        <w:tabs>
          <w:tab w:val="clear" w:pos="403"/>
        </w:tabs>
        <w:spacing w:line="240" w:lineRule="auto"/>
        <w:ind w:left="714" w:hanging="357"/>
        <w:rPr>
          <w:lang w:val="en"/>
        </w:rPr>
      </w:pPr>
      <w:proofErr w:type="gramStart"/>
      <w:r>
        <w:rPr>
          <w:rStyle w:val="elementdeftypeChar"/>
          <w:rFonts w:eastAsia="Calibri"/>
        </w:rPr>
        <w:t>l</w:t>
      </w:r>
      <w:r w:rsidRPr="006A128E">
        <w:rPr>
          <w:rStyle w:val="elementdeftypeChar"/>
          <w:rFonts w:eastAsia="Calibri"/>
        </w:rPr>
        <w:t>ead</w:t>
      </w:r>
      <w:proofErr w:type="gramEnd"/>
      <w:r w:rsidRPr="006A128E">
        <w:rPr>
          <w:rStyle w:val="elementdeftypeChar"/>
          <w:rFonts w:eastAsia="Calibri"/>
        </w:rPr>
        <w:t>:</w:t>
      </w:r>
      <w:r>
        <w:rPr>
          <w:lang w:val="en"/>
        </w:rPr>
        <w:t xml:space="preserve"> is the distance along the screw's axis that is covered by one complete rotation of the screw (360°). L</w:t>
      </w:r>
      <w:r w:rsidRPr="00B36A94">
        <w:rPr>
          <w:lang w:val="en"/>
        </w:rPr>
        <w:t>ead and pitch are parametrically related, and the </w:t>
      </w:r>
      <w:hyperlink r:id="rId75"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w:t>
      </w:r>
      <w:proofErr w:type="gramStart"/>
      <w:r w:rsidRPr="00B36A94">
        <w:rPr>
          <w:lang w:val="en"/>
        </w:rPr>
        <w:t>times</w:t>
      </w:r>
      <w:proofErr w:type="gramEnd"/>
      <w:r w:rsidRPr="00B36A94">
        <w:rPr>
          <w:lang w:val="en"/>
        </w:rPr>
        <w:t xml:space="preserve"> pitch, in which S is the number of starts.</w:t>
      </w:r>
    </w:p>
    <w:p w14:paraId="61F7E8EC" w14:textId="77777777" w:rsidR="00FC68DB" w:rsidRPr="000B11EA"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torque</w:t>
      </w:r>
      <w:proofErr w:type="gramEnd"/>
      <w:r w:rsidRPr="000B11EA">
        <w:t xml:space="preserve">: The torque which should be applied when fastening the bolt or screw. </w:t>
      </w:r>
    </w:p>
    <w:p w14:paraId="7EAF809E" w14:textId="77777777" w:rsidR="00FC68DB" w:rsidRPr="000B11EA"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angle</w:t>
      </w:r>
      <w:proofErr w:type="gramEnd"/>
      <w:r w:rsidRPr="000B11EA">
        <w:t>: The t</w:t>
      </w:r>
      <w:r>
        <w:t>urning angle</w:t>
      </w:r>
      <w:r w:rsidRPr="000B11EA">
        <w:t xml:space="preserve"> which should be applied when fastening the bolt or screw. </w:t>
      </w:r>
    </w:p>
    <w:p w14:paraId="2DE63A44" w14:textId="77777777" w:rsidR="00FC68DB" w:rsidRPr="000B11EA" w:rsidRDefault="00FC68DB" w:rsidP="00F27553">
      <w:pPr>
        <w:numPr>
          <w:ilvl w:val="0"/>
          <w:numId w:val="23"/>
        </w:numPr>
        <w:tabs>
          <w:tab w:val="clear" w:pos="403"/>
        </w:tabs>
        <w:spacing w:line="240" w:lineRule="auto"/>
        <w:ind w:left="714" w:hanging="357"/>
      </w:pPr>
      <w:proofErr w:type="gramStart"/>
      <w:r w:rsidRPr="00656253">
        <w:rPr>
          <w:rStyle w:val="elementdeftypeChar"/>
          <w:rFonts w:eastAsia="Calibri"/>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F27553">
      <w:pPr>
        <w:numPr>
          <w:ilvl w:val="0"/>
          <w:numId w:val="23"/>
        </w:numPr>
        <w:tabs>
          <w:tab w:val="clear" w:pos="403"/>
        </w:tabs>
        <w:spacing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F27553">
      <w:pPr>
        <w:numPr>
          <w:ilvl w:val="0"/>
          <w:numId w:val="23"/>
        </w:numPr>
        <w:tabs>
          <w:tab w:val="clear" w:pos="403"/>
        </w:tabs>
        <w:spacing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27553">
      <w:pPr>
        <w:numPr>
          <w:ilvl w:val="0"/>
          <w:numId w:val="23"/>
        </w:numPr>
        <w:tabs>
          <w:tab w:val="clear" w:pos="403"/>
        </w:tabs>
        <w:spacing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27553">
      <w:pPr>
        <w:numPr>
          <w:ilvl w:val="0"/>
          <w:numId w:val="23"/>
        </w:numPr>
        <w:tabs>
          <w:tab w:val="clear" w:pos="403"/>
        </w:tabs>
        <w:spacing w:line="240" w:lineRule="auto"/>
        <w:ind w:left="714" w:hanging="357"/>
      </w:pPr>
      <w:r w:rsidRPr="00656253">
        <w:rPr>
          <w:rStyle w:val="elementdeftypeChar"/>
          <w:rFonts w:eastAsia="Calibri"/>
        </w:rPr>
        <w:lastRenderedPageBreak/>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377F47C8" w14:textId="77777777" w:rsidR="00FC68DB" w:rsidRPr="00CD36CA" w:rsidRDefault="00FC68DB" w:rsidP="00F27553">
      <w:pPr>
        <w:keepNext/>
      </w:pPr>
      <w:r w:rsidRPr="00CD36CA">
        <w:t>Torque, pretension</w:t>
      </w:r>
      <w:r>
        <w:t>,</w:t>
      </w:r>
      <w:r w:rsidRPr="00CD36CA">
        <w:t xml:space="preserve"> and angle interact as follows: </w:t>
      </w:r>
    </w:p>
    <w:p w14:paraId="28F19BEC"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F27553">
      <w:pPr>
        <w:numPr>
          <w:ilvl w:val="0"/>
          <w:numId w:val="23"/>
        </w:numPr>
        <w:tabs>
          <w:tab w:val="clear" w:pos="403"/>
        </w:tabs>
        <w:spacing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F27553">
      <w:pPr>
        <w:keepNext/>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100517">
            <w:pPr>
              <w:keepNext/>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100517">
            <w:pPr>
              <w:keepNext/>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100517">
            <w:pPr>
              <w:keepNext/>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100517">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7952A7BF" w:rsidR="00FC68DB" w:rsidRDefault="00FC68DB" w:rsidP="00B202D2">
      <w:pPr>
        <w:pStyle w:val="Caption"/>
        <w:spacing w:before="120"/>
      </w:pPr>
      <w:bookmarkStart w:id="1197" w:name="_Toc3566459"/>
      <w:bookmarkStart w:id="1198" w:name="_Toc34747460"/>
      <w:bookmarkStart w:id="1199" w:name="_Toc77095910"/>
      <w:bookmarkStart w:id="1200" w:name="_Toc99837194"/>
      <w:r>
        <w:t xml:space="preserve">Table </w:t>
      </w:r>
      <w:r>
        <w:fldChar w:fldCharType="begin"/>
      </w:r>
      <w:r>
        <w:instrText xml:space="preserve"> SEQ Table \* ARABIC </w:instrText>
      </w:r>
      <w:r>
        <w:fldChar w:fldCharType="separate"/>
      </w:r>
      <w:r w:rsidR="00490283">
        <w:rPr>
          <w:noProof/>
        </w:rPr>
        <w:t>49</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197"/>
      <w:bookmarkEnd w:id="1198"/>
      <w:bookmarkEnd w:id="1199"/>
      <w:bookmarkEnd w:id="1200"/>
      <w:r>
        <w:t xml:space="preserve"> </w:t>
      </w:r>
    </w:p>
    <w:p w14:paraId="258218A7" w14:textId="77777777" w:rsidR="00FC68DB" w:rsidRPr="00530AB5" w:rsidRDefault="00FC68DB" w:rsidP="00B202D2">
      <w:pPr>
        <w:pStyle w:val="Heading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4745268"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90283">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Heading3"/>
      </w:pPr>
      <w:bookmarkStart w:id="1201" w:name="_Toc428279528"/>
      <w:bookmarkStart w:id="1202" w:name="_Toc428456266"/>
      <w:bookmarkStart w:id="1203" w:name="_Toc428537229"/>
      <w:bookmarkStart w:id="1204" w:name="_Toc428969548"/>
      <w:bookmarkStart w:id="1205" w:name="_Toc429052939"/>
      <w:bookmarkStart w:id="1206" w:name="_Toc413359594"/>
      <w:bookmarkStart w:id="1207" w:name="_Toc3556986"/>
      <w:bookmarkStart w:id="1208" w:name="_Toc34747236"/>
      <w:bookmarkStart w:id="1209" w:name="_Toc77102052"/>
      <w:bookmarkStart w:id="1210" w:name="_Toc99837010"/>
      <w:bookmarkEnd w:id="1201"/>
      <w:bookmarkEnd w:id="1202"/>
      <w:bookmarkEnd w:id="1203"/>
      <w:bookmarkEnd w:id="1204"/>
      <w:bookmarkEnd w:id="1205"/>
      <w:r>
        <w:t>Washer</w:t>
      </w:r>
      <w:bookmarkEnd w:id="1206"/>
      <w:bookmarkEnd w:id="1207"/>
      <w:bookmarkEnd w:id="1208"/>
      <w:bookmarkEnd w:id="1209"/>
      <w:bookmarkEnd w:id="1210"/>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lastRenderedPageBreak/>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687975A" w:rsidR="00FC68DB" w:rsidRDefault="00FC68DB" w:rsidP="00B202D2">
      <w:pPr>
        <w:pStyle w:val="Caption"/>
        <w:spacing w:before="120"/>
      </w:pPr>
      <w:bookmarkStart w:id="1211" w:name="_Toc3566460"/>
      <w:bookmarkStart w:id="1212" w:name="_Toc34747461"/>
      <w:bookmarkStart w:id="1213" w:name="_Toc77095911"/>
      <w:bookmarkStart w:id="1214" w:name="_Toc99837195"/>
      <w:r>
        <w:t xml:space="preserve">Table </w:t>
      </w:r>
      <w:r>
        <w:fldChar w:fldCharType="begin"/>
      </w:r>
      <w:r>
        <w:instrText xml:space="preserve"> SEQ Table \* ARABIC </w:instrText>
      </w:r>
      <w:r>
        <w:fldChar w:fldCharType="separate"/>
      </w:r>
      <w:r w:rsidR="00490283">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11"/>
      <w:bookmarkEnd w:id="1212"/>
      <w:bookmarkEnd w:id="1213"/>
      <w:bookmarkEnd w:id="121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proofErr w:type="gramStart"/>
      <w:r w:rsidRPr="00B142AC">
        <w:rPr>
          <w:rStyle w:val="elementdeftypeChar"/>
          <w:rFonts w:eastAsia="Calibri"/>
        </w:rPr>
        <w:t>attached</w:t>
      </w:r>
      <w:proofErr w:type="gramEnd"/>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Heading3"/>
      </w:pPr>
      <w:bookmarkStart w:id="1215" w:name="_Toc428456268"/>
      <w:bookmarkStart w:id="1216" w:name="_Toc428537231"/>
      <w:bookmarkStart w:id="1217" w:name="_Toc428969550"/>
      <w:bookmarkStart w:id="1218" w:name="_Toc429052941"/>
      <w:bookmarkStart w:id="1219" w:name="_Toc413359595"/>
      <w:bookmarkStart w:id="1220" w:name="_Toc3556987"/>
      <w:bookmarkStart w:id="1221" w:name="_Toc34747237"/>
      <w:bookmarkStart w:id="1222" w:name="_Toc77102053"/>
      <w:bookmarkStart w:id="1223" w:name="_Toc99837011"/>
      <w:bookmarkEnd w:id="1215"/>
      <w:bookmarkEnd w:id="1216"/>
      <w:bookmarkEnd w:id="1217"/>
      <w:bookmarkEnd w:id="1218"/>
      <w:r>
        <w:t>Nut</w:t>
      </w:r>
      <w:bookmarkEnd w:id="1219"/>
      <w:bookmarkEnd w:id="1220"/>
      <w:bookmarkEnd w:id="1221"/>
      <w:bookmarkEnd w:id="1222"/>
      <w:bookmarkEnd w:id="1223"/>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3A7AB9BB" w:rsidR="00FC68DB" w:rsidRDefault="00FC68DB" w:rsidP="00B202D2">
      <w:pPr>
        <w:pStyle w:val="Caption"/>
        <w:spacing w:before="120"/>
        <w:rPr>
          <w:rStyle w:val="elementdeftypeChar"/>
          <w:rFonts w:eastAsia="Calibri"/>
          <w:b w:val="0"/>
        </w:rPr>
      </w:pPr>
      <w:bookmarkStart w:id="1224" w:name="_Toc3566461"/>
      <w:bookmarkStart w:id="1225" w:name="_Toc34747462"/>
      <w:bookmarkStart w:id="1226" w:name="_Toc77095912"/>
      <w:bookmarkStart w:id="1227" w:name="_Toc99837196"/>
      <w:r w:rsidRPr="009158D1">
        <w:t xml:space="preserve">Table </w:t>
      </w:r>
      <w:r>
        <w:fldChar w:fldCharType="begin"/>
      </w:r>
      <w:r>
        <w:instrText xml:space="preserve"> SEQ Table \* ARABIC </w:instrText>
      </w:r>
      <w:r>
        <w:fldChar w:fldCharType="separate"/>
      </w:r>
      <w:r w:rsidR="00490283">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24"/>
      <w:bookmarkEnd w:id="1225"/>
      <w:bookmarkEnd w:id="1226"/>
      <w:bookmarkEnd w:id="1227"/>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proofErr w:type="gramStart"/>
      <w:r w:rsidRPr="00B142AC">
        <w:rPr>
          <w:rStyle w:val="elementdeftypeChar"/>
          <w:rFonts w:eastAsia="Calibri"/>
        </w:rPr>
        <w:t>height</w:t>
      </w:r>
      <w:proofErr w:type="gramEnd"/>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proofErr w:type="gramStart"/>
      <w:r w:rsidRPr="00B142AC">
        <w:rPr>
          <w:rStyle w:val="elementdeftypeChar"/>
          <w:rFonts w:eastAsia="Calibri"/>
        </w:rPr>
        <w:t>torque</w:t>
      </w:r>
      <w:proofErr w:type="gramEnd"/>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proofErr w:type="gramStart"/>
      <w:r w:rsidRPr="00B142AC">
        <w:rPr>
          <w:rStyle w:val="elementdeftypeChar"/>
          <w:rFonts w:eastAsia="Calibri"/>
        </w:rPr>
        <w:lastRenderedPageBreak/>
        <w:t>angle</w:t>
      </w:r>
      <w:proofErr w:type="gramEnd"/>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25EEC06"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nut is not clipped. Nut and clip share a common part code, i. e. they are regarded to be one single part. </w:t>
      </w:r>
    </w:p>
    <w:p w14:paraId="2418E236" w14:textId="09D790F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42896CDF" w:rsidR="00FC68DB" w:rsidRDefault="00FC68DB" w:rsidP="00B202D2">
      <w:pPr>
        <w:pStyle w:val="Caption"/>
        <w:spacing w:before="120"/>
      </w:pPr>
      <w:bookmarkStart w:id="1228" w:name="_Toc3566462"/>
      <w:bookmarkStart w:id="1229" w:name="_Toc34747463"/>
      <w:bookmarkStart w:id="1230" w:name="_Toc77095913"/>
      <w:bookmarkStart w:id="1231" w:name="_Toc99837197"/>
      <w:r w:rsidRPr="009158D1">
        <w:t xml:space="preserve">Table </w:t>
      </w:r>
      <w:r>
        <w:fldChar w:fldCharType="begin"/>
      </w:r>
      <w:r>
        <w:instrText xml:space="preserve"> SEQ Table \* ARABIC </w:instrText>
      </w:r>
      <w:r>
        <w:fldChar w:fldCharType="separate"/>
      </w:r>
      <w:r w:rsidR="00490283">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28"/>
      <w:bookmarkEnd w:id="1229"/>
      <w:bookmarkEnd w:id="1230"/>
      <w:bookmarkEnd w:id="123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Heading3"/>
      </w:pPr>
      <w:bookmarkStart w:id="1232" w:name="_Toc428456270"/>
      <w:bookmarkStart w:id="1233" w:name="_Toc428537233"/>
      <w:bookmarkStart w:id="1234" w:name="_Toc428969552"/>
      <w:bookmarkStart w:id="1235" w:name="_Toc429052943"/>
      <w:bookmarkStart w:id="1236" w:name="_Toc413359596"/>
      <w:bookmarkStart w:id="1237" w:name="_Toc3556988"/>
      <w:bookmarkStart w:id="1238" w:name="_Toc34747238"/>
      <w:bookmarkStart w:id="1239" w:name="_Toc77102054"/>
      <w:bookmarkStart w:id="1240" w:name="_Toc99837012"/>
      <w:bookmarkStart w:id="1241" w:name="_Ref401160443"/>
      <w:bookmarkStart w:id="1242" w:name="_Ref401160449"/>
      <w:bookmarkStart w:id="1243" w:name="_Ref401160453"/>
      <w:bookmarkEnd w:id="1232"/>
      <w:bookmarkEnd w:id="1233"/>
      <w:bookmarkEnd w:id="1234"/>
      <w:bookmarkEnd w:id="1235"/>
      <w:r w:rsidRPr="00226A3F">
        <w:t>Bolt</w:t>
      </w:r>
      <w:bookmarkEnd w:id="1236"/>
      <w:bookmarkEnd w:id="1237"/>
      <w:bookmarkEnd w:id="1238"/>
      <w:bookmarkEnd w:id="1239"/>
      <w:bookmarkEnd w:id="1240"/>
      <w:r w:rsidRPr="00226A3F">
        <w:t xml:space="preserve"> </w:t>
      </w:r>
      <w:bookmarkEnd w:id="1241"/>
      <w:bookmarkEnd w:id="1242"/>
      <w:bookmarkEnd w:id="1243"/>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5D2277">
      <w:pPr>
        <w:keepNext/>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7209F5E7" w:rsidR="00FC68DB" w:rsidRDefault="00FC68DB" w:rsidP="00B202D2">
      <w:pPr>
        <w:pStyle w:val="Caption"/>
        <w:spacing w:before="120"/>
      </w:pPr>
      <w:bookmarkStart w:id="1244" w:name="_Toc3566463"/>
      <w:bookmarkStart w:id="1245" w:name="_Toc34747464"/>
      <w:bookmarkStart w:id="1246" w:name="_Toc77095914"/>
      <w:bookmarkStart w:id="1247" w:name="_Toc99837198"/>
      <w:r>
        <w:t xml:space="preserve">Table </w:t>
      </w:r>
      <w:r>
        <w:fldChar w:fldCharType="begin"/>
      </w:r>
      <w:r>
        <w:instrText xml:space="preserve"> SEQ Table \* ARABIC </w:instrText>
      </w:r>
      <w:r>
        <w:fldChar w:fldCharType="separate"/>
      </w:r>
      <w:r w:rsidR="00490283">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44"/>
      <w:bookmarkEnd w:id="1245"/>
      <w:bookmarkEnd w:id="1246"/>
      <w:bookmarkEnd w:id="1247"/>
    </w:p>
    <w:p w14:paraId="1B9D78C6" w14:textId="37F7EE6A"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90283">
        <w:t>7.3.1.1</w:t>
      </w:r>
      <w:r>
        <w:fldChar w:fldCharType="end"/>
      </w:r>
      <w:r>
        <w:t xml:space="preserve">). If attribute is missing, bolt is not clipped. Bolt and clip share a common part code, i.e. they are regarded to be one single part. </w:t>
      </w:r>
    </w:p>
    <w:p w14:paraId="032EF1A4" w14:textId="4753C330"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90283">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5D2277">
      <w:pPr>
        <w:keepNext/>
        <w:spacing w:before="120"/>
      </w:pPr>
      <w:r>
        <w:lastRenderedPageBreak/>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A37F678" w:rsidR="00FC68DB" w:rsidRDefault="00FC68DB" w:rsidP="00B202D2">
      <w:pPr>
        <w:pStyle w:val="Caption"/>
        <w:spacing w:before="120"/>
      </w:pPr>
      <w:bookmarkStart w:id="1248" w:name="_Toc3566464"/>
      <w:bookmarkStart w:id="1249" w:name="_Toc34747465"/>
      <w:bookmarkStart w:id="1250" w:name="_Toc77095915"/>
      <w:bookmarkStart w:id="1251" w:name="_Toc99837199"/>
      <w:r>
        <w:t xml:space="preserve">Table </w:t>
      </w:r>
      <w:r>
        <w:fldChar w:fldCharType="begin"/>
      </w:r>
      <w:r>
        <w:instrText xml:space="preserve"> SEQ Table \* ARABIC </w:instrText>
      </w:r>
      <w:r>
        <w:fldChar w:fldCharType="separate"/>
      </w:r>
      <w:r w:rsidR="00490283">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248"/>
      <w:bookmarkEnd w:id="1249"/>
      <w:bookmarkEnd w:id="1250"/>
      <w:bookmarkEnd w:id="125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w:t>
      </w:r>
      <w:proofErr w:type="gramStart"/>
      <w:r w:rsidRPr="001A18D3">
        <w:rPr>
          <w:color w:val="0070C0"/>
        </w:rPr>
        <w:t>bolt</w:t>
      </w:r>
      <w:proofErr w:type="gramEnd"/>
      <w:r w:rsidRPr="001A18D3">
        <w:rPr>
          <w:color w:val="0070C0"/>
        </w:rPr>
        <w: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gramStart"/>
      <w:r>
        <w:t>appdata</w:t>
      </w:r>
      <w:proofErr w:type="gram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gramStart"/>
      <w:r>
        <w:t>appdata</w:t>
      </w:r>
      <w:proofErr w:type="gram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lastRenderedPageBreak/>
        <w:t>Example C:</w:t>
      </w:r>
    </w:p>
    <w:p w14:paraId="6C608EF8" w14:textId="77777777" w:rsidR="00FC68DB" w:rsidRDefault="00FC68DB" w:rsidP="005D2277">
      <w:pPr>
        <w:pStyle w:val="XMLCode"/>
        <w:keepNext/>
      </w:pPr>
    </w:p>
    <w:p w14:paraId="4F59A83E" w14:textId="77777777" w:rsidR="00FC68DB" w:rsidRDefault="00FC68DB" w:rsidP="005D2277">
      <w:pPr>
        <w:pStyle w:val="XMLCode"/>
        <w:keepNext/>
      </w:pPr>
      <w:r>
        <w:t>&lt;connection_0d label="BOLT_135"&gt;</w:t>
      </w:r>
      <w:r w:rsidRPr="007909A5">
        <w:t xml:space="preserve"> </w:t>
      </w:r>
    </w:p>
    <w:p w14:paraId="3D983EF2" w14:textId="77777777" w:rsidR="00FC68DB" w:rsidRDefault="00FC68DB" w:rsidP="005D2277">
      <w:pPr>
        <w:pStyle w:val="XMLCode"/>
        <w:keepNext/>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gramStart"/>
      <w:r>
        <w:t>appdata</w:t>
      </w:r>
      <w:proofErr w:type="gram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w:t>
      </w:r>
      <w:proofErr w:type="gramStart"/>
      <w:r w:rsidRPr="009117CB">
        <w:rPr>
          <w:color w:val="008000"/>
        </w:rPr>
        <w: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w:t>
      </w:r>
      <w:proofErr w:type="gramStart"/>
      <w:r w:rsidRPr="009117CB">
        <w:rPr>
          <w:color w:val="0000FF"/>
        </w:rPr>
        <w:t>contact</w:t>
      </w:r>
      <w:proofErr w:type="gramEnd"/>
      <w:r w:rsidRPr="009117CB">
        <w:rPr>
          <w:color w:val="0000FF"/>
        </w:rPr>
        <w: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lastRenderedPageBreak/>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w:t>
      </w:r>
      <w:proofErr w:type="gramStart"/>
      <w:r w:rsidRPr="009117CB">
        <w:rPr>
          <w:color w:val="0000FF"/>
        </w:rPr>
        <w:t>contact</w:t>
      </w:r>
      <w:proofErr w:type="gramEnd"/>
      <w:r w:rsidRPr="009117CB">
        <w:rPr>
          <w:color w:val="0000FF"/>
        </w:rPr>
        <w: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Heading4"/>
      </w:pPr>
      <w:bookmarkStart w:id="1252" w:name="_Toc428456272"/>
      <w:bookmarkStart w:id="1253" w:name="_Toc428537235"/>
      <w:bookmarkStart w:id="1254" w:name="_Toc428969554"/>
      <w:bookmarkStart w:id="1255" w:name="_Toc429052945"/>
      <w:bookmarkStart w:id="1256" w:name="_Toc3556989"/>
      <w:bookmarkStart w:id="1257" w:name="_Toc34747239"/>
      <w:bookmarkStart w:id="1258" w:name="_Toc77102055"/>
      <w:bookmarkEnd w:id="1252"/>
      <w:bookmarkEnd w:id="1253"/>
      <w:bookmarkEnd w:id="1254"/>
      <w:bookmarkEnd w:id="1255"/>
      <w:r>
        <w:t>Possible Bolt and Screw Assemblies</w:t>
      </w:r>
      <w:bookmarkEnd w:id="1256"/>
      <w:bookmarkEnd w:id="1257"/>
      <w:bookmarkEnd w:id="1258"/>
      <w:r>
        <w:t xml:space="preserve"> </w:t>
      </w:r>
    </w:p>
    <w:p w14:paraId="5F5FFC82" w14:textId="77777777" w:rsidR="00FC68DB" w:rsidRPr="00226A3F" w:rsidRDefault="00FC68DB" w:rsidP="00100517">
      <w:pPr>
        <w:keepNext/>
      </w:pPr>
      <w:r>
        <w:t xml:space="preserve">Altogether, there are following cases of assembly: </w:t>
      </w:r>
    </w:p>
    <w:p w14:paraId="0066E4E4" w14:textId="77777777" w:rsidR="00FC68DB" w:rsidRPr="00A03929" w:rsidRDefault="00FC68DB" w:rsidP="00100517">
      <w:pPr>
        <w:pStyle w:val="ListParagraph"/>
        <w:keepNext/>
        <w:numPr>
          <w:ilvl w:val="0"/>
          <w:numId w:val="32"/>
        </w:numPr>
        <w:tabs>
          <w:tab w:val="clear" w:pos="403"/>
        </w:tabs>
        <w:spacing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07A1D6C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7334776" w:rsidR="00FC68DB" w:rsidRDefault="00FC68DB" w:rsidP="00B202D2">
      <w:pPr>
        <w:pStyle w:val="Caption"/>
      </w:pPr>
      <w:bookmarkStart w:id="1259" w:name="_Toc3557101"/>
      <w:bookmarkStart w:id="1260" w:name="_Toc34747352"/>
      <w:bookmarkStart w:id="1261" w:name="_Toc76030545"/>
      <w:bookmarkStart w:id="1262" w:name="_Toc94530831"/>
      <w:bookmarkStart w:id="1263" w:name="_Toc99837081"/>
      <w:r>
        <w:t xml:space="preserve">Figure </w:t>
      </w:r>
      <w:r>
        <w:fldChar w:fldCharType="begin"/>
      </w:r>
      <w:r>
        <w:instrText xml:space="preserve"> SEQ Figure \* ARABIC </w:instrText>
      </w:r>
      <w:r>
        <w:fldChar w:fldCharType="separate"/>
      </w:r>
      <w:r w:rsidR="00490283">
        <w:rPr>
          <w:noProof/>
        </w:rPr>
        <w:t>22</w:t>
      </w:r>
      <w:r>
        <w:fldChar w:fldCharType="end"/>
      </w:r>
      <w:r>
        <w:t>: Bolt with welded nut</w:t>
      </w:r>
      <w:bookmarkEnd w:id="1259"/>
      <w:bookmarkEnd w:id="1260"/>
      <w:bookmarkEnd w:id="1261"/>
      <w:bookmarkEnd w:id="1262"/>
      <w:bookmarkEnd w:id="1263"/>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w:t>
      </w:r>
      <w:proofErr w:type="gramStart"/>
      <w:r>
        <w:t>appdata</w:t>
      </w:r>
      <w:proofErr w:type="gram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00517">
      <w:pPr>
        <w:pStyle w:val="ListParagraph"/>
        <w:numPr>
          <w:ilvl w:val="0"/>
          <w:numId w:val="32"/>
        </w:numPr>
        <w:tabs>
          <w:tab w:val="clear" w:pos="403"/>
        </w:tabs>
        <w:spacing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00517">
      <w:pPr>
        <w:pStyle w:val="ListParagraph"/>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66BA56D4">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7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6DE58549" w:rsidR="00FC68DB" w:rsidRDefault="00FC68DB" w:rsidP="00B202D2">
      <w:pPr>
        <w:pStyle w:val="Caption"/>
      </w:pPr>
      <w:bookmarkStart w:id="1264" w:name="_Ref3568949"/>
      <w:bookmarkStart w:id="1265" w:name="_Toc3557102"/>
      <w:bookmarkStart w:id="1266" w:name="_Ref3568942"/>
      <w:bookmarkStart w:id="1267" w:name="_Toc34747353"/>
      <w:bookmarkStart w:id="1268" w:name="_Toc76030546"/>
      <w:bookmarkStart w:id="1269" w:name="_Toc94530832"/>
      <w:bookmarkStart w:id="1270" w:name="_Toc99837082"/>
      <w:r>
        <w:t xml:space="preserve">Figure </w:t>
      </w:r>
      <w:r>
        <w:fldChar w:fldCharType="begin"/>
      </w:r>
      <w:r>
        <w:instrText xml:space="preserve"> SEQ Figure \* ARABIC </w:instrText>
      </w:r>
      <w:r>
        <w:fldChar w:fldCharType="separate"/>
      </w:r>
      <w:r w:rsidR="00490283">
        <w:rPr>
          <w:noProof/>
        </w:rPr>
        <w:t>23</w:t>
      </w:r>
      <w:r>
        <w:fldChar w:fldCharType="end"/>
      </w:r>
      <w:bookmarkEnd w:id="1264"/>
      <w:r>
        <w:t>: Bolt with free nut</w:t>
      </w:r>
      <w:bookmarkEnd w:id="1265"/>
      <w:bookmarkEnd w:id="1266"/>
      <w:bookmarkEnd w:id="1267"/>
      <w:bookmarkEnd w:id="1268"/>
      <w:bookmarkEnd w:id="1269"/>
      <w:bookmarkEnd w:id="1270"/>
    </w:p>
    <w:p w14:paraId="042E2F33" w14:textId="77777777" w:rsidR="00FC68DB" w:rsidRDefault="00FC68DB" w:rsidP="00B202D2">
      <w:pPr>
        <w:pStyle w:val="Caption"/>
      </w:pPr>
      <w:r>
        <w:lastRenderedPageBreak/>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00517">
      <w:pPr>
        <w:pStyle w:val="ListParagraph"/>
        <w:keepNext/>
        <w:numPr>
          <w:ilvl w:val="0"/>
          <w:numId w:val="32"/>
        </w:numPr>
        <w:tabs>
          <w:tab w:val="clear" w:pos="403"/>
        </w:tabs>
        <w:spacing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15A1F37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7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FA3E299" w:rsidR="00FC68DB" w:rsidRDefault="00FC68DB" w:rsidP="00B202D2">
      <w:pPr>
        <w:pStyle w:val="Caption"/>
        <w:rPr>
          <w:b/>
          <w:bCs/>
        </w:rPr>
      </w:pPr>
      <w:bookmarkStart w:id="1271" w:name="_Ref3568964"/>
      <w:bookmarkStart w:id="1272" w:name="_Toc3557103"/>
      <w:bookmarkStart w:id="1273" w:name="_Toc34747354"/>
      <w:bookmarkStart w:id="1274" w:name="_Toc76030547"/>
      <w:bookmarkStart w:id="1275" w:name="_Toc94530833"/>
      <w:bookmarkStart w:id="1276" w:name="_Toc99837083"/>
      <w:r>
        <w:t xml:space="preserve">Figure </w:t>
      </w:r>
      <w:r>
        <w:fldChar w:fldCharType="begin"/>
      </w:r>
      <w:r>
        <w:instrText xml:space="preserve"> SEQ Figure \* ARABIC </w:instrText>
      </w:r>
      <w:r>
        <w:fldChar w:fldCharType="separate"/>
      </w:r>
      <w:r w:rsidR="00490283">
        <w:rPr>
          <w:noProof/>
        </w:rPr>
        <w:t>24</w:t>
      </w:r>
      <w:r>
        <w:fldChar w:fldCharType="end"/>
      </w:r>
      <w:bookmarkEnd w:id="1271"/>
      <w:r>
        <w:t>: Screw</w:t>
      </w:r>
      <w:bookmarkEnd w:id="1272"/>
      <w:bookmarkEnd w:id="1273"/>
      <w:bookmarkEnd w:id="1274"/>
      <w:bookmarkEnd w:id="1275"/>
      <w:bookmarkEnd w:id="1276"/>
    </w:p>
    <w:p w14:paraId="4D550B19" w14:textId="77777777" w:rsidR="00FC68DB" w:rsidRPr="00100517" w:rsidRDefault="00FC68DB" w:rsidP="00B202D2">
      <w:pPr>
        <w:pStyle w:val="Example"/>
        <w:keepNext/>
        <w:spacing w:before="120"/>
        <w:rPr>
          <w:b/>
          <w:bCs/>
          <w:sz w:val="24"/>
          <w:szCs w:val="24"/>
        </w:rPr>
      </w:pPr>
      <w:r w:rsidRPr="00100517">
        <w:rPr>
          <w:b/>
          <w:bCs/>
          <w:sz w:val="24"/>
          <w:szCs w:val="24"/>
        </w:rPr>
        <w:t xml:space="preserve">Example: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w:t>
      </w:r>
      <w:proofErr w:type="gramStart"/>
      <w:r>
        <w:t>appdata</w:t>
      </w:r>
      <w:proofErr w:type="gram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00517">
      <w:pPr>
        <w:pStyle w:val="ListParagraph"/>
        <w:keepNext/>
        <w:numPr>
          <w:ilvl w:val="0"/>
          <w:numId w:val="32"/>
        </w:numPr>
        <w:tabs>
          <w:tab w:val="clear" w:pos="403"/>
        </w:tabs>
        <w:spacing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52973AD7" wp14:editId="0106A82E">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5454AA0C" w:rsidR="00FC68DB" w:rsidRDefault="00FC68DB" w:rsidP="00B202D2">
      <w:pPr>
        <w:pStyle w:val="Caption"/>
        <w:spacing w:before="120"/>
      </w:pPr>
      <w:bookmarkStart w:id="1277" w:name="_Toc3557104"/>
      <w:bookmarkStart w:id="1278" w:name="_Toc34747355"/>
      <w:bookmarkStart w:id="1279" w:name="_Toc76030548"/>
      <w:bookmarkStart w:id="1280" w:name="_Toc94530834"/>
      <w:bookmarkStart w:id="1281" w:name="_Toc99837084"/>
      <w:r>
        <w:t xml:space="preserve">Figure </w:t>
      </w:r>
      <w:r>
        <w:fldChar w:fldCharType="begin"/>
      </w:r>
      <w:r>
        <w:instrText xml:space="preserve"> SEQ Figure \* ARABIC </w:instrText>
      </w:r>
      <w:r>
        <w:fldChar w:fldCharType="separate"/>
      </w:r>
      <w:r w:rsidR="00490283">
        <w:rPr>
          <w:noProof/>
        </w:rPr>
        <w:t>25</w:t>
      </w:r>
      <w:r>
        <w:fldChar w:fldCharType="end"/>
      </w:r>
      <w:r>
        <w:t>: Welded stud with free nut</w:t>
      </w:r>
      <w:bookmarkEnd w:id="1277"/>
      <w:bookmarkEnd w:id="1278"/>
      <w:bookmarkEnd w:id="1279"/>
      <w:bookmarkEnd w:id="1280"/>
      <w:bookmarkEnd w:id="1281"/>
    </w:p>
    <w:p w14:paraId="7EC5D300" w14:textId="77777777" w:rsidR="00FC68DB" w:rsidRPr="008760F0" w:rsidRDefault="00FC68DB" w:rsidP="005D2277">
      <w:pPr>
        <w:pStyle w:val="Example"/>
        <w:keepNext/>
        <w:rPr>
          <w:b/>
          <w:bCs/>
          <w:sz w:val="24"/>
          <w:szCs w:val="24"/>
        </w:rPr>
      </w:pPr>
      <w:r w:rsidRPr="008760F0">
        <w:rPr>
          <w:b/>
          <w:bCs/>
          <w:sz w:val="24"/>
          <w:szCs w:val="24"/>
        </w:rPr>
        <w:t xml:space="preserve">Example: </w:t>
      </w:r>
    </w:p>
    <w:p w14:paraId="063C9FCA" w14:textId="77777777" w:rsidR="00FC68DB" w:rsidRDefault="00FC68DB" w:rsidP="005D2277">
      <w:pPr>
        <w:pStyle w:val="XMLCode"/>
        <w:keepNext/>
        <w:spacing w:before="120" w:after="120"/>
      </w:pPr>
    </w:p>
    <w:p w14:paraId="5ECAB45D" w14:textId="77777777" w:rsidR="00FC68DB" w:rsidRDefault="00FC68DB" w:rsidP="005D2277">
      <w:pPr>
        <w:pStyle w:val="XMLCode"/>
        <w:keepNext/>
      </w:pPr>
      <w:r>
        <w:t>&lt;connection_0d label="BOLT_135"&gt;</w:t>
      </w:r>
      <w:r w:rsidRPr="007909A5">
        <w:t xml:space="preserve"> </w:t>
      </w:r>
    </w:p>
    <w:p w14:paraId="21764587" w14:textId="77777777" w:rsidR="00FC68DB" w:rsidRDefault="00FC68DB" w:rsidP="005D2277">
      <w:pPr>
        <w:pStyle w:val="XMLCode"/>
        <w:keepNext/>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r w:rsidRPr="00986544">
        <w:rPr>
          <w:color w:val="0070C0"/>
          <w:lang w:val="en-GB"/>
        </w:rPr>
        <w:t>part_code="M10x50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&lt;normal_direction x="0" y="0" z="-10"/&gt;</w:t>
      </w:r>
    </w:p>
    <w:p w14:paraId="08191069" w14:textId="77777777" w:rsidR="00FC68DB" w:rsidRDefault="00FC68DB" w:rsidP="00B202D2">
      <w:pPr>
        <w:pStyle w:val="XMLCode"/>
      </w:pPr>
      <w:r w:rsidRPr="00986544">
        <w:rPr>
          <w:lang w:val="en-GB"/>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w:t>
      </w:r>
      <w:proofErr w:type="gramStart"/>
      <w:r>
        <w:t>appdata</w:t>
      </w:r>
      <w:proofErr w:type="gram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Paragraph"/>
        <w:keepNext/>
        <w:numPr>
          <w:ilvl w:val="0"/>
          <w:numId w:val="32"/>
        </w:numPr>
        <w:tabs>
          <w:tab w:val="clear" w:pos="403"/>
        </w:tabs>
        <w:spacing w:before="120" w:line="240" w:lineRule="auto"/>
        <w:ind w:left="357" w:hanging="357"/>
        <w:contextualSpacing w:val="0"/>
        <w:jc w:val="left"/>
        <w:rPr>
          <w:lang w:val="en-US"/>
        </w:rPr>
      </w:pPr>
      <w:r>
        <w:rPr>
          <w:lang w:val="en-US"/>
        </w:rPr>
        <w:lastRenderedPageBreak/>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Paragraph"/>
        <w:keepNext/>
        <w:spacing w:before="120"/>
        <w:ind w:left="0"/>
        <w:jc w:val="center"/>
        <w:rPr>
          <w:lang w:val="en-US"/>
        </w:rPr>
      </w:pPr>
      <w:r>
        <w:rPr>
          <w:noProof/>
          <w:lang w:val="en-US"/>
        </w:rPr>
        <w:drawing>
          <wp:inline distT="0" distB="0" distL="0" distR="0" wp14:anchorId="2E2088B7" wp14:editId="776E8ECD">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2C6528D2" w:rsidR="00FC68DB" w:rsidRDefault="00FC68DB" w:rsidP="00B202D2">
      <w:pPr>
        <w:pStyle w:val="Caption"/>
        <w:rPr>
          <w:lang w:eastAsia="x-none"/>
        </w:rPr>
      </w:pPr>
      <w:bookmarkStart w:id="1282" w:name="_Toc3557105"/>
      <w:bookmarkStart w:id="1283" w:name="_Toc34747356"/>
      <w:bookmarkStart w:id="1284" w:name="_Toc76030549"/>
      <w:bookmarkStart w:id="1285" w:name="_Toc94530835"/>
      <w:bookmarkStart w:id="1286" w:name="_Toc99837085"/>
      <w:r>
        <w:t xml:space="preserve">Figure </w:t>
      </w:r>
      <w:r>
        <w:fldChar w:fldCharType="begin"/>
      </w:r>
      <w:r>
        <w:instrText xml:space="preserve"> SEQ Figure \* ARABIC </w:instrText>
      </w:r>
      <w:r>
        <w:fldChar w:fldCharType="separate"/>
      </w:r>
      <w:r w:rsidR="00490283">
        <w:rPr>
          <w:noProof/>
        </w:rPr>
        <w:t>26</w:t>
      </w:r>
      <w:r>
        <w:fldChar w:fldCharType="end"/>
      </w:r>
      <w:r>
        <w:t>: Plain stud</w:t>
      </w:r>
      <w:bookmarkEnd w:id="1282"/>
      <w:bookmarkEnd w:id="1283"/>
      <w:bookmarkEnd w:id="1284"/>
      <w:bookmarkEnd w:id="1285"/>
      <w:bookmarkEnd w:id="1286"/>
    </w:p>
    <w:p w14:paraId="074E6FA8" w14:textId="77777777" w:rsidR="00FC68DB" w:rsidRPr="00100517" w:rsidRDefault="00FC68DB" w:rsidP="00100517">
      <w:r w:rsidRPr="00100517">
        <w:t>These studs are not a feature of χMCF version 3.1. They can be modeled according to case 4, but may become a topic of version 3.2.</w:t>
      </w:r>
    </w:p>
    <w:p w14:paraId="671E2CE9" w14:textId="77777777" w:rsidR="00FC68DB" w:rsidRDefault="00FC68DB" w:rsidP="00100517">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Heading3"/>
      </w:pPr>
      <w:bookmarkStart w:id="1287" w:name="_Toc428456274"/>
      <w:bookmarkStart w:id="1288" w:name="_Toc428537237"/>
      <w:bookmarkStart w:id="1289" w:name="_Toc428969556"/>
      <w:bookmarkStart w:id="1290" w:name="_Toc429052947"/>
      <w:bookmarkStart w:id="1291" w:name="_Toc428456275"/>
      <w:bookmarkStart w:id="1292" w:name="_Toc428537238"/>
      <w:bookmarkStart w:id="1293" w:name="_Toc428969557"/>
      <w:bookmarkStart w:id="1294" w:name="_Toc429052948"/>
      <w:bookmarkStart w:id="1295" w:name="_Toc413359597"/>
      <w:bookmarkStart w:id="1296" w:name="_Toc3556990"/>
      <w:bookmarkStart w:id="1297" w:name="_Toc34747240"/>
      <w:bookmarkStart w:id="1298" w:name="_Toc77102056"/>
      <w:bookmarkStart w:id="1299" w:name="_Toc99837013"/>
      <w:bookmarkEnd w:id="1287"/>
      <w:bookmarkEnd w:id="1288"/>
      <w:bookmarkEnd w:id="1289"/>
      <w:bookmarkEnd w:id="1290"/>
      <w:bookmarkEnd w:id="1291"/>
      <w:bookmarkEnd w:id="1292"/>
      <w:bookmarkEnd w:id="1293"/>
      <w:bookmarkEnd w:id="1294"/>
      <w:r w:rsidRPr="00226A3F">
        <w:t>Screw</w:t>
      </w:r>
      <w:bookmarkEnd w:id="1295"/>
      <w:bookmarkEnd w:id="1296"/>
      <w:bookmarkEnd w:id="1297"/>
      <w:bookmarkEnd w:id="1298"/>
      <w:bookmarkEnd w:id="129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5D2277">
      <w:pPr>
        <w:keepNext/>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03CC14E8" w:rsidR="00FC68DB" w:rsidRDefault="00FC68DB" w:rsidP="00B202D2">
      <w:pPr>
        <w:pStyle w:val="Caption"/>
        <w:spacing w:before="120"/>
      </w:pPr>
      <w:bookmarkStart w:id="1300" w:name="_Toc3566465"/>
      <w:bookmarkStart w:id="1301" w:name="_Toc34747466"/>
      <w:bookmarkStart w:id="1302" w:name="_Toc77095916"/>
      <w:bookmarkStart w:id="1303" w:name="_Toc99837200"/>
      <w:r>
        <w:t xml:space="preserve">Table </w:t>
      </w:r>
      <w:r>
        <w:fldChar w:fldCharType="begin"/>
      </w:r>
      <w:r>
        <w:instrText xml:space="preserve"> SEQ Table \* ARABIC </w:instrText>
      </w:r>
      <w:r>
        <w:fldChar w:fldCharType="separate"/>
      </w:r>
      <w:r w:rsidR="00490283">
        <w:rPr>
          <w:noProof/>
        </w:rPr>
        <w:t>55</w:t>
      </w:r>
      <w:r>
        <w:fldChar w:fldCharType="end"/>
      </w:r>
      <w:r>
        <w:t xml:space="preserve">: Attributes of element </w:t>
      </w:r>
      <w:r w:rsidRPr="00514F9C">
        <w:rPr>
          <w:rFonts w:ascii="Courier New" w:hAnsi="Courier New" w:cs="Courier New"/>
        </w:rPr>
        <w:t>&lt;screw/&gt;</w:t>
      </w:r>
      <w:bookmarkEnd w:id="1300"/>
      <w:bookmarkEnd w:id="1301"/>
      <w:bookmarkEnd w:id="1302"/>
      <w:bookmarkEnd w:id="1303"/>
    </w:p>
    <w:p w14:paraId="5504B68F" w14:textId="17098A8F" w:rsidR="00FC68DB" w:rsidRPr="005D2277" w:rsidRDefault="00FC68DB" w:rsidP="001B01D6">
      <w:pPr>
        <w:pStyle w:val="ListParagraph"/>
        <w:numPr>
          <w:ilvl w:val="0"/>
          <w:numId w:val="33"/>
        </w:numPr>
        <w:tabs>
          <w:tab w:val="clear" w:pos="403"/>
        </w:tabs>
        <w:spacing w:before="120" w:after="0" w:line="240" w:lineRule="auto"/>
        <w:contextualSpacing w:val="0"/>
        <w:rPr>
          <w:rFonts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90283">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 xml:space="preserve">connection </w:t>
      </w:r>
      <w:r w:rsidRPr="005D2277">
        <w:rPr>
          <w:lang w:val="en-US"/>
        </w:rPr>
        <w:t>direction.</w:t>
      </w:r>
    </w:p>
    <w:p w14:paraId="30DC7B38" w14:textId="77777777" w:rsidR="00FC68DB" w:rsidRDefault="00FC68DB" w:rsidP="005D2277">
      <w:pPr>
        <w:keepNext/>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5D2277">
            <w:pPr>
              <w:keepNext/>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6EFCF18A" w:rsidR="00FC68DB" w:rsidRDefault="00FC68DB" w:rsidP="00B202D2">
      <w:pPr>
        <w:pStyle w:val="Caption"/>
        <w:spacing w:before="120"/>
        <w:rPr>
          <w:rStyle w:val="elementdeftypeChar"/>
          <w:rFonts w:eastAsia="Calibri"/>
          <w:b w:val="0"/>
        </w:rPr>
      </w:pPr>
      <w:bookmarkStart w:id="1304" w:name="_Toc3566466"/>
      <w:bookmarkStart w:id="1305" w:name="_Toc34747467"/>
      <w:bookmarkStart w:id="1306" w:name="_Toc77095917"/>
      <w:bookmarkStart w:id="1307" w:name="_Toc99837201"/>
      <w:r>
        <w:t xml:space="preserve">Table </w:t>
      </w:r>
      <w:r>
        <w:fldChar w:fldCharType="begin"/>
      </w:r>
      <w:r>
        <w:instrText xml:space="preserve"> SEQ Table \* ARABIC </w:instrText>
      </w:r>
      <w:r>
        <w:fldChar w:fldCharType="separate"/>
      </w:r>
      <w:r w:rsidR="00490283">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304"/>
      <w:bookmarkEnd w:id="1305"/>
      <w:bookmarkEnd w:id="1306"/>
      <w:bookmarkEnd w:id="130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gramStart"/>
      <w:r w:rsidRPr="00226A3F">
        <w:t>appdata</w:t>
      </w:r>
      <w:proofErr w:type="gram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lastRenderedPageBreak/>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gramStart"/>
      <w:r>
        <w:t>appdata</w:t>
      </w:r>
      <w:proofErr w:type="gram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gramStart"/>
      <w:r>
        <w:t>appdata</w:t>
      </w:r>
      <w:proofErr w:type="gram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Heading4"/>
      </w:pPr>
      <w:bookmarkStart w:id="1308" w:name="_Toc3556991"/>
      <w:bookmarkStart w:id="1309" w:name="_Toc34747241"/>
      <w:bookmarkStart w:id="1310" w:name="_Toc77102057"/>
      <w:r>
        <w:t>7.5.7.1 Flow Drilled Screws (FDS)</w:t>
      </w:r>
      <w:bookmarkEnd w:id="1308"/>
      <w:bookmarkEnd w:id="1309"/>
      <w:bookmarkEnd w:id="1310"/>
    </w:p>
    <w:p w14:paraId="7C98E2E2" w14:textId="78CB223B" w:rsidR="00FC68DB" w:rsidRPr="00EF4929" w:rsidRDefault="00FC68DB" w:rsidP="005D2277">
      <w:pPr>
        <w:pStyle w:val="NormalWeb"/>
        <w:keepNext/>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1"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NormalWeb"/>
        <w:keepNext/>
        <w:spacing w:before="120" w:beforeAutospacing="0" w:after="120" w:afterAutospacing="0"/>
        <w:jc w:val="center"/>
      </w:pPr>
      <w:r>
        <w:rPr>
          <w:noProof/>
        </w:rPr>
        <w:drawing>
          <wp:inline distT="0" distB="0" distL="0" distR="0" wp14:anchorId="7F4943A3" wp14:editId="6769411D">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AABEF2F" w:rsidR="00FC68DB" w:rsidRPr="005C50FA" w:rsidRDefault="00FC68DB" w:rsidP="00B202D2">
      <w:pPr>
        <w:pStyle w:val="Caption"/>
        <w:rPr>
          <w:color w:val="676F76"/>
          <w:sz w:val="21"/>
          <w:szCs w:val="21"/>
          <w:lang w:val="en"/>
        </w:rPr>
      </w:pPr>
      <w:bookmarkStart w:id="1311" w:name="_Toc3557106"/>
      <w:bookmarkStart w:id="1312" w:name="_Toc34747357"/>
      <w:bookmarkStart w:id="1313" w:name="_Toc76030550"/>
      <w:bookmarkStart w:id="1314" w:name="_Toc94530836"/>
      <w:bookmarkStart w:id="1315" w:name="_Toc99837086"/>
      <w:r>
        <w:t xml:space="preserve">Figure </w:t>
      </w:r>
      <w:r>
        <w:fldChar w:fldCharType="begin"/>
      </w:r>
      <w:r>
        <w:instrText xml:space="preserve"> SEQ Figure \* ARABIC </w:instrText>
      </w:r>
      <w:r>
        <w:fldChar w:fldCharType="separate"/>
      </w:r>
      <w:r w:rsidR="00490283">
        <w:rPr>
          <w:noProof/>
        </w:rPr>
        <w:t>27</w:t>
      </w:r>
      <w:r>
        <w:fldChar w:fldCharType="end"/>
      </w:r>
      <w:r>
        <w:t>: Process of Flow Drill Screwing</w:t>
      </w:r>
      <w:bookmarkEnd w:id="1311"/>
      <w:bookmarkEnd w:id="1312"/>
      <w:bookmarkEnd w:id="1313"/>
      <w:bookmarkEnd w:id="1314"/>
      <w:bookmarkEnd w:id="1315"/>
    </w:p>
    <w:p w14:paraId="48C78A26" w14:textId="7A7939B8" w:rsidR="00FC68DB" w:rsidRDefault="00D52E08" w:rsidP="00B202D2">
      <w:pPr>
        <w:keepNext/>
        <w:jc w:val="center"/>
      </w:pPr>
      <w:r>
        <w:rPr>
          <w:noProof/>
          <w:lang w:val="en-US"/>
        </w:rPr>
        <w:lastRenderedPageBreak/>
        <w:drawing>
          <wp:inline distT="0" distB="0" distL="0" distR="0" wp14:anchorId="1ED46EB0" wp14:editId="4BF3D77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455AF65" w:rsidR="00FC68DB" w:rsidRDefault="00FC68DB" w:rsidP="00B202D2">
      <w:pPr>
        <w:pStyle w:val="Caption"/>
      </w:pPr>
      <w:bookmarkStart w:id="1316" w:name="_Toc3557107"/>
      <w:bookmarkStart w:id="1317" w:name="_Toc34747358"/>
      <w:bookmarkStart w:id="1318" w:name="_Toc76030551"/>
      <w:bookmarkStart w:id="1319" w:name="_Toc94530837"/>
      <w:bookmarkStart w:id="1320" w:name="_Toc99837087"/>
      <w:r>
        <w:t xml:space="preserve">Figure </w:t>
      </w:r>
      <w:r>
        <w:fldChar w:fldCharType="begin"/>
      </w:r>
      <w:r>
        <w:instrText xml:space="preserve"> SEQ Figure \* ARABIC </w:instrText>
      </w:r>
      <w:r>
        <w:fldChar w:fldCharType="separate"/>
      </w:r>
      <w:r w:rsidR="00490283">
        <w:rPr>
          <w:noProof/>
        </w:rPr>
        <w:t>28</w:t>
      </w:r>
      <w:r>
        <w:fldChar w:fldCharType="end"/>
      </w:r>
      <w:r>
        <w:t>: Measures of applied FDS</w:t>
      </w:r>
      <w:bookmarkEnd w:id="1316"/>
      <w:bookmarkEnd w:id="1317"/>
      <w:bookmarkEnd w:id="1318"/>
      <w:bookmarkEnd w:id="1319"/>
      <w:bookmarkEnd w:id="1320"/>
    </w:p>
    <w:p w14:paraId="48D028BE" w14:textId="77777777" w:rsidR="00FC68DB" w:rsidRDefault="00FC68DB" w:rsidP="00FD11C9">
      <w:pPr>
        <w:keepNext/>
        <w:autoSpaceDE w:val="0"/>
        <w:autoSpaceDN w:val="0"/>
        <w:adjustRightInd w:val="0"/>
        <w:rPr>
          <w:rFonts w:cs="Calibri"/>
          <w:lang w:eastAsia="en-GB"/>
        </w:rPr>
      </w:pPr>
      <w:r>
        <w:rPr>
          <w:rFonts w:cs="Calibri"/>
          <w:lang w:eastAsia="en-GB"/>
        </w:rPr>
        <w:t>The basic steps in the flow drill screw process consist of:</w:t>
      </w:r>
    </w:p>
    <w:p w14:paraId="74B7EC51" w14:textId="77777777" w:rsidR="00FC68DB" w:rsidRPr="00B50C53" w:rsidRDefault="00FC68DB" w:rsidP="00FD11C9">
      <w:pPr>
        <w:pStyle w:val="ListParagraph"/>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FD11C9">
      <w:pPr>
        <w:pStyle w:val="ListParagraph"/>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FD11C9">
      <w:pPr>
        <w:pStyle w:val="ListParagraph"/>
        <w:numPr>
          <w:ilvl w:val="0"/>
          <w:numId w:val="34"/>
        </w:numPr>
        <w:tabs>
          <w:tab w:val="clear" w:pos="403"/>
        </w:tabs>
        <w:autoSpaceDE w:val="0"/>
        <w:autoSpaceDN w:val="0"/>
        <w:adjustRightInd w:val="0"/>
        <w:spacing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FD11C9">
      <w:pPr>
        <w:pStyle w:val="ListParagraph"/>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FD11C9">
      <w:pPr>
        <w:autoSpaceDE w:val="0"/>
        <w:autoSpaceDN w:val="0"/>
        <w:adjustRightInd w:val="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Heading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5D2277">
      <w:pPr>
        <w:keepNext/>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5D2277">
            <w:pPr>
              <w:keepNext/>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C7B67F6" w:rsidR="00FC68DB" w:rsidRDefault="00FC68DB" w:rsidP="00B202D2">
      <w:pPr>
        <w:pStyle w:val="Caption"/>
        <w:spacing w:before="120"/>
        <w:rPr>
          <w:rFonts w:cs="Calibri"/>
          <w:szCs w:val="22"/>
          <w:lang w:eastAsia="en-GB"/>
        </w:rPr>
      </w:pPr>
      <w:bookmarkStart w:id="1321" w:name="_Toc3566467"/>
      <w:bookmarkStart w:id="1322" w:name="_Toc34747468"/>
      <w:bookmarkStart w:id="1323" w:name="_Toc77095918"/>
      <w:bookmarkStart w:id="1324" w:name="_Toc99837202"/>
      <w:r>
        <w:t xml:space="preserve">Table </w:t>
      </w:r>
      <w:r>
        <w:fldChar w:fldCharType="begin"/>
      </w:r>
      <w:r>
        <w:instrText xml:space="preserve"> SEQ Table \* ARABIC </w:instrText>
      </w:r>
      <w:r>
        <w:fldChar w:fldCharType="separate"/>
      </w:r>
      <w:r w:rsidR="00490283">
        <w:rPr>
          <w:noProof/>
        </w:rPr>
        <w:t>57</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21"/>
      <w:bookmarkEnd w:id="1322"/>
      <w:bookmarkEnd w:id="1323"/>
      <w:bookmarkEnd w:id="1324"/>
    </w:p>
    <w:p w14:paraId="3D874F45" w14:textId="77777777" w:rsidR="00FC68DB" w:rsidRPr="0059565B" w:rsidRDefault="00FC68DB" w:rsidP="001B01D6">
      <w:pPr>
        <w:pStyle w:val="ListParagraph"/>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Paragraph"/>
        <w:keepNext/>
        <w:autoSpaceDE w:val="0"/>
        <w:autoSpaceDN w:val="0"/>
        <w:adjustRightInd w:val="0"/>
        <w:ind w:left="0"/>
        <w:jc w:val="center"/>
        <w:rPr>
          <w:lang w:val="en-US"/>
        </w:rPr>
      </w:pPr>
      <w:r>
        <w:rPr>
          <w:noProof/>
          <w:lang w:val="en-US"/>
        </w:rPr>
        <w:drawing>
          <wp:inline distT="0" distB="0" distL="0" distR="0" wp14:anchorId="0F7CDBA5" wp14:editId="649DD994">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343D437" w:rsidR="00FC68DB" w:rsidRPr="001E3E2A" w:rsidRDefault="00FC68DB" w:rsidP="00B202D2">
      <w:pPr>
        <w:pStyle w:val="Caption"/>
        <w:rPr>
          <w:rFonts w:cs="Calibri"/>
          <w:lang w:eastAsia="en-GB"/>
        </w:rPr>
      </w:pPr>
      <w:bookmarkStart w:id="1325" w:name="_Toc3557108"/>
      <w:bookmarkStart w:id="1326" w:name="_Toc34747359"/>
      <w:bookmarkStart w:id="1327" w:name="_Toc76030552"/>
      <w:bookmarkStart w:id="1328" w:name="_Toc94530838"/>
      <w:bookmarkStart w:id="1329" w:name="_Toc99837088"/>
      <w:r>
        <w:t xml:space="preserve">Figure </w:t>
      </w:r>
      <w:r>
        <w:fldChar w:fldCharType="begin"/>
      </w:r>
      <w:r>
        <w:instrText xml:space="preserve"> SEQ Figure \* ARABIC </w:instrText>
      </w:r>
      <w:r>
        <w:fldChar w:fldCharType="separate"/>
      </w:r>
      <w:r w:rsidR="00490283">
        <w:rPr>
          <w:noProof/>
        </w:rPr>
        <w:t>29</w:t>
      </w:r>
      <w:r>
        <w:fldChar w:fldCharType="end"/>
      </w:r>
      <w:r>
        <w:t>: Pre-machined or clearance hole in FDS connection</w:t>
      </w:r>
      <w:bookmarkEnd w:id="1325"/>
      <w:bookmarkEnd w:id="1326"/>
      <w:bookmarkEnd w:id="1327"/>
      <w:bookmarkEnd w:id="1328"/>
      <w:bookmarkEnd w:id="1329"/>
    </w:p>
    <w:p w14:paraId="49C4E57A" w14:textId="00FCD060" w:rsidR="00FC68DB" w:rsidRDefault="00FC68DB" w:rsidP="00FD11C9">
      <w:pPr>
        <w:pStyle w:val="ListParagraph"/>
        <w:numPr>
          <w:ilvl w:val="0"/>
          <w:numId w:val="33"/>
        </w:numPr>
        <w:tabs>
          <w:tab w:val="clear" w:pos="403"/>
        </w:tabs>
        <w:autoSpaceDE w:val="0"/>
        <w:autoSpaceDN w:val="0"/>
        <w:adjustRightInd w:val="0"/>
        <w:spacing w:line="240" w:lineRule="auto"/>
        <w:ind w:left="714" w:hanging="357"/>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90283">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FD11C9">
      <w:pPr>
        <w:pStyle w:val="ListParagraph"/>
        <w:numPr>
          <w:ilvl w:val="0"/>
          <w:numId w:val="33"/>
        </w:numPr>
        <w:tabs>
          <w:tab w:val="clear" w:pos="403"/>
        </w:tabs>
        <w:autoSpaceDE w:val="0"/>
        <w:autoSpaceDN w:val="0"/>
        <w:adjustRightInd w:val="0"/>
        <w:spacing w:line="240" w:lineRule="auto"/>
        <w:ind w:left="714" w:hanging="357"/>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1CD2D72C" wp14:editId="16B0EB71">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6B69CA3" w:rsidR="00FC68DB" w:rsidRPr="00B50C53" w:rsidRDefault="00FC68DB" w:rsidP="00B202D2">
      <w:pPr>
        <w:pStyle w:val="Caption"/>
        <w:rPr>
          <w:rFonts w:cs="Calibri"/>
          <w:lang w:eastAsia="en-GB"/>
        </w:rPr>
      </w:pPr>
      <w:bookmarkStart w:id="1330" w:name="_Toc3557109"/>
      <w:bookmarkStart w:id="1331" w:name="_Toc34747360"/>
      <w:bookmarkStart w:id="1332" w:name="_Toc76030553"/>
      <w:bookmarkStart w:id="1333" w:name="_Toc94530839"/>
      <w:bookmarkStart w:id="1334" w:name="_Toc99837089"/>
      <w:r>
        <w:t xml:space="preserve">Figure </w:t>
      </w:r>
      <w:r>
        <w:fldChar w:fldCharType="begin"/>
      </w:r>
      <w:r>
        <w:instrText xml:space="preserve"> SEQ Figure \* ARABIC </w:instrText>
      </w:r>
      <w:r>
        <w:fldChar w:fldCharType="separate"/>
      </w:r>
      <w:r w:rsidR="00490283">
        <w:rPr>
          <w:noProof/>
        </w:rPr>
        <w:t>30</w:t>
      </w:r>
      <w:r>
        <w:fldChar w:fldCharType="end"/>
      </w:r>
      <w:r>
        <w:t>: Pilot hole on sheet metal</w:t>
      </w:r>
      <w:bookmarkEnd w:id="1330"/>
      <w:bookmarkEnd w:id="1331"/>
      <w:bookmarkEnd w:id="1332"/>
      <w:bookmarkEnd w:id="1333"/>
      <w:bookmarkEnd w:id="133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gramStart"/>
      <w:r>
        <w:t>appdata</w:t>
      </w:r>
      <w:proofErr w:type="gram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Heading2"/>
      </w:pPr>
      <w:bookmarkStart w:id="1335" w:name="_Toc413359598"/>
      <w:bookmarkStart w:id="1336" w:name="_Toc3556992"/>
      <w:bookmarkStart w:id="1337" w:name="_Toc34747242"/>
      <w:bookmarkStart w:id="1338" w:name="_Toc77102058"/>
      <w:bookmarkStart w:id="1339" w:name="_Toc99837014"/>
      <w:r w:rsidRPr="000F30B3">
        <w:t>Gum Drops</w:t>
      </w:r>
      <w:bookmarkEnd w:id="1335"/>
      <w:bookmarkEnd w:id="1336"/>
      <w:bookmarkEnd w:id="1337"/>
      <w:bookmarkEnd w:id="1338"/>
      <w:bookmarkEnd w:id="1339"/>
      <w:r w:rsidRPr="00226A3F">
        <w:t xml:space="preserve"> </w:t>
      </w:r>
    </w:p>
    <w:p w14:paraId="2EA2AB8E" w14:textId="77777777" w:rsidR="00FC68DB" w:rsidRPr="00226A3F" w:rsidRDefault="00FC68DB" w:rsidP="005D2277">
      <w:pPr>
        <w:keepNext/>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FBB0E10"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3FC34079" w14:textId="3CEFC5DF" w:rsidR="00FC68DB" w:rsidRPr="00226A3F" w:rsidRDefault="00FC68DB" w:rsidP="00B202D2">
      <w:pPr>
        <w:pStyle w:val="Caption"/>
        <w:spacing w:before="120" w:after="60"/>
      </w:pPr>
      <w:bookmarkStart w:id="1340" w:name="_Toc3566468"/>
      <w:bookmarkStart w:id="1341" w:name="_Toc34747469"/>
      <w:bookmarkStart w:id="1342" w:name="_Toc77095919"/>
      <w:bookmarkStart w:id="1343" w:name="_Toc99837203"/>
      <w:r>
        <w:t xml:space="preserve">Table </w:t>
      </w:r>
      <w:r>
        <w:fldChar w:fldCharType="begin"/>
      </w:r>
      <w:r>
        <w:instrText xml:space="preserve"> SEQ Table \* ARABIC </w:instrText>
      </w:r>
      <w:r>
        <w:fldChar w:fldCharType="separate"/>
      </w:r>
      <w:r w:rsidR="00490283">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40"/>
      <w:bookmarkEnd w:id="1341"/>
      <w:bookmarkEnd w:id="1342"/>
      <w:bookmarkEnd w:id="1343"/>
    </w:p>
    <w:p w14:paraId="408D496F" w14:textId="77777777" w:rsidR="00FC68DB" w:rsidRPr="00226A3F" w:rsidRDefault="00FC68DB" w:rsidP="005D2277">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lastRenderedPageBreak/>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4458D1A" w:rsidR="00FC68DB" w:rsidRDefault="00FC68DB" w:rsidP="00B202D2">
      <w:pPr>
        <w:pStyle w:val="Caption"/>
        <w:spacing w:before="60"/>
      </w:pPr>
      <w:bookmarkStart w:id="1344" w:name="_Toc3566469"/>
      <w:bookmarkStart w:id="1345" w:name="_Toc34747470"/>
      <w:bookmarkStart w:id="1346" w:name="_Toc77095920"/>
      <w:bookmarkStart w:id="1347" w:name="_Toc99837204"/>
      <w:r>
        <w:t xml:space="preserve">Table </w:t>
      </w:r>
      <w:r>
        <w:fldChar w:fldCharType="begin"/>
      </w:r>
      <w:r>
        <w:instrText xml:space="preserve"> SEQ Table \* ARABIC </w:instrText>
      </w:r>
      <w:r>
        <w:fldChar w:fldCharType="separate"/>
      </w:r>
      <w:r w:rsidR="00490283">
        <w:rPr>
          <w:noProof/>
        </w:rPr>
        <w:t>59</w:t>
      </w:r>
      <w:r>
        <w:fldChar w:fldCharType="end"/>
      </w:r>
      <w:r>
        <w:t>: Attributes</w:t>
      </w:r>
      <w:r>
        <w:rPr>
          <w:noProof/>
        </w:rPr>
        <w:t xml:space="preserve"> of element </w:t>
      </w:r>
      <w:r w:rsidRPr="00611340">
        <w:rPr>
          <w:rFonts w:ascii="Courier New" w:hAnsi="Courier New" w:cs="Courier New"/>
        </w:rPr>
        <w:t>&lt;gumdrop/&gt;</w:t>
      </w:r>
      <w:bookmarkEnd w:id="1344"/>
      <w:bookmarkEnd w:id="1345"/>
      <w:bookmarkEnd w:id="1346"/>
      <w:bookmarkEnd w:id="1347"/>
    </w:p>
    <w:p w14:paraId="3D5C7D8E" w14:textId="77777777" w:rsidR="00FC68DB" w:rsidRPr="005D241A" w:rsidRDefault="00FC68DB" w:rsidP="005D2277">
      <w:pPr>
        <w:pStyle w:val="ListParagraph"/>
        <w:numPr>
          <w:ilvl w:val="0"/>
          <w:numId w:val="35"/>
        </w:numPr>
        <w:tabs>
          <w:tab w:val="clear" w:pos="403"/>
        </w:tabs>
        <w:spacing w:line="240" w:lineRule="auto"/>
        <w:contextualSpacing w:val="0"/>
        <w:rPr>
          <w:lang w:val="en-US"/>
        </w:rPr>
      </w:pPr>
      <w:proofErr w:type="gramStart"/>
      <w:r w:rsidRPr="006915F6">
        <w:rPr>
          <w:rStyle w:val="elementdeftypeChar"/>
          <w:rFonts w:eastAsia="Calibri"/>
          <w:lang w:eastAsia="en-GB"/>
        </w:rPr>
        <w:t>diameter</w:t>
      </w:r>
      <w:proofErr w:type="gramEnd"/>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5D2277">
      <w:pPr>
        <w:pStyle w:val="ListParagraph"/>
        <w:numPr>
          <w:ilvl w:val="0"/>
          <w:numId w:val="35"/>
        </w:numPr>
        <w:tabs>
          <w:tab w:val="clear" w:pos="403"/>
        </w:tabs>
        <w:spacing w:line="240" w:lineRule="auto"/>
        <w:contextualSpacing w:val="0"/>
        <w:jc w:val="left"/>
        <w:rPr>
          <w:lang w:val="en-US"/>
        </w:rPr>
      </w:pPr>
      <w:proofErr w:type="gramStart"/>
      <w:r w:rsidRPr="006915F6">
        <w:rPr>
          <w:rStyle w:val="elementdeftypeChar"/>
          <w:rFonts w:eastAsia="Calibri"/>
          <w:lang w:eastAsia="en-GB"/>
        </w:rPr>
        <w:t>mass</w:t>
      </w:r>
      <w:proofErr w:type="gramEnd"/>
      <w:r w:rsidRPr="005D241A">
        <w:rPr>
          <w:lang w:val="en-US"/>
        </w:rPr>
        <w:t>: This is the mass of the glue attached.</w:t>
      </w:r>
    </w:p>
    <w:p w14:paraId="3D568B8B" w14:textId="77777777" w:rsidR="00FC68DB" w:rsidRDefault="00FC68DB" w:rsidP="005D2277">
      <w:pPr>
        <w:pStyle w:val="ListParagraph"/>
        <w:numPr>
          <w:ilvl w:val="0"/>
          <w:numId w:val="35"/>
        </w:numPr>
        <w:tabs>
          <w:tab w:val="clear" w:pos="403"/>
        </w:tabs>
        <w:spacing w:line="240" w:lineRule="auto"/>
        <w:contextualSpacing w:val="0"/>
        <w:rPr>
          <w:lang w:val="en-US"/>
        </w:rPr>
      </w:pPr>
      <w:proofErr w:type="gramStart"/>
      <w:r w:rsidRPr="006915F6">
        <w:rPr>
          <w:rStyle w:val="elementdeftypeChar"/>
          <w:rFonts w:eastAsia="Calibri"/>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5D2277">
      <w:pPr>
        <w:keepNext/>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4F70D0BF" w:rsidR="00FC68DB" w:rsidRDefault="00FC68DB" w:rsidP="00B202D2">
      <w:pPr>
        <w:pStyle w:val="Caption"/>
        <w:tabs>
          <w:tab w:val="center" w:pos="4535"/>
          <w:tab w:val="left" w:pos="7349"/>
        </w:tabs>
        <w:spacing w:before="120"/>
        <w:jc w:val="left"/>
        <w:rPr>
          <w:rStyle w:val="elementdeftypeChar"/>
          <w:rFonts w:eastAsia="Calibri"/>
          <w:b w:val="0"/>
        </w:rPr>
      </w:pPr>
      <w:r w:rsidRPr="001F112B">
        <w:tab/>
      </w:r>
      <w:bookmarkStart w:id="1348" w:name="_Toc77095921"/>
      <w:bookmarkStart w:id="1349" w:name="_Toc99837205"/>
      <w:r w:rsidRPr="001F112B">
        <w:t xml:space="preserve">Table </w:t>
      </w:r>
      <w:r w:rsidRPr="001F112B">
        <w:fldChar w:fldCharType="begin"/>
      </w:r>
      <w:r w:rsidRPr="001F112B">
        <w:instrText xml:space="preserve"> SEQ Table \* ARABIC </w:instrText>
      </w:r>
      <w:r w:rsidRPr="001F112B">
        <w:fldChar w:fldCharType="separate"/>
      </w:r>
      <w:r w:rsidR="00490283">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348"/>
      <w:bookmarkEnd w:id="134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gramStart"/>
      <w:r w:rsidRPr="00226A3F">
        <w:t>appdata</w:t>
      </w:r>
      <w:proofErr w:type="gram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Heading2"/>
      </w:pPr>
      <w:bookmarkStart w:id="1350" w:name="_Toc428456279"/>
      <w:bookmarkStart w:id="1351" w:name="_Toc3556993"/>
      <w:bookmarkStart w:id="1352" w:name="_Toc34747243"/>
      <w:bookmarkStart w:id="1353" w:name="_Toc77102059"/>
      <w:bookmarkStart w:id="1354" w:name="_Toc99837015"/>
      <w:bookmarkEnd w:id="1350"/>
      <w:r>
        <w:t>Clinches</w:t>
      </w:r>
      <w:bookmarkEnd w:id="1351"/>
      <w:bookmarkEnd w:id="1352"/>
      <w:bookmarkEnd w:id="1353"/>
      <w:bookmarkEnd w:id="1354"/>
    </w:p>
    <w:p w14:paraId="091D9EAF" w14:textId="77777777" w:rsidR="00FC68DB" w:rsidRDefault="00FC68DB" w:rsidP="001D0AB9">
      <w:r>
        <w:t>Clinching is a mechanical, cold forming fastening method to join sheet metal without additional components, using special tools to plastically form a mechanical interlock between the sheets.</w:t>
      </w:r>
      <w:r>
        <w:rPr>
          <w:rStyle w:val="FootnoteReference"/>
        </w:rPr>
        <w:footnoteReference w:id="13"/>
      </w:r>
    </w:p>
    <w:p w14:paraId="505D578C" w14:textId="77777777" w:rsidR="00FC68DB" w:rsidRDefault="00FC68DB" w:rsidP="001D0AB9">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FD11C9">
      <w:pPr>
        <w:keepNext/>
      </w:pPr>
      <w:r>
        <w:lastRenderedPageBreak/>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lang w:val="en-US"/>
        </w:rPr>
        <w:drawing>
          <wp:inline distT="0" distB="0" distL="0" distR="0" wp14:anchorId="03FF0731" wp14:editId="1C451E60">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324B5A0B" w:rsidR="00FC68DB" w:rsidRDefault="00FC68DB" w:rsidP="00B202D2">
      <w:pPr>
        <w:pStyle w:val="Caption"/>
      </w:pPr>
      <w:bookmarkStart w:id="1355" w:name="_Ref428794448"/>
      <w:bookmarkStart w:id="1356" w:name="_Ref428794398"/>
      <w:bookmarkStart w:id="1357" w:name="_Toc3557111"/>
      <w:bookmarkStart w:id="1358" w:name="_Toc34747362"/>
      <w:bookmarkStart w:id="1359" w:name="_Toc76030555"/>
      <w:bookmarkStart w:id="1360" w:name="_Toc94530841"/>
      <w:bookmarkStart w:id="1361" w:name="_Toc99837090"/>
      <w:r>
        <w:t xml:space="preserve">Figure </w:t>
      </w:r>
      <w:r>
        <w:fldChar w:fldCharType="begin"/>
      </w:r>
      <w:r>
        <w:instrText xml:space="preserve"> SEQ Figure \* ARABIC </w:instrText>
      </w:r>
      <w:r>
        <w:fldChar w:fldCharType="separate"/>
      </w:r>
      <w:r w:rsidR="00490283">
        <w:rPr>
          <w:noProof/>
        </w:rPr>
        <w:t>31</w:t>
      </w:r>
      <w:r>
        <w:fldChar w:fldCharType="end"/>
      </w:r>
      <w:bookmarkEnd w:id="1355"/>
      <w:r>
        <w:t xml:space="preserve">: </w:t>
      </w:r>
      <w:r w:rsidRPr="00D67DC2">
        <w:t>Clinch Joint Dimensions</w:t>
      </w:r>
      <w:bookmarkEnd w:id="1356"/>
      <w:bookmarkEnd w:id="1357"/>
      <w:bookmarkEnd w:id="1358"/>
      <w:bookmarkEnd w:id="1359"/>
      <w:bookmarkEnd w:id="1360"/>
      <w:bookmarkEnd w:id="1361"/>
    </w:p>
    <w:p w14:paraId="716B4799" w14:textId="12303281" w:rsidR="00FC68DB" w:rsidRDefault="00E64A65" w:rsidP="00B202D2">
      <w:pPr>
        <w:keepNext/>
        <w:autoSpaceDE w:val="0"/>
        <w:autoSpaceDN w:val="0"/>
        <w:adjustRightInd w:val="0"/>
        <w:spacing w:after="0"/>
        <w:jc w:val="center"/>
      </w:pPr>
      <w:r>
        <w:rPr>
          <w:noProof/>
          <w:lang w:val="en-US"/>
        </w:rPr>
        <w:drawing>
          <wp:inline distT="0" distB="0" distL="0" distR="0" wp14:anchorId="43DFEAAA" wp14:editId="22AB17ED">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46896A52" w:rsidR="00FC68DB" w:rsidRDefault="00FC68DB" w:rsidP="00B202D2">
      <w:pPr>
        <w:pStyle w:val="Caption"/>
        <w:spacing w:before="120"/>
        <w:rPr>
          <w:rFonts w:cs="Calibri"/>
          <w:szCs w:val="22"/>
          <w:lang w:eastAsia="en-GB"/>
        </w:rPr>
      </w:pPr>
      <w:bookmarkStart w:id="1362" w:name="_Ref428798660"/>
      <w:bookmarkStart w:id="1363" w:name="_Toc3557112"/>
      <w:bookmarkStart w:id="1364" w:name="_Toc34747363"/>
      <w:bookmarkStart w:id="1365" w:name="_Toc76030556"/>
      <w:bookmarkStart w:id="1366" w:name="_Toc94530842"/>
      <w:bookmarkStart w:id="1367" w:name="_Toc99837091"/>
      <w:r>
        <w:t xml:space="preserve">Figure </w:t>
      </w:r>
      <w:r>
        <w:fldChar w:fldCharType="begin"/>
      </w:r>
      <w:r>
        <w:instrText xml:space="preserve"> SEQ Figure \* ARABIC </w:instrText>
      </w:r>
      <w:r>
        <w:fldChar w:fldCharType="separate"/>
      </w:r>
      <w:r w:rsidR="00490283">
        <w:rPr>
          <w:noProof/>
        </w:rPr>
        <w:t>32</w:t>
      </w:r>
      <w:r>
        <w:fldChar w:fldCharType="end"/>
      </w:r>
      <w:bookmarkEnd w:id="1362"/>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490283" w:rsidRPr="00490283">
            <w:rPr>
              <w:noProof/>
              <w:lang w:val="en-US"/>
            </w:rPr>
            <w:t>[5]</w:t>
          </w:r>
          <w:r w:rsidR="00E64A65">
            <w:fldChar w:fldCharType="end"/>
          </w:r>
        </w:sdtContent>
      </w:sdt>
      <w:r w:rsidR="00E64A65">
        <w:t xml:space="preserve"> (</w:t>
      </w:r>
      <w:r>
        <w:t>TOX (left) and BTM’s Tog-L-Loc system</w:t>
      </w:r>
      <w:bookmarkEnd w:id="1363"/>
      <w:bookmarkEnd w:id="1364"/>
      <w:bookmarkEnd w:id="1365"/>
      <w:bookmarkEnd w:id="1366"/>
      <w:r w:rsidR="00E64A65">
        <w:t>)</w:t>
      </w:r>
      <w:bookmarkEnd w:id="1367"/>
    </w:p>
    <w:p w14:paraId="036B2708" w14:textId="77777777" w:rsidR="00FC68DB" w:rsidRDefault="00FC68DB" w:rsidP="001D0AB9">
      <w:pPr>
        <w:autoSpaceDE w:val="0"/>
        <w:autoSpaceDN w:val="0"/>
        <w:adjustRightInd w:val="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1D0AB9">
      <w:pPr>
        <w:autoSpaceDE w:val="0"/>
        <w:autoSpaceDN w:val="0"/>
        <w:adjustRightInd w:val="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963C90">
      <w:pPr>
        <w:keepNext/>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EF46E4D"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2B133A93" w14:textId="2E9FE2BF" w:rsidR="00FC68DB" w:rsidRDefault="00FC68DB" w:rsidP="00B202D2">
      <w:pPr>
        <w:pStyle w:val="Caption"/>
        <w:spacing w:before="120"/>
        <w:rPr>
          <w:rStyle w:val="elementdeftypeChar"/>
          <w:rFonts w:eastAsia="Calibri"/>
          <w:b w:val="0"/>
        </w:rPr>
      </w:pPr>
      <w:bookmarkStart w:id="1368" w:name="_Toc3566470"/>
      <w:bookmarkStart w:id="1369" w:name="_Toc34747471"/>
      <w:bookmarkStart w:id="1370" w:name="_Toc77095922"/>
      <w:bookmarkStart w:id="1371" w:name="_Toc99837206"/>
      <w:r>
        <w:t xml:space="preserve">Table </w:t>
      </w:r>
      <w:r>
        <w:fldChar w:fldCharType="begin"/>
      </w:r>
      <w:r>
        <w:instrText xml:space="preserve"> SEQ Table \* ARABIC </w:instrText>
      </w:r>
      <w:r>
        <w:fldChar w:fldCharType="separate"/>
      </w:r>
      <w:r w:rsidR="00490283">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68"/>
      <w:bookmarkEnd w:id="1369"/>
      <w:bookmarkEnd w:id="1370"/>
      <w:bookmarkEnd w:id="1371"/>
    </w:p>
    <w:p w14:paraId="1BBADB1E" w14:textId="77777777" w:rsidR="00FC68DB" w:rsidRDefault="00FC68DB" w:rsidP="00963C90">
      <w:pPr>
        <w:keepNext/>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2F10A7">
            <w:pPr>
              <w:keepNext/>
              <w:rPr>
                <w:sz w:val="20"/>
                <w:szCs w:val="20"/>
              </w:rPr>
            </w:pPr>
            <w:r>
              <w:rPr>
                <w:sz w:val="20"/>
                <w:szCs w:val="20"/>
              </w:rPr>
              <w:t>clinch_type</w:t>
            </w:r>
          </w:p>
        </w:tc>
        <w:tc>
          <w:tcPr>
            <w:tcW w:w="1531" w:type="dxa"/>
            <w:shd w:val="clear" w:color="auto" w:fill="auto"/>
          </w:tcPr>
          <w:p w14:paraId="098F0385" w14:textId="77777777" w:rsidR="00FC68DB" w:rsidRPr="00226A3F" w:rsidRDefault="00FC68DB" w:rsidP="002F10A7">
            <w:pPr>
              <w:keepNext/>
              <w:rPr>
                <w:sz w:val="20"/>
                <w:szCs w:val="20"/>
              </w:rPr>
            </w:pPr>
            <w:r>
              <w:rPr>
                <w:sz w:val="20"/>
                <w:szCs w:val="20"/>
              </w:rPr>
              <w:t>Alphanumeric</w:t>
            </w:r>
          </w:p>
        </w:tc>
        <w:tc>
          <w:tcPr>
            <w:tcW w:w="1474" w:type="dxa"/>
          </w:tcPr>
          <w:p w14:paraId="4E86B8F1" w14:textId="77777777" w:rsidR="00FC68DB" w:rsidRPr="00226A3F" w:rsidRDefault="00FC68DB" w:rsidP="002F10A7">
            <w:pPr>
              <w:keepNext/>
              <w:rPr>
                <w:sz w:val="20"/>
                <w:szCs w:val="20"/>
              </w:rPr>
            </w:pPr>
            <w:r>
              <w:rPr>
                <w:sz w:val="20"/>
                <w:szCs w:val="20"/>
              </w:rPr>
              <w:t>Alphanumeric</w:t>
            </w:r>
          </w:p>
        </w:tc>
        <w:tc>
          <w:tcPr>
            <w:tcW w:w="1134" w:type="dxa"/>
            <w:shd w:val="clear" w:color="auto" w:fill="auto"/>
          </w:tcPr>
          <w:p w14:paraId="2171D529" w14:textId="77777777" w:rsidR="00FC68DB" w:rsidRPr="00226A3F" w:rsidRDefault="00FC68DB" w:rsidP="002F10A7">
            <w:pPr>
              <w:keepNext/>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2F10A7">
            <w:pPr>
              <w:keepNext/>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 xml:space="preserve">It is dependent from the applied </w:t>
            </w:r>
            <w:r>
              <w:rPr>
                <w:sz w:val="20"/>
                <w:szCs w:val="20"/>
              </w:rPr>
              <w:lastRenderedPageBreak/>
              <w:t>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lastRenderedPageBreak/>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02B0B309" w:rsidR="00FC68DB" w:rsidRDefault="00FC68DB" w:rsidP="00B202D2">
      <w:pPr>
        <w:pStyle w:val="Caption"/>
        <w:spacing w:before="120"/>
      </w:pPr>
      <w:bookmarkStart w:id="1372" w:name="_Toc3566471"/>
      <w:bookmarkStart w:id="1373" w:name="_Toc34747472"/>
      <w:bookmarkStart w:id="1374" w:name="_Toc77095923"/>
      <w:bookmarkStart w:id="1375" w:name="_Toc99837207"/>
      <w:r>
        <w:t xml:space="preserve">Table </w:t>
      </w:r>
      <w:r>
        <w:fldChar w:fldCharType="begin"/>
      </w:r>
      <w:r>
        <w:instrText xml:space="preserve"> SEQ Table \* ARABIC </w:instrText>
      </w:r>
      <w:r>
        <w:fldChar w:fldCharType="separate"/>
      </w:r>
      <w:r w:rsidR="00490283">
        <w:rPr>
          <w:noProof/>
        </w:rPr>
        <w:t>62</w:t>
      </w:r>
      <w:r>
        <w:fldChar w:fldCharType="end"/>
      </w:r>
      <w:r>
        <w:t xml:space="preserve">: Attributes of element </w:t>
      </w:r>
      <w:r w:rsidRPr="006239BA">
        <w:rPr>
          <w:rStyle w:val="elementdeftypeChar"/>
          <w:rFonts w:eastAsia="Calibri"/>
          <w:b w:val="0"/>
        </w:rPr>
        <w:t>&lt;clinch/&gt;</w:t>
      </w:r>
      <w:bookmarkEnd w:id="1372"/>
      <w:bookmarkEnd w:id="1373"/>
      <w:bookmarkEnd w:id="1374"/>
      <w:bookmarkEnd w:id="1375"/>
    </w:p>
    <w:p w14:paraId="1CE5F3A8" w14:textId="066DF05A" w:rsidR="00FC68DB"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490283" w:rsidRPr="00490283">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90283">
        <w:t xml:space="preserve">Figure </w:t>
      </w:r>
      <w:r w:rsidR="00490283">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963C90">
      <w:pPr>
        <w:pStyle w:val="ListParagraph"/>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963C90">
      <w:pPr>
        <w:pStyle w:val="ListParagraph"/>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963C90">
      <w:pPr>
        <w:pStyle w:val="ListParagraph"/>
        <w:numPr>
          <w:ilvl w:val="1"/>
          <w:numId w:val="37"/>
        </w:numPr>
        <w:tabs>
          <w:tab w:val="clear" w:pos="403"/>
        </w:tabs>
        <w:autoSpaceDE w:val="0"/>
        <w:autoSpaceDN w:val="0"/>
        <w:adjustRightInd w:val="0"/>
        <w:spacing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w:t>
      </w:r>
      <w:proofErr w:type="gramStart"/>
      <w:r w:rsidRPr="00276BF4">
        <w:rPr>
          <w:lang w:val="en-US"/>
        </w:rPr>
        <w:t xml:space="preserve">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proofErr w:type="gramEnd"/>
      <w:r w:rsidRPr="00276BF4">
        <w:rPr>
          <w:lang w:val="en-US"/>
        </w:rPr>
        <w:t>.</w:t>
      </w:r>
      <w:r>
        <w:rPr>
          <w:lang w:val="en-US"/>
        </w:rPr>
        <w:t xml:space="preserve"> It is defined as maximum measured force during the test process.</w:t>
      </w:r>
    </w:p>
    <w:p w14:paraId="4D94758B" w14:textId="7435F80F" w:rsidR="00FC68DB" w:rsidRPr="004B1D32"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963C90">
      <w:pPr>
        <w:pStyle w:val="ListParagraph"/>
        <w:numPr>
          <w:ilvl w:val="0"/>
          <w:numId w:val="37"/>
        </w:numPr>
        <w:tabs>
          <w:tab w:val="clear" w:pos="403"/>
        </w:tabs>
        <w:autoSpaceDE w:val="0"/>
        <w:autoSpaceDN w:val="0"/>
        <w:adjustRightInd w:val="0"/>
        <w:spacing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963C90">
      <w:pPr>
        <w:autoSpaceDE w:val="0"/>
        <w:autoSpaceDN w:val="0"/>
        <w:adjustRightInd w:val="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1F4651FE" w:rsidR="00FC68DB" w:rsidRDefault="00FC68DB" w:rsidP="00963C90">
      <w:pPr>
        <w:autoSpaceDE w:val="0"/>
        <w:autoSpaceDN w:val="0"/>
        <w:adjustRightInd w:val="0"/>
        <w:rPr>
          <w:rFonts w:cs="Calibri"/>
          <w:lang w:eastAsia="en-GB"/>
        </w:rPr>
      </w:pPr>
      <w:proofErr w:type="gramStart"/>
      <w:r>
        <w:rPr>
          <w:rFonts w:cs="Calibri"/>
          <w:lang w:eastAsia="en-GB"/>
        </w:rPr>
        <w:t>is</w:t>
      </w:r>
      <w:proofErr w:type="gramEnd"/>
      <w:r>
        <w:rPr>
          <w:rFonts w:cs="Calibri"/>
          <w:lang w:eastAsia="en-GB"/>
        </w:rPr>
        <w:t xml:space="preserve">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963C90">
      <w:pPr>
        <w:autoSpaceDE w:val="0"/>
        <w:autoSpaceDN w:val="0"/>
        <w:adjustRightInd w:val="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963C90">
      <w:pPr>
        <w:keepNext/>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2F10A7">
            <w:pPr>
              <w:keepNext/>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2F10A7">
            <w:pPr>
              <w:keepNext/>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2F10A7">
            <w:pPr>
              <w:keepNext/>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2F10A7">
            <w:pPr>
              <w:keepNext/>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7EB921C4"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1376" w:name="_Toc3566472"/>
      <w:bookmarkStart w:id="1377" w:name="_Toc34747473"/>
      <w:bookmarkStart w:id="1378" w:name="_Toc77095924"/>
      <w:bookmarkStart w:id="1379" w:name="_Toc99837208"/>
      <w:r>
        <w:t xml:space="preserve">Table </w:t>
      </w:r>
      <w:r>
        <w:fldChar w:fldCharType="begin"/>
      </w:r>
      <w:r>
        <w:instrText xml:space="preserve"> SEQ Table \* ARABIC </w:instrText>
      </w:r>
      <w:r>
        <w:fldChar w:fldCharType="separate"/>
      </w:r>
      <w:r w:rsidR="00490283">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76"/>
      <w:bookmarkEnd w:id="1377"/>
      <w:bookmarkEnd w:id="1378"/>
      <w:bookmarkEnd w:id="1379"/>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lastRenderedPageBreak/>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&lt;normal_direction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gramStart"/>
      <w:r w:rsidRPr="00226A3F">
        <w:t>appdata</w:t>
      </w:r>
      <w:proofErr w:type="gram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Heading2"/>
      </w:pPr>
      <w:bookmarkStart w:id="1380" w:name="_Toc3556994"/>
      <w:bookmarkStart w:id="1381" w:name="_Toc34747244"/>
      <w:bookmarkStart w:id="1382" w:name="_Toc77102060"/>
      <w:bookmarkStart w:id="1383" w:name="_Toc99837016"/>
      <w:r w:rsidRPr="00BF4695">
        <w:t>Heat Stakes / Thermal Stakes</w:t>
      </w:r>
      <w:bookmarkEnd w:id="1380"/>
      <w:bookmarkEnd w:id="1381"/>
      <w:bookmarkEnd w:id="1382"/>
      <w:bookmarkEnd w:id="138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val="en-US"/>
        </w:rPr>
        <w:drawing>
          <wp:inline distT="0" distB="0" distL="0" distR="0" wp14:anchorId="3ABEBB25" wp14:editId="18C1AAC7">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7F3B17AD" w:rsidR="00FC68DB" w:rsidRDefault="00FC68DB" w:rsidP="00B202D2">
      <w:pPr>
        <w:pStyle w:val="Caption"/>
        <w:spacing w:before="120"/>
      </w:pPr>
      <w:bookmarkStart w:id="1384" w:name="_Toc3557113"/>
      <w:bookmarkStart w:id="1385" w:name="_Toc34747364"/>
      <w:bookmarkStart w:id="1386" w:name="_Toc76030557"/>
      <w:bookmarkStart w:id="1387" w:name="_Toc94530843"/>
      <w:bookmarkStart w:id="1388" w:name="_Toc99837092"/>
      <w:r>
        <w:t xml:space="preserve">Figure </w:t>
      </w:r>
      <w:r>
        <w:fldChar w:fldCharType="begin"/>
      </w:r>
      <w:r>
        <w:instrText xml:space="preserve"> SEQ Figure \* ARABIC </w:instrText>
      </w:r>
      <w:r>
        <w:fldChar w:fldCharType="separate"/>
      </w:r>
      <w:r w:rsidR="00490283">
        <w:rPr>
          <w:noProof/>
        </w:rPr>
        <w:t>33</w:t>
      </w:r>
      <w:r>
        <w:fldChar w:fldCharType="end"/>
      </w:r>
      <w:r>
        <w:t xml:space="preserve">: </w:t>
      </w:r>
      <w:r w:rsidR="00F56BFA">
        <w:t>Heat Stakes: Process steps &amp; Design recommendations</w:t>
      </w:r>
      <w:bookmarkEnd w:id="1384"/>
      <w:bookmarkEnd w:id="1385"/>
      <w:bookmarkEnd w:id="1386"/>
      <w:bookmarkEnd w:id="1387"/>
      <w:bookmarkEnd w:id="1388"/>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2F10A7">
      <w:pPr>
        <w:keepNext/>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lastRenderedPageBreak/>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24EE28DA"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3DD1847B" w14:textId="44F7F21A" w:rsidR="00FC68DB" w:rsidRDefault="00FC68DB" w:rsidP="00B202D2">
      <w:pPr>
        <w:pStyle w:val="Caption"/>
        <w:spacing w:before="120"/>
        <w:rPr>
          <w:rStyle w:val="elementdeftypeChar"/>
          <w:rFonts w:eastAsia="Calibri"/>
          <w:b w:val="0"/>
        </w:rPr>
      </w:pPr>
      <w:bookmarkStart w:id="1389" w:name="_Toc3566473"/>
      <w:bookmarkStart w:id="1390" w:name="_Toc34747474"/>
      <w:bookmarkStart w:id="1391" w:name="_Toc77095925"/>
      <w:bookmarkStart w:id="1392" w:name="_Toc99837209"/>
      <w:r>
        <w:t xml:space="preserve">Table </w:t>
      </w:r>
      <w:r>
        <w:fldChar w:fldCharType="begin"/>
      </w:r>
      <w:r>
        <w:instrText xml:space="preserve"> SEQ Table \* ARABIC </w:instrText>
      </w:r>
      <w:r>
        <w:fldChar w:fldCharType="separate"/>
      </w:r>
      <w:r w:rsidR="00490283">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389"/>
      <w:bookmarkEnd w:id="1390"/>
      <w:bookmarkEnd w:id="1391"/>
      <w:bookmarkEnd w:id="1392"/>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064B642B" w:rsidR="00FC68DB" w:rsidRDefault="00FC68DB" w:rsidP="00B202D2">
      <w:pPr>
        <w:pStyle w:val="Caption"/>
        <w:spacing w:before="120"/>
      </w:pPr>
      <w:bookmarkStart w:id="1393" w:name="_Toc3566474"/>
      <w:bookmarkStart w:id="1394" w:name="_Toc34747475"/>
      <w:bookmarkStart w:id="1395" w:name="_Toc77095926"/>
      <w:bookmarkStart w:id="1396" w:name="_Toc99837210"/>
      <w:r>
        <w:t xml:space="preserve">Table </w:t>
      </w:r>
      <w:r>
        <w:fldChar w:fldCharType="begin"/>
      </w:r>
      <w:r>
        <w:instrText xml:space="preserve"> SEQ Table \* ARABIC </w:instrText>
      </w:r>
      <w:r>
        <w:fldChar w:fldCharType="separate"/>
      </w:r>
      <w:r w:rsidR="00490283">
        <w:rPr>
          <w:noProof/>
        </w:rPr>
        <w:t>65</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393"/>
      <w:bookmarkEnd w:id="1394"/>
      <w:bookmarkEnd w:id="1395"/>
      <w:bookmarkEnd w:id="1396"/>
    </w:p>
    <w:p w14:paraId="73EF5C96" w14:textId="77777777" w:rsidR="00FC68DB" w:rsidRPr="00D4274D"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proofErr w:type="gramStart"/>
      <w:r w:rsidRPr="00955605">
        <w:rPr>
          <w:rStyle w:val="elementdeftypeChar"/>
          <w:rFonts w:eastAsia="Calibri"/>
          <w:lang w:eastAsia="en-GB"/>
        </w:rPr>
        <w:t>strength</w:t>
      </w:r>
      <w:proofErr w:type="gramEnd"/>
      <w:r w:rsidRPr="00F157CE">
        <w:rPr>
          <w:rFonts w:cs="Calibri"/>
          <w:lang w:val="en-US" w:eastAsia="en-GB"/>
        </w:rPr>
        <w:t>: the strength of the heat stake.</w:t>
      </w:r>
    </w:p>
    <w:p w14:paraId="1D300A58" w14:textId="77777777" w:rsidR="00FC68DB" w:rsidRPr="00F45889"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proofErr w:type="gramStart"/>
      <w:r w:rsidRPr="00955605">
        <w:rPr>
          <w:rStyle w:val="elementdeftypeChar"/>
          <w:rFonts w:eastAsia="Calibri"/>
        </w:rPr>
        <w:t>diameter</w:t>
      </w:r>
      <w:proofErr w:type="gramEnd"/>
      <w:r w:rsidRPr="00F45889">
        <w:rPr>
          <w:rFonts w:cs="Calibri"/>
          <w:lang w:val="en-US" w:eastAsia="en-GB"/>
        </w:rPr>
        <w:t>: The diameter of the heat stake, assuming a round/cylindrical shape.</w:t>
      </w:r>
    </w:p>
    <w:p w14:paraId="570996C0" w14:textId="77777777" w:rsidR="00FC68DB" w:rsidRPr="00F45889"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2F10A7">
      <w:pPr>
        <w:pStyle w:val="ListParagraph"/>
        <w:numPr>
          <w:ilvl w:val="0"/>
          <w:numId w:val="38"/>
        </w:numPr>
        <w:tabs>
          <w:tab w:val="clear" w:pos="403"/>
        </w:tabs>
        <w:autoSpaceDE w:val="0"/>
        <w:autoSpaceDN w:val="0"/>
        <w:adjustRightInd w:val="0"/>
        <w:spacing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E99C4F9" w:rsidR="00FC68DB" w:rsidRDefault="00FC68DB" w:rsidP="002F10A7">
      <w:pPr>
        <w:autoSpaceDE w:val="0"/>
        <w:autoSpaceDN w:val="0"/>
        <w:adjustRightInd w:val="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2F10A7">
      <w:pPr>
        <w:autoSpaceDE w:val="0"/>
        <w:autoSpaceDN w:val="0"/>
        <w:adjustRightInd w:val="0"/>
        <w:rPr>
          <w:rFonts w:cs="Calibri"/>
          <w:lang w:eastAsia="en-GB"/>
        </w:rPr>
      </w:pPr>
      <w:r>
        <w:rPr>
          <w:rFonts w:cs="Calibri"/>
          <w:lang w:eastAsia="en-GB"/>
        </w:rPr>
        <w:t>There is no "base" attribute for heat stakes, since this information can be derived from connection direction.</w:t>
      </w:r>
    </w:p>
    <w:p w14:paraId="2757A733" w14:textId="46B7BB50" w:rsidR="00FC68DB" w:rsidRDefault="00FC68DB" w:rsidP="002F10A7">
      <w:pPr>
        <w:autoSpaceDE w:val="0"/>
        <w:autoSpaceDN w:val="0"/>
        <w:adjustRightInd w:val="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r w:rsidR="002F10A7">
        <w:rPr>
          <w:rFonts w:cs="Calibri"/>
          <w:lang w:eastAsia="en-GB"/>
        </w:rPr>
        <w:t xml:space="preserve"> </w:t>
      </w:r>
    </w:p>
    <w:p w14:paraId="68B613C9" w14:textId="77777777" w:rsidR="00FC68DB" w:rsidRDefault="00FC68DB" w:rsidP="002F10A7">
      <w:pPr>
        <w:keepNext/>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lastRenderedPageBreak/>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09D485A"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1397" w:name="_Toc77095927"/>
      <w:bookmarkStart w:id="1398" w:name="_Toc99837211"/>
      <w:r>
        <w:t xml:space="preserve">Table </w:t>
      </w:r>
      <w:r>
        <w:fldChar w:fldCharType="begin"/>
      </w:r>
      <w:r>
        <w:instrText xml:space="preserve"> SEQ Table \* ARABIC </w:instrText>
      </w:r>
      <w:r>
        <w:fldChar w:fldCharType="separate"/>
      </w:r>
      <w:r w:rsidR="00490283">
        <w:rPr>
          <w:noProof/>
        </w:rPr>
        <w:t>66</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397"/>
      <w:bookmarkEnd w:id="139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gramStart"/>
      <w:r w:rsidRPr="00226A3F">
        <w:t>appdata</w:t>
      </w:r>
      <w:proofErr w:type="gram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Heading2"/>
      </w:pPr>
      <w:bookmarkStart w:id="1399" w:name="_Toc3556995"/>
      <w:bookmarkStart w:id="1400" w:name="_Toc34747245"/>
      <w:bookmarkStart w:id="1401" w:name="_Toc77102061"/>
      <w:bookmarkStart w:id="1402" w:name="_Toc99837017"/>
      <w:r>
        <w:t>Clips/</w:t>
      </w:r>
      <w:r w:rsidRPr="00BF4695">
        <w:t>Snap Joints</w:t>
      </w:r>
      <w:bookmarkEnd w:id="1399"/>
      <w:bookmarkEnd w:id="1400"/>
      <w:bookmarkEnd w:id="1401"/>
      <w:bookmarkEnd w:id="140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6D491F">
      <w:pPr>
        <w:keepNext/>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6D491F">
      <w:pPr>
        <w:keepNext/>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Paragraph"/>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Paragraph"/>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Paragraph"/>
        <w:keepNext/>
        <w:ind w:left="0"/>
        <w:jc w:val="center"/>
        <w:rPr>
          <w:lang w:val="en-US"/>
        </w:rPr>
      </w:pPr>
      <w:r>
        <w:rPr>
          <w:noProof/>
          <w:color w:val="0000FF"/>
          <w:lang w:val="en-US"/>
        </w:rPr>
        <w:drawing>
          <wp:inline distT="0" distB="0" distL="0" distR="0" wp14:anchorId="74A52A48" wp14:editId="58C1594D">
            <wp:extent cx="1250830" cy="1129571"/>
            <wp:effectExtent l="0" t="0" r="0" b="0"/>
            <wp:docPr id="288" name="Picture 288" descr="File:Hairpin clip.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CED66B5" w:rsidR="00FC68DB" w:rsidRPr="0042625C" w:rsidRDefault="00FC68DB" w:rsidP="000B6EDA">
      <w:pPr>
        <w:pStyle w:val="ListParagraph"/>
        <w:keepNext/>
        <w:ind w:left="0"/>
        <w:jc w:val="center"/>
        <w:rPr>
          <w:sz w:val="18"/>
          <w:lang w:val="en-US"/>
        </w:rPr>
      </w:pPr>
      <w:r w:rsidRPr="0042625C">
        <w:rPr>
          <w:i/>
          <w:sz w:val="18"/>
          <w:lang w:val="en-US"/>
        </w:rPr>
        <w:t>Source of image</w:t>
      </w:r>
      <w:r w:rsidRPr="0042625C">
        <w:rPr>
          <w:sz w:val="18"/>
          <w:lang w:val="en-US"/>
        </w:rPr>
        <w:t xml:space="preserve">: </w:t>
      </w:r>
      <w:hyperlink r:id="rId91" w:history="1">
        <w:r w:rsidRPr="0042625C">
          <w:rPr>
            <w:rStyle w:val="Hyperlink"/>
            <w:sz w:val="18"/>
            <w:lang w:val="en-US"/>
          </w:rPr>
          <w:t>http://en.wikipedia.org/wiki/File:Hairpin_clip.png</w:t>
        </w:r>
      </w:hyperlink>
    </w:p>
    <w:p w14:paraId="023289B0" w14:textId="2D2EB26C" w:rsidR="00FC68DB" w:rsidRDefault="00FC68DB" w:rsidP="00B202D2">
      <w:pPr>
        <w:pStyle w:val="Caption"/>
        <w:spacing w:before="120"/>
      </w:pPr>
      <w:bookmarkStart w:id="1403" w:name="_Toc3557114"/>
      <w:bookmarkStart w:id="1404" w:name="_Toc34747365"/>
      <w:bookmarkStart w:id="1405" w:name="_Toc76030558"/>
      <w:bookmarkStart w:id="1406" w:name="_Toc94530844"/>
      <w:bookmarkStart w:id="1407" w:name="_Toc99837093"/>
      <w:r>
        <w:t xml:space="preserve">Figure </w:t>
      </w:r>
      <w:r>
        <w:fldChar w:fldCharType="begin"/>
      </w:r>
      <w:r>
        <w:instrText xml:space="preserve"> SEQ Figure \* ARABIC </w:instrText>
      </w:r>
      <w:r>
        <w:fldChar w:fldCharType="separate"/>
      </w:r>
      <w:r w:rsidR="00490283">
        <w:rPr>
          <w:noProof/>
        </w:rPr>
        <w:t>34</w:t>
      </w:r>
      <w:r>
        <w:fldChar w:fldCharType="end"/>
      </w:r>
      <w:r w:rsidRPr="0042625C">
        <w:t xml:space="preserve">: A </w:t>
      </w:r>
      <w:r>
        <w:t>"</w:t>
      </w:r>
      <w:r w:rsidRPr="0042625C">
        <w:t>Hairpin Clip</w:t>
      </w:r>
      <w:bookmarkEnd w:id="1403"/>
      <w:r>
        <w:t>"</w:t>
      </w:r>
      <w:bookmarkEnd w:id="1404"/>
      <w:bookmarkEnd w:id="1405"/>
      <w:bookmarkEnd w:id="1406"/>
      <w:bookmarkEnd w:id="1407"/>
    </w:p>
    <w:p w14:paraId="67D8D8DC" w14:textId="77777777" w:rsidR="00FC68DB" w:rsidRDefault="00FC68DB" w:rsidP="000B6EDA">
      <w:pPr>
        <w:pStyle w:val="ListParagraph"/>
        <w:keepNext/>
        <w:ind w:left="0"/>
        <w:jc w:val="center"/>
        <w:rPr>
          <w:lang w:val="en-US"/>
        </w:rPr>
      </w:pPr>
      <w:r>
        <w:rPr>
          <w:noProof/>
          <w:lang w:val="en-US"/>
        </w:rPr>
        <w:lastRenderedPageBreak/>
        <w:drawing>
          <wp:inline distT="0" distB="0" distL="0" distR="0" wp14:anchorId="524926C3" wp14:editId="0C8BC3F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46802" cy="959488"/>
                    </a:xfrm>
                    <a:prstGeom prst="rect">
                      <a:avLst/>
                    </a:prstGeom>
                  </pic:spPr>
                </pic:pic>
              </a:graphicData>
            </a:graphic>
          </wp:inline>
        </w:drawing>
      </w:r>
    </w:p>
    <w:p w14:paraId="05046B69" w14:textId="737FB0BF" w:rsidR="00FC68DB" w:rsidRDefault="00FC68DB" w:rsidP="000B6EDA">
      <w:pPr>
        <w:pStyle w:val="ListParagraph"/>
        <w:keepNext/>
        <w:ind w:left="0"/>
        <w:jc w:val="center"/>
        <w:rPr>
          <w:lang w:val="en-US"/>
        </w:rPr>
      </w:pPr>
      <w:r w:rsidRPr="0042625C">
        <w:rPr>
          <w:i/>
          <w:sz w:val="18"/>
          <w:lang w:val="en-US"/>
        </w:rPr>
        <w:t>Source of image</w:t>
      </w:r>
      <w:r w:rsidRPr="0042625C">
        <w:rPr>
          <w:sz w:val="18"/>
          <w:lang w:val="en-US"/>
        </w:rPr>
        <w:t xml:space="preserve">: </w:t>
      </w:r>
      <w:hyperlink r:id="rId93" w:history="1">
        <w:r>
          <w:rPr>
            <w:rStyle w:val="Hyperlink"/>
            <w:sz w:val="18"/>
            <w:lang w:val="en-US"/>
          </w:rPr>
          <w:t>http://commons.wikimedia.org/wiki/File:Circlips_interieur.png</w:t>
        </w:r>
      </w:hyperlink>
    </w:p>
    <w:p w14:paraId="15994C73" w14:textId="214E7BD0" w:rsidR="00FC68DB" w:rsidRDefault="00FC68DB" w:rsidP="00B202D2">
      <w:pPr>
        <w:pStyle w:val="Caption"/>
        <w:spacing w:before="120"/>
      </w:pPr>
      <w:bookmarkStart w:id="1408" w:name="_Toc3557115"/>
      <w:bookmarkStart w:id="1409" w:name="_Toc34747366"/>
      <w:bookmarkStart w:id="1410" w:name="_Toc76030559"/>
      <w:bookmarkStart w:id="1411" w:name="_Toc94530845"/>
      <w:bookmarkStart w:id="1412" w:name="_Toc99837094"/>
      <w:r>
        <w:t xml:space="preserve">Figure </w:t>
      </w:r>
      <w:r>
        <w:fldChar w:fldCharType="begin"/>
      </w:r>
      <w:r>
        <w:instrText xml:space="preserve"> SEQ Figure \* ARABIC </w:instrText>
      </w:r>
      <w:r>
        <w:fldChar w:fldCharType="separate"/>
      </w:r>
      <w:r w:rsidR="00490283">
        <w:rPr>
          <w:noProof/>
        </w:rPr>
        <w:t>35</w:t>
      </w:r>
      <w:r>
        <w:fldChar w:fldCharType="end"/>
      </w:r>
      <w:r>
        <w:t xml:space="preserve">: </w:t>
      </w:r>
      <w:r w:rsidRPr="008F3E40">
        <w:t>Internal and External Circlips</w:t>
      </w:r>
      <w:bookmarkEnd w:id="1408"/>
      <w:bookmarkEnd w:id="1409"/>
      <w:bookmarkEnd w:id="1410"/>
      <w:bookmarkEnd w:id="1411"/>
      <w:bookmarkEnd w:id="1412"/>
    </w:p>
    <w:p w14:paraId="35169F2F" w14:textId="77777777" w:rsidR="00FC68DB" w:rsidRDefault="00FC68DB" w:rsidP="000B6EDA">
      <w:pPr>
        <w:pStyle w:val="ListParagraph"/>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68EA21F6">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7925D9E4">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777056BC" w:rsidR="00FC68DB" w:rsidRDefault="00FC68DB" w:rsidP="00B202D2">
      <w:pPr>
        <w:pStyle w:val="Caption"/>
      </w:pPr>
      <w:bookmarkStart w:id="1413" w:name="_Toc3557116"/>
      <w:bookmarkStart w:id="1414" w:name="_Ref7727027"/>
      <w:bookmarkStart w:id="1415" w:name="_Toc34747367"/>
      <w:bookmarkStart w:id="1416" w:name="_Toc76030560"/>
      <w:bookmarkStart w:id="1417" w:name="_Toc94530846"/>
      <w:bookmarkStart w:id="1418" w:name="_Toc99837095"/>
      <w:r>
        <w:t xml:space="preserve">Figure </w:t>
      </w:r>
      <w:r>
        <w:fldChar w:fldCharType="begin"/>
      </w:r>
      <w:r>
        <w:instrText xml:space="preserve"> SEQ Figure \* ARABIC </w:instrText>
      </w:r>
      <w:r>
        <w:fldChar w:fldCharType="separate"/>
      </w:r>
      <w:r w:rsidR="00490283">
        <w:rPr>
          <w:noProof/>
        </w:rPr>
        <w:t>36</w:t>
      </w:r>
      <w:r>
        <w:fldChar w:fldCharType="end"/>
      </w:r>
      <w:r w:rsidRPr="004A2BBC">
        <w:t>: Clips Pushed into a Hole</w:t>
      </w:r>
      <w:bookmarkEnd w:id="1413"/>
      <w:bookmarkEnd w:id="1414"/>
      <w:bookmarkEnd w:id="1415"/>
      <w:bookmarkEnd w:id="1416"/>
      <w:bookmarkEnd w:id="1417"/>
      <w:bookmarkEnd w:id="1418"/>
    </w:p>
    <w:p w14:paraId="3C4711CE" w14:textId="77777777" w:rsidR="00FC68DB" w:rsidRDefault="00FC68DB" w:rsidP="000B6EDA">
      <w:pPr>
        <w:pStyle w:val="ListParagraph"/>
        <w:keepNext/>
        <w:ind w:left="0"/>
        <w:jc w:val="center"/>
        <w:rPr>
          <w:lang w:val="en-US"/>
        </w:rPr>
      </w:pPr>
      <w:r w:rsidRPr="00D2720D">
        <w:rPr>
          <w:noProof/>
          <w:lang w:val="en-US"/>
        </w:rPr>
        <w:drawing>
          <wp:inline distT="0" distB="0" distL="0" distR="0" wp14:anchorId="02980451" wp14:editId="3C2505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735F3A9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Paragraph"/>
        <w:keepNext/>
        <w:ind w:left="0"/>
        <w:rPr>
          <w:lang w:val="en-US"/>
        </w:rPr>
      </w:pPr>
    </w:p>
    <w:p w14:paraId="34801AAE" w14:textId="4998FE1F" w:rsidR="00FC68DB" w:rsidRDefault="00FC68DB" w:rsidP="00B202D2">
      <w:pPr>
        <w:pStyle w:val="Caption"/>
      </w:pPr>
      <w:bookmarkStart w:id="1419" w:name="_Toc3557117"/>
      <w:bookmarkStart w:id="1420" w:name="_Toc34747368"/>
      <w:bookmarkStart w:id="1421" w:name="_Toc76030561"/>
      <w:bookmarkStart w:id="1422" w:name="_Toc94530847"/>
      <w:bookmarkStart w:id="1423" w:name="_Toc99837096"/>
      <w:r>
        <w:t xml:space="preserve">Figure </w:t>
      </w:r>
      <w:r>
        <w:fldChar w:fldCharType="begin"/>
      </w:r>
      <w:r>
        <w:instrText xml:space="preserve"> SEQ Figure \* ARABIC </w:instrText>
      </w:r>
      <w:r>
        <w:fldChar w:fldCharType="separate"/>
      </w:r>
      <w:r w:rsidR="00490283">
        <w:rPr>
          <w:noProof/>
        </w:rPr>
        <w:t>37</w:t>
      </w:r>
      <w:r>
        <w:fldChar w:fldCharType="end"/>
      </w:r>
      <w:r w:rsidRPr="004A2BBC">
        <w:t xml:space="preserve">: </w:t>
      </w:r>
      <w:r w:rsidRPr="00D2720D">
        <w:t>Clips Sliding onto a Flat Surface</w:t>
      </w:r>
      <w:bookmarkEnd w:id="1419"/>
      <w:bookmarkEnd w:id="1420"/>
      <w:bookmarkEnd w:id="1421"/>
      <w:bookmarkEnd w:id="1422"/>
      <w:bookmarkEnd w:id="1423"/>
    </w:p>
    <w:p w14:paraId="318C565C" w14:textId="77777777" w:rsidR="00FC68DB" w:rsidRDefault="00FC68DB" w:rsidP="00DE6BCB">
      <w:pPr>
        <w:keepNext/>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43C4E8F"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117ADED6" w14:textId="54BAB1A2" w:rsidR="00FC68DB" w:rsidRDefault="00FC68DB" w:rsidP="00B202D2">
      <w:pPr>
        <w:pStyle w:val="Caption"/>
        <w:spacing w:before="120"/>
        <w:rPr>
          <w:rStyle w:val="elementdeftypeChar"/>
          <w:rFonts w:eastAsia="Calibri"/>
          <w:b w:val="0"/>
        </w:rPr>
      </w:pPr>
      <w:bookmarkStart w:id="1424" w:name="_Toc3566475"/>
      <w:bookmarkStart w:id="1425" w:name="_Toc34747476"/>
      <w:bookmarkStart w:id="1426" w:name="_Toc77095928"/>
      <w:bookmarkStart w:id="1427" w:name="_Toc99837212"/>
      <w:r>
        <w:t xml:space="preserve">Table </w:t>
      </w:r>
      <w:r>
        <w:fldChar w:fldCharType="begin"/>
      </w:r>
      <w:r>
        <w:instrText xml:space="preserve"> SEQ Table \* ARABIC </w:instrText>
      </w:r>
      <w:r>
        <w:fldChar w:fldCharType="separate"/>
      </w:r>
      <w:r w:rsidR="00490283">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24"/>
      <w:bookmarkEnd w:id="1425"/>
      <w:bookmarkEnd w:id="1426"/>
      <w:bookmarkEnd w:id="142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lastRenderedPageBreak/>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1F4C494B" w:rsidR="00FC68DB" w:rsidRDefault="00FC68DB" w:rsidP="00B202D2">
      <w:pPr>
        <w:pStyle w:val="Caption"/>
        <w:spacing w:before="120"/>
        <w:rPr>
          <w:rStyle w:val="elementdeftypeChar"/>
          <w:rFonts w:eastAsia="Calibri"/>
          <w:b w:val="0"/>
        </w:rPr>
      </w:pPr>
      <w:bookmarkStart w:id="1428" w:name="_Toc3566476"/>
      <w:bookmarkStart w:id="1429" w:name="_Toc34747477"/>
      <w:bookmarkStart w:id="1430" w:name="_Toc77095929"/>
      <w:bookmarkStart w:id="1431" w:name="_Toc99837213"/>
      <w:r>
        <w:t xml:space="preserve">Table </w:t>
      </w:r>
      <w:r>
        <w:fldChar w:fldCharType="begin"/>
      </w:r>
      <w:r>
        <w:instrText xml:space="preserve"> SEQ Table \* ARABIC </w:instrText>
      </w:r>
      <w:r>
        <w:fldChar w:fldCharType="separate"/>
      </w:r>
      <w:r w:rsidR="00490283">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28"/>
      <w:bookmarkEnd w:id="1429"/>
      <w:bookmarkEnd w:id="1430"/>
      <w:bookmarkEnd w:id="1431"/>
    </w:p>
    <w:p w14:paraId="06661839" w14:textId="77777777" w:rsidR="00FC68DB" w:rsidRPr="0010140C"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 xml:space="preserve">no </w:t>
      </w:r>
      <w:proofErr w:type="gramStart"/>
      <w:r w:rsidRPr="00F45889">
        <w:rPr>
          <w:rFonts w:cs="Calibri"/>
          <w:lang w:val="en-US" w:eastAsia="en-GB"/>
        </w:rPr>
        <w:t>hole</w:t>
      </w:r>
      <w:proofErr w:type="gramEnd"/>
      <w:r w:rsidRPr="00F45889">
        <w:rPr>
          <w:rFonts w:cs="Calibri"/>
          <w:lang w:val="en-US" w:eastAsia="en-GB"/>
        </w:rPr>
        <w:t xml:space="preserv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4696C075" w:rsidR="00FC68DB" w:rsidRPr="00252424"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90283">
        <w:t xml:space="preserve">Figure </w:t>
      </w:r>
      <w:r w:rsidR="00490283">
        <w:rPr>
          <w:noProof/>
        </w:rPr>
        <w:t>36</w:t>
      </w:r>
      <w:r w:rsidR="00490283"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FDABAFE"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90283">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Paragraph"/>
        <w:numPr>
          <w:ilvl w:val="0"/>
          <w:numId w:val="40"/>
        </w:numPr>
        <w:tabs>
          <w:tab w:val="clear" w:pos="403"/>
        </w:tabs>
        <w:autoSpaceDE w:val="0"/>
        <w:autoSpaceDN w:val="0"/>
        <w:adjustRightInd w:val="0"/>
        <w:spacing w:after="0" w:line="240" w:lineRule="auto"/>
        <w:contextualSpacing w:val="0"/>
        <w:rPr>
          <w:rFonts w:cs="Calibri"/>
          <w:lang w:val="en-US" w:eastAsia="en-GB"/>
        </w:rPr>
      </w:pPr>
      <w:proofErr w:type="gramStart"/>
      <w:r w:rsidRPr="003302C7">
        <w:rPr>
          <w:rStyle w:val="elementdeftypeChar"/>
          <w:rFonts w:eastAsia="Calibri"/>
          <w:lang w:eastAsia="en-GB"/>
        </w:rPr>
        <w:t>material</w:t>
      </w:r>
      <w:proofErr w:type="gramEnd"/>
      <w:r w:rsidRPr="003302C7">
        <w:rPr>
          <w:rFonts w:cs="Calibri"/>
          <w:lang w:val="en-US" w:eastAsia="en-GB"/>
        </w:rPr>
        <w:t>: the material of the clip.</w:t>
      </w:r>
    </w:p>
    <w:p w14:paraId="061DB8F5" w14:textId="77777777" w:rsidR="00FC68DB" w:rsidRPr="003302C7" w:rsidRDefault="00FC68DB" w:rsidP="001B01D6">
      <w:pPr>
        <w:pStyle w:val="ListParagraph"/>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1F2387C"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32635FB" w:rsidR="00FC68DB" w:rsidRDefault="00FC68DB" w:rsidP="00B202D2">
      <w:pPr>
        <w:pStyle w:val="Caption"/>
        <w:spacing w:before="120"/>
        <w:rPr>
          <w:rStyle w:val="elementdeftypeChar"/>
          <w:rFonts w:eastAsia="Calibri"/>
          <w:b w:val="0"/>
        </w:rPr>
      </w:pPr>
      <w:bookmarkStart w:id="1432" w:name="_Toc3566477"/>
      <w:bookmarkStart w:id="1433" w:name="_Toc34747478"/>
      <w:bookmarkStart w:id="1434" w:name="_Toc77095930"/>
      <w:bookmarkStart w:id="1435" w:name="_Toc99837214"/>
      <w:r w:rsidRPr="00BB135A">
        <w:t xml:space="preserve">Table </w:t>
      </w:r>
      <w:r>
        <w:fldChar w:fldCharType="begin"/>
      </w:r>
      <w:r>
        <w:instrText xml:space="preserve"> SEQ Table \* ARABIC </w:instrText>
      </w:r>
      <w:r>
        <w:fldChar w:fldCharType="separate"/>
      </w:r>
      <w:r w:rsidR="00490283">
        <w:rPr>
          <w:noProof/>
        </w:rPr>
        <w:t>69</w:t>
      </w:r>
      <w:r>
        <w:fldChar w:fldCharType="end"/>
      </w:r>
      <w:r w:rsidRPr="00BB135A">
        <w:t xml:space="preserve">: Nested elements of element </w:t>
      </w:r>
      <w:r w:rsidRPr="00BB135A">
        <w:rPr>
          <w:rStyle w:val="elementdeftypeChar"/>
          <w:rFonts w:eastAsia="Calibri"/>
          <w:b w:val="0"/>
        </w:rPr>
        <w:t>&lt;clip/&gt;</w:t>
      </w:r>
      <w:bookmarkEnd w:id="1432"/>
      <w:bookmarkEnd w:id="1433"/>
      <w:bookmarkEnd w:id="1434"/>
      <w:bookmarkEnd w:id="1435"/>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&lt;normal_direction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&lt;tangential_direction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&lt;loc&gt; 1645.83 821.145 616.585 &lt;/loc&gt;</w:t>
      </w:r>
    </w:p>
    <w:p w14:paraId="41D684CA" w14:textId="77777777" w:rsidR="00FC68DB" w:rsidRPr="00226A3F" w:rsidRDefault="00FC68DB" w:rsidP="00B202D2">
      <w:pPr>
        <w:pStyle w:val="XMLCode"/>
        <w:keepNext/>
        <w:keepLines/>
      </w:pPr>
      <w:r w:rsidRPr="00986544">
        <w:rPr>
          <w:lang w:val="en-GB"/>
        </w:rPr>
        <w:t xml:space="preserve">    </w:t>
      </w:r>
      <w:r w:rsidRPr="00226A3F">
        <w:t>&lt;</w:t>
      </w:r>
      <w:proofErr w:type="gramStart"/>
      <w:r w:rsidRPr="00226A3F">
        <w:t>appdata</w:t>
      </w:r>
      <w:proofErr w:type="gram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Heading2"/>
      </w:pPr>
      <w:bookmarkStart w:id="1436" w:name="_Toc3556996"/>
      <w:bookmarkStart w:id="1437" w:name="_Toc34747246"/>
      <w:bookmarkStart w:id="1438" w:name="_Toc77102062"/>
      <w:bookmarkStart w:id="1439" w:name="_Toc99837018"/>
      <w:r w:rsidRPr="00BF4695">
        <w:t>Nails</w:t>
      </w:r>
      <w:bookmarkEnd w:id="1436"/>
      <w:bookmarkEnd w:id="1437"/>
      <w:bookmarkEnd w:id="1438"/>
      <w:bookmarkEnd w:id="1439"/>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aluminum,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val="en-US"/>
        </w:rPr>
        <w:drawing>
          <wp:inline distT="0" distB="0" distL="0" distR="0" wp14:anchorId="1E5BC5E8" wp14:editId="27569E80">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499AC474" w:rsidR="00FC68DB" w:rsidRDefault="00FC68DB" w:rsidP="00B202D2">
      <w:pPr>
        <w:pStyle w:val="Caption"/>
        <w:spacing w:before="120"/>
      </w:pPr>
      <w:bookmarkStart w:id="1440" w:name="_Toc3557119"/>
      <w:bookmarkStart w:id="1441" w:name="_Toc34747370"/>
      <w:bookmarkStart w:id="1442" w:name="_Toc76030563"/>
      <w:bookmarkStart w:id="1443" w:name="_Toc94530849"/>
      <w:bookmarkStart w:id="1444" w:name="_Toc99837097"/>
      <w:r>
        <w:t xml:space="preserve">Figure </w:t>
      </w:r>
      <w:r>
        <w:fldChar w:fldCharType="begin"/>
      </w:r>
      <w:r>
        <w:instrText xml:space="preserve"> SEQ Figure \* ARABIC </w:instrText>
      </w:r>
      <w:r>
        <w:fldChar w:fldCharType="separate"/>
      </w:r>
      <w:r w:rsidR="00490283">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440"/>
      <w:bookmarkEnd w:id="1441"/>
      <w:bookmarkEnd w:id="1442"/>
      <w:bookmarkEnd w:id="1443"/>
      <w:bookmarkEnd w:id="1444"/>
    </w:p>
    <w:p w14:paraId="3B6F1FAE" w14:textId="77777777" w:rsidR="00FC68DB" w:rsidRDefault="00FC68DB" w:rsidP="00A6261D">
      <w:pPr>
        <w:keepNext/>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7498B48"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079FE174" w14:textId="6741DCCA" w:rsidR="00FC68DB" w:rsidRDefault="00FC68DB" w:rsidP="00B202D2">
      <w:pPr>
        <w:pStyle w:val="Caption"/>
        <w:spacing w:before="120"/>
        <w:rPr>
          <w:rStyle w:val="elementdeftypeChar"/>
          <w:rFonts w:eastAsia="Calibri"/>
          <w:b w:val="0"/>
        </w:rPr>
      </w:pPr>
      <w:bookmarkStart w:id="1445" w:name="_Toc3566478"/>
      <w:bookmarkStart w:id="1446" w:name="_Toc34747479"/>
      <w:bookmarkStart w:id="1447" w:name="_Toc77095931"/>
      <w:bookmarkStart w:id="1448" w:name="_Toc99837215"/>
      <w:r>
        <w:t xml:space="preserve">Table </w:t>
      </w:r>
      <w:r>
        <w:fldChar w:fldCharType="begin"/>
      </w:r>
      <w:r>
        <w:instrText xml:space="preserve"> SEQ Table \* ARABIC </w:instrText>
      </w:r>
      <w:r>
        <w:fldChar w:fldCharType="separate"/>
      </w:r>
      <w:r w:rsidR="00490283">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45"/>
      <w:bookmarkEnd w:id="1446"/>
      <w:bookmarkEnd w:id="1447"/>
      <w:bookmarkEnd w:id="1448"/>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lastRenderedPageBreak/>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9C7A5EC" w:rsidR="00FC68DB" w:rsidRDefault="00FC68DB" w:rsidP="00B202D2">
      <w:pPr>
        <w:pStyle w:val="Caption"/>
        <w:spacing w:before="120"/>
        <w:rPr>
          <w:rStyle w:val="elementdeftypeChar"/>
          <w:rFonts w:eastAsia="Calibri"/>
          <w:b w:val="0"/>
        </w:rPr>
      </w:pPr>
      <w:bookmarkStart w:id="1449" w:name="_Toc3566479"/>
      <w:bookmarkStart w:id="1450" w:name="_Toc34747480"/>
      <w:bookmarkStart w:id="1451" w:name="_Toc77095932"/>
      <w:bookmarkStart w:id="1452" w:name="_Toc99837216"/>
      <w:r>
        <w:t xml:space="preserve">Table </w:t>
      </w:r>
      <w:r>
        <w:fldChar w:fldCharType="begin"/>
      </w:r>
      <w:r>
        <w:instrText xml:space="preserve"> SEQ Table \* ARABIC </w:instrText>
      </w:r>
      <w:r>
        <w:fldChar w:fldCharType="separate"/>
      </w:r>
      <w:r w:rsidR="00490283">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49"/>
      <w:bookmarkEnd w:id="1450"/>
      <w:bookmarkEnd w:id="1451"/>
      <w:bookmarkEnd w:id="1452"/>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lang w:val="en-US"/>
        </w:rPr>
        <w:drawing>
          <wp:inline distT="0" distB="0" distL="0" distR="0" wp14:anchorId="093FF345" wp14:editId="410B557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5D5A33B3" w:rsidR="006D1F06" w:rsidRDefault="006D1F06" w:rsidP="006D1F06">
      <w:pPr>
        <w:pStyle w:val="Caption"/>
        <w:rPr>
          <w:rFonts w:cs="Calibri"/>
          <w:lang w:val="en-US" w:eastAsia="en-GB"/>
        </w:rPr>
      </w:pPr>
      <w:bookmarkStart w:id="1453" w:name="_Toc99837098"/>
      <w:r>
        <w:t xml:space="preserve">Figure </w:t>
      </w:r>
      <w:r>
        <w:fldChar w:fldCharType="begin"/>
      </w:r>
      <w:r>
        <w:instrText xml:space="preserve"> SEQ Figure \* ARABIC </w:instrText>
      </w:r>
      <w:r>
        <w:fldChar w:fldCharType="separate"/>
      </w:r>
      <w:r w:rsidR="00490283">
        <w:rPr>
          <w:noProof/>
        </w:rPr>
        <w:t>39</w:t>
      </w:r>
      <w:r>
        <w:fldChar w:fldCharType="end"/>
      </w:r>
      <w:r>
        <w:t>: Key measures of a nail &amp; examples of different nail types</w:t>
      </w:r>
      <w:bookmarkEnd w:id="1453"/>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ootnoteReference"/>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gramStart"/>
      <w:r w:rsidRPr="00EA5B23">
        <w:rPr>
          <w:rStyle w:val="elementdeftypeChar"/>
          <w:rFonts w:eastAsia="Calibri"/>
        </w:rPr>
        <w:t>length</w:t>
      </w:r>
      <w:proofErr w:type="gramEnd"/>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Paragraph"/>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gramStart"/>
      <w:r w:rsidRPr="00B60458">
        <w:rPr>
          <w:rStyle w:val="elementdeftypeChar"/>
          <w:rFonts w:eastAsia="Calibri"/>
          <w:lang w:eastAsia="en-GB"/>
        </w:rPr>
        <w:t>material</w:t>
      </w:r>
      <w:proofErr w:type="gramEnd"/>
      <w:r w:rsidRPr="007973AE">
        <w:rPr>
          <w:rFonts w:cs="Calibri"/>
          <w:lang w:val="en-US" w:eastAsia="en-GB"/>
        </w:rPr>
        <w:t>: the material of the nail.</w:t>
      </w:r>
    </w:p>
    <w:p w14:paraId="4BFF7EA3" w14:textId="77777777" w:rsidR="00FC68DB" w:rsidRPr="00B60458" w:rsidRDefault="00FC68DB" w:rsidP="001B01D6">
      <w:pPr>
        <w:pStyle w:val="ListParagraph"/>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4BEC2514"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w:t>
      </w:r>
      <w:r>
        <w:rPr>
          <w:rFonts w:cs="Calibri"/>
          <w:lang w:eastAsia="en-GB"/>
        </w:rPr>
        <w:lastRenderedPageBreak/>
        <w:t xml:space="preserve">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90283">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A6261D">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6F355324" w:rsidR="00FC68DB" w:rsidRDefault="00FC68DB" w:rsidP="00B202D2">
      <w:pPr>
        <w:pStyle w:val="Caption"/>
        <w:spacing w:before="120"/>
      </w:pPr>
      <w:bookmarkStart w:id="1454" w:name="_Toc3566480"/>
      <w:bookmarkStart w:id="1455" w:name="_Toc34747481"/>
      <w:bookmarkStart w:id="1456" w:name="_Toc77095933"/>
      <w:bookmarkStart w:id="1457" w:name="_Toc99837217"/>
      <w:r>
        <w:t xml:space="preserve">Table </w:t>
      </w:r>
      <w:r>
        <w:fldChar w:fldCharType="begin"/>
      </w:r>
      <w:r>
        <w:instrText xml:space="preserve"> SEQ Table \* ARABIC </w:instrText>
      </w:r>
      <w:r>
        <w:fldChar w:fldCharType="separate"/>
      </w:r>
      <w:r w:rsidR="00490283">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54"/>
      <w:bookmarkEnd w:id="1455"/>
      <w:bookmarkEnd w:id="1456"/>
      <w:bookmarkEnd w:id="1457"/>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&lt;normal_direction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&lt;/nail&gt;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gramStart"/>
      <w:r w:rsidRPr="00226A3F">
        <w:t>appdata</w:t>
      </w:r>
      <w:proofErr w:type="gram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Heading2"/>
      </w:pPr>
      <w:bookmarkStart w:id="1458" w:name="_Toc77102063"/>
      <w:bookmarkStart w:id="1459" w:name="_Toc99837019"/>
      <w:bookmarkStart w:id="1460" w:name="_Toc27753609"/>
      <w:r>
        <w:t>Rotation Joints</w:t>
      </w:r>
      <w:bookmarkEnd w:id="1458"/>
      <w:bookmarkEnd w:id="1459"/>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5EAF04F9"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90283" w:rsidRPr="00490283">
              <w:rPr>
                <w:sz w:val="20"/>
                <w:szCs w:val="20"/>
              </w:rPr>
              <w:t xml:space="preserve">Custom Attributes </w:t>
            </w:r>
            <w:r w:rsidR="00490283" w:rsidRPr="00490283">
              <w:t>list</w:t>
            </w:r>
            <w:r w:rsidRPr="0011095E">
              <w:rPr>
                <w:rFonts w:cs="Calibri"/>
                <w:sz w:val="20"/>
                <w:szCs w:val="20"/>
                <w:lang w:eastAsia="en-GB"/>
              </w:rPr>
              <w:fldChar w:fldCharType="end"/>
            </w:r>
          </w:p>
        </w:tc>
      </w:tr>
    </w:tbl>
    <w:p w14:paraId="12C1336E" w14:textId="0E6E0906" w:rsidR="00FC68DB" w:rsidRDefault="00FC68DB" w:rsidP="00B202D2">
      <w:pPr>
        <w:pStyle w:val="Caption"/>
        <w:spacing w:before="120"/>
      </w:pPr>
      <w:bookmarkStart w:id="1461" w:name="_Toc77095934"/>
      <w:bookmarkStart w:id="1462" w:name="_Toc99837218"/>
      <w:r>
        <w:t xml:space="preserve">Table </w:t>
      </w:r>
      <w:r>
        <w:fldChar w:fldCharType="begin"/>
      </w:r>
      <w:r>
        <w:instrText xml:space="preserve"> SEQ Table \* ARABIC </w:instrText>
      </w:r>
      <w:r>
        <w:fldChar w:fldCharType="separate"/>
      </w:r>
      <w:r w:rsidR="00490283">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461"/>
      <w:bookmarkEnd w:id="1462"/>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5B1DAEDA" w:rsidR="00FC68DB" w:rsidRDefault="00FC68DB" w:rsidP="00B202D2">
      <w:pPr>
        <w:pStyle w:val="Caption"/>
      </w:pPr>
      <w:bookmarkStart w:id="1463" w:name="_Toc77095935"/>
      <w:bookmarkStart w:id="1464" w:name="_Toc99837219"/>
      <w:r>
        <w:t xml:space="preserve">Table </w:t>
      </w:r>
      <w:r>
        <w:fldChar w:fldCharType="begin"/>
      </w:r>
      <w:r>
        <w:instrText xml:space="preserve"> SEQ Table \* ARABIC </w:instrText>
      </w:r>
      <w:r>
        <w:fldChar w:fldCharType="separate"/>
      </w:r>
      <w:r w:rsidR="00490283">
        <w:rPr>
          <w:noProof/>
        </w:rPr>
        <w:t>74</w:t>
      </w:r>
      <w:r>
        <w:fldChar w:fldCharType="end"/>
      </w:r>
      <w:r w:rsidRPr="00501F7D">
        <w:t>: Attributes of element &lt;rotation_joint/&gt;</w:t>
      </w:r>
      <w:bookmarkEnd w:id="1463"/>
      <w:bookmarkEnd w:id="1464"/>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proofErr w:type="gramStart"/>
      <w:r w:rsidRPr="00E75E50">
        <w:rPr>
          <w:rStyle w:val="elementdeftypeChar"/>
          <w:rFonts w:eastAsia="Calibri"/>
        </w:rPr>
        <w:t>diameter</w:t>
      </w:r>
      <w:proofErr w:type="gramEnd"/>
      <w:r w:rsidRPr="000B11EA">
        <w:t xml:space="preserve">: the diameter of the </w:t>
      </w:r>
      <w:r>
        <w:t>shaft</w:t>
      </w:r>
      <w:r w:rsidRPr="000B11EA">
        <w:t xml:space="preserve"> of the</w:t>
      </w:r>
      <w:r>
        <w:t xml:space="preserve"> rotation joint. </w:t>
      </w:r>
    </w:p>
    <w:p w14:paraId="5081B3F3" w14:textId="05B9902C"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90283">
        <w:t>9.1.3</w:t>
      </w:r>
      <w:r>
        <w:fldChar w:fldCharType="end"/>
      </w:r>
      <w:r>
        <w:t>.</w:t>
      </w:r>
    </w:p>
    <w:p w14:paraId="1AE15070" w14:textId="77777777" w:rsidR="00FC68DB" w:rsidRDefault="00FC68DB" w:rsidP="00A6261D">
      <w:pPr>
        <w:keepNext/>
      </w:pPr>
      <w:r>
        <w:rPr>
          <w:noProof/>
        </w:rPr>
        <w:lastRenderedPageBreak/>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6B9D231D" w:rsidR="00FC68DB" w:rsidRDefault="00FC68DB" w:rsidP="00B202D2">
      <w:pPr>
        <w:pStyle w:val="Caption"/>
        <w:keepNext/>
        <w:keepLines/>
        <w:spacing w:before="120"/>
      </w:pPr>
      <w:bookmarkStart w:id="1465" w:name="_Toc77095936"/>
      <w:bookmarkStart w:id="1466" w:name="_Toc99837220"/>
      <w:r>
        <w:t xml:space="preserve">Table </w:t>
      </w:r>
      <w:r>
        <w:fldChar w:fldCharType="begin"/>
      </w:r>
      <w:r>
        <w:instrText xml:space="preserve"> SEQ Table \* ARABIC </w:instrText>
      </w:r>
      <w:r>
        <w:fldChar w:fldCharType="separate"/>
      </w:r>
      <w:r w:rsidR="00490283">
        <w:rPr>
          <w:noProof/>
        </w:rPr>
        <w:t>75</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465"/>
      <w:bookmarkEnd w:id="1466"/>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gramStart"/>
      <w:r w:rsidRPr="00226A3F">
        <w:t>appdata</w:t>
      </w:r>
      <w:proofErr w:type="gram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Heading3"/>
      </w:pPr>
      <w:bookmarkStart w:id="1467" w:name="_Toc77102064"/>
      <w:bookmarkStart w:id="1468" w:name="_Toc99837020"/>
      <w:r>
        <w:t>ROTAV</w:t>
      </w:r>
      <w:bookmarkEnd w:id="1467"/>
      <w:bookmarkEnd w:id="1468"/>
    </w:p>
    <w:p w14:paraId="5A854863" w14:textId="1A0BD984"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w:t>
      </w:r>
      <w:proofErr w:type="gramStart"/>
      <w:r>
        <w:rPr>
          <w:rFonts w:asciiTheme="minorHAnsi" w:hAnsiTheme="minorHAnsi" w:cstheme="minorHAnsi"/>
          <w:sz w:val="22"/>
          <w:szCs w:val="22"/>
        </w:rPr>
        <w:t>are</w:t>
      </w:r>
      <w:proofErr w:type="gramEnd"/>
      <w:r>
        <w:rPr>
          <w:rFonts w:asciiTheme="minorHAnsi" w:hAnsiTheme="minorHAnsi" w:cstheme="minorHAnsi"/>
          <w:sz w:val="22"/>
          <w:szCs w:val="22"/>
        </w:rPr>
        <w:t xml:space="preserv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490283" w:rsidRPr="00490283">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Normal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lang w:val="en-US"/>
        </w:rPr>
        <w:drawing>
          <wp:inline distT="0" distB="0" distL="0" distR="0" wp14:anchorId="58DDEB2C" wp14:editId="6ADA7C36">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3FE1274" w:rsidR="00FC68DB" w:rsidRPr="005C50FA" w:rsidRDefault="00FC68DB" w:rsidP="00B202D2">
      <w:pPr>
        <w:pStyle w:val="Caption"/>
        <w:rPr>
          <w:color w:val="676F76"/>
          <w:sz w:val="21"/>
          <w:szCs w:val="21"/>
          <w:lang w:val="en"/>
        </w:rPr>
      </w:pPr>
      <w:bookmarkStart w:id="1469" w:name="_Toc76030564"/>
      <w:bookmarkStart w:id="1470" w:name="_Toc94530850"/>
      <w:bookmarkStart w:id="1471" w:name="_Toc99837099"/>
      <w:r>
        <w:t xml:space="preserve">Figure </w:t>
      </w:r>
      <w:r>
        <w:fldChar w:fldCharType="begin"/>
      </w:r>
      <w:r>
        <w:instrText xml:space="preserve"> SEQ Figure \* ARABIC </w:instrText>
      </w:r>
      <w:r>
        <w:fldChar w:fldCharType="separate"/>
      </w:r>
      <w:r w:rsidR="00490283">
        <w:rPr>
          <w:noProof/>
        </w:rPr>
        <w:t>40</w:t>
      </w:r>
      <w:r>
        <w:fldChar w:fldCharType="end"/>
      </w:r>
      <w:r>
        <w:t>: Process of Rotation Joining (ROTAV)</w:t>
      </w:r>
      <w:bookmarkEnd w:id="1469"/>
      <w:bookmarkEnd w:id="1470"/>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490283" w:rsidRPr="00490283">
            <w:rPr>
              <w:noProof/>
              <w:lang w:val="en-US"/>
            </w:rPr>
            <w:t>[6]</w:t>
          </w:r>
          <w:r w:rsidR="00345B93">
            <w:fldChar w:fldCharType="end"/>
          </w:r>
        </w:sdtContent>
      </w:sdt>
      <w:bookmarkEnd w:id="1471"/>
    </w:p>
    <w:p w14:paraId="45B2311D" w14:textId="54751747" w:rsidR="00FC68DB" w:rsidRDefault="00345B93" w:rsidP="00B202D2">
      <w:pPr>
        <w:keepNext/>
        <w:jc w:val="center"/>
      </w:pPr>
      <w:r>
        <w:rPr>
          <w:noProof/>
          <w:lang w:val="en-US"/>
        </w:rPr>
        <w:lastRenderedPageBreak/>
        <w:drawing>
          <wp:inline distT="0" distB="0" distL="0" distR="0" wp14:anchorId="112A2A02" wp14:editId="5ADC167B">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E121F5E" w:rsidR="00FC68DB" w:rsidRDefault="00FC68DB" w:rsidP="00B202D2">
      <w:pPr>
        <w:pStyle w:val="Caption"/>
      </w:pPr>
      <w:bookmarkStart w:id="1472" w:name="_Toc76030565"/>
      <w:bookmarkStart w:id="1473" w:name="_Toc94530851"/>
      <w:bookmarkStart w:id="1474" w:name="_Toc99837100"/>
      <w:r>
        <w:t xml:space="preserve">Figure </w:t>
      </w:r>
      <w:r>
        <w:fldChar w:fldCharType="begin"/>
      </w:r>
      <w:r>
        <w:instrText xml:space="preserve"> SEQ Figure \* ARABIC </w:instrText>
      </w:r>
      <w:r>
        <w:fldChar w:fldCharType="separate"/>
      </w:r>
      <w:r w:rsidR="00490283">
        <w:rPr>
          <w:noProof/>
        </w:rPr>
        <w:t>41</w:t>
      </w:r>
      <w:r>
        <w:fldChar w:fldCharType="end"/>
      </w:r>
      <w:r>
        <w:t>: ROTAV connecting aluminum and steel sheets</w:t>
      </w:r>
      <w:bookmarkEnd w:id="1472"/>
      <w:bookmarkEnd w:id="1473"/>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490283" w:rsidRPr="00490283">
            <w:rPr>
              <w:noProof/>
              <w:lang w:val="en-US"/>
            </w:rPr>
            <w:t>[6]</w:t>
          </w:r>
          <w:r w:rsidR="00345B93">
            <w:fldChar w:fldCharType="end"/>
          </w:r>
        </w:sdtContent>
      </w:sdt>
      <w:bookmarkEnd w:id="1474"/>
    </w:p>
    <w:p w14:paraId="69FF8704" w14:textId="77777777" w:rsidR="00FC68DB" w:rsidRDefault="00FC68DB" w:rsidP="00A6261D">
      <w:pPr>
        <w:keepNext/>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Paragraph"/>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Paragraph"/>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A6261D">
      <w:pPr>
        <w:keepNext/>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226A3F"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A6261D">
        <w:trPr>
          <w:jc w:val="center"/>
        </w:trPr>
        <w:tc>
          <w:tcPr>
            <w:tcW w:w="2258" w:type="dxa"/>
            <w:shd w:val="clear" w:color="auto" w:fill="auto"/>
          </w:tcPr>
          <w:p w14:paraId="33507E67" w14:textId="77777777" w:rsidR="00FC68DB" w:rsidRPr="00A6261D" w:rsidRDefault="00FC68DB" w:rsidP="00B202D2">
            <w:pPr>
              <w:autoSpaceDE w:val="0"/>
              <w:autoSpaceDN w:val="0"/>
              <w:adjustRightInd w:val="0"/>
              <w:spacing w:after="0"/>
              <w:rPr>
                <w:sz w:val="20"/>
                <w:szCs w:val="20"/>
              </w:rPr>
            </w:pPr>
            <w:r w:rsidRPr="00A6261D">
              <w:rPr>
                <w:rFonts w:cs="Calibri"/>
                <w:sz w:val="20"/>
                <w:szCs w:val="20"/>
                <w:lang w:eastAsia="en-GB"/>
              </w:rPr>
              <w:t>rotational_speed</w:t>
            </w:r>
          </w:p>
        </w:tc>
        <w:tc>
          <w:tcPr>
            <w:tcW w:w="1555" w:type="dxa"/>
            <w:shd w:val="clear" w:color="auto" w:fill="auto"/>
          </w:tcPr>
          <w:p w14:paraId="320E037F" w14:textId="77777777" w:rsidR="00FC68DB" w:rsidRPr="00A6261D" w:rsidRDefault="00FC68DB" w:rsidP="00B202D2">
            <w:pPr>
              <w:rPr>
                <w:sz w:val="20"/>
                <w:szCs w:val="20"/>
              </w:rPr>
            </w:pPr>
            <w:r w:rsidRPr="00A6261D">
              <w:rPr>
                <w:sz w:val="20"/>
                <w:szCs w:val="20"/>
              </w:rPr>
              <w:t>Floating point</w:t>
            </w:r>
          </w:p>
        </w:tc>
        <w:tc>
          <w:tcPr>
            <w:tcW w:w="1417" w:type="dxa"/>
          </w:tcPr>
          <w:p w14:paraId="5EA8DCF3" w14:textId="77777777" w:rsidR="00FC68DB" w:rsidRPr="00A6261D" w:rsidRDefault="00FC68DB" w:rsidP="00B202D2">
            <w:pPr>
              <w:rPr>
                <w:sz w:val="20"/>
                <w:szCs w:val="20"/>
              </w:rPr>
            </w:pPr>
            <w:r w:rsidRPr="00A6261D">
              <w:rPr>
                <w:rFonts w:cs="Calibri"/>
                <w:sz w:val="20"/>
                <w:szCs w:val="20"/>
                <w:lang w:eastAsia="en-GB"/>
              </w:rPr>
              <w:t>≥ 0.0</w:t>
            </w:r>
          </w:p>
        </w:tc>
        <w:tc>
          <w:tcPr>
            <w:tcW w:w="1276" w:type="dxa"/>
            <w:shd w:val="clear" w:color="auto" w:fill="auto"/>
          </w:tcPr>
          <w:p w14:paraId="0F3150DD" w14:textId="77777777" w:rsidR="00FC68DB" w:rsidRPr="00A6261D" w:rsidRDefault="00FC68DB" w:rsidP="00B202D2">
            <w:pPr>
              <w:rPr>
                <w:sz w:val="20"/>
                <w:szCs w:val="20"/>
              </w:rPr>
            </w:pPr>
            <w:r w:rsidRPr="00A6261D">
              <w:rPr>
                <w:sz w:val="20"/>
                <w:szCs w:val="20"/>
              </w:rPr>
              <w:t>Optional</w:t>
            </w:r>
          </w:p>
        </w:tc>
        <w:tc>
          <w:tcPr>
            <w:tcW w:w="2533" w:type="dxa"/>
            <w:shd w:val="clear" w:color="auto" w:fill="auto"/>
          </w:tcPr>
          <w:p w14:paraId="71F7E80D" w14:textId="77777777" w:rsidR="00FC68DB" w:rsidRPr="00A6261D" w:rsidRDefault="00FC68DB" w:rsidP="00B202D2">
            <w:pPr>
              <w:rPr>
                <w:sz w:val="20"/>
                <w:szCs w:val="20"/>
              </w:rPr>
            </w:pPr>
            <w:r w:rsidRPr="00A6261D">
              <w:rPr>
                <w:sz w:val="20"/>
                <w:szCs w:val="20"/>
              </w:rPr>
              <w:t>-</w:t>
            </w:r>
          </w:p>
        </w:tc>
      </w:tr>
      <w:tr w:rsidR="00FC68DB" w:rsidRPr="00226A3F"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A6261D" w:rsidRDefault="00FC68DB" w:rsidP="007B49E1">
            <w:pPr>
              <w:keepNext/>
              <w:rPr>
                <w:sz w:val="20"/>
                <w:szCs w:val="20"/>
              </w:rPr>
            </w:pPr>
            <w:r w:rsidRPr="00A6261D">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A6261D" w:rsidRDefault="00FC68DB" w:rsidP="007B49E1">
            <w:pPr>
              <w:keepNext/>
              <w:rPr>
                <w:sz w:val="20"/>
                <w:szCs w:val="20"/>
              </w:rPr>
            </w:pPr>
            <w:r w:rsidRPr="00A6261D">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A6261D" w:rsidRDefault="00FC68DB" w:rsidP="007B49E1">
            <w:pPr>
              <w:keepNext/>
              <w:rPr>
                <w:sz w:val="20"/>
                <w:szCs w:val="20"/>
              </w:rPr>
            </w:pPr>
            <w:r w:rsidRPr="00A6261D">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A6261D" w:rsidRDefault="00FC68DB" w:rsidP="007B49E1">
            <w:pPr>
              <w:keepNext/>
              <w:rPr>
                <w:sz w:val="20"/>
                <w:szCs w:val="20"/>
              </w:rPr>
            </w:pPr>
            <w:r w:rsidRPr="00A6261D">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A6261D" w:rsidRDefault="00FC68DB" w:rsidP="007B49E1">
            <w:pPr>
              <w:keepNext/>
              <w:rPr>
                <w:sz w:val="20"/>
                <w:szCs w:val="20"/>
              </w:rPr>
            </w:pPr>
            <w:r w:rsidRPr="00A6261D">
              <w:rPr>
                <w:sz w:val="20"/>
                <w:szCs w:val="20"/>
              </w:rPr>
              <w:t>-</w:t>
            </w:r>
          </w:p>
        </w:tc>
      </w:tr>
    </w:tbl>
    <w:p w14:paraId="4FDC2F63" w14:textId="2B38D991" w:rsidR="00FC68DB" w:rsidRPr="00F84930" w:rsidRDefault="00FC68DB" w:rsidP="00B202D2">
      <w:pPr>
        <w:pStyle w:val="Caption"/>
        <w:spacing w:before="120"/>
        <w:rPr>
          <w:rFonts w:cs="Calibri"/>
          <w:szCs w:val="22"/>
          <w:lang w:eastAsia="en-GB"/>
        </w:rPr>
      </w:pPr>
      <w:bookmarkStart w:id="1475" w:name="_Toc77095937"/>
      <w:bookmarkStart w:id="1476" w:name="_Toc99837221"/>
      <w:r>
        <w:t xml:space="preserve">Table </w:t>
      </w:r>
      <w:r>
        <w:fldChar w:fldCharType="begin"/>
      </w:r>
      <w:r>
        <w:instrText xml:space="preserve"> SEQ Table \* ARABIC </w:instrText>
      </w:r>
      <w:r>
        <w:fldChar w:fldCharType="separate"/>
      </w:r>
      <w:r w:rsidR="00490283">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475"/>
      <w:bookmarkEnd w:id="1476"/>
    </w:p>
    <w:p w14:paraId="4D12CAAC" w14:textId="77777777" w:rsidR="00FC68DB" w:rsidRDefault="00FC68DB" w:rsidP="001B01D6">
      <w:pPr>
        <w:pStyle w:val="ListParagraph"/>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necessary information only):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EB3537" w:rsidRDefault="00FC68DB" w:rsidP="00EB3537">
      <w:pPr>
        <w:pStyle w:val="Example"/>
        <w:keepNext/>
        <w:spacing w:before="120"/>
        <w:rPr>
          <w:b/>
          <w:bCs/>
          <w:sz w:val="24"/>
          <w:szCs w:val="24"/>
        </w:rPr>
      </w:pPr>
      <w:r w:rsidRPr="00EB3537">
        <w:rPr>
          <w:b/>
          <w:bCs/>
          <w:sz w:val="24"/>
          <w:szCs w:val="24"/>
        </w:rPr>
        <w:t xml:space="preserve">Example (with all attributes):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&lt;normal_direction x="0" y="0" z="-10"/&gt;</w:t>
      </w:r>
    </w:p>
    <w:p w14:paraId="11BC3182" w14:textId="77777777" w:rsidR="00FC68DB" w:rsidRPr="00986544" w:rsidRDefault="00FC68DB" w:rsidP="0009498A">
      <w:pPr>
        <w:pStyle w:val="XMLCode"/>
        <w:rPr>
          <w:color w:val="0070C0"/>
          <w:lang w:val="en-GB"/>
        </w:rPr>
      </w:pPr>
      <w:r w:rsidRPr="00986544">
        <w:rPr>
          <w:color w:val="0070C0"/>
          <w:lang w:val="en-GB"/>
        </w:rPr>
        <w:tab/>
        <w:t>&lt;/rotation_joint&gt;</w:t>
      </w:r>
    </w:p>
    <w:p w14:paraId="7BC3FA0D" w14:textId="77777777" w:rsidR="00FC68DB" w:rsidRDefault="00FC68DB" w:rsidP="00B202D2">
      <w:pPr>
        <w:pStyle w:val="XMLCode"/>
        <w:keepNext/>
      </w:pPr>
      <w:r w:rsidRPr="00986544">
        <w:rPr>
          <w:lang w:val="en-GB"/>
        </w:rPr>
        <w:lastRenderedPageBreak/>
        <w:t xml:space="preserve">    </w:t>
      </w:r>
      <w:r w:rsidRPr="00226A3F">
        <w:t>&lt;loc&gt; 1500.3809 838.75885 730.6529 &lt;/loc&gt;</w:t>
      </w:r>
    </w:p>
    <w:p w14:paraId="285CBCE9" w14:textId="77777777" w:rsidR="00FC68DB" w:rsidRDefault="00FC68DB" w:rsidP="00B202D2">
      <w:pPr>
        <w:pStyle w:val="XMLCode"/>
        <w:keepNext/>
      </w:pPr>
      <w:r>
        <w:t xml:space="preserve">    &lt;</w:t>
      </w:r>
      <w:proofErr w:type="gramStart"/>
      <w:r>
        <w:t>appdata</w:t>
      </w:r>
      <w:proofErr w:type="gram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460"/>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Heading1"/>
      </w:pPr>
      <w:bookmarkStart w:id="1477" w:name="_Toc428537246"/>
      <w:bookmarkStart w:id="1478" w:name="_Toc428969565"/>
      <w:bookmarkStart w:id="1479" w:name="_Toc429052956"/>
      <w:bookmarkStart w:id="1480" w:name="_Toc428537247"/>
      <w:bookmarkStart w:id="1481" w:name="_Toc428965632"/>
      <w:bookmarkStart w:id="1482" w:name="_Toc428969566"/>
      <w:bookmarkStart w:id="1483" w:name="_Toc429052957"/>
      <w:bookmarkStart w:id="1484" w:name="_Toc428456280"/>
      <w:bookmarkStart w:id="1485" w:name="_Toc428537248"/>
      <w:bookmarkStart w:id="1486" w:name="_Toc428969567"/>
      <w:bookmarkStart w:id="1487" w:name="_Toc429052958"/>
      <w:bookmarkStart w:id="1488" w:name="_Toc338938901"/>
      <w:bookmarkStart w:id="1489" w:name="_Toc338939097"/>
      <w:bookmarkStart w:id="1490" w:name="_Toc3556997"/>
      <w:bookmarkStart w:id="1491" w:name="_Toc34747247"/>
      <w:bookmarkStart w:id="1492" w:name="_Toc77102065"/>
      <w:bookmarkStart w:id="1493" w:name="_Toc99837021"/>
      <w:bookmarkEnd w:id="1477"/>
      <w:bookmarkEnd w:id="1478"/>
      <w:bookmarkEnd w:id="1479"/>
      <w:bookmarkEnd w:id="1480"/>
      <w:bookmarkEnd w:id="1481"/>
      <w:bookmarkEnd w:id="1482"/>
      <w:bookmarkEnd w:id="1483"/>
      <w:bookmarkEnd w:id="1484"/>
      <w:bookmarkEnd w:id="1485"/>
      <w:bookmarkEnd w:id="1486"/>
      <w:bookmarkEnd w:id="1487"/>
      <w:r w:rsidRPr="007055D9">
        <w:t>1D connections</w:t>
      </w:r>
      <w:bookmarkEnd w:id="1488"/>
      <w:bookmarkEnd w:id="1489"/>
      <w:bookmarkEnd w:id="1490"/>
      <w:bookmarkEnd w:id="1491"/>
      <w:bookmarkEnd w:id="1492"/>
      <w:bookmarkEnd w:id="1493"/>
    </w:p>
    <w:p w14:paraId="249DECC1" w14:textId="77777777" w:rsidR="00FC68DB" w:rsidRDefault="00FC68DB" w:rsidP="00B202D2">
      <w:pPr>
        <w:pStyle w:val="Heading2"/>
      </w:pPr>
      <w:bookmarkStart w:id="1494" w:name="_Toc3556998"/>
      <w:bookmarkStart w:id="1495" w:name="_Toc34747248"/>
      <w:bookmarkStart w:id="1496" w:name="_Toc77102066"/>
      <w:bookmarkStart w:id="1497" w:name="_Toc99837022"/>
      <w:bookmarkStart w:id="1498" w:name="_Toc338938902"/>
      <w:bookmarkStart w:id="1499" w:name="_Toc338939098"/>
      <w:r w:rsidRPr="00246BE4">
        <w:t>Generic Definitions</w:t>
      </w:r>
      <w:bookmarkEnd w:id="1494"/>
      <w:bookmarkEnd w:id="1495"/>
      <w:bookmarkEnd w:id="1496"/>
      <w:bookmarkEnd w:id="1497"/>
    </w:p>
    <w:p w14:paraId="59908147" w14:textId="77777777" w:rsidR="00FC68DB" w:rsidRDefault="00FC68DB" w:rsidP="00B202D2">
      <w:pPr>
        <w:pStyle w:val="Heading3"/>
      </w:pPr>
      <w:bookmarkStart w:id="1500" w:name="_Toc3556999"/>
      <w:bookmarkStart w:id="1501" w:name="_Toc34747249"/>
      <w:bookmarkStart w:id="1502" w:name="_Toc77102067"/>
      <w:bookmarkStart w:id="1503" w:name="_Toc99837023"/>
      <w:r>
        <w:t>Identification</w:t>
      </w:r>
      <w:bookmarkEnd w:id="1500"/>
      <w:bookmarkEnd w:id="1501"/>
      <w:bookmarkEnd w:id="1502"/>
      <w:bookmarkEnd w:id="1503"/>
    </w:p>
    <w:p w14:paraId="17BC607B" w14:textId="64358484"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90283">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Heading3"/>
      </w:pPr>
      <w:bookmarkStart w:id="1504" w:name="_Ref414571413"/>
      <w:bookmarkStart w:id="1505" w:name="_Ref429050458"/>
      <w:bookmarkStart w:id="1506" w:name="_Toc3557000"/>
      <w:bookmarkStart w:id="1507" w:name="_Toc34747250"/>
      <w:bookmarkStart w:id="1508" w:name="_Toc77102068"/>
      <w:bookmarkStart w:id="1509" w:name="_Toc99837024"/>
      <w:r w:rsidRPr="007055D9">
        <w:t>L</w:t>
      </w:r>
      <w:bookmarkEnd w:id="1504"/>
      <w:r>
        <w:t>ocation</w:t>
      </w:r>
      <w:bookmarkEnd w:id="1505"/>
      <w:bookmarkEnd w:id="1506"/>
      <w:bookmarkEnd w:id="1507"/>
      <w:bookmarkEnd w:id="1508"/>
      <w:bookmarkEnd w:id="1509"/>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Heading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1FFDE092" w:rsidR="00FC68DB" w:rsidRDefault="00FC68DB" w:rsidP="00B202D2">
      <w:pPr>
        <w:pStyle w:val="Caption"/>
        <w:spacing w:before="120"/>
      </w:pPr>
      <w:bookmarkStart w:id="1510" w:name="_Toc3566481"/>
      <w:bookmarkStart w:id="1511" w:name="_Toc34747482"/>
      <w:bookmarkStart w:id="1512" w:name="_Toc77095938"/>
      <w:bookmarkStart w:id="1513" w:name="_Toc99837222"/>
      <w:r>
        <w:t xml:space="preserve">Table </w:t>
      </w:r>
      <w:r>
        <w:fldChar w:fldCharType="begin"/>
      </w:r>
      <w:r>
        <w:instrText xml:space="preserve"> SEQ Table \* ARABIC </w:instrText>
      </w:r>
      <w:r>
        <w:fldChar w:fldCharType="separate"/>
      </w:r>
      <w:r w:rsidR="00490283">
        <w:rPr>
          <w:noProof/>
        </w:rPr>
        <w:t>77</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10"/>
      <w:bookmarkEnd w:id="1511"/>
      <w:bookmarkEnd w:id="1512"/>
      <w:bookmarkEnd w:id="1513"/>
    </w:p>
    <w:p w14:paraId="71278377" w14:textId="77777777" w:rsidR="00FC68DB" w:rsidRDefault="00FC68DB" w:rsidP="00B202D2">
      <w:r>
        <w:t>A connection line with sharp corners</w:t>
      </w:r>
      <w:r>
        <w:rPr>
          <w:rStyle w:val="FootnoteReference"/>
        </w:rPr>
        <w:footnoteReference w:id="15"/>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124007">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124007">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124007">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124007">
            <w:pPr>
              <w:keepNext/>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6B9D4D1B" w:rsidR="00FC68DB" w:rsidRDefault="00FC68DB" w:rsidP="00B202D2">
      <w:pPr>
        <w:pStyle w:val="Caption"/>
        <w:spacing w:before="120"/>
      </w:pPr>
      <w:bookmarkStart w:id="1514" w:name="_Toc3566482"/>
      <w:bookmarkStart w:id="1515" w:name="_Toc34747483"/>
      <w:bookmarkStart w:id="1516" w:name="_Toc77095939"/>
      <w:bookmarkStart w:id="1517" w:name="_Toc99837223"/>
      <w:r>
        <w:t xml:space="preserve">Table </w:t>
      </w:r>
      <w:r>
        <w:fldChar w:fldCharType="begin"/>
      </w:r>
      <w:r>
        <w:instrText xml:space="preserve"> SEQ Table \* ARABIC </w:instrText>
      </w:r>
      <w:r>
        <w:fldChar w:fldCharType="separate"/>
      </w:r>
      <w:r w:rsidR="00490283">
        <w:rPr>
          <w:noProof/>
        </w:rPr>
        <w:t>78</w:t>
      </w:r>
      <w:r>
        <w:fldChar w:fldCharType="end"/>
      </w:r>
      <w:r>
        <w:t xml:space="preserve">: Nested elements of </w:t>
      </w:r>
      <w:r w:rsidRPr="00837116">
        <w:rPr>
          <w:rStyle w:val="elementdeftypeChar"/>
          <w:rFonts w:eastAsia="Calibri"/>
          <w:b w:val="0"/>
        </w:rPr>
        <w:t>&lt;loc_list&gt;</w:t>
      </w:r>
      <w:bookmarkEnd w:id="1514"/>
      <w:bookmarkEnd w:id="1515"/>
      <w:bookmarkEnd w:id="1516"/>
      <w:bookmarkEnd w:id="1517"/>
    </w:p>
    <w:p w14:paraId="3D683340" w14:textId="77777777" w:rsidR="00FC68DB" w:rsidRPr="007055D9" w:rsidRDefault="00FC68DB" w:rsidP="00B202D2">
      <w:pPr>
        <w:pStyle w:val="Heading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124007">
      <w:pPr>
        <w:keepNext/>
      </w:pPr>
      <w:r w:rsidRPr="007055D9">
        <w:lastRenderedPageBreak/>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12400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124007">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124007">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124007">
            <w:pPr>
              <w:keepNext/>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149E8F0" w:rsidR="00FC68DB" w:rsidRDefault="00FC68DB" w:rsidP="00B202D2">
      <w:pPr>
        <w:pStyle w:val="Caption"/>
        <w:spacing w:before="120"/>
      </w:pPr>
      <w:bookmarkStart w:id="1518" w:name="_Toc3566483"/>
      <w:bookmarkStart w:id="1519" w:name="_Toc34747484"/>
      <w:bookmarkStart w:id="1520" w:name="_Toc77095940"/>
      <w:bookmarkStart w:id="1521" w:name="_Toc99837224"/>
      <w:r>
        <w:t xml:space="preserve">Table </w:t>
      </w:r>
      <w:r>
        <w:fldChar w:fldCharType="begin"/>
      </w:r>
      <w:r>
        <w:instrText xml:space="preserve"> SEQ Table \* ARABIC </w:instrText>
      </w:r>
      <w:r>
        <w:fldChar w:fldCharType="separate"/>
      </w:r>
      <w:r w:rsidR="00490283">
        <w:rPr>
          <w:noProof/>
        </w:rPr>
        <w:t>79</w:t>
      </w:r>
      <w:r>
        <w:fldChar w:fldCharType="end"/>
      </w:r>
      <w:r>
        <w:t xml:space="preserve">: Attributes of element </w:t>
      </w:r>
      <w:r w:rsidRPr="003E46C4">
        <w:rPr>
          <w:rStyle w:val="elementdeftypeChar"/>
          <w:rFonts w:eastAsia="Calibri"/>
          <w:b w:val="0"/>
        </w:rPr>
        <w:t>&lt;loc/&gt;</w:t>
      </w:r>
      <w:bookmarkEnd w:id="1518"/>
      <w:bookmarkEnd w:id="1519"/>
      <w:bookmarkEnd w:id="1520"/>
      <w:bookmarkEnd w:id="1521"/>
    </w:p>
    <w:p w14:paraId="79811222" w14:textId="77777777" w:rsidR="00FC68DB" w:rsidRPr="007055D9" w:rsidRDefault="00FC68DB" w:rsidP="00D86395">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D86395">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&lt;</w:t>
      </w:r>
      <w:proofErr w:type="gramStart"/>
      <w:r>
        <w:rPr>
          <w:color w:val="FF0000"/>
        </w:rPr>
        <w: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Heading4"/>
      </w:pPr>
      <w:bookmarkStart w:id="1522" w:name="_Toc432343680"/>
      <w:bookmarkStart w:id="1523" w:name="_Ref69114607"/>
      <w:bookmarkStart w:id="1524" w:name="_Ref69114623"/>
      <w:bookmarkStart w:id="1525" w:name="_Toc77102069"/>
      <w:bookmarkStart w:id="1526" w:name="_Toc3557001"/>
      <w:bookmarkStart w:id="1527" w:name="_Toc34747251"/>
      <w:r w:rsidRPr="00037F3D">
        <w:t>Intermittent Connection Lines</w:t>
      </w:r>
      <w:bookmarkEnd w:id="1522"/>
      <w:bookmarkEnd w:id="1523"/>
      <w:bookmarkEnd w:id="1524"/>
      <w:bookmarkEnd w:id="1525"/>
      <w:r w:rsidRPr="00037F3D">
        <w:t xml:space="preserve"> </w:t>
      </w:r>
    </w:p>
    <w:p w14:paraId="39943C4F" w14:textId="77777777" w:rsidR="00FC68DB" w:rsidRDefault="00FC68DB" w:rsidP="00D86395">
      <w:r w:rsidRPr="00037F3D">
        <w:t xml:space="preserve">Intermittent connection lines are connection lines, which are fixed only at certain </w:t>
      </w:r>
      <w:r w:rsidRPr="00037F3D">
        <w:rPr>
          <w:i/>
        </w:rPr>
        <w:t>segments</w:t>
      </w:r>
      <w:r w:rsidRPr="00037F3D">
        <w:rPr>
          <w:rStyle w:val="FootnoteReference"/>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D86395">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D86395">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D86395">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ootnoteReference"/>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t>
      </w:r>
      <w:r>
        <w:lastRenderedPageBreak/>
        <w:t xml:space="preserve">within the scope of the χMCF format to take these responsibilities since additional external information would be required. </w:t>
      </w:r>
    </w:p>
    <w:p w14:paraId="68A1D4FC" w14:textId="77777777" w:rsidR="00FC68DB" w:rsidRPr="00037F3D" w:rsidRDefault="00FC68DB" w:rsidP="00D86395">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D86395">
      <w:pPr>
        <w:keepNext/>
      </w:pPr>
      <w:r>
        <w:t xml:space="preserve">Therefore, following rules apply: </w:t>
      </w:r>
    </w:p>
    <w:p w14:paraId="4F6281FA" w14:textId="77777777" w:rsidR="00FC68DB" w:rsidRPr="00966BAF" w:rsidRDefault="00FC68DB" w:rsidP="00D86395">
      <w:pPr>
        <w:pStyle w:val="ListParagraph"/>
        <w:numPr>
          <w:ilvl w:val="0"/>
          <w:numId w:val="54"/>
        </w:numPr>
        <w:tabs>
          <w:tab w:val="clear" w:pos="403"/>
        </w:tabs>
        <w:spacing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86395">
      <w:pPr>
        <w:pStyle w:val="ListParagraph"/>
        <w:numPr>
          <w:ilvl w:val="0"/>
          <w:numId w:val="54"/>
        </w:numPr>
        <w:tabs>
          <w:tab w:val="clear" w:pos="403"/>
        </w:tabs>
        <w:spacing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86395">
      <w:pPr>
        <w:pStyle w:val="ListParagraph"/>
        <w:numPr>
          <w:ilvl w:val="0"/>
          <w:numId w:val="54"/>
        </w:numPr>
        <w:tabs>
          <w:tab w:val="clear" w:pos="403"/>
        </w:tabs>
        <w:spacing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Heading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57580E">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2">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A58E5AE" w:rsidR="00FC68DB" w:rsidRDefault="00FC68DB" w:rsidP="00B202D2">
      <w:pPr>
        <w:pStyle w:val="Caption"/>
      </w:pPr>
      <w:bookmarkStart w:id="1528" w:name="_Toc76030566"/>
      <w:bookmarkStart w:id="1529" w:name="_Toc94530852"/>
      <w:bookmarkStart w:id="1530" w:name="_Toc99837101"/>
      <w:r>
        <w:t xml:space="preserve">Figure </w:t>
      </w:r>
      <w:r>
        <w:fldChar w:fldCharType="begin"/>
      </w:r>
      <w:r>
        <w:instrText xml:space="preserve"> SEQ Figure \* ARABIC </w:instrText>
      </w:r>
      <w:r>
        <w:fldChar w:fldCharType="separate"/>
      </w:r>
      <w:r w:rsidR="00490283">
        <w:rPr>
          <w:noProof/>
        </w:rPr>
        <w:t>42</w:t>
      </w:r>
      <w:r>
        <w:fldChar w:fldCharType="end"/>
      </w:r>
      <w:r>
        <w:t>: Terminology of a regular intermittent weld</w:t>
      </w:r>
      <w:bookmarkEnd w:id="1528"/>
      <w:bookmarkEnd w:id="1529"/>
      <w:bookmarkEnd w:id="1530"/>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59D9F617">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3">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1EB42A5F" w:rsidR="00FC68DB" w:rsidRDefault="00FC68DB" w:rsidP="00B202D2">
      <w:pPr>
        <w:pStyle w:val="Caption"/>
      </w:pPr>
      <w:bookmarkStart w:id="1531" w:name="_Toc76030567"/>
      <w:bookmarkStart w:id="1532" w:name="_Toc94530853"/>
      <w:bookmarkStart w:id="1533" w:name="_Toc99837102"/>
      <w:r>
        <w:t xml:space="preserve">Figure </w:t>
      </w:r>
      <w:r>
        <w:fldChar w:fldCharType="begin"/>
      </w:r>
      <w:r>
        <w:instrText xml:space="preserve"> SEQ Figure \* ARABIC </w:instrText>
      </w:r>
      <w:r>
        <w:fldChar w:fldCharType="separate"/>
      </w:r>
      <w:r w:rsidR="00490283">
        <w:rPr>
          <w:noProof/>
        </w:rPr>
        <w:t>43</w:t>
      </w:r>
      <w:r>
        <w:fldChar w:fldCharType="end"/>
      </w:r>
      <w:r>
        <w:t>: Regular intermittent weld with first spacing and last spacing</w:t>
      </w:r>
      <w:bookmarkEnd w:id="1531"/>
      <w:bookmarkEnd w:id="1532"/>
      <w:bookmarkEnd w:id="153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w:t>
      </w:r>
      <w:proofErr w:type="gramStart"/>
      <w:r>
        <w:t>the begin</w:t>
      </w:r>
      <w:proofErr w:type="gramEnd"/>
      <w:r>
        <w:t xml:space="preserve"> and end of the connection line.</w:t>
      </w:r>
    </w:p>
    <w:p w14:paraId="67F19842" w14:textId="77777777" w:rsidR="00FC68DB" w:rsidRDefault="00FC68DB" w:rsidP="00A20C99">
      <w:pPr>
        <w:keepNext/>
      </w:pPr>
      <w:r>
        <w:t xml:space="preserve">The </w:t>
      </w:r>
      <w:proofErr w:type="gramStart"/>
      <w:r w:rsidRPr="00F41434">
        <w:rPr>
          <w:b/>
        </w:rPr>
        <w:t>'density'</w:t>
      </w:r>
      <w:r>
        <w:t xml:space="preserve"> </w:t>
      </w:r>
      <w:r w:rsidRPr="001D6425">
        <w:rPr>
          <w:i/>
        </w:rPr>
        <w:t>d</w:t>
      </w:r>
      <w:proofErr w:type="gramEnd"/>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19C2A481">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4">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2E7E93A" w:rsidR="00FC68DB" w:rsidRPr="00F41434" w:rsidRDefault="00FC68DB" w:rsidP="00B202D2">
      <w:pPr>
        <w:keepNext/>
        <w:jc w:val="center"/>
      </w:pPr>
      <w:bookmarkStart w:id="1534" w:name="_Toc76030568"/>
      <w:bookmarkStart w:id="1535" w:name="_Toc94530854"/>
      <w:bookmarkStart w:id="1536" w:name="_Toc99837103"/>
      <w:r>
        <w:t xml:space="preserve">Figure </w:t>
      </w:r>
      <w:r>
        <w:fldChar w:fldCharType="begin"/>
      </w:r>
      <w:r>
        <w:instrText xml:space="preserve"> SEQ Figure \* ARABIC </w:instrText>
      </w:r>
      <w:r>
        <w:fldChar w:fldCharType="separate"/>
      </w:r>
      <w:r w:rsidR="00490283">
        <w:rPr>
          <w:noProof/>
        </w:rPr>
        <w:t>44</w:t>
      </w:r>
      <w:r>
        <w:fldChar w:fldCharType="end"/>
      </w:r>
      <w:r>
        <w:t>: Irregular intermittent welds</w:t>
      </w:r>
      <w:bookmarkEnd w:id="1534"/>
      <w:bookmarkEnd w:id="1535"/>
      <w:bookmarkEnd w:id="1536"/>
    </w:p>
    <w:p w14:paraId="0FE03776" w14:textId="77777777" w:rsidR="00FC68DB" w:rsidRDefault="00FC68DB" w:rsidP="00A20C99">
      <w:r>
        <w:t xml:space="preserve">The intermittent welds in the above </w:t>
      </w:r>
      <w:proofErr w:type="gramStart"/>
      <w:r>
        <w:t>diagram,</w:t>
      </w:r>
      <w:proofErr w:type="gramEnd"/>
      <w:r>
        <w:t xml:space="preserve">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A20C99">
      <w:pPr>
        <w:keepNext/>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A20C99">
      <w:pPr>
        <w:pStyle w:val="ListParagraph"/>
        <w:numPr>
          <w:ilvl w:val="0"/>
          <w:numId w:val="23"/>
        </w:numPr>
        <w:tabs>
          <w:tab w:val="clear" w:pos="403"/>
        </w:tabs>
        <w:spacing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A20C99">
      <w:pPr>
        <w:pStyle w:val="ListParagraph"/>
        <w:keepNext/>
        <w:numPr>
          <w:ilvl w:val="0"/>
          <w:numId w:val="23"/>
        </w:numPr>
        <w:tabs>
          <w:tab w:val="clear" w:pos="403"/>
        </w:tabs>
        <w:spacing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A20C99">
      <w:r w:rsidRPr="00EC2BB3">
        <w:rPr>
          <w:rFonts w:cs="Calibri"/>
          <w:lang w:eastAsia="en-GB"/>
        </w:rPr>
        <w:t>Th</w:t>
      </w:r>
      <w:r>
        <w:rPr>
          <w:rFonts w:cs="Calibri"/>
          <w:lang w:eastAsia="en-GB"/>
        </w:rPr>
        <w:t>e element</w:t>
      </w:r>
      <w:r w:rsidRPr="00EC2BB3">
        <w:rPr>
          <w:rFonts w:cs="Calibri"/>
          <w:lang w:eastAsia="en-GB"/>
        </w:rPr>
        <w:t xml:space="preserve"> </w:t>
      </w:r>
      <w:bookmarkStart w:id="1537"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3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A20C99">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A20C99">
      <w:pPr>
        <w:keepNext/>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5ABC07FC" w:rsidR="00FC68DB" w:rsidRDefault="00FC68DB" w:rsidP="00B202D2">
      <w:pPr>
        <w:pStyle w:val="Caption"/>
        <w:spacing w:before="120"/>
      </w:pPr>
      <w:bookmarkStart w:id="1538" w:name="_Ref68888312"/>
      <w:bookmarkStart w:id="1539" w:name="_Toc77095941"/>
      <w:bookmarkStart w:id="1540" w:name="_Toc99837225"/>
      <w:r>
        <w:t xml:space="preserve">Table </w:t>
      </w:r>
      <w:r>
        <w:fldChar w:fldCharType="begin"/>
      </w:r>
      <w:r>
        <w:instrText xml:space="preserve"> SEQ Table \* ARABIC </w:instrText>
      </w:r>
      <w:r>
        <w:fldChar w:fldCharType="separate"/>
      </w:r>
      <w:r w:rsidR="00490283">
        <w:rPr>
          <w:noProof/>
        </w:rPr>
        <w:t>80</w:t>
      </w:r>
      <w:r>
        <w:fldChar w:fldCharType="end"/>
      </w:r>
      <w:bookmarkEnd w:id="153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39"/>
      <w:bookmarkEnd w:id="154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proofErr w:type="gramStart"/>
      <w:r w:rsidRPr="00A4144A">
        <w:rPr>
          <w:i/>
        </w:rPr>
        <w:t>s</w:t>
      </w:r>
      <w:r w:rsidRPr="00A4144A">
        <w:rPr>
          <w:i/>
          <w:vertAlign w:val="subscript"/>
        </w:rPr>
        <w:t>n</w:t>
      </w:r>
      <w:proofErr w:type="gram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4B2006CE"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00A20C99">
        <w:rPr>
          <w:rFonts w:asciiTheme="minorHAnsi" w:hAnsiTheme="minorHAnsi" w:cstheme="minorHAnsi"/>
        </w:rPr>
        <w:t> </w:t>
      </w:r>
      <w:r w:rsidRPr="00A73740">
        <w:rPr>
          <w:rFonts w:ascii="Cambria Math" w:hAnsi="Cambria Math" w:cs="Cambria Math"/>
        </w:rPr>
        <w:t>≔</w:t>
      </w:r>
      <w:r w:rsidR="00A20C99">
        <w:rPr>
          <w:rFonts w:asciiTheme="minorHAnsi" w:hAnsiTheme="minorHAnsi" w:cstheme="minorHAnsi"/>
        </w:rPr>
        <w:t> </w:t>
      </w:r>
      <w:r w:rsidRPr="00A73740">
        <w:rPr>
          <w:rFonts w:asciiTheme="minorHAnsi" w:hAnsiTheme="minorHAnsi" w:cstheme="minorHAnsi"/>
        </w:rPr>
        <w:t>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A20C99">
            <w:pPr>
              <w:jc w:val="left"/>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A20C99">
            <w:pPr>
              <w:jc w:val="left"/>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A20C99">
            <w:pPr>
              <w:jc w:val="left"/>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lastRenderedPageBreak/>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A20C99">
            <w:pPr>
              <w:spacing w:after="0"/>
              <w:jc w:val="left"/>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A20C99">
            <w:pPr>
              <w:spacing w:after="0"/>
              <w:jc w:val="left"/>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20C99">
            <w:pPr>
              <w:keepNext/>
              <w:spacing w:after="0"/>
              <w:jc w:val="left"/>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706095C1" w:rsidR="00FC68DB" w:rsidRDefault="00FC68DB" w:rsidP="00B202D2">
      <w:pPr>
        <w:pStyle w:val="Caption"/>
        <w:spacing w:before="120"/>
      </w:pPr>
      <w:bookmarkStart w:id="1541" w:name="_Toc77095942"/>
      <w:bookmarkStart w:id="1542" w:name="_Toc99837226"/>
      <w:r>
        <w:t xml:space="preserve">Table </w:t>
      </w:r>
      <w:r>
        <w:fldChar w:fldCharType="begin"/>
      </w:r>
      <w:r>
        <w:instrText xml:space="preserve"> SEQ Table \* ARABIC </w:instrText>
      </w:r>
      <w:r>
        <w:fldChar w:fldCharType="separate"/>
      </w:r>
      <w:r w:rsidR="00490283">
        <w:rPr>
          <w:noProof/>
        </w:rPr>
        <w:t>81</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541"/>
      <w:bookmarkEnd w:id="1542"/>
    </w:p>
    <w:p w14:paraId="736229FE" w14:textId="5FA564CF" w:rsidR="00FC68DB" w:rsidRPr="0009568A" w:rsidRDefault="00FC68DB" w:rsidP="00A20C99">
      <w:pPr>
        <w:keepNext/>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90283">
        <w:t xml:space="preserve">Table </w:t>
      </w:r>
      <w:r w:rsidR="00490283">
        <w:rPr>
          <w:noProof/>
        </w:rPr>
        <w:t>80</w:t>
      </w:r>
      <w:r>
        <w:fldChar w:fldCharType="end"/>
      </w:r>
      <w:r>
        <w:t xml:space="preserve">: </w:t>
      </w:r>
    </w:p>
    <w:p w14:paraId="17F1E37F" w14:textId="77777777" w:rsidR="00FC68DB" w:rsidRPr="00966BAF" w:rsidRDefault="00FC68DB" w:rsidP="00A20C99">
      <w:pPr>
        <w:pStyle w:val="ListParagraph"/>
        <w:numPr>
          <w:ilvl w:val="0"/>
          <w:numId w:val="55"/>
        </w:numPr>
        <w:tabs>
          <w:tab w:val="clear" w:pos="403"/>
        </w:tabs>
        <w:spacing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A20C99">
      <w:pPr>
        <w:pStyle w:val="ListParagraph"/>
        <w:numPr>
          <w:ilvl w:val="0"/>
          <w:numId w:val="55"/>
        </w:numPr>
        <w:tabs>
          <w:tab w:val="clear" w:pos="403"/>
        </w:tabs>
        <w:spacing w:line="240" w:lineRule="auto"/>
        <w:contextualSpacing w:val="0"/>
        <w:rPr>
          <w:rFonts w:asciiTheme="minorHAnsi" w:hAnsiTheme="minorHAnsi" w:cstheme="minorHAnsi"/>
          <w:lang w:val="en-US"/>
        </w:rPr>
      </w:pPr>
      <w:proofErr w:type="gramStart"/>
      <w:r w:rsidRPr="0009568A">
        <w:rPr>
          <w:rStyle w:val="elementdeftypeChar"/>
          <w:rFonts w:eastAsia="Calibri"/>
        </w:rPr>
        <w:t>length</w:t>
      </w:r>
      <w:proofErr w:type="gramEnd"/>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A20C99">
      <w:pPr>
        <w:pStyle w:val="ListParagraph"/>
        <w:numPr>
          <w:ilvl w:val="0"/>
          <w:numId w:val="55"/>
        </w:numPr>
        <w:tabs>
          <w:tab w:val="clear" w:pos="403"/>
        </w:tabs>
        <w:spacing w:line="240" w:lineRule="auto"/>
        <w:contextualSpacing w:val="0"/>
        <w:rPr>
          <w:rFonts w:asciiTheme="minorHAnsi" w:hAnsiTheme="minorHAnsi" w:cstheme="minorHAnsi"/>
          <w:lang w:val="en-US"/>
        </w:rPr>
      </w:pPr>
      <w:proofErr w:type="gramStart"/>
      <w:r w:rsidRPr="0009568A">
        <w:rPr>
          <w:rStyle w:val="elementdeftypeChar"/>
          <w:rFonts w:eastAsia="Calibri"/>
        </w:rPr>
        <w:t>spacing</w:t>
      </w:r>
      <w:proofErr w:type="gramEnd"/>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A20C99">
      <w:pPr>
        <w:pStyle w:val="ListParagraph"/>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A20C99">
      <w:pPr>
        <w:pStyle w:val="ListParagraph"/>
        <w:numPr>
          <w:ilvl w:val="0"/>
          <w:numId w:val="55"/>
        </w:numPr>
        <w:tabs>
          <w:tab w:val="clear" w:pos="403"/>
        </w:tabs>
        <w:spacing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A20C99">
      <w:pPr>
        <w:pStyle w:val="ListParagraph"/>
        <w:numPr>
          <w:ilvl w:val="0"/>
          <w:numId w:val="55"/>
        </w:numPr>
        <w:tabs>
          <w:tab w:val="clear" w:pos="403"/>
        </w:tabs>
        <w:spacing w:line="240" w:lineRule="auto"/>
        <w:contextualSpacing w:val="0"/>
        <w:jc w:val="left"/>
        <w:rPr>
          <w:rFonts w:asciiTheme="minorHAnsi" w:hAnsiTheme="minorHAnsi" w:cstheme="minorHAnsi"/>
          <w:lang w:val="en-US"/>
        </w:rPr>
      </w:pPr>
      <w:proofErr w:type="gramStart"/>
      <w:r w:rsidRPr="0009568A">
        <w:rPr>
          <w:rStyle w:val="elementdeftypeChar"/>
          <w:rFonts w:eastAsia="Calibri"/>
        </w:rPr>
        <w:t>keep</w:t>
      </w:r>
      <w:proofErr w:type="gramEnd"/>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A20C99">
      <w:pPr>
        <w:pStyle w:val="ListParagraph"/>
        <w:numPr>
          <w:ilvl w:val="0"/>
          <w:numId w:val="55"/>
        </w:numPr>
        <w:tabs>
          <w:tab w:val="clear" w:pos="403"/>
        </w:tabs>
        <w:spacing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A20C99">
      <w:pPr>
        <w:pStyle w:val="ListParagraph"/>
        <w:numPr>
          <w:ilvl w:val="0"/>
          <w:numId w:val="55"/>
        </w:numPr>
        <w:tabs>
          <w:tab w:val="clear" w:pos="403"/>
        </w:tabs>
        <w:spacing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A20C99">
      <w:pPr>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A20C99">
      <w:pPr>
        <w:pStyle w:val="ListParagraph"/>
        <w:numPr>
          <w:ilvl w:val="0"/>
          <w:numId w:val="56"/>
        </w:numPr>
        <w:tabs>
          <w:tab w:val="clear" w:pos="403"/>
        </w:tabs>
        <w:spacing w:line="240" w:lineRule="auto"/>
        <w:contextualSpacing w:val="0"/>
        <w:rPr>
          <w:rFonts w:asciiTheme="minorHAnsi" w:hAnsiTheme="minorHAnsi" w:cstheme="minorHAnsi"/>
        </w:rPr>
      </w:pPr>
      <w:proofErr w:type="gramStart"/>
      <w:r w:rsidRPr="0009568A">
        <w:rPr>
          <w:rStyle w:val="elementdeftypeChar"/>
          <w:rFonts w:eastAsia="Calibri"/>
        </w:rPr>
        <w:t>spacing</w:t>
      </w:r>
      <w:proofErr w:type="gramEnd"/>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A20C99">
      <w:pPr>
        <w:pStyle w:val="ListParagraph"/>
        <w:numPr>
          <w:ilvl w:val="0"/>
          <w:numId w:val="56"/>
        </w:numPr>
        <w:tabs>
          <w:tab w:val="clear" w:pos="403"/>
        </w:tabs>
        <w:spacing w:line="240" w:lineRule="auto"/>
        <w:contextualSpacing w:val="0"/>
        <w:jc w:val="left"/>
        <w:rPr>
          <w:rFonts w:asciiTheme="minorHAnsi" w:hAnsiTheme="minorHAnsi" w:cstheme="minorHAnsi"/>
          <w:lang w:val="en-US"/>
        </w:rPr>
      </w:pPr>
      <w:proofErr w:type="gramStart"/>
      <w:r w:rsidRPr="0009568A">
        <w:rPr>
          <w:rStyle w:val="elementdeftypeChar"/>
          <w:rFonts w:eastAsia="Calibri"/>
        </w:rPr>
        <w:t>length</w:t>
      </w:r>
      <w:proofErr w:type="gramEnd"/>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A20C99">
      <w:pPr>
        <w:pStyle w:val="ListParagraph"/>
        <w:numPr>
          <w:ilvl w:val="0"/>
          <w:numId w:val="56"/>
        </w:numPr>
        <w:tabs>
          <w:tab w:val="clear" w:pos="403"/>
        </w:tabs>
        <w:spacing w:line="240" w:lineRule="auto"/>
        <w:contextualSpacing w:val="0"/>
        <w:rPr>
          <w:rFonts w:asciiTheme="minorHAnsi" w:hAnsiTheme="minorHAnsi" w:cstheme="minorHAnsi"/>
          <w:lang w:val="en-US"/>
        </w:rPr>
      </w:pPr>
      <w:proofErr w:type="gramStart"/>
      <w:r w:rsidRPr="0009568A">
        <w:rPr>
          <w:rStyle w:val="elementdeftypeChar"/>
          <w:rFonts w:eastAsia="Calibri"/>
        </w:rPr>
        <w:t>density</w:t>
      </w:r>
      <w:proofErr w:type="gramEnd"/>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A20C99">
      <w:pPr>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Heading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18"/>
      </w:r>
    </w:p>
    <w:p w14:paraId="0C135BC1" w14:textId="77777777" w:rsidR="00FC68DB" w:rsidRDefault="00FC68DB" w:rsidP="00A20C99">
      <w:pPr>
        <w:keepNext/>
      </w:pPr>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B2571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r>
      <w:proofErr w:type="gramStart"/>
      <w:r w:rsidR="00FC68DB">
        <w:t>where</w:t>
      </w:r>
      <w:proofErr w:type="gramEnd"/>
      <w:r w:rsidR="00FC68DB">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w:t>
      </w:r>
      <w:proofErr w:type="gramStart"/>
      <w:r>
        <w:t>the</w:t>
      </w:r>
      <w:proofErr w:type="gramEnd"/>
      <w:r>
        <w:t xml:space="preserve"> </w:t>
      </w:r>
      <w:r>
        <w:rPr>
          <w:b/>
        </w:rPr>
        <w:t>number of spacings</w:t>
      </w:r>
      <w:r>
        <w:t xml:space="preserve"> is always n-1.</w:t>
      </w:r>
    </w:p>
    <w:p w14:paraId="076B4447"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B25712" w:rsidP="00B202D2">
      <w:pPr>
        <w:pStyle w:val="ListParagrap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B25712" w:rsidP="00B202D2">
      <w:pPr>
        <w:pStyle w:val="ListParagrap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Paragraph"/>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B25712"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Paragraph"/>
      </w:pPr>
      <w:proofErr w:type="gramStart"/>
      <w:r>
        <w:t>and</w:t>
      </w:r>
      <w:proofErr w:type="gramEnd"/>
      <w:r>
        <w:t xml:space="preserve">  </w:t>
      </w:r>
    </w:p>
    <w:p w14:paraId="5F2EE97D" w14:textId="77777777" w:rsidR="00FC68DB" w:rsidRDefault="00B25712"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Paragraph"/>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proofErr w:type="gramStart"/>
      <w:r w:rsidRPr="00966BAF">
        <w:rPr>
          <w:lang w:val="en-US"/>
        </w:rPr>
        <w:t>, i.e.</w:t>
      </w:r>
      <w:proofErr w:type="gramEnd"/>
      <w:r w:rsidRPr="00966BAF">
        <w:rPr>
          <w:lang w:val="en-US"/>
        </w:rPr>
        <w:t xml:space="preserv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544" w:name="_Hlk66958266"/>
      <w:r w:rsidRPr="00AD2CFA">
        <w:rPr>
          <w:rStyle w:val="elementdeftypeChar"/>
          <w:rFonts w:eastAsia="Calibri"/>
          <w:sz w:val="24"/>
          <w:szCs w:val="24"/>
        </w:rPr>
        <w:t>&lt;regular_segments/&gt;</w:t>
      </w:r>
      <w:r w:rsidRPr="00AD2CFA">
        <w:rPr>
          <w:sz w:val="24"/>
          <w:szCs w:val="24"/>
        </w:rPr>
        <w:t xml:space="preserve"> </w:t>
      </w:r>
      <w:bookmarkEnd w:id="154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5B2D9BAA">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gramStart"/>
      <w:r>
        <w:t>seamweld</w:t>
      </w:r>
      <w:proofErr w:type="gram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7FB9A87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gramStart"/>
      <w:r>
        <w:t>seamweld</w:t>
      </w:r>
      <w:proofErr w:type="gram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w:t>
      </w:r>
      <w:proofErr w:type="gramStart"/>
      <w:r w:rsidRPr="002F10B8">
        <w:rPr>
          <w:b/>
          <w:color w:val="0070C0"/>
        </w:rPr>
        <w:t>keep</w:t>
      </w:r>
      <w:proofErr w:type="gramEnd"/>
      <w:r w:rsidRPr="002F10B8">
        <w:rPr>
          <w:b/>
          <w:color w:val="0070C0"/>
        </w:rPr>
        <w:t>="length"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gramStart"/>
      <w:r>
        <w:t>seamweld</w:t>
      </w:r>
      <w:proofErr w:type="gram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w:t>
      </w:r>
      <w:proofErr w:type="gramStart"/>
      <w:r w:rsidRPr="002F10B8">
        <w:rPr>
          <w:b/>
          <w:color w:val="0070C0"/>
        </w:rPr>
        <w:t>keep</w:t>
      </w:r>
      <w:proofErr w:type="gramEnd"/>
      <w:r w:rsidRPr="002F10B8">
        <w:rPr>
          <w:b/>
          <w:color w:val="0070C0"/>
        </w:rPr>
        <w:t>="length"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107FCF2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gramStart"/>
      <w:r>
        <w:t>seamweld</w:t>
      </w:r>
      <w:proofErr w:type="gram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545"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54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123B6F7A">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gramStart"/>
      <w:r>
        <w:t>seamweld</w:t>
      </w:r>
      <w:proofErr w:type="gram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4DC4174B" w:rsidR="00FC68DB" w:rsidRPr="007055D9" w:rsidRDefault="00FC68DB" w:rsidP="00B202D2">
      <w:r w:rsidRPr="008829E0">
        <w:rPr>
          <w:b/>
        </w:rPr>
        <w:t>Remark:</w:t>
      </w:r>
      <w:r w:rsidRPr="00AB3269">
        <w:t xml:space="preserve">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gramStart"/>
      <w:r w:rsidRPr="00AB3269">
        <w:rPr>
          <w:i/>
        </w:rPr>
        <w:t>s</w:t>
      </w:r>
      <w:r w:rsidRPr="00AB3269">
        <w:rPr>
          <w:i/>
          <w:vertAlign w:val="subscript"/>
        </w:rPr>
        <w:t>n</w:t>
      </w:r>
      <w:proofErr w:type="gram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w:t>
      </w:r>
      <w:r>
        <w:t xml:space="preserve"> </w:t>
      </w:r>
    </w:p>
    <w:p w14:paraId="2FC0651C" w14:textId="77777777" w:rsidR="00FC68DB" w:rsidRPr="00246BE4" w:rsidRDefault="00FC68DB" w:rsidP="00B202D2">
      <w:pPr>
        <w:pStyle w:val="Heading3"/>
      </w:pPr>
      <w:bookmarkStart w:id="1546" w:name="_Toc77102070"/>
      <w:bookmarkStart w:id="1547" w:name="_Toc99837025"/>
      <w:r>
        <w:t>Type Specification</w:t>
      </w:r>
      <w:bookmarkEnd w:id="1526"/>
      <w:bookmarkEnd w:id="1527"/>
      <w:bookmarkEnd w:id="1546"/>
      <w:bookmarkEnd w:id="1547"/>
    </w:p>
    <w:p w14:paraId="02F3C029" w14:textId="77777777" w:rsidR="00FC68DB" w:rsidRPr="003038C9" w:rsidRDefault="00FC68DB" w:rsidP="00A20C99">
      <w:pPr>
        <w:keepNext/>
      </w:pPr>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0822D5E"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90283">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59C10E1D"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0214BA1A" w14:textId="0D15B5C6" w:rsidR="00FC68DB" w:rsidRPr="003038C9" w:rsidRDefault="00FC68DB" w:rsidP="00B202D2">
      <w:pPr>
        <w:pStyle w:val="Caption"/>
        <w:spacing w:before="120"/>
        <w:rPr>
          <w:lang w:eastAsia="x-none"/>
        </w:rPr>
      </w:pPr>
      <w:bookmarkStart w:id="1548" w:name="_Toc3566484"/>
      <w:bookmarkStart w:id="1549" w:name="_Toc34747485"/>
      <w:bookmarkStart w:id="1550" w:name="_Toc77095943"/>
      <w:bookmarkStart w:id="1551" w:name="_Toc99837227"/>
      <w:r>
        <w:t xml:space="preserve">Table </w:t>
      </w:r>
      <w:r>
        <w:fldChar w:fldCharType="begin"/>
      </w:r>
      <w:r>
        <w:instrText xml:space="preserve"> SEQ Table \* ARABIC </w:instrText>
      </w:r>
      <w:r>
        <w:fldChar w:fldCharType="separate"/>
      </w:r>
      <w:r w:rsidR="00490283">
        <w:rPr>
          <w:noProof/>
        </w:rPr>
        <w:t>82</w:t>
      </w:r>
      <w:r>
        <w:fldChar w:fldCharType="end"/>
      </w:r>
      <w:r>
        <w:t xml:space="preserve">: Nested elements of element </w:t>
      </w:r>
      <w:r w:rsidRPr="00271D68">
        <w:rPr>
          <w:rFonts w:ascii="Courier New" w:hAnsi="Courier New" w:cs="Courier New"/>
          <w:kern w:val="22"/>
        </w:rPr>
        <w:t>&lt;connection_1d/&gt;</w:t>
      </w:r>
      <w:bookmarkEnd w:id="1548"/>
      <w:bookmarkEnd w:id="1549"/>
      <w:bookmarkEnd w:id="1550"/>
      <w:bookmarkEnd w:id="155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proofErr w:type="gramStart"/>
      <w:r w:rsidRPr="00215B1C">
        <w:rPr>
          <w:rStyle w:val="elementdeftypeChar"/>
          <w:rFonts w:eastAsia="Calibri"/>
        </w:rPr>
        <w:t>sequence</w:t>
      </w:r>
      <w:proofErr w:type="gramEnd"/>
      <w:r w:rsidRPr="00215B1C">
        <w:rPr>
          <w:rStyle w:val="elementdeftypeChar"/>
          <w:rFonts w:eastAsia="Calibri"/>
        </w:rPr>
        <w:t>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Heading2"/>
      </w:pPr>
      <w:bookmarkStart w:id="1552" w:name="_Toc3557002"/>
      <w:bookmarkStart w:id="1553" w:name="_Toc34747252"/>
      <w:bookmarkStart w:id="1554" w:name="_Toc77102071"/>
      <w:bookmarkStart w:id="1555" w:name="_Toc99837026"/>
      <w:r w:rsidRPr="007055D9">
        <w:t>Seam Weld</w:t>
      </w:r>
      <w:bookmarkEnd w:id="422"/>
      <w:r w:rsidRPr="007055D9">
        <w:t>s</w:t>
      </w:r>
      <w:bookmarkEnd w:id="1498"/>
      <w:bookmarkEnd w:id="1499"/>
      <w:bookmarkEnd w:id="1552"/>
      <w:bookmarkEnd w:id="1553"/>
      <w:bookmarkEnd w:id="1554"/>
      <w:bookmarkEnd w:id="1555"/>
    </w:p>
    <w:p w14:paraId="3FFAA6F8" w14:textId="77777777" w:rsidR="00FC68DB" w:rsidRPr="007055D9" w:rsidRDefault="00FC68DB" w:rsidP="00B202D2">
      <w:pPr>
        <w:pStyle w:val="Heading3"/>
      </w:pPr>
      <w:bookmarkStart w:id="1556" w:name="_Toc338938903"/>
      <w:bookmarkStart w:id="1557" w:name="_Toc338939099"/>
      <w:bookmarkStart w:id="1558" w:name="_Toc3557003"/>
      <w:bookmarkStart w:id="1559" w:name="_Toc34747253"/>
      <w:bookmarkStart w:id="1560" w:name="_Toc77102072"/>
      <w:bookmarkStart w:id="1561" w:name="_Toc99837027"/>
      <w:r w:rsidRPr="007055D9">
        <w:t>Description and Modeling Parameters</w:t>
      </w:r>
      <w:bookmarkEnd w:id="423"/>
      <w:bookmarkEnd w:id="1556"/>
      <w:bookmarkEnd w:id="1557"/>
      <w:bookmarkEnd w:id="1558"/>
      <w:bookmarkEnd w:id="1559"/>
      <w:bookmarkEnd w:id="1560"/>
      <w:bookmarkEnd w:id="1561"/>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A20C99">
      <w:pPr>
        <w:keepNext/>
      </w:pPr>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0D306068">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95663" cy="1908416"/>
                    </a:xfrm>
                    <a:prstGeom prst="rect">
                      <a:avLst/>
                    </a:prstGeom>
                  </pic:spPr>
                </pic:pic>
              </a:graphicData>
            </a:graphic>
          </wp:inline>
        </w:drawing>
      </w:r>
    </w:p>
    <w:p w14:paraId="7A54EB98" w14:textId="20A59E80" w:rsidR="00FC68DB" w:rsidRDefault="00FC68DB" w:rsidP="00B202D2">
      <w:pPr>
        <w:pStyle w:val="Caption"/>
      </w:pPr>
      <w:bookmarkStart w:id="1562" w:name="_Toc3557121"/>
      <w:bookmarkStart w:id="1563" w:name="_Toc34747372"/>
      <w:bookmarkStart w:id="1564" w:name="_Toc76030570"/>
      <w:bookmarkStart w:id="1565" w:name="_Toc94530855"/>
      <w:bookmarkStart w:id="1566" w:name="_Toc99837104"/>
      <w:r w:rsidRPr="00E24A0B">
        <w:t xml:space="preserve">Figure </w:t>
      </w:r>
      <w:r w:rsidRPr="00E24A0B">
        <w:fldChar w:fldCharType="begin"/>
      </w:r>
      <w:r w:rsidRPr="00E24A0B">
        <w:instrText xml:space="preserve"> SEQ Figure \* ARABIC </w:instrText>
      </w:r>
      <w:r w:rsidRPr="00E24A0B">
        <w:fldChar w:fldCharType="separate"/>
      </w:r>
      <w:r w:rsidR="00490283">
        <w:rPr>
          <w:noProof/>
        </w:rPr>
        <w:t>45</w:t>
      </w:r>
      <w:r w:rsidRPr="00E24A0B">
        <w:fldChar w:fldCharType="end"/>
      </w:r>
      <w:r w:rsidRPr="00E24A0B">
        <w:t>: Longitudinal stiffener</w:t>
      </w:r>
      <w:r w:rsidR="0067674E">
        <w:t xml:space="preserve"> (</w:t>
      </w:r>
      <w:r w:rsidRPr="00E24A0B">
        <w:t>top view</w:t>
      </w:r>
      <w:bookmarkEnd w:id="1562"/>
      <w:bookmarkEnd w:id="1563"/>
      <w:bookmarkEnd w:id="1564"/>
      <w:bookmarkEnd w:id="1565"/>
      <w:r w:rsidR="0067674E">
        <w:t>)</w:t>
      </w:r>
      <w:bookmarkEnd w:id="1566"/>
    </w:p>
    <w:p w14:paraId="26DF1497" w14:textId="77777777" w:rsidR="00FC68DB" w:rsidRDefault="00FC68DB" w:rsidP="00A20C99">
      <w:pPr>
        <w:autoSpaceDE w:val="0"/>
        <w:autoSpaceDN w:val="0"/>
        <w:adjustRightInd w:val="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A20C99">
      <w:pPr>
        <w:autoSpaceDE w:val="0"/>
        <w:autoSpaceDN w:val="0"/>
        <w:adjustRightInd w:val="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gramStart"/>
      <w:r>
        <w:rPr>
          <w:rFonts w:cs="Calibri"/>
          <w:lang w:eastAsia="en-GB"/>
        </w:rPr>
        <w:t>χMCF</w:t>
      </w:r>
      <w:proofErr w:type="gram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Heading3"/>
      </w:pPr>
      <w:bookmarkStart w:id="1567" w:name="_Toc288196463"/>
      <w:bookmarkStart w:id="1568" w:name="_Toc288200761"/>
      <w:bookmarkStart w:id="1569" w:name="_Toc338938907"/>
      <w:bookmarkStart w:id="1570" w:name="_Toc338939104"/>
      <w:bookmarkStart w:id="1571" w:name="_Toc3557004"/>
      <w:bookmarkStart w:id="1572" w:name="_Toc34747254"/>
      <w:bookmarkStart w:id="1573" w:name="_Toc77102073"/>
      <w:bookmarkStart w:id="1574" w:name="_Toc99837028"/>
      <w:bookmarkStart w:id="1575" w:name="_Toc288196487"/>
      <w:bookmarkStart w:id="1576" w:name="_Toc288200789"/>
      <w:bookmarkStart w:id="1577" w:name="_Toc338938910"/>
      <w:bookmarkStart w:id="1578" w:name="_Toc338939129"/>
      <w:r w:rsidRPr="007055D9">
        <w:t>Seam Weld Definition</w:t>
      </w:r>
      <w:bookmarkEnd w:id="1567"/>
      <w:bookmarkEnd w:id="1568"/>
      <w:bookmarkEnd w:id="1569"/>
      <w:bookmarkEnd w:id="1570"/>
      <w:r w:rsidRPr="007055D9">
        <w:t xml:space="preserve"> Overview</w:t>
      </w:r>
      <w:bookmarkEnd w:id="1571"/>
      <w:bookmarkEnd w:id="1572"/>
      <w:bookmarkEnd w:id="1573"/>
      <w:bookmarkEnd w:id="1574"/>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ListBullet"/>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ListBullet"/>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ListBullet"/>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ListBullet"/>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(other section are generally enabled by the standard, but feasibility and compatibility has to be ensured by the designer)</w:t>
      </w:r>
    </w:p>
    <w:p w14:paraId="55E19E25" w14:textId="77777777" w:rsidR="00FC68DB" w:rsidRPr="005E12EE" w:rsidRDefault="00FC68DB" w:rsidP="005E12EE">
      <w:pPr>
        <w:pStyle w:val="ListBullet"/>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ListBullet"/>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ListBullet"/>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40886394" w14:textId="6AE099BA" w:rsidR="00F16E77" w:rsidRDefault="00FC68DB" w:rsidP="00F16E77">
      <w:r w:rsidRPr="007055D9">
        <w:lastRenderedPageBreak/>
        <w:t>The variety is to be handled by the application using the χMCF file inside the process. All the information stored for the weld together with the model is sufficient to determine the specific type of connection.</w:t>
      </w:r>
      <w:r w:rsidR="008A6448">
        <w:t xml:space="preserve"> </w:t>
      </w:r>
    </w:p>
    <w:p w14:paraId="63E068CC" w14:textId="5816A6FE" w:rsidR="00F16E77" w:rsidRPr="00F16E77" w:rsidRDefault="00B60994" w:rsidP="008A6448">
      <w:pPr>
        <w:keepNext/>
        <w:jc w:val="center"/>
      </w:pPr>
      <w:bookmarkStart w:id="1579" w:name="_MON_1364796837"/>
      <w:bookmarkStart w:id="1580" w:name="_MON_1364796880"/>
      <w:bookmarkStart w:id="1581" w:name="_MON_1364796906"/>
      <w:bookmarkStart w:id="1582" w:name="_MON_1364797126"/>
      <w:bookmarkStart w:id="1583" w:name="_MON_1364797186"/>
      <w:bookmarkStart w:id="1584" w:name="_MON_1364797218"/>
      <w:bookmarkStart w:id="1585" w:name="_MON_1364797858"/>
      <w:bookmarkStart w:id="1586" w:name="_MON_1364798353"/>
      <w:bookmarkStart w:id="1587" w:name="_MON_1364798519"/>
      <w:bookmarkStart w:id="1588" w:name="_MON_1364798747"/>
      <w:bookmarkStart w:id="1589" w:name="_MON_1364798771"/>
      <w:bookmarkStart w:id="1590" w:name="_MON_1364799011"/>
      <w:bookmarkStart w:id="1591" w:name="_MON_1364801153"/>
      <w:bookmarkStart w:id="1592" w:name="_MON_1364801290"/>
      <w:bookmarkStart w:id="1593" w:name="_MON_1364801615"/>
      <w:bookmarkStart w:id="1594" w:name="_MON_1364801624"/>
      <w:bookmarkStart w:id="1595" w:name="_MON_1364801706"/>
      <w:bookmarkStart w:id="1596" w:name="_MON_1364801789"/>
      <w:bookmarkStart w:id="1597" w:name="_MON_1364801849"/>
      <w:bookmarkStart w:id="1598" w:name="_MON_1364801901"/>
      <w:bookmarkStart w:id="1599" w:name="_MON_1364804394"/>
      <w:bookmarkStart w:id="1600" w:name="_MON_1364804536"/>
      <w:bookmarkStart w:id="1601" w:name="_MON_1364804660"/>
      <w:bookmarkStart w:id="1602" w:name="_MON_1364804697"/>
      <w:bookmarkStart w:id="1603" w:name="_MON_1364804737"/>
      <w:bookmarkStart w:id="1604" w:name="_MON_1364804801"/>
      <w:bookmarkStart w:id="1605" w:name="_MON_1364805030"/>
      <w:bookmarkStart w:id="1606" w:name="_MON_1364805461"/>
      <w:bookmarkStart w:id="1607" w:name="_MON_1364819404"/>
      <w:bookmarkStart w:id="1608" w:name="_MON_1364908755"/>
      <w:bookmarkStart w:id="1609" w:name="_MON_1364925659"/>
      <w:bookmarkStart w:id="1610" w:name="_MON_1364928250"/>
      <w:bookmarkStart w:id="1611" w:name="_MON_1365309185"/>
      <w:bookmarkStart w:id="1612" w:name="_MON_1365312010"/>
      <w:bookmarkStart w:id="1613" w:name="_MON_1365319861"/>
      <w:bookmarkStart w:id="1614" w:name="_MON_1365320347"/>
      <w:bookmarkStart w:id="1615" w:name="_MON_1365320586"/>
      <w:bookmarkStart w:id="1616" w:name="_MON_1365322967"/>
      <w:bookmarkStart w:id="1617" w:name="_MON_1376134054"/>
      <w:bookmarkStart w:id="1618" w:name="_MON_1376234613"/>
      <w:bookmarkStart w:id="1619" w:name="_MON_1378813652"/>
      <w:bookmarkStart w:id="1620" w:name="_MON_1378813684"/>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r w:rsidRPr="00B60994">
        <w:rPr>
          <w:noProof/>
          <w:lang w:val="en-US"/>
        </w:rPr>
        <w:drawing>
          <wp:inline distT="0" distB="0" distL="0" distR="0" wp14:anchorId="66055034" wp14:editId="13EF3B6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5FBB88F" w:rsidR="00FC68DB" w:rsidRPr="00EB74AE" w:rsidRDefault="00FC68DB" w:rsidP="00B202D2">
      <w:pPr>
        <w:pStyle w:val="Caption"/>
      </w:pPr>
      <w:bookmarkStart w:id="1621" w:name="_Toc3557122"/>
      <w:bookmarkStart w:id="1622" w:name="_Toc34747373"/>
      <w:bookmarkStart w:id="1623" w:name="_Toc76030571"/>
      <w:bookmarkStart w:id="1624" w:name="_Toc94530856"/>
      <w:bookmarkStart w:id="1625" w:name="_Toc99837105"/>
      <w:r>
        <w:t xml:space="preserve">Figure </w:t>
      </w:r>
      <w:r>
        <w:fldChar w:fldCharType="begin"/>
      </w:r>
      <w:r>
        <w:instrText xml:space="preserve"> SEQ Figure \* ARABIC </w:instrText>
      </w:r>
      <w:r>
        <w:fldChar w:fldCharType="separate"/>
      </w:r>
      <w:r w:rsidR="00490283">
        <w:rPr>
          <w:noProof/>
        </w:rPr>
        <w:t>46</w:t>
      </w:r>
      <w:r>
        <w:fldChar w:fldCharType="end"/>
      </w:r>
      <w:r w:rsidRPr="00EB74AE">
        <w:t>: Seam weld types and attributes</w:t>
      </w:r>
      <w:bookmarkEnd w:id="1621"/>
      <w:bookmarkEnd w:id="1622"/>
      <w:bookmarkEnd w:id="1623"/>
      <w:bookmarkEnd w:id="1624"/>
      <w:bookmarkEnd w:id="1625"/>
    </w:p>
    <w:p w14:paraId="3E80C837" w14:textId="77777777" w:rsidR="00FC68DB" w:rsidRPr="007055D9" w:rsidRDefault="00FC68DB" w:rsidP="00B202D2">
      <w:pPr>
        <w:pStyle w:val="Heading3"/>
      </w:pPr>
      <w:bookmarkStart w:id="1626" w:name="_Toc3557005"/>
      <w:bookmarkStart w:id="1627" w:name="_Toc34747255"/>
      <w:bookmarkStart w:id="1628" w:name="_Toc77102074"/>
      <w:bookmarkStart w:id="1629" w:name="_Toc99837029"/>
      <w:r w:rsidRPr="007055D9">
        <w:lastRenderedPageBreak/>
        <w:t>Specific XML Realization</w:t>
      </w:r>
      <w:bookmarkEnd w:id="1626"/>
      <w:bookmarkEnd w:id="1627"/>
      <w:bookmarkEnd w:id="1628"/>
      <w:bookmarkEnd w:id="162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0" w:name="XMLStructureSeamWelds"/>
      <w:bookmarkEnd w:id="163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5BC63B5A">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38FF3695" w:rsidR="00FC68DB" w:rsidRPr="002A57F0" w:rsidRDefault="00FC68DB" w:rsidP="00B202D2">
      <w:pPr>
        <w:pStyle w:val="Caption"/>
      </w:pPr>
      <w:bookmarkStart w:id="1631" w:name="_Toc3557123"/>
      <w:bookmarkStart w:id="1632" w:name="_Toc34747374"/>
      <w:bookmarkStart w:id="1633" w:name="_Toc76030572"/>
      <w:bookmarkStart w:id="1634" w:name="_Toc94530857"/>
      <w:bookmarkStart w:id="1635" w:name="_Toc99837106"/>
      <w:r>
        <w:t xml:space="preserve">Figure </w:t>
      </w:r>
      <w:r>
        <w:fldChar w:fldCharType="begin"/>
      </w:r>
      <w:r>
        <w:instrText xml:space="preserve"> SEQ Figure \* ARABIC </w:instrText>
      </w:r>
      <w:r>
        <w:fldChar w:fldCharType="separate"/>
      </w:r>
      <w:r w:rsidR="00490283">
        <w:rPr>
          <w:noProof/>
        </w:rPr>
        <w:t>47</w:t>
      </w:r>
      <w:r>
        <w:fldChar w:fldCharType="end"/>
      </w:r>
      <w:r>
        <w:t xml:space="preserve">: </w:t>
      </w:r>
      <w:r w:rsidRPr="002A57F0">
        <w:t>χMCF Structure of a Seam Weld (connection_1d)</w:t>
      </w:r>
      <w:bookmarkEnd w:id="1631"/>
      <w:bookmarkEnd w:id="1632"/>
      <w:bookmarkEnd w:id="1633"/>
      <w:bookmarkEnd w:id="1634"/>
      <w:bookmarkEnd w:id="1635"/>
    </w:p>
    <w:p w14:paraId="7D1BCE42" w14:textId="77777777" w:rsidR="00FC68DB" w:rsidRPr="007055D9" w:rsidRDefault="00FC68DB" w:rsidP="00B202D2">
      <w:pPr>
        <w:pStyle w:val="Heading3"/>
      </w:pPr>
      <w:bookmarkStart w:id="1636" w:name="_Toc3557006"/>
      <w:bookmarkStart w:id="1637" w:name="_Toc34747256"/>
      <w:bookmarkStart w:id="1638" w:name="_Toc77102075"/>
      <w:bookmarkStart w:id="1639" w:name="_Toc99837030"/>
      <w:r w:rsidRPr="007055D9">
        <w:t>Generic Seam Weld Definition</w:t>
      </w:r>
      <w:bookmarkEnd w:id="1575"/>
      <w:bookmarkEnd w:id="1576"/>
      <w:bookmarkEnd w:id="1577"/>
      <w:bookmarkEnd w:id="1578"/>
      <w:bookmarkEnd w:id="1636"/>
      <w:bookmarkEnd w:id="1637"/>
      <w:bookmarkEnd w:id="1638"/>
      <w:bookmarkEnd w:id="1639"/>
    </w:p>
    <w:p w14:paraId="066381A2" w14:textId="77777777" w:rsidR="00FC68DB" w:rsidRPr="007055D9" w:rsidRDefault="00FC68DB" w:rsidP="00B202D2">
      <w:pPr>
        <w:pStyle w:val="Heading4"/>
      </w:pPr>
      <w:bookmarkStart w:id="1640" w:name="_Ref414571756"/>
      <w:bookmarkStart w:id="1641" w:name="_Toc3557008"/>
      <w:bookmarkStart w:id="1642" w:name="_Toc34747258"/>
      <w:bookmarkStart w:id="1643" w:name="_Toc77102077"/>
      <w:r w:rsidRPr="007055D9">
        <w:t>Type Specification</w:t>
      </w:r>
      <w:bookmarkEnd w:id="1640"/>
      <w:bookmarkEnd w:id="1641"/>
      <w:bookmarkEnd w:id="1642"/>
      <w:bookmarkEnd w:id="1643"/>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Heading5"/>
        <w:rPr>
          <w:rStyle w:val="CommentReference"/>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8461BE4" w:rsidR="00FC68DB" w:rsidRDefault="00FC68DB" w:rsidP="00B202D2">
      <w:pPr>
        <w:pStyle w:val="Caption"/>
        <w:spacing w:before="120"/>
      </w:pPr>
      <w:bookmarkStart w:id="1644" w:name="_Toc3566486"/>
      <w:bookmarkStart w:id="1645" w:name="_Toc34747487"/>
      <w:bookmarkStart w:id="1646" w:name="_Toc77095945"/>
      <w:bookmarkStart w:id="1647" w:name="_Toc99837228"/>
      <w:bookmarkStart w:id="1648" w:name="_Toc338939134"/>
      <w:bookmarkStart w:id="1649" w:name="_Toc288196488"/>
      <w:bookmarkStart w:id="1650" w:name="_Toc288200790"/>
      <w:bookmarkStart w:id="1651" w:name="_Toc338939130"/>
      <w:r>
        <w:t xml:space="preserve">Table </w:t>
      </w:r>
      <w:r>
        <w:fldChar w:fldCharType="begin"/>
      </w:r>
      <w:r>
        <w:instrText xml:space="preserve"> SEQ Table \* ARABIC </w:instrText>
      </w:r>
      <w:r>
        <w:fldChar w:fldCharType="separate"/>
      </w:r>
      <w:r w:rsidR="00490283">
        <w:rPr>
          <w:noProof/>
        </w:rPr>
        <w:t>83</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644"/>
      <w:bookmarkEnd w:id="1645"/>
      <w:bookmarkEnd w:id="1646"/>
      <w:bookmarkEnd w:id="1647"/>
    </w:p>
    <w:p w14:paraId="33F43AFA" w14:textId="77777777" w:rsidR="00FC68DB" w:rsidRPr="00CE162F" w:rsidRDefault="00FC68DB" w:rsidP="00117407">
      <w:pPr>
        <w:pStyle w:val="Example"/>
        <w:keepNext/>
        <w:rPr>
          <w:b/>
          <w:bCs/>
          <w:sz w:val="24"/>
          <w:szCs w:val="24"/>
        </w:rPr>
      </w:pPr>
      <w:r w:rsidRPr="00CE162F">
        <w:rPr>
          <w:b/>
          <w:bCs/>
          <w:sz w:val="24"/>
          <w:szCs w:val="24"/>
        </w:rPr>
        <w:lastRenderedPageBreak/>
        <w:t xml:space="preserve">Example A (main type as </w:t>
      </w:r>
      <w:r w:rsidRPr="00CE162F">
        <w:rPr>
          <w:rFonts w:ascii="Courier New" w:hAnsi="Courier New" w:cs="Courier New"/>
          <w:b/>
          <w:bCs/>
          <w:i/>
          <w:sz w:val="24"/>
          <w:szCs w:val="24"/>
        </w:rPr>
        <w:t>seamweld</w:t>
      </w:r>
      <w:r w:rsidRPr="00CE162F">
        <w:rPr>
          <w:b/>
          <w:bCs/>
          <w:sz w:val="24"/>
          <w:szCs w:val="24"/>
        </w:rP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Strong"/>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Heading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ListBullet"/>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ListBullet"/>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ListBullet"/>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654703EE" w:rsidR="00FC68DB" w:rsidRPr="006A21C5" w:rsidRDefault="00FC68DB" w:rsidP="001B01D6">
      <w:pPr>
        <w:pStyle w:val="ListBullet"/>
        <w:numPr>
          <w:ilvl w:val="0"/>
          <w:numId w:val="11"/>
        </w:numPr>
        <w:rPr>
          <w:rStyle w:val="XMLElement"/>
        </w:rPr>
      </w:pPr>
      <w:r w:rsidRPr="006A21C5">
        <w:rPr>
          <w:rStyle w:val="XMLElement"/>
        </w:rPr>
        <w:t>i</w:t>
      </w:r>
      <w:r>
        <w:rPr>
          <w:rStyle w:val="XMLElement"/>
        </w:rPr>
        <w:t>_</w:t>
      </w:r>
      <w:r w:rsidRPr="006A21C5">
        <w:rPr>
          <w:rStyle w:val="XMLElement"/>
        </w:rPr>
        <w:t>weld</w:t>
      </w:r>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49028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ListBullet"/>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ListBullet"/>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ListBullet"/>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ListBullet"/>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ListBullet"/>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8A6448">
      <w:pPr>
        <w:keepNext/>
      </w:pPr>
      <w:bookmarkStart w:id="1652" w:name="_Toc288196490"/>
      <w:bookmarkStart w:id="1653" w:name="_Toc288200792"/>
      <w:bookmarkStart w:id="1654" w:name="_Toc338939132"/>
      <w:bookmarkStart w:id="1655" w:name="_Toc288196468"/>
      <w:bookmarkStart w:id="1656" w:name="_Toc288200771"/>
      <w:bookmarkStart w:id="1657" w:name="_Toc338938904"/>
      <w:bookmarkStart w:id="1658"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3240858B" w:rsidR="00FC68DB" w:rsidRDefault="00FC68DB" w:rsidP="00B202D2">
      <w:pPr>
        <w:pStyle w:val="Caption"/>
        <w:spacing w:before="120"/>
      </w:pPr>
      <w:bookmarkStart w:id="1659" w:name="_Toc3566487"/>
      <w:bookmarkStart w:id="1660" w:name="_Toc34747488"/>
      <w:bookmarkStart w:id="1661" w:name="_Toc77095946"/>
      <w:bookmarkStart w:id="1662" w:name="_Toc99837229"/>
      <w:r>
        <w:t xml:space="preserve">Table </w:t>
      </w:r>
      <w:r>
        <w:fldChar w:fldCharType="begin"/>
      </w:r>
      <w:r>
        <w:instrText xml:space="preserve"> SEQ Table \* ARABIC </w:instrText>
      </w:r>
      <w:r>
        <w:fldChar w:fldCharType="separate"/>
      </w:r>
      <w:r w:rsidR="00490283">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59"/>
      <w:bookmarkEnd w:id="1660"/>
      <w:bookmarkEnd w:id="1661"/>
      <w:bookmarkEnd w:id="1662"/>
    </w:p>
    <w:p w14:paraId="45DF3208" w14:textId="77777777" w:rsidR="00FC68DB" w:rsidRPr="007055D9" w:rsidRDefault="00FC68DB" w:rsidP="00C872EA">
      <w:pPr>
        <w:keepNext/>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1B01CA04" w:rsidR="00FC68DB" w:rsidRDefault="00FC68DB" w:rsidP="00B202D2">
      <w:pPr>
        <w:pStyle w:val="Caption"/>
        <w:spacing w:before="120"/>
      </w:pPr>
      <w:bookmarkStart w:id="1663" w:name="_Toc3566488"/>
      <w:bookmarkStart w:id="1664" w:name="_Toc34747489"/>
      <w:bookmarkStart w:id="1665" w:name="_Toc77095947"/>
      <w:bookmarkStart w:id="1666" w:name="_Toc99837230"/>
      <w:r>
        <w:t xml:space="preserve">Table </w:t>
      </w:r>
      <w:r>
        <w:fldChar w:fldCharType="begin"/>
      </w:r>
      <w:r>
        <w:instrText xml:space="preserve"> SEQ Table \* ARABIC </w:instrText>
      </w:r>
      <w:r>
        <w:fldChar w:fldCharType="separate"/>
      </w:r>
      <w:r w:rsidR="00490283">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3"/>
      <w:bookmarkEnd w:id="1664"/>
      <w:bookmarkEnd w:id="1665"/>
      <w:bookmarkEnd w:id="1666"/>
    </w:p>
    <w:p w14:paraId="3B028E2F" w14:textId="77777777" w:rsidR="00FC68DB" w:rsidRDefault="00FC68DB" w:rsidP="00C872EA">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Heading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Heading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ListBullet"/>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ListBullet"/>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ListBullet"/>
        <w:numPr>
          <w:ilvl w:val="0"/>
          <w:numId w:val="11"/>
        </w:numPr>
        <w:rPr>
          <w:rFonts w:ascii="Cambria" w:hAnsi="Cambria"/>
        </w:rPr>
      </w:pPr>
      <w:r w:rsidRPr="00AF0893">
        <w:rPr>
          <w:rFonts w:ascii="Cambria" w:hAnsi="Cambria"/>
        </w:rPr>
        <w:t>Energy beam welding (e.g. laser)</w:t>
      </w:r>
    </w:p>
    <w:p w14:paraId="0CC2521D" w14:textId="77777777" w:rsidR="00FC68DB" w:rsidRPr="00AF0893" w:rsidRDefault="00FC68DB" w:rsidP="001B01D6">
      <w:pPr>
        <w:pStyle w:val="ListBullet"/>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ListBullet"/>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ListBullet"/>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ListBullet"/>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C872EA" w:rsidRDefault="00FC68DB" w:rsidP="00B202D2">
      <w:pPr>
        <w:pStyle w:val="Example"/>
        <w:keepNext/>
        <w:rPr>
          <w:b/>
          <w:bCs/>
          <w:sz w:val="24"/>
          <w:szCs w:val="24"/>
        </w:rPr>
      </w:pPr>
      <w:r w:rsidRPr="00C872EA">
        <w:rPr>
          <w:b/>
          <w:bCs/>
          <w:sz w:val="24"/>
          <w:szCs w:val="24"/>
        </w:rPr>
        <w:t xml:space="preserve">Example A (main type as </w:t>
      </w:r>
      <w:r w:rsidRPr="00C872EA">
        <w:rPr>
          <w:rFonts w:ascii="Courier New" w:hAnsi="Courier New" w:cs="Courier New"/>
          <w:b/>
          <w:bCs/>
          <w:i/>
          <w:sz w:val="24"/>
          <w:szCs w:val="24"/>
        </w:rPr>
        <w:t xml:space="preserve">seamweld </w:t>
      </w:r>
      <w:r w:rsidRPr="00C872EA">
        <w:rPr>
          <w:b/>
          <w:bCs/>
          <w:sz w:val="24"/>
          <w:szCs w:val="24"/>
        </w:rPr>
        <w:t>and subtype as</w:t>
      </w:r>
      <w:r w:rsidRPr="00C872EA">
        <w:rPr>
          <w:rFonts w:ascii="Courier New" w:hAnsi="Courier New" w:cs="Courier New"/>
          <w:b/>
          <w:bCs/>
          <w:i/>
          <w:sz w:val="24"/>
          <w:szCs w:val="24"/>
        </w:rPr>
        <w:t xml:space="preserve"> butt_joint</w:t>
      </w:r>
      <w:r w:rsidRPr="00C872EA">
        <w:rPr>
          <w:b/>
          <w:bCs/>
          <w:sz w:val="24"/>
          <w:szCs w:val="24"/>
        </w:rPr>
        <w:t xml:space="preserve">): </w:t>
      </w:r>
    </w:p>
    <w:p w14:paraId="189D18B8" w14:textId="77777777" w:rsidR="00FC68DB" w:rsidRPr="007055D9" w:rsidRDefault="00FC68DB" w:rsidP="00B202D2">
      <w:pPr>
        <w:pStyle w:val="XMLCode"/>
        <w:keepNext/>
      </w:pPr>
      <w:bookmarkStart w:id="1667" w:name="_Toc288196493"/>
      <w:bookmarkStart w:id="1668"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gramStart"/>
      <w:r w:rsidRPr="00730DD3">
        <w:rPr>
          <w:rFonts w:cs="Courier New"/>
          <w:b/>
          <w:color w:val="0070C0"/>
        </w:rPr>
        <w:t>seamweld</w:t>
      </w:r>
      <w:proofErr w:type="gram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Heading4"/>
      </w:pPr>
      <w:bookmarkStart w:id="1669" w:name="GenericSeamWeldWeldPosition"/>
      <w:bookmarkStart w:id="1670" w:name="GenericSeamWelParameters"/>
      <w:bookmarkStart w:id="1671" w:name="GenericSeamWeldSubType"/>
      <w:bookmarkStart w:id="1672" w:name="GenericSeamWeldWeldingPosition"/>
      <w:bookmarkStart w:id="1673" w:name="_Toc3557009"/>
      <w:bookmarkStart w:id="1674" w:name="_Toc34747259"/>
      <w:bookmarkStart w:id="1675" w:name="_Toc77102078"/>
      <w:bookmarkStart w:id="1676" w:name="_Toc338938905"/>
      <w:bookmarkStart w:id="1677" w:name="_Toc338939101"/>
      <w:bookmarkStart w:id="1678" w:name="_Toc338939136"/>
      <w:bookmarkEnd w:id="1652"/>
      <w:bookmarkEnd w:id="1653"/>
      <w:bookmarkEnd w:id="1654"/>
      <w:bookmarkEnd w:id="1655"/>
      <w:bookmarkEnd w:id="1656"/>
      <w:bookmarkEnd w:id="1657"/>
      <w:bookmarkEnd w:id="1658"/>
      <w:bookmarkEnd w:id="1667"/>
      <w:bookmarkEnd w:id="1668"/>
      <w:bookmarkEnd w:id="1669"/>
      <w:bookmarkEnd w:id="1670"/>
      <w:bookmarkEnd w:id="1671"/>
      <w:bookmarkEnd w:id="1672"/>
      <w:r>
        <w:t>Weld Position and Sheet Metal Parameters</w:t>
      </w:r>
      <w:bookmarkEnd w:id="1673"/>
      <w:bookmarkEnd w:id="1674"/>
      <w:bookmarkEnd w:id="1675"/>
    </w:p>
    <w:p w14:paraId="0FBEF09A" w14:textId="77777777" w:rsidR="00FC68DB" w:rsidRDefault="00FC68DB" w:rsidP="006A1028">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B793317" w:rsidR="00FC68DB" w:rsidRPr="00433A07" w:rsidRDefault="00FC68DB" w:rsidP="006A1028">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90283">
        <w:t>10.2.4.3</w:t>
      </w:r>
      <w:r>
        <w:fldChar w:fldCharType="end"/>
      </w:r>
      <w:r>
        <w:t xml:space="preserve"> and for Weld Position Parameters in chapter </w:t>
      </w:r>
      <w:r>
        <w:fldChar w:fldCharType="begin"/>
      </w:r>
      <w:r>
        <w:instrText xml:space="preserve"> REF _Ref397524978 \r \h </w:instrText>
      </w:r>
      <w:r>
        <w:fldChar w:fldCharType="separate"/>
      </w:r>
      <w:r w:rsidR="00490283">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5EDFC53C">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499E6AF5">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A56C258" w:rsidR="00FC68DB" w:rsidRPr="007055D9" w:rsidRDefault="00FC68DB" w:rsidP="00B202D2">
      <w:pPr>
        <w:pStyle w:val="Caption"/>
      </w:pPr>
      <w:bookmarkStart w:id="1679" w:name="_Ref397587838"/>
      <w:bookmarkStart w:id="1680" w:name="_Toc3557124"/>
      <w:bookmarkStart w:id="1681" w:name="_Toc34747375"/>
      <w:bookmarkStart w:id="1682" w:name="_Toc76030573"/>
      <w:bookmarkStart w:id="1683" w:name="_Toc94530858"/>
      <w:bookmarkStart w:id="1684" w:name="_Toc99837107"/>
      <w:r w:rsidRPr="007055D9">
        <w:t xml:space="preserve">Figure </w:t>
      </w:r>
      <w:r>
        <w:fldChar w:fldCharType="begin"/>
      </w:r>
      <w:r>
        <w:instrText xml:space="preserve"> SEQ Figure \* ARABIC </w:instrText>
      </w:r>
      <w:r>
        <w:fldChar w:fldCharType="separate"/>
      </w:r>
      <w:r w:rsidR="00490283">
        <w:rPr>
          <w:noProof/>
        </w:rPr>
        <w:t>48</w:t>
      </w:r>
      <w:r>
        <w:fldChar w:fldCharType="end"/>
      </w:r>
      <w:bookmarkEnd w:id="1679"/>
      <w:r w:rsidRPr="007055D9">
        <w:t xml:space="preserve">: Sheet Parameters vs. </w:t>
      </w:r>
      <w:r w:rsidRPr="007055D9">
        <w:rPr>
          <w:noProof/>
        </w:rPr>
        <w:t xml:space="preserve"> Weld Position Parameters</w:t>
      </w:r>
      <w:bookmarkEnd w:id="1680"/>
      <w:bookmarkEnd w:id="1681"/>
      <w:bookmarkEnd w:id="1682"/>
      <w:bookmarkEnd w:id="1683"/>
      <w:bookmarkEnd w:id="1684"/>
    </w:p>
    <w:p w14:paraId="02CCF9A7" w14:textId="77777777" w:rsidR="00FC68DB" w:rsidRDefault="00FC68DB" w:rsidP="00B202D2">
      <w:pPr>
        <w:pStyle w:val="Heading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48C89D28" w:rsidR="00FC68DB" w:rsidRPr="00A22EAF" w:rsidRDefault="00FC68DB" w:rsidP="00B202D2">
      <w:pPr>
        <w:pStyle w:val="Heading5"/>
        <w:rPr>
          <w:b w:val="0"/>
        </w:rPr>
      </w:pPr>
      <w:r w:rsidRPr="00433A07">
        <w:rPr>
          <w:b w:val="0"/>
        </w:rPr>
        <w:t xml:space="preserve">In a welded connection there are different kinds of parameters that have to be assigned to either welded sheet metal or the created weld itself. </w:t>
      </w:r>
      <w:r w:rsidR="00117407" w:rsidRPr="00433A07">
        <w:rPr>
          <w:b w:val="0"/>
        </w:rPr>
        <w:t>Thus,</w:t>
      </w:r>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A22EAF">
        <w:rPr>
          <w:b w:val="0"/>
        </w:rPr>
        <w:t>.</w:t>
      </w:r>
    </w:p>
    <w:p w14:paraId="611E797B" w14:textId="77777777" w:rsidR="00FC68DB" w:rsidRPr="007055D9" w:rsidRDefault="00FC68DB" w:rsidP="00B202D2">
      <w:pPr>
        <w:pStyle w:val="Heading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0CF87403" w:rsidR="00FC68DB" w:rsidRDefault="00FC68DB" w:rsidP="00B202D2">
      <w:pPr>
        <w:pStyle w:val="Caption"/>
        <w:spacing w:before="120"/>
      </w:pPr>
      <w:bookmarkStart w:id="1689" w:name="_Toc3566489"/>
      <w:bookmarkStart w:id="1690" w:name="_Toc34747490"/>
      <w:bookmarkStart w:id="1691" w:name="_Toc77095948"/>
      <w:bookmarkStart w:id="1692" w:name="_Toc99837231"/>
      <w:r>
        <w:t xml:space="preserve">Table </w:t>
      </w:r>
      <w:r>
        <w:fldChar w:fldCharType="begin"/>
      </w:r>
      <w:r>
        <w:instrText xml:space="preserve"> SEQ Table \* ARABIC </w:instrText>
      </w:r>
      <w:r>
        <w:fldChar w:fldCharType="separate"/>
      </w:r>
      <w:r w:rsidR="00490283">
        <w:rPr>
          <w:noProof/>
        </w:rPr>
        <w:t>86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Heading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Heading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proofErr w:type="gramStart"/>
      <w:r>
        <w:t>,</w:t>
      </w:r>
      <w:r w:rsidRPr="007055D9">
        <w:t xml:space="preserve"> </w:t>
      </w:r>
      <w:proofErr w:type="gramEnd"/>
      <w:r w:rsidRPr="007055D9">
        <w:rPr>
          <w:rStyle w:val="Strong"/>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Heading5"/>
      </w:pPr>
      <w:r w:rsidRPr="007055D9">
        <w:t xml:space="preserve">Attribute </w:t>
      </w:r>
      <w:r>
        <w:t>"sheet_thickness"</w:t>
      </w:r>
    </w:p>
    <w:p w14:paraId="72E60886" w14:textId="2818EC25"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proofErr w:type="gramStart"/>
      <w:r>
        <w:t>,</w:t>
      </w:r>
      <w:r w:rsidRPr="007055D9">
        <w:t xml:space="preserve"> </w:t>
      </w:r>
      <w:proofErr w:type="gramEnd"/>
      <w:r w:rsidRPr="007055D9">
        <w:rPr>
          <w:rStyle w:val="Strong"/>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90283" w:rsidRPr="007055D9">
        <w:t xml:space="preserve">Figure </w:t>
      </w:r>
      <w:r w:rsidR="00490283">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90283">
        <w:t>10.2.11.5</w:t>
      </w:r>
      <w:r>
        <w:fldChar w:fldCharType="end"/>
      </w:r>
      <w:r>
        <w:t>.</w:t>
      </w:r>
    </w:p>
    <w:p w14:paraId="7DE1E19B" w14:textId="77777777" w:rsidR="00FC68DB" w:rsidRPr="007055D9" w:rsidRDefault="00FC68DB" w:rsidP="00B202D2">
      <w:pPr>
        <w:pStyle w:val="Heading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6A1028" w:rsidRDefault="00FC68DB" w:rsidP="00B202D2">
      <w:pPr>
        <w:pStyle w:val="Example"/>
        <w:keepNext/>
        <w:rPr>
          <w:b/>
          <w:bCs/>
          <w:sz w:val="24"/>
          <w:szCs w:val="24"/>
        </w:rPr>
      </w:pPr>
      <w:r w:rsidRPr="006A1028">
        <w:rPr>
          <w:b/>
          <w:bCs/>
          <w:sz w:val="24"/>
          <w:szCs w:val="24"/>
        </w:rPr>
        <w:t xml:space="preserve">Example A (within each </w:t>
      </w:r>
      <w:r w:rsidRPr="006A1028">
        <w:rPr>
          <w:rFonts w:ascii="Courier New" w:hAnsi="Courier New" w:cs="Courier New"/>
          <w:b/>
          <w:bCs/>
          <w:i/>
          <w:sz w:val="24"/>
          <w:szCs w:val="24"/>
        </w:rPr>
        <w:t>attribute</w:t>
      </w:r>
      <w:r w:rsidRPr="006A1028">
        <w:rPr>
          <w:b/>
          <w:bCs/>
          <w:sz w:val="24"/>
          <w:szCs w:val="24"/>
        </w:rP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Heading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6"/>
      <w:bookmarkEnd w:id="1677"/>
      <w:bookmarkEnd w:id="1694"/>
      <w:bookmarkEnd w:id="1695"/>
      <w:bookmarkEnd w:id="1696"/>
      <w:bookmarkEnd w:id="1697"/>
    </w:p>
    <w:p w14:paraId="0F2FE194" w14:textId="077F318A"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90283" w:rsidRPr="007055D9">
        <w:t xml:space="preserve">Figure </w:t>
      </w:r>
      <w:r w:rsidR="00490283">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4652AA36"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90283">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5D7A22E0">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8B2C812" w:rsidR="00FC68DB" w:rsidRPr="007055D9" w:rsidRDefault="00FC68DB" w:rsidP="00B202D2">
      <w:pPr>
        <w:pStyle w:val="Caption"/>
      </w:pPr>
      <w:bookmarkStart w:id="1699" w:name="_Ref397529286"/>
      <w:bookmarkStart w:id="1700" w:name="_Toc3557125"/>
      <w:bookmarkStart w:id="1701" w:name="_Toc34747376"/>
      <w:bookmarkStart w:id="1702" w:name="_Toc76030574"/>
      <w:bookmarkStart w:id="1703" w:name="_Toc94530859"/>
      <w:bookmarkStart w:id="1704" w:name="_Toc99837108"/>
      <w:r w:rsidRPr="007055D9">
        <w:t xml:space="preserve">Figure </w:t>
      </w:r>
      <w:bookmarkStart w:id="1705" w:name="Figure10"/>
      <w:r>
        <w:fldChar w:fldCharType="begin"/>
      </w:r>
      <w:r>
        <w:instrText xml:space="preserve"> SEQ Figure \* ARABIC </w:instrText>
      </w:r>
      <w:r>
        <w:fldChar w:fldCharType="separate"/>
      </w:r>
      <w:r w:rsidR="00490283">
        <w:rPr>
          <w:noProof/>
        </w:rPr>
        <w:t>49</w:t>
      </w:r>
      <w:r>
        <w:fldChar w:fldCharType="end"/>
      </w:r>
      <w:bookmarkEnd w:id="1699"/>
      <w:bookmarkEnd w:id="1705"/>
      <w:r w:rsidRPr="007055D9">
        <w:t>: Welding Position of a Y-Joint</w:t>
      </w:r>
      <w:bookmarkEnd w:id="1700"/>
      <w:bookmarkEnd w:id="1701"/>
      <w:bookmarkEnd w:id="1702"/>
      <w:bookmarkEnd w:id="1703"/>
      <w:bookmarkEnd w:id="1704"/>
    </w:p>
    <w:p w14:paraId="793EF08A" w14:textId="77777777" w:rsidR="00FC68DB" w:rsidRPr="007055D9" w:rsidRDefault="00FC68DB" w:rsidP="00B202D2">
      <w:pPr>
        <w:pStyle w:val="Heading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Heading5"/>
      </w:pPr>
      <w:bookmarkStart w:id="1706" w:name="_Toc288196495"/>
      <w:bookmarkStart w:id="1707" w:name="_Toc288200797"/>
      <w:bookmarkStart w:id="1708" w:name="_Toc338939138"/>
      <w:bookmarkEnd w:id="1678"/>
      <w:r w:rsidRPr="007055D9">
        <w:t xml:space="preserve">Element </w:t>
      </w:r>
      <w:r>
        <w:t>"</w:t>
      </w:r>
      <w:r w:rsidRPr="007055D9">
        <w:t>weld_position</w:t>
      </w:r>
      <w:bookmarkEnd w:id="1706"/>
      <w:bookmarkEnd w:id="1707"/>
      <w:bookmarkEnd w:id="1708"/>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10B2D77E" w:rsidR="00FC68DB" w:rsidRPr="006C3ECF" w:rsidRDefault="00FC68DB" w:rsidP="00B202D2">
            <w:pPr>
              <w:keepNext/>
              <w:rPr>
                <w:sz w:val="20"/>
                <w:szCs w:val="20"/>
              </w:rPr>
            </w:pPr>
            <w:proofErr w:type="gramStart"/>
            <w:r>
              <w:rPr>
                <w:sz w:val="20"/>
                <w:szCs w:val="20"/>
              </w:rPr>
              <w:t>mutually</w:t>
            </w:r>
            <w:proofErr w:type="gramEnd"/>
            <w:r>
              <w:rPr>
                <w:sz w:val="20"/>
                <w:szCs w:val="20"/>
              </w:rPr>
              <w:t xml:space="preserve">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90283">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90283" w:rsidRPr="00490283">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CA53BE" w:rsidR="00FC68DB" w:rsidRDefault="00FC68DB" w:rsidP="00B202D2">
      <w:pPr>
        <w:pStyle w:val="Caption"/>
        <w:spacing w:before="120"/>
      </w:pPr>
      <w:bookmarkStart w:id="1709" w:name="_Toc77095949"/>
      <w:bookmarkStart w:id="1710" w:name="_Toc99837232"/>
      <w:r>
        <w:t xml:space="preserve">Table </w:t>
      </w:r>
      <w:r>
        <w:fldChar w:fldCharType="begin"/>
      </w:r>
      <w:r>
        <w:instrText xml:space="preserve"> SEQ Table \* ARABIC </w:instrText>
      </w:r>
      <w:r>
        <w:fldChar w:fldCharType="separate"/>
      </w:r>
      <w:r w:rsidR="00490283">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9"/>
      <w:bookmarkEnd w:id="1710"/>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46B6456" w:rsidR="00FC68DB" w:rsidRPr="007055D9" w:rsidRDefault="00FC68DB" w:rsidP="00B202D2">
      <w:pPr>
        <w:pStyle w:val="Caption"/>
        <w:spacing w:before="120"/>
      </w:pPr>
      <w:bookmarkStart w:id="1711" w:name="_Toc3566490"/>
      <w:bookmarkStart w:id="1712" w:name="_Toc34747491"/>
      <w:bookmarkStart w:id="1713" w:name="_Toc77095950"/>
      <w:bookmarkStart w:id="1714" w:name="_Toc99837233"/>
      <w:r>
        <w:t xml:space="preserve">Table </w:t>
      </w:r>
      <w:r>
        <w:fldChar w:fldCharType="begin"/>
      </w:r>
      <w:r>
        <w:instrText xml:space="preserve"> SEQ Table \* ARABIC </w:instrText>
      </w:r>
      <w:r>
        <w:fldChar w:fldCharType="separate"/>
      </w:r>
      <w:r w:rsidR="00490283">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11"/>
      <w:bookmarkEnd w:id="1712"/>
      <w:bookmarkEnd w:id="1713"/>
      <w:bookmarkEnd w:id="1714"/>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CF107F" w:rsidRDefault="00FC68DB" w:rsidP="00B202D2">
      <w:pPr>
        <w:pStyle w:val="Example"/>
        <w:keepNext/>
        <w:rPr>
          <w:b/>
          <w:bCs/>
          <w:sz w:val="24"/>
          <w:szCs w:val="24"/>
        </w:rPr>
      </w:pPr>
      <w:r w:rsidRPr="00CF107F">
        <w:rPr>
          <w:b/>
          <w:bCs/>
          <w:sz w:val="24"/>
          <w:szCs w:val="24"/>
        </w:rPr>
        <w:t xml:space="preserve">Example A (within each </w:t>
      </w:r>
      <w:r w:rsidRPr="00CF107F">
        <w:rPr>
          <w:rFonts w:ascii="Courier New" w:hAnsi="Courier New" w:cs="Courier New"/>
          <w:b/>
          <w:bCs/>
          <w:i/>
          <w:sz w:val="24"/>
          <w:szCs w:val="24"/>
        </w:rPr>
        <w:t>attribute</w:t>
      </w:r>
      <w:r w:rsidRPr="00CF107F">
        <w:rPr>
          <w:b/>
          <w:bCs/>
          <w:sz w:val="24"/>
          <w:szCs w:val="24"/>
        </w:rP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proofErr w:type="gramStart"/>
      <w:r w:rsidRPr="00B05B76">
        <w:rPr>
          <w:b/>
          <w:color w:val="0070C0"/>
        </w:rPr>
        <w:t>reference</w:t>
      </w:r>
      <w:proofErr w:type="gramEnd"/>
      <w:r w:rsidRPr="00B05B76">
        <w:rPr>
          <w:b/>
          <w:color w:val="0070C0"/>
        </w:rPr>
        <w:t>=</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Heading5"/>
      </w:pPr>
      <w:bookmarkStart w:id="1715"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5"/>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7507F329"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90283">
        <w:t xml:space="preserve">Figure </w:t>
      </w:r>
      <w:r w:rsidR="00490283">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3198DE77">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1915A76"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Pr>
          <w:noProof/>
          <w:lang w:val="en-US"/>
        </w:rPr>
        <w:drawing>
          <wp:inline distT="0" distB="0" distL="0" distR="0" wp14:anchorId="13CB2C73" wp14:editId="509B5512">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FEB7364" w:rsidR="00FC68DB" w:rsidRPr="007055D9" w:rsidRDefault="00FC68DB" w:rsidP="00B202D2">
      <w:pPr>
        <w:pStyle w:val="Caption"/>
      </w:pPr>
      <w:bookmarkStart w:id="1716" w:name="_Ref397529572"/>
      <w:bookmarkStart w:id="1717" w:name="Figure11"/>
      <w:bookmarkStart w:id="1718" w:name="_Toc3557126"/>
      <w:bookmarkStart w:id="1719" w:name="_Toc34747377"/>
      <w:bookmarkStart w:id="1720" w:name="_Toc76030575"/>
      <w:bookmarkStart w:id="1721" w:name="_Toc94530860"/>
      <w:bookmarkStart w:id="1722" w:name="_Toc99837109"/>
      <w:r>
        <w:t xml:space="preserve">Figure </w:t>
      </w:r>
      <w:r>
        <w:fldChar w:fldCharType="begin"/>
      </w:r>
      <w:r>
        <w:instrText xml:space="preserve"> SEQ Figure \* ARABIC </w:instrText>
      </w:r>
      <w:r>
        <w:fldChar w:fldCharType="separate"/>
      </w:r>
      <w:r w:rsidR="00490283">
        <w:rPr>
          <w:noProof/>
        </w:rPr>
        <w:t>50</w:t>
      </w:r>
      <w:r>
        <w:fldChar w:fldCharType="end"/>
      </w:r>
      <w:bookmarkEnd w:id="1716"/>
      <w:bookmarkEnd w:id="1717"/>
      <w:r w:rsidRPr="007055D9">
        <w:t xml:space="preserve">: Welding Position </w:t>
      </w:r>
      <w:r>
        <w:t>vector direction and length</w:t>
      </w:r>
      <w:bookmarkEnd w:id="1718"/>
      <w:bookmarkEnd w:id="1719"/>
      <w:bookmarkEnd w:id="1720"/>
      <w:bookmarkEnd w:id="1721"/>
      <w:bookmarkEnd w:id="1722"/>
    </w:p>
    <w:p w14:paraId="3FD74BE5" w14:textId="77777777" w:rsidR="00FC68DB" w:rsidRPr="007055D9" w:rsidRDefault="00FC68DB" w:rsidP="00B202D2">
      <w:pPr>
        <w:pStyle w:val="Heading5"/>
      </w:pPr>
      <w:bookmarkStart w:id="1723" w:name="_Toc338939140"/>
      <w:bookmarkStart w:id="1724" w:name="_Toc338939137"/>
      <w:bookmarkStart w:id="1725" w:name="_Toc338938906"/>
      <w:bookmarkStart w:id="1726" w:name="_Toc338939103"/>
      <w:r w:rsidRPr="007055D9">
        <w:t xml:space="preserve">Attribute </w:t>
      </w:r>
      <w:r>
        <w:t>"</w:t>
      </w:r>
      <w:r w:rsidRPr="007055D9">
        <w:t>reference</w:t>
      </w:r>
      <w:bookmarkEnd w:id="1723"/>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Heading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ListBullet"/>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ListBullet"/>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CF107F">
      <w:pPr>
        <w:pStyle w:val="ListBullet"/>
        <w:keepNext/>
        <w:numPr>
          <w:ilvl w:val="0"/>
          <w:numId w:val="11"/>
        </w:numPr>
        <w:tabs>
          <w:tab w:val="clear" w:pos="454"/>
          <w:tab w:val="num" w:pos="567"/>
        </w:tabs>
        <w:ind w:left="568" w:hanging="284"/>
        <w:rPr>
          <w:rStyle w:val="XMLAttribute"/>
        </w:rPr>
      </w:pPr>
      <w:r w:rsidRPr="007055D9">
        <w:rPr>
          <w:rStyle w:val="XMLAttribute"/>
        </w:rPr>
        <w:lastRenderedPageBreak/>
        <w:t>Fillet</w:t>
      </w:r>
    </w:p>
    <w:p w14:paraId="5965DEAC" w14:textId="77777777" w:rsidR="00FC68DB" w:rsidRPr="007055D9" w:rsidRDefault="00FC68DB" w:rsidP="001B01D6">
      <w:pPr>
        <w:pStyle w:val="ListBullet"/>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Heading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E60CAF1"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90283">
        <w:t>10.2.4.1</w:t>
      </w:r>
      <w:r>
        <w:fldChar w:fldCharType="end"/>
      </w:r>
      <w:r>
        <w:t xml:space="preserve"> </w:t>
      </w:r>
      <w:r>
        <w:fldChar w:fldCharType="begin"/>
      </w:r>
      <w:r>
        <w:instrText xml:space="preserve"> REF _Ref414571756 \h </w:instrText>
      </w:r>
      <w:r>
        <w:fldChar w:fldCharType="separate"/>
      </w:r>
      <w:r w:rsidR="00490283" w:rsidRPr="007055D9">
        <w:t>Type Specification</w:t>
      </w:r>
      <w:r>
        <w:fldChar w:fldCharType="end"/>
      </w:r>
      <w:r>
        <w:t xml:space="preserve">)! </w:t>
      </w:r>
    </w:p>
    <w:p w14:paraId="74E8A578" w14:textId="77777777" w:rsidR="00FC68DB" w:rsidRPr="007055D9" w:rsidRDefault="00FC68DB" w:rsidP="00B202D2">
      <w:pPr>
        <w:pStyle w:val="Heading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Heading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Heading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Heading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Heading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Heading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Heading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Heading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Heading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proofErr w:type="gramStart"/>
      <w:r>
        <w:t>,</w:t>
      </w:r>
      <w:r w:rsidRPr="007055D9">
        <w:t xml:space="preserve"> </w:t>
      </w:r>
      <w:proofErr w:type="gramEnd"/>
      <w:r w:rsidRPr="007055D9">
        <w:rPr>
          <w:rStyle w:val="Strong"/>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Heading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proofErr w:type="gramStart"/>
      <w:r>
        <w:t xml:space="preserve">, </w:t>
      </w:r>
      <w:proofErr w:type="gramEnd"/>
      <w:r w:rsidRPr="007055D9">
        <w:rPr>
          <w:rStyle w:val="Strong"/>
        </w:rPr>
        <w:sym w:font="Symbol" w:char="F0A5"/>
      </w:r>
      <w:r>
        <w:t>)</w:t>
      </w:r>
      <w:r w:rsidRPr="007055D9">
        <w:t>.</w:t>
      </w:r>
    </w:p>
    <w:p w14:paraId="257647E3" w14:textId="77777777" w:rsidR="00FC68DB" w:rsidRPr="00E82BEB" w:rsidRDefault="00FC68DB" w:rsidP="00B202D2">
      <w:pPr>
        <w:pStyle w:val="Heading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Heading5"/>
      </w:pPr>
      <w:r w:rsidRPr="007055D9">
        <w:t xml:space="preserve">Attribute </w:t>
      </w:r>
      <w:r>
        <w:t>"</w:t>
      </w:r>
      <w:r w:rsidRPr="007055D9">
        <w:t>filler</w:t>
      </w:r>
      <w:r>
        <w:t>"</w:t>
      </w:r>
    </w:p>
    <w:p w14:paraId="2EC35954" w14:textId="77777777" w:rsidR="00FC68DB" w:rsidRPr="007055D9" w:rsidRDefault="00FC68DB" w:rsidP="00CF107F">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CF107F">
      <w:r w:rsidRPr="007055D9">
        <w:t>The allowed values are</w:t>
      </w:r>
      <w:r>
        <w:t>:</w:t>
      </w:r>
    </w:p>
    <w:p w14:paraId="0C53DC2E" w14:textId="77777777" w:rsidR="00FC68DB" w:rsidRPr="007055D9" w:rsidRDefault="00FC68DB" w:rsidP="00CF107F">
      <w:pPr>
        <w:pStyle w:val="ListBullet"/>
        <w:numPr>
          <w:ilvl w:val="0"/>
          <w:numId w:val="11"/>
        </w:numPr>
        <w:tabs>
          <w:tab w:val="clear" w:pos="454"/>
          <w:tab w:val="num" w:pos="567"/>
        </w:tabs>
        <w:spacing w:after="120"/>
        <w:ind w:left="567" w:hanging="283"/>
        <w:rPr>
          <w:rStyle w:val="XMLAttribute"/>
        </w:rPr>
      </w:pPr>
      <w:r w:rsidRPr="007055D9">
        <w:rPr>
          <w:rStyle w:val="XMLAttribute"/>
        </w:rPr>
        <w:t>yes</w:t>
      </w:r>
    </w:p>
    <w:p w14:paraId="08328C5C" w14:textId="77777777" w:rsidR="00FC68DB" w:rsidRPr="007055D9" w:rsidRDefault="00FC68DB" w:rsidP="00CF107F">
      <w:pPr>
        <w:pStyle w:val="ListBullet"/>
        <w:numPr>
          <w:ilvl w:val="0"/>
          <w:numId w:val="11"/>
        </w:numPr>
        <w:tabs>
          <w:tab w:val="clear" w:pos="454"/>
          <w:tab w:val="num" w:pos="567"/>
        </w:tabs>
        <w:spacing w:after="120"/>
        <w:ind w:left="567" w:hanging="283"/>
        <w:rPr>
          <w:rStyle w:val="XMLAttribute"/>
        </w:rPr>
      </w:pPr>
      <w:r w:rsidRPr="007055D9">
        <w:rPr>
          <w:rStyle w:val="XMLAttribute"/>
        </w:rPr>
        <w:t>no</w:t>
      </w:r>
    </w:p>
    <w:p w14:paraId="163F4904" w14:textId="77777777" w:rsidR="00FC68DB" w:rsidRPr="007055D9" w:rsidRDefault="00FC68DB" w:rsidP="00CF107F">
      <w:pPr>
        <w:keepNext/>
      </w:pPr>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3ABC98EF" w:rsidR="00FC68DB" w:rsidRDefault="00FC68DB" w:rsidP="00B202D2">
      <w:pPr>
        <w:pStyle w:val="Caption"/>
        <w:spacing w:before="120"/>
      </w:pPr>
      <w:bookmarkStart w:id="1727" w:name="_Toc3566491"/>
      <w:bookmarkStart w:id="1728" w:name="_Toc34747492"/>
      <w:bookmarkStart w:id="1729" w:name="_Toc77095951"/>
      <w:bookmarkStart w:id="1730" w:name="_Toc99837234"/>
      <w:bookmarkStart w:id="1731" w:name="_Toc338939148"/>
      <w:bookmarkStart w:id="1732" w:name="_Toc288196499"/>
      <w:bookmarkStart w:id="1733" w:name="_Toc288200801"/>
      <w:bookmarkEnd w:id="1724"/>
      <w:bookmarkEnd w:id="1725"/>
      <w:bookmarkEnd w:id="1726"/>
      <w:r>
        <w:t xml:space="preserve">Table </w:t>
      </w:r>
      <w:r>
        <w:fldChar w:fldCharType="begin"/>
      </w:r>
      <w:r>
        <w:instrText xml:space="preserve"> SEQ Table \* ARABIC </w:instrText>
      </w:r>
      <w:r>
        <w:fldChar w:fldCharType="separate"/>
      </w:r>
      <w:r w:rsidR="00490283">
        <w:rPr>
          <w:noProof/>
        </w:rPr>
        <w:t>89</w:t>
      </w:r>
      <w:r>
        <w:fldChar w:fldCharType="end"/>
      </w:r>
      <w:r>
        <w:t>: Default values of attribute "filler", dependent from attribute "technology</w:t>
      </w:r>
      <w:bookmarkEnd w:id="1727"/>
      <w:r>
        <w:t>"</w:t>
      </w:r>
      <w:bookmarkEnd w:id="1728"/>
      <w:bookmarkEnd w:id="1729"/>
      <w:bookmarkEnd w:id="1730"/>
    </w:p>
    <w:p w14:paraId="1F914976"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Heading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Heading5"/>
      </w:pPr>
      <w:r w:rsidRPr="007055D9">
        <w:t xml:space="preserve">Attribute </w:t>
      </w:r>
      <w:r>
        <w:t>"</w:t>
      </w:r>
      <w:r w:rsidRPr="007055D9">
        <w:t>shape</w:t>
      </w:r>
      <w:bookmarkEnd w:id="1731"/>
      <w:r>
        <w:t>"</w:t>
      </w:r>
    </w:p>
    <w:p w14:paraId="00A3DB04" w14:textId="77777777" w:rsidR="00FC68DB" w:rsidRPr="007055D9" w:rsidRDefault="00FC68DB" w:rsidP="00CF107F">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CF107F">
      <w:pPr>
        <w:pStyle w:val="ListBullet"/>
        <w:numPr>
          <w:ilvl w:val="0"/>
          <w:numId w:val="11"/>
        </w:numPr>
        <w:spacing w:after="120"/>
        <w:rPr>
          <w:rStyle w:val="XMLAttribute"/>
        </w:rPr>
      </w:pPr>
      <w:r w:rsidRPr="007055D9">
        <w:rPr>
          <w:rStyle w:val="XMLAttribute"/>
        </w:rPr>
        <w:t>straight</w:t>
      </w:r>
    </w:p>
    <w:p w14:paraId="489174E4" w14:textId="77777777" w:rsidR="00FC68DB" w:rsidRPr="007055D9" w:rsidRDefault="00FC68DB" w:rsidP="00CF107F">
      <w:pPr>
        <w:pStyle w:val="ListBullet"/>
        <w:numPr>
          <w:ilvl w:val="0"/>
          <w:numId w:val="11"/>
        </w:numPr>
        <w:spacing w:after="120"/>
        <w:rPr>
          <w:rStyle w:val="XMLAttribute"/>
        </w:rPr>
      </w:pPr>
      <w:r w:rsidRPr="007055D9">
        <w:rPr>
          <w:rStyle w:val="XMLAttribute"/>
        </w:rPr>
        <w:t>convex</w:t>
      </w:r>
    </w:p>
    <w:p w14:paraId="0F3E2171" w14:textId="77777777" w:rsidR="00FC68DB" w:rsidRDefault="00FC68DB" w:rsidP="00CF107F">
      <w:pPr>
        <w:pStyle w:val="ListBullet"/>
        <w:numPr>
          <w:ilvl w:val="0"/>
          <w:numId w:val="11"/>
        </w:numPr>
        <w:spacing w:after="120"/>
        <w:rPr>
          <w:rStyle w:val="XMLAttribute"/>
        </w:rPr>
      </w:pPr>
      <w:r w:rsidRPr="007055D9">
        <w:rPr>
          <w:rStyle w:val="XMLAttribute"/>
        </w:rPr>
        <w:t>concave</w:t>
      </w:r>
    </w:p>
    <w:p w14:paraId="5D95964F" w14:textId="77777777" w:rsidR="00FC68DB" w:rsidRDefault="00FC68DB" w:rsidP="00CF107F">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Heading5"/>
      </w:pPr>
      <w:bookmarkStart w:id="1734" w:name="_Toc338939149"/>
      <w:r w:rsidRPr="007055D9">
        <w:t xml:space="preserve">Attribute </w:t>
      </w:r>
      <w:r>
        <w:t>"</w:t>
      </w:r>
      <w:r w:rsidRPr="007055D9">
        <w:t>penetration</w:t>
      </w:r>
      <w:bookmarkEnd w:id="1732"/>
      <w:bookmarkEnd w:id="1733"/>
      <w:bookmarkEnd w:id="1734"/>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Heading3"/>
      </w:pPr>
      <w:bookmarkStart w:id="1735" w:name="ModelizationWeldDefinition"/>
      <w:bookmarkStart w:id="1736" w:name="WeldDefinition"/>
      <w:bookmarkStart w:id="1737" w:name="WeldDefinitionButtWeld"/>
      <w:bookmarkStart w:id="1738" w:name="_Toc288200762"/>
      <w:bookmarkStart w:id="1739" w:name="_Toc338939106"/>
      <w:bookmarkStart w:id="1740" w:name="_Toc3557012"/>
      <w:bookmarkStart w:id="1741" w:name="_Toc34747262"/>
      <w:bookmarkStart w:id="1742" w:name="_Toc77102081"/>
      <w:bookmarkStart w:id="1743" w:name="_Toc99837031"/>
      <w:bookmarkStart w:id="1744" w:name="_Toc288196464"/>
      <w:bookmarkEnd w:id="1735"/>
      <w:bookmarkEnd w:id="1736"/>
      <w:bookmarkEnd w:id="1737"/>
      <w:r w:rsidRPr="007055D9">
        <w:t xml:space="preserve">Butt </w:t>
      </w:r>
      <w:bookmarkEnd w:id="1738"/>
      <w:r w:rsidRPr="007055D9">
        <w:t>Joint</w:t>
      </w:r>
      <w:bookmarkEnd w:id="1739"/>
      <w:bookmarkEnd w:id="1740"/>
      <w:bookmarkEnd w:id="1741"/>
      <w:bookmarkEnd w:id="1742"/>
      <w:bookmarkEnd w:id="1743"/>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bookmarkStart w:id="1745" w:name="_Toc3557013"/>
    <w:bookmarkStart w:id="1746" w:name="_Toc34747263"/>
    <w:bookmarkStart w:id="1747" w:name="_Toc77102082"/>
    <w:p w14:paraId="28AB6E90" w14:textId="6FA05CFB" w:rsidR="00FC68DB" w:rsidRPr="00654684" w:rsidRDefault="00B46AF4" w:rsidP="00B202D2">
      <w:pPr>
        <w:pStyle w:val="Heading4"/>
      </w:pPr>
      <w:r>
        <w:rPr>
          <w:noProof/>
          <w:lang w:val="en-US" w:eastAsia="en-US"/>
        </w:rPr>
        <w:lastRenderedPageBreak/>
        <mc:AlternateContent>
          <mc:Choice Requires="wpg">
            <w:drawing>
              <wp:anchor distT="0" distB="0" distL="114300" distR="114300" simplePos="0" relativeHeight="251662848" behindDoc="0" locked="0" layoutInCell="1" allowOverlap="1" wp14:anchorId="4820C3DE" wp14:editId="721B6535">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4C48FC7A" w:rsidR="00F34880" w:rsidRPr="00362FDC" w:rsidRDefault="00F34880" w:rsidP="00FC68DB">
                              <w:pPr>
                                <w:pStyle w:val="Caption"/>
                                <w:rPr>
                                  <w:noProof/>
                                  <w:szCs w:val="24"/>
                                </w:rPr>
                              </w:pPr>
                              <w:bookmarkStart w:id="1748" w:name="_Toc3557127"/>
                              <w:bookmarkStart w:id="1749" w:name="_Toc34747378"/>
                              <w:bookmarkStart w:id="1750" w:name="_Toc76030576"/>
                              <w:bookmarkStart w:id="1751" w:name="_Toc94530861"/>
                              <w:bookmarkStart w:id="1752" w:name="_Toc99837110"/>
                              <w:r>
                                <w:t xml:space="preserve">Figure </w:t>
                              </w:r>
                              <w:r>
                                <w:fldChar w:fldCharType="begin"/>
                              </w:r>
                              <w:r>
                                <w:instrText xml:space="preserve"> SEQ Figure \* ARABIC </w:instrText>
                              </w:r>
                              <w:r>
                                <w:fldChar w:fldCharType="separate"/>
                              </w:r>
                              <w:r>
                                <w:rPr>
                                  <w:noProof/>
                                </w:rPr>
                                <w:t>51</w:t>
                              </w:r>
                              <w:r>
                                <w:fldChar w:fldCharType="end"/>
                              </w:r>
                              <w:r>
                                <w:t>: Butt Joint Sheet Layout</w:t>
                              </w:r>
                              <w:bookmarkEnd w:id="1748"/>
                              <w:bookmarkEnd w:id="1749"/>
                              <w:bookmarkEnd w:id="1750"/>
                              <w:bookmarkEnd w:id="1751"/>
                              <w:bookmarkEnd w:id="1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281.45pt;margin-top:9.65pt;width:192.9pt;height:68.55pt;z-index:25166284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17" o:title="ButtJoint_v2"/>
                  <v:path arrowok="t"/>
                </v:shape>
                <v:shape id="Text Box 55" o:spid="_x0000_s1029" type="#_x0000_t202" style="position:absolute;top:6096;width:2449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40BC86E9" w14:textId="4C48FC7A" w:rsidR="00F34880" w:rsidRPr="00362FDC" w:rsidRDefault="00F34880" w:rsidP="00FC68DB">
                        <w:pPr>
                          <w:pStyle w:val="Caption"/>
                          <w:rPr>
                            <w:noProof/>
                            <w:szCs w:val="24"/>
                          </w:rPr>
                        </w:pPr>
                        <w:bookmarkStart w:id="1758" w:name="_Toc3557127"/>
                        <w:bookmarkStart w:id="1759" w:name="_Toc34747378"/>
                        <w:bookmarkStart w:id="1760" w:name="_Toc76030576"/>
                        <w:bookmarkStart w:id="1761" w:name="_Toc94530861"/>
                        <w:bookmarkStart w:id="1762" w:name="_Toc99837110"/>
                        <w:r>
                          <w:t xml:space="preserve">Figure </w:t>
                        </w:r>
                        <w:r>
                          <w:fldChar w:fldCharType="begin"/>
                        </w:r>
                        <w:r>
                          <w:instrText xml:space="preserve"> SEQ Figure \* ARABIC </w:instrText>
                        </w:r>
                        <w:r>
                          <w:fldChar w:fldCharType="separate"/>
                        </w:r>
                        <w:r>
                          <w:rPr>
                            <w:noProof/>
                          </w:rPr>
                          <w:t>51</w:t>
                        </w:r>
                        <w:r>
                          <w:fldChar w:fldCharType="end"/>
                        </w:r>
                        <w:r>
                          <w:t>: Butt Joint Sheet Layout</w:t>
                        </w:r>
                        <w:bookmarkEnd w:id="1758"/>
                        <w:bookmarkEnd w:id="1759"/>
                        <w:bookmarkEnd w:id="1760"/>
                        <w:bookmarkEnd w:id="1761"/>
                        <w:bookmarkEnd w:id="1762"/>
                      </w:p>
                    </w:txbxContent>
                  </v:textbox>
                </v:shape>
              </v:group>
            </w:pict>
          </mc:Fallback>
        </mc:AlternateContent>
      </w:r>
      <w:r w:rsidR="00FC68DB" w:rsidRPr="00654684">
        <w:rPr>
          <w:sz w:val="24"/>
        </w:rPr>
        <w:t>Sheet Parameters</w:t>
      </w:r>
      <w:bookmarkEnd w:id="1745"/>
      <w:bookmarkEnd w:id="1746"/>
      <w:bookmarkEnd w:id="1747"/>
    </w:p>
    <w:p w14:paraId="53BD6606" w14:textId="581D1AF7" w:rsidR="00FC68DB" w:rsidRPr="007055D9" w:rsidRDefault="00FC68DB" w:rsidP="00CF107F">
      <w:pPr>
        <w:keepNext/>
      </w:pPr>
      <w:r w:rsidRPr="007055D9">
        <w:t>The parameters to describe the connection are:</w:t>
      </w:r>
    </w:p>
    <w:p w14:paraId="23FFDA9C" w14:textId="77777777" w:rsidR="00FC68DB" w:rsidRPr="00AF0893" w:rsidRDefault="00FC68DB" w:rsidP="00CF107F">
      <w:pPr>
        <w:pStyle w:val="ListBullet"/>
        <w:keepNext/>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ListBullet"/>
        <w:numPr>
          <w:ilvl w:val="0"/>
          <w:numId w:val="11"/>
        </w:numPr>
        <w:spacing w:after="120"/>
        <w:rPr>
          <w:rFonts w:ascii="Cambria" w:hAnsi="Cambria"/>
        </w:rPr>
      </w:pPr>
      <w:r>
        <w:rPr>
          <w:noProof/>
          <w:sz w:val="24"/>
          <w:lang w:eastAsia="en-US"/>
        </w:rPr>
        <mc:AlternateContent>
          <mc:Choice Requires="wpg">
            <w:drawing>
              <wp:anchor distT="0" distB="0" distL="114300" distR="114300" simplePos="0" relativeHeight="251675136" behindDoc="0" locked="0" layoutInCell="1" allowOverlap="1" wp14:anchorId="20A01E1F" wp14:editId="2006A20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F34880" w:rsidRPr="006C6D3C" w:rsidRDefault="00F34880" w:rsidP="00FC68DB">
                              <w:pPr>
                                <w:pStyle w:val="Caption"/>
                                <w:rPr>
                                  <w:noProof/>
                                  <w:szCs w:val="24"/>
                                </w:rPr>
                              </w:pPr>
                              <w:bookmarkStart w:id="1753" w:name="_Toc3557128"/>
                              <w:bookmarkStart w:id="1754" w:name="_Toc34747379"/>
                              <w:bookmarkStart w:id="1755" w:name="_Toc76030577"/>
                              <w:bookmarkStart w:id="1756" w:name="_Toc94530862"/>
                              <w:bookmarkStart w:id="1757" w:name="_Toc99837111"/>
                              <w:r>
                                <w:t xml:space="preserve">Figure </w:t>
                              </w:r>
                              <w:r>
                                <w:fldChar w:fldCharType="begin"/>
                              </w:r>
                              <w:r>
                                <w:instrText xml:space="preserve"> SEQ Figure \* ARABIC </w:instrText>
                              </w:r>
                              <w:r>
                                <w:fldChar w:fldCharType="separate"/>
                              </w:r>
                              <w:r>
                                <w:rPr>
                                  <w:noProof/>
                                </w:rPr>
                                <w:t>52</w:t>
                              </w:r>
                              <w:r>
                                <w:fldChar w:fldCharType="end"/>
                              </w:r>
                              <w:r>
                                <w:t>: Butt Joint Weld parameters</w:t>
                              </w:r>
                              <w:bookmarkEnd w:id="1753"/>
                              <w:bookmarkEnd w:id="1754"/>
                              <w:bookmarkEnd w:id="1755"/>
                              <w:bookmarkEnd w:id="1756"/>
                              <w:bookmarkEnd w:id="1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85.95pt;margin-top:15.55pt;width:184.1pt;height:104.55pt;z-index:25167513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19" o:title="ButtJoint_v2"/>
                  <v:path arrowok="t"/>
                </v:shape>
                <v:shape id="Text Box 316" o:spid="_x0000_s1032" type="#_x0000_t202" style="position:absolute;top:10668;width:2338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F345458" w14:textId="76D22C1F" w:rsidR="00F34880" w:rsidRPr="006C6D3C" w:rsidRDefault="00F34880" w:rsidP="00FC68DB">
                        <w:pPr>
                          <w:pStyle w:val="Caption"/>
                          <w:rPr>
                            <w:noProof/>
                            <w:szCs w:val="24"/>
                          </w:rPr>
                        </w:pPr>
                        <w:bookmarkStart w:id="1768" w:name="_Toc3557128"/>
                        <w:bookmarkStart w:id="1769" w:name="_Toc34747379"/>
                        <w:bookmarkStart w:id="1770" w:name="_Toc76030577"/>
                        <w:bookmarkStart w:id="1771" w:name="_Toc94530862"/>
                        <w:bookmarkStart w:id="1772" w:name="_Toc99837111"/>
                        <w:r>
                          <w:t xml:space="preserve">Figure </w:t>
                        </w:r>
                        <w:r>
                          <w:fldChar w:fldCharType="begin"/>
                        </w:r>
                        <w:r>
                          <w:instrText xml:space="preserve"> SEQ Figure \* ARABIC </w:instrText>
                        </w:r>
                        <w:r>
                          <w:fldChar w:fldCharType="separate"/>
                        </w:r>
                        <w:r>
                          <w:rPr>
                            <w:noProof/>
                          </w:rPr>
                          <w:t>52</w:t>
                        </w:r>
                        <w:r>
                          <w:fldChar w:fldCharType="end"/>
                        </w:r>
                        <w:r>
                          <w:t>: Butt Joint Weld parameters</w:t>
                        </w:r>
                        <w:bookmarkEnd w:id="1768"/>
                        <w:bookmarkEnd w:id="1769"/>
                        <w:bookmarkEnd w:id="1770"/>
                        <w:bookmarkEnd w:id="1771"/>
                        <w:bookmarkEnd w:id="1772"/>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Heading4"/>
      </w:pPr>
      <w:bookmarkStart w:id="1758" w:name="_Toc3557014"/>
      <w:bookmarkStart w:id="1759" w:name="_Toc34747264"/>
      <w:bookmarkStart w:id="1760" w:name="_Toc77102083"/>
      <w:r w:rsidRPr="00654684">
        <w:rPr>
          <w:sz w:val="24"/>
        </w:rPr>
        <w:t>Weld Parameters</w:t>
      </w:r>
      <w:bookmarkEnd w:id="1758"/>
      <w:bookmarkEnd w:id="1759"/>
      <w:bookmarkEnd w:id="1760"/>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ListBullet"/>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E23B70B" w:rsidR="00FC68DB" w:rsidRDefault="00FC68DB" w:rsidP="00B202D2">
      <w:pPr>
        <w:pStyle w:val="Caption"/>
        <w:spacing w:before="120"/>
      </w:pPr>
      <w:bookmarkStart w:id="1761" w:name="_Toc3566492"/>
      <w:bookmarkStart w:id="1762" w:name="_Toc34747493"/>
      <w:bookmarkStart w:id="1763" w:name="_Toc77095952"/>
      <w:bookmarkStart w:id="1764" w:name="_Toc99837235"/>
      <w:r>
        <w:t xml:space="preserve">Table </w:t>
      </w:r>
      <w:r>
        <w:fldChar w:fldCharType="begin"/>
      </w:r>
      <w:r>
        <w:instrText xml:space="preserve"> SEQ Table \* ARABIC </w:instrText>
      </w:r>
      <w:r>
        <w:fldChar w:fldCharType="separate"/>
      </w:r>
      <w:r w:rsidR="00490283">
        <w:rPr>
          <w:noProof/>
        </w:rPr>
        <w:t>90</w:t>
      </w:r>
      <w:r>
        <w:fldChar w:fldCharType="end"/>
      </w:r>
      <w:r>
        <w:t>: Parameters of Butt Joint Weld</w:t>
      </w:r>
      <w:bookmarkEnd w:id="1761"/>
      <w:bookmarkEnd w:id="1762"/>
      <w:bookmarkEnd w:id="1763"/>
      <w:bookmarkEnd w:id="1764"/>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Heading4"/>
      </w:pPr>
      <w:bookmarkStart w:id="1765" w:name="_Toc338939151"/>
      <w:bookmarkStart w:id="1766" w:name="_Toc3557015"/>
      <w:bookmarkStart w:id="1767" w:name="_Toc34747265"/>
      <w:bookmarkStart w:id="1768" w:name="_Toc77102084"/>
      <w:r w:rsidRPr="007055D9">
        <w:t>Attributes</w:t>
      </w:r>
      <w:bookmarkEnd w:id="1765"/>
      <w:bookmarkEnd w:id="1766"/>
      <w:bookmarkEnd w:id="1767"/>
      <w:bookmarkEnd w:id="1768"/>
    </w:p>
    <w:p w14:paraId="75987F07" w14:textId="77777777" w:rsidR="00FC68DB" w:rsidRPr="007055D9" w:rsidRDefault="00FC68DB" w:rsidP="00B202D2">
      <w:pPr>
        <w:pStyle w:val="Heading5"/>
      </w:pPr>
      <w:bookmarkStart w:id="1769" w:name="_Toc338939153"/>
      <w:r w:rsidRPr="007055D9">
        <w:t xml:space="preserve">Attribute </w:t>
      </w:r>
      <w:r>
        <w:t>"</w:t>
      </w:r>
      <w:r w:rsidRPr="007055D9">
        <w:t>base</w:t>
      </w:r>
      <w:bookmarkEnd w:id="1769"/>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Heading5"/>
      </w:pPr>
      <w:bookmarkStart w:id="1770" w:name="_Toc338939154"/>
      <w:r w:rsidRPr="007055D9">
        <w:t xml:space="preserve">Attribute </w:t>
      </w:r>
      <w:r>
        <w:t>"</w:t>
      </w:r>
      <w:r w:rsidRPr="007055D9">
        <w:t>technology</w:t>
      </w:r>
      <w:bookmarkEnd w:id="1770"/>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ListBullet"/>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ListBullet"/>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ListBullet"/>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ListBullet"/>
        <w:keepLines/>
        <w:numPr>
          <w:ilvl w:val="0"/>
          <w:numId w:val="11"/>
        </w:numPr>
        <w:rPr>
          <w:rStyle w:val="XMLElement"/>
        </w:rPr>
      </w:pPr>
      <w:r>
        <w:rPr>
          <w:rStyle w:val="XMLElement"/>
        </w:rPr>
        <w:t>friction</w:t>
      </w:r>
    </w:p>
    <w:p w14:paraId="030B57FB" w14:textId="77777777" w:rsidR="00FC68DB" w:rsidRPr="007055D9" w:rsidRDefault="00FC68DB" w:rsidP="001B01D6">
      <w:pPr>
        <w:pStyle w:val="ListBullet"/>
        <w:numPr>
          <w:ilvl w:val="0"/>
          <w:numId w:val="11"/>
        </w:numPr>
        <w:rPr>
          <w:rStyle w:val="XMLElement"/>
        </w:rPr>
      </w:pPr>
      <w:r>
        <w:rPr>
          <w:rStyle w:val="XMLElement"/>
        </w:rPr>
        <w:t>brazing</w:t>
      </w:r>
    </w:p>
    <w:p w14:paraId="653AF0E7" w14:textId="77777777" w:rsidR="00FC68DB" w:rsidRPr="007055D9" w:rsidRDefault="00FC68DB" w:rsidP="00B202D2">
      <w:pPr>
        <w:pStyle w:val="Heading4"/>
      </w:pPr>
      <w:bookmarkStart w:id="1771" w:name="_Toc288196505"/>
      <w:bookmarkStart w:id="1772" w:name="_Toc288200807"/>
      <w:bookmarkStart w:id="1773" w:name="_Toc338939155"/>
      <w:bookmarkStart w:id="1774" w:name="_Toc3557016"/>
      <w:bookmarkStart w:id="1775" w:name="_Toc34747266"/>
      <w:bookmarkStart w:id="1776" w:name="_Toc77102085"/>
      <w:r w:rsidRPr="007055D9">
        <w:t xml:space="preserve">Element </w:t>
      </w:r>
      <w:r>
        <w:t>"</w:t>
      </w:r>
      <w:r w:rsidRPr="007055D9">
        <w:t>weld_position</w:t>
      </w:r>
      <w:bookmarkEnd w:id="1771"/>
      <w:bookmarkEnd w:id="1772"/>
      <w:bookmarkEnd w:id="1773"/>
      <w:bookmarkEnd w:id="1774"/>
      <w:r>
        <w:t>"</w:t>
      </w:r>
      <w:bookmarkEnd w:id="1775"/>
      <w:bookmarkEnd w:id="1776"/>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CommentReference"/>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CommentReference"/>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CommentReference"/>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CommentReference"/>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CommentReference"/>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lastRenderedPageBreak/>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2C570DA7" w:rsidR="00FC68DB" w:rsidRDefault="00FC68DB" w:rsidP="00B202D2">
      <w:pPr>
        <w:pStyle w:val="Caption"/>
        <w:spacing w:before="120"/>
      </w:pPr>
      <w:bookmarkStart w:id="1777" w:name="_Toc3566493"/>
      <w:bookmarkStart w:id="1778" w:name="_Toc34747494"/>
      <w:bookmarkStart w:id="1779" w:name="_Toc77095953"/>
      <w:bookmarkStart w:id="1780" w:name="_Toc99837236"/>
      <w:bookmarkStart w:id="1781" w:name="_Toc288196507"/>
      <w:bookmarkStart w:id="1782" w:name="_Toc288200809"/>
      <w:bookmarkStart w:id="1783" w:name="_Toc338939157"/>
      <w:r>
        <w:t xml:space="preserve">Table </w:t>
      </w:r>
      <w:r>
        <w:fldChar w:fldCharType="begin"/>
      </w:r>
      <w:r>
        <w:instrText xml:space="preserve"> SEQ Table \* ARABIC </w:instrText>
      </w:r>
      <w:r>
        <w:fldChar w:fldCharType="separate"/>
      </w:r>
      <w:r w:rsidR="00490283">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777"/>
      <w:bookmarkEnd w:id="1778"/>
      <w:bookmarkEnd w:id="1779"/>
      <w:bookmarkEnd w:id="1780"/>
    </w:p>
    <w:p w14:paraId="479E1A6E" w14:textId="77777777" w:rsidR="00FC68DB" w:rsidRDefault="00FC68DB" w:rsidP="00B202D2">
      <w:pPr>
        <w:pStyle w:val="Heading5"/>
      </w:pPr>
      <w:r w:rsidRPr="007055D9">
        <w:t>Attribute</w:t>
      </w:r>
      <w:r>
        <w:t>s</w:t>
      </w:r>
      <w:r w:rsidRPr="007055D9">
        <w:t xml:space="preserve"> </w:t>
      </w:r>
      <w:r>
        <w:t>"u, x, y, z, reference"</w:t>
      </w:r>
    </w:p>
    <w:p w14:paraId="1768CA5A" w14:textId="5C12848E"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90283">
        <w:t>10.2.4.4</w:t>
      </w:r>
      <w:r w:rsidRPr="000B48F3">
        <w:fldChar w:fldCharType="end"/>
      </w:r>
      <w:r w:rsidRPr="000B48F3">
        <w:t xml:space="preserve"> Welding Position.</w:t>
      </w:r>
    </w:p>
    <w:p w14:paraId="2A2790C0" w14:textId="77777777" w:rsidR="00FC68DB" w:rsidRPr="007055D9" w:rsidRDefault="00FC68DB" w:rsidP="00B202D2">
      <w:pPr>
        <w:pStyle w:val="Heading5"/>
      </w:pPr>
      <w:r w:rsidRPr="007055D9">
        <w:t xml:space="preserve">Attribute </w:t>
      </w:r>
      <w:r>
        <w:t>"</w:t>
      </w:r>
      <w:r w:rsidRPr="007055D9">
        <w:t>section</w:t>
      </w:r>
      <w:bookmarkEnd w:id="1781"/>
      <w:bookmarkEnd w:id="1782"/>
      <w:bookmarkEnd w:id="178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7DDED4CB" w:rsidR="00FC68DB" w:rsidRPr="007055D9" w:rsidRDefault="00FC68DB" w:rsidP="001B01D6">
      <w:pPr>
        <w:pStyle w:val="ListBullet"/>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r w:rsidRPr="006A21C5">
        <w:rPr>
          <w:rStyle w:val="XMLElement"/>
        </w:rPr>
        <w:t>i</w:t>
      </w:r>
      <w:r>
        <w:rPr>
          <w:rStyle w:val="XMLElement"/>
        </w:rPr>
        <w:t>_</w:t>
      </w:r>
      <w:r w:rsidRPr="006A21C5">
        <w:rPr>
          <w:rStyle w:val="XMLElement"/>
        </w:rPr>
        <w:t>weld</w:t>
      </w:r>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49028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ListBullet"/>
        <w:numPr>
          <w:ilvl w:val="0"/>
          <w:numId w:val="11"/>
        </w:numPr>
        <w:rPr>
          <w:rStyle w:val="XMLAttribute"/>
        </w:rPr>
      </w:pPr>
      <w:r w:rsidRPr="007055D9">
        <w:rPr>
          <w:rStyle w:val="XMLAttribute"/>
        </w:rPr>
        <w:t>U</w:t>
      </w:r>
    </w:p>
    <w:p w14:paraId="74025C9B" w14:textId="77777777" w:rsidR="00FC68DB" w:rsidRPr="007055D9" w:rsidRDefault="00FC68DB" w:rsidP="001B01D6">
      <w:pPr>
        <w:pStyle w:val="ListBullet"/>
        <w:numPr>
          <w:ilvl w:val="0"/>
          <w:numId w:val="11"/>
        </w:numPr>
        <w:rPr>
          <w:rStyle w:val="XMLAttribute"/>
        </w:rPr>
      </w:pPr>
      <w:r w:rsidRPr="007055D9">
        <w:rPr>
          <w:rStyle w:val="XMLAttribute"/>
        </w:rPr>
        <w:t>V</w:t>
      </w:r>
    </w:p>
    <w:p w14:paraId="19A7A085" w14:textId="77777777" w:rsidR="00FC68DB" w:rsidRPr="007055D9" w:rsidRDefault="00FC68DB" w:rsidP="001B01D6">
      <w:pPr>
        <w:pStyle w:val="ListBullet"/>
        <w:numPr>
          <w:ilvl w:val="0"/>
          <w:numId w:val="11"/>
        </w:numPr>
        <w:rPr>
          <w:rStyle w:val="XMLAttribute"/>
        </w:rPr>
      </w:pPr>
      <w:r w:rsidRPr="007055D9">
        <w:rPr>
          <w:rStyle w:val="XMLAttribute"/>
        </w:rPr>
        <w:t>X</w:t>
      </w:r>
    </w:p>
    <w:p w14:paraId="4EC5CBAF" w14:textId="77777777" w:rsidR="00FC68DB" w:rsidRPr="007055D9" w:rsidRDefault="00FC68DB" w:rsidP="001B01D6">
      <w:pPr>
        <w:pStyle w:val="ListBullet"/>
        <w:numPr>
          <w:ilvl w:val="0"/>
          <w:numId w:val="11"/>
        </w:numPr>
        <w:rPr>
          <w:rStyle w:val="XMLAttribute"/>
        </w:rPr>
      </w:pPr>
      <w:r w:rsidRPr="007055D9">
        <w:rPr>
          <w:rStyle w:val="XMLAttribute"/>
        </w:rPr>
        <w:t>Y</w:t>
      </w:r>
    </w:p>
    <w:p w14:paraId="1523C95A" w14:textId="77777777" w:rsidR="00FC68DB" w:rsidRPr="007055D9" w:rsidRDefault="00FC68DB" w:rsidP="001B01D6">
      <w:pPr>
        <w:pStyle w:val="ListBullet"/>
        <w:numPr>
          <w:ilvl w:val="0"/>
          <w:numId w:val="11"/>
        </w:numPr>
        <w:rPr>
          <w:rStyle w:val="XMLAttribute"/>
        </w:rPr>
      </w:pPr>
      <w:r w:rsidRPr="007055D9">
        <w:rPr>
          <w:rStyle w:val="XMLAttribute"/>
        </w:rPr>
        <w:t>Radius</w:t>
      </w:r>
    </w:p>
    <w:p w14:paraId="18F02DD5" w14:textId="77777777" w:rsidR="00FC68DB" w:rsidRPr="007055D9" w:rsidRDefault="00FC68DB" w:rsidP="00B202D2">
      <w:pPr>
        <w:pStyle w:val="Heading5"/>
      </w:pPr>
      <w:bookmarkStart w:id="1784" w:name="_Toc338939158"/>
      <w:r w:rsidRPr="007055D9">
        <w:t xml:space="preserve">Attribute </w:t>
      </w:r>
      <w:r>
        <w:t>"</w:t>
      </w:r>
      <w:r w:rsidRPr="007055D9">
        <w:t>width</w:t>
      </w:r>
      <w:bookmarkEnd w:id="178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Heading5"/>
      </w:pPr>
      <w:bookmarkStart w:id="1785" w:name="_Toc338939159"/>
      <w:r w:rsidRPr="007055D9">
        <w:t xml:space="preserve">Attribute </w:t>
      </w:r>
      <w:r>
        <w:t>"</w:t>
      </w:r>
      <w:r w:rsidRPr="007055D9">
        <w:t>filler</w:t>
      </w:r>
      <w:bookmarkEnd w:id="178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ListBullet"/>
        <w:numPr>
          <w:ilvl w:val="0"/>
          <w:numId w:val="11"/>
        </w:numPr>
        <w:rPr>
          <w:rStyle w:val="XMLAttribute"/>
        </w:rPr>
      </w:pPr>
      <w:r w:rsidRPr="007055D9">
        <w:rPr>
          <w:rStyle w:val="XMLAttribute"/>
        </w:rPr>
        <w:t>yes</w:t>
      </w:r>
    </w:p>
    <w:p w14:paraId="738BE1E8" w14:textId="77777777" w:rsidR="00FC68DB" w:rsidRPr="007055D9" w:rsidRDefault="00FC68DB" w:rsidP="001B01D6">
      <w:pPr>
        <w:pStyle w:val="ListBullet"/>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gramStart"/>
      <w:r>
        <w:t>seamweld</w:t>
      </w:r>
      <w:proofErr w:type="gramEnd"/>
      <w:r>
        <w:t>&gt;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86" w:name="WeldDefinitionCornerWeld"/>
      <w:bookmarkStart w:id="1787" w:name="_Toc288200763"/>
      <w:bookmarkStart w:id="1788" w:name="_Toc338939107"/>
      <w:bookmarkEnd w:id="1786"/>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gramStart"/>
      <w:r>
        <w:t>seamweld</w:t>
      </w:r>
      <w:proofErr w:type="gramEnd"/>
      <w:r>
        <w:t>&gt;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proofErr w:type="gramStart"/>
      <w:r w:rsidRPr="00B05B76">
        <w:rPr>
          <w:b/>
          <w:color w:val="0070C0"/>
        </w:rPr>
        <w:t>reference</w:t>
      </w:r>
      <w:proofErr w:type="gramEnd"/>
      <w:r w:rsidRPr="00B05B76">
        <w:rPr>
          <w:b/>
          <w:color w:val="0070C0"/>
        </w:rPr>
        <w:t>=</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proofErr w:type="gramStart"/>
      <w:r w:rsidR="00FC68DB">
        <w:rPr>
          <w:b/>
          <w:color w:val="0070C0"/>
        </w:rPr>
        <w:t>width</w:t>
      </w:r>
      <w:proofErr w:type="gramEnd"/>
      <w:r w:rsidR="00FC68DB">
        <w:rPr>
          <w:b/>
          <w:color w:val="0070C0"/>
        </w:rPr>
        <w:t>="1.5"</w:t>
      </w:r>
    </w:p>
    <w:p w14:paraId="2A26A1B5" w14:textId="77777777" w:rsidR="00FC68DB" w:rsidRDefault="00FC68DB" w:rsidP="00B202D2">
      <w:pPr>
        <w:pStyle w:val="XMLCode"/>
        <w:keepNext/>
        <w:keepLines/>
        <w:rPr>
          <w:b/>
          <w:color w:val="0070C0"/>
        </w:rPr>
      </w:pPr>
      <w:r w:rsidRPr="00B05B76">
        <w:rPr>
          <w:b/>
          <w:color w:val="0070C0"/>
        </w:rPr>
        <w:t xml:space="preserve">                       </w:t>
      </w:r>
      <w:proofErr w:type="gramStart"/>
      <w:r w:rsidRPr="00B05B76">
        <w:rPr>
          <w:b/>
          <w:color w:val="0070C0"/>
        </w:rPr>
        <w:t>filler</w:t>
      </w:r>
      <w:proofErr w:type="gramEnd"/>
      <w:r w:rsidRPr="00B05B76">
        <w:rPr>
          <w:b/>
          <w:color w:val="0070C0"/>
        </w:rPr>
        <w:t>=</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Heading4"/>
      </w:pPr>
      <w:bookmarkStart w:id="1789" w:name="_Toc414263397"/>
      <w:bookmarkStart w:id="1790" w:name="_Toc3557017"/>
      <w:bookmarkStart w:id="1791" w:name="_Toc34747267"/>
      <w:bookmarkStart w:id="1792" w:name="_Toc77102086"/>
      <w:bookmarkEnd w:id="1789"/>
      <w:r w:rsidRPr="007055D9">
        <w:t xml:space="preserve">Element </w:t>
      </w:r>
      <w:r>
        <w:t>"sheet_parameter</w:t>
      </w:r>
      <w:bookmarkEnd w:id="1790"/>
      <w:r>
        <w:t>"</w:t>
      </w:r>
      <w:bookmarkEnd w:id="1791"/>
      <w:bookmarkEnd w:id="1792"/>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0BE845B9" w:rsidR="00FC68DB" w:rsidRDefault="00FC68DB" w:rsidP="00B202D2">
      <w:pPr>
        <w:pStyle w:val="Caption"/>
        <w:spacing w:before="120"/>
      </w:pPr>
      <w:bookmarkStart w:id="1793" w:name="_Toc3566494"/>
      <w:bookmarkStart w:id="1794" w:name="_Toc34747495"/>
      <w:bookmarkStart w:id="1795" w:name="_Toc77095954"/>
      <w:bookmarkStart w:id="1796" w:name="_Toc99837237"/>
      <w:r>
        <w:t xml:space="preserve">Table </w:t>
      </w:r>
      <w:r>
        <w:fldChar w:fldCharType="begin"/>
      </w:r>
      <w:r>
        <w:instrText xml:space="preserve"> SEQ Table \* ARABIC </w:instrText>
      </w:r>
      <w:r>
        <w:fldChar w:fldCharType="separate"/>
      </w:r>
      <w:r w:rsidR="00490283">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793"/>
      <w:bookmarkEnd w:id="1794"/>
      <w:bookmarkEnd w:id="1795"/>
      <w:bookmarkEnd w:id="1796"/>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gramStart"/>
      <w:r>
        <w:t>seamweld</w:t>
      </w:r>
      <w:proofErr w:type="gramEnd"/>
      <w:r>
        <w:t>&gt;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proofErr w:type="gramStart"/>
      <w:r w:rsidRPr="00966BAF">
        <w:rPr>
          <w:i/>
          <w:lang w:val="es-ES"/>
        </w:rPr>
        <w:t>"</w:t>
      </w:r>
      <w:r w:rsidRPr="00966BAF">
        <w:rPr>
          <w:lang w:val="es-ES"/>
        </w:rPr>
        <w:t xml:space="preserve"> ...</w:t>
      </w:r>
      <w:proofErr w:type="gramEnd"/>
      <w:r w:rsidRPr="00966BAF">
        <w:rPr>
          <w:lang w:val="es-ES"/>
        </w:rPr>
        <w:t xml:space="preserve">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Heading3"/>
      </w:pPr>
      <w:bookmarkStart w:id="1797" w:name="_Toc3557018"/>
      <w:bookmarkStart w:id="1798" w:name="_Toc34747268"/>
      <w:bookmarkStart w:id="1799" w:name="_Toc77102087"/>
      <w:bookmarkStart w:id="1800" w:name="_Toc99837032"/>
      <w:r w:rsidRPr="007055D9">
        <w:t>Corner Weld</w:t>
      </w:r>
      <w:bookmarkEnd w:id="1787"/>
      <w:bookmarkEnd w:id="1788"/>
      <w:bookmarkEnd w:id="1797"/>
      <w:bookmarkEnd w:id="1798"/>
      <w:bookmarkEnd w:id="1799"/>
      <w:bookmarkEnd w:id="1800"/>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bookmarkStart w:id="1801" w:name="_Toc34747269"/>
    <w:bookmarkStart w:id="1802" w:name="_Toc77102088"/>
    <w:bookmarkStart w:id="1803" w:name="_Toc3557019"/>
    <w:p w14:paraId="773B027C" w14:textId="77777777" w:rsidR="00FC68DB" w:rsidRDefault="00FC68DB" w:rsidP="00B202D2">
      <w:pPr>
        <w:pStyle w:val="Heading4"/>
      </w:pPr>
      <w:r>
        <w:rPr>
          <w:noProof/>
          <w:lang w:val="en-US" w:eastAsia="en-US"/>
        </w:rPr>
        <mc:AlternateContent>
          <mc:Choice Requires="wpg">
            <w:drawing>
              <wp:anchor distT="0" distB="0" distL="114300" distR="114300" simplePos="0" relativeHeight="251656704" behindDoc="0" locked="0" layoutInCell="1" allowOverlap="1" wp14:anchorId="3B29D5E6" wp14:editId="3981F507">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55D88558" w:rsidR="00F34880" w:rsidRPr="00796AD7" w:rsidRDefault="00F34880" w:rsidP="00FC68DB">
                              <w:pPr>
                                <w:pStyle w:val="Caption"/>
                                <w:rPr>
                                  <w:noProof/>
                                  <w:szCs w:val="24"/>
                                </w:rPr>
                              </w:pPr>
                              <w:bookmarkStart w:id="1804" w:name="_Toc3557129"/>
                              <w:bookmarkStart w:id="1805" w:name="_Toc34747380"/>
                              <w:bookmarkStart w:id="1806" w:name="_Toc76030578"/>
                              <w:bookmarkStart w:id="1807" w:name="_Toc94530863"/>
                              <w:bookmarkStart w:id="1808" w:name="_Toc99837112"/>
                              <w:r>
                                <w:t xml:space="preserve">Figure </w:t>
                              </w:r>
                              <w:r>
                                <w:fldChar w:fldCharType="begin"/>
                              </w:r>
                              <w:r>
                                <w:instrText xml:space="preserve"> SEQ Figure \* ARABIC </w:instrText>
                              </w:r>
                              <w:r>
                                <w:fldChar w:fldCharType="separate"/>
                              </w:r>
                              <w:r>
                                <w:rPr>
                                  <w:noProof/>
                                </w:rPr>
                                <w:t>53</w:t>
                              </w:r>
                              <w:r>
                                <w:fldChar w:fldCharType="end"/>
                              </w:r>
                              <w:r>
                                <w:t>: Corner Weld Sheet Layout</w:t>
                              </w:r>
                              <w:bookmarkEnd w:id="1804"/>
                              <w:bookmarkEnd w:id="1805"/>
                              <w:bookmarkEnd w:id="1806"/>
                              <w:bookmarkEnd w:id="1807"/>
                              <w:bookmarkEnd w:id="1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4.55pt;z-index:2516567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21" o:title="CornerWeld_v2"/>
                  <v:path arrowok="t"/>
                </v:shape>
                <v:shape id="Text Box 317" o:spid="_x0000_s1035" type="#_x0000_t202" style="position:absolute;top:18288;width:2115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94B9259" w14:textId="55D88558" w:rsidR="00F34880" w:rsidRPr="00796AD7" w:rsidRDefault="00F34880" w:rsidP="00FC68DB">
                        <w:pPr>
                          <w:pStyle w:val="Caption"/>
                          <w:rPr>
                            <w:noProof/>
                            <w:szCs w:val="24"/>
                          </w:rPr>
                        </w:pPr>
                        <w:bookmarkStart w:id="1824" w:name="_Toc3557129"/>
                        <w:bookmarkStart w:id="1825" w:name="_Toc34747380"/>
                        <w:bookmarkStart w:id="1826" w:name="_Toc76030578"/>
                        <w:bookmarkStart w:id="1827" w:name="_Toc94530863"/>
                        <w:bookmarkStart w:id="1828" w:name="_Toc99837112"/>
                        <w:r>
                          <w:t xml:space="preserve">Figure </w:t>
                        </w:r>
                        <w:r>
                          <w:fldChar w:fldCharType="begin"/>
                        </w:r>
                        <w:r>
                          <w:instrText xml:space="preserve"> SEQ Figure \* ARABIC </w:instrText>
                        </w:r>
                        <w:r>
                          <w:fldChar w:fldCharType="separate"/>
                        </w:r>
                        <w:r>
                          <w:rPr>
                            <w:noProof/>
                          </w:rPr>
                          <w:t>53</w:t>
                        </w:r>
                        <w:r>
                          <w:fldChar w:fldCharType="end"/>
                        </w:r>
                        <w:r>
                          <w:t>: Corner Weld Sheet Layout</w:t>
                        </w:r>
                        <w:bookmarkEnd w:id="1824"/>
                        <w:bookmarkEnd w:id="1825"/>
                        <w:bookmarkEnd w:id="1826"/>
                        <w:bookmarkEnd w:id="1827"/>
                        <w:bookmarkEnd w:id="1828"/>
                      </w:p>
                    </w:txbxContent>
                  </v:textbox>
                </v:shape>
              </v:group>
            </w:pict>
          </mc:Fallback>
        </mc:AlternateContent>
      </w:r>
      <w:r>
        <w:t>Simple Corner Weld</w:t>
      </w:r>
      <w:bookmarkEnd w:id="1801"/>
      <w:bookmarkEnd w:id="1802"/>
    </w:p>
    <w:p w14:paraId="2DDB54CC" w14:textId="77777777" w:rsidR="00FC68DB" w:rsidRPr="007055D9" w:rsidRDefault="00FC68DB" w:rsidP="00B202D2">
      <w:pPr>
        <w:pStyle w:val="Heading5"/>
      </w:pPr>
      <w:r w:rsidRPr="007055D9">
        <w:t>Sheet Parameters</w:t>
      </w:r>
      <w:bookmarkEnd w:id="1803"/>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2B98888B" w:rsidR="00FC68DB" w:rsidRDefault="00FC68DB" w:rsidP="001B01D6">
      <w:pPr>
        <w:pStyle w:val="ListBullet"/>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15BAFBAA" w14:textId="77777777" w:rsidR="00D7663B" w:rsidRPr="00AF0893" w:rsidRDefault="00D7663B" w:rsidP="00D7663B"/>
    <w:p w14:paraId="60FF600B" w14:textId="77777777" w:rsidR="00FC68DB" w:rsidRPr="007055D9" w:rsidRDefault="00FC68DB" w:rsidP="00B202D2">
      <w:pPr>
        <w:pStyle w:val="Heading5"/>
      </w:pPr>
      <w:bookmarkStart w:id="1809" w:name="_Toc3557020"/>
      <w:r w:rsidRPr="007055D9">
        <w:lastRenderedPageBreak/>
        <w:t>Weld Parameters</w:t>
      </w:r>
      <w:bookmarkEnd w:id="180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1280" behindDoc="0" locked="0" layoutInCell="1" allowOverlap="1" wp14:anchorId="42829D54" wp14:editId="49A1E043">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2">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399386F4" w:rsidR="00F34880" w:rsidRPr="00067927" w:rsidRDefault="00F34880" w:rsidP="00FC68DB">
                              <w:pPr>
                                <w:pStyle w:val="Caption"/>
                                <w:rPr>
                                  <w:noProof/>
                                  <w:szCs w:val="24"/>
                                </w:rPr>
                              </w:pPr>
                              <w:bookmarkStart w:id="1810" w:name="_Toc3557130"/>
                              <w:bookmarkStart w:id="1811" w:name="_Toc34747381"/>
                              <w:bookmarkStart w:id="1812" w:name="_Toc76030579"/>
                              <w:bookmarkStart w:id="1813" w:name="_Toc94530864"/>
                              <w:bookmarkStart w:id="1814" w:name="_Toc99837113"/>
                              <w:r>
                                <w:t xml:space="preserve">Figure </w:t>
                              </w:r>
                              <w:r>
                                <w:fldChar w:fldCharType="begin"/>
                              </w:r>
                              <w:r>
                                <w:instrText xml:space="preserve"> SEQ Figure \* ARABIC </w:instrText>
                              </w:r>
                              <w:r>
                                <w:fldChar w:fldCharType="separate"/>
                              </w:r>
                              <w:r>
                                <w:rPr>
                                  <w:noProof/>
                                </w:rPr>
                                <w:t>54</w:t>
                              </w:r>
                              <w:r>
                                <w:fldChar w:fldCharType="end"/>
                              </w:r>
                              <w:r>
                                <w:t>: Corner Weld Parameters</w:t>
                              </w:r>
                              <w:bookmarkEnd w:id="1810"/>
                              <w:bookmarkEnd w:id="1811"/>
                              <w:bookmarkEnd w:id="1812"/>
                              <w:bookmarkEnd w:id="1813"/>
                              <w:bookmarkEnd w:id="1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left:0;text-align:left;margin-left:292.85pt;margin-top:16.2pt;width:159.9pt;height:101.55pt;z-index:25168128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23" o:title="CornerWeld_v2" croptop="16647f" cropbottom="8705f" cropright="27546f"/>
                  <v:path arrowok="t"/>
                </v:shape>
                <v:shape id="Text Box 318" o:spid="_x0000_s1038" type="#_x0000_t202" style="position:absolute;top:10287;width:2030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5741B06C" w14:textId="399386F4" w:rsidR="00F34880" w:rsidRPr="00067927" w:rsidRDefault="00F34880" w:rsidP="00FC68DB">
                        <w:pPr>
                          <w:pStyle w:val="Caption"/>
                          <w:rPr>
                            <w:noProof/>
                            <w:szCs w:val="24"/>
                          </w:rPr>
                        </w:pPr>
                        <w:bookmarkStart w:id="1835" w:name="_Toc3557130"/>
                        <w:bookmarkStart w:id="1836" w:name="_Toc34747381"/>
                        <w:bookmarkStart w:id="1837" w:name="_Toc76030579"/>
                        <w:bookmarkStart w:id="1838" w:name="_Toc94530864"/>
                        <w:bookmarkStart w:id="1839" w:name="_Toc99837113"/>
                        <w:r>
                          <w:t xml:space="preserve">Figure </w:t>
                        </w:r>
                        <w:r>
                          <w:fldChar w:fldCharType="begin"/>
                        </w:r>
                        <w:r>
                          <w:instrText xml:space="preserve"> SEQ Figure \* ARABIC </w:instrText>
                        </w:r>
                        <w:r>
                          <w:fldChar w:fldCharType="separate"/>
                        </w:r>
                        <w:r>
                          <w:rPr>
                            <w:noProof/>
                          </w:rPr>
                          <w:t>54</w:t>
                        </w:r>
                        <w:r>
                          <w:fldChar w:fldCharType="end"/>
                        </w:r>
                        <w:r>
                          <w:t>: Corner Weld Parameters</w:t>
                        </w:r>
                        <w:bookmarkEnd w:id="1835"/>
                        <w:bookmarkEnd w:id="1836"/>
                        <w:bookmarkEnd w:id="1837"/>
                        <w:bookmarkEnd w:id="1838"/>
                        <w:bookmarkEnd w:id="1839"/>
                      </w:p>
                    </w:txbxContent>
                  </v:textbox>
                </v:shape>
              </v:group>
            </w:pict>
          </mc:Fallback>
        </mc:AlternateContent>
      </w:r>
      <w:r w:rsidRPr="007055D9">
        <w:t>The parameters of the welds are the same for all of the potential welds on the connection:</w:t>
      </w:r>
    </w:p>
    <w:p w14:paraId="6B9E8487" w14:textId="77777777" w:rsidR="00FC68DB" w:rsidRPr="00AF0893" w:rsidRDefault="00FC68DB" w:rsidP="001B01D6">
      <w:pPr>
        <w:pStyle w:val="ListBullet"/>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ListBullet"/>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ListBullet"/>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AF0893">
        <w:rPr>
          <w:rStyle w:val="TextZchn"/>
          <w:rFonts w:ascii="Cambria" w:eastAsia="Calibri" w:hAnsi="Cambria"/>
        </w:rPr>
        <w:t>η</w:t>
      </w:r>
      <w:r w:rsidRPr="00AF0893">
        <w:rPr>
          <w:rStyle w:val="TextZchn"/>
          <w:rFonts w:ascii="Cambria" w:eastAsia="Calibri" w:hAnsi="Cambria"/>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24" o:title=""/>
          </v:shape>
          <o:OLEObject Type="Embed" ProgID="Equation.3" ShapeID="_x0000_i1026" DrawAspect="Content" ObjectID="_1742905659" r:id="rId125"/>
        </w:object>
      </w:r>
      <w:r w:rsidRPr="007055D9">
        <w:t xml:space="preserve"> where </w:t>
      </w:r>
      <w:r>
        <w:t xml:space="preserve">variable </w:t>
      </w:r>
      <w:r w:rsidRPr="00AF0893">
        <w:rPr>
          <w:rStyle w:val="TextZchn"/>
          <w:rFonts w:ascii="Cambria" w:eastAsia="Calibri" w:hAnsi="Cambria"/>
          <w:i/>
        </w:rPr>
        <w:t>i</w:t>
      </w:r>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5E970BF2" w14:textId="77777777" w:rsidR="00FC68DB" w:rsidRPr="007055D9" w:rsidRDefault="00FC68DB" w:rsidP="00254531">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7A4F2734" w:rsidR="00FC68DB" w:rsidRDefault="00FC68DB" w:rsidP="00B202D2">
      <w:pPr>
        <w:pStyle w:val="Caption"/>
        <w:spacing w:before="120"/>
      </w:pPr>
      <w:bookmarkStart w:id="1815" w:name="_Toc3566495"/>
      <w:bookmarkStart w:id="1816" w:name="_Toc34747496"/>
      <w:bookmarkStart w:id="1817" w:name="_Toc77095955"/>
      <w:bookmarkStart w:id="1818" w:name="_Toc99837238"/>
      <w:r>
        <w:t xml:space="preserve">Table </w:t>
      </w:r>
      <w:r>
        <w:fldChar w:fldCharType="begin"/>
      </w:r>
      <w:r>
        <w:instrText xml:space="preserve"> SEQ Table \* ARABIC </w:instrText>
      </w:r>
      <w:r>
        <w:fldChar w:fldCharType="separate"/>
      </w:r>
      <w:r w:rsidR="00490283">
        <w:rPr>
          <w:noProof/>
        </w:rPr>
        <w:t>93</w:t>
      </w:r>
      <w:r>
        <w:fldChar w:fldCharType="end"/>
      </w:r>
      <w:r>
        <w:t>: Parameters of Simple Corner Weld</w:t>
      </w:r>
      <w:bookmarkEnd w:id="1815"/>
      <w:bookmarkEnd w:id="1816"/>
      <w:bookmarkEnd w:id="1817"/>
      <w:bookmarkEnd w:id="181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Heading4"/>
      </w:pPr>
      <w:bookmarkStart w:id="1819" w:name="_Toc34747270"/>
      <w:bookmarkStart w:id="1820" w:name="_Toc77102089"/>
      <w:r>
        <w:t>Double Corner Weld</w:t>
      </w:r>
      <w:bookmarkEnd w:id="1819"/>
      <w:bookmarkEnd w:id="1820"/>
    </w:p>
    <w:p w14:paraId="172CCB80" w14:textId="77777777" w:rsidR="00FC68DB" w:rsidRPr="007055D9" w:rsidRDefault="00FC68DB" w:rsidP="00B202D2">
      <w:pPr>
        <w:pStyle w:val="Heading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ListBullet"/>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B</w:t>
      </w:r>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ListBullet"/>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ListBullet"/>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ListBullet"/>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Heading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ListBullet"/>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ListBullet"/>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ListBullet"/>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6225588F">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4DC34735">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229E33F6" w:rsidR="00FC68DB" w:rsidRPr="00C330B4" w:rsidRDefault="00FC68DB" w:rsidP="00B202D2">
            <w:pPr>
              <w:jc w:val="center"/>
              <w:rPr>
                <w:sz w:val="20"/>
                <w:szCs w:val="20"/>
              </w:rPr>
            </w:pPr>
            <w:bookmarkStart w:id="1821" w:name="_Toc76030580"/>
            <w:bookmarkStart w:id="1822" w:name="_Toc94530865"/>
            <w:bookmarkStart w:id="1823" w:name="_Toc9983711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90283">
              <w:rPr>
                <w:noProof/>
                <w:sz w:val="20"/>
                <w:szCs w:val="20"/>
              </w:rPr>
              <w:t>55</w:t>
            </w:r>
            <w:r w:rsidRPr="00C330B4">
              <w:rPr>
                <w:sz w:val="20"/>
                <w:szCs w:val="20"/>
              </w:rPr>
              <w:fldChar w:fldCharType="end"/>
            </w:r>
            <w:r w:rsidRPr="00C330B4">
              <w:rPr>
                <w:sz w:val="20"/>
                <w:szCs w:val="20"/>
              </w:rPr>
              <w:t>: Corner Weld Sheet Layout</w:t>
            </w:r>
            <w:bookmarkEnd w:id="1821"/>
            <w:bookmarkEnd w:id="1822"/>
            <w:bookmarkEnd w:id="1823"/>
          </w:p>
        </w:tc>
        <w:tc>
          <w:tcPr>
            <w:tcW w:w="4605" w:type="dxa"/>
            <w:shd w:val="clear" w:color="auto" w:fill="auto"/>
          </w:tcPr>
          <w:p w14:paraId="37E17878" w14:textId="20158588" w:rsidR="00FC68DB" w:rsidRPr="00C330B4" w:rsidRDefault="00FC68DB" w:rsidP="00B202D2">
            <w:pPr>
              <w:jc w:val="center"/>
              <w:rPr>
                <w:sz w:val="20"/>
                <w:szCs w:val="20"/>
              </w:rPr>
            </w:pPr>
            <w:bookmarkStart w:id="1824" w:name="_Toc76030581"/>
            <w:bookmarkStart w:id="1825" w:name="_Toc94530866"/>
            <w:bookmarkStart w:id="1826" w:name="_Toc9983711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90283">
              <w:rPr>
                <w:noProof/>
                <w:sz w:val="20"/>
                <w:szCs w:val="20"/>
              </w:rPr>
              <w:t>56</w:t>
            </w:r>
            <w:r w:rsidRPr="00C330B4">
              <w:rPr>
                <w:sz w:val="20"/>
                <w:szCs w:val="20"/>
              </w:rPr>
              <w:fldChar w:fldCharType="end"/>
            </w:r>
            <w:r w:rsidRPr="00C330B4">
              <w:rPr>
                <w:sz w:val="20"/>
                <w:szCs w:val="20"/>
              </w:rPr>
              <w:t>: Double Corner Weld Parameters</w:t>
            </w:r>
            <w:bookmarkEnd w:id="1824"/>
            <w:bookmarkEnd w:id="1825"/>
            <w:bookmarkEnd w:id="182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AF0893">
        <w:rPr>
          <w:rStyle w:val="TextZchn"/>
          <w:rFonts w:ascii="Cambria" w:eastAsia="Calibri" w:hAnsi="Cambria"/>
        </w:rPr>
        <w:t>η</w:t>
      </w:r>
      <w:r w:rsidRPr="00AF0893">
        <w:rPr>
          <w:rStyle w:val="TextZchn"/>
          <w:rFonts w:ascii="Cambria" w:eastAsia="Calibri" w:hAnsi="Cambria"/>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4" o:title=""/>
          </v:shape>
          <o:OLEObject Type="Embed" ProgID="Equation.3" ShapeID="_x0000_i1027" DrawAspect="Content" ObjectID="_1742905660" r:id="rId128"/>
        </w:object>
      </w:r>
      <w:r w:rsidRPr="007055D9">
        <w:t xml:space="preserve"> where </w:t>
      </w:r>
      <w:r>
        <w:t xml:space="preserve">variable </w:t>
      </w:r>
      <w:r w:rsidRPr="00AF0893">
        <w:rPr>
          <w:rStyle w:val="TextZchn"/>
          <w:rFonts w:ascii="Cambria" w:eastAsia="Calibri" w:hAnsi="Cambria"/>
          <w:i/>
        </w:rPr>
        <w:t>i</w:t>
      </w:r>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5761E5B2" w:rsidR="00FC68DB" w:rsidRDefault="00FC68DB" w:rsidP="00B202D2">
      <w:pPr>
        <w:pStyle w:val="Caption"/>
        <w:spacing w:before="120"/>
      </w:pPr>
      <w:bookmarkStart w:id="1827" w:name="_Toc34747497"/>
      <w:bookmarkStart w:id="1828" w:name="_Toc77095956"/>
      <w:bookmarkStart w:id="1829" w:name="_Toc99837239"/>
      <w:r>
        <w:t xml:space="preserve">Table </w:t>
      </w:r>
      <w:r>
        <w:fldChar w:fldCharType="begin"/>
      </w:r>
      <w:r>
        <w:instrText xml:space="preserve"> SEQ Table \* ARABIC </w:instrText>
      </w:r>
      <w:r>
        <w:fldChar w:fldCharType="separate"/>
      </w:r>
      <w:r w:rsidR="00490283">
        <w:rPr>
          <w:noProof/>
        </w:rPr>
        <w:t>94</w:t>
      </w:r>
      <w:r>
        <w:fldChar w:fldCharType="end"/>
      </w:r>
      <w:r>
        <w:t>: Parameters of Double Corner Weld</w:t>
      </w:r>
      <w:bookmarkEnd w:id="1827"/>
      <w:bookmarkEnd w:id="1828"/>
      <w:bookmarkEnd w:id="182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Heading4"/>
      </w:pPr>
      <w:bookmarkStart w:id="1830" w:name="_Toc338939161"/>
      <w:bookmarkStart w:id="1831" w:name="_Toc3557021"/>
      <w:bookmarkStart w:id="1832" w:name="_Toc34747271"/>
      <w:bookmarkStart w:id="1833" w:name="_Toc77102090"/>
      <w:r w:rsidRPr="007055D9">
        <w:t>Attributes</w:t>
      </w:r>
      <w:bookmarkEnd w:id="1830"/>
      <w:bookmarkEnd w:id="1831"/>
      <w:bookmarkEnd w:id="1832"/>
      <w:bookmarkEnd w:id="1833"/>
    </w:p>
    <w:p w14:paraId="117D2FF0" w14:textId="77777777" w:rsidR="00FC68DB" w:rsidRPr="007055D9" w:rsidRDefault="00FC68DB" w:rsidP="00B202D2">
      <w:pPr>
        <w:pStyle w:val="Heading5"/>
      </w:pPr>
      <w:bookmarkStart w:id="1834" w:name="_Toc338939163"/>
      <w:r w:rsidRPr="007055D9">
        <w:t xml:space="preserve">Attribute </w:t>
      </w:r>
      <w:r>
        <w:t>"</w:t>
      </w:r>
      <w:r w:rsidRPr="007055D9">
        <w:t>base</w:t>
      </w:r>
      <w:bookmarkEnd w:id="183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Heading5"/>
      </w:pPr>
      <w:bookmarkStart w:id="1835" w:name="_Toc338939164"/>
      <w:r w:rsidRPr="007055D9">
        <w:t xml:space="preserve">Attribute </w:t>
      </w:r>
      <w:r>
        <w:t>"</w:t>
      </w:r>
      <w:r w:rsidRPr="007055D9">
        <w:t>technology</w:t>
      </w:r>
      <w:bookmarkEnd w:id="183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ListBullet"/>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ListBullet"/>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ListBullet"/>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ListBullet"/>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ListBullet"/>
        <w:numPr>
          <w:ilvl w:val="0"/>
          <w:numId w:val="11"/>
        </w:numPr>
        <w:rPr>
          <w:rStyle w:val="XMLElement"/>
        </w:rPr>
      </w:pPr>
      <w:r>
        <w:rPr>
          <w:rStyle w:val="XMLElement"/>
        </w:rPr>
        <w:t>brazing</w:t>
      </w:r>
    </w:p>
    <w:p w14:paraId="1FA9D755" w14:textId="77777777" w:rsidR="00FC68DB" w:rsidRPr="007055D9" w:rsidRDefault="00FC68DB" w:rsidP="00B202D2">
      <w:pPr>
        <w:pStyle w:val="Heading4"/>
      </w:pPr>
      <w:bookmarkStart w:id="1836" w:name="_Toc338939165"/>
      <w:bookmarkStart w:id="1837" w:name="_Toc3557022"/>
      <w:bookmarkStart w:id="1838" w:name="_Toc34747272"/>
      <w:bookmarkStart w:id="1839" w:name="_Toc77102091"/>
      <w:r w:rsidRPr="007055D9">
        <w:lastRenderedPageBreak/>
        <w:t xml:space="preserve">Element </w:t>
      </w:r>
      <w:r>
        <w:t>"</w:t>
      </w:r>
      <w:r w:rsidRPr="007055D9">
        <w:t>weld_position</w:t>
      </w:r>
      <w:bookmarkEnd w:id="1836"/>
      <w:bookmarkEnd w:id="1837"/>
      <w:r>
        <w:t>"</w:t>
      </w:r>
      <w:bookmarkEnd w:id="1838"/>
      <w:bookmarkEnd w:id="183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CommentReference"/>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CommentReference"/>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CommentReference"/>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CommentReference"/>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CommentReference"/>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13C7D1DC" w:rsidR="00FC68DB" w:rsidRDefault="00FC68DB" w:rsidP="00B202D2">
      <w:pPr>
        <w:pStyle w:val="Caption"/>
        <w:spacing w:before="120"/>
      </w:pPr>
      <w:bookmarkStart w:id="1840" w:name="_Toc3566496"/>
      <w:bookmarkStart w:id="1841" w:name="_Toc34747498"/>
      <w:bookmarkStart w:id="1842" w:name="_Toc77095957"/>
      <w:bookmarkStart w:id="1843" w:name="_Toc99837240"/>
      <w:bookmarkStart w:id="1844" w:name="_Toc338939167"/>
      <w:r>
        <w:t xml:space="preserve">Table </w:t>
      </w:r>
      <w:r>
        <w:fldChar w:fldCharType="begin"/>
      </w:r>
      <w:r>
        <w:instrText xml:space="preserve"> SEQ Table \* ARABIC </w:instrText>
      </w:r>
      <w:r>
        <w:fldChar w:fldCharType="separate"/>
      </w:r>
      <w:r w:rsidR="00490283">
        <w:rPr>
          <w:noProof/>
        </w:rPr>
        <w:t>95</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840"/>
      <w:bookmarkEnd w:id="1841"/>
      <w:bookmarkEnd w:id="1842"/>
      <w:bookmarkEnd w:id="1843"/>
    </w:p>
    <w:p w14:paraId="192FCC2F" w14:textId="77777777" w:rsidR="00FC68DB" w:rsidRDefault="00FC68DB" w:rsidP="00B202D2">
      <w:pPr>
        <w:pStyle w:val="Heading5"/>
      </w:pPr>
      <w:r w:rsidRPr="007055D9">
        <w:t>Attribute</w:t>
      </w:r>
      <w:r>
        <w:t>s</w:t>
      </w:r>
      <w:r w:rsidRPr="007055D9">
        <w:t xml:space="preserve"> </w:t>
      </w:r>
      <w:r>
        <w:t>"u, x, y, z, reference"</w:t>
      </w:r>
    </w:p>
    <w:p w14:paraId="59B8F659" w14:textId="1BD7F8AB"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90283" w:rsidRPr="00490283">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Heading5"/>
      </w:pPr>
      <w:r w:rsidRPr="007055D9">
        <w:t xml:space="preserve">Attribute </w:t>
      </w:r>
      <w:r>
        <w:t>"</w:t>
      </w:r>
      <w:r w:rsidRPr="007055D9">
        <w:t>section</w:t>
      </w:r>
      <w:bookmarkEnd w:id="184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ListBullet"/>
        <w:numPr>
          <w:ilvl w:val="0"/>
          <w:numId w:val="11"/>
        </w:numPr>
        <w:rPr>
          <w:rStyle w:val="XMLAttribute"/>
        </w:rPr>
      </w:pPr>
      <w:r w:rsidRPr="007055D9">
        <w:rPr>
          <w:rStyle w:val="XMLAttribute"/>
        </w:rPr>
        <w:t>HV</w:t>
      </w:r>
    </w:p>
    <w:p w14:paraId="2B6594B6" w14:textId="77777777" w:rsidR="00FC68DB" w:rsidRPr="007055D9" w:rsidRDefault="00FC68DB" w:rsidP="001B01D6">
      <w:pPr>
        <w:pStyle w:val="ListBullet"/>
        <w:numPr>
          <w:ilvl w:val="0"/>
          <w:numId w:val="11"/>
        </w:numPr>
        <w:rPr>
          <w:rStyle w:val="XMLAttribute"/>
        </w:rPr>
      </w:pPr>
      <w:r w:rsidRPr="007055D9">
        <w:rPr>
          <w:rStyle w:val="XMLAttribute"/>
        </w:rPr>
        <w:t>U</w:t>
      </w:r>
    </w:p>
    <w:p w14:paraId="7306CBD4"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66C66951" w14:textId="77777777" w:rsidR="00FC68DB" w:rsidRPr="007055D9" w:rsidRDefault="00FC68DB" w:rsidP="00B202D2">
      <w:pPr>
        <w:pStyle w:val="Heading5"/>
      </w:pPr>
      <w:bookmarkStart w:id="1845" w:name="_Toc338939168"/>
      <w:r w:rsidRPr="007055D9">
        <w:t xml:space="preserve">Attribute </w:t>
      </w:r>
      <w:r>
        <w:t>"</w:t>
      </w:r>
      <w:r w:rsidRPr="007055D9">
        <w:t>thickness</w:t>
      </w:r>
      <w:bookmarkEnd w:id="184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2A04A019" w:rsidR="00FC68DB" w:rsidRDefault="00FC68DB" w:rsidP="00B202D2">
      <w:pPr>
        <w:pStyle w:val="Caption"/>
        <w:spacing w:before="120"/>
      </w:pPr>
      <w:bookmarkStart w:id="1846" w:name="_Toc3566497"/>
      <w:bookmarkStart w:id="1847" w:name="_Toc34747499"/>
      <w:bookmarkStart w:id="1848" w:name="_Toc77095958"/>
      <w:bookmarkStart w:id="1849" w:name="_Toc99837241"/>
      <w:bookmarkStart w:id="1850" w:name="_Toc338939169"/>
      <w:r>
        <w:t xml:space="preserve">Table </w:t>
      </w:r>
      <w:r>
        <w:fldChar w:fldCharType="begin"/>
      </w:r>
      <w:r>
        <w:instrText xml:space="preserve"> SEQ Table \* ARABIC </w:instrText>
      </w:r>
      <w:r>
        <w:fldChar w:fldCharType="separate"/>
      </w:r>
      <w:r w:rsidR="00490283">
        <w:rPr>
          <w:noProof/>
        </w:rPr>
        <w:t>96</w:t>
      </w:r>
      <w:r>
        <w:fldChar w:fldCharType="end"/>
      </w:r>
      <w:r>
        <w:t xml:space="preserve">: Values of Attribute </w:t>
      </w:r>
      <w:r w:rsidRPr="008F3D94">
        <w:rPr>
          <w:rStyle w:val="elementdeftypeChar"/>
          <w:rFonts w:eastAsia="Calibri"/>
          <w:b w:val="0"/>
        </w:rPr>
        <w:t>section</w:t>
      </w:r>
      <w:bookmarkEnd w:id="1846"/>
      <w:bookmarkEnd w:id="1847"/>
      <w:bookmarkEnd w:id="1848"/>
      <w:bookmarkEnd w:id="1849"/>
    </w:p>
    <w:p w14:paraId="5AEAFFD0" w14:textId="77777777" w:rsidR="00FC68DB" w:rsidRPr="007055D9" w:rsidRDefault="00FC68DB" w:rsidP="00B202D2">
      <w:pPr>
        <w:pStyle w:val="Heading5"/>
      </w:pPr>
      <w:r w:rsidRPr="007055D9">
        <w:t xml:space="preserve">Attribute </w:t>
      </w:r>
      <w:r>
        <w:t>"</w:t>
      </w:r>
      <w:r w:rsidRPr="007055D9">
        <w:t>angle</w:t>
      </w:r>
      <w:bookmarkEnd w:id="1850"/>
      <w:r>
        <w:t>"</w:t>
      </w:r>
    </w:p>
    <w:p w14:paraId="0464A555" w14:textId="77777777" w:rsidR="00FC68DB" w:rsidRPr="007055D9" w:rsidRDefault="00FC68DB" w:rsidP="00254531">
      <w:pPr>
        <w:keepNext/>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34D12A67" w:rsidR="00FC68DB" w:rsidRDefault="00FC68DB" w:rsidP="00B202D2">
      <w:pPr>
        <w:pStyle w:val="Caption"/>
        <w:spacing w:before="120"/>
      </w:pPr>
      <w:bookmarkStart w:id="1851" w:name="_Toc3566498"/>
      <w:bookmarkStart w:id="1852" w:name="_Toc34747500"/>
      <w:bookmarkStart w:id="1853" w:name="_Toc77095959"/>
      <w:bookmarkStart w:id="1854" w:name="_Toc99837242"/>
      <w:bookmarkStart w:id="1855" w:name="_Toc338939170"/>
      <w:r>
        <w:t xml:space="preserve">Table </w:t>
      </w:r>
      <w:r>
        <w:fldChar w:fldCharType="begin"/>
      </w:r>
      <w:r>
        <w:instrText xml:space="preserve"> SEQ Table \* ARABIC </w:instrText>
      </w:r>
      <w:r>
        <w:fldChar w:fldCharType="separate"/>
      </w:r>
      <w:r w:rsidR="00490283">
        <w:rPr>
          <w:noProof/>
        </w:rPr>
        <w:t>97</w:t>
      </w:r>
      <w:r>
        <w:fldChar w:fldCharType="end"/>
      </w:r>
      <w:r>
        <w:t xml:space="preserve">: Values of Attribute </w:t>
      </w:r>
      <w:r>
        <w:rPr>
          <w:rStyle w:val="elementdeftypeChar"/>
          <w:rFonts w:eastAsia="Calibri"/>
          <w:b w:val="0"/>
        </w:rPr>
        <w:t>angle</w:t>
      </w:r>
      <w:bookmarkEnd w:id="1851"/>
      <w:bookmarkEnd w:id="1852"/>
      <w:bookmarkEnd w:id="1853"/>
      <w:bookmarkEnd w:id="1854"/>
    </w:p>
    <w:p w14:paraId="2C2E1B11" w14:textId="77777777" w:rsidR="00FC68DB" w:rsidRPr="007055D9" w:rsidRDefault="00FC68DB" w:rsidP="00B202D2">
      <w:pPr>
        <w:pStyle w:val="Heading5"/>
      </w:pPr>
      <w:r w:rsidRPr="007055D9">
        <w:t xml:space="preserve">Attribute </w:t>
      </w:r>
      <w:r>
        <w:t>"</w:t>
      </w:r>
      <w:r w:rsidRPr="007055D9">
        <w:t>shape</w:t>
      </w:r>
      <w:bookmarkEnd w:id="185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Heading5"/>
      </w:pPr>
      <w:bookmarkStart w:id="1856" w:name="_Toc338939171"/>
      <w:r w:rsidRPr="007055D9">
        <w:t xml:space="preserve">Attribute </w:t>
      </w:r>
      <w:r>
        <w:t>"</w:t>
      </w:r>
      <w:r w:rsidRPr="007055D9">
        <w:t>penetration</w:t>
      </w:r>
      <w:bookmarkEnd w:id="185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Heading5"/>
      </w:pPr>
      <w:bookmarkStart w:id="1857" w:name="_Toc338939173"/>
      <w:r w:rsidRPr="007055D9">
        <w:t xml:space="preserve">Attribute </w:t>
      </w:r>
      <w:r>
        <w:t>"</w:t>
      </w:r>
      <w:r w:rsidRPr="007055D9">
        <w:t>filler</w:t>
      </w:r>
      <w:bookmarkEnd w:id="1857"/>
      <w:r>
        <w:t>"</w:t>
      </w:r>
    </w:p>
    <w:p w14:paraId="71BA7F00" w14:textId="77777777" w:rsidR="00FC68DB" w:rsidRPr="007055D9" w:rsidRDefault="00FC68DB" w:rsidP="00254531">
      <w:r w:rsidRPr="007055D9">
        <w:t>Valid values for the attribute filler can be:</w:t>
      </w:r>
    </w:p>
    <w:p w14:paraId="1AA71797" w14:textId="77777777" w:rsidR="00FC68DB" w:rsidRPr="007055D9" w:rsidRDefault="00FC68DB" w:rsidP="00254531">
      <w:pPr>
        <w:pStyle w:val="ListBullet"/>
        <w:numPr>
          <w:ilvl w:val="0"/>
          <w:numId w:val="11"/>
        </w:numPr>
        <w:spacing w:after="120"/>
        <w:rPr>
          <w:rStyle w:val="XMLAttribute"/>
        </w:rPr>
      </w:pPr>
      <w:r w:rsidRPr="007055D9">
        <w:rPr>
          <w:rStyle w:val="XMLAttribute"/>
        </w:rPr>
        <w:t>yes</w:t>
      </w:r>
    </w:p>
    <w:p w14:paraId="1740C79C" w14:textId="77777777" w:rsidR="00FC68DB" w:rsidRPr="007055D9" w:rsidRDefault="00FC68DB" w:rsidP="00254531">
      <w:pPr>
        <w:pStyle w:val="ListBullet"/>
        <w:numPr>
          <w:ilvl w:val="0"/>
          <w:numId w:val="11"/>
        </w:numPr>
        <w:spacing w:after="120"/>
        <w:rPr>
          <w:rStyle w:val="XMLAttribute"/>
        </w:rPr>
      </w:pPr>
      <w:r w:rsidRPr="007055D9">
        <w:rPr>
          <w:rStyle w:val="XMLAttribute"/>
        </w:rPr>
        <w:t>no</w:t>
      </w:r>
    </w:p>
    <w:p w14:paraId="2B3677A7" w14:textId="77777777" w:rsidR="00FC68DB" w:rsidRDefault="00FC68DB" w:rsidP="00254531">
      <w:pPr>
        <w:pStyle w:val="Note"/>
        <w:spacing w:after="120"/>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gramStart"/>
      <w:r>
        <w:t>seamweld</w:t>
      </w:r>
      <w:proofErr w:type="gram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="false"</w:t>
      </w:r>
    </w:p>
    <w:p w14:paraId="0F73CC99" w14:textId="77777777" w:rsidR="00FC68DB" w:rsidRPr="001E3F9F" w:rsidRDefault="00FC68DB" w:rsidP="00B202D2">
      <w:pPr>
        <w:pStyle w:val="XMLCode"/>
        <w:rPr>
          <w:b/>
          <w:color w:val="0070C0"/>
        </w:rPr>
      </w:pPr>
      <w:r w:rsidRPr="001E3F9F">
        <w:rPr>
          <w:b/>
          <w:color w:val="0070C0"/>
        </w:rPr>
        <w:t xml:space="preserve">                       </w:t>
      </w:r>
      <w:proofErr w:type="gramStart"/>
      <w:r w:rsidRPr="001E3F9F">
        <w:rPr>
          <w:b/>
          <w:color w:val="0070C0"/>
        </w:rPr>
        <w:t>section</w:t>
      </w:r>
      <w:proofErr w:type="gramEnd"/>
      <w:r w:rsidRPr="001E3F9F">
        <w:rPr>
          <w:b/>
          <w:color w:val="0070C0"/>
        </w:rPr>
        <w:t>=</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w:t>
      </w:r>
      <w:proofErr w:type="gramStart"/>
      <w:r w:rsidRPr="001E3F9F">
        <w:rPr>
          <w:b/>
          <w:color w:val="0070C0"/>
        </w:rPr>
        <w:t>thickness</w:t>
      </w:r>
      <w:proofErr w:type="gramEnd"/>
      <w:r w:rsidRPr="001E3F9F">
        <w:rPr>
          <w:b/>
          <w:color w:val="0070C0"/>
        </w:rPr>
        <w:t>=</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w:t>
      </w:r>
      <w:proofErr w:type="gramStart"/>
      <w:r w:rsidRPr="001E3F9F">
        <w:rPr>
          <w:b/>
          <w:color w:val="0070C0"/>
        </w:rPr>
        <w:t>angle</w:t>
      </w:r>
      <w:proofErr w:type="gramEnd"/>
      <w:r w:rsidRPr="001E3F9F">
        <w:rPr>
          <w:b/>
          <w:color w:val="0070C0"/>
        </w:rPr>
        <w:t>=</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proofErr w:type="gramStart"/>
      <w:r w:rsidRPr="001E3F9F">
        <w:rPr>
          <w:b/>
          <w:color w:val="0070C0"/>
        </w:rPr>
        <w:t>shape</w:t>
      </w:r>
      <w:proofErr w:type="gramEnd"/>
      <w:r w:rsidRPr="001E3F9F">
        <w:rPr>
          <w:b/>
          <w:color w:val="0070C0"/>
        </w:rPr>
        <w:t>=</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w:t>
      </w:r>
      <w:proofErr w:type="gramStart"/>
      <w:r w:rsidRPr="001E3F9F">
        <w:rPr>
          <w:b/>
          <w:color w:val="0070C0"/>
        </w:rPr>
        <w:t>penetration</w:t>
      </w:r>
      <w:proofErr w:type="gramEnd"/>
      <w:r w:rsidRPr="001E3F9F">
        <w:rPr>
          <w:b/>
          <w:color w:val="0070C0"/>
        </w:rPr>
        <w:t>=</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w:t>
      </w:r>
      <w:proofErr w:type="gramStart"/>
      <w:r w:rsidRPr="001E3F9F">
        <w:rPr>
          <w:b/>
          <w:color w:val="0070C0"/>
        </w:rPr>
        <w:t>filler</w:t>
      </w:r>
      <w:proofErr w:type="gramEnd"/>
      <w:r w:rsidRPr="001E3F9F">
        <w:rPr>
          <w:b/>
          <w:color w:val="0070C0"/>
        </w:rPr>
        <w:t>=</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r w:rsidR="00FC68DB" w:rsidRPr="00645F8D">
        <w:rPr>
          <w:b/>
          <w:color w:val="0070C0"/>
        </w:rPr>
        <w:t>filler_material=</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Heading4"/>
      </w:pPr>
      <w:bookmarkStart w:id="1858" w:name="WeldDefinitionEdgeWeld"/>
      <w:bookmarkStart w:id="1859" w:name="_Toc3557023"/>
      <w:bookmarkStart w:id="1860" w:name="_Toc34747273"/>
      <w:bookmarkStart w:id="1861" w:name="_Toc77102092"/>
      <w:bookmarkStart w:id="1862" w:name="_Toc288200764"/>
      <w:bookmarkStart w:id="1863" w:name="_Toc338939108"/>
      <w:bookmarkEnd w:id="1858"/>
      <w:r w:rsidRPr="007055D9">
        <w:t xml:space="preserve">Element </w:t>
      </w:r>
      <w:r>
        <w:t>"sheet_parameter</w:t>
      </w:r>
      <w:bookmarkEnd w:id="1859"/>
      <w:r>
        <w:t>"</w:t>
      </w:r>
      <w:bookmarkEnd w:id="1860"/>
      <w:bookmarkEnd w:id="1861"/>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4D65E112" w:rsidR="00FC68DB" w:rsidRDefault="00FC68DB" w:rsidP="00B202D2">
      <w:pPr>
        <w:pStyle w:val="Caption"/>
        <w:spacing w:before="120"/>
      </w:pPr>
      <w:bookmarkStart w:id="1864" w:name="_Toc3566499"/>
      <w:bookmarkStart w:id="1865" w:name="_Toc34747501"/>
      <w:bookmarkStart w:id="1866" w:name="_Toc77095960"/>
      <w:bookmarkStart w:id="1867" w:name="_Toc99837243"/>
      <w:r>
        <w:t xml:space="preserve">Table </w:t>
      </w:r>
      <w:r>
        <w:fldChar w:fldCharType="begin"/>
      </w:r>
      <w:r>
        <w:instrText xml:space="preserve"> SEQ Table \* ARABIC </w:instrText>
      </w:r>
      <w:r>
        <w:fldChar w:fldCharType="separate"/>
      </w:r>
      <w:r w:rsidR="00490283">
        <w:rPr>
          <w:noProof/>
        </w:rPr>
        <w:t>98</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864"/>
      <w:bookmarkEnd w:id="1865"/>
      <w:bookmarkEnd w:id="1866"/>
      <w:bookmarkEnd w:id="1867"/>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gramStart"/>
      <w:r>
        <w:t>seamweld</w:t>
      </w:r>
      <w:proofErr w:type="gramEnd"/>
      <w:r>
        <w:t>&gt;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&lt;weld_position u="0" x="0" y="1" z="0</w:t>
      </w:r>
      <w:proofErr w:type="gramStart"/>
      <w:r w:rsidRPr="00966BAF">
        <w:rPr>
          <w:i/>
          <w:lang w:val="es-ES"/>
        </w:rPr>
        <w:t>" ...</w:t>
      </w:r>
      <w:proofErr w:type="gramEnd"/>
      <w:r w:rsidRPr="00966BAF">
        <w:rPr>
          <w:i/>
          <w:lang w:val="es-ES"/>
        </w:rPr>
        <w:t xml:space="preserve">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Heading3"/>
      </w:pPr>
      <w:bookmarkStart w:id="1868" w:name="_Toc3557024"/>
      <w:bookmarkStart w:id="1869" w:name="_Toc34747274"/>
      <w:bookmarkStart w:id="1870" w:name="_Toc77102093"/>
      <w:bookmarkStart w:id="1871" w:name="_Toc99837033"/>
      <w:r w:rsidRPr="007055D9">
        <w:t>Edge Weld</w:t>
      </w:r>
      <w:bookmarkEnd w:id="1862"/>
      <w:bookmarkEnd w:id="1863"/>
      <w:bookmarkEnd w:id="1868"/>
      <w:bookmarkEnd w:id="1869"/>
      <w:bookmarkEnd w:id="1870"/>
      <w:bookmarkEnd w:id="1871"/>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Heading4"/>
      </w:pPr>
      <w:bookmarkStart w:id="1872" w:name="_Toc3557025"/>
      <w:bookmarkStart w:id="1873" w:name="_Toc34747275"/>
      <w:bookmarkStart w:id="1874" w:name="_Toc77102094"/>
      <w:r>
        <w:rPr>
          <w:b w:val="0"/>
          <w:bCs/>
          <w:noProof/>
          <w:lang w:val="en-US" w:eastAsia="en-US"/>
        </w:rPr>
        <w:drawing>
          <wp:anchor distT="0" distB="0" distL="114300" distR="114300" simplePos="0" relativeHeight="251629056" behindDoc="1" locked="0" layoutInCell="1" allowOverlap="1" wp14:anchorId="74F46226" wp14:editId="578F8D40">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72"/>
      <w:bookmarkEnd w:id="1873"/>
      <w:bookmarkEnd w:id="187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ListBullet"/>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2064" behindDoc="0" locked="0" layoutInCell="1" allowOverlap="1" wp14:anchorId="132035B0" wp14:editId="392AB7A7">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03434A4C" w:rsidR="00F34880" w:rsidRPr="00AF7673" w:rsidRDefault="00F34880" w:rsidP="00FC68DB">
                            <w:pPr>
                              <w:pStyle w:val="Caption"/>
                              <w:keepNext/>
                              <w:keepLines/>
                              <w:rPr>
                                <w:b/>
                                <w:bCs/>
                                <w:noProof/>
                                <w:sz w:val="26"/>
                                <w:szCs w:val="28"/>
                              </w:rPr>
                            </w:pPr>
                            <w:bookmarkStart w:id="1875" w:name="_Toc3557131"/>
                            <w:bookmarkStart w:id="1876" w:name="_Toc34747384"/>
                            <w:bookmarkStart w:id="1877" w:name="_Toc76030582"/>
                            <w:bookmarkStart w:id="1878" w:name="_Toc94530867"/>
                            <w:bookmarkStart w:id="1879" w:name="_Toc99837116"/>
                            <w:r>
                              <w:t xml:space="preserve">Figure </w:t>
                            </w:r>
                            <w:r>
                              <w:fldChar w:fldCharType="begin"/>
                            </w:r>
                            <w:r>
                              <w:instrText xml:space="preserve"> SEQ Figure \* ARABIC </w:instrText>
                            </w:r>
                            <w:r>
                              <w:fldChar w:fldCharType="separate"/>
                            </w:r>
                            <w:r>
                              <w:rPr>
                                <w:noProof/>
                              </w:rPr>
                              <w:t>57</w:t>
                            </w:r>
                            <w:r>
                              <w:fldChar w:fldCharType="end"/>
                            </w:r>
                            <w:r>
                              <w:t>: Edge Weld Sheet Layout</w:t>
                            </w:r>
                            <w:bookmarkEnd w:id="1875"/>
                            <w:bookmarkEnd w:id="1876"/>
                            <w:bookmarkEnd w:id="1877"/>
                            <w:bookmarkEnd w:id="1878"/>
                            <w:bookmarkEnd w:id="1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03434A4C" w:rsidR="00F34880" w:rsidRPr="00AF7673" w:rsidRDefault="00F34880" w:rsidP="00FC68DB">
                      <w:pPr>
                        <w:pStyle w:val="Caption"/>
                        <w:keepNext/>
                        <w:keepLines/>
                        <w:rPr>
                          <w:b/>
                          <w:bCs/>
                          <w:noProof/>
                          <w:sz w:val="26"/>
                          <w:szCs w:val="28"/>
                        </w:rPr>
                      </w:pPr>
                      <w:bookmarkStart w:id="1905" w:name="_Toc3557131"/>
                      <w:bookmarkStart w:id="1906" w:name="_Toc34747384"/>
                      <w:bookmarkStart w:id="1907" w:name="_Toc76030582"/>
                      <w:bookmarkStart w:id="1908" w:name="_Toc94530867"/>
                      <w:bookmarkStart w:id="1909" w:name="_Toc99837116"/>
                      <w:r>
                        <w:t xml:space="preserve">Figure </w:t>
                      </w:r>
                      <w:r>
                        <w:fldChar w:fldCharType="begin"/>
                      </w:r>
                      <w:r>
                        <w:instrText xml:space="preserve"> SEQ Figure \* ARABIC </w:instrText>
                      </w:r>
                      <w:r>
                        <w:fldChar w:fldCharType="separate"/>
                      </w:r>
                      <w:r>
                        <w:rPr>
                          <w:noProof/>
                        </w:rPr>
                        <w:t>57</w:t>
                      </w:r>
                      <w:r>
                        <w:fldChar w:fldCharType="end"/>
                      </w:r>
                      <w:r>
                        <w:t>: Edge Weld Sheet Layout</w:t>
                      </w:r>
                      <w:bookmarkEnd w:id="1905"/>
                      <w:bookmarkEnd w:id="1906"/>
                      <w:bookmarkEnd w:id="1907"/>
                      <w:bookmarkEnd w:id="1908"/>
                      <w:bookmarkEnd w:id="1909"/>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Heading4"/>
      </w:pPr>
      <w:bookmarkStart w:id="1880" w:name="_Toc3557026"/>
      <w:bookmarkStart w:id="1881" w:name="_Toc34747276"/>
      <w:bookmarkStart w:id="1882" w:name="_Toc77102095"/>
      <w:r>
        <w:rPr>
          <w:b w:val="0"/>
          <w:bCs/>
          <w:noProof/>
          <w:lang w:val="en-US" w:eastAsia="en-US"/>
        </w:rPr>
        <w:drawing>
          <wp:anchor distT="0" distB="0" distL="114300" distR="114300" simplePos="0" relativeHeight="251632128" behindDoc="1" locked="0" layoutInCell="1" allowOverlap="1" wp14:anchorId="1F4E2CDC" wp14:editId="36D44E9F">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80"/>
      <w:bookmarkEnd w:id="1881"/>
      <w:bookmarkEnd w:id="1882"/>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78208" behindDoc="0" locked="0" layoutInCell="1" allowOverlap="1" wp14:anchorId="60F4A598" wp14:editId="09D8F225">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41D01249" w:rsidR="00F34880" w:rsidRPr="00213139" w:rsidRDefault="00F34880" w:rsidP="00FC68DB">
                            <w:pPr>
                              <w:pStyle w:val="Caption"/>
                              <w:rPr>
                                <w:b/>
                                <w:bCs/>
                                <w:noProof/>
                                <w:sz w:val="26"/>
                                <w:szCs w:val="28"/>
                              </w:rPr>
                            </w:pPr>
                            <w:bookmarkStart w:id="1883" w:name="_Toc3557132"/>
                            <w:bookmarkStart w:id="1884" w:name="_Toc34747385"/>
                            <w:bookmarkStart w:id="1885" w:name="_Toc76030583"/>
                            <w:bookmarkStart w:id="1886" w:name="_Toc94530868"/>
                            <w:bookmarkStart w:id="1887" w:name="_Toc99837117"/>
                            <w:r>
                              <w:t xml:space="preserve">Figure </w:t>
                            </w:r>
                            <w:r>
                              <w:fldChar w:fldCharType="begin"/>
                            </w:r>
                            <w:r>
                              <w:instrText xml:space="preserve"> SEQ Figure \* ARABIC </w:instrText>
                            </w:r>
                            <w:r>
                              <w:fldChar w:fldCharType="separate"/>
                            </w:r>
                            <w:r>
                              <w:rPr>
                                <w:noProof/>
                              </w:rPr>
                              <w:t>58</w:t>
                            </w:r>
                            <w:r>
                              <w:fldChar w:fldCharType="end"/>
                            </w:r>
                            <w:r>
                              <w:t>: Edge Weld parameters</w:t>
                            </w:r>
                            <w:bookmarkEnd w:id="1883"/>
                            <w:bookmarkEnd w:id="1884"/>
                            <w:bookmarkEnd w:id="1885"/>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left:0;text-align:left;margin-left:300.75pt;margin-top:.25pt;width:137.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41D01249" w:rsidR="00F34880" w:rsidRPr="00213139" w:rsidRDefault="00F34880" w:rsidP="00FC68DB">
                      <w:pPr>
                        <w:pStyle w:val="Caption"/>
                        <w:rPr>
                          <w:b/>
                          <w:bCs/>
                          <w:noProof/>
                          <w:sz w:val="26"/>
                          <w:szCs w:val="28"/>
                        </w:rPr>
                      </w:pPr>
                      <w:bookmarkStart w:id="1918" w:name="_Toc3557132"/>
                      <w:bookmarkStart w:id="1919" w:name="_Toc34747385"/>
                      <w:bookmarkStart w:id="1920" w:name="_Toc76030583"/>
                      <w:bookmarkStart w:id="1921" w:name="_Toc94530868"/>
                      <w:bookmarkStart w:id="1922" w:name="_Toc99837117"/>
                      <w:r>
                        <w:t xml:space="preserve">Figure </w:t>
                      </w:r>
                      <w:r>
                        <w:fldChar w:fldCharType="begin"/>
                      </w:r>
                      <w:r>
                        <w:instrText xml:space="preserve"> SEQ Figure \* ARABIC </w:instrText>
                      </w:r>
                      <w:r>
                        <w:fldChar w:fldCharType="separate"/>
                      </w:r>
                      <w:r>
                        <w:rPr>
                          <w:noProof/>
                        </w:rPr>
                        <w:t>58</w:t>
                      </w:r>
                      <w:r>
                        <w:fldChar w:fldCharType="end"/>
                      </w:r>
                      <w:r>
                        <w:t>: Edge Weld parameters</w:t>
                      </w:r>
                      <w:bookmarkEnd w:id="1918"/>
                      <w:bookmarkEnd w:id="1919"/>
                      <w:bookmarkEnd w:id="1920"/>
                      <w:bookmarkEnd w:id="1921"/>
                      <w:bookmarkEnd w:id="1922"/>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1B44DC42" w:rsidR="00FC68DB" w:rsidRDefault="00FC68DB" w:rsidP="00B202D2">
      <w:pPr>
        <w:pStyle w:val="Caption"/>
        <w:spacing w:before="120"/>
      </w:pPr>
      <w:bookmarkStart w:id="1888" w:name="_Toc3566500"/>
      <w:bookmarkStart w:id="1889" w:name="_Toc34747502"/>
      <w:bookmarkStart w:id="1890" w:name="_Toc77095961"/>
      <w:bookmarkStart w:id="1891" w:name="_Toc99837244"/>
      <w:r>
        <w:t xml:space="preserve">Table </w:t>
      </w:r>
      <w:r>
        <w:fldChar w:fldCharType="begin"/>
      </w:r>
      <w:r>
        <w:instrText xml:space="preserve"> SEQ Table \* ARABIC </w:instrText>
      </w:r>
      <w:r>
        <w:fldChar w:fldCharType="separate"/>
      </w:r>
      <w:r w:rsidR="00490283">
        <w:rPr>
          <w:noProof/>
        </w:rPr>
        <w:t>99</w:t>
      </w:r>
      <w:r>
        <w:fldChar w:fldCharType="end"/>
      </w:r>
      <w:r>
        <w:t>: Parameters of Edge Weld</w:t>
      </w:r>
      <w:bookmarkEnd w:id="1888"/>
      <w:bookmarkEnd w:id="1889"/>
      <w:bookmarkEnd w:id="1890"/>
      <w:bookmarkEnd w:id="1891"/>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Heading4"/>
      </w:pPr>
      <w:bookmarkStart w:id="1892" w:name="_Toc338939175"/>
      <w:bookmarkStart w:id="1893" w:name="_Toc3557027"/>
      <w:bookmarkStart w:id="1894" w:name="_Toc34747277"/>
      <w:bookmarkStart w:id="1895" w:name="_Toc77102096"/>
      <w:r w:rsidRPr="007055D9">
        <w:t>Attributes</w:t>
      </w:r>
      <w:bookmarkEnd w:id="1892"/>
      <w:bookmarkEnd w:id="1893"/>
      <w:bookmarkEnd w:id="1894"/>
      <w:bookmarkEnd w:id="1895"/>
    </w:p>
    <w:p w14:paraId="39DE4992" w14:textId="77777777" w:rsidR="00FC68DB" w:rsidRPr="007055D9" w:rsidRDefault="00FC68DB" w:rsidP="00B202D2">
      <w:pPr>
        <w:pStyle w:val="Heading5"/>
      </w:pPr>
      <w:bookmarkStart w:id="1896" w:name="_Toc338939177"/>
      <w:r w:rsidRPr="007055D9">
        <w:t xml:space="preserve">Attribute </w:t>
      </w:r>
      <w:r>
        <w:t>"</w:t>
      </w:r>
      <w:r w:rsidRPr="007055D9">
        <w:t>base</w:t>
      </w:r>
      <w:bookmarkEnd w:id="189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Heading5"/>
      </w:pPr>
      <w:bookmarkStart w:id="1897" w:name="_Toc338939178"/>
      <w:r w:rsidRPr="007055D9">
        <w:t xml:space="preserve">Attribute </w:t>
      </w:r>
      <w:r>
        <w:t>"</w:t>
      </w:r>
      <w:r w:rsidRPr="007055D9">
        <w:t>technology</w:t>
      </w:r>
      <w:bookmarkEnd w:id="189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ListBullet"/>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ListBullet"/>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ListBullet"/>
        <w:numPr>
          <w:ilvl w:val="0"/>
          <w:numId w:val="11"/>
        </w:numPr>
        <w:spacing w:after="120"/>
        <w:rPr>
          <w:rStyle w:val="XMLElement"/>
        </w:rPr>
      </w:pPr>
      <w:r>
        <w:rPr>
          <w:rStyle w:val="XMLElement"/>
        </w:rPr>
        <w:lastRenderedPageBreak/>
        <w:t>friction</w:t>
      </w:r>
    </w:p>
    <w:p w14:paraId="790456DD" w14:textId="77777777" w:rsidR="00FC68DB" w:rsidRPr="007055D9" w:rsidRDefault="00FC68DB" w:rsidP="001B01D6">
      <w:pPr>
        <w:pStyle w:val="ListBullet"/>
        <w:numPr>
          <w:ilvl w:val="0"/>
          <w:numId w:val="11"/>
        </w:numPr>
        <w:spacing w:after="120"/>
        <w:rPr>
          <w:rStyle w:val="XMLElement"/>
        </w:rPr>
      </w:pPr>
      <w:r>
        <w:rPr>
          <w:rStyle w:val="XMLElement"/>
        </w:rPr>
        <w:t>brazing</w:t>
      </w:r>
    </w:p>
    <w:p w14:paraId="36855046" w14:textId="77777777" w:rsidR="00FC68DB" w:rsidRPr="007055D9" w:rsidRDefault="00FC68DB" w:rsidP="00B202D2">
      <w:pPr>
        <w:pStyle w:val="Heading4"/>
      </w:pPr>
      <w:bookmarkStart w:id="1898" w:name="_Toc338939179"/>
      <w:bookmarkStart w:id="1899" w:name="_Toc3557028"/>
      <w:bookmarkStart w:id="1900" w:name="_Toc34747278"/>
      <w:bookmarkStart w:id="1901" w:name="_Toc77102097"/>
      <w:r w:rsidRPr="007055D9">
        <w:t xml:space="preserve">Element </w:t>
      </w:r>
      <w:r>
        <w:t>"</w:t>
      </w:r>
      <w:r w:rsidRPr="007055D9">
        <w:t>weld_position</w:t>
      </w:r>
      <w:bookmarkEnd w:id="1898"/>
      <w:bookmarkEnd w:id="1899"/>
      <w:r>
        <w:t>"</w:t>
      </w:r>
      <w:bookmarkEnd w:id="1900"/>
      <w:bookmarkEnd w:id="1901"/>
    </w:p>
    <w:p w14:paraId="33656E2A" w14:textId="77777777" w:rsidR="00FC68DB" w:rsidRPr="007055D9" w:rsidRDefault="00FC68DB" w:rsidP="00153289">
      <w:pPr>
        <w:keepNext/>
      </w:pPr>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6A5D0EEE" w:rsidR="00FC68DB" w:rsidRDefault="00FC68DB" w:rsidP="00B202D2">
      <w:pPr>
        <w:pStyle w:val="Caption"/>
        <w:spacing w:before="120"/>
      </w:pPr>
      <w:bookmarkStart w:id="1902" w:name="_Toc3566501"/>
      <w:bookmarkStart w:id="1903" w:name="_Toc34747503"/>
      <w:bookmarkStart w:id="1904" w:name="_Toc77095962"/>
      <w:bookmarkStart w:id="1905" w:name="_Toc99837245"/>
      <w:r>
        <w:t xml:space="preserve">Table </w:t>
      </w:r>
      <w:r>
        <w:fldChar w:fldCharType="begin"/>
      </w:r>
      <w:r>
        <w:instrText xml:space="preserve"> SEQ Table \* ARABIC </w:instrText>
      </w:r>
      <w:r>
        <w:fldChar w:fldCharType="separate"/>
      </w:r>
      <w:r w:rsidR="00490283">
        <w:rPr>
          <w:noProof/>
        </w:rPr>
        <w:t>100</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02"/>
      <w:bookmarkEnd w:id="1903"/>
      <w:bookmarkEnd w:id="1904"/>
      <w:bookmarkEnd w:id="1905"/>
    </w:p>
    <w:p w14:paraId="5457DF1E" w14:textId="77777777" w:rsidR="00FC68DB" w:rsidRDefault="00FC68DB" w:rsidP="00B202D2">
      <w:pPr>
        <w:pStyle w:val="Heading5"/>
      </w:pPr>
      <w:r w:rsidRPr="007055D9">
        <w:t>Attribute</w:t>
      </w:r>
      <w:r>
        <w:t>s</w:t>
      </w:r>
      <w:r w:rsidRPr="007055D9">
        <w:t xml:space="preserve"> </w:t>
      </w:r>
      <w:r>
        <w:t>"u, x, y, z, reference"</w:t>
      </w:r>
    </w:p>
    <w:p w14:paraId="4A177630" w14:textId="735F942F"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90283" w:rsidRPr="00490283">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Heading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7A318C7D" w:rsidR="00FC68DB" w:rsidRPr="007055D9" w:rsidRDefault="00FC68DB" w:rsidP="001B01D6">
      <w:pPr>
        <w:pStyle w:val="ListBullet"/>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r w:rsidRPr="006A21C5">
        <w:rPr>
          <w:rStyle w:val="XMLElement"/>
        </w:rPr>
        <w:t>i</w:t>
      </w:r>
      <w:r>
        <w:rPr>
          <w:rStyle w:val="XMLElement"/>
        </w:rPr>
        <w:t>_</w:t>
      </w:r>
      <w:r w:rsidRPr="006A21C5">
        <w:rPr>
          <w:rStyle w:val="XMLElement"/>
        </w:rPr>
        <w:t>weld</w:t>
      </w:r>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490283">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ListBullet"/>
        <w:numPr>
          <w:ilvl w:val="0"/>
          <w:numId w:val="11"/>
        </w:numPr>
        <w:rPr>
          <w:rStyle w:val="XMLAttribute"/>
        </w:rPr>
      </w:pPr>
    </w:p>
    <w:p w14:paraId="4A907CE8" w14:textId="77777777" w:rsidR="00FC68DB" w:rsidRPr="007055D9" w:rsidRDefault="00FC68DB" w:rsidP="001B01D6">
      <w:pPr>
        <w:pStyle w:val="ListBullet"/>
        <w:numPr>
          <w:ilvl w:val="0"/>
          <w:numId w:val="11"/>
        </w:numPr>
        <w:rPr>
          <w:rStyle w:val="XMLAttribute"/>
        </w:rPr>
      </w:pPr>
      <w:r w:rsidRPr="007055D9">
        <w:rPr>
          <w:rStyle w:val="XMLAttribute"/>
        </w:rPr>
        <w:t>V</w:t>
      </w:r>
    </w:p>
    <w:p w14:paraId="2414A148" w14:textId="77777777" w:rsidR="00FC68DB" w:rsidRPr="007055D9" w:rsidRDefault="00FC68DB" w:rsidP="001B01D6">
      <w:pPr>
        <w:pStyle w:val="ListBullet"/>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Heading5"/>
      </w:pPr>
      <w:bookmarkStart w:id="1906" w:name="_Toc338939182"/>
      <w:r w:rsidRPr="007055D9">
        <w:t xml:space="preserve">Attribute </w:t>
      </w:r>
      <w:r>
        <w:t>"</w:t>
      </w:r>
      <w:r w:rsidRPr="007055D9">
        <w:t>width</w:t>
      </w:r>
      <w:bookmarkEnd w:id="190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Heading5"/>
      </w:pPr>
      <w:bookmarkStart w:id="1907" w:name="_Toc338939184"/>
      <w:r w:rsidRPr="007055D9">
        <w:t xml:space="preserve">Attribute </w:t>
      </w:r>
      <w:r>
        <w:t>"</w:t>
      </w:r>
      <w:r w:rsidRPr="007055D9">
        <w:t>filler</w:t>
      </w:r>
      <w:bookmarkEnd w:id="1907"/>
      <w:r>
        <w:t>"</w:t>
      </w:r>
    </w:p>
    <w:p w14:paraId="12E26578" w14:textId="77777777" w:rsidR="00FC68DB" w:rsidRPr="007055D9" w:rsidRDefault="00FC68DB" w:rsidP="00153289">
      <w:pPr>
        <w:keepNext/>
      </w:pPr>
      <w:r w:rsidRPr="007055D9">
        <w:t>Valid values for the attribute filler can be:</w:t>
      </w:r>
    </w:p>
    <w:p w14:paraId="125B60BF" w14:textId="77777777" w:rsidR="00FC68DB" w:rsidRPr="007055D9" w:rsidRDefault="00FC68DB" w:rsidP="00153289">
      <w:pPr>
        <w:pStyle w:val="ListBullet"/>
        <w:numPr>
          <w:ilvl w:val="0"/>
          <w:numId w:val="11"/>
        </w:numPr>
        <w:spacing w:after="120"/>
        <w:rPr>
          <w:rStyle w:val="XMLAttribute"/>
        </w:rPr>
      </w:pPr>
      <w:r w:rsidRPr="007055D9">
        <w:rPr>
          <w:rStyle w:val="XMLAttribute"/>
        </w:rPr>
        <w:t>yes</w:t>
      </w:r>
    </w:p>
    <w:p w14:paraId="569B430C" w14:textId="77777777" w:rsidR="00FC68DB" w:rsidRPr="007055D9" w:rsidRDefault="00FC68DB" w:rsidP="00153289">
      <w:pPr>
        <w:pStyle w:val="ListBullet"/>
        <w:numPr>
          <w:ilvl w:val="0"/>
          <w:numId w:val="11"/>
        </w:numPr>
        <w:spacing w:after="120"/>
        <w:rPr>
          <w:rStyle w:val="XMLAttribute"/>
        </w:rPr>
      </w:pPr>
      <w:r w:rsidRPr="007055D9">
        <w:rPr>
          <w:rStyle w:val="XMLAttribute"/>
        </w:rPr>
        <w:t>no</w:t>
      </w:r>
    </w:p>
    <w:p w14:paraId="1D67FE06" w14:textId="77777777" w:rsidR="00FC68DB" w:rsidRDefault="00FC68DB" w:rsidP="00153289">
      <w:pPr>
        <w:pStyle w:val="Note"/>
        <w:spacing w:after="12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gramStart"/>
      <w:r>
        <w:t>seamweld</w:t>
      </w:r>
      <w:proofErr w:type="gramEnd"/>
      <w:r>
        <w:t>&gt;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="false"</w:t>
      </w:r>
    </w:p>
    <w:p w14:paraId="751E1ECF" w14:textId="77777777" w:rsidR="00FC68DB" w:rsidRPr="006460C2" w:rsidRDefault="00FC68DB" w:rsidP="00B202D2">
      <w:pPr>
        <w:pStyle w:val="XMLCode"/>
        <w:rPr>
          <w:b/>
          <w:color w:val="0070C0"/>
        </w:rPr>
      </w:pPr>
      <w:r w:rsidRPr="006460C2">
        <w:rPr>
          <w:b/>
          <w:color w:val="0070C0"/>
        </w:rPr>
        <w:t xml:space="preserve">                       </w:t>
      </w:r>
      <w:proofErr w:type="gramStart"/>
      <w:r w:rsidRPr="006460C2">
        <w:rPr>
          <w:b/>
          <w:color w:val="0070C0"/>
        </w:rPr>
        <w:t>section</w:t>
      </w:r>
      <w:proofErr w:type="gramEnd"/>
      <w:r w:rsidRPr="006460C2">
        <w:rPr>
          <w:b/>
          <w:color w:val="0070C0"/>
        </w:rPr>
        <w:t>=</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t>
      </w:r>
      <w:proofErr w:type="gramStart"/>
      <w:r w:rsidRPr="006460C2">
        <w:rPr>
          <w:b/>
          <w:color w:val="0070C0"/>
        </w:rPr>
        <w:t>width</w:t>
      </w:r>
      <w:proofErr w:type="gramEnd"/>
      <w:r w:rsidRPr="006460C2">
        <w:rPr>
          <w:b/>
          <w:color w:val="0070C0"/>
        </w:rPr>
        <w:t>=</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lastRenderedPageBreak/>
        <w:t xml:space="preserve">                       </w:t>
      </w:r>
      <w:proofErr w:type="gramStart"/>
      <w:r>
        <w:rPr>
          <w:b/>
          <w:color w:val="0070C0"/>
        </w:rPr>
        <w:t>filler</w:t>
      </w:r>
      <w:proofErr w:type="gramEnd"/>
      <w:r>
        <w:rPr>
          <w:b/>
          <w:color w:val="0070C0"/>
        </w:rPr>
        <w:t>="yes"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Heading4"/>
      </w:pPr>
      <w:bookmarkStart w:id="1908" w:name="WeldDefinitionIWeld"/>
      <w:bookmarkStart w:id="1909" w:name="_Toc3557029"/>
      <w:bookmarkStart w:id="1910" w:name="_Toc34747279"/>
      <w:bookmarkStart w:id="1911" w:name="_Toc77102098"/>
      <w:bookmarkStart w:id="1912" w:name="_Toc288200765"/>
      <w:bookmarkStart w:id="1913" w:name="_Toc338939109"/>
      <w:bookmarkEnd w:id="1908"/>
      <w:r w:rsidRPr="007055D9">
        <w:t xml:space="preserve">Element </w:t>
      </w:r>
      <w:r>
        <w:t>"sheet_parameter</w:t>
      </w:r>
      <w:bookmarkEnd w:id="1909"/>
      <w:r>
        <w:t>"</w:t>
      </w:r>
      <w:bookmarkEnd w:id="1910"/>
      <w:bookmarkEnd w:id="1911"/>
    </w:p>
    <w:p w14:paraId="71215E74" w14:textId="77777777" w:rsidR="00FC68DB" w:rsidRPr="007055D9" w:rsidRDefault="00FC68DB" w:rsidP="00153289">
      <w:pPr>
        <w:keepNext/>
      </w:pPr>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CommentReference"/>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09E2D1E" w:rsidR="00FC68DB" w:rsidRDefault="00FC68DB" w:rsidP="00B202D2">
      <w:pPr>
        <w:pStyle w:val="Caption"/>
        <w:spacing w:before="120"/>
      </w:pPr>
      <w:bookmarkStart w:id="1914" w:name="_Toc3566502"/>
      <w:bookmarkStart w:id="1915" w:name="_Toc34747504"/>
      <w:bookmarkStart w:id="1916" w:name="_Toc77095963"/>
      <w:bookmarkStart w:id="1917" w:name="_Toc99837246"/>
      <w:r>
        <w:t xml:space="preserve">Table </w:t>
      </w:r>
      <w:r>
        <w:fldChar w:fldCharType="begin"/>
      </w:r>
      <w:r>
        <w:instrText xml:space="preserve"> SEQ Table \* ARABIC </w:instrText>
      </w:r>
      <w:r>
        <w:fldChar w:fldCharType="separate"/>
      </w:r>
      <w:r w:rsidR="00490283">
        <w:rPr>
          <w:noProof/>
        </w:rPr>
        <w:t>101</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1914"/>
      <w:bookmarkEnd w:id="1915"/>
      <w:bookmarkEnd w:id="1916"/>
      <w:bookmarkEnd w:id="1917"/>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gramStart"/>
      <w:r>
        <w:t>seamweld</w:t>
      </w:r>
      <w:proofErr w:type="gramEnd"/>
      <w:r>
        <w:t>&gt;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&lt;weld_position u="1" x="1" y="1" z="0</w:t>
      </w:r>
      <w:proofErr w:type="gramStart"/>
      <w:r w:rsidRPr="00966BAF">
        <w:rPr>
          <w:i/>
          <w:lang w:val="es-ES"/>
        </w:rPr>
        <w:t>" ...</w:t>
      </w:r>
      <w:proofErr w:type="gramEnd"/>
      <w:r w:rsidRPr="00966BAF">
        <w:rPr>
          <w:i/>
          <w:lang w:val="es-ES"/>
        </w:rPr>
        <w:t xml:space="preserve">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Heading3"/>
      </w:pPr>
      <w:bookmarkStart w:id="1918" w:name="_Toc3557030"/>
      <w:bookmarkStart w:id="1919" w:name="_Toc34747280"/>
      <w:bookmarkStart w:id="1920" w:name="_Toc77102099"/>
      <w:bookmarkStart w:id="1921" w:name="_Toc99837034"/>
      <w:r w:rsidRPr="007055D9">
        <w:t>I-Weld</w:t>
      </w:r>
      <w:bookmarkEnd w:id="1912"/>
      <w:bookmarkEnd w:id="1913"/>
      <w:bookmarkEnd w:id="1918"/>
      <w:bookmarkEnd w:id="1919"/>
      <w:bookmarkEnd w:id="1920"/>
      <w:bookmarkEnd w:id="1921"/>
    </w:p>
    <w:p w14:paraId="1148A795" w14:textId="77777777" w:rsidR="00FC68DB" w:rsidRPr="007055D9" w:rsidRDefault="00FC68DB" w:rsidP="00B202D2">
      <w:r w:rsidRPr="007055D9">
        <w:t>The principles of the modeling of I-welds for χMCF are d</w:t>
      </w:r>
      <w:r>
        <w:t xml:space="preserve">escribed in this section. </w:t>
      </w:r>
      <w:proofErr w:type="gramStart"/>
      <w:r>
        <w:t>An I</w:t>
      </w:r>
      <w:proofErr w:type="gramEnd"/>
      <w:r>
        <w:t>-W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Heading4"/>
      </w:pPr>
      <w:bookmarkStart w:id="1922" w:name="_Toc3557031"/>
      <w:bookmarkStart w:id="1923" w:name="_Toc34747281"/>
      <w:bookmarkStart w:id="1924" w:name="_Toc77102100"/>
      <w:r w:rsidRPr="007055D9">
        <w:t>Sheet Parameters</w:t>
      </w:r>
      <w:bookmarkEnd w:id="1922"/>
      <w:bookmarkEnd w:id="1923"/>
      <w:bookmarkEnd w:id="1924"/>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Heading4"/>
      </w:pPr>
      <w:bookmarkStart w:id="1925" w:name="_Toc3557032"/>
      <w:bookmarkStart w:id="1926" w:name="_Toc34747282"/>
      <w:bookmarkStart w:id="1927" w:name="_Toc77102101"/>
      <w:r w:rsidRPr="007055D9">
        <w:t>Weld Parameters</w:t>
      </w:r>
      <w:bookmarkEnd w:id="1925"/>
      <w:bookmarkEnd w:id="1926"/>
      <w:bookmarkEnd w:id="1927"/>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62CE3AC0">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1CB0B244">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2"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438BFB" w:rsidR="00FC68DB" w:rsidRPr="00C330B4" w:rsidRDefault="00FC68DB" w:rsidP="00B202D2">
            <w:pPr>
              <w:pStyle w:val="Caption"/>
            </w:pPr>
            <w:bookmarkStart w:id="1928" w:name="_Toc76030584"/>
            <w:bookmarkStart w:id="1929" w:name="_Toc94530869"/>
            <w:bookmarkStart w:id="1930" w:name="_Toc99837118"/>
            <w:r>
              <w:t xml:space="preserve">Figure </w:t>
            </w:r>
            <w:r>
              <w:fldChar w:fldCharType="begin"/>
            </w:r>
            <w:r>
              <w:instrText xml:space="preserve"> SEQ Figure \* ARABIC </w:instrText>
            </w:r>
            <w:r>
              <w:fldChar w:fldCharType="separate"/>
            </w:r>
            <w:r w:rsidR="00490283">
              <w:rPr>
                <w:noProof/>
              </w:rPr>
              <w:t>59</w:t>
            </w:r>
            <w:r>
              <w:fldChar w:fldCharType="end"/>
            </w:r>
            <w:r>
              <w:t>: I-Weld Sheet Layout</w:t>
            </w:r>
            <w:bookmarkEnd w:id="1928"/>
            <w:bookmarkEnd w:id="1929"/>
            <w:bookmarkEnd w:id="1930"/>
            <w:r>
              <w:t xml:space="preserve">  </w:t>
            </w:r>
          </w:p>
        </w:tc>
        <w:tc>
          <w:tcPr>
            <w:tcW w:w="4605" w:type="dxa"/>
            <w:shd w:val="clear" w:color="auto" w:fill="auto"/>
          </w:tcPr>
          <w:p w14:paraId="2984DFB8" w14:textId="589B3A6F" w:rsidR="00FC68DB" w:rsidRPr="00066EE3" w:rsidRDefault="00FC68DB" w:rsidP="00B202D2">
            <w:pPr>
              <w:pStyle w:val="Caption"/>
              <w:rPr>
                <w:bCs/>
              </w:rPr>
            </w:pPr>
            <w:bookmarkStart w:id="1931" w:name="_Toc76030585"/>
            <w:bookmarkStart w:id="1932" w:name="_Toc94530870"/>
            <w:bookmarkStart w:id="1933" w:name="_Toc99837119"/>
            <w:r w:rsidRPr="00D84132">
              <w:t xml:space="preserve">Figure </w:t>
            </w:r>
            <w:r w:rsidRPr="00D84132">
              <w:fldChar w:fldCharType="begin"/>
            </w:r>
            <w:r w:rsidRPr="00D84132">
              <w:instrText xml:space="preserve"> SEQ Figure \* ARABIC </w:instrText>
            </w:r>
            <w:r w:rsidRPr="00D84132">
              <w:fldChar w:fldCharType="separate"/>
            </w:r>
            <w:r w:rsidR="00490283">
              <w:rPr>
                <w:noProof/>
              </w:rPr>
              <w:t>60</w:t>
            </w:r>
            <w:r w:rsidRPr="00D84132">
              <w:fldChar w:fldCharType="end"/>
            </w:r>
            <w:r w:rsidRPr="00D84132">
              <w:t>: I-Weld Parameters</w:t>
            </w:r>
            <w:bookmarkEnd w:id="1931"/>
            <w:bookmarkEnd w:id="1932"/>
            <w:bookmarkEnd w:id="1933"/>
          </w:p>
        </w:tc>
      </w:tr>
    </w:tbl>
    <w:p w14:paraId="0B5BA3AE" w14:textId="77777777" w:rsidR="00FC68DB" w:rsidRPr="007055D9" w:rsidRDefault="00FC68DB" w:rsidP="00153289">
      <w:pPr>
        <w:keepNext/>
      </w:pPr>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3AEC692B" w:rsidR="00FC68DB" w:rsidRDefault="00FC68DB" w:rsidP="00B202D2">
      <w:pPr>
        <w:pStyle w:val="Caption"/>
        <w:spacing w:before="120"/>
      </w:pPr>
      <w:bookmarkStart w:id="1934" w:name="_Toc3566503"/>
      <w:bookmarkStart w:id="1935" w:name="_Toc34747505"/>
      <w:bookmarkStart w:id="1936" w:name="_Toc77095964"/>
      <w:bookmarkStart w:id="1937" w:name="_Toc99837247"/>
      <w:r>
        <w:t xml:space="preserve">Table </w:t>
      </w:r>
      <w:r>
        <w:fldChar w:fldCharType="begin"/>
      </w:r>
      <w:r>
        <w:instrText xml:space="preserve"> SEQ Table \* ARABIC </w:instrText>
      </w:r>
      <w:r>
        <w:fldChar w:fldCharType="separate"/>
      </w:r>
      <w:r w:rsidR="00490283">
        <w:rPr>
          <w:noProof/>
        </w:rPr>
        <w:t>102</w:t>
      </w:r>
      <w:r>
        <w:fldChar w:fldCharType="end"/>
      </w:r>
      <w:r>
        <w:t>: Parameters of I-Weld</w:t>
      </w:r>
      <w:bookmarkEnd w:id="1934"/>
      <w:bookmarkEnd w:id="1935"/>
      <w:bookmarkEnd w:id="1936"/>
      <w:bookmarkEnd w:id="1937"/>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Heading4"/>
      </w:pPr>
      <w:bookmarkStart w:id="1938" w:name="_Toc338939186"/>
      <w:bookmarkStart w:id="1939" w:name="_Toc3557033"/>
      <w:bookmarkStart w:id="1940" w:name="_Toc34747283"/>
      <w:bookmarkStart w:id="1941" w:name="_Toc77102102"/>
      <w:r w:rsidRPr="007055D9">
        <w:t>Attributes</w:t>
      </w:r>
      <w:bookmarkEnd w:id="1938"/>
      <w:bookmarkEnd w:id="1939"/>
      <w:bookmarkEnd w:id="1940"/>
      <w:bookmarkEnd w:id="1941"/>
    </w:p>
    <w:p w14:paraId="547A1CA7" w14:textId="77777777" w:rsidR="00FC68DB" w:rsidRPr="007055D9" w:rsidRDefault="00FC68DB" w:rsidP="00B202D2">
      <w:pPr>
        <w:pStyle w:val="Heading5"/>
      </w:pPr>
      <w:bookmarkStart w:id="1942" w:name="_Toc338939188"/>
      <w:r w:rsidRPr="007055D9">
        <w:t xml:space="preserve">Attribute </w:t>
      </w:r>
      <w:r>
        <w:t>"</w:t>
      </w:r>
      <w:r w:rsidRPr="007055D9">
        <w:t>base</w:t>
      </w:r>
      <w:bookmarkEnd w:id="1942"/>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Heading5"/>
      </w:pPr>
      <w:bookmarkStart w:id="1943" w:name="_Toc338939189"/>
      <w:r w:rsidRPr="007055D9">
        <w:t xml:space="preserve">Attribute </w:t>
      </w:r>
      <w:r>
        <w:t>"</w:t>
      </w:r>
      <w:r w:rsidRPr="007055D9">
        <w:t>technology</w:t>
      </w:r>
      <w:bookmarkEnd w:id="1943"/>
      <w:r>
        <w:t>"</w:t>
      </w:r>
    </w:p>
    <w:p w14:paraId="292B2F38" w14:textId="77777777" w:rsidR="00FC68DB" w:rsidRPr="007055D9" w:rsidRDefault="00FC68DB" w:rsidP="00153289">
      <w:pPr>
        <w:keepNext/>
      </w:pPr>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ListBullet"/>
        <w:numPr>
          <w:ilvl w:val="0"/>
          <w:numId w:val="11"/>
        </w:numPr>
        <w:rPr>
          <w:rStyle w:val="XMLElement"/>
        </w:rPr>
      </w:pPr>
      <w:r>
        <w:rPr>
          <w:rStyle w:val="XMLElement"/>
        </w:rPr>
        <w:t>friction</w:t>
      </w:r>
    </w:p>
    <w:p w14:paraId="444BAF57" w14:textId="77777777" w:rsidR="00FC68DB" w:rsidRPr="007055D9" w:rsidRDefault="00FC68DB" w:rsidP="001B01D6">
      <w:pPr>
        <w:pStyle w:val="ListBullet"/>
        <w:numPr>
          <w:ilvl w:val="0"/>
          <w:numId w:val="11"/>
        </w:numPr>
        <w:rPr>
          <w:rStyle w:val="XMLElement"/>
        </w:rPr>
      </w:pPr>
      <w:r>
        <w:rPr>
          <w:rStyle w:val="XMLElement"/>
        </w:rPr>
        <w:t>brazing</w:t>
      </w:r>
    </w:p>
    <w:p w14:paraId="26927120" w14:textId="77777777" w:rsidR="00FC68DB" w:rsidRPr="007055D9" w:rsidRDefault="00FC68DB" w:rsidP="00B202D2">
      <w:pPr>
        <w:pStyle w:val="Heading4"/>
      </w:pPr>
      <w:bookmarkStart w:id="1944" w:name="_Toc338939190"/>
      <w:bookmarkStart w:id="1945" w:name="_Toc3557034"/>
      <w:bookmarkStart w:id="1946" w:name="_Toc34747284"/>
      <w:bookmarkStart w:id="1947" w:name="_Toc77102103"/>
      <w:r w:rsidRPr="007055D9">
        <w:t xml:space="preserve">Element </w:t>
      </w:r>
      <w:r>
        <w:t>"</w:t>
      </w:r>
      <w:r w:rsidRPr="007055D9">
        <w:t>weld_position</w:t>
      </w:r>
      <w:bookmarkEnd w:id="1944"/>
      <w:bookmarkEnd w:id="1945"/>
      <w:r>
        <w:t>"</w:t>
      </w:r>
      <w:bookmarkEnd w:id="1946"/>
      <w:bookmarkEnd w:id="1947"/>
    </w:p>
    <w:p w14:paraId="5B0AAE44" w14:textId="77777777" w:rsidR="00FC68DB" w:rsidRPr="007055D9" w:rsidRDefault="00FC68DB" w:rsidP="00153289">
      <w:pPr>
        <w:keepNext/>
      </w:pPr>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095CCE93" w:rsidR="00FC68DB" w:rsidRDefault="00FC68DB" w:rsidP="00B202D2">
      <w:pPr>
        <w:pStyle w:val="Caption"/>
        <w:spacing w:before="120"/>
      </w:pPr>
      <w:bookmarkStart w:id="1948" w:name="_Toc3566504"/>
      <w:bookmarkStart w:id="1949" w:name="_Toc34747506"/>
      <w:bookmarkStart w:id="1950" w:name="_Toc77095965"/>
      <w:bookmarkStart w:id="1951" w:name="_Toc99837248"/>
      <w:bookmarkStart w:id="1952" w:name="_Toc338939192"/>
      <w:r>
        <w:t xml:space="preserve">Table </w:t>
      </w:r>
      <w:r>
        <w:fldChar w:fldCharType="begin"/>
      </w:r>
      <w:r>
        <w:instrText xml:space="preserve"> SEQ Table \* ARABIC </w:instrText>
      </w:r>
      <w:r>
        <w:fldChar w:fldCharType="separate"/>
      </w:r>
      <w:r w:rsidR="00490283">
        <w:rPr>
          <w:noProof/>
        </w:rPr>
        <w:t>103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1948"/>
      <w:bookmarkEnd w:id="1949"/>
      <w:bookmarkEnd w:id="1950"/>
      <w:bookmarkEnd w:id="1951"/>
      <w:r>
        <w:t xml:space="preserve"> </w:t>
      </w:r>
    </w:p>
    <w:p w14:paraId="2B0EEF3B" w14:textId="77777777" w:rsidR="00FC68DB" w:rsidRDefault="00FC68DB" w:rsidP="00B202D2">
      <w:pPr>
        <w:pStyle w:val="Heading5"/>
      </w:pPr>
      <w:r w:rsidRPr="007055D9">
        <w:lastRenderedPageBreak/>
        <w:t>Attribute</w:t>
      </w:r>
      <w:r>
        <w:t>s</w:t>
      </w:r>
      <w:r w:rsidRPr="007055D9">
        <w:t xml:space="preserve"> </w:t>
      </w:r>
      <w:r>
        <w:t>"u, x, y, z, reference"</w:t>
      </w:r>
    </w:p>
    <w:p w14:paraId="76FC7BCD" w14:textId="2D284740"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90283">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Heading5"/>
      </w:pPr>
      <w:r w:rsidRPr="007055D9">
        <w:t xml:space="preserve">Attribute </w:t>
      </w:r>
      <w:r>
        <w:t>"</w:t>
      </w:r>
      <w:r w:rsidRPr="007055D9">
        <w:t>width</w:t>
      </w:r>
      <w:bookmarkEnd w:id="1952"/>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Heading5"/>
      </w:pPr>
      <w:bookmarkStart w:id="1953" w:name="_Toc338939194"/>
      <w:r w:rsidRPr="007055D9">
        <w:t xml:space="preserve">Attribute </w:t>
      </w:r>
      <w:r>
        <w:t>"</w:t>
      </w:r>
      <w:r w:rsidRPr="007055D9">
        <w:t>filler</w:t>
      </w:r>
      <w:bookmarkEnd w:id="1953"/>
      <w:r>
        <w:t>"</w:t>
      </w:r>
    </w:p>
    <w:p w14:paraId="1ABBCF0B" w14:textId="77777777" w:rsidR="00FC68DB" w:rsidRPr="007055D9" w:rsidRDefault="00FC68DB" w:rsidP="00153289">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53289">
      <w:pPr>
        <w:pStyle w:val="ListBullet"/>
        <w:numPr>
          <w:ilvl w:val="0"/>
          <w:numId w:val="11"/>
        </w:numPr>
        <w:spacing w:after="120"/>
        <w:rPr>
          <w:rStyle w:val="XMLAttribute"/>
        </w:rPr>
      </w:pPr>
      <w:r w:rsidRPr="007055D9">
        <w:rPr>
          <w:rStyle w:val="XMLAttribute"/>
        </w:rPr>
        <w:t>yes</w:t>
      </w:r>
    </w:p>
    <w:p w14:paraId="28CAD900" w14:textId="77777777" w:rsidR="00FC68DB" w:rsidRPr="007055D9" w:rsidRDefault="00FC68DB" w:rsidP="00153289">
      <w:pPr>
        <w:pStyle w:val="ListBullet"/>
        <w:numPr>
          <w:ilvl w:val="0"/>
          <w:numId w:val="11"/>
        </w:numPr>
        <w:spacing w:after="120"/>
        <w:rPr>
          <w:rStyle w:val="XMLAttribute"/>
        </w:rPr>
      </w:pPr>
      <w:r w:rsidRPr="007055D9">
        <w:rPr>
          <w:rStyle w:val="XMLAttribute"/>
        </w:rPr>
        <w:t>no</w:t>
      </w:r>
    </w:p>
    <w:p w14:paraId="08F38FBF" w14:textId="77777777" w:rsidR="00FC68DB" w:rsidRDefault="00FC68DB" w:rsidP="00153289">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gramStart"/>
      <w:r>
        <w:t>seamweld</w:t>
      </w:r>
      <w:proofErr w:type="gramEnd"/>
      <w:r>
        <w:t>&gt;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="false"</w:t>
      </w:r>
    </w:p>
    <w:p w14:paraId="71B91EA3" w14:textId="77777777" w:rsidR="00FC68DB" w:rsidRPr="007C4B49" w:rsidRDefault="00FC68DB" w:rsidP="00B202D2">
      <w:pPr>
        <w:pStyle w:val="XMLCode"/>
        <w:rPr>
          <w:b/>
          <w:color w:val="0070C0"/>
        </w:rPr>
      </w:pPr>
      <w:r w:rsidRPr="007C4B49">
        <w:rPr>
          <w:b/>
          <w:color w:val="0070C0"/>
        </w:rPr>
        <w:t xml:space="preserve">                       </w:t>
      </w:r>
      <w:proofErr w:type="gramStart"/>
      <w:r w:rsidRPr="007C4B49">
        <w:rPr>
          <w:b/>
          <w:color w:val="0070C0"/>
        </w:rPr>
        <w:t>width</w:t>
      </w:r>
      <w:proofErr w:type="gramEnd"/>
      <w:r w:rsidRPr="007C4B49">
        <w:rPr>
          <w:b/>
          <w:color w:val="0070C0"/>
        </w:rPr>
        <w:t>=</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w:t>
      </w:r>
      <w:proofErr w:type="gramStart"/>
      <w:r w:rsidRPr="007C4B49">
        <w:rPr>
          <w:b/>
          <w:color w:val="0070C0"/>
        </w:rPr>
        <w:t>filler</w:t>
      </w:r>
      <w:proofErr w:type="gramEnd"/>
      <w:r w:rsidRPr="007C4B49">
        <w:rPr>
          <w:b/>
          <w:color w:val="0070C0"/>
        </w:rPr>
        <w:t>=</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Heading4"/>
      </w:pPr>
      <w:bookmarkStart w:id="1954" w:name="WeldDefinitionOverlapWeld"/>
      <w:bookmarkStart w:id="1955" w:name="_Toc3557035"/>
      <w:bookmarkStart w:id="1956" w:name="_Toc34747285"/>
      <w:bookmarkStart w:id="1957" w:name="_Toc77102104"/>
      <w:bookmarkStart w:id="1958" w:name="_Toc288200766"/>
      <w:bookmarkStart w:id="1959" w:name="_Toc338939110"/>
      <w:bookmarkEnd w:id="1954"/>
      <w:r w:rsidRPr="007055D9">
        <w:t xml:space="preserve">Element </w:t>
      </w:r>
      <w:r>
        <w:t>"sheet_parameter</w:t>
      </w:r>
      <w:bookmarkEnd w:id="1955"/>
      <w:r>
        <w:t>"</w:t>
      </w:r>
      <w:bookmarkEnd w:id="1956"/>
      <w:bookmarkEnd w:id="1957"/>
    </w:p>
    <w:p w14:paraId="1DFC0A55" w14:textId="77777777" w:rsidR="00FC68DB" w:rsidRPr="007055D9" w:rsidRDefault="00FC68DB" w:rsidP="00153289">
      <w:pPr>
        <w:keepNext/>
      </w:pPr>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8633A43" w:rsidR="00FC68DB" w:rsidRDefault="00FC68DB" w:rsidP="00B202D2">
      <w:pPr>
        <w:pStyle w:val="Caption"/>
        <w:spacing w:before="120"/>
      </w:pPr>
      <w:bookmarkStart w:id="1960" w:name="_Toc3566505"/>
      <w:bookmarkStart w:id="1961" w:name="_Toc34747507"/>
      <w:bookmarkStart w:id="1962" w:name="_Toc77095966"/>
      <w:bookmarkStart w:id="1963" w:name="_Toc99837249"/>
      <w:r>
        <w:t xml:space="preserve">Table </w:t>
      </w:r>
      <w:r>
        <w:fldChar w:fldCharType="begin"/>
      </w:r>
      <w:r>
        <w:instrText xml:space="preserve"> SEQ Table \* ARABIC </w:instrText>
      </w:r>
      <w:r>
        <w:fldChar w:fldCharType="separate"/>
      </w:r>
      <w:r w:rsidR="00490283">
        <w:rPr>
          <w:noProof/>
        </w:rPr>
        <w:t>104</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1960"/>
      <w:bookmarkEnd w:id="1961"/>
      <w:bookmarkEnd w:id="1962"/>
      <w:bookmarkEnd w:id="1963"/>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gramStart"/>
      <w:r>
        <w:t>seamweld</w:t>
      </w:r>
      <w:proofErr w:type="gramEnd"/>
      <w:r>
        <w:t>&gt;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proofErr w:type="gramStart"/>
      <w:r w:rsidRPr="00966BAF">
        <w:rPr>
          <w:i/>
          <w:lang w:val="es-ES"/>
        </w:rPr>
        <w:t>"</w:t>
      </w:r>
      <w:r w:rsidRPr="00966BAF">
        <w:rPr>
          <w:lang w:val="es-ES"/>
        </w:rPr>
        <w:t xml:space="preserve"> ...</w:t>
      </w:r>
      <w:proofErr w:type="gramEnd"/>
      <w:r w:rsidRPr="00966BAF">
        <w:rPr>
          <w:lang w:val="es-ES"/>
        </w:rPr>
        <w:t xml:space="preserve">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Heading3"/>
      </w:pPr>
      <w:bookmarkStart w:id="1964" w:name="_Toc3557036"/>
      <w:bookmarkStart w:id="1965" w:name="_Toc34747286"/>
      <w:bookmarkStart w:id="1966" w:name="_Toc77102105"/>
      <w:bookmarkStart w:id="1967" w:name="_Toc99837035"/>
      <w:r w:rsidRPr="007055D9">
        <w:lastRenderedPageBreak/>
        <w:t>Overlap Weld</w:t>
      </w:r>
      <w:bookmarkEnd w:id="1958"/>
      <w:bookmarkEnd w:id="1959"/>
      <w:bookmarkEnd w:id="1964"/>
      <w:bookmarkEnd w:id="1965"/>
      <w:bookmarkEnd w:id="1966"/>
      <w:bookmarkEnd w:id="1967"/>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ootnoteReference"/>
        </w:rPr>
        <w:footnoteReference w:id="19"/>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Heading4"/>
      </w:pPr>
      <w:bookmarkStart w:id="1968" w:name="_Toc3557037"/>
      <w:bookmarkStart w:id="1969" w:name="_Toc34747287"/>
      <w:bookmarkStart w:id="1970" w:name="_Toc77102106"/>
      <w:r w:rsidRPr="007055D9">
        <w:t>Simple Overlap Weld</w:t>
      </w:r>
      <w:bookmarkEnd w:id="1968"/>
      <w:bookmarkEnd w:id="1969"/>
      <w:bookmarkEnd w:id="1970"/>
    </w:p>
    <w:p w14:paraId="773F7403" w14:textId="77777777" w:rsidR="00FC68DB" w:rsidRPr="007055D9" w:rsidRDefault="00FC68DB" w:rsidP="00B202D2">
      <w:pPr>
        <w:pStyle w:val="Heading5"/>
      </w:pPr>
      <w:r>
        <w:rPr>
          <w:b w:val="0"/>
          <w:bCs/>
          <w:i/>
          <w:iCs/>
          <w:noProof/>
          <w:lang w:val="en-US" w:eastAsia="en-US"/>
        </w:rPr>
        <w:drawing>
          <wp:anchor distT="0" distB="0" distL="114300" distR="114300" simplePos="0" relativeHeight="251601408" behindDoc="0" locked="0" layoutInCell="1" allowOverlap="1" wp14:anchorId="71ED0FB2" wp14:editId="41B39E5D">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ListBullet"/>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4352" behindDoc="0" locked="0" layoutInCell="1" allowOverlap="1" wp14:anchorId="7FC44DE6" wp14:editId="22CF307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59B9E003" w:rsidR="00F34880" w:rsidRPr="0079510C" w:rsidRDefault="00F34880" w:rsidP="00FC68DB">
                            <w:pPr>
                              <w:pStyle w:val="Caption"/>
                              <w:rPr>
                                <w:noProof/>
                                <w:sz w:val="24"/>
                                <w:szCs w:val="26"/>
                              </w:rPr>
                            </w:pPr>
                            <w:bookmarkStart w:id="1971" w:name="_Toc3557135"/>
                            <w:bookmarkStart w:id="1972" w:name="_Toc34747388"/>
                            <w:bookmarkStart w:id="1973" w:name="_Toc76030586"/>
                            <w:bookmarkStart w:id="1974" w:name="_Toc94530871"/>
                            <w:bookmarkStart w:id="1975" w:name="_Toc99837120"/>
                            <w:r>
                              <w:t xml:space="preserve">Figure </w:t>
                            </w:r>
                            <w:r>
                              <w:fldChar w:fldCharType="begin"/>
                            </w:r>
                            <w:r>
                              <w:instrText xml:space="preserve"> SEQ Figure \* ARABIC </w:instrText>
                            </w:r>
                            <w:r>
                              <w:fldChar w:fldCharType="separate"/>
                            </w:r>
                            <w:r>
                              <w:rPr>
                                <w:noProof/>
                              </w:rPr>
                              <w:t>61</w:t>
                            </w:r>
                            <w:r>
                              <w:fldChar w:fldCharType="end"/>
                            </w:r>
                            <w:r>
                              <w:t>: Overlap Weld Sheet Layout</w:t>
                            </w:r>
                            <w:bookmarkEnd w:id="1971"/>
                            <w:bookmarkEnd w:id="1972"/>
                            <w:bookmarkEnd w:id="1973"/>
                            <w:bookmarkEnd w:id="1974"/>
                            <w:bookmarkEnd w:id="1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59B9E003" w:rsidR="00F34880" w:rsidRPr="0079510C" w:rsidRDefault="00F34880" w:rsidP="00FC68DB">
                      <w:pPr>
                        <w:pStyle w:val="Caption"/>
                        <w:rPr>
                          <w:noProof/>
                          <w:sz w:val="24"/>
                          <w:szCs w:val="26"/>
                        </w:rPr>
                      </w:pPr>
                      <w:bookmarkStart w:id="2011" w:name="_Toc3557135"/>
                      <w:bookmarkStart w:id="2012" w:name="_Toc34747388"/>
                      <w:bookmarkStart w:id="2013" w:name="_Toc76030586"/>
                      <w:bookmarkStart w:id="2014" w:name="_Toc94530871"/>
                      <w:bookmarkStart w:id="2015" w:name="_Toc99837120"/>
                      <w:r>
                        <w:t xml:space="preserve">Figure </w:t>
                      </w:r>
                      <w:r>
                        <w:fldChar w:fldCharType="begin"/>
                      </w:r>
                      <w:r>
                        <w:instrText xml:space="preserve"> SEQ Figure \* ARABIC </w:instrText>
                      </w:r>
                      <w:r>
                        <w:fldChar w:fldCharType="separate"/>
                      </w:r>
                      <w:r>
                        <w:rPr>
                          <w:noProof/>
                        </w:rPr>
                        <w:t>61</w:t>
                      </w:r>
                      <w:r>
                        <w:fldChar w:fldCharType="end"/>
                      </w:r>
                      <w:r>
                        <w:t>: Overlap Weld Sheet Layout</w:t>
                      </w:r>
                      <w:bookmarkEnd w:id="2011"/>
                      <w:bookmarkEnd w:id="2012"/>
                      <w:bookmarkEnd w:id="2013"/>
                      <w:bookmarkEnd w:id="2014"/>
                      <w:bookmarkEnd w:id="2015"/>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Heading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4480" behindDoc="0" locked="0" layoutInCell="1" allowOverlap="1" wp14:anchorId="36CC8281" wp14:editId="01827D61">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ListBullet"/>
        <w:tabs>
          <w:tab w:val="clear" w:pos="454"/>
        </w:tabs>
        <w:ind w:firstLine="0"/>
        <w:rPr>
          <w:rFonts w:ascii="Cambria" w:hAnsi="Cambria"/>
          <w:sz w:val="20"/>
        </w:rPr>
      </w:pPr>
    </w:p>
    <w:p w14:paraId="575D4203" w14:textId="77777777" w:rsidR="00FC68DB" w:rsidRPr="003172C1" w:rsidRDefault="00FC68DB" w:rsidP="00B202D2">
      <w:pPr>
        <w:pStyle w:val="ListBullet"/>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7424" behindDoc="0" locked="0" layoutInCell="1" allowOverlap="1" wp14:anchorId="3CB738E2" wp14:editId="06109E4D">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479E725E" w:rsidR="00F34880" w:rsidRPr="00A00F34" w:rsidRDefault="00F34880" w:rsidP="00FC68DB">
                            <w:pPr>
                              <w:pStyle w:val="Caption"/>
                              <w:rPr>
                                <w:noProof/>
                                <w:szCs w:val="24"/>
                              </w:rPr>
                            </w:pPr>
                            <w:bookmarkStart w:id="1976" w:name="_Toc3557136"/>
                            <w:bookmarkStart w:id="1977" w:name="_Toc34747389"/>
                            <w:bookmarkStart w:id="1978" w:name="_Toc76030587"/>
                            <w:bookmarkStart w:id="1979" w:name="_Toc94530872"/>
                            <w:bookmarkStart w:id="1980" w:name="_Toc99837121"/>
                            <w:r>
                              <w:t xml:space="preserve">Figure </w:t>
                            </w:r>
                            <w:r>
                              <w:fldChar w:fldCharType="begin"/>
                            </w:r>
                            <w:r>
                              <w:instrText xml:space="preserve"> SEQ Figure \* ARABIC </w:instrText>
                            </w:r>
                            <w:r>
                              <w:fldChar w:fldCharType="separate"/>
                            </w:r>
                            <w:r>
                              <w:rPr>
                                <w:noProof/>
                              </w:rPr>
                              <w:t>62</w:t>
                            </w:r>
                            <w:r>
                              <w:fldChar w:fldCharType="end"/>
                            </w:r>
                            <w:r>
                              <w:t>: Overlap Weld Parameters</w:t>
                            </w:r>
                            <w:bookmarkEnd w:id="1976"/>
                            <w:bookmarkEnd w:id="1977"/>
                            <w:bookmarkEnd w:id="1978"/>
                            <w:bookmarkEnd w:id="1979"/>
                            <w:bookmarkEnd w:id="1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479E725E" w:rsidR="00F34880" w:rsidRPr="00A00F34" w:rsidRDefault="00F34880" w:rsidP="00FC68DB">
                      <w:pPr>
                        <w:pStyle w:val="Caption"/>
                        <w:rPr>
                          <w:noProof/>
                          <w:szCs w:val="24"/>
                        </w:rPr>
                      </w:pPr>
                      <w:bookmarkStart w:id="2021" w:name="_Toc3557136"/>
                      <w:bookmarkStart w:id="2022" w:name="_Toc34747389"/>
                      <w:bookmarkStart w:id="2023" w:name="_Toc76030587"/>
                      <w:bookmarkStart w:id="2024" w:name="_Toc94530872"/>
                      <w:bookmarkStart w:id="2025" w:name="_Toc99837121"/>
                      <w:r>
                        <w:t xml:space="preserve">Figure </w:t>
                      </w:r>
                      <w:r>
                        <w:fldChar w:fldCharType="begin"/>
                      </w:r>
                      <w:r>
                        <w:instrText xml:space="preserve"> SEQ Figure \* ARABIC </w:instrText>
                      </w:r>
                      <w:r>
                        <w:fldChar w:fldCharType="separate"/>
                      </w:r>
                      <w:r>
                        <w:rPr>
                          <w:noProof/>
                        </w:rPr>
                        <w:t>62</w:t>
                      </w:r>
                      <w:r>
                        <w:fldChar w:fldCharType="end"/>
                      </w:r>
                      <w:r>
                        <w:t>: Overlap Weld Parameters</w:t>
                      </w:r>
                      <w:bookmarkEnd w:id="2021"/>
                      <w:bookmarkEnd w:id="2022"/>
                      <w:bookmarkEnd w:id="2023"/>
                      <w:bookmarkEnd w:id="2024"/>
                      <w:bookmarkEnd w:id="2025"/>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5" o:title=""/>
          </v:shape>
          <o:OLEObject Type="Embed" ProgID="Equation.3" ShapeID="_x0000_i1028" DrawAspect="Content" ObjectID="_1742905661" r:id="rId136"/>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153289">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67374DF2" w:rsidR="00FC68DB" w:rsidRDefault="00FC68DB" w:rsidP="00B202D2">
      <w:pPr>
        <w:pStyle w:val="Caption"/>
        <w:spacing w:before="120"/>
      </w:pPr>
      <w:bookmarkStart w:id="1981" w:name="_Toc3566506"/>
      <w:bookmarkStart w:id="1982" w:name="_Toc34747508"/>
      <w:bookmarkStart w:id="1983" w:name="_Toc77095967"/>
      <w:bookmarkStart w:id="1984" w:name="_Toc99837250"/>
      <w:r>
        <w:t xml:space="preserve">Table </w:t>
      </w:r>
      <w:r>
        <w:fldChar w:fldCharType="begin"/>
      </w:r>
      <w:r>
        <w:instrText xml:space="preserve"> SEQ Table \* ARABIC </w:instrText>
      </w:r>
      <w:r>
        <w:fldChar w:fldCharType="separate"/>
      </w:r>
      <w:r w:rsidR="00490283">
        <w:rPr>
          <w:noProof/>
        </w:rPr>
        <w:t>105</w:t>
      </w:r>
      <w:r>
        <w:fldChar w:fldCharType="end"/>
      </w:r>
      <w:r>
        <w:t>: Parameters of Overlap Weld</w:t>
      </w:r>
      <w:bookmarkEnd w:id="1981"/>
      <w:bookmarkEnd w:id="1982"/>
      <w:bookmarkEnd w:id="1983"/>
      <w:bookmarkEnd w:id="1984"/>
    </w:p>
    <w:p w14:paraId="4BC608EC" w14:textId="4B785C09" w:rsidR="00153289" w:rsidRPr="007055D9" w:rsidRDefault="00FC68DB" w:rsidP="00B202D2">
      <w:pPr>
        <w:spacing w:before="120"/>
      </w:pPr>
      <w:r w:rsidRPr="007055D9">
        <w:t>All other parameters are provided by the model itself and are partially used to specify parameters of the weld.</w:t>
      </w:r>
      <w:r w:rsidR="00153289">
        <w:t xml:space="preserve"> </w:t>
      </w:r>
    </w:p>
    <w:p w14:paraId="1E948A10" w14:textId="77777777" w:rsidR="00FC68DB" w:rsidRPr="007055D9" w:rsidRDefault="00FC68DB" w:rsidP="00B202D2">
      <w:pPr>
        <w:pStyle w:val="Heading4"/>
      </w:pPr>
      <w:bookmarkStart w:id="1985" w:name="_Toc338939112"/>
      <w:bookmarkStart w:id="1986" w:name="_Toc3557038"/>
      <w:bookmarkStart w:id="1987" w:name="_Toc34747288"/>
      <w:bookmarkStart w:id="1988" w:name="_Toc77102107"/>
      <w:r w:rsidRPr="007055D9">
        <w:t>Single Sided Double Overlap Weld</w:t>
      </w:r>
      <w:bookmarkEnd w:id="1985"/>
      <w:bookmarkEnd w:id="1986"/>
      <w:bookmarkEnd w:id="1987"/>
      <w:bookmarkEnd w:id="1988"/>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10639C3F" w:rsidR="00FC68DB" w:rsidRPr="007055D9" w:rsidRDefault="00153289" w:rsidP="00B202D2">
      <w:pPr>
        <w:pStyle w:val="Heading5"/>
      </w:pPr>
      <w:r>
        <w:rPr>
          <w:noProof/>
          <w:lang w:val="en-US" w:eastAsia="en-US"/>
        </w:rPr>
        <w:lastRenderedPageBreak/>
        <mc:AlternateContent>
          <mc:Choice Requires="wpg">
            <w:drawing>
              <wp:anchor distT="0" distB="0" distL="114300" distR="114300" simplePos="0" relativeHeight="251691520" behindDoc="0" locked="0" layoutInCell="1" allowOverlap="1" wp14:anchorId="586DCA4B" wp14:editId="46959BF5">
                <wp:simplePos x="0" y="0"/>
                <wp:positionH relativeFrom="column">
                  <wp:posOffset>3090545</wp:posOffset>
                </wp:positionH>
                <wp:positionV relativeFrom="paragraph">
                  <wp:posOffset>-69215</wp:posOffset>
                </wp:positionV>
                <wp:extent cx="2670810" cy="1546860"/>
                <wp:effectExtent l="0" t="0" r="15240" b="15240"/>
                <wp:wrapNone/>
                <wp:docPr id="49" name="Gruppieren 49"/>
                <wp:cNvGraphicFramePr/>
                <a:graphic xmlns:a="http://schemas.openxmlformats.org/drawingml/2006/main">
                  <a:graphicData uri="http://schemas.microsoft.com/office/word/2010/wordprocessingGroup">
                    <wpg:wgp>
                      <wpg:cNvGrpSpPr/>
                      <wpg:grpSpPr>
                        <a:xfrm>
                          <a:off x="0" y="0"/>
                          <a:ext cx="2670810" cy="1546860"/>
                          <a:chOff x="0" y="0"/>
                          <a:chExt cx="2670810" cy="1546860"/>
                        </a:xfrm>
                      </wpg:grpSpPr>
                      <pic:pic xmlns:pic="http://schemas.openxmlformats.org/drawingml/2006/picture">
                        <pic:nvPicPr>
                          <pic:cNvPr id="166" name="Bild 167" descr="DoubleOverlapWeld1Side_v2"/>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95250" y="0"/>
                            <a:ext cx="2539365" cy="1233170"/>
                          </a:xfrm>
                          <a:prstGeom prst="rect">
                            <a:avLst/>
                          </a:prstGeom>
                          <a:noFill/>
                          <a:ln>
                            <a:noFill/>
                          </a:ln>
                        </pic:spPr>
                      </pic:pic>
                      <wps:wsp>
                        <wps:cNvPr id="1032" name="Text Box 1032"/>
                        <wps:cNvSpPr txBox="1"/>
                        <wps:spPr>
                          <a:xfrm>
                            <a:off x="0" y="1285875"/>
                            <a:ext cx="2670810" cy="260985"/>
                          </a:xfrm>
                          <a:prstGeom prst="rect">
                            <a:avLst/>
                          </a:prstGeom>
                          <a:noFill/>
                          <a:ln>
                            <a:noFill/>
                          </a:ln>
                          <a:effectLst/>
                        </wps:spPr>
                        <wps:txbx>
                          <w:txbxContent>
                            <w:p w14:paraId="0F11E602" w14:textId="23274EB9" w:rsidR="00F34880" w:rsidRPr="008B5970" w:rsidRDefault="00F34880" w:rsidP="00FC68DB">
                              <w:pPr>
                                <w:pStyle w:val="Caption"/>
                                <w:rPr>
                                  <w:noProof/>
                                  <w:sz w:val="24"/>
                                  <w:szCs w:val="26"/>
                                </w:rPr>
                              </w:pPr>
                              <w:bookmarkStart w:id="1989" w:name="_Toc3557137"/>
                              <w:bookmarkStart w:id="1990" w:name="_Toc34747390"/>
                              <w:bookmarkStart w:id="1991" w:name="_Toc76030588"/>
                              <w:bookmarkStart w:id="1992" w:name="_Toc94530873"/>
                              <w:bookmarkStart w:id="1993" w:name="_Toc99837122"/>
                              <w:r>
                                <w:t xml:space="preserve">Figure </w:t>
                              </w:r>
                              <w:r>
                                <w:fldChar w:fldCharType="begin"/>
                              </w:r>
                              <w:r>
                                <w:instrText xml:space="preserve"> SEQ Figure \* ARABIC </w:instrText>
                              </w:r>
                              <w:r>
                                <w:fldChar w:fldCharType="separate"/>
                              </w:r>
                              <w:r>
                                <w:rPr>
                                  <w:noProof/>
                                </w:rPr>
                                <w:t>63</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989"/>
                              <w:bookmarkEnd w:id="1990"/>
                              <w:bookmarkEnd w:id="1991"/>
                              <w:bookmarkEnd w:id="1992"/>
                              <w:bookmarkEnd w:id="1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49" o:spid="_x0000_s1043" style="position:absolute;left:0;text-align:left;margin-left:243.35pt;margin-top:-5.45pt;width:210.3pt;height:121.8pt;z-index:251691520" coordsize="26708,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">
                <v:shape id="Bild 167" o:spid="_x0000_s1044" type="#_x0000_t75" alt="DoubleOverlapWeld1Side_v2" style="position:absolute;left:952;width:25394;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ldIrAAAAA3AAAAA8AAABkcnMvZG93bnJldi54bWxET8lqwzAQvRf6D2IKuTVyEzDBtWzclEKv&#10;WSD0NljjBVsjI8mJ+/dRoZDbPN46ebmYUVzJ+d6ygrd1AoK4trrnVsH59PW6A+EDssbRMin4JQ9l&#10;8fyUY6btjQ90PYZWxBD2GSroQpgyKX3dkUG/thNx5BrrDIYIXSu1w1sMN6PcJEkqDfYcGzqcaN9R&#10;PRxno2C/+6Cfz7MdHG9mOYdqy428KLV6Wap3EIGW8BD/u791nJ+m8PdMvEA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GV0isAAAADcAAAADwAAAAAAAAAAAAAAAACfAgAA&#10;ZHJzL2Rvd25yZXYueG1sUEsFBgAAAAAEAAQA9wAAAIwDAAAAAA==&#10;">
                  <v:imagedata r:id="rId138" o:title="DoubleOverlapWeld1Side_v2"/>
                  <v:path arrowok="t"/>
                </v:shape>
                <v:shape id="Text Box 1032" o:spid="_x0000_s1045" type="#_x0000_t202" style="position:absolute;top:12858;width:2670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In8MA&#10;AADdAAAADwAAAGRycy9kb3ducmV2LnhtbERPPWvDMBDdC/kP4gpdSi3bBZM6UUIILZRucbJkO6SL&#10;bWqdjKXYbn59VShku8f7vPV2tp0YafCtYwVZkoIg1s60XCs4HT9eliB8QDbYOSYFP+Rhu1k8rLE0&#10;buIDjVWoRQxhX6KCJoS+lNLrhiz6xPXEkbu4wWKIcKilGXCK4baTeZoW0mLLsaHBnvYN6e/qahUU&#10;83v//PVG+XTT3cjnW5YFypR6epx3KxCB5nAX/7s/TZyfvub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1In8MAAADdAAAADwAAAAAAAAAAAAAAAACYAgAAZHJzL2Rv&#10;d25yZXYueG1sUEsFBgAAAAAEAAQA9QAAAIgDAAAAAA==&#10;" filled="f" stroked="f">
                  <v:textbox style="mso-fit-shape-to-text:t" inset="0,0,0,0">
                    <w:txbxContent>
                      <w:p w14:paraId="0F11E602" w14:textId="23274EB9" w:rsidR="00F34880" w:rsidRPr="008B5970" w:rsidRDefault="00F34880" w:rsidP="00FC68DB">
                        <w:pPr>
                          <w:pStyle w:val="Caption"/>
                          <w:rPr>
                            <w:noProof/>
                            <w:sz w:val="24"/>
                            <w:szCs w:val="26"/>
                          </w:rPr>
                        </w:pPr>
                        <w:bookmarkStart w:id="2039" w:name="_Toc3557137"/>
                        <w:bookmarkStart w:id="2040" w:name="_Toc34747390"/>
                        <w:bookmarkStart w:id="2041" w:name="_Toc76030588"/>
                        <w:bookmarkStart w:id="2042" w:name="_Toc94530873"/>
                        <w:bookmarkStart w:id="2043" w:name="_Toc99837122"/>
                        <w:r>
                          <w:t xml:space="preserve">Figure </w:t>
                        </w:r>
                        <w:r>
                          <w:fldChar w:fldCharType="begin"/>
                        </w:r>
                        <w:r>
                          <w:instrText xml:space="preserve"> SEQ Figure \* ARABIC </w:instrText>
                        </w:r>
                        <w:r>
                          <w:fldChar w:fldCharType="separate"/>
                        </w:r>
                        <w:r>
                          <w:rPr>
                            <w:noProof/>
                          </w:rPr>
                          <w:t>63</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2039"/>
                        <w:bookmarkEnd w:id="2040"/>
                        <w:bookmarkEnd w:id="2041"/>
                        <w:bookmarkEnd w:id="2042"/>
                        <w:bookmarkEnd w:id="2043"/>
                      </w:p>
                    </w:txbxContent>
                  </v:textbox>
                </v:shape>
              </v:group>
            </w:pict>
          </mc:Fallback>
        </mc:AlternateContent>
      </w:r>
      <w:r w:rsidR="00FC68DB" w:rsidRPr="007055D9">
        <w:t>Sheet Parameters</w:t>
      </w:r>
    </w:p>
    <w:p w14:paraId="16ADCE9A" w14:textId="77777777" w:rsidR="00FC68DB" w:rsidRPr="007055D9" w:rsidRDefault="00FC68DB" w:rsidP="00B202D2">
      <w:pPr>
        <w:keepNext/>
      </w:pPr>
      <w:r w:rsidRPr="007055D9">
        <w:t>The parameters to describe the connection are:</w:t>
      </w:r>
    </w:p>
    <w:p w14:paraId="24DBAF2E" w14:textId="51A58871"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DB2E660" w:rsidR="00FC68DB" w:rsidRPr="007055D9" w:rsidRDefault="00FC68DB" w:rsidP="00B202D2">
      <w:pPr>
        <w:pStyle w:val="Heading5"/>
      </w:pPr>
      <w:r w:rsidRPr="007055D9">
        <w:t>Weld Parameters</w:t>
      </w:r>
    </w:p>
    <w:p w14:paraId="3A5DAA53" w14:textId="35AB9E9D" w:rsidR="00FC68DB" w:rsidRPr="007055D9" w:rsidRDefault="00153289" w:rsidP="00B202D2">
      <w:pPr>
        <w:keepNext/>
      </w:pPr>
      <w:r>
        <w:rPr>
          <w:noProof/>
          <w:lang w:val="en-US"/>
        </w:rPr>
        <mc:AlternateContent>
          <mc:Choice Requires="wpg">
            <w:drawing>
              <wp:anchor distT="0" distB="0" distL="114300" distR="114300" simplePos="0" relativeHeight="251695616" behindDoc="0" locked="0" layoutInCell="1" allowOverlap="1" wp14:anchorId="13F0BFE9" wp14:editId="6973C1D1">
                <wp:simplePos x="0" y="0"/>
                <wp:positionH relativeFrom="column">
                  <wp:posOffset>2995295</wp:posOffset>
                </wp:positionH>
                <wp:positionV relativeFrom="paragraph">
                  <wp:posOffset>151130</wp:posOffset>
                </wp:positionV>
                <wp:extent cx="3168649" cy="1356995"/>
                <wp:effectExtent l="0" t="0" r="0" b="0"/>
                <wp:wrapNone/>
                <wp:docPr id="50" name="Gruppieren 50"/>
                <wp:cNvGraphicFramePr/>
                <a:graphic xmlns:a="http://schemas.openxmlformats.org/drawingml/2006/main">
                  <a:graphicData uri="http://schemas.microsoft.com/office/word/2010/wordprocessingGroup">
                    <wpg:wgp>
                      <wpg:cNvGrpSpPr/>
                      <wpg:grpSpPr>
                        <a:xfrm>
                          <a:off x="0" y="0"/>
                          <a:ext cx="3168649" cy="1356995"/>
                          <a:chOff x="0" y="0"/>
                          <a:chExt cx="3168649" cy="1356995"/>
                        </a:xfrm>
                      </wpg:grpSpPr>
                      <pic:pic xmlns:pic="http://schemas.openxmlformats.org/drawingml/2006/picture">
                        <pic:nvPicPr>
                          <pic:cNvPr id="164" name="Bild 168" descr="DoubleOverlapWeld1Side_v2"/>
                          <pic:cNvPicPr>
                            <a:picLocks noChangeAspect="1"/>
                          </pic:cNvPicPr>
                        </pic:nvPicPr>
                        <pic:blipFill>
                          <a:blip r:embed="rId139">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39">
                            <a:extLst>
                              <a:ext uri="{28A0092B-C50C-407E-A947-70E740481C1C}">
                                <a14:useLocalDpi xmlns:a14="http://schemas.microsoft.com/office/drawing/2010/main" val="0"/>
                              </a:ext>
                            </a:extLst>
                          </a:blip>
                          <a:srcRect l="30699" t="-9229" r="33762" b="50989"/>
                          <a:stretch>
                            <a:fillRect/>
                          </a:stretch>
                        </pic:blipFill>
                        <pic:spPr bwMode="auto">
                          <a:xfrm>
                            <a:off x="1524000" y="0"/>
                            <a:ext cx="1104900" cy="953770"/>
                          </a:xfrm>
                          <a:prstGeom prst="rect">
                            <a:avLst/>
                          </a:prstGeom>
                          <a:noFill/>
                          <a:ln>
                            <a:noFill/>
                          </a:ln>
                        </pic:spPr>
                      </pic:pic>
                      <wps:wsp>
                        <wps:cNvPr id="1033" name="Text Box 1033"/>
                        <wps:cNvSpPr txBox="1"/>
                        <wps:spPr>
                          <a:xfrm>
                            <a:off x="28574" y="962025"/>
                            <a:ext cx="3140075" cy="394970"/>
                          </a:xfrm>
                          <a:prstGeom prst="rect">
                            <a:avLst/>
                          </a:prstGeom>
                          <a:solidFill>
                            <a:prstClr val="white"/>
                          </a:solidFill>
                          <a:ln>
                            <a:noFill/>
                          </a:ln>
                          <a:effectLst/>
                        </wps:spPr>
                        <wps:txbx>
                          <w:txbxContent>
                            <w:p w14:paraId="059A50AF" w14:textId="0F521324" w:rsidR="00F34880" w:rsidRPr="008D09AE" w:rsidRDefault="00F34880" w:rsidP="00FC68DB">
                              <w:pPr>
                                <w:pStyle w:val="Caption"/>
                                <w:rPr>
                                  <w:noProof/>
                                  <w:szCs w:val="24"/>
                                </w:rPr>
                              </w:pPr>
                              <w:bookmarkStart w:id="1994" w:name="_Toc3557138"/>
                              <w:bookmarkStart w:id="1995" w:name="_Toc34747391"/>
                              <w:bookmarkStart w:id="1996" w:name="_Toc76030589"/>
                              <w:bookmarkStart w:id="1997" w:name="_Toc94530874"/>
                              <w:bookmarkStart w:id="1998" w:name="_Toc99837123"/>
                              <w:r>
                                <w:t xml:space="preserve">Figure </w:t>
                              </w:r>
                              <w:r>
                                <w:fldChar w:fldCharType="begin"/>
                              </w:r>
                              <w:r>
                                <w:instrText xml:space="preserve"> SEQ Figure \* ARABIC </w:instrText>
                              </w:r>
                              <w:r>
                                <w:fldChar w:fldCharType="separate"/>
                              </w:r>
                              <w:r>
                                <w:rPr>
                                  <w:noProof/>
                                </w:rPr>
                                <w:t>64</w:t>
                              </w:r>
                              <w:r>
                                <w:fldChar w:fldCharType="end"/>
                              </w:r>
                              <w:r>
                                <w:t>: Overlap Weld Parameter</w:t>
                              </w:r>
                              <w:bookmarkEnd w:id="1994"/>
                              <w:bookmarkEnd w:id="1995"/>
                              <w:bookmarkEnd w:id="1996"/>
                              <w:bookmarkEnd w:id="1997"/>
                              <w:r>
                                <w:t xml:space="preserve"> Details for lower (left) and upper (right) Weld Section</w:t>
                              </w:r>
                              <w:bookmarkEnd w:id="1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50" o:spid="_x0000_s1046" style="position:absolute;left:0;text-align:left;margin-left:235.85pt;margin-top:11.9pt;width:249.5pt;height:106.85pt;z-index:251695616" coordsize="3168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">
                <v:shape id="Bild 168" o:spid="_x0000_s1047" type="#_x0000_t75" alt="DoubleOverlapWeld1Side_v2" style="position:absolute;top:95;width:12007;height:9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NHqnAAAAA3AAAAA8AAABkcnMvZG93bnJldi54bWxET02LwjAQvS/4H8II3tZ0i4hUo8iCIB5E&#10;XRGPYzK2xWZSmmjrvzeCsLd5vM+ZLTpbiQc1vnSs4GeYgCDWzpScKzj+rb4nIHxANlg5JgVP8rCY&#10;975mmBnX8p4eh5CLGMI+QwVFCHUmpdcFWfRDVxNH7uoaiyHCJpemwTaG20qmSTKWFkuODQXW9FuQ&#10;vh3uVsFyvcVUnyb+srudNyuDu6tOW6UG/W45BRGoC//ij3tt4vzxCN7PxAvk/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E0eqcAAAADcAAAADwAAAAAAAAAAAAAAAACfAgAA&#10;ZHJzL2Rvd25yZXYueG1sUEsFBgAAAAAEAAQA9wAAAIwDAAAAAA==&#10;">
                  <v:imagedata r:id="rId140" o:title="DoubleOverlapWeld1Side_v2" croptop="19084f" cropbottom="9224f" cropleft="2517f" cropright="37707f"/>
                  <v:path arrowok="t"/>
                </v:shape>
                <v:shape id="Bild 169" o:spid="_x0000_s1048" type="#_x0000_t75" alt="DoubleOverlapWeld1Side_v2" style="position:absolute;left:15240;width:11049;height:9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xfrGAAAA3AAAAA8AAABkcnMvZG93bnJldi54bWxEj91qwkAQhe+FvsMyhd5I3SgoNrpKqwQq&#10;/kCtDzBkp0lodjbsrjG+vSsI3s1wznfmzHzZmVq05HxlWcFwkIAgzq2uuFBw+s3epyB8QNZYWyYF&#10;V/KwXLz05phqe+Efao+hEDGEfYoKyhCaVEqfl2TQD2xDHLU/6wyGuLpCaoeXGG5qOUqSiTRYcbxQ&#10;YkOrkvL/49nEGrths1mv2nPm9tmm6LaHr+tHX6m31+5zBiJQF57mB/2tIzcZw/2ZOIF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A/F+sYAAADcAAAADwAAAAAAAAAAAAAA&#10;AACfAgAAZHJzL2Rvd25yZXYueG1sUEsFBgAAAAAEAAQA9wAAAJIDAAAAAA==&#10;">
                  <v:imagedata r:id="rId140" o:title="DoubleOverlapWeld1Side_v2" croptop="-6048f" cropbottom="33416f" cropleft="20119f" cropright="22126f"/>
                  <v:path arrowok="t"/>
                </v:shape>
                <v:shape id="Text Box 1033" o:spid="_x0000_s1049" type="#_x0000_t202" style="position:absolute;left:285;top:9620;width:31401;height:3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fIcUA&#10;AADdAAAADwAAAGRycy9kb3ducmV2LnhtbERPTWsCMRC9F/ofwhS8lJqtK1K2RhGpYHsRVy+9DZtx&#10;s+1msiRZ3f77RhC8zeN9znw52FacyYfGsYLXcQaCuHK64VrB8bB5eQMRIrLG1jEp+KMAy8XjwxwL&#10;7S68p3MZa5FCOBSowMTYFVKGypDFMHYdceJOzluMCfpaao+XFG5bOcmymbTYcGow2NHaUPVb9lbB&#10;bvq9M8/96eNrNc3957Ffz37qUqnR07B6BxFpiHfxzb3VaX6W53D9Jp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R8hxQAAAN0AAAAPAAAAAAAAAAAAAAAAAJgCAABkcnMv&#10;ZG93bnJldi54bWxQSwUGAAAAAAQABAD1AAAAigMAAAAA&#10;" stroked="f">
                  <v:textbox style="mso-fit-shape-to-text:t" inset="0,0,0,0">
                    <w:txbxContent>
                      <w:p w14:paraId="059A50AF" w14:textId="0F521324" w:rsidR="00F34880" w:rsidRPr="008D09AE" w:rsidRDefault="00F34880" w:rsidP="00FC68DB">
                        <w:pPr>
                          <w:pStyle w:val="Caption"/>
                          <w:rPr>
                            <w:noProof/>
                            <w:szCs w:val="24"/>
                          </w:rPr>
                        </w:pPr>
                        <w:bookmarkStart w:id="2049" w:name="_Toc3557138"/>
                        <w:bookmarkStart w:id="2050" w:name="_Toc34747391"/>
                        <w:bookmarkStart w:id="2051" w:name="_Toc76030589"/>
                        <w:bookmarkStart w:id="2052" w:name="_Toc94530874"/>
                        <w:bookmarkStart w:id="2053" w:name="_Toc99837123"/>
                        <w:r>
                          <w:t xml:space="preserve">Figure </w:t>
                        </w:r>
                        <w:r>
                          <w:fldChar w:fldCharType="begin"/>
                        </w:r>
                        <w:r>
                          <w:instrText xml:space="preserve"> SEQ Figure \* ARABIC </w:instrText>
                        </w:r>
                        <w:r>
                          <w:fldChar w:fldCharType="separate"/>
                        </w:r>
                        <w:r>
                          <w:rPr>
                            <w:noProof/>
                          </w:rPr>
                          <w:t>64</w:t>
                        </w:r>
                        <w:r>
                          <w:fldChar w:fldCharType="end"/>
                        </w:r>
                        <w:r>
                          <w:t>: Overlap Weld Parameter</w:t>
                        </w:r>
                        <w:bookmarkEnd w:id="2049"/>
                        <w:bookmarkEnd w:id="2050"/>
                        <w:bookmarkEnd w:id="2051"/>
                        <w:bookmarkEnd w:id="2052"/>
                        <w:r>
                          <w:t xml:space="preserve"> Details for lower (left) and upper (right) Weld Section</w:t>
                        </w:r>
                        <w:bookmarkEnd w:id="2053"/>
                      </w:p>
                    </w:txbxContent>
                  </v:textbox>
                </v:shape>
              </v:group>
            </w:pict>
          </mc:Fallback>
        </mc:AlternateContent>
      </w:r>
      <w:r w:rsidR="00FC68DB" w:rsidRPr="007055D9">
        <w:t>The parameters of the welds are the same for all of the welds on the connection:</w:t>
      </w:r>
    </w:p>
    <w:p w14:paraId="365BF2D1"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ListBullet"/>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6B37C7C7" w:rsidR="00FC68DB" w:rsidRDefault="00FC68DB" w:rsidP="00B202D2"/>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24" o:title=""/>
          </v:shape>
          <o:OLEObject Type="Embed" ProgID="Equation.3" ShapeID="_x0000_i1029" DrawAspect="Content" ObjectID="_1742905662" r:id="rId141"/>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212DAF">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D9D0CDF" w:rsidR="00FC68DB" w:rsidRDefault="00FC68DB" w:rsidP="00B202D2">
      <w:pPr>
        <w:pStyle w:val="Caption"/>
        <w:spacing w:before="120"/>
      </w:pPr>
      <w:bookmarkStart w:id="1999" w:name="_Toc3566507"/>
      <w:bookmarkStart w:id="2000" w:name="_Toc34747509"/>
      <w:bookmarkStart w:id="2001" w:name="_Toc77095968"/>
      <w:bookmarkStart w:id="2002" w:name="_Toc99837251"/>
      <w:r>
        <w:t xml:space="preserve">Table </w:t>
      </w:r>
      <w:r>
        <w:fldChar w:fldCharType="begin"/>
      </w:r>
      <w:r>
        <w:instrText xml:space="preserve"> SEQ Table \* ARABIC </w:instrText>
      </w:r>
      <w:r>
        <w:fldChar w:fldCharType="separate"/>
      </w:r>
      <w:r w:rsidR="00490283">
        <w:rPr>
          <w:noProof/>
        </w:rPr>
        <w:t>106</w:t>
      </w:r>
      <w:r>
        <w:fldChar w:fldCharType="end"/>
      </w:r>
      <w:r>
        <w:t xml:space="preserve">: Parameters of </w:t>
      </w:r>
      <w:r w:rsidRPr="007055D9">
        <w:t xml:space="preserve">Single </w:t>
      </w:r>
      <w:proofErr w:type="gramStart"/>
      <w:r w:rsidRPr="007055D9">
        <w:t>Sided</w:t>
      </w:r>
      <w:proofErr w:type="gramEnd"/>
      <w:r w:rsidRPr="007055D9">
        <w:t xml:space="preserve"> Double Overlap Weld</w:t>
      </w:r>
      <w:bookmarkEnd w:id="1999"/>
      <w:bookmarkEnd w:id="2000"/>
      <w:bookmarkEnd w:id="2001"/>
      <w:bookmarkEnd w:id="200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2F2EF46E" w:rsidR="00FC68DB" w:rsidRPr="007055D9" w:rsidRDefault="008030B6" w:rsidP="00B202D2">
      <w:pPr>
        <w:pStyle w:val="Heading4"/>
      </w:pPr>
      <w:bookmarkStart w:id="2003" w:name="_Toc338939113"/>
      <w:bookmarkStart w:id="2004" w:name="_Toc3557039"/>
      <w:bookmarkStart w:id="2005" w:name="_Toc34747289"/>
      <w:bookmarkStart w:id="2006" w:name="_Toc77102108"/>
      <w:r>
        <w:t>Double-Sided</w:t>
      </w:r>
      <w:r w:rsidR="00FC68DB" w:rsidRPr="007055D9">
        <w:t xml:space="preserve"> Double Overlap Weld</w:t>
      </w:r>
      <w:bookmarkEnd w:id="2003"/>
      <w:bookmarkEnd w:id="2004"/>
      <w:bookmarkEnd w:id="2005"/>
      <w:bookmarkEnd w:id="2006"/>
    </w:p>
    <w:p w14:paraId="253D69DD" w14:textId="24F14448" w:rsidR="00FC68DB" w:rsidRPr="007055D9" w:rsidRDefault="00FC68DB" w:rsidP="00212DAF">
      <w:pPr>
        <w:jc w:val="left"/>
      </w:pPr>
      <w:r w:rsidRPr="007055D9">
        <w:t xml:space="preserve">A </w:t>
      </w:r>
      <w:r w:rsidR="008030B6">
        <w:t>Double-Sided</w:t>
      </w:r>
      <w:r w:rsidRPr="007055D9">
        <w:t xml:space="preserve"> </w:t>
      </w:r>
      <w:r>
        <w:t>D</w:t>
      </w:r>
      <w:r w:rsidRPr="007055D9">
        <w:t xml:space="preserve">ouble </w:t>
      </w:r>
      <w:r>
        <w:t>O</w:t>
      </w:r>
      <w:r w:rsidRPr="007055D9">
        <w:t xml:space="preserve">verlap </w:t>
      </w:r>
      <w:r>
        <w:t>W</w:t>
      </w:r>
      <w:r w:rsidRPr="007055D9">
        <w:t>eld can have the welds on both sides of the base sheet.</w:t>
      </w:r>
      <w:r w:rsidR="00212DAF">
        <w:br/>
      </w:r>
    </w:p>
    <w:p w14:paraId="4012FE41" w14:textId="77777777" w:rsidR="00FC68DB" w:rsidRPr="007055D9" w:rsidRDefault="00FC68DB" w:rsidP="00B202D2">
      <w:pPr>
        <w:pStyle w:val="Heading5"/>
      </w:pPr>
      <w:r>
        <w:rPr>
          <w:b w:val="0"/>
          <w:bCs/>
          <w:i/>
          <w:iCs/>
          <w:noProof/>
          <w:lang w:val="en-US" w:eastAsia="en-US"/>
        </w:rPr>
        <w:drawing>
          <wp:anchor distT="0" distB="0" distL="114300" distR="114300" simplePos="0" relativeHeight="251619840" behindDoc="0" locked="0" layoutInCell="1" allowOverlap="1" wp14:anchorId="10824C51" wp14:editId="5B027A47">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ListBullet"/>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0919EE3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0F289988" w:rsidR="00F34880" w:rsidRPr="000A25D4" w:rsidRDefault="00F34880" w:rsidP="00FC68DB">
                            <w:pPr>
                              <w:pStyle w:val="Caption"/>
                              <w:rPr>
                                <w:noProof/>
                                <w:sz w:val="24"/>
                                <w:szCs w:val="26"/>
                              </w:rPr>
                            </w:pPr>
                            <w:bookmarkStart w:id="2007" w:name="_Toc3557139"/>
                            <w:bookmarkStart w:id="2008" w:name="_Toc34747392"/>
                            <w:bookmarkStart w:id="2009" w:name="_Toc76030590"/>
                            <w:bookmarkStart w:id="2010" w:name="_Toc94530875"/>
                            <w:bookmarkStart w:id="2011" w:name="_Toc99837124"/>
                            <w:r>
                              <w:t xml:space="preserve">Figure </w:t>
                            </w:r>
                            <w:r>
                              <w:fldChar w:fldCharType="begin"/>
                            </w:r>
                            <w:r>
                              <w:instrText xml:space="preserve"> SEQ Figure \* ARABIC </w:instrText>
                            </w:r>
                            <w:r>
                              <w:fldChar w:fldCharType="separate"/>
                            </w:r>
                            <w:r>
                              <w:rPr>
                                <w:noProof/>
                              </w:rPr>
                              <w:t>65</w:t>
                            </w:r>
                            <w:r>
                              <w:fldChar w:fldCharType="end"/>
                            </w:r>
                            <w:r>
                              <w:t>: Double-Sided</w:t>
                            </w:r>
                            <w:r w:rsidRPr="007055D9">
                              <w:t xml:space="preserve"> Double Overlap Weld</w:t>
                            </w:r>
                            <w:bookmarkEnd w:id="2007"/>
                            <w:bookmarkEnd w:id="2008"/>
                            <w:bookmarkEnd w:id="2009"/>
                            <w:bookmarkEnd w:id="2010"/>
                            <w:bookmarkEnd w:id="2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50"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0F289988" w:rsidR="00F34880" w:rsidRPr="000A25D4" w:rsidRDefault="00F34880" w:rsidP="00FC68DB">
                      <w:pPr>
                        <w:pStyle w:val="Caption"/>
                        <w:rPr>
                          <w:noProof/>
                          <w:sz w:val="24"/>
                          <w:szCs w:val="26"/>
                        </w:rPr>
                      </w:pPr>
                      <w:bookmarkStart w:id="2067" w:name="_Toc3557139"/>
                      <w:bookmarkStart w:id="2068" w:name="_Toc34747392"/>
                      <w:bookmarkStart w:id="2069" w:name="_Toc76030590"/>
                      <w:bookmarkStart w:id="2070" w:name="_Toc94530875"/>
                      <w:bookmarkStart w:id="2071" w:name="_Toc99837124"/>
                      <w:r>
                        <w:t xml:space="preserve">Figure </w:t>
                      </w:r>
                      <w:r>
                        <w:fldChar w:fldCharType="begin"/>
                      </w:r>
                      <w:r>
                        <w:instrText xml:space="preserve"> SEQ Figure \* ARABIC </w:instrText>
                      </w:r>
                      <w:r>
                        <w:fldChar w:fldCharType="separate"/>
                      </w:r>
                      <w:r>
                        <w:rPr>
                          <w:noProof/>
                        </w:rPr>
                        <w:t>65</w:t>
                      </w:r>
                      <w:r>
                        <w:fldChar w:fldCharType="end"/>
                      </w:r>
                      <w:r>
                        <w:t>: Double-Sided</w:t>
                      </w:r>
                      <w:r w:rsidRPr="007055D9">
                        <w:t xml:space="preserve"> Double Overlap Weld</w:t>
                      </w:r>
                      <w:bookmarkEnd w:id="2067"/>
                      <w:bookmarkEnd w:id="2068"/>
                      <w:bookmarkEnd w:id="2069"/>
                      <w:bookmarkEnd w:id="2070"/>
                      <w:bookmarkEnd w:id="2071"/>
                    </w:p>
                  </w:txbxContent>
                </v:textbox>
              </v:shape>
            </w:pict>
          </mc:Fallback>
        </mc:AlternateContent>
      </w:r>
    </w:p>
    <w:p w14:paraId="0195A0BD" w14:textId="77777777" w:rsidR="00FC68DB" w:rsidRPr="007055D9" w:rsidRDefault="00FC68DB" w:rsidP="00B202D2">
      <w:pPr>
        <w:pStyle w:val="Heading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5984" behindDoc="0" locked="0" layoutInCell="1" allowOverlap="1" wp14:anchorId="148401D2" wp14:editId="42D416C2">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2912" behindDoc="0" locked="0" layoutInCell="1" allowOverlap="1" wp14:anchorId="59B724D4" wp14:editId="5D79F07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A0AAC7F">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5705B3D" w:rsidR="00F34880" w:rsidRPr="00F739B3" w:rsidRDefault="00F34880" w:rsidP="00FC68DB">
                            <w:pPr>
                              <w:pStyle w:val="Caption"/>
                              <w:rPr>
                                <w:noProof/>
                                <w:szCs w:val="24"/>
                              </w:rPr>
                            </w:pPr>
                            <w:bookmarkStart w:id="2012" w:name="_Toc3557140"/>
                            <w:bookmarkStart w:id="2013" w:name="_Toc34747393"/>
                            <w:bookmarkStart w:id="2014" w:name="_Toc76030591"/>
                            <w:bookmarkStart w:id="2015" w:name="_Toc94530876"/>
                            <w:bookmarkStart w:id="2016" w:name="_Toc99837125"/>
                            <w:r>
                              <w:t xml:space="preserve">Figure </w:t>
                            </w:r>
                            <w:r>
                              <w:fldChar w:fldCharType="begin"/>
                            </w:r>
                            <w:r>
                              <w:instrText xml:space="preserve"> SEQ Figure \* ARABIC </w:instrText>
                            </w:r>
                            <w:r>
                              <w:fldChar w:fldCharType="separate"/>
                            </w:r>
                            <w:r>
                              <w:rPr>
                                <w:noProof/>
                              </w:rPr>
                              <w:t>66</w:t>
                            </w:r>
                            <w:r>
                              <w:fldChar w:fldCharType="end"/>
                            </w:r>
                            <w:r>
                              <w:t>: Parameters of Double-Sided</w:t>
                            </w:r>
                            <w:r w:rsidRPr="007055D9">
                              <w:t xml:space="preserve"> Double Overlap Weld</w:t>
                            </w:r>
                            <w:bookmarkEnd w:id="2012"/>
                            <w:bookmarkEnd w:id="2013"/>
                            <w:bookmarkEnd w:id="2014"/>
                            <w:bookmarkEnd w:id="2015"/>
                            <w:r>
                              <w:t xml:space="preserve"> (left: upper section; right: lower section)</w:t>
                            </w:r>
                            <w:bookmarkEnd w:id="20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51"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" stroked="f">
                <v:textbox style="mso-fit-shape-to-text:t" inset="0,0,0,0">
                  <w:txbxContent>
                    <w:p w14:paraId="662B44A1" w14:textId="65705B3D" w:rsidR="00F34880" w:rsidRPr="00F739B3" w:rsidRDefault="00F34880" w:rsidP="00FC68DB">
                      <w:pPr>
                        <w:pStyle w:val="Caption"/>
                        <w:rPr>
                          <w:noProof/>
                          <w:szCs w:val="24"/>
                        </w:rPr>
                      </w:pPr>
                      <w:bookmarkStart w:id="2077" w:name="_Toc3557140"/>
                      <w:bookmarkStart w:id="2078" w:name="_Toc34747393"/>
                      <w:bookmarkStart w:id="2079" w:name="_Toc76030591"/>
                      <w:bookmarkStart w:id="2080" w:name="_Toc94530876"/>
                      <w:bookmarkStart w:id="2081" w:name="_Toc99837125"/>
                      <w:r>
                        <w:t xml:space="preserve">Figure </w:t>
                      </w:r>
                      <w:r>
                        <w:fldChar w:fldCharType="begin"/>
                      </w:r>
                      <w:r>
                        <w:instrText xml:space="preserve"> SEQ Figure \* ARABIC </w:instrText>
                      </w:r>
                      <w:r>
                        <w:fldChar w:fldCharType="separate"/>
                      </w:r>
                      <w:r>
                        <w:rPr>
                          <w:noProof/>
                        </w:rPr>
                        <w:t>66</w:t>
                      </w:r>
                      <w:r>
                        <w:fldChar w:fldCharType="end"/>
                      </w:r>
                      <w:r>
                        <w:t>: Parameters of Double-Sided</w:t>
                      </w:r>
                      <w:r w:rsidRPr="007055D9">
                        <w:t xml:space="preserve"> Double Overlap Weld</w:t>
                      </w:r>
                      <w:bookmarkEnd w:id="2077"/>
                      <w:bookmarkEnd w:id="2078"/>
                      <w:bookmarkEnd w:id="2079"/>
                      <w:bookmarkEnd w:id="2080"/>
                      <w:r>
                        <w:t xml:space="preserve"> (left: upper section; right: lower section)</w:t>
                      </w:r>
                      <w:bookmarkEnd w:id="2081"/>
                    </w:p>
                  </w:txbxContent>
                </v:textbox>
              </v:shape>
            </w:pict>
          </mc:Fallback>
        </mc:AlternateContent>
      </w:r>
    </w:p>
    <w:p w14:paraId="2443EF36" w14:textId="77777777" w:rsidR="00FC68DB" w:rsidRDefault="00FC68DB" w:rsidP="00B202D2"/>
    <w:p w14:paraId="5D3CA62F" w14:textId="2747631F" w:rsidR="00FC68DB" w:rsidRPr="007055D9" w:rsidRDefault="00FC68DB" w:rsidP="00B202D2">
      <w:r w:rsidRPr="007055D9">
        <w:t>For the penetration</w:t>
      </w:r>
      <w:r>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4" o:title=""/>
          </v:shape>
          <o:OLEObject Type="Embed" ProgID="Equation.3" ShapeID="_x0000_i1030" DrawAspect="Content" ObjectID="_1742905663" r:id="rId145"/>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37A99865" w:rsidR="00FC68DB" w:rsidRDefault="00FC68DB" w:rsidP="00B202D2">
      <w:pPr>
        <w:pStyle w:val="Caption"/>
        <w:spacing w:before="120"/>
      </w:pPr>
      <w:bookmarkStart w:id="2017" w:name="_Toc3566508"/>
      <w:bookmarkStart w:id="2018" w:name="_Toc34747510"/>
      <w:bookmarkStart w:id="2019" w:name="_Toc77095969"/>
      <w:bookmarkStart w:id="2020" w:name="_Toc99837252"/>
      <w:r>
        <w:t xml:space="preserve">Table </w:t>
      </w:r>
      <w:r>
        <w:fldChar w:fldCharType="begin"/>
      </w:r>
      <w:r>
        <w:instrText xml:space="preserve"> SEQ Table \* ARABIC </w:instrText>
      </w:r>
      <w:r>
        <w:fldChar w:fldCharType="separate"/>
      </w:r>
      <w:r w:rsidR="00490283">
        <w:rPr>
          <w:noProof/>
        </w:rPr>
        <w:t>107</w:t>
      </w:r>
      <w:r>
        <w:fldChar w:fldCharType="end"/>
      </w:r>
      <w:r>
        <w:t xml:space="preserve">: Parameters of </w:t>
      </w:r>
      <w:r w:rsidR="008030B6">
        <w:t>Double-Sided</w:t>
      </w:r>
      <w:r w:rsidRPr="007055D9">
        <w:t xml:space="preserve"> Double Overlap Weld</w:t>
      </w:r>
      <w:bookmarkEnd w:id="2017"/>
      <w:bookmarkEnd w:id="2018"/>
      <w:bookmarkEnd w:id="2019"/>
      <w:bookmarkEnd w:id="202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Heading4"/>
      </w:pPr>
      <w:bookmarkStart w:id="2021" w:name="_Toc338939196"/>
      <w:bookmarkStart w:id="2022" w:name="_Toc3557040"/>
      <w:bookmarkStart w:id="2023" w:name="_Toc34747290"/>
      <w:bookmarkStart w:id="2024" w:name="_Toc77102109"/>
      <w:r w:rsidRPr="007055D9">
        <w:t>Attributes</w:t>
      </w:r>
      <w:bookmarkEnd w:id="2021"/>
      <w:bookmarkEnd w:id="2022"/>
      <w:bookmarkEnd w:id="2023"/>
      <w:bookmarkEnd w:id="2024"/>
    </w:p>
    <w:p w14:paraId="4EF2ED14" w14:textId="77777777" w:rsidR="00FC68DB" w:rsidRPr="007055D9" w:rsidRDefault="00FC68DB" w:rsidP="00B202D2">
      <w:pPr>
        <w:pStyle w:val="Heading5"/>
      </w:pPr>
      <w:bookmarkStart w:id="2025" w:name="_Toc338939198"/>
      <w:r w:rsidRPr="007055D9">
        <w:t xml:space="preserve">Attribute </w:t>
      </w:r>
      <w:r>
        <w:t>"</w:t>
      </w:r>
      <w:r w:rsidRPr="007055D9">
        <w:t>base</w:t>
      </w:r>
      <w:bookmarkEnd w:id="202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Heading5"/>
      </w:pPr>
      <w:bookmarkStart w:id="2026" w:name="_Toc338939199"/>
      <w:r w:rsidRPr="007055D9">
        <w:t xml:space="preserve">Attribute </w:t>
      </w:r>
      <w:r>
        <w:t>"</w:t>
      </w:r>
      <w:r w:rsidRPr="007055D9">
        <w:t>technology</w:t>
      </w:r>
      <w:bookmarkEnd w:id="202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ListBullet"/>
        <w:numPr>
          <w:ilvl w:val="0"/>
          <w:numId w:val="11"/>
        </w:numPr>
        <w:rPr>
          <w:rStyle w:val="XMLElement"/>
        </w:rPr>
      </w:pPr>
      <w:r>
        <w:rPr>
          <w:rStyle w:val="XMLElement"/>
        </w:rPr>
        <w:t>friction</w:t>
      </w:r>
    </w:p>
    <w:p w14:paraId="6E1DCF3D" w14:textId="77777777" w:rsidR="00FC68DB" w:rsidRPr="007055D9" w:rsidRDefault="00FC68DB" w:rsidP="001B01D6">
      <w:pPr>
        <w:pStyle w:val="ListBullet"/>
        <w:numPr>
          <w:ilvl w:val="0"/>
          <w:numId w:val="11"/>
        </w:numPr>
        <w:rPr>
          <w:rStyle w:val="XMLElement"/>
        </w:rPr>
      </w:pPr>
      <w:r>
        <w:rPr>
          <w:rStyle w:val="XMLElement"/>
        </w:rPr>
        <w:t>brazing</w:t>
      </w:r>
    </w:p>
    <w:p w14:paraId="08A45917" w14:textId="77777777" w:rsidR="00FC68DB" w:rsidRPr="007055D9" w:rsidRDefault="00FC68DB" w:rsidP="00B202D2">
      <w:pPr>
        <w:pStyle w:val="Heading4"/>
      </w:pPr>
      <w:bookmarkStart w:id="2027" w:name="_Toc338939200"/>
      <w:bookmarkStart w:id="2028" w:name="_Toc3557041"/>
      <w:bookmarkStart w:id="2029" w:name="_Toc34747291"/>
      <w:bookmarkStart w:id="2030" w:name="_Toc77102110"/>
      <w:r w:rsidRPr="007055D9">
        <w:t xml:space="preserve">Element </w:t>
      </w:r>
      <w:r>
        <w:t>"</w:t>
      </w:r>
      <w:r w:rsidRPr="007055D9">
        <w:t>weld_position</w:t>
      </w:r>
      <w:bookmarkEnd w:id="2027"/>
      <w:bookmarkEnd w:id="2028"/>
      <w:r>
        <w:t>"</w:t>
      </w:r>
      <w:bookmarkEnd w:id="2029"/>
      <w:bookmarkEnd w:id="2030"/>
    </w:p>
    <w:p w14:paraId="23FA79A2" w14:textId="77777777" w:rsidR="00FC68DB" w:rsidRPr="007055D9" w:rsidRDefault="00FC68DB" w:rsidP="00827D13">
      <w:pPr>
        <w:keepNext/>
      </w:pPr>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lastRenderedPageBreak/>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4B486F5F" w:rsidR="00FC68DB" w:rsidRDefault="00FC68DB" w:rsidP="00B202D2">
      <w:pPr>
        <w:pStyle w:val="Caption"/>
        <w:spacing w:before="120"/>
      </w:pPr>
      <w:bookmarkStart w:id="2031" w:name="_Toc3566509"/>
      <w:bookmarkStart w:id="2032" w:name="_Toc34747511"/>
      <w:bookmarkStart w:id="2033" w:name="_Toc77095970"/>
      <w:bookmarkStart w:id="2034" w:name="_Toc99837253"/>
      <w:bookmarkStart w:id="2035" w:name="_Toc338939203"/>
      <w:r>
        <w:t xml:space="preserve">Table </w:t>
      </w:r>
      <w:r>
        <w:fldChar w:fldCharType="begin"/>
      </w:r>
      <w:r>
        <w:instrText xml:space="preserve"> SEQ Table \* ARABIC </w:instrText>
      </w:r>
      <w:r>
        <w:fldChar w:fldCharType="separate"/>
      </w:r>
      <w:r w:rsidR="00490283">
        <w:rPr>
          <w:noProof/>
        </w:rPr>
        <w:t>108</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031"/>
      <w:bookmarkEnd w:id="2032"/>
      <w:bookmarkEnd w:id="2033"/>
      <w:bookmarkEnd w:id="2034"/>
      <w:r>
        <w:t xml:space="preserve"> </w:t>
      </w:r>
    </w:p>
    <w:p w14:paraId="4AA18F55" w14:textId="77777777" w:rsidR="00FC68DB" w:rsidRDefault="00FC68DB" w:rsidP="00B202D2">
      <w:pPr>
        <w:pStyle w:val="Heading5"/>
      </w:pPr>
      <w:r w:rsidRPr="007055D9">
        <w:t>Attribute</w:t>
      </w:r>
      <w:r>
        <w:t>s</w:t>
      </w:r>
      <w:r w:rsidRPr="007055D9">
        <w:t xml:space="preserve"> </w:t>
      </w:r>
      <w:r>
        <w:t>"u, x, y, z, reference"</w:t>
      </w:r>
    </w:p>
    <w:p w14:paraId="33047A0F" w14:textId="6655C136"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Heading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Heading5"/>
      </w:pPr>
      <w:r w:rsidRPr="007055D9">
        <w:t xml:space="preserve">Attribute </w:t>
      </w:r>
      <w:r>
        <w:t>"</w:t>
      </w:r>
      <w:r w:rsidRPr="007055D9">
        <w:t>section</w:t>
      </w:r>
      <w:bookmarkEnd w:id="203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ListBullet"/>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Heading5"/>
      </w:pPr>
      <w:bookmarkStart w:id="2036" w:name="_Toc338939204"/>
      <w:r w:rsidRPr="007055D9">
        <w:t xml:space="preserve">Attribute </w:t>
      </w:r>
      <w:r>
        <w:t>"</w:t>
      </w:r>
      <w:r w:rsidRPr="007055D9">
        <w:t>thickness</w:t>
      </w:r>
      <w:bookmarkEnd w:id="203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Heading5"/>
      </w:pPr>
      <w:bookmarkStart w:id="2037" w:name="_Toc338939205"/>
      <w:r w:rsidRPr="007055D9">
        <w:t xml:space="preserve">Attribute </w:t>
      </w:r>
      <w:r>
        <w:t>"</w:t>
      </w:r>
      <w:r w:rsidRPr="007055D9">
        <w:t>angle</w:t>
      </w:r>
      <w:bookmarkEnd w:id="203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Heading5"/>
      </w:pPr>
      <w:bookmarkStart w:id="2038" w:name="_Toc338939206"/>
      <w:r w:rsidRPr="007055D9">
        <w:t xml:space="preserve">Attribute </w:t>
      </w:r>
      <w:r>
        <w:t>"</w:t>
      </w:r>
      <w:r w:rsidRPr="007055D9">
        <w:t>shape</w:t>
      </w:r>
      <w:bookmarkEnd w:id="203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Heading5"/>
      </w:pPr>
      <w:bookmarkStart w:id="2039" w:name="_Toc338939207"/>
      <w:r w:rsidRPr="007055D9">
        <w:t xml:space="preserve">Attribute </w:t>
      </w:r>
      <w:r>
        <w:t>"</w:t>
      </w:r>
      <w:r w:rsidRPr="007055D9">
        <w:t>penetration</w:t>
      </w:r>
      <w:bookmarkEnd w:id="203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Heading5"/>
      </w:pPr>
      <w:bookmarkStart w:id="2040" w:name="_Toc338939209"/>
      <w:r w:rsidRPr="007055D9">
        <w:t xml:space="preserve">Attribute </w:t>
      </w:r>
      <w:r>
        <w:t>"</w:t>
      </w:r>
      <w:r w:rsidRPr="007055D9">
        <w:t>filler</w:t>
      </w:r>
      <w:bookmarkEnd w:id="2040"/>
      <w:r>
        <w:t>"</w:t>
      </w:r>
    </w:p>
    <w:p w14:paraId="1EDB5A43" w14:textId="77777777" w:rsidR="00FC68DB" w:rsidRPr="007055D9" w:rsidRDefault="00FC68DB" w:rsidP="00827D13">
      <w:r w:rsidRPr="007055D9">
        <w:t>Valid values for the attribute filler can be:</w:t>
      </w:r>
    </w:p>
    <w:p w14:paraId="6022895D" w14:textId="77777777" w:rsidR="00FC68DB" w:rsidRPr="007055D9" w:rsidRDefault="00FC68DB" w:rsidP="00827D13">
      <w:pPr>
        <w:pStyle w:val="ListBullet"/>
        <w:numPr>
          <w:ilvl w:val="0"/>
          <w:numId w:val="11"/>
        </w:numPr>
        <w:spacing w:after="120"/>
        <w:rPr>
          <w:rStyle w:val="XMLAttribute"/>
        </w:rPr>
      </w:pPr>
      <w:r w:rsidRPr="007055D9">
        <w:rPr>
          <w:rStyle w:val="XMLAttribute"/>
        </w:rPr>
        <w:t>yes</w:t>
      </w:r>
    </w:p>
    <w:p w14:paraId="27FCAA80" w14:textId="77777777" w:rsidR="00FC68DB" w:rsidRPr="007055D9" w:rsidRDefault="00FC68DB" w:rsidP="00827D13">
      <w:pPr>
        <w:pStyle w:val="ListBullet"/>
        <w:numPr>
          <w:ilvl w:val="0"/>
          <w:numId w:val="11"/>
        </w:numPr>
        <w:spacing w:after="120"/>
        <w:rPr>
          <w:rStyle w:val="XMLAttribute"/>
        </w:rPr>
      </w:pPr>
      <w:r w:rsidRPr="007055D9">
        <w:rPr>
          <w:rStyle w:val="XMLAttribute"/>
        </w:rPr>
        <w:t>no</w:t>
      </w:r>
    </w:p>
    <w:p w14:paraId="2325B1B1" w14:textId="77777777" w:rsidR="00FC68DB" w:rsidRDefault="00FC68DB" w:rsidP="00827D13">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lastRenderedPageBreak/>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gramStart"/>
      <w:r>
        <w:t>seamweld</w:t>
      </w:r>
      <w:proofErr w:type="gramEnd"/>
      <w:r>
        <w:t>&gt;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proofErr w:type="gramStart"/>
      <w:r w:rsidRPr="00C9134D">
        <w:rPr>
          <w:b/>
          <w:color w:val="0070C0"/>
        </w:rPr>
        <w:t>section</w:t>
      </w:r>
      <w:proofErr w:type="gramEnd"/>
      <w:r w:rsidRPr="00C9134D">
        <w:rPr>
          <w:b/>
          <w:color w:val="0070C0"/>
        </w:rPr>
        <w:t>=</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w:t>
      </w:r>
      <w:proofErr w:type="gramStart"/>
      <w:r w:rsidRPr="00C9134D">
        <w:rPr>
          <w:b/>
          <w:color w:val="0070C0"/>
        </w:rPr>
        <w:t>shape</w:t>
      </w:r>
      <w:proofErr w:type="gramEnd"/>
      <w:r w:rsidRPr="00C9134D">
        <w:rPr>
          <w:b/>
          <w:color w:val="0070C0"/>
        </w:rPr>
        <w:t>=</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w:t>
      </w:r>
      <w:proofErr w:type="gramStart"/>
      <w:r w:rsidRPr="00C9134D">
        <w:rPr>
          <w:b/>
          <w:color w:val="0070C0"/>
        </w:rPr>
        <w:t>filler</w:t>
      </w:r>
      <w:proofErr w:type="gramEnd"/>
      <w:r w:rsidRPr="00C9134D">
        <w:rPr>
          <w:b/>
          <w:color w:val="0070C0"/>
        </w:rPr>
        <w:t>=</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Heading4"/>
      </w:pPr>
      <w:bookmarkStart w:id="2041" w:name="WeldDefinitionYJoint"/>
      <w:bookmarkStart w:id="2042" w:name="_Toc3557042"/>
      <w:bookmarkStart w:id="2043" w:name="_Toc34747292"/>
      <w:bookmarkStart w:id="2044" w:name="_Toc77102111"/>
      <w:bookmarkStart w:id="2045" w:name="_Toc288200767"/>
      <w:bookmarkStart w:id="2046" w:name="_Toc338939114"/>
      <w:bookmarkEnd w:id="2041"/>
      <w:r w:rsidRPr="007055D9">
        <w:t xml:space="preserve">Element </w:t>
      </w:r>
      <w:r>
        <w:t>"sheet_parameter</w:t>
      </w:r>
      <w:bookmarkEnd w:id="2042"/>
      <w:r>
        <w:t>"</w:t>
      </w:r>
      <w:bookmarkEnd w:id="2043"/>
      <w:bookmarkEnd w:id="2044"/>
    </w:p>
    <w:p w14:paraId="45F63E85" w14:textId="77777777" w:rsidR="00FC68DB" w:rsidRPr="007055D9" w:rsidRDefault="00FC68DB" w:rsidP="00827D13">
      <w:pPr>
        <w:keepNext/>
      </w:pPr>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01C9BBAB" w:rsidR="00FC68DB" w:rsidRDefault="00FC68DB" w:rsidP="00B202D2">
      <w:pPr>
        <w:pStyle w:val="Caption"/>
        <w:spacing w:before="120"/>
      </w:pPr>
      <w:bookmarkStart w:id="2047" w:name="_Toc3566510"/>
      <w:bookmarkStart w:id="2048" w:name="_Toc34747512"/>
      <w:bookmarkStart w:id="2049" w:name="_Toc77095971"/>
      <w:bookmarkStart w:id="2050" w:name="_Toc99837254"/>
      <w:r>
        <w:t xml:space="preserve">Table </w:t>
      </w:r>
      <w:r>
        <w:fldChar w:fldCharType="begin"/>
      </w:r>
      <w:r>
        <w:instrText xml:space="preserve"> SEQ Table \* ARABIC </w:instrText>
      </w:r>
      <w:r>
        <w:fldChar w:fldCharType="separate"/>
      </w:r>
      <w:r w:rsidR="00490283">
        <w:rPr>
          <w:noProof/>
        </w:rPr>
        <w:t>109</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047"/>
      <w:bookmarkEnd w:id="2048"/>
      <w:bookmarkEnd w:id="2049"/>
      <w:bookmarkEnd w:id="205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gramStart"/>
      <w:r>
        <w:t>seamweld</w:t>
      </w:r>
      <w:proofErr w:type="gramEnd"/>
      <w:r>
        <w:t>&gt;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Heading3"/>
      </w:pPr>
      <w:bookmarkStart w:id="2051" w:name="_Toc3557043"/>
      <w:bookmarkStart w:id="2052" w:name="_Toc34747293"/>
      <w:bookmarkStart w:id="2053" w:name="_Toc77102112"/>
      <w:bookmarkStart w:id="2054" w:name="_Toc99837036"/>
      <w:r w:rsidRPr="007055D9">
        <w:t>Y-Joint</w:t>
      </w:r>
      <w:bookmarkEnd w:id="2045"/>
      <w:bookmarkEnd w:id="2046"/>
      <w:bookmarkEnd w:id="2051"/>
      <w:bookmarkEnd w:id="2052"/>
      <w:bookmarkEnd w:id="2053"/>
      <w:bookmarkEnd w:id="2054"/>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ootnoteReference"/>
        </w:rPr>
        <w:footnoteReference w:id="20"/>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Heading4"/>
      </w:pPr>
      <w:bookmarkStart w:id="2055" w:name="_Toc3557044"/>
      <w:bookmarkStart w:id="2056" w:name="_Toc34747294"/>
      <w:bookmarkStart w:id="2057" w:name="_Toc77102113"/>
      <w:r w:rsidRPr="007055D9">
        <w:lastRenderedPageBreak/>
        <w:t>Sheet Parameters</w:t>
      </w:r>
      <w:bookmarkEnd w:id="2055"/>
      <w:bookmarkEnd w:id="2056"/>
      <w:bookmarkEnd w:id="2057"/>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ListBullet"/>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ListBullet"/>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Heading4"/>
      </w:pPr>
      <w:bookmarkStart w:id="2058" w:name="_Toc3557045"/>
      <w:bookmarkStart w:id="2059" w:name="_Toc34747295"/>
      <w:bookmarkStart w:id="2060" w:name="_Toc77102114"/>
      <w:r w:rsidRPr="007055D9">
        <w:t>Weld Parameters</w:t>
      </w:r>
      <w:bookmarkEnd w:id="2058"/>
      <w:bookmarkEnd w:id="2059"/>
      <w:bookmarkEnd w:id="206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ListBullet"/>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ListBulle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76883E81">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63D2C7C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B28974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FEB590D" w:rsidR="00FC68DB" w:rsidRPr="00C330B4" w:rsidRDefault="00FC68DB" w:rsidP="00B202D2">
            <w:pPr>
              <w:pStyle w:val="Caption"/>
            </w:pPr>
            <w:bookmarkStart w:id="2061" w:name="_Ref7931629"/>
            <w:bookmarkStart w:id="2062" w:name="_Toc76030592"/>
            <w:bookmarkStart w:id="2063" w:name="_Toc94530877"/>
            <w:bookmarkStart w:id="2064" w:name="_Toc99837126"/>
            <w:r>
              <w:t xml:space="preserve">Figure </w:t>
            </w:r>
            <w:r>
              <w:fldChar w:fldCharType="begin"/>
            </w:r>
            <w:r>
              <w:instrText xml:space="preserve"> SEQ Figure \* ARABIC </w:instrText>
            </w:r>
            <w:r>
              <w:fldChar w:fldCharType="separate"/>
            </w:r>
            <w:r w:rsidR="00490283">
              <w:rPr>
                <w:noProof/>
              </w:rPr>
              <w:t>67</w:t>
            </w:r>
            <w:r>
              <w:fldChar w:fldCharType="end"/>
            </w:r>
            <w:bookmarkEnd w:id="2061"/>
            <w:r>
              <w:t>: Y-Joint Sheet Layout</w:t>
            </w:r>
            <w:bookmarkEnd w:id="2062"/>
            <w:bookmarkEnd w:id="2063"/>
            <w:bookmarkEnd w:id="2064"/>
            <w:r>
              <w:t xml:space="preserve"> </w:t>
            </w:r>
          </w:p>
        </w:tc>
        <w:tc>
          <w:tcPr>
            <w:tcW w:w="4605" w:type="dxa"/>
            <w:shd w:val="clear" w:color="auto" w:fill="auto"/>
          </w:tcPr>
          <w:p w14:paraId="0705A4F3" w14:textId="4FDD88C2" w:rsidR="00FC68DB" w:rsidRPr="00066EE3" w:rsidRDefault="00FC68DB" w:rsidP="00B202D2">
            <w:pPr>
              <w:pStyle w:val="Caption"/>
              <w:rPr>
                <w:bCs/>
              </w:rPr>
            </w:pPr>
            <w:bookmarkStart w:id="2065" w:name="_Toc76030593"/>
            <w:bookmarkStart w:id="2066" w:name="_Toc94530878"/>
            <w:bookmarkStart w:id="2067" w:name="_Toc99837127"/>
            <w:r>
              <w:t xml:space="preserve">Figure </w:t>
            </w:r>
            <w:r>
              <w:fldChar w:fldCharType="begin"/>
            </w:r>
            <w:r>
              <w:instrText xml:space="preserve"> SEQ Figure \* ARABIC </w:instrText>
            </w:r>
            <w:r>
              <w:fldChar w:fldCharType="separate"/>
            </w:r>
            <w:r w:rsidR="00490283">
              <w:rPr>
                <w:noProof/>
              </w:rPr>
              <w:t>68</w:t>
            </w:r>
            <w:r>
              <w:fldChar w:fldCharType="end"/>
            </w:r>
            <w:r>
              <w:t>: Parameters of Y-Joint Weld</w:t>
            </w:r>
            <w:bookmarkEnd w:id="2065"/>
            <w:bookmarkEnd w:id="2066"/>
            <w:bookmarkEnd w:id="2067"/>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4" o:title=""/>
          </v:shape>
          <o:OLEObject Type="Embed" ProgID="Equation.3" ShapeID="_x0000_i1031" DrawAspect="Content" ObjectID="_1742905664" r:id="rId152"/>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19536D89" w:rsidR="00FC68DB" w:rsidRDefault="00FC68DB" w:rsidP="00B202D2">
      <w:pPr>
        <w:pStyle w:val="Caption"/>
        <w:spacing w:before="120"/>
      </w:pPr>
      <w:bookmarkStart w:id="2068" w:name="_Toc3566511"/>
      <w:bookmarkStart w:id="2069" w:name="_Toc34747513"/>
      <w:bookmarkStart w:id="2070" w:name="_Toc77095972"/>
      <w:bookmarkStart w:id="2071" w:name="_Toc99837255"/>
      <w:bookmarkStart w:id="2072" w:name="_Toc338939211"/>
      <w:r>
        <w:t xml:space="preserve">Table </w:t>
      </w:r>
      <w:r>
        <w:fldChar w:fldCharType="begin"/>
      </w:r>
      <w:r>
        <w:instrText xml:space="preserve"> SEQ Table \* ARABIC </w:instrText>
      </w:r>
      <w:r>
        <w:fldChar w:fldCharType="separate"/>
      </w:r>
      <w:r w:rsidR="00490283">
        <w:rPr>
          <w:noProof/>
        </w:rPr>
        <w:t>110</w:t>
      </w:r>
      <w:r>
        <w:fldChar w:fldCharType="end"/>
      </w:r>
      <w:r>
        <w:t>: Parameters of Y-Joint</w:t>
      </w:r>
      <w:bookmarkEnd w:id="2068"/>
      <w:bookmarkEnd w:id="2069"/>
      <w:bookmarkEnd w:id="2070"/>
      <w:bookmarkEnd w:id="2071"/>
    </w:p>
    <w:p w14:paraId="449B6B32" w14:textId="77777777" w:rsidR="00FC68DB" w:rsidRPr="007055D9" w:rsidRDefault="00FC68DB" w:rsidP="00B202D2">
      <w:pPr>
        <w:pStyle w:val="Heading4"/>
      </w:pPr>
      <w:bookmarkStart w:id="2073" w:name="_Toc3557046"/>
      <w:bookmarkStart w:id="2074" w:name="_Toc34747296"/>
      <w:bookmarkStart w:id="2075" w:name="_Toc77102115"/>
      <w:r w:rsidRPr="007055D9">
        <w:t>Attributes</w:t>
      </w:r>
      <w:bookmarkEnd w:id="2072"/>
      <w:bookmarkEnd w:id="2073"/>
      <w:bookmarkEnd w:id="2074"/>
      <w:bookmarkEnd w:id="2075"/>
    </w:p>
    <w:p w14:paraId="196C39A1" w14:textId="77777777" w:rsidR="00FC68DB" w:rsidRPr="007055D9" w:rsidRDefault="00FC68DB" w:rsidP="00B202D2">
      <w:pPr>
        <w:pStyle w:val="Heading5"/>
      </w:pPr>
      <w:bookmarkStart w:id="2076" w:name="_Toc338939213"/>
      <w:r w:rsidRPr="007055D9">
        <w:t xml:space="preserve">Attribute </w:t>
      </w:r>
      <w:r>
        <w:t>"</w:t>
      </w:r>
      <w:r w:rsidRPr="007055D9">
        <w:t>base</w:t>
      </w:r>
      <w:bookmarkEnd w:id="207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Heading5"/>
      </w:pPr>
      <w:bookmarkStart w:id="2077" w:name="_Toc338939214"/>
      <w:r w:rsidRPr="007055D9">
        <w:t xml:space="preserve">Attribute </w:t>
      </w:r>
      <w:r>
        <w:t>"</w:t>
      </w:r>
      <w:r w:rsidRPr="007055D9">
        <w:t>technology</w:t>
      </w:r>
      <w:bookmarkEnd w:id="207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ListBullet"/>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ListBullet"/>
        <w:numPr>
          <w:ilvl w:val="0"/>
          <w:numId w:val="11"/>
        </w:numPr>
        <w:rPr>
          <w:rStyle w:val="XMLElement"/>
        </w:rPr>
      </w:pPr>
      <w:r>
        <w:rPr>
          <w:rStyle w:val="XMLElement"/>
        </w:rPr>
        <w:t>brazing</w:t>
      </w:r>
    </w:p>
    <w:p w14:paraId="1675BCCE" w14:textId="77777777" w:rsidR="00FC68DB" w:rsidRPr="007055D9" w:rsidRDefault="00FC68DB" w:rsidP="00B202D2">
      <w:pPr>
        <w:pStyle w:val="Heading4"/>
      </w:pPr>
      <w:bookmarkStart w:id="2078" w:name="_Toc338939215"/>
      <w:bookmarkStart w:id="2079" w:name="_Toc3557047"/>
      <w:bookmarkStart w:id="2080" w:name="_Toc34747297"/>
      <w:bookmarkStart w:id="2081" w:name="_Toc77102116"/>
      <w:r w:rsidRPr="007055D9">
        <w:t xml:space="preserve">Element </w:t>
      </w:r>
      <w:r>
        <w:t>"</w:t>
      </w:r>
      <w:r w:rsidRPr="007055D9">
        <w:t>weld_position</w:t>
      </w:r>
      <w:bookmarkEnd w:id="2078"/>
      <w:bookmarkEnd w:id="2079"/>
      <w:r>
        <w:t>"</w:t>
      </w:r>
      <w:bookmarkEnd w:id="2080"/>
      <w:bookmarkEnd w:id="2081"/>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CommentReference"/>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CommentReference"/>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CommentReference"/>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CommentReference"/>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5BBAE5DD" w:rsidR="00FC68DB" w:rsidRDefault="00FC68DB" w:rsidP="00B202D2">
      <w:pPr>
        <w:pStyle w:val="Caption"/>
        <w:spacing w:before="120"/>
      </w:pPr>
      <w:bookmarkStart w:id="2082" w:name="_Toc3566512"/>
      <w:bookmarkStart w:id="2083" w:name="_Toc34747514"/>
      <w:bookmarkStart w:id="2084" w:name="_Toc77095973"/>
      <w:bookmarkStart w:id="2085" w:name="_Toc99837256"/>
      <w:bookmarkStart w:id="2086" w:name="_Toc338939218"/>
      <w:r>
        <w:t xml:space="preserve">Table </w:t>
      </w:r>
      <w:r>
        <w:fldChar w:fldCharType="begin"/>
      </w:r>
      <w:r>
        <w:instrText xml:space="preserve"> SEQ Table \* ARABIC </w:instrText>
      </w:r>
      <w:r>
        <w:fldChar w:fldCharType="separate"/>
      </w:r>
      <w:r w:rsidR="00490283">
        <w:rPr>
          <w:noProof/>
        </w:rPr>
        <w:t>111</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082"/>
      <w:bookmarkEnd w:id="2083"/>
      <w:bookmarkEnd w:id="2084"/>
      <w:bookmarkEnd w:id="2085"/>
      <w:r>
        <w:t xml:space="preserve"> </w:t>
      </w:r>
    </w:p>
    <w:p w14:paraId="3ADB00F3" w14:textId="77777777" w:rsidR="00FC68DB" w:rsidRDefault="00FC68DB" w:rsidP="00B202D2">
      <w:pPr>
        <w:pStyle w:val="Heading5"/>
      </w:pPr>
      <w:r w:rsidRPr="007055D9">
        <w:t>Attribute</w:t>
      </w:r>
      <w:r>
        <w:t>s</w:t>
      </w:r>
      <w:r w:rsidRPr="007055D9">
        <w:t xml:space="preserve"> </w:t>
      </w:r>
      <w:r>
        <w:t>"u, x, y, z, reference"</w:t>
      </w:r>
    </w:p>
    <w:p w14:paraId="7EC04D54" w14:textId="2966622B"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Heading5"/>
      </w:pPr>
      <w:r w:rsidRPr="007055D9">
        <w:t xml:space="preserve">Attribute </w:t>
      </w:r>
      <w:r>
        <w:t>"</w:t>
      </w:r>
      <w:r w:rsidRPr="007055D9">
        <w:t>base</w:t>
      </w:r>
      <w:r>
        <w:t>"</w:t>
      </w:r>
    </w:p>
    <w:p w14:paraId="314B0F0E" w14:textId="6E6A2F83" w:rsidR="00FC68DB" w:rsidRPr="007055D9" w:rsidRDefault="00FC68DB" w:rsidP="00B202D2">
      <w:r w:rsidRPr="007055D9">
        <w:t xml:space="preserve">For this type of </w:t>
      </w:r>
      <w:r w:rsidR="00A84C98" w:rsidRPr="007055D9">
        <w:t>weld,</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Heading5"/>
      </w:pPr>
      <w:r w:rsidRPr="007055D9">
        <w:t xml:space="preserve">Attribute </w:t>
      </w:r>
      <w:r>
        <w:t>"</w:t>
      </w:r>
      <w:r w:rsidRPr="007055D9">
        <w:t>section</w:t>
      </w:r>
      <w:bookmarkEnd w:id="208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4AAF1E0E" w14:textId="77777777" w:rsidR="00FC68DB" w:rsidRPr="007055D9" w:rsidRDefault="00FC68DB" w:rsidP="001B01D6">
      <w:pPr>
        <w:pStyle w:val="ListBullet"/>
        <w:numPr>
          <w:ilvl w:val="0"/>
          <w:numId w:val="11"/>
        </w:numPr>
        <w:rPr>
          <w:rStyle w:val="XMLAttribute"/>
        </w:rPr>
      </w:pPr>
      <w:r w:rsidRPr="007055D9">
        <w:rPr>
          <w:rStyle w:val="XMLAttribute"/>
        </w:rPr>
        <w:t>HV</w:t>
      </w:r>
    </w:p>
    <w:p w14:paraId="3B20E85C" w14:textId="77777777" w:rsidR="00FC68DB" w:rsidRPr="007055D9" w:rsidRDefault="00FC68DB" w:rsidP="001B01D6">
      <w:pPr>
        <w:pStyle w:val="ListBullet"/>
        <w:numPr>
          <w:ilvl w:val="0"/>
          <w:numId w:val="11"/>
        </w:numPr>
        <w:rPr>
          <w:rStyle w:val="XMLAttribute"/>
        </w:rPr>
      </w:pPr>
      <w:r w:rsidRPr="007055D9">
        <w:rPr>
          <w:rStyle w:val="XMLAttribute"/>
        </w:rPr>
        <w:t>HY</w:t>
      </w:r>
    </w:p>
    <w:p w14:paraId="787EF320" w14:textId="77777777" w:rsidR="00FC68DB" w:rsidRPr="007055D9" w:rsidRDefault="00FC68DB" w:rsidP="00B202D2">
      <w:pPr>
        <w:pStyle w:val="Heading5"/>
      </w:pPr>
      <w:bookmarkStart w:id="2087" w:name="_Toc338939219"/>
      <w:r w:rsidRPr="007055D9">
        <w:t xml:space="preserve">Attribute </w:t>
      </w:r>
      <w:r>
        <w:t>"</w:t>
      </w:r>
      <w:r w:rsidRPr="007055D9">
        <w:t>thickness</w:t>
      </w:r>
      <w:bookmarkEnd w:id="2087"/>
      <w:r>
        <w:t>"</w:t>
      </w:r>
    </w:p>
    <w:p w14:paraId="39420D6F" w14:textId="77777777" w:rsidR="00FC68DB" w:rsidRPr="007055D9" w:rsidRDefault="00FC68DB" w:rsidP="00A84C98">
      <w:pPr>
        <w:keepNext/>
      </w:pPr>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1F98CA8A" w:rsidR="00FC68DB" w:rsidRDefault="00FC68DB" w:rsidP="00B202D2">
      <w:pPr>
        <w:pStyle w:val="Caption"/>
        <w:spacing w:before="120"/>
      </w:pPr>
      <w:bookmarkStart w:id="2088" w:name="_Toc3566513"/>
      <w:bookmarkStart w:id="2089" w:name="_Toc34747515"/>
      <w:bookmarkStart w:id="2090" w:name="_Toc77095974"/>
      <w:bookmarkStart w:id="2091" w:name="_Toc99837257"/>
      <w:bookmarkStart w:id="2092" w:name="_Toc338939220"/>
      <w:r>
        <w:t xml:space="preserve">Table </w:t>
      </w:r>
      <w:r>
        <w:fldChar w:fldCharType="begin"/>
      </w:r>
      <w:r>
        <w:instrText xml:space="preserve"> SEQ Table \* ARABIC </w:instrText>
      </w:r>
      <w:r>
        <w:fldChar w:fldCharType="separate"/>
      </w:r>
      <w:r w:rsidR="00490283">
        <w:rPr>
          <w:noProof/>
        </w:rPr>
        <w:t>112</w:t>
      </w:r>
      <w:r>
        <w:fldChar w:fldCharType="end"/>
      </w:r>
      <w:r>
        <w:t xml:space="preserve">: Value Dependency of Attribute </w:t>
      </w:r>
      <w:r>
        <w:rPr>
          <w:rStyle w:val="elementdeftypeChar"/>
          <w:rFonts w:eastAsia="Calibri"/>
          <w:b w:val="0"/>
        </w:rPr>
        <w:t>thickness</w:t>
      </w:r>
      <w:bookmarkEnd w:id="2088"/>
      <w:bookmarkEnd w:id="2089"/>
      <w:bookmarkEnd w:id="2090"/>
      <w:bookmarkEnd w:id="2091"/>
    </w:p>
    <w:p w14:paraId="6D37B18D" w14:textId="77777777" w:rsidR="00FC68DB" w:rsidRPr="007055D9" w:rsidRDefault="00FC68DB" w:rsidP="00B202D2">
      <w:pPr>
        <w:pStyle w:val="Heading5"/>
      </w:pPr>
      <w:r w:rsidRPr="007055D9">
        <w:t xml:space="preserve">Attribute </w:t>
      </w:r>
      <w:r>
        <w:t>"</w:t>
      </w:r>
      <w:r w:rsidRPr="007055D9">
        <w:t>angle</w:t>
      </w:r>
      <w:bookmarkEnd w:id="2092"/>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Heading5"/>
      </w:pPr>
      <w:bookmarkStart w:id="2093" w:name="_Toc338939221"/>
      <w:r w:rsidRPr="007055D9">
        <w:t xml:space="preserve">Attribute </w:t>
      </w:r>
      <w:r>
        <w:t>"</w:t>
      </w:r>
      <w:r w:rsidRPr="007055D9">
        <w:t>penetration</w:t>
      </w:r>
      <w:bookmarkEnd w:id="209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Heading5"/>
      </w:pPr>
      <w:bookmarkStart w:id="2094" w:name="_Toc338939223"/>
      <w:r w:rsidRPr="007055D9">
        <w:t xml:space="preserve">Attribute </w:t>
      </w:r>
      <w:r>
        <w:t>"</w:t>
      </w:r>
      <w:r w:rsidRPr="007055D9">
        <w:t>shape</w:t>
      </w:r>
      <w:bookmarkEnd w:id="209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Heading5"/>
      </w:pPr>
      <w:bookmarkStart w:id="2095" w:name="_Toc338939224"/>
      <w:r w:rsidRPr="007055D9">
        <w:t xml:space="preserve">Attribute </w:t>
      </w:r>
      <w:r>
        <w:t>"</w:t>
      </w:r>
      <w:r w:rsidRPr="007055D9">
        <w:t>filler</w:t>
      </w:r>
      <w:bookmarkEnd w:id="2095"/>
      <w:r>
        <w:t>"</w:t>
      </w:r>
    </w:p>
    <w:p w14:paraId="10E39271" w14:textId="77777777" w:rsidR="00FC68DB" w:rsidRPr="007055D9" w:rsidRDefault="00FC68DB" w:rsidP="004B64EF">
      <w:r w:rsidRPr="007055D9">
        <w:t>Valid values for the attribute filler can be:</w:t>
      </w:r>
    </w:p>
    <w:p w14:paraId="0575B79F" w14:textId="77777777" w:rsidR="00FC68DB" w:rsidRPr="007055D9" w:rsidRDefault="00FC68DB" w:rsidP="004B64EF">
      <w:pPr>
        <w:pStyle w:val="ListBullet"/>
        <w:numPr>
          <w:ilvl w:val="0"/>
          <w:numId w:val="11"/>
        </w:numPr>
        <w:spacing w:after="120"/>
        <w:rPr>
          <w:rStyle w:val="XMLAttribute"/>
        </w:rPr>
      </w:pPr>
      <w:r w:rsidRPr="007055D9">
        <w:rPr>
          <w:rStyle w:val="XMLAttribute"/>
        </w:rPr>
        <w:t>yes</w:t>
      </w:r>
    </w:p>
    <w:p w14:paraId="1011F594" w14:textId="77777777" w:rsidR="00FC68DB" w:rsidRPr="007055D9" w:rsidRDefault="00FC68DB" w:rsidP="004B64EF">
      <w:pPr>
        <w:pStyle w:val="ListBullet"/>
        <w:numPr>
          <w:ilvl w:val="0"/>
          <w:numId w:val="11"/>
        </w:numPr>
        <w:spacing w:after="120"/>
        <w:rPr>
          <w:rStyle w:val="XMLAttribute"/>
        </w:rPr>
      </w:pPr>
      <w:r w:rsidRPr="007055D9">
        <w:rPr>
          <w:rStyle w:val="XMLAttribute"/>
        </w:rPr>
        <w:t>no</w:t>
      </w:r>
    </w:p>
    <w:p w14:paraId="1C06E5B1" w14:textId="77777777" w:rsidR="00FC68DB" w:rsidRDefault="00FC68DB" w:rsidP="004B64EF">
      <w:pPr>
        <w:pStyle w:val="Note"/>
        <w:spacing w:after="120"/>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117407" w:rsidRDefault="00FC68DB" w:rsidP="00B202D2">
      <w:pPr>
        <w:pStyle w:val="Example"/>
        <w:keepNext/>
        <w:rPr>
          <w:b/>
          <w:bCs/>
          <w:sz w:val="24"/>
          <w:szCs w:val="24"/>
        </w:rPr>
      </w:pPr>
      <w:r w:rsidRPr="00117407">
        <w:rPr>
          <w:b/>
          <w:bCs/>
          <w:sz w:val="24"/>
          <w:szCs w:val="24"/>
        </w:rPr>
        <w:t xml:space="preserve">Example A (within each </w:t>
      </w:r>
      <w:r w:rsidRPr="00117407">
        <w:rPr>
          <w:rFonts w:ascii="Courier New" w:hAnsi="Courier New" w:cs="Courier New"/>
          <w:b/>
          <w:bCs/>
          <w:i/>
          <w:sz w:val="24"/>
          <w:szCs w:val="24"/>
        </w:rPr>
        <w:t>attribute</w:t>
      </w:r>
      <w:r w:rsidRPr="00117407">
        <w:rPr>
          <w:b/>
          <w:bCs/>
          <w:sz w:val="24"/>
          <w:szCs w:val="24"/>
        </w:rPr>
        <w:t xml:space="preserve">, except </w:t>
      </w:r>
      <w:r w:rsidRPr="00117407">
        <w:rPr>
          <w:rFonts w:ascii="Courier New" w:hAnsi="Courier New" w:cs="Courier New"/>
          <w:b/>
          <w:bCs/>
          <w:i/>
          <w:sz w:val="24"/>
          <w:szCs w:val="24"/>
        </w:rPr>
        <w:t>base</w:t>
      </w:r>
      <w:r w:rsidRPr="00117407">
        <w:rPr>
          <w:b/>
          <w:bCs/>
          <w:sz w:val="24"/>
          <w:szCs w:val="24"/>
        </w:rPr>
        <w:t xml:space="preserve"> within </w:t>
      </w:r>
      <w:r w:rsidRPr="00117407">
        <w:rPr>
          <w:rStyle w:val="elementdeftypeChar"/>
          <w:rFonts w:eastAsia="Calibri"/>
          <w:b w:val="0"/>
          <w:bCs w:val="0"/>
          <w:sz w:val="24"/>
          <w:szCs w:val="24"/>
        </w:rPr>
        <w:t>&lt;weld_position/&gt;</w:t>
      </w:r>
      <w:r w:rsidRPr="00117407">
        <w:rPr>
          <w:b/>
          <w:bCs/>
          <w:sz w:val="24"/>
          <w:szCs w:val="24"/>
        </w:rPr>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gramStart"/>
      <w:r>
        <w:t>seamweld</w:t>
      </w:r>
      <w:proofErr w:type="gramEnd"/>
      <w:r>
        <w:t>&gt;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proofErr w:type="gramStart"/>
      <w:r>
        <w:rPr>
          <w:b/>
          <w:color w:val="0070C0"/>
        </w:rPr>
        <w:t>reference</w:t>
      </w:r>
      <w:proofErr w:type="gramEnd"/>
      <w:r>
        <w:rPr>
          <w:b/>
          <w:color w:val="0070C0"/>
        </w:rPr>
        <w:t>="false"</w:t>
      </w:r>
    </w:p>
    <w:p w14:paraId="1A785AD2" w14:textId="77777777" w:rsidR="00FC68DB" w:rsidRPr="002C5D08" w:rsidRDefault="00FC68DB" w:rsidP="00B202D2">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w:t>
      </w:r>
      <w:proofErr w:type="gramStart"/>
      <w:r w:rsidRPr="002C5D08">
        <w:rPr>
          <w:b/>
          <w:color w:val="0070C0"/>
        </w:rPr>
        <w:t>angle</w:t>
      </w:r>
      <w:proofErr w:type="gramEnd"/>
      <w:r w:rsidRPr="002C5D08">
        <w:rPr>
          <w:b/>
          <w:color w:val="0070C0"/>
        </w:rPr>
        <w:t>=</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proofErr w:type="gramStart"/>
      <w:r>
        <w:rPr>
          <w:b/>
          <w:color w:val="0070C0"/>
        </w:rPr>
        <w:t>reference</w:t>
      </w:r>
      <w:proofErr w:type="gramEnd"/>
      <w:r>
        <w:rPr>
          <w:b/>
          <w:color w:val="0070C0"/>
        </w:rPr>
        <w:t>="false"</w:t>
      </w:r>
    </w:p>
    <w:p w14:paraId="4E638F46" w14:textId="77777777" w:rsidR="00FC68DB" w:rsidRPr="002C5D08" w:rsidRDefault="00FC68DB" w:rsidP="00B202D2">
      <w:pPr>
        <w:pStyle w:val="XMLCode"/>
        <w:ind w:firstLine="114"/>
        <w:rPr>
          <w:b/>
          <w:color w:val="0070C0"/>
        </w:rPr>
      </w:pPr>
      <w:r>
        <w:rPr>
          <w:b/>
          <w:color w:val="0070C0"/>
        </w:rPr>
        <w:t xml:space="preserve">                       </w:t>
      </w:r>
      <w:proofErr w:type="gramStart"/>
      <w:r w:rsidRPr="002C5D08">
        <w:rPr>
          <w:b/>
          <w:color w:val="0070C0"/>
        </w:rPr>
        <w:t>section</w:t>
      </w:r>
      <w:proofErr w:type="gramEnd"/>
      <w:r w:rsidRPr="002C5D08">
        <w:rPr>
          <w:b/>
          <w:color w:val="0070C0"/>
        </w:rPr>
        <w:t>=</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w:t>
      </w:r>
      <w:proofErr w:type="gramStart"/>
      <w:r w:rsidRPr="002C5D08">
        <w:rPr>
          <w:b/>
          <w:color w:val="0070C0"/>
        </w:rPr>
        <w:t>filler</w:t>
      </w:r>
      <w:proofErr w:type="gramEnd"/>
      <w:r w:rsidRPr="002C5D08">
        <w:rPr>
          <w:b/>
          <w:color w:val="0070C0"/>
        </w:rPr>
        <w:t>=</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w:t>
      </w:r>
      <w:proofErr w:type="gramStart"/>
      <w:r w:rsidRPr="002C5D08">
        <w:rPr>
          <w:b/>
          <w:color w:val="0070C0"/>
        </w:rPr>
        <w:t>shape</w:t>
      </w:r>
      <w:proofErr w:type="gramEnd"/>
      <w:r w:rsidRPr="002C5D08">
        <w:rPr>
          <w:b/>
          <w:color w:val="0070C0"/>
        </w:rPr>
        <w:t>=</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Heading4"/>
      </w:pPr>
      <w:bookmarkStart w:id="2096" w:name="_Toc3557048"/>
      <w:bookmarkStart w:id="2097" w:name="_Toc34747298"/>
      <w:bookmarkStart w:id="2098" w:name="_Toc77102117"/>
      <w:r w:rsidRPr="007055D9">
        <w:t xml:space="preserve">Element </w:t>
      </w:r>
      <w:r>
        <w:t>"sheet_parameter</w:t>
      </w:r>
      <w:bookmarkEnd w:id="2096"/>
      <w:r>
        <w:t>"</w:t>
      </w:r>
      <w:bookmarkEnd w:id="2097"/>
      <w:bookmarkEnd w:id="2098"/>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w:t>
            </w:r>
            <w:r w:rsidRPr="001B5A81">
              <w:rPr>
                <w:sz w:val="20"/>
                <w:szCs w:val="20"/>
              </w:rPr>
              <w:lastRenderedPageBreak/>
              <w:t>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7AA6407" w:rsidR="00FC68DB" w:rsidRDefault="00FC68DB" w:rsidP="00B202D2">
      <w:pPr>
        <w:pStyle w:val="Caption"/>
        <w:spacing w:before="120"/>
      </w:pPr>
      <w:bookmarkStart w:id="2099" w:name="_Toc3566514"/>
      <w:bookmarkStart w:id="2100" w:name="_Toc34747516"/>
      <w:bookmarkStart w:id="2101" w:name="_Toc77095975"/>
      <w:bookmarkStart w:id="2102" w:name="_Toc99837258"/>
      <w:r>
        <w:t xml:space="preserve">Table </w:t>
      </w:r>
      <w:r>
        <w:fldChar w:fldCharType="begin"/>
      </w:r>
      <w:r>
        <w:instrText xml:space="preserve"> SEQ Table \* ARABIC </w:instrText>
      </w:r>
      <w:r>
        <w:fldChar w:fldCharType="separate"/>
      </w:r>
      <w:r w:rsidR="00490283">
        <w:rPr>
          <w:noProof/>
        </w:rPr>
        <w:t>113</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099"/>
      <w:bookmarkEnd w:id="2100"/>
      <w:bookmarkEnd w:id="2101"/>
      <w:bookmarkEnd w:id="2102"/>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gramStart"/>
      <w:r>
        <w:t>seamweld</w:t>
      </w:r>
      <w:proofErr w:type="gramEnd"/>
      <w:r>
        <w:t>&gt;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w:t>
      </w:r>
      <w:proofErr w:type="gramStart"/>
      <w:r w:rsidRPr="00966BAF">
        <w:rPr>
          <w:i/>
          <w:lang w:val="es-ES"/>
        </w:rPr>
        <w:t>" ...</w:t>
      </w:r>
      <w:proofErr w:type="gramEnd"/>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Heading3"/>
      </w:pPr>
      <w:bookmarkStart w:id="2103" w:name="WeldDefinitionKJoint"/>
      <w:bookmarkStart w:id="2104" w:name="_Toc338939115"/>
      <w:bookmarkStart w:id="2105" w:name="_Toc3557049"/>
      <w:bookmarkStart w:id="2106" w:name="_Toc34747299"/>
      <w:bookmarkStart w:id="2107" w:name="_Toc77102118"/>
      <w:bookmarkStart w:id="2108" w:name="_Toc99837037"/>
      <w:bookmarkEnd w:id="2103"/>
      <w:r w:rsidRPr="007055D9">
        <w:t>K-Joint</w:t>
      </w:r>
      <w:bookmarkEnd w:id="2104"/>
      <w:bookmarkEnd w:id="2105"/>
      <w:bookmarkEnd w:id="2106"/>
      <w:bookmarkEnd w:id="2107"/>
      <w:bookmarkEnd w:id="210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ootnoteReference"/>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5200" behindDoc="0" locked="0" layoutInCell="1" allowOverlap="1" wp14:anchorId="0D909A46" wp14:editId="28482E3C">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Heading4"/>
      </w:pPr>
      <w:bookmarkStart w:id="2109" w:name="_Toc3557050"/>
      <w:bookmarkStart w:id="2110" w:name="_Toc34747300"/>
      <w:bookmarkStart w:id="2111" w:name="_Toc77102119"/>
      <w:r w:rsidRPr="007055D9">
        <w:t>Sheet Parameters</w:t>
      </w:r>
      <w:bookmarkEnd w:id="2109"/>
      <w:bookmarkEnd w:id="2110"/>
      <w:bookmarkEnd w:id="2111"/>
    </w:p>
    <w:p w14:paraId="4EDBE355" w14:textId="77777777" w:rsidR="00FC68DB" w:rsidRPr="007055D9" w:rsidRDefault="00FC68DB" w:rsidP="004B64EF">
      <w:pPr>
        <w:keepNext/>
      </w:pPr>
      <w:r w:rsidRPr="007055D9">
        <w:t>The parameters to describe the connection are:</w:t>
      </w:r>
    </w:p>
    <w:p w14:paraId="64AD1762"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ListBullet"/>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ListBullet"/>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74228C0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44389CF5" w:rsidR="00F34880" w:rsidRPr="003670AB" w:rsidRDefault="00F34880" w:rsidP="00FC68DB">
                            <w:pPr>
                              <w:pStyle w:val="Caption"/>
                              <w:rPr>
                                <w:b/>
                                <w:bCs/>
                                <w:noProof/>
                                <w:sz w:val="26"/>
                                <w:szCs w:val="28"/>
                              </w:rPr>
                            </w:pPr>
                            <w:bookmarkStart w:id="2112" w:name="_Ref7932243"/>
                            <w:bookmarkStart w:id="2113" w:name="_Toc3557143"/>
                            <w:bookmarkStart w:id="2114" w:name="_Ref7932230"/>
                            <w:bookmarkStart w:id="2115" w:name="_Toc34747396"/>
                            <w:bookmarkStart w:id="2116" w:name="_Toc76030594"/>
                            <w:bookmarkStart w:id="2117" w:name="_Toc94530879"/>
                            <w:bookmarkStart w:id="2118" w:name="_Toc99837128"/>
                            <w:r>
                              <w:t xml:space="preserve">Figure </w:t>
                            </w:r>
                            <w:r>
                              <w:fldChar w:fldCharType="begin"/>
                            </w:r>
                            <w:r>
                              <w:instrText xml:space="preserve"> SEQ Figure \* ARABIC </w:instrText>
                            </w:r>
                            <w:r>
                              <w:fldChar w:fldCharType="separate"/>
                            </w:r>
                            <w:r>
                              <w:rPr>
                                <w:noProof/>
                              </w:rPr>
                              <w:t>69</w:t>
                            </w:r>
                            <w:r>
                              <w:fldChar w:fldCharType="end"/>
                            </w:r>
                            <w:bookmarkEnd w:id="2112"/>
                            <w:r>
                              <w:t>: K-Joint Sheet Layout</w:t>
                            </w:r>
                            <w:bookmarkEnd w:id="2113"/>
                            <w:bookmarkEnd w:id="2114"/>
                            <w:bookmarkEnd w:id="2115"/>
                            <w:bookmarkEnd w:id="2116"/>
                            <w:bookmarkEnd w:id="2117"/>
                            <w:bookmarkEnd w:id="2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52"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44389CF5" w:rsidR="00F34880" w:rsidRPr="003670AB" w:rsidRDefault="00F34880" w:rsidP="00FC68DB">
                      <w:pPr>
                        <w:pStyle w:val="Caption"/>
                        <w:rPr>
                          <w:b/>
                          <w:bCs/>
                          <w:noProof/>
                          <w:sz w:val="26"/>
                          <w:szCs w:val="28"/>
                        </w:rPr>
                      </w:pPr>
                      <w:bookmarkStart w:id="2184" w:name="_Ref7932243"/>
                      <w:bookmarkStart w:id="2185" w:name="_Toc3557143"/>
                      <w:bookmarkStart w:id="2186" w:name="_Ref7932230"/>
                      <w:bookmarkStart w:id="2187" w:name="_Toc34747396"/>
                      <w:bookmarkStart w:id="2188" w:name="_Toc76030594"/>
                      <w:bookmarkStart w:id="2189" w:name="_Toc94530879"/>
                      <w:bookmarkStart w:id="2190" w:name="_Toc99837128"/>
                      <w:r>
                        <w:t xml:space="preserve">Figure </w:t>
                      </w:r>
                      <w:r>
                        <w:fldChar w:fldCharType="begin"/>
                      </w:r>
                      <w:r>
                        <w:instrText xml:space="preserve"> SEQ Figure \* ARABIC </w:instrText>
                      </w:r>
                      <w:r>
                        <w:fldChar w:fldCharType="separate"/>
                      </w:r>
                      <w:r>
                        <w:rPr>
                          <w:noProof/>
                        </w:rPr>
                        <w:t>69</w:t>
                      </w:r>
                      <w:r>
                        <w:fldChar w:fldCharType="end"/>
                      </w:r>
                      <w:bookmarkEnd w:id="2184"/>
                      <w:r>
                        <w:t>: K-Joint Sheet Layout</w:t>
                      </w:r>
                      <w:bookmarkEnd w:id="2185"/>
                      <w:bookmarkEnd w:id="2186"/>
                      <w:bookmarkEnd w:id="2187"/>
                      <w:bookmarkEnd w:id="2188"/>
                      <w:bookmarkEnd w:id="2189"/>
                      <w:bookmarkEnd w:id="2190"/>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Heading4"/>
      </w:pPr>
      <w:bookmarkStart w:id="2119" w:name="_Toc3557051"/>
      <w:bookmarkStart w:id="2120" w:name="_Toc34747301"/>
      <w:bookmarkStart w:id="2121" w:name="_Toc77102120"/>
      <w:r w:rsidRPr="007055D9">
        <w:t>Weld Parameters</w:t>
      </w:r>
      <w:bookmarkEnd w:id="2119"/>
      <w:bookmarkEnd w:id="2120"/>
      <w:bookmarkEnd w:id="2121"/>
    </w:p>
    <w:p w14:paraId="2E3C7F48" w14:textId="77777777" w:rsidR="00FC68DB" w:rsidRPr="007055D9" w:rsidRDefault="00FC68DB" w:rsidP="00B202D2">
      <w:pPr>
        <w:keepNext/>
      </w:pPr>
      <w:r>
        <w:rPr>
          <w:noProof/>
          <w:lang w:val="en-US"/>
        </w:rPr>
        <w:drawing>
          <wp:anchor distT="0" distB="0" distL="114300" distR="114300" simplePos="0" relativeHeight="251638272" behindDoc="0" locked="0" layoutInCell="1" allowOverlap="1" wp14:anchorId="7C7A1ECF" wp14:editId="6C641A9A">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575D6939">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180BED4C" w:rsidR="00F34880" w:rsidRPr="00C21C59" w:rsidRDefault="00F34880" w:rsidP="00FC68DB">
                            <w:pPr>
                              <w:pStyle w:val="Caption"/>
                              <w:rPr>
                                <w:noProof/>
                                <w:szCs w:val="24"/>
                              </w:rPr>
                            </w:pPr>
                            <w:bookmarkStart w:id="2122" w:name="_Toc3557144"/>
                            <w:bookmarkStart w:id="2123" w:name="_Toc34747397"/>
                            <w:bookmarkStart w:id="2124" w:name="_Toc76030595"/>
                            <w:bookmarkStart w:id="2125" w:name="_Toc94530880"/>
                            <w:bookmarkStart w:id="2126" w:name="_Toc99837129"/>
                            <w:r>
                              <w:t xml:space="preserve">Figure </w:t>
                            </w:r>
                            <w:r>
                              <w:fldChar w:fldCharType="begin"/>
                            </w:r>
                            <w:r>
                              <w:instrText xml:space="preserve"> SEQ Figure \* ARABIC </w:instrText>
                            </w:r>
                            <w:r>
                              <w:fldChar w:fldCharType="separate"/>
                            </w:r>
                            <w:r>
                              <w:rPr>
                                <w:noProof/>
                              </w:rPr>
                              <w:t>70</w:t>
                            </w:r>
                            <w:r>
                              <w:fldChar w:fldCharType="end"/>
                            </w:r>
                            <w:r>
                              <w:t>: Parameters of K-Joint Weld</w:t>
                            </w:r>
                            <w:bookmarkEnd w:id="2122"/>
                            <w:bookmarkEnd w:id="2123"/>
                            <w:bookmarkEnd w:id="2124"/>
                            <w:bookmarkEnd w:id="2125"/>
                            <w:bookmarkEnd w:id="2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53"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180BED4C" w:rsidR="00F34880" w:rsidRPr="00C21C59" w:rsidRDefault="00F34880" w:rsidP="00FC68DB">
                      <w:pPr>
                        <w:pStyle w:val="Caption"/>
                        <w:rPr>
                          <w:noProof/>
                          <w:szCs w:val="24"/>
                        </w:rPr>
                      </w:pPr>
                      <w:bookmarkStart w:id="2199" w:name="_Toc3557144"/>
                      <w:bookmarkStart w:id="2200" w:name="_Toc34747397"/>
                      <w:bookmarkStart w:id="2201" w:name="_Toc76030595"/>
                      <w:bookmarkStart w:id="2202" w:name="_Toc94530880"/>
                      <w:bookmarkStart w:id="2203" w:name="_Toc99837129"/>
                      <w:r>
                        <w:t xml:space="preserve">Figure </w:t>
                      </w:r>
                      <w:r>
                        <w:fldChar w:fldCharType="begin"/>
                      </w:r>
                      <w:r>
                        <w:instrText xml:space="preserve"> SEQ Figure \* ARABIC </w:instrText>
                      </w:r>
                      <w:r>
                        <w:fldChar w:fldCharType="separate"/>
                      </w:r>
                      <w:r>
                        <w:rPr>
                          <w:noProof/>
                        </w:rPr>
                        <w:t>70</w:t>
                      </w:r>
                      <w:r>
                        <w:fldChar w:fldCharType="end"/>
                      </w:r>
                      <w:r>
                        <w:t>: Parameters of K-Joint Weld</w:t>
                      </w:r>
                      <w:bookmarkEnd w:id="2199"/>
                      <w:bookmarkEnd w:id="2200"/>
                      <w:bookmarkEnd w:id="2201"/>
                      <w:bookmarkEnd w:id="2202"/>
                      <w:bookmarkEnd w:id="2203"/>
                    </w:p>
                  </w:txbxContent>
                </v:textbox>
              </v:shape>
            </w:pict>
          </mc:Fallback>
        </mc:AlternateContent>
      </w:r>
      <w:r w:rsidRPr="007055D9">
        <w:t>The parameters of the welds are the same for all of the three potential welds on the connection:</w:t>
      </w:r>
    </w:p>
    <w:p w14:paraId="61EBB323"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ListBullet"/>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pt;height:38.25pt" o:ole="">
            <v:imagedata r:id="rId124" o:title=""/>
          </v:shape>
          <o:OLEObject Type="Embed" ProgID="Equation.3" ShapeID="_x0000_i1032" DrawAspect="Content" ObjectID="_1742905665" r:id="rId155"/>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4B64EF">
      <w:pPr>
        <w:keepNext/>
      </w:pPr>
      <w:r w:rsidRPr="007055D9">
        <w:t xml:space="preserve">The following parameters can be specified for the </w:t>
      </w:r>
      <w:r>
        <w:t>K-J</w:t>
      </w:r>
      <w:r w:rsidRPr="007055D9">
        <w:t>oint:</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7055D9"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4B64EF">
        <w:trPr>
          <w:jc w:val="center"/>
        </w:trPr>
        <w:tc>
          <w:tcPr>
            <w:tcW w:w="1408"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300"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580"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4B64EF">
        <w:trPr>
          <w:jc w:val="center"/>
        </w:trPr>
        <w:tc>
          <w:tcPr>
            <w:tcW w:w="1408"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300"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580"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4B64EF">
        <w:trPr>
          <w:jc w:val="center"/>
        </w:trPr>
        <w:tc>
          <w:tcPr>
            <w:tcW w:w="1408"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300"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580"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16691E73" w:rsidR="00FC68DB" w:rsidRPr="007055D9" w:rsidRDefault="00FC68DB" w:rsidP="00B202D2">
      <w:pPr>
        <w:pStyle w:val="Caption"/>
        <w:spacing w:before="120"/>
      </w:pPr>
      <w:bookmarkStart w:id="2127" w:name="_Toc3566515"/>
      <w:bookmarkStart w:id="2128" w:name="_Toc34747517"/>
      <w:bookmarkStart w:id="2129" w:name="_Toc77095976"/>
      <w:bookmarkStart w:id="2130" w:name="_Toc99837259"/>
      <w:r>
        <w:t xml:space="preserve">Table </w:t>
      </w:r>
      <w:r>
        <w:fldChar w:fldCharType="begin"/>
      </w:r>
      <w:r>
        <w:instrText xml:space="preserve"> SEQ Table \* ARABIC </w:instrText>
      </w:r>
      <w:r>
        <w:fldChar w:fldCharType="separate"/>
      </w:r>
      <w:r w:rsidR="00490283">
        <w:rPr>
          <w:noProof/>
        </w:rPr>
        <w:t>114</w:t>
      </w:r>
      <w:r>
        <w:fldChar w:fldCharType="end"/>
      </w:r>
      <w:r>
        <w:t>: Parameters of K-Joint</w:t>
      </w:r>
      <w:bookmarkEnd w:id="2127"/>
      <w:bookmarkEnd w:id="2128"/>
      <w:bookmarkEnd w:id="2129"/>
      <w:bookmarkEnd w:id="213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Heading4"/>
      </w:pPr>
      <w:bookmarkStart w:id="2131" w:name="_Toc338939226"/>
      <w:bookmarkStart w:id="2132" w:name="_Toc3557052"/>
      <w:bookmarkStart w:id="2133" w:name="_Toc34747302"/>
      <w:bookmarkStart w:id="2134" w:name="_Toc77102121"/>
      <w:r w:rsidRPr="007055D9">
        <w:t>Attributes</w:t>
      </w:r>
      <w:bookmarkEnd w:id="2131"/>
      <w:bookmarkEnd w:id="2132"/>
      <w:bookmarkEnd w:id="2133"/>
      <w:bookmarkEnd w:id="2134"/>
    </w:p>
    <w:p w14:paraId="5D24B36D" w14:textId="77777777" w:rsidR="00FC68DB" w:rsidRPr="007055D9" w:rsidRDefault="00FC68DB" w:rsidP="00B202D2">
      <w:pPr>
        <w:pStyle w:val="Heading5"/>
      </w:pPr>
      <w:bookmarkStart w:id="2135" w:name="_Toc338939228"/>
      <w:r w:rsidRPr="007055D9">
        <w:t xml:space="preserve">Attribute </w:t>
      </w:r>
      <w:r>
        <w:t>"</w:t>
      </w:r>
      <w:r w:rsidRPr="007055D9">
        <w:t>base</w:t>
      </w:r>
      <w:bookmarkEnd w:id="213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Heading5"/>
      </w:pPr>
      <w:bookmarkStart w:id="2136" w:name="_Toc338939229"/>
      <w:r w:rsidRPr="007055D9">
        <w:t xml:space="preserve">Attribute </w:t>
      </w:r>
      <w:r>
        <w:t>"</w:t>
      </w:r>
      <w:r w:rsidRPr="007055D9">
        <w:t>technology</w:t>
      </w:r>
      <w:bookmarkEnd w:id="2136"/>
      <w:r>
        <w:t>"</w:t>
      </w:r>
    </w:p>
    <w:p w14:paraId="627D5C8F" w14:textId="77777777" w:rsidR="00FC68DB" w:rsidRPr="007055D9" w:rsidRDefault="00FC68DB" w:rsidP="00530464">
      <w:pPr>
        <w:keepNext/>
      </w:pPr>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ListBullet"/>
        <w:numPr>
          <w:ilvl w:val="0"/>
          <w:numId w:val="11"/>
        </w:numPr>
        <w:rPr>
          <w:rStyle w:val="XMLElement"/>
        </w:rPr>
      </w:pPr>
      <w:r>
        <w:rPr>
          <w:rStyle w:val="XMLElement"/>
        </w:rPr>
        <w:t>friction</w:t>
      </w:r>
    </w:p>
    <w:p w14:paraId="4060CFDD" w14:textId="77777777" w:rsidR="00FC68DB" w:rsidRPr="007055D9" w:rsidRDefault="00FC68DB" w:rsidP="001B01D6">
      <w:pPr>
        <w:pStyle w:val="ListBullet"/>
        <w:numPr>
          <w:ilvl w:val="0"/>
          <w:numId w:val="11"/>
        </w:numPr>
        <w:rPr>
          <w:rStyle w:val="XMLElement"/>
        </w:rPr>
      </w:pPr>
      <w:r>
        <w:rPr>
          <w:rStyle w:val="XMLElement"/>
        </w:rPr>
        <w:t>brazing</w:t>
      </w:r>
    </w:p>
    <w:p w14:paraId="5D13340A" w14:textId="77777777" w:rsidR="00FC68DB" w:rsidRPr="007055D9" w:rsidRDefault="00FC68DB" w:rsidP="00B202D2">
      <w:pPr>
        <w:pStyle w:val="Heading4"/>
      </w:pPr>
      <w:bookmarkStart w:id="2137" w:name="_Toc338939230"/>
      <w:bookmarkStart w:id="2138" w:name="_Toc3557053"/>
      <w:bookmarkStart w:id="2139" w:name="_Toc34747303"/>
      <w:bookmarkStart w:id="2140" w:name="_Toc77102122"/>
      <w:r w:rsidRPr="007055D9">
        <w:t xml:space="preserve">Element </w:t>
      </w:r>
      <w:r>
        <w:t>"</w:t>
      </w:r>
      <w:r w:rsidRPr="007055D9">
        <w:t>weld_position</w:t>
      </w:r>
      <w:bookmarkEnd w:id="2137"/>
      <w:bookmarkEnd w:id="2138"/>
      <w:r>
        <w:t>"</w:t>
      </w:r>
      <w:bookmarkEnd w:id="2139"/>
      <w:bookmarkEnd w:id="2140"/>
    </w:p>
    <w:p w14:paraId="44C04CE8" w14:textId="77777777" w:rsidR="00FC68DB" w:rsidRPr="007055D9" w:rsidRDefault="00FC68DB" w:rsidP="00530464">
      <w:pPr>
        <w:keepNext/>
      </w:pPr>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CommentReference"/>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CommentReference"/>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CommentReference"/>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CommentReference"/>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CommentReference"/>
                <w:sz w:val="20"/>
                <w:szCs w:val="20"/>
                <w:lang w:eastAsia="x-none"/>
              </w:rPr>
              <w:lastRenderedPageBreak/>
              <w:t>s</w:t>
            </w:r>
            <w:r w:rsidRPr="000A1539">
              <w:rPr>
                <w:rStyle w:val="CommentReference"/>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54E3BE21" w:rsidR="00FC68DB" w:rsidRDefault="00FC68DB" w:rsidP="00B202D2">
      <w:pPr>
        <w:pStyle w:val="Caption"/>
        <w:spacing w:before="120"/>
      </w:pPr>
      <w:bookmarkStart w:id="2141" w:name="_Toc3566516"/>
      <w:bookmarkStart w:id="2142" w:name="_Toc34747518"/>
      <w:bookmarkStart w:id="2143" w:name="_Toc77095977"/>
      <w:bookmarkStart w:id="2144" w:name="_Toc99837260"/>
      <w:bookmarkStart w:id="2145" w:name="_Toc338939233"/>
      <w:r>
        <w:t xml:space="preserve">Table </w:t>
      </w:r>
      <w:r>
        <w:fldChar w:fldCharType="begin"/>
      </w:r>
      <w:r>
        <w:instrText xml:space="preserve"> SEQ Table \* ARABIC </w:instrText>
      </w:r>
      <w:r>
        <w:fldChar w:fldCharType="separate"/>
      </w:r>
      <w:r w:rsidR="00490283">
        <w:rPr>
          <w:noProof/>
        </w:rPr>
        <w:t>115</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141"/>
      <w:bookmarkEnd w:id="2142"/>
      <w:bookmarkEnd w:id="2143"/>
      <w:bookmarkEnd w:id="2144"/>
      <w:r>
        <w:t xml:space="preserve"> </w:t>
      </w:r>
    </w:p>
    <w:p w14:paraId="18F3D8B3" w14:textId="77777777" w:rsidR="00FC68DB" w:rsidRDefault="00FC68DB" w:rsidP="00B202D2">
      <w:pPr>
        <w:pStyle w:val="Heading5"/>
      </w:pPr>
      <w:r w:rsidRPr="007055D9">
        <w:t>Attribute</w:t>
      </w:r>
      <w:r>
        <w:t>s</w:t>
      </w:r>
      <w:r w:rsidRPr="007055D9">
        <w:t xml:space="preserve"> </w:t>
      </w:r>
      <w:r>
        <w:t>"u, x, y, z, reference"</w:t>
      </w:r>
    </w:p>
    <w:p w14:paraId="5DCD1115" w14:textId="3A09807D"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Heading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Heading5"/>
      </w:pPr>
      <w:r w:rsidRPr="007055D9">
        <w:t xml:space="preserve">Attribute </w:t>
      </w:r>
      <w:r>
        <w:t>"</w:t>
      </w:r>
      <w:r w:rsidRPr="007055D9">
        <w:t>section</w:t>
      </w:r>
      <w:bookmarkEnd w:id="214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ListBullet"/>
        <w:numPr>
          <w:ilvl w:val="0"/>
          <w:numId w:val="11"/>
        </w:numPr>
        <w:rPr>
          <w:rStyle w:val="XMLAttribute"/>
        </w:rPr>
      </w:pPr>
      <w:r w:rsidRPr="007055D9">
        <w:rPr>
          <w:rStyle w:val="XMLAttribute"/>
        </w:rPr>
        <w:t>Fillet</w:t>
      </w:r>
    </w:p>
    <w:p w14:paraId="6EFA61EA" w14:textId="77777777" w:rsidR="00FC68DB" w:rsidRPr="007055D9" w:rsidRDefault="00FC68DB" w:rsidP="001B01D6">
      <w:pPr>
        <w:pStyle w:val="ListBullet"/>
        <w:numPr>
          <w:ilvl w:val="0"/>
          <w:numId w:val="11"/>
        </w:numPr>
        <w:rPr>
          <w:rStyle w:val="XMLAttribute"/>
        </w:rPr>
      </w:pPr>
      <w:r w:rsidRPr="007055D9">
        <w:rPr>
          <w:rStyle w:val="XMLAttribute"/>
        </w:rPr>
        <w:t>HV</w:t>
      </w:r>
    </w:p>
    <w:p w14:paraId="168B496B" w14:textId="77777777" w:rsidR="00FC68DB" w:rsidRPr="007055D9" w:rsidRDefault="00FC68DB" w:rsidP="001B01D6">
      <w:pPr>
        <w:pStyle w:val="ListBullet"/>
        <w:numPr>
          <w:ilvl w:val="0"/>
          <w:numId w:val="11"/>
        </w:numPr>
        <w:rPr>
          <w:rStyle w:val="XMLAttribute"/>
        </w:rPr>
      </w:pPr>
      <w:r w:rsidRPr="007055D9">
        <w:rPr>
          <w:rStyle w:val="XMLAttribute"/>
        </w:rPr>
        <w:t>HY</w:t>
      </w:r>
    </w:p>
    <w:p w14:paraId="788C47A3" w14:textId="77777777" w:rsidR="00FC68DB" w:rsidRPr="007055D9" w:rsidRDefault="00FC68DB" w:rsidP="00B202D2">
      <w:pPr>
        <w:pStyle w:val="Heading5"/>
      </w:pPr>
      <w:bookmarkStart w:id="2146" w:name="_Toc338939234"/>
      <w:r w:rsidRPr="007055D9">
        <w:t xml:space="preserve">Attribute </w:t>
      </w:r>
      <w:r>
        <w:t>"</w:t>
      </w:r>
      <w:r w:rsidRPr="007055D9">
        <w:t>thickness</w:t>
      </w:r>
      <w:bookmarkEnd w:id="2146"/>
      <w:r>
        <w:t>"</w:t>
      </w:r>
    </w:p>
    <w:p w14:paraId="38A53A24" w14:textId="77777777" w:rsidR="00FC68DB" w:rsidRPr="007055D9" w:rsidRDefault="00FC68DB" w:rsidP="00530464">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488A4703" w:rsidR="00FC68DB" w:rsidRDefault="00FC68DB" w:rsidP="00B202D2">
      <w:pPr>
        <w:pStyle w:val="Caption"/>
        <w:spacing w:before="120"/>
      </w:pPr>
      <w:bookmarkStart w:id="2147" w:name="_Toc3566517"/>
      <w:bookmarkStart w:id="2148" w:name="_Toc34747519"/>
      <w:bookmarkStart w:id="2149" w:name="_Toc77095978"/>
      <w:bookmarkStart w:id="2150" w:name="_Toc99837261"/>
      <w:bookmarkStart w:id="2151" w:name="_Toc338939235"/>
      <w:r>
        <w:t xml:space="preserve">Table </w:t>
      </w:r>
      <w:r>
        <w:fldChar w:fldCharType="begin"/>
      </w:r>
      <w:r>
        <w:instrText xml:space="preserve"> SEQ Table \* ARABIC </w:instrText>
      </w:r>
      <w:r>
        <w:fldChar w:fldCharType="separate"/>
      </w:r>
      <w:r w:rsidR="00490283">
        <w:rPr>
          <w:noProof/>
        </w:rPr>
        <w:t>116</w:t>
      </w:r>
      <w:r>
        <w:fldChar w:fldCharType="end"/>
      </w:r>
      <w:r>
        <w:t xml:space="preserve">: Value Dependency of Attribute </w:t>
      </w:r>
      <w:r>
        <w:rPr>
          <w:rStyle w:val="elementdeftypeChar"/>
          <w:rFonts w:eastAsia="Calibri"/>
          <w:b w:val="0"/>
        </w:rPr>
        <w:t>thickness</w:t>
      </w:r>
      <w:bookmarkEnd w:id="2147"/>
      <w:bookmarkEnd w:id="2148"/>
      <w:bookmarkEnd w:id="2149"/>
      <w:bookmarkEnd w:id="2150"/>
    </w:p>
    <w:p w14:paraId="435000B6" w14:textId="77777777" w:rsidR="00FC68DB" w:rsidRPr="007055D9" w:rsidRDefault="00FC68DB" w:rsidP="00B202D2">
      <w:pPr>
        <w:pStyle w:val="Heading5"/>
      </w:pPr>
      <w:r w:rsidRPr="007055D9">
        <w:t xml:space="preserve">Attribute </w:t>
      </w:r>
      <w:r>
        <w:t>"</w:t>
      </w:r>
      <w:r w:rsidRPr="007055D9">
        <w:t>angle</w:t>
      </w:r>
      <w:bookmarkEnd w:id="215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Heading5"/>
      </w:pPr>
      <w:bookmarkStart w:id="2152" w:name="_Toc338939236"/>
      <w:r w:rsidRPr="007055D9">
        <w:t xml:space="preserve">Attribute </w:t>
      </w:r>
      <w:r>
        <w:t>"</w:t>
      </w:r>
      <w:r w:rsidRPr="007055D9">
        <w:t>penetration</w:t>
      </w:r>
      <w:bookmarkEnd w:id="215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Heading5"/>
      </w:pPr>
      <w:bookmarkStart w:id="2153" w:name="_Toc338939238"/>
      <w:r w:rsidRPr="007055D9">
        <w:t xml:space="preserve">Attribute </w:t>
      </w:r>
      <w:r>
        <w:t>"</w:t>
      </w:r>
      <w:r w:rsidRPr="007055D9">
        <w:t>shape</w:t>
      </w:r>
      <w:bookmarkEnd w:id="215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Heading5"/>
      </w:pPr>
      <w:bookmarkStart w:id="2154" w:name="_Toc338939239"/>
      <w:r w:rsidRPr="007055D9">
        <w:t xml:space="preserve">Attribute </w:t>
      </w:r>
      <w:r>
        <w:t>"</w:t>
      </w:r>
      <w:r w:rsidRPr="007055D9">
        <w:t>filler</w:t>
      </w:r>
      <w:bookmarkEnd w:id="2154"/>
      <w:r>
        <w:t>"</w:t>
      </w:r>
    </w:p>
    <w:p w14:paraId="79F142A5" w14:textId="77777777" w:rsidR="00FC68DB" w:rsidRPr="007055D9" w:rsidRDefault="00FC68DB" w:rsidP="00530464">
      <w:r w:rsidRPr="007055D9">
        <w:t>Valid values for the attribute filler can be:</w:t>
      </w:r>
    </w:p>
    <w:p w14:paraId="3796A755" w14:textId="77777777" w:rsidR="00FC68DB" w:rsidRPr="007055D9" w:rsidRDefault="00FC68DB" w:rsidP="00530464">
      <w:pPr>
        <w:pStyle w:val="ListBullet"/>
        <w:keepNext/>
        <w:numPr>
          <w:ilvl w:val="0"/>
          <w:numId w:val="11"/>
        </w:numPr>
        <w:spacing w:after="120"/>
        <w:rPr>
          <w:rStyle w:val="XMLAttribute"/>
        </w:rPr>
      </w:pPr>
      <w:r w:rsidRPr="007055D9">
        <w:rPr>
          <w:rStyle w:val="XMLAttribute"/>
        </w:rPr>
        <w:t>yes</w:t>
      </w:r>
    </w:p>
    <w:p w14:paraId="299E373B" w14:textId="77777777" w:rsidR="00FC68DB" w:rsidRPr="007055D9" w:rsidRDefault="00FC68DB" w:rsidP="00530464">
      <w:pPr>
        <w:pStyle w:val="ListBullet"/>
        <w:numPr>
          <w:ilvl w:val="0"/>
          <w:numId w:val="11"/>
        </w:numPr>
        <w:spacing w:after="120"/>
        <w:rPr>
          <w:rStyle w:val="XMLAttribute"/>
        </w:rPr>
      </w:pPr>
      <w:r w:rsidRPr="007055D9">
        <w:rPr>
          <w:rStyle w:val="XMLAttribute"/>
        </w:rPr>
        <w:t>no</w:t>
      </w:r>
    </w:p>
    <w:p w14:paraId="35B9939F" w14:textId="77777777" w:rsidR="00FC68DB" w:rsidRDefault="00FC68DB" w:rsidP="00530464">
      <w:pPr>
        <w:pStyle w:val="Note"/>
        <w:spacing w:after="120"/>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530464" w:rsidRDefault="00FC68DB" w:rsidP="00B202D2">
      <w:pPr>
        <w:pStyle w:val="Example"/>
        <w:keepNext/>
        <w:rPr>
          <w:b/>
          <w:bCs/>
          <w:sz w:val="24"/>
          <w:szCs w:val="24"/>
        </w:rPr>
      </w:pPr>
      <w:r w:rsidRPr="00530464">
        <w:rPr>
          <w:b/>
          <w:bCs/>
          <w:sz w:val="24"/>
          <w:szCs w:val="24"/>
        </w:rPr>
        <w:t xml:space="preserve">Example A (within each </w:t>
      </w:r>
      <w:r w:rsidRPr="00530464">
        <w:rPr>
          <w:rFonts w:ascii="Courier New" w:hAnsi="Courier New" w:cs="Courier New"/>
          <w:b/>
          <w:bCs/>
          <w:i/>
          <w:sz w:val="24"/>
          <w:szCs w:val="24"/>
        </w:rPr>
        <w:t>attribute</w:t>
      </w:r>
      <w:r w:rsidRPr="00530464">
        <w:rPr>
          <w:b/>
          <w:bCs/>
          <w:sz w:val="24"/>
          <w:szCs w:val="24"/>
        </w:rPr>
        <w:t xml:space="preserve">, except </w:t>
      </w:r>
      <w:r w:rsidRPr="00530464">
        <w:rPr>
          <w:rFonts w:ascii="Courier New" w:hAnsi="Courier New" w:cs="Courier New"/>
          <w:b/>
          <w:bCs/>
          <w:i/>
          <w:sz w:val="24"/>
          <w:szCs w:val="24"/>
        </w:rPr>
        <w:t>base</w:t>
      </w:r>
      <w:r w:rsidRPr="00530464">
        <w:rPr>
          <w:b/>
          <w:bCs/>
          <w:sz w:val="24"/>
          <w:szCs w:val="24"/>
        </w:rPr>
        <w:t xml:space="preserve"> within </w:t>
      </w:r>
      <w:r w:rsidRPr="00530464">
        <w:rPr>
          <w:rStyle w:val="elementdeftypeChar"/>
          <w:rFonts w:eastAsia="Calibri"/>
          <w:b w:val="0"/>
          <w:bCs w:val="0"/>
          <w:sz w:val="24"/>
          <w:szCs w:val="24"/>
        </w:rPr>
        <w:t>&lt;weld_position/&gt;</w:t>
      </w:r>
      <w:r w:rsidRPr="00530464">
        <w:rPr>
          <w:b/>
          <w:bCs/>
          <w:sz w:val="24"/>
          <w:szCs w:val="24"/>
        </w:rPr>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gramStart"/>
      <w:r>
        <w:t>seamwweld</w:t>
      </w:r>
      <w:proofErr w:type="gramEnd"/>
      <w:r>
        <w:t>&gt;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w:t>
      </w:r>
      <w:proofErr w:type="gramStart"/>
      <w:r>
        <w:rPr>
          <w:b/>
          <w:color w:val="0070C0"/>
        </w:rPr>
        <w:t>filler</w:t>
      </w:r>
      <w:proofErr w:type="gramEnd"/>
      <w:r>
        <w:rPr>
          <w:b/>
          <w:color w:val="0070C0"/>
        </w:rPr>
        <w:t>="yes"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w:t>
      </w:r>
      <w:proofErr w:type="gramStart"/>
      <w:r>
        <w:rPr>
          <w:b/>
          <w:color w:val="0070C0"/>
        </w:rPr>
        <w:t>shape</w:t>
      </w:r>
      <w:proofErr w:type="gramEnd"/>
      <w:r>
        <w:rPr>
          <w:b/>
          <w:color w:val="0070C0"/>
        </w:rPr>
        <w:t>="straight"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w:t>
      </w:r>
      <w:proofErr w:type="gramStart"/>
      <w:r>
        <w:rPr>
          <w:b/>
          <w:color w:val="0070C0"/>
        </w:rPr>
        <w:t>filler</w:t>
      </w:r>
      <w:proofErr w:type="gramEnd"/>
      <w:r>
        <w:rPr>
          <w:b/>
          <w:color w:val="0070C0"/>
        </w:rPr>
        <w:t>="yes"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w:t>
      </w:r>
      <w:proofErr w:type="gramStart"/>
      <w:r>
        <w:rPr>
          <w:b/>
          <w:color w:val="0070C0"/>
        </w:rPr>
        <w:t>shape</w:t>
      </w:r>
      <w:proofErr w:type="gramEnd"/>
      <w:r>
        <w:rPr>
          <w:b/>
          <w:color w:val="0070C0"/>
        </w:rPr>
        <w:t>="straight"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proofErr w:type="gramStart"/>
      <w:r w:rsidRPr="00517BED">
        <w:rPr>
          <w:b/>
          <w:color w:val="0070C0"/>
        </w:rPr>
        <w:t>reference</w:t>
      </w:r>
      <w:proofErr w:type="gramEnd"/>
      <w:r w:rsidRPr="00517BED">
        <w:rPr>
          <w:b/>
          <w:color w:val="0070C0"/>
        </w:rPr>
        <w:t>=</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w:t>
      </w:r>
      <w:proofErr w:type="gramStart"/>
      <w:r>
        <w:rPr>
          <w:b/>
          <w:color w:val="0070C0"/>
        </w:rPr>
        <w:t>filler</w:t>
      </w:r>
      <w:proofErr w:type="gramEnd"/>
      <w:r>
        <w:rPr>
          <w:b/>
          <w:color w:val="0070C0"/>
        </w:rPr>
        <w:t>="yes"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w:t>
      </w:r>
      <w:proofErr w:type="gramStart"/>
      <w:r>
        <w:rPr>
          <w:b/>
          <w:color w:val="0070C0"/>
        </w:rPr>
        <w:t>shape</w:t>
      </w:r>
      <w:proofErr w:type="gramEnd"/>
      <w:r>
        <w:rPr>
          <w:b/>
          <w:color w:val="0070C0"/>
        </w:rPr>
        <w:t>="straight"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Heading4"/>
      </w:pPr>
      <w:bookmarkStart w:id="2155" w:name="WeldDefinitionCrossJoint"/>
      <w:bookmarkStart w:id="2156" w:name="_Ref397588351"/>
      <w:bookmarkStart w:id="2157" w:name="_Toc3557054"/>
      <w:bookmarkStart w:id="2158" w:name="_Toc34747304"/>
      <w:bookmarkStart w:id="2159" w:name="_Toc77102123"/>
      <w:bookmarkStart w:id="2160" w:name="_Toc338939116"/>
      <w:bookmarkEnd w:id="2155"/>
      <w:r w:rsidRPr="007055D9">
        <w:t xml:space="preserve">Element </w:t>
      </w:r>
      <w:r>
        <w:t>"sheet_parameter</w:t>
      </w:r>
      <w:bookmarkEnd w:id="2156"/>
      <w:bookmarkEnd w:id="2157"/>
      <w:r>
        <w:t>"</w:t>
      </w:r>
      <w:bookmarkEnd w:id="2158"/>
      <w:bookmarkEnd w:id="2159"/>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B6D825C" w:rsidR="00FC68DB" w:rsidRDefault="00FC68DB" w:rsidP="00B202D2">
      <w:pPr>
        <w:pStyle w:val="Caption"/>
        <w:spacing w:before="120"/>
      </w:pPr>
      <w:bookmarkStart w:id="2161" w:name="_Toc3566518"/>
      <w:bookmarkStart w:id="2162" w:name="_Toc34747520"/>
      <w:bookmarkStart w:id="2163" w:name="_Toc77095979"/>
      <w:bookmarkStart w:id="2164" w:name="_Toc99837262"/>
      <w:r>
        <w:t xml:space="preserve">Table </w:t>
      </w:r>
      <w:r>
        <w:fldChar w:fldCharType="begin"/>
      </w:r>
      <w:r>
        <w:instrText xml:space="preserve"> SEQ Table \* ARABIC </w:instrText>
      </w:r>
      <w:r>
        <w:fldChar w:fldCharType="separate"/>
      </w:r>
      <w:r w:rsidR="00490283">
        <w:rPr>
          <w:noProof/>
        </w:rPr>
        <w:t>117</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161"/>
      <w:bookmarkEnd w:id="2162"/>
      <w:bookmarkEnd w:id="2163"/>
      <w:bookmarkEnd w:id="2164"/>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gramStart"/>
      <w:r>
        <w:t>seamweld</w:t>
      </w:r>
      <w:proofErr w:type="gramEnd"/>
      <w:r>
        <w:t>&gt;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w:t>
      </w:r>
      <w:proofErr w:type="gramStart"/>
      <w:r w:rsidRPr="00966BAF">
        <w:rPr>
          <w:i/>
          <w:lang w:val="es-ES"/>
        </w:rPr>
        <w:t>" ...</w:t>
      </w:r>
      <w:proofErr w:type="gramEnd"/>
      <w:r w:rsidRPr="00966BAF">
        <w:rPr>
          <w:i/>
          <w:lang w:val="es-ES"/>
        </w:rPr>
        <w:t>/&gt;</w:t>
      </w:r>
    </w:p>
    <w:p w14:paraId="4F1E9ED2" w14:textId="77777777" w:rsidR="00FC68DB" w:rsidRPr="00966BAF" w:rsidRDefault="00FC68DB" w:rsidP="00B202D2">
      <w:pPr>
        <w:pStyle w:val="XMLCode"/>
        <w:rPr>
          <w:i/>
          <w:lang w:val="es-ES"/>
        </w:rPr>
      </w:pPr>
      <w:r w:rsidRPr="00966BAF">
        <w:rPr>
          <w:i/>
          <w:lang w:val="es-ES"/>
        </w:rPr>
        <w:t xml:space="preserve">        &lt;weld_position u="0.0" x="1" y="0" z="2</w:t>
      </w:r>
      <w:proofErr w:type="gramStart"/>
      <w:r w:rsidRPr="00966BAF">
        <w:rPr>
          <w:i/>
          <w:lang w:val="es-ES"/>
        </w:rPr>
        <w:t>" ...</w:t>
      </w:r>
      <w:proofErr w:type="gramEnd"/>
      <w:r w:rsidRPr="00966BAF">
        <w:rPr>
          <w:i/>
          <w:lang w:val="es-ES"/>
        </w:rPr>
        <w:t>/&gt;</w:t>
      </w:r>
    </w:p>
    <w:p w14:paraId="64BFAD6A" w14:textId="77777777" w:rsidR="00FC68DB" w:rsidRPr="00966BAF" w:rsidRDefault="00FC68DB" w:rsidP="00B202D2">
      <w:pPr>
        <w:pStyle w:val="XMLCode"/>
        <w:rPr>
          <w:i/>
          <w:lang w:val="es-ES"/>
        </w:rPr>
      </w:pPr>
      <w:r w:rsidRPr="00966BAF">
        <w:rPr>
          <w:i/>
          <w:lang w:val="es-ES"/>
        </w:rPr>
        <w:t xml:space="preserve">        &lt;weld_position u="1.0" x="-2" y="0" z="1</w:t>
      </w:r>
      <w:proofErr w:type="gramStart"/>
      <w:r w:rsidRPr="00966BAF">
        <w:rPr>
          <w:i/>
          <w:lang w:val="es-ES"/>
        </w:rPr>
        <w:t>" ...</w:t>
      </w:r>
      <w:proofErr w:type="gramEnd"/>
      <w:r w:rsidRPr="00966BAF">
        <w:rPr>
          <w:i/>
          <w:lang w:val="es-ES"/>
        </w:rPr>
        <w:t>/&gt;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lastRenderedPageBreak/>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Heading3"/>
      </w:pPr>
      <w:bookmarkStart w:id="2165" w:name="_Toc3557055"/>
      <w:bookmarkStart w:id="2166" w:name="_Toc34747305"/>
      <w:bookmarkStart w:id="2167" w:name="_Toc77102124"/>
      <w:bookmarkStart w:id="2168" w:name="_Toc99837038"/>
      <w:r>
        <w:t>Cruciform Joint</w:t>
      </w:r>
      <w:bookmarkEnd w:id="2160"/>
      <w:bookmarkEnd w:id="2165"/>
      <w:bookmarkEnd w:id="2166"/>
      <w:bookmarkEnd w:id="2167"/>
      <w:bookmarkEnd w:id="216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169" w:name="GenericSeamWeldWeldingTechnology"/>
      <w:bookmarkEnd w:id="2169"/>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Heading4"/>
      </w:pPr>
      <w:bookmarkStart w:id="2170" w:name="_Toc3557056"/>
      <w:bookmarkStart w:id="2171" w:name="_Toc34747306"/>
      <w:bookmarkStart w:id="2172" w:name="_Toc77102125"/>
      <w:r>
        <w:rPr>
          <w:noProof/>
          <w:lang w:val="en-US" w:eastAsia="en-US"/>
        </w:rPr>
        <w:drawing>
          <wp:anchor distT="0" distB="0" distL="114300" distR="114300" simplePos="0" relativeHeight="251641344" behindDoc="1" locked="0" layoutInCell="1" allowOverlap="1" wp14:anchorId="4157D25B" wp14:editId="359AA379">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170"/>
      <w:bookmarkEnd w:id="2171"/>
      <w:bookmarkEnd w:id="2172"/>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ListBullet"/>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ListBullet"/>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ListBullet"/>
        <w:tabs>
          <w:tab w:val="clear" w:pos="454"/>
        </w:tabs>
        <w:ind w:firstLine="0"/>
        <w:rPr>
          <w:rFonts w:ascii="Cambria" w:hAnsi="Cambria"/>
        </w:rPr>
      </w:pPr>
    </w:p>
    <w:bookmarkStart w:id="2173" w:name="_Toc3557057"/>
    <w:bookmarkStart w:id="2174" w:name="_Toc34747307"/>
    <w:bookmarkStart w:id="2175" w:name="_Toc77102126"/>
    <w:p w14:paraId="34BD949F" w14:textId="77777777" w:rsidR="00FC68DB" w:rsidRPr="007055D9" w:rsidRDefault="00FC68DB" w:rsidP="00B202D2">
      <w:pPr>
        <w:pStyle w:val="Heading4"/>
      </w:pPr>
      <w:r>
        <w:rPr>
          <w:noProof/>
          <w:lang w:val="en-US" w:eastAsia="en-US"/>
        </w:rPr>
        <mc:AlternateContent>
          <mc:Choice Requires="wps">
            <w:drawing>
              <wp:anchor distT="0" distB="0" distL="114300" distR="114300" simplePos="0" relativeHeight="251710976" behindDoc="0" locked="0" layoutInCell="1" allowOverlap="1" wp14:anchorId="3370C006" wp14:editId="087E24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4CB42E0E" w:rsidR="00F34880" w:rsidRPr="00412853" w:rsidRDefault="00F34880" w:rsidP="00FC68DB">
                            <w:pPr>
                              <w:pStyle w:val="Caption"/>
                              <w:rPr>
                                <w:noProof/>
                                <w:szCs w:val="24"/>
                              </w:rPr>
                            </w:pPr>
                            <w:bookmarkStart w:id="2176" w:name="_Toc3557145"/>
                            <w:bookmarkStart w:id="2177" w:name="_Toc34747398"/>
                            <w:bookmarkStart w:id="2178" w:name="_Toc76030596"/>
                            <w:bookmarkStart w:id="2179" w:name="_Toc94530881"/>
                            <w:bookmarkStart w:id="2180" w:name="_Toc99837130"/>
                            <w:r>
                              <w:t xml:space="preserve">Figure </w:t>
                            </w:r>
                            <w:r>
                              <w:fldChar w:fldCharType="begin"/>
                            </w:r>
                            <w:r>
                              <w:instrText xml:space="preserve"> SEQ Figure \* ARABIC </w:instrText>
                            </w:r>
                            <w:r>
                              <w:fldChar w:fldCharType="separate"/>
                            </w:r>
                            <w:r>
                              <w:rPr>
                                <w:noProof/>
                              </w:rPr>
                              <w:t>71</w:t>
                            </w:r>
                            <w:r>
                              <w:fldChar w:fldCharType="end"/>
                            </w:r>
                            <w:r>
                              <w:t>: Cruciform Joint Sheet Layout</w:t>
                            </w:r>
                            <w:bookmarkEnd w:id="2176"/>
                            <w:bookmarkEnd w:id="2177"/>
                            <w:bookmarkEnd w:id="2178"/>
                            <w:bookmarkEnd w:id="2179"/>
                            <w:bookmarkEnd w:id="2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54"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4CB42E0E" w:rsidR="00F34880" w:rsidRPr="00412853" w:rsidRDefault="00F34880" w:rsidP="00FC68DB">
                      <w:pPr>
                        <w:pStyle w:val="Caption"/>
                        <w:rPr>
                          <w:noProof/>
                          <w:szCs w:val="24"/>
                        </w:rPr>
                      </w:pPr>
                      <w:bookmarkStart w:id="2258" w:name="_Toc3557145"/>
                      <w:bookmarkStart w:id="2259" w:name="_Toc34747398"/>
                      <w:bookmarkStart w:id="2260" w:name="_Toc76030596"/>
                      <w:bookmarkStart w:id="2261" w:name="_Toc94530881"/>
                      <w:bookmarkStart w:id="2262" w:name="_Toc99837130"/>
                      <w:r>
                        <w:t xml:space="preserve">Figure </w:t>
                      </w:r>
                      <w:r>
                        <w:fldChar w:fldCharType="begin"/>
                      </w:r>
                      <w:r>
                        <w:instrText xml:space="preserve"> SEQ Figure \* ARABIC </w:instrText>
                      </w:r>
                      <w:r>
                        <w:fldChar w:fldCharType="separate"/>
                      </w:r>
                      <w:r>
                        <w:rPr>
                          <w:noProof/>
                        </w:rPr>
                        <w:t>71</w:t>
                      </w:r>
                      <w:r>
                        <w:fldChar w:fldCharType="end"/>
                      </w:r>
                      <w:r>
                        <w:t>: Cruciform Joint Sheet Layout</w:t>
                      </w:r>
                      <w:bookmarkEnd w:id="2258"/>
                      <w:bookmarkEnd w:id="2259"/>
                      <w:bookmarkEnd w:id="2260"/>
                      <w:bookmarkEnd w:id="2261"/>
                      <w:bookmarkEnd w:id="2262"/>
                    </w:p>
                  </w:txbxContent>
                </v:textbox>
              </v:shape>
            </w:pict>
          </mc:Fallback>
        </mc:AlternateContent>
      </w:r>
      <w:r w:rsidRPr="007055D9">
        <w:t>Weld Parameters</w:t>
      </w:r>
      <w:bookmarkEnd w:id="2173"/>
      <w:bookmarkEnd w:id="2174"/>
      <w:bookmarkEnd w:id="2175"/>
    </w:p>
    <w:p w14:paraId="67FB726C" w14:textId="2F8F81DF" w:rsidR="00FC68DB" w:rsidRPr="007055D9" w:rsidRDefault="00707EC7" w:rsidP="00530464">
      <w:pPr>
        <w:keepNext/>
      </w:pPr>
      <w:r>
        <w:rPr>
          <w:noProof/>
          <w:sz w:val="20"/>
          <w:lang w:val="en-US"/>
        </w:rPr>
        <w:drawing>
          <wp:anchor distT="0" distB="0" distL="114300" distR="114300" simplePos="0" relativeHeight="251647488" behindDoc="0" locked="0" layoutInCell="1" allowOverlap="1" wp14:anchorId="4BEE493E" wp14:editId="6A5605F7">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4416" behindDoc="0" locked="0" layoutInCell="1" allowOverlap="1" wp14:anchorId="4DF83A4C" wp14:editId="012FB17F">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1DB903AB">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1C98564C" w:rsidR="00F34880" w:rsidRPr="006E5062" w:rsidRDefault="00F34880" w:rsidP="00FC68DB">
                            <w:pPr>
                              <w:pStyle w:val="Caption"/>
                              <w:rPr>
                                <w:noProof/>
                                <w:szCs w:val="24"/>
                              </w:rPr>
                            </w:pPr>
                            <w:bookmarkStart w:id="2181" w:name="_Toc3557146"/>
                            <w:bookmarkStart w:id="2182" w:name="_Toc34747399"/>
                            <w:bookmarkStart w:id="2183" w:name="_Toc76030597"/>
                            <w:bookmarkStart w:id="2184" w:name="_Toc94530882"/>
                            <w:bookmarkStart w:id="2185" w:name="_Toc99837131"/>
                            <w:r>
                              <w:t xml:space="preserve">Figure </w:t>
                            </w:r>
                            <w:r>
                              <w:fldChar w:fldCharType="begin"/>
                            </w:r>
                            <w:r>
                              <w:instrText xml:space="preserve"> SEQ Figure \* ARABIC </w:instrText>
                            </w:r>
                            <w:r>
                              <w:fldChar w:fldCharType="separate"/>
                            </w:r>
                            <w:r>
                              <w:rPr>
                                <w:noProof/>
                              </w:rPr>
                              <w:t>72</w:t>
                            </w:r>
                            <w:r>
                              <w:fldChar w:fldCharType="end"/>
                            </w:r>
                            <w:r>
                              <w:t>: Parameters of Cruciform Joint</w:t>
                            </w:r>
                            <w:bookmarkEnd w:id="2181"/>
                            <w:bookmarkEnd w:id="2182"/>
                            <w:bookmarkEnd w:id="2183"/>
                            <w:bookmarkEnd w:id="2184"/>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5"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1C98564C" w:rsidR="00F34880" w:rsidRPr="006E5062" w:rsidRDefault="00F34880" w:rsidP="00FC68DB">
                      <w:pPr>
                        <w:pStyle w:val="Caption"/>
                        <w:rPr>
                          <w:noProof/>
                          <w:szCs w:val="24"/>
                        </w:rPr>
                      </w:pPr>
                      <w:bookmarkStart w:id="2268" w:name="_Toc3557146"/>
                      <w:bookmarkStart w:id="2269" w:name="_Toc34747399"/>
                      <w:bookmarkStart w:id="2270" w:name="_Toc76030597"/>
                      <w:bookmarkStart w:id="2271" w:name="_Toc94530882"/>
                      <w:bookmarkStart w:id="2272" w:name="_Toc99837131"/>
                      <w:r>
                        <w:t xml:space="preserve">Figure </w:t>
                      </w:r>
                      <w:r>
                        <w:fldChar w:fldCharType="begin"/>
                      </w:r>
                      <w:r>
                        <w:instrText xml:space="preserve"> SEQ Figure \* ARABIC </w:instrText>
                      </w:r>
                      <w:r>
                        <w:fldChar w:fldCharType="separate"/>
                      </w:r>
                      <w:r>
                        <w:rPr>
                          <w:noProof/>
                        </w:rPr>
                        <w:t>72</w:t>
                      </w:r>
                      <w:r>
                        <w:fldChar w:fldCharType="end"/>
                      </w:r>
                      <w:r>
                        <w:t>: Parameters of Cruciform Joint</w:t>
                      </w:r>
                      <w:bookmarkEnd w:id="2268"/>
                      <w:bookmarkEnd w:id="2269"/>
                      <w:bookmarkEnd w:id="2270"/>
                      <w:bookmarkEnd w:id="2271"/>
                      <w:bookmarkEnd w:id="2272"/>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ListBulle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ListBullet"/>
        <w:numPr>
          <w:ilvl w:val="0"/>
          <w:numId w:val="11"/>
        </w:numPr>
        <w:rPr>
          <w:rFonts w:ascii="Cambria" w:hAnsi="Cambria"/>
        </w:rPr>
      </w:pPr>
      <w:r>
        <w:rPr>
          <w:noProof/>
          <w:lang w:eastAsia="en-US"/>
        </w:rPr>
        <w:drawing>
          <wp:anchor distT="0" distB="0" distL="114300" distR="114300" simplePos="0" relativeHeight="251650560" behindDoc="0" locked="0" layoutInCell="1" allowOverlap="1" wp14:anchorId="56C2804E" wp14:editId="5DCE893E">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3632" behindDoc="0" locked="0" layoutInCell="1" allowOverlap="1" wp14:anchorId="3E29530F" wp14:editId="5773F7DC">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r w:rsidRPr="003172C1">
        <w:rPr>
          <w:rStyle w:val="TextZchn"/>
          <w:rFonts w:ascii="Cambria" w:eastAsia="Calibri" w:hAnsi="Cambria"/>
        </w:rPr>
        <w:t>η</w:t>
      </w:r>
      <w:r w:rsidRPr="003172C1">
        <w:rPr>
          <w:rStyle w:val="TextZchn"/>
          <w:rFonts w:ascii="Cambria" w:eastAsia="Calibri" w:hAnsi="Cambria"/>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5pt;height:38.25pt" o:ole="">
            <v:imagedata r:id="rId124" o:title=""/>
          </v:shape>
          <o:OLEObject Type="Embed" ProgID="Equation.3" ShapeID="_x0000_i1033" DrawAspect="Content" ObjectID="_1742905666" r:id="rId158"/>
        </w:object>
      </w:r>
      <w:r w:rsidRPr="007055D9">
        <w:t xml:space="preserve"> where index </w:t>
      </w:r>
      <w:r w:rsidRPr="003172C1">
        <w:rPr>
          <w:rStyle w:val="TextZchn"/>
          <w:rFonts w:ascii="Cambria" w:eastAsia="Calibri" w:hAnsi="Cambria"/>
          <w:i/>
        </w:rPr>
        <w:t>i</w:t>
      </w:r>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A671B0">
      <w:pPr>
        <w:keepNext/>
      </w:pPr>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1122735F" w:rsidR="00FC68DB" w:rsidRDefault="00FC68DB" w:rsidP="00B202D2">
      <w:pPr>
        <w:pStyle w:val="Caption"/>
        <w:spacing w:before="120"/>
      </w:pPr>
      <w:bookmarkStart w:id="2186" w:name="_Toc3566519"/>
      <w:bookmarkStart w:id="2187" w:name="_Toc34747521"/>
      <w:bookmarkStart w:id="2188" w:name="_Toc77095980"/>
      <w:bookmarkStart w:id="2189" w:name="_Toc99837263"/>
      <w:bookmarkStart w:id="2190" w:name="_Toc338939241"/>
      <w:bookmarkStart w:id="2191" w:name="_Toc288196482"/>
      <w:bookmarkStart w:id="2192" w:name="_Toc288200784"/>
      <w:bookmarkStart w:id="2193" w:name="_Toc338938909"/>
      <w:bookmarkStart w:id="2194" w:name="_Toc338939128"/>
      <w:bookmarkEnd w:id="1744"/>
      <w:r>
        <w:t xml:space="preserve">Table </w:t>
      </w:r>
      <w:r>
        <w:fldChar w:fldCharType="begin"/>
      </w:r>
      <w:r>
        <w:instrText xml:space="preserve"> SEQ Table \* ARABIC </w:instrText>
      </w:r>
      <w:r>
        <w:fldChar w:fldCharType="separate"/>
      </w:r>
      <w:r w:rsidR="00490283">
        <w:rPr>
          <w:noProof/>
        </w:rPr>
        <w:t>118</w:t>
      </w:r>
      <w:r>
        <w:fldChar w:fldCharType="end"/>
      </w:r>
      <w:r>
        <w:t>: Parameters of Cruciform Joint</w:t>
      </w:r>
      <w:bookmarkEnd w:id="2186"/>
      <w:bookmarkEnd w:id="2187"/>
      <w:bookmarkEnd w:id="2188"/>
      <w:bookmarkEnd w:id="2189"/>
    </w:p>
    <w:p w14:paraId="67851E1D" w14:textId="77777777" w:rsidR="00FC68DB" w:rsidRPr="007055D9" w:rsidRDefault="00FC68DB" w:rsidP="00B202D2">
      <w:pPr>
        <w:pStyle w:val="Heading4"/>
      </w:pPr>
      <w:bookmarkStart w:id="2195" w:name="_Toc3557058"/>
      <w:bookmarkStart w:id="2196" w:name="_Toc34747308"/>
      <w:bookmarkStart w:id="2197" w:name="_Toc77102127"/>
      <w:r w:rsidRPr="007055D9">
        <w:lastRenderedPageBreak/>
        <w:t>Attributes</w:t>
      </w:r>
      <w:bookmarkEnd w:id="2190"/>
      <w:bookmarkEnd w:id="2195"/>
      <w:bookmarkEnd w:id="2196"/>
      <w:bookmarkEnd w:id="2197"/>
    </w:p>
    <w:p w14:paraId="78E13020" w14:textId="77777777" w:rsidR="00FC68DB" w:rsidRPr="007055D9" w:rsidRDefault="00FC68DB" w:rsidP="00B202D2">
      <w:pPr>
        <w:pStyle w:val="Heading5"/>
      </w:pPr>
      <w:bookmarkStart w:id="2198" w:name="_Toc338939243"/>
      <w:r w:rsidRPr="007055D9">
        <w:t xml:space="preserve">Attribute </w:t>
      </w:r>
      <w:r>
        <w:t>"</w:t>
      </w:r>
      <w:r w:rsidRPr="007055D9">
        <w:t>base</w:t>
      </w:r>
      <w:bookmarkEnd w:id="219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Heading5"/>
      </w:pPr>
      <w:bookmarkStart w:id="2199" w:name="_Toc338939244"/>
      <w:r w:rsidRPr="007055D9">
        <w:t xml:space="preserve">Attribute </w:t>
      </w:r>
      <w:r>
        <w:t>"</w:t>
      </w:r>
      <w:r w:rsidRPr="007055D9">
        <w:t>technology</w:t>
      </w:r>
      <w:bookmarkEnd w:id="219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ListBullet"/>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ListBullet"/>
        <w:numPr>
          <w:ilvl w:val="0"/>
          <w:numId w:val="11"/>
        </w:numPr>
        <w:rPr>
          <w:rStyle w:val="XMLElement"/>
        </w:rPr>
      </w:pPr>
      <w:r>
        <w:rPr>
          <w:rStyle w:val="XMLElement"/>
        </w:rPr>
        <w:t>friction</w:t>
      </w:r>
    </w:p>
    <w:p w14:paraId="680FA9D8" w14:textId="77777777" w:rsidR="00FC68DB" w:rsidRPr="007055D9" w:rsidRDefault="00FC68DB" w:rsidP="001B01D6">
      <w:pPr>
        <w:pStyle w:val="ListBullet"/>
        <w:numPr>
          <w:ilvl w:val="0"/>
          <w:numId w:val="11"/>
        </w:numPr>
        <w:rPr>
          <w:rStyle w:val="XMLElement"/>
        </w:rPr>
      </w:pPr>
      <w:r>
        <w:rPr>
          <w:rStyle w:val="XMLElement"/>
        </w:rPr>
        <w:t>brazing</w:t>
      </w:r>
    </w:p>
    <w:p w14:paraId="3BF3BB34" w14:textId="77777777" w:rsidR="00FC68DB" w:rsidRPr="007055D9" w:rsidRDefault="00FC68DB" w:rsidP="00B202D2">
      <w:pPr>
        <w:pStyle w:val="Heading4"/>
      </w:pPr>
      <w:bookmarkStart w:id="2200" w:name="_Toc338939245"/>
      <w:bookmarkStart w:id="2201" w:name="_Toc3557059"/>
      <w:bookmarkStart w:id="2202" w:name="_Toc34747309"/>
      <w:bookmarkStart w:id="2203" w:name="_Toc77102128"/>
      <w:r w:rsidRPr="007055D9">
        <w:t xml:space="preserve">Element </w:t>
      </w:r>
      <w:r>
        <w:t>"</w:t>
      </w:r>
      <w:r w:rsidRPr="007055D9">
        <w:t>weld_position</w:t>
      </w:r>
      <w:bookmarkEnd w:id="2200"/>
      <w:bookmarkEnd w:id="2201"/>
      <w:r>
        <w:t>"</w:t>
      </w:r>
      <w:bookmarkEnd w:id="2202"/>
      <w:bookmarkEnd w:id="2203"/>
    </w:p>
    <w:p w14:paraId="10619DC6" w14:textId="77777777" w:rsidR="00FC68DB" w:rsidRPr="007055D9" w:rsidRDefault="00FC68DB" w:rsidP="00A671B0">
      <w:pPr>
        <w:keepNext/>
      </w:pPr>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CommentReference"/>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CommentReference"/>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CommentReference"/>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CommentReference"/>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CommentReference"/>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CommentReference"/>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CommentReference"/>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CommentReference"/>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6F997833" w:rsidR="00FC68DB" w:rsidRDefault="00FC68DB" w:rsidP="00B202D2">
      <w:pPr>
        <w:pStyle w:val="Caption"/>
        <w:spacing w:before="120"/>
      </w:pPr>
      <w:bookmarkStart w:id="2204" w:name="_Toc3566520"/>
      <w:bookmarkStart w:id="2205" w:name="_Toc34747522"/>
      <w:bookmarkStart w:id="2206" w:name="_Toc77095981"/>
      <w:bookmarkStart w:id="2207" w:name="_Toc99837264"/>
      <w:bookmarkStart w:id="2208" w:name="_Toc338939248"/>
      <w:r>
        <w:t xml:space="preserve">Table </w:t>
      </w:r>
      <w:r>
        <w:fldChar w:fldCharType="begin"/>
      </w:r>
      <w:r>
        <w:instrText xml:space="preserve"> SEQ Table \* ARABIC </w:instrText>
      </w:r>
      <w:r>
        <w:fldChar w:fldCharType="separate"/>
      </w:r>
      <w:r w:rsidR="00490283">
        <w:rPr>
          <w:noProof/>
        </w:rPr>
        <w:t>119</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204"/>
      <w:bookmarkEnd w:id="2205"/>
      <w:bookmarkEnd w:id="2206"/>
      <w:bookmarkEnd w:id="2207"/>
      <w:r>
        <w:t xml:space="preserve"> </w:t>
      </w:r>
    </w:p>
    <w:p w14:paraId="5EEB48C6" w14:textId="77777777" w:rsidR="00FC68DB" w:rsidRDefault="00FC68DB" w:rsidP="00B202D2">
      <w:pPr>
        <w:pStyle w:val="Heading5"/>
      </w:pPr>
      <w:r w:rsidRPr="007055D9">
        <w:t>Attribute</w:t>
      </w:r>
      <w:r>
        <w:t>s</w:t>
      </w:r>
      <w:r w:rsidRPr="007055D9">
        <w:t xml:space="preserve"> </w:t>
      </w:r>
      <w:r>
        <w:t>"u, x, y, z, reference"</w:t>
      </w:r>
    </w:p>
    <w:p w14:paraId="0353B976" w14:textId="46670E97"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90283">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90283" w:rsidRPr="00490283">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Heading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Heading5"/>
      </w:pPr>
      <w:r w:rsidRPr="007055D9">
        <w:t xml:space="preserve">Attribute </w:t>
      </w:r>
      <w:r>
        <w:t>"</w:t>
      </w:r>
      <w:r w:rsidRPr="007055D9">
        <w:t>section</w:t>
      </w:r>
      <w:bookmarkEnd w:id="2208"/>
      <w:r>
        <w:t>"</w:t>
      </w:r>
    </w:p>
    <w:p w14:paraId="23252578" w14:textId="77777777" w:rsidR="00FC68DB" w:rsidRPr="007055D9" w:rsidRDefault="00FC68DB" w:rsidP="00A671B0">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A671B0">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A671B0">
      <w:pPr>
        <w:pStyle w:val="ListBullet"/>
        <w:keepNext/>
        <w:numPr>
          <w:ilvl w:val="0"/>
          <w:numId w:val="11"/>
        </w:numPr>
        <w:spacing w:after="120"/>
        <w:rPr>
          <w:rStyle w:val="XMLAttribute"/>
        </w:rPr>
      </w:pPr>
      <w:r w:rsidRPr="007055D9">
        <w:rPr>
          <w:rStyle w:val="XMLAttribute"/>
        </w:rPr>
        <w:t>Fillet</w:t>
      </w:r>
    </w:p>
    <w:p w14:paraId="15A9300F" w14:textId="77777777" w:rsidR="00FC68DB" w:rsidRPr="007055D9" w:rsidRDefault="00FC68DB" w:rsidP="00A671B0">
      <w:pPr>
        <w:pStyle w:val="ListBullet"/>
        <w:numPr>
          <w:ilvl w:val="0"/>
          <w:numId w:val="11"/>
        </w:numPr>
        <w:spacing w:after="120"/>
        <w:rPr>
          <w:rStyle w:val="XMLAttribute"/>
        </w:rPr>
      </w:pPr>
      <w:r w:rsidRPr="007055D9">
        <w:rPr>
          <w:rStyle w:val="XMLAttribute"/>
        </w:rPr>
        <w:t>HV</w:t>
      </w:r>
    </w:p>
    <w:p w14:paraId="16A5616E" w14:textId="77777777" w:rsidR="00FC68DB" w:rsidRPr="007055D9" w:rsidRDefault="00FC68DB" w:rsidP="00A671B0">
      <w:pPr>
        <w:pStyle w:val="ListBullet"/>
        <w:numPr>
          <w:ilvl w:val="0"/>
          <w:numId w:val="11"/>
        </w:numPr>
        <w:spacing w:after="120"/>
        <w:rPr>
          <w:rStyle w:val="XMLAttribute"/>
        </w:rPr>
      </w:pPr>
      <w:r w:rsidRPr="007055D9">
        <w:rPr>
          <w:rStyle w:val="XMLAttribute"/>
        </w:rPr>
        <w:lastRenderedPageBreak/>
        <w:t>HY</w:t>
      </w:r>
    </w:p>
    <w:p w14:paraId="6197725B" w14:textId="77777777" w:rsidR="00FC68DB" w:rsidRPr="007055D9" w:rsidRDefault="00FC68DB" w:rsidP="00B202D2">
      <w:pPr>
        <w:pStyle w:val="Heading5"/>
      </w:pPr>
      <w:bookmarkStart w:id="2209" w:name="_Toc338939249"/>
      <w:r w:rsidRPr="007055D9">
        <w:t xml:space="preserve">Attribute </w:t>
      </w:r>
      <w:r>
        <w:t>"</w:t>
      </w:r>
      <w:r w:rsidRPr="007055D9">
        <w:t>thickness</w:t>
      </w:r>
      <w:bookmarkEnd w:id="2209"/>
      <w:r>
        <w:t>"</w:t>
      </w:r>
    </w:p>
    <w:p w14:paraId="0A0AEC25" w14:textId="77777777" w:rsidR="00FC68DB" w:rsidRPr="007055D9" w:rsidRDefault="00FC68DB" w:rsidP="00A671B0">
      <w:pPr>
        <w:keepNext/>
      </w:pPr>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117F9B5B" w:rsidR="00FC68DB" w:rsidRDefault="00FC68DB" w:rsidP="00B202D2">
      <w:pPr>
        <w:pStyle w:val="Caption"/>
        <w:spacing w:before="120"/>
      </w:pPr>
      <w:bookmarkStart w:id="2210" w:name="_Toc3566521"/>
      <w:bookmarkStart w:id="2211" w:name="_Toc34747523"/>
      <w:bookmarkStart w:id="2212" w:name="_Toc77095982"/>
      <w:bookmarkStart w:id="2213" w:name="_Toc99837265"/>
      <w:bookmarkStart w:id="2214" w:name="_Toc338939250"/>
      <w:r>
        <w:t xml:space="preserve">Table </w:t>
      </w:r>
      <w:r>
        <w:fldChar w:fldCharType="begin"/>
      </w:r>
      <w:r>
        <w:instrText xml:space="preserve"> SEQ Table \* ARABIC </w:instrText>
      </w:r>
      <w:r>
        <w:fldChar w:fldCharType="separate"/>
      </w:r>
      <w:r w:rsidR="00490283">
        <w:rPr>
          <w:noProof/>
        </w:rPr>
        <w:t>120</w:t>
      </w:r>
      <w:r>
        <w:fldChar w:fldCharType="end"/>
      </w:r>
      <w:r>
        <w:t xml:space="preserve">: Value Dependency of Attribute </w:t>
      </w:r>
      <w:r>
        <w:rPr>
          <w:rStyle w:val="elementdeftypeChar"/>
          <w:rFonts w:eastAsia="Calibri"/>
          <w:b w:val="0"/>
        </w:rPr>
        <w:t>thickness</w:t>
      </w:r>
      <w:bookmarkEnd w:id="2210"/>
      <w:bookmarkEnd w:id="2211"/>
      <w:bookmarkEnd w:id="2212"/>
      <w:bookmarkEnd w:id="2213"/>
    </w:p>
    <w:p w14:paraId="7171C538" w14:textId="77777777" w:rsidR="00FC68DB" w:rsidRPr="007055D9" w:rsidRDefault="00FC68DB" w:rsidP="00B202D2">
      <w:pPr>
        <w:pStyle w:val="Heading5"/>
      </w:pPr>
      <w:r w:rsidRPr="007055D9">
        <w:t xml:space="preserve">Attribute </w:t>
      </w:r>
      <w:r>
        <w:t>"</w:t>
      </w:r>
      <w:r w:rsidRPr="007055D9">
        <w:t>angle</w:t>
      </w:r>
      <w:bookmarkEnd w:id="2214"/>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Heading5"/>
      </w:pPr>
      <w:bookmarkStart w:id="2215" w:name="_Toc338939251"/>
      <w:r w:rsidRPr="007055D9">
        <w:t xml:space="preserve">Attribute </w:t>
      </w:r>
      <w:r>
        <w:t>"</w:t>
      </w:r>
      <w:r w:rsidRPr="007055D9">
        <w:t>penetration</w:t>
      </w:r>
      <w:bookmarkEnd w:id="221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ootnoteReference"/>
        </w:rPr>
        <w:footnoteReference w:id="22"/>
      </w:r>
      <w:r w:rsidRPr="007055D9">
        <w:t>.</w:t>
      </w:r>
    </w:p>
    <w:p w14:paraId="2450D773" w14:textId="77777777" w:rsidR="00FC68DB" w:rsidRPr="007055D9" w:rsidRDefault="00FC68DB" w:rsidP="00B202D2">
      <w:pPr>
        <w:pStyle w:val="Heading5"/>
      </w:pPr>
      <w:bookmarkStart w:id="2216" w:name="_Toc338939253"/>
      <w:r w:rsidRPr="007055D9">
        <w:t xml:space="preserve">Attribute </w:t>
      </w:r>
      <w:r>
        <w:t>"</w:t>
      </w:r>
      <w:r w:rsidRPr="007055D9">
        <w:t>shape</w:t>
      </w:r>
      <w:bookmarkEnd w:id="221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Heading5"/>
      </w:pPr>
      <w:bookmarkStart w:id="2217" w:name="_Toc338939254"/>
      <w:r w:rsidRPr="007055D9">
        <w:t xml:space="preserve">Attribute </w:t>
      </w:r>
      <w:r>
        <w:t>"</w:t>
      </w:r>
      <w:r w:rsidRPr="007055D9">
        <w:t>filler</w:t>
      </w:r>
      <w:bookmarkEnd w:id="2217"/>
      <w:r>
        <w:t>"</w:t>
      </w:r>
    </w:p>
    <w:p w14:paraId="576779BF" w14:textId="77777777" w:rsidR="00FC68DB" w:rsidRPr="007055D9" w:rsidRDefault="00FC68DB" w:rsidP="00A671B0">
      <w:pPr>
        <w:keepNext/>
      </w:pPr>
      <w:r w:rsidRPr="007055D9">
        <w:t>Valid values for the attribute filler can be:</w:t>
      </w:r>
    </w:p>
    <w:p w14:paraId="37B680A9" w14:textId="77777777" w:rsidR="00FC68DB" w:rsidRPr="007055D9" w:rsidRDefault="00FC68DB" w:rsidP="00A671B0">
      <w:pPr>
        <w:pStyle w:val="ListBullet"/>
        <w:numPr>
          <w:ilvl w:val="0"/>
          <w:numId w:val="11"/>
        </w:numPr>
        <w:spacing w:after="120"/>
        <w:rPr>
          <w:rStyle w:val="XMLAttribute"/>
        </w:rPr>
      </w:pPr>
      <w:r w:rsidRPr="007055D9">
        <w:rPr>
          <w:rStyle w:val="XMLAttribute"/>
        </w:rPr>
        <w:t>yes</w:t>
      </w:r>
    </w:p>
    <w:p w14:paraId="6F7298ED" w14:textId="77777777" w:rsidR="00FC68DB" w:rsidRPr="007055D9" w:rsidRDefault="00FC68DB" w:rsidP="00A671B0">
      <w:pPr>
        <w:pStyle w:val="ListBullet"/>
        <w:numPr>
          <w:ilvl w:val="0"/>
          <w:numId w:val="11"/>
        </w:numPr>
        <w:spacing w:after="120"/>
        <w:rPr>
          <w:rStyle w:val="XMLAttribute"/>
        </w:rPr>
      </w:pPr>
      <w:r w:rsidRPr="007055D9">
        <w:rPr>
          <w:rStyle w:val="XMLAttribute"/>
        </w:rPr>
        <w:t>no</w:t>
      </w:r>
    </w:p>
    <w:p w14:paraId="1A61AB85" w14:textId="77777777" w:rsidR="00FC68DB" w:rsidRDefault="00FC68DB" w:rsidP="00A671B0">
      <w:pPr>
        <w:pStyle w:val="Note"/>
        <w:spacing w:after="12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A671B0" w:rsidRDefault="00FC68DB" w:rsidP="00B202D2">
      <w:pPr>
        <w:pStyle w:val="Example"/>
        <w:keepNext/>
        <w:spacing w:before="120"/>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 xml:space="preserve">, except </w:t>
      </w:r>
      <w:r w:rsidRPr="00A671B0">
        <w:rPr>
          <w:rFonts w:ascii="Courier New" w:hAnsi="Courier New" w:cs="Courier New"/>
          <w:b/>
          <w:bCs/>
          <w:i/>
          <w:sz w:val="24"/>
          <w:szCs w:val="24"/>
        </w:rPr>
        <w:t>base</w:t>
      </w:r>
      <w:r w:rsidRPr="00A671B0">
        <w:rPr>
          <w:b/>
          <w:bCs/>
          <w:sz w:val="24"/>
          <w:szCs w:val="24"/>
        </w:rPr>
        <w:t xml:space="preserve"> within </w:t>
      </w:r>
      <w:r w:rsidRPr="00A671B0">
        <w:rPr>
          <w:rStyle w:val="elementdeftypeChar"/>
          <w:rFonts w:eastAsia="Calibri"/>
          <w:b w:val="0"/>
          <w:bCs w:val="0"/>
          <w:sz w:val="24"/>
          <w:szCs w:val="24"/>
        </w:rPr>
        <w:t>&lt;weld_position/&gt;</w:t>
      </w:r>
      <w:r w:rsidRPr="00A671B0">
        <w:rPr>
          <w:b/>
          <w:bCs/>
          <w:sz w:val="24"/>
          <w:szCs w:val="24"/>
        </w:rPr>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gramStart"/>
      <w:r>
        <w:t>seamweld</w:t>
      </w:r>
      <w:proofErr w:type="gramEnd"/>
      <w:r>
        <w:t>&gt;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proofErr w:type="gramStart"/>
      <w:r w:rsidRPr="00BB1AF9">
        <w:rPr>
          <w:b/>
          <w:color w:val="0070C0"/>
        </w:rPr>
        <w:t>thickness</w:t>
      </w:r>
      <w:proofErr w:type="gramEnd"/>
      <w:r w:rsidRPr="00BB1AF9">
        <w:rPr>
          <w:b/>
          <w:color w:val="0070C0"/>
        </w:rPr>
        <w:t>=</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Pr>
          <w:b/>
          <w:color w:val="0070C0"/>
        </w:rPr>
        <w:t>"true"</w:t>
      </w:r>
    </w:p>
    <w:p w14:paraId="1F42AD25" w14:textId="77777777" w:rsidR="00FC68DB" w:rsidRDefault="00FC68DB" w:rsidP="00B202D2">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Pr>
          <w:b/>
          <w:color w:val="0070C0"/>
        </w:rPr>
        <w:t>"true"</w:t>
      </w:r>
    </w:p>
    <w:p w14:paraId="78EEBA99" w14:textId="77777777" w:rsidR="00FC68DB" w:rsidRDefault="00FC68DB" w:rsidP="00B202D2">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Pr>
          <w:b/>
          <w:color w:val="0070C0"/>
        </w:rPr>
        <w:t>"true"</w:t>
      </w:r>
    </w:p>
    <w:p w14:paraId="0E2F9146" w14:textId="77777777" w:rsidR="00FC68DB" w:rsidRDefault="00FC68DB" w:rsidP="00B202D2">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reference</w:t>
      </w:r>
      <w:proofErr w:type="gramEnd"/>
      <w:r w:rsidRPr="00BB1AF9">
        <w:rPr>
          <w:b/>
          <w:color w:val="0070C0"/>
        </w:rPr>
        <w:t>=</w:t>
      </w:r>
      <w:r>
        <w:rPr>
          <w:b/>
          <w:color w:val="0070C0"/>
        </w:rPr>
        <w:t>"true"</w:t>
      </w:r>
    </w:p>
    <w:p w14:paraId="24143984" w14:textId="77777777" w:rsidR="00FC68DB" w:rsidRDefault="00FC68DB" w:rsidP="00B202D2">
      <w:pPr>
        <w:pStyle w:val="XMLCode"/>
        <w:rPr>
          <w:b/>
          <w:color w:val="0070C0"/>
        </w:rPr>
      </w:pPr>
      <w:r w:rsidRPr="00BB1AF9">
        <w:rPr>
          <w:b/>
          <w:color w:val="0070C0"/>
        </w:rPr>
        <w:t xml:space="preserve">                       </w:t>
      </w:r>
      <w:proofErr w:type="gramStart"/>
      <w:r w:rsidRPr="00BB1AF9">
        <w:rPr>
          <w:b/>
          <w:color w:val="0070C0"/>
        </w:rPr>
        <w:t>filler</w:t>
      </w:r>
      <w:proofErr w:type="gramEnd"/>
      <w:r w:rsidRPr="00BB1AF9">
        <w:rPr>
          <w:b/>
          <w:color w:val="0070C0"/>
        </w:rPr>
        <w:t>=</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w:t>
      </w:r>
      <w:proofErr w:type="gramStart"/>
      <w:r w:rsidRPr="00BB1AF9">
        <w:rPr>
          <w:b/>
          <w:color w:val="0070C0"/>
        </w:rPr>
        <w:t>shape</w:t>
      </w:r>
      <w:proofErr w:type="gramEnd"/>
      <w:r w:rsidRPr="00BB1AF9">
        <w:rPr>
          <w:b/>
          <w:color w:val="0070C0"/>
        </w:rPr>
        <w:t>=</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Heading4"/>
      </w:pPr>
      <w:bookmarkStart w:id="2218" w:name="GenericSeamWeldWeld"/>
      <w:bookmarkStart w:id="2219" w:name="_Toc3557060"/>
      <w:bookmarkStart w:id="2220" w:name="_Toc34747310"/>
      <w:bookmarkStart w:id="2221" w:name="_Toc77102129"/>
      <w:bookmarkStart w:id="2222" w:name="_Toc338938919"/>
      <w:bookmarkStart w:id="2223" w:name="_Toc338939255"/>
      <w:bookmarkEnd w:id="2191"/>
      <w:bookmarkEnd w:id="2192"/>
      <w:bookmarkEnd w:id="2193"/>
      <w:bookmarkEnd w:id="2194"/>
      <w:bookmarkEnd w:id="2218"/>
      <w:r w:rsidRPr="007055D9">
        <w:t xml:space="preserve">Element </w:t>
      </w:r>
      <w:r>
        <w:t>"sheet_parameter</w:t>
      </w:r>
      <w:bookmarkEnd w:id="2219"/>
      <w:r>
        <w:t>"</w:t>
      </w:r>
      <w:bookmarkEnd w:id="2220"/>
      <w:bookmarkEnd w:id="2221"/>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9252B25" w:rsidR="00FC68DB" w:rsidRDefault="00FC68DB" w:rsidP="00B202D2">
      <w:pPr>
        <w:pStyle w:val="Caption"/>
        <w:spacing w:before="120"/>
      </w:pPr>
      <w:bookmarkStart w:id="2224" w:name="_Toc3566522"/>
      <w:bookmarkStart w:id="2225" w:name="_Toc34747524"/>
      <w:bookmarkStart w:id="2226" w:name="_Toc77095983"/>
      <w:bookmarkStart w:id="2227" w:name="_Toc99837266"/>
      <w:r>
        <w:t xml:space="preserve">Table </w:t>
      </w:r>
      <w:r>
        <w:fldChar w:fldCharType="begin"/>
      </w:r>
      <w:r>
        <w:instrText xml:space="preserve"> SEQ Table \* ARABIC </w:instrText>
      </w:r>
      <w:r>
        <w:fldChar w:fldCharType="separate"/>
      </w:r>
      <w:r w:rsidR="00490283">
        <w:rPr>
          <w:noProof/>
        </w:rPr>
        <w:t>121</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224"/>
      <w:bookmarkEnd w:id="2225"/>
      <w:bookmarkEnd w:id="2226"/>
      <w:bookmarkEnd w:id="2227"/>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gramStart"/>
      <w:r>
        <w:t>seamweld</w:t>
      </w:r>
      <w:proofErr w:type="gramEnd"/>
      <w:r>
        <w:t>&gt;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w:t>
      </w:r>
      <w:proofErr w:type="gramStart"/>
      <w:r w:rsidRPr="00966BAF">
        <w:rPr>
          <w:i/>
          <w:lang w:val="es-ES"/>
        </w:rPr>
        <w:t>" ...</w:t>
      </w:r>
      <w:proofErr w:type="gramEnd"/>
      <w:r w:rsidRPr="00966BAF">
        <w:rPr>
          <w:i/>
          <w:lang w:val="es-ES"/>
        </w:rPr>
        <w:t>/&gt;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w:t>
      </w:r>
      <w:proofErr w:type="gramStart"/>
      <w:r w:rsidRPr="00966BAF">
        <w:rPr>
          <w:i/>
          <w:lang w:val="es-ES"/>
        </w:rPr>
        <w:t>" ...</w:t>
      </w:r>
      <w:proofErr w:type="gramEnd"/>
      <w:r w:rsidRPr="00966BAF">
        <w:rPr>
          <w:i/>
          <w:lang w:val="es-ES"/>
        </w:rPr>
        <w:t>/&gt;</w:t>
      </w:r>
    </w:p>
    <w:p w14:paraId="0CEA16F7" w14:textId="77777777" w:rsidR="00FC68DB" w:rsidRPr="00966BAF" w:rsidRDefault="00FC68DB" w:rsidP="00D0519E">
      <w:pPr>
        <w:pStyle w:val="XMLCode"/>
        <w:rPr>
          <w:lang w:val="es-ES"/>
        </w:rPr>
      </w:pPr>
      <w:r w:rsidRPr="00966BAF">
        <w:rPr>
          <w:i/>
          <w:lang w:val="es-ES"/>
        </w:rPr>
        <w:t xml:space="preserve">        &lt;weld_position u="0.8" x="1" y="0" z="-1</w:t>
      </w:r>
      <w:proofErr w:type="gramStart"/>
      <w:r w:rsidRPr="00966BAF">
        <w:rPr>
          <w:i/>
          <w:lang w:val="es-ES"/>
        </w:rPr>
        <w:t>" ...</w:t>
      </w:r>
      <w:proofErr w:type="gramEnd"/>
      <w:r w:rsidRPr="00966BAF">
        <w:rPr>
          <w:i/>
          <w:lang w:val="es-ES"/>
        </w:rPr>
        <w:t>/&gt;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bookmarkStart w:id="2228" w:name="_Toc413861928"/>
    <w:bookmarkStart w:id="2229" w:name="_Toc3557061"/>
    <w:bookmarkStart w:id="2230" w:name="_Toc34747311"/>
    <w:bookmarkStart w:id="2231" w:name="_Toc77102130"/>
    <w:bookmarkStart w:id="2232" w:name="_Toc99837039"/>
    <w:bookmarkStart w:id="2233" w:name="_Toc413359615"/>
    <w:bookmarkStart w:id="2234" w:name="_Toc338938920"/>
    <w:bookmarkStart w:id="2235" w:name="_Toc338939256"/>
    <w:bookmarkStart w:id="2236" w:name="_Toc391571769"/>
    <w:bookmarkEnd w:id="2222"/>
    <w:bookmarkEnd w:id="2223"/>
    <w:p w14:paraId="61032E6C" w14:textId="77777777" w:rsidR="00FC68DB" w:rsidRPr="00226A3F" w:rsidRDefault="00FC68DB" w:rsidP="00B202D2">
      <w:pPr>
        <w:pStyle w:val="Heading3"/>
      </w:pPr>
      <w:r>
        <w:rPr>
          <w:noProof/>
          <w:lang w:val="en-US" w:eastAsia="en-US"/>
        </w:rPr>
        <mc:AlternateContent>
          <mc:Choice Requires="wpg">
            <w:drawing>
              <wp:anchor distT="0" distB="0" distL="114300" distR="114300" simplePos="0" relativeHeight="251665920" behindDoc="0" locked="0" layoutInCell="1" allowOverlap="1" wp14:anchorId="66464011" wp14:editId="16F89D79">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828D51E" w:rsidR="00F34880" w:rsidRPr="000E4598" w:rsidRDefault="00F34880" w:rsidP="00FC68DB">
                              <w:pPr>
                                <w:pStyle w:val="Caption"/>
                                <w:rPr>
                                  <w:noProof/>
                                  <w:sz w:val="30"/>
                                  <w:szCs w:val="26"/>
                                </w:rPr>
                              </w:pPr>
                              <w:bookmarkStart w:id="2237" w:name="_Toc3557147"/>
                              <w:bookmarkStart w:id="2238" w:name="_Toc34747400"/>
                              <w:bookmarkStart w:id="2239" w:name="_Toc76030598"/>
                              <w:bookmarkStart w:id="2240" w:name="_Toc94530883"/>
                              <w:bookmarkStart w:id="2241" w:name="_Toc99837132"/>
                              <w:r>
                                <w:t xml:space="preserve">Figure </w:t>
                              </w:r>
                              <w:r>
                                <w:fldChar w:fldCharType="begin"/>
                              </w:r>
                              <w:r>
                                <w:instrText xml:space="preserve"> SEQ Figure \* ARABIC </w:instrText>
                              </w:r>
                              <w:r>
                                <w:fldChar w:fldCharType="separate"/>
                              </w:r>
                              <w:r>
                                <w:rPr>
                                  <w:noProof/>
                                </w:rPr>
                                <w:t>73</w:t>
                              </w:r>
                              <w:r>
                                <w:fldChar w:fldCharType="end"/>
                              </w:r>
                              <w:r>
                                <w:t>: Flared Joint Sheet Layout</w:t>
                              </w:r>
                              <w:bookmarkEnd w:id="2237"/>
                              <w:bookmarkEnd w:id="2238"/>
                              <w:bookmarkEnd w:id="2239"/>
                              <w:bookmarkEnd w:id="2240"/>
                              <w:bookmarkEnd w:id="2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6" style="position:absolute;left:0;text-align:left;margin-left:236.6pt;margin-top:23.9pt;width:223.3pt;height:116.55pt;z-index:25166592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">
                <v:shape id="Picture 25" o:spid="_x0000_s1057"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60" o:title=""/>
                  <v:path arrowok="t"/>
                </v:shape>
                <v:shape id="Text Box 1042" o:spid="_x0000_s1058" type="#_x0000_t202" style="position:absolute;top:12192;width:2835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6949FB28" w14:textId="7828D51E" w:rsidR="00F34880" w:rsidRPr="000E4598" w:rsidRDefault="00F34880" w:rsidP="00FC68DB">
                        <w:pPr>
                          <w:pStyle w:val="Caption"/>
                          <w:rPr>
                            <w:noProof/>
                            <w:sz w:val="30"/>
                            <w:szCs w:val="26"/>
                          </w:rPr>
                        </w:pPr>
                        <w:bookmarkStart w:id="2329" w:name="_Toc3557147"/>
                        <w:bookmarkStart w:id="2330" w:name="_Toc34747400"/>
                        <w:bookmarkStart w:id="2331" w:name="_Toc76030598"/>
                        <w:bookmarkStart w:id="2332" w:name="_Toc94530883"/>
                        <w:bookmarkStart w:id="2333" w:name="_Toc99837132"/>
                        <w:r>
                          <w:t xml:space="preserve">Figure </w:t>
                        </w:r>
                        <w:r>
                          <w:fldChar w:fldCharType="begin"/>
                        </w:r>
                        <w:r>
                          <w:instrText xml:space="preserve"> SEQ Figure \* ARABIC </w:instrText>
                        </w:r>
                        <w:r>
                          <w:fldChar w:fldCharType="separate"/>
                        </w:r>
                        <w:r>
                          <w:rPr>
                            <w:noProof/>
                          </w:rPr>
                          <w:t>73</w:t>
                        </w:r>
                        <w:r>
                          <w:fldChar w:fldCharType="end"/>
                        </w:r>
                        <w:r>
                          <w:t>: Flared Joint Sheet Layout</w:t>
                        </w:r>
                        <w:bookmarkEnd w:id="2329"/>
                        <w:bookmarkEnd w:id="2330"/>
                        <w:bookmarkEnd w:id="2331"/>
                        <w:bookmarkEnd w:id="2332"/>
                        <w:bookmarkEnd w:id="2333"/>
                      </w:p>
                    </w:txbxContent>
                  </v:textbox>
                </v:shape>
              </v:group>
            </w:pict>
          </mc:Fallback>
        </mc:AlternateContent>
      </w:r>
      <w:r w:rsidRPr="00226A3F">
        <w:t>Flared Joint</w:t>
      </w:r>
      <w:bookmarkEnd w:id="2228"/>
      <w:bookmarkEnd w:id="2229"/>
      <w:bookmarkEnd w:id="2230"/>
      <w:bookmarkEnd w:id="2231"/>
      <w:bookmarkEnd w:id="2232"/>
    </w:p>
    <w:p w14:paraId="5218BF4C" w14:textId="77777777" w:rsidR="00FC68DB" w:rsidRDefault="00FC68DB" w:rsidP="00B202D2">
      <w:pPr>
        <w:pStyle w:val="Heading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B</w:t>
      </w:r>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ListBullet"/>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ListBullet"/>
        <w:tabs>
          <w:tab w:val="clear" w:pos="454"/>
        </w:tabs>
        <w:rPr>
          <w:rFonts w:ascii="Cambria" w:hAnsi="Cambria"/>
          <w:sz w:val="20"/>
        </w:rPr>
      </w:pPr>
    </w:p>
    <w:p w14:paraId="259A6191" w14:textId="77777777" w:rsidR="00FC68DB" w:rsidRPr="003172C1" w:rsidRDefault="00FC68DB" w:rsidP="00B202D2">
      <w:pPr>
        <w:pStyle w:val="ListBullet"/>
        <w:tabs>
          <w:tab w:val="clear" w:pos="454"/>
        </w:tabs>
        <w:rPr>
          <w:rFonts w:ascii="Cambria" w:hAnsi="Cambria"/>
          <w:sz w:val="20"/>
        </w:rPr>
      </w:pPr>
    </w:p>
    <w:p w14:paraId="2E9DBDBC" w14:textId="77777777" w:rsidR="00FC68DB" w:rsidRPr="003172C1" w:rsidRDefault="00FC68DB" w:rsidP="00B202D2">
      <w:pPr>
        <w:pStyle w:val="ListBullet"/>
        <w:tabs>
          <w:tab w:val="clear" w:pos="454"/>
        </w:tabs>
        <w:rPr>
          <w:rFonts w:ascii="Cambria" w:hAnsi="Cambria"/>
          <w:sz w:val="20"/>
        </w:rPr>
      </w:pPr>
    </w:p>
    <w:p w14:paraId="7484A8C4" w14:textId="77777777" w:rsidR="00FC68DB" w:rsidRDefault="00FC68DB" w:rsidP="00B202D2">
      <w:pPr>
        <w:pStyle w:val="Heading5"/>
      </w:pPr>
      <w:r>
        <w:rPr>
          <w:noProof/>
          <w:lang w:val="en-US" w:eastAsia="en-US"/>
        </w:rPr>
        <mc:AlternateContent>
          <mc:Choice Requires="wpg">
            <w:drawing>
              <wp:anchor distT="0" distB="0" distL="114300" distR="114300" simplePos="0" relativeHeight="251668992" behindDoc="0" locked="0" layoutInCell="1" allowOverlap="1" wp14:anchorId="261D1781" wp14:editId="5ABDE9AC">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39B0461F" w:rsidR="00F34880" w:rsidRPr="000C12FE" w:rsidRDefault="00F34880" w:rsidP="00FC68DB">
                              <w:pPr>
                                <w:pStyle w:val="Caption"/>
                                <w:rPr>
                                  <w:i w:val="0"/>
                                  <w:iCs w:val="0"/>
                                  <w:noProof/>
                                  <w:sz w:val="24"/>
                                  <w:szCs w:val="26"/>
                                  <w:lang w:val="x-none"/>
                                </w:rPr>
                              </w:pPr>
                              <w:bookmarkStart w:id="2242" w:name="_Toc3557148"/>
                              <w:bookmarkStart w:id="2243" w:name="_Toc34747401"/>
                              <w:bookmarkStart w:id="2244" w:name="_Toc76030599"/>
                              <w:bookmarkStart w:id="2245" w:name="_Toc94530884"/>
                              <w:bookmarkStart w:id="2246" w:name="_Toc99837133"/>
                              <w:r>
                                <w:t xml:space="preserve">Figure </w:t>
                              </w:r>
                              <w:r>
                                <w:fldChar w:fldCharType="begin"/>
                              </w:r>
                              <w:r>
                                <w:instrText xml:space="preserve"> SEQ Figure \* ARABIC </w:instrText>
                              </w:r>
                              <w:r>
                                <w:fldChar w:fldCharType="separate"/>
                              </w:r>
                              <w:r>
                                <w:rPr>
                                  <w:noProof/>
                                </w:rPr>
                                <w:t>74</w:t>
                              </w:r>
                              <w:r>
                                <w:fldChar w:fldCharType="end"/>
                              </w:r>
                              <w:r>
                                <w:t>: Parameters of Flared Joint Weld</w:t>
                              </w:r>
                              <w:bookmarkEnd w:id="2242"/>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9" style="position:absolute;left:0;text-align:left;margin-left:247.1pt;margin-top:-4.7pt;width:204.4pt;height:114.3pt;z-index:2516689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">
                <v:shape id="Picture 26" o:spid="_x0000_s1060"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62" o:title=""/>
                  <v:path arrowok="t"/>
                </v:shape>
                <v:shape id="Text Box 1043" o:spid="_x0000_s1061" type="#_x0000_t202" style="position:absolute;top:11906;width:2595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4DF7FBB2" w14:textId="39B0461F" w:rsidR="00F34880" w:rsidRPr="000C12FE" w:rsidRDefault="00F34880" w:rsidP="00FC68DB">
                        <w:pPr>
                          <w:pStyle w:val="Caption"/>
                          <w:rPr>
                            <w:i w:val="0"/>
                            <w:iCs w:val="0"/>
                            <w:noProof/>
                            <w:sz w:val="24"/>
                            <w:szCs w:val="26"/>
                            <w:lang w:val="x-none"/>
                          </w:rPr>
                        </w:pPr>
                        <w:bookmarkStart w:id="2339" w:name="_Toc3557148"/>
                        <w:bookmarkStart w:id="2340" w:name="_Toc34747401"/>
                        <w:bookmarkStart w:id="2341" w:name="_Toc76030599"/>
                        <w:bookmarkStart w:id="2342" w:name="_Toc94530884"/>
                        <w:bookmarkStart w:id="2343" w:name="_Toc99837133"/>
                        <w:r>
                          <w:t xml:space="preserve">Figure </w:t>
                        </w:r>
                        <w:r>
                          <w:fldChar w:fldCharType="begin"/>
                        </w:r>
                        <w:r>
                          <w:instrText xml:space="preserve"> SEQ Figure \* ARABIC </w:instrText>
                        </w:r>
                        <w:r>
                          <w:fldChar w:fldCharType="separate"/>
                        </w:r>
                        <w:r>
                          <w:rPr>
                            <w:noProof/>
                          </w:rPr>
                          <w:t>74</w:t>
                        </w:r>
                        <w:r>
                          <w:fldChar w:fldCharType="end"/>
                        </w:r>
                        <w:r>
                          <w:t>: Parameters of Flared Joint Weld</w:t>
                        </w:r>
                        <w:bookmarkEnd w:id="2339"/>
                        <w:bookmarkEnd w:id="2340"/>
                        <w:bookmarkEnd w:id="2341"/>
                        <w:bookmarkEnd w:id="2342"/>
                        <w:bookmarkEnd w:id="2343"/>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ListBullet"/>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5430C767" w:rsidR="00FC68DB" w:rsidRDefault="00FC68DB" w:rsidP="00B202D2">
      <w:pPr>
        <w:pStyle w:val="Caption"/>
        <w:spacing w:before="120"/>
      </w:pPr>
      <w:bookmarkStart w:id="2247" w:name="_Toc3566523"/>
      <w:bookmarkStart w:id="2248" w:name="_Toc34747525"/>
      <w:bookmarkStart w:id="2249" w:name="_Toc77095984"/>
      <w:bookmarkStart w:id="2250" w:name="_Toc99837267"/>
      <w:r>
        <w:t xml:space="preserve">Table </w:t>
      </w:r>
      <w:r>
        <w:fldChar w:fldCharType="begin"/>
      </w:r>
      <w:r>
        <w:instrText xml:space="preserve"> SEQ Table \* ARABIC </w:instrText>
      </w:r>
      <w:r>
        <w:fldChar w:fldCharType="separate"/>
      </w:r>
      <w:r w:rsidR="00490283">
        <w:rPr>
          <w:noProof/>
        </w:rPr>
        <w:t>122</w:t>
      </w:r>
      <w:r>
        <w:fldChar w:fldCharType="end"/>
      </w:r>
      <w:r>
        <w:t>: Parameters of Flared joint</w:t>
      </w:r>
      <w:bookmarkEnd w:id="2247"/>
      <w:bookmarkEnd w:id="2248"/>
      <w:bookmarkEnd w:id="2249"/>
      <w:bookmarkEnd w:id="2250"/>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Heading4"/>
      </w:pPr>
      <w:bookmarkStart w:id="2251" w:name="_Toc3557062"/>
      <w:bookmarkStart w:id="2252" w:name="_Toc34747312"/>
      <w:bookmarkStart w:id="2253" w:name="_Toc77102131"/>
      <w:r>
        <w:t>Attributes</w:t>
      </w:r>
      <w:bookmarkEnd w:id="2251"/>
      <w:bookmarkEnd w:id="2252"/>
      <w:bookmarkEnd w:id="2253"/>
    </w:p>
    <w:p w14:paraId="59BDA825" w14:textId="77777777" w:rsidR="00FC68DB" w:rsidRDefault="00FC68DB" w:rsidP="00B202D2">
      <w:pPr>
        <w:pStyle w:val="Heading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Heading5"/>
      </w:pPr>
      <w:r>
        <w:t>Attribute "technology"</w:t>
      </w:r>
    </w:p>
    <w:p w14:paraId="08D79F84" w14:textId="77777777" w:rsidR="00FC68DB" w:rsidRDefault="00FC68DB" w:rsidP="00A671B0">
      <w:pPr>
        <w:keepNext/>
      </w:pPr>
      <w:r>
        <w:t>The value for the attribute technology can be specified using the following values:</w:t>
      </w:r>
    </w:p>
    <w:p w14:paraId="530F40D3" w14:textId="77777777" w:rsidR="00FC68DB" w:rsidRPr="007055D9" w:rsidRDefault="00FC68DB" w:rsidP="001B01D6">
      <w:pPr>
        <w:pStyle w:val="ListBullet"/>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ListBullet"/>
        <w:numPr>
          <w:ilvl w:val="0"/>
          <w:numId w:val="11"/>
        </w:numPr>
        <w:rPr>
          <w:rStyle w:val="XMLElement"/>
        </w:rPr>
      </w:pPr>
      <w:r w:rsidRPr="00604BF1">
        <w:rPr>
          <w:rStyle w:val="XMLElement"/>
        </w:rPr>
        <w:t>arc</w:t>
      </w:r>
    </w:p>
    <w:p w14:paraId="50C303BE" w14:textId="77777777" w:rsidR="00FC68DB" w:rsidRPr="00604BF1" w:rsidRDefault="00FC68DB" w:rsidP="001B01D6">
      <w:pPr>
        <w:pStyle w:val="ListBullet"/>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A671B0">
      <w:pPr>
        <w:pStyle w:val="ListBullet"/>
        <w:keepNext/>
        <w:numPr>
          <w:ilvl w:val="0"/>
          <w:numId w:val="11"/>
        </w:numPr>
        <w:rPr>
          <w:rStyle w:val="XMLElement"/>
        </w:rPr>
      </w:pPr>
      <w:r w:rsidRPr="00604BF1">
        <w:rPr>
          <w:rStyle w:val="XMLElement"/>
        </w:rPr>
        <w:t>friction</w:t>
      </w:r>
    </w:p>
    <w:p w14:paraId="3ABF7450" w14:textId="77777777" w:rsidR="00FC68DB" w:rsidRPr="00604BF1" w:rsidRDefault="00FC68DB" w:rsidP="001B01D6">
      <w:pPr>
        <w:pStyle w:val="ListBullet"/>
        <w:numPr>
          <w:ilvl w:val="0"/>
          <w:numId w:val="11"/>
        </w:numPr>
        <w:rPr>
          <w:rStyle w:val="XMLElement"/>
        </w:rPr>
      </w:pPr>
      <w:r w:rsidRPr="00604BF1">
        <w:rPr>
          <w:rStyle w:val="XMLElement"/>
        </w:rPr>
        <w:t>brazing</w:t>
      </w:r>
    </w:p>
    <w:p w14:paraId="5DDDE5D8" w14:textId="77777777" w:rsidR="00FC68DB" w:rsidRDefault="00FC68DB" w:rsidP="00B202D2">
      <w:pPr>
        <w:pStyle w:val="Heading4"/>
      </w:pPr>
      <w:bookmarkStart w:id="2254" w:name="_Toc3557063"/>
      <w:bookmarkStart w:id="2255" w:name="_Toc34747313"/>
      <w:bookmarkStart w:id="2256" w:name="_Toc77102132"/>
      <w:r>
        <w:t>Element "weld_position</w:t>
      </w:r>
      <w:bookmarkEnd w:id="2254"/>
      <w:r>
        <w:t>"</w:t>
      </w:r>
      <w:bookmarkEnd w:id="2255"/>
      <w:bookmarkEnd w:id="2256"/>
    </w:p>
    <w:p w14:paraId="24C785EF" w14:textId="77777777" w:rsidR="00FC68DB" w:rsidRDefault="00FC68DB" w:rsidP="00A671B0">
      <w:pPr>
        <w:keepNext/>
      </w:pPr>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7D4ABD59" w:rsidR="00FC68DB" w:rsidRDefault="00FC68DB" w:rsidP="00B202D2">
      <w:pPr>
        <w:pStyle w:val="Caption"/>
        <w:spacing w:before="120"/>
      </w:pPr>
      <w:bookmarkStart w:id="2257" w:name="_Toc3566524"/>
      <w:bookmarkStart w:id="2258" w:name="_Toc34747526"/>
      <w:bookmarkStart w:id="2259" w:name="_Toc77095985"/>
      <w:bookmarkStart w:id="2260" w:name="_Toc99837268"/>
      <w:r>
        <w:t xml:space="preserve">Table </w:t>
      </w:r>
      <w:r>
        <w:fldChar w:fldCharType="begin"/>
      </w:r>
      <w:r>
        <w:instrText xml:space="preserve"> SEQ Table \* ARABIC </w:instrText>
      </w:r>
      <w:r>
        <w:fldChar w:fldCharType="separate"/>
      </w:r>
      <w:r w:rsidR="00490283">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257"/>
      <w:bookmarkEnd w:id="2258"/>
      <w:bookmarkEnd w:id="2259"/>
      <w:bookmarkEnd w:id="2260"/>
      <w:r>
        <w:t xml:space="preserve"> </w:t>
      </w:r>
    </w:p>
    <w:p w14:paraId="789EC919" w14:textId="77777777" w:rsidR="00FC68DB" w:rsidRDefault="00FC68DB" w:rsidP="00B202D2">
      <w:pPr>
        <w:pStyle w:val="Heading5"/>
      </w:pPr>
      <w:r>
        <w:lastRenderedPageBreak/>
        <w:t>Attributes "u, x, y, z, reference"</w:t>
      </w:r>
    </w:p>
    <w:p w14:paraId="7E95BEBC" w14:textId="374EEFA7" w:rsidR="00FC68DB" w:rsidRPr="00DA6777" w:rsidRDefault="00FC68DB" w:rsidP="00B202D2">
      <w:pPr>
        <w:pStyle w:val="Heading5"/>
        <w:rPr>
          <w:b w:val="0"/>
          <w:i/>
        </w:rPr>
      </w:pPr>
      <w:r w:rsidRPr="00DA6777">
        <w:rPr>
          <w:b w:val="0"/>
        </w:rPr>
        <w:t xml:space="preserve">Detailed definition can be found in section </w:t>
      </w:r>
      <w:hyperlink w:anchor="_Welding_Position" w:history="1">
        <w:r w:rsidRPr="00986544">
          <w:rPr>
            <w:rStyle w:val="Hyperlink"/>
            <w:b w:val="0"/>
          </w:rPr>
          <w:t>Welding Position</w:t>
        </w:r>
      </w:hyperlink>
      <w:r w:rsidRPr="00DA6777">
        <w:rPr>
          <w:b w:val="0"/>
        </w:rPr>
        <w:t>.</w:t>
      </w:r>
    </w:p>
    <w:p w14:paraId="51C33FD6" w14:textId="77777777" w:rsidR="00FC68DB" w:rsidRDefault="00FC68DB" w:rsidP="00B202D2">
      <w:pPr>
        <w:pStyle w:val="Heading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Pr="00A671B0" w:rsidRDefault="00FC68DB" w:rsidP="00B202D2">
      <w:pPr>
        <w:pStyle w:val="Example"/>
        <w:keepNext/>
        <w:rPr>
          <w:b/>
          <w:bCs/>
          <w:sz w:val="24"/>
          <w:szCs w:val="24"/>
        </w:rPr>
      </w:pPr>
      <w:r w:rsidRPr="00A671B0">
        <w:rPr>
          <w:b/>
          <w:bCs/>
          <w:sz w:val="24"/>
          <w:szCs w:val="24"/>
        </w:rPr>
        <w:t xml:space="preserve">Example A (within each </w:t>
      </w:r>
      <w:r w:rsidRPr="00A671B0">
        <w:rPr>
          <w:rFonts w:ascii="Courier New" w:hAnsi="Courier New" w:cs="Courier New"/>
          <w:b/>
          <w:bCs/>
          <w:i/>
          <w:sz w:val="24"/>
          <w:szCs w:val="24"/>
        </w:rPr>
        <w:t>attribute</w:t>
      </w:r>
      <w:r w:rsidRPr="00A671B0">
        <w:rPr>
          <w:b/>
          <w:bCs/>
          <w:sz w:val="24"/>
          <w:szCs w:val="24"/>
        </w:rP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gramStart"/>
      <w:r>
        <w:t>seamweld</w:t>
      </w:r>
      <w:proofErr w:type="gramEnd"/>
      <w:r>
        <w:t>&gt;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proofErr w:type="gramStart"/>
      <w:r w:rsidRPr="00D977AB">
        <w:rPr>
          <w:b/>
          <w:color w:val="0070C0"/>
        </w:rPr>
        <w:t>reference</w:t>
      </w:r>
      <w:proofErr w:type="gramEnd"/>
      <w:r w:rsidRPr="00D977AB">
        <w:rPr>
          <w:b/>
          <w:color w:val="0070C0"/>
        </w:rPr>
        <w:t>="false"</w:t>
      </w:r>
    </w:p>
    <w:p w14:paraId="5D31D33A" w14:textId="77777777" w:rsidR="00FC68DB" w:rsidRDefault="00FC68DB" w:rsidP="00B202D2">
      <w:pPr>
        <w:pStyle w:val="XMLCode"/>
        <w:rPr>
          <w:b/>
          <w:color w:val="0070C0"/>
        </w:rPr>
      </w:pPr>
      <w:r>
        <w:rPr>
          <w:b/>
          <w:color w:val="0070C0"/>
        </w:rPr>
        <w:t xml:space="preserve">                       </w:t>
      </w:r>
      <w:proofErr w:type="gramStart"/>
      <w:r>
        <w:rPr>
          <w:b/>
          <w:color w:val="0070C0"/>
        </w:rPr>
        <w:t>width</w:t>
      </w:r>
      <w:proofErr w:type="gramEnd"/>
      <w:r>
        <w:rPr>
          <w:b/>
          <w:color w:val="0070C0"/>
        </w:rPr>
        <w:t>="1.0"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Heading4"/>
      </w:pPr>
      <w:bookmarkStart w:id="2261" w:name="_Toc3557064"/>
      <w:bookmarkStart w:id="2262" w:name="_Toc34747314"/>
      <w:bookmarkStart w:id="2263" w:name="_Toc77102133"/>
      <w:r>
        <w:t>Element "sheet_parameter</w:t>
      </w:r>
      <w:bookmarkEnd w:id="2261"/>
      <w:r>
        <w:t>"</w:t>
      </w:r>
      <w:bookmarkEnd w:id="2262"/>
      <w:bookmarkEnd w:id="2263"/>
    </w:p>
    <w:p w14:paraId="0FBFF604" w14:textId="77777777" w:rsidR="00FC68DB" w:rsidRDefault="00FC68DB" w:rsidP="00A671B0">
      <w:pPr>
        <w:keepNext/>
      </w:pPr>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245D0286" w:rsidR="00FC68DB" w:rsidRDefault="00FC68DB" w:rsidP="00B202D2">
      <w:pPr>
        <w:pStyle w:val="Caption"/>
        <w:spacing w:before="120"/>
      </w:pPr>
      <w:bookmarkStart w:id="2264" w:name="_Toc3566525"/>
      <w:bookmarkStart w:id="2265" w:name="_Toc34747527"/>
      <w:bookmarkStart w:id="2266" w:name="_Toc77095986"/>
      <w:bookmarkStart w:id="2267" w:name="_Toc99837269"/>
      <w:r>
        <w:t xml:space="preserve">Table </w:t>
      </w:r>
      <w:r>
        <w:fldChar w:fldCharType="begin"/>
      </w:r>
      <w:r>
        <w:instrText xml:space="preserve"> SEQ Table \* ARABIC </w:instrText>
      </w:r>
      <w:r>
        <w:fldChar w:fldCharType="separate"/>
      </w:r>
      <w:r w:rsidR="00490283">
        <w:rPr>
          <w:noProof/>
        </w:rPr>
        <w:t>124</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264"/>
      <w:bookmarkEnd w:id="2265"/>
      <w:bookmarkEnd w:id="2266"/>
      <w:bookmarkEnd w:id="2267"/>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gramStart"/>
      <w:r>
        <w:t>seamweld</w:t>
      </w:r>
      <w:proofErr w:type="gramEnd"/>
      <w:r>
        <w:t>&gt;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proofErr w:type="gramStart"/>
      <w:r w:rsidRPr="00966BAF">
        <w:rPr>
          <w:i/>
          <w:lang w:val="es-ES"/>
        </w:rPr>
        <w:t>"</w:t>
      </w:r>
      <w:r w:rsidRPr="00966BAF">
        <w:rPr>
          <w:lang w:val="es-ES"/>
        </w:rPr>
        <w:t xml:space="preserve"> ...</w:t>
      </w:r>
      <w:proofErr w:type="gramEnd"/>
      <w:r w:rsidRPr="00966BAF">
        <w:rPr>
          <w:lang w:val="es-ES"/>
        </w:rPr>
        <w:t xml:space="preserve">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A671B0">
      <w:pPr>
        <w:pStyle w:val="XMLCode"/>
        <w:keepNext/>
      </w:pPr>
      <w:r>
        <w:t xml:space="preserve">    &lt;/flared_joint &gt;</w:t>
      </w:r>
    </w:p>
    <w:p w14:paraId="408FB57D" w14:textId="77777777" w:rsidR="00FC68DB" w:rsidRDefault="00FC68DB" w:rsidP="00A671B0">
      <w:pPr>
        <w:pStyle w:val="XMLCode"/>
        <w:keepNext/>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Heading2"/>
      </w:pPr>
      <w:bookmarkStart w:id="2268" w:name="_Ref414345739"/>
      <w:bookmarkStart w:id="2269" w:name="_Ref414345749"/>
      <w:bookmarkStart w:id="2270" w:name="_Ref414345786"/>
      <w:bookmarkStart w:id="2271" w:name="_Ref414345798"/>
      <w:bookmarkStart w:id="2272" w:name="_Toc3557065"/>
      <w:bookmarkStart w:id="2273" w:name="_Toc34747315"/>
      <w:bookmarkStart w:id="2274" w:name="_Toc77102134"/>
      <w:bookmarkStart w:id="2275" w:name="_Toc99837040"/>
      <w:r w:rsidRPr="00226A3F">
        <w:t>Adhesive Lines</w:t>
      </w:r>
      <w:bookmarkEnd w:id="2233"/>
      <w:bookmarkEnd w:id="2268"/>
      <w:bookmarkEnd w:id="2269"/>
      <w:bookmarkEnd w:id="2270"/>
      <w:bookmarkEnd w:id="2271"/>
      <w:bookmarkEnd w:id="2272"/>
      <w:bookmarkEnd w:id="2273"/>
      <w:bookmarkEnd w:id="2274"/>
      <w:bookmarkEnd w:id="2275"/>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B8D6ECA"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08E6662"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44EC40B4" w14:textId="7D2E7264" w:rsidR="00FC68DB" w:rsidRDefault="00FC68DB" w:rsidP="00B202D2">
      <w:pPr>
        <w:pStyle w:val="Caption"/>
        <w:spacing w:before="120"/>
      </w:pPr>
      <w:bookmarkStart w:id="2276" w:name="_Toc3566527"/>
      <w:bookmarkStart w:id="2277" w:name="_Toc34747529"/>
      <w:bookmarkStart w:id="2278" w:name="_Toc77095988"/>
      <w:bookmarkStart w:id="2279" w:name="_Toc99837270"/>
      <w:r>
        <w:t xml:space="preserve">Table </w:t>
      </w:r>
      <w:r>
        <w:fldChar w:fldCharType="begin"/>
      </w:r>
      <w:r>
        <w:instrText xml:space="preserve"> SEQ Table \* ARABIC </w:instrText>
      </w:r>
      <w:r>
        <w:fldChar w:fldCharType="separate"/>
      </w:r>
      <w:r w:rsidR="00490283">
        <w:rPr>
          <w:noProof/>
        </w:rPr>
        <w:t>125</w:t>
      </w:r>
      <w:r>
        <w:fldChar w:fldCharType="end"/>
      </w:r>
      <w:r>
        <w:t xml:space="preserve">: Nested elements of </w:t>
      </w:r>
      <w:r w:rsidRPr="00AA1695">
        <w:rPr>
          <w:rStyle w:val="elementdeftypeChar"/>
          <w:rFonts w:eastAsia="Calibri"/>
          <w:b w:val="0"/>
        </w:rPr>
        <w:t>&lt;connection_1d/&gt;</w:t>
      </w:r>
      <w:bookmarkEnd w:id="2276"/>
      <w:bookmarkEnd w:id="2277"/>
      <w:bookmarkEnd w:id="2278"/>
      <w:bookmarkEnd w:id="2279"/>
    </w:p>
    <w:p w14:paraId="367B25BD" w14:textId="77777777" w:rsidR="00FC68DB" w:rsidRPr="00226A3F" w:rsidRDefault="00FC68DB" w:rsidP="00B202D2">
      <w:pPr>
        <w:pStyle w:val="Heading5"/>
        <w:rPr>
          <w:rFonts w:cs="Calibri"/>
          <w:kern w:val="22"/>
          <w:lang w:eastAsia="zh-CN"/>
        </w:rPr>
      </w:pPr>
      <w:r w:rsidRPr="00226A3F">
        <w:rPr>
          <w:kern w:val="22"/>
        </w:rPr>
        <w:lastRenderedPageBreak/>
        <w:t xml:space="preserve">Element </w:t>
      </w:r>
      <w:r>
        <w:rPr>
          <w:kern w:val="22"/>
        </w:rPr>
        <w:t>"</w:t>
      </w:r>
      <w:r w:rsidRPr="00226A3F">
        <w:rPr>
          <w:kern w:val="22"/>
        </w:rPr>
        <w:t>adhesive_line</w:t>
      </w:r>
      <w:r>
        <w:rPr>
          <w:kern w:val="22"/>
        </w:rPr>
        <w:t>"</w:t>
      </w:r>
    </w:p>
    <w:p w14:paraId="2D63902A" w14:textId="77777777" w:rsidR="00FC68DB" w:rsidRPr="00226A3F" w:rsidRDefault="00FC68DB" w:rsidP="00A671B0">
      <w:pPr>
        <w:keepNext/>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6D679898" w:rsidR="00FC68DB" w:rsidRDefault="00FC68DB" w:rsidP="00B202D2">
      <w:pPr>
        <w:pStyle w:val="Caption"/>
        <w:spacing w:before="120"/>
        <w:rPr>
          <w:rFonts w:ascii="Courier New" w:hAnsi="Courier New"/>
        </w:rPr>
      </w:pPr>
      <w:bookmarkStart w:id="2280" w:name="_Toc3566528"/>
      <w:bookmarkStart w:id="2281" w:name="_Toc34747530"/>
      <w:bookmarkStart w:id="2282" w:name="_Toc77095989"/>
      <w:bookmarkStart w:id="2283" w:name="_Toc99837271"/>
      <w:r>
        <w:t xml:space="preserve">Table </w:t>
      </w:r>
      <w:r>
        <w:fldChar w:fldCharType="begin"/>
      </w:r>
      <w:r>
        <w:instrText xml:space="preserve"> SEQ Table \* ARABIC </w:instrText>
      </w:r>
      <w:r>
        <w:fldChar w:fldCharType="separate"/>
      </w:r>
      <w:r w:rsidR="00490283">
        <w:rPr>
          <w:noProof/>
        </w:rPr>
        <w:t>126</w:t>
      </w:r>
      <w:r>
        <w:fldChar w:fldCharType="end"/>
      </w:r>
      <w:r>
        <w:t xml:space="preserve">: Attributes of element </w:t>
      </w:r>
      <w:r w:rsidRPr="00D66FF0">
        <w:rPr>
          <w:rFonts w:ascii="Courier New" w:hAnsi="Courier New" w:cs="Courier New"/>
        </w:rPr>
        <w:t>&lt;adhesive_line/&gt;</w:t>
      </w:r>
      <w:bookmarkEnd w:id="2280"/>
      <w:bookmarkEnd w:id="2281"/>
      <w:bookmarkEnd w:id="2282"/>
      <w:bookmarkEnd w:id="2283"/>
    </w:p>
    <w:p w14:paraId="60E1F07E" w14:textId="77777777" w:rsidR="00FC68DB" w:rsidRPr="006C220A" w:rsidRDefault="00FC68DB" w:rsidP="00D52126">
      <w:pPr>
        <w:pStyle w:val="ListParagraph"/>
        <w:numPr>
          <w:ilvl w:val="0"/>
          <w:numId w:val="42"/>
        </w:numPr>
        <w:tabs>
          <w:tab w:val="clear" w:pos="403"/>
        </w:tabs>
        <w:spacing w:line="240" w:lineRule="auto"/>
        <w:contextualSpacing w:val="0"/>
        <w:rPr>
          <w:rFonts w:ascii="Courier New" w:hAnsi="Courier New" w:cs="Calibri"/>
          <w:sz w:val="18"/>
          <w:szCs w:val="18"/>
          <w:lang w:val="en-US" w:eastAsia="zh-CN"/>
        </w:rPr>
      </w:pPr>
      <w:proofErr w:type="gramStart"/>
      <w:r w:rsidRPr="00AA1695">
        <w:rPr>
          <w:rStyle w:val="elementdeftypeChar"/>
          <w:rFonts w:eastAsia="Calibri"/>
        </w:rPr>
        <w:t>base</w:t>
      </w:r>
      <w:proofErr w:type="gramEnd"/>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52126">
      <w:pPr>
        <w:pStyle w:val="ListParagraph"/>
        <w:numPr>
          <w:ilvl w:val="0"/>
          <w:numId w:val="42"/>
        </w:numPr>
        <w:tabs>
          <w:tab w:val="clear" w:pos="403"/>
        </w:tabs>
        <w:spacing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52126">
      <w:pPr>
        <w:pStyle w:val="ListParagraph"/>
        <w:numPr>
          <w:ilvl w:val="0"/>
          <w:numId w:val="42"/>
        </w:numPr>
        <w:tabs>
          <w:tab w:val="clear" w:pos="403"/>
        </w:tabs>
        <w:spacing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52126">
      <w:pPr>
        <w:pStyle w:val="ListParagraph"/>
        <w:numPr>
          <w:ilvl w:val="0"/>
          <w:numId w:val="42"/>
        </w:numPr>
        <w:tabs>
          <w:tab w:val="clear" w:pos="403"/>
        </w:tabs>
        <w:spacing w:line="240" w:lineRule="auto"/>
        <w:contextualSpacing w:val="0"/>
        <w:rPr>
          <w:lang w:val="en-US"/>
        </w:rPr>
      </w:pPr>
      <w:proofErr w:type="gramStart"/>
      <w:r w:rsidRPr="00AA1695">
        <w:rPr>
          <w:rStyle w:val="elementdeftypeChar"/>
          <w:rFonts w:eastAsia="Calibri"/>
        </w:rPr>
        <w:t>material</w:t>
      </w:r>
      <w:proofErr w:type="gramEnd"/>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D52126">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Heading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7EBC35B" w14:textId="388EA4AE"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90283">
        <w:t>10.1.2</w:t>
      </w:r>
      <w:r>
        <w:fldChar w:fldCharType="end"/>
      </w:r>
      <w:r>
        <w:t> </w:t>
      </w:r>
      <w:r>
        <w:fldChar w:fldCharType="begin"/>
      </w:r>
      <w:r>
        <w:instrText xml:space="preserve"> REF _Ref429050458 \h </w:instrText>
      </w:r>
      <w:r>
        <w:fldChar w:fldCharType="separate"/>
      </w:r>
      <w:r w:rsidR="00490283" w:rsidRPr="007055D9">
        <w:t>L</w:t>
      </w:r>
      <w:r w:rsidR="00490283">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23DEFFD0"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90283">
        <w:t>7.2.1</w:t>
      </w:r>
      <w:r>
        <w:fldChar w:fldCharType="end"/>
      </w:r>
      <w:r>
        <w:t> </w:t>
      </w:r>
      <w:r w:rsidRPr="00130C23">
        <w:rPr>
          <w:rStyle w:val="Emphasis"/>
          <w:i w:val="0"/>
        </w:rPr>
        <w:fldChar w:fldCharType="begin"/>
      </w:r>
      <w:r w:rsidRPr="00130C23">
        <w:rPr>
          <w:rStyle w:val="Emphasis"/>
        </w:rPr>
        <w:instrText xml:space="preserve"> REF _Ref429050591 \h  \* MERGEFORMAT </w:instrText>
      </w:r>
      <w:r w:rsidRPr="00130C23">
        <w:rPr>
          <w:rStyle w:val="Emphasis"/>
          <w:i w:val="0"/>
        </w:rPr>
      </w:r>
      <w:r w:rsidRPr="00130C23">
        <w:rPr>
          <w:rStyle w:val="Emphasis"/>
          <w:i w:val="0"/>
        </w:rPr>
        <w:fldChar w:fldCharType="separate"/>
      </w:r>
      <w:r w:rsidR="00490283" w:rsidRPr="00490283">
        <w:rPr>
          <w:rStyle w:val="Emphasis"/>
        </w:rPr>
        <w:t>User Specific Data &lt;appdata/</w:t>
      </w:r>
      <w:r w:rsidR="00490283" w:rsidRPr="00F54521">
        <w:rPr>
          <w:rFonts w:ascii="Courier New" w:hAnsi="Courier New" w:cs="Courier New"/>
          <w:i/>
          <w:sz w:val="26"/>
          <w:szCs w:val="28"/>
        </w:rPr>
        <w:t>&gt;</w:t>
      </w:r>
      <w:r w:rsidRPr="00130C23">
        <w:rPr>
          <w:rStyle w:val="Emphasis"/>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r w:rsidRPr="003172C1">
        <w:rPr>
          <w:rFonts w:ascii="Cambria" w:hAnsi="Cambria"/>
          <w:kern w:val="22"/>
          <w:lang w:val="en-US"/>
        </w:rPr>
        <w:t>fem</w:t>
      </w:r>
      <w:r w:rsidRPr="003172C1">
        <w:rPr>
          <w:rFonts w:ascii="Cambria" w:hAnsi="Cambria"/>
          <w:kern w:val="22"/>
        </w:rPr>
        <w:t>data"</w:t>
      </w:r>
    </w:p>
    <w:p w14:paraId="2F60BEDB" w14:textId="0F8F7DF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Heading2"/>
      </w:pPr>
      <w:bookmarkStart w:id="2284" w:name="_Toc428279602"/>
      <w:bookmarkStart w:id="2285" w:name="_Toc428456348"/>
      <w:bookmarkStart w:id="2286" w:name="_Toc428537316"/>
      <w:bookmarkStart w:id="2287" w:name="_Toc428969638"/>
      <w:bookmarkStart w:id="2288" w:name="_Toc429053029"/>
      <w:bookmarkStart w:id="2289" w:name="_Toc413861930"/>
      <w:bookmarkStart w:id="2290" w:name="_Toc3557066"/>
      <w:bookmarkStart w:id="2291" w:name="_Toc34747316"/>
      <w:bookmarkStart w:id="2292" w:name="_Toc77102135"/>
      <w:bookmarkStart w:id="2293" w:name="_Toc99837041"/>
      <w:bookmarkStart w:id="2294" w:name="_Toc413359617"/>
      <w:bookmarkEnd w:id="2284"/>
      <w:bookmarkEnd w:id="2285"/>
      <w:bookmarkEnd w:id="2286"/>
      <w:bookmarkEnd w:id="2287"/>
      <w:bookmarkEnd w:id="2288"/>
      <w:r w:rsidRPr="00226A3F">
        <w:t>Hemming Flanges</w:t>
      </w:r>
      <w:bookmarkEnd w:id="2289"/>
      <w:bookmarkEnd w:id="2290"/>
      <w:bookmarkEnd w:id="2291"/>
      <w:bookmarkEnd w:id="2292"/>
      <w:bookmarkEnd w:id="2293"/>
    </w:p>
    <w:p w14:paraId="7D310584" w14:textId="77777777" w:rsidR="00FC68DB" w:rsidRDefault="00FC68DB" w:rsidP="00B202D2">
      <w:pPr>
        <w:pStyle w:val="Heading3"/>
      </w:pPr>
      <w:bookmarkStart w:id="2295" w:name="_Toc413861931"/>
      <w:bookmarkStart w:id="2296" w:name="_Toc3557067"/>
      <w:bookmarkStart w:id="2297" w:name="_Toc34747317"/>
      <w:bookmarkStart w:id="2298" w:name="_Toc77102136"/>
      <w:bookmarkStart w:id="2299" w:name="_Toc99837042"/>
      <w:r>
        <w:t>Introduction</w:t>
      </w:r>
      <w:bookmarkEnd w:id="2295"/>
      <w:bookmarkEnd w:id="2296"/>
      <w:bookmarkEnd w:id="2297"/>
      <w:bookmarkEnd w:id="2298"/>
      <w:bookmarkEnd w:id="2299"/>
    </w:p>
    <w:p w14:paraId="5CAD8167" w14:textId="77777777" w:rsidR="00FC68DB" w:rsidRDefault="00FC68DB" w:rsidP="00D52126">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074A2E5A" w14:textId="77777777" w:rsidR="00FC68DB" w:rsidRDefault="00FC68DB" w:rsidP="00D52126">
      <w:r>
        <w:t xml:space="preserve">A hemming involves a path around which the outer metal sheet is rolled over. This is called the </w:t>
      </w:r>
      <w:r>
        <w:rPr>
          <w:i/>
        </w:rPr>
        <w:t>hemming root.</w:t>
      </w:r>
    </w:p>
    <w:p w14:paraId="43E0F5AE" w14:textId="77777777" w:rsidR="00FC68DB" w:rsidRDefault="00FC68DB" w:rsidP="00D52126">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826C45D" w:rsidR="00FC68DB" w:rsidRDefault="00FC68DB" w:rsidP="00B202D2">
      <w:pPr>
        <w:pStyle w:val="Caption"/>
        <w:rPr>
          <w:b/>
          <w:u w:val="single"/>
        </w:rPr>
      </w:pPr>
      <w:bookmarkStart w:id="2300" w:name="_Ref413858805"/>
      <w:bookmarkStart w:id="2301" w:name="_Toc413861952"/>
      <w:bookmarkStart w:id="2302" w:name="_Toc3557149"/>
      <w:bookmarkStart w:id="2303" w:name="_Toc34747402"/>
      <w:bookmarkStart w:id="2304" w:name="_Toc76030600"/>
      <w:bookmarkStart w:id="2305" w:name="_Toc94530885"/>
      <w:bookmarkStart w:id="2306" w:name="_Toc99837134"/>
      <w:r>
        <w:t xml:space="preserve">Figure </w:t>
      </w:r>
      <w:r>
        <w:fldChar w:fldCharType="begin"/>
      </w:r>
      <w:r>
        <w:instrText xml:space="preserve"> SEQ Figure \* ARABIC </w:instrText>
      </w:r>
      <w:r>
        <w:fldChar w:fldCharType="separate"/>
      </w:r>
      <w:r w:rsidR="00490283">
        <w:rPr>
          <w:noProof/>
        </w:rPr>
        <w:t>75</w:t>
      </w:r>
      <w:r>
        <w:fldChar w:fldCharType="end"/>
      </w:r>
      <w:bookmarkEnd w:id="2300"/>
      <w:r>
        <w:t>: The Three Regions of a Hemming</w:t>
      </w:r>
      <w:bookmarkEnd w:id="2301"/>
      <w:bookmarkEnd w:id="2302"/>
      <w:bookmarkEnd w:id="2303"/>
      <w:bookmarkEnd w:id="2304"/>
      <w:bookmarkEnd w:id="2305"/>
      <w:bookmarkEnd w:id="230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64CCFFE4" w:rsidR="00FC68DB" w:rsidRPr="00EB3687" w:rsidRDefault="00FC68DB" w:rsidP="00B202D2">
      <w:pPr>
        <w:pStyle w:val="Caption"/>
        <w:rPr>
          <w:noProof/>
          <w:lang w:eastAsia="en-GB"/>
        </w:rPr>
      </w:pPr>
      <w:bookmarkStart w:id="2307" w:name="_Ref413850590"/>
      <w:bookmarkStart w:id="2308" w:name="_Toc413861953"/>
      <w:bookmarkStart w:id="2309" w:name="_Toc3557150"/>
      <w:bookmarkStart w:id="2310" w:name="_Toc34747403"/>
      <w:bookmarkStart w:id="2311" w:name="_Toc76030601"/>
      <w:bookmarkStart w:id="2312" w:name="_Toc94530886"/>
      <w:bookmarkStart w:id="2313" w:name="_Toc99837135"/>
      <w:r>
        <w:t xml:space="preserve">Figure </w:t>
      </w:r>
      <w:r>
        <w:fldChar w:fldCharType="begin"/>
      </w:r>
      <w:r>
        <w:instrText xml:space="preserve"> SEQ Figure \* ARABIC </w:instrText>
      </w:r>
      <w:r>
        <w:fldChar w:fldCharType="separate"/>
      </w:r>
      <w:r w:rsidR="00490283">
        <w:rPr>
          <w:noProof/>
        </w:rPr>
        <w:t>76</w:t>
      </w:r>
      <w:r>
        <w:fldChar w:fldCharType="end"/>
      </w:r>
      <w:bookmarkEnd w:id="230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08"/>
      <w:bookmarkEnd w:id="2309"/>
      <w:bookmarkEnd w:id="2310"/>
      <w:bookmarkEnd w:id="2311"/>
      <w:bookmarkEnd w:id="2312"/>
      <w:bookmarkEnd w:id="2313"/>
    </w:p>
    <w:p w14:paraId="739D7179" w14:textId="77777777" w:rsidR="00FC68DB" w:rsidRDefault="00FC68DB" w:rsidP="008362F4">
      <w:pPr>
        <w:keepNext/>
      </w:pPr>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87F4E9A" w:rsidR="00FC68DB" w:rsidRPr="00803403" w:rsidRDefault="00FC68DB" w:rsidP="00B202D2">
      <w:pPr>
        <w:pStyle w:val="Caption"/>
      </w:pPr>
      <w:bookmarkStart w:id="2314" w:name="_Toc413861954"/>
      <w:bookmarkStart w:id="2315" w:name="_Toc3557151"/>
      <w:bookmarkStart w:id="2316" w:name="_Toc34747404"/>
      <w:bookmarkStart w:id="2317" w:name="_Toc76030602"/>
      <w:bookmarkStart w:id="2318" w:name="_Toc94530887"/>
      <w:bookmarkStart w:id="2319" w:name="_Toc99837136"/>
      <w:r w:rsidRPr="005231A8">
        <w:t xml:space="preserve">Figure </w:t>
      </w:r>
      <w:r>
        <w:fldChar w:fldCharType="begin"/>
      </w:r>
      <w:r>
        <w:instrText xml:space="preserve"> SEQ Figure \* ARABIC </w:instrText>
      </w:r>
      <w:r>
        <w:fldChar w:fldCharType="separate"/>
      </w:r>
      <w:r w:rsidR="00490283">
        <w:rPr>
          <w:noProof/>
        </w:rPr>
        <w:t>77</w:t>
      </w:r>
      <w:r>
        <w:fldChar w:fldCharType="end"/>
      </w:r>
      <w:r w:rsidRPr="005231A8">
        <w:t>: Adhesive Path Differs from Root Path</w:t>
      </w:r>
      <w:bookmarkEnd w:id="2314"/>
      <w:bookmarkEnd w:id="2315"/>
      <w:bookmarkEnd w:id="2316"/>
      <w:bookmarkEnd w:id="2317"/>
      <w:bookmarkEnd w:id="2318"/>
      <w:bookmarkEnd w:id="2319"/>
    </w:p>
    <w:p w14:paraId="058D6094" w14:textId="77777777" w:rsidR="00FC68DB" w:rsidRPr="00EB3687" w:rsidRDefault="00FC68DB" w:rsidP="008362F4">
      <w:pPr>
        <w:keepNext/>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48B4C9D" w:rsidR="00FC68DB" w:rsidRPr="00EB3687" w:rsidRDefault="00FC68DB" w:rsidP="00B202D2">
      <w:pPr>
        <w:pStyle w:val="Caption"/>
        <w:rPr>
          <w:noProof/>
          <w:lang w:eastAsia="en-GB"/>
        </w:rPr>
      </w:pPr>
      <w:bookmarkStart w:id="2320" w:name="_Toc3557152"/>
      <w:bookmarkStart w:id="2321" w:name="_Toc34747405"/>
      <w:bookmarkStart w:id="2322" w:name="_Toc76030603"/>
      <w:bookmarkStart w:id="2323" w:name="_Toc94530888"/>
      <w:bookmarkStart w:id="2324" w:name="_Toc99837137"/>
      <w:r>
        <w:t xml:space="preserve">Figure </w:t>
      </w:r>
      <w:r>
        <w:fldChar w:fldCharType="begin"/>
      </w:r>
      <w:r>
        <w:instrText xml:space="preserve"> SEQ Figure \* ARABIC </w:instrText>
      </w:r>
      <w:r>
        <w:fldChar w:fldCharType="separate"/>
      </w:r>
      <w:r w:rsidR="00490283">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20"/>
      <w:bookmarkEnd w:id="2321"/>
      <w:bookmarkEnd w:id="2322"/>
      <w:bookmarkEnd w:id="2323"/>
      <w:bookmarkEnd w:id="2324"/>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Heading3"/>
      </w:pPr>
      <w:bookmarkStart w:id="2325" w:name="_Toc413861932"/>
      <w:bookmarkStart w:id="2326" w:name="_Toc3557068"/>
      <w:bookmarkStart w:id="2327" w:name="_Toc34747318"/>
      <w:bookmarkStart w:id="2328" w:name="_Toc77102137"/>
      <w:bookmarkStart w:id="2329" w:name="_Toc9983704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25"/>
      <w:bookmarkEnd w:id="2326"/>
      <w:bookmarkEnd w:id="2327"/>
      <w:bookmarkEnd w:id="2328"/>
      <w:bookmarkEnd w:id="2329"/>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351FD6C"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464132D5"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3C012A34" w14:textId="3E920DC7" w:rsidR="00FC68DB" w:rsidRDefault="00FC68DB" w:rsidP="00B202D2">
      <w:pPr>
        <w:pStyle w:val="Caption"/>
        <w:spacing w:before="120"/>
      </w:pPr>
      <w:bookmarkStart w:id="2330" w:name="_Toc3566530"/>
      <w:bookmarkStart w:id="2331" w:name="_Toc34747532"/>
      <w:bookmarkStart w:id="2332" w:name="_Toc77095991"/>
      <w:bookmarkStart w:id="2333" w:name="_Toc99837272"/>
      <w:r>
        <w:t xml:space="preserve">Table </w:t>
      </w:r>
      <w:r>
        <w:fldChar w:fldCharType="begin"/>
      </w:r>
      <w:r>
        <w:instrText xml:space="preserve"> SEQ Table \* ARABIC </w:instrText>
      </w:r>
      <w:r>
        <w:fldChar w:fldCharType="separate"/>
      </w:r>
      <w:r w:rsidR="00490283">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30"/>
      <w:bookmarkEnd w:id="2331"/>
      <w:bookmarkEnd w:id="2332"/>
      <w:bookmarkEnd w:id="2333"/>
    </w:p>
    <w:p w14:paraId="13BCD7AC"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EAA9F99" w14:textId="68B7C32C"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90283">
        <w:t>10.1.2</w:t>
      </w:r>
      <w:r>
        <w:fldChar w:fldCharType="end"/>
      </w:r>
      <w:r>
        <w:t> </w:t>
      </w:r>
      <w:r>
        <w:fldChar w:fldCharType="begin"/>
      </w:r>
      <w:r>
        <w:instrText xml:space="preserve"> REF _Ref429050458 \h </w:instrText>
      </w:r>
      <w:r>
        <w:fldChar w:fldCharType="separate"/>
      </w:r>
      <w:r w:rsidR="00490283" w:rsidRPr="007055D9">
        <w:t>L</w:t>
      </w:r>
      <w:r w:rsidR="00490283">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0B059B5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90283">
        <w:t>7.2.1</w:t>
      </w:r>
      <w:r>
        <w:fldChar w:fldCharType="end"/>
      </w:r>
      <w:r>
        <w:t> </w:t>
      </w:r>
      <w:r>
        <w:fldChar w:fldCharType="begin"/>
      </w:r>
      <w:r>
        <w:instrText xml:space="preserve"> REF _Ref429053268 \h  \* MERGEFORMAT </w:instrText>
      </w:r>
      <w:r>
        <w:fldChar w:fldCharType="separate"/>
      </w:r>
      <w:r w:rsidR="00490283" w:rsidRPr="007055D9">
        <w:t xml:space="preserve">User Specific Data </w:t>
      </w:r>
      <w:r w:rsidR="00490283" w:rsidRPr="00490283">
        <w:rPr>
          <w:rStyle w:val="Emphasis"/>
        </w:rPr>
        <w:t>&lt;appdata/</w:t>
      </w:r>
      <w:r w:rsidR="00490283" w:rsidRPr="00F54521">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r w:rsidRPr="003172C1">
        <w:rPr>
          <w:rFonts w:ascii="Cambria" w:hAnsi="Cambria"/>
          <w:kern w:val="22"/>
          <w:lang w:val="en-US"/>
        </w:rPr>
        <w:t>fem</w:t>
      </w:r>
      <w:r w:rsidRPr="003172C1">
        <w:rPr>
          <w:rFonts w:ascii="Cambria" w:hAnsi="Cambria"/>
          <w:kern w:val="22"/>
        </w:rPr>
        <w:t>data"</w:t>
      </w:r>
    </w:p>
    <w:p w14:paraId="527E72EF" w14:textId="526AF8E0"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90283">
        <w:t>7.2.2</w:t>
      </w:r>
      <w:r>
        <w:fldChar w:fldCharType="end"/>
      </w:r>
      <w:r>
        <w:t> </w:t>
      </w:r>
      <w:r>
        <w:fldChar w:fldCharType="begin"/>
      </w:r>
      <w:r>
        <w:instrText xml:space="preserve"> REF _Ref414560131 \h  \* MERGEFORMAT </w:instrText>
      </w:r>
      <w:r>
        <w:fldChar w:fldCharType="separate"/>
      </w:r>
      <w:r w:rsidR="00490283" w:rsidRPr="007055D9">
        <w:t xml:space="preserve">Finite Element Specific Data </w:t>
      </w:r>
      <w:r w:rsidR="00490283" w:rsidRPr="00490283">
        <w:rPr>
          <w:rFonts w:ascii="Courier New" w:hAnsi="Courier New" w:cs="Courier New"/>
          <w:b/>
          <w:i/>
        </w:rPr>
        <w:t>&lt;femdata/&gt;</w:t>
      </w:r>
      <w:r>
        <w:fldChar w:fldCharType="end"/>
      </w:r>
      <w:r>
        <w:t>.</w:t>
      </w:r>
    </w:p>
    <w:p w14:paraId="580C19C2"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4DA6766" w:rsidR="00FC68DB" w:rsidRDefault="00FC68DB" w:rsidP="00B202D2">
      <w:pPr>
        <w:pStyle w:val="Caption"/>
        <w:spacing w:before="120"/>
      </w:pPr>
      <w:bookmarkStart w:id="2334" w:name="_Toc413861979"/>
      <w:bookmarkStart w:id="2335" w:name="_Toc3566531"/>
      <w:bookmarkStart w:id="2336" w:name="_Toc34747533"/>
      <w:bookmarkStart w:id="2337" w:name="_Toc77095992"/>
      <w:bookmarkStart w:id="2338" w:name="_Toc99837273"/>
      <w:r>
        <w:t xml:space="preserve">Table </w:t>
      </w:r>
      <w:r>
        <w:fldChar w:fldCharType="begin"/>
      </w:r>
      <w:r>
        <w:instrText xml:space="preserve"> SEQ Table \* ARABIC </w:instrText>
      </w:r>
      <w:r>
        <w:fldChar w:fldCharType="separate"/>
      </w:r>
      <w:r w:rsidR="00490283">
        <w:rPr>
          <w:noProof/>
        </w:rPr>
        <w:t>128</w:t>
      </w:r>
      <w:r>
        <w:fldChar w:fldCharType="end"/>
      </w:r>
      <w:r>
        <w:t xml:space="preserve">: Attributes of element </w:t>
      </w:r>
      <w:r w:rsidRPr="00F51947">
        <w:rPr>
          <w:rStyle w:val="elementdeftypeChar"/>
          <w:rFonts w:eastAsia="Calibri"/>
          <w:b w:val="0"/>
        </w:rPr>
        <w:t>&lt;hemming/&gt;</w:t>
      </w:r>
      <w:bookmarkEnd w:id="2334"/>
      <w:bookmarkEnd w:id="2335"/>
      <w:bookmarkEnd w:id="2336"/>
      <w:bookmarkEnd w:id="2337"/>
      <w:bookmarkEnd w:id="2338"/>
    </w:p>
    <w:p w14:paraId="1612958E" w14:textId="77777777" w:rsidR="00FC68DB" w:rsidRPr="0079141E" w:rsidRDefault="00FC68DB" w:rsidP="008362F4">
      <w:pPr>
        <w:pStyle w:val="ListParagraph"/>
        <w:numPr>
          <w:ilvl w:val="0"/>
          <w:numId w:val="43"/>
        </w:numPr>
        <w:tabs>
          <w:tab w:val="clear" w:pos="403"/>
        </w:tabs>
        <w:spacing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7E75B22" w:rsidR="00FC68DB" w:rsidRPr="0079141E" w:rsidRDefault="00FC68DB" w:rsidP="008362F4">
      <w:pPr>
        <w:pStyle w:val="ListParagraph"/>
        <w:numPr>
          <w:ilvl w:val="0"/>
          <w:numId w:val="43"/>
        </w:numPr>
        <w:tabs>
          <w:tab w:val="clear" w:pos="403"/>
        </w:tabs>
        <w:spacing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90283">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90283" w:rsidRPr="00490283">
        <w:rPr>
          <w:lang w:val="en-US"/>
        </w:rPr>
        <w:t>Element</w:t>
      </w:r>
      <w:r w:rsidR="00490283" w:rsidRPr="00490283">
        <w:rPr>
          <w:rStyle w:val="Emphasis"/>
          <w:lang w:val="en-US"/>
        </w:rPr>
        <w:t xml:space="preserve"> &lt;part/&gt;</w:t>
      </w:r>
      <w:r>
        <w:rPr>
          <w:lang w:val="en-US"/>
        </w:rPr>
        <w:fldChar w:fldCharType="end"/>
      </w:r>
      <w:r>
        <w:rPr>
          <w:lang w:val="en-US"/>
        </w:rPr>
        <w:t>.</w:t>
      </w:r>
    </w:p>
    <w:p w14:paraId="39586273" w14:textId="1D6134A5" w:rsidR="00FC68DB" w:rsidRDefault="00FC68DB" w:rsidP="008362F4">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90283">
        <w:t>10.2.4.1</w:t>
      </w:r>
      <w:r>
        <w:fldChar w:fldCharType="end"/>
      </w:r>
      <w:r>
        <w:t xml:space="preserve"> </w:t>
      </w:r>
      <w:r>
        <w:fldChar w:fldCharType="begin"/>
      </w:r>
      <w:r>
        <w:instrText xml:space="preserve"> REF _Ref414571756 \h  \* MERGEFORMAT </w:instrText>
      </w:r>
      <w:r>
        <w:fldChar w:fldCharType="separate"/>
      </w:r>
      <w:r w:rsidR="00490283"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8362F4">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39F077AB" w:rsidR="00FC68DB" w:rsidRDefault="00FC68DB" w:rsidP="00B202D2">
      <w:pPr>
        <w:pStyle w:val="Caption"/>
        <w:spacing w:before="120"/>
      </w:pPr>
      <w:bookmarkStart w:id="2339" w:name="_Toc413861980"/>
      <w:bookmarkStart w:id="2340" w:name="_Toc3566532"/>
      <w:bookmarkStart w:id="2341" w:name="_Toc34747534"/>
      <w:bookmarkStart w:id="2342" w:name="_Toc77095993"/>
      <w:bookmarkStart w:id="2343" w:name="_Toc99837274"/>
      <w:r>
        <w:t xml:space="preserve">Table </w:t>
      </w:r>
      <w:r>
        <w:fldChar w:fldCharType="begin"/>
      </w:r>
      <w:r>
        <w:instrText xml:space="preserve"> SEQ Table \* ARABIC </w:instrText>
      </w:r>
      <w:r>
        <w:fldChar w:fldCharType="separate"/>
      </w:r>
      <w:r w:rsidR="00490283">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39"/>
      <w:bookmarkEnd w:id="2340"/>
      <w:bookmarkEnd w:id="2341"/>
      <w:bookmarkEnd w:id="2342"/>
      <w:bookmarkEnd w:id="2343"/>
    </w:p>
    <w:p w14:paraId="41FCE006" w14:textId="77777777" w:rsidR="00FC68DB" w:rsidRPr="00EB3687" w:rsidRDefault="00FC68DB" w:rsidP="00B202D2">
      <w:pPr>
        <w:pStyle w:val="Heading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4F331B56" w:rsidR="00FC68DB" w:rsidRDefault="00FC68DB" w:rsidP="00B202D2">
      <w:pPr>
        <w:pStyle w:val="Caption"/>
        <w:spacing w:before="120"/>
      </w:pPr>
      <w:bookmarkStart w:id="2344" w:name="_Toc413861981"/>
      <w:bookmarkStart w:id="2345" w:name="_Toc3566533"/>
      <w:bookmarkStart w:id="2346" w:name="_Toc34747535"/>
      <w:bookmarkStart w:id="2347" w:name="_Toc77095994"/>
      <w:bookmarkStart w:id="2348" w:name="_Toc99837275"/>
      <w:r>
        <w:t xml:space="preserve">Table </w:t>
      </w:r>
      <w:r>
        <w:fldChar w:fldCharType="begin"/>
      </w:r>
      <w:r>
        <w:instrText xml:space="preserve"> SEQ Table \* ARABIC </w:instrText>
      </w:r>
      <w:r>
        <w:fldChar w:fldCharType="separate"/>
      </w:r>
      <w:r w:rsidR="00490283">
        <w:rPr>
          <w:noProof/>
        </w:rPr>
        <w:t>130</w:t>
      </w:r>
      <w:r>
        <w:fldChar w:fldCharType="end"/>
      </w:r>
      <w:r>
        <w:t>: Attributes of element</w:t>
      </w:r>
      <w:r w:rsidRPr="00226A3F">
        <w:t xml:space="preserve"> </w:t>
      </w:r>
      <w:r w:rsidRPr="0079141E">
        <w:rPr>
          <w:rStyle w:val="elementdeftypeChar"/>
          <w:rFonts w:eastAsia="Calibri"/>
          <w:b w:val="0"/>
        </w:rPr>
        <w:t>&lt;region/&gt;</w:t>
      </w:r>
      <w:bookmarkEnd w:id="2344"/>
      <w:bookmarkEnd w:id="2345"/>
      <w:bookmarkEnd w:id="2346"/>
      <w:bookmarkEnd w:id="2347"/>
      <w:bookmarkEnd w:id="2348"/>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10E3C634"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90283">
        <w:t xml:space="preserve">Figure </w:t>
      </w:r>
      <w:r w:rsidR="00490283">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2267ADC6" w:rsidR="00FC68DB" w:rsidRPr="0033379A" w:rsidRDefault="00FC68DB" w:rsidP="001B01D6">
      <w:pPr>
        <w:pStyle w:val="ListParagraph"/>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90283">
        <w:rPr>
          <w:lang w:val="en-US"/>
        </w:rPr>
        <w:t>7.3.1.1</w:t>
      </w:r>
      <w:r w:rsidRPr="00C45A3A">
        <w:fldChar w:fldCharType="end"/>
      </w:r>
      <w:r w:rsidRPr="0033379A">
        <w:rPr>
          <w:lang w:val="en-US"/>
        </w:rPr>
        <w:t>) where the region’s adhesive connects to.</w:t>
      </w:r>
    </w:p>
    <w:p w14:paraId="2E0C5882" w14:textId="65320A16"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90283">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w:t>
      </w:r>
      <w:proofErr w:type="gramStart"/>
      <w:r w:rsidRPr="00D24BDC">
        <w:t>are the relevant partners, using its position</w:t>
      </w:r>
      <w:proofErr w:type="gramEnd"/>
      <w:r w:rsidRPr="00D24BDC">
        <w:t xml:space="preserve">.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A408E01" w:rsidR="00FC68DB" w:rsidRDefault="00FC68DB" w:rsidP="00B202D2">
      <w:pPr>
        <w:pStyle w:val="Caption"/>
        <w:spacing w:before="120"/>
        <w:rPr>
          <w:rFonts w:cs="Courier New"/>
          <w:szCs w:val="22"/>
        </w:rPr>
      </w:pPr>
      <w:bookmarkStart w:id="2349" w:name="_Toc3566534"/>
      <w:bookmarkStart w:id="2350" w:name="_Toc34747536"/>
      <w:bookmarkStart w:id="2351" w:name="_Toc77095995"/>
      <w:bookmarkStart w:id="2352" w:name="_Toc99837276"/>
      <w:r>
        <w:t xml:space="preserve">Table </w:t>
      </w:r>
      <w:r>
        <w:fldChar w:fldCharType="begin"/>
      </w:r>
      <w:r>
        <w:instrText xml:space="preserve"> SEQ Table \* ARABIC </w:instrText>
      </w:r>
      <w:r>
        <w:fldChar w:fldCharType="separate"/>
      </w:r>
      <w:r w:rsidR="00490283">
        <w:rPr>
          <w:noProof/>
        </w:rPr>
        <w:t>131</w:t>
      </w:r>
      <w:r>
        <w:fldChar w:fldCharType="end"/>
      </w:r>
      <w:r>
        <w:t>: Nested elements of element</w:t>
      </w:r>
      <w:r w:rsidRPr="00226A3F">
        <w:t xml:space="preserve"> </w:t>
      </w:r>
      <w:r w:rsidRPr="0079141E">
        <w:rPr>
          <w:rStyle w:val="elementdeftypeChar"/>
          <w:rFonts w:eastAsia="Calibri"/>
          <w:b w:val="0"/>
        </w:rPr>
        <w:t>&lt;region/&gt;</w:t>
      </w:r>
      <w:bookmarkEnd w:id="2349"/>
      <w:bookmarkEnd w:id="2350"/>
      <w:bookmarkEnd w:id="2351"/>
      <w:bookmarkEnd w:id="2352"/>
      <w:r w:rsidRPr="0079141E">
        <w:rPr>
          <w:rStyle w:val="elementdeftypeChar"/>
          <w:rFonts w:eastAsia="Calibri"/>
          <w:b w:val="0"/>
        </w:rPr>
        <w:t xml:space="preserve"> </w:t>
      </w:r>
    </w:p>
    <w:p w14:paraId="2DD7785C" w14:textId="384A6C78"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90283">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90283"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90283">
        <w:t>11.2</w:t>
      </w:r>
      <w:r>
        <w:fldChar w:fldCharType="end"/>
      </w:r>
      <w:r>
        <w:t xml:space="preserve"> </w:t>
      </w:r>
      <w:r>
        <w:fldChar w:fldCharType="begin"/>
      </w:r>
      <w:r>
        <w:instrText xml:space="preserve"> REF _Ref429051261 \h  \* MERGEFORMAT </w:instrText>
      </w:r>
      <w:r>
        <w:fldChar w:fldCharType="separate"/>
      </w:r>
      <w:r w:rsidR="00490283" w:rsidRPr="00226A3F">
        <w:t xml:space="preserve">Adhesive </w:t>
      </w:r>
      <w:r w:rsidR="00490283">
        <w:t>F</w:t>
      </w:r>
      <w:r w:rsidR="00490283"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w:t>
      </w:r>
      <w:proofErr w:type="gramStart"/>
      <w:r w:rsidRPr="00CC7960">
        <w:rPr>
          <w:rFonts w:ascii="Courier New" w:hAnsi="Courier New" w:cs="Courier New"/>
          <w:color w:val="FF0000"/>
          <w:sz w:val="16"/>
        </w:rPr>
        <w: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 xml:space="preserve">&lt;loc v="1"&gt; </w:t>
      </w:r>
      <w:proofErr w:type="gramStart"/>
      <w:r w:rsidRPr="00986544">
        <w:rPr>
          <w:rFonts w:ascii="Courier New" w:hAnsi="Courier New" w:cs="Courier New"/>
          <w:sz w:val="16"/>
        </w:rPr>
        <w:t>2169.300  -</w:t>
      </w:r>
      <w:proofErr w:type="gramEnd"/>
      <w:r w:rsidRPr="00986544">
        <w:rPr>
          <w:rFonts w:ascii="Courier New" w:hAnsi="Courier New" w:cs="Courier New"/>
          <w:sz w:val="16"/>
        </w:rPr>
        <w:t>489.495  1773.936 &lt;/loc&gt;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&lt;loc v="2"&gt; </w:t>
      </w:r>
      <w:proofErr w:type="gramStart"/>
      <w:r w:rsidRPr="00986544">
        <w:rPr>
          <w:rFonts w:ascii="Courier New" w:hAnsi="Courier New" w:cs="Courier New"/>
          <w:sz w:val="16"/>
        </w:rPr>
        <w:t>2165.593  -</w:t>
      </w:r>
      <w:proofErr w:type="gramEnd"/>
      <w:r w:rsidRPr="00986544">
        <w:rPr>
          <w:rFonts w:ascii="Courier New" w:hAnsi="Courier New" w:cs="Courier New"/>
          <w:sz w:val="16"/>
        </w:rPr>
        <w:t>480.000  1790.221 &lt;/loc&gt;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lastRenderedPageBreak/>
        <w:t xml:space="preserve">      &lt;loc v="3"&gt; 2165.593   </w:t>
      </w:r>
      <w:proofErr w:type="gramStart"/>
      <w:r w:rsidRPr="00986544">
        <w:rPr>
          <w:rFonts w:ascii="Courier New" w:hAnsi="Courier New" w:cs="Courier New"/>
          <w:sz w:val="16"/>
        </w:rPr>
        <w:t>480.000  1790.221</w:t>
      </w:r>
      <w:proofErr w:type="gramEnd"/>
      <w:r w:rsidRPr="00986544">
        <w:rPr>
          <w:rFonts w:ascii="Courier New" w:hAnsi="Courier New" w:cs="Courier New"/>
          <w:sz w:val="16"/>
        </w:rPr>
        <w:t xml:space="preserve">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Heading2"/>
      </w:pPr>
      <w:bookmarkStart w:id="2353" w:name="_Toc428537321"/>
      <w:bookmarkStart w:id="2354" w:name="_Toc428969643"/>
      <w:bookmarkStart w:id="2355" w:name="_Toc429053034"/>
      <w:bookmarkStart w:id="2356" w:name="_Toc428537324"/>
      <w:bookmarkStart w:id="2357" w:name="_Toc428969646"/>
      <w:bookmarkStart w:id="2358" w:name="_Toc429053037"/>
      <w:bookmarkStart w:id="2359" w:name="_Toc428537325"/>
      <w:bookmarkStart w:id="2360" w:name="_Toc428969647"/>
      <w:bookmarkStart w:id="2361" w:name="_Toc429053038"/>
      <w:bookmarkStart w:id="2362" w:name="_Toc428537328"/>
      <w:bookmarkStart w:id="2363" w:name="_Toc428969650"/>
      <w:bookmarkStart w:id="2364" w:name="_Toc429053041"/>
      <w:bookmarkStart w:id="2365" w:name="_Toc428537330"/>
      <w:bookmarkStart w:id="2366" w:name="_Toc428969652"/>
      <w:bookmarkStart w:id="2367" w:name="_Toc429053043"/>
      <w:bookmarkStart w:id="2368" w:name="_Toc3557069"/>
      <w:bookmarkStart w:id="2369" w:name="_Toc34747319"/>
      <w:bookmarkStart w:id="2370" w:name="_Toc77102138"/>
      <w:bookmarkStart w:id="2371" w:name="_Toc99837044"/>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r w:rsidRPr="00226A3F">
        <w:t>Sequence Connections</w:t>
      </w:r>
      <w:bookmarkEnd w:id="2294"/>
      <w:bookmarkEnd w:id="2368"/>
      <w:bookmarkEnd w:id="2369"/>
      <w:bookmarkEnd w:id="2370"/>
      <w:bookmarkEnd w:id="2371"/>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4E4CDFA" w:rsidR="00FC68DB" w:rsidRPr="00226A3F" w:rsidRDefault="00FC68DB" w:rsidP="00B202D2">
      <w:pPr>
        <w:pStyle w:val="Caption"/>
      </w:pPr>
      <w:bookmarkStart w:id="2372" w:name="_Toc413359638"/>
      <w:bookmarkStart w:id="2373" w:name="_Toc3557153"/>
      <w:bookmarkStart w:id="2374" w:name="_Toc34747406"/>
      <w:bookmarkStart w:id="2375" w:name="_Toc76030604"/>
      <w:bookmarkStart w:id="2376" w:name="_Toc94530889"/>
      <w:bookmarkStart w:id="2377" w:name="_Toc99837138"/>
      <w:r>
        <w:t xml:space="preserve">Figure </w:t>
      </w:r>
      <w:r>
        <w:fldChar w:fldCharType="begin"/>
      </w:r>
      <w:r>
        <w:instrText xml:space="preserve"> SEQ Figure \* ARABIC </w:instrText>
      </w:r>
      <w:r>
        <w:fldChar w:fldCharType="separate"/>
      </w:r>
      <w:r w:rsidR="00490283">
        <w:rPr>
          <w:noProof/>
        </w:rPr>
        <w:t>79</w:t>
      </w:r>
      <w:r>
        <w:fldChar w:fldCharType="end"/>
      </w:r>
      <w:r>
        <w:t>: Sequence without margin</w:t>
      </w:r>
      <w:bookmarkEnd w:id="2372"/>
      <w:bookmarkEnd w:id="2373"/>
      <w:bookmarkEnd w:id="2374"/>
      <w:bookmarkEnd w:id="2375"/>
      <w:bookmarkEnd w:id="2376"/>
      <w:bookmarkEnd w:id="2377"/>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110F16F" w:rsidR="00FC68DB" w:rsidRPr="000F7EEA" w:rsidRDefault="00FC68DB" w:rsidP="00B202D2">
      <w:pPr>
        <w:pStyle w:val="Caption"/>
        <w:rPr>
          <w:noProof/>
          <w:lang w:eastAsia="en-GB"/>
        </w:rPr>
      </w:pPr>
      <w:bookmarkStart w:id="2378" w:name="_Toc413359639"/>
      <w:bookmarkStart w:id="2379" w:name="_Toc3557154"/>
      <w:bookmarkStart w:id="2380" w:name="_Toc34747407"/>
      <w:bookmarkStart w:id="2381" w:name="_Toc76030605"/>
      <w:bookmarkStart w:id="2382" w:name="_Toc94530890"/>
      <w:bookmarkStart w:id="2383" w:name="_Toc99837139"/>
      <w:r>
        <w:t xml:space="preserve">Figure </w:t>
      </w:r>
      <w:r>
        <w:fldChar w:fldCharType="begin"/>
      </w:r>
      <w:r>
        <w:instrText xml:space="preserve"> SEQ Figure \* ARABIC </w:instrText>
      </w:r>
      <w:r>
        <w:fldChar w:fldCharType="separate"/>
      </w:r>
      <w:r w:rsidR="00490283">
        <w:rPr>
          <w:noProof/>
        </w:rPr>
        <w:t>80</w:t>
      </w:r>
      <w:r>
        <w:fldChar w:fldCharType="end"/>
      </w:r>
      <w:r>
        <w:t>: Sequence with</w:t>
      </w:r>
      <w:r w:rsidRPr="003F0822">
        <w:t xml:space="preserve"> margin</w:t>
      </w:r>
      <w:bookmarkEnd w:id="2378"/>
      <w:r>
        <w:t xml:space="preserve"> and spacing</w:t>
      </w:r>
      <w:bookmarkEnd w:id="2379"/>
      <w:bookmarkEnd w:id="2380"/>
      <w:bookmarkEnd w:id="2381"/>
      <w:bookmarkEnd w:id="2382"/>
      <w:bookmarkEnd w:id="2383"/>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EE90A58" w:rsidR="00FC68DB" w:rsidRPr="000F7EEA" w:rsidRDefault="00FC68DB" w:rsidP="00B202D2">
      <w:pPr>
        <w:pStyle w:val="Caption"/>
        <w:rPr>
          <w:noProof/>
          <w:lang w:eastAsia="en-GB"/>
        </w:rPr>
      </w:pPr>
      <w:bookmarkStart w:id="2384" w:name="_Toc3557155"/>
      <w:bookmarkStart w:id="2385" w:name="_Toc34747408"/>
      <w:bookmarkStart w:id="2386" w:name="_Toc76030606"/>
      <w:bookmarkStart w:id="2387" w:name="_Toc94530891"/>
      <w:bookmarkStart w:id="2388" w:name="_Toc99837140"/>
      <w:r>
        <w:t xml:space="preserve">Figure </w:t>
      </w:r>
      <w:r>
        <w:fldChar w:fldCharType="begin"/>
      </w:r>
      <w:r>
        <w:instrText xml:space="preserve"> SEQ Figure \* ARABIC </w:instrText>
      </w:r>
      <w:r>
        <w:fldChar w:fldCharType="separate"/>
      </w:r>
      <w:r w:rsidR="00490283">
        <w:rPr>
          <w:noProof/>
        </w:rPr>
        <w:t>81</w:t>
      </w:r>
      <w:r>
        <w:fldChar w:fldCharType="end"/>
      </w:r>
      <w:r>
        <w:t>: Margin relaxation</w:t>
      </w:r>
      <w:bookmarkEnd w:id="2384"/>
      <w:bookmarkEnd w:id="2385"/>
      <w:bookmarkEnd w:id="2386"/>
      <w:bookmarkEnd w:id="2387"/>
      <w:bookmarkEnd w:id="2388"/>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CA73D8" w:rsidR="00FC68DB" w:rsidRPr="000F7EEA" w:rsidRDefault="00FC68DB" w:rsidP="00B202D2">
      <w:pPr>
        <w:pStyle w:val="Caption"/>
        <w:rPr>
          <w:noProof/>
          <w:lang w:eastAsia="en-GB"/>
        </w:rPr>
      </w:pPr>
      <w:bookmarkStart w:id="2389" w:name="_Toc3557156"/>
      <w:bookmarkStart w:id="2390" w:name="_Toc34747409"/>
      <w:bookmarkStart w:id="2391" w:name="_Toc76030607"/>
      <w:bookmarkStart w:id="2392" w:name="_Toc94530892"/>
      <w:bookmarkStart w:id="2393" w:name="_Toc99837141"/>
      <w:r>
        <w:t xml:space="preserve">Figure </w:t>
      </w:r>
      <w:r>
        <w:fldChar w:fldCharType="begin"/>
      </w:r>
      <w:r>
        <w:instrText xml:space="preserve"> SEQ Figure \* ARABIC </w:instrText>
      </w:r>
      <w:r>
        <w:fldChar w:fldCharType="separate"/>
      </w:r>
      <w:r w:rsidR="00490283">
        <w:rPr>
          <w:noProof/>
        </w:rPr>
        <w:t>82</w:t>
      </w:r>
      <w:r>
        <w:fldChar w:fldCharType="end"/>
      </w:r>
      <w:r>
        <w:t>: Spacing relaxation</w:t>
      </w:r>
      <w:bookmarkEnd w:id="2389"/>
      <w:bookmarkEnd w:id="2390"/>
      <w:bookmarkEnd w:id="2391"/>
      <w:bookmarkEnd w:id="2392"/>
      <w:bookmarkEnd w:id="2393"/>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proofErr w:type="gramStart"/>
      <w:r w:rsidRPr="009D085A">
        <w:rPr>
          <w:rStyle w:val="elementdeftypeChar"/>
          <w:rFonts w:eastAsia="Calibri"/>
        </w:rPr>
        <w:t>margin</w:t>
      </w:r>
      <w:proofErr w:type="gramEnd"/>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w:t>
      </w:r>
      <w:proofErr w:type="gramStart"/>
      <w:r w:rsidRPr="000F7EEA">
        <w:t>appdata</w:t>
      </w:r>
      <w:proofErr w:type="gram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w:t>
      </w:r>
      <w:proofErr w:type="gramStart"/>
      <w:r w:rsidRPr="000F7EEA">
        <w:t>appdata</w:t>
      </w:r>
      <w:proofErr w:type="gram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w:t>
      </w:r>
      <w:proofErr w:type="gramStart"/>
      <w:r w:rsidRPr="000F7EEA">
        <w:t>appdata</w:t>
      </w:r>
      <w:proofErr w:type="gram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86CFC83"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90283">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689BD11B"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174F4A78" w14:textId="384AEEA4" w:rsidR="00FC68DB" w:rsidRPr="00226A3F" w:rsidRDefault="00FC68DB" w:rsidP="00B202D2">
      <w:pPr>
        <w:pStyle w:val="Caption"/>
        <w:spacing w:before="120"/>
      </w:pPr>
      <w:bookmarkStart w:id="2394" w:name="_Toc3566535"/>
      <w:bookmarkStart w:id="2395" w:name="_Toc34747537"/>
      <w:bookmarkStart w:id="2396" w:name="_Toc77095996"/>
      <w:bookmarkStart w:id="2397" w:name="_Toc99837277"/>
      <w:r>
        <w:t xml:space="preserve">Table </w:t>
      </w:r>
      <w:r>
        <w:fldChar w:fldCharType="begin"/>
      </w:r>
      <w:r>
        <w:instrText xml:space="preserve"> SEQ Table \* ARABIC </w:instrText>
      </w:r>
      <w:r>
        <w:fldChar w:fldCharType="separate"/>
      </w:r>
      <w:r w:rsidR="00490283">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394"/>
      <w:bookmarkEnd w:id="2395"/>
      <w:bookmarkEnd w:id="2396"/>
      <w:bookmarkEnd w:id="239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07E7EAC2" w:rsidR="00FC68DB" w:rsidRDefault="00FC68DB" w:rsidP="00B202D2">
      <w:pPr>
        <w:pStyle w:val="Caption"/>
        <w:spacing w:before="120"/>
      </w:pPr>
      <w:bookmarkStart w:id="2398" w:name="_Toc3566536"/>
      <w:bookmarkStart w:id="2399" w:name="_Toc34747538"/>
      <w:bookmarkStart w:id="2400" w:name="_Toc77095997"/>
      <w:bookmarkStart w:id="2401" w:name="_Toc99837278"/>
      <w:r>
        <w:t xml:space="preserve">Table </w:t>
      </w:r>
      <w:r>
        <w:fldChar w:fldCharType="begin"/>
      </w:r>
      <w:r>
        <w:instrText xml:space="preserve"> SEQ Table \* ARABIC </w:instrText>
      </w:r>
      <w:r>
        <w:fldChar w:fldCharType="separate"/>
      </w:r>
      <w:r w:rsidR="00490283">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398"/>
      <w:bookmarkEnd w:id="2399"/>
      <w:bookmarkEnd w:id="2400"/>
      <w:bookmarkEnd w:id="240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935C0F3" w:rsidR="00FC68DB" w:rsidRPr="00226A3F" w:rsidRDefault="00FC68DB" w:rsidP="00B202D2">
      <w:pPr>
        <w:pStyle w:val="Caption"/>
        <w:spacing w:before="120"/>
      </w:pPr>
      <w:bookmarkStart w:id="2402" w:name="_Toc3566537"/>
      <w:bookmarkStart w:id="2403" w:name="_Toc34747539"/>
      <w:bookmarkStart w:id="2404" w:name="_Toc77095998"/>
      <w:bookmarkStart w:id="2405" w:name="_Toc99837279"/>
      <w:r>
        <w:t xml:space="preserve">Table </w:t>
      </w:r>
      <w:r>
        <w:fldChar w:fldCharType="begin"/>
      </w:r>
      <w:r>
        <w:instrText xml:space="preserve"> SEQ Table \* ARABIC </w:instrText>
      </w:r>
      <w:r>
        <w:fldChar w:fldCharType="separate"/>
      </w:r>
      <w:r w:rsidR="00490283">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02"/>
      <w:bookmarkEnd w:id="2403"/>
      <w:bookmarkEnd w:id="2404"/>
      <w:bookmarkEnd w:id="2405"/>
    </w:p>
    <w:p w14:paraId="6F0DFACD" w14:textId="77777777" w:rsidR="00FC68DB" w:rsidRDefault="00FC68DB" w:rsidP="00B202D2"/>
    <w:p w14:paraId="065B83EF" w14:textId="77777777" w:rsidR="00FC68DB" w:rsidRPr="00226A3F" w:rsidRDefault="00FC68DB" w:rsidP="00B202D2">
      <w:pPr>
        <w:pStyle w:val="Heading1"/>
      </w:pPr>
      <w:bookmarkStart w:id="2406" w:name="_Toc413359618"/>
      <w:bookmarkStart w:id="2407" w:name="_Toc3557070"/>
      <w:bookmarkStart w:id="2408" w:name="_Toc34747320"/>
      <w:bookmarkStart w:id="2409" w:name="_Toc77102139"/>
      <w:bookmarkStart w:id="2410" w:name="_Toc99837045"/>
      <w:bookmarkEnd w:id="2234"/>
      <w:bookmarkEnd w:id="2235"/>
      <w:bookmarkEnd w:id="2236"/>
      <w:r w:rsidRPr="00226A3F">
        <w:t>2D connections</w:t>
      </w:r>
      <w:bookmarkEnd w:id="2406"/>
      <w:bookmarkEnd w:id="2407"/>
      <w:bookmarkEnd w:id="2408"/>
      <w:bookmarkEnd w:id="2409"/>
      <w:bookmarkEnd w:id="2410"/>
    </w:p>
    <w:p w14:paraId="7FE12C3B" w14:textId="77777777" w:rsidR="00FC68DB" w:rsidRPr="00226A3F" w:rsidRDefault="00FC68DB" w:rsidP="00B202D2">
      <w:pPr>
        <w:pStyle w:val="Heading2"/>
      </w:pPr>
      <w:bookmarkStart w:id="2411" w:name="_Toc413359619"/>
      <w:bookmarkStart w:id="2412" w:name="_Toc3557071"/>
      <w:bookmarkStart w:id="2413" w:name="_Toc34747321"/>
      <w:bookmarkStart w:id="2414" w:name="_Toc77102140"/>
      <w:bookmarkStart w:id="2415" w:name="_Toc99837046"/>
      <w:r w:rsidRPr="00226A3F">
        <w:t>Generic Definitions</w:t>
      </w:r>
      <w:bookmarkEnd w:id="2411"/>
      <w:bookmarkEnd w:id="2412"/>
      <w:bookmarkEnd w:id="2413"/>
      <w:bookmarkEnd w:id="2414"/>
      <w:bookmarkEnd w:id="2415"/>
    </w:p>
    <w:p w14:paraId="7C6ACD6A" w14:textId="77777777" w:rsidR="00FC68DB" w:rsidRPr="00226A3F" w:rsidRDefault="00FC68DB" w:rsidP="00B202D2">
      <w:pPr>
        <w:pStyle w:val="Heading3"/>
      </w:pPr>
      <w:bookmarkStart w:id="2416" w:name="_Toc413359620"/>
      <w:bookmarkStart w:id="2417" w:name="_Toc3557072"/>
      <w:bookmarkStart w:id="2418" w:name="_Toc34747322"/>
      <w:bookmarkStart w:id="2419" w:name="_Toc77102141"/>
      <w:bookmarkStart w:id="2420" w:name="_Toc99837047"/>
      <w:r w:rsidRPr="00226A3F">
        <w:t>Identification</w:t>
      </w:r>
      <w:bookmarkEnd w:id="2416"/>
      <w:bookmarkEnd w:id="2417"/>
      <w:bookmarkEnd w:id="2418"/>
      <w:bookmarkEnd w:id="2419"/>
      <w:bookmarkEnd w:id="2420"/>
    </w:p>
    <w:p w14:paraId="6B80BAF0" w14:textId="68C8C4C6" w:rsidR="00B865B6" w:rsidRDefault="00B865B6" w:rsidP="008362F4">
      <w:pPr>
        <w:autoSpaceDE w:val="0"/>
        <w:autoSpaceDN w:val="0"/>
        <w:adjustRightInd w:val="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90283">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Heading3"/>
      </w:pPr>
      <w:bookmarkStart w:id="2421" w:name="_Toc413359621"/>
      <w:bookmarkStart w:id="2422" w:name="_Toc3557073"/>
      <w:bookmarkStart w:id="2423" w:name="_Toc34747323"/>
      <w:bookmarkStart w:id="2424" w:name="_Toc77102142"/>
      <w:bookmarkStart w:id="2425" w:name="_Toc99837048"/>
      <w:r w:rsidRPr="00226A3F">
        <w:t>Connection Face</w:t>
      </w:r>
      <w:bookmarkEnd w:id="2421"/>
      <w:bookmarkEnd w:id="2422"/>
      <w:bookmarkEnd w:id="2423"/>
      <w:bookmarkEnd w:id="2424"/>
      <w:bookmarkEnd w:id="2425"/>
    </w:p>
    <w:p w14:paraId="7C221699" w14:textId="77777777" w:rsidR="00FC68DB" w:rsidRPr="00226A3F" w:rsidRDefault="00FC68DB" w:rsidP="008362F4">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8362F4">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4C90E947" w:rsidR="00FC68DB" w:rsidRDefault="00FC68DB" w:rsidP="00B202D2">
      <w:pPr>
        <w:pStyle w:val="Caption"/>
        <w:spacing w:before="120"/>
      </w:pPr>
      <w:bookmarkStart w:id="2426" w:name="_Toc3566539"/>
      <w:bookmarkStart w:id="2427" w:name="_Toc34747541"/>
      <w:bookmarkStart w:id="2428" w:name="_Toc77096000"/>
      <w:bookmarkStart w:id="2429" w:name="_Toc99837280"/>
      <w:r>
        <w:t xml:space="preserve">Table </w:t>
      </w:r>
      <w:r>
        <w:fldChar w:fldCharType="begin"/>
      </w:r>
      <w:r>
        <w:instrText xml:space="preserve"> SEQ Table \* ARABIC </w:instrText>
      </w:r>
      <w:r>
        <w:fldChar w:fldCharType="separate"/>
      </w:r>
      <w:r w:rsidR="00490283">
        <w:rPr>
          <w:noProof/>
        </w:rPr>
        <w:t>135</w:t>
      </w:r>
      <w:r>
        <w:fldChar w:fldCharType="end"/>
      </w:r>
      <w:r>
        <w:t xml:space="preserve">: Nested elements of </w:t>
      </w:r>
      <w:r w:rsidRPr="004D270F">
        <w:rPr>
          <w:rStyle w:val="elementdeftypeChar"/>
          <w:rFonts w:eastAsia="Calibri"/>
          <w:b w:val="0"/>
        </w:rPr>
        <w:t>&lt;loc_list&gt;</w:t>
      </w:r>
      <w:bookmarkEnd w:id="2426"/>
      <w:bookmarkEnd w:id="2427"/>
      <w:bookmarkEnd w:id="2428"/>
      <w:bookmarkEnd w:id="242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35EC3EFF" w:rsidR="00FC68DB" w:rsidRDefault="00FC68DB" w:rsidP="00B202D2">
      <w:pPr>
        <w:pStyle w:val="Caption"/>
        <w:spacing w:before="120"/>
      </w:pPr>
      <w:bookmarkStart w:id="2430" w:name="_Toc3566540"/>
      <w:bookmarkStart w:id="2431" w:name="_Toc34747542"/>
      <w:bookmarkStart w:id="2432" w:name="_Toc77096001"/>
      <w:bookmarkStart w:id="2433" w:name="_Toc99837281"/>
      <w:r>
        <w:t xml:space="preserve">Table </w:t>
      </w:r>
      <w:r>
        <w:fldChar w:fldCharType="begin"/>
      </w:r>
      <w:r>
        <w:instrText xml:space="preserve"> SEQ Table \* ARABIC </w:instrText>
      </w:r>
      <w:r>
        <w:fldChar w:fldCharType="separate"/>
      </w:r>
      <w:r w:rsidR="00490283">
        <w:rPr>
          <w:noProof/>
        </w:rPr>
        <w:t>136</w:t>
      </w:r>
      <w:r>
        <w:fldChar w:fldCharType="end"/>
      </w:r>
      <w:r>
        <w:t xml:space="preserve">: Attributes of element </w:t>
      </w:r>
      <w:r w:rsidRPr="004D270F">
        <w:rPr>
          <w:rStyle w:val="elementdeftypeChar"/>
          <w:rFonts w:eastAsia="Calibri"/>
          <w:b w:val="0"/>
        </w:rPr>
        <w:t>&lt;loc/&gt;</w:t>
      </w:r>
      <w:bookmarkEnd w:id="2430"/>
      <w:bookmarkEnd w:id="2431"/>
      <w:bookmarkEnd w:id="2432"/>
      <w:bookmarkEnd w:id="2433"/>
    </w:p>
    <w:p w14:paraId="12CD3967" w14:textId="77777777" w:rsidR="00FC68DB" w:rsidRPr="00226A3F" w:rsidRDefault="00FC68DB" w:rsidP="00B202D2">
      <w:pPr>
        <w:spacing w:before="120"/>
      </w:pPr>
      <w:r w:rsidRPr="00226A3F">
        <w:lastRenderedPageBreak/>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51F260B" w:rsidR="00FC68DB" w:rsidRDefault="00FC68DB" w:rsidP="00B202D2">
      <w:pPr>
        <w:pStyle w:val="Caption"/>
        <w:spacing w:before="120"/>
      </w:pPr>
      <w:bookmarkStart w:id="2434" w:name="_Toc3566541"/>
      <w:bookmarkStart w:id="2435" w:name="_Toc34747543"/>
      <w:bookmarkStart w:id="2436" w:name="_Toc77096002"/>
      <w:bookmarkStart w:id="2437" w:name="_Toc99837282"/>
      <w:r>
        <w:t xml:space="preserve">Table </w:t>
      </w:r>
      <w:r>
        <w:fldChar w:fldCharType="begin"/>
      </w:r>
      <w:r>
        <w:instrText xml:space="preserve"> SEQ Table \* ARABIC </w:instrText>
      </w:r>
      <w:r>
        <w:fldChar w:fldCharType="separate"/>
      </w:r>
      <w:r w:rsidR="00490283">
        <w:rPr>
          <w:noProof/>
        </w:rPr>
        <w:t>137</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434"/>
      <w:bookmarkEnd w:id="2435"/>
      <w:bookmarkEnd w:id="2436"/>
      <w:bookmarkEnd w:id="243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A7BF8">
      <w:pPr>
        <w:keepNext/>
      </w:pPr>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5A15E7C2" w:rsidR="00FC68DB" w:rsidRPr="00226A3F" w:rsidRDefault="00FC68DB" w:rsidP="00B202D2">
      <w:pPr>
        <w:pStyle w:val="Caption"/>
        <w:spacing w:before="120"/>
      </w:pPr>
      <w:bookmarkStart w:id="2438" w:name="_Toc3566542"/>
      <w:bookmarkStart w:id="2439" w:name="_Toc34747544"/>
      <w:bookmarkStart w:id="2440" w:name="_Toc77096003"/>
      <w:bookmarkStart w:id="2441" w:name="_Toc99837283"/>
      <w:r>
        <w:t xml:space="preserve">Table </w:t>
      </w:r>
      <w:r>
        <w:fldChar w:fldCharType="begin"/>
      </w:r>
      <w:r>
        <w:instrText xml:space="preserve"> SEQ Table \* ARABIC </w:instrText>
      </w:r>
      <w:r>
        <w:fldChar w:fldCharType="separate"/>
      </w:r>
      <w:r w:rsidR="00490283">
        <w:rPr>
          <w:noProof/>
        </w:rPr>
        <w:t>138</w:t>
      </w:r>
      <w:r>
        <w:fldChar w:fldCharType="end"/>
      </w:r>
      <w:r>
        <w:t>: Attributes of element</w:t>
      </w:r>
      <w:r w:rsidRPr="00226A3F">
        <w:t xml:space="preserve"> </w:t>
      </w:r>
      <w:r w:rsidRPr="00F94FF6">
        <w:rPr>
          <w:rStyle w:val="elementdeftypeChar"/>
          <w:rFonts w:eastAsia="Calibri"/>
          <w:b w:val="0"/>
        </w:rPr>
        <w:t>&lt;face/&gt;</w:t>
      </w:r>
      <w:bookmarkEnd w:id="2438"/>
      <w:bookmarkEnd w:id="2439"/>
      <w:bookmarkEnd w:id="2440"/>
      <w:bookmarkEnd w:id="2441"/>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2C8C5022" w:rsidR="00FC68DB" w:rsidRPr="003E0428" w:rsidRDefault="00FC68DB" w:rsidP="00B202D2">
      <w:pPr>
        <w:keepNext/>
        <w:spacing w:before="240"/>
        <w:rPr>
          <w:b/>
          <w:sz w:val="24"/>
        </w:rPr>
      </w:pPr>
      <w:r w:rsidRPr="003E0428">
        <w:rPr>
          <w:b/>
          <w:sz w:val="24"/>
        </w:rPr>
        <w:lastRenderedPageBreak/>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&lt;/loc&gt;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&lt;loc v="</w:t>
      </w:r>
      <w:r w:rsidRPr="00986544">
        <w:rPr>
          <w:rFonts w:ascii="Courier New" w:hAnsi="Courier New"/>
          <w:b/>
          <w:color w:val="0070C0"/>
          <w:sz w:val="16"/>
        </w:rPr>
        <w:t>6</w:t>
      </w:r>
      <w:r w:rsidRPr="00986544">
        <w:rPr>
          <w:rFonts w:ascii="Courier New" w:hAnsi="Courier New"/>
          <w:sz w:val="16"/>
        </w:rPr>
        <w:t xml:space="preserve">"&gt; </w:t>
      </w:r>
      <w:proofErr w:type="gramStart"/>
      <w:r w:rsidRPr="00986544">
        <w:rPr>
          <w:rFonts w:ascii="Courier New" w:hAnsi="Courier New"/>
          <w:sz w:val="16"/>
        </w:rPr>
        <w:t>2008.336  28.784</w:t>
      </w:r>
      <w:proofErr w:type="gramEnd"/>
      <w:r w:rsidRPr="00986544">
        <w:rPr>
          <w:rFonts w:ascii="Courier New" w:hAnsi="Courier New"/>
          <w:sz w:val="16"/>
        </w:rPr>
        <w:t xml:space="preserve">  1739.524 &lt;/loc&gt;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&lt;/loc_list&gt;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&lt;face_list&gt;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 xml:space="preserve">&lt;face v1="1" v2="2" v3="3" v4="4"/&gt;   </w:t>
      </w:r>
      <w:r w:rsidRPr="00986544">
        <w:rPr>
          <w:rFonts w:ascii="Courier New" w:hAnsi="Courier New"/>
          <w:color w:val="FF0000"/>
          <w:sz w:val="16"/>
        </w:rPr>
        <w:t>&lt;</w:t>
      </w:r>
      <w:proofErr w:type="gramStart"/>
      <w:r w:rsidRPr="00986544">
        <w:rPr>
          <w:rFonts w:ascii="Courier New" w:hAnsi="Courier New"/>
          <w:color w:val="FF0000"/>
          <w:sz w:val="16"/>
        </w:rPr>
        <w:t>!--</w:t>
      </w:r>
      <w:proofErr w:type="gramEnd"/>
      <w:r w:rsidRPr="00986544">
        <w:rPr>
          <w:rFonts w:ascii="Courier New" w:hAnsi="Courier New"/>
          <w:color w:val="FF0000"/>
          <w:sz w:val="16"/>
        </w:rPr>
        <w:t xml:space="preserve">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Heading3"/>
      </w:pPr>
      <w:bookmarkStart w:id="2442" w:name="_Toc413359622"/>
      <w:bookmarkStart w:id="2443" w:name="_Toc3557074"/>
      <w:bookmarkStart w:id="2444" w:name="_Toc34747324"/>
      <w:bookmarkStart w:id="2445" w:name="_Toc77102143"/>
      <w:bookmarkStart w:id="2446" w:name="_Toc99837049"/>
      <w:r w:rsidRPr="00226A3F">
        <w:t>Type Specification</w:t>
      </w:r>
      <w:bookmarkEnd w:id="2442"/>
      <w:bookmarkEnd w:id="2443"/>
      <w:bookmarkEnd w:id="2444"/>
      <w:bookmarkEnd w:id="2445"/>
      <w:bookmarkEnd w:id="244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73919F27"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90283">
              <w:rPr>
                <w:sz w:val="20"/>
                <w:szCs w:val="20"/>
              </w:rPr>
              <w:t>7.3.1.3</w:t>
            </w:r>
            <w:r>
              <w:rPr>
                <w:sz w:val="20"/>
                <w:szCs w:val="20"/>
              </w:rPr>
              <w:fldChar w:fldCharType="end"/>
            </w:r>
          </w:p>
        </w:tc>
      </w:tr>
    </w:tbl>
    <w:p w14:paraId="70F9970F" w14:textId="23ED03BD" w:rsidR="00FC68DB" w:rsidRDefault="00FC68DB" w:rsidP="00B202D2">
      <w:pPr>
        <w:pStyle w:val="Caption"/>
        <w:spacing w:before="120"/>
      </w:pPr>
      <w:bookmarkStart w:id="2447" w:name="_Toc3566543"/>
      <w:bookmarkStart w:id="2448" w:name="_Toc34747545"/>
      <w:bookmarkStart w:id="2449" w:name="_Toc77096004"/>
      <w:bookmarkStart w:id="2450" w:name="_Toc99837284"/>
      <w:r>
        <w:t xml:space="preserve">Table </w:t>
      </w:r>
      <w:r>
        <w:fldChar w:fldCharType="begin"/>
      </w:r>
      <w:r>
        <w:instrText xml:space="preserve"> SEQ Table \* ARABIC </w:instrText>
      </w:r>
      <w:r>
        <w:fldChar w:fldCharType="separate"/>
      </w:r>
      <w:r w:rsidR="00490283">
        <w:rPr>
          <w:noProof/>
        </w:rPr>
        <w:t>139</w:t>
      </w:r>
      <w:r>
        <w:fldChar w:fldCharType="end"/>
      </w:r>
      <w:r>
        <w:t xml:space="preserve">: Nested elements of </w:t>
      </w:r>
      <w:r w:rsidRPr="00F94FF6">
        <w:rPr>
          <w:rStyle w:val="elementdeftypeChar"/>
          <w:rFonts w:eastAsia="Calibri"/>
          <w:b w:val="0"/>
        </w:rPr>
        <w:t>&lt;connection_2d/&gt;</w:t>
      </w:r>
      <w:bookmarkEnd w:id="2447"/>
      <w:bookmarkEnd w:id="2448"/>
      <w:bookmarkEnd w:id="2449"/>
      <w:bookmarkEnd w:id="245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Heading2"/>
      </w:pPr>
      <w:bookmarkStart w:id="2451" w:name="_Toc413359623"/>
      <w:bookmarkStart w:id="2452" w:name="_Ref414345836"/>
      <w:bookmarkStart w:id="2453" w:name="_Ref414345889"/>
      <w:bookmarkStart w:id="2454" w:name="_Ref414350043"/>
      <w:bookmarkStart w:id="2455" w:name="_Ref429051261"/>
      <w:bookmarkStart w:id="2456" w:name="_Toc3557075"/>
      <w:bookmarkStart w:id="2457" w:name="_Toc34747325"/>
      <w:bookmarkStart w:id="2458" w:name="_Toc77102144"/>
      <w:bookmarkStart w:id="2459" w:name="_Toc99837050"/>
      <w:r w:rsidRPr="00226A3F">
        <w:t xml:space="preserve">Adhesive </w:t>
      </w:r>
      <w:r>
        <w:t>F</w:t>
      </w:r>
      <w:r w:rsidRPr="00226A3F">
        <w:t>aces</w:t>
      </w:r>
      <w:bookmarkEnd w:id="2451"/>
      <w:bookmarkEnd w:id="2452"/>
      <w:bookmarkEnd w:id="2453"/>
      <w:bookmarkEnd w:id="2454"/>
      <w:bookmarkEnd w:id="2455"/>
      <w:bookmarkEnd w:id="2456"/>
      <w:bookmarkEnd w:id="2457"/>
      <w:bookmarkEnd w:id="2458"/>
      <w:bookmarkEnd w:id="245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696700E1" w:rsidR="00FC68DB" w:rsidRDefault="003F1DE6" w:rsidP="00B202D2">
      <w:pPr>
        <w:keepNext/>
        <w:jc w:val="center"/>
      </w:pPr>
      <w:r>
        <w:rPr>
          <w:noProof/>
          <w:lang w:val="en-US"/>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1DC3183" w:rsidR="00FC68DB" w:rsidRPr="00226A3F" w:rsidRDefault="00FC68DB" w:rsidP="00B202D2">
      <w:pPr>
        <w:pStyle w:val="Caption"/>
      </w:pPr>
      <w:bookmarkStart w:id="2460" w:name="_Toc413359640"/>
      <w:bookmarkStart w:id="2461" w:name="_Toc3557157"/>
      <w:bookmarkStart w:id="2462" w:name="_Toc34747410"/>
      <w:bookmarkStart w:id="2463" w:name="_Toc76030608"/>
      <w:bookmarkStart w:id="2464" w:name="_Toc94530893"/>
      <w:bookmarkStart w:id="2465" w:name="_Toc99837142"/>
      <w:r>
        <w:t xml:space="preserve">Figure </w:t>
      </w:r>
      <w:r>
        <w:fldChar w:fldCharType="begin"/>
      </w:r>
      <w:r>
        <w:instrText xml:space="preserve"> SEQ Figure \* ARABIC </w:instrText>
      </w:r>
      <w:r>
        <w:fldChar w:fldCharType="separate"/>
      </w:r>
      <w:r w:rsidR="00490283">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460"/>
      <w:bookmarkEnd w:id="2461"/>
      <w:bookmarkEnd w:id="2462"/>
      <w:bookmarkEnd w:id="2463"/>
      <w:bookmarkEnd w:id="2464"/>
      <w:bookmarkEnd w:id="2465"/>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B5690E9"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90283">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90283" w:rsidRPr="00490283">
              <w:rPr>
                <w:sz w:val="20"/>
                <w:szCs w:val="20"/>
              </w:rPr>
              <w:t xml:space="preserve">Custom Attributes </w:t>
            </w:r>
            <w:r w:rsidR="00490283" w:rsidRPr="00490283">
              <w:t>list</w:t>
            </w:r>
            <w:r w:rsidRPr="003D0E42">
              <w:rPr>
                <w:rFonts w:cs="Calibri"/>
                <w:sz w:val="20"/>
                <w:szCs w:val="20"/>
                <w:lang w:eastAsia="en-GB"/>
              </w:rPr>
              <w:fldChar w:fldCharType="end"/>
            </w:r>
          </w:p>
        </w:tc>
      </w:tr>
    </w:tbl>
    <w:p w14:paraId="2FE42924" w14:textId="0155EB6D" w:rsidR="00FC68DB" w:rsidRPr="00226A3F" w:rsidRDefault="00FC68DB" w:rsidP="00B202D2">
      <w:pPr>
        <w:pStyle w:val="Caption"/>
        <w:spacing w:before="120"/>
      </w:pPr>
      <w:bookmarkStart w:id="2466" w:name="_Toc3566545"/>
      <w:bookmarkStart w:id="2467" w:name="_Toc34747547"/>
      <w:bookmarkStart w:id="2468" w:name="_Toc77096006"/>
      <w:bookmarkStart w:id="2469" w:name="_Toc99837285"/>
      <w:r>
        <w:t xml:space="preserve">Table </w:t>
      </w:r>
      <w:r>
        <w:fldChar w:fldCharType="begin"/>
      </w:r>
      <w:r>
        <w:instrText xml:space="preserve"> SEQ Table \* ARABIC </w:instrText>
      </w:r>
      <w:r>
        <w:fldChar w:fldCharType="separate"/>
      </w:r>
      <w:r w:rsidR="00490283">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466"/>
      <w:bookmarkEnd w:id="2467"/>
      <w:bookmarkEnd w:id="2468"/>
      <w:bookmarkEnd w:id="246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3E9125D" w:rsidR="00FC68DB" w:rsidRPr="00226A3F" w:rsidRDefault="00FC68DB" w:rsidP="00B202D2">
      <w:pPr>
        <w:pStyle w:val="Caption"/>
        <w:spacing w:before="120"/>
      </w:pPr>
      <w:bookmarkStart w:id="2470" w:name="_Toc413359658"/>
      <w:bookmarkStart w:id="2471" w:name="_Toc3566546"/>
      <w:bookmarkStart w:id="2472" w:name="_Toc34747548"/>
      <w:bookmarkStart w:id="2473" w:name="_Toc77096007"/>
      <w:bookmarkStart w:id="2474" w:name="_Toc99837286"/>
      <w:r>
        <w:t xml:space="preserve">Table </w:t>
      </w:r>
      <w:r>
        <w:fldChar w:fldCharType="begin"/>
      </w:r>
      <w:r>
        <w:instrText xml:space="preserve"> SEQ Table \* ARABIC </w:instrText>
      </w:r>
      <w:r>
        <w:fldChar w:fldCharType="separate"/>
      </w:r>
      <w:r w:rsidR="00490283">
        <w:rPr>
          <w:noProof/>
        </w:rPr>
        <w:t>141</w:t>
      </w:r>
      <w:r>
        <w:fldChar w:fldCharType="end"/>
      </w:r>
      <w:r>
        <w:t xml:space="preserve">: Attributes of element </w:t>
      </w:r>
      <w:r w:rsidRPr="00F94FF6">
        <w:rPr>
          <w:rStyle w:val="elementdeftypeChar"/>
          <w:rFonts w:eastAsia="Calibri"/>
          <w:b w:val="0"/>
        </w:rPr>
        <w:t>&lt;adhesive_face/&gt;</w:t>
      </w:r>
      <w:bookmarkEnd w:id="2470"/>
      <w:bookmarkEnd w:id="2471"/>
      <w:bookmarkEnd w:id="2472"/>
      <w:bookmarkEnd w:id="2473"/>
      <w:bookmarkEnd w:id="2474"/>
    </w:p>
    <w:p w14:paraId="0732E2F7" w14:textId="77777777" w:rsidR="00FC68DB" w:rsidRPr="00B14291" w:rsidRDefault="00FC68DB" w:rsidP="00BA7BF8">
      <w:pPr>
        <w:pStyle w:val="ListParagraph"/>
        <w:numPr>
          <w:ilvl w:val="0"/>
          <w:numId w:val="36"/>
        </w:numPr>
        <w:tabs>
          <w:tab w:val="clear" w:pos="403"/>
        </w:tabs>
        <w:spacing w:line="240" w:lineRule="auto"/>
        <w:ind w:left="714" w:hanging="357"/>
        <w:contextualSpacing w:val="0"/>
        <w:rPr>
          <w:rFonts w:ascii="Courier New" w:hAnsi="Courier New" w:cs="Calibri"/>
          <w:sz w:val="18"/>
          <w:szCs w:val="18"/>
          <w:lang w:val="en-US" w:eastAsia="zh-CN"/>
        </w:rPr>
      </w:pPr>
      <w:proofErr w:type="gramStart"/>
      <w:r w:rsidRPr="00A913FE">
        <w:rPr>
          <w:rStyle w:val="elementdeftypeChar"/>
          <w:rFonts w:eastAsia="Calibri"/>
        </w:rPr>
        <w:t>base</w:t>
      </w:r>
      <w:proofErr w:type="gramEnd"/>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A7BF8">
      <w:pPr>
        <w:pStyle w:val="ListParagraph"/>
        <w:numPr>
          <w:ilvl w:val="0"/>
          <w:numId w:val="36"/>
        </w:numPr>
        <w:tabs>
          <w:tab w:val="clear" w:pos="403"/>
        </w:tabs>
        <w:spacing w:line="240" w:lineRule="auto"/>
        <w:ind w:left="714" w:hanging="357"/>
        <w:contextualSpacing w:val="0"/>
        <w:rPr>
          <w:lang w:val="en-US"/>
        </w:rPr>
      </w:pPr>
      <w:proofErr w:type="gramStart"/>
      <w:r w:rsidRPr="00A913FE">
        <w:rPr>
          <w:rStyle w:val="elementdeftypeChar"/>
          <w:rFonts w:eastAsia="Calibri"/>
        </w:rPr>
        <w:t>thickness</w:t>
      </w:r>
      <w:proofErr w:type="gramEnd"/>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BA7BF8">
      <w:pPr>
        <w:pStyle w:val="OhneVerrueckung"/>
        <w:numPr>
          <w:ilvl w:val="0"/>
          <w:numId w:val="36"/>
        </w:numPr>
        <w:ind w:left="714" w:hanging="357"/>
        <w:jc w:val="both"/>
        <w:rPr>
          <w:rFonts w:ascii="Cambria" w:hAnsi="Cambria"/>
        </w:rPr>
      </w:pPr>
      <w:proofErr w:type="gramStart"/>
      <w:r>
        <w:rPr>
          <w:rStyle w:val="elementdeftypeChar"/>
        </w:rPr>
        <w:t>m</w:t>
      </w:r>
      <w:r w:rsidRPr="00A913FE">
        <w:rPr>
          <w:rStyle w:val="elementdeftypeChar"/>
        </w:rPr>
        <w:t>aterial</w:t>
      </w:r>
      <w:proofErr w:type="gramEnd"/>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 xml:space="preserve">&lt;loc v="6"&gt; </w:t>
      </w:r>
      <w:proofErr w:type="gramStart"/>
      <w:r w:rsidRPr="00986544">
        <w:rPr>
          <w:rFonts w:ascii="Courier New" w:hAnsi="Courier New" w:cs="Courier New"/>
          <w:sz w:val="16"/>
        </w:rPr>
        <w:t>2008.336  28.784</w:t>
      </w:r>
      <w:proofErr w:type="gramEnd"/>
      <w:r w:rsidRPr="00986544">
        <w:rPr>
          <w:rFonts w:ascii="Courier New" w:hAnsi="Courier New" w:cs="Courier New"/>
          <w:sz w:val="16"/>
        </w:rPr>
        <w:t xml:space="preserve">  1739.524 &lt;/loc&gt;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&lt;/loc_list&gt;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&lt;face_list&gt;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 xml:space="preserve">&lt;face v1="1" v2="2" v3="3" v4="4"/&gt;   </w:t>
      </w:r>
      <w:r w:rsidRPr="00986544">
        <w:rPr>
          <w:rFonts w:ascii="Courier New" w:hAnsi="Courier New" w:cs="Courier New"/>
          <w:color w:val="FF0000"/>
          <w:sz w:val="16"/>
        </w:rPr>
        <w:t>&lt;</w:t>
      </w:r>
      <w:proofErr w:type="gramStart"/>
      <w:r w:rsidRPr="00986544">
        <w:rPr>
          <w:rFonts w:ascii="Courier New" w:hAnsi="Courier New" w:cs="Courier New"/>
          <w:color w:val="FF0000"/>
          <w:sz w:val="16"/>
        </w:rPr>
        <w:t>!--</w:t>
      </w:r>
      <w:proofErr w:type="gramEnd"/>
      <w:r w:rsidRPr="00986544">
        <w:rPr>
          <w:rFonts w:ascii="Courier New" w:hAnsi="Courier New" w:cs="Courier New"/>
          <w:color w:val="FF0000"/>
          <w:sz w:val="16"/>
        </w:rPr>
        <w:t xml:space="preserve">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475" w:name="_Toc3557076"/>
      <w:bookmarkStart w:id="2476" w:name="_Toc34747326"/>
      <w:bookmarkStart w:id="2477" w:name="_Toc77102147"/>
      <w:bookmarkStart w:id="2478" w:name="_Toc443470372"/>
      <w:bookmarkStart w:id="2479" w:name="_Toc450303224"/>
      <w:bookmarkStart w:id="2480" w:name="_Toc9996979"/>
      <w:bookmarkStart w:id="2481" w:name="_Toc353342679"/>
      <w:bookmarkEnd w:id="19"/>
    </w:p>
    <w:p w14:paraId="175E8840" w14:textId="5A6AB99C" w:rsidR="002D2C85" w:rsidRPr="007055D9" w:rsidRDefault="002D2C85" w:rsidP="00B202D2">
      <w:pPr>
        <w:pStyle w:val="Heading1"/>
      </w:pPr>
      <w:bookmarkStart w:id="2482" w:name="_Toc99837051"/>
      <w:r w:rsidRPr="007055D9">
        <w:t>Future extensions</w:t>
      </w:r>
      <w:bookmarkEnd w:id="2475"/>
      <w:bookmarkEnd w:id="2476"/>
      <w:bookmarkEnd w:id="2477"/>
      <w:bookmarkEnd w:id="2482"/>
    </w:p>
    <w:p w14:paraId="209DB769" w14:textId="77777777" w:rsidR="002D2C85" w:rsidRPr="00226A3F" w:rsidRDefault="002D2C85" w:rsidP="00B202D2">
      <w:bookmarkStart w:id="2483" w:name="_Toc338938925"/>
      <w:bookmarkStart w:id="248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 xml:space="preserve">MCF is designed for the use in the </w:t>
      </w:r>
      <w:r w:rsidRPr="00226A3F">
        <w:lastRenderedPageBreak/>
        <w:t>complete development process and should be able to cover all major joint types thus two important extensions remain to be undertaken.</w:t>
      </w:r>
    </w:p>
    <w:p w14:paraId="5D920328" w14:textId="77777777" w:rsidR="002D2C85" w:rsidRPr="00226A3F" w:rsidRDefault="002D2C85" w:rsidP="00B202D2">
      <w:pPr>
        <w:pStyle w:val="Heading2"/>
      </w:pPr>
      <w:bookmarkStart w:id="2485" w:name="_Toc338938923"/>
      <w:bookmarkStart w:id="2486" w:name="_Toc338939259"/>
      <w:bookmarkStart w:id="2487" w:name="_Toc413359625"/>
      <w:bookmarkStart w:id="2488" w:name="_Toc3557077"/>
      <w:bookmarkStart w:id="2489" w:name="_Toc34747327"/>
      <w:bookmarkStart w:id="2490" w:name="_Toc77102148"/>
      <w:bookmarkStart w:id="2491" w:name="_Toc99837052"/>
      <w:r w:rsidRPr="00226A3F">
        <w:t>Additional parameters for spot and seam welds</w:t>
      </w:r>
      <w:bookmarkEnd w:id="2485"/>
      <w:bookmarkEnd w:id="2486"/>
      <w:bookmarkEnd w:id="2487"/>
      <w:bookmarkEnd w:id="2488"/>
      <w:bookmarkEnd w:id="2489"/>
      <w:bookmarkEnd w:id="2490"/>
      <w:bookmarkEnd w:id="249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Heading2"/>
      </w:pPr>
      <w:bookmarkStart w:id="2492" w:name="_Ref338846673"/>
      <w:bookmarkStart w:id="2493" w:name="_Toc338938924"/>
      <w:bookmarkStart w:id="2494" w:name="_Toc338939260"/>
      <w:bookmarkStart w:id="2495" w:name="_Toc413359626"/>
      <w:bookmarkStart w:id="2496" w:name="_Toc3557078"/>
      <w:bookmarkStart w:id="2497" w:name="_Toc34747328"/>
      <w:bookmarkStart w:id="2498" w:name="_Toc77102149"/>
      <w:bookmarkStart w:id="2499" w:name="_Toc99837053"/>
      <w:r w:rsidRPr="00226A3F">
        <w:t>Other relevant and new joint types</w:t>
      </w:r>
      <w:bookmarkEnd w:id="2492"/>
      <w:bookmarkEnd w:id="2493"/>
      <w:bookmarkEnd w:id="2494"/>
      <w:bookmarkEnd w:id="2495"/>
      <w:bookmarkEnd w:id="2496"/>
      <w:bookmarkEnd w:id="2497"/>
      <w:bookmarkEnd w:id="2498"/>
      <w:bookmarkEnd w:id="249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00" w:name="_Ref69238344"/>
      <w:bookmarkStart w:id="2501" w:name="_Toc77102146"/>
      <w:bookmarkEnd w:id="2483"/>
      <w:bookmarkEnd w:id="2484"/>
      <w:r>
        <w:rPr>
          <w:lang w:val="en-US"/>
        </w:rPr>
        <w:lastRenderedPageBreak/>
        <w:br/>
      </w:r>
      <w:bookmarkStart w:id="2502" w:name="_Toc99837054"/>
      <w:r w:rsidRPr="0036320E">
        <w:rPr>
          <w:b w:val="0"/>
          <w:bCs/>
          <w:lang w:val="en-US"/>
        </w:rPr>
        <w:t>(informative)</w:t>
      </w:r>
      <w:r>
        <w:rPr>
          <w:lang w:val="en-US"/>
        </w:rPr>
        <w:br/>
      </w:r>
      <w:r>
        <w:rPr>
          <w:lang w:val="en-US"/>
        </w:rPr>
        <w:br/>
      </w:r>
      <w:r w:rsidRPr="0036320E">
        <w:rPr>
          <w:lang w:val="en-US"/>
        </w:rPr>
        <w:t>Derivation of Formulae used for Regular Intermittent Welds</w:t>
      </w:r>
      <w:bookmarkEnd w:id="2500"/>
      <w:bookmarkEnd w:id="2501"/>
      <w:bookmarkEnd w:id="2502"/>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727835"/>
                    </a:xfrm>
                    <a:prstGeom prst="rect">
                      <a:avLst/>
                    </a:prstGeom>
                  </pic:spPr>
                </pic:pic>
              </a:graphicData>
            </a:graphic>
          </wp:inline>
        </w:drawing>
      </w:r>
    </w:p>
    <w:p w14:paraId="5B85766D" w14:textId="67CA10A7" w:rsidR="0036320E" w:rsidRDefault="0036320E" w:rsidP="0036320E">
      <w:pPr>
        <w:pStyle w:val="Caption"/>
      </w:pPr>
      <w:bookmarkStart w:id="2503" w:name="_Toc76030609"/>
      <w:bookmarkStart w:id="2504" w:name="_Toc94530894"/>
      <w:bookmarkStart w:id="2505" w:name="_Toc99837143"/>
      <w:r>
        <w:t xml:space="preserve">Figure </w:t>
      </w:r>
      <w:r>
        <w:fldChar w:fldCharType="begin"/>
      </w:r>
      <w:r>
        <w:instrText xml:space="preserve"> SEQ Figure \* ARABIC </w:instrText>
      </w:r>
      <w:r>
        <w:fldChar w:fldCharType="separate"/>
      </w:r>
      <w:r w:rsidR="00490283">
        <w:rPr>
          <w:noProof/>
        </w:rPr>
        <w:t>84</w:t>
      </w:r>
      <w:r>
        <w:fldChar w:fldCharType="end"/>
      </w:r>
      <w:r>
        <w:t>: 'length', 'spacing', 'first_spacing' and 'last_spacing' are the terms needed to define a regular intermittent weld.</w:t>
      </w:r>
      <w:bookmarkEnd w:id="2503"/>
      <w:bookmarkEnd w:id="2504"/>
      <w:bookmarkEnd w:id="250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1421403"/>
                    </a:xfrm>
                    <a:prstGeom prst="rect">
                      <a:avLst/>
                    </a:prstGeom>
                  </pic:spPr>
                </pic:pic>
              </a:graphicData>
            </a:graphic>
          </wp:inline>
        </w:drawing>
      </w:r>
    </w:p>
    <w:p w14:paraId="33E62F61" w14:textId="31045DD4" w:rsidR="0036320E" w:rsidRDefault="0036320E" w:rsidP="0036320E">
      <w:pPr>
        <w:pStyle w:val="Caption"/>
      </w:pPr>
      <w:bookmarkStart w:id="2506" w:name="_Toc76030610"/>
      <w:bookmarkStart w:id="2507" w:name="_Toc94530895"/>
      <w:bookmarkStart w:id="2508" w:name="_Toc99837144"/>
      <w:r>
        <w:t xml:space="preserve">Figure </w:t>
      </w:r>
      <w:r>
        <w:fldChar w:fldCharType="begin"/>
      </w:r>
      <w:r>
        <w:instrText xml:space="preserve"> SEQ Figure \* ARABIC </w:instrText>
      </w:r>
      <w:r>
        <w:fldChar w:fldCharType="separate"/>
      </w:r>
      <w:r w:rsidR="00490283">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506"/>
      <w:bookmarkEnd w:id="2507"/>
      <w:bookmarkEnd w:id="2508"/>
    </w:p>
    <w:p w14:paraId="20B46718" w14:textId="77777777" w:rsidR="0036320E" w:rsidRDefault="0036320E" w:rsidP="0036320E"/>
    <w:p w14:paraId="43E3C8CD" w14:textId="77777777" w:rsidR="0036320E" w:rsidRDefault="0036320E" w:rsidP="0036320E">
      <w:proofErr w:type="gramStart"/>
      <w:r>
        <w:t>where</w:t>
      </w:r>
      <w:proofErr w:type="gramEnd"/>
      <w:r>
        <w:t>:</w:t>
      </w:r>
    </w:p>
    <w:tbl>
      <w:tblPr>
        <w:tblStyle w:val="TableGrid"/>
        <w:tblW w:w="0" w:type="auto"/>
        <w:tblLook w:val="04A0" w:firstRow="1" w:lastRow="0" w:firstColumn="1" w:lastColumn="0" w:noHBand="0" w:noVBand="1"/>
      </w:tblPr>
      <w:tblGrid>
        <w:gridCol w:w="1271"/>
        <w:gridCol w:w="8015"/>
      </w:tblGrid>
      <w:tr w:rsidR="0036320E" w14:paraId="6E027F39" w14:textId="77777777" w:rsidTr="00BA7BF8">
        <w:tc>
          <w:tcPr>
            <w:tcW w:w="1271"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8015" w:type="dxa"/>
          </w:tcPr>
          <w:p w14:paraId="24D08171" w14:textId="77777777" w:rsidR="0036320E" w:rsidRDefault="0036320E" w:rsidP="00BA7BF8">
            <w:pPr>
              <w:jc w:val="left"/>
            </w:pPr>
            <w:r>
              <w:t xml:space="preserve">The "total length" of the of the &lt;loc_list&gt; polyline in </w:t>
            </w:r>
            <w:r>
              <w:rPr>
                <w:lang w:val="el-GR"/>
              </w:rPr>
              <w:t>χ</w:t>
            </w:r>
            <w:r>
              <w:t>MCF.</w:t>
            </w:r>
          </w:p>
        </w:tc>
      </w:tr>
      <w:tr w:rsidR="0036320E" w14:paraId="52F4B03E" w14:textId="77777777" w:rsidTr="00BA7BF8">
        <w:tc>
          <w:tcPr>
            <w:tcW w:w="1271"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8015" w:type="dxa"/>
          </w:tcPr>
          <w:p w14:paraId="1D90B176" w14:textId="77777777" w:rsidR="0036320E" w:rsidRDefault="0036320E" w:rsidP="00BA7BF8">
            <w:pPr>
              <w:jc w:val="left"/>
            </w:pPr>
            <w:r>
              <w:t>"first_spacing"</w:t>
            </w:r>
          </w:p>
        </w:tc>
      </w:tr>
      <w:tr w:rsidR="0036320E" w14:paraId="6B0D2AC0" w14:textId="77777777" w:rsidTr="00BA7BF8">
        <w:tc>
          <w:tcPr>
            <w:tcW w:w="1271"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8015" w:type="dxa"/>
          </w:tcPr>
          <w:p w14:paraId="535B27A8" w14:textId="77777777" w:rsidR="0036320E" w:rsidRDefault="0036320E" w:rsidP="00BA7BF8">
            <w:pPr>
              <w:jc w:val="left"/>
            </w:pPr>
            <w:r>
              <w:t>"last_spacing"</w:t>
            </w:r>
          </w:p>
        </w:tc>
      </w:tr>
      <w:tr w:rsidR="0036320E" w14:paraId="11E389A4" w14:textId="77777777" w:rsidTr="00BA7BF8">
        <w:tc>
          <w:tcPr>
            <w:tcW w:w="1271"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8015" w:type="dxa"/>
          </w:tcPr>
          <w:p w14:paraId="45420C6D" w14:textId="77777777" w:rsidR="0036320E" w:rsidRDefault="0036320E" w:rsidP="00BA7BF8">
            <w:pPr>
              <w:jc w:val="left"/>
            </w:pPr>
            <w:r>
              <w:t>the prescribed "length"</w:t>
            </w:r>
          </w:p>
        </w:tc>
      </w:tr>
      <w:tr w:rsidR="0036320E" w14:paraId="52B6EFEC" w14:textId="77777777" w:rsidTr="00BA7BF8">
        <w:tc>
          <w:tcPr>
            <w:tcW w:w="1271"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8015" w:type="dxa"/>
          </w:tcPr>
          <w:p w14:paraId="4164CA70" w14:textId="77777777" w:rsidR="0036320E" w:rsidRDefault="0036320E" w:rsidP="00BA7BF8">
            <w:pPr>
              <w:jc w:val="left"/>
            </w:pPr>
            <w:r>
              <w:t>the prescribed "spacing"</w:t>
            </w:r>
          </w:p>
        </w:tc>
      </w:tr>
      <w:tr w:rsidR="0036320E" w14:paraId="7394A279" w14:textId="77777777" w:rsidTr="00BA7BF8">
        <w:tc>
          <w:tcPr>
            <w:tcW w:w="1271"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8015" w:type="dxa"/>
          </w:tcPr>
          <w:p w14:paraId="73F405EF" w14:textId="77777777" w:rsidR="0036320E" w:rsidRDefault="0036320E" w:rsidP="00BA7BF8">
            <w:pPr>
              <w:jc w:val="left"/>
            </w:pPr>
            <w:r w:rsidRPr="002B388E">
              <w:t>"num_segments", the number of segments.</w:t>
            </w:r>
            <w:r>
              <w:br/>
            </w:r>
            <w:proofErr w:type="gramStart"/>
            <w:r>
              <w:rPr>
                <w:rFonts w:ascii="Book Antiqua" w:hAnsi="Book Antiqua"/>
                <w:i/>
                <w:sz w:val="24"/>
              </w:rPr>
              <w:t>n</w:t>
            </w:r>
            <w:proofErr w:type="gramEnd"/>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BA7BF8">
      <w:pPr>
        <w:keepNext/>
      </w:pPr>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B2571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BA7BF8">
      <w:pPr>
        <w:keepNext/>
      </w:pPr>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65F83CD9" w:rsidR="0036320E" w:rsidRDefault="0036320E" w:rsidP="0007274A">
            <w:pPr>
              <w:pStyle w:val="Caption"/>
              <w:jc w:val="right"/>
            </w:pPr>
            <w:bookmarkStart w:id="2509" w:name="_Ref69246368"/>
            <w:r>
              <w:t xml:space="preserve">Equation </w:t>
            </w:r>
            <w:r>
              <w:fldChar w:fldCharType="begin"/>
            </w:r>
            <w:r>
              <w:instrText xml:space="preserve"> SEQ Equation \* ARABIC </w:instrText>
            </w:r>
            <w:r>
              <w:fldChar w:fldCharType="separate"/>
            </w:r>
            <w:r w:rsidR="00490283">
              <w:rPr>
                <w:noProof/>
              </w:rPr>
              <w:t>1</w:t>
            </w:r>
            <w:r>
              <w:fldChar w:fldCharType="end"/>
            </w:r>
            <w:bookmarkEnd w:id="2509"/>
          </w:p>
        </w:tc>
      </w:tr>
    </w:tbl>
    <w:p w14:paraId="36FB2D05" w14:textId="77777777" w:rsidR="0036320E" w:rsidRDefault="0036320E" w:rsidP="0036320E"/>
    <w:p w14:paraId="1F8CE79D" w14:textId="5C684947" w:rsidR="0036320E" w:rsidRPr="00E275F6" w:rsidRDefault="0036320E" w:rsidP="00BA7BF8">
      <w:pPr>
        <w:keepNext/>
      </w:pPr>
      <w:r>
        <w:t>The effective length, L, can be calculated by adding the segments and the spacings:</w:t>
      </w:r>
      <w:r w:rsidR="00BA7BF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2271D1B3" w:rsidR="0036320E" w:rsidRDefault="0036320E" w:rsidP="0007274A">
            <w:pPr>
              <w:pStyle w:val="Caption"/>
              <w:jc w:val="right"/>
            </w:pPr>
            <w:bookmarkStart w:id="2510" w:name="_Ref69243596"/>
            <w:r>
              <w:t xml:space="preserve">Equation </w:t>
            </w:r>
            <w:r>
              <w:fldChar w:fldCharType="begin"/>
            </w:r>
            <w:r>
              <w:instrText xml:space="preserve"> SEQ Equation \* ARABIC </w:instrText>
            </w:r>
            <w:r>
              <w:fldChar w:fldCharType="separate"/>
            </w:r>
            <w:r w:rsidR="00490283">
              <w:rPr>
                <w:noProof/>
              </w:rPr>
              <w:t>2</w:t>
            </w:r>
            <w:r>
              <w:fldChar w:fldCharType="end"/>
            </w:r>
            <w:bookmarkEnd w:id="2510"/>
          </w:p>
        </w:tc>
      </w:tr>
    </w:tbl>
    <w:p w14:paraId="1CAC4B18" w14:textId="77777777" w:rsidR="0036320E" w:rsidRDefault="0036320E" w:rsidP="0036320E">
      <w:pPr>
        <w:rPr>
          <w:rFonts w:ascii="Book Antiqua" w:hAnsi="Book Antiqua"/>
          <w:i/>
          <w:sz w:val="24"/>
        </w:rPr>
      </w:pPr>
    </w:p>
    <w:p w14:paraId="08FEB70B" w14:textId="1E687441" w:rsidR="0036320E" w:rsidRDefault="0036320E" w:rsidP="0036320E">
      <w:proofErr w:type="gramStart"/>
      <w:r>
        <w:rPr>
          <w:rFonts w:ascii="Book Antiqua" w:hAnsi="Book Antiqua"/>
          <w:i/>
          <w:sz w:val="24"/>
        </w:rPr>
        <w:t>n</w:t>
      </w:r>
      <w:proofErr w:type="gramEnd"/>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w:t>
      </w:r>
      <w:proofErr w:type="gramStart"/>
      <w:r w:rsidRPr="00144BCD">
        <w:t>is</w:t>
      </w:r>
      <w:proofErr w:type="gramEnd"/>
      <w:r w:rsidRPr="00144BCD">
        <w:t xml:space="preserve"> </w:t>
      </w:r>
      <w:r w:rsidRPr="00144BCD">
        <w:rPr>
          <w:i/>
        </w:rPr>
        <w:t>adjusted</w:t>
      </w:r>
      <w:r w:rsidRPr="00144BCD">
        <w:t>.</w:t>
      </w:r>
      <w:r>
        <w:t xml:space="preserve"> </w:t>
      </w:r>
    </w:p>
    <w:p w14:paraId="2EC0DD04" w14:textId="77777777" w:rsidR="0036320E" w:rsidRDefault="0036320E" w:rsidP="004E788B">
      <w:pPr>
        <w:keepNext/>
        <w:spacing w:after="0"/>
      </w:pPr>
      <w:r>
        <w:t>There are 3 strategies for adjusting the length and spacing:</w:t>
      </w:r>
    </w:p>
    <w:p w14:paraId="37EBA8E3" w14:textId="5BA3F560" w:rsidR="0036320E" w:rsidRPr="00966BAF" w:rsidRDefault="0036320E" w:rsidP="004E788B">
      <w:pPr>
        <w:pStyle w:val="ListParagraph"/>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length– adjust the spacing:</w:t>
      </w:r>
      <w:r w:rsidR="00BA7BF8">
        <w:rPr>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9F7628"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B2571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B2571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496C08D5" w:rsidR="0036320E" w:rsidRPr="00966BAF" w:rsidRDefault="0036320E" w:rsidP="004E788B">
      <w:pPr>
        <w:pStyle w:val="ListParagraph"/>
        <w:keepNext/>
        <w:numPr>
          <w:ilvl w:val="0"/>
          <w:numId w:val="57"/>
        </w:numPr>
        <w:tabs>
          <w:tab w:val="clear" w:pos="403"/>
        </w:tabs>
        <w:spacing w:before="120" w:after="0" w:line="240" w:lineRule="auto"/>
        <w:ind w:left="714" w:hanging="357"/>
        <w:contextualSpacing w:val="0"/>
        <w:jc w:val="left"/>
        <w:rPr>
          <w:lang w:val="en-US"/>
        </w:rPr>
      </w:pPr>
      <w:r w:rsidRPr="00966BAF">
        <w:rPr>
          <w:lang w:val="en-US"/>
        </w:rPr>
        <w:t>keep spacing – adjust the length:</w:t>
      </w:r>
      <w:r w:rsidR="00BA7BF8">
        <w:rPr>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38A411C"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B2571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B2571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2AB8D350" w14:textId="304656BB" w:rsidR="0036320E" w:rsidRPr="00BA7BF8" w:rsidRDefault="0036320E" w:rsidP="004E788B">
      <w:pPr>
        <w:pStyle w:val="ListParagraph"/>
        <w:keepNext/>
        <w:numPr>
          <w:ilvl w:val="0"/>
          <w:numId w:val="57"/>
        </w:numPr>
        <w:tabs>
          <w:tab w:val="clear" w:pos="403"/>
        </w:tabs>
        <w:spacing w:before="120" w:after="0" w:line="240" w:lineRule="auto"/>
        <w:ind w:left="714" w:hanging="357"/>
        <w:contextualSpacing w:val="0"/>
        <w:jc w:val="left"/>
        <w:rPr>
          <w:lang w:val="en-US"/>
        </w:rPr>
      </w:pPr>
      <w:r w:rsidRPr="00BA7BF8">
        <w:rPr>
          <w:lang w:val="en-US"/>
        </w:rPr>
        <w:t>keep density – adjust length and spacing:</w:t>
      </w:r>
      <w:r w:rsidR="00BA7BF8" w:rsidRPr="00BA7BF8">
        <w:rPr>
          <w:lang w:val="en-U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03A1982" w:rsidR="0036320E" w:rsidRDefault="0036320E" w:rsidP="0007274A">
            <w:pPr>
              <w:jc w:val="center"/>
            </w:pPr>
            <w:r>
              <w:fldChar w:fldCharType="begin"/>
            </w:r>
            <w:r>
              <w:instrText xml:space="preserve"> REF _Ref69246368 \h </w:instrText>
            </w:r>
            <w:r>
              <w:fldChar w:fldCharType="separate"/>
            </w:r>
            <w:r w:rsidR="00490283">
              <w:t xml:space="preserve">Equation </w:t>
            </w:r>
            <w:r w:rsidR="00490283">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B2571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B2571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FB2B24E" w:rsidR="0036320E" w:rsidRPr="00AB3D78" w:rsidRDefault="0036320E" w:rsidP="0007274A">
            <w:pPr>
              <w:pStyle w:val="Caption"/>
              <w:jc w:val="right"/>
            </w:pPr>
            <w:bookmarkStart w:id="2511" w:name="_Ref69248254"/>
            <w:r>
              <w:t xml:space="preserve">Equation </w:t>
            </w:r>
            <w:r>
              <w:fldChar w:fldCharType="begin"/>
            </w:r>
            <w:r>
              <w:instrText xml:space="preserve"> SEQ Equation \* ARABIC </w:instrText>
            </w:r>
            <w:r>
              <w:fldChar w:fldCharType="separate"/>
            </w:r>
            <w:r w:rsidR="00490283">
              <w:rPr>
                <w:noProof/>
              </w:rPr>
              <w:t>3</w:t>
            </w:r>
            <w:r>
              <w:fldChar w:fldCharType="end"/>
            </w:r>
            <w:bookmarkEnd w:id="2511"/>
          </w:p>
        </w:tc>
      </w:tr>
      <w:tr w:rsidR="0036320E" w14:paraId="5028CFE3" w14:textId="77777777" w:rsidTr="0007274A">
        <w:tc>
          <w:tcPr>
            <w:tcW w:w="2903" w:type="dxa"/>
            <w:vAlign w:val="center"/>
          </w:tcPr>
          <w:p w14:paraId="0DA13778" w14:textId="347AFEB9"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90283">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B2571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2C06DC5D" w:rsidR="0036320E" w:rsidRDefault="0036320E" w:rsidP="0007274A">
            <w:pPr>
              <w:keepNext/>
              <w:jc w:val="center"/>
            </w:pPr>
            <w:r>
              <w:t xml:space="preserve">substituted </w:t>
            </w:r>
            <w:r>
              <w:fldChar w:fldCharType="begin"/>
            </w:r>
            <w:r>
              <w:instrText xml:space="preserve"> REF _Ref69248254 \h </w:instrText>
            </w:r>
            <w:r>
              <w:fldChar w:fldCharType="separate"/>
            </w:r>
            <w:r w:rsidR="00490283">
              <w:t xml:space="preserve">Equation </w:t>
            </w:r>
            <w:r w:rsidR="00490283">
              <w:rPr>
                <w:noProof/>
              </w:rPr>
              <w:t>3</w:t>
            </w:r>
            <w:r>
              <w:fldChar w:fldCharType="end"/>
            </w:r>
          </w:p>
        </w:tc>
      </w:tr>
      <w:tr w:rsidR="0036320E" w14:paraId="1AD25753" w14:textId="77777777" w:rsidTr="0007274A">
        <w:tc>
          <w:tcPr>
            <w:tcW w:w="2903" w:type="dxa"/>
          </w:tcPr>
          <w:p w14:paraId="400C0C13" w14:textId="77777777" w:rsidR="0036320E" w:rsidRPr="00A72019" w:rsidRDefault="00B2571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B2571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B2571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B2571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12" w:name="_Toc99837055"/>
      <w:r w:rsidRPr="0007274A">
        <w:rPr>
          <w:b w:val="0"/>
          <w:bCs/>
          <w:lang w:val="en-US"/>
        </w:rPr>
        <w:t>(informative)</w:t>
      </w:r>
      <w:r>
        <w:rPr>
          <w:lang w:val="en-US"/>
        </w:rPr>
        <w:br/>
      </w:r>
      <w:r>
        <w:rPr>
          <w:lang w:val="en-US"/>
        </w:rPr>
        <w:br/>
      </w:r>
      <w:bookmarkStart w:id="251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12"/>
      <w:bookmarkEnd w:id="2513"/>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14" w:name="_Toc99837056"/>
      <w:r>
        <w:t>General principles</w:t>
      </w:r>
      <w:bookmarkEnd w:id="2514"/>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Paragraph"/>
        <w:numPr>
          <w:ilvl w:val="0"/>
          <w:numId w:val="59"/>
        </w:numPr>
        <w:contextualSpacing w:val="0"/>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Paragraph"/>
        <w:numPr>
          <w:ilvl w:val="0"/>
          <w:numId w:val="59"/>
        </w:numPr>
        <w:contextualSpacing w:val="0"/>
      </w:pPr>
      <w:r w:rsidRPr="008D52DC">
        <w:t>Clearly defined and delimited roles are assigned to both standards.</w:t>
      </w:r>
      <w:r>
        <w:t xml:space="preserve"> </w:t>
      </w:r>
    </w:p>
    <w:p w14:paraId="16C90303" w14:textId="75B37985" w:rsidR="008D52DC" w:rsidRDefault="008D52DC" w:rsidP="001B01D6">
      <w:pPr>
        <w:pStyle w:val="ListParagraph"/>
        <w:numPr>
          <w:ilvl w:val="0"/>
          <w:numId w:val="59"/>
        </w:numPr>
        <w:contextualSpacing w:val="0"/>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Paragraph"/>
        <w:numPr>
          <w:ilvl w:val="0"/>
          <w:numId w:val="59"/>
        </w:numPr>
        <w:contextualSpacing w:val="0"/>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Paragraph"/>
        <w:numPr>
          <w:ilvl w:val="0"/>
          <w:numId w:val="60"/>
        </w:numPr>
        <w:contextualSpacing w:val="0"/>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Paragraph"/>
        <w:numPr>
          <w:ilvl w:val="0"/>
          <w:numId w:val="60"/>
        </w:numPr>
        <w:contextualSpacing w:val="0"/>
      </w:pPr>
      <w:proofErr w:type="gramStart"/>
      <w:r>
        <w:t>χMCF</w:t>
      </w:r>
      <w:proofErr w:type="gramEnd"/>
      <w:r>
        <w:t xml:space="preserve">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Paragraph"/>
        <w:numPr>
          <w:ilvl w:val="0"/>
          <w:numId w:val="60"/>
        </w:numPr>
        <w:contextualSpacing w:val="0"/>
      </w:pPr>
      <w:r>
        <w:t xml:space="preserve">In </w:t>
      </w:r>
      <w:r w:rsidRPr="00E26B6D">
        <w:t>ISO 10303-242</w:t>
      </w:r>
      <w:r>
        <w:t>, the element "</w:t>
      </w:r>
      <w:r w:rsidRPr="005E786E">
        <w:t>MatedPartAssociation</w:t>
      </w:r>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χMCF's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Paragraph"/>
        <w:numPr>
          <w:ilvl w:val="0"/>
          <w:numId w:val="60"/>
        </w:numPr>
        <w:contextualSpacing w:val="0"/>
      </w:pPr>
      <w:r>
        <w:t xml:space="preserve">Consequently, nested χMCF element </w:t>
      </w:r>
      <w:r>
        <w:rPr>
          <w:rFonts w:ascii="Courier New" w:hAnsi="Courier New" w:cs="Courier New"/>
          <w:b/>
          <w:i/>
          <w:sz w:val="18"/>
          <w:szCs w:val="18"/>
        </w:rPr>
        <w:t>&lt;assy/</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 xml:space="preserve">attributes "pid" and "pname"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Paragraph"/>
        <w:numPr>
          <w:ilvl w:val="0"/>
          <w:numId w:val="60"/>
        </w:numPr>
        <w:contextualSpacing w:val="0"/>
      </w:pPr>
      <w:proofErr w:type="gramStart"/>
      <w:r>
        <w:t>χMCF</w:t>
      </w:r>
      <w:proofErr w:type="gramEnd"/>
      <w:r>
        <w:t xml:space="preserve"> files are referenced from </w:t>
      </w:r>
      <w:r w:rsidRPr="00E26B6D">
        <w:t>ISO 10303-242</w:t>
      </w:r>
      <w:r>
        <w:t xml:space="preserve"> by means of "external reference". </w:t>
      </w:r>
    </w:p>
    <w:p w14:paraId="148A3927" w14:textId="37938533" w:rsidR="00731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e.g. if it comes to configuration or version management. </w:t>
      </w:r>
    </w:p>
    <w:p w14:paraId="24EDB836" w14:textId="6221B99B" w:rsidR="00822F7D" w:rsidRDefault="00A2591A" w:rsidP="00931307">
      <w:bookmarkStart w:id="2515" w:name="_Hlk85697615"/>
      <w:r>
        <w:rPr>
          <w:noProof/>
          <w:lang w:val="en-US"/>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CA2FF90" w:rsidR="00822F7D" w:rsidRDefault="00822F7D" w:rsidP="00541575">
      <w:pPr>
        <w:pStyle w:val="Caption"/>
      </w:pPr>
      <w:bookmarkStart w:id="2516" w:name="_Ref97730893"/>
      <w:bookmarkStart w:id="2517" w:name="_Ref97730874"/>
      <w:bookmarkStart w:id="2518" w:name="_Toc99837145"/>
      <w:r>
        <w:t xml:space="preserve">Figure </w:t>
      </w:r>
      <w:r>
        <w:fldChar w:fldCharType="begin"/>
      </w:r>
      <w:r>
        <w:instrText xml:space="preserve"> SEQ Figure \* ARABIC </w:instrText>
      </w:r>
      <w:r>
        <w:fldChar w:fldCharType="separate"/>
      </w:r>
      <w:r w:rsidR="00490283">
        <w:rPr>
          <w:noProof/>
        </w:rPr>
        <w:t>86</w:t>
      </w:r>
      <w:r>
        <w:fldChar w:fldCharType="end"/>
      </w:r>
      <w:bookmarkEnd w:id="2516"/>
      <w:r>
        <w:t xml:space="preserve">: References in STEP file to related </w:t>
      </w:r>
      <w:r w:rsidRPr="00541575">
        <w:rPr>
          <w:rFonts w:ascii="Symbol" w:hAnsi="Symbol"/>
        </w:rPr>
        <w:t></w:t>
      </w:r>
      <w:r>
        <w:t>MCF file</w:t>
      </w:r>
      <w:bookmarkEnd w:id="2517"/>
      <w:bookmarkEnd w:id="2518"/>
    </w:p>
    <w:p w14:paraId="78CD9C76" w14:textId="222C0996" w:rsidR="002D782E" w:rsidRPr="00931307" w:rsidRDefault="00E14E78" w:rsidP="00931307">
      <w:r>
        <w:fldChar w:fldCharType="begin"/>
      </w:r>
      <w:r>
        <w:instrText xml:space="preserve"> REF _Ref97730893 \h </w:instrText>
      </w:r>
      <w:r>
        <w:fldChar w:fldCharType="separate"/>
      </w:r>
      <w:r w:rsidR="00490283">
        <w:t xml:space="preserve">Figure </w:t>
      </w:r>
      <w:r w:rsidR="00490283">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490283">
        <w:t xml:space="preserve">Figure </w:t>
      </w:r>
      <w:r w:rsidR="00490283">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w:t>
      </w:r>
      <w:r w:rsidR="00375E10">
        <w:t xml:space="preserve">MCF-file which contains all the </w:t>
      </w:r>
      <w:r w:rsidR="00590524">
        <w:t xml:space="preserve">detailed </w:t>
      </w:r>
      <w:r w:rsidR="00375E10">
        <w:t xml:space="preserve">joining information </w:t>
      </w:r>
      <w:r w:rsidR="00567DFC">
        <w:t xml:space="preserve">is external to the STEP AP242 file and is referenced by “DocumentAssignment”. The 3 parts of the assembly are associated to the assembly by 3 “MatingAssociation”s. The actual geometry of the 3 parts is again defined in separate files external to the AP242 file by “DocumentAssignment”s.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r w:rsidR="001E13EA">
        <w:t xml:space="preserve"> </w:t>
      </w:r>
      <w:bookmarkEnd w:id="2515"/>
    </w:p>
    <w:p w14:paraId="2F472891" w14:textId="25EA54AD" w:rsidR="00F94939" w:rsidRPr="007055D9" w:rsidRDefault="00F94939" w:rsidP="009E48B8">
      <w:pPr>
        <w:pStyle w:val="a2"/>
        <w:numPr>
          <w:ilvl w:val="1"/>
          <w:numId w:val="3"/>
        </w:numPr>
        <w:tabs>
          <w:tab w:val="clear" w:pos="501"/>
          <w:tab w:val="num" w:pos="360"/>
        </w:tabs>
        <w:ind w:left="0"/>
      </w:pPr>
      <w:bookmarkStart w:id="2519" w:name="_Toc99837057"/>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519"/>
      <w:r w:rsidR="000277B7">
        <w:t xml:space="preserve"> </w:t>
      </w:r>
    </w:p>
    <w:p w14:paraId="045D2019" w14:textId="5BAE697F" w:rsidR="000277B7" w:rsidRDefault="000277B7" w:rsidP="000277B7">
      <w:pPr>
        <w:keepNext/>
      </w:pPr>
      <w:proofErr w:type="gramStart"/>
      <w:r>
        <w:t>Both standards</w:t>
      </w:r>
      <w:proofErr w:type="gramEnd"/>
      <w:r>
        <w:t>, χMCF and</w:t>
      </w:r>
      <w:r w:rsidRPr="004163E0">
        <w:t xml:space="preserve"> ISO</w:t>
      </w:r>
      <w:r>
        <w:t> </w:t>
      </w:r>
      <w:r w:rsidRPr="004163E0">
        <w:t>10303-242</w:t>
      </w:r>
      <w:r>
        <w:t xml:space="preserve">, contain elements which on first glance may potentially match. However, there is </w:t>
      </w:r>
      <w:r w:rsidRPr="000277B7">
        <w:rPr>
          <w:i/>
        </w:rPr>
        <w:t>only one</w:t>
      </w:r>
      <w:r>
        <w:t xml:space="preserve"> pair of matching elements, as is explained by following table: </w:t>
      </w:r>
    </w:p>
    <w:tbl>
      <w:tblPr>
        <w:tblStyle w:val="TableGrid"/>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w:t>
            </w:r>
            <w:proofErr w:type="gramStart"/>
            <w:r w:rsidRPr="00595051">
              <w:t>_</w:t>
            </w:r>
            <w:r w:rsidR="00054B74" w:rsidRPr="00595051">
              <w:t>[</w:t>
            </w:r>
            <w:proofErr w:type="gramEnd"/>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bl>
    <w:p w14:paraId="178C7E88" w14:textId="0EA530CA" w:rsidR="0050351B" w:rsidRDefault="0050351B" w:rsidP="0050351B">
      <w:pPr>
        <w:pStyle w:val="Caption"/>
      </w:pPr>
      <w:bookmarkStart w:id="2520" w:name="_Toc99837287"/>
      <w:r>
        <w:t xml:space="preserve">Table </w:t>
      </w:r>
      <w:r>
        <w:fldChar w:fldCharType="begin"/>
      </w:r>
      <w:r>
        <w:instrText xml:space="preserve"> SEQ Table \* ARABIC </w:instrText>
      </w:r>
      <w:r>
        <w:fldChar w:fldCharType="separate"/>
      </w:r>
      <w:r w:rsidR="00490283">
        <w:rPr>
          <w:noProof/>
        </w:rPr>
        <w:t>142</w:t>
      </w:r>
      <w:r>
        <w:fldChar w:fldCharType="end"/>
      </w:r>
      <w:r>
        <w:t xml:space="preserve"> </w:t>
      </w:r>
      <w:r w:rsidRPr="00BE2703">
        <w:t>Cross-Reference Table between ISO 10303-242 and χMCF</w:t>
      </w:r>
      <w:bookmarkEnd w:id="2520"/>
    </w:p>
    <w:p w14:paraId="1D0CB5C9" w14:textId="6BFB021A" w:rsidR="0007274A" w:rsidRPr="001E13EA" w:rsidRDefault="00DC3394" w:rsidP="001E13EA">
      <w:pPr>
        <w:pStyle w:val="Caption"/>
        <w:spacing w:after="120"/>
        <w:rPr>
          <w:bCs/>
          <w:i w:val="0"/>
          <w:iCs w:val="0"/>
          <w:color w:val="auto"/>
          <w:sz w:val="22"/>
        </w:rPr>
      </w:pPr>
      <w:r w:rsidRPr="001E13EA">
        <w:rPr>
          <w:bCs/>
          <w:i w:val="0"/>
          <w:iCs w:val="0"/>
          <w:color w:val="auto"/>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521" w:name="_Toc99837058"/>
      <w:r w:rsidRPr="0007274A">
        <w:rPr>
          <w:b w:val="0"/>
          <w:bCs/>
          <w:lang w:val="en-US"/>
        </w:rPr>
        <w:t>(informative)</w:t>
      </w:r>
      <w:r>
        <w:rPr>
          <w:lang w:val="en-US"/>
        </w:rPr>
        <w:br/>
      </w:r>
      <w:r>
        <w:rPr>
          <w:lang w:val="en-US"/>
        </w:rPr>
        <w:br/>
      </w:r>
      <w:r w:rsidRPr="000D087B">
        <w:rPr>
          <w:lang w:val="en-US"/>
        </w:rPr>
        <w:t>History</w:t>
      </w:r>
      <w:bookmarkEnd w:id="2521"/>
    </w:p>
    <w:p w14:paraId="46AE60F1" w14:textId="38F38410"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ootnoteReference"/>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490283" w:rsidRPr="00490283">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490283" w:rsidRPr="00490283">
            <w:rPr>
              <w:noProof/>
              <w:lang w:val="en-US"/>
            </w:rPr>
            <w:t>[7]</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58DBC351"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490283" w:rsidRPr="00490283">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0C4083C8"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490283" w:rsidRPr="00490283">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w:t>
      </w:r>
      <w:proofErr w:type="gramStart"/>
      <w:r w:rsidR="00CC65E4" w:rsidRPr="000D087B">
        <w:rPr>
          <w:lang w:val="en-GB"/>
        </w:rPr>
        <w:t>to adopt</w:t>
      </w:r>
      <w:proofErr w:type="gramEnd"/>
      <w:r w:rsidR="00CC65E4" w:rsidRPr="000D087B">
        <w:rPr>
          <w:lang w:val="en-GB"/>
        </w:rPr>
        <w:t xml:space="preserve">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490283">
            <w:rPr>
              <w:noProof/>
              <w:lang w:val="en-US"/>
            </w:rPr>
            <w:t xml:space="preserve"> </w:t>
          </w:r>
          <w:r w:rsidR="00490283" w:rsidRPr="00490283">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490283" w:rsidRPr="00490283">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522" w:name="_Toc99837059"/>
      <w:r w:rsidRPr="00BC394B">
        <w:lastRenderedPageBreak/>
        <w:t>Bibliography</w:t>
      </w:r>
      <w:bookmarkEnd w:id="2478"/>
      <w:bookmarkEnd w:id="2479"/>
      <w:bookmarkEnd w:id="2480"/>
      <w:bookmarkEnd w:id="2481"/>
      <w:bookmarkEnd w:id="2522"/>
    </w:p>
    <w:p w14:paraId="13063834" w14:textId="77777777" w:rsidR="00490283"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368"/>
      </w:tblGrid>
      <w:tr w:rsidR="00490283" w14:paraId="2CEEEDE2" w14:textId="77777777">
        <w:trPr>
          <w:divId w:val="713769615"/>
          <w:tblCellSpacing w:w="15" w:type="dxa"/>
        </w:trPr>
        <w:tc>
          <w:tcPr>
            <w:tcW w:w="50" w:type="pct"/>
            <w:hideMark/>
          </w:tcPr>
          <w:p w14:paraId="0FA7F57B" w14:textId="12D51152" w:rsidR="00490283" w:rsidRDefault="00490283">
            <w:pPr>
              <w:pStyle w:val="Bibliography"/>
              <w:rPr>
                <w:noProof/>
                <w:sz w:val="20"/>
                <w:szCs w:val="20"/>
              </w:rPr>
            </w:pPr>
            <w:r>
              <w:rPr>
                <w:noProof/>
              </w:rPr>
              <w:t xml:space="preserve">[1] </w:t>
            </w:r>
          </w:p>
        </w:tc>
        <w:tc>
          <w:tcPr>
            <w:tcW w:w="0" w:type="auto"/>
            <w:hideMark/>
          </w:tcPr>
          <w:p w14:paraId="39813584" w14:textId="77777777" w:rsidR="00490283" w:rsidRDefault="00490283">
            <w:pPr>
              <w:pStyle w:val="Bibliography"/>
              <w:rPr>
                <w:noProof/>
              </w:rPr>
            </w:pPr>
            <w:r>
              <w:rPr>
                <w:noProof/>
              </w:rPr>
              <w:t>C. Gaier and K. Hofwimmer, "Seam-Weld Types and Fatigue Relevant Parameter Sets for NCF Standard," Magna, Engineering Center Steyr GmbH &amp; Co KG, Steyr, 2006.</w:t>
            </w:r>
          </w:p>
        </w:tc>
      </w:tr>
      <w:tr w:rsidR="00490283" w14:paraId="31759F93" w14:textId="77777777">
        <w:trPr>
          <w:divId w:val="713769615"/>
          <w:tblCellSpacing w:w="15" w:type="dxa"/>
        </w:trPr>
        <w:tc>
          <w:tcPr>
            <w:tcW w:w="50" w:type="pct"/>
            <w:hideMark/>
          </w:tcPr>
          <w:p w14:paraId="6528C447" w14:textId="77777777" w:rsidR="00490283" w:rsidRDefault="00490283">
            <w:pPr>
              <w:pStyle w:val="Bibliography"/>
              <w:rPr>
                <w:noProof/>
                <w:lang w:val="de-DE"/>
              </w:rPr>
            </w:pPr>
            <w:r>
              <w:rPr>
                <w:noProof/>
              </w:rPr>
              <w:t xml:space="preserve">[2] </w:t>
            </w:r>
          </w:p>
        </w:tc>
        <w:tc>
          <w:tcPr>
            <w:tcW w:w="0" w:type="auto"/>
            <w:hideMark/>
          </w:tcPr>
          <w:p w14:paraId="67FEB514" w14:textId="77777777" w:rsidR="00490283" w:rsidRDefault="00490283">
            <w:pPr>
              <w:pStyle w:val="Bibliography"/>
              <w:rPr>
                <w:noProof/>
              </w:rPr>
            </w:pPr>
            <w:r>
              <w:rPr>
                <w:noProof/>
              </w:rPr>
              <w:t>P. Mikolaj, „First Proposal for The Extended Master Connection File (χMCF) as a Transfer Standard of Seam¬weld Connection Definition,“ MSC.Software, Alzenau, 2006.</w:t>
            </w:r>
          </w:p>
        </w:tc>
      </w:tr>
      <w:tr w:rsidR="00490283" w14:paraId="66E234ED" w14:textId="77777777">
        <w:trPr>
          <w:divId w:val="713769615"/>
          <w:tblCellSpacing w:w="15" w:type="dxa"/>
        </w:trPr>
        <w:tc>
          <w:tcPr>
            <w:tcW w:w="50" w:type="pct"/>
            <w:hideMark/>
          </w:tcPr>
          <w:p w14:paraId="0877A60B" w14:textId="77777777" w:rsidR="00490283" w:rsidRDefault="00490283">
            <w:pPr>
              <w:pStyle w:val="Bibliography"/>
              <w:rPr>
                <w:noProof/>
              </w:rPr>
            </w:pPr>
            <w:r>
              <w:rPr>
                <w:noProof/>
              </w:rPr>
              <w:t xml:space="preserve">[3] </w:t>
            </w:r>
          </w:p>
        </w:tc>
        <w:tc>
          <w:tcPr>
            <w:tcW w:w="0" w:type="auto"/>
            <w:hideMark/>
          </w:tcPr>
          <w:p w14:paraId="7129AD17" w14:textId="77777777" w:rsidR="00490283" w:rsidRDefault="00490283">
            <w:pPr>
              <w:pStyle w:val="Bibliography"/>
              <w:rPr>
                <w:noProof/>
              </w:rPr>
            </w:pPr>
            <w:r>
              <w:rPr>
                <w:noProof/>
              </w:rPr>
              <w:t>N. Schulte-Frankenfeld, „FATXML-Format Version V1.2 R3,“ VDA FAT-Ak27, Berlin, 2020.</w:t>
            </w:r>
          </w:p>
        </w:tc>
      </w:tr>
      <w:tr w:rsidR="00490283" w14:paraId="28BD3A0D" w14:textId="77777777">
        <w:trPr>
          <w:divId w:val="713769615"/>
          <w:tblCellSpacing w:w="15" w:type="dxa"/>
        </w:trPr>
        <w:tc>
          <w:tcPr>
            <w:tcW w:w="50" w:type="pct"/>
            <w:hideMark/>
          </w:tcPr>
          <w:p w14:paraId="0F1565C1" w14:textId="77777777" w:rsidR="00490283" w:rsidRDefault="00490283">
            <w:pPr>
              <w:pStyle w:val="Bibliography"/>
              <w:rPr>
                <w:noProof/>
              </w:rPr>
            </w:pPr>
            <w:r>
              <w:rPr>
                <w:noProof/>
              </w:rPr>
              <w:t xml:space="preserve">[4] </w:t>
            </w:r>
          </w:p>
        </w:tc>
        <w:tc>
          <w:tcPr>
            <w:tcW w:w="0" w:type="auto"/>
            <w:hideMark/>
          </w:tcPr>
          <w:p w14:paraId="42ED680B" w14:textId="77777777" w:rsidR="00490283" w:rsidRDefault="00490283">
            <w:pPr>
              <w:pStyle w:val="Bibliography"/>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490283" w14:paraId="60872D8B" w14:textId="77777777">
        <w:trPr>
          <w:divId w:val="713769615"/>
          <w:tblCellSpacing w:w="15" w:type="dxa"/>
        </w:trPr>
        <w:tc>
          <w:tcPr>
            <w:tcW w:w="50" w:type="pct"/>
            <w:hideMark/>
          </w:tcPr>
          <w:p w14:paraId="7E68C635" w14:textId="77777777" w:rsidR="00490283" w:rsidRDefault="00490283">
            <w:pPr>
              <w:pStyle w:val="Bibliography"/>
              <w:rPr>
                <w:noProof/>
              </w:rPr>
            </w:pPr>
            <w:r>
              <w:rPr>
                <w:noProof/>
              </w:rPr>
              <w:t xml:space="preserve">[5] </w:t>
            </w:r>
          </w:p>
        </w:tc>
        <w:tc>
          <w:tcPr>
            <w:tcW w:w="0" w:type="auto"/>
            <w:hideMark/>
          </w:tcPr>
          <w:p w14:paraId="1488D605" w14:textId="77777777" w:rsidR="00490283" w:rsidRDefault="00490283">
            <w:pPr>
              <w:pStyle w:val="Bibliography"/>
              <w:rPr>
                <w:noProof/>
              </w:rPr>
            </w:pPr>
            <w:r>
              <w:rPr>
                <w:noProof/>
              </w:rPr>
              <w:t>O. Hahn und A. Schulte, „Nutzung des Festigkeitspotentials höherfesten Stahlfeinbleche durch Stanzniet- und Clinchverbindungen,“ 1998.</w:t>
            </w:r>
          </w:p>
        </w:tc>
      </w:tr>
      <w:tr w:rsidR="00490283" w14:paraId="573D1FED" w14:textId="77777777">
        <w:trPr>
          <w:divId w:val="713769615"/>
          <w:tblCellSpacing w:w="15" w:type="dxa"/>
        </w:trPr>
        <w:tc>
          <w:tcPr>
            <w:tcW w:w="50" w:type="pct"/>
            <w:hideMark/>
          </w:tcPr>
          <w:p w14:paraId="3CEB2262" w14:textId="77777777" w:rsidR="00490283" w:rsidRDefault="00490283">
            <w:pPr>
              <w:pStyle w:val="Bibliography"/>
              <w:rPr>
                <w:noProof/>
              </w:rPr>
            </w:pPr>
            <w:r>
              <w:rPr>
                <w:noProof/>
              </w:rPr>
              <w:t xml:space="preserve">[6] </w:t>
            </w:r>
          </w:p>
        </w:tc>
        <w:tc>
          <w:tcPr>
            <w:tcW w:w="0" w:type="auto"/>
            <w:hideMark/>
          </w:tcPr>
          <w:p w14:paraId="2392F13B" w14:textId="77777777" w:rsidR="00490283" w:rsidRDefault="00490283">
            <w:pPr>
              <w:pStyle w:val="Bibliography"/>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490283" w14:paraId="46FD40D9" w14:textId="77777777">
        <w:trPr>
          <w:divId w:val="713769615"/>
          <w:tblCellSpacing w:w="15" w:type="dxa"/>
        </w:trPr>
        <w:tc>
          <w:tcPr>
            <w:tcW w:w="50" w:type="pct"/>
            <w:hideMark/>
          </w:tcPr>
          <w:p w14:paraId="5EFEA97A" w14:textId="77777777" w:rsidR="00490283" w:rsidRDefault="00490283">
            <w:pPr>
              <w:pStyle w:val="Bibliography"/>
              <w:rPr>
                <w:noProof/>
              </w:rPr>
            </w:pPr>
            <w:r>
              <w:rPr>
                <w:noProof/>
              </w:rPr>
              <w:t xml:space="preserve">[7] </w:t>
            </w:r>
          </w:p>
        </w:tc>
        <w:tc>
          <w:tcPr>
            <w:tcW w:w="0" w:type="auto"/>
            <w:hideMark/>
          </w:tcPr>
          <w:p w14:paraId="6AB89A1D" w14:textId="77777777" w:rsidR="00490283" w:rsidRDefault="00490283">
            <w:pPr>
              <w:pStyle w:val="Bibliography"/>
              <w:rPr>
                <w:noProof/>
              </w:rPr>
            </w:pPr>
            <w:r>
              <w:rPr>
                <w:noProof/>
              </w:rPr>
              <w:t>B. E. Huf, „Managing Connections using the Master Connection File,“ Ford Motor Co., Dearborn, 2001.</w:t>
            </w:r>
          </w:p>
        </w:tc>
      </w:tr>
      <w:tr w:rsidR="00490283" w14:paraId="5DF0FE9A" w14:textId="77777777">
        <w:trPr>
          <w:divId w:val="713769615"/>
          <w:tblCellSpacing w:w="15" w:type="dxa"/>
        </w:trPr>
        <w:tc>
          <w:tcPr>
            <w:tcW w:w="50" w:type="pct"/>
            <w:hideMark/>
          </w:tcPr>
          <w:p w14:paraId="7CAD9766" w14:textId="77777777" w:rsidR="00490283" w:rsidRDefault="00490283">
            <w:pPr>
              <w:pStyle w:val="Bibliography"/>
              <w:rPr>
                <w:noProof/>
              </w:rPr>
            </w:pPr>
            <w:r>
              <w:rPr>
                <w:noProof/>
              </w:rPr>
              <w:t xml:space="preserve">[8] </w:t>
            </w:r>
          </w:p>
        </w:tc>
        <w:tc>
          <w:tcPr>
            <w:tcW w:w="0" w:type="auto"/>
            <w:hideMark/>
          </w:tcPr>
          <w:p w14:paraId="2A962AB4" w14:textId="77777777" w:rsidR="00490283" w:rsidRDefault="00490283">
            <w:pPr>
              <w:pStyle w:val="Bibliography"/>
              <w:rPr>
                <w:noProof/>
              </w:rPr>
            </w:pPr>
            <w:r>
              <w:rPr>
                <w:noProof/>
              </w:rPr>
              <w:t>S. Zhang, „Classification of Seam Welds,“ Daimler AG, Stuttgart, 2005.</w:t>
            </w:r>
          </w:p>
        </w:tc>
      </w:tr>
      <w:tr w:rsidR="00490283" w14:paraId="64132084" w14:textId="77777777">
        <w:trPr>
          <w:divId w:val="713769615"/>
          <w:tblCellSpacing w:w="15" w:type="dxa"/>
        </w:trPr>
        <w:tc>
          <w:tcPr>
            <w:tcW w:w="50" w:type="pct"/>
            <w:hideMark/>
          </w:tcPr>
          <w:p w14:paraId="0164312A" w14:textId="77777777" w:rsidR="00490283" w:rsidRDefault="00490283">
            <w:pPr>
              <w:pStyle w:val="Bibliography"/>
              <w:rPr>
                <w:noProof/>
              </w:rPr>
            </w:pPr>
            <w:r>
              <w:rPr>
                <w:noProof/>
              </w:rPr>
              <w:t xml:space="preserve">[9] </w:t>
            </w:r>
          </w:p>
        </w:tc>
        <w:tc>
          <w:tcPr>
            <w:tcW w:w="0" w:type="auto"/>
            <w:hideMark/>
          </w:tcPr>
          <w:p w14:paraId="7BBEDC37" w14:textId="77777777" w:rsidR="00490283" w:rsidRDefault="00490283">
            <w:pPr>
              <w:pStyle w:val="Bibliography"/>
              <w:rPr>
                <w:noProof/>
              </w:rPr>
            </w:pPr>
            <w:r>
              <w:rPr>
                <w:noProof/>
              </w:rPr>
              <w:t>FAT-AK25, „χMCF Extended Master Connection File: A Standard for Describing Connections and Joints in the Automotive Industry, Version 3.1 (https://en.vda.de/en/services/Publications/xmcf.html),“ VDA FAT-AK25, Berlin, 2020.</w:t>
            </w:r>
          </w:p>
        </w:tc>
      </w:tr>
      <w:tr w:rsidR="00490283" w14:paraId="69260F85" w14:textId="77777777">
        <w:trPr>
          <w:divId w:val="713769615"/>
          <w:tblCellSpacing w:w="15" w:type="dxa"/>
        </w:trPr>
        <w:tc>
          <w:tcPr>
            <w:tcW w:w="50" w:type="pct"/>
            <w:hideMark/>
          </w:tcPr>
          <w:p w14:paraId="4CD35AF8" w14:textId="77777777" w:rsidR="00490283" w:rsidRDefault="00490283">
            <w:pPr>
              <w:pStyle w:val="Bibliography"/>
              <w:rPr>
                <w:noProof/>
              </w:rPr>
            </w:pPr>
            <w:r>
              <w:rPr>
                <w:noProof/>
              </w:rPr>
              <w:t xml:space="preserve">[10] </w:t>
            </w:r>
          </w:p>
        </w:tc>
        <w:tc>
          <w:tcPr>
            <w:tcW w:w="0" w:type="auto"/>
            <w:hideMark/>
          </w:tcPr>
          <w:p w14:paraId="6355AEF6" w14:textId="77777777" w:rsidR="00490283" w:rsidRDefault="00490283">
            <w:pPr>
              <w:pStyle w:val="Bibliography"/>
              <w:rPr>
                <w:noProof/>
              </w:rPr>
            </w:pPr>
            <w:r>
              <w:rPr>
                <w:noProof/>
              </w:rPr>
              <w:t>FAT-AK25, „χMCF Extended Master Connection File: A Standard for Describing Connections and Joints in the Automotive Industry, Version 2.0,“ VDA FAT-AK25, Berlin, 2014.</w:t>
            </w:r>
          </w:p>
        </w:tc>
      </w:tr>
      <w:tr w:rsidR="00490283" w14:paraId="6A72C293" w14:textId="77777777">
        <w:trPr>
          <w:divId w:val="713769615"/>
          <w:tblCellSpacing w:w="15" w:type="dxa"/>
        </w:trPr>
        <w:tc>
          <w:tcPr>
            <w:tcW w:w="50" w:type="pct"/>
            <w:hideMark/>
          </w:tcPr>
          <w:p w14:paraId="742E60B1" w14:textId="77777777" w:rsidR="00490283" w:rsidRDefault="00490283">
            <w:pPr>
              <w:pStyle w:val="Bibliography"/>
              <w:rPr>
                <w:noProof/>
              </w:rPr>
            </w:pPr>
            <w:r>
              <w:rPr>
                <w:noProof/>
              </w:rPr>
              <w:t xml:space="preserve">[11] </w:t>
            </w:r>
          </w:p>
        </w:tc>
        <w:tc>
          <w:tcPr>
            <w:tcW w:w="0" w:type="auto"/>
            <w:hideMark/>
          </w:tcPr>
          <w:p w14:paraId="32405E69" w14:textId="77777777" w:rsidR="00490283" w:rsidRDefault="00490283">
            <w:pPr>
              <w:pStyle w:val="Bibliography"/>
              <w:rPr>
                <w:noProof/>
              </w:rPr>
            </w:pPr>
            <w:r>
              <w:rPr>
                <w:noProof/>
              </w:rPr>
              <w:t>FAT-AK25, „χMCF Extended Master Connection File: A Standard for Describing Connections and Joints in the Automotive Industry, Version 3.0,“ VDA FAT-AK25, Berlin, 2016.</w:t>
            </w:r>
          </w:p>
        </w:tc>
      </w:tr>
      <w:tr w:rsidR="00490283" w14:paraId="7037595D" w14:textId="77777777">
        <w:trPr>
          <w:divId w:val="713769615"/>
          <w:tblCellSpacing w:w="15" w:type="dxa"/>
        </w:trPr>
        <w:tc>
          <w:tcPr>
            <w:tcW w:w="50" w:type="pct"/>
            <w:hideMark/>
          </w:tcPr>
          <w:p w14:paraId="4F9F78D6" w14:textId="77777777" w:rsidR="00490283" w:rsidRDefault="00490283">
            <w:pPr>
              <w:pStyle w:val="Bibliography"/>
              <w:rPr>
                <w:noProof/>
              </w:rPr>
            </w:pPr>
            <w:r>
              <w:rPr>
                <w:noProof/>
              </w:rPr>
              <w:t xml:space="preserve">[12] </w:t>
            </w:r>
          </w:p>
        </w:tc>
        <w:tc>
          <w:tcPr>
            <w:tcW w:w="0" w:type="auto"/>
            <w:hideMark/>
          </w:tcPr>
          <w:p w14:paraId="33EB981D" w14:textId="77777777" w:rsidR="00490283" w:rsidRDefault="00490283">
            <w:pPr>
              <w:pStyle w:val="Bibliography"/>
              <w:rPr>
                <w:noProof/>
              </w:rPr>
            </w:pPr>
            <w:r>
              <w:rPr>
                <w:noProof/>
              </w:rPr>
              <w:t>B. C. Systems, „χMCF pilot in ANSA,“ Beta CAE System S.A., Thessaloniki, 2008.</w:t>
            </w:r>
          </w:p>
        </w:tc>
      </w:tr>
    </w:tbl>
    <w:p w14:paraId="166C33E8" w14:textId="77777777" w:rsidR="00490283" w:rsidRDefault="00490283">
      <w:pPr>
        <w:divId w:val="713769615"/>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97" w:author="Dr. Carsten Franke" w:date="2021-10-29T10:09:00Z" w:initials="CF">
    <w:p w14:paraId="0ED52C02" w14:textId="40B84587" w:rsidR="00F34880" w:rsidRDefault="00F34880">
      <w:pPr>
        <w:pStyle w:val="CommentText"/>
      </w:pPr>
      <w:r>
        <w:rPr>
          <w:rStyle w:val="CommentReference"/>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98" w:author="Haas, Stephan" w:date="2022-03-15T10:25:00Z" w:initials="HS">
    <w:p w14:paraId="009C72CB" w14:textId="48E4AF00" w:rsidR="00F34880" w:rsidRDefault="00F34880">
      <w:pPr>
        <w:pStyle w:val="CommentText"/>
      </w:pPr>
      <w:r>
        <w:rPr>
          <w:rStyle w:val="CommentReference"/>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79635E" w14:textId="77777777" w:rsidR="00B25712" w:rsidRDefault="00B25712">
      <w:pPr>
        <w:spacing w:after="0" w:line="240" w:lineRule="auto"/>
      </w:pPr>
      <w:r>
        <w:separator/>
      </w:r>
    </w:p>
  </w:endnote>
  <w:endnote w:type="continuationSeparator" w:id="0">
    <w:p w14:paraId="0EBE8AE1" w14:textId="77777777" w:rsidR="00B25712" w:rsidRDefault="00B25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7BBC3" w14:textId="77777777" w:rsidR="00F34880" w:rsidRPr="00BA1CC8" w:rsidRDefault="00F34880"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5167" w14:textId="16830F61" w:rsidR="00F34880" w:rsidRPr="000F0E7A" w:rsidRDefault="00F34880" w:rsidP="000F0E7A">
    <w:pPr>
      <w:pStyle w:val="Header"/>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5DCC" w14:textId="54B0204B" w:rsidR="00F34880" w:rsidRPr="00BA1CC8" w:rsidRDefault="00F34880"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375A9A">
      <w:rPr>
        <w:noProof/>
      </w:rPr>
      <w:t>xii</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074F6" w14:textId="3CF1C704" w:rsidR="00F34880" w:rsidRPr="00BA1CC8" w:rsidRDefault="00F34880" w:rsidP="003B153F">
    <w:pPr>
      <w:pStyle w:val="Footer"/>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75A9A">
      <w:rPr>
        <w:noProof/>
      </w:rPr>
      <w:t>xiii</w:t>
    </w:r>
    <w:r w:rsidRPr="00596E9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BBD96" w14:textId="3220B462" w:rsidR="00F34880" w:rsidRPr="00BA1CC8" w:rsidRDefault="00F34880"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75A9A">
      <w:rPr>
        <w:b/>
        <w:noProof/>
      </w:rPr>
      <w:t>10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A505" w14:textId="55EA94E3" w:rsidR="00F34880" w:rsidRPr="00BA1CC8" w:rsidRDefault="00F34880" w:rsidP="003B153F">
    <w:pPr>
      <w:pStyle w:val="Footer"/>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375A9A">
      <w:rPr>
        <w:b/>
        <w:noProof/>
      </w:rPr>
      <w:t>9</w:t>
    </w:r>
    <w:r w:rsidRPr="00864D32">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CB1FC" w14:textId="77777777" w:rsidR="00B25712" w:rsidRDefault="00B25712">
      <w:pPr>
        <w:spacing w:after="0" w:line="240" w:lineRule="auto"/>
      </w:pPr>
      <w:r>
        <w:separator/>
      </w:r>
    </w:p>
  </w:footnote>
  <w:footnote w:type="continuationSeparator" w:id="0">
    <w:p w14:paraId="19D4A987" w14:textId="77777777" w:rsidR="00B25712" w:rsidRDefault="00B25712">
      <w:pPr>
        <w:spacing w:after="0" w:line="240" w:lineRule="auto"/>
      </w:pPr>
      <w:r>
        <w:continuationSeparator/>
      </w:r>
    </w:p>
  </w:footnote>
  <w:footnote w:id="1">
    <w:p w14:paraId="04362F50" w14:textId="2E98573F" w:rsidR="00F34880" w:rsidRPr="003172C1" w:rsidRDefault="00F34880" w:rsidP="00FC68DB">
      <w:pPr>
        <w:pStyle w:val="FootnoteText"/>
      </w:pPr>
      <w:r w:rsidRPr="003172C1">
        <w:rPr>
          <w:rStyle w:val="FootnoteReference"/>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F34880" w:rsidRPr="00E211E6" w:rsidRDefault="00F34880" w:rsidP="00FC68DB">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3">
    <w:p w14:paraId="7EEFE5DC" w14:textId="2557E1D5" w:rsidR="00F34880" w:rsidRPr="00860E71" w:rsidRDefault="00F34880" w:rsidP="00FC68DB">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F34880" w:rsidRPr="00E11D02" w:rsidRDefault="00F34880" w:rsidP="00FC68DB">
      <w:pPr>
        <w:pStyle w:val="FootnoteText"/>
      </w:pPr>
      <w:r>
        <w:rPr>
          <w:rStyle w:val="FootnoteReference"/>
        </w:rPr>
        <w:footnoteRef/>
      </w:r>
      <w:r>
        <w:t xml:space="preserve"> </w:t>
      </w:r>
      <w:proofErr w:type="gramStart"/>
      <w:r w:rsidRPr="007F259D">
        <w:t>χMCF</w:t>
      </w:r>
      <w:proofErr w:type="gramEnd"/>
      <w:r w:rsidRPr="007F259D">
        <w:t xml:space="preserve">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F34880" w:rsidRDefault="00F34880" w:rsidP="00FC68DB">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F34880" w:rsidRDefault="00F34880" w:rsidP="00FC68DB">
      <w:pPr>
        <w:pStyle w:val="FootnoteText"/>
      </w:pPr>
      <w:r>
        <w:rPr>
          <w:rStyle w:val="FootnoteReference"/>
        </w:rPr>
        <w:footnoteRef/>
      </w:r>
      <w:r>
        <w:t xml:space="preserve"> Although most solvers use numbers as identifiers, Abaqus uses names as identifiers. To identify a property, only one of </w:t>
      </w:r>
      <w:proofErr w:type="gramStart"/>
      <w:r w:rsidRPr="000D7775">
        <w:rPr>
          <w:rFonts w:ascii="Courier New" w:hAnsi="Courier New"/>
          <w:sz w:val="16"/>
          <w:szCs w:val="24"/>
          <w:lang w:eastAsia="de-DE"/>
        </w:rPr>
        <w:t>pid</w:t>
      </w:r>
      <w:proofErr w:type="gramEnd"/>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w:t>
      </w:r>
      <w:proofErr w:type="gramStart"/>
      <w:r w:rsidRPr="00CA7480">
        <w:t>mesh, and hence same properties, are</w:t>
      </w:r>
      <w:proofErr w:type="gramEnd"/>
      <w:r w:rsidRPr="00CA7480">
        <w:t xml:space="preserv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F34880" w:rsidRPr="00DD5EBC" w:rsidRDefault="00F34880">
      <w:pPr>
        <w:pStyle w:val="FootnoteText"/>
      </w:pPr>
      <w:r>
        <w:rPr>
          <w:rStyle w:val="FootnoteReference"/>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F34880" w:rsidRPr="00B17E85" w:rsidRDefault="00F34880" w:rsidP="00FC68D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F34880" w:rsidRPr="00F70171" w:rsidRDefault="00F34880" w:rsidP="00FC68D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F34880" w:rsidRPr="00DD5EBC" w:rsidRDefault="00F34880">
      <w:pPr>
        <w:pStyle w:val="FootnoteText"/>
      </w:pPr>
      <w:r>
        <w:rPr>
          <w:rStyle w:val="FootnoteReference"/>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F34880" w:rsidRDefault="00F34880" w:rsidP="00FC68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2">
    <w:p w14:paraId="17ABD414" w14:textId="2618F25D" w:rsidR="00F34880" w:rsidRPr="003974C3" w:rsidRDefault="00F34880" w:rsidP="00FC68D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F34880" w:rsidRPr="00D74FE5" w:rsidRDefault="00F34880" w:rsidP="00FC68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F34880" w:rsidRPr="00E64A65" w:rsidRDefault="00F34880" w:rsidP="00FC68DB">
      <w:pPr>
        <w:pStyle w:val="FootnoteText"/>
      </w:pPr>
      <w:r>
        <w:rPr>
          <w:rStyle w:val="FootnoteReference"/>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F34880" w:rsidRDefault="00F34880" w:rsidP="00FC68D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6">
    <w:p w14:paraId="38939F83" w14:textId="791EDDE5" w:rsidR="00F34880" w:rsidRPr="00E67362" w:rsidRDefault="00F34880" w:rsidP="00FC68DB">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17">
    <w:p w14:paraId="125B3298" w14:textId="50EF1021" w:rsidR="00F34880" w:rsidRPr="00966BAF" w:rsidRDefault="00F34880" w:rsidP="00FC68DB">
      <w:pPr>
        <w:pStyle w:val="FootnoteText"/>
        <w:rPr>
          <w:vanish/>
        </w:rPr>
      </w:pPr>
      <w:r w:rsidRPr="00966BAF">
        <w:rPr>
          <w:rStyle w:val="FootnoteReference"/>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7CC0A963" w:rsidR="00F34880" w:rsidRPr="00E67362" w:rsidRDefault="00F34880" w:rsidP="00FC68DB">
      <w:bookmarkStart w:id="1543" w:name="_Hlk69116624"/>
      <w:r>
        <w:rPr>
          <w:rStyle w:val="FootnoteReference"/>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bookmarkEnd w:id="1543"/>
    </w:p>
  </w:footnote>
  <w:footnote w:id="19">
    <w:p w14:paraId="472C6C84" w14:textId="0F517C80" w:rsidR="00F34880" w:rsidRDefault="00F34880" w:rsidP="00FC68DB">
      <w:pPr>
        <w:pStyle w:val="FootnoteText"/>
      </w:pPr>
      <w:r>
        <w:rPr>
          <w:rStyle w:val="FootnoteReference"/>
        </w:rPr>
        <w:footnoteRef/>
      </w:r>
      <w:r>
        <w:t xml:space="preserve"> Four-sheet overlap welds have been encountered, even though they are not explicitly depicted in this document.</w:t>
      </w:r>
    </w:p>
  </w:footnote>
  <w:footnote w:id="20">
    <w:p w14:paraId="0E4BE3B7" w14:textId="59CCD1B9" w:rsidR="00F34880" w:rsidRDefault="00F34880" w:rsidP="00FC68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67</w:t>
      </w:r>
      <w:r>
        <w:fldChar w:fldCharType="end"/>
      </w:r>
      <w:r>
        <w:t xml:space="preserve">. The third welding position would be from underneath the base sheet, using a laser. </w:t>
      </w:r>
    </w:p>
  </w:footnote>
  <w:footnote w:id="21">
    <w:p w14:paraId="106B9C34" w14:textId="1DB364AB" w:rsidR="00F34880" w:rsidRDefault="00F34880" w:rsidP="00FC68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69</w:t>
      </w:r>
      <w:r>
        <w:fldChar w:fldCharType="end"/>
      </w:r>
      <w:r>
        <w:t>. The fourth would be from underneath the base sheet, using a laser.</w:t>
      </w:r>
    </w:p>
  </w:footnote>
  <w:footnote w:id="22">
    <w:p w14:paraId="0B543DA0" w14:textId="77777777" w:rsidR="00F34880" w:rsidRPr="00FA0EDB" w:rsidRDefault="00F34880" w:rsidP="00FC68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F34880" w:rsidRPr="00DB42BD" w:rsidRDefault="00F34880" w:rsidP="00CC65E4">
      <w:pPr>
        <w:pStyle w:val="FootnoteText"/>
      </w:pPr>
      <w:r>
        <w:rPr>
          <w:rStyle w:val="FootnoteReference"/>
        </w:rPr>
        <w:footnoteRef/>
      </w:r>
      <w:r>
        <w:t xml:space="preserve"> </w:t>
      </w:r>
      <w:proofErr w:type="gramStart"/>
      <w:r>
        <w:t>Working group 25 for joining technologies of the German Research Association of Automotive Technologies (FAT).</w:t>
      </w:r>
      <w:proofErr w:type="gramEnd"/>
      <w:r>
        <w:t xml:space="preserve">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3DA989" w14:textId="77777777" w:rsidR="00F34880" w:rsidRPr="00151316" w:rsidRDefault="00F34880" w:rsidP="004421EF">
    <w:pPr>
      <w:pStyle w:val="Header"/>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9BAA" w14:textId="78D4ECD8" w:rsidR="00F34880" w:rsidRPr="004D16C0" w:rsidRDefault="00F34880" w:rsidP="004D16C0">
    <w:pPr>
      <w:pStyle w:val="Header"/>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CEE65" w14:textId="0579C125" w:rsidR="00F34880" w:rsidRPr="004D16C0" w:rsidRDefault="00F34880" w:rsidP="00864D32">
    <w:pPr>
      <w:pStyle w:val="Header"/>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76A7748"/>
    <w:lvl w:ilvl="0">
      <w:start w:val="1"/>
      <w:numFmt w:val="decimal"/>
      <w:lvlText w:val="%1."/>
      <w:lvlJc w:val="left"/>
      <w:pPr>
        <w:tabs>
          <w:tab w:val="num" w:pos="1492"/>
        </w:tabs>
        <w:ind w:left="1492" w:hanging="360"/>
      </w:pPr>
    </w:lvl>
  </w:abstractNum>
  <w:abstractNum w:abstractNumId="1">
    <w:nsid w:val="FFFFFF7D"/>
    <w:multiLevelType w:val="singleLevel"/>
    <w:tmpl w:val="16B0E4E6"/>
    <w:lvl w:ilvl="0">
      <w:start w:val="1"/>
      <w:numFmt w:val="decimal"/>
      <w:lvlText w:val="%1."/>
      <w:lvlJc w:val="left"/>
      <w:pPr>
        <w:tabs>
          <w:tab w:val="num" w:pos="1209"/>
        </w:tabs>
        <w:ind w:left="1209" w:hanging="360"/>
      </w:pPr>
    </w:lvl>
  </w:abstractNum>
  <w:abstractNum w:abstractNumId="2">
    <w:nsid w:val="FFFFFF7E"/>
    <w:multiLevelType w:val="singleLevel"/>
    <w:tmpl w:val="40405DC0"/>
    <w:lvl w:ilvl="0">
      <w:start w:val="1"/>
      <w:numFmt w:val="decimal"/>
      <w:lvlText w:val="%1."/>
      <w:lvlJc w:val="left"/>
      <w:pPr>
        <w:tabs>
          <w:tab w:val="num" w:pos="926"/>
        </w:tabs>
        <w:ind w:left="926" w:hanging="360"/>
      </w:pPr>
    </w:lvl>
  </w:abstractNum>
  <w:abstractNum w:abstractNumId="3">
    <w:nsid w:val="FFFFFF7F"/>
    <w:multiLevelType w:val="singleLevel"/>
    <w:tmpl w:val="A170D678"/>
    <w:lvl w:ilvl="0">
      <w:start w:val="1"/>
      <w:numFmt w:val="decimal"/>
      <w:lvlText w:val="%1."/>
      <w:lvlJc w:val="left"/>
      <w:pPr>
        <w:tabs>
          <w:tab w:val="num" w:pos="643"/>
        </w:tabs>
        <w:ind w:left="643" w:hanging="360"/>
      </w:pPr>
    </w:lvl>
  </w:abstractNum>
  <w:abstractNum w:abstractNumId="4">
    <w:nsid w:val="FFFFFF80"/>
    <w:multiLevelType w:val="singleLevel"/>
    <w:tmpl w:val="2CFC075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6420DD6"/>
    <w:lvl w:ilvl="0">
      <w:start w:val="1"/>
      <w:numFmt w:val="bullet"/>
      <w:lvlText w:val=""/>
      <w:lvlJc w:val="left"/>
      <w:pPr>
        <w:tabs>
          <w:tab w:val="num" w:pos="1209"/>
        </w:tabs>
        <w:ind w:left="1209" w:hanging="360"/>
      </w:pPr>
      <w:rPr>
        <w:rFonts w:ascii="Symbol" w:hAnsi="Symbol" w:hint="default"/>
      </w:rPr>
    </w:lvl>
  </w:abstractNum>
  <w:abstractNum w:abstractNumId="6">
    <w:nsid w:val="FFFFFF88"/>
    <w:multiLevelType w:val="singleLevel"/>
    <w:tmpl w:val="55761A70"/>
    <w:lvl w:ilvl="0">
      <w:start w:val="1"/>
      <w:numFmt w:val="decimal"/>
      <w:lvlText w:val="%1."/>
      <w:lvlJc w:val="left"/>
      <w:pPr>
        <w:tabs>
          <w:tab w:val="num" w:pos="360"/>
        </w:tabs>
        <w:ind w:left="360" w:hanging="360"/>
      </w:pPr>
    </w:lvl>
  </w:abstractNum>
  <w:abstractNum w:abstractNumId="7">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 w:numId="69">
    <w:abstractNumId w:val="34"/>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proofState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B6"/>
    <w:rsid w:val="0000546C"/>
    <w:rsid w:val="000119C5"/>
    <w:rsid w:val="00013688"/>
    <w:rsid w:val="00013C84"/>
    <w:rsid w:val="00024CF7"/>
    <w:rsid w:val="00026896"/>
    <w:rsid w:val="000277B7"/>
    <w:rsid w:val="000363CF"/>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498A"/>
    <w:rsid w:val="00096387"/>
    <w:rsid w:val="000B04DD"/>
    <w:rsid w:val="000B0F9C"/>
    <w:rsid w:val="000B2770"/>
    <w:rsid w:val="000B36A9"/>
    <w:rsid w:val="000B5A61"/>
    <w:rsid w:val="000B6EDA"/>
    <w:rsid w:val="000C033F"/>
    <w:rsid w:val="000D087B"/>
    <w:rsid w:val="000D278C"/>
    <w:rsid w:val="000D702B"/>
    <w:rsid w:val="000E6724"/>
    <w:rsid w:val="000E6DD1"/>
    <w:rsid w:val="000F0E7A"/>
    <w:rsid w:val="000F23F7"/>
    <w:rsid w:val="000F5BB4"/>
    <w:rsid w:val="000F609E"/>
    <w:rsid w:val="00100517"/>
    <w:rsid w:val="001013FB"/>
    <w:rsid w:val="00105B03"/>
    <w:rsid w:val="00113DCB"/>
    <w:rsid w:val="00117407"/>
    <w:rsid w:val="00121C28"/>
    <w:rsid w:val="00123370"/>
    <w:rsid w:val="00124007"/>
    <w:rsid w:val="0013133E"/>
    <w:rsid w:val="00132FAE"/>
    <w:rsid w:val="00143C92"/>
    <w:rsid w:val="00151B6D"/>
    <w:rsid w:val="0015226D"/>
    <w:rsid w:val="00153289"/>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317E"/>
    <w:rsid w:val="001C6275"/>
    <w:rsid w:val="001C6575"/>
    <w:rsid w:val="001D0AB9"/>
    <w:rsid w:val="001D46C2"/>
    <w:rsid w:val="001E0F2A"/>
    <w:rsid w:val="001E13EA"/>
    <w:rsid w:val="001E4412"/>
    <w:rsid w:val="001E635D"/>
    <w:rsid w:val="001F0AF7"/>
    <w:rsid w:val="001F112B"/>
    <w:rsid w:val="001F3B0B"/>
    <w:rsid w:val="001F4D75"/>
    <w:rsid w:val="001F504E"/>
    <w:rsid w:val="00203EA9"/>
    <w:rsid w:val="00206112"/>
    <w:rsid w:val="00212DAF"/>
    <w:rsid w:val="0021482A"/>
    <w:rsid w:val="002238CD"/>
    <w:rsid w:val="0023245B"/>
    <w:rsid w:val="0023324B"/>
    <w:rsid w:val="002334F3"/>
    <w:rsid w:val="00246C95"/>
    <w:rsid w:val="00246D43"/>
    <w:rsid w:val="002504F2"/>
    <w:rsid w:val="00250A77"/>
    <w:rsid w:val="00252826"/>
    <w:rsid w:val="00252D75"/>
    <w:rsid w:val="00253D6D"/>
    <w:rsid w:val="00254531"/>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0A7"/>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A9A"/>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283"/>
    <w:rsid w:val="00490CBC"/>
    <w:rsid w:val="0049260C"/>
    <w:rsid w:val="0049275F"/>
    <w:rsid w:val="0049420D"/>
    <w:rsid w:val="00494DC9"/>
    <w:rsid w:val="004969D2"/>
    <w:rsid w:val="00497CFD"/>
    <w:rsid w:val="004A1371"/>
    <w:rsid w:val="004A16CC"/>
    <w:rsid w:val="004A1ECC"/>
    <w:rsid w:val="004A63D9"/>
    <w:rsid w:val="004A6EBE"/>
    <w:rsid w:val="004B049A"/>
    <w:rsid w:val="004B64EF"/>
    <w:rsid w:val="004C113B"/>
    <w:rsid w:val="004C241D"/>
    <w:rsid w:val="004D00AF"/>
    <w:rsid w:val="004D106E"/>
    <w:rsid w:val="004D1649"/>
    <w:rsid w:val="004D16C0"/>
    <w:rsid w:val="004D3DEB"/>
    <w:rsid w:val="004D6D98"/>
    <w:rsid w:val="004E428E"/>
    <w:rsid w:val="004E6643"/>
    <w:rsid w:val="004E6C6A"/>
    <w:rsid w:val="004E6E8E"/>
    <w:rsid w:val="004E71EA"/>
    <w:rsid w:val="004E788B"/>
    <w:rsid w:val="004F5C99"/>
    <w:rsid w:val="00501F28"/>
    <w:rsid w:val="00502DF5"/>
    <w:rsid w:val="00502ECC"/>
    <w:rsid w:val="0050351B"/>
    <w:rsid w:val="0050777B"/>
    <w:rsid w:val="005132CE"/>
    <w:rsid w:val="005138AF"/>
    <w:rsid w:val="005160E8"/>
    <w:rsid w:val="0051622F"/>
    <w:rsid w:val="005179B7"/>
    <w:rsid w:val="00525DF8"/>
    <w:rsid w:val="00526284"/>
    <w:rsid w:val="0053046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A3EC2"/>
    <w:rsid w:val="005B20BF"/>
    <w:rsid w:val="005B3EC6"/>
    <w:rsid w:val="005B6BD7"/>
    <w:rsid w:val="005C101E"/>
    <w:rsid w:val="005C352C"/>
    <w:rsid w:val="005C3646"/>
    <w:rsid w:val="005D2277"/>
    <w:rsid w:val="005D3301"/>
    <w:rsid w:val="005D5977"/>
    <w:rsid w:val="005D6017"/>
    <w:rsid w:val="005E0526"/>
    <w:rsid w:val="005E1116"/>
    <w:rsid w:val="005E12EE"/>
    <w:rsid w:val="005E56D0"/>
    <w:rsid w:val="005E56DB"/>
    <w:rsid w:val="005E786E"/>
    <w:rsid w:val="005E7BD0"/>
    <w:rsid w:val="005F169A"/>
    <w:rsid w:val="005F3399"/>
    <w:rsid w:val="0060413A"/>
    <w:rsid w:val="00604E26"/>
    <w:rsid w:val="00610D56"/>
    <w:rsid w:val="0061294A"/>
    <w:rsid w:val="00612C14"/>
    <w:rsid w:val="006272B6"/>
    <w:rsid w:val="006330AE"/>
    <w:rsid w:val="006344F0"/>
    <w:rsid w:val="00651CCF"/>
    <w:rsid w:val="00652F34"/>
    <w:rsid w:val="00657B4B"/>
    <w:rsid w:val="00673172"/>
    <w:rsid w:val="00675DB0"/>
    <w:rsid w:val="0067674E"/>
    <w:rsid w:val="006772C2"/>
    <w:rsid w:val="00680F6D"/>
    <w:rsid w:val="0068101F"/>
    <w:rsid w:val="00692383"/>
    <w:rsid w:val="006952B5"/>
    <w:rsid w:val="006A1028"/>
    <w:rsid w:val="006A27FC"/>
    <w:rsid w:val="006A7907"/>
    <w:rsid w:val="006C0EF8"/>
    <w:rsid w:val="006C48BF"/>
    <w:rsid w:val="006D1F06"/>
    <w:rsid w:val="006D3D76"/>
    <w:rsid w:val="006D491F"/>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5971"/>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030B6"/>
    <w:rsid w:val="008116BB"/>
    <w:rsid w:val="00813453"/>
    <w:rsid w:val="00814147"/>
    <w:rsid w:val="00822F7D"/>
    <w:rsid w:val="0082319D"/>
    <w:rsid w:val="008248CC"/>
    <w:rsid w:val="008268E9"/>
    <w:rsid w:val="00827D13"/>
    <w:rsid w:val="00832CA8"/>
    <w:rsid w:val="0083542E"/>
    <w:rsid w:val="008362F4"/>
    <w:rsid w:val="00841112"/>
    <w:rsid w:val="00842882"/>
    <w:rsid w:val="00846B9E"/>
    <w:rsid w:val="00861029"/>
    <w:rsid w:val="00863A82"/>
    <w:rsid w:val="00864C94"/>
    <w:rsid w:val="00864D32"/>
    <w:rsid w:val="008657EE"/>
    <w:rsid w:val="008713ED"/>
    <w:rsid w:val="008760F0"/>
    <w:rsid w:val="008814B2"/>
    <w:rsid w:val="008829E0"/>
    <w:rsid w:val="00885E28"/>
    <w:rsid w:val="00890EE2"/>
    <w:rsid w:val="00896D4A"/>
    <w:rsid w:val="00897961"/>
    <w:rsid w:val="008A0867"/>
    <w:rsid w:val="008A1D7C"/>
    <w:rsid w:val="008A4B5A"/>
    <w:rsid w:val="008A4C29"/>
    <w:rsid w:val="008A56B3"/>
    <w:rsid w:val="008A6448"/>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25AEC"/>
    <w:rsid w:val="00931307"/>
    <w:rsid w:val="0095483F"/>
    <w:rsid w:val="00954C96"/>
    <w:rsid w:val="00963C90"/>
    <w:rsid w:val="0096693D"/>
    <w:rsid w:val="00970B84"/>
    <w:rsid w:val="00971141"/>
    <w:rsid w:val="00972A1C"/>
    <w:rsid w:val="0097303B"/>
    <w:rsid w:val="0098249B"/>
    <w:rsid w:val="00982C54"/>
    <w:rsid w:val="00985D91"/>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0C99"/>
    <w:rsid w:val="00A2134E"/>
    <w:rsid w:val="00A22EAF"/>
    <w:rsid w:val="00A236DA"/>
    <w:rsid w:val="00A2591A"/>
    <w:rsid w:val="00A3091F"/>
    <w:rsid w:val="00A33FC4"/>
    <w:rsid w:val="00A35202"/>
    <w:rsid w:val="00A37E78"/>
    <w:rsid w:val="00A4138B"/>
    <w:rsid w:val="00A4141A"/>
    <w:rsid w:val="00A42A70"/>
    <w:rsid w:val="00A434AD"/>
    <w:rsid w:val="00A44CE4"/>
    <w:rsid w:val="00A45AE0"/>
    <w:rsid w:val="00A50D78"/>
    <w:rsid w:val="00A50DBF"/>
    <w:rsid w:val="00A5143B"/>
    <w:rsid w:val="00A537BF"/>
    <w:rsid w:val="00A6261D"/>
    <w:rsid w:val="00A671B0"/>
    <w:rsid w:val="00A6796C"/>
    <w:rsid w:val="00A70417"/>
    <w:rsid w:val="00A72093"/>
    <w:rsid w:val="00A73B4E"/>
    <w:rsid w:val="00A752AD"/>
    <w:rsid w:val="00A84C98"/>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5712"/>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0CCE"/>
    <w:rsid w:val="00BA1F97"/>
    <w:rsid w:val="00BA423A"/>
    <w:rsid w:val="00BA5141"/>
    <w:rsid w:val="00BA6895"/>
    <w:rsid w:val="00BA6E9D"/>
    <w:rsid w:val="00BA7029"/>
    <w:rsid w:val="00BA7BF8"/>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2EA"/>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E162F"/>
    <w:rsid w:val="00CF107F"/>
    <w:rsid w:val="00CF1D89"/>
    <w:rsid w:val="00CF2339"/>
    <w:rsid w:val="00CF43CB"/>
    <w:rsid w:val="00CF5010"/>
    <w:rsid w:val="00CF6BB6"/>
    <w:rsid w:val="00D0519E"/>
    <w:rsid w:val="00D11DD0"/>
    <w:rsid w:val="00D12D02"/>
    <w:rsid w:val="00D1394E"/>
    <w:rsid w:val="00D147E8"/>
    <w:rsid w:val="00D21A10"/>
    <w:rsid w:val="00D316C3"/>
    <w:rsid w:val="00D31953"/>
    <w:rsid w:val="00D33289"/>
    <w:rsid w:val="00D3496E"/>
    <w:rsid w:val="00D44CF6"/>
    <w:rsid w:val="00D44CFB"/>
    <w:rsid w:val="00D52126"/>
    <w:rsid w:val="00D52E08"/>
    <w:rsid w:val="00D536CE"/>
    <w:rsid w:val="00D539A3"/>
    <w:rsid w:val="00D57FE1"/>
    <w:rsid w:val="00D613A8"/>
    <w:rsid w:val="00D63A68"/>
    <w:rsid w:val="00D65EAA"/>
    <w:rsid w:val="00D66696"/>
    <w:rsid w:val="00D72B6E"/>
    <w:rsid w:val="00D73F79"/>
    <w:rsid w:val="00D74714"/>
    <w:rsid w:val="00D75B9D"/>
    <w:rsid w:val="00D7663B"/>
    <w:rsid w:val="00D76D41"/>
    <w:rsid w:val="00D86395"/>
    <w:rsid w:val="00D940C3"/>
    <w:rsid w:val="00DB0AC2"/>
    <w:rsid w:val="00DB6BB6"/>
    <w:rsid w:val="00DC3394"/>
    <w:rsid w:val="00DC6717"/>
    <w:rsid w:val="00DD0D68"/>
    <w:rsid w:val="00DD1BA4"/>
    <w:rsid w:val="00DD452F"/>
    <w:rsid w:val="00DD5EBC"/>
    <w:rsid w:val="00DE4393"/>
    <w:rsid w:val="00DE6BCB"/>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3537"/>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27553"/>
    <w:rsid w:val="00F30D95"/>
    <w:rsid w:val="00F34880"/>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11C9"/>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F70BCD"/>
    <w:pPr>
      <w:numPr>
        <w:ilvl w:val="1"/>
      </w:numPr>
      <w:tabs>
        <w:tab w:val="clear" w:pos="360"/>
        <w:tab w:val="clear" w:pos="400"/>
        <w:tab w:val="clear" w:pos="56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F70B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8116BB"/>
    <w:pPr>
      <w:keepNext/>
      <w:pageBreakBefore/>
      <w:suppressAutoHyphens/>
      <w:spacing w:before="27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3172C1"/>
    <w:pPr>
      <w:tabs>
        <w:tab w:val="clear" w:pos="403"/>
      </w:tabs>
      <w:spacing w:line="240" w:lineRule="auto"/>
      <w:jc w:val="left"/>
    </w:pPr>
    <w:rPr>
      <w:rFonts w:eastAsia="Times New Roman"/>
      <w:sz w:val="20"/>
      <w:szCs w:val="20"/>
      <w:lang w:val="en-US" w:eastAsia="x-none"/>
    </w:rPr>
  </w:style>
  <w:style w:type="character" w:customStyle="1" w:styleId="FootnoteTextChar">
    <w:name w:val="Footnote Text Char"/>
    <w:basedOn w:val="DefaultParagraphFont"/>
    <w:link w:val="FootnoteText"/>
    <w:semiHidden/>
    <w:rsid w:val="003172C1"/>
    <w:rPr>
      <w:rFonts w:eastAsia="Times New Roman"/>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BibliographyChar">
    <w:name w:val="Bibliography Char"/>
    <w:link w:val="Bibliography"/>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TOC1"/>
    <w:next w:val="Normal"/>
    <w:uiPriority w:val="99"/>
    <w:rsid w:val="005E12EE"/>
    <w:pPr>
      <w:tabs>
        <w:tab w:val="clear" w:pos="403"/>
      </w:tabs>
      <w:spacing w:line="240" w:lineRule="auto"/>
    </w:pPr>
    <w:rPr>
      <w:rFonts w:eastAsia="Times New Roman"/>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NichtaufgelsteErwhnung8">
    <w:name w:val="Nicht aufgelöste Erwähnung8"/>
    <w:basedOn w:val="DefaultParagraphFont"/>
    <w:uiPriority w:val="99"/>
    <w:semiHidden/>
    <w:unhideWhenUsed/>
    <w:rsid w:val="00BA6895"/>
    <w:rPr>
      <w:color w:val="605E5C"/>
      <w:shd w:val="clear" w:color="auto" w:fill="E1DFDD"/>
    </w:rPr>
  </w:style>
  <w:style w:type="character" w:customStyle="1" w:styleId="NichtaufgelsteErwhnung9">
    <w:name w:val="Nicht aufgelöste Erwähnung9"/>
    <w:basedOn w:val="DefaultParagraphFont"/>
    <w:uiPriority w:val="99"/>
    <w:semiHidden/>
    <w:unhideWhenUsed/>
    <w:rsid w:val="00E70F03"/>
    <w:rPr>
      <w:color w:val="605E5C"/>
      <w:shd w:val="clear" w:color="auto" w:fill="E1DFDD"/>
    </w:rPr>
  </w:style>
  <w:style w:type="character" w:customStyle="1" w:styleId="UnresolvedMention">
    <w:name w:val="Unresolved Mention"/>
    <w:basedOn w:val="DefaultParagraphFont"/>
    <w:uiPriority w:val="99"/>
    <w:semiHidden/>
    <w:unhideWhenUsed/>
    <w:rsid w:val="001A7F56"/>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semiHidden="0" w:uiPriority="10" w:unhideWhenUsed="0" w:qFormat="1"/>
    <w:lsdException w:name="Default Paragraph Font" w:uiPriority="1"/>
    <w:lsdException w:name="Body Text" w:qFormat="1"/>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F70BCD"/>
    <w:pPr>
      <w:numPr>
        <w:ilvl w:val="1"/>
      </w:numPr>
      <w:tabs>
        <w:tab w:val="clear" w:pos="360"/>
        <w:tab w:val="clear" w:pos="400"/>
        <w:tab w:val="clear" w:pos="56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F70B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8116BB"/>
    <w:pPr>
      <w:keepNext/>
      <w:pageBreakBefore/>
      <w:suppressAutoHyphens/>
      <w:spacing w:before="27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NichtaufgelsteErwhnung1">
    <w:name w:val="Nicht aufgelöste Erwähnung1"/>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3172C1"/>
    <w:pPr>
      <w:tabs>
        <w:tab w:val="clear" w:pos="403"/>
      </w:tabs>
      <w:spacing w:line="240" w:lineRule="auto"/>
      <w:jc w:val="left"/>
    </w:pPr>
    <w:rPr>
      <w:rFonts w:eastAsia="Times New Roman"/>
      <w:sz w:val="20"/>
      <w:szCs w:val="20"/>
      <w:lang w:val="en-US" w:eastAsia="x-none"/>
    </w:rPr>
  </w:style>
  <w:style w:type="character" w:customStyle="1" w:styleId="FootnoteTextChar">
    <w:name w:val="Footnote Text Char"/>
    <w:basedOn w:val="DefaultParagraphFont"/>
    <w:link w:val="FootnoteText"/>
    <w:semiHidden/>
    <w:rsid w:val="003172C1"/>
    <w:rPr>
      <w:rFonts w:eastAsia="Times New Roman"/>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BibliographyChar">
    <w:name w:val="Bibliography Char"/>
    <w:link w:val="Bibliography"/>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TOC1"/>
    <w:next w:val="Normal"/>
    <w:uiPriority w:val="99"/>
    <w:rsid w:val="005E12EE"/>
    <w:pPr>
      <w:tabs>
        <w:tab w:val="clear" w:pos="403"/>
      </w:tabs>
      <w:spacing w:line="240" w:lineRule="auto"/>
    </w:pPr>
    <w:rPr>
      <w:rFonts w:eastAsia="Times New Roman"/>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0">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 w:type="character" w:customStyle="1" w:styleId="NichtaufgelsteErwhnung8">
    <w:name w:val="Nicht aufgelöste Erwähnung8"/>
    <w:basedOn w:val="DefaultParagraphFont"/>
    <w:uiPriority w:val="99"/>
    <w:semiHidden/>
    <w:unhideWhenUsed/>
    <w:rsid w:val="00BA6895"/>
    <w:rPr>
      <w:color w:val="605E5C"/>
      <w:shd w:val="clear" w:color="auto" w:fill="E1DFDD"/>
    </w:rPr>
  </w:style>
  <w:style w:type="character" w:customStyle="1" w:styleId="NichtaufgelsteErwhnung9">
    <w:name w:val="Nicht aufgelöste Erwähnung9"/>
    <w:basedOn w:val="DefaultParagraphFont"/>
    <w:uiPriority w:val="99"/>
    <w:semiHidden/>
    <w:unhideWhenUsed/>
    <w:rsid w:val="00E70F03"/>
    <w:rPr>
      <w:color w:val="605E5C"/>
      <w:shd w:val="clear" w:color="auto" w:fill="E1DFDD"/>
    </w:rPr>
  </w:style>
  <w:style w:type="character" w:customStyle="1" w:styleId="UnresolvedMention">
    <w:name w:val="Unresolved Mention"/>
    <w:basedOn w:val="DefaultParagraphFon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iso.org/obp" TargetMode="External"/><Relationship Id="rId63" Type="http://schemas.openxmlformats.org/officeDocument/2006/relationships/image" Target="media/image16.png"/><Relationship Id="rId84" Type="http://schemas.openxmlformats.org/officeDocument/2006/relationships/image" Target="media/image30.png"/><Relationship Id="rId138" Type="http://schemas.openxmlformats.org/officeDocument/2006/relationships/image" Target="media/image78.png"/><Relationship Id="rId159" Type="http://schemas.openxmlformats.org/officeDocument/2006/relationships/image" Target="media/image90.png"/><Relationship Id="rId170" Type="http://schemas.openxmlformats.org/officeDocument/2006/relationships/image" Target="media/image101.png"/><Relationship Id="rId107" Type="http://schemas.openxmlformats.org/officeDocument/2006/relationships/image" Target="media/image50.png"/><Relationship Id="rId11" Type="http://schemas.openxmlformats.org/officeDocument/2006/relationships/endnotes" Target="endnotes.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standards.iso.org/iso/8329/ed-1/en/xmcf_3_1_1.xsd" TargetMode="External"/><Relationship Id="rId74" Type="http://schemas.openxmlformats.org/officeDocument/2006/relationships/hyperlink" Target="http://upload.wikimedia.org/wikipedia/commons/0/00/Lead_and_pitch.png" TargetMode="External"/><Relationship Id="rId128" Type="http://schemas.openxmlformats.org/officeDocument/2006/relationships/oleObject" Target="embeddings/oleObject3.bin"/><Relationship Id="rId5" Type="http://schemas.openxmlformats.org/officeDocument/2006/relationships/numbering" Target="numbering.xml"/><Relationship Id="rId95" Type="http://schemas.openxmlformats.org/officeDocument/2006/relationships/image" Target="media/image38.png"/><Relationship Id="rId160" Type="http://schemas.openxmlformats.org/officeDocument/2006/relationships/image" Target="media/image92.png"/><Relationship Id="rId181" Type="http://schemas.microsoft.com/office/2011/relationships/people" Target="people.xm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https://www.electropedia.org/" TargetMode="External"/><Relationship Id="rId64" Type="http://schemas.openxmlformats.org/officeDocument/2006/relationships/image" Target="media/image17.png"/><Relationship Id="rId118" Type="http://schemas.openxmlformats.org/officeDocument/2006/relationships/image" Target="media/image61.png"/><Relationship Id="rId139" Type="http://schemas.openxmlformats.org/officeDocument/2006/relationships/image" Target="media/image77.png"/><Relationship Id="rId85" Type="http://schemas.openxmlformats.org/officeDocument/2006/relationships/image" Target="media/image31.png"/><Relationship Id="rId171" Type="http://schemas.openxmlformats.org/officeDocument/2006/relationships/image" Target="media/image102.jpeg"/><Relationship Id="rId12" Type="http://schemas.openxmlformats.org/officeDocument/2006/relationships/header" Target="header1.xml"/><Relationship Id="rId33" Type="http://schemas.openxmlformats.org/officeDocument/2006/relationships/hyperlink" Target="file:///C:\Franke\Kunden\VDA-AK_25\xMCF_at_GitHub\createXSDforxMCF\V3.1.1\xMCF_V3.1.1_PAS.docx" TargetMode="External"/><Relationship Id="rId108" Type="http://schemas.openxmlformats.org/officeDocument/2006/relationships/image" Target="media/image51.png"/><Relationship Id="rId129" Type="http://schemas.openxmlformats.org/officeDocument/2006/relationships/image" Target="media/image69.png"/><Relationship Id="rId54" Type="http://schemas.openxmlformats.org/officeDocument/2006/relationships/comments" Target="comments.xml"/><Relationship Id="rId75" Type="http://schemas.openxmlformats.org/officeDocument/2006/relationships/hyperlink" Target="https://en.wikipedia.org/wiki/Parameter" TargetMode="External"/><Relationship Id="rId96" Type="http://schemas.openxmlformats.org/officeDocument/2006/relationships/image" Target="media/image39.png"/><Relationship Id="rId140" Type="http://schemas.openxmlformats.org/officeDocument/2006/relationships/image" Target="media/image80.png"/><Relationship Id="rId161" Type="http://schemas.openxmlformats.org/officeDocument/2006/relationships/image" Target="media/image91.png"/><Relationship Id="rId182" Type="http://schemas.microsoft.com/office/2018/08/relationships/commentsExtensible" Target="commentsExtensible.xm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5.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png"/><Relationship Id="rId60" Type="http://schemas.openxmlformats.org/officeDocument/2006/relationships/image" Target="media/image13.png"/><Relationship Id="rId65" Type="http://schemas.openxmlformats.org/officeDocument/2006/relationships/hyperlink" Target="https://en.wikipedia.org/wiki/Nut_(hardware)" TargetMode="External"/><Relationship Id="rId81" Type="http://schemas.openxmlformats.org/officeDocument/2006/relationships/hyperlink" Target="http://en.wikipedia.org/wiki/Friction_drilling" TargetMode="External"/><Relationship Id="rId86" Type="http://schemas.openxmlformats.org/officeDocument/2006/relationships/image" Target="media/image32.png"/><Relationship Id="rId130" Type="http://schemas.openxmlformats.org/officeDocument/2006/relationships/image" Target="media/image70.png"/><Relationship Id="rId135" Type="http://schemas.openxmlformats.org/officeDocument/2006/relationships/image" Target="media/image75.wmf"/><Relationship Id="rId151" Type="http://schemas.openxmlformats.org/officeDocument/2006/relationships/image" Target="media/image86.png"/><Relationship Id="rId156" Type="http://schemas.openxmlformats.org/officeDocument/2006/relationships/image" Target="media/image88.png"/><Relationship Id="rId177" Type="http://schemas.openxmlformats.org/officeDocument/2006/relationships/fontTable" Target="fontTable.xml"/><Relationship Id="rId172" Type="http://schemas.openxmlformats.org/officeDocument/2006/relationships/image" Target="media/image103.png"/><Relationship Id="rId13" Type="http://schemas.openxmlformats.org/officeDocument/2006/relationships/footer" Target="footer1.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eader" Target="header3.xml"/><Relationship Id="rId109" Type="http://schemas.openxmlformats.org/officeDocument/2006/relationships/image" Target="media/image52.png"/><Relationship Id="rId34" Type="http://schemas.openxmlformats.org/officeDocument/2006/relationships/hyperlink" Target="https://www.iso.org/directives-and-policies.html" TargetMode="External"/><Relationship Id="rId50" Type="http://schemas.openxmlformats.org/officeDocument/2006/relationships/image" Target="media/image6.png"/><Relationship Id="rId55" Type="http://schemas.openxmlformats.org/officeDocument/2006/relationships/image" Target="media/image8.png"/><Relationship Id="rId76" Type="http://schemas.openxmlformats.org/officeDocument/2006/relationships/image" Target="media/image23.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oleObject" Target="embeddings/oleObject2.bin"/><Relationship Id="rId141" Type="http://schemas.openxmlformats.org/officeDocument/2006/relationships/oleObject" Target="embeddings/oleObject5.bin"/><Relationship Id="rId146" Type="http://schemas.openxmlformats.org/officeDocument/2006/relationships/image" Target="media/image83.png"/><Relationship Id="rId167" Type="http://schemas.openxmlformats.org/officeDocument/2006/relationships/image" Target="media/image98.png"/><Relationship Id="rId7" Type="http://schemas.microsoft.com/office/2007/relationships/stylesWithEffects" Target="stylesWithEffects.xml"/><Relationship Id="rId71" Type="http://schemas.openxmlformats.org/officeDocument/2006/relationships/hyperlink" Target="http://creativecommons.org/licenses/by-sa/3.0/deed.en" TargetMode="External"/><Relationship Id="rId92" Type="http://schemas.openxmlformats.org/officeDocument/2006/relationships/image" Target="media/image36.png"/><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3.xml"/><Relationship Id="rId45" Type="http://schemas.openxmlformats.org/officeDocument/2006/relationships/image" Target="media/image2.png"/><Relationship Id="rId66" Type="http://schemas.openxmlformats.org/officeDocument/2006/relationships/image" Target="media/image18.png"/><Relationship Id="rId87" Type="http://schemas.openxmlformats.org/officeDocument/2006/relationships/image" Target="media/image33.png"/><Relationship Id="rId110" Type="http://schemas.openxmlformats.org/officeDocument/2006/relationships/image" Target="media/image53.emf"/><Relationship Id="rId115" Type="http://schemas.openxmlformats.org/officeDocument/2006/relationships/image" Target="media/image58.png"/><Relationship Id="rId131" Type="http://schemas.openxmlformats.org/officeDocument/2006/relationships/image" Target="media/image71.png"/><Relationship Id="rId136" Type="http://schemas.openxmlformats.org/officeDocument/2006/relationships/oleObject" Target="embeddings/oleObject4.bin"/><Relationship Id="rId157" Type="http://schemas.openxmlformats.org/officeDocument/2006/relationships/image" Target="media/image89.png"/><Relationship Id="rId178"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28.png"/><Relationship Id="rId152" Type="http://schemas.openxmlformats.org/officeDocument/2006/relationships/oleObject" Target="embeddings/oleObject7.bin"/><Relationship Id="rId173" Type="http://schemas.openxmlformats.org/officeDocument/2006/relationships/image" Target="media/image104.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footer" Target="footer2.xm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iso-standards-and-patents.html" TargetMode="External"/><Relationship Id="rId56" Type="http://schemas.openxmlformats.org/officeDocument/2006/relationships/image" Target="media/image9.png"/><Relationship Id="rId77" Type="http://schemas.openxmlformats.org/officeDocument/2006/relationships/image" Target="media/image24.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7.png"/><Relationship Id="rId147" Type="http://schemas.openxmlformats.org/officeDocument/2006/relationships/image" Target="media/image84.png"/><Relationship Id="rId168" Type="http://schemas.openxmlformats.org/officeDocument/2006/relationships/image" Target="media/image99.png"/><Relationship Id="rId8" Type="http://schemas.openxmlformats.org/officeDocument/2006/relationships/settings" Target="settings.xml"/><Relationship Id="rId51" Type="http://schemas.openxmlformats.org/officeDocument/2006/relationships/hyperlink" Target="http://en.wikipedia.org/wiki/ISO_8601" TargetMode="External"/><Relationship Id="rId72" Type="http://schemas.openxmlformats.org/officeDocument/2006/relationships/image" Target="media/image21.png"/><Relationship Id="rId93" Type="http://schemas.openxmlformats.org/officeDocument/2006/relationships/hyperlink" Target="http://commons.wikimedia.org/wiki/File:Circlips_interieur.png" TargetMode="External"/><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image" Target="media/image79.png"/><Relationship Id="rId163"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image" Target="media/image3.emf"/><Relationship Id="rId67" Type="http://schemas.openxmlformats.org/officeDocument/2006/relationships/image" Target="media/image1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oleObject" Target="embeddings/oleObject9.bin"/><Relationship Id="rId20" Type="http://schemas.openxmlformats.org/officeDocument/2006/relationships/hyperlink" Target="file:///C:\Franke\Kunden\VDA-AK_25\xMCF_at_GitHub\createXSDforxMCF\V3.1.1\xMCF_V3.1.1_PAS.docx" TargetMode="External"/><Relationship Id="rId41" Type="http://schemas.openxmlformats.org/officeDocument/2006/relationships/footer" Target="footer4.xml"/><Relationship Id="rId62" Type="http://schemas.openxmlformats.org/officeDocument/2006/relationships/image" Target="media/image15.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4.png"/><Relationship Id="rId132" Type="http://schemas.openxmlformats.org/officeDocument/2006/relationships/image" Target="media/image72.png"/><Relationship Id="rId153" Type="http://schemas.openxmlformats.org/officeDocument/2006/relationships/image" Target="media/image85.png"/><Relationship Id="rId174" Type="http://schemas.openxmlformats.org/officeDocument/2006/relationships/image" Target="media/image105.png"/><Relationship Id="rId179" Type="http://schemas.microsoft.com/office/2011/relationships/commentsExtended" Target="commentsExtended.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foreword-supplementary-information.html" TargetMode="External"/><Relationship Id="rId57" Type="http://schemas.openxmlformats.org/officeDocument/2006/relationships/image" Target="media/image10.png"/><Relationship Id="rId106" Type="http://schemas.openxmlformats.org/officeDocument/2006/relationships/image" Target="media/image49.png"/><Relationship Id="rId127" Type="http://schemas.openxmlformats.org/officeDocument/2006/relationships/image" Target="media/image68.png"/><Relationship Id="rId10" Type="http://schemas.openxmlformats.org/officeDocument/2006/relationships/footnotes" Target="foot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image" Target="media/image7.png"/><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1.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webSettings" Target="webSettings.xml"/><Relationship Id="rId180" Type="http://schemas.microsoft.com/office/2016/09/relationships/commentsIds" Target="commentsIds.xm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oleObject" Target="embeddings/oleObject1.bin"/><Relationship Id="rId68" Type="http://schemas.openxmlformats.org/officeDocument/2006/relationships/image" Target="media/image20.png"/><Relationship Id="rId89" Type="http://schemas.openxmlformats.org/officeDocument/2006/relationships/hyperlink" Target="https://upload.wikimedia.org/wikipedia/commons/0/03/Hairpin_clip.png" TargetMode="External"/><Relationship Id="rId112" Type="http://schemas.openxmlformats.org/officeDocument/2006/relationships/image" Target="media/image55.png"/><Relationship Id="rId133" Type="http://schemas.openxmlformats.org/officeDocument/2006/relationships/image" Target="media/image73.png"/><Relationship Id="rId154" Type="http://schemas.openxmlformats.org/officeDocument/2006/relationships/image" Target="media/image87.png"/><Relationship Id="rId175" Type="http://schemas.openxmlformats.org/officeDocument/2006/relationships/footer" Target="footer5.xml"/><Relationship Id="rId16" Type="http://schemas.openxmlformats.org/officeDocument/2006/relationships/hyperlink" Target="file:///C:\Franke\Kunden\VDA-AK_25\xMCF_at_GitHub\createXSDforxMCF\V3.1.1\xMCF_V3.1.1_PAS.docx" TargetMode="External"/><Relationship Id="rId37" Type="http://schemas.openxmlformats.org/officeDocument/2006/relationships/hyperlink" Target="https://www.iso.org/members.html" TargetMode="External"/><Relationship Id="rId58" Type="http://schemas.openxmlformats.org/officeDocument/2006/relationships/image" Target="media/image11.png"/><Relationship Id="rId79" Type="http://schemas.openxmlformats.org/officeDocument/2006/relationships/image" Target="media/image26.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2.png"/><Relationship Id="rId90" Type="http://schemas.openxmlformats.org/officeDocument/2006/relationships/image" Target="media/image35.png"/><Relationship Id="rId165" Type="http://schemas.openxmlformats.org/officeDocument/2006/relationships/image" Target="media/image96.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image" Target="media/image4.png"/><Relationship Id="rId69" Type="http://schemas.openxmlformats.org/officeDocument/2006/relationships/image" Target="http://upload.wikimedia.org/wikipedia/commons/thumb/6/61/Screw_head_types.svg/400px-Screw_head_types.svg.png" TargetMode="External"/><Relationship Id="rId113" Type="http://schemas.openxmlformats.org/officeDocument/2006/relationships/image" Target="media/image56.png"/><Relationship Id="rId134" Type="http://schemas.openxmlformats.org/officeDocument/2006/relationships/image" Target="media/image74.png"/><Relationship Id="rId80" Type="http://schemas.openxmlformats.org/officeDocument/2006/relationships/image" Target="media/image27.png"/><Relationship Id="rId155" Type="http://schemas.openxmlformats.org/officeDocument/2006/relationships/oleObject" Target="embeddings/oleObject8.bin"/><Relationship Id="rId176" Type="http://schemas.openxmlformats.org/officeDocument/2006/relationships/footer" Target="footer6.xml"/><Relationship Id="rId17" Type="http://schemas.openxmlformats.org/officeDocument/2006/relationships/hyperlink" Target="file:///C:\Franke\Kunden\VDA-AK_25\xMCF_at_GitHub\createXSDforxMCF\V3.1.1\xMCF_V3.1.1_PAS.docx" TargetMode="External"/><Relationship Id="rId38" Type="http://schemas.openxmlformats.org/officeDocument/2006/relationships/header" Target="header2.xml"/><Relationship Id="rId59" Type="http://schemas.openxmlformats.org/officeDocument/2006/relationships/image" Target="media/image12.png"/><Relationship Id="rId103" Type="http://schemas.openxmlformats.org/officeDocument/2006/relationships/image" Target="media/image46.png"/><Relationship Id="rId124" Type="http://schemas.openxmlformats.org/officeDocument/2006/relationships/image" Target="media/image66.wmf"/><Relationship Id="rId70" Type="http://schemas.openxmlformats.org/officeDocument/2006/relationships/hyperlink" Target="http://commons.wikimedia.org/wiki/File:Screw_head_types.svg" TargetMode="External"/><Relationship Id="rId91" Type="http://schemas.openxmlformats.org/officeDocument/2006/relationships/hyperlink" Target="http://en.wikipedia.org/wiki/File:Hairpin_clip.png" TargetMode="External"/><Relationship Id="rId145" Type="http://schemas.openxmlformats.org/officeDocument/2006/relationships/oleObject" Target="embeddings/oleObject6.bin"/><Relationship Id="rId166" Type="http://schemas.openxmlformats.org/officeDocument/2006/relationships/image" Target="media/image97.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97D11042-CCB6-4E4D-8B13-BCD4C4682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15</TotalTime>
  <Pages>160</Pages>
  <Words>46648</Words>
  <Characters>265894</Characters>
  <Application>Microsoft Office Word</Application>
  <DocSecurity>0</DocSecurity>
  <Lines>2215</Lines>
  <Paragraphs>623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311919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nick</cp:lastModifiedBy>
  <cp:revision>80</cp:revision>
  <cp:lastPrinted>2022-02-21T09:55:00Z</cp:lastPrinted>
  <dcterms:created xsi:type="dcterms:W3CDTF">2022-03-31T08:38:00Z</dcterms:created>
  <dcterms:modified xsi:type="dcterms:W3CDTF">2023-04-13T12:41:00Z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