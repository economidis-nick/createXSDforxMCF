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DB13BD">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DB13BD">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DB13BD">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DB13BD">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DB13BD">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DB13BD">
      <w:pPr>
        <w:pStyle w:val="Aufzhlungszeichen"/>
        <w:numPr>
          <w:ilvl w:val="0"/>
          <w:numId w:val="12"/>
        </w:numPr>
        <w:jc w:val="both"/>
      </w:pPr>
      <w:r w:rsidRPr="007055D9">
        <w:t>Connection data are unique.</w:t>
      </w:r>
    </w:p>
    <w:p w14:paraId="7DB7E809" w14:textId="77777777" w:rsidR="00FC68DB" w:rsidRPr="007055D9" w:rsidRDefault="00FC68DB" w:rsidP="00DB13BD">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DB13BD">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DB13BD">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DB13BD">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DB13BD">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DB13BD">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DB13BD">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DB13BD">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81152"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DB13BD">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DB13BD">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DB13BD">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DB13BD">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DB13BD">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DB13BD">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DB13BD">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DB13BD">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DB13BD">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DB13BD">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DB13BD">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DB13BD">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DB13BD">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DB13BD">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DB13BD">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DB13BD">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DB13BD">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DB13BD">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DB13BD">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DB13BD">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DB13BD">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DB13BD">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DB13BD">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DB13BD">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DB13BD">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DB13BD">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DB13BD">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DB13BD">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DB13BD">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DB13BD">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DB13BD">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DB13BD">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DB13BD">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DB13BD">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DB13BD">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DB13BD">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DB13BD">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DB13BD">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DB13BD">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DB13BD">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DB13BD">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DB13BD">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DB13BD">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DB13BD">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DB13BD">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DB13BD">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DB13BD">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DB13BD">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DB13BD">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DB13BD">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DB13BD">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DB13BD">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DB13BD">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DB13BD">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DB13BD">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DB13BD">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DB13BD">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DB13BD">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DB13BD">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DB13BD">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DB13BD">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DB13BD">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DB13BD">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DB13BD">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DB13BD">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DB13BD">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55" w:name="_Toc3566438"/>
      <w:bookmarkStart w:id="556" w:name="_Toc34747441"/>
      <w:bookmarkStart w:id="55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55"/>
      <w:bookmarkEnd w:id="556"/>
      <w:bookmarkEnd w:id="5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58"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59" w:author="nick" w:date="2021-10-27T09:49:00Z">
        <w:r>
          <w:rPr>
            <w:lang w:val="en-US"/>
          </w:rPr>
          <w:t>file</w:t>
        </w:r>
        <w:commentRangeStart w:id="560"/>
        <w:del w:id="561" w:author="Dr. Carsten Franke" w:date="2021-10-29T01:56:00Z">
          <w:r w:rsidDel="004076DC">
            <w:rPr>
              <w:lang w:val="en-US"/>
            </w:rPr>
            <w:delText xml:space="preserve">, </w:delText>
          </w:r>
        </w:del>
      </w:ins>
      <w:ins w:id="562" w:author="nick" w:date="2021-10-27T09:40:00Z">
        <w:del w:id="563" w:author="Dr. Carsten Franke" w:date="2021-10-29T01:56:00Z">
          <w:r w:rsidDel="004076DC">
            <w:delText>and can be automatically generated</w:delText>
          </w:r>
        </w:del>
      </w:ins>
      <w:commentRangeEnd w:id="560"/>
      <w:r w:rsidR="004076DC">
        <w:rPr>
          <w:rStyle w:val="Kommentarzeichen"/>
          <w:rFonts w:ascii="Calibri" w:eastAsia="Times New Roman" w:hAnsi="Calibri"/>
          <w:lang w:val="en-US" w:eastAsia="x-none"/>
        </w:rPr>
        <w:commentReference w:id="560"/>
      </w:r>
      <w:ins w:id="564"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65" w:name="_Ref414563154"/>
      <w:bookmarkStart w:id="566" w:name="_Toc3556972"/>
      <w:bookmarkStart w:id="567" w:name="_Toc34747222"/>
      <w:bookmarkStart w:id="568" w:name="_Toc77102037"/>
      <w:bookmarkStart w:id="569" w:name="_Toc86863818"/>
      <w:r w:rsidRPr="007055D9">
        <w:t>Location</w:t>
      </w:r>
      <w:bookmarkEnd w:id="565"/>
      <w:bookmarkEnd w:id="566"/>
      <w:bookmarkEnd w:id="567"/>
      <w:bookmarkEnd w:id="568"/>
      <w:bookmarkEnd w:id="56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570" w:name="_Toc3566439"/>
      <w:bookmarkStart w:id="571" w:name="_Toc34747442"/>
      <w:bookmarkStart w:id="572"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70"/>
      <w:bookmarkEnd w:id="571"/>
      <w:bookmarkEnd w:id="57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73" w:name="_Toc428279359"/>
      <w:bookmarkStart w:id="574" w:name="_Toc428456096"/>
      <w:bookmarkStart w:id="575" w:name="_Toc428537060"/>
      <w:bookmarkStart w:id="576" w:name="_Toc428969379"/>
      <w:bookmarkStart w:id="577" w:name="_Toc429052770"/>
      <w:bookmarkStart w:id="578" w:name="_Direction"/>
      <w:bookmarkStart w:id="579" w:name="_Ref400880511"/>
      <w:bookmarkStart w:id="580" w:name="_Toc413359581"/>
      <w:bookmarkStart w:id="581" w:name="_Toc3556973"/>
      <w:bookmarkStart w:id="582" w:name="_Toc34747223"/>
      <w:bookmarkStart w:id="583" w:name="_Toc77102038"/>
      <w:bookmarkStart w:id="584" w:name="_Toc86863819"/>
      <w:bookmarkEnd w:id="573"/>
      <w:bookmarkEnd w:id="574"/>
      <w:bookmarkEnd w:id="575"/>
      <w:bookmarkEnd w:id="576"/>
      <w:bookmarkEnd w:id="577"/>
      <w:bookmarkEnd w:id="578"/>
      <w:r>
        <w:t>Direc</w:t>
      </w:r>
      <w:r w:rsidRPr="00226A3F">
        <w:t>tion</w:t>
      </w:r>
      <w:bookmarkEnd w:id="579"/>
      <w:bookmarkEnd w:id="580"/>
      <w:bookmarkEnd w:id="581"/>
      <w:bookmarkEnd w:id="582"/>
      <w:bookmarkEnd w:id="583"/>
      <w:bookmarkEnd w:id="58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DB13BD">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DB13BD">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DB13BD">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DB13BD">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585" w:name="_Toc3566440"/>
      <w:bookmarkStart w:id="586" w:name="_Toc34747443"/>
      <w:bookmarkStart w:id="587"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85"/>
      <w:bookmarkEnd w:id="586"/>
      <w:bookmarkEnd w:id="58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88" w:name="_Toc428279361"/>
      <w:bookmarkStart w:id="589" w:name="_Toc428456098"/>
      <w:bookmarkStart w:id="590" w:name="_Toc3556974"/>
      <w:bookmarkStart w:id="591" w:name="_Toc34747224"/>
      <w:bookmarkStart w:id="592" w:name="_Toc77102039"/>
      <w:bookmarkStart w:id="593" w:name="_Toc86863820"/>
      <w:bookmarkEnd w:id="588"/>
      <w:bookmarkEnd w:id="589"/>
      <w:r w:rsidRPr="00736820">
        <w:lastRenderedPageBreak/>
        <w:t>Type</w:t>
      </w:r>
      <w:r w:rsidRPr="007055D9">
        <w:t xml:space="preserve"> Specification</w:t>
      </w:r>
      <w:bookmarkEnd w:id="590"/>
      <w:bookmarkEnd w:id="591"/>
      <w:bookmarkEnd w:id="592"/>
      <w:bookmarkEnd w:id="59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594" w:name="_Toc3566441"/>
      <w:bookmarkStart w:id="595" w:name="_Toc34747444"/>
      <w:bookmarkStart w:id="596"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94"/>
      <w:bookmarkEnd w:id="595"/>
      <w:bookmarkEnd w:id="596"/>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97" w:name="_Ref428355238"/>
      <w:bookmarkStart w:id="598" w:name="_Toc3556975"/>
      <w:bookmarkStart w:id="599" w:name="_Toc34747225"/>
      <w:bookmarkStart w:id="600" w:name="_Toc77102040"/>
      <w:bookmarkStart w:id="601" w:name="_Toc86863821"/>
      <w:r w:rsidRPr="007055D9">
        <w:t xml:space="preserve">Spot </w:t>
      </w:r>
      <w:r>
        <w:t>W</w:t>
      </w:r>
      <w:r w:rsidRPr="007055D9">
        <w:t>elds</w:t>
      </w:r>
      <w:bookmarkEnd w:id="597"/>
      <w:bookmarkEnd w:id="598"/>
      <w:bookmarkEnd w:id="599"/>
      <w:bookmarkEnd w:id="600"/>
      <w:bookmarkEnd w:id="60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02" w:name="_Toc3566442"/>
      <w:bookmarkStart w:id="603" w:name="_Toc34747445"/>
      <w:bookmarkStart w:id="604"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02"/>
      <w:bookmarkEnd w:id="603"/>
      <w:bookmarkEnd w:id="60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05" w:name="_Toc3566443"/>
      <w:bookmarkStart w:id="606" w:name="_Toc34747446"/>
      <w:bookmarkStart w:id="607"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05"/>
      <w:bookmarkEnd w:id="606"/>
      <w:bookmarkEnd w:id="60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DB13BD">
      <w:pPr>
        <w:pStyle w:val="Aufzhlungszeichen"/>
        <w:numPr>
          <w:ilvl w:val="0"/>
          <w:numId w:val="11"/>
        </w:numPr>
      </w:pPr>
      <w:r w:rsidRPr="002E74A6">
        <w:t>Resistance welding</w:t>
      </w:r>
    </w:p>
    <w:p w14:paraId="0F5C33C7" w14:textId="77777777" w:rsidR="00FC68DB" w:rsidRPr="002E74A6" w:rsidRDefault="00FC68DB" w:rsidP="00DB13BD">
      <w:pPr>
        <w:pStyle w:val="Aufzhlungszeichen"/>
        <w:numPr>
          <w:ilvl w:val="0"/>
          <w:numId w:val="11"/>
        </w:numPr>
      </w:pPr>
      <w:r>
        <w:t>Laser</w:t>
      </w:r>
      <w:r w:rsidRPr="002E74A6">
        <w:t xml:space="preserve"> welding</w:t>
      </w:r>
    </w:p>
    <w:p w14:paraId="5F3B1A41" w14:textId="77777777" w:rsidR="00FC68DB" w:rsidRDefault="00FC68DB" w:rsidP="00DB13BD">
      <w:pPr>
        <w:pStyle w:val="Aufzhlungszeichen"/>
        <w:numPr>
          <w:ilvl w:val="0"/>
          <w:numId w:val="11"/>
        </w:numPr>
      </w:pPr>
      <w:r>
        <w:t>Projection</w:t>
      </w:r>
      <w:r w:rsidRPr="002E74A6">
        <w:t xml:space="preserve"> welding </w:t>
      </w:r>
    </w:p>
    <w:p w14:paraId="796B1BF5" w14:textId="77777777" w:rsidR="00FC68DB" w:rsidRPr="002E74A6" w:rsidRDefault="00FC68DB" w:rsidP="00DB13BD">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08" w:name="_Toc77095895"/>
      <w:r w:rsidRPr="00D613A8">
        <w:t xml:space="preserve">Table </w:t>
      </w:r>
      <w:r w:rsidRPr="00D613A8">
        <w:fldChar w:fldCharType="begin"/>
      </w:r>
      <w:r w:rsidRPr="00D613A8">
        <w:instrText xml:space="preserve"> SEQ Table \* ARABIC </w:instrText>
      </w:r>
      <w:r w:rsidRPr="00D613A8">
        <w:fldChar w:fldCharType="separate"/>
      </w:r>
      <w:r w:rsidR="008116BB">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08"/>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09" w:name="_Toc3556976"/>
      <w:bookmarkStart w:id="610" w:name="_Toc34747226"/>
      <w:bookmarkStart w:id="611" w:name="_Toc77102041"/>
      <w:bookmarkStart w:id="612" w:name="_Toc86863822"/>
      <w:r w:rsidRPr="007055D9">
        <w:t>Robscans</w:t>
      </w:r>
      <w:bookmarkEnd w:id="609"/>
      <w:bookmarkEnd w:id="610"/>
      <w:bookmarkEnd w:id="611"/>
      <w:bookmarkEnd w:id="612"/>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613" w:name="_Ref401160011"/>
      <w:bookmarkStart w:id="614" w:name="_Toc413359628"/>
      <w:bookmarkStart w:id="615" w:name="_Toc3557087"/>
      <w:bookmarkStart w:id="616" w:name="_Toc34747338"/>
      <w:bookmarkStart w:id="617" w:name="_Toc76030529"/>
      <w:bookmarkStart w:id="618" w:name="_Toc86863485"/>
      <w:bookmarkStart w:id="619"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61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14"/>
      <w:bookmarkEnd w:id="615"/>
      <w:bookmarkEnd w:id="616"/>
      <w:bookmarkEnd w:id="617"/>
      <w:bookmarkEnd w:id="618"/>
      <w:bookmarkEnd w:id="61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DB13BD">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DB13BD">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DB13BD">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DB13BD">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DB13BD">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DB13BD">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620" w:name="_Toc3566444"/>
      <w:bookmarkStart w:id="621" w:name="_Toc34747447"/>
      <w:bookmarkStart w:id="622"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20"/>
      <w:bookmarkEnd w:id="621"/>
      <w:bookmarkEnd w:id="622"/>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623" w:name="_Toc3566445"/>
      <w:bookmarkStart w:id="624" w:name="_Toc34747448"/>
      <w:bookmarkStart w:id="625"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3"/>
      <w:bookmarkEnd w:id="624"/>
      <w:bookmarkEnd w:id="62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DB13BD">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DB13BD">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DB13BD">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DB13BD">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DB13BD">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626" w:name="_Toc3566446"/>
      <w:bookmarkStart w:id="627" w:name="_Toc34747449"/>
      <w:bookmarkStart w:id="628"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26"/>
      <w:bookmarkEnd w:id="627"/>
      <w:bookmarkEnd w:id="628"/>
    </w:p>
    <w:p w14:paraId="26B8D7B4" w14:textId="77777777" w:rsidR="00FC68DB" w:rsidRPr="00226A3F" w:rsidRDefault="00FC68DB" w:rsidP="00DB13BD">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DB13BD">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29" w:name="_Toc428279365"/>
      <w:bookmarkStart w:id="630" w:name="_Toc428456102"/>
      <w:bookmarkStart w:id="631" w:name="_Toc428537065"/>
      <w:bookmarkStart w:id="632" w:name="_Toc428969384"/>
      <w:bookmarkStart w:id="633" w:name="_Toc429052775"/>
      <w:bookmarkStart w:id="634" w:name="_Toc413359585"/>
      <w:bookmarkStart w:id="635" w:name="_Toc3556977"/>
      <w:bookmarkStart w:id="636" w:name="_Toc34747227"/>
      <w:bookmarkStart w:id="637" w:name="_Toc77102042"/>
      <w:bookmarkStart w:id="638" w:name="_Toc86863823"/>
      <w:bookmarkEnd w:id="629"/>
      <w:bookmarkEnd w:id="630"/>
      <w:bookmarkEnd w:id="631"/>
      <w:bookmarkEnd w:id="632"/>
      <w:bookmarkEnd w:id="633"/>
      <w:r w:rsidRPr="00226A3F">
        <w:t>Rivets</w:t>
      </w:r>
      <w:bookmarkEnd w:id="634"/>
      <w:bookmarkEnd w:id="635"/>
      <w:bookmarkEnd w:id="636"/>
      <w:bookmarkEnd w:id="637"/>
      <w:bookmarkEnd w:id="638"/>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639" w:name="_Toc3566447"/>
      <w:bookmarkStart w:id="640" w:name="_Toc34747450"/>
      <w:bookmarkStart w:id="641"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39"/>
      <w:bookmarkEnd w:id="640"/>
      <w:bookmarkEnd w:id="64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642" w:name="_Toc3566448"/>
      <w:bookmarkStart w:id="643" w:name="_Toc34747451"/>
      <w:bookmarkStart w:id="644"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42"/>
      <w:bookmarkEnd w:id="643"/>
      <w:bookmarkEnd w:id="64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645" w:name="_Toc3557088"/>
      <w:bookmarkStart w:id="646" w:name="_Toc34747339"/>
      <w:bookmarkStart w:id="647" w:name="_Toc76030530"/>
      <w:bookmarkStart w:id="648" w:name="_Toc86863486"/>
      <w:bookmarkStart w:id="649"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645"/>
      <w:bookmarkEnd w:id="646"/>
      <w:bookmarkEnd w:id="647"/>
      <w:bookmarkEnd w:id="648"/>
      <w:bookmarkEnd w:id="649"/>
    </w:p>
    <w:p w14:paraId="19D8172A" w14:textId="36D9AC50" w:rsidR="00FC68DB" w:rsidRPr="0033379A" w:rsidRDefault="00FC68DB" w:rsidP="00DB13BD">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5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DB13BD">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DB13BD">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658" w:name="_Toc3566449"/>
      <w:bookmarkStart w:id="659" w:name="_Toc34747452"/>
      <w:bookmarkStart w:id="660"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58"/>
      <w:bookmarkEnd w:id="659"/>
      <w:bookmarkEnd w:id="66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61" w:name="_Toc428279367"/>
      <w:bookmarkStart w:id="662" w:name="_Toc428456104"/>
      <w:bookmarkStart w:id="663" w:name="_Toc428537067"/>
      <w:bookmarkStart w:id="664" w:name="_Toc428969386"/>
      <w:bookmarkStart w:id="665" w:name="_Toc429052777"/>
      <w:bookmarkStart w:id="666" w:name="_Toc413359586"/>
      <w:bookmarkStart w:id="667" w:name="_Toc3556978"/>
      <w:bookmarkStart w:id="668" w:name="_Toc34747228"/>
      <w:bookmarkStart w:id="669" w:name="_Toc77102043"/>
      <w:bookmarkStart w:id="670" w:name="_Toc86863824"/>
      <w:bookmarkEnd w:id="661"/>
      <w:bookmarkEnd w:id="662"/>
      <w:bookmarkEnd w:id="663"/>
      <w:bookmarkEnd w:id="664"/>
      <w:bookmarkEnd w:id="665"/>
      <w:r>
        <w:t>Blind</w:t>
      </w:r>
      <w:r w:rsidRPr="00942FED">
        <w:t xml:space="preserve"> Rivets</w:t>
      </w:r>
      <w:bookmarkEnd w:id="666"/>
      <w:bookmarkEnd w:id="667"/>
      <w:bookmarkEnd w:id="668"/>
      <w:bookmarkEnd w:id="669"/>
      <w:bookmarkEnd w:id="67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671" w:name="_Toc3566450"/>
      <w:bookmarkStart w:id="672" w:name="_Toc34747453"/>
      <w:bookmarkStart w:id="673"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671"/>
      <w:bookmarkEnd w:id="672"/>
      <w:bookmarkEnd w:id="673"/>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674" w:name="_Toc3557089"/>
      <w:bookmarkStart w:id="675" w:name="_Toc34747340"/>
      <w:bookmarkStart w:id="676" w:name="_Toc76030531"/>
      <w:bookmarkStart w:id="677" w:name="_Toc86863487"/>
      <w:bookmarkStart w:id="678"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674"/>
      <w:bookmarkEnd w:id="675"/>
      <w:bookmarkEnd w:id="676"/>
      <w:bookmarkEnd w:id="677"/>
      <w:bookmarkEnd w:id="67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DB13BD">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DB13BD">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DB13BD">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679" w:name="_Toc3557090"/>
      <w:bookmarkStart w:id="680" w:name="_Toc34747341"/>
      <w:bookmarkStart w:id="681" w:name="_Toc76030532"/>
      <w:bookmarkStart w:id="682" w:name="_Toc86863488"/>
      <w:bookmarkStart w:id="683"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679"/>
      <w:bookmarkEnd w:id="680"/>
      <w:bookmarkEnd w:id="681"/>
      <w:bookmarkEnd w:id="682"/>
      <w:bookmarkEnd w:id="683"/>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684" w:name="_Toc3557091"/>
      <w:bookmarkStart w:id="685" w:name="_Toc34747342"/>
      <w:bookmarkStart w:id="686" w:name="_Toc76030533"/>
      <w:bookmarkStart w:id="687" w:name="_Toc86863489"/>
      <w:bookmarkStart w:id="688"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684"/>
      <w:bookmarkEnd w:id="685"/>
      <w:bookmarkEnd w:id="686"/>
      <w:bookmarkEnd w:id="687"/>
      <w:bookmarkEnd w:id="68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89" w:name="_Toc428279369"/>
      <w:bookmarkStart w:id="690" w:name="_Toc428965611"/>
      <w:bookmarkEnd w:id="689"/>
      <w:bookmarkEnd w:id="69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91" w:name="_Toc428279370"/>
    <w:bookmarkStart w:id="692" w:name="_Toc428456106"/>
    <w:bookmarkStart w:id="693" w:name="_Toc428537069"/>
    <w:bookmarkStart w:id="694" w:name="_Toc428969388"/>
    <w:bookmarkStart w:id="695" w:name="_Toc429052779"/>
    <w:bookmarkStart w:id="696" w:name="_Toc413359587"/>
    <w:bookmarkEnd w:id="691"/>
    <w:bookmarkEnd w:id="692"/>
    <w:bookmarkEnd w:id="693"/>
    <w:bookmarkEnd w:id="694"/>
    <w:bookmarkEnd w:id="695"/>
    <w:p w14:paraId="76A9ABE8" w14:textId="77777777" w:rsidR="00FC68DB" w:rsidRPr="00942FED" w:rsidRDefault="00FC68DB" w:rsidP="00B202D2">
      <w:pPr>
        <w:pStyle w:val="berschrift3"/>
      </w:pPr>
      <w:r>
        <w:rPr>
          <w:b w:val="0"/>
          <w:bCs/>
          <w:sz w:val="18"/>
          <w:szCs w:val="24"/>
        </w:rPr>
        <w:lastRenderedPageBreak/>
        <w:fldChar w:fldCharType="end"/>
      </w:r>
      <w:bookmarkStart w:id="697" w:name="_Toc3556979"/>
      <w:bookmarkStart w:id="698" w:name="_Toc34747229"/>
      <w:bookmarkStart w:id="699" w:name="_Toc77102044"/>
      <w:bookmarkStart w:id="700" w:name="_Toc86863825"/>
      <w:r w:rsidRPr="00942FED">
        <w:t>Self</w:t>
      </w:r>
      <w:r>
        <w:t>-</w:t>
      </w:r>
      <w:r w:rsidRPr="00942FED">
        <w:t>Piercing Rivets</w:t>
      </w:r>
      <w:bookmarkEnd w:id="696"/>
      <w:bookmarkEnd w:id="697"/>
      <w:bookmarkEnd w:id="698"/>
      <w:bookmarkEnd w:id="699"/>
      <w:bookmarkEnd w:id="70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701" w:name="_Toc413359629"/>
      <w:bookmarkStart w:id="702" w:name="_Toc3557092"/>
      <w:bookmarkStart w:id="703" w:name="_Toc34747343"/>
      <w:bookmarkStart w:id="704" w:name="_Toc76030534"/>
      <w:bookmarkStart w:id="705" w:name="_Toc86863490"/>
      <w:bookmarkStart w:id="706"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701"/>
      <w:bookmarkEnd w:id="702"/>
      <w:bookmarkEnd w:id="703"/>
      <w:bookmarkEnd w:id="704"/>
      <w:bookmarkEnd w:id="705"/>
      <w:bookmarkEnd w:id="70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707" w:name="_Toc3557093"/>
      <w:bookmarkStart w:id="708" w:name="_Toc34747344"/>
      <w:bookmarkStart w:id="709" w:name="_Toc76030535"/>
      <w:bookmarkStart w:id="710" w:name="_Toc86863491"/>
      <w:bookmarkStart w:id="711"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707"/>
      <w:bookmarkEnd w:id="708"/>
      <w:bookmarkEnd w:id="709"/>
      <w:bookmarkEnd w:id="710"/>
      <w:bookmarkEnd w:id="711"/>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712" w:name="_Toc3566451"/>
      <w:bookmarkStart w:id="713" w:name="_Toc34747454"/>
      <w:bookmarkStart w:id="714"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12"/>
      <w:bookmarkEnd w:id="713"/>
      <w:bookmarkEnd w:id="71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15" w:name="_Toc428456108"/>
      <w:bookmarkStart w:id="716" w:name="_Toc428537071"/>
      <w:bookmarkStart w:id="717" w:name="_Toc428969390"/>
      <w:bookmarkStart w:id="718" w:name="_Toc429052781"/>
      <w:bookmarkStart w:id="719" w:name="_Toc428279372"/>
      <w:bookmarkStart w:id="720" w:name="_Toc428456109"/>
      <w:bookmarkStart w:id="721" w:name="_Toc428537072"/>
      <w:bookmarkStart w:id="722" w:name="_Toc428969391"/>
      <w:bookmarkStart w:id="723" w:name="_Toc429052782"/>
      <w:bookmarkStart w:id="724" w:name="_Toc428279374"/>
      <w:bookmarkStart w:id="725" w:name="_Toc428456111"/>
      <w:bookmarkStart w:id="726" w:name="_Toc428537074"/>
      <w:bookmarkStart w:id="727" w:name="_Toc428969393"/>
      <w:bookmarkStart w:id="728" w:name="_Toc429052784"/>
      <w:bookmarkStart w:id="729" w:name="_Toc428279378"/>
      <w:bookmarkStart w:id="730" w:name="_Toc428456115"/>
      <w:bookmarkStart w:id="731" w:name="_Toc428537078"/>
      <w:bookmarkStart w:id="732" w:name="_Toc428969397"/>
      <w:bookmarkStart w:id="733" w:name="_Toc429052788"/>
      <w:bookmarkStart w:id="734" w:name="_Toc428279380"/>
      <w:bookmarkStart w:id="735" w:name="_Toc428456117"/>
      <w:bookmarkStart w:id="736" w:name="_Toc428537080"/>
      <w:bookmarkStart w:id="737" w:name="_Toc428969399"/>
      <w:bookmarkStart w:id="738" w:name="_Toc429052790"/>
      <w:bookmarkStart w:id="739" w:name="_Toc428279387"/>
      <w:bookmarkStart w:id="740" w:name="_Toc428456124"/>
      <w:bookmarkStart w:id="741" w:name="_Toc428537087"/>
      <w:bookmarkStart w:id="742" w:name="_Toc428969406"/>
      <w:bookmarkStart w:id="743" w:name="_Toc429052797"/>
      <w:bookmarkStart w:id="744" w:name="_Toc428279388"/>
      <w:bookmarkStart w:id="745" w:name="_Toc428456125"/>
      <w:bookmarkStart w:id="746" w:name="_Toc428537088"/>
      <w:bookmarkStart w:id="747" w:name="_Toc428969407"/>
      <w:bookmarkStart w:id="748" w:name="_Toc429052798"/>
      <w:bookmarkStart w:id="749" w:name="_Toc428279389"/>
      <w:bookmarkStart w:id="750" w:name="_Toc428456126"/>
      <w:bookmarkStart w:id="751" w:name="_Toc428537089"/>
      <w:bookmarkStart w:id="752" w:name="_Toc428969408"/>
      <w:bookmarkStart w:id="753" w:name="_Toc429052799"/>
      <w:bookmarkStart w:id="754" w:name="_Toc413359588"/>
      <w:bookmarkStart w:id="755" w:name="_Toc3556980"/>
      <w:bookmarkStart w:id="756" w:name="_Toc34747230"/>
      <w:bookmarkStart w:id="757" w:name="_Toc77102045"/>
      <w:bookmarkStart w:id="758" w:name="_Toc86863826"/>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t>Solid</w:t>
      </w:r>
      <w:r w:rsidRPr="00942FED">
        <w:t xml:space="preserve"> Rivets</w:t>
      </w:r>
      <w:bookmarkEnd w:id="754"/>
      <w:bookmarkEnd w:id="755"/>
      <w:bookmarkEnd w:id="756"/>
      <w:bookmarkEnd w:id="757"/>
      <w:bookmarkEnd w:id="75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759" w:name="_Toc3566452"/>
      <w:bookmarkStart w:id="760" w:name="_Toc34747455"/>
      <w:bookmarkStart w:id="761"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759"/>
      <w:bookmarkEnd w:id="760"/>
      <w:bookmarkEnd w:id="76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762" w:name="_Ref3565285"/>
      <w:bookmarkStart w:id="763" w:name="_Toc3557094"/>
      <w:bookmarkStart w:id="764" w:name="_Toc34747345"/>
      <w:bookmarkStart w:id="765" w:name="_Toc76030536"/>
      <w:bookmarkStart w:id="766" w:name="_Toc86863492"/>
      <w:bookmarkStart w:id="767"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762"/>
      <w:r>
        <w:t>: Dimensions of Solid Rivets</w:t>
      </w:r>
      <w:bookmarkEnd w:id="763"/>
      <w:bookmarkEnd w:id="764"/>
      <w:bookmarkEnd w:id="765"/>
      <w:bookmarkEnd w:id="766"/>
      <w:bookmarkEnd w:id="76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6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69"/>
            <w:commentRangeEnd w:id="769"/>
            <w:proofErr w:type="spellEnd"/>
            <w:r>
              <w:rPr>
                <w:rStyle w:val="Kommentarzeichen"/>
                <w:lang w:eastAsia="x-none"/>
              </w:rPr>
              <w:commentReference w:id="769"/>
            </w:r>
            <w:commentRangeEnd w:id="768"/>
            <w:r>
              <w:rPr>
                <w:rStyle w:val="Kommentarzeichen"/>
                <w:lang w:eastAsia="x-none"/>
              </w:rPr>
              <w:commentReference w:id="76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770" w:name="_Toc3566453"/>
      <w:bookmarkStart w:id="771" w:name="_Toc34747456"/>
      <w:bookmarkStart w:id="772"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70"/>
      <w:bookmarkEnd w:id="771"/>
      <w:bookmarkEnd w:id="77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DB13BD">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DB13BD">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DB13BD">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DB13BD">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DB13BD">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773" w:name="_Toc3557095"/>
      <w:bookmarkStart w:id="774" w:name="_Toc34747346"/>
      <w:bookmarkStart w:id="775" w:name="_Toc76030537"/>
      <w:bookmarkStart w:id="776" w:name="_Toc86863493"/>
      <w:bookmarkStart w:id="777"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773"/>
      <w:bookmarkEnd w:id="774"/>
      <w:bookmarkEnd w:id="775"/>
      <w:bookmarkEnd w:id="776"/>
      <w:bookmarkEnd w:id="777"/>
    </w:p>
    <w:p w14:paraId="673C000D" w14:textId="77777777" w:rsidR="00FC68DB" w:rsidRPr="001B51BC" w:rsidRDefault="00FC68DB" w:rsidP="00DB13BD">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DB13BD">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78" w:name="_Toc428279391"/>
      <w:bookmarkStart w:id="779" w:name="_Toc428456128"/>
      <w:bookmarkStart w:id="780" w:name="_Toc428537091"/>
      <w:bookmarkStart w:id="781" w:name="_Toc428969410"/>
      <w:bookmarkStart w:id="782" w:name="_Toc429052801"/>
      <w:bookmarkStart w:id="783" w:name="_Toc413359589"/>
      <w:bookmarkStart w:id="784" w:name="_Toc3556981"/>
      <w:bookmarkStart w:id="785" w:name="_Toc34747231"/>
      <w:bookmarkStart w:id="786" w:name="_Toc77102046"/>
      <w:bookmarkStart w:id="787" w:name="_Toc86863827"/>
      <w:bookmarkEnd w:id="778"/>
      <w:bookmarkEnd w:id="779"/>
      <w:bookmarkEnd w:id="780"/>
      <w:bookmarkEnd w:id="781"/>
      <w:bookmarkEnd w:id="782"/>
      <w:r w:rsidRPr="00F90632">
        <w:lastRenderedPageBreak/>
        <w:t>Swop Rivets</w:t>
      </w:r>
      <w:bookmarkEnd w:id="783"/>
      <w:bookmarkEnd w:id="784"/>
      <w:bookmarkEnd w:id="785"/>
      <w:bookmarkEnd w:id="786"/>
      <w:bookmarkEnd w:id="78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788" w:name="_Toc3557096"/>
      <w:bookmarkStart w:id="789" w:name="_Toc34747347"/>
      <w:bookmarkStart w:id="790" w:name="_Toc76030538"/>
      <w:bookmarkStart w:id="791" w:name="_Toc86863494"/>
      <w:bookmarkStart w:id="792"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788"/>
      <w:bookmarkEnd w:id="789"/>
      <w:bookmarkEnd w:id="790"/>
      <w:bookmarkEnd w:id="791"/>
      <w:bookmarkEnd w:id="792"/>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793" w:name="_Toc3566454"/>
      <w:bookmarkStart w:id="794" w:name="_Toc34747457"/>
      <w:bookmarkStart w:id="795"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93"/>
      <w:bookmarkEnd w:id="794"/>
      <w:bookmarkEnd w:id="79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DB13BD">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DB13BD">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DB13BD">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DB13BD">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96" w:name="_Toc77102047"/>
      <w:bookmarkStart w:id="797" w:name="_Toc86863828"/>
      <w:r>
        <w:t>Clinch Rivet Studs</w:t>
      </w:r>
      <w:bookmarkEnd w:id="796"/>
      <w:bookmarkEnd w:id="79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798" w:name="_Toc76030539"/>
      <w:bookmarkStart w:id="799" w:name="_Toc86863495"/>
      <w:bookmarkStart w:id="800"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798"/>
      <w:bookmarkEnd w:id="799"/>
      <w:bookmarkEnd w:id="800"/>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801" w:name="_Toc76030540"/>
      <w:bookmarkStart w:id="802" w:name="_Toc86863496"/>
      <w:bookmarkStart w:id="803"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801"/>
      <w:bookmarkEnd w:id="802"/>
      <w:bookmarkEnd w:id="803"/>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804"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04"/>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DB13BD">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05" w:name="_Toc428456130"/>
      <w:bookmarkStart w:id="806" w:name="_Toc428537093"/>
      <w:bookmarkStart w:id="807" w:name="_Toc428969412"/>
      <w:bookmarkStart w:id="808" w:name="_Toc429052803"/>
      <w:bookmarkStart w:id="809" w:name="_Toc413359590"/>
      <w:bookmarkStart w:id="810" w:name="_Toc3556982"/>
      <w:bookmarkStart w:id="811" w:name="_Toc34747232"/>
      <w:bookmarkStart w:id="812" w:name="_Toc77102048"/>
      <w:bookmarkStart w:id="813" w:name="_Toc86863829"/>
      <w:bookmarkEnd w:id="805"/>
      <w:bookmarkEnd w:id="806"/>
      <w:bookmarkEnd w:id="807"/>
      <w:bookmarkEnd w:id="808"/>
      <w:r>
        <w:t xml:space="preserve">Threaded Connections: </w:t>
      </w:r>
      <w:r w:rsidRPr="00226A3F">
        <w:t>Bolts and Screws</w:t>
      </w:r>
      <w:bookmarkEnd w:id="809"/>
      <w:bookmarkEnd w:id="810"/>
      <w:bookmarkEnd w:id="811"/>
      <w:bookmarkEnd w:id="812"/>
      <w:bookmarkEnd w:id="813"/>
    </w:p>
    <w:p w14:paraId="4CF9BB2A" w14:textId="77777777" w:rsidR="00FC68DB" w:rsidRPr="00942FED" w:rsidRDefault="00FC68DB" w:rsidP="00B202D2">
      <w:pPr>
        <w:pStyle w:val="berschrift3"/>
      </w:pPr>
      <w:bookmarkStart w:id="814" w:name="_Toc413359591"/>
      <w:bookmarkStart w:id="815" w:name="_Toc3556983"/>
      <w:bookmarkStart w:id="816" w:name="_Toc34747233"/>
      <w:bookmarkStart w:id="817" w:name="_Toc77102049"/>
      <w:bookmarkStart w:id="818" w:name="_Toc86863830"/>
      <w:r>
        <w:t>Introduction</w:t>
      </w:r>
      <w:bookmarkEnd w:id="814"/>
      <w:bookmarkEnd w:id="815"/>
      <w:bookmarkEnd w:id="816"/>
      <w:bookmarkEnd w:id="817"/>
      <w:bookmarkEnd w:id="818"/>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DB13BD">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DB13BD">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819" w:name="_Toc413359630"/>
      <w:bookmarkStart w:id="820" w:name="_Toc3557097"/>
      <w:bookmarkStart w:id="821" w:name="_Toc34747348"/>
      <w:bookmarkStart w:id="822" w:name="_Toc76030541"/>
      <w:bookmarkStart w:id="823" w:name="_Toc86863497"/>
      <w:bookmarkStart w:id="824"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819"/>
      <w:bookmarkEnd w:id="820"/>
      <w:bookmarkEnd w:id="821"/>
      <w:bookmarkEnd w:id="822"/>
      <w:bookmarkEnd w:id="823"/>
      <w:bookmarkEnd w:id="82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825" w:name="_Ref401160020"/>
      <w:bookmarkStart w:id="826" w:name="_Toc413359631"/>
      <w:bookmarkStart w:id="827" w:name="_Toc3557098"/>
      <w:bookmarkStart w:id="828" w:name="_Toc34747349"/>
      <w:bookmarkStart w:id="829" w:name="_Toc76030542"/>
      <w:bookmarkStart w:id="830" w:name="_Toc86863498"/>
      <w:bookmarkStart w:id="831"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825"/>
      <w:r>
        <w:t>: Different Screw Forms</w:t>
      </w:r>
      <w:bookmarkEnd w:id="826"/>
      <w:bookmarkEnd w:id="827"/>
      <w:bookmarkEnd w:id="828"/>
      <w:bookmarkEnd w:id="829"/>
      <w:bookmarkEnd w:id="830"/>
      <w:bookmarkEnd w:id="83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832" w:name="_Ref401160136"/>
      <w:bookmarkStart w:id="833" w:name="_Toc413359632"/>
      <w:bookmarkStart w:id="834" w:name="_Ref428364733"/>
      <w:bookmarkStart w:id="835" w:name="_Ref428531136"/>
      <w:bookmarkStart w:id="836" w:name="_Toc3557099"/>
      <w:bookmarkStart w:id="837" w:name="_Toc34747350"/>
      <w:bookmarkStart w:id="838" w:name="_Toc76030543"/>
      <w:bookmarkStart w:id="839" w:name="_Toc86863499"/>
      <w:bookmarkStart w:id="840"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832"/>
      <w:r>
        <w:t xml:space="preserve">: </w:t>
      </w:r>
      <w:r w:rsidRPr="001B293E">
        <w:t xml:space="preserve">Definition of </w:t>
      </w:r>
      <w:r>
        <w:t>L</w:t>
      </w:r>
      <w:r w:rsidRPr="001B293E">
        <w:t xml:space="preserve">ength and </w:t>
      </w:r>
      <w:r>
        <w:t>H</w:t>
      </w:r>
      <w:r w:rsidRPr="001B293E">
        <w:t xml:space="preserve">ead </w:t>
      </w:r>
      <w:r>
        <w:t>S</w:t>
      </w:r>
      <w:r w:rsidRPr="001B293E">
        <w:t>izes</w:t>
      </w:r>
      <w:bookmarkEnd w:id="833"/>
      <w:bookmarkEnd w:id="834"/>
      <w:bookmarkEnd w:id="835"/>
      <w:bookmarkEnd w:id="836"/>
      <w:bookmarkEnd w:id="837"/>
      <w:bookmarkEnd w:id="838"/>
      <w:bookmarkEnd w:id="839"/>
      <w:bookmarkEnd w:id="840"/>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841" w:name="_Ref413315993"/>
      <w:bookmarkStart w:id="842" w:name="_Toc413359633"/>
      <w:bookmarkStart w:id="843" w:name="_Toc3557100"/>
      <w:bookmarkStart w:id="844" w:name="_Toc34747351"/>
      <w:bookmarkStart w:id="845" w:name="_Toc76030544"/>
      <w:bookmarkStart w:id="846" w:name="_Toc86863500"/>
      <w:bookmarkStart w:id="847"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841"/>
      <w:r w:rsidRPr="00F81409">
        <w:t>: Definition of lead</w:t>
      </w:r>
      <w:r>
        <w:t>,</w:t>
      </w:r>
      <w:r w:rsidRPr="00F81409">
        <w:t xml:space="preserve"> pitch and</w:t>
      </w:r>
      <w:r>
        <w:t xml:space="preserve"> starts</w:t>
      </w:r>
      <w:r w:rsidRPr="00F81409">
        <w:t xml:space="preserve"> of a thread.</w:t>
      </w:r>
      <w:bookmarkEnd w:id="842"/>
      <w:bookmarkEnd w:id="843"/>
      <w:bookmarkEnd w:id="844"/>
      <w:bookmarkEnd w:id="845"/>
      <w:bookmarkEnd w:id="846"/>
      <w:bookmarkEnd w:id="847"/>
      <w:r w:rsidRPr="00F81409">
        <w:t xml:space="preserve"> </w:t>
      </w:r>
    </w:p>
    <w:p w14:paraId="67175DE4" w14:textId="77777777" w:rsidR="00FC68DB" w:rsidRPr="00942FED" w:rsidRDefault="00FC68DB" w:rsidP="00B202D2">
      <w:pPr>
        <w:pStyle w:val="berschrift3"/>
      </w:pPr>
      <w:bookmarkStart w:id="848" w:name="_Toc428279395"/>
      <w:bookmarkStart w:id="849" w:name="_Toc428456133"/>
      <w:bookmarkStart w:id="850" w:name="_Toc428537096"/>
      <w:bookmarkStart w:id="851" w:name="_Toc428969415"/>
      <w:bookmarkStart w:id="852" w:name="_Toc429052806"/>
      <w:bookmarkStart w:id="853" w:name="_Toc3556984"/>
      <w:bookmarkStart w:id="854" w:name="_Ref3566661"/>
      <w:bookmarkStart w:id="855" w:name="_Ref4272362"/>
      <w:bookmarkStart w:id="856" w:name="_Toc34747234"/>
      <w:bookmarkStart w:id="857" w:name="_Toc77102050"/>
      <w:bookmarkStart w:id="858" w:name="_Toc86863831"/>
      <w:bookmarkEnd w:id="848"/>
      <w:bookmarkEnd w:id="849"/>
      <w:bookmarkEnd w:id="850"/>
      <w:bookmarkEnd w:id="851"/>
      <w:bookmarkEnd w:id="852"/>
      <w:r w:rsidRPr="00A947CD">
        <w:t>Contacts and Friction</w:t>
      </w:r>
      <w:bookmarkEnd w:id="853"/>
      <w:bookmarkEnd w:id="854"/>
      <w:bookmarkEnd w:id="855"/>
      <w:bookmarkEnd w:id="856"/>
      <w:bookmarkEnd w:id="857"/>
      <w:bookmarkEnd w:id="858"/>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DB13BD">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DB13BD">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DB13BD">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DB13BD">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DB13BD">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DB13BD">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59" w:name="_Ref3566632"/>
      <w:r>
        <w:rPr>
          <w:rFonts w:cs="Calibri"/>
          <w:lang w:val="en-US" w:eastAsia="en-GB"/>
        </w:rPr>
        <w:t>the thread</w:t>
      </w:r>
      <w:r w:rsidRPr="00147227">
        <w:rPr>
          <w:rFonts w:cs="Calibri"/>
          <w:lang w:val="en-US" w:eastAsia="en-GB"/>
        </w:rPr>
        <w:t>.</w:t>
      </w:r>
      <w:bookmarkEnd w:id="859"/>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60" w:name="_Toc428279398"/>
      <w:bookmarkStart w:id="861" w:name="_Toc428456136"/>
      <w:bookmarkStart w:id="862" w:name="_Toc428537099"/>
      <w:bookmarkStart w:id="863" w:name="_Toc428969418"/>
      <w:bookmarkStart w:id="864" w:name="_Toc429052809"/>
      <w:bookmarkStart w:id="865" w:name="_Toc428279400"/>
      <w:bookmarkStart w:id="866" w:name="_Toc428456138"/>
      <w:bookmarkStart w:id="867" w:name="_Toc428537101"/>
      <w:bookmarkStart w:id="868" w:name="_Toc428969420"/>
      <w:bookmarkStart w:id="869" w:name="_Toc429052811"/>
      <w:bookmarkStart w:id="870" w:name="_Toc428279401"/>
      <w:bookmarkStart w:id="871" w:name="_Toc428456139"/>
      <w:bookmarkStart w:id="872" w:name="_Toc428537102"/>
      <w:bookmarkStart w:id="873" w:name="_Toc428969421"/>
      <w:bookmarkStart w:id="874" w:name="_Toc429052812"/>
      <w:bookmarkStart w:id="875" w:name="_Toc428279402"/>
      <w:bookmarkStart w:id="876" w:name="_Toc428456140"/>
      <w:bookmarkStart w:id="877" w:name="_Toc428537103"/>
      <w:bookmarkStart w:id="878" w:name="_Toc428969422"/>
      <w:bookmarkStart w:id="879" w:name="_Toc429052813"/>
      <w:bookmarkStart w:id="880" w:name="_Toc428279403"/>
      <w:bookmarkStart w:id="881" w:name="_Toc428456141"/>
      <w:bookmarkStart w:id="882" w:name="_Toc428537104"/>
      <w:bookmarkStart w:id="883" w:name="_Toc428969423"/>
      <w:bookmarkStart w:id="884" w:name="_Toc429052814"/>
      <w:bookmarkStart w:id="885" w:name="_Toc428279404"/>
      <w:bookmarkStart w:id="886" w:name="_Toc428456142"/>
      <w:bookmarkStart w:id="887" w:name="_Toc428537105"/>
      <w:bookmarkStart w:id="888" w:name="_Toc428969424"/>
      <w:bookmarkStart w:id="889" w:name="_Toc429052815"/>
      <w:bookmarkStart w:id="890" w:name="_Toc428279405"/>
      <w:bookmarkStart w:id="891" w:name="_Toc428456143"/>
      <w:bookmarkStart w:id="892" w:name="_Toc428537106"/>
      <w:bookmarkStart w:id="893" w:name="_Toc428969425"/>
      <w:bookmarkStart w:id="894" w:name="_Toc429052816"/>
      <w:bookmarkStart w:id="895" w:name="_Toc428279406"/>
      <w:bookmarkStart w:id="896" w:name="_Toc428456144"/>
      <w:bookmarkStart w:id="897" w:name="_Toc428537107"/>
      <w:bookmarkStart w:id="898" w:name="_Toc428969426"/>
      <w:bookmarkStart w:id="899" w:name="_Toc429052817"/>
      <w:bookmarkStart w:id="900" w:name="_Toc428279408"/>
      <w:bookmarkStart w:id="901" w:name="_Toc428456146"/>
      <w:bookmarkStart w:id="902" w:name="_Toc428537109"/>
      <w:bookmarkStart w:id="903" w:name="_Toc428969428"/>
      <w:bookmarkStart w:id="904" w:name="_Toc429052819"/>
      <w:bookmarkStart w:id="905" w:name="_Toc428279409"/>
      <w:bookmarkStart w:id="906" w:name="_Toc428456147"/>
      <w:bookmarkStart w:id="907" w:name="_Toc428537110"/>
      <w:bookmarkStart w:id="908" w:name="_Toc428969429"/>
      <w:bookmarkStart w:id="909" w:name="_Toc429052820"/>
      <w:bookmarkStart w:id="910" w:name="_Toc428279410"/>
      <w:bookmarkStart w:id="911" w:name="_Toc428456148"/>
      <w:bookmarkStart w:id="912" w:name="_Toc428537111"/>
      <w:bookmarkStart w:id="913" w:name="_Toc428969430"/>
      <w:bookmarkStart w:id="914" w:name="_Toc429052821"/>
      <w:bookmarkStart w:id="915" w:name="_Toc428279411"/>
      <w:bookmarkStart w:id="916" w:name="_Toc428456149"/>
      <w:bookmarkStart w:id="917" w:name="_Toc428537112"/>
      <w:bookmarkStart w:id="918" w:name="_Toc428969431"/>
      <w:bookmarkStart w:id="919" w:name="_Toc429052822"/>
      <w:bookmarkStart w:id="920" w:name="_Toc428279413"/>
      <w:bookmarkStart w:id="921" w:name="_Toc428456151"/>
      <w:bookmarkStart w:id="922" w:name="_Toc428537114"/>
      <w:bookmarkStart w:id="923" w:name="_Toc428969433"/>
      <w:bookmarkStart w:id="924" w:name="_Toc429052824"/>
      <w:bookmarkStart w:id="925" w:name="_Toc428279414"/>
      <w:bookmarkStart w:id="926" w:name="_Toc428456152"/>
      <w:bookmarkStart w:id="927" w:name="_Toc428537115"/>
      <w:bookmarkStart w:id="928" w:name="_Toc428969434"/>
      <w:bookmarkStart w:id="929" w:name="_Toc429052825"/>
      <w:bookmarkStart w:id="930" w:name="_Toc428279416"/>
      <w:bookmarkStart w:id="931" w:name="_Toc428456154"/>
      <w:bookmarkStart w:id="932" w:name="_Toc428537117"/>
      <w:bookmarkStart w:id="933" w:name="_Toc428969436"/>
      <w:bookmarkStart w:id="934" w:name="_Toc429052827"/>
      <w:bookmarkStart w:id="935" w:name="_Toc428279417"/>
      <w:bookmarkStart w:id="936" w:name="_Toc428456155"/>
      <w:bookmarkStart w:id="937" w:name="_Toc428537118"/>
      <w:bookmarkStart w:id="938" w:name="_Toc428969437"/>
      <w:bookmarkStart w:id="939" w:name="_Toc429052828"/>
      <w:bookmarkStart w:id="940" w:name="_Toc428279419"/>
      <w:bookmarkStart w:id="941" w:name="_Toc428456157"/>
      <w:bookmarkStart w:id="942" w:name="_Toc428537120"/>
      <w:bookmarkStart w:id="943" w:name="_Toc428969439"/>
      <w:bookmarkStart w:id="944" w:name="_Toc429052830"/>
      <w:bookmarkStart w:id="945" w:name="_Toc428279421"/>
      <w:bookmarkStart w:id="946" w:name="_Toc428456159"/>
      <w:bookmarkStart w:id="947" w:name="_Toc428537122"/>
      <w:bookmarkStart w:id="948" w:name="_Toc428969441"/>
      <w:bookmarkStart w:id="949" w:name="_Toc429052832"/>
      <w:bookmarkStart w:id="950" w:name="_Toc428279422"/>
      <w:bookmarkStart w:id="951" w:name="_Toc428456160"/>
      <w:bookmarkStart w:id="952" w:name="_Toc428537123"/>
      <w:bookmarkStart w:id="953" w:name="_Toc428969442"/>
      <w:bookmarkStart w:id="954" w:name="_Toc429052833"/>
      <w:bookmarkStart w:id="955" w:name="_Toc428279423"/>
      <w:bookmarkStart w:id="956" w:name="_Toc428456161"/>
      <w:bookmarkStart w:id="957" w:name="_Toc428537124"/>
      <w:bookmarkStart w:id="958" w:name="_Toc428969443"/>
      <w:bookmarkStart w:id="959" w:name="_Toc429052834"/>
      <w:bookmarkStart w:id="960" w:name="_Toc428279424"/>
      <w:bookmarkStart w:id="961" w:name="_Toc428456162"/>
      <w:bookmarkStart w:id="962" w:name="_Toc428537125"/>
      <w:bookmarkStart w:id="963" w:name="_Toc428969444"/>
      <w:bookmarkStart w:id="964" w:name="_Toc429052835"/>
      <w:bookmarkStart w:id="965" w:name="_Toc428279426"/>
      <w:bookmarkStart w:id="966" w:name="_Toc428456164"/>
      <w:bookmarkStart w:id="967" w:name="_Toc428537127"/>
      <w:bookmarkStart w:id="968" w:name="_Toc428969446"/>
      <w:bookmarkStart w:id="969" w:name="_Toc429052837"/>
      <w:bookmarkStart w:id="970" w:name="_Toc428279427"/>
      <w:bookmarkStart w:id="971" w:name="_Toc428456165"/>
      <w:bookmarkStart w:id="972" w:name="_Toc428537128"/>
      <w:bookmarkStart w:id="973" w:name="_Toc428969447"/>
      <w:bookmarkStart w:id="974" w:name="_Toc429052838"/>
      <w:bookmarkStart w:id="975" w:name="_Toc428279431"/>
      <w:bookmarkStart w:id="976" w:name="_Toc428456169"/>
      <w:bookmarkStart w:id="977" w:name="_Toc428537132"/>
      <w:bookmarkStart w:id="978" w:name="_Toc428969451"/>
      <w:bookmarkStart w:id="979" w:name="_Toc429052842"/>
      <w:bookmarkStart w:id="980" w:name="_Toc428279432"/>
      <w:bookmarkStart w:id="981" w:name="_Toc428456170"/>
      <w:bookmarkStart w:id="982" w:name="_Toc428537133"/>
      <w:bookmarkStart w:id="983" w:name="_Toc428969452"/>
      <w:bookmarkStart w:id="984" w:name="_Toc429052843"/>
      <w:bookmarkStart w:id="985" w:name="_Toc428279434"/>
      <w:bookmarkStart w:id="986" w:name="_Toc428456172"/>
      <w:bookmarkStart w:id="987" w:name="_Toc428537135"/>
      <w:bookmarkStart w:id="988" w:name="_Toc428969454"/>
      <w:bookmarkStart w:id="989" w:name="_Toc429052845"/>
      <w:bookmarkStart w:id="990" w:name="_Toc428279435"/>
      <w:bookmarkStart w:id="991" w:name="_Toc428456173"/>
      <w:bookmarkStart w:id="992" w:name="_Toc428537136"/>
      <w:bookmarkStart w:id="993" w:name="_Toc428969455"/>
      <w:bookmarkStart w:id="994" w:name="_Toc429052846"/>
      <w:bookmarkStart w:id="995" w:name="_Toc428279439"/>
      <w:bookmarkStart w:id="996" w:name="_Toc428456177"/>
      <w:bookmarkStart w:id="997" w:name="_Toc428537140"/>
      <w:bookmarkStart w:id="998" w:name="_Toc428969459"/>
      <w:bookmarkStart w:id="999" w:name="_Toc429052850"/>
      <w:bookmarkStart w:id="1000" w:name="_Toc428279440"/>
      <w:bookmarkStart w:id="1001" w:name="_Toc428456178"/>
      <w:bookmarkStart w:id="1002" w:name="_Toc428537141"/>
      <w:bookmarkStart w:id="1003" w:name="_Toc428969460"/>
      <w:bookmarkStart w:id="1004" w:name="_Toc429052851"/>
      <w:bookmarkStart w:id="1005" w:name="_Toc428279441"/>
      <w:bookmarkStart w:id="1006" w:name="_Toc428456179"/>
      <w:bookmarkStart w:id="1007" w:name="_Toc428537142"/>
      <w:bookmarkStart w:id="1008" w:name="_Toc428969461"/>
      <w:bookmarkStart w:id="1009" w:name="_Toc429052852"/>
      <w:bookmarkStart w:id="1010" w:name="_Toc428279442"/>
      <w:bookmarkStart w:id="1011" w:name="_Toc428456180"/>
      <w:bookmarkStart w:id="1012" w:name="_Toc428537143"/>
      <w:bookmarkStart w:id="1013" w:name="_Toc428969462"/>
      <w:bookmarkStart w:id="1014" w:name="_Toc429052853"/>
      <w:bookmarkStart w:id="1015" w:name="_Toc428279444"/>
      <w:bookmarkStart w:id="1016" w:name="_Toc428456182"/>
      <w:bookmarkStart w:id="1017" w:name="_Toc428537145"/>
      <w:bookmarkStart w:id="1018" w:name="_Toc428969464"/>
      <w:bookmarkStart w:id="1019" w:name="_Toc429052855"/>
      <w:bookmarkStart w:id="1020" w:name="_Toc428279445"/>
      <w:bookmarkStart w:id="1021" w:name="_Toc428456183"/>
      <w:bookmarkStart w:id="1022" w:name="_Toc428537146"/>
      <w:bookmarkStart w:id="1023" w:name="_Toc428969465"/>
      <w:bookmarkStart w:id="1024" w:name="_Toc429052856"/>
      <w:bookmarkStart w:id="1025" w:name="_Toc428279449"/>
      <w:bookmarkStart w:id="1026" w:name="_Toc428456187"/>
      <w:bookmarkStart w:id="1027" w:name="_Toc428537150"/>
      <w:bookmarkStart w:id="1028" w:name="_Toc428969469"/>
      <w:bookmarkStart w:id="1029" w:name="_Toc429052860"/>
      <w:bookmarkStart w:id="1030" w:name="_Toc428279450"/>
      <w:bookmarkStart w:id="1031" w:name="_Toc428456188"/>
      <w:bookmarkStart w:id="1032" w:name="_Toc428537151"/>
      <w:bookmarkStart w:id="1033" w:name="_Toc428969470"/>
      <w:bookmarkStart w:id="1034" w:name="_Toc429052861"/>
      <w:bookmarkStart w:id="1035" w:name="_Toc428279452"/>
      <w:bookmarkStart w:id="1036" w:name="_Toc428456190"/>
      <w:bookmarkStart w:id="1037" w:name="_Toc428537153"/>
      <w:bookmarkStart w:id="1038" w:name="_Toc428969472"/>
      <w:bookmarkStart w:id="1039" w:name="_Toc429052863"/>
      <w:bookmarkStart w:id="1040" w:name="_Toc428279453"/>
      <w:bookmarkStart w:id="1041" w:name="_Toc428456191"/>
      <w:bookmarkStart w:id="1042" w:name="_Toc428537154"/>
      <w:bookmarkStart w:id="1043" w:name="_Toc428969473"/>
      <w:bookmarkStart w:id="1044" w:name="_Toc429052864"/>
      <w:bookmarkStart w:id="1045" w:name="_Toc428279457"/>
      <w:bookmarkStart w:id="1046" w:name="_Toc428456195"/>
      <w:bookmarkStart w:id="1047" w:name="_Toc428537158"/>
      <w:bookmarkStart w:id="1048" w:name="_Toc428969477"/>
      <w:bookmarkStart w:id="1049" w:name="_Toc429052868"/>
      <w:bookmarkStart w:id="1050" w:name="_Toc428279458"/>
      <w:bookmarkStart w:id="1051" w:name="_Toc428456196"/>
      <w:bookmarkStart w:id="1052" w:name="_Toc428537159"/>
      <w:bookmarkStart w:id="1053" w:name="_Toc428969478"/>
      <w:bookmarkStart w:id="1054" w:name="_Toc429052869"/>
      <w:bookmarkStart w:id="1055" w:name="_Toc428279459"/>
      <w:bookmarkStart w:id="1056" w:name="_Toc428456197"/>
      <w:bookmarkStart w:id="1057" w:name="_Toc428537160"/>
      <w:bookmarkStart w:id="1058" w:name="_Toc428969479"/>
      <w:bookmarkStart w:id="1059" w:name="_Toc429052870"/>
      <w:bookmarkStart w:id="1060" w:name="_Toc428279461"/>
      <w:bookmarkStart w:id="1061" w:name="_Toc428456199"/>
      <w:bookmarkStart w:id="1062" w:name="_Toc428537162"/>
      <w:bookmarkStart w:id="1063" w:name="_Toc428969481"/>
      <w:bookmarkStart w:id="1064" w:name="_Toc429052872"/>
      <w:bookmarkStart w:id="1065" w:name="_Toc428279462"/>
      <w:bookmarkStart w:id="1066" w:name="_Toc428456200"/>
      <w:bookmarkStart w:id="1067" w:name="_Toc428537163"/>
      <w:bookmarkStart w:id="1068" w:name="_Toc428969482"/>
      <w:bookmarkStart w:id="1069" w:name="_Toc429052873"/>
      <w:bookmarkStart w:id="1070" w:name="_Toc428279463"/>
      <w:bookmarkStart w:id="1071" w:name="_Toc428456201"/>
      <w:bookmarkStart w:id="1072" w:name="_Toc428537164"/>
      <w:bookmarkStart w:id="1073" w:name="_Toc428969483"/>
      <w:bookmarkStart w:id="1074" w:name="_Toc429052874"/>
      <w:bookmarkStart w:id="1075" w:name="_Toc428279464"/>
      <w:bookmarkStart w:id="1076" w:name="_Toc428456202"/>
      <w:bookmarkStart w:id="1077" w:name="_Toc428537165"/>
      <w:bookmarkStart w:id="1078" w:name="_Toc428969484"/>
      <w:bookmarkStart w:id="1079" w:name="_Toc429052875"/>
      <w:bookmarkStart w:id="1080" w:name="_Toc428279465"/>
      <w:bookmarkStart w:id="1081" w:name="_Toc428456203"/>
      <w:bookmarkStart w:id="1082" w:name="_Toc428537166"/>
      <w:bookmarkStart w:id="1083" w:name="_Toc428969485"/>
      <w:bookmarkStart w:id="1084" w:name="_Toc429052876"/>
      <w:bookmarkStart w:id="1085" w:name="_Toc428279467"/>
      <w:bookmarkStart w:id="1086" w:name="_Toc428456205"/>
      <w:bookmarkStart w:id="1087" w:name="_Toc428537168"/>
      <w:bookmarkStart w:id="1088" w:name="_Toc428969487"/>
      <w:bookmarkStart w:id="1089" w:name="_Toc429052878"/>
      <w:bookmarkStart w:id="1090" w:name="_Toc428279470"/>
      <w:bookmarkStart w:id="1091" w:name="_Toc428456208"/>
      <w:bookmarkStart w:id="1092" w:name="_Toc428537171"/>
      <w:bookmarkStart w:id="1093" w:name="_Toc428969490"/>
      <w:bookmarkStart w:id="1094" w:name="_Toc429052881"/>
      <w:bookmarkStart w:id="1095" w:name="_Toc428279471"/>
      <w:bookmarkStart w:id="1096" w:name="_Toc428456209"/>
      <w:bookmarkStart w:id="1097" w:name="_Toc428537172"/>
      <w:bookmarkStart w:id="1098" w:name="_Toc428969491"/>
      <w:bookmarkStart w:id="1099" w:name="_Toc429052882"/>
      <w:bookmarkStart w:id="1100" w:name="_Toc428279472"/>
      <w:bookmarkStart w:id="1101" w:name="_Toc428456210"/>
      <w:bookmarkStart w:id="1102" w:name="_Toc428537173"/>
      <w:bookmarkStart w:id="1103" w:name="_Toc428969492"/>
      <w:bookmarkStart w:id="1104" w:name="_Toc429052883"/>
      <w:bookmarkStart w:id="1105" w:name="_Toc428279473"/>
      <w:bookmarkStart w:id="1106" w:name="_Toc428456211"/>
      <w:bookmarkStart w:id="1107" w:name="_Toc428537174"/>
      <w:bookmarkStart w:id="1108" w:name="_Toc428969493"/>
      <w:bookmarkStart w:id="1109" w:name="_Toc429052884"/>
      <w:bookmarkStart w:id="1110" w:name="_Toc428279474"/>
      <w:bookmarkStart w:id="1111" w:name="_Toc428456212"/>
      <w:bookmarkStart w:id="1112" w:name="_Toc428537175"/>
      <w:bookmarkStart w:id="1113" w:name="_Toc428969494"/>
      <w:bookmarkStart w:id="1114" w:name="_Toc429052885"/>
      <w:bookmarkStart w:id="1115" w:name="_Toc428279475"/>
      <w:bookmarkStart w:id="1116" w:name="_Toc428456213"/>
      <w:bookmarkStart w:id="1117" w:name="_Toc428537176"/>
      <w:bookmarkStart w:id="1118" w:name="_Toc428969495"/>
      <w:bookmarkStart w:id="1119" w:name="_Toc429052886"/>
      <w:bookmarkStart w:id="1120" w:name="_Toc428279476"/>
      <w:bookmarkStart w:id="1121" w:name="_Toc428456214"/>
      <w:bookmarkStart w:id="1122" w:name="_Toc428537177"/>
      <w:bookmarkStart w:id="1123" w:name="_Toc428969496"/>
      <w:bookmarkStart w:id="1124" w:name="_Toc429052887"/>
      <w:bookmarkStart w:id="1125" w:name="_Toc428279481"/>
      <w:bookmarkStart w:id="1126" w:name="_Toc428456219"/>
      <w:bookmarkStart w:id="1127" w:name="_Toc428537182"/>
      <w:bookmarkStart w:id="1128" w:name="_Toc428969501"/>
      <w:bookmarkStart w:id="1129" w:name="_Toc429052892"/>
      <w:bookmarkStart w:id="1130" w:name="_Toc428279482"/>
      <w:bookmarkStart w:id="1131" w:name="_Toc428456220"/>
      <w:bookmarkStart w:id="1132" w:name="_Toc428537183"/>
      <w:bookmarkStart w:id="1133" w:name="_Toc428969502"/>
      <w:bookmarkStart w:id="1134" w:name="_Toc429052893"/>
      <w:bookmarkStart w:id="1135" w:name="_Toc428279490"/>
      <w:bookmarkStart w:id="1136" w:name="_Toc428456228"/>
      <w:bookmarkStart w:id="1137" w:name="_Toc428537191"/>
      <w:bookmarkStart w:id="1138" w:name="_Toc428969510"/>
      <w:bookmarkStart w:id="1139" w:name="_Toc429052901"/>
      <w:bookmarkStart w:id="1140" w:name="_Toc428279504"/>
      <w:bookmarkStart w:id="1141" w:name="_Toc428456242"/>
      <w:bookmarkStart w:id="1142" w:name="_Toc428537205"/>
      <w:bookmarkStart w:id="1143" w:name="_Toc428969524"/>
      <w:bookmarkStart w:id="1144" w:name="_Toc429052915"/>
      <w:bookmarkStart w:id="1145" w:name="_Toc428279508"/>
      <w:bookmarkStart w:id="1146" w:name="_Toc428456246"/>
      <w:bookmarkStart w:id="1147" w:name="_Toc428537209"/>
      <w:bookmarkStart w:id="1148" w:name="_Toc428969528"/>
      <w:bookmarkStart w:id="1149" w:name="_Toc429052919"/>
      <w:bookmarkStart w:id="1150" w:name="_Toc428279509"/>
      <w:bookmarkStart w:id="1151" w:name="_Toc428456247"/>
      <w:bookmarkStart w:id="1152" w:name="_Toc428537210"/>
      <w:bookmarkStart w:id="1153" w:name="_Toc428969529"/>
      <w:bookmarkStart w:id="1154" w:name="_Toc429052920"/>
      <w:bookmarkStart w:id="1155" w:name="_Toc428279510"/>
      <w:bookmarkStart w:id="1156" w:name="_Toc428456248"/>
      <w:bookmarkStart w:id="1157" w:name="_Toc428537211"/>
      <w:bookmarkStart w:id="1158" w:name="_Toc428969530"/>
      <w:bookmarkStart w:id="1159" w:name="_Toc429052921"/>
      <w:bookmarkStart w:id="1160" w:name="_Toc428279512"/>
      <w:bookmarkStart w:id="1161" w:name="_Toc428456250"/>
      <w:bookmarkStart w:id="1162" w:name="_Toc428537213"/>
      <w:bookmarkStart w:id="1163" w:name="_Toc428969532"/>
      <w:bookmarkStart w:id="1164" w:name="_Toc429052923"/>
      <w:bookmarkStart w:id="1165" w:name="_Toc428279516"/>
      <w:bookmarkStart w:id="1166" w:name="_Toc428456254"/>
      <w:bookmarkStart w:id="1167" w:name="_Toc428537217"/>
      <w:bookmarkStart w:id="1168" w:name="_Toc428969536"/>
      <w:bookmarkStart w:id="1169" w:name="_Toc429052927"/>
      <w:bookmarkStart w:id="1170" w:name="_Toc428279517"/>
      <w:bookmarkStart w:id="1171" w:name="_Toc428456255"/>
      <w:bookmarkStart w:id="1172" w:name="_Toc428537218"/>
      <w:bookmarkStart w:id="1173" w:name="_Toc428969537"/>
      <w:bookmarkStart w:id="1174" w:name="_Toc429052928"/>
      <w:bookmarkStart w:id="1175" w:name="_Toc428279521"/>
      <w:bookmarkStart w:id="1176" w:name="_Toc428456259"/>
      <w:bookmarkStart w:id="1177" w:name="_Toc428537222"/>
      <w:bookmarkStart w:id="1178" w:name="_Toc428969541"/>
      <w:bookmarkStart w:id="1179" w:name="_Toc429052932"/>
      <w:bookmarkStart w:id="1180" w:name="_Toc428279522"/>
      <w:bookmarkStart w:id="1181" w:name="_Toc428456260"/>
      <w:bookmarkStart w:id="1182" w:name="_Toc428537223"/>
      <w:bookmarkStart w:id="1183" w:name="_Toc428969542"/>
      <w:bookmarkStart w:id="1184" w:name="_Toc429052933"/>
      <w:bookmarkStart w:id="1185" w:name="_Toc428279523"/>
      <w:bookmarkStart w:id="1186" w:name="_Toc428456261"/>
      <w:bookmarkStart w:id="1187" w:name="_Toc428537224"/>
      <w:bookmarkStart w:id="1188" w:name="_Toc428969543"/>
      <w:bookmarkStart w:id="1189" w:name="_Toc429052934"/>
      <w:bookmarkStart w:id="1190" w:name="_Toc428279524"/>
      <w:bookmarkStart w:id="1191" w:name="_Toc428456262"/>
      <w:bookmarkStart w:id="1192" w:name="_Toc428537225"/>
      <w:bookmarkStart w:id="1193" w:name="_Toc428969544"/>
      <w:bookmarkStart w:id="1194" w:name="_Toc429052935"/>
      <w:bookmarkStart w:id="1195" w:name="_Toc428279525"/>
      <w:bookmarkStart w:id="1196" w:name="_Toc428456263"/>
      <w:bookmarkStart w:id="1197" w:name="_Toc428537226"/>
      <w:bookmarkStart w:id="1198" w:name="_Toc428969545"/>
      <w:bookmarkStart w:id="1199" w:name="_Toc429052936"/>
      <w:bookmarkStart w:id="1200" w:name="_Toc428279526"/>
      <w:bookmarkStart w:id="1201" w:name="_Toc428456264"/>
      <w:bookmarkStart w:id="1202" w:name="_Toc428537227"/>
      <w:bookmarkStart w:id="1203" w:name="_Toc428969546"/>
      <w:bookmarkStart w:id="1204" w:name="_Toc429052937"/>
      <w:bookmarkStart w:id="1205" w:name="_Toc413359593"/>
      <w:bookmarkStart w:id="1206" w:name="_Toc3556985"/>
      <w:bookmarkStart w:id="1207" w:name="_Ref27683404"/>
      <w:bookmarkStart w:id="1208" w:name="_Ref34740002"/>
      <w:bookmarkStart w:id="1209" w:name="_Ref34740021"/>
      <w:bookmarkStart w:id="1210" w:name="_Ref34652201"/>
      <w:bookmarkStart w:id="1211" w:name="_Ref34652251"/>
      <w:bookmarkStart w:id="1212" w:name="_Toc34747235"/>
      <w:bookmarkStart w:id="1213" w:name="_Toc77102051"/>
      <w:bookmarkStart w:id="1214" w:name="_Toc86863832"/>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05"/>
      <w:bookmarkEnd w:id="1206"/>
      <w:bookmarkEnd w:id="1207"/>
      <w:bookmarkEnd w:id="1208"/>
      <w:bookmarkEnd w:id="1209"/>
      <w:bookmarkEnd w:id="1210"/>
      <w:bookmarkEnd w:id="1211"/>
      <w:bookmarkEnd w:id="1212"/>
      <w:bookmarkEnd w:id="1213"/>
      <w:bookmarkEnd w:id="1214"/>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215" w:name="_Toc3566457"/>
      <w:bookmarkStart w:id="1216" w:name="_Toc34747458"/>
      <w:bookmarkStart w:id="1217"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15"/>
      <w:bookmarkEnd w:id="1216"/>
      <w:bookmarkEnd w:id="1217"/>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218" w:name="_Ref409694950"/>
      <w:bookmarkStart w:id="1219" w:name="_Toc3566458"/>
      <w:bookmarkStart w:id="1220" w:name="_Toc34747459"/>
      <w:bookmarkStart w:id="1221"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218"/>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19"/>
      <w:bookmarkEnd w:id="1220"/>
      <w:bookmarkEnd w:id="122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DB13BD">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DB13BD">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DB13BD">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DB13BD">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DB13BD">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DB13BD">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DB13BD">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DB13BD">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DB13BD">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DB13BD">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222" w:name="_Toc3566459"/>
      <w:bookmarkStart w:id="1223" w:name="_Toc34747460"/>
      <w:bookmarkStart w:id="1224"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22"/>
      <w:bookmarkEnd w:id="1223"/>
      <w:bookmarkEnd w:id="122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25" w:name="_Toc428279528"/>
      <w:bookmarkStart w:id="1226" w:name="_Toc428456266"/>
      <w:bookmarkStart w:id="1227" w:name="_Toc428537229"/>
      <w:bookmarkStart w:id="1228" w:name="_Toc428969548"/>
      <w:bookmarkStart w:id="1229" w:name="_Toc429052939"/>
      <w:bookmarkStart w:id="1230" w:name="_Toc413359594"/>
      <w:bookmarkStart w:id="1231" w:name="_Toc3556986"/>
      <w:bookmarkStart w:id="1232" w:name="_Toc34747236"/>
      <w:bookmarkStart w:id="1233" w:name="_Toc77102052"/>
      <w:bookmarkStart w:id="1234" w:name="_Toc86863833"/>
      <w:bookmarkEnd w:id="1225"/>
      <w:bookmarkEnd w:id="1226"/>
      <w:bookmarkEnd w:id="1227"/>
      <w:bookmarkEnd w:id="1228"/>
      <w:bookmarkEnd w:id="1229"/>
      <w:r>
        <w:t>Washer</w:t>
      </w:r>
      <w:bookmarkEnd w:id="1230"/>
      <w:bookmarkEnd w:id="1231"/>
      <w:bookmarkEnd w:id="1232"/>
      <w:bookmarkEnd w:id="1233"/>
      <w:bookmarkEnd w:id="123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235" w:name="_Toc3566460"/>
      <w:bookmarkStart w:id="1236" w:name="_Toc34747461"/>
      <w:bookmarkStart w:id="1237"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35"/>
      <w:bookmarkEnd w:id="1236"/>
      <w:bookmarkEnd w:id="123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DB13BD">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DB13BD">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38" w:name="_Toc428456268"/>
      <w:bookmarkStart w:id="1239" w:name="_Toc428537231"/>
      <w:bookmarkStart w:id="1240" w:name="_Toc428969550"/>
      <w:bookmarkStart w:id="1241" w:name="_Toc429052941"/>
      <w:bookmarkStart w:id="1242" w:name="_Toc413359595"/>
      <w:bookmarkStart w:id="1243" w:name="_Toc3556987"/>
      <w:bookmarkStart w:id="1244" w:name="_Toc34747237"/>
      <w:bookmarkStart w:id="1245" w:name="_Toc77102053"/>
      <w:bookmarkStart w:id="1246" w:name="_Toc86863834"/>
      <w:bookmarkEnd w:id="1238"/>
      <w:bookmarkEnd w:id="1239"/>
      <w:bookmarkEnd w:id="1240"/>
      <w:bookmarkEnd w:id="1241"/>
      <w:r>
        <w:t>Nut</w:t>
      </w:r>
      <w:bookmarkEnd w:id="1242"/>
      <w:bookmarkEnd w:id="1243"/>
      <w:bookmarkEnd w:id="1244"/>
      <w:bookmarkEnd w:id="1245"/>
      <w:bookmarkEnd w:id="1246"/>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247" w:name="_Toc3566461"/>
      <w:bookmarkStart w:id="1248" w:name="_Toc34747462"/>
      <w:bookmarkStart w:id="1249"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47"/>
      <w:bookmarkEnd w:id="1248"/>
      <w:bookmarkEnd w:id="124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DB13BD">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DB13BD">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DB13BD">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DB13BD">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DB13BD">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250" w:name="_Toc3566462"/>
      <w:bookmarkStart w:id="1251" w:name="_Toc34747463"/>
      <w:bookmarkStart w:id="1252"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50"/>
      <w:bookmarkEnd w:id="1251"/>
      <w:bookmarkEnd w:id="125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53" w:name="_Toc428456270"/>
      <w:bookmarkStart w:id="1254" w:name="_Toc428537233"/>
      <w:bookmarkStart w:id="1255" w:name="_Toc428969552"/>
      <w:bookmarkStart w:id="1256" w:name="_Toc429052943"/>
      <w:bookmarkStart w:id="1257" w:name="_Toc413359596"/>
      <w:bookmarkStart w:id="1258" w:name="_Toc3556988"/>
      <w:bookmarkStart w:id="1259" w:name="_Toc34747238"/>
      <w:bookmarkStart w:id="1260" w:name="_Toc77102054"/>
      <w:bookmarkStart w:id="1261" w:name="_Ref401160443"/>
      <w:bookmarkStart w:id="1262" w:name="_Ref401160449"/>
      <w:bookmarkStart w:id="1263" w:name="_Ref401160453"/>
      <w:bookmarkStart w:id="1264" w:name="_Toc86863835"/>
      <w:bookmarkEnd w:id="1253"/>
      <w:bookmarkEnd w:id="1254"/>
      <w:bookmarkEnd w:id="1255"/>
      <w:bookmarkEnd w:id="1256"/>
      <w:r w:rsidRPr="00226A3F">
        <w:t>Bolt</w:t>
      </w:r>
      <w:bookmarkEnd w:id="1257"/>
      <w:bookmarkEnd w:id="1258"/>
      <w:bookmarkEnd w:id="1259"/>
      <w:bookmarkEnd w:id="1260"/>
      <w:bookmarkEnd w:id="1264"/>
      <w:r w:rsidRPr="00226A3F">
        <w:t xml:space="preserve"> </w:t>
      </w:r>
      <w:bookmarkEnd w:id="1261"/>
      <w:bookmarkEnd w:id="1262"/>
      <w:bookmarkEnd w:id="126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265" w:name="_Toc3566463"/>
      <w:bookmarkStart w:id="1266" w:name="_Toc34747464"/>
      <w:bookmarkStart w:id="1267"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65"/>
      <w:bookmarkEnd w:id="1266"/>
      <w:bookmarkEnd w:id="1267"/>
    </w:p>
    <w:p w14:paraId="1B9D78C6" w14:textId="4436139F" w:rsidR="00FC68DB" w:rsidRDefault="00FC68DB" w:rsidP="00DB13BD">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DB13BD">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268" w:name="_Toc3566464"/>
      <w:bookmarkStart w:id="1269" w:name="_Toc34747465"/>
      <w:bookmarkStart w:id="1270"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268"/>
      <w:bookmarkEnd w:id="1269"/>
      <w:bookmarkEnd w:id="127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271" w:name="_Toc428456272"/>
      <w:bookmarkStart w:id="1272" w:name="_Toc428537235"/>
      <w:bookmarkStart w:id="1273" w:name="_Toc428969554"/>
      <w:bookmarkStart w:id="1274" w:name="_Toc429052945"/>
      <w:bookmarkStart w:id="1275" w:name="_Toc3556989"/>
      <w:bookmarkStart w:id="1276" w:name="_Toc34747239"/>
      <w:bookmarkStart w:id="1277" w:name="_Toc77102055"/>
      <w:bookmarkEnd w:id="1271"/>
      <w:bookmarkEnd w:id="1272"/>
      <w:bookmarkEnd w:id="1273"/>
      <w:bookmarkEnd w:id="1274"/>
      <w:r>
        <w:t>Possible Bolt and Screw Assemblies</w:t>
      </w:r>
      <w:bookmarkEnd w:id="1275"/>
      <w:bookmarkEnd w:id="1276"/>
      <w:bookmarkEnd w:id="127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DB13BD">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278" w:name="_Toc3557101"/>
      <w:bookmarkStart w:id="1279" w:name="_Toc34747352"/>
      <w:bookmarkStart w:id="1280" w:name="_Toc76030545"/>
      <w:bookmarkStart w:id="1281" w:name="_Toc86863501"/>
      <w:bookmarkStart w:id="1282"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278"/>
      <w:bookmarkEnd w:id="1279"/>
      <w:bookmarkEnd w:id="1280"/>
      <w:bookmarkEnd w:id="1281"/>
      <w:bookmarkEnd w:id="1282"/>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DB13BD">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DB13BD">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283" w:name="_Ref3568949"/>
      <w:bookmarkStart w:id="1284" w:name="_Toc3557102"/>
      <w:bookmarkStart w:id="1285" w:name="_Ref3568942"/>
      <w:bookmarkStart w:id="1286" w:name="_Toc34747353"/>
      <w:bookmarkStart w:id="1287" w:name="_Toc76030546"/>
      <w:bookmarkStart w:id="1288" w:name="_Toc86863502"/>
      <w:bookmarkStart w:id="1289"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283"/>
      <w:r>
        <w:t>: Bolt with free nut</w:t>
      </w:r>
      <w:bookmarkEnd w:id="1284"/>
      <w:bookmarkEnd w:id="1285"/>
      <w:bookmarkEnd w:id="1286"/>
      <w:bookmarkEnd w:id="1287"/>
      <w:bookmarkEnd w:id="1288"/>
      <w:bookmarkEnd w:id="1289"/>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DB13BD">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290" w:name="_Ref3568964"/>
      <w:bookmarkStart w:id="1291" w:name="_Toc3557103"/>
      <w:bookmarkStart w:id="1292" w:name="_Toc34747354"/>
      <w:bookmarkStart w:id="1293" w:name="_Toc76030547"/>
      <w:bookmarkStart w:id="1294" w:name="_Toc86863503"/>
      <w:bookmarkStart w:id="1295"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290"/>
      <w:r>
        <w:t>: Screw</w:t>
      </w:r>
      <w:bookmarkEnd w:id="1291"/>
      <w:bookmarkEnd w:id="1292"/>
      <w:bookmarkEnd w:id="1293"/>
      <w:bookmarkEnd w:id="1294"/>
      <w:bookmarkEnd w:id="129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DB13BD">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296" w:name="_Toc3557104"/>
      <w:bookmarkStart w:id="1297" w:name="_Toc34747355"/>
      <w:bookmarkStart w:id="1298" w:name="_Toc76030548"/>
      <w:bookmarkStart w:id="1299" w:name="_Toc86863504"/>
      <w:bookmarkStart w:id="1300"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296"/>
      <w:bookmarkEnd w:id="1297"/>
      <w:bookmarkEnd w:id="1298"/>
      <w:bookmarkEnd w:id="1299"/>
      <w:bookmarkEnd w:id="1300"/>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DB13BD">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301" w:name="_Toc3557105"/>
      <w:bookmarkStart w:id="1302" w:name="_Toc34747356"/>
      <w:bookmarkStart w:id="1303" w:name="_Toc76030549"/>
      <w:bookmarkStart w:id="1304" w:name="_Toc86863505"/>
      <w:bookmarkStart w:id="1305"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301"/>
      <w:bookmarkEnd w:id="1302"/>
      <w:bookmarkEnd w:id="1303"/>
      <w:bookmarkEnd w:id="1304"/>
      <w:bookmarkEnd w:id="130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06" w:name="_Toc428456274"/>
      <w:bookmarkStart w:id="1307" w:name="_Toc428537237"/>
      <w:bookmarkStart w:id="1308" w:name="_Toc428969556"/>
      <w:bookmarkStart w:id="1309" w:name="_Toc429052947"/>
      <w:bookmarkStart w:id="1310" w:name="_Toc428456275"/>
      <w:bookmarkStart w:id="1311" w:name="_Toc428537238"/>
      <w:bookmarkStart w:id="1312" w:name="_Toc428969557"/>
      <w:bookmarkStart w:id="1313" w:name="_Toc429052948"/>
      <w:bookmarkStart w:id="1314" w:name="_Toc413359597"/>
      <w:bookmarkStart w:id="1315" w:name="_Toc3556990"/>
      <w:bookmarkStart w:id="1316" w:name="_Toc34747240"/>
      <w:bookmarkStart w:id="1317" w:name="_Toc77102056"/>
      <w:bookmarkStart w:id="1318" w:name="_Toc86863836"/>
      <w:bookmarkEnd w:id="1306"/>
      <w:bookmarkEnd w:id="1307"/>
      <w:bookmarkEnd w:id="1308"/>
      <w:bookmarkEnd w:id="1309"/>
      <w:bookmarkEnd w:id="1310"/>
      <w:bookmarkEnd w:id="1311"/>
      <w:bookmarkEnd w:id="1312"/>
      <w:bookmarkEnd w:id="1313"/>
      <w:r w:rsidRPr="00226A3F">
        <w:t>Screw</w:t>
      </w:r>
      <w:bookmarkEnd w:id="1314"/>
      <w:bookmarkEnd w:id="1315"/>
      <w:bookmarkEnd w:id="1316"/>
      <w:bookmarkEnd w:id="1317"/>
      <w:bookmarkEnd w:id="131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319" w:name="_Toc3566465"/>
      <w:bookmarkStart w:id="1320" w:name="_Toc34747466"/>
      <w:bookmarkStart w:id="1321"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319"/>
      <w:bookmarkEnd w:id="1320"/>
      <w:bookmarkEnd w:id="1321"/>
    </w:p>
    <w:p w14:paraId="5504B68F" w14:textId="16713821" w:rsidR="00FC68DB" w:rsidRPr="00A747C6" w:rsidRDefault="00FC68DB" w:rsidP="00DB13BD">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322" w:name="_Toc3566466"/>
      <w:bookmarkStart w:id="1323" w:name="_Toc34747467"/>
      <w:bookmarkStart w:id="1324"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22"/>
      <w:bookmarkEnd w:id="1323"/>
      <w:bookmarkEnd w:id="132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25" w:name="_Toc3556991"/>
      <w:bookmarkStart w:id="1326" w:name="_Toc34747241"/>
      <w:bookmarkStart w:id="1327" w:name="_Toc77102057"/>
      <w:r>
        <w:lastRenderedPageBreak/>
        <w:t>7.5.7.1 Flow Drilled Screws (FDS)</w:t>
      </w:r>
      <w:bookmarkEnd w:id="1325"/>
      <w:bookmarkEnd w:id="1326"/>
      <w:bookmarkEnd w:id="1327"/>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DB13BD"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328" w:name="_Toc3557106"/>
      <w:bookmarkStart w:id="1329" w:name="_Toc34747357"/>
      <w:bookmarkStart w:id="1330" w:name="_Toc76030550"/>
      <w:bookmarkStart w:id="1331" w:name="_Toc86863506"/>
      <w:bookmarkStart w:id="1332"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328"/>
      <w:bookmarkEnd w:id="1329"/>
      <w:bookmarkEnd w:id="1330"/>
      <w:bookmarkEnd w:id="1331"/>
      <w:bookmarkEnd w:id="1332"/>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333" w:name="_Toc3557107"/>
      <w:bookmarkStart w:id="1334" w:name="_Toc34747358"/>
      <w:bookmarkStart w:id="1335" w:name="_Toc76030551"/>
      <w:bookmarkStart w:id="1336" w:name="_Toc86863507"/>
      <w:bookmarkStart w:id="1337"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333"/>
      <w:bookmarkEnd w:id="1334"/>
      <w:bookmarkEnd w:id="1335"/>
      <w:bookmarkEnd w:id="1336"/>
      <w:bookmarkEnd w:id="133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DB13BD">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DB13BD">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DB13BD">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DB13BD">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 xml:space="preserve">properly filled out with parts to be </w:t>
            </w:r>
            <w:r>
              <w:rPr>
                <w:sz w:val="18"/>
                <w:szCs w:val="18"/>
              </w:rPr>
              <w:lastRenderedPageBreak/>
              <w:t>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338" w:name="_Toc3566467"/>
      <w:bookmarkStart w:id="1339" w:name="_Toc34747468"/>
      <w:bookmarkStart w:id="1340"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38"/>
      <w:bookmarkEnd w:id="1339"/>
      <w:bookmarkEnd w:id="1340"/>
    </w:p>
    <w:p w14:paraId="3D874F45" w14:textId="77777777" w:rsidR="00FC68DB" w:rsidRPr="0059565B" w:rsidRDefault="00FC68DB" w:rsidP="00DB13BD">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341" w:name="_Toc3557108"/>
      <w:bookmarkStart w:id="1342" w:name="_Toc34747359"/>
      <w:bookmarkStart w:id="1343" w:name="_Toc76030552"/>
      <w:bookmarkStart w:id="1344" w:name="_Toc86863508"/>
      <w:bookmarkStart w:id="1345"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341"/>
      <w:bookmarkEnd w:id="1342"/>
      <w:bookmarkEnd w:id="1343"/>
      <w:bookmarkEnd w:id="1344"/>
      <w:bookmarkEnd w:id="1345"/>
    </w:p>
    <w:p w14:paraId="49C4E57A" w14:textId="37FE7E81" w:rsidR="00FC68DB" w:rsidRDefault="00FC68DB" w:rsidP="00DB13BD">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DB13BD">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346" w:name="_Toc3557109"/>
      <w:bookmarkStart w:id="1347" w:name="_Toc34747360"/>
      <w:bookmarkStart w:id="1348" w:name="_Toc76030553"/>
      <w:bookmarkStart w:id="1349" w:name="_Toc86863509"/>
      <w:bookmarkStart w:id="1350"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346"/>
      <w:bookmarkEnd w:id="1347"/>
      <w:bookmarkEnd w:id="1348"/>
      <w:bookmarkEnd w:id="1349"/>
      <w:bookmarkEnd w:id="135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351" w:name="_Toc413359598"/>
      <w:bookmarkStart w:id="1352" w:name="_Toc3556992"/>
      <w:bookmarkStart w:id="1353" w:name="_Toc34747242"/>
      <w:bookmarkStart w:id="1354" w:name="_Toc77102058"/>
      <w:bookmarkStart w:id="1355" w:name="_Toc86863837"/>
      <w:r w:rsidRPr="000F30B3">
        <w:t>Gum Drops</w:t>
      </w:r>
      <w:bookmarkEnd w:id="1351"/>
      <w:bookmarkEnd w:id="1352"/>
      <w:bookmarkEnd w:id="1353"/>
      <w:bookmarkEnd w:id="1354"/>
      <w:bookmarkEnd w:id="135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356" w:name="_Toc3566468"/>
      <w:bookmarkStart w:id="1357" w:name="_Toc34747469"/>
      <w:bookmarkStart w:id="1358"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56"/>
      <w:bookmarkEnd w:id="1357"/>
      <w:bookmarkEnd w:id="1358"/>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359" w:name="_Toc3566469"/>
      <w:bookmarkStart w:id="1360" w:name="_Toc34747470"/>
      <w:bookmarkStart w:id="1361" w:name="_Toc77095920"/>
      <w:r>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359"/>
      <w:bookmarkEnd w:id="1360"/>
      <w:bookmarkEnd w:id="1361"/>
    </w:p>
    <w:p w14:paraId="3D5C7D8E" w14:textId="77777777" w:rsidR="00FC68DB" w:rsidRPr="005D241A" w:rsidRDefault="00FC68DB" w:rsidP="00DB13BD">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DB13BD">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DB13BD">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362" w:author="Dr. Carsten Franke" w:date="2021-10-29T01:40:00Z">
            <w:rPr>
              <w:rFonts w:cs="Calibri"/>
              <w:highlight w:val="yellow"/>
              <w:lang w:eastAsia="en-GB"/>
            </w:rPr>
          </w:rPrChange>
        </w:rPr>
      </w:pPr>
      <w:r w:rsidRPr="00DB0AC2">
        <w:rPr>
          <w:rFonts w:cs="Calibri"/>
          <w:lang w:eastAsia="en-GB"/>
          <w:rPrChange w:id="1363" w:author="Dr. Carsten Franke" w:date="2021-10-29T01:40:00Z">
            <w:rPr>
              <w:rFonts w:cs="Calibri"/>
              <w:highlight w:val="yellow"/>
              <w:lang w:eastAsia="en-GB"/>
            </w:rPr>
          </w:rPrChange>
        </w:rPr>
        <w:t xml:space="preserve">The element </w:t>
      </w:r>
      <w:r w:rsidRPr="00DB0AC2">
        <w:rPr>
          <w:rStyle w:val="elementdeftypeChar"/>
          <w:rFonts w:eastAsia="Calibri"/>
          <w:rPrChange w:id="1364"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365"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366"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367" w:author="Dr. Carsten Franke" w:date="2021-10-29T01:40:00Z">
                  <w:rPr>
                    <w:b/>
                    <w:i/>
                    <w:highlight w:val="yellow"/>
                  </w:rPr>
                </w:rPrChange>
              </w:rPr>
            </w:pPr>
            <w:r w:rsidRPr="00DB0AC2">
              <w:rPr>
                <w:b/>
                <w:i/>
                <w:rPrChange w:id="1368"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369" w:author="Dr. Carsten Franke" w:date="2021-10-29T01:40:00Z">
                  <w:rPr>
                    <w:b/>
                    <w:i/>
                    <w:highlight w:val="yellow"/>
                  </w:rPr>
                </w:rPrChange>
              </w:rPr>
            </w:pPr>
            <w:r w:rsidRPr="00DB0AC2">
              <w:rPr>
                <w:b/>
                <w:i/>
                <w:rPrChange w:id="1370"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371" w:author="Dr. Carsten Franke" w:date="2021-10-29T01:40:00Z">
                  <w:rPr>
                    <w:b/>
                    <w:i/>
                    <w:highlight w:val="yellow"/>
                  </w:rPr>
                </w:rPrChange>
              </w:rPr>
            </w:pPr>
            <w:r w:rsidRPr="00DB0AC2">
              <w:rPr>
                <w:b/>
                <w:i/>
                <w:rPrChange w:id="1372"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373" w:author="Dr. Carsten Franke" w:date="2021-10-29T01:40:00Z">
                  <w:rPr>
                    <w:b/>
                    <w:i/>
                    <w:highlight w:val="yellow"/>
                  </w:rPr>
                </w:rPrChange>
              </w:rPr>
            </w:pPr>
            <w:r w:rsidRPr="00DB0AC2">
              <w:rPr>
                <w:b/>
                <w:i/>
                <w:rPrChange w:id="1374"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375" w:author="Dr. Carsten Franke" w:date="2021-10-29T01:40:00Z">
                  <w:rPr>
                    <w:sz w:val="20"/>
                    <w:szCs w:val="20"/>
                    <w:highlight w:val="yellow"/>
                  </w:rPr>
                </w:rPrChange>
              </w:rPr>
            </w:pPr>
            <w:proofErr w:type="spellStart"/>
            <w:r w:rsidRPr="00DB0AC2">
              <w:rPr>
                <w:sz w:val="20"/>
                <w:szCs w:val="20"/>
                <w:rPrChange w:id="1376"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377" w:author="Dr. Carsten Franke" w:date="2021-10-29T01:40:00Z">
                  <w:rPr>
                    <w:sz w:val="20"/>
                    <w:szCs w:val="20"/>
                    <w:highlight w:val="yellow"/>
                  </w:rPr>
                </w:rPrChange>
              </w:rPr>
            </w:pPr>
            <w:r w:rsidRPr="00DB0AC2">
              <w:rPr>
                <w:sz w:val="20"/>
                <w:szCs w:val="20"/>
                <w:rPrChange w:id="1378"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379" w:author="Dr. Carsten Franke" w:date="2021-10-29T01:40:00Z">
                  <w:rPr>
                    <w:sz w:val="20"/>
                    <w:szCs w:val="20"/>
                    <w:highlight w:val="yellow"/>
                  </w:rPr>
                </w:rPrChange>
              </w:rPr>
            </w:pPr>
            <w:r w:rsidRPr="00DB0AC2">
              <w:rPr>
                <w:sz w:val="20"/>
                <w:szCs w:val="20"/>
                <w:rPrChange w:id="1380"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381" w:author="Dr. Carsten Franke" w:date="2021-10-29T01:40:00Z">
                  <w:rPr>
                    <w:sz w:val="20"/>
                    <w:szCs w:val="20"/>
                    <w:highlight w:val="yellow"/>
                  </w:rPr>
                </w:rPrChange>
              </w:rPr>
            </w:pPr>
            <w:r w:rsidRPr="00DB0AC2">
              <w:rPr>
                <w:sz w:val="20"/>
                <w:szCs w:val="20"/>
                <w:rPrChange w:id="1382"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383" w:author="Dr. Carsten Franke" w:date="2021-10-29T01:40:00Z">
                  <w:rPr>
                    <w:sz w:val="20"/>
                    <w:szCs w:val="20"/>
                    <w:highlight w:val="yellow"/>
                  </w:rPr>
                </w:rPrChange>
              </w:rPr>
            </w:pPr>
            <w:proofErr w:type="spellStart"/>
            <w:r w:rsidRPr="00DB0AC2">
              <w:rPr>
                <w:sz w:val="20"/>
                <w:szCs w:val="20"/>
                <w:rPrChange w:id="138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385" w:author="Dr. Carsten Franke" w:date="2021-10-29T01:40:00Z">
                  <w:rPr>
                    <w:sz w:val="20"/>
                    <w:szCs w:val="20"/>
                    <w:highlight w:val="yellow"/>
                  </w:rPr>
                </w:rPrChange>
              </w:rPr>
            </w:pPr>
            <w:r w:rsidRPr="00DB0AC2">
              <w:rPr>
                <w:sz w:val="20"/>
                <w:szCs w:val="20"/>
                <w:rPrChange w:id="1386"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387" w:author="Dr. Carsten Franke" w:date="2021-10-29T01:40:00Z">
                  <w:rPr>
                    <w:sz w:val="20"/>
                    <w:szCs w:val="20"/>
                    <w:highlight w:val="yellow"/>
                  </w:rPr>
                </w:rPrChange>
              </w:rPr>
            </w:pPr>
            <w:r w:rsidRPr="00DB0AC2">
              <w:rPr>
                <w:sz w:val="20"/>
                <w:szCs w:val="20"/>
                <w:rPrChange w:id="1388"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389" w:author="Dr. Carsten Franke" w:date="2021-10-29T01:40:00Z">
                  <w:rPr>
                    <w:sz w:val="20"/>
                    <w:szCs w:val="20"/>
                    <w:highlight w:val="yellow"/>
                  </w:rPr>
                </w:rPrChange>
              </w:rPr>
            </w:pPr>
            <w:r w:rsidRPr="00DB0AC2">
              <w:rPr>
                <w:sz w:val="20"/>
                <w:szCs w:val="20"/>
                <w:rPrChange w:id="1390"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391" w:author="Dr. Carsten Franke" w:date="2021-10-29T01:40:00Z">
            <w:rPr>
              <w:highlight w:val="yellow"/>
            </w:rPr>
          </w:rPrChange>
        </w:rPr>
        <w:tab/>
      </w:r>
      <w:bookmarkStart w:id="1392" w:name="_Toc77095921"/>
      <w:r w:rsidRPr="00DB0AC2">
        <w:rPr>
          <w:rPrChange w:id="1393" w:author="Dr. Carsten Franke" w:date="2021-10-29T01:40:00Z">
            <w:rPr>
              <w:highlight w:val="yellow"/>
            </w:rPr>
          </w:rPrChange>
        </w:rPr>
        <w:t xml:space="preserve">Table </w:t>
      </w:r>
      <w:r w:rsidRPr="00DB0AC2">
        <w:rPr>
          <w:rPrChange w:id="1394" w:author="Dr. Carsten Franke" w:date="2021-10-29T01:40:00Z">
            <w:rPr>
              <w:highlight w:val="yellow"/>
            </w:rPr>
          </w:rPrChange>
        </w:rPr>
        <w:fldChar w:fldCharType="begin"/>
      </w:r>
      <w:r w:rsidRPr="00DB0AC2">
        <w:rPr>
          <w:rPrChange w:id="1395" w:author="Dr. Carsten Franke" w:date="2021-10-29T01:40:00Z">
            <w:rPr>
              <w:highlight w:val="yellow"/>
            </w:rPr>
          </w:rPrChange>
        </w:rPr>
        <w:instrText xml:space="preserve"> SEQ Table \* ARABIC </w:instrText>
      </w:r>
      <w:r w:rsidRPr="00DB0AC2">
        <w:rPr>
          <w:rPrChange w:id="1396" w:author="Dr. Carsten Franke" w:date="2021-10-29T01:40:00Z">
            <w:rPr>
              <w:highlight w:val="yellow"/>
            </w:rPr>
          </w:rPrChange>
        </w:rPr>
        <w:fldChar w:fldCharType="separate"/>
      </w:r>
      <w:r w:rsidR="008116BB">
        <w:rPr>
          <w:noProof/>
        </w:rPr>
        <w:t>63</w:t>
      </w:r>
      <w:r w:rsidRPr="00DB0AC2">
        <w:rPr>
          <w:rPrChange w:id="1397" w:author="Dr. Carsten Franke" w:date="2021-10-29T01:40:00Z">
            <w:rPr>
              <w:highlight w:val="yellow"/>
            </w:rPr>
          </w:rPrChange>
        </w:rPr>
        <w:fldChar w:fldCharType="end"/>
      </w:r>
      <w:r w:rsidRPr="00DB0AC2">
        <w:rPr>
          <w:rPrChange w:id="1398" w:author="Dr. Carsten Franke" w:date="2021-10-29T01:40:00Z">
            <w:rPr>
              <w:highlight w:val="yellow"/>
            </w:rPr>
          </w:rPrChange>
        </w:rPr>
        <w:t xml:space="preserve">: Nested elements of element </w:t>
      </w:r>
      <w:r w:rsidRPr="00DB0AC2">
        <w:rPr>
          <w:rStyle w:val="elementdeftypeChar"/>
          <w:rFonts w:eastAsia="Calibri"/>
          <w:b w:val="0"/>
          <w:rPrChange w:id="1399" w:author="Dr. Carsten Franke" w:date="2021-10-29T01:40:00Z">
            <w:rPr>
              <w:rStyle w:val="elementdeftypeChar"/>
              <w:rFonts w:eastAsia="Calibri"/>
              <w:b w:val="0"/>
              <w:highlight w:val="yellow"/>
            </w:rPr>
          </w:rPrChange>
        </w:rPr>
        <w:t>&lt;gumdrop/&gt;</w:t>
      </w:r>
      <w:bookmarkEnd w:id="1392"/>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00" w:name="_Toc428456279"/>
      <w:bookmarkStart w:id="1401" w:name="_Toc3556993"/>
      <w:bookmarkStart w:id="1402" w:name="_Toc34747243"/>
      <w:bookmarkStart w:id="1403" w:name="_Toc77102059"/>
      <w:bookmarkStart w:id="1404" w:name="_Toc86863838"/>
      <w:bookmarkEnd w:id="1400"/>
      <w:r>
        <w:t>Clinches</w:t>
      </w:r>
      <w:bookmarkEnd w:id="1401"/>
      <w:bookmarkEnd w:id="1402"/>
      <w:bookmarkEnd w:id="1403"/>
      <w:bookmarkEnd w:id="14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405" w:name="_Toc3557110"/>
      <w:bookmarkStart w:id="1406" w:name="_Toc34747361"/>
      <w:bookmarkStart w:id="1407" w:name="_Toc76030554"/>
      <w:bookmarkStart w:id="1408" w:name="_Toc86863510"/>
      <w:bookmarkStart w:id="1409"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405"/>
      <w:bookmarkEnd w:id="1406"/>
      <w:bookmarkEnd w:id="1407"/>
      <w:bookmarkEnd w:id="1408"/>
      <w:bookmarkEnd w:id="1409"/>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410" w:name="_Ref428794448"/>
      <w:bookmarkStart w:id="1411" w:name="_Ref428794398"/>
      <w:bookmarkStart w:id="1412" w:name="_Toc3557111"/>
      <w:bookmarkStart w:id="1413" w:name="_Toc34747362"/>
      <w:bookmarkStart w:id="1414" w:name="_Toc76030555"/>
      <w:bookmarkStart w:id="1415" w:name="_Toc86863511"/>
      <w:bookmarkStart w:id="1416"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410"/>
      <w:r>
        <w:t xml:space="preserve">: </w:t>
      </w:r>
      <w:r w:rsidRPr="00D67DC2">
        <w:t>Clinch Joint Dimensions</w:t>
      </w:r>
      <w:bookmarkEnd w:id="1411"/>
      <w:bookmarkEnd w:id="1412"/>
      <w:bookmarkEnd w:id="1413"/>
      <w:bookmarkEnd w:id="1414"/>
      <w:bookmarkEnd w:id="1415"/>
      <w:bookmarkEnd w:id="1416"/>
    </w:p>
    <w:p w14:paraId="716B4799" w14:textId="77777777" w:rsidR="00FC68DB" w:rsidRDefault="00FC68DB" w:rsidP="00B202D2">
      <w:pPr>
        <w:keepNext/>
        <w:autoSpaceDE w:val="0"/>
        <w:autoSpaceDN w:val="0"/>
        <w:adjustRightInd w:val="0"/>
        <w:spacing w:after="0"/>
        <w:jc w:val="center"/>
      </w:pPr>
      <w:r>
        <w:rPr>
          <w:noProof/>
          <w:lang w:val="en-US"/>
        </w:rPr>
        <w:lastRenderedPageBreak/>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417" w:name="_Ref428798660"/>
      <w:bookmarkStart w:id="1418" w:name="_Toc3557112"/>
      <w:bookmarkStart w:id="1419" w:name="_Toc34747363"/>
      <w:bookmarkStart w:id="1420" w:name="_Toc76030556"/>
      <w:bookmarkStart w:id="1421" w:name="_Toc86863512"/>
      <w:bookmarkStart w:id="1422"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417"/>
      <w:r>
        <w:t>: TOX (left) and BTM’s Tog-L-</w:t>
      </w:r>
      <w:proofErr w:type="spellStart"/>
      <w:r>
        <w:t>Loc</w:t>
      </w:r>
      <w:proofErr w:type="spellEnd"/>
      <w:r>
        <w:t xml:space="preserve"> system</w:t>
      </w:r>
      <w:r>
        <w:rPr>
          <w:rStyle w:val="Funotenzeichen"/>
        </w:rPr>
        <w:footnoteReference w:id="17"/>
      </w:r>
      <w:bookmarkEnd w:id="1418"/>
      <w:bookmarkEnd w:id="1419"/>
      <w:bookmarkEnd w:id="1420"/>
      <w:bookmarkEnd w:id="1421"/>
      <w:bookmarkEnd w:id="142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423" w:name="_Toc3566470"/>
      <w:bookmarkStart w:id="1424" w:name="_Toc34747471"/>
      <w:bookmarkStart w:id="1425"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23"/>
      <w:bookmarkEnd w:id="1424"/>
      <w:bookmarkEnd w:id="142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426" w:name="_Toc3566471"/>
      <w:bookmarkStart w:id="1427" w:name="_Toc34747472"/>
      <w:bookmarkStart w:id="1428" w:name="_Toc77095923"/>
      <w:r>
        <w:lastRenderedPageBreak/>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426"/>
      <w:bookmarkEnd w:id="1427"/>
      <w:bookmarkEnd w:id="1428"/>
    </w:p>
    <w:p w14:paraId="1CE5F3A8" w14:textId="41AD231E" w:rsidR="00FC68DB" w:rsidRDefault="00FC68DB" w:rsidP="00DB13BD">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9"/>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9"/>
      <w:r>
        <w:rPr>
          <w:rStyle w:val="Kommentarzeichen"/>
          <w:rFonts w:eastAsia="Times New Roman"/>
          <w:lang w:val="en-US" w:eastAsia="x-none"/>
        </w:rPr>
        <w:commentReference w:id="1429"/>
      </w:r>
      <w:r>
        <w:rPr>
          <w:rStyle w:val="Hyperlink"/>
          <w:rFonts w:cs="Calibri"/>
          <w:lang w:val="en-US" w:eastAsia="en-GB"/>
        </w:rPr>
        <w:t xml:space="preserve"> </w:t>
      </w:r>
    </w:p>
    <w:p w14:paraId="6898FDF9" w14:textId="77777777" w:rsidR="00FC68DB" w:rsidRDefault="00FC68DB" w:rsidP="00DB13BD">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DB13BD">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DB13BD">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DB13BD">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DB13BD">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DB13BD">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DB13BD">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DB13BD">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430" w:author="Dr. Carsten Franke" w:date="2021-10-29T01:40:00Z">
                  <w:rPr>
                    <w:sz w:val="20"/>
                    <w:szCs w:val="20"/>
                    <w:highlight w:val="yellow"/>
                  </w:rPr>
                </w:rPrChange>
              </w:rPr>
            </w:pPr>
            <w:proofErr w:type="spellStart"/>
            <w:r w:rsidRPr="003455CD">
              <w:rPr>
                <w:sz w:val="20"/>
                <w:szCs w:val="20"/>
                <w:rPrChange w:id="1431"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432" w:author="Dr. Carsten Franke" w:date="2021-10-29T01:40:00Z">
                  <w:rPr>
                    <w:sz w:val="20"/>
                    <w:szCs w:val="20"/>
                    <w:highlight w:val="yellow"/>
                  </w:rPr>
                </w:rPrChange>
              </w:rPr>
            </w:pPr>
            <w:r w:rsidRPr="003455CD">
              <w:rPr>
                <w:sz w:val="20"/>
                <w:szCs w:val="20"/>
                <w:rPrChange w:id="1433"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434" w:author="Dr. Carsten Franke" w:date="2021-10-29T01:40:00Z">
                  <w:rPr>
                    <w:sz w:val="20"/>
                    <w:szCs w:val="20"/>
                    <w:highlight w:val="yellow"/>
                  </w:rPr>
                </w:rPrChange>
              </w:rPr>
            </w:pPr>
            <w:r w:rsidRPr="003455CD">
              <w:rPr>
                <w:sz w:val="20"/>
                <w:szCs w:val="20"/>
                <w:rPrChange w:id="1435"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436" w:author="Dr. Carsten Franke" w:date="2021-10-29T01:40:00Z">
                  <w:rPr>
                    <w:sz w:val="20"/>
                    <w:szCs w:val="20"/>
                    <w:highlight w:val="yellow"/>
                  </w:rPr>
                </w:rPrChange>
              </w:rPr>
            </w:pPr>
            <w:r w:rsidRPr="003455CD">
              <w:rPr>
                <w:sz w:val="20"/>
                <w:szCs w:val="20"/>
                <w:rPrChange w:id="1437"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38" w:name="_Toc3566472"/>
      <w:bookmarkStart w:id="1439" w:name="_Toc34747473"/>
      <w:bookmarkStart w:id="1440"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38"/>
      <w:bookmarkEnd w:id="1439"/>
      <w:bookmarkEnd w:id="1440"/>
    </w:p>
    <w:p w14:paraId="136BDDAF" w14:textId="77777777" w:rsidR="00FC68DB" w:rsidRPr="00226A3F" w:rsidRDefault="00FC68DB" w:rsidP="00B202D2">
      <w:pPr>
        <w:pStyle w:val="Example"/>
        <w:keepNext/>
        <w:keepLines/>
        <w:spacing w:before="120"/>
      </w:pPr>
      <w:r w:rsidRPr="00226A3F">
        <w:lastRenderedPageBreak/>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441" w:name="_Toc3556994"/>
      <w:bookmarkStart w:id="1442" w:name="_Toc34747244"/>
      <w:bookmarkStart w:id="1443" w:name="_Toc77102060"/>
      <w:bookmarkStart w:id="1444" w:name="_Toc86863839"/>
      <w:r w:rsidRPr="00BF4695">
        <w:t>Heat Stakes / Thermal Stakes</w:t>
      </w:r>
      <w:bookmarkEnd w:id="1441"/>
      <w:bookmarkEnd w:id="1442"/>
      <w:bookmarkEnd w:id="1443"/>
      <w:bookmarkEnd w:id="144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45"/>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45"/>
      <w:r>
        <w:rPr>
          <w:rStyle w:val="Kommentarzeichen"/>
          <w:lang w:eastAsia="x-none"/>
        </w:rPr>
        <w:commentReference w:id="144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DB13BD"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446" w:name="_Toc3557113"/>
      <w:bookmarkStart w:id="1447" w:name="_Toc34747364"/>
      <w:bookmarkStart w:id="1448" w:name="_Toc76030557"/>
      <w:bookmarkStart w:id="1449" w:name="_Toc86863513"/>
      <w:bookmarkStart w:id="1450" w:name="_Toc86863602"/>
      <w:r>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446"/>
      <w:bookmarkEnd w:id="1447"/>
      <w:bookmarkEnd w:id="1448"/>
      <w:bookmarkEnd w:id="1449"/>
      <w:bookmarkEnd w:id="145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451" w:name="_Toc3566473"/>
      <w:bookmarkStart w:id="1452" w:name="_Toc34747474"/>
      <w:bookmarkStart w:id="1453"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51"/>
      <w:bookmarkEnd w:id="1452"/>
      <w:bookmarkEnd w:id="145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454" w:name="_Toc3566474"/>
      <w:bookmarkStart w:id="1455" w:name="_Toc34747475"/>
      <w:bookmarkStart w:id="1456"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54"/>
      <w:bookmarkEnd w:id="1455"/>
      <w:bookmarkEnd w:id="1456"/>
    </w:p>
    <w:p w14:paraId="73EF5C96" w14:textId="77777777" w:rsidR="00FC68DB" w:rsidRPr="00D4274D"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DB13BD">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457" w:author="Dr. Carsten Franke" w:date="2021-10-29T01:41:00Z">
                  <w:rPr>
                    <w:sz w:val="20"/>
                    <w:szCs w:val="20"/>
                    <w:highlight w:val="yellow"/>
                  </w:rPr>
                </w:rPrChange>
              </w:rPr>
            </w:pPr>
            <w:proofErr w:type="spellStart"/>
            <w:r w:rsidRPr="003455CD">
              <w:rPr>
                <w:sz w:val="20"/>
                <w:szCs w:val="20"/>
                <w:rPrChange w:id="1458" w:author="Dr. Carsten Franke" w:date="2021-10-29T01:41:00Z">
                  <w:rPr>
                    <w:sz w:val="20"/>
                    <w:szCs w:val="20"/>
                    <w:highlight w:val="yellow"/>
                  </w:rPr>
                </w:rPrChange>
              </w:rPr>
              <w:lastRenderedPageBreak/>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459" w:author="Dr. Carsten Franke" w:date="2021-10-29T01:41:00Z">
                  <w:rPr>
                    <w:sz w:val="20"/>
                    <w:szCs w:val="20"/>
                    <w:highlight w:val="yellow"/>
                  </w:rPr>
                </w:rPrChange>
              </w:rPr>
            </w:pPr>
            <w:r w:rsidRPr="003455CD">
              <w:rPr>
                <w:sz w:val="20"/>
                <w:szCs w:val="20"/>
                <w:rPrChange w:id="1460"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461" w:author="Dr. Carsten Franke" w:date="2021-10-29T01:41:00Z">
                  <w:rPr>
                    <w:sz w:val="20"/>
                    <w:szCs w:val="20"/>
                    <w:highlight w:val="yellow"/>
                  </w:rPr>
                </w:rPrChange>
              </w:rPr>
            </w:pPr>
            <w:r w:rsidRPr="003455CD">
              <w:rPr>
                <w:sz w:val="20"/>
                <w:szCs w:val="20"/>
                <w:rPrChange w:id="1462"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463" w:author="Dr. Carsten Franke" w:date="2021-10-29T01:41:00Z">
                  <w:rPr>
                    <w:sz w:val="20"/>
                    <w:szCs w:val="20"/>
                    <w:highlight w:val="yellow"/>
                  </w:rPr>
                </w:rPrChange>
              </w:rPr>
            </w:pPr>
            <w:r w:rsidRPr="003455CD">
              <w:rPr>
                <w:sz w:val="20"/>
                <w:szCs w:val="20"/>
                <w:rPrChange w:id="1464"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65"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6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466" w:name="_Toc3556995"/>
      <w:bookmarkStart w:id="1467" w:name="_Toc34747245"/>
      <w:bookmarkStart w:id="1468" w:name="_Toc77102061"/>
      <w:bookmarkStart w:id="1469" w:name="_Toc86863840"/>
      <w:r>
        <w:t>Clips/</w:t>
      </w:r>
      <w:r w:rsidRPr="00BF4695">
        <w:t>Snap Joints</w:t>
      </w:r>
      <w:bookmarkEnd w:id="1466"/>
      <w:bookmarkEnd w:id="1467"/>
      <w:bookmarkEnd w:id="1468"/>
      <w:bookmarkEnd w:id="146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DB13BD">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DB13BD">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DB13BD">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DB13BD">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DB13BD">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DB13BD">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470" w:name="_Toc3557114"/>
      <w:bookmarkStart w:id="1471" w:name="_Toc34747365"/>
      <w:bookmarkStart w:id="1472" w:name="_Toc76030558"/>
      <w:bookmarkStart w:id="1473" w:name="_Toc86863514"/>
      <w:bookmarkStart w:id="1474"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470"/>
      <w:r>
        <w:t>"</w:t>
      </w:r>
      <w:bookmarkEnd w:id="1471"/>
      <w:bookmarkEnd w:id="1472"/>
      <w:bookmarkEnd w:id="1473"/>
      <w:bookmarkEnd w:id="147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lastRenderedPageBreak/>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475" w:name="_Toc3557115"/>
      <w:bookmarkStart w:id="1476" w:name="_Toc34747366"/>
      <w:bookmarkStart w:id="1477" w:name="_Toc76030559"/>
      <w:bookmarkStart w:id="1478" w:name="_Toc86863515"/>
      <w:bookmarkStart w:id="1479"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475"/>
      <w:bookmarkEnd w:id="1476"/>
      <w:bookmarkEnd w:id="1477"/>
      <w:bookmarkEnd w:id="1478"/>
      <w:bookmarkEnd w:id="1479"/>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480" w:name="_Toc3557116"/>
      <w:bookmarkStart w:id="1481" w:name="_Ref7727027"/>
      <w:bookmarkStart w:id="1482" w:name="_Toc34747367"/>
      <w:bookmarkStart w:id="1483" w:name="_Toc76030560"/>
      <w:bookmarkStart w:id="1484" w:name="_Toc86863516"/>
      <w:bookmarkStart w:id="1485"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480"/>
      <w:bookmarkEnd w:id="1481"/>
      <w:bookmarkEnd w:id="1482"/>
      <w:bookmarkEnd w:id="1483"/>
      <w:bookmarkEnd w:id="1484"/>
      <w:bookmarkEnd w:id="1485"/>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486" w:name="_Toc3557117"/>
      <w:bookmarkStart w:id="1487" w:name="_Toc34747368"/>
      <w:bookmarkStart w:id="1488" w:name="_Toc76030561"/>
      <w:bookmarkStart w:id="1489" w:name="_Toc86863517"/>
      <w:bookmarkStart w:id="1490"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486"/>
      <w:bookmarkEnd w:id="1487"/>
      <w:bookmarkEnd w:id="1488"/>
      <w:bookmarkEnd w:id="1489"/>
      <w:bookmarkEnd w:id="149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491" w:name="_Toc3566475"/>
      <w:bookmarkStart w:id="1492" w:name="_Toc34747476"/>
      <w:bookmarkStart w:id="1493"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1"/>
      <w:bookmarkEnd w:id="1492"/>
      <w:bookmarkEnd w:id="149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w:t>
            </w:r>
            <w:r>
              <w:rPr>
                <w:sz w:val="20"/>
                <w:szCs w:val="20"/>
              </w:rPr>
              <w:lastRenderedPageBreak/>
              <w:t>c</w:t>
            </w:r>
          </w:p>
        </w:tc>
        <w:tc>
          <w:tcPr>
            <w:tcW w:w="1417" w:type="dxa"/>
          </w:tcPr>
          <w:p w14:paraId="67F2A65A" w14:textId="77777777" w:rsidR="00FC68DB" w:rsidRPr="00226A3F" w:rsidRDefault="00FC68DB" w:rsidP="00B202D2">
            <w:pPr>
              <w:rPr>
                <w:sz w:val="20"/>
                <w:szCs w:val="20"/>
              </w:rPr>
            </w:pPr>
            <w:r>
              <w:rPr>
                <w:sz w:val="20"/>
                <w:szCs w:val="20"/>
              </w:rPr>
              <w:lastRenderedPageBreak/>
              <w:t>Alphanumeri</w:t>
            </w:r>
            <w:r>
              <w:rPr>
                <w:sz w:val="20"/>
                <w:szCs w:val="20"/>
              </w:rPr>
              <w:lastRenderedPageBreak/>
              <w:t>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lastRenderedPageBreak/>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494" w:name="_Toc3566476"/>
      <w:bookmarkStart w:id="1495" w:name="_Toc34747477"/>
      <w:bookmarkStart w:id="1496"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4"/>
      <w:bookmarkEnd w:id="1495"/>
      <w:bookmarkEnd w:id="1496"/>
    </w:p>
    <w:p w14:paraId="06661839" w14:textId="77777777" w:rsidR="00FC68DB" w:rsidRPr="0010140C"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DB13BD">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DB13BD">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497" w:name="_Toc3566477"/>
      <w:bookmarkStart w:id="1498" w:name="_Toc34747478"/>
      <w:bookmarkStart w:id="1499"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497"/>
      <w:bookmarkEnd w:id="1498"/>
      <w:bookmarkEnd w:id="1499"/>
    </w:p>
    <w:p w14:paraId="769596BB" w14:textId="77777777" w:rsidR="00FC68DB" w:rsidRPr="00226A3F" w:rsidRDefault="00FC68DB" w:rsidP="00B202D2">
      <w:pPr>
        <w:pStyle w:val="Example"/>
        <w:keepNext/>
        <w:keepLines/>
      </w:pPr>
      <w:r w:rsidRPr="00FD6AE4">
        <w:lastRenderedPageBreak/>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0" w:name="_Toc3556996"/>
      <w:bookmarkStart w:id="1501" w:name="_Toc34747246"/>
      <w:bookmarkStart w:id="1502" w:name="_Toc77102062"/>
      <w:bookmarkStart w:id="1503" w:name="_Toc86863841"/>
      <w:r w:rsidRPr="00BF4695">
        <w:t>Nails</w:t>
      </w:r>
      <w:bookmarkEnd w:id="1500"/>
      <w:bookmarkEnd w:id="1501"/>
      <w:bookmarkEnd w:id="1502"/>
      <w:bookmarkEnd w:id="150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504" w:name="_Toc3557118"/>
      <w:bookmarkStart w:id="1505" w:name="_Toc34747369"/>
      <w:bookmarkStart w:id="1506" w:name="_Toc76030562"/>
      <w:bookmarkStart w:id="1507" w:name="_Toc86863518"/>
      <w:bookmarkStart w:id="1508"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504"/>
      <w:bookmarkEnd w:id="1505"/>
      <w:bookmarkEnd w:id="1506"/>
      <w:bookmarkEnd w:id="1507"/>
      <w:bookmarkEnd w:id="150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509" w:name="_Toc3557119"/>
      <w:bookmarkStart w:id="1510" w:name="_Toc34747370"/>
      <w:bookmarkStart w:id="1511" w:name="_Toc76030563"/>
      <w:bookmarkStart w:id="1512" w:name="_Toc86863519"/>
      <w:bookmarkStart w:id="1513"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509"/>
      <w:bookmarkEnd w:id="1510"/>
      <w:bookmarkEnd w:id="1511"/>
      <w:bookmarkEnd w:id="1512"/>
      <w:bookmarkEnd w:id="1513"/>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514" w:name="_Toc3566478"/>
      <w:bookmarkStart w:id="1515" w:name="_Toc34747479"/>
      <w:bookmarkStart w:id="1516"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4"/>
      <w:bookmarkEnd w:id="1515"/>
      <w:bookmarkEnd w:id="151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517" w:name="_Toc3566479"/>
      <w:bookmarkStart w:id="1518" w:name="_Toc34747480"/>
      <w:bookmarkStart w:id="1519"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17"/>
      <w:bookmarkEnd w:id="1518"/>
      <w:bookmarkEnd w:id="1519"/>
    </w:p>
    <w:p w14:paraId="2FAEF713" w14:textId="77777777" w:rsidR="00FC68DB"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DB13BD">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DB13BD">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DB13BD">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DB13BD">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521" w:name="_Toc3566480"/>
      <w:bookmarkStart w:id="1522" w:name="_Toc34747481"/>
      <w:bookmarkStart w:id="1523" w:name="_Toc77095933"/>
      <w:r>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1"/>
      <w:bookmarkEnd w:id="1522"/>
      <w:bookmarkEnd w:id="1523"/>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24" w:name="_Toc77102063"/>
      <w:bookmarkStart w:id="1525" w:name="_Toc27753609"/>
      <w:bookmarkStart w:id="1526" w:name="_Toc86863842"/>
      <w:r>
        <w:lastRenderedPageBreak/>
        <w:t>Rotation Joints</w:t>
      </w:r>
      <w:bookmarkEnd w:id="1524"/>
      <w:bookmarkEnd w:id="152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527"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27"/>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528"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528"/>
      <w:r>
        <w:t xml:space="preserve"> </w:t>
      </w:r>
    </w:p>
    <w:p w14:paraId="093850D5" w14:textId="77777777" w:rsidR="00FC68DB" w:rsidRPr="000B11EA" w:rsidRDefault="00FC68DB" w:rsidP="00DB13BD">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529"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29"/>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0" w:name="_Toc77102064"/>
      <w:bookmarkStart w:id="1531" w:name="_Toc86863843"/>
      <w:r>
        <w:t>ROTAV</w:t>
      </w:r>
      <w:bookmarkEnd w:id="1530"/>
      <w:bookmarkEnd w:id="1531"/>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532" w:name="_Toc76030564"/>
      <w:bookmarkStart w:id="1533" w:name="_Toc86863520"/>
      <w:bookmarkStart w:id="1534"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532"/>
      <w:bookmarkEnd w:id="1533"/>
      <w:bookmarkEnd w:id="1534"/>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535" w:name="_Toc76030565"/>
      <w:bookmarkStart w:id="1536" w:name="_Toc86863521"/>
      <w:bookmarkStart w:id="1537"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535"/>
      <w:bookmarkEnd w:id="1536"/>
      <w:bookmarkEnd w:id="1537"/>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DB13BD">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DB13BD">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DB13BD">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DB13BD">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lastRenderedPageBreak/>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538"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538"/>
    </w:p>
    <w:p w14:paraId="4D12CAAC" w14:textId="77777777" w:rsidR="00FC68DB" w:rsidRDefault="00FC68DB" w:rsidP="00DB13BD">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DB13BD">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2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39" w:name="_Toc428537246"/>
      <w:bookmarkStart w:id="1540" w:name="_Toc428969565"/>
      <w:bookmarkStart w:id="1541" w:name="_Toc429052956"/>
      <w:bookmarkStart w:id="1542" w:name="_Toc428537247"/>
      <w:bookmarkStart w:id="1543" w:name="_Toc428965632"/>
      <w:bookmarkStart w:id="1544" w:name="_Toc428969566"/>
      <w:bookmarkStart w:id="1545" w:name="_Toc429052957"/>
      <w:bookmarkStart w:id="1546" w:name="_Toc428456280"/>
      <w:bookmarkStart w:id="1547" w:name="_Toc428537248"/>
      <w:bookmarkStart w:id="1548" w:name="_Toc428969567"/>
      <w:bookmarkStart w:id="1549" w:name="_Toc429052958"/>
      <w:bookmarkStart w:id="1550" w:name="_Toc338938901"/>
      <w:bookmarkStart w:id="1551" w:name="_Toc338939097"/>
      <w:bookmarkStart w:id="1552" w:name="_Toc3556997"/>
      <w:bookmarkStart w:id="1553" w:name="_Toc34747247"/>
      <w:bookmarkStart w:id="1554" w:name="_Toc77102065"/>
      <w:bookmarkStart w:id="1555" w:name="_Toc86863844"/>
      <w:bookmarkEnd w:id="1539"/>
      <w:bookmarkEnd w:id="1540"/>
      <w:bookmarkEnd w:id="1541"/>
      <w:bookmarkEnd w:id="1542"/>
      <w:bookmarkEnd w:id="1543"/>
      <w:bookmarkEnd w:id="1544"/>
      <w:bookmarkEnd w:id="1545"/>
      <w:bookmarkEnd w:id="1546"/>
      <w:bookmarkEnd w:id="1547"/>
      <w:bookmarkEnd w:id="1548"/>
      <w:bookmarkEnd w:id="1549"/>
      <w:r w:rsidRPr="007055D9">
        <w:t>1D connections</w:t>
      </w:r>
      <w:bookmarkEnd w:id="1550"/>
      <w:bookmarkEnd w:id="1551"/>
      <w:bookmarkEnd w:id="1552"/>
      <w:bookmarkEnd w:id="1553"/>
      <w:bookmarkEnd w:id="1554"/>
      <w:bookmarkEnd w:id="1555"/>
    </w:p>
    <w:p w14:paraId="249DECC1" w14:textId="77777777" w:rsidR="00FC68DB" w:rsidRDefault="00FC68DB" w:rsidP="00B202D2">
      <w:pPr>
        <w:pStyle w:val="berschrift2"/>
      </w:pPr>
      <w:bookmarkStart w:id="1556" w:name="_Toc3556998"/>
      <w:bookmarkStart w:id="1557" w:name="_Toc34747248"/>
      <w:bookmarkStart w:id="1558" w:name="_Toc77102066"/>
      <w:bookmarkStart w:id="1559" w:name="_Toc338938902"/>
      <w:bookmarkStart w:id="1560" w:name="_Toc338939098"/>
      <w:bookmarkStart w:id="1561" w:name="_Toc86863845"/>
      <w:r w:rsidRPr="00246BE4">
        <w:t>Generic Definitions</w:t>
      </w:r>
      <w:bookmarkEnd w:id="1556"/>
      <w:bookmarkEnd w:id="1557"/>
      <w:bookmarkEnd w:id="1558"/>
      <w:bookmarkEnd w:id="1561"/>
    </w:p>
    <w:p w14:paraId="59908147" w14:textId="77777777" w:rsidR="00FC68DB" w:rsidRDefault="00FC68DB" w:rsidP="00B202D2">
      <w:pPr>
        <w:pStyle w:val="berschrift3"/>
      </w:pPr>
      <w:bookmarkStart w:id="1562" w:name="_Toc3556999"/>
      <w:bookmarkStart w:id="1563" w:name="_Toc34747249"/>
      <w:bookmarkStart w:id="1564" w:name="_Toc77102067"/>
      <w:bookmarkStart w:id="1565" w:name="_Toc86863846"/>
      <w:r>
        <w:t>Identification</w:t>
      </w:r>
      <w:bookmarkEnd w:id="1562"/>
      <w:bookmarkEnd w:id="1563"/>
      <w:bookmarkEnd w:id="1564"/>
      <w:bookmarkEnd w:id="1565"/>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66" w:name="_Ref414571413"/>
      <w:bookmarkStart w:id="1567" w:name="_Ref429050458"/>
      <w:bookmarkStart w:id="1568" w:name="_Toc3557000"/>
      <w:bookmarkStart w:id="1569" w:name="_Toc34747250"/>
      <w:bookmarkStart w:id="1570" w:name="_Toc77102068"/>
      <w:bookmarkStart w:id="1571" w:name="_Toc86863847"/>
      <w:r w:rsidRPr="007055D9">
        <w:t>L</w:t>
      </w:r>
      <w:bookmarkEnd w:id="1566"/>
      <w:r>
        <w:t>ocation</w:t>
      </w:r>
      <w:bookmarkEnd w:id="1567"/>
      <w:bookmarkEnd w:id="1568"/>
      <w:bookmarkEnd w:id="1569"/>
      <w:bookmarkEnd w:id="1570"/>
      <w:bookmarkEnd w:id="1571"/>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lastRenderedPageBreak/>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572" w:name="_Toc3566481"/>
      <w:bookmarkStart w:id="1573" w:name="_Toc34747482"/>
      <w:bookmarkStart w:id="1574"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72"/>
      <w:bookmarkEnd w:id="1573"/>
      <w:bookmarkEnd w:id="1574"/>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575" w:name="_Toc3566482"/>
      <w:bookmarkStart w:id="1576" w:name="_Toc34747483"/>
      <w:bookmarkStart w:id="1577"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75"/>
      <w:bookmarkEnd w:id="1576"/>
      <w:bookmarkEnd w:id="157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578" w:name="_Toc3566483"/>
      <w:bookmarkStart w:id="1579" w:name="_Toc34747484"/>
      <w:bookmarkStart w:id="1580"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78"/>
      <w:bookmarkEnd w:id="1579"/>
      <w:bookmarkEnd w:id="1580"/>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lastRenderedPageBreak/>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81" w:name="_Toc432343680"/>
      <w:bookmarkStart w:id="1582" w:name="_Ref69114607"/>
      <w:bookmarkStart w:id="1583" w:name="_Ref69114623"/>
      <w:bookmarkStart w:id="1584" w:name="_Toc77102069"/>
      <w:bookmarkStart w:id="1585" w:name="_Toc3557001"/>
      <w:bookmarkStart w:id="1586" w:name="_Toc34747251"/>
      <w:r w:rsidRPr="00037F3D">
        <w:t>Intermittent Connection Lines</w:t>
      </w:r>
      <w:bookmarkEnd w:id="1581"/>
      <w:bookmarkEnd w:id="1582"/>
      <w:bookmarkEnd w:id="1583"/>
      <w:bookmarkEnd w:id="1584"/>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DB13BD">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B13BD">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B13BD">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587" w:name="_Toc76030566"/>
      <w:bookmarkStart w:id="1588" w:name="_Toc86863522"/>
      <w:bookmarkStart w:id="1589"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587"/>
      <w:bookmarkEnd w:id="1588"/>
      <w:bookmarkEnd w:id="158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590" w:name="_Toc76030567"/>
      <w:bookmarkStart w:id="1591" w:name="_Toc86863523"/>
      <w:bookmarkStart w:id="1592"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590"/>
      <w:bookmarkEnd w:id="1591"/>
      <w:bookmarkEnd w:id="159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593" w:name="_Toc76030568"/>
      <w:bookmarkStart w:id="1594" w:name="_Toc86863524"/>
      <w:bookmarkStart w:id="1595"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593"/>
      <w:bookmarkEnd w:id="1594"/>
      <w:bookmarkEnd w:id="1595"/>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DB13BD">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DB13BD">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96"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96"/>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597" w:name="_Ref68888312"/>
      <w:bookmarkStart w:id="1598"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597"/>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98"/>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599"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99"/>
    </w:p>
    <w:p w14:paraId="736229FE" w14:textId="6F8FF7F1"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DB13BD">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DB13BD">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DB13BD">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DB13BD">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DB13BD">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DB13BD">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DB13BD">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DB13BD">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DB13BD">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DB13BD">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DB13BD">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B13BD"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DB13BD">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B13BD"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DB13BD">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B13BD"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DB13BD">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B13B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B13B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601"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601"/>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60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60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03" w:name="_Toc77102070"/>
      <w:bookmarkStart w:id="1604" w:name="_Toc86863848"/>
      <w:r>
        <w:t>Type Specification</w:t>
      </w:r>
      <w:bookmarkEnd w:id="1585"/>
      <w:bookmarkEnd w:id="1586"/>
      <w:bookmarkEnd w:id="1603"/>
      <w:bookmarkEnd w:id="160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605" w:name="_Toc3566484"/>
      <w:bookmarkStart w:id="1606" w:name="_Toc34747485"/>
      <w:bookmarkStart w:id="1607"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605"/>
      <w:bookmarkEnd w:id="1606"/>
      <w:bookmarkEnd w:id="1607"/>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08" w:name="_Toc3557002"/>
      <w:bookmarkStart w:id="1609" w:name="_Toc34747252"/>
      <w:bookmarkStart w:id="1610" w:name="_Toc77102071"/>
      <w:bookmarkStart w:id="1611" w:name="_Toc86863849"/>
      <w:r w:rsidRPr="007055D9">
        <w:t>Seam Weld</w:t>
      </w:r>
      <w:bookmarkEnd w:id="437"/>
      <w:r w:rsidRPr="007055D9">
        <w:t>s</w:t>
      </w:r>
      <w:bookmarkEnd w:id="1559"/>
      <w:bookmarkEnd w:id="1560"/>
      <w:bookmarkEnd w:id="1608"/>
      <w:bookmarkEnd w:id="1609"/>
      <w:bookmarkEnd w:id="1610"/>
      <w:bookmarkEnd w:id="1611"/>
    </w:p>
    <w:p w14:paraId="3FFAA6F8" w14:textId="77777777" w:rsidR="00FC68DB" w:rsidRPr="007055D9" w:rsidRDefault="00FC68DB" w:rsidP="00B202D2">
      <w:pPr>
        <w:pStyle w:val="berschrift3"/>
      </w:pPr>
      <w:bookmarkStart w:id="1612" w:name="_Toc338938903"/>
      <w:bookmarkStart w:id="1613" w:name="_Toc338939099"/>
      <w:bookmarkStart w:id="1614" w:name="_Toc3557003"/>
      <w:bookmarkStart w:id="1615" w:name="_Toc34747253"/>
      <w:bookmarkStart w:id="1616" w:name="_Toc77102072"/>
      <w:bookmarkStart w:id="1617" w:name="_Toc86863850"/>
      <w:r w:rsidRPr="007055D9">
        <w:t xml:space="preserve">Description and </w:t>
      </w:r>
      <w:proofErr w:type="spellStart"/>
      <w:r w:rsidRPr="007055D9">
        <w:t>Modeling</w:t>
      </w:r>
      <w:proofErr w:type="spellEnd"/>
      <w:r w:rsidRPr="007055D9">
        <w:t xml:space="preserve"> Parameters</w:t>
      </w:r>
      <w:bookmarkEnd w:id="438"/>
      <w:bookmarkEnd w:id="1612"/>
      <w:bookmarkEnd w:id="1613"/>
      <w:bookmarkEnd w:id="1614"/>
      <w:bookmarkEnd w:id="1615"/>
      <w:bookmarkEnd w:id="1616"/>
      <w:bookmarkEnd w:id="1617"/>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618" w:name="_Ref428965482"/>
      <w:bookmarkStart w:id="1619" w:name="_Toc3557120"/>
      <w:bookmarkStart w:id="1620" w:name="_Toc34747371"/>
      <w:bookmarkStart w:id="1621" w:name="_Toc76030569"/>
      <w:bookmarkStart w:id="1622" w:name="_Toc86863525"/>
      <w:bookmarkStart w:id="1623"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624" w:name="_Ref428965475"/>
      <w:bookmarkEnd w:id="1618"/>
      <w:r w:rsidRPr="007055D9">
        <w:t>: Weld Line Changing</w:t>
      </w:r>
      <w:r w:rsidRPr="007055D9">
        <w:rPr>
          <w:noProof/>
        </w:rPr>
        <w:t xml:space="preserve"> from Y-Joint to Overlap-Joint</w:t>
      </w:r>
      <w:bookmarkEnd w:id="1619"/>
      <w:bookmarkEnd w:id="1620"/>
      <w:bookmarkEnd w:id="1621"/>
      <w:bookmarkEnd w:id="1622"/>
      <w:bookmarkEnd w:id="1623"/>
      <w:bookmarkEnd w:id="162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625" w:name="_Toc3557121"/>
      <w:bookmarkStart w:id="1626" w:name="_Toc34747372"/>
      <w:bookmarkStart w:id="1627" w:name="_Toc76030570"/>
      <w:bookmarkStart w:id="1628" w:name="_Toc86863526"/>
      <w:bookmarkStart w:id="1629"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625"/>
      <w:bookmarkEnd w:id="1626"/>
      <w:bookmarkEnd w:id="1627"/>
      <w:bookmarkEnd w:id="1628"/>
      <w:bookmarkEnd w:id="1629"/>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0" w:name="_Toc288196463"/>
      <w:bookmarkStart w:id="1631" w:name="_Toc288200761"/>
      <w:bookmarkStart w:id="1632" w:name="_Toc338938907"/>
      <w:bookmarkStart w:id="1633" w:name="_Toc338939104"/>
      <w:bookmarkStart w:id="1634" w:name="_Toc3557004"/>
      <w:bookmarkStart w:id="1635" w:name="_Toc34747254"/>
      <w:bookmarkStart w:id="1636" w:name="_Toc77102073"/>
      <w:bookmarkStart w:id="1637" w:name="_Toc288196487"/>
      <w:bookmarkStart w:id="1638" w:name="_Toc288200789"/>
      <w:bookmarkStart w:id="1639" w:name="_Toc338938910"/>
      <w:bookmarkStart w:id="1640" w:name="_Toc338939129"/>
      <w:bookmarkStart w:id="1641" w:name="_Toc86863851"/>
      <w:r w:rsidRPr="007055D9">
        <w:t>Seam Weld Definition</w:t>
      </w:r>
      <w:bookmarkEnd w:id="1630"/>
      <w:bookmarkEnd w:id="1631"/>
      <w:bookmarkEnd w:id="1632"/>
      <w:bookmarkEnd w:id="1633"/>
      <w:r w:rsidRPr="007055D9">
        <w:t xml:space="preserve"> Overview</w:t>
      </w:r>
      <w:bookmarkEnd w:id="1634"/>
      <w:bookmarkEnd w:id="1635"/>
      <w:bookmarkEnd w:id="1636"/>
      <w:bookmarkEnd w:id="1641"/>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DB13BD">
      <w:pPr>
        <w:pStyle w:val="Aufzhlungszeichen"/>
        <w:numPr>
          <w:ilvl w:val="1"/>
          <w:numId w:val="11"/>
        </w:numPr>
        <w:tabs>
          <w:tab w:val="left" w:pos="567"/>
        </w:tabs>
      </w:pPr>
      <w:r w:rsidRPr="007055D9">
        <w:t>Type of the weld</w:t>
      </w:r>
    </w:p>
    <w:p w14:paraId="1B9BA4B9" w14:textId="77777777" w:rsidR="00FC68DB" w:rsidRPr="007055D9" w:rsidRDefault="00FC68DB" w:rsidP="00DB13BD">
      <w:pPr>
        <w:pStyle w:val="Aufzhlungszeichen"/>
        <w:numPr>
          <w:ilvl w:val="1"/>
          <w:numId w:val="11"/>
        </w:numPr>
      </w:pPr>
      <w:r w:rsidRPr="007055D9">
        <w:t>Number of weld positions for the type</w:t>
      </w:r>
    </w:p>
    <w:p w14:paraId="3D0B1763" w14:textId="77777777" w:rsidR="00FC68DB" w:rsidRPr="007055D9" w:rsidRDefault="00FC68DB" w:rsidP="00DB13BD">
      <w:pPr>
        <w:pStyle w:val="Aufzhlungszeichen"/>
        <w:numPr>
          <w:ilvl w:val="1"/>
          <w:numId w:val="11"/>
        </w:numPr>
      </w:pPr>
      <w:r w:rsidRPr="007055D9">
        <w:t>Supported technology</w:t>
      </w:r>
    </w:p>
    <w:p w14:paraId="6D8D040F" w14:textId="77777777" w:rsidR="00FC68DB" w:rsidRPr="007055D9" w:rsidRDefault="00FC68DB" w:rsidP="00DB13BD">
      <w:pPr>
        <w:pStyle w:val="Aufzhlungszeichen"/>
        <w:numPr>
          <w:ilvl w:val="1"/>
          <w:numId w:val="11"/>
        </w:numPr>
      </w:pPr>
      <w:r w:rsidRPr="007055D9">
        <w:t>Valid weld sections</w:t>
      </w:r>
    </w:p>
    <w:p w14:paraId="55E19E25" w14:textId="77777777" w:rsidR="00FC68DB" w:rsidRPr="007055D9" w:rsidRDefault="00FC68DB" w:rsidP="00DB13BD">
      <w:pPr>
        <w:pStyle w:val="Aufzhlungszeichen"/>
        <w:numPr>
          <w:ilvl w:val="1"/>
          <w:numId w:val="11"/>
        </w:numPr>
      </w:pPr>
      <w:r w:rsidRPr="007055D9">
        <w:t>Required parameters</w:t>
      </w:r>
    </w:p>
    <w:p w14:paraId="4B7CE475" w14:textId="77777777" w:rsidR="00FC68DB" w:rsidRPr="007055D9" w:rsidRDefault="00FC68DB" w:rsidP="00DB13BD">
      <w:pPr>
        <w:pStyle w:val="Aufzhlungszeichen"/>
        <w:numPr>
          <w:ilvl w:val="1"/>
          <w:numId w:val="11"/>
        </w:numPr>
      </w:pPr>
      <w:r w:rsidRPr="007055D9">
        <w:t>Optional parameters with their default values</w:t>
      </w:r>
    </w:p>
    <w:p w14:paraId="11552F61" w14:textId="77777777" w:rsidR="00FC68DB" w:rsidRPr="007055D9" w:rsidRDefault="00FC68DB" w:rsidP="00DB13BD">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642" w:name="_Toc3557122"/>
      <w:bookmarkStart w:id="1643" w:name="_Toc34747373"/>
      <w:bookmarkStart w:id="1644" w:name="_Toc76030571"/>
      <w:bookmarkStart w:id="1645" w:name="_Toc86863527"/>
      <w:bookmarkStart w:id="1646"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642"/>
      <w:bookmarkEnd w:id="1643"/>
      <w:bookmarkEnd w:id="1644"/>
      <w:bookmarkEnd w:id="1645"/>
      <w:bookmarkEnd w:id="1646"/>
    </w:p>
    <w:p w14:paraId="3E80C837" w14:textId="77777777" w:rsidR="00FC68DB" w:rsidRPr="007055D9" w:rsidRDefault="00FC68DB" w:rsidP="00B202D2">
      <w:pPr>
        <w:pStyle w:val="berschrift3"/>
      </w:pPr>
      <w:bookmarkStart w:id="1647" w:name="_Toc3557005"/>
      <w:bookmarkStart w:id="1648" w:name="_Toc34747255"/>
      <w:bookmarkStart w:id="1649" w:name="_Toc77102074"/>
      <w:bookmarkStart w:id="1650" w:name="_Toc86863852"/>
      <w:r w:rsidRPr="007055D9">
        <w:lastRenderedPageBreak/>
        <w:t>Specific XML Realization</w:t>
      </w:r>
      <w:bookmarkEnd w:id="1647"/>
      <w:bookmarkEnd w:id="1648"/>
      <w:bookmarkEnd w:id="1649"/>
      <w:bookmarkEnd w:id="165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1" w:name="XMLStructureSeamWelds"/>
      <w:bookmarkEnd w:id="165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652" w:name="_Toc3557123"/>
      <w:bookmarkStart w:id="1653" w:name="_Toc34747374"/>
      <w:bookmarkStart w:id="1654" w:name="_Toc76030572"/>
      <w:bookmarkStart w:id="1655" w:name="_Toc86863528"/>
      <w:bookmarkStart w:id="1656"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652"/>
      <w:bookmarkEnd w:id="1653"/>
      <w:bookmarkEnd w:id="1654"/>
      <w:bookmarkEnd w:id="1655"/>
      <w:bookmarkEnd w:id="1656"/>
    </w:p>
    <w:p w14:paraId="7D1BCE42" w14:textId="77777777" w:rsidR="00FC68DB" w:rsidRPr="007055D9" w:rsidRDefault="00FC68DB" w:rsidP="00B202D2">
      <w:pPr>
        <w:pStyle w:val="berschrift3"/>
      </w:pPr>
      <w:bookmarkStart w:id="1657" w:name="_Toc3557006"/>
      <w:bookmarkStart w:id="1658" w:name="_Toc34747256"/>
      <w:bookmarkStart w:id="1659" w:name="_Toc77102075"/>
      <w:bookmarkStart w:id="1660" w:name="_Toc86863853"/>
      <w:r w:rsidRPr="007055D9">
        <w:t>Generic Seam Weld Definition</w:t>
      </w:r>
      <w:bookmarkEnd w:id="1637"/>
      <w:bookmarkEnd w:id="1638"/>
      <w:bookmarkEnd w:id="1639"/>
      <w:bookmarkEnd w:id="1640"/>
      <w:bookmarkEnd w:id="1657"/>
      <w:bookmarkEnd w:id="1658"/>
      <w:bookmarkEnd w:id="1659"/>
      <w:bookmarkEnd w:id="1660"/>
    </w:p>
    <w:p w14:paraId="2EC4C0A0" w14:textId="2480649E" w:rsidR="00FC68DB" w:rsidRPr="007055D9" w:rsidDel="00B33791" w:rsidRDefault="00FC68DB" w:rsidP="00B202D2">
      <w:pPr>
        <w:pStyle w:val="berschrift4"/>
        <w:rPr>
          <w:del w:id="1661" w:author="nick" w:date="2021-10-27T10:29:00Z"/>
        </w:rPr>
      </w:pPr>
      <w:bookmarkStart w:id="1662" w:name="_Toc3557007"/>
      <w:bookmarkStart w:id="1663" w:name="_Toc34747257"/>
      <w:bookmarkStart w:id="1664" w:name="_Toc77102076"/>
      <w:del w:id="1665" w:author="nick" w:date="2021-10-27T10:29:00Z">
        <w:r w:rsidRPr="007055D9" w:rsidDel="00B33791">
          <w:delText>Identification</w:delText>
        </w:r>
        <w:bookmarkEnd w:id="1662"/>
        <w:bookmarkEnd w:id="1663"/>
        <w:bookmarkEnd w:id="1664"/>
      </w:del>
    </w:p>
    <w:p w14:paraId="4D1E7D56" w14:textId="38B4BCD4" w:rsidR="00FC68DB" w:rsidRPr="007055D9" w:rsidDel="00B33791" w:rsidRDefault="00FC68DB" w:rsidP="00B202D2">
      <w:pPr>
        <w:rPr>
          <w:del w:id="1666" w:author="nick" w:date="2021-10-27T10:29:00Z"/>
        </w:rPr>
      </w:pPr>
      <w:del w:id="1667"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668" w:author="nick" w:date="2021-10-27T08:52:00Z">
        <w:r w:rsidRPr="007055D9" w:rsidDel="00BD4F32">
          <w:delText>.</w:delText>
        </w:r>
      </w:del>
      <w:del w:id="1669"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670"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671" w:author="nick" w:date="2021-10-27T10:29:00Z"/>
                <w:b/>
                <w:i/>
              </w:rPr>
            </w:pPr>
            <w:del w:id="1672"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673" w:author="nick" w:date="2021-10-27T10:29:00Z"/>
                <w:b/>
                <w:i/>
              </w:rPr>
            </w:pPr>
            <w:del w:id="1674"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675" w:author="nick" w:date="2021-10-27T10:29:00Z"/>
                <w:b/>
                <w:i/>
              </w:rPr>
            </w:pPr>
            <w:del w:id="1676"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677" w:author="nick" w:date="2021-10-27T10:29:00Z"/>
                <w:b/>
                <w:i/>
              </w:rPr>
            </w:pPr>
            <w:del w:id="1678"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679" w:author="nick" w:date="2021-10-27T10:29:00Z"/>
        </w:trPr>
        <w:tc>
          <w:tcPr>
            <w:tcW w:w="1544" w:type="dxa"/>
            <w:shd w:val="clear" w:color="auto" w:fill="auto"/>
            <w:vAlign w:val="bottom"/>
          </w:tcPr>
          <w:p w14:paraId="0CE07CB9" w14:textId="45D35E87" w:rsidR="00FC68DB" w:rsidRPr="00030A40" w:rsidDel="00B33791" w:rsidRDefault="00FC68DB" w:rsidP="00B202D2">
            <w:pPr>
              <w:rPr>
                <w:del w:id="1680" w:author="nick" w:date="2021-10-27T10:29:00Z"/>
                <w:sz w:val="20"/>
                <w:szCs w:val="20"/>
              </w:rPr>
            </w:pPr>
            <w:del w:id="1681"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682" w:author="nick" w:date="2021-10-27T10:29:00Z"/>
                <w:sz w:val="20"/>
                <w:szCs w:val="20"/>
              </w:rPr>
            </w:pPr>
            <w:del w:id="1683"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684" w:author="nick" w:date="2021-10-27T10:29:00Z"/>
                <w:sz w:val="20"/>
                <w:szCs w:val="20"/>
              </w:rPr>
            </w:pPr>
            <w:del w:id="1685"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686" w:author="nick" w:date="2021-10-27T10:29:00Z"/>
                <w:sz w:val="20"/>
                <w:szCs w:val="20"/>
              </w:rPr>
            </w:pPr>
            <w:del w:id="1687" w:author="nick" w:date="2021-10-27T10:29:00Z">
              <w:r w:rsidRPr="00030A40" w:rsidDel="00B33791">
                <w:rPr>
                  <w:sz w:val="20"/>
                  <w:szCs w:val="20"/>
                </w:rPr>
                <w:delText>-</w:delText>
              </w:r>
            </w:del>
          </w:p>
        </w:tc>
      </w:tr>
      <w:tr w:rsidR="00FC68DB" w:rsidRPr="007055D9" w:rsidDel="00B33791" w14:paraId="1F6C735C" w14:textId="01DD2DC6" w:rsidTr="00FC68DB">
        <w:trPr>
          <w:jc w:val="center"/>
          <w:del w:id="1688" w:author="nick" w:date="2021-10-27T10:29:00Z"/>
        </w:trPr>
        <w:tc>
          <w:tcPr>
            <w:tcW w:w="1544" w:type="dxa"/>
            <w:shd w:val="clear" w:color="auto" w:fill="auto"/>
          </w:tcPr>
          <w:p w14:paraId="3EFEAD3C" w14:textId="2B07E7A8" w:rsidR="00FC68DB" w:rsidRPr="007055D9" w:rsidDel="00B33791" w:rsidRDefault="00FC68DB" w:rsidP="00B202D2">
            <w:pPr>
              <w:rPr>
                <w:del w:id="1689" w:author="nick" w:date="2021-10-27T10:29:00Z"/>
              </w:rPr>
            </w:pPr>
            <w:del w:id="1690"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691" w:author="nick" w:date="2021-10-27T10:29:00Z"/>
              </w:rPr>
            </w:pPr>
            <w:del w:id="1692"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693" w:author="nick" w:date="2021-10-27T10:29:00Z"/>
              </w:rPr>
            </w:pPr>
            <w:del w:id="1694"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695" w:author="nick" w:date="2021-10-27T10:29:00Z"/>
              </w:rPr>
            </w:pPr>
            <w:del w:id="1696"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697" w:author="nick" w:date="2021-10-27T10:29:00Z"/>
        </w:rPr>
      </w:pPr>
      <w:bookmarkStart w:id="1698" w:name="_Toc3566485"/>
      <w:bookmarkStart w:id="1699" w:name="_Toc34747486"/>
      <w:bookmarkStart w:id="1700" w:name="_Toc77095944"/>
      <w:del w:id="1701"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698"/>
        <w:bookmarkEnd w:id="1699"/>
        <w:bookmarkEnd w:id="1700"/>
      </w:del>
    </w:p>
    <w:p w14:paraId="6BED641B" w14:textId="4CA8540F" w:rsidR="00FC68DB" w:rsidRPr="007055D9" w:rsidDel="00B33791" w:rsidRDefault="00FC68DB" w:rsidP="00B202D2">
      <w:pPr>
        <w:pStyle w:val="berschrift5"/>
        <w:rPr>
          <w:del w:id="1702" w:author="nick" w:date="2021-10-27T10:29:00Z"/>
        </w:rPr>
      </w:pPr>
      <w:del w:id="1703"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704" w:author="nick" w:date="2021-10-27T10:29:00Z"/>
        </w:rPr>
      </w:pPr>
      <w:del w:id="1705"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706" w:author="nick" w:date="2021-10-27T10:29:00Z"/>
        </w:rPr>
      </w:pPr>
      <w:del w:id="1707"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708" w:author="nick" w:date="2021-10-27T10:29:00Z"/>
        </w:rPr>
      </w:pPr>
    </w:p>
    <w:p w14:paraId="13404BA3" w14:textId="61EBF668" w:rsidR="00FC68DB" w:rsidRPr="00D977AB" w:rsidDel="00B33791" w:rsidRDefault="00FC68DB" w:rsidP="00B202D2">
      <w:pPr>
        <w:pStyle w:val="XMLCode"/>
        <w:rPr>
          <w:del w:id="1709" w:author="nick" w:date="2021-10-27T10:29:00Z"/>
        </w:rPr>
      </w:pPr>
      <w:del w:id="1710"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711" w:author="nick" w:date="2021-10-27T10:29:00Z"/>
          <w:b/>
          <w:color w:val="0070C0"/>
        </w:rPr>
      </w:pPr>
      <w:del w:id="1712"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713" w:author="nick" w:date="2021-10-27T10:29:00Z"/>
        </w:rPr>
      </w:pPr>
      <w:del w:id="1714"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715" w:author="nick" w:date="2021-10-27T10:29:00Z"/>
        </w:rPr>
      </w:pPr>
      <w:del w:id="1716"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717" w:author="nick" w:date="2021-10-27T10:29:00Z"/>
        </w:rPr>
      </w:pPr>
      <w:del w:id="1718"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719" w:author="nick" w:date="2021-10-27T10:29:00Z"/>
        </w:rPr>
      </w:pPr>
      <w:del w:id="1720"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721" w:author="nick" w:date="2021-10-27T10:29:00Z"/>
        </w:rPr>
      </w:pPr>
      <w:del w:id="1722"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723" w:author="nick" w:date="2021-10-27T10:29:00Z"/>
        </w:rPr>
      </w:pPr>
      <w:del w:id="1724"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725" w:author="nick" w:date="2021-10-27T10:29:00Z"/>
        </w:rPr>
      </w:pPr>
      <w:del w:id="1726"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727" w:author="nick" w:date="2021-10-27T10:29:00Z"/>
        </w:rPr>
      </w:pPr>
      <w:del w:id="1728"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729" w:author="nick" w:date="2021-10-27T10:29:00Z"/>
        </w:rPr>
      </w:pPr>
      <w:del w:id="1730"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731" w:author="nick" w:date="2021-10-27T10:29:00Z"/>
          <w:b/>
          <w:color w:val="0070C0"/>
        </w:rPr>
      </w:pPr>
      <w:del w:id="1732"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733" w:author="nick" w:date="2021-10-27T10:29:00Z"/>
        </w:rPr>
      </w:pPr>
      <w:del w:id="1734" w:author="nick" w:date="2021-10-27T10:29:00Z">
        <w:r w:rsidDel="00B33791">
          <w:delText>&lt;/connection_list&gt;</w:delText>
        </w:r>
      </w:del>
    </w:p>
    <w:p w14:paraId="619403D2" w14:textId="17E2549A" w:rsidR="00FC68DB" w:rsidRPr="007055D9" w:rsidDel="00B33791" w:rsidRDefault="00FC68DB" w:rsidP="00B202D2">
      <w:pPr>
        <w:pStyle w:val="XMLCode"/>
        <w:rPr>
          <w:del w:id="1735" w:author="nick" w:date="2021-10-27T10:29:00Z"/>
        </w:rPr>
      </w:pPr>
    </w:p>
    <w:p w14:paraId="066381A2" w14:textId="77777777" w:rsidR="00FC68DB" w:rsidRPr="007055D9" w:rsidRDefault="00FC68DB" w:rsidP="00B202D2">
      <w:pPr>
        <w:pStyle w:val="berschrift4"/>
      </w:pPr>
      <w:bookmarkStart w:id="1736" w:name="_Ref414571756"/>
      <w:bookmarkStart w:id="1737" w:name="_Toc3557008"/>
      <w:bookmarkStart w:id="1738" w:name="_Toc34747258"/>
      <w:bookmarkStart w:id="1739" w:name="_Toc77102077"/>
      <w:r w:rsidRPr="007055D9">
        <w:lastRenderedPageBreak/>
        <w:t>Type Specification</w:t>
      </w:r>
      <w:bookmarkEnd w:id="1736"/>
      <w:bookmarkEnd w:id="1737"/>
      <w:bookmarkEnd w:id="1738"/>
      <w:bookmarkEnd w:id="173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740" w:name="_Toc3566486"/>
      <w:bookmarkStart w:id="1741" w:name="_Toc34747487"/>
      <w:bookmarkStart w:id="1742" w:name="_Toc77095945"/>
      <w:bookmarkStart w:id="1743" w:name="_Toc338939134"/>
      <w:bookmarkStart w:id="1744" w:name="_Toc288196488"/>
      <w:bookmarkStart w:id="1745" w:name="_Toc288200790"/>
      <w:bookmarkStart w:id="1746"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740"/>
      <w:bookmarkEnd w:id="1741"/>
      <w:bookmarkEnd w:id="174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74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DB13BD">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DB13BD">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DB13BD">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DB13BD">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DB13BD">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DB13BD">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DB13BD">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DB13BD">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DB13BD">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747" w:name="_Toc288196490"/>
      <w:bookmarkStart w:id="1748" w:name="_Toc288200792"/>
      <w:bookmarkStart w:id="1749" w:name="_Toc338939132"/>
      <w:bookmarkStart w:id="1750" w:name="_Toc288196468"/>
      <w:bookmarkStart w:id="1751" w:name="_Toc288200771"/>
      <w:bookmarkStart w:id="1752" w:name="_Toc338938904"/>
      <w:bookmarkStart w:id="1753" w:name="_Toc338939100"/>
      <w:bookmarkEnd w:id="1744"/>
      <w:bookmarkEnd w:id="1745"/>
      <w:bookmarkEnd w:id="174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754" w:name="_Toc3566487"/>
      <w:bookmarkStart w:id="1755" w:name="_Toc34747488"/>
      <w:bookmarkStart w:id="1756"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54"/>
      <w:bookmarkEnd w:id="1755"/>
      <w:bookmarkEnd w:id="175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757" w:name="_Toc3566488"/>
      <w:bookmarkStart w:id="1758" w:name="_Toc34747489"/>
      <w:bookmarkStart w:id="1759"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57"/>
      <w:bookmarkEnd w:id="1758"/>
      <w:bookmarkEnd w:id="175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DB13BD">
      <w:pPr>
        <w:pStyle w:val="Aufzhlungszeichen"/>
        <w:numPr>
          <w:ilvl w:val="0"/>
          <w:numId w:val="11"/>
        </w:numPr>
      </w:pPr>
      <w:r w:rsidRPr="007A0587">
        <w:t>Resistance welding</w:t>
      </w:r>
    </w:p>
    <w:p w14:paraId="20CC47BA" w14:textId="77777777" w:rsidR="00FC68DB" w:rsidRPr="007A0587" w:rsidRDefault="00FC68DB" w:rsidP="00DB13BD">
      <w:pPr>
        <w:pStyle w:val="Aufzhlungszeichen"/>
        <w:numPr>
          <w:ilvl w:val="0"/>
          <w:numId w:val="11"/>
        </w:numPr>
      </w:pPr>
      <w:r w:rsidRPr="007A0587">
        <w:t>Arc welding</w:t>
      </w:r>
    </w:p>
    <w:p w14:paraId="57E87AF8" w14:textId="77777777" w:rsidR="00FC68DB" w:rsidRDefault="00FC68DB" w:rsidP="00DB13BD">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DB13BD">
      <w:pPr>
        <w:pStyle w:val="Aufzhlungszeichen"/>
        <w:numPr>
          <w:ilvl w:val="0"/>
          <w:numId w:val="11"/>
        </w:numPr>
      </w:pPr>
      <w:r>
        <w:t>Friction welding</w:t>
      </w:r>
    </w:p>
    <w:p w14:paraId="15D4EA18" w14:textId="77777777" w:rsidR="00FC68DB" w:rsidRPr="007A0587" w:rsidRDefault="00FC68DB" w:rsidP="00DB13BD">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DB13BD">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DB13BD">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DB13BD">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DB13BD">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DB13BD">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760" w:name="_Toc288196493"/>
      <w:bookmarkStart w:id="176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762" w:name="GenericSeamWeldWeldPosition"/>
      <w:bookmarkStart w:id="1763" w:name="GenericSeamWelParameters"/>
      <w:bookmarkStart w:id="1764" w:name="GenericSeamWeldSubType"/>
      <w:bookmarkStart w:id="1765" w:name="GenericSeamWeldWeldingPosition"/>
      <w:bookmarkStart w:id="1766" w:name="_Toc3557009"/>
      <w:bookmarkStart w:id="1767" w:name="_Toc34747259"/>
      <w:bookmarkStart w:id="1768" w:name="_Toc77102078"/>
      <w:bookmarkStart w:id="1769" w:name="_Toc338938905"/>
      <w:bookmarkStart w:id="1770" w:name="_Toc338939101"/>
      <w:bookmarkStart w:id="1771" w:name="_Toc338939136"/>
      <w:bookmarkEnd w:id="1747"/>
      <w:bookmarkEnd w:id="1748"/>
      <w:bookmarkEnd w:id="1749"/>
      <w:bookmarkEnd w:id="1750"/>
      <w:bookmarkEnd w:id="1751"/>
      <w:bookmarkEnd w:id="1752"/>
      <w:bookmarkEnd w:id="1753"/>
      <w:bookmarkEnd w:id="1760"/>
      <w:bookmarkEnd w:id="1761"/>
      <w:bookmarkEnd w:id="1762"/>
      <w:bookmarkEnd w:id="1763"/>
      <w:bookmarkEnd w:id="1764"/>
      <w:bookmarkEnd w:id="1765"/>
      <w:r>
        <w:t>Weld Position and Sheet Metal Parameters</w:t>
      </w:r>
      <w:bookmarkEnd w:id="1766"/>
      <w:bookmarkEnd w:id="1767"/>
      <w:bookmarkEnd w:id="176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772" w:name="_Ref397587838"/>
      <w:bookmarkStart w:id="1773" w:name="_Toc3557124"/>
      <w:bookmarkStart w:id="1774" w:name="_Toc34747375"/>
      <w:bookmarkStart w:id="1775" w:name="_Toc76030573"/>
      <w:bookmarkStart w:id="1776" w:name="_Toc86863529"/>
      <w:bookmarkStart w:id="1777"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772"/>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773"/>
      <w:bookmarkEnd w:id="1774"/>
      <w:bookmarkEnd w:id="1775"/>
      <w:bookmarkEnd w:id="1776"/>
      <w:bookmarkEnd w:id="1777"/>
    </w:p>
    <w:p w14:paraId="02CCF9A7" w14:textId="77777777" w:rsidR="00FC68DB" w:rsidRDefault="00FC68DB" w:rsidP="00B202D2">
      <w:pPr>
        <w:pStyle w:val="berschrift4"/>
      </w:pPr>
      <w:bookmarkStart w:id="1778" w:name="_Toc3557010"/>
      <w:bookmarkStart w:id="1779" w:name="_Toc34747260"/>
      <w:bookmarkStart w:id="1780" w:name="_Toc77102079"/>
      <w:bookmarkStart w:id="1781" w:name="_Ref397525982"/>
      <w:r w:rsidRPr="007055D9">
        <w:t>Parameters Assigned to a Specific Sheet of the Flange</w:t>
      </w:r>
      <w:bookmarkEnd w:id="1778"/>
      <w:bookmarkEnd w:id="1779"/>
      <w:bookmarkEnd w:id="1780"/>
      <w:r w:rsidRPr="007055D9">
        <w:t xml:space="preserve"> </w:t>
      </w:r>
      <w:bookmarkEnd w:id="178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782" w:name="_Toc3566489"/>
      <w:bookmarkStart w:id="1783" w:name="_Toc34747490"/>
      <w:bookmarkStart w:id="1784"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82"/>
      <w:bookmarkEnd w:id="1783"/>
      <w:bookmarkEnd w:id="178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785" w:name="_Welding_Position"/>
      <w:bookmarkStart w:id="1786" w:name="_Ref397524978"/>
      <w:bookmarkStart w:id="1787" w:name="_Toc3557011"/>
      <w:bookmarkStart w:id="1788" w:name="_Toc34747261"/>
      <w:bookmarkStart w:id="1789" w:name="_Toc77102080"/>
      <w:bookmarkEnd w:id="1785"/>
      <w:r w:rsidRPr="007055D9">
        <w:t>Welding Position</w:t>
      </w:r>
      <w:bookmarkEnd w:id="1769"/>
      <w:bookmarkEnd w:id="1770"/>
      <w:bookmarkEnd w:id="1786"/>
      <w:bookmarkEnd w:id="1787"/>
      <w:bookmarkEnd w:id="1788"/>
      <w:bookmarkEnd w:id="1789"/>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790"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791" w:name="_Ref397529286"/>
      <w:bookmarkStart w:id="1792" w:name="_Toc3557125"/>
      <w:bookmarkStart w:id="1793" w:name="_Toc34747376"/>
      <w:bookmarkStart w:id="1794" w:name="_Toc76030574"/>
      <w:bookmarkStart w:id="1795" w:name="_Toc86863530"/>
      <w:bookmarkStart w:id="1796" w:name="_Toc86863619"/>
      <w:r w:rsidRPr="007055D9">
        <w:t xml:space="preserve">Figure </w:t>
      </w:r>
      <w:bookmarkStart w:id="1797" w:name="Figure10"/>
      <w:r>
        <w:fldChar w:fldCharType="begin"/>
      </w:r>
      <w:r>
        <w:instrText xml:space="preserve"> SEQ Figure \* ARABIC </w:instrText>
      </w:r>
      <w:r>
        <w:fldChar w:fldCharType="separate"/>
      </w:r>
      <w:r w:rsidR="008116BB">
        <w:rPr>
          <w:noProof/>
        </w:rPr>
        <w:t>53</w:t>
      </w:r>
      <w:r>
        <w:fldChar w:fldCharType="end"/>
      </w:r>
      <w:bookmarkEnd w:id="1791"/>
      <w:bookmarkEnd w:id="1797"/>
      <w:r w:rsidRPr="007055D9">
        <w:t>: Welding Position of a Y-Joint</w:t>
      </w:r>
      <w:bookmarkEnd w:id="1792"/>
      <w:bookmarkEnd w:id="1793"/>
      <w:bookmarkEnd w:id="1794"/>
      <w:bookmarkEnd w:id="1795"/>
      <w:bookmarkEnd w:id="1796"/>
    </w:p>
    <w:p w14:paraId="793EF08A" w14:textId="77777777" w:rsidR="00FC68DB" w:rsidRPr="007055D9" w:rsidRDefault="00FC68DB" w:rsidP="00B202D2">
      <w:pPr>
        <w:pStyle w:val="berschrift5"/>
      </w:pPr>
      <w:r w:rsidRPr="007055D9">
        <w:t>Primary and Secondary Sides</w:t>
      </w:r>
      <w:bookmarkEnd w:id="179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98" w:name="_Toc288196495"/>
      <w:bookmarkStart w:id="1799" w:name="_Toc288200797"/>
      <w:bookmarkStart w:id="1800" w:name="_Toc338939138"/>
      <w:bookmarkEnd w:id="1771"/>
      <w:r w:rsidRPr="007055D9">
        <w:t xml:space="preserve">Element </w:t>
      </w:r>
      <w:r>
        <w:t>"</w:t>
      </w:r>
      <w:proofErr w:type="spellStart"/>
      <w:r w:rsidRPr="007055D9">
        <w:t>weld_position</w:t>
      </w:r>
      <w:bookmarkEnd w:id="1798"/>
      <w:bookmarkEnd w:id="1799"/>
      <w:bookmarkEnd w:id="1800"/>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801"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01"/>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802" w:name="_Toc3566490"/>
      <w:bookmarkStart w:id="1803" w:name="_Toc34747491"/>
      <w:bookmarkStart w:id="1804"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802"/>
      <w:bookmarkEnd w:id="1803"/>
      <w:bookmarkEnd w:id="180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80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80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806" w:name="_Ref397529572"/>
      <w:bookmarkStart w:id="1807" w:name="Figure11"/>
      <w:bookmarkStart w:id="1808" w:name="_Toc3557126"/>
      <w:bookmarkStart w:id="1809" w:name="_Toc34747377"/>
      <w:bookmarkStart w:id="1810" w:name="_Toc76030575"/>
      <w:bookmarkStart w:id="1811" w:name="_Toc86863531"/>
      <w:bookmarkStart w:id="1812"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806"/>
      <w:bookmarkEnd w:id="1807"/>
      <w:r w:rsidRPr="007055D9">
        <w:t xml:space="preserve">: Welding Position </w:t>
      </w:r>
      <w:r>
        <w:t>vector direction and length</w:t>
      </w:r>
      <w:bookmarkEnd w:id="1808"/>
      <w:bookmarkEnd w:id="1809"/>
      <w:bookmarkEnd w:id="1810"/>
      <w:bookmarkEnd w:id="1811"/>
      <w:bookmarkEnd w:id="1812"/>
    </w:p>
    <w:p w14:paraId="3FD74BE5" w14:textId="77777777" w:rsidR="00FC68DB" w:rsidRPr="007055D9" w:rsidRDefault="00FC68DB" w:rsidP="00B202D2">
      <w:pPr>
        <w:pStyle w:val="berschrift5"/>
      </w:pPr>
      <w:bookmarkStart w:id="1813" w:name="_Toc338939140"/>
      <w:bookmarkStart w:id="1814" w:name="_Toc338939137"/>
      <w:bookmarkStart w:id="1815" w:name="_Toc338938906"/>
      <w:bookmarkStart w:id="1816" w:name="_Toc338939103"/>
      <w:r w:rsidRPr="007055D9">
        <w:lastRenderedPageBreak/>
        <w:t xml:space="preserve">Attribute </w:t>
      </w:r>
      <w:r>
        <w:t>"</w:t>
      </w:r>
      <w:r w:rsidRPr="007055D9">
        <w:t>reference</w:t>
      </w:r>
      <w:bookmarkEnd w:id="1813"/>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DB13BD">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DB13BD">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DB13BD">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817" w:name="_Toc3566491"/>
      <w:bookmarkStart w:id="1818" w:name="_Toc34747492"/>
      <w:bookmarkStart w:id="1819" w:name="_Toc77095951"/>
      <w:bookmarkStart w:id="1820" w:name="_Toc338939148"/>
      <w:bookmarkStart w:id="1821" w:name="_Toc288196499"/>
      <w:bookmarkStart w:id="1822" w:name="_Toc288200801"/>
      <w:bookmarkEnd w:id="1814"/>
      <w:bookmarkEnd w:id="1815"/>
      <w:bookmarkEnd w:id="1816"/>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817"/>
      <w:r>
        <w:t>"</w:t>
      </w:r>
      <w:bookmarkEnd w:id="1818"/>
      <w:bookmarkEnd w:id="1819"/>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820"/>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DB13BD">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DB13BD">
      <w:pPr>
        <w:pStyle w:val="Aufzhlungszeichen"/>
        <w:numPr>
          <w:ilvl w:val="0"/>
          <w:numId w:val="11"/>
        </w:numPr>
        <w:rPr>
          <w:rStyle w:val="XMLAttribute"/>
        </w:rPr>
      </w:pPr>
      <w:r w:rsidRPr="007055D9">
        <w:rPr>
          <w:rStyle w:val="XMLAttribute"/>
        </w:rPr>
        <w:t>convex</w:t>
      </w:r>
    </w:p>
    <w:p w14:paraId="0F3E2171" w14:textId="77777777" w:rsidR="00FC68DB" w:rsidRDefault="00FC68DB" w:rsidP="00DB13BD">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823" w:name="_Toc338939149"/>
      <w:r w:rsidRPr="007055D9">
        <w:t xml:space="preserve">Attribute </w:t>
      </w:r>
      <w:r>
        <w:t>"</w:t>
      </w:r>
      <w:r w:rsidRPr="007055D9">
        <w:t>penetration</w:t>
      </w:r>
      <w:bookmarkEnd w:id="1821"/>
      <w:bookmarkEnd w:id="1822"/>
      <w:bookmarkEnd w:id="182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824" w:name="ModelizationWeldDefinition"/>
      <w:bookmarkStart w:id="1825" w:name="WeldDefinition"/>
      <w:bookmarkStart w:id="1826" w:name="WeldDefinitionButtWeld"/>
      <w:bookmarkStart w:id="1827" w:name="_Toc288200762"/>
      <w:bookmarkStart w:id="1828" w:name="_Toc338939106"/>
      <w:bookmarkStart w:id="1829" w:name="_Toc3557012"/>
      <w:bookmarkStart w:id="1830" w:name="_Toc34747262"/>
      <w:bookmarkStart w:id="1831" w:name="_Toc77102081"/>
      <w:bookmarkStart w:id="1832" w:name="_Toc288196464"/>
      <w:bookmarkStart w:id="1833" w:name="_Toc86863854"/>
      <w:bookmarkEnd w:id="1824"/>
      <w:bookmarkEnd w:id="1825"/>
      <w:bookmarkEnd w:id="1826"/>
      <w:r w:rsidRPr="007055D9">
        <w:t xml:space="preserve">Butt </w:t>
      </w:r>
      <w:bookmarkEnd w:id="1827"/>
      <w:r w:rsidRPr="007055D9">
        <w:t>Joint</w:t>
      </w:r>
      <w:bookmarkEnd w:id="1828"/>
      <w:bookmarkEnd w:id="1829"/>
      <w:bookmarkEnd w:id="1830"/>
      <w:bookmarkEnd w:id="1831"/>
      <w:bookmarkEnd w:id="1833"/>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834" w:name="_Toc3557013"/>
      <w:bookmarkStart w:id="1835" w:name="_Toc34747263"/>
      <w:bookmarkStart w:id="1836" w:name="_Toc77102082"/>
      <w:r w:rsidRPr="00654684">
        <w:rPr>
          <w:sz w:val="24"/>
        </w:rPr>
        <w:t>Sheet Parameters</w:t>
      </w:r>
      <w:bookmarkEnd w:id="1834"/>
      <w:bookmarkEnd w:id="1835"/>
      <w:bookmarkEnd w:id="1836"/>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837" w:name="_Toc3557127"/>
                              <w:bookmarkStart w:id="1838" w:name="_Toc34747378"/>
                              <w:bookmarkStart w:id="1839" w:name="_Toc76030576"/>
                              <w:bookmarkStart w:id="1840" w:name="_Toc86863532"/>
                              <w:bookmarkStart w:id="1841"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37"/>
                              <w:bookmarkEnd w:id="1838"/>
                              <w:bookmarkEnd w:id="1839"/>
                              <w:bookmarkEnd w:id="1840"/>
                              <w:bookmarkEnd w:id="1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842" w:name="_Toc3557127"/>
                        <w:bookmarkStart w:id="1843" w:name="_Toc34747378"/>
                        <w:bookmarkStart w:id="1844" w:name="_Toc76030576"/>
                        <w:bookmarkStart w:id="1845" w:name="_Toc86863532"/>
                        <w:bookmarkStart w:id="1846"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42"/>
                        <w:bookmarkEnd w:id="1843"/>
                        <w:bookmarkEnd w:id="1844"/>
                        <w:bookmarkEnd w:id="1845"/>
                        <w:bookmarkEnd w:id="1846"/>
                      </w:p>
                    </w:txbxContent>
                  </v:textbox>
                </v:shape>
              </v:group>
            </w:pict>
          </mc:Fallback>
        </mc:AlternateContent>
      </w:r>
      <w:r w:rsidRPr="007055D9">
        <w:t>The parameters to describe the connection are:</w:t>
      </w:r>
    </w:p>
    <w:p w14:paraId="23FFDA9C" w14:textId="77777777" w:rsidR="00FC68DB" w:rsidRPr="007055D9" w:rsidRDefault="00FC68DB" w:rsidP="00DB13BD">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DB13BD">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847" w:name="_Toc3557014"/>
      <w:bookmarkStart w:id="1848" w:name="_Toc34747264"/>
      <w:bookmarkStart w:id="1849"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850" w:name="_Toc3557128"/>
                              <w:bookmarkStart w:id="1851" w:name="_Toc34747379"/>
                              <w:bookmarkStart w:id="1852" w:name="_Toc76030577"/>
                              <w:bookmarkStart w:id="1853" w:name="_Toc86863533"/>
                              <w:bookmarkStart w:id="1854"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50"/>
                              <w:bookmarkEnd w:id="1851"/>
                              <w:bookmarkEnd w:id="1852"/>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855" w:name="_Toc3557128"/>
                        <w:bookmarkStart w:id="1856" w:name="_Toc34747379"/>
                        <w:bookmarkStart w:id="1857" w:name="_Toc76030577"/>
                        <w:bookmarkStart w:id="1858" w:name="_Toc86863533"/>
                        <w:bookmarkStart w:id="1859"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55"/>
                        <w:bookmarkEnd w:id="1856"/>
                        <w:bookmarkEnd w:id="1857"/>
                        <w:bookmarkEnd w:id="1858"/>
                        <w:bookmarkEnd w:id="1859"/>
                      </w:p>
                    </w:txbxContent>
                  </v:textbox>
                </v:shape>
              </v:group>
            </w:pict>
          </mc:Fallback>
        </mc:AlternateContent>
      </w:r>
      <w:r w:rsidRPr="00654684">
        <w:rPr>
          <w:sz w:val="24"/>
        </w:rPr>
        <w:t>Weld Parameters</w:t>
      </w:r>
      <w:bookmarkEnd w:id="1847"/>
      <w:bookmarkEnd w:id="1848"/>
      <w:bookmarkEnd w:id="184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DB13BD">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DB13BD">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DB13BD">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DB13BD">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860" w:name="_Toc3566492"/>
      <w:bookmarkStart w:id="1861" w:name="_Toc34747493"/>
      <w:bookmarkStart w:id="1862"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860"/>
      <w:bookmarkEnd w:id="1861"/>
      <w:bookmarkEnd w:id="186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863" w:name="_Toc338939151"/>
      <w:bookmarkStart w:id="1864" w:name="_Toc3557015"/>
      <w:bookmarkStart w:id="1865" w:name="_Toc34747265"/>
      <w:bookmarkStart w:id="1866" w:name="_Toc77102084"/>
      <w:r w:rsidRPr="007055D9">
        <w:t>Attributes</w:t>
      </w:r>
      <w:bookmarkEnd w:id="1863"/>
      <w:bookmarkEnd w:id="1864"/>
      <w:bookmarkEnd w:id="1865"/>
      <w:bookmarkEnd w:id="1866"/>
    </w:p>
    <w:p w14:paraId="75987F07" w14:textId="77777777" w:rsidR="00FC68DB" w:rsidRPr="007055D9" w:rsidRDefault="00FC68DB" w:rsidP="00B202D2">
      <w:pPr>
        <w:pStyle w:val="berschrift5"/>
      </w:pPr>
      <w:bookmarkStart w:id="1867" w:name="_Toc338939153"/>
      <w:r w:rsidRPr="007055D9">
        <w:t xml:space="preserve">Attribute </w:t>
      </w:r>
      <w:r>
        <w:t>"</w:t>
      </w:r>
      <w:r w:rsidRPr="007055D9">
        <w:t>base</w:t>
      </w:r>
      <w:bookmarkEnd w:id="186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68" w:name="_Toc338939154"/>
      <w:r w:rsidRPr="007055D9">
        <w:lastRenderedPageBreak/>
        <w:t xml:space="preserve">Attribute </w:t>
      </w:r>
      <w:r>
        <w:t>"</w:t>
      </w:r>
      <w:r w:rsidRPr="007055D9">
        <w:t>technology</w:t>
      </w:r>
      <w:bookmarkEnd w:id="186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DB13BD">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DB13BD">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DB13BD">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DB13BD">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DB13BD">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69" w:name="_Toc288196505"/>
      <w:bookmarkStart w:id="1870" w:name="_Toc288200807"/>
      <w:bookmarkStart w:id="1871" w:name="_Toc338939155"/>
      <w:bookmarkStart w:id="1872" w:name="_Toc3557016"/>
      <w:bookmarkStart w:id="1873" w:name="_Toc34747266"/>
      <w:bookmarkStart w:id="1874" w:name="_Toc77102085"/>
      <w:r w:rsidRPr="007055D9">
        <w:t xml:space="preserve">Element </w:t>
      </w:r>
      <w:r>
        <w:t>"</w:t>
      </w:r>
      <w:proofErr w:type="spellStart"/>
      <w:r w:rsidRPr="007055D9">
        <w:t>weld_position</w:t>
      </w:r>
      <w:bookmarkEnd w:id="1869"/>
      <w:bookmarkEnd w:id="1870"/>
      <w:bookmarkEnd w:id="1871"/>
      <w:bookmarkEnd w:id="1872"/>
      <w:proofErr w:type="spellEnd"/>
      <w:r>
        <w:t>"</w:t>
      </w:r>
      <w:bookmarkEnd w:id="1873"/>
      <w:bookmarkEnd w:id="187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875" w:name="_Toc3566493"/>
      <w:bookmarkStart w:id="1876" w:name="_Toc34747494"/>
      <w:bookmarkStart w:id="1877" w:name="_Toc77095953"/>
      <w:bookmarkStart w:id="1878" w:name="_Toc288196507"/>
      <w:bookmarkStart w:id="1879" w:name="_Toc288200809"/>
      <w:bookmarkStart w:id="1880"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75"/>
      <w:bookmarkEnd w:id="1876"/>
      <w:bookmarkEnd w:id="187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78"/>
      <w:bookmarkEnd w:id="1879"/>
      <w:bookmarkEnd w:id="188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DB13BD">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DB13BD">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DB13BD">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DB13BD">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DB13BD">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DB13BD">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81" w:name="_Toc338939158"/>
      <w:r w:rsidRPr="007055D9">
        <w:t xml:space="preserve">Attribute </w:t>
      </w:r>
      <w:r>
        <w:t>"</w:t>
      </w:r>
      <w:r w:rsidRPr="007055D9">
        <w:t>width</w:t>
      </w:r>
      <w:bookmarkEnd w:id="188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82" w:name="_Toc338939159"/>
      <w:r w:rsidRPr="007055D9">
        <w:t xml:space="preserve">Attribute </w:t>
      </w:r>
      <w:r>
        <w:t>"</w:t>
      </w:r>
      <w:r w:rsidRPr="007055D9">
        <w:t>filler</w:t>
      </w:r>
      <w:bookmarkEnd w:id="188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DB13BD">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883" w:name="WeldDefinitionCornerWeld"/>
      <w:bookmarkStart w:id="1884" w:name="_Toc288200763"/>
      <w:bookmarkStart w:id="1885" w:name="_Toc338939107"/>
      <w:bookmarkEnd w:id="188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86" w:name="_Toc414263397"/>
      <w:bookmarkStart w:id="1887" w:name="_Toc3557017"/>
      <w:bookmarkStart w:id="1888" w:name="_Toc34747267"/>
      <w:bookmarkStart w:id="1889" w:name="_Toc77102086"/>
      <w:bookmarkEnd w:id="1886"/>
      <w:r w:rsidRPr="007055D9">
        <w:t xml:space="preserve">Element </w:t>
      </w:r>
      <w:r>
        <w:t>"</w:t>
      </w:r>
      <w:proofErr w:type="spellStart"/>
      <w:r>
        <w:t>sheet_parameter</w:t>
      </w:r>
      <w:bookmarkEnd w:id="1887"/>
      <w:proofErr w:type="spellEnd"/>
      <w:r>
        <w:t>"</w:t>
      </w:r>
      <w:bookmarkEnd w:id="1888"/>
      <w:bookmarkEnd w:id="188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1890" w:name="_Toc3566494"/>
      <w:bookmarkStart w:id="1891" w:name="_Toc34747495"/>
      <w:bookmarkStart w:id="1892"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90"/>
      <w:bookmarkEnd w:id="1891"/>
      <w:bookmarkEnd w:id="189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93" w:name="_Toc3557018"/>
      <w:bookmarkStart w:id="1894" w:name="_Toc34747268"/>
      <w:bookmarkStart w:id="1895" w:name="_Toc77102087"/>
      <w:bookmarkStart w:id="1896" w:name="_Toc86863855"/>
      <w:r w:rsidRPr="007055D9">
        <w:t>Corner Weld</w:t>
      </w:r>
      <w:bookmarkEnd w:id="1884"/>
      <w:bookmarkEnd w:id="1885"/>
      <w:bookmarkEnd w:id="1893"/>
      <w:bookmarkEnd w:id="1894"/>
      <w:bookmarkEnd w:id="1895"/>
      <w:bookmarkEnd w:id="189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897" w:name="_Toc34747269"/>
      <w:bookmarkStart w:id="1898" w:name="_Toc77102088"/>
      <w:bookmarkStart w:id="1899"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900" w:name="_Toc3557129"/>
                              <w:bookmarkStart w:id="1901" w:name="_Toc34747380"/>
                              <w:bookmarkStart w:id="1902" w:name="_Toc76030578"/>
                              <w:bookmarkStart w:id="1903" w:name="_Toc86863534"/>
                              <w:bookmarkStart w:id="1904"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00"/>
                              <w:bookmarkEnd w:id="1901"/>
                              <w:bookmarkEnd w:id="1902"/>
                              <w:bookmarkEnd w:id="1903"/>
                              <w:bookmarkEnd w:id="19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905" w:name="_Toc3557129"/>
                        <w:bookmarkStart w:id="1906" w:name="_Toc34747380"/>
                        <w:bookmarkStart w:id="1907" w:name="_Toc76030578"/>
                        <w:bookmarkStart w:id="1908" w:name="_Toc86863534"/>
                        <w:bookmarkStart w:id="1909"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05"/>
                        <w:bookmarkEnd w:id="1906"/>
                        <w:bookmarkEnd w:id="1907"/>
                        <w:bookmarkEnd w:id="1908"/>
                        <w:bookmarkEnd w:id="1909"/>
                      </w:p>
                    </w:txbxContent>
                  </v:textbox>
                </v:shape>
              </v:group>
            </w:pict>
          </mc:Fallback>
        </mc:AlternateContent>
      </w:r>
      <w:r>
        <w:t>Simple Corner Weld</w:t>
      </w:r>
      <w:bookmarkEnd w:id="1897"/>
      <w:bookmarkEnd w:id="1898"/>
    </w:p>
    <w:p w14:paraId="2DDB54CC" w14:textId="77777777" w:rsidR="00FC68DB" w:rsidRPr="007055D9" w:rsidRDefault="00FC68DB" w:rsidP="00B202D2">
      <w:pPr>
        <w:pStyle w:val="berschrift5"/>
      </w:pPr>
      <w:r w:rsidRPr="007055D9">
        <w:t>Sheet Parameters</w:t>
      </w:r>
      <w:bookmarkEnd w:id="189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DB13BD">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DB13BD">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DB13BD">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DB13BD">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910" w:name="_Toc3557020"/>
      <w:r w:rsidRPr="007055D9">
        <w:t>Weld Parameters</w:t>
      </w:r>
      <w:bookmarkEnd w:id="191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911" w:name="_Toc3557130"/>
                              <w:bookmarkStart w:id="1912" w:name="_Toc34747381"/>
                              <w:bookmarkStart w:id="1913" w:name="_Toc76030579"/>
                              <w:bookmarkStart w:id="1914" w:name="_Toc86863535"/>
                              <w:bookmarkStart w:id="1915"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11"/>
                              <w:bookmarkEnd w:id="1912"/>
                              <w:bookmarkEnd w:id="1913"/>
                              <w:bookmarkEnd w:id="1914"/>
                              <w:bookmarkEnd w:id="1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916" w:name="_Toc3557130"/>
                        <w:bookmarkStart w:id="1917" w:name="_Toc34747381"/>
                        <w:bookmarkStart w:id="1918" w:name="_Toc76030579"/>
                        <w:bookmarkStart w:id="1919" w:name="_Toc86863535"/>
                        <w:bookmarkStart w:id="1920"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16"/>
                        <w:bookmarkEnd w:id="1917"/>
                        <w:bookmarkEnd w:id="1918"/>
                        <w:bookmarkEnd w:id="1919"/>
                        <w:bookmarkEnd w:id="192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DB13BD">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DB13BD">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DB13BD">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89" o:title=""/>
          </v:shape>
          <o:OLEObject Type="Embed" ProgID="Equation.3" ShapeID="_x0000_i1026" DrawAspect="Content" ObjectID="_1697481153"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1921" w:name="_Toc3566495"/>
      <w:bookmarkStart w:id="1922" w:name="_Toc34747496"/>
      <w:bookmarkStart w:id="1923"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1921"/>
      <w:bookmarkEnd w:id="1922"/>
      <w:bookmarkEnd w:id="192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924" w:name="_Toc34747270"/>
      <w:bookmarkStart w:id="1925" w:name="_Toc77102089"/>
      <w:r>
        <w:t>Double Corner Weld</w:t>
      </w:r>
      <w:bookmarkEnd w:id="1924"/>
      <w:bookmarkEnd w:id="192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DB13BD">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DB13BD">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DB13BD">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DB13BD">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DB13BD">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DB13BD">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DB13BD">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1926" w:name="_Toc76030580"/>
            <w:bookmarkStart w:id="1927" w:name="_Toc86863536"/>
            <w:bookmarkStart w:id="1928"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1926"/>
            <w:bookmarkEnd w:id="1927"/>
            <w:bookmarkEnd w:id="1928"/>
          </w:p>
        </w:tc>
        <w:tc>
          <w:tcPr>
            <w:tcW w:w="4605" w:type="dxa"/>
            <w:shd w:val="clear" w:color="auto" w:fill="auto"/>
          </w:tcPr>
          <w:p w14:paraId="37E17878" w14:textId="04762AC8" w:rsidR="00FC68DB" w:rsidRPr="00C330B4" w:rsidRDefault="00FC68DB" w:rsidP="00B202D2">
            <w:pPr>
              <w:jc w:val="center"/>
              <w:rPr>
                <w:sz w:val="20"/>
                <w:szCs w:val="20"/>
              </w:rPr>
            </w:pPr>
            <w:bookmarkStart w:id="1929" w:name="_Toc76030581"/>
            <w:bookmarkStart w:id="1930" w:name="_Toc86863537"/>
            <w:bookmarkStart w:id="1931"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1929"/>
            <w:bookmarkEnd w:id="1930"/>
            <w:bookmarkEnd w:id="193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89" o:title=""/>
          </v:shape>
          <o:OLEObject Type="Embed" ProgID="Equation.3" ShapeID="_x0000_i1027" DrawAspect="Content" ObjectID="_1697481154"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1932" w:name="_Toc34747497"/>
      <w:bookmarkStart w:id="1933"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1932"/>
      <w:bookmarkEnd w:id="193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934" w:name="_Toc338939161"/>
      <w:bookmarkStart w:id="1935" w:name="_Toc3557021"/>
      <w:bookmarkStart w:id="1936" w:name="_Toc34747271"/>
      <w:bookmarkStart w:id="1937" w:name="_Toc77102090"/>
      <w:r w:rsidRPr="007055D9">
        <w:lastRenderedPageBreak/>
        <w:t>Attributes</w:t>
      </w:r>
      <w:bookmarkEnd w:id="1934"/>
      <w:bookmarkEnd w:id="1935"/>
      <w:bookmarkEnd w:id="1936"/>
      <w:bookmarkEnd w:id="1937"/>
    </w:p>
    <w:p w14:paraId="117D2FF0" w14:textId="77777777" w:rsidR="00FC68DB" w:rsidRPr="007055D9" w:rsidRDefault="00FC68DB" w:rsidP="00B202D2">
      <w:pPr>
        <w:pStyle w:val="berschrift5"/>
      </w:pPr>
      <w:bookmarkStart w:id="1938" w:name="_Toc338939163"/>
      <w:r w:rsidRPr="007055D9">
        <w:t xml:space="preserve">Attribute </w:t>
      </w:r>
      <w:r>
        <w:t>"</w:t>
      </w:r>
      <w:r w:rsidRPr="007055D9">
        <w:t>base</w:t>
      </w:r>
      <w:bookmarkEnd w:id="193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939" w:name="_Toc338939164"/>
      <w:r w:rsidRPr="007055D9">
        <w:t xml:space="preserve">Attribute </w:t>
      </w:r>
      <w:r>
        <w:t>"</w:t>
      </w:r>
      <w:r w:rsidRPr="007055D9">
        <w:t>technology</w:t>
      </w:r>
      <w:bookmarkEnd w:id="193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DB13BD">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DB13BD">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DB13BD">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DB13BD">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DB13BD">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940" w:name="_Toc338939165"/>
      <w:bookmarkStart w:id="1941" w:name="_Toc3557022"/>
      <w:bookmarkStart w:id="1942" w:name="_Toc34747272"/>
      <w:bookmarkStart w:id="1943" w:name="_Toc77102091"/>
      <w:r w:rsidRPr="007055D9">
        <w:t xml:space="preserve">Element </w:t>
      </w:r>
      <w:r>
        <w:t>"</w:t>
      </w:r>
      <w:proofErr w:type="spellStart"/>
      <w:r w:rsidRPr="007055D9">
        <w:t>weld_position</w:t>
      </w:r>
      <w:bookmarkEnd w:id="1940"/>
      <w:bookmarkEnd w:id="1941"/>
      <w:proofErr w:type="spellEnd"/>
      <w:r>
        <w:t>"</w:t>
      </w:r>
      <w:bookmarkEnd w:id="1942"/>
      <w:bookmarkEnd w:id="1943"/>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1944" w:name="_Toc3566496"/>
      <w:bookmarkStart w:id="1945" w:name="_Toc34747498"/>
      <w:bookmarkStart w:id="1946" w:name="_Toc77095957"/>
      <w:bookmarkStart w:id="1947"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944"/>
      <w:bookmarkEnd w:id="1945"/>
      <w:bookmarkEnd w:id="1946"/>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94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DB13BD">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DB13BD">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DB13BD">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948" w:name="_Toc338939168"/>
      <w:r w:rsidRPr="007055D9">
        <w:t xml:space="preserve">Attribute </w:t>
      </w:r>
      <w:r>
        <w:t>"</w:t>
      </w:r>
      <w:r w:rsidRPr="007055D9">
        <w:t>thickness</w:t>
      </w:r>
      <w:bookmarkEnd w:id="1948"/>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1949" w:name="_Toc3566497"/>
      <w:bookmarkStart w:id="1950" w:name="_Toc34747499"/>
      <w:bookmarkStart w:id="1951" w:name="_Toc77095958"/>
      <w:bookmarkStart w:id="1952"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1949"/>
      <w:bookmarkEnd w:id="1950"/>
      <w:bookmarkEnd w:id="1951"/>
    </w:p>
    <w:p w14:paraId="5AEAFFD0" w14:textId="77777777" w:rsidR="00FC68DB" w:rsidRPr="007055D9" w:rsidRDefault="00FC68DB" w:rsidP="00B202D2">
      <w:pPr>
        <w:pStyle w:val="berschrift5"/>
      </w:pPr>
      <w:r w:rsidRPr="007055D9">
        <w:t xml:space="preserve">Attribute </w:t>
      </w:r>
      <w:r>
        <w:t>"</w:t>
      </w:r>
      <w:r w:rsidRPr="007055D9">
        <w:t>angle</w:t>
      </w:r>
      <w:bookmarkEnd w:id="195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1953" w:name="_Toc3566498"/>
      <w:bookmarkStart w:id="1954" w:name="_Toc34747500"/>
      <w:bookmarkStart w:id="1955" w:name="_Toc77095959"/>
      <w:bookmarkStart w:id="1956"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1953"/>
      <w:bookmarkEnd w:id="1954"/>
      <w:bookmarkEnd w:id="1955"/>
    </w:p>
    <w:p w14:paraId="2C2E1B11" w14:textId="77777777" w:rsidR="00FC68DB" w:rsidRPr="007055D9" w:rsidRDefault="00FC68DB" w:rsidP="00B202D2">
      <w:pPr>
        <w:pStyle w:val="berschrift5"/>
      </w:pPr>
      <w:r w:rsidRPr="007055D9">
        <w:t xml:space="preserve">Attribute </w:t>
      </w:r>
      <w:r>
        <w:t>"</w:t>
      </w:r>
      <w:r w:rsidRPr="007055D9">
        <w:t>shape</w:t>
      </w:r>
      <w:bookmarkEnd w:id="195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957" w:name="_Toc338939171"/>
      <w:r w:rsidRPr="007055D9">
        <w:t xml:space="preserve">Attribute </w:t>
      </w:r>
      <w:r>
        <w:t>"</w:t>
      </w:r>
      <w:r w:rsidRPr="007055D9">
        <w:t>penetration</w:t>
      </w:r>
      <w:bookmarkEnd w:id="195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958" w:name="_Toc338939173"/>
      <w:r w:rsidRPr="007055D9">
        <w:t xml:space="preserve">Attribute </w:t>
      </w:r>
      <w:r>
        <w:t>"</w:t>
      </w:r>
      <w:r w:rsidRPr="007055D9">
        <w:t>filler</w:t>
      </w:r>
      <w:bookmarkEnd w:id="195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DB13BD">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959" w:name="WeldDefinitionEdgeWeld"/>
      <w:bookmarkStart w:id="1960" w:name="_Toc3557023"/>
      <w:bookmarkStart w:id="1961" w:name="_Toc34747273"/>
      <w:bookmarkStart w:id="1962" w:name="_Toc77102092"/>
      <w:bookmarkStart w:id="1963" w:name="_Toc288200764"/>
      <w:bookmarkStart w:id="1964" w:name="_Toc338939108"/>
      <w:bookmarkEnd w:id="1959"/>
      <w:r w:rsidRPr="007055D9">
        <w:lastRenderedPageBreak/>
        <w:t xml:space="preserve">Element </w:t>
      </w:r>
      <w:r>
        <w:t>"</w:t>
      </w:r>
      <w:proofErr w:type="spellStart"/>
      <w:r>
        <w:t>sheet_parameter</w:t>
      </w:r>
      <w:bookmarkEnd w:id="1960"/>
      <w:proofErr w:type="spellEnd"/>
      <w:r>
        <w:t>"</w:t>
      </w:r>
      <w:bookmarkEnd w:id="1961"/>
      <w:bookmarkEnd w:id="1962"/>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1965" w:name="_Toc3566499"/>
      <w:bookmarkStart w:id="1966" w:name="_Toc34747501"/>
      <w:bookmarkStart w:id="1967"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965"/>
      <w:bookmarkEnd w:id="1966"/>
      <w:bookmarkEnd w:id="1967"/>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68" w:name="_Toc3557024"/>
      <w:bookmarkStart w:id="1969" w:name="_Toc34747274"/>
      <w:bookmarkStart w:id="1970" w:name="_Toc77102093"/>
      <w:bookmarkStart w:id="1971" w:name="_Toc86863856"/>
      <w:r w:rsidRPr="007055D9">
        <w:t>Edge Weld</w:t>
      </w:r>
      <w:bookmarkEnd w:id="1963"/>
      <w:bookmarkEnd w:id="1964"/>
      <w:bookmarkEnd w:id="1968"/>
      <w:bookmarkEnd w:id="1969"/>
      <w:bookmarkEnd w:id="1970"/>
      <w:bookmarkEnd w:id="197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72" w:name="_Toc3557025"/>
      <w:bookmarkStart w:id="1973" w:name="_Toc34747275"/>
      <w:bookmarkStart w:id="1974"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72"/>
      <w:bookmarkEnd w:id="1973"/>
      <w:bookmarkEnd w:id="197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DB13BD">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DB13BD">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DB13BD">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75" w:name="_Toc3557131"/>
                            <w:bookmarkStart w:id="1976" w:name="_Toc34747384"/>
                            <w:bookmarkStart w:id="1977" w:name="_Toc76030582"/>
                            <w:bookmarkStart w:id="1978" w:name="_Toc86863538"/>
                            <w:bookmarkStart w:id="1979"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75"/>
                            <w:bookmarkEnd w:id="1976"/>
                            <w:bookmarkEnd w:id="1977"/>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80" w:name="_Toc3557131"/>
                      <w:bookmarkStart w:id="1981" w:name="_Toc34747384"/>
                      <w:bookmarkStart w:id="1982" w:name="_Toc76030582"/>
                      <w:bookmarkStart w:id="1983" w:name="_Toc86863538"/>
                      <w:bookmarkStart w:id="1984"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80"/>
                      <w:bookmarkEnd w:id="1981"/>
                      <w:bookmarkEnd w:id="1982"/>
                      <w:bookmarkEnd w:id="1983"/>
                      <w:bookmarkEnd w:id="198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85" w:name="_Toc3557026"/>
      <w:bookmarkStart w:id="1986" w:name="_Toc34747276"/>
      <w:bookmarkStart w:id="1987"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85"/>
      <w:bookmarkEnd w:id="1986"/>
      <w:bookmarkEnd w:id="198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DB13BD">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DB13BD">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88" w:name="_Toc3557132"/>
                            <w:bookmarkStart w:id="1989" w:name="_Toc34747385"/>
                            <w:bookmarkStart w:id="1990" w:name="_Toc76030583"/>
                            <w:bookmarkStart w:id="1991" w:name="_Toc86863539"/>
                            <w:bookmarkStart w:id="1992"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88"/>
                            <w:bookmarkEnd w:id="1989"/>
                            <w:bookmarkEnd w:id="1990"/>
                            <w:bookmarkEnd w:id="1991"/>
                            <w:bookmarkEnd w:id="19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93" w:name="_Toc3557132"/>
                      <w:bookmarkStart w:id="1994" w:name="_Toc34747385"/>
                      <w:bookmarkStart w:id="1995" w:name="_Toc76030583"/>
                      <w:bookmarkStart w:id="1996" w:name="_Toc86863539"/>
                      <w:bookmarkStart w:id="1997"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93"/>
                      <w:bookmarkEnd w:id="1994"/>
                      <w:bookmarkEnd w:id="1995"/>
                      <w:bookmarkEnd w:id="1996"/>
                      <w:bookmarkEnd w:id="199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1998" w:name="_Toc3566500"/>
      <w:bookmarkStart w:id="1999" w:name="_Toc34747502"/>
      <w:bookmarkStart w:id="2000"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1998"/>
      <w:bookmarkEnd w:id="1999"/>
      <w:bookmarkEnd w:id="200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001" w:name="_Toc338939175"/>
      <w:bookmarkStart w:id="2002" w:name="_Toc3557027"/>
      <w:bookmarkStart w:id="2003" w:name="_Toc34747277"/>
      <w:bookmarkStart w:id="2004" w:name="_Toc77102096"/>
      <w:r w:rsidRPr="007055D9">
        <w:t>Attributes</w:t>
      </w:r>
      <w:bookmarkEnd w:id="2001"/>
      <w:bookmarkEnd w:id="2002"/>
      <w:bookmarkEnd w:id="2003"/>
      <w:bookmarkEnd w:id="2004"/>
    </w:p>
    <w:p w14:paraId="39DE4992" w14:textId="77777777" w:rsidR="00FC68DB" w:rsidRPr="007055D9" w:rsidRDefault="00FC68DB" w:rsidP="00B202D2">
      <w:pPr>
        <w:pStyle w:val="berschrift5"/>
      </w:pPr>
      <w:bookmarkStart w:id="2005" w:name="_Toc338939177"/>
      <w:r w:rsidRPr="007055D9">
        <w:t xml:space="preserve">Attribute </w:t>
      </w:r>
      <w:r>
        <w:t>"</w:t>
      </w:r>
      <w:r w:rsidRPr="007055D9">
        <w:t>base</w:t>
      </w:r>
      <w:bookmarkEnd w:id="200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006" w:name="_Toc338939178"/>
      <w:r w:rsidRPr="007055D9">
        <w:t xml:space="preserve">Attribute </w:t>
      </w:r>
      <w:r>
        <w:t>"</w:t>
      </w:r>
      <w:r w:rsidRPr="007055D9">
        <w:t>technology</w:t>
      </w:r>
      <w:bookmarkEnd w:id="200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DB13BD">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DB13BD">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DB13BD">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DB13BD">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DB13BD">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007" w:name="_Toc338939179"/>
      <w:bookmarkStart w:id="2008" w:name="_Toc3557028"/>
      <w:bookmarkStart w:id="2009" w:name="_Toc34747278"/>
      <w:bookmarkStart w:id="2010" w:name="_Toc77102097"/>
      <w:r w:rsidRPr="007055D9">
        <w:t xml:space="preserve">Element </w:t>
      </w:r>
      <w:r>
        <w:t>"</w:t>
      </w:r>
      <w:proofErr w:type="spellStart"/>
      <w:r w:rsidRPr="007055D9">
        <w:t>weld_position</w:t>
      </w:r>
      <w:bookmarkEnd w:id="2007"/>
      <w:bookmarkEnd w:id="2008"/>
      <w:proofErr w:type="spellEnd"/>
      <w:r>
        <w:t>"</w:t>
      </w:r>
      <w:bookmarkEnd w:id="2009"/>
      <w:bookmarkEnd w:id="201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011" w:name="_Toc3566501"/>
      <w:bookmarkStart w:id="2012" w:name="_Toc34747503"/>
      <w:bookmarkStart w:id="2013"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011"/>
      <w:bookmarkEnd w:id="2012"/>
      <w:bookmarkEnd w:id="201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DB13BD">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DB13BD">
      <w:pPr>
        <w:pStyle w:val="Aufzhlungszeichen"/>
        <w:numPr>
          <w:ilvl w:val="0"/>
          <w:numId w:val="11"/>
        </w:numPr>
        <w:rPr>
          <w:rStyle w:val="XMLAttribute"/>
        </w:rPr>
      </w:pPr>
    </w:p>
    <w:p w14:paraId="4A907CE8" w14:textId="77777777" w:rsidR="00FC68DB" w:rsidRPr="007055D9" w:rsidRDefault="00FC68DB" w:rsidP="00DB13BD">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DB13BD">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014" w:name="_Toc338939182"/>
      <w:r w:rsidRPr="007055D9">
        <w:t xml:space="preserve">Attribute </w:t>
      </w:r>
      <w:r>
        <w:t>"</w:t>
      </w:r>
      <w:r w:rsidRPr="007055D9">
        <w:t>width</w:t>
      </w:r>
      <w:bookmarkEnd w:id="201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015" w:name="_Toc338939184"/>
      <w:r w:rsidRPr="007055D9">
        <w:t xml:space="preserve">Attribute </w:t>
      </w:r>
      <w:r>
        <w:t>"</w:t>
      </w:r>
      <w:r w:rsidRPr="007055D9">
        <w:t>filler</w:t>
      </w:r>
      <w:bookmarkEnd w:id="201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DB13BD">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016" w:name="WeldDefinitionIWeld"/>
      <w:bookmarkStart w:id="2017" w:name="_Toc3557029"/>
      <w:bookmarkStart w:id="2018" w:name="_Toc34747279"/>
      <w:bookmarkStart w:id="2019" w:name="_Toc77102098"/>
      <w:bookmarkStart w:id="2020" w:name="_Toc288200765"/>
      <w:bookmarkStart w:id="2021" w:name="_Toc338939109"/>
      <w:bookmarkEnd w:id="2016"/>
      <w:r w:rsidRPr="007055D9">
        <w:t xml:space="preserve">Element </w:t>
      </w:r>
      <w:r>
        <w:t>"</w:t>
      </w:r>
      <w:proofErr w:type="spellStart"/>
      <w:r>
        <w:t>sheet_parameter</w:t>
      </w:r>
      <w:bookmarkEnd w:id="2017"/>
      <w:proofErr w:type="spellEnd"/>
      <w:r>
        <w:t>"</w:t>
      </w:r>
      <w:bookmarkEnd w:id="2018"/>
      <w:bookmarkEnd w:id="201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022" w:name="_Toc3566502"/>
      <w:bookmarkStart w:id="2023" w:name="_Toc34747504"/>
      <w:bookmarkStart w:id="2024"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022"/>
      <w:bookmarkEnd w:id="2023"/>
      <w:bookmarkEnd w:id="202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025" w:name="_Toc3557030"/>
      <w:bookmarkStart w:id="2026" w:name="_Toc34747280"/>
      <w:bookmarkStart w:id="2027" w:name="_Toc77102099"/>
      <w:bookmarkStart w:id="2028" w:name="_Toc86863857"/>
      <w:r w:rsidRPr="007055D9">
        <w:t>I-Weld</w:t>
      </w:r>
      <w:bookmarkEnd w:id="2020"/>
      <w:bookmarkEnd w:id="2021"/>
      <w:bookmarkEnd w:id="2025"/>
      <w:bookmarkEnd w:id="2026"/>
      <w:bookmarkEnd w:id="2027"/>
      <w:bookmarkEnd w:id="2028"/>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029" w:name="_Toc3557031"/>
      <w:bookmarkStart w:id="2030" w:name="_Toc34747281"/>
      <w:bookmarkStart w:id="2031" w:name="_Toc77102100"/>
      <w:r w:rsidRPr="007055D9">
        <w:t>Sheet Parameters</w:t>
      </w:r>
      <w:bookmarkEnd w:id="2029"/>
      <w:bookmarkEnd w:id="2030"/>
      <w:bookmarkEnd w:id="203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DB13BD">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DB13BD">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DB13BD">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032" w:name="_Toc3557032"/>
      <w:bookmarkStart w:id="2033" w:name="_Toc34747282"/>
      <w:bookmarkStart w:id="2034" w:name="_Toc77102101"/>
      <w:r w:rsidRPr="007055D9">
        <w:t>Weld Parameters</w:t>
      </w:r>
      <w:bookmarkEnd w:id="2032"/>
      <w:bookmarkEnd w:id="2033"/>
      <w:bookmarkEnd w:id="203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DB13BD">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035" w:name="_Toc76030584"/>
            <w:bookmarkStart w:id="2036" w:name="_Toc86863540"/>
            <w:bookmarkStart w:id="2037"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035"/>
            <w:bookmarkEnd w:id="2036"/>
            <w:bookmarkEnd w:id="2037"/>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038" w:name="_Toc76030585"/>
            <w:bookmarkStart w:id="2039" w:name="_Toc86863541"/>
            <w:bookmarkStart w:id="2040"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038"/>
            <w:bookmarkEnd w:id="2039"/>
            <w:bookmarkEnd w:id="204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041" w:name="_Toc3566503"/>
      <w:bookmarkStart w:id="2042" w:name="_Toc34747505"/>
      <w:bookmarkStart w:id="2043"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041"/>
      <w:bookmarkEnd w:id="2042"/>
      <w:bookmarkEnd w:id="204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044" w:name="_Toc338939186"/>
      <w:bookmarkStart w:id="2045" w:name="_Toc3557033"/>
      <w:bookmarkStart w:id="2046" w:name="_Toc34747283"/>
      <w:bookmarkStart w:id="2047" w:name="_Toc77102102"/>
      <w:r w:rsidRPr="007055D9">
        <w:t>Attributes</w:t>
      </w:r>
      <w:bookmarkEnd w:id="2044"/>
      <w:bookmarkEnd w:id="2045"/>
      <w:bookmarkEnd w:id="2046"/>
      <w:bookmarkEnd w:id="2047"/>
    </w:p>
    <w:p w14:paraId="547A1CA7" w14:textId="77777777" w:rsidR="00FC68DB" w:rsidRPr="007055D9" w:rsidRDefault="00FC68DB" w:rsidP="00B202D2">
      <w:pPr>
        <w:pStyle w:val="berschrift5"/>
      </w:pPr>
      <w:bookmarkStart w:id="2048" w:name="_Toc338939188"/>
      <w:r w:rsidRPr="007055D9">
        <w:t xml:space="preserve">Attribute </w:t>
      </w:r>
      <w:r>
        <w:t>"</w:t>
      </w:r>
      <w:r w:rsidRPr="007055D9">
        <w:t>base</w:t>
      </w:r>
      <w:bookmarkEnd w:id="204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049" w:name="_Toc338939189"/>
      <w:r w:rsidRPr="007055D9">
        <w:t xml:space="preserve">Attribute </w:t>
      </w:r>
      <w:r>
        <w:t>"</w:t>
      </w:r>
      <w:r w:rsidRPr="007055D9">
        <w:t>technology</w:t>
      </w:r>
      <w:bookmarkEnd w:id="204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DB13BD">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DB13BD">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DB13BD">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DB13BD">
      <w:pPr>
        <w:pStyle w:val="Aufzhlungszeichen"/>
        <w:numPr>
          <w:ilvl w:val="0"/>
          <w:numId w:val="11"/>
        </w:numPr>
        <w:rPr>
          <w:rStyle w:val="XMLElement"/>
        </w:rPr>
      </w:pPr>
      <w:r>
        <w:rPr>
          <w:rStyle w:val="XMLElement"/>
        </w:rPr>
        <w:t>friction</w:t>
      </w:r>
    </w:p>
    <w:p w14:paraId="444BAF57" w14:textId="77777777" w:rsidR="00FC68DB" w:rsidRPr="007055D9" w:rsidRDefault="00FC68DB" w:rsidP="00DB13BD">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050" w:name="_Toc338939190"/>
      <w:bookmarkStart w:id="2051" w:name="_Toc3557034"/>
      <w:bookmarkStart w:id="2052" w:name="_Toc34747284"/>
      <w:bookmarkStart w:id="2053" w:name="_Toc77102103"/>
      <w:r w:rsidRPr="007055D9">
        <w:t xml:space="preserve">Element </w:t>
      </w:r>
      <w:r>
        <w:t>"</w:t>
      </w:r>
      <w:proofErr w:type="spellStart"/>
      <w:r w:rsidRPr="007055D9">
        <w:t>weld_position</w:t>
      </w:r>
      <w:bookmarkEnd w:id="2050"/>
      <w:bookmarkEnd w:id="2051"/>
      <w:proofErr w:type="spellEnd"/>
      <w:r>
        <w:t>"</w:t>
      </w:r>
      <w:bookmarkEnd w:id="2052"/>
      <w:bookmarkEnd w:id="205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054" w:name="_Toc3566504"/>
      <w:bookmarkStart w:id="2055" w:name="_Toc34747506"/>
      <w:bookmarkStart w:id="2056" w:name="_Toc77095965"/>
      <w:bookmarkStart w:id="2057"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054"/>
      <w:bookmarkEnd w:id="2055"/>
      <w:bookmarkEnd w:id="205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5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58" w:name="_Toc338939194"/>
      <w:r w:rsidRPr="007055D9">
        <w:t xml:space="preserve">Attribute </w:t>
      </w:r>
      <w:r>
        <w:t>"</w:t>
      </w:r>
      <w:r w:rsidRPr="007055D9">
        <w:t>filler</w:t>
      </w:r>
      <w:bookmarkEnd w:id="205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DB13BD">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59" w:name="WeldDefinitionOverlapWeld"/>
      <w:bookmarkStart w:id="2060" w:name="_Toc3557035"/>
      <w:bookmarkStart w:id="2061" w:name="_Toc34747285"/>
      <w:bookmarkStart w:id="2062" w:name="_Toc77102104"/>
      <w:bookmarkStart w:id="2063" w:name="_Toc288200766"/>
      <w:bookmarkStart w:id="2064" w:name="_Toc338939110"/>
      <w:bookmarkEnd w:id="2059"/>
      <w:r w:rsidRPr="007055D9">
        <w:t xml:space="preserve">Element </w:t>
      </w:r>
      <w:r>
        <w:t>"</w:t>
      </w:r>
      <w:proofErr w:type="spellStart"/>
      <w:r>
        <w:t>sheet_parameter</w:t>
      </w:r>
      <w:bookmarkEnd w:id="2060"/>
      <w:proofErr w:type="spellEnd"/>
      <w:r>
        <w:t>"</w:t>
      </w:r>
      <w:bookmarkEnd w:id="2061"/>
      <w:bookmarkEnd w:id="206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065" w:name="_Toc3566505"/>
      <w:bookmarkStart w:id="2066" w:name="_Toc34747507"/>
      <w:bookmarkStart w:id="2067"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065"/>
      <w:bookmarkEnd w:id="2066"/>
      <w:bookmarkEnd w:id="206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68" w:name="_Toc3557036"/>
      <w:bookmarkStart w:id="2069" w:name="_Toc34747286"/>
      <w:bookmarkStart w:id="2070" w:name="_Toc77102105"/>
      <w:bookmarkStart w:id="2071" w:name="_Toc86863858"/>
      <w:r w:rsidRPr="007055D9">
        <w:t>Overlap Weld</w:t>
      </w:r>
      <w:bookmarkEnd w:id="2063"/>
      <w:bookmarkEnd w:id="2064"/>
      <w:bookmarkEnd w:id="2068"/>
      <w:bookmarkEnd w:id="2069"/>
      <w:bookmarkEnd w:id="2070"/>
      <w:bookmarkEnd w:id="207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72" w:name="_Toc3557037"/>
      <w:bookmarkStart w:id="2073" w:name="_Toc34747287"/>
      <w:bookmarkStart w:id="2074" w:name="_Toc77102106"/>
      <w:r w:rsidRPr="007055D9">
        <w:t>Simple Overlap Weld</w:t>
      </w:r>
      <w:bookmarkEnd w:id="2072"/>
      <w:bookmarkEnd w:id="2073"/>
      <w:bookmarkEnd w:id="207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DB13BD">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DB13BD">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DB13BD">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75" w:name="_Toc3557135"/>
                            <w:bookmarkStart w:id="2076" w:name="_Toc34747388"/>
                            <w:bookmarkStart w:id="2077" w:name="_Toc76030586"/>
                            <w:bookmarkStart w:id="2078" w:name="_Toc86863542"/>
                            <w:bookmarkStart w:id="2079"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75"/>
                            <w:bookmarkEnd w:id="2076"/>
                            <w:bookmarkEnd w:id="2077"/>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80" w:name="_Toc3557135"/>
                      <w:bookmarkStart w:id="2081" w:name="_Toc34747388"/>
                      <w:bookmarkStart w:id="2082" w:name="_Toc76030586"/>
                      <w:bookmarkStart w:id="2083" w:name="_Toc86863542"/>
                      <w:bookmarkStart w:id="2084"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80"/>
                      <w:bookmarkEnd w:id="2081"/>
                      <w:bookmarkEnd w:id="2082"/>
                      <w:bookmarkEnd w:id="2083"/>
                      <w:bookmarkEnd w:id="208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DB13BD">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DB13BD">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DB13BD">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85" w:name="_Toc3557136"/>
                            <w:bookmarkStart w:id="2086" w:name="_Toc34747389"/>
                            <w:bookmarkStart w:id="2087" w:name="_Toc76030587"/>
                            <w:bookmarkStart w:id="2088" w:name="_Toc86863543"/>
                            <w:bookmarkStart w:id="2089"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85"/>
                            <w:bookmarkEnd w:id="2086"/>
                            <w:bookmarkEnd w:id="2087"/>
                            <w:bookmarkEnd w:id="2088"/>
                            <w:bookmarkEnd w:id="20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90" w:name="_Toc3557136"/>
                      <w:bookmarkStart w:id="2091" w:name="_Toc34747389"/>
                      <w:bookmarkStart w:id="2092" w:name="_Toc76030587"/>
                      <w:bookmarkStart w:id="2093" w:name="_Toc86863543"/>
                      <w:bookmarkStart w:id="2094"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90"/>
                      <w:bookmarkEnd w:id="2091"/>
                      <w:bookmarkEnd w:id="2092"/>
                      <w:bookmarkEnd w:id="2093"/>
                      <w:bookmarkEnd w:id="209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200" o:title=""/>
          </v:shape>
          <o:OLEObject Type="Embed" ProgID="Equation.3" ShapeID="_x0000_i1028" DrawAspect="Content" ObjectID="_1697481155"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095" w:name="_Toc3566506"/>
      <w:bookmarkStart w:id="2096" w:name="_Toc34747508"/>
      <w:bookmarkStart w:id="2097"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095"/>
      <w:bookmarkEnd w:id="2096"/>
      <w:bookmarkEnd w:id="209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98" w:name="_Toc338939112"/>
      <w:bookmarkStart w:id="2099" w:name="_Toc3557038"/>
      <w:bookmarkStart w:id="2100" w:name="_Toc34747288"/>
      <w:bookmarkStart w:id="2101" w:name="_Toc77102107"/>
      <w:r w:rsidRPr="007055D9">
        <w:t>Single Sided Double Overlap Weld</w:t>
      </w:r>
      <w:bookmarkEnd w:id="2098"/>
      <w:bookmarkEnd w:id="2099"/>
      <w:bookmarkEnd w:id="2100"/>
      <w:bookmarkEnd w:id="210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DB13BD">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DB13BD">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DB13BD">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102" w:name="_Toc3557137"/>
                            <w:bookmarkStart w:id="2103" w:name="_Toc34747390"/>
                            <w:bookmarkStart w:id="2104" w:name="_Toc76030588"/>
                            <w:bookmarkStart w:id="2105" w:name="_Toc86863544"/>
                            <w:bookmarkStart w:id="2106"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02"/>
                            <w:bookmarkEnd w:id="2103"/>
                            <w:bookmarkEnd w:id="2104"/>
                            <w:bookmarkEnd w:id="2105"/>
                            <w:bookmarkEnd w:id="2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107" w:name="_Toc3557137"/>
                      <w:bookmarkStart w:id="2108" w:name="_Toc34747390"/>
                      <w:bookmarkStart w:id="2109" w:name="_Toc76030588"/>
                      <w:bookmarkStart w:id="2110" w:name="_Toc86863544"/>
                      <w:bookmarkStart w:id="2111"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07"/>
                      <w:bookmarkEnd w:id="2108"/>
                      <w:bookmarkEnd w:id="2109"/>
                      <w:bookmarkEnd w:id="2110"/>
                      <w:bookmarkEnd w:id="211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DB13BD">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DB13BD">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DB13BD">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112" w:name="_Toc3557138"/>
                            <w:bookmarkStart w:id="2113" w:name="_Toc34747391"/>
                            <w:bookmarkStart w:id="2114" w:name="_Toc76030589"/>
                            <w:bookmarkStart w:id="2115" w:name="_Toc86863545"/>
                            <w:bookmarkStart w:id="2116"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12"/>
                            <w:bookmarkEnd w:id="2113"/>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117" w:name="_Toc3557138"/>
                      <w:bookmarkStart w:id="2118" w:name="_Toc34747391"/>
                      <w:bookmarkStart w:id="2119" w:name="_Toc76030589"/>
                      <w:bookmarkStart w:id="2120" w:name="_Toc86863545"/>
                      <w:bookmarkStart w:id="2121"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17"/>
                      <w:bookmarkEnd w:id="2118"/>
                      <w:bookmarkEnd w:id="2119"/>
                      <w:bookmarkEnd w:id="2120"/>
                      <w:bookmarkEnd w:id="212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89" o:title=""/>
          </v:shape>
          <o:OLEObject Type="Embed" ProgID="Equation.3" ShapeID="_x0000_i1029" DrawAspect="Content" ObjectID="_1697481156"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122" w:name="_Toc3566507"/>
      <w:bookmarkStart w:id="2123" w:name="_Toc34747509"/>
      <w:bookmarkStart w:id="2124"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122"/>
      <w:bookmarkEnd w:id="2123"/>
      <w:bookmarkEnd w:id="212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125" w:name="_Toc338939113"/>
      <w:bookmarkStart w:id="2126" w:name="_Toc3557039"/>
      <w:bookmarkStart w:id="2127" w:name="_Toc34747289"/>
      <w:bookmarkStart w:id="2128" w:name="_Toc77102108"/>
      <w:r w:rsidRPr="007055D9">
        <w:t>Double Sided Double Overlap Weld</w:t>
      </w:r>
      <w:bookmarkEnd w:id="2125"/>
      <w:bookmarkEnd w:id="2126"/>
      <w:bookmarkEnd w:id="2127"/>
      <w:bookmarkEnd w:id="2128"/>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DB13BD">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DB13BD">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DB13BD">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129" w:name="_Toc3557139"/>
                            <w:bookmarkStart w:id="2130" w:name="_Toc34747392"/>
                            <w:bookmarkStart w:id="2131" w:name="_Toc76030590"/>
                            <w:bookmarkStart w:id="2132" w:name="_Toc86863546"/>
                            <w:bookmarkStart w:id="2133"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29"/>
                            <w:bookmarkEnd w:id="2130"/>
                            <w:bookmarkEnd w:id="2131"/>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134" w:name="_Toc3557139"/>
                      <w:bookmarkStart w:id="2135" w:name="_Toc34747392"/>
                      <w:bookmarkStart w:id="2136" w:name="_Toc76030590"/>
                      <w:bookmarkStart w:id="2137" w:name="_Toc86863546"/>
                      <w:bookmarkStart w:id="2138"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34"/>
                      <w:bookmarkEnd w:id="2135"/>
                      <w:bookmarkEnd w:id="2136"/>
                      <w:bookmarkEnd w:id="2137"/>
                      <w:bookmarkEnd w:id="21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DB13BD">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DB13BD">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DB13BD">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139" w:name="_Toc3557140"/>
                            <w:bookmarkStart w:id="2140" w:name="_Toc34747393"/>
                            <w:bookmarkStart w:id="2141" w:name="_Toc76030591"/>
                            <w:bookmarkStart w:id="2142" w:name="_Toc86863547"/>
                            <w:bookmarkStart w:id="2143"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39"/>
                            <w:bookmarkEnd w:id="2140"/>
                            <w:bookmarkEnd w:id="2141"/>
                            <w:bookmarkEnd w:id="2142"/>
                            <w:bookmarkEnd w:id="2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144" w:name="_Toc3557140"/>
                      <w:bookmarkStart w:id="2145" w:name="_Toc34747393"/>
                      <w:bookmarkStart w:id="2146" w:name="_Toc76030591"/>
                      <w:bookmarkStart w:id="2147" w:name="_Toc86863547"/>
                      <w:bookmarkStart w:id="2148"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44"/>
                      <w:bookmarkEnd w:id="2145"/>
                      <w:bookmarkEnd w:id="2146"/>
                      <w:bookmarkEnd w:id="2147"/>
                      <w:bookmarkEnd w:id="214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89" o:title=""/>
          </v:shape>
          <o:OLEObject Type="Embed" ProgID="Equation.3" ShapeID="_x0000_i1030" DrawAspect="Content" ObjectID="_1697481157"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149" w:name="_Toc3566508"/>
      <w:bookmarkStart w:id="2150" w:name="_Toc34747510"/>
      <w:bookmarkStart w:id="2151"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149"/>
      <w:bookmarkEnd w:id="2150"/>
      <w:bookmarkEnd w:id="215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152" w:name="_Toc338939196"/>
      <w:bookmarkStart w:id="2153" w:name="_Toc3557040"/>
      <w:bookmarkStart w:id="2154" w:name="_Toc34747290"/>
      <w:bookmarkStart w:id="2155" w:name="_Toc77102109"/>
      <w:r w:rsidRPr="007055D9">
        <w:t>Attributes</w:t>
      </w:r>
      <w:bookmarkEnd w:id="2152"/>
      <w:bookmarkEnd w:id="2153"/>
      <w:bookmarkEnd w:id="2154"/>
      <w:bookmarkEnd w:id="2155"/>
    </w:p>
    <w:p w14:paraId="4EF2ED14" w14:textId="77777777" w:rsidR="00FC68DB" w:rsidRPr="007055D9" w:rsidRDefault="00FC68DB" w:rsidP="00B202D2">
      <w:pPr>
        <w:pStyle w:val="berschrift5"/>
      </w:pPr>
      <w:bookmarkStart w:id="2156" w:name="_Toc338939198"/>
      <w:r w:rsidRPr="007055D9">
        <w:t xml:space="preserve">Attribute </w:t>
      </w:r>
      <w:r>
        <w:t>"</w:t>
      </w:r>
      <w:r w:rsidRPr="007055D9">
        <w:t>base</w:t>
      </w:r>
      <w:bookmarkEnd w:id="215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57" w:name="_Toc338939199"/>
      <w:r w:rsidRPr="007055D9">
        <w:t xml:space="preserve">Attribute </w:t>
      </w:r>
      <w:r>
        <w:t>"</w:t>
      </w:r>
      <w:r w:rsidRPr="007055D9">
        <w:t>technology</w:t>
      </w:r>
      <w:bookmarkEnd w:id="215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DB13BD">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DB13BD">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DB13BD">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DB13BD">
      <w:pPr>
        <w:pStyle w:val="Aufzhlungszeichen"/>
        <w:numPr>
          <w:ilvl w:val="0"/>
          <w:numId w:val="11"/>
        </w:numPr>
        <w:rPr>
          <w:rStyle w:val="XMLElement"/>
        </w:rPr>
      </w:pPr>
      <w:r>
        <w:rPr>
          <w:rStyle w:val="XMLElement"/>
        </w:rPr>
        <w:t>friction</w:t>
      </w:r>
    </w:p>
    <w:p w14:paraId="6E1DCF3D" w14:textId="77777777" w:rsidR="00FC68DB" w:rsidRPr="007055D9" w:rsidRDefault="00FC68DB" w:rsidP="00DB13BD">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58" w:name="_Toc338939200"/>
      <w:bookmarkStart w:id="2159" w:name="_Toc3557041"/>
      <w:bookmarkStart w:id="2160" w:name="_Toc34747291"/>
      <w:bookmarkStart w:id="2161" w:name="_Toc77102110"/>
      <w:r w:rsidRPr="007055D9">
        <w:t xml:space="preserve">Element </w:t>
      </w:r>
      <w:r>
        <w:t>"</w:t>
      </w:r>
      <w:proofErr w:type="spellStart"/>
      <w:r w:rsidRPr="007055D9">
        <w:t>weld_position</w:t>
      </w:r>
      <w:bookmarkEnd w:id="2158"/>
      <w:bookmarkEnd w:id="2159"/>
      <w:proofErr w:type="spellEnd"/>
      <w:r>
        <w:t>"</w:t>
      </w:r>
      <w:bookmarkEnd w:id="2160"/>
      <w:bookmarkEnd w:id="216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162" w:name="_Toc3566509"/>
      <w:bookmarkStart w:id="2163" w:name="_Toc34747511"/>
      <w:bookmarkStart w:id="2164" w:name="_Toc77095970"/>
      <w:bookmarkStart w:id="2165"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162"/>
      <w:bookmarkEnd w:id="2163"/>
      <w:bookmarkEnd w:id="216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6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DB13BD">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66" w:name="_Toc338939204"/>
      <w:r w:rsidRPr="007055D9">
        <w:t xml:space="preserve">Attribute </w:t>
      </w:r>
      <w:r>
        <w:t>"</w:t>
      </w:r>
      <w:r w:rsidRPr="007055D9">
        <w:t>thickness</w:t>
      </w:r>
      <w:bookmarkEnd w:id="21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67" w:name="_Toc338939205"/>
      <w:r w:rsidRPr="007055D9">
        <w:t xml:space="preserve">Attribute </w:t>
      </w:r>
      <w:r>
        <w:t>"</w:t>
      </w:r>
      <w:r w:rsidRPr="007055D9">
        <w:t>angle</w:t>
      </w:r>
      <w:bookmarkEnd w:id="21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68" w:name="_Toc338939206"/>
      <w:r w:rsidRPr="007055D9">
        <w:t xml:space="preserve">Attribute </w:t>
      </w:r>
      <w:r>
        <w:t>"</w:t>
      </w:r>
      <w:r w:rsidRPr="007055D9">
        <w:t>shape</w:t>
      </w:r>
      <w:bookmarkEnd w:id="21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69" w:name="_Toc338939207"/>
      <w:r w:rsidRPr="007055D9">
        <w:t xml:space="preserve">Attribute </w:t>
      </w:r>
      <w:r>
        <w:t>"</w:t>
      </w:r>
      <w:r w:rsidRPr="007055D9">
        <w:t>penetration</w:t>
      </w:r>
      <w:bookmarkEnd w:id="21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70" w:name="_Toc338939209"/>
      <w:r w:rsidRPr="007055D9">
        <w:t xml:space="preserve">Attribute </w:t>
      </w:r>
      <w:r>
        <w:t>"</w:t>
      </w:r>
      <w:r w:rsidRPr="007055D9">
        <w:t>filler</w:t>
      </w:r>
      <w:bookmarkEnd w:id="21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DB13BD">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71" w:name="WeldDefinitionYJoint"/>
      <w:bookmarkStart w:id="2172" w:name="_Toc3557042"/>
      <w:bookmarkStart w:id="2173" w:name="_Toc34747292"/>
      <w:bookmarkStart w:id="2174" w:name="_Toc77102111"/>
      <w:bookmarkStart w:id="2175" w:name="_Toc288200767"/>
      <w:bookmarkStart w:id="2176" w:name="_Toc338939114"/>
      <w:bookmarkEnd w:id="2171"/>
      <w:r w:rsidRPr="007055D9">
        <w:t xml:space="preserve">Element </w:t>
      </w:r>
      <w:r>
        <w:t>"</w:t>
      </w:r>
      <w:proofErr w:type="spellStart"/>
      <w:r>
        <w:t>sheet_parameter</w:t>
      </w:r>
      <w:bookmarkEnd w:id="2172"/>
      <w:proofErr w:type="spellEnd"/>
      <w:r>
        <w:t>"</w:t>
      </w:r>
      <w:bookmarkEnd w:id="2173"/>
      <w:bookmarkEnd w:id="21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177" w:name="_Toc3566510"/>
      <w:bookmarkStart w:id="2178" w:name="_Toc34747512"/>
      <w:bookmarkStart w:id="2179"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77"/>
      <w:bookmarkEnd w:id="2178"/>
      <w:bookmarkEnd w:id="217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80" w:name="_Toc3557043"/>
      <w:bookmarkStart w:id="2181" w:name="_Toc34747293"/>
      <w:bookmarkStart w:id="2182" w:name="_Toc77102112"/>
      <w:bookmarkStart w:id="2183" w:name="_Toc86863859"/>
      <w:r w:rsidRPr="007055D9">
        <w:t>Y-Joint</w:t>
      </w:r>
      <w:bookmarkEnd w:id="2175"/>
      <w:bookmarkEnd w:id="2176"/>
      <w:bookmarkEnd w:id="2180"/>
      <w:bookmarkEnd w:id="2181"/>
      <w:bookmarkEnd w:id="2182"/>
      <w:bookmarkEnd w:id="218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84" w:name="_Toc3557044"/>
      <w:bookmarkStart w:id="2185" w:name="_Toc34747294"/>
      <w:bookmarkStart w:id="2186" w:name="_Toc77102113"/>
      <w:r w:rsidRPr="007055D9">
        <w:t>Sheet Parameters</w:t>
      </w:r>
      <w:bookmarkEnd w:id="2184"/>
      <w:bookmarkEnd w:id="2185"/>
      <w:bookmarkEnd w:id="218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DB13BD">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DB13BD">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DB13BD">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DB13BD">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87" w:name="_Toc3557045"/>
      <w:bookmarkStart w:id="2188" w:name="_Toc34747295"/>
      <w:bookmarkStart w:id="2189" w:name="_Toc77102114"/>
      <w:r w:rsidRPr="007055D9">
        <w:t>Weld Parameters</w:t>
      </w:r>
      <w:bookmarkEnd w:id="2187"/>
      <w:bookmarkEnd w:id="2188"/>
      <w:bookmarkEnd w:id="218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DB13BD">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DB13BD">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DB13BD">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865BCE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190" w:name="_Ref7931629"/>
            <w:bookmarkStart w:id="2191" w:name="_Toc76030592"/>
            <w:bookmarkStart w:id="2192" w:name="_Toc86863548"/>
            <w:bookmarkStart w:id="2193"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190"/>
            <w:r>
              <w:t>: Y-Joint Sheet Layout</w:t>
            </w:r>
            <w:bookmarkEnd w:id="2191"/>
            <w:bookmarkEnd w:id="2192"/>
            <w:bookmarkEnd w:id="2193"/>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194" w:name="_Toc76030593"/>
            <w:bookmarkStart w:id="2195" w:name="_Toc86863549"/>
            <w:bookmarkStart w:id="2196"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194"/>
            <w:bookmarkEnd w:id="2195"/>
            <w:bookmarkEnd w:id="2196"/>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81158"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197" w:name="_Toc3566511"/>
      <w:bookmarkStart w:id="2198" w:name="_Toc34747513"/>
      <w:bookmarkStart w:id="2199" w:name="_Toc77095972"/>
      <w:bookmarkStart w:id="2200"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197"/>
      <w:bookmarkEnd w:id="2198"/>
      <w:bookmarkEnd w:id="2199"/>
    </w:p>
    <w:p w14:paraId="449B6B32" w14:textId="77777777" w:rsidR="00FC68DB" w:rsidRPr="007055D9" w:rsidRDefault="00FC68DB" w:rsidP="00B202D2">
      <w:pPr>
        <w:pStyle w:val="berschrift4"/>
      </w:pPr>
      <w:bookmarkStart w:id="2201" w:name="_Toc3557046"/>
      <w:bookmarkStart w:id="2202" w:name="_Toc34747296"/>
      <w:bookmarkStart w:id="2203" w:name="_Toc77102115"/>
      <w:r w:rsidRPr="007055D9">
        <w:lastRenderedPageBreak/>
        <w:t>Attributes</w:t>
      </w:r>
      <w:bookmarkEnd w:id="2200"/>
      <w:bookmarkEnd w:id="2201"/>
      <w:bookmarkEnd w:id="2202"/>
      <w:bookmarkEnd w:id="2203"/>
    </w:p>
    <w:p w14:paraId="196C39A1" w14:textId="77777777" w:rsidR="00FC68DB" w:rsidRPr="007055D9" w:rsidRDefault="00FC68DB" w:rsidP="00B202D2">
      <w:pPr>
        <w:pStyle w:val="berschrift5"/>
      </w:pPr>
      <w:bookmarkStart w:id="2204" w:name="_Toc338939213"/>
      <w:r w:rsidRPr="007055D9">
        <w:t xml:space="preserve">Attribute </w:t>
      </w:r>
      <w:r>
        <w:t>"</w:t>
      </w:r>
      <w:r w:rsidRPr="007055D9">
        <w:t>base</w:t>
      </w:r>
      <w:bookmarkEnd w:id="22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205" w:name="_Toc338939214"/>
      <w:r w:rsidRPr="007055D9">
        <w:t xml:space="preserve">Attribute </w:t>
      </w:r>
      <w:r>
        <w:t>"</w:t>
      </w:r>
      <w:r w:rsidRPr="007055D9">
        <w:t>technology</w:t>
      </w:r>
      <w:bookmarkEnd w:id="22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DB13BD">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DB13BD">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DB13BD">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DB13BD">
      <w:pPr>
        <w:pStyle w:val="Aufzhlungszeichen"/>
        <w:numPr>
          <w:ilvl w:val="0"/>
          <w:numId w:val="11"/>
        </w:numPr>
        <w:rPr>
          <w:rStyle w:val="XMLElement"/>
        </w:rPr>
      </w:pPr>
      <w:r>
        <w:rPr>
          <w:rStyle w:val="XMLElement"/>
        </w:rPr>
        <w:t>friction</w:t>
      </w:r>
    </w:p>
    <w:p w14:paraId="4C8E9EFA" w14:textId="77777777" w:rsidR="00FC68DB" w:rsidRPr="007055D9" w:rsidRDefault="00FC68DB" w:rsidP="00DB13BD">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206" w:name="_Toc338939215"/>
      <w:bookmarkStart w:id="2207" w:name="_Toc3557047"/>
      <w:bookmarkStart w:id="2208" w:name="_Toc34747297"/>
      <w:bookmarkStart w:id="2209" w:name="_Toc77102116"/>
      <w:r w:rsidRPr="007055D9">
        <w:t xml:space="preserve">Element </w:t>
      </w:r>
      <w:r>
        <w:t>"</w:t>
      </w:r>
      <w:proofErr w:type="spellStart"/>
      <w:r w:rsidRPr="007055D9">
        <w:t>weld_position</w:t>
      </w:r>
      <w:bookmarkEnd w:id="2206"/>
      <w:bookmarkEnd w:id="2207"/>
      <w:proofErr w:type="spellEnd"/>
      <w:r>
        <w:t>"</w:t>
      </w:r>
      <w:bookmarkEnd w:id="2208"/>
      <w:bookmarkEnd w:id="22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210" w:name="_Toc3566512"/>
      <w:bookmarkStart w:id="2211" w:name="_Toc34747514"/>
      <w:bookmarkStart w:id="2212" w:name="_Toc77095973"/>
      <w:bookmarkStart w:id="2213"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210"/>
      <w:bookmarkEnd w:id="2211"/>
      <w:bookmarkEnd w:id="2212"/>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2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DB13BD">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DB13BD">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DB13BD">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214" w:name="_Toc338939219"/>
      <w:r w:rsidRPr="007055D9">
        <w:t xml:space="preserve">Attribute </w:t>
      </w:r>
      <w:r>
        <w:t>"</w:t>
      </w:r>
      <w:r w:rsidRPr="007055D9">
        <w:t>thickness</w:t>
      </w:r>
      <w:bookmarkEnd w:id="2214"/>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215" w:name="_Toc3566513"/>
      <w:bookmarkStart w:id="2216" w:name="_Toc34747515"/>
      <w:bookmarkStart w:id="2217" w:name="_Toc77095974"/>
      <w:bookmarkStart w:id="2218"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215"/>
      <w:bookmarkEnd w:id="2216"/>
      <w:bookmarkEnd w:id="2217"/>
    </w:p>
    <w:p w14:paraId="6D37B18D" w14:textId="77777777" w:rsidR="00FC68DB" w:rsidRPr="007055D9" w:rsidRDefault="00FC68DB" w:rsidP="00B202D2">
      <w:pPr>
        <w:pStyle w:val="berschrift5"/>
      </w:pPr>
      <w:r w:rsidRPr="007055D9">
        <w:t xml:space="preserve">Attribute </w:t>
      </w:r>
      <w:r>
        <w:t>"</w:t>
      </w:r>
      <w:r w:rsidRPr="007055D9">
        <w:t>angle</w:t>
      </w:r>
      <w:bookmarkEnd w:id="2218"/>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219" w:name="_Toc338939221"/>
      <w:r w:rsidRPr="007055D9">
        <w:t xml:space="preserve">Attribute </w:t>
      </w:r>
      <w:r>
        <w:t>"</w:t>
      </w:r>
      <w:r w:rsidRPr="007055D9">
        <w:t>penetration</w:t>
      </w:r>
      <w:bookmarkEnd w:id="2219"/>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220" w:name="_Toc338939223"/>
      <w:r w:rsidRPr="007055D9">
        <w:t xml:space="preserve">Attribute </w:t>
      </w:r>
      <w:r>
        <w:t>"</w:t>
      </w:r>
      <w:r w:rsidRPr="007055D9">
        <w:t>shape</w:t>
      </w:r>
      <w:bookmarkEnd w:id="2220"/>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221" w:name="_Toc338939224"/>
      <w:r w:rsidRPr="007055D9">
        <w:t xml:space="preserve">Attribute </w:t>
      </w:r>
      <w:r>
        <w:t>"</w:t>
      </w:r>
      <w:r w:rsidRPr="007055D9">
        <w:t>filler</w:t>
      </w:r>
      <w:bookmarkEnd w:id="2221"/>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DB13BD">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222" w:name="_Toc3557048"/>
      <w:bookmarkStart w:id="2223" w:name="_Toc34747298"/>
      <w:bookmarkStart w:id="2224" w:name="_Toc77102117"/>
      <w:r w:rsidRPr="007055D9">
        <w:t xml:space="preserve">Element </w:t>
      </w:r>
      <w:r>
        <w:t>"</w:t>
      </w:r>
      <w:proofErr w:type="spellStart"/>
      <w:r>
        <w:t>sheet_parameter</w:t>
      </w:r>
      <w:bookmarkEnd w:id="2222"/>
      <w:proofErr w:type="spellEnd"/>
      <w:r>
        <w:t>"</w:t>
      </w:r>
      <w:bookmarkEnd w:id="2223"/>
      <w:bookmarkEnd w:id="2224"/>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225" w:name="_Toc3566514"/>
      <w:bookmarkStart w:id="2226" w:name="_Toc34747516"/>
      <w:bookmarkStart w:id="2227"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225"/>
      <w:bookmarkEnd w:id="2226"/>
      <w:bookmarkEnd w:id="2227"/>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228" w:name="WeldDefinitionKJoint"/>
      <w:bookmarkStart w:id="2229" w:name="_Toc338939115"/>
      <w:bookmarkStart w:id="2230" w:name="_Toc3557049"/>
      <w:bookmarkStart w:id="2231" w:name="_Toc34747299"/>
      <w:bookmarkStart w:id="2232" w:name="_Toc77102118"/>
      <w:bookmarkStart w:id="2233" w:name="_Toc86863860"/>
      <w:bookmarkEnd w:id="2228"/>
      <w:r w:rsidRPr="007055D9">
        <w:t>K-Joint</w:t>
      </w:r>
      <w:bookmarkEnd w:id="2229"/>
      <w:bookmarkEnd w:id="2230"/>
      <w:bookmarkEnd w:id="2231"/>
      <w:bookmarkEnd w:id="2232"/>
      <w:bookmarkEnd w:id="223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234" w:name="_Toc3557050"/>
      <w:bookmarkStart w:id="2235" w:name="_Toc34747300"/>
      <w:bookmarkStart w:id="2236" w:name="_Toc77102119"/>
      <w:r w:rsidRPr="007055D9">
        <w:t>Sheet Parameters</w:t>
      </w:r>
      <w:bookmarkEnd w:id="2234"/>
      <w:bookmarkEnd w:id="2235"/>
      <w:bookmarkEnd w:id="223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DB13BD">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DB13BD">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DB13BD">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DB13BD">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237" w:name="_Ref7932243"/>
                            <w:bookmarkStart w:id="2238" w:name="_Toc3557143"/>
                            <w:bookmarkStart w:id="2239" w:name="_Ref7932230"/>
                            <w:bookmarkStart w:id="2240" w:name="_Toc34747396"/>
                            <w:bookmarkStart w:id="2241" w:name="_Toc76030594"/>
                            <w:bookmarkStart w:id="2242" w:name="_Toc86863550"/>
                            <w:bookmarkStart w:id="2243" w:name="_Toc86863639"/>
                            <w:r>
                              <w:t xml:space="preserve">Figure </w:t>
                            </w:r>
                            <w:r>
                              <w:fldChar w:fldCharType="begin"/>
                            </w:r>
                            <w:r>
                              <w:instrText xml:space="preserve"> SEQ Figure \* ARABIC </w:instrText>
                            </w:r>
                            <w:r>
                              <w:fldChar w:fldCharType="separate"/>
                            </w:r>
                            <w:r>
                              <w:rPr>
                                <w:noProof/>
                              </w:rPr>
                              <w:t>73</w:t>
                            </w:r>
                            <w:r>
                              <w:fldChar w:fldCharType="end"/>
                            </w:r>
                            <w:bookmarkEnd w:id="2237"/>
                            <w:r>
                              <w:t>: K-Joint Sheet Layout</w:t>
                            </w:r>
                            <w:bookmarkEnd w:id="2238"/>
                            <w:bookmarkEnd w:id="2239"/>
                            <w:bookmarkEnd w:id="2240"/>
                            <w:bookmarkEnd w:id="2241"/>
                            <w:bookmarkEnd w:id="2242"/>
                            <w:bookmarkEnd w:id="2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244" w:name="_Ref7932243"/>
                      <w:bookmarkStart w:id="2245" w:name="_Toc3557143"/>
                      <w:bookmarkStart w:id="2246" w:name="_Ref7932230"/>
                      <w:bookmarkStart w:id="2247" w:name="_Toc34747396"/>
                      <w:bookmarkStart w:id="2248" w:name="_Toc76030594"/>
                      <w:bookmarkStart w:id="2249" w:name="_Toc86863550"/>
                      <w:bookmarkStart w:id="2250" w:name="_Toc86863639"/>
                      <w:r>
                        <w:t xml:space="preserve">Figure </w:t>
                      </w:r>
                      <w:r>
                        <w:fldChar w:fldCharType="begin"/>
                      </w:r>
                      <w:r>
                        <w:instrText xml:space="preserve"> SEQ Figure \* ARABIC </w:instrText>
                      </w:r>
                      <w:r>
                        <w:fldChar w:fldCharType="separate"/>
                      </w:r>
                      <w:r>
                        <w:rPr>
                          <w:noProof/>
                        </w:rPr>
                        <w:t>73</w:t>
                      </w:r>
                      <w:r>
                        <w:fldChar w:fldCharType="end"/>
                      </w:r>
                      <w:bookmarkEnd w:id="2244"/>
                      <w:r>
                        <w:t>: K-Joint Sheet Layout</w:t>
                      </w:r>
                      <w:bookmarkEnd w:id="2245"/>
                      <w:bookmarkEnd w:id="2246"/>
                      <w:bookmarkEnd w:id="2247"/>
                      <w:bookmarkEnd w:id="2248"/>
                      <w:bookmarkEnd w:id="2249"/>
                      <w:bookmarkEnd w:id="225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251" w:name="_Toc3557051"/>
      <w:bookmarkStart w:id="2252" w:name="_Toc34747301"/>
      <w:bookmarkStart w:id="2253" w:name="_Toc77102120"/>
      <w:r w:rsidRPr="007055D9">
        <w:lastRenderedPageBreak/>
        <w:t>Weld Parameters</w:t>
      </w:r>
      <w:bookmarkEnd w:id="2251"/>
      <w:bookmarkEnd w:id="2252"/>
      <w:bookmarkEnd w:id="2253"/>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254" w:name="_Toc3557144"/>
                            <w:bookmarkStart w:id="2255" w:name="_Toc34747397"/>
                            <w:bookmarkStart w:id="2256" w:name="_Toc76030595"/>
                            <w:bookmarkStart w:id="2257" w:name="_Toc86863551"/>
                            <w:bookmarkStart w:id="2258"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54"/>
                            <w:bookmarkEnd w:id="2255"/>
                            <w:bookmarkEnd w:id="2256"/>
                            <w:bookmarkEnd w:id="2257"/>
                            <w:bookmarkEnd w:id="2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259" w:name="_Toc3557144"/>
                      <w:bookmarkStart w:id="2260" w:name="_Toc34747397"/>
                      <w:bookmarkStart w:id="2261" w:name="_Toc76030595"/>
                      <w:bookmarkStart w:id="2262" w:name="_Toc86863551"/>
                      <w:bookmarkStart w:id="2263"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59"/>
                      <w:bookmarkEnd w:id="2260"/>
                      <w:bookmarkEnd w:id="2261"/>
                      <w:bookmarkEnd w:id="2262"/>
                      <w:bookmarkEnd w:id="2263"/>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DB13BD">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DB13BD">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DB13BD">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81159"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264" w:name="_Toc3566515"/>
      <w:bookmarkStart w:id="2265" w:name="_Toc34747517"/>
      <w:bookmarkStart w:id="2266"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264"/>
      <w:bookmarkEnd w:id="2265"/>
      <w:bookmarkEnd w:id="22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67" w:name="_Toc338939226"/>
      <w:bookmarkStart w:id="2268" w:name="_Toc3557052"/>
      <w:bookmarkStart w:id="2269" w:name="_Toc34747302"/>
      <w:bookmarkStart w:id="2270" w:name="_Toc77102121"/>
      <w:r w:rsidRPr="007055D9">
        <w:t>Attributes</w:t>
      </w:r>
      <w:bookmarkEnd w:id="2267"/>
      <w:bookmarkEnd w:id="2268"/>
      <w:bookmarkEnd w:id="2269"/>
      <w:bookmarkEnd w:id="2270"/>
    </w:p>
    <w:p w14:paraId="5D24B36D" w14:textId="77777777" w:rsidR="00FC68DB" w:rsidRPr="007055D9" w:rsidRDefault="00FC68DB" w:rsidP="00B202D2">
      <w:pPr>
        <w:pStyle w:val="berschrift5"/>
      </w:pPr>
      <w:bookmarkStart w:id="2271" w:name="_Toc338939228"/>
      <w:r w:rsidRPr="007055D9">
        <w:t xml:space="preserve">Attribute </w:t>
      </w:r>
      <w:r>
        <w:t>"</w:t>
      </w:r>
      <w:r w:rsidRPr="007055D9">
        <w:t>base</w:t>
      </w:r>
      <w:bookmarkEnd w:id="22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72" w:name="_Toc338939229"/>
      <w:r w:rsidRPr="007055D9">
        <w:t xml:space="preserve">Attribute </w:t>
      </w:r>
      <w:r>
        <w:t>"</w:t>
      </w:r>
      <w:r w:rsidRPr="007055D9">
        <w:t>technology</w:t>
      </w:r>
      <w:bookmarkEnd w:id="22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DB13BD">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DB13BD">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DB13BD">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DB13BD">
      <w:pPr>
        <w:pStyle w:val="Aufzhlungszeichen"/>
        <w:numPr>
          <w:ilvl w:val="0"/>
          <w:numId w:val="11"/>
        </w:numPr>
        <w:rPr>
          <w:rStyle w:val="XMLElement"/>
        </w:rPr>
      </w:pPr>
      <w:r>
        <w:rPr>
          <w:rStyle w:val="XMLElement"/>
        </w:rPr>
        <w:t>friction</w:t>
      </w:r>
    </w:p>
    <w:p w14:paraId="4060CFDD" w14:textId="77777777" w:rsidR="00FC68DB" w:rsidRPr="007055D9" w:rsidRDefault="00FC68DB" w:rsidP="00DB13BD">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73" w:name="_Toc338939230"/>
      <w:bookmarkStart w:id="2274" w:name="_Toc3557053"/>
      <w:bookmarkStart w:id="2275" w:name="_Toc34747303"/>
      <w:bookmarkStart w:id="2276" w:name="_Toc77102122"/>
      <w:r w:rsidRPr="007055D9">
        <w:t xml:space="preserve">Element </w:t>
      </w:r>
      <w:r>
        <w:t>"</w:t>
      </w:r>
      <w:proofErr w:type="spellStart"/>
      <w:r w:rsidRPr="007055D9">
        <w:t>weld_position</w:t>
      </w:r>
      <w:bookmarkEnd w:id="2273"/>
      <w:bookmarkEnd w:id="2274"/>
      <w:proofErr w:type="spellEnd"/>
      <w:r>
        <w:t>"</w:t>
      </w:r>
      <w:bookmarkEnd w:id="2275"/>
      <w:bookmarkEnd w:id="22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277" w:name="_Toc3566516"/>
      <w:bookmarkStart w:id="2278" w:name="_Toc34747518"/>
      <w:bookmarkStart w:id="2279" w:name="_Toc77095977"/>
      <w:bookmarkStart w:id="2280"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77"/>
      <w:bookmarkEnd w:id="2278"/>
      <w:bookmarkEnd w:id="227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DB13BD">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DB13BD">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DB13BD">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81" w:name="_Toc338939234"/>
      <w:r w:rsidRPr="007055D9">
        <w:t xml:space="preserve">Attribute </w:t>
      </w:r>
      <w:r>
        <w:t>"</w:t>
      </w:r>
      <w:r w:rsidRPr="007055D9">
        <w:t>thickness</w:t>
      </w:r>
      <w:bookmarkEnd w:id="228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282" w:name="_Toc3566517"/>
      <w:bookmarkStart w:id="2283" w:name="_Toc34747519"/>
      <w:bookmarkStart w:id="2284" w:name="_Toc77095978"/>
      <w:bookmarkStart w:id="2285"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282"/>
      <w:bookmarkEnd w:id="2283"/>
      <w:bookmarkEnd w:id="2284"/>
    </w:p>
    <w:p w14:paraId="435000B6" w14:textId="77777777" w:rsidR="00FC68DB" w:rsidRPr="007055D9" w:rsidRDefault="00FC68DB" w:rsidP="00B202D2">
      <w:pPr>
        <w:pStyle w:val="berschrift5"/>
      </w:pPr>
      <w:r w:rsidRPr="007055D9">
        <w:t xml:space="preserve">Attribute </w:t>
      </w:r>
      <w:r>
        <w:t>"</w:t>
      </w:r>
      <w:r w:rsidRPr="007055D9">
        <w:t>angle</w:t>
      </w:r>
      <w:bookmarkEnd w:id="228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86" w:name="_Toc338939236"/>
      <w:r w:rsidRPr="007055D9">
        <w:t xml:space="preserve">Attribute </w:t>
      </w:r>
      <w:r>
        <w:t>"</w:t>
      </w:r>
      <w:r w:rsidRPr="007055D9">
        <w:t>penetration</w:t>
      </w:r>
      <w:bookmarkEnd w:id="228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87" w:name="_Toc338939238"/>
      <w:r w:rsidRPr="007055D9">
        <w:lastRenderedPageBreak/>
        <w:t xml:space="preserve">Attribute </w:t>
      </w:r>
      <w:r>
        <w:t>"</w:t>
      </w:r>
      <w:r w:rsidRPr="007055D9">
        <w:t>shape</w:t>
      </w:r>
      <w:bookmarkEnd w:id="228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88" w:name="_Toc338939239"/>
      <w:r w:rsidRPr="007055D9">
        <w:t xml:space="preserve">Attribute </w:t>
      </w:r>
      <w:r>
        <w:t>"</w:t>
      </w:r>
      <w:r w:rsidRPr="007055D9">
        <w:t>filler</w:t>
      </w:r>
      <w:bookmarkEnd w:id="228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DB13BD">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DB13BD">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89" w:name="WeldDefinitionCrossJoint"/>
      <w:bookmarkStart w:id="2290" w:name="_Ref397588351"/>
      <w:bookmarkStart w:id="2291" w:name="_Toc3557054"/>
      <w:bookmarkStart w:id="2292" w:name="_Toc34747304"/>
      <w:bookmarkStart w:id="2293" w:name="_Toc77102123"/>
      <w:bookmarkStart w:id="2294" w:name="_Toc338939116"/>
      <w:bookmarkEnd w:id="2289"/>
      <w:r w:rsidRPr="007055D9">
        <w:lastRenderedPageBreak/>
        <w:t xml:space="preserve">Element </w:t>
      </w:r>
      <w:r>
        <w:t>"</w:t>
      </w:r>
      <w:proofErr w:type="spellStart"/>
      <w:r>
        <w:t>sheet_parameter</w:t>
      </w:r>
      <w:bookmarkEnd w:id="2290"/>
      <w:bookmarkEnd w:id="2291"/>
      <w:proofErr w:type="spellEnd"/>
      <w:r>
        <w:t>"</w:t>
      </w:r>
      <w:bookmarkEnd w:id="2292"/>
      <w:bookmarkEnd w:id="2293"/>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295" w:name="_Toc3566518"/>
      <w:bookmarkStart w:id="2296" w:name="_Toc34747520"/>
      <w:bookmarkStart w:id="2297"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95"/>
      <w:bookmarkEnd w:id="2296"/>
      <w:bookmarkEnd w:id="229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98" w:name="_Toc3557055"/>
      <w:bookmarkStart w:id="2299" w:name="_Toc34747305"/>
      <w:bookmarkStart w:id="2300" w:name="_Toc77102124"/>
      <w:bookmarkStart w:id="2301" w:name="_Toc86863861"/>
      <w:r>
        <w:t>Cruciform Joint</w:t>
      </w:r>
      <w:bookmarkEnd w:id="2294"/>
      <w:bookmarkEnd w:id="2298"/>
      <w:bookmarkEnd w:id="2299"/>
      <w:bookmarkEnd w:id="2300"/>
      <w:bookmarkEnd w:id="230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302" w:name="GenericSeamWeldWeldingTechnology"/>
      <w:bookmarkEnd w:id="230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303" w:name="_Toc3557056"/>
      <w:bookmarkStart w:id="2304" w:name="_Toc34747306"/>
      <w:bookmarkStart w:id="2305"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303"/>
      <w:bookmarkEnd w:id="2304"/>
      <w:bookmarkEnd w:id="230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DB13BD">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DB13BD">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DB13BD">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DB13BD">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306" w:name="_Toc3557057"/>
      <w:bookmarkStart w:id="2307" w:name="_Toc34747307"/>
      <w:bookmarkStart w:id="2308"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309" w:name="_Toc3557145"/>
                            <w:bookmarkStart w:id="2310" w:name="_Toc34747398"/>
                            <w:bookmarkStart w:id="2311" w:name="_Toc76030596"/>
                            <w:bookmarkStart w:id="2312" w:name="_Toc86863552"/>
                            <w:bookmarkStart w:id="2313"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09"/>
                            <w:bookmarkEnd w:id="2310"/>
                            <w:bookmarkEnd w:id="2311"/>
                            <w:bookmarkEnd w:id="2312"/>
                            <w:bookmarkEnd w:id="2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314" w:name="_Toc3557145"/>
                      <w:bookmarkStart w:id="2315" w:name="_Toc34747398"/>
                      <w:bookmarkStart w:id="2316" w:name="_Toc76030596"/>
                      <w:bookmarkStart w:id="2317" w:name="_Toc86863552"/>
                      <w:bookmarkStart w:id="2318"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14"/>
                      <w:bookmarkEnd w:id="2315"/>
                      <w:bookmarkEnd w:id="2316"/>
                      <w:bookmarkEnd w:id="2317"/>
                      <w:bookmarkEnd w:id="2318"/>
                    </w:p>
                  </w:txbxContent>
                </v:textbox>
              </v:shape>
            </w:pict>
          </mc:Fallback>
        </mc:AlternateContent>
      </w:r>
      <w:r w:rsidRPr="007055D9">
        <w:t>Weld Parameters</w:t>
      </w:r>
      <w:bookmarkEnd w:id="2306"/>
      <w:bookmarkEnd w:id="2307"/>
      <w:bookmarkEnd w:id="2308"/>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319" w:name="_Toc3557146"/>
                            <w:bookmarkStart w:id="2320" w:name="_Toc34747399"/>
                            <w:bookmarkStart w:id="2321" w:name="_Toc76030597"/>
                            <w:bookmarkStart w:id="2322" w:name="_Toc86863553"/>
                            <w:bookmarkStart w:id="2323"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19"/>
                            <w:bookmarkEnd w:id="2320"/>
                            <w:bookmarkEnd w:id="2321"/>
                            <w:bookmarkEnd w:id="2322"/>
                            <w:bookmarkEnd w:id="2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324" w:name="_Toc3557146"/>
                      <w:bookmarkStart w:id="2325" w:name="_Toc34747399"/>
                      <w:bookmarkStart w:id="2326" w:name="_Toc76030597"/>
                      <w:bookmarkStart w:id="2327" w:name="_Toc86863553"/>
                      <w:bookmarkStart w:id="2328"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24"/>
                      <w:bookmarkEnd w:id="2325"/>
                      <w:bookmarkEnd w:id="2326"/>
                      <w:bookmarkEnd w:id="2327"/>
                      <w:bookmarkEnd w:id="232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DB13BD">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DB13BD">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DB13BD">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81160"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329" w:name="_Toc3566519"/>
      <w:bookmarkStart w:id="2330" w:name="_Toc34747521"/>
      <w:bookmarkStart w:id="2331" w:name="_Toc77095980"/>
      <w:bookmarkStart w:id="2332" w:name="_Toc338939241"/>
      <w:bookmarkStart w:id="2333" w:name="_Toc288196482"/>
      <w:bookmarkStart w:id="2334" w:name="_Toc288200784"/>
      <w:bookmarkStart w:id="2335" w:name="_Toc338938909"/>
      <w:bookmarkStart w:id="2336" w:name="_Toc338939128"/>
      <w:bookmarkEnd w:id="1832"/>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329"/>
      <w:bookmarkEnd w:id="2330"/>
      <w:bookmarkEnd w:id="2331"/>
    </w:p>
    <w:p w14:paraId="67851E1D" w14:textId="77777777" w:rsidR="00FC68DB" w:rsidRPr="007055D9" w:rsidRDefault="00FC68DB" w:rsidP="00B202D2">
      <w:pPr>
        <w:pStyle w:val="berschrift4"/>
      </w:pPr>
      <w:bookmarkStart w:id="2337" w:name="_Toc3557058"/>
      <w:bookmarkStart w:id="2338" w:name="_Toc34747308"/>
      <w:bookmarkStart w:id="2339" w:name="_Toc77102127"/>
      <w:r w:rsidRPr="007055D9">
        <w:t>Attributes</w:t>
      </w:r>
      <w:bookmarkEnd w:id="2332"/>
      <w:bookmarkEnd w:id="2337"/>
      <w:bookmarkEnd w:id="2338"/>
      <w:bookmarkEnd w:id="2339"/>
    </w:p>
    <w:p w14:paraId="78E13020" w14:textId="77777777" w:rsidR="00FC68DB" w:rsidRPr="007055D9" w:rsidRDefault="00FC68DB" w:rsidP="00B202D2">
      <w:pPr>
        <w:pStyle w:val="berschrift5"/>
      </w:pPr>
      <w:bookmarkStart w:id="2340" w:name="_Toc338939243"/>
      <w:r w:rsidRPr="007055D9">
        <w:t xml:space="preserve">Attribute </w:t>
      </w:r>
      <w:r>
        <w:t>"</w:t>
      </w:r>
      <w:r w:rsidRPr="007055D9">
        <w:t>base</w:t>
      </w:r>
      <w:bookmarkEnd w:id="23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41" w:name="_Toc338939244"/>
      <w:r w:rsidRPr="007055D9">
        <w:t xml:space="preserve">Attribute </w:t>
      </w:r>
      <w:r>
        <w:t>"</w:t>
      </w:r>
      <w:r w:rsidRPr="007055D9">
        <w:t>technology</w:t>
      </w:r>
      <w:bookmarkEnd w:id="23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DB13BD">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DB13BD">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DB13BD">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DB13BD">
      <w:pPr>
        <w:pStyle w:val="Aufzhlungszeichen"/>
        <w:numPr>
          <w:ilvl w:val="0"/>
          <w:numId w:val="11"/>
        </w:numPr>
        <w:rPr>
          <w:rStyle w:val="XMLElement"/>
        </w:rPr>
      </w:pPr>
      <w:r>
        <w:rPr>
          <w:rStyle w:val="XMLElement"/>
        </w:rPr>
        <w:t>friction</w:t>
      </w:r>
    </w:p>
    <w:p w14:paraId="680FA9D8" w14:textId="77777777" w:rsidR="00FC68DB" w:rsidRPr="007055D9" w:rsidRDefault="00FC68DB" w:rsidP="00DB13BD">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42" w:name="_Toc338939245"/>
      <w:bookmarkStart w:id="2343" w:name="_Toc3557059"/>
      <w:bookmarkStart w:id="2344" w:name="_Toc34747309"/>
      <w:bookmarkStart w:id="2345" w:name="_Toc77102128"/>
      <w:r w:rsidRPr="007055D9">
        <w:t xml:space="preserve">Element </w:t>
      </w:r>
      <w:r>
        <w:t>"</w:t>
      </w:r>
      <w:proofErr w:type="spellStart"/>
      <w:r w:rsidRPr="007055D9">
        <w:t>weld_position</w:t>
      </w:r>
      <w:bookmarkEnd w:id="2342"/>
      <w:bookmarkEnd w:id="2343"/>
      <w:proofErr w:type="spellEnd"/>
      <w:r>
        <w:t>"</w:t>
      </w:r>
      <w:bookmarkEnd w:id="2344"/>
      <w:bookmarkEnd w:id="23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346" w:name="_Toc3566520"/>
      <w:bookmarkStart w:id="2347" w:name="_Toc34747522"/>
      <w:bookmarkStart w:id="2348" w:name="_Toc77095981"/>
      <w:bookmarkStart w:id="2349"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346"/>
      <w:bookmarkEnd w:id="2347"/>
      <w:bookmarkEnd w:id="234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DB13BD">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DB13BD">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DB13BD">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350" w:name="_Toc338939249"/>
      <w:r w:rsidRPr="007055D9">
        <w:t xml:space="preserve">Attribute </w:t>
      </w:r>
      <w:r>
        <w:t>"</w:t>
      </w:r>
      <w:r w:rsidRPr="007055D9">
        <w:t>thickness</w:t>
      </w:r>
      <w:bookmarkEnd w:id="235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351" w:name="_Toc3566521"/>
      <w:bookmarkStart w:id="2352" w:name="_Toc34747523"/>
      <w:bookmarkStart w:id="2353" w:name="_Toc77095982"/>
      <w:bookmarkStart w:id="2354"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351"/>
      <w:bookmarkEnd w:id="2352"/>
      <w:bookmarkEnd w:id="2353"/>
    </w:p>
    <w:p w14:paraId="7171C538" w14:textId="77777777" w:rsidR="00FC68DB" w:rsidRPr="007055D9" w:rsidRDefault="00FC68DB" w:rsidP="00B202D2">
      <w:pPr>
        <w:pStyle w:val="berschrift5"/>
      </w:pPr>
      <w:r w:rsidRPr="007055D9">
        <w:t xml:space="preserve">Attribute </w:t>
      </w:r>
      <w:r>
        <w:t>"</w:t>
      </w:r>
      <w:r w:rsidRPr="007055D9">
        <w:t>angle</w:t>
      </w:r>
      <w:bookmarkEnd w:id="235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55" w:name="_Toc338939251"/>
      <w:r w:rsidRPr="007055D9">
        <w:t xml:space="preserve">Attribute </w:t>
      </w:r>
      <w:r>
        <w:t>"</w:t>
      </w:r>
      <w:r w:rsidRPr="007055D9">
        <w:t>penetration</w:t>
      </w:r>
      <w:bookmarkEnd w:id="235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356" w:name="_Toc338939253"/>
      <w:r w:rsidRPr="007055D9">
        <w:t xml:space="preserve">Attribute </w:t>
      </w:r>
      <w:r>
        <w:t>"</w:t>
      </w:r>
      <w:r w:rsidRPr="007055D9">
        <w:t>shape</w:t>
      </w:r>
      <w:bookmarkEnd w:id="235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57" w:name="_Toc338939254"/>
      <w:r w:rsidRPr="007055D9">
        <w:t xml:space="preserve">Attribute </w:t>
      </w:r>
      <w:r>
        <w:t>"</w:t>
      </w:r>
      <w:r w:rsidRPr="007055D9">
        <w:t>filler</w:t>
      </w:r>
      <w:bookmarkEnd w:id="235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DB13BD">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DB13BD">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58" w:name="GenericSeamWeldWeld"/>
      <w:bookmarkStart w:id="2359" w:name="_Toc3557060"/>
      <w:bookmarkStart w:id="2360" w:name="_Toc34747310"/>
      <w:bookmarkStart w:id="2361" w:name="_Toc77102129"/>
      <w:bookmarkStart w:id="2362" w:name="_Toc338938919"/>
      <w:bookmarkStart w:id="2363" w:name="_Toc338939255"/>
      <w:bookmarkEnd w:id="2333"/>
      <w:bookmarkEnd w:id="2334"/>
      <w:bookmarkEnd w:id="2335"/>
      <w:bookmarkEnd w:id="2336"/>
      <w:bookmarkEnd w:id="2358"/>
      <w:r w:rsidRPr="007055D9">
        <w:t xml:space="preserve">Element </w:t>
      </w:r>
      <w:r>
        <w:t>"</w:t>
      </w:r>
      <w:proofErr w:type="spellStart"/>
      <w:r>
        <w:t>sheet_parameter</w:t>
      </w:r>
      <w:bookmarkEnd w:id="2359"/>
      <w:proofErr w:type="spellEnd"/>
      <w:r>
        <w:t>"</w:t>
      </w:r>
      <w:bookmarkEnd w:id="2360"/>
      <w:bookmarkEnd w:id="236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364" w:name="_Toc3566522"/>
      <w:bookmarkStart w:id="2365" w:name="_Toc34747524"/>
      <w:bookmarkStart w:id="2366"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64"/>
      <w:bookmarkEnd w:id="2365"/>
      <w:bookmarkEnd w:id="236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67" w:name="_Toc413861928"/>
      <w:bookmarkStart w:id="2368" w:name="_Toc3557061"/>
      <w:bookmarkStart w:id="2369" w:name="_Toc34747311"/>
      <w:bookmarkStart w:id="2370" w:name="_Toc77102130"/>
      <w:bookmarkStart w:id="2371" w:name="_Toc413359615"/>
      <w:bookmarkStart w:id="2372" w:name="_Toc338938920"/>
      <w:bookmarkStart w:id="2373" w:name="_Toc338939256"/>
      <w:bookmarkStart w:id="2374" w:name="_Toc391571769"/>
      <w:bookmarkStart w:id="2375" w:name="_Toc86863862"/>
      <w:bookmarkEnd w:id="2362"/>
      <w:bookmarkEnd w:id="2363"/>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76" w:name="_Toc3557147"/>
                              <w:bookmarkStart w:id="2377" w:name="_Toc34747400"/>
                              <w:bookmarkStart w:id="2378" w:name="_Toc76030598"/>
                              <w:bookmarkStart w:id="2379" w:name="_Toc86863554"/>
                              <w:bookmarkStart w:id="2380"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76"/>
                              <w:bookmarkEnd w:id="2377"/>
                              <w:bookmarkEnd w:id="2378"/>
                              <w:bookmarkEnd w:id="2379"/>
                              <w:bookmarkEnd w:id="2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81" w:name="_Toc3557147"/>
                        <w:bookmarkStart w:id="2382" w:name="_Toc34747400"/>
                        <w:bookmarkStart w:id="2383" w:name="_Toc76030598"/>
                        <w:bookmarkStart w:id="2384" w:name="_Toc86863554"/>
                        <w:bookmarkStart w:id="2385"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81"/>
                        <w:bookmarkEnd w:id="2382"/>
                        <w:bookmarkEnd w:id="2383"/>
                        <w:bookmarkEnd w:id="2384"/>
                        <w:bookmarkEnd w:id="2385"/>
                      </w:p>
                    </w:txbxContent>
                  </v:textbox>
                </v:shape>
              </v:group>
            </w:pict>
          </mc:Fallback>
        </mc:AlternateContent>
      </w:r>
      <w:r w:rsidRPr="00226A3F">
        <w:t>Flared Joint</w:t>
      </w:r>
      <w:bookmarkEnd w:id="2367"/>
      <w:bookmarkEnd w:id="2368"/>
      <w:bookmarkEnd w:id="2369"/>
      <w:bookmarkEnd w:id="2370"/>
      <w:bookmarkEnd w:id="2375"/>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DB13BD">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DB13BD">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DB13BD">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86" w:name="_Toc3557148"/>
                              <w:bookmarkStart w:id="2387" w:name="_Toc34747401"/>
                              <w:bookmarkStart w:id="2388" w:name="_Toc76030599"/>
                              <w:bookmarkStart w:id="2389" w:name="_Toc86863555"/>
                              <w:bookmarkStart w:id="2390"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86"/>
                              <w:bookmarkEnd w:id="2387"/>
                              <w:bookmarkEnd w:id="2388"/>
                              <w:bookmarkEnd w:id="2389"/>
                              <w:bookmarkEnd w:id="2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91" w:name="_Toc3557148"/>
                        <w:bookmarkStart w:id="2392" w:name="_Toc34747401"/>
                        <w:bookmarkStart w:id="2393" w:name="_Toc76030599"/>
                        <w:bookmarkStart w:id="2394" w:name="_Toc86863555"/>
                        <w:bookmarkStart w:id="2395"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91"/>
                        <w:bookmarkEnd w:id="2392"/>
                        <w:bookmarkEnd w:id="2393"/>
                        <w:bookmarkEnd w:id="2394"/>
                        <w:bookmarkEnd w:id="2395"/>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DB13BD">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396" w:name="_Toc3566523"/>
      <w:bookmarkStart w:id="2397" w:name="_Toc34747525"/>
      <w:bookmarkStart w:id="2398"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396"/>
      <w:bookmarkEnd w:id="2397"/>
      <w:bookmarkEnd w:id="23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99" w:name="_Toc3557062"/>
      <w:bookmarkStart w:id="2400" w:name="_Toc34747312"/>
      <w:bookmarkStart w:id="2401" w:name="_Toc77102131"/>
      <w:r>
        <w:t>Attributes</w:t>
      </w:r>
      <w:bookmarkEnd w:id="2399"/>
      <w:bookmarkEnd w:id="2400"/>
      <w:bookmarkEnd w:id="24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DB13BD">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DB13BD">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DB13BD">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DB13BD">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DB13BD">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402" w:name="_Toc3557063"/>
      <w:bookmarkStart w:id="2403" w:name="_Toc34747313"/>
      <w:bookmarkStart w:id="2404" w:name="_Toc77102132"/>
      <w:r>
        <w:t>Element "</w:t>
      </w:r>
      <w:proofErr w:type="spellStart"/>
      <w:r>
        <w:t>weld_position</w:t>
      </w:r>
      <w:bookmarkEnd w:id="2402"/>
      <w:proofErr w:type="spellEnd"/>
      <w:r>
        <w:t>"</w:t>
      </w:r>
      <w:bookmarkEnd w:id="2403"/>
      <w:bookmarkEnd w:id="24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405" w:name="_Toc3566524"/>
      <w:bookmarkStart w:id="2406" w:name="_Toc34747526"/>
      <w:bookmarkStart w:id="2407"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405"/>
      <w:bookmarkEnd w:id="2406"/>
      <w:bookmarkEnd w:id="2407"/>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408" w:name="_Toc3557064"/>
      <w:bookmarkStart w:id="2409" w:name="_Toc34747314"/>
      <w:bookmarkStart w:id="2410" w:name="_Toc77102133"/>
      <w:r>
        <w:t>Element "</w:t>
      </w:r>
      <w:proofErr w:type="spellStart"/>
      <w:r>
        <w:t>sheet_parameter</w:t>
      </w:r>
      <w:bookmarkEnd w:id="2408"/>
      <w:proofErr w:type="spellEnd"/>
      <w:r>
        <w:t>"</w:t>
      </w:r>
      <w:bookmarkEnd w:id="2409"/>
      <w:bookmarkEnd w:id="241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411" w:name="_Toc3566525"/>
      <w:bookmarkStart w:id="2412" w:name="_Toc34747527"/>
      <w:bookmarkStart w:id="2413"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411"/>
      <w:bookmarkEnd w:id="2412"/>
      <w:bookmarkEnd w:id="241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414" w:name="_Ref414345739"/>
      <w:bookmarkStart w:id="2415" w:name="_Ref414345749"/>
      <w:bookmarkStart w:id="2416" w:name="_Ref414345786"/>
      <w:bookmarkStart w:id="2417" w:name="_Ref414345798"/>
      <w:bookmarkStart w:id="2418" w:name="_Toc3557065"/>
      <w:bookmarkStart w:id="2419" w:name="_Toc34747315"/>
      <w:bookmarkStart w:id="2420" w:name="_Toc77102134"/>
      <w:bookmarkStart w:id="2421" w:name="_Toc86863863"/>
      <w:r w:rsidRPr="00226A3F">
        <w:t>Adhesive Lines</w:t>
      </w:r>
      <w:bookmarkEnd w:id="2371"/>
      <w:bookmarkEnd w:id="2414"/>
      <w:bookmarkEnd w:id="2415"/>
      <w:bookmarkEnd w:id="2416"/>
      <w:bookmarkEnd w:id="2417"/>
      <w:bookmarkEnd w:id="2418"/>
      <w:bookmarkEnd w:id="2419"/>
      <w:bookmarkEnd w:id="2420"/>
      <w:bookmarkEnd w:id="242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422" w:author="nick" w:date="2021-10-27T10:31:00Z"/>
          <w:b/>
          <w:i/>
        </w:rPr>
      </w:pPr>
      <w:del w:id="2423"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424"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425" w:author="nick" w:date="2021-10-27T10:31:00Z"/>
                <w:rFonts w:cs="Calibri"/>
                <w:b/>
                <w:i/>
                <w:lang w:eastAsia="zh-CN"/>
              </w:rPr>
            </w:pPr>
            <w:del w:id="2426"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427" w:author="nick" w:date="2021-10-27T10:31:00Z"/>
                <w:rFonts w:cs="Calibri"/>
                <w:b/>
                <w:i/>
                <w:lang w:eastAsia="zh-CN"/>
              </w:rPr>
            </w:pPr>
            <w:del w:id="2428"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429" w:author="nick" w:date="2021-10-27T10:31:00Z"/>
                <w:rFonts w:cs="Calibri"/>
                <w:b/>
                <w:i/>
                <w:lang w:eastAsia="zh-CN"/>
              </w:rPr>
            </w:pPr>
            <w:del w:id="2430"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431" w:author="nick" w:date="2021-10-27T10:31:00Z"/>
                <w:rFonts w:cs="Calibri"/>
                <w:b/>
                <w:i/>
                <w:lang w:eastAsia="zh-CN"/>
              </w:rPr>
            </w:pPr>
            <w:del w:id="2432"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433" w:author="nick" w:date="2021-10-27T10:31:00Z"/>
                <w:rFonts w:cs="Calibri"/>
                <w:lang w:eastAsia="zh-CN"/>
              </w:rPr>
            </w:pPr>
            <w:del w:id="2434"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435"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436" w:author="nick" w:date="2021-10-27T10:31:00Z"/>
                <w:rFonts w:cs="Calibri"/>
                <w:sz w:val="20"/>
                <w:szCs w:val="20"/>
                <w:lang w:eastAsia="zh-CN"/>
              </w:rPr>
            </w:pPr>
            <w:del w:id="2437"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438" w:author="nick" w:date="2021-10-27T10:31:00Z"/>
                <w:rFonts w:cs="Calibri"/>
                <w:sz w:val="20"/>
                <w:szCs w:val="20"/>
                <w:lang w:eastAsia="zh-CN"/>
              </w:rPr>
            </w:pPr>
            <w:del w:id="2439"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440" w:author="nick" w:date="2021-10-27T10:31:00Z"/>
                <w:rFonts w:cs="Calibri"/>
                <w:sz w:val="20"/>
                <w:szCs w:val="20"/>
                <w:lang w:eastAsia="zh-CN"/>
              </w:rPr>
            </w:pPr>
            <w:del w:id="2441"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442" w:author="nick" w:date="2021-10-27T10:31:00Z"/>
                <w:rFonts w:cs="Calibri"/>
                <w:sz w:val="20"/>
                <w:szCs w:val="20"/>
                <w:lang w:eastAsia="zh-CN"/>
              </w:rPr>
            </w:pPr>
            <w:del w:id="2443"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444" w:author="nick" w:date="2021-10-27T10:31:00Z"/>
                <w:rFonts w:cs="Calibri"/>
                <w:lang w:eastAsia="zh-CN"/>
              </w:rPr>
            </w:pPr>
            <w:del w:id="2445" w:author="nick" w:date="2021-10-27T10:31:00Z">
              <w:r w:rsidRPr="00226A3F" w:rsidDel="00B33791">
                <w:rPr>
                  <w:sz w:val="20"/>
                  <w:szCs w:val="20"/>
                </w:rPr>
                <w:delText>-</w:delText>
              </w:r>
            </w:del>
          </w:p>
        </w:tc>
      </w:tr>
      <w:tr w:rsidR="00FC68DB" w:rsidRPr="00226A3F" w:rsidDel="00B33791" w14:paraId="26F21C3D" w14:textId="5487479D" w:rsidTr="00FC68DB">
        <w:trPr>
          <w:jc w:val="center"/>
          <w:del w:id="2446"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447" w:author="nick" w:date="2021-10-27T10:31:00Z"/>
                <w:sz w:val="20"/>
                <w:szCs w:val="20"/>
              </w:rPr>
            </w:pPr>
            <w:del w:id="2448"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449" w:author="nick" w:date="2021-10-27T10:31:00Z"/>
                <w:sz w:val="20"/>
                <w:szCs w:val="20"/>
              </w:rPr>
            </w:pPr>
            <w:del w:id="2450"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451" w:author="nick" w:date="2021-10-27T10:31:00Z"/>
                <w:sz w:val="20"/>
                <w:szCs w:val="20"/>
              </w:rPr>
            </w:pPr>
            <w:del w:id="2452"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453" w:author="nick" w:date="2021-10-27T10:31:00Z"/>
                <w:sz w:val="20"/>
                <w:szCs w:val="20"/>
              </w:rPr>
            </w:pPr>
            <w:del w:id="2454"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455" w:author="nick" w:date="2021-10-27T10:31:00Z"/>
                <w:sz w:val="20"/>
                <w:szCs w:val="20"/>
              </w:rPr>
            </w:pPr>
            <w:del w:id="2456"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457" w:name="_Toc3566526"/>
      <w:bookmarkStart w:id="2458" w:name="_Toc34747528"/>
      <w:bookmarkStart w:id="2459" w:name="_Toc77095987"/>
      <w:del w:id="2460"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457"/>
      <w:bookmarkEnd w:id="2458"/>
      <w:bookmarkEnd w:id="245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461" w:name="_Toc3566527"/>
      <w:bookmarkStart w:id="2462" w:name="_Toc34747529"/>
      <w:bookmarkStart w:id="2463"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461"/>
      <w:bookmarkEnd w:id="2462"/>
      <w:bookmarkEnd w:id="2463"/>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464" w:name="_Toc3566528"/>
      <w:bookmarkStart w:id="2465" w:name="_Toc34747530"/>
      <w:bookmarkStart w:id="2466"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464"/>
      <w:bookmarkEnd w:id="2465"/>
      <w:bookmarkEnd w:id="2466"/>
    </w:p>
    <w:p w14:paraId="60E1F07E" w14:textId="77777777" w:rsidR="00FC68DB" w:rsidRPr="006C220A" w:rsidRDefault="00FC68DB" w:rsidP="00DB13BD">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B13BD">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B13BD">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B13BD">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67" w:name="_Toc428279602"/>
      <w:bookmarkStart w:id="2468" w:name="_Toc428456348"/>
      <w:bookmarkStart w:id="2469" w:name="_Toc428537316"/>
      <w:bookmarkStart w:id="2470" w:name="_Toc428969638"/>
      <w:bookmarkStart w:id="2471" w:name="_Toc429053029"/>
      <w:bookmarkStart w:id="2472" w:name="_Toc413861930"/>
      <w:bookmarkStart w:id="2473" w:name="_Toc3557066"/>
      <w:bookmarkStart w:id="2474" w:name="_Toc34747316"/>
      <w:bookmarkStart w:id="2475" w:name="_Toc77102135"/>
      <w:bookmarkStart w:id="2476" w:name="_Toc413359617"/>
      <w:bookmarkStart w:id="2477" w:name="_Toc86863864"/>
      <w:bookmarkEnd w:id="2467"/>
      <w:bookmarkEnd w:id="2468"/>
      <w:bookmarkEnd w:id="2469"/>
      <w:bookmarkEnd w:id="2470"/>
      <w:bookmarkEnd w:id="2471"/>
      <w:r w:rsidRPr="00226A3F">
        <w:lastRenderedPageBreak/>
        <w:t>Hemming Flanges</w:t>
      </w:r>
      <w:bookmarkEnd w:id="2472"/>
      <w:bookmarkEnd w:id="2473"/>
      <w:bookmarkEnd w:id="2474"/>
      <w:bookmarkEnd w:id="2475"/>
      <w:bookmarkEnd w:id="2477"/>
    </w:p>
    <w:p w14:paraId="7D310584" w14:textId="77777777" w:rsidR="00FC68DB" w:rsidRDefault="00FC68DB" w:rsidP="00B202D2">
      <w:pPr>
        <w:pStyle w:val="berschrift3"/>
      </w:pPr>
      <w:bookmarkStart w:id="2478" w:name="_Toc413861931"/>
      <w:bookmarkStart w:id="2479" w:name="_Toc3557067"/>
      <w:bookmarkStart w:id="2480" w:name="_Toc34747317"/>
      <w:bookmarkStart w:id="2481" w:name="_Toc77102136"/>
      <w:bookmarkStart w:id="2482" w:name="_Toc86863865"/>
      <w:r>
        <w:t>Introduction</w:t>
      </w:r>
      <w:bookmarkEnd w:id="2478"/>
      <w:bookmarkEnd w:id="2479"/>
      <w:bookmarkEnd w:id="2480"/>
      <w:bookmarkEnd w:id="2481"/>
      <w:bookmarkEnd w:id="248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483" w:name="_Ref413858805"/>
      <w:bookmarkStart w:id="2484" w:name="_Toc413861952"/>
      <w:bookmarkStart w:id="2485" w:name="_Toc3557149"/>
      <w:bookmarkStart w:id="2486" w:name="_Toc34747402"/>
      <w:bookmarkStart w:id="2487" w:name="_Toc76030600"/>
      <w:bookmarkStart w:id="2488" w:name="_Toc86863556"/>
      <w:bookmarkStart w:id="2489"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483"/>
      <w:r>
        <w:t>: The Three Regions of a Hemming</w:t>
      </w:r>
      <w:bookmarkEnd w:id="2484"/>
      <w:bookmarkEnd w:id="2485"/>
      <w:bookmarkEnd w:id="2486"/>
      <w:bookmarkEnd w:id="2487"/>
      <w:bookmarkEnd w:id="2488"/>
      <w:bookmarkEnd w:id="248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DB13BD">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DB13BD">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DB13BD">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490" w:name="_Ref413850590"/>
      <w:bookmarkStart w:id="2491" w:name="_Toc413861953"/>
      <w:bookmarkStart w:id="2492" w:name="_Toc3557150"/>
      <w:bookmarkStart w:id="2493" w:name="_Toc34747403"/>
      <w:bookmarkStart w:id="2494" w:name="_Toc76030601"/>
      <w:bookmarkStart w:id="2495" w:name="_Toc86863557"/>
      <w:bookmarkStart w:id="2496"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49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91"/>
      <w:bookmarkEnd w:id="2492"/>
      <w:bookmarkEnd w:id="2493"/>
      <w:bookmarkEnd w:id="2494"/>
      <w:bookmarkEnd w:id="2495"/>
      <w:bookmarkEnd w:id="249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497" w:name="_Toc413861954"/>
      <w:bookmarkStart w:id="2498" w:name="_Toc3557151"/>
      <w:bookmarkStart w:id="2499" w:name="_Toc34747404"/>
      <w:bookmarkStart w:id="2500" w:name="_Toc76030602"/>
      <w:bookmarkStart w:id="2501" w:name="_Toc86863558"/>
      <w:bookmarkStart w:id="2502"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497"/>
      <w:bookmarkEnd w:id="2498"/>
      <w:bookmarkEnd w:id="2499"/>
      <w:bookmarkEnd w:id="2500"/>
      <w:bookmarkEnd w:id="2501"/>
      <w:bookmarkEnd w:id="250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503" w:name="_Toc3557152"/>
      <w:bookmarkStart w:id="2504" w:name="_Toc34747405"/>
      <w:bookmarkStart w:id="2505" w:name="_Toc76030603"/>
      <w:bookmarkStart w:id="2506" w:name="_Toc86863559"/>
      <w:bookmarkStart w:id="2507"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503"/>
      <w:bookmarkEnd w:id="2504"/>
      <w:bookmarkEnd w:id="2505"/>
      <w:bookmarkEnd w:id="2506"/>
      <w:bookmarkEnd w:id="250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508" w:name="_Toc413861932"/>
      <w:bookmarkStart w:id="2509" w:name="_Toc3557068"/>
      <w:bookmarkStart w:id="2510" w:name="_Toc34747318"/>
      <w:bookmarkStart w:id="2511" w:name="_Toc77102137"/>
      <w:bookmarkStart w:id="2512"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508"/>
      <w:bookmarkEnd w:id="2509"/>
      <w:bookmarkEnd w:id="2510"/>
      <w:bookmarkEnd w:id="2511"/>
      <w:bookmarkEnd w:id="2512"/>
    </w:p>
    <w:p w14:paraId="38CCD2C4" w14:textId="6D16AA1A" w:rsidR="00B33791" w:rsidRDefault="00B33791" w:rsidP="00B202D2">
      <w:pPr>
        <w:keepNext/>
        <w:rPr>
          <w:ins w:id="2513" w:author="nick" w:date="2021-10-27T10:32:00Z"/>
        </w:rPr>
      </w:pPr>
      <w:proofErr w:type="gramStart"/>
      <w:ins w:id="2514" w:author="nick" w:date="2021-10-27T10:32:00Z">
        <w:r w:rsidRPr="00226A3F">
          <w:t>An</w:t>
        </w:r>
        <w:proofErr w:type="gramEnd"/>
        <w:r w:rsidRPr="00226A3F">
          <w:t xml:space="preserve"> </w:t>
        </w:r>
      </w:ins>
      <w:ins w:id="2515" w:author="nick" w:date="2021-10-27T10:33:00Z">
        <w:r>
          <w:t>hemming</w:t>
        </w:r>
      </w:ins>
      <w:ins w:id="2516" w:author="nick" w:date="2021-10-27T10:32:00Z">
        <w:r w:rsidRPr="00226A3F">
          <w:t xml:space="preserve"> </w:t>
        </w:r>
      </w:ins>
      <w:ins w:id="2517" w:author="nick" w:date="2021-10-27T10:33:00Z">
        <w:r>
          <w:t xml:space="preserve">connection </w:t>
        </w:r>
      </w:ins>
      <w:ins w:id="2518" w:author="nick" w:date="2021-10-27T10:32:00Z">
        <w:r w:rsidRPr="00226A3F">
          <w:t xml:space="preserve">is denoted by an element </w:t>
        </w:r>
        <w:r w:rsidRPr="00AA1695">
          <w:rPr>
            <w:rStyle w:val="elementdeftypeChar"/>
            <w:rFonts w:eastAsia="Calibri"/>
          </w:rPr>
          <w:t>&lt;</w:t>
        </w:r>
      </w:ins>
      <w:ins w:id="2519" w:author="nick" w:date="2021-10-27T10:33:00Z">
        <w:r>
          <w:rPr>
            <w:rStyle w:val="elementdeftypeChar"/>
            <w:rFonts w:eastAsia="Calibri"/>
          </w:rPr>
          <w:t>hemming</w:t>
        </w:r>
      </w:ins>
      <w:ins w:id="252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521" w:author="nick" w:date="2021-10-27T10:32:00Z"/>
          <w:b/>
          <w:i/>
        </w:rPr>
      </w:pPr>
      <w:del w:id="252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52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524" w:author="nick" w:date="2021-10-27T10:32:00Z"/>
                <w:rFonts w:cs="Calibri"/>
                <w:b/>
                <w:i/>
                <w:lang w:eastAsia="zh-CN"/>
              </w:rPr>
            </w:pPr>
            <w:del w:id="252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526" w:author="nick" w:date="2021-10-27T10:32:00Z"/>
                <w:rFonts w:cs="Calibri"/>
                <w:b/>
                <w:i/>
                <w:lang w:eastAsia="zh-CN"/>
              </w:rPr>
            </w:pPr>
            <w:del w:id="252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528" w:author="nick" w:date="2021-10-27T10:32:00Z"/>
                <w:rFonts w:cs="Calibri"/>
                <w:b/>
                <w:i/>
                <w:lang w:eastAsia="zh-CN"/>
              </w:rPr>
            </w:pPr>
            <w:del w:id="252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530" w:author="nick" w:date="2021-10-27T10:32:00Z"/>
                <w:rFonts w:cs="Calibri"/>
                <w:b/>
                <w:i/>
                <w:lang w:eastAsia="zh-CN"/>
              </w:rPr>
            </w:pPr>
            <w:del w:id="253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532" w:author="nick" w:date="2021-10-27T10:32:00Z"/>
                <w:rFonts w:cs="Calibri"/>
                <w:lang w:eastAsia="zh-CN"/>
              </w:rPr>
            </w:pPr>
            <w:del w:id="253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53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535" w:author="nick" w:date="2021-10-27T10:32:00Z"/>
                <w:rFonts w:cs="Calibri"/>
                <w:sz w:val="20"/>
                <w:szCs w:val="20"/>
                <w:lang w:eastAsia="zh-CN"/>
              </w:rPr>
            </w:pPr>
            <w:del w:id="253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537" w:author="nick" w:date="2021-10-27T10:32:00Z"/>
                <w:rFonts w:cs="Calibri"/>
                <w:sz w:val="20"/>
                <w:szCs w:val="20"/>
                <w:lang w:eastAsia="zh-CN"/>
              </w:rPr>
            </w:pPr>
            <w:del w:id="253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539" w:author="nick" w:date="2021-10-27T10:32:00Z"/>
                <w:rFonts w:cs="Calibri"/>
                <w:sz w:val="20"/>
                <w:szCs w:val="20"/>
                <w:lang w:eastAsia="zh-CN"/>
              </w:rPr>
            </w:pPr>
            <w:del w:id="254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541" w:author="nick" w:date="2021-10-27T10:32:00Z"/>
                <w:rFonts w:cs="Calibri"/>
                <w:sz w:val="20"/>
                <w:szCs w:val="20"/>
                <w:lang w:eastAsia="zh-CN"/>
              </w:rPr>
            </w:pPr>
            <w:del w:id="254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543" w:author="nick" w:date="2021-10-27T10:32:00Z"/>
                <w:rFonts w:cs="Calibri"/>
                <w:lang w:eastAsia="zh-CN"/>
              </w:rPr>
            </w:pPr>
            <w:del w:id="2544" w:author="nick" w:date="2021-10-27T10:32:00Z">
              <w:r w:rsidRPr="00226A3F" w:rsidDel="00B33791">
                <w:rPr>
                  <w:sz w:val="20"/>
                  <w:szCs w:val="20"/>
                </w:rPr>
                <w:delText>-</w:delText>
              </w:r>
            </w:del>
          </w:p>
        </w:tc>
      </w:tr>
      <w:tr w:rsidR="00FC68DB" w:rsidRPr="00226A3F" w:rsidDel="00B33791" w14:paraId="420D26E0" w14:textId="0D2E770A" w:rsidTr="00FC68DB">
        <w:trPr>
          <w:del w:id="254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546" w:author="nick" w:date="2021-10-27T10:32:00Z"/>
                <w:sz w:val="20"/>
                <w:szCs w:val="20"/>
              </w:rPr>
            </w:pPr>
            <w:del w:id="254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548" w:author="nick" w:date="2021-10-27T10:32:00Z"/>
                <w:sz w:val="20"/>
                <w:szCs w:val="20"/>
              </w:rPr>
            </w:pPr>
            <w:del w:id="254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550" w:author="nick" w:date="2021-10-27T10:32:00Z"/>
                <w:sz w:val="20"/>
                <w:szCs w:val="20"/>
              </w:rPr>
            </w:pPr>
            <w:del w:id="255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552" w:author="nick" w:date="2021-10-27T10:32:00Z"/>
                <w:sz w:val="20"/>
                <w:szCs w:val="20"/>
              </w:rPr>
            </w:pPr>
            <w:del w:id="255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554" w:author="nick" w:date="2021-10-27T10:32:00Z"/>
                <w:sz w:val="20"/>
                <w:szCs w:val="20"/>
              </w:rPr>
            </w:pPr>
            <w:del w:id="255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556" w:name="_Toc3566529"/>
      <w:bookmarkStart w:id="2557" w:name="_Toc34747531"/>
      <w:bookmarkStart w:id="2558" w:name="_Toc77095990"/>
      <w:del w:id="255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556"/>
      <w:bookmarkEnd w:id="2557"/>
      <w:bookmarkEnd w:id="255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560" w:name="_Toc3566530"/>
      <w:bookmarkStart w:id="2561" w:name="_Toc34747532"/>
      <w:bookmarkStart w:id="2562"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560"/>
      <w:bookmarkEnd w:id="2561"/>
      <w:bookmarkEnd w:id="256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563" w:name="_Toc413861979"/>
      <w:bookmarkStart w:id="2564" w:name="_Toc3566531"/>
      <w:bookmarkStart w:id="2565" w:name="_Toc34747533"/>
      <w:bookmarkStart w:id="2566"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563"/>
      <w:bookmarkEnd w:id="2564"/>
      <w:bookmarkEnd w:id="2565"/>
      <w:bookmarkEnd w:id="2566"/>
    </w:p>
    <w:p w14:paraId="1612958E" w14:textId="77777777" w:rsidR="00FC68DB" w:rsidRPr="0079141E" w:rsidRDefault="00FC68DB" w:rsidP="00DB13BD">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DB13BD">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567" w:name="_Toc413861980"/>
      <w:bookmarkStart w:id="2568" w:name="_Toc3566532"/>
      <w:bookmarkStart w:id="2569" w:name="_Toc34747534"/>
      <w:bookmarkStart w:id="2570"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567"/>
      <w:bookmarkEnd w:id="2568"/>
      <w:bookmarkEnd w:id="2569"/>
      <w:bookmarkEnd w:id="257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571" w:name="_Toc413861981"/>
      <w:bookmarkStart w:id="2572" w:name="_Toc3566533"/>
      <w:bookmarkStart w:id="2573" w:name="_Toc34747535"/>
      <w:bookmarkStart w:id="2574"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571"/>
      <w:bookmarkEnd w:id="2572"/>
      <w:bookmarkEnd w:id="2573"/>
      <w:bookmarkEnd w:id="25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DB13BD">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DB13BD">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DB13BD">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DB13BD">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575" w:name="_Toc3566534"/>
      <w:bookmarkStart w:id="2576" w:name="_Toc34747536"/>
      <w:bookmarkStart w:id="2577"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575"/>
      <w:bookmarkEnd w:id="2576"/>
      <w:bookmarkEnd w:id="2577"/>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578" w:name="_Toc428537321"/>
      <w:bookmarkStart w:id="2579" w:name="_Toc428969643"/>
      <w:bookmarkStart w:id="2580" w:name="_Toc429053034"/>
      <w:bookmarkStart w:id="2581" w:name="_Toc428537324"/>
      <w:bookmarkStart w:id="2582" w:name="_Toc428969646"/>
      <w:bookmarkStart w:id="2583" w:name="_Toc429053037"/>
      <w:bookmarkStart w:id="2584" w:name="_Toc428537325"/>
      <w:bookmarkStart w:id="2585" w:name="_Toc428969647"/>
      <w:bookmarkStart w:id="2586" w:name="_Toc429053038"/>
      <w:bookmarkStart w:id="2587" w:name="_Toc428537328"/>
      <w:bookmarkStart w:id="2588" w:name="_Toc428969650"/>
      <w:bookmarkStart w:id="2589" w:name="_Toc429053041"/>
      <w:bookmarkStart w:id="2590" w:name="_Toc428537330"/>
      <w:bookmarkStart w:id="2591" w:name="_Toc428969652"/>
      <w:bookmarkStart w:id="2592" w:name="_Toc429053043"/>
      <w:bookmarkStart w:id="2593" w:name="_Toc3557069"/>
      <w:bookmarkStart w:id="2594" w:name="_Toc34747319"/>
      <w:bookmarkStart w:id="2595" w:name="_Toc77102138"/>
      <w:bookmarkStart w:id="2596" w:name="_Toc8686386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r w:rsidRPr="00226A3F">
        <w:t>Sequence Connections</w:t>
      </w:r>
      <w:bookmarkEnd w:id="2476"/>
      <w:bookmarkEnd w:id="2593"/>
      <w:bookmarkEnd w:id="2594"/>
      <w:bookmarkEnd w:id="2595"/>
      <w:bookmarkEnd w:id="259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597" w:name="_Toc413359638"/>
      <w:bookmarkStart w:id="2598" w:name="_Toc3557153"/>
      <w:bookmarkStart w:id="2599" w:name="_Toc34747406"/>
      <w:bookmarkStart w:id="2600" w:name="_Toc76030604"/>
      <w:bookmarkStart w:id="2601" w:name="_Toc86863560"/>
      <w:bookmarkStart w:id="2602"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597"/>
      <w:bookmarkEnd w:id="2598"/>
      <w:bookmarkEnd w:id="2599"/>
      <w:bookmarkEnd w:id="2600"/>
      <w:bookmarkEnd w:id="2601"/>
      <w:bookmarkEnd w:id="260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603" w:name="_Toc413359639"/>
      <w:bookmarkStart w:id="2604" w:name="_Toc3557154"/>
      <w:bookmarkStart w:id="2605" w:name="_Toc34747407"/>
      <w:bookmarkStart w:id="2606" w:name="_Toc76030605"/>
      <w:bookmarkStart w:id="2607" w:name="_Toc86863561"/>
      <w:bookmarkStart w:id="2608"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603"/>
      <w:r>
        <w:t xml:space="preserve"> and spacing</w:t>
      </w:r>
      <w:bookmarkEnd w:id="2604"/>
      <w:bookmarkEnd w:id="2605"/>
      <w:bookmarkEnd w:id="2606"/>
      <w:bookmarkEnd w:id="2607"/>
      <w:bookmarkEnd w:id="260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609" w:name="_Toc3557155"/>
      <w:bookmarkStart w:id="2610" w:name="_Toc34747408"/>
      <w:bookmarkStart w:id="2611" w:name="_Toc76030606"/>
      <w:bookmarkStart w:id="2612" w:name="_Toc86863562"/>
      <w:bookmarkStart w:id="2613"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609"/>
      <w:bookmarkEnd w:id="2610"/>
      <w:bookmarkEnd w:id="2611"/>
      <w:bookmarkEnd w:id="2612"/>
      <w:bookmarkEnd w:id="2613"/>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614" w:name="_Toc3557156"/>
      <w:bookmarkStart w:id="2615" w:name="_Toc34747409"/>
      <w:bookmarkStart w:id="2616" w:name="_Toc76030607"/>
      <w:bookmarkStart w:id="2617" w:name="_Toc86863563"/>
      <w:bookmarkStart w:id="2618"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614"/>
      <w:bookmarkEnd w:id="2615"/>
      <w:bookmarkEnd w:id="2616"/>
      <w:bookmarkEnd w:id="2617"/>
      <w:bookmarkEnd w:id="2618"/>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DB13BD">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DB13BD">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DB13BD">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619" w:name="_Toc3566535"/>
      <w:bookmarkStart w:id="2620" w:name="_Toc34747537"/>
      <w:bookmarkStart w:id="2621"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619"/>
      <w:bookmarkEnd w:id="2620"/>
      <w:bookmarkEnd w:id="2621"/>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622" w:name="_Toc3566536"/>
      <w:bookmarkStart w:id="2623" w:name="_Toc34747538"/>
      <w:bookmarkStart w:id="2624"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622"/>
      <w:bookmarkEnd w:id="2623"/>
      <w:bookmarkEnd w:id="262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625" w:name="_Toc3566537"/>
      <w:bookmarkStart w:id="2626" w:name="_Toc34747539"/>
      <w:bookmarkStart w:id="2627"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625"/>
      <w:bookmarkEnd w:id="2626"/>
      <w:bookmarkEnd w:id="2627"/>
    </w:p>
    <w:p w14:paraId="6F0DFACD" w14:textId="77777777" w:rsidR="00FC68DB" w:rsidRDefault="00FC68DB" w:rsidP="00B202D2"/>
    <w:p w14:paraId="065B83EF" w14:textId="77777777" w:rsidR="00FC68DB" w:rsidRPr="00226A3F" w:rsidRDefault="00FC68DB" w:rsidP="00B202D2">
      <w:pPr>
        <w:pStyle w:val="berschrift1"/>
      </w:pPr>
      <w:bookmarkStart w:id="2628" w:name="_Toc413359618"/>
      <w:bookmarkStart w:id="2629" w:name="_Toc3557070"/>
      <w:bookmarkStart w:id="2630" w:name="_Toc34747320"/>
      <w:bookmarkStart w:id="2631" w:name="_Toc77102139"/>
      <w:bookmarkStart w:id="2632" w:name="_Toc86863868"/>
      <w:bookmarkEnd w:id="2372"/>
      <w:bookmarkEnd w:id="2373"/>
      <w:bookmarkEnd w:id="2374"/>
      <w:r w:rsidRPr="00226A3F">
        <w:lastRenderedPageBreak/>
        <w:t>2D connections</w:t>
      </w:r>
      <w:bookmarkEnd w:id="2628"/>
      <w:bookmarkEnd w:id="2629"/>
      <w:bookmarkEnd w:id="2630"/>
      <w:bookmarkEnd w:id="2631"/>
      <w:bookmarkEnd w:id="2632"/>
    </w:p>
    <w:p w14:paraId="7FE12C3B" w14:textId="77777777" w:rsidR="00FC68DB" w:rsidRPr="00226A3F" w:rsidRDefault="00FC68DB" w:rsidP="00B202D2">
      <w:pPr>
        <w:pStyle w:val="berschrift2"/>
      </w:pPr>
      <w:bookmarkStart w:id="2633" w:name="_Toc413359619"/>
      <w:bookmarkStart w:id="2634" w:name="_Toc3557071"/>
      <w:bookmarkStart w:id="2635" w:name="_Toc34747321"/>
      <w:bookmarkStart w:id="2636" w:name="_Toc77102140"/>
      <w:bookmarkStart w:id="2637" w:name="_Toc86863869"/>
      <w:r w:rsidRPr="00226A3F">
        <w:t>Generic Definitions</w:t>
      </w:r>
      <w:bookmarkEnd w:id="2633"/>
      <w:bookmarkEnd w:id="2634"/>
      <w:bookmarkEnd w:id="2635"/>
      <w:bookmarkEnd w:id="2636"/>
      <w:bookmarkEnd w:id="2637"/>
    </w:p>
    <w:p w14:paraId="7C6ACD6A" w14:textId="77777777" w:rsidR="00FC68DB" w:rsidRPr="00226A3F" w:rsidRDefault="00FC68DB" w:rsidP="00B202D2">
      <w:pPr>
        <w:pStyle w:val="berschrift3"/>
      </w:pPr>
      <w:bookmarkStart w:id="2638" w:name="_Toc413359620"/>
      <w:bookmarkStart w:id="2639" w:name="_Toc3557072"/>
      <w:bookmarkStart w:id="2640" w:name="_Toc34747322"/>
      <w:bookmarkStart w:id="2641" w:name="_Toc77102141"/>
      <w:bookmarkStart w:id="2642" w:name="_Toc86863870"/>
      <w:r w:rsidRPr="00226A3F">
        <w:t>Identification</w:t>
      </w:r>
      <w:bookmarkEnd w:id="2638"/>
      <w:bookmarkEnd w:id="2639"/>
      <w:bookmarkEnd w:id="2640"/>
      <w:bookmarkEnd w:id="2641"/>
      <w:bookmarkEnd w:id="2642"/>
    </w:p>
    <w:p w14:paraId="6B80BAF0" w14:textId="63A84174" w:rsidR="00B865B6" w:rsidRDefault="00B865B6" w:rsidP="00B865B6">
      <w:pPr>
        <w:autoSpaceDE w:val="0"/>
        <w:autoSpaceDN w:val="0"/>
        <w:adjustRightInd w:val="0"/>
        <w:spacing w:after="0"/>
        <w:rPr>
          <w:ins w:id="2643" w:author="nick" w:date="2021-10-27T10:34:00Z"/>
          <w:lang w:eastAsia="x-none"/>
        </w:rPr>
      </w:pPr>
      <w:ins w:id="2644"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645" w:author="nick" w:date="2021-10-27T10:34:00Z">
        <w:r>
          <w:rPr>
            <w:rFonts w:cs="Calibri"/>
            <w:lang w:eastAsia="en-GB"/>
          </w:rPr>
          <w:fldChar w:fldCharType="separate"/>
        </w:r>
      </w:ins>
      <w:r w:rsidR="008116BB">
        <w:rPr>
          <w:rFonts w:cs="Calibri"/>
          <w:lang w:eastAsia="en-GB"/>
        </w:rPr>
        <w:t>9.1.1</w:t>
      </w:r>
      <w:ins w:id="2646"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647" w:author="nick" w:date="2021-10-27T10:34:00Z"/>
        </w:rPr>
      </w:pPr>
      <w:del w:id="2648"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649" w:author="nick" w:date="2021-10-27T08:59:00Z">
        <w:r w:rsidRPr="00226A3F" w:rsidDel="00BD4F32">
          <w:delText>.</w:delText>
        </w:r>
      </w:del>
      <w:del w:id="2650"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651"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652" w:author="nick" w:date="2021-10-27T10:34:00Z"/>
                <w:b/>
                <w:i/>
              </w:rPr>
            </w:pPr>
            <w:del w:id="2653"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654" w:author="nick" w:date="2021-10-27T10:34:00Z"/>
                <w:b/>
                <w:i/>
              </w:rPr>
            </w:pPr>
            <w:del w:id="2655"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656" w:author="nick" w:date="2021-10-27T10:34:00Z"/>
                <w:b/>
                <w:i/>
              </w:rPr>
            </w:pPr>
            <w:del w:id="2657"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658" w:author="nick" w:date="2021-10-27T10:34:00Z"/>
                <w:b/>
                <w:i/>
              </w:rPr>
            </w:pPr>
            <w:del w:id="2659"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660" w:author="nick" w:date="2021-10-27T10:34:00Z"/>
        </w:trPr>
        <w:tc>
          <w:tcPr>
            <w:tcW w:w="1592" w:type="dxa"/>
            <w:shd w:val="clear" w:color="auto" w:fill="auto"/>
            <w:vAlign w:val="bottom"/>
          </w:tcPr>
          <w:p w14:paraId="64D40910" w14:textId="3B64E4D0" w:rsidR="00FC68DB" w:rsidRPr="00226A3F" w:rsidDel="00B865B6" w:rsidRDefault="00FC68DB" w:rsidP="00B202D2">
            <w:pPr>
              <w:rPr>
                <w:del w:id="2661" w:author="nick" w:date="2021-10-27T10:34:00Z"/>
              </w:rPr>
            </w:pPr>
            <w:del w:id="2662"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663" w:author="nick" w:date="2021-10-27T10:34:00Z"/>
              </w:rPr>
            </w:pPr>
            <w:del w:id="2664"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665" w:author="nick" w:date="2021-10-27T10:34:00Z"/>
              </w:rPr>
            </w:pPr>
            <w:del w:id="2666"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667" w:author="nick" w:date="2021-10-27T10:34:00Z"/>
              </w:rPr>
            </w:pPr>
            <w:del w:id="2668" w:author="nick" w:date="2021-10-27T10:34:00Z">
              <w:r w:rsidRPr="00226A3F" w:rsidDel="00B865B6">
                <w:delText>-</w:delText>
              </w:r>
            </w:del>
          </w:p>
        </w:tc>
      </w:tr>
      <w:tr w:rsidR="00FC68DB" w:rsidRPr="007055D9" w:rsidDel="00B865B6" w14:paraId="5A501684" w14:textId="022EAD62" w:rsidTr="00FC68DB">
        <w:trPr>
          <w:jc w:val="center"/>
          <w:del w:id="2669"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670" w:author="nick" w:date="2021-10-27T10:34:00Z"/>
              </w:rPr>
            </w:pPr>
            <w:del w:id="2671"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672" w:author="nick" w:date="2021-10-27T10:34:00Z"/>
              </w:rPr>
            </w:pPr>
            <w:del w:id="2673"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674" w:author="nick" w:date="2021-10-27T10:34:00Z"/>
              </w:rPr>
            </w:pPr>
            <w:del w:id="2675"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676" w:author="nick" w:date="2021-10-27T10:34:00Z"/>
              </w:rPr>
            </w:pPr>
            <w:del w:id="2677"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678" w:author="nick" w:date="2021-10-27T10:34:00Z"/>
        </w:rPr>
      </w:pPr>
      <w:bookmarkStart w:id="2679" w:name="_Toc3566538"/>
      <w:bookmarkStart w:id="2680" w:name="_Toc34747540"/>
      <w:bookmarkStart w:id="2681" w:name="_Toc77095999"/>
      <w:del w:id="2682"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679"/>
        <w:bookmarkEnd w:id="2680"/>
        <w:bookmarkEnd w:id="2681"/>
      </w:del>
    </w:p>
    <w:p w14:paraId="4477B8F9" w14:textId="06F29CA1" w:rsidR="00FC68DB" w:rsidRPr="00226A3F" w:rsidDel="00B865B6" w:rsidRDefault="00FC68DB" w:rsidP="00B202D2">
      <w:pPr>
        <w:keepNext/>
        <w:spacing w:before="240" w:after="60"/>
        <w:outlineLvl w:val="4"/>
        <w:rPr>
          <w:del w:id="2683" w:author="nick" w:date="2021-10-27T10:34:00Z"/>
          <w:b/>
          <w:bCs/>
          <w:i/>
          <w:iCs/>
          <w:sz w:val="24"/>
          <w:szCs w:val="26"/>
        </w:rPr>
      </w:pPr>
      <w:del w:id="2684"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685" w:author="nick" w:date="2021-10-27T10:34:00Z"/>
        </w:rPr>
      </w:pPr>
      <w:del w:id="2686"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687" w:author="nick" w:date="2021-10-27T10:34:00Z"/>
          <w:b/>
          <w:sz w:val="24"/>
        </w:rPr>
      </w:pPr>
      <w:del w:id="2688"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9"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0" w:author="nick" w:date="2021-10-27T10:34:00Z"/>
          <w:rFonts w:ascii="Courier New" w:hAnsi="Courier New"/>
          <w:sz w:val="16"/>
        </w:rPr>
      </w:pPr>
      <w:del w:id="2691"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2" w:author="nick" w:date="2021-10-27T10:34:00Z"/>
          <w:rFonts w:ascii="Courier New" w:hAnsi="Courier New"/>
          <w:b/>
          <w:color w:val="0070C0"/>
          <w:sz w:val="16"/>
        </w:rPr>
      </w:pPr>
      <w:del w:id="269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4" w:author="nick" w:date="2021-10-27T10:34:00Z"/>
          <w:rFonts w:ascii="Courier New" w:hAnsi="Courier New"/>
          <w:sz w:val="16"/>
        </w:rPr>
      </w:pPr>
      <w:del w:id="2695"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6" w:author="nick" w:date="2021-10-27T10:34:00Z"/>
          <w:rFonts w:ascii="Courier New" w:hAnsi="Courier New"/>
          <w:sz w:val="16"/>
        </w:rPr>
      </w:pPr>
      <w:del w:id="2697"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8" w:author="nick" w:date="2021-10-27T10:34:00Z"/>
          <w:rFonts w:ascii="Courier New" w:hAnsi="Courier New"/>
          <w:sz w:val="16"/>
        </w:rPr>
      </w:pPr>
      <w:del w:id="2699"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0" w:author="nick" w:date="2021-10-27T10:34:00Z"/>
          <w:rFonts w:ascii="Courier New" w:hAnsi="Courier New"/>
          <w:sz w:val="16"/>
        </w:rPr>
      </w:pPr>
      <w:del w:id="2701"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2" w:author="nick" w:date="2021-10-27T10:34:00Z"/>
          <w:rFonts w:ascii="Courier New" w:hAnsi="Courier New"/>
          <w:sz w:val="16"/>
        </w:rPr>
      </w:pPr>
      <w:del w:id="2703"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4" w:author="nick" w:date="2021-10-27T10:34:00Z"/>
          <w:rFonts w:ascii="Courier New" w:hAnsi="Courier New"/>
          <w:sz w:val="16"/>
        </w:rPr>
      </w:pPr>
      <w:del w:id="2705"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6" w:author="nick" w:date="2021-10-27T10:34:00Z"/>
          <w:rFonts w:ascii="Courier New" w:hAnsi="Courier New"/>
          <w:sz w:val="16"/>
        </w:rPr>
      </w:pPr>
      <w:del w:id="2707"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08" w:author="nick" w:date="2021-10-27T10:34:00Z"/>
          <w:rFonts w:ascii="Courier New" w:hAnsi="Courier New"/>
          <w:sz w:val="16"/>
        </w:rPr>
      </w:pPr>
      <w:del w:id="2709"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0" w:author="nick" w:date="2021-10-27T10:34:00Z"/>
          <w:rFonts w:ascii="Courier New" w:hAnsi="Courier New"/>
          <w:sz w:val="16"/>
        </w:rPr>
      </w:pPr>
      <w:del w:id="2711"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2" w:author="nick" w:date="2021-10-27T10:34:00Z"/>
          <w:rFonts w:ascii="Courier New" w:hAnsi="Courier New"/>
          <w:b/>
          <w:color w:val="0070C0"/>
          <w:sz w:val="16"/>
        </w:rPr>
      </w:pPr>
      <w:del w:id="271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4" w:author="nick" w:date="2021-10-27T10:34:00Z"/>
          <w:rFonts w:ascii="Courier New" w:hAnsi="Courier New"/>
          <w:sz w:val="16"/>
        </w:rPr>
      </w:pPr>
      <w:del w:id="2715"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16" w:author="nick" w:date="2021-10-27T10:34:00Z"/>
          <w:rFonts w:ascii="Courier New" w:hAnsi="Courier New"/>
          <w:sz w:val="16"/>
        </w:rPr>
      </w:pPr>
    </w:p>
    <w:p w14:paraId="119AD676" w14:textId="77777777" w:rsidR="00FC68DB" w:rsidRPr="00226A3F" w:rsidRDefault="00FC68DB" w:rsidP="00B202D2">
      <w:pPr>
        <w:pStyle w:val="berschrift3"/>
      </w:pPr>
      <w:bookmarkStart w:id="2717" w:name="_Toc413359621"/>
      <w:bookmarkStart w:id="2718" w:name="_Toc3557073"/>
      <w:bookmarkStart w:id="2719" w:name="_Toc34747323"/>
      <w:bookmarkStart w:id="2720" w:name="_Toc77102142"/>
      <w:bookmarkStart w:id="2721" w:name="_Toc86863871"/>
      <w:r w:rsidRPr="00226A3F">
        <w:t>Connection Face</w:t>
      </w:r>
      <w:bookmarkEnd w:id="2717"/>
      <w:bookmarkEnd w:id="2718"/>
      <w:bookmarkEnd w:id="2719"/>
      <w:bookmarkEnd w:id="2720"/>
      <w:bookmarkEnd w:id="272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722" w:name="_Toc3566539"/>
      <w:bookmarkStart w:id="2723" w:name="_Toc34747541"/>
      <w:bookmarkStart w:id="2724"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722"/>
      <w:bookmarkEnd w:id="2723"/>
      <w:bookmarkEnd w:id="272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725" w:name="_Toc3566540"/>
      <w:bookmarkStart w:id="2726" w:name="_Toc34747542"/>
      <w:bookmarkStart w:id="2727"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725"/>
      <w:bookmarkEnd w:id="2726"/>
      <w:bookmarkEnd w:id="272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728" w:name="_Toc3566541"/>
      <w:bookmarkStart w:id="2729" w:name="_Toc34747543"/>
      <w:bookmarkStart w:id="2730"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728"/>
      <w:bookmarkEnd w:id="2729"/>
      <w:bookmarkEnd w:id="273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731" w:name="_Toc3566542"/>
      <w:bookmarkStart w:id="2732" w:name="_Toc34747544"/>
      <w:bookmarkStart w:id="2733"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731"/>
      <w:bookmarkEnd w:id="2732"/>
      <w:bookmarkEnd w:id="2733"/>
      <w:r>
        <w:t xml:space="preserve">  </w:t>
      </w:r>
    </w:p>
    <w:p w14:paraId="15AB46C6" w14:textId="77777777" w:rsidR="00FC68DB" w:rsidRDefault="00FC68DB" w:rsidP="00DB13BD">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DB13BD">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734" w:name="_Toc413359622"/>
      <w:bookmarkStart w:id="2735" w:name="_Toc3557074"/>
      <w:bookmarkStart w:id="2736" w:name="_Toc34747324"/>
      <w:bookmarkStart w:id="2737" w:name="_Toc77102143"/>
      <w:bookmarkStart w:id="2738" w:name="_Toc86863872"/>
      <w:r w:rsidRPr="00226A3F">
        <w:t>Type Specification</w:t>
      </w:r>
      <w:bookmarkEnd w:id="2734"/>
      <w:bookmarkEnd w:id="2735"/>
      <w:bookmarkEnd w:id="2736"/>
      <w:bookmarkEnd w:id="2737"/>
      <w:bookmarkEnd w:id="273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739" w:name="_Toc3566543"/>
      <w:bookmarkStart w:id="2740" w:name="_Toc34747545"/>
      <w:bookmarkStart w:id="2741"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739"/>
      <w:bookmarkEnd w:id="2740"/>
      <w:bookmarkEnd w:id="274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742" w:name="_Toc413359623"/>
      <w:bookmarkStart w:id="2743" w:name="_Ref414345836"/>
      <w:bookmarkStart w:id="2744" w:name="_Ref414345889"/>
      <w:bookmarkStart w:id="2745" w:name="_Ref414350043"/>
      <w:bookmarkStart w:id="2746" w:name="_Ref429051261"/>
      <w:bookmarkStart w:id="2747" w:name="_Toc3557075"/>
      <w:bookmarkStart w:id="2748" w:name="_Toc34747325"/>
      <w:bookmarkStart w:id="2749" w:name="_Toc77102144"/>
      <w:bookmarkStart w:id="2750" w:name="_Toc86863873"/>
      <w:r w:rsidRPr="00226A3F">
        <w:lastRenderedPageBreak/>
        <w:t xml:space="preserve">Adhesive </w:t>
      </w:r>
      <w:r>
        <w:t>F</w:t>
      </w:r>
      <w:r w:rsidRPr="00226A3F">
        <w:t>aces</w:t>
      </w:r>
      <w:bookmarkEnd w:id="2742"/>
      <w:bookmarkEnd w:id="2743"/>
      <w:bookmarkEnd w:id="2744"/>
      <w:bookmarkEnd w:id="2745"/>
      <w:bookmarkEnd w:id="2746"/>
      <w:bookmarkEnd w:id="2747"/>
      <w:bookmarkEnd w:id="2748"/>
      <w:bookmarkEnd w:id="2749"/>
      <w:bookmarkEnd w:id="275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751" w:name="_Toc413359640"/>
      <w:bookmarkStart w:id="2752" w:name="_Toc3557157"/>
      <w:bookmarkStart w:id="2753" w:name="_Toc34747410"/>
      <w:bookmarkStart w:id="2754" w:name="_Toc76030608"/>
      <w:bookmarkStart w:id="2755" w:name="_Toc86863564"/>
      <w:bookmarkStart w:id="2756"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751"/>
      <w:bookmarkEnd w:id="2752"/>
      <w:bookmarkEnd w:id="2753"/>
      <w:bookmarkEnd w:id="2754"/>
      <w:bookmarkEnd w:id="2755"/>
      <w:bookmarkEnd w:id="2756"/>
    </w:p>
    <w:p w14:paraId="118441B4" w14:textId="279240A0" w:rsidR="00206112" w:rsidRDefault="00206112" w:rsidP="00206112">
      <w:pPr>
        <w:keepNext/>
        <w:rPr>
          <w:ins w:id="2757" w:author="nick" w:date="2021-10-27T11:22:00Z"/>
        </w:rPr>
      </w:pPr>
      <w:ins w:id="2758"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759" w:author="nick" w:date="2021-10-27T11:21:00Z"/>
          <w:b/>
          <w:i/>
        </w:rPr>
      </w:pPr>
      <w:del w:id="2760"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761"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762" w:author="nick" w:date="2021-10-27T11:21:00Z"/>
                <w:rFonts w:cs="Calibri"/>
                <w:b/>
                <w:i/>
                <w:lang w:eastAsia="zh-CN"/>
              </w:rPr>
            </w:pPr>
            <w:del w:id="2763"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764" w:author="nick" w:date="2021-10-27T11:21:00Z"/>
                <w:rFonts w:cs="Calibri"/>
                <w:b/>
                <w:i/>
                <w:lang w:eastAsia="zh-CN"/>
              </w:rPr>
            </w:pPr>
            <w:del w:id="2765"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766" w:author="nick" w:date="2021-10-27T11:21:00Z"/>
                <w:rFonts w:cs="Calibri"/>
                <w:b/>
                <w:i/>
                <w:lang w:eastAsia="zh-CN"/>
              </w:rPr>
            </w:pPr>
            <w:del w:id="2767"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768" w:author="nick" w:date="2021-10-27T11:21:00Z"/>
                <w:rFonts w:cs="Calibri"/>
                <w:b/>
                <w:i/>
                <w:lang w:eastAsia="zh-CN"/>
              </w:rPr>
            </w:pPr>
            <w:del w:id="2769"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770" w:author="nick" w:date="2021-10-27T11:21:00Z"/>
                <w:rFonts w:cs="Calibri"/>
                <w:lang w:eastAsia="zh-CN"/>
              </w:rPr>
            </w:pPr>
            <w:del w:id="2771"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772"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773" w:author="nick" w:date="2021-10-27T11:21:00Z"/>
                <w:rFonts w:cs="Calibri"/>
                <w:sz w:val="20"/>
                <w:szCs w:val="20"/>
                <w:lang w:eastAsia="zh-CN"/>
              </w:rPr>
            </w:pPr>
            <w:del w:id="2774"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775" w:author="nick" w:date="2021-10-27T11:21:00Z"/>
                <w:rFonts w:cs="Calibri"/>
                <w:sz w:val="20"/>
                <w:szCs w:val="20"/>
                <w:lang w:eastAsia="zh-CN"/>
              </w:rPr>
            </w:pPr>
            <w:del w:id="2776"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777" w:author="nick" w:date="2021-10-27T11:21:00Z"/>
                <w:rFonts w:cs="Calibri"/>
                <w:sz w:val="20"/>
                <w:szCs w:val="20"/>
                <w:lang w:eastAsia="zh-CN"/>
              </w:rPr>
            </w:pPr>
            <w:del w:id="2778"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779" w:author="nick" w:date="2021-10-27T11:21:00Z"/>
                <w:rFonts w:cs="Calibri"/>
                <w:sz w:val="20"/>
                <w:szCs w:val="20"/>
                <w:lang w:eastAsia="zh-CN"/>
              </w:rPr>
            </w:pPr>
            <w:del w:id="2780"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781" w:author="nick" w:date="2021-10-27T11:21:00Z"/>
                <w:rFonts w:cs="Calibri"/>
                <w:lang w:eastAsia="zh-CN"/>
              </w:rPr>
            </w:pPr>
            <w:del w:id="2782" w:author="nick" w:date="2021-10-27T11:21:00Z">
              <w:r w:rsidRPr="00226A3F" w:rsidDel="00206112">
                <w:rPr>
                  <w:sz w:val="20"/>
                  <w:szCs w:val="20"/>
                </w:rPr>
                <w:delText>-</w:delText>
              </w:r>
            </w:del>
          </w:p>
        </w:tc>
      </w:tr>
      <w:tr w:rsidR="00FC68DB" w:rsidRPr="00226A3F" w:rsidDel="00206112" w14:paraId="28FED0FF" w14:textId="5C415B3D" w:rsidTr="00FC68DB">
        <w:trPr>
          <w:jc w:val="center"/>
          <w:del w:id="2783"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784" w:author="nick" w:date="2021-10-27T11:21:00Z"/>
                <w:sz w:val="20"/>
                <w:szCs w:val="20"/>
              </w:rPr>
            </w:pPr>
            <w:del w:id="2785"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786" w:author="nick" w:date="2021-10-27T11:21:00Z"/>
                <w:sz w:val="20"/>
                <w:szCs w:val="20"/>
              </w:rPr>
            </w:pPr>
            <w:del w:id="2787"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788" w:author="nick" w:date="2021-10-27T11:21:00Z"/>
                <w:sz w:val="20"/>
                <w:szCs w:val="20"/>
              </w:rPr>
            </w:pPr>
            <w:del w:id="2789"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790" w:author="nick" w:date="2021-10-27T11:21:00Z"/>
                <w:sz w:val="20"/>
                <w:szCs w:val="20"/>
              </w:rPr>
            </w:pPr>
            <w:del w:id="2791"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92" w:author="nick" w:date="2021-10-27T11:21:00Z"/>
                <w:sz w:val="20"/>
                <w:szCs w:val="20"/>
              </w:rPr>
            </w:pPr>
            <w:del w:id="2793"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94" w:name="_Toc3566544"/>
      <w:bookmarkStart w:id="2795" w:name="_Toc34747546"/>
      <w:bookmarkStart w:id="2796" w:name="_Toc77096005"/>
      <w:del w:id="2797"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94"/>
      <w:bookmarkEnd w:id="2795"/>
      <w:bookmarkEnd w:id="279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798" w:name="_Toc3566545"/>
      <w:bookmarkStart w:id="2799" w:name="_Toc34747547"/>
      <w:bookmarkStart w:id="2800"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798"/>
      <w:bookmarkEnd w:id="2799"/>
      <w:bookmarkEnd w:id="280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801" w:name="_Toc413359658"/>
      <w:bookmarkStart w:id="2802" w:name="_Toc3566546"/>
      <w:bookmarkStart w:id="2803" w:name="_Toc34747548"/>
      <w:bookmarkStart w:id="2804"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801"/>
      <w:bookmarkEnd w:id="2802"/>
      <w:bookmarkEnd w:id="2803"/>
      <w:bookmarkEnd w:id="2804"/>
    </w:p>
    <w:p w14:paraId="0732E2F7" w14:textId="77777777" w:rsidR="00FC68DB" w:rsidRPr="00B14291" w:rsidRDefault="00FC68DB" w:rsidP="00DB13BD">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DB13BD">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DB13BD">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805" w:name="_Toc77102145"/>
      <w:bookmarkStart w:id="2806" w:name="_Toc443470372"/>
      <w:bookmarkStart w:id="2807" w:name="_Toc450303224"/>
      <w:bookmarkStart w:id="2808" w:name="_Toc9996979"/>
      <w:bookmarkStart w:id="280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810" w:name="_Toc3557076"/>
      <w:bookmarkStart w:id="2811" w:name="_Toc34747326"/>
      <w:bookmarkStart w:id="2812" w:name="_Toc77102147"/>
      <w:bookmarkEnd w:id="2805"/>
      <w:r>
        <w:lastRenderedPageBreak/>
        <w:br w:type="page"/>
      </w:r>
    </w:p>
    <w:p w14:paraId="175E8840" w14:textId="5A6AB99C" w:rsidR="002D2C85" w:rsidRPr="007055D9" w:rsidRDefault="002D2C85" w:rsidP="00B202D2">
      <w:pPr>
        <w:pStyle w:val="berschrift1"/>
      </w:pPr>
      <w:bookmarkStart w:id="2813" w:name="_Toc86863874"/>
      <w:r w:rsidRPr="007055D9">
        <w:lastRenderedPageBreak/>
        <w:t>Future extensions</w:t>
      </w:r>
      <w:bookmarkEnd w:id="2810"/>
      <w:bookmarkEnd w:id="2811"/>
      <w:bookmarkEnd w:id="2812"/>
      <w:bookmarkEnd w:id="2813"/>
    </w:p>
    <w:p w14:paraId="209DB769" w14:textId="77777777" w:rsidR="002D2C85" w:rsidRPr="00226A3F" w:rsidRDefault="002D2C85" w:rsidP="00B202D2">
      <w:bookmarkStart w:id="2814" w:name="_Toc338938925"/>
      <w:bookmarkStart w:id="281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816" w:name="_Toc338938923"/>
      <w:bookmarkStart w:id="2817" w:name="_Toc338939259"/>
      <w:bookmarkStart w:id="2818" w:name="_Toc413359625"/>
      <w:bookmarkStart w:id="2819" w:name="_Toc3557077"/>
      <w:bookmarkStart w:id="2820" w:name="_Toc34747327"/>
      <w:bookmarkStart w:id="2821" w:name="_Toc77102148"/>
      <w:bookmarkStart w:id="2822" w:name="_Toc86863875"/>
      <w:r w:rsidRPr="00226A3F">
        <w:t>Additional parameters for spot and seam welds</w:t>
      </w:r>
      <w:bookmarkEnd w:id="2816"/>
      <w:bookmarkEnd w:id="2817"/>
      <w:bookmarkEnd w:id="2818"/>
      <w:bookmarkEnd w:id="2819"/>
      <w:bookmarkEnd w:id="2820"/>
      <w:bookmarkEnd w:id="2821"/>
      <w:bookmarkEnd w:id="282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823" w:name="_Ref338846673"/>
      <w:bookmarkStart w:id="2824" w:name="_Toc338938924"/>
      <w:bookmarkStart w:id="2825" w:name="_Toc338939260"/>
      <w:bookmarkStart w:id="2826" w:name="_Toc413359626"/>
      <w:bookmarkStart w:id="2827" w:name="_Toc3557078"/>
      <w:bookmarkStart w:id="2828" w:name="_Toc34747328"/>
      <w:bookmarkStart w:id="2829" w:name="_Toc77102149"/>
      <w:bookmarkStart w:id="2830" w:name="_Toc86863876"/>
      <w:r w:rsidRPr="00226A3F">
        <w:t>Other relevant and new joint types</w:t>
      </w:r>
      <w:bookmarkEnd w:id="2823"/>
      <w:bookmarkEnd w:id="2824"/>
      <w:bookmarkEnd w:id="2825"/>
      <w:bookmarkEnd w:id="2826"/>
      <w:bookmarkEnd w:id="2827"/>
      <w:bookmarkEnd w:id="2828"/>
      <w:bookmarkEnd w:id="2829"/>
      <w:bookmarkEnd w:id="283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831" w:name="_Ref69238344"/>
      <w:bookmarkStart w:id="2832" w:name="_Toc77102146"/>
      <w:bookmarkEnd w:id="2814"/>
      <w:bookmarkEnd w:id="2815"/>
      <w:r>
        <w:rPr>
          <w:lang w:val="en-US"/>
        </w:rPr>
        <w:lastRenderedPageBreak/>
        <w:br/>
      </w:r>
      <w:bookmarkStart w:id="2833"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831"/>
      <w:bookmarkEnd w:id="2832"/>
      <w:bookmarkEnd w:id="283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834" w:name="_Toc76030609"/>
      <w:bookmarkStart w:id="2835" w:name="_Toc86863565"/>
      <w:bookmarkStart w:id="2836"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834"/>
      <w:bookmarkEnd w:id="2835"/>
      <w:bookmarkEnd w:id="283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837" w:name="_Toc76030610"/>
      <w:bookmarkStart w:id="2838" w:name="_Toc86863566"/>
      <w:bookmarkStart w:id="2839"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837"/>
      <w:bookmarkEnd w:id="2838"/>
      <w:bookmarkEnd w:id="2839"/>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DB13BD"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840"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84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841"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84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DB13BD">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B13B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B13B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DB13BD">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B13B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B13BD"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DB13BD">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B13B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B13B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842"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842"/>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B13B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DB13B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B13BD"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B13BD"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B13BD"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843" w:name="_Toc86863878"/>
      <w:r w:rsidRPr="0007274A">
        <w:rPr>
          <w:b w:val="0"/>
          <w:bCs/>
          <w:lang w:val="en-US"/>
        </w:rPr>
        <w:t>(informative)</w:t>
      </w:r>
      <w:r>
        <w:rPr>
          <w:lang w:val="en-US"/>
        </w:rPr>
        <w:br/>
      </w:r>
      <w:r>
        <w:rPr>
          <w:lang w:val="en-US"/>
        </w:rPr>
        <w:br/>
      </w:r>
      <w:bookmarkStart w:id="284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843"/>
      <w:bookmarkEnd w:id="2844"/>
    </w:p>
    <w:p w14:paraId="2D6CACD7" w14:textId="479BC908" w:rsidR="004163E0" w:rsidRPr="00931307" w:rsidRDefault="004163E0" w:rsidP="004163E0">
      <w:pPr>
        <w:rPr>
          <w:ins w:id="2845" w:author="Dr. Carsten Franke" w:date="2021-10-20T11:23:00Z"/>
        </w:rPr>
      </w:pPr>
      <w:ins w:id="2846" w:author="Dr. Carsten Franke" w:date="2021-10-20T11:24:00Z">
        <w:r>
          <w:t xml:space="preserve">According </w:t>
        </w:r>
      </w:ins>
      <w:ins w:id="2847" w:author="Dr. Carsten Franke" w:date="2021-10-20T11:25:00Z">
        <w:r>
          <w:t xml:space="preserve">to </w:t>
        </w:r>
        <w:r w:rsidRPr="004163E0">
          <w:t>the widespread use of ISO</w:t>
        </w:r>
      </w:ins>
      <w:ins w:id="2848" w:author="Dr. Carsten Franke" w:date="2021-10-20T11:29:00Z">
        <w:r w:rsidR="00B42AD7">
          <w:t> </w:t>
        </w:r>
      </w:ins>
      <w:ins w:id="2849" w:author="Dr. Carsten Franke" w:date="2021-10-20T11:25:00Z">
        <w:r w:rsidRPr="004163E0">
          <w:t xml:space="preserve">10303-242, it is important to describe the federated use of </w:t>
        </w:r>
      </w:ins>
      <w:ins w:id="2850" w:author="Dr. Carsten Franke" w:date="2021-10-20T11:27:00Z">
        <w:r w:rsidR="00B42AD7">
          <w:t>χMCF</w:t>
        </w:r>
      </w:ins>
      <w:ins w:id="2851" w:author="Dr. Carsten Franke" w:date="2021-10-20T11:25:00Z">
        <w:r w:rsidRPr="004163E0">
          <w:t xml:space="preserve"> together with </w:t>
        </w:r>
      </w:ins>
      <w:ins w:id="2852" w:author="Dr. Carsten Franke" w:date="2021-10-20T11:29:00Z">
        <w:r w:rsidR="00B42AD7" w:rsidRPr="004163E0">
          <w:t>ISO</w:t>
        </w:r>
        <w:r w:rsidR="00B42AD7">
          <w:t> </w:t>
        </w:r>
        <w:r w:rsidR="00B42AD7" w:rsidRPr="004163E0">
          <w:t>10303-242</w:t>
        </w:r>
      </w:ins>
      <w:ins w:id="2853" w:author="Dr. Carsten Franke" w:date="2021-10-20T11:25:00Z">
        <w:r w:rsidRPr="004163E0">
          <w:t>.</w:t>
        </w:r>
      </w:ins>
      <w:ins w:id="2854"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855" w:author="Dr. Carsten Franke" w:date="2021-10-20T11:28:00Z"/>
        </w:rPr>
      </w:pPr>
      <w:bookmarkStart w:id="2856" w:name="_Toc86863879"/>
      <w:ins w:id="2857" w:author="Max Ungerer" w:date="2021-09-15T20:13:00Z">
        <w:r>
          <w:t>General principles</w:t>
        </w:r>
      </w:ins>
      <w:bookmarkEnd w:id="2856"/>
      <w:ins w:id="2858" w:author="Dr. Carsten Franke" w:date="2021-10-20T11:28:00Z">
        <w:r w:rsidR="00B42AD7">
          <w:t xml:space="preserve"> </w:t>
        </w:r>
      </w:ins>
    </w:p>
    <w:p w14:paraId="10A5DA44" w14:textId="0A41CBA1" w:rsidR="00B42AD7" w:rsidRDefault="00B42AD7" w:rsidP="00B42AD7">
      <w:pPr>
        <w:rPr>
          <w:ins w:id="2859" w:author="Dr. Carsten Franke" w:date="2021-10-20T11:29:00Z"/>
        </w:rPr>
      </w:pPr>
      <w:ins w:id="2860"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DB13BD">
      <w:pPr>
        <w:pStyle w:val="Listenabsatz"/>
        <w:numPr>
          <w:ilvl w:val="0"/>
          <w:numId w:val="60"/>
        </w:numPr>
        <w:rPr>
          <w:ins w:id="2861" w:author="Dr. Carsten Franke" w:date="2021-10-20T11:31:00Z"/>
        </w:rPr>
      </w:pPr>
      <w:ins w:id="2862" w:author="Dr. Carsten Franke" w:date="2021-10-20T11:31:00Z">
        <w:r>
          <w:t xml:space="preserve">Both standard definitions stay unchanged. </w:t>
        </w:r>
      </w:ins>
      <w:ins w:id="2863"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DB13BD">
      <w:pPr>
        <w:pStyle w:val="Listenabsatz"/>
        <w:numPr>
          <w:ilvl w:val="0"/>
          <w:numId w:val="60"/>
        </w:numPr>
        <w:rPr>
          <w:ins w:id="2864" w:author="Dr. Carsten Franke" w:date="2021-10-20T11:35:00Z"/>
        </w:rPr>
      </w:pPr>
      <w:ins w:id="2865" w:author="Dr. Carsten Franke" w:date="2021-10-20T11:34:00Z">
        <w:r w:rsidRPr="008D52DC">
          <w:t>Clearly defined and delimited roles are assigned to both standards.</w:t>
        </w:r>
      </w:ins>
      <w:ins w:id="2866" w:author="Dr. Carsten Franke" w:date="2021-10-20T11:33:00Z">
        <w:r>
          <w:t xml:space="preserve"> </w:t>
        </w:r>
      </w:ins>
    </w:p>
    <w:p w14:paraId="16C90303" w14:textId="75B37985" w:rsidR="008D52DC" w:rsidRDefault="008D52DC" w:rsidP="00DB13BD">
      <w:pPr>
        <w:pStyle w:val="Listenabsatz"/>
        <w:numPr>
          <w:ilvl w:val="0"/>
          <w:numId w:val="60"/>
        </w:numPr>
        <w:rPr>
          <w:ins w:id="2867" w:author="Dr. Carsten Franke" w:date="2021-10-20T11:43:00Z"/>
        </w:rPr>
      </w:pPr>
      <w:ins w:id="2868" w:author="Dr. Carsten Franke" w:date="2021-10-20T11:35:00Z">
        <w:r w:rsidRPr="008D52DC">
          <w:t xml:space="preserve">Redundancies </w:t>
        </w:r>
      </w:ins>
      <w:ins w:id="2869" w:author="Dr. Carsten Franke" w:date="2021-10-20T11:46:00Z">
        <w:r w:rsidR="00D44CF6">
          <w:t>must</w:t>
        </w:r>
      </w:ins>
      <w:ins w:id="2870" w:author="Dr. Carsten Franke" w:date="2021-10-20T11:35:00Z">
        <w:r w:rsidRPr="008D52DC">
          <w:t xml:space="preserve"> be avoided as far as possible.</w:t>
        </w:r>
        <w:r>
          <w:t xml:space="preserve"> </w:t>
        </w:r>
      </w:ins>
    </w:p>
    <w:p w14:paraId="02B80A02" w14:textId="05FEB885" w:rsidR="00BF60BC" w:rsidRDefault="00BF60BC" w:rsidP="00DB13BD">
      <w:pPr>
        <w:pStyle w:val="Listenabsatz"/>
        <w:numPr>
          <w:ilvl w:val="0"/>
          <w:numId w:val="60"/>
        </w:numPr>
        <w:rPr>
          <w:ins w:id="2871" w:author="Dr. Carsten Franke" w:date="2021-10-20T11:31:00Z"/>
        </w:rPr>
      </w:pPr>
      <w:ins w:id="2872" w:author="Dr. Carsten Franke" w:date="2021-10-20T11:43:00Z">
        <w:r>
          <w:t xml:space="preserve">In case of </w:t>
        </w:r>
      </w:ins>
      <w:ins w:id="2873" w:author="Dr. Carsten Franke" w:date="2021-10-20T11:44:00Z">
        <w:r>
          <w:t>u</w:t>
        </w:r>
      </w:ins>
      <w:ins w:id="2874" w:author="Dr. Carsten Franke" w:date="2021-10-20T11:43:00Z">
        <w:r>
          <w:t>navoidable redundancies</w:t>
        </w:r>
      </w:ins>
      <w:ins w:id="2875" w:author="Dr. Carsten Franke" w:date="2021-10-20T11:44:00Z">
        <w:r>
          <w:t xml:space="preserve">, there must be no </w:t>
        </w:r>
      </w:ins>
      <w:ins w:id="2876" w:author="Dr. Carsten Franke" w:date="2021-10-20T11:45:00Z">
        <w:r w:rsidR="007A68CF" w:rsidRPr="007A68CF">
          <w:t xml:space="preserve">inconsistencies </w:t>
        </w:r>
      </w:ins>
      <w:ins w:id="2877" w:author="Dr. Carsten Franke" w:date="2021-10-20T11:44:00Z">
        <w:r>
          <w:t xml:space="preserve">within the set of </w:t>
        </w:r>
      </w:ins>
      <w:ins w:id="2878" w:author="Dr. Carsten Franke" w:date="2021-10-20T11:47:00Z">
        <w:r w:rsidR="00842882" w:rsidRPr="00842882">
          <w:t>federatively</w:t>
        </w:r>
        <w:r w:rsidR="00842882">
          <w:t xml:space="preserve"> </w:t>
        </w:r>
      </w:ins>
      <w:ins w:id="2879" w:author="Dr. Carsten Franke" w:date="2021-10-20T11:44:00Z">
        <w:r>
          <w:t>use</w:t>
        </w:r>
      </w:ins>
      <w:ins w:id="2880" w:author="Dr. Carsten Franke" w:date="2021-10-21T10:34:00Z">
        <w:r w:rsidR="00B318B6">
          <w:t>d</w:t>
        </w:r>
      </w:ins>
      <w:ins w:id="2881" w:author="Dr. Carsten Franke" w:date="2021-10-20T11:44:00Z">
        <w:r>
          <w:t xml:space="preserve"> files. </w:t>
        </w:r>
      </w:ins>
    </w:p>
    <w:p w14:paraId="3BCD4F55" w14:textId="03173BDA" w:rsidR="006F7241" w:rsidRDefault="00434959" w:rsidP="00B42AD7">
      <w:pPr>
        <w:rPr>
          <w:ins w:id="2882" w:author="Dr. Carsten Franke" w:date="2021-10-20T11:37:00Z"/>
        </w:rPr>
      </w:pPr>
      <w:ins w:id="2883" w:author="Dr. Carsten Franke" w:date="2021-10-20T11:37:00Z">
        <w:r>
          <w:t xml:space="preserve">These general principles are implemented by following regulations: </w:t>
        </w:r>
      </w:ins>
    </w:p>
    <w:p w14:paraId="2D5FD3D1" w14:textId="05187065" w:rsidR="00E26B6D" w:rsidRDefault="00E26B6D" w:rsidP="00DB13BD">
      <w:pPr>
        <w:pStyle w:val="Listenabsatz"/>
        <w:numPr>
          <w:ilvl w:val="0"/>
          <w:numId w:val="61"/>
        </w:numPr>
        <w:rPr>
          <w:ins w:id="2884" w:author="Dr. Carsten Franke" w:date="2021-10-20T11:41:00Z"/>
        </w:rPr>
      </w:pPr>
      <w:ins w:id="2885" w:author="Dr. Carsten Franke" w:date="2021-10-20T11:38:00Z">
        <w:r w:rsidRPr="00E26B6D">
          <w:t>ISO 10303-242</w:t>
        </w:r>
        <w:r>
          <w:t xml:space="preserve"> </w:t>
        </w:r>
      </w:ins>
      <w:ins w:id="2886" w:author="Dr. Carsten Franke" w:date="2021-10-20T11:40:00Z">
        <w:r>
          <w:t xml:space="preserve">contains the usual PLM-type information. </w:t>
        </w:r>
      </w:ins>
      <w:ins w:id="2887" w:author="Dr. Carsten Franke" w:date="2021-10-21T10:34:00Z">
        <w:r w:rsidR="00A5143B">
          <w:t>E</w:t>
        </w:r>
      </w:ins>
      <w:ins w:id="2888" w:author="Dr. Carsten Franke" w:date="2021-10-20T11:40:00Z">
        <w:r>
          <w:t xml:space="preserve">specially, it </w:t>
        </w:r>
      </w:ins>
      <w:ins w:id="2889" w:author="Dr. Carsten Franke" w:date="2021-10-20T11:38:00Z">
        <w:r>
          <w:t>references the relevant files (let it be CAD native</w:t>
        </w:r>
      </w:ins>
      <w:ins w:id="2890" w:author="Dr. Carsten Franke" w:date="2021-10-20T11:39:00Z">
        <w:r>
          <w:t xml:space="preserve"> or standard</w:t>
        </w:r>
      </w:ins>
      <w:ins w:id="2891" w:author="Dr. Carsten Franke" w:date="2021-10-20T11:38:00Z">
        <w:r>
          <w:t xml:space="preserve">, </w:t>
        </w:r>
      </w:ins>
      <w:ins w:id="2892" w:author="Dr. Carsten Franke" w:date="2021-10-20T11:39:00Z">
        <w:r>
          <w:t xml:space="preserve">visualization or χMCF) and </w:t>
        </w:r>
      </w:ins>
      <w:ins w:id="2893" w:author="Dr. Carsten Franke" w:date="2021-10-20T11:38:00Z">
        <w:r>
          <w:t>defines</w:t>
        </w:r>
      </w:ins>
      <w:ins w:id="2894" w:author="Dr. Carsten Franke" w:date="2021-10-20T11:39:00Z">
        <w:r>
          <w:t xml:space="preserve"> the location in space, where their content </w:t>
        </w:r>
      </w:ins>
      <w:ins w:id="2895" w:author="Dr. Carsten Franke" w:date="2021-10-20T11:40:00Z">
        <w:r>
          <w:t>must be instantiated (geometric transformations)</w:t>
        </w:r>
      </w:ins>
      <w:ins w:id="2896" w:author="Dr. Carsten Franke" w:date="2021-10-20T11:47:00Z">
        <w:r w:rsidR="0099082A">
          <w:t>.</w:t>
        </w:r>
      </w:ins>
      <w:ins w:id="2897" w:author="Dr. Carsten Franke" w:date="2021-10-20T11:40:00Z">
        <w:r>
          <w:t xml:space="preserve"> </w:t>
        </w:r>
      </w:ins>
    </w:p>
    <w:p w14:paraId="3A9EED33" w14:textId="159C9023" w:rsidR="00E26B6D" w:rsidRDefault="00E26B6D" w:rsidP="00DB13BD">
      <w:pPr>
        <w:pStyle w:val="Listenabsatz"/>
        <w:numPr>
          <w:ilvl w:val="0"/>
          <w:numId w:val="61"/>
        </w:numPr>
        <w:rPr>
          <w:ins w:id="2898" w:author="Dr. Carsten Franke" w:date="2021-10-20T11:49:00Z"/>
        </w:rPr>
      </w:pPr>
      <w:ins w:id="2899" w:author="Dr. Carsten Franke" w:date="2021-10-20T11:41:00Z">
        <w:r>
          <w:t xml:space="preserve">χMCF contains </w:t>
        </w:r>
      </w:ins>
      <w:ins w:id="2900" w:author="Dr. Carsten Franke" w:date="2021-10-20T15:19:00Z">
        <w:r w:rsidR="00BF4937">
          <w:t>geometrical (position, orientation, lengt</w:t>
        </w:r>
      </w:ins>
      <w:ins w:id="2901" w:author="Dr. Carsten Franke" w:date="2021-10-20T15:20:00Z">
        <w:r w:rsidR="00BF4937">
          <w:t xml:space="preserve">h, …), </w:t>
        </w:r>
      </w:ins>
      <w:ins w:id="2902" w:author="Dr. Carsten Franke" w:date="2021-10-20T11:41:00Z">
        <w:r>
          <w:t xml:space="preserve">technical information </w:t>
        </w:r>
      </w:ins>
      <w:ins w:id="2903" w:author="Dr. Carsten Franke" w:date="2021-10-20T11:42:00Z">
        <w:r>
          <w:t>of connecting elements</w:t>
        </w:r>
      </w:ins>
      <w:ins w:id="2904" w:author="Dr. Carsten Franke" w:date="2021-10-21T10:35:00Z">
        <w:r w:rsidR="00A5143B">
          <w:t>,</w:t>
        </w:r>
      </w:ins>
      <w:ins w:id="2905" w:author="Dr. Carsten Franke" w:date="2021-10-20T11:42:00Z">
        <w:r>
          <w:t xml:space="preserve"> and the lists of the parts connected, only. </w:t>
        </w:r>
      </w:ins>
    </w:p>
    <w:p w14:paraId="1B9F5C85" w14:textId="716E709F" w:rsidR="005E786E" w:rsidRDefault="005E786E" w:rsidP="00DB13BD">
      <w:pPr>
        <w:pStyle w:val="Listenabsatz"/>
        <w:numPr>
          <w:ilvl w:val="0"/>
          <w:numId w:val="61"/>
        </w:numPr>
        <w:rPr>
          <w:ins w:id="2906" w:author="Dr. Carsten Franke" w:date="2021-10-20T11:56:00Z"/>
        </w:rPr>
      </w:pPr>
      <w:ins w:id="290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908" w:author="Dr. Carsten Franke" w:date="2021-10-20T11:53:00Z">
        <w:r w:rsidR="00DF4C66">
          <w:t>The l</w:t>
        </w:r>
        <w:r w:rsidR="00DF4C66" w:rsidRPr="00DF4C66">
          <w:t xml:space="preserve">ist of </w:t>
        </w:r>
      </w:ins>
      <w:ins w:id="2909" w:author="Dr. Carsten Franke" w:date="2021-10-20T11:54:00Z">
        <w:r w:rsidR="00DF4C66">
          <w:t xml:space="preserve">the </w:t>
        </w:r>
      </w:ins>
      <w:ins w:id="2910" w:author="Dr. Carsten Franke" w:date="2021-10-20T11:53:00Z">
        <w:r w:rsidR="00DF4C66" w:rsidRPr="00DF4C66">
          <w:t xml:space="preserve">part </w:t>
        </w:r>
      </w:ins>
      <w:ins w:id="2911" w:author="Dr. Carsten Franke" w:date="2021-10-21T10:36:00Z">
        <w:r w:rsidR="009B50B7">
          <w:t>numbers</w:t>
        </w:r>
      </w:ins>
      <w:ins w:id="2912" w:author="Dr. Carsten Franke" w:date="2021-10-20T11:53:00Z">
        <w:r w:rsidR="00DF4C66" w:rsidRPr="00DF4C66">
          <w:t xml:space="preserve"> </w:t>
        </w:r>
      </w:ins>
      <w:ins w:id="2913" w:author="Dr. Carsten Franke" w:date="2021-10-20T11:54:00Z">
        <w:r w:rsidR="00DF4C66">
          <w:t xml:space="preserve">of connected parts </w:t>
        </w:r>
      </w:ins>
      <w:ins w:id="2914" w:author="Dr. Carsten Franke" w:date="2021-10-20T11:53:00Z">
        <w:r w:rsidR="00DF4C66" w:rsidRPr="00DF4C66">
          <w:t>is mandatory within it.</w:t>
        </w:r>
        <w:r w:rsidR="00DF4C66">
          <w:t xml:space="preserve"> </w:t>
        </w:r>
      </w:ins>
      <w:ins w:id="2915" w:author="Dr. Carsten Franke" w:date="2021-10-20T11:54:00Z">
        <w:r w:rsidR="00DF4C66">
          <w:t xml:space="preserve">It must be identical to </w:t>
        </w:r>
        <w:proofErr w:type="spellStart"/>
        <w:r w:rsidR="00DF4C66">
          <w:t>χMCF's</w:t>
        </w:r>
        <w:proofErr w:type="spellEnd"/>
        <w:r w:rsidR="00DF4C66">
          <w:t xml:space="preserve"> </w:t>
        </w:r>
      </w:ins>
      <w:ins w:id="2916" w:author="Dr. Carsten Franke" w:date="2021-10-20T11:55:00Z">
        <w:r w:rsidR="00AC3984" w:rsidRPr="00446313">
          <w:rPr>
            <w:rFonts w:ascii="Courier New" w:hAnsi="Courier New" w:cs="Courier New"/>
            <w:b/>
            <w:i/>
            <w:sz w:val="18"/>
            <w:szCs w:val="18"/>
          </w:rPr>
          <w:t>&lt;</w:t>
        </w:r>
      </w:ins>
      <w:ins w:id="2917" w:author="Dr. Carsten Franke" w:date="2021-10-20T11:57:00Z">
        <w:r w:rsidR="000870CB" w:rsidRPr="000870CB">
          <w:rPr>
            <w:rFonts w:ascii="Courier New" w:hAnsi="Courier New" w:cs="Courier New"/>
            <w:b/>
            <w:i/>
            <w:sz w:val="18"/>
            <w:szCs w:val="18"/>
          </w:rPr>
          <w:t>connected_to</w:t>
        </w:r>
      </w:ins>
      <w:ins w:id="2918"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DB13BD">
      <w:pPr>
        <w:pStyle w:val="Listenabsatz"/>
        <w:numPr>
          <w:ilvl w:val="0"/>
          <w:numId w:val="61"/>
        </w:numPr>
        <w:rPr>
          <w:ins w:id="2919" w:author="Dr. Carsten Franke" w:date="2021-10-21T11:04:00Z"/>
        </w:rPr>
      </w:pPr>
      <w:ins w:id="2920" w:author="Dr. Carsten Franke" w:date="2021-10-20T11:56:00Z">
        <w:r>
          <w:t xml:space="preserve">Consequently, </w:t>
        </w:r>
      </w:ins>
      <w:ins w:id="2921" w:author="Dr. Carsten Franke" w:date="2021-10-20T11:57:00Z">
        <w:r>
          <w:t xml:space="preserve">nested χMCF element </w:t>
        </w:r>
      </w:ins>
      <w:ins w:id="2922"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923" w:author="Dr. Carsten Franke" w:date="2021-10-20T11:57:00Z">
        <w:r>
          <w:t xml:space="preserve"> cannot be used. </w:t>
        </w:r>
      </w:ins>
      <w:ins w:id="2924" w:author="Dr. Carsten Franke" w:date="2021-10-20T11:59:00Z">
        <w:r w:rsidR="00846B9E">
          <w:t>F</w:t>
        </w:r>
        <w:r w:rsidR="00846B9E" w:rsidRPr="00846B9E">
          <w:t>urthermore</w:t>
        </w:r>
        <w:r w:rsidR="00846B9E">
          <w:t xml:space="preserve">, </w:t>
        </w:r>
        <w:r w:rsidR="00F66EBB">
          <w:t>attribute</w:t>
        </w:r>
      </w:ins>
      <w:ins w:id="2925" w:author="Dr. Carsten Franke" w:date="2021-10-20T12:00:00Z">
        <w:r w:rsidR="00F66EBB">
          <w:t>s</w:t>
        </w:r>
      </w:ins>
      <w:ins w:id="2926" w:author="Dr. Carsten Franke" w:date="2021-10-20T11:59:00Z">
        <w:r w:rsidR="00F66EBB">
          <w:t xml:space="preserve"> </w:t>
        </w:r>
      </w:ins>
      <w:ins w:id="2927"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928"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929" w:author="Dr. Carsten Franke" w:date="2021-10-20T12:00:00Z">
        <w:r w:rsidR="00F66EBB">
          <w:t xml:space="preserve">cannot be used. </w:t>
        </w:r>
      </w:ins>
    </w:p>
    <w:p w14:paraId="39DB4E10" w14:textId="52BE495F" w:rsidR="000532C5" w:rsidRDefault="000532C5" w:rsidP="00DB13BD">
      <w:pPr>
        <w:pStyle w:val="Listenabsatz"/>
        <w:numPr>
          <w:ilvl w:val="0"/>
          <w:numId w:val="61"/>
        </w:numPr>
        <w:rPr>
          <w:ins w:id="2930" w:author="Dr. Carsten Franke" w:date="2021-10-20T11:37:00Z"/>
        </w:rPr>
      </w:pPr>
      <w:ins w:id="2931" w:author="Dr. Carsten Franke" w:date="2021-10-21T11:04:00Z">
        <w:r>
          <w:t xml:space="preserve">χMCF files are referenced from </w:t>
        </w:r>
        <w:r w:rsidRPr="00E26B6D">
          <w:t>ISO 10303-242</w:t>
        </w:r>
      </w:ins>
      <w:ins w:id="2932" w:author="Dr. Carsten Franke" w:date="2021-10-21T11:05:00Z">
        <w:r>
          <w:t xml:space="preserve"> by means of </w:t>
        </w:r>
        <w:commentRangeStart w:id="2933"/>
        <w:r>
          <w:t>"external reference"</w:t>
        </w:r>
        <w:commentRangeEnd w:id="2933"/>
        <w:r>
          <w:rPr>
            <w:rStyle w:val="Kommentarzeichen"/>
            <w:rFonts w:ascii="Calibri" w:eastAsia="Times New Roman" w:hAnsi="Calibri"/>
            <w:lang w:val="en-US" w:eastAsia="x-none"/>
          </w:rPr>
          <w:commentReference w:id="2933"/>
        </w:r>
        <w:r>
          <w:t xml:space="preserve">. </w:t>
        </w:r>
      </w:ins>
    </w:p>
    <w:p w14:paraId="3BA214C4" w14:textId="77777777" w:rsidR="00434959" w:rsidRPr="00B42AD7" w:rsidRDefault="00434959" w:rsidP="00B42AD7">
      <w:pPr>
        <w:rPr>
          <w:ins w:id="2934" w:author="Max Ungerer" w:date="2021-09-15T20:13:00Z"/>
        </w:rPr>
      </w:pPr>
    </w:p>
    <w:p w14:paraId="1C827307" w14:textId="6A81E964" w:rsidR="009C2A9B" w:rsidRPr="00434959" w:rsidRDefault="00741F4D" w:rsidP="00DB13BD">
      <w:pPr>
        <w:pStyle w:val="Listenabsatz"/>
        <w:numPr>
          <w:ilvl w:val="0"/>
          <w:numId w:val="59"/>
        </w:numPr>
        <w:rPr>
          <w:ins w:id="2935" w:author="Dr. Carsten Franke" w:date="2021-09-16T14:33:00Z"/>
          <w:strike/>
          <w:highlight w:val="yellow"/>
          <w:lang w:eastAsia="ja-JP"/>
          <w:rPrChange w:id="2936" w:author="Dr. Carsten Franke" w:date="2021-10-20T11:37:00Z">
            <w:rPr>
              <w:ins w:id="2937" w:author="Dr. Carsten Franke" w:date="2021-09-16T14:33:00Z"/>
              <w:highlight w:val="yellow"/>
              <w:lang w:eastAsia="ja-JP"/>
            </w:rPr>
          </w:rPrChange>
        </w:rPr>
      </w:pPr>
      <w:commentRangeStart w:id="2938"/>
      <w:ins w:id="2939" w:author="Max Ungerer" w:date="2021-09-15T20:13:00Z">
        <w:r w:rsidRPr="00434959">
          <w:rPr>
            <w:strike/>
            <w:highlight w:val="yellow"/>
            <w:lang w:eastAsia="ja-JP"/>
            <w:rPrChange w:id="2940" w:author="Dr. Carsten Franke" w:date="2021-10-20T11:37:00Z">
              <w:rPr>
                <w:highlight w:val="yellow"/>
                <w:lang w:eastAsia="ja-JP"/>
              </w:rPr>
            </w:rPrChange>
          </w:rPr>
          <w:t>Avoid redundant information</w:t>
        </w:r>
      </w:ins>
      <w:ins w:id="2941" w:author="Dr. Carsten Franke" w:date="2021-09-16T14:30:00Z">
        <w:r w:rsidR="00385BD6" w:rsidRPr="00434959">
          <w:rPr>
            <w:strike/>
            <w:highlight w:val="yellow"/>
            <w:lang w:eastAsia="ja-JP"/>
            <w:rPrChange w:id="2942" w:author="Dr. Carsten Franke" w:date="2021-10-20T11:37:00Z">
              <w:rPr>
                <w:highlight w:val="yellow"/>
                <w:lang w:eastAsia="ja-JP"/>
              </w:rPr>
            </w:rPrChange>
          </w:rPr>
          <w:t xml:space="preserve"> </w:t>
        </w:r>
      </w:ins>
      <w:ins w:id="2943" w:author="Dr. Carsten Franke" w:date="2021-09-20T17:06:00Z">
        <w:r w:rsidR="000B5A61" w:rsidRPr="00434959">
          <w:rPr>
            <w:strike/>
            <w:lang w:eastAsia="ja-JP"/>
            <w:rPrChange w:id="2944" w:author="Dr. Carsten Franke" w:date="2021-10-20T11:37:00Z">
              <w:rPr>
                <w:lang w:eastAsia="ja-JP"/>
              </w:rPr>
            </w:rPrChange>
          </w:rPr>
          <w:t xml:space="preserve">when using χMCF with </w:t>
        </w:r>
      </w:ins>
      <w:ins w:id="2945" w:author="Dr. Carsten Franke" w:date="2021-10-20T11:30:00Z">
        <w:r w:rsidR="006F7241" w:rsidRPr="00434959">
          <w:rPr>
            <w:strike/>
            <w:lang w:eastAsia="ja-JP"/>
            <w:rPrChange w:id="2946" w:author="Dr. Carsten Franke" w:date="2021-10-20T11:37:00Z">
              <w:rPr>
                <w:lang w:eastAsia="ja-JP"/>
              </w:rPr>
            </w:rPrChange>
          </w:rPr>
          <w:t>ISO 10303-242</w:t>
        </w:r>
      </w:ins>
      <w:ins w:id="2947" w:author="Dr. Carsten Franke" w:date="2021-09-20T17:06:00Z">
        <w:r w:rsidR="000B5A61" w:rsidRPr="00434959">
          <w:rPr>
            <w:strike/>
            <w:lang w:eastAsia="ja-JP"/>
            <w:rPrChange w:id="2948" w:author="Dr. Carsten Franke" w:date="2021-10-20T11:37:00Z">
              <w:rPr>
                <w:lang w:eastAsia="ja-JP"/>
              </w:rPr>
            </w:rPrChange>
          </w:rPr>
          <w:t xml:space="preserve"> federatively</w:t>
        </w:r>
        <w:proofErr w:type="gramStart"/>
        <w:r w:rsidR="000B5A61" w:rsidRPr="00434959">
          <w:rPr>
            <w:strike/>
            <w:lang w:eastAsia="ja-JP"/>
            <w:rPrChange w:id="2949" w:author="Dr. Carsten Franke" w:date="2021-10-20T11:37:00Z">
              <w:rPr>
                <w:lang w:eastAsia="ja-JP"/>
              </w:rPr>
            </w:rPrChange>
          </w:rPr>
          <w:t xml:space="preserve">.  </w:t>
        </w:r>
      </w:ins>
      <w:proofErr w:type="gramEnd"/>
      <w:ins w:id="2950" w:author="Dr. Carsten Franke" w:date="2021-09-16T14:30:00Z">
        <w:r w:rsidR="00385BD6" w:rsidRPr="00434959">
          <w:rPr>
            <w:strike/>
            <w:highlight w:val="yellow"/>
            <w:lang w:eastAsia="ja-JP"/>
            <w:rPrChange w:id="2951" w:author="Dr. Carsten Franke" w:date="2021-10-20T11:37:00Z">
              <w:rPr>
                <w:highlight w:val="yellow"/>
                <w:lang w:eastAsia="ja-JP"/>
              </w:rPr>
            </w:rPrChange>
          </w:rPr>
          <w:br/>
          <w:t xml:space="preserve">Objectives: </w:t>
        </w:r>
      </w:ins>
    </w:p>
    <w:p w14:paraId="2E4C582A" w14:textId="675FEB0F" w:rsidR="00741F4D" w:rsidRPr="00434959" w:rsidRDefault="00385BD6" w:rsidP="00DB13BD">
      <w:pPr>
        <w:pStyle w:val="Listenabsatz"/>
        <w:numPr>
          <w:ilvl w:val="1"/>
          <w:numId w:val="59"/>
        </w:numPr>
        <w:rPr>
          <w:ins w:id="2952" w:author="Dr. Carsten Franke" w:date="2021-09-16T14:58:00Z"/>
          <w:strike/>
          <w:highlight w:val="yellow"/>
          <w:lang w:eastAsia="ja-JP"/>
          <w:rPrChange w:id="2953" w:author="Dr. Carsten Franke" w:date="2021-10-20T11:37:00Z">
            <w:rPr>
              <w:ins w:id="2954" w:author="Dr. Carsten Franke" w:date="2021-09-16T14:58:00Z"/>
              <w:highlight w:val="yellow"/>
              <w:lang w:eastAsia="ja-JP"/>
            </w:rPr>
          </w:rPrChange>
        </w:rPr>
      </w:pPr>
      <w:ins w:id="2955" w:author="Dr. Carsten Franke" w:date="2021-09-16T14:30:00Z">
        <w:r w:rsidRPr="00434959">
          <w:rPr>
            <w:strike/>
            <w:highlight w:val="yellow"/>
            <w:lang w:eastAsia="ja-JP"/>
            <w:rPrChange w:id="2956" w:author="Dr. Carsten Franke" w:date="2021-10-20T11:37:00Z">
              <w:rPr>
                <w:highlight w:val="yellow"/>
                <w:lang w:eastAsia="ja-JP"/>
              </w:rPr>
            </w:rPrChange>
          </w:rPr>
          <w:t xml:space="preserve">Keep </w:t>
        </w:r>
      </w:ins>
      <w:ins w:id="2957" w:author="Dr. Carsten Franke" w:date="2021-09-20T17:07:00Z">
        <w:r w:rsidR="000B5A61" w:rsidRPr="00434959">
          <w:rPr>
            <w:strike/>
            <w:highlight w:val="yellow"/>
            <w:lang w:eastAsia="ja-JP"/>
            <w:rPrChange w:id="2958" w:author="Dr. Carsten Franke" w:date="2021-10-20T11:37:00Z">
              <w:rPr>
                <w:highlight w:val="yellow"/>
                <w:lang w:eastAsia="ja-JP"/>
              </w:rPr>
            </w:rPrChange>
          </w:rPr>
          <w:t>core content of both</w:t>
        </w:r>
      </w:ins>
      <w:ins w:id="2959" w:author="Dr. Carsten Franke" w:date="2021-09-16T14:30:00Z">
        <w:r w:rsidRPr="00434959">
          <w:rPr>
            <w:strike/>
            <w:highlight w:val="yellow"/>
            <w:lang w:eastAsia="ja-JP"/>
            <w:rPrChange w:id="2960" w:author="Dr. Carsten Franke" w:date="2021-10-20T11:37:00Z">
              <w:rPr>
                <w:highlight w:val="yellow"/>
                <w:lang w:eastAsia="ja-JP"/>
              </w:rPr>
            </w:rPrChange>
          </w:rPr>
          <w:t xml:space="preserve"> standard</w:t>
        </w:r>
      </w:ins>
      <w:ins w:id="2961" w:author="Dr. Carsten Franke" w:date="2021-09-20T17:07:00Z">
        <w:r w:rsidR="000B5A61" w:rsidRPr="00434959">
          <w:rPr>
            <w:strike/>
            <w:highlight w:val="yellow"/>
            <w:lang w:eastAsia="ja-JP"/>
            <w:rPrChange w:id="2962" w:author="Dr. Carsten Franke" w:date="2021-10-20T11:37:00Z">
              <w:rPr>
                <w:highlight w:val="yellow"/>
                <w:lang w:eastAsia="ja-JP"/>
              </w:rPr>
            </w:rPrChange>
          </w:rPr>
          <w:t>s</w:t>
        </w:r>
      </w:ins>
      <w:ins w:id="2963" w:author="Dr. Carsten Franke" w:date="2021-09-16T14:30:00Z">
        <w:r w:rsidRPr="00434959">
          <w:rPr>
            <w:strike/>
            <w:highlight w:val="yellow"/>
            <w:lang w:eastAsia="ja-JP"/>
            <w:rPrChange w:id="2964" w:author="Dr. Carsten Franke" w:date="2021-10-20T11:37:00Z">
              <w:rPr>
                <w:highlight w:val="yellow"/>
                <w:lang w:eastAsia="ja-JP"/>
              </w:rPr>
            </w:rPrChange>
          </w:rPr>
          <w:t xml:space="preserve"> unchanged. </w:t>
        </w:r>
      </w:ins>
      <w:ins w:id="2965" w:author="Dr. Carsten Franke" w:date="2021-09-20T17:07:00Z">
        <w:r w:rsidR="000B5A61" w:rsidRPr="00434959">
          <w:rPr>
            <w:strike/>
            <w:highlight w:val="yellow"/>
            <w:lang w:eastAsia="ja-JP"/>
            <w:rPrChange w:id="2966" w:author="Dr. Carsten Franke" w:date="2021-10-20T11:37:00Z">
              <w:rPr>
                <w:highlight w:val="yellow"/>
                <w:lang w:eastAsia="ja-JP"/>
              </w:rPr>
            </w:rPrChange>
          </w:rPr>
          <w:t xml:space="preserve">Focus on </w:t>
        </w:r>
      </w:ins>
      <w:ins w:id="2967" w:author="Dr. Carsten Franke" w:date="2021-09-20T17:08:00Z">
        <w:r w:rsidR="000B5A61" w:rsidRPr="00434959">
          <w:rPr>
            <w:strike/>
            <w:highlight w:val="yellow"/>
            <w:lang w:eastAsia="ja-JP"/>
            <w:rPrChange w:id="2968" w:author="Dr. Carsten Franke" w:date="2021-10-20T11:37:00Z">
              <w:rPr>
                <w:highlight w:val="yellow"/>
                <w:lang w:eastAsia="ja-JP"/>
              </w:rPr>
            </w:rPrChange>
          </w:rPr>
          <w:t xml:space="preserve">usage recommendations. </w:t>
        </w:r>
      </w:ins>
    </w:p>
    <w:p w14:paraId="375802F0" w14:textId="2466F5E2" w:rsidR="006952B5" w:rsidRPr="00434959" w:rsidRDefault="006952B5" w:rsidP="00DB13BD">
      <w:pPr>
        <w:pStyle w:val="Listenabsatz"/>
        <w:numPr>
          <w:ilvl w:val="1"/>
          <w:numId w:val="59"/>
        </w:numPr>
        <w:rPr>
          <w:ins w:id="2969" w:author="Dr. Carsten Franke" w:date="2021-09-16T14:34:00Z"/>
          <w:strike/>
          <w:highlight w:val="yellow"/>
          <w:lang w:eastAsia="ja-JP"/>
          <w:rPrChange w:id="2970" w:author="Dr. Carsten Franke" w:date="2021-10-20T11:37:00Z">
            <w:rPr>
              <w:ins w:id="2971" w:author="Dr. Carsten Franke" w:date="2021-09-16T14:34:00Z"/>
              <w:highlight w:val="yellow"/>
              <w:lang w:eastAsia="ja-JP"/>
            </w:rPr>
          </w:rPrChange>
        </w:rPr>
      </w:pPr>
      <w:ins w:id="2972" w:author="Dr. Carsten Franke" w:date="2021-09-16T14:58:00Z">
        <w:r w:rsidRPr="00434959">
          <w:rPr>
            <w:strike/>
            <w:highlight w:val="yellow"/>
            <w:lang w:eastAsia="ja-JP"/>
            <w:rPrChange w:id="2973" w:author="Dr. Carsten Franke" w:date="2021-10-20T11:37:00Z">
              <w:rPr>
                <w:highlight w:val="yellow"/>
                <w:lang w:eastAsia="ja-JP"/>
              </w:rPr>
            </w:rPrChange>
          </w:rPr>
          <w:t>Keep the possible conflicts minimal.</w:t>
        </w:r>
      </w:ins>
      <w:ins w:id="2974" w:author="Dr. Carsten Franke" w:date="2021-09-16T14:59:00Z">
        <w:r w:rsidRPr="00434959">
          <w:rPr>
            <w:strike/>
            <w:highlight w:val="yellow"/>
            <w:lang w:eastAsia="ja-JP"/>
            <w:rPrChange w:id="2975" w:author="Dr. Carsten Franke" w:date="2021-10-20T11:37:00Z">
              <w:rPr>
                <w:highlight w:val="yellow"/>
                <w:lang w:eastAsia="ja-JP"/>
              </w:rPr>
            </w:rPrChange>
          </w:rPr>
          <w:t xml:space="preserve"> </w:t>
        </w:r>
      </w:ins>
      <w:ins w:id="2976" w:author="Dr. Carsten Franke" w:date="2021-09-20T17:08:00Z">
        <w:r w:rsidR="000B5A61" w:rsidRPr="00434959">
          <w:rPr>
            <w:strike/>
            <w:highlight w:val="yellow"/>
            <w:lang w:eastAsia="ja-JP"/>
            <w:rPrChange w:id="2977" w:author="Dr. Carsten Franke" w:date="2021-10-20T11:37:00Z">
              <w:rPr>
                <w:highlight w:val="yellow"/>
                <w:lang w:eastAsia="ja-JP"/>
              </w:rPr>
            </w:rPrChange>
          </w:rPr>
          <w:t>(</w:t>
        </w:r>
        <w:proofErr w:type="gramStart"/>
        <w:r w:rsidR="000B5A61" w:rsidRPr="00434959">
          <w:rPr>
            <w:strike/>
            <w:highlight w:val="yellow"/>
            <w:lang w:eastAsia="ja-JP"/>
            <w:rPrChange w:id="2978" w:author="Dr. Carsten Franke" w:date="2021-10-20T11:37:00Z">
              <w:rPr>
                <w:highlight w:val="yellow"/>
                <w:lang w:eastAsia="ja-JP"/>
              </w:rPr>
            </w:rPrChange>
          </w:rPr>
          <w:t>to</w:t>
        </w:r>
        <w:proofErr w:type="gramEnd"/>
        <w:r w:rsidR="000B5A61" w:rsidRPr="00434959">
          <w:rPr>
            <w:strike/>
            <w:highlight w:val="yellow"/>
            <w:lang w:eastAsia="ja-JP"/>
            <w:rPrChange w:id="2979" w:author="Dr. Carsten Franke" w:date="2021-10-20T11:37:00Z">
              <w:rPr>
                <w:highlight w:val="yellow"/>
                <w:lang w:eastAsia="ja-JP"/>
              </w:rPr>
            </w:rPrChange>
          </w:rPr>
          <w:t xml:space="preserve"> be done)</w:t>
        </w:r>
      </w:ins>
    </w:p>
    <w:p w14:paraId="65773A96" w14:textId="77777777" w:rsidR="00A44CE4" w:rsidRDefault="009C2A9B" w:rsidP="00DB13BD">
      <w:pPr>
        <w:pStyle w:val="Listenabsatz"/>
        <w:numPr>
          <w:ilvl w:val="1"/>
          <w:numId w:val="59"/>
        </w:numPr>
        <w:rPr>
          <w:ins w:id="2980" w:author="Dr. Carsten Franke" w:date="2021-09-16T15:46:00Z"/>
          <w:highlight w:val="yellow"/>
          <w:lang w:eastAsia="ja-JP"/>
        </w:rPr>
      </w:pPr>
      <w:ins w:id="2981" w:author="Dr. Carsten Franke" w:date="2021-09-16T14:34:00Z">
        <w:r>
          <w:rPr>
            <w:highlight w:val="yellow"/>
            <w:lang w:eastAsia="ja-JP"/>
          </w:rPr>
          <w:t>Upon import</w:t>
        </w:r>
      </w:ins>
      <w:ins w:id="2982" w:author="Dr. Carsten Franke" w:date="2021-09-16T15:46:00Z">
        <w:r w:rsidR="00A44CE4">
          <w:rPr>
            <w:highlight w:val="yellow"/>
            <w:lang w:eastAsia="ja-JP"/>
          </w:rPr>
          <w:t xml:space="preserve"> (as a use case)</w:t>
        </w:r>
      </w:ins>
      <w:ins w:id="2983" w:author="Dr. Carsten Franke" w:date="2021-09-16T14:34:00Z">
        <w:r>
          <w:rPr>
            <w:highlight w:val="yellow"/>
            <w:lang w:eastAsia="ja-JP"/>
          </w:rPr>
          <w:t xml:space="preserve">, </w:t>
        </w:r>
      </w:ins>
    </w:p>
    <w:p w14:paraId="08DCB0B8" w14:textId="1AF704CA" w:rsidR="009C2A9B" w:rsidRPr="00D44CFB" w:rsidRDefault="009C2A9B" w:rsidP="00DB13BD">
      <w:pPr>
        <w:pStyle w:val="Listenabsatz"/>
        <w:numPr>
          <w:ilvl w:val="2"/>
          <w:numId w:val="59"/>
        </w:numPr>
        <w:rPr>
          <w:ins w:id="2984" w:author="Dr. Carsten Franke" w:date="2021-09-16T14:34:00Z"/>
          <w:strike/>
          <w:highlight w:val="yellow"/>
          <w:lang w:eastAsia="ja-JP"/>
          <w:rPrChange w:id="2985" w:author="Dr. Carsten Franke" w:date="2021-10-20T11:51:00Z">
            <w:rPr>
              <w:ins w:id="2986" w:author="Dr. Carsten Franke" w:date="2021-09-16T14:34:00Z"/>
              <w:highlight w:val="yellow"/>
              <w:lang w:eastAsia="ja-JP"/>
            </w:rPr>
          </w:rPrChange>
        </w:rPr>
      </w:pPr>
      <w:ins w:id="2987" w:author="Dr. Carsten Franke" w:date="2021-09-16T14:34:00Z">
        <w:r w:rsidRPr="00D44CFB">
          <w:rPr>
            <w:b/>
            <w:strike/>
            <w:highlight w:val="yellow"/>
            <w:lang w:eastAsia="ja-JP"/>
            <w:rPrChange w:id="2988" w:author="Dr. Carsten Franke" w:date="2021-10-20T11:51:00Z">
              <w:rPr>
                <w:b/>
                <w:highlight w:val="yellow"/>
                <w:lang w:eastAsia="ja-JP"/>
              </w:rPr>
            </w:rPrChange>
          </w:rPr>
          <w:t>STEP</w:t>
        </w:r>
        <w:r w:rsidRPr="00D44CFB">
          <w:rPr>
            <w:strike/>
            <w:highlight w:val="yellow"/>
            <w:lang w:eastAsia="ja-JP"/>
            <w:rPrChange w:id="2989" w:author="Dr. Carsten Franke" w:date="2021-10-20T11:51:00Z">
              <w:rPr>
                <w:highlight w:val="yellow"/>
                <w:lang w:eastAsia="ja-JP"/>
              </w:rPr>
            </w:rPrChange>
          </w:rPr>
          <w:t xml:space="preserve"> defines which </w:t>
        </w:r>
      </w:ins>
      <w:ins w:id="2990" w:author="Dr. Carsten Franke" w:date="2021-09-16T15:44:00Z">
        <w:r w:rsidR="00A44CE4" w:rsidRPr="00D44CFB">
          <w:rPr>
            <w:strike/>
            <w:highlight w:val="yellow"/>
            <w:lang w:eastAsia="ja-JP"/>
            <w:rPrChange w:id="2991" w:author="Dr. Carsten Franke" w:date="2021-10-20T11:51:00Z">
              <w:rPr>
                <w:highlight w:val="yellow"/>
                <w:lang w:eastAsia="ja-JP"/>
              </w:rPr>
            </w:rPrChange>
          </w:rPr>
          <w:t>χMCF</w:t>
        </w:r>
      </w:ins>
      <w:ins w:id="2992" w:author="Dr. Carsten Franke" w:date="2021-09-16T14:34:00Z">
        <w:r w:rsidRPr="00D44CFB">
          <w:rPr>
            <w:strike/>
            <w:highlight w:val="yellow"/>
            <w:lang w:eastAsia="ja-JP"/>
            <w:rPrChange w:id="2993" w:author="Dr. Carsten Franke" w:date="2021-10-20T11:51:00Z">
              <w:rPr>
                <w:highlight w:val="yellow"/>
                <w:lang w:eastAsia="ja-JP"/>
              </w:rPr>
            </w:rPrChange>
          </w:rPr>
          <w:t xml:space="preserve"> files to read and </w:t>
        </w:r>
        <w:commentRangeStart w:id="2994"/>
        <w:r w:rsidRPr="00D44CFB">
          <w:rPr>
            <w:strike/>
            <w:highlight w:val="yellow"/>
            <w:lang w:eastAsia="ja-JP"/>
            <w:rPrChange w:id="2995" w:author="Dr. Carsten Franke" w:date="2021-10-20T11:51:00Z">
              <w:rPr>
                <w:highlight w:val="yellow"/>
                <w:lang w:eastAsia="ja-JP"/>
              </w:rPr>
            </w:rPrChange>
          </w:rPr>
          <w:t>where to transform their content</w:t>
        </w:r>
      </w:ins>
      <w:ins w:id="2996" w:author="Dr. Carsten Franke" w:date="2021-09-20T17:09:00Z">
        <w:r w:rsidR="000B5A61" w:rsidRPr="00D44CFB">
          <w:rPr>
            <w:strike/>
            <w:highlight w:val="yellow"/>
            <w:lang w:eastAsia="ja-JP"/>
            <w:rPrChange w:id="2997" w:author="Dr. Carsten Franke" w:date="2021-10-20T11:51:00Z">
              <w:rPr>
                <w:highlight w:val="yellow"/>
                <w:lang w:eastAsia="ja-JP"/>
              </w:rPr>
            </w:rPrChange>
          </w:rPr>
          <w:t xml:space="preserve"> for assembly</w:t>
        </w:r>
      </w:ins>
      <w:commentRangeEnd w:id="2994"/>
      <w:ins w:id="2998" w:author="Dr. Carsten Franke" w:date="2021-09-20T17:10:00Z">
        <w:r w:rsidR="000B5A61" w:rsidRPr="00D44CFB">
          <w:rPr>
            <w:rStyle w:val="Kommentarzeichen"/>
            <w:rFonts w:ascii="Calibri" w:eastAsia="Times New Roman" w:hAnsi="Calibri"/>
            <w:strike/>
            <w:lang w:val="en-US" w:eastAsia="x-none"/>
            <w:rPrChange w:id="2999" w:author="Dr. Carsten Franke" w:date="2021-10-20T11:51:00Z">
              <w:rPr>
                <w:rStyle w:val="Kommentarzeichen"/>
                <w:rFonts w:ascii="Calibri" w:eastAsia="Times New Roman" w:hAnsi="Calibri"/>
                <w:lang w:val="en-US" w:eastAsia="x-none"/>
              </w:rPr>
            </w:rPrChange>
          </w:rPr>
          <w:commentReference w:id="2994"/>
        </w:r>
      </w:ins>
      <w:ins w:id="3000" w:author="Dr. Carsten Franke" w:date="2021-09-16T14:34:00Z">
        <w:r w:rsidRPr="00D44CFB">
          <w:rPr>
            <w:strike/>
            <w:highlight w:val="yellow"/>
            <w:lang w:eastAsia="ja-JP"/>
            <w:rPrChange w:id="3001" w:author="Dr. Carsten Franke" w:date="2021-10-20T11:51:00Z">
              <w:rPr>
                <w:highlight w:val="yellow"/>
                <w:lang w:eastAsia="ja-JP"/>
              </w:rPr>
            </w:rPrChange>
          </w:rPr>
          <w:t xml:space="preserve">. </w:t>
        </w:r>
      </w:ins>
    </w:p>
    <w:p w14:paraId="254CA13B" w14:textId="176A6FFF" w:rsidR="009C2A9B" w:rsidRPr="00D44CFB" w:rsidRDefault="009C2A9B" w:rsidP="00DB13BD">
      <w:pPr>
        <w:pStyle w:val="Listenabsatz"/>
        <w:numPr>
          <w:ilvl w:val="2"/>
          <w:numId w:val="59"/>
        </w:numPr>
        <w:rPr>
          <w:ins w:id="3002" w:author="Dr. Carsten Franke" w:date="2021-09-16T14:35:00Z"/>
          <w:strike/>
          <w:highlight w:val="yellow"/>
          <w:lang w:eastAsia="ja-JP"/>
          <w:rPrChange w:id="3003" w:author="Dr. Carsten Franke" w:date="2021-10-20T11:51:00Z">
            <w:rPr>
              <w:ins w:id="3004" w:author="Dr. Carsten Franke" w:date="2021-09-16T14:35:00Z"/>
              <w:highlight w:val="yellow"/>
              <w:lang w:eastAsia="ja-JP"/>
            </w:rPr>
          </w:rPrChange>
        </w:rPr>
      </w:pPr>
      <w:ins w:id="3005" w:author="Dr. Carsten Franke" w:date="2021-09-16T14:34:00Z">
        <w:r w:rsidRPr="00D44CFB">
          <w:rPr>
            <w:strike/>
            <w:highlight w:val="yellow"/>
            <w:lang w:eastAsia="ja-JP"/>
            <w:rPrChange w:id="3006" w:author="Dr. Carsten Franke" w:date="2021-10-20T11:51:00Z">
              <w:rPr>
                <w:highlight w:val="yellow"/>
                <w:lang w:eastAsia="ja-JP"/>
              </w:rPr>
            </w:rPrChange>
          </w:rPr>
          <w:t>A</w:t>
        </w:r>
      </w:ins>
      <w:ins w:id="3007" w:author="Dr. Carsten Franke" w:date="2021-09-16T14:35:00Z">
        <w:r w:rsidRPr="00D44CFB">
          <w:rPr>
            <w:strike/>
            <w:highlight w:val="yellow"/>
            <w:lang w:eastAsia="ja-JP"/>
            <w:rPrChange w:id="3008" w:author="Dr. Carsten Franke" w:date="2021-10-20T11:51:00Z">
              <w:rPr>
                <w:highlight w:val="yellow"/>
                <w:lang w:eastAsia="ja-JP"/>
              </w:rPr>
            </w:rPrChange>
          </w:rPr>
          <w:t xml:space="preserve">ny other connection information shall be read from </w:t>
        </w:r>
      </w:ins>
      <w:ins w:id="3009" w:author="Dr. Carsten Franke" w:date="2021-09-16T15:44:00Z">
        <w:r w:rsidR="00A44CE4" w:rsidRPr="00D44CFB">
          <w:rPr>
            <w:b/>
            <w:strike/>
            <w:highlight w:val="yellow"/>
            <w:lang w:eastAsia="ja-JP"/>
            <w:rPrChange w:id="3010" w:author="Dr. Carsten Franke" w:date="2021-10-20T11:51:00Z">
              <w:rPr>
                <w:b/>
                <w:highlight w:val="yellow"/>
                <w:lang w:eastAsia="ja-JP"/>
              </w:rPr>
            </w:rPrChange>
          </w:rPr>
          <w:t>χMCF</w:t>
        </w:r>
      </w:ins>
      <w:ins w:id="3011" w:author="Dr. Carsten Franke" w:date="2021-09-16T14:35:00Z">
        <w:r w:rsidRPr="00D44CFB">
          <w:rPr>
            <w:strike/>
            <w:highlight w:val="yellow"/>
            <w:lang w:eastAsia="ja-JP"/>
            <w:rPrChange w:id="3012" w:author="Dr. Carsten Franke" w:date="2021-10-20T11:51:00Z">
              <w:rPr>
                <w:highlight w:val="yellow"/>
                <w:lang w:eastAsia="ja-JP"/>
              </w:rPr>
            </w:rPrChange>
          </w:rPr>
          <w:t xml:space="preserve">. </w:t>
        </w:r>
      </w:ins>
    </w:p>
    <w:p w14:paraId="59D995D1" w14:textId="7F93EB89" w:rsidR="009C2A9B" w:rsidRPr="00F66EBB" w:rsidRDefault="009C2A9B" w:rsidP="00DB13BD">
      <w:pPr>
        <w:pStyle w:val="Listenabsatz"/>
        <w:numPr>
          <w:ilvl w:val="2"/>
          <w:numId w:val="59"/>
        </w:numPr>
        <w:rPr>
          <w:ins w:id="3013" w:author="Dr. Carsten Franke" w:date="2021-09-16T14:39:00Z"/>
          <w:strike/>
          <w:highlight w:val="yellow"/>
          <w:lang w:eastAsia="ja-JP"/>
          <w:rPrChange w:id="3014" w:author="Dr. Carsten Franke" w:date="2021-10-20T12:00:00Z">
            <w:rPr>
              <w:ins w:id="3015" w:author="Dr. Carsten Franke" w:date="2021-09-16T14:39:00Z"/>
              <w:highlight w:val="yellow"/>
              <w:lang w:eastAsia="ja-JP"/>
            </w:rPr>
          </w:rPrChange>
        </w:rPr>
      </w:pPr>
      <w:ins w:id="3016" w:author="Dr. Carsten Franke" w:date="2021-09-16T14:35:00Z">
        <w:r w:rsidRPr="00F66EBB">
          <w:rPr>
            <w:strike/>
            <w:highlight w:val="yellow"/>
            <w:lang w:eastAsia="ja-JP"/>
            <w:rPrChange w:id="3017"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018" w:author="Dr. Carsten Franke" w:date="2021-10-20T12:00:00Z">
              <w:rPr>
                <w:highlight w:val="yellow"/>
                <w:lang w:eastAsia="ja-JP"/>
              </w:rPr>
            </w:rPrChange>
          </w:rPr>
          <w:t>Mat</w:t>
        </w:r>
      </w:ins>
      <w:ins w:id="3019" w:author="Dr. Carsten Franke" w:date="2021-09-16T14:36:00Z">
        <w:r w:rsidRPr="00F66EBB">
          <w:rPr>
            <w:strike/>
            <w:highlight w:val="yellow"/>
            <w:lang w:eastAsia="ja-JP"/>
            <w:rPrChange w:id="3020" w:author="Dr. Carsten Franke" w:date="2021-10-20T12:00:00Z">
              <w:rPr>
                <w:highlight w:val="yellow"/>
                <w:lang w:eastAsia="ja-JP"/>
              </w:rPr>
            </w:rPrChange>
          </w:rPr>
          <w:t>edPartAssociation</w:t>
        </w:r>
        <w:proofErr w:type="spellEnd"/>
        <w:r w:rsidRPr="00F66EBB">
          <w:rPr>
            <w:strike/>
            <w:highlight w:val="yellow"/>
            <w:lang w:eastAsia="ja-JP"/>
            <w:rPrChange w:id="3021" w:author="Dr. Carsten Franke" w:date="2021-10-20T12:00:00Z">
              <w:rPr>
                <w:highlight w:val="yellow"/>
                <w:lang w:eastAsia="ja-JP"/>
              </w:rPr>
            </w:rPrChange>
          </w:rPr>
          <w:t xml:space="preserve">"). </w:t>
        </w:r>
      </w:ins>
      <w:ins w:id="3022" w:author="Dr. Carsten Franke" w:date="2021-09-16T14:37:00Z">
        <w:r w:rsidR="00CC668A" w:rsidRPr="00F66EBB">
          <w:rPr>
            <w:strike/>
            <w:highlight w:val="yellow"/>
            <w:lang w:eastAsia="ja-JP"/>
            <w:rPrChange w:id="3023" w:author="Dr. Carsten Franke" w:date="2021-10-20T12:00:00Z">
              <w:rPr>
                <w:highlight w:val="yellow"/>
                <w:lang w:eastAsia="ja-JP"/>
              </w:rPr>
            </w:rPrChange>
          </w:rPr>
          <w:t>In case this is mandatory in STEP, can we prescribe that it must be ignored</w:t>
        </w:r>
      </w:ins>
      <w:ins w:id="3024" w:author="Dr. Carsten Franke" w:date="2021-09-16T15:46:00Z">
        <w:r w:rsidR="00A44CE4" w:rsidRPr="00F66EBB">
          <w:rPr>
            <w:strike/>
            <w:highlight w:val="yellow"/>
            <w:lang w:eastAsia="ja-JP"/>
            <w:rPrChange w:id="3025" w:author="Dr. Carsten Franke" w:date="2021-10-20T12:00:00Z">
              <w:rPr>
                <w:highlight w:val="yellow"/>
                <w:lang w:eastAsia="ja-JP"/>
              </w:rPr>
            </w:rPrChange>
          </w:rPr>
          <w:t xml:space="preserve"> upon imp</w:t>
        </w:r>
      </w:ins>
      <w:ins w:id="3026" w:author="Dr. Carsten Franke" w:date="2021-09-16T15:47:00Z">
        <w:r w:rsidR="00A44CE4" w:rsidRPr="00F66EBB">
          <w:rPr>
            <w:strike/>
            <w:highlight w:val="yellow"/>
            <w:lang w:eastAsia="ja-JP"/>
            <w:rPrChange w:id="3027" w:author="Dr. Carsten Franke" w:date="2021-10-20T12:00:00Z">
              <w:rPr>
                <w:highlight w:val="yellow"/>
                <w:lang w:eastAsia="ja-JP"/>
              </w:rPr>
            </w:rPrChange>
          </w:rPr>
          <w:t>ort</w:t>
        </w:r>
      </w:ins>
      <w:ins w:id="3028" w:author="Dr. Carsten Franke" w:date="2021-09-16T14:37:00Z">
        <w:r w:rsidR="00CC668A" w:rsidRPr="00F66EBB">
          <w:rPr>
            <w:strike/>
            <w:highlight w:val="yellow"/>
            <w:lang w:eastAsia="ja-JP"/>
            <w:rPrChange w:id="3029" w:author="Dr. Carsten Franke" w:date="2021-10-20T12:00:00Z">
              <w:rPr>
                <w:highlight w:val="yellow"/>
                <w:lang w:eastAsia="ja-JP"/>
              </w:rPr>
            </w:rPrChange>
          </w:rPr>
          <w:t xml:space="preserve">? </w:t>
        </w:r>
      </w:ins>
      <w:ins w:id="3030" w:author="Dr. Carsten Franke" w:date="2021-09-16T14:44:00Z">
        <w:r w:rsidR="000523E1" w:rsidRPr="00F66EBB">
          <w:rPr>
            <w:strike/>
            <w:highlight w:val="yellow"/>
            <w:lang w:eastAsia="ja-JP"/>
            <w:rPrChange w:id="3031" w:author="Dr. Carsten Franke" w:date="2021-10-20T12:00:00Z">
              <w:rPr>
                <w:highlight w:val="yellow"/>
                <w:lang w:eastAsia="ja-JP"/>
              </w:rPr>
            </w:rPrChange>
          </w:rPr>
          <w:t xml:space="preserve">Or more general: How to handle inconsistencies between STEP &amp; </w:t>
        </w:r>
      </w:ins>
      <w:ins w:id="3032" w:author="Dr. Carsten Franke" w:date="2021-09-16T15:44:00Z">
        <w:r w:rsidR="00A44CE4" w:rsidRPr="00F66EBB">
          <w:rPr>
            <w:strike/>
            <w:highlight w:val="yellow"/>
            <w:lang w:eastAsia="ja-JP"/>
            <w:rPrChange w:id="3033" w:author="Dr. Carsten Franke" w:date="2021-10-20T12:00:00Z">
              <w:rPr>
                <w:highlight w:val="yellow"/>
                <w:lang w:eastAsia="ja-JP"/>
              </w:rPr>
            </w:rPrChange>
          </w:rPr>
          <w:t>χMCF</w:t>
        </w:r>
      </w:ins>
      <w:ins w:id="3034" w:author="Dr. Carsten Franke" w:date="2021-09-16T14:44:00Z">
        <w:r w:rsidR="000523E1" w:rsidRPr="00F66EBB">
          <w:rPr>
            <w:strike/>
            <w:highlight w:val="yellow"/>
            <w:lang w:eastAsia="ja-JP"/>
            <w:rPrChange w:id="3035" w:author="Dr. Carsten Franke" w:date="2021-10-20T12:00:00Z">
              <w:rPr>
                <w:highlight w:val="yellow"/>
                <w:lang w:eastAsia="ja-JP"/>
              </w:rPr>
            </w:rPrChange>
          </w:rPr>
          <w:t xml:space="preserve"> files? </w:t>
        </w:r>
      </w:ins>
      <w:ins w:id="3036" w:author="Dr. Carsten Franke" w:date="2021-09-16T14:48:00Z">
        <w:r w:rsidR="007E14C1" w:rsidRPr="00F66EBB">
          <w:rPr>
            <w:strike/>
            <w:highlight w:val="yellow"/>
            <w:lang w:eastAsia="ja-JP"/>
            <w:rPrChange w:id="3037" w:author="Dr. Carsten Franke" w:date="2021-10-20T12:00:00Z">
              <w:rPr>
                <w:highlight w:val="yellow"/>
                <w:lang w:eastAsia="ja-JP"/>
              </w:rPr>
            </w:rPrChange>
          </w:rPr>
          <w:t xml:space="preserve">E.g.: Inconsistencies must be detected by the importing system and must be reported as warning etc. </w:t>
        </w:r>
      </w:ins>
      <w:ins w:id="3038" w:author="Dr. Carsten Franke" w:date="2021-09-20T17:21:00Z">
        <w:r w:rsidR="009B202E" w:rsidRPr="00F66EBB">
          <w:rPr>
            <w:strike/>
            <w:highlight w:val="yellow"/>
            <w:lang w:eastAsia="ja-JP"/>
            <w:rPrChange w:id="3039" w:author="Dr. Carsten Franke" w:date="2021-10-20T12:00:00Z">
              <w:rPr>
                <w:highlight w:val="yellow"/>
                <w:lang w:eastAsia="ja-JP"/>
              </w:rPr>
            </w:rPrChange>
          </w:rPr>
          <w:br/>
        </w:r>
        <w:r w:rsidR="009B202E" w:rsidRPr="00F66EBB">
          <w:rPr>
            <w:i/>
            <w:strike/>
            <w:highlight w:val="yellow"/>
            <w:u w:val="single"/>
            <w:lang w:eastAsia="ja-JP"/>
            <w:rPrChange w:id="3040"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041" w:author="Dr. Carsten Franke" w:date="2021-10-20T12:00:00Z">
              <w:rPr>
                <w:highlight w:val="yellow"/>
                <w:lang w:eastAsia="ja-JP"/>
              </w:rPr>
            </w:rPrChange>
          </w:rPr>
          <w:t xml:space="preserve">: We may avoid a statement about </w:t>
        </w:r>
      </w:ins>
      <w:ins w:id="3042" w:author="Dr. Carsten Franke" w:date="2021-09-20T17:22:00Z">
        <w:r w:rsidR="00BE0017" w:rsidRPr="00F66EBB">
          <w:rPr>
            <w:strike/>
            <w:highlight w:val="yellow"/>
            <w:lang w:eastAsia="ja-JP"/>
            <w:rPrChange w:id="3043" w:author="Dr. Carsten Franke" w:date="2021-10-20T12:00:00Z">
              <w:rPr>
                <w:highlight w:val="yellow"/>
                <w:lang w:eastAsia="ja-JP"/>
              </w:rPr>
            </w:rPrChange>
          </w:rPr>
          <w:t>owner</w:t>
        </w:r>
      </w:ins>
      <w:ins w:id="3044" w:author="Dr. Carsten Franke" w:date="2021-09-20T17:21:00Z">
        <w:r w:rsidR="009B202E" w:rsidRPr="00F66EBB">
          <w:rPr>
            <w:strike/>
            <w:highlight w:val="yellow"/>
            <w:lang w:eastAsia="ja-JP"/>
            <w:rPrChange w:id="3045"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046" w:author="Dr. Carsten Franke" w:date="2021-10-20T12:00:00Z">
              <w:rPr>
                <w:highlight w:val="yellow"/>
                <w:lang w:eastAsia="ja-JP"/>
              </w:rPr>
            </w:rPrChange>
          </w:rPr>
          <w:t>e.g.</w:t>
        </w:r>
        <w:proofErr w:type="gramEnd"/>
        <w:r w:rsidR="009B202E" w:rsidRPr="00F66EBB">
          <w:rPr>
            <w:strike/>
            <w:highlight w:val="yellow"/>
            <w:lang w:eastAsia="ja-JP"/>
            <w:rPrChange w:id="3047" w:author="Dr. Carsten Franke" w:date="2021-10-20T12:00:00Z">
              <w:rPr>
                <w:highlight w:val="yellow"/>
                <w:lang w:eastAsia="ja-JP"/>
              </w:rPr>
            </w:rPrChange>
          </w:rPr>
          <w:t xml:space="preserve"> emitting warnings). It may be sufficient just to </w:t>
        </w:r>
      </w:ins>
      <w:ins w:id="3048" w:author="Dr. Carsten Franke" w:date="2021-09-20T17:22:00Z">
        <w:r w:rsidR="009B202E" w:rsidRPr="00F66EBB">
          <w:rPr>
            <w:strike/>
            <w:highlight w:val="yellow"/>
            <w:lang w:eastAsia="ja-JP"/>
            <w:rPrChange w:id="3049"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DB13BD">
      <w:pPr>
        <w:pStyle w:val="Listenabsatz"/>
        <w:numPr>
          <w:ilvl w:val="0"/>
          <w:numId w:val="59"/>
        </w:numPr>
        <w:rPr>
          <w:ins w:id="3050" w:author="Max Ungerer" w:date="2021-09-15T20:16:00Z"/>
          <w:strike/>
          <w:highlight w:val="yellow"/>
          <w:lang w:eastAsia="ja-JP"/>
          <w:rPrChange w:id="3051" w:author="Dr. Carsten Franke" w:date="2021-10-20T11:51:00Z">
            <w:rPr>
              <w:ins w:id="3052" w:author="Max Ungerer" w:date="2021-09-15T20:16:00Z"/>
              <w:highlight w:val="yellow"/>
              <w:lang w:eastAsia="ja-JP"/>
            </w:rPr>
          </w:rPrChange>
        </w:rPr>
      </w:pPr>
      <w:ins w:id="3053" w:author="Max Ungerer" w:date="2021-09-15T20:15:00Z">
        <w:r w:rsidRPr="00D44CFB">
          <w:rPr>
            <w:strike/>
            <w:highlight w:val="yellow"/>
            <w:lang w:eastAsia="ja-JP"/>
            <w:rPrChange w:id="3054" w:author="Dr. Carsten Franke" w:date="2021-10-20T11:51:00Z">
              <w:rPr>
                <w:highlight w:val="yellow"/>
                <w:lang w:eastAsia="ja-JP"/>
              </w:rPr>
            </w:rPrChange>
          </w:rPr>
          <w:t xml:space="preserve">Use of </w:t>
        </w:r>
      </w:ins>
      <w:r w:rsidRPr="00D44CFB">
        <w:rPr>
          <w:strike/>
          <w:highlight w:val="yellow"/>
          <w:lang w:eastAsia="ja-JP"/>
          <w:rPrChange w:id="3055" w:author="Dr. Carsten Franke" w:date="2021-10-20T11:51:00Z">
            <w:rPr>
              <w:highlight w:val="yellow"/>
              <w:lang w:eastAsia="ja-JP"/>
            </w:rPr>
          </w:rPrChange>
        </w:rPr>
        <w:t>A</w:t>
      </w:r>
      <w:r w:rsidR="00FA340D" w:rsidRPr="00D44CFB">
        <w:rPr>
          <w:strike/>
          <w:highlight w:val="yellow"/>
          <w:lang w:eastAsia="ja-JP"/>
          <w:rPrChange w:id="3056" w:author="Dr. Carsten Franke" w:date="2021-10-20T11:51:00Z">
            <w:rPr>
              <w:highlight w:val="yellow"/>
              <w:lang w:eastAsia="ja-JP"/>
            </w:rPr>
          </w:rPrChange>
        </w:rPr>
        <w:t>P</w:t>
      </w:r>
      <w:r w:rsidRPr="00D44CFB">
        <w:rPr>
          <w:strike/>
          <w:highlight w:val="yellow"/>
          <w:lang w:eastAsia="ja-JP"/>
          <w:rPrChange w:id="3057" w:author="Dr. Carsten Franke" w:date="2021-10-20T11:51:00Z">
            <w:rPr>
              <w:highlight w:val="yellow"/>
              <w:lang w:eastAsia="ja-JP"/>
            </w:rPr>
          </w:rPrChange>
        </w:rPr>
        <w:t xml:space="preserve">242 </w:t>
      </w:r>
      <w:ins w:id="3058" w:author="Max Ungerer" w:date="2021-09-15T20:15:00Z">
        <w:r w:rsidRPr="00D44CFB">
          <w:rPr>
            <w:strike/>
            <w:highlight w:val="yellow"/>
            <w:lang w:eastAsia="ja-JP"/>
            <w:rPrChange w:id="3059" w:author="Dr. Carsten Franke" w:date="2021-10-20T11:51:00Z">
              <w:rPr>
                <w:highlight w:val="yellow"/>
                <w:lang w:eastAsia="ja-JP"/>
              </w:rPr>
            </w:rPrChange>
          </w:rPr>
          <w:t xml:space="preserve">Mating capability to describe high level information </w:t>
        </w:r>
      </w:ins>
      <w:ins w:id="3060" w:author="Max Ungerer" w:date="2021-09-15T20:16:00Z">
        <w:r w:rsidRPr="00D44CFB">
          <w:rPr>
            <w:strike/>
            <w:highlight w:val="yellow"/>
            <w:lang w:eastAsia="ja-JP"/>
            <w:rPrChange w:id="3061" w:author="Dr. Carsten Franke" w:date="2021-10-20T11:51:00Z">
              <w:rPr>
                <w:highlight w:val="yellow"/>
                <w:lang w:eastAsia="ja-JP"/>
              </w:rPr>
            </w:rPrChange>
          </w:rPr>
          <w:t>about joined parts</w:t>
        </w:r>
      </w:ins>
      <w:ins w:id="3062" w:author="Dr. Carsten Franke" w:date="2021-09-20T17:38:00Z">
        <w:r w:rsidR="00FA340D" w:rsidRPr="00D44CFB">
          <w:rPr>
            <w:strike/>
            <w:highlight w:val="yellow"/>
            <w:lang w:eastAsia="ja-JP"/>
            <w:rPrChange w:id="3063" w:author="Dr. Carsten Franke" w:date="2021-10-20T11:51:00Z">
              <w:rPr>
                <w:highlight w:val="yellow"/>
                <w:lang w:eastAsia="ja-JP"/>
              </w:rPr>
            </w:rPrChange>
          </w:rPr>
          <w:t xml:space="preserve">, only. </w:t>
        </w:r>
      </w:ins>
      <w:ins w:id="3064" w:author="Dr. Carsten Franke" w:date="2021-09-16T14:21:00Z">
        <w:r w:rsidR="001E4412" w:rsidRPr="00D44CFB">
          <w:rPr>
            <w:strike/>
            <w:highlight w:val="yellow"/>
            <w:lang w:eastAsia="ja-JP"/>
            <w:rPrChange w:id="3065" w:author="Dr. Carsten Franke" w:date="2021-10-20T11:51:00Z">
              <w:rPr>
                <w:highlight w:val="yellow"/>
                <w:lang w:eastAsia="ja-JP"/>
              </w:rPr>
            </w:rPrChange>
          </w:rPr>
          <w:br/>
        </w:r>
      </w:ins>
      <w:ins w:id="3066" w:author="Dr. Carsten Franke" w:date="2021-09-16T14:22:00Z">
        <w:r w:rsidR="006E7579" w:rsidRPr="00D44CFB">
          <w:rPr>
            <w:strike/>
            <w:highlight w:val="yellow"/>
            <w:lang w:eastAsia="ja-JP"/>
            <w:rPrChange w:id="3067" w:author="Dr. Carsten Franke" w:date="2021-10-20T11:51:00Z">
              <w:rPr>
                <w:highlight w:val="yellow"/>
                <w:lang w:eastAsia="ja-JP"/>
              </w:rPr>
            </w:rPrChange>
          </w:rPr>
          <w:t>"</w:t>
        </w:r>
        <w:proofErr w:type="gramStart"/>
        <w:r w:rsidR="006E7579" w:rsidRPr="00D44CFB">
          <w:rPr>
            <w:strike/>
            <w:highlight w:val="yellow"/>
            <w:lang w:eastAsia="ja-JP"/>
            <w:rPrChange w:id="3068" w:author="Dr. Carsten Franke" w:date="2021-10-20T11:51:00Z">
              <w:rPr>
                <w:highlight w:val="yellow"/>
                <w:lang w:eastAsia="ja-JP"/>
              </w:rPr>
            </w:rPrChange>
          </w:rPr>
          <w:t>high</w:t>
        </w:r>
        <w:proofErr w:type="gramEnd"/>
        <w:r w:rsidR="006E7579" w:rsidRPr="00D44CFB">
          <w:rPr>
            <w:strike/>
            <w:highlight w:val="yellow"/>
            <w:lang w:eastAsia="ja-JP"/>
            <w:rPrChange w:id="3069" w:author="Dr. Carsten Franke" w:date="2021-10-20T11:51:00Z">
              <w:rPr>
                <w:highlight w:val="yellow"/>
                <w:lang w:eastAsia="ja-JP"/>
              </w:rPr>
            </w:rPrChange>
          </w:rPr>
          <w:t xml:space="preserve"> level information" n</w:t>
        </w:r>
      </w:ins>
      <w:ins w:id="3070" w:author="Dr. Carsten Franke" w:date="2021-09-16T14:21:00Z">
        <w:r w:rsidR="001E4412" w:rsidRPr="00D44CFB">
          <w:rPr>
            <w:strike/>
            <w:highlight w:val="yellow"/>
            <w:lang w:eastAsia="ja-JP"/>
            <w:rPrChange w:id="3071"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072"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073" w:author="Dr. Carsten Franke" w:date="2021-10-20T11:51:00Z">
              <w:rPr>
                <w:highlight w:val="yellow"/>
                <w:lang w:eastAsia="ja-JP"/>
              </w:rPr>
            </w:rPrChange>
          </w:rPr>
          <w:t xml:space="preserve"> </w:t>
        </w:r>
      </w:ins>
      <w:ins w:id="3074" w:author="Dr. Carsten Franke" w:date="2021-09-20T17:41:00Z">
        <w:r w:rsidR="00357E93" w:rsidRPr="00D44CFB">
          <w:rPr>
            <w:strike/>
            <w:highlight w:val="yellow"/>
            <w:lang w:eastAsia="ja-JP"/>
            <w:rPrChange w:id="3075" w:author="Dr. Carsten Franke" w:date="2021-10-20T11:51:00Z">
              <w:rPr>
                <w:highlight w:val="yellow"/>
                <w:lang w:eastAsia="ja-JP"/>
              </w:rPr>
            </w:rPrChange>
          </w:rPr>
          <w:t xml:space="preserve">- </w:t>
        </w:r>
      </w:ins>
      <w:ins w:id="3076" w:author="Dr. Carsten Franke" w:date="2021-09-20T17:42:00Z">
        <w:r w:rsidR="00357E93" w:rsidRPr="00D44CFB">
          <w:rPr>
            <w:i/>
            <w:strike/>
            <w:highlight w:val="yellow"/>
            <w:u w:val="single"/>
            <w:lang w:eastAsia="ja-JP"/>
            <w:rPrChange w:id="3077" w:author="Dr. Carsten Franke" w:date="2021-10-20T11:51:00Z">
              <w:rPr>
                <w:i/>
                <w:highlight w:val="yellow"/>
                <w:u w:val="single"/>
                <w:lang w:eastAsia="ja-JP"/>
              </w:rPr>
            </w:rPrChange>
          </w:rPr>
          <w:t xml:space="preserve">Suggestion (Max &amp; Carsten, 2021-09-20): </w:t>
        </w:r>
      </w:ins>
      <w:ins w:id="3078" w:author="Dr. Carsten Franke" w:date="2021-09-20T17:36:00Z">
        <w:r w:rsidR="00FA340D" w:rsidRPr="00D44CFB">
          <w:rPr>
            <w:strike/>
            <w:highlight w:val="yellow"/>
            <w:lang w:eastAsia="ja-JP"/>
            <w:rPrChange w:id="3079" w:author="Dr. Carsten Franke" w:date="2021-10-20T11:51:00Z">
              <w:rPr>
                <w:highlight w:val="yellow"/>
                <w:lang w:eastAsia="ja-JP"/>
              </w:rPr>
            </w:rPrChange>
          </w:rPr>
          <w:br/>
        </w:r>
      </w:ins>
      <w:ins w:id="3080" w:author="Dr. Carsten Franke" w:date="2021-09-20T17:38:00Z">
        <w:r w:rsidR="00FA340D" w:rsidRPr="00D44CFB">
          <w:rPr>
            <w:strike/>
            <w:highlight w:val="yellow"/>
            <w:lang w:eastAsia="ja-JP"/>
            <w:rPrChange w:id="3081" w:author="Dr. Carsten Franke" w:date="2021-10-20T11:51:00Z">
              <w:rPr>
                <w:highlight w:val="yellow"/>
                <w:lang w:eastAsia="ja-JP"/>
              </w:rPr>
            </w:rPrChange>
          </w:rPr>
          <w:t xml:space="preserve">- </w:t>
        </w:r>
      </w:ins>
      <w:ins w:id="3082" w:author="Dr. Carsten Franke" w:date="2021-09-20T17:36:00Z">
        <w:r w:rsidR="00FA340D" w:rsidRPr="00D44CFB">
          <w:rPr>
            <w:strike/>
            <w:highlight w:val="yellow"/>
            <w:lang w:eastAsia="ja-JP"/>
            <w:rPrChange w:id="3083" w:author="Dr. Carsten Franke" w:date="2021-10-20T11:51:00Z">
              <w:rPr>
                <w:highlight w:val="yellow"/>
                <w:lang w:eastAsia="ja-JP"/>
              </w:rPr>
            </w:rPrChange>
          </w:rPr>
          <w:t xml:space="preserve">Technology is </w:t>
        </w:r>
        <w:r w:rsidR="00FA340D" w:rsidRPr="00D44CFB">
          <w:rPr>
            <w:i/>
            <w:strike/>
            <w:highlight w:val="yellow"/>
            <w:lang w:eastAsia="ja-JP"/>
            <w:rPrChange w:id="3084" w:author="Dr. Carsten Franke" w:date="2021-10-20T11:51:00Z">
              <w:rPr>
                <w:i/>
                <w:highlight w:val="yellow"/>
                <w:lang w:eastAsia="ja-JP"/>
              </w:rPr>
            </w:rPrChange>
          </w:rPr>
          <w:t>not</w:t>
        </w:r>
        <w:r w:rsidR="00FA340D" w:rsidRPr="00D44CFB">
          <w:rPr>
            <w:strike/>
            <w:highlight w:val="yellow"/>
            <w:lang w:eastAsia="ja-JP"/>
            <w:rPrChange w:id="3085" w:author="Dr. Carsten Franke" w:date="2021-10-20T11:51:00Z">
              <w:rPr>
                <w:highlight w:val="yellow"/>
                <w:lang w:eastAsia="ja-JP"/>
              </w:rPr>
            </w:rPrChange>
          </w:rPr>
          <w:t xml:space="preserve"> mandatory in AP 242 file </w:t>
        </w:r>
        <w:r w:rsidR="00FA340D" w:rsidRPr="00D44CFB">
          <w:rPr>
            <w:strike/>
            <w:highlight w:val="yellow"/>
            <w:lang w:eastAsia="ja-JP"/>
            <w:rPrChange w:id="3086" w:author="Dr. Carsten Franke" w:date="2021-10-20T11:51:00Z">
              <w:rPr>
                <w:highlight w:val="yellow"/>
                <w:lang w:eastAsia="ja-JP"/>
              </w:rPr>
            </w:rPrChange>
          </w:rPr>
          <w:sym w:font="Wingdings" w:char="F0E0"/>
        </w:r>
        <w:r w:rsidR="00FA340D" w:rsidRPr="00D44CFB">
          <w:rPr>
            <w:strike/>
            <w:highlight w:val="yellow"/>
            <w:lang w:eastAsia="ja-JP"/>
            <w:rPrChange w:id="3087" w:author="Dr. Carsten Franke" w:date="2021-10-20T11:51:00Z">
              <w:rPr>
                <w:highlight w:val="yellow"/>
                <w:lang w:eastAsia="ja-JP"/>
              </w:rPr>
            </w:rPrChange>
          </w:rPr>
          <w:t xml:space="preserve"> shall be specified in </w:t>
        </w:r>
        <w:r w:rsidR="00FA340D" w:rsidRPr="00D44CFB">
          <w:rPr>
            <w:strike/>
            <w:lang w:eastAsia="ja-JP"/>
            <w:rPrChange w:id="3088" w:author="Dr. Carsten Franke" w:date="2021-10-20T11:51:00Z">
              <w:rPr>
                <w:lang w:eastAsia="ja-JP"/>
              </w:rPr>
            </w:rPrChange>
          </w:rPr>
          <w:t>χ</w:t>
        </w:r>
        <w:r w:rsidR="00FA340D" w:rsidRPr="00D44CFB">
          <w:rPr>
            <w:strike/>
            <w:highlight w:val="yellow"/>
            <w:lang w:eastAsia="ja-JP"/>
            <w:rPrChange w:id="3089" w:author="Dr. Carsten Franke" w:date="2021-10-20T11:51:00Z">
              <w:rPr>
                <w:highlight w:val="yellow"/>
                <w:lang w:eastAsia="ja-JP"/>
              </w:rPr>
            </w:rPrChange>
          </w:rPr>
          <w:t xml:space="preserve">MCF file, only. </w:t>
        </w:r>
      </w:ins>
      <w:ins w:id="3090" w:author="Dr. Carsten Franke" w:date="2021-09-20T17:45:00Z">
        <w:r w:rsidR="00C7417F" w:rsidRPr="00D44CFB">
          <w:rPr>
            <w:strike/>
            <w:highlight w:val="yellow"/>
            <w:lang w:eastAsia="ja-JP"/>
            <w:rPrChange w:id="3091" w:author="Dr. Carsten Franke" w:date="2021-10-20T11:51:00Z">
              <w:rPr>
                <w:highlight w:val="yellow"/>
                <w:lang w:eastAsia="ja-JP"/>
              </w:rPr>
            </w:rPrChange>
          </w:rPr>
          <w:br/>
          <w:t>- List of connected parts (</w:t>
        </w:r>
        <w:proofErr w:type="spellStart"/>
        <w:r w:rsidR="00C7417F" w:rsidRPr="00D44CFB">
          <w:rPr>
            <w:strike/>
            <w:rPrChange w:id="3092" w:author="Dr. Carsten Franke" w:date="2021-10-20T11:51:00Z">
              <w:rPr/>
            </w:rPrChange>
          </w:rPr>
          <w:t>MatedPartAssociation</w:t>
        </w:r>
        <w:proofErr w:type="spellEnd"/>
        <w:r w:rsidR="00C7417F" w:rsidRPr="00D44CFB">
          <w:rPr>
            <w:strike/>
            <w:rPrChange w:id="3093" w:author="Dr. Carsten Franke" w:date="2021-10-20T11:51:00Z">
              <w:rPr/>
            </w:rPrChange>
          </w:rPr>
          <w:t xml:space="preserve">) is necessary for technical reasons. </w:t>
        </w:r>
      </w:ins>
    </w:p>
    <w:p w14:paraId="344432E7" w14:textId="6399A196" w:rsidR="00741F4D" w:rsidRPr="002D782E" w:rsidRDefault="00741F4D" w:rsidP="00DB13BD">
      <w:pPr>
        <w:pStyle w:val="Listenabsatz"/>
        <w:numPr>
          <w:ilvl w:val="0"/>
          <w:numId w:val="59"/>
        </w:numPr>
        <w:rPr>
          <w:ins w:id="3094" w:author="Max Ungerer" w:date="2021-09-15T20:16:00Z"/>
          <w:strike/>
          <w:highlight w:val="yellow"/>
          <w:lang w:eastAsia="ja-JP"/>
          <w:rPrChange w:id="3095" w:author="Dr. Carsten Franke" w:date="2021-10-20T11:51:00Z">
            <w:rPr>
              <w:ins w:id="3096" w:author="Max Ungerer" w:date="2021-09-15T20:16:00Z"/>
              <w:highlight w:val="yellow"/>
              <w:lang w:eastAsia="ja-JP"/>
            </w:rPr>
          </w:rPrChange>
        </w:rPr>
      </w:pPr>
      <w:ins w:id="3097" w:author="Max Ungerer" w:date="2021-09-15T20:16:00Z">
        <w:r w:rsidRPr="002D782E">
          <w:rPr>
            <w:strike/>
            <w:highlight w:val="yellow"/>
            <w:lang w:eastAsia="ja-JP"/>
            <w:rPrChange w:id="3098" w:author="Dr. Carsten Franke" w:date="2021-10-20T11:51:00Z">
              <w:rPr>
                <w:highlight w:val="yellow"/>
                <w:lang w:eastAsia="ja-JP"/>
              </w:rPr>
            </w:rPrChange>
          </w:rPr>
          <w:lastRenderedPageBreak/>
          <w:t xml:space="preserve">Use of </w:t>
        </w:r>
        <w:r w:rsidRPr="002D782E">
          <w:rPr>
            <w:strike/>
            <w:highlight w:val="yellow"/>
            <w:rPrChange w:id="3099" w:author="Dr. Carsten Franke" w:date="2021-10-20T11:51:00Z">
              <w:rPr>
                <w:highlight w:val="yellow"/>
              </w:rPr>
            </w:rPrChange>
          </w:rPr>
          <w:t xml:space="preserve">χMCF for detailed information including technologies </w:t>
        </w:r>
      </w:ins>
      <w:ins w:id="3100" w:author="Max Ungerer" w:date="2021-09-15T20:17:00Z">
        <w:r w:rsidRPr="002D782E">
          <w:rPr>
            <w:strike/>
            <w:highlight w:val="yellow"/>
            <w:rPrChange w:id="3101" w:author="Dr. Carsten Franke" w:date="2021-10-20T11:51:00Z">
              <w:rPr>
                <w:highlight w:val="yellow"/>
              </w:rPr>
            </w:rPrChange>
          </w:rPr>
          <w:t>and</w:t>
        </w:r>
      </w:ins>
      <w:ins w:id="3102" w:author="Max Ungerer" w:date="2021-09-15T20:16:00Z">
        <w:r w:rsidRPr="002D782E">
          <w:rPr>
            <w:strike/>
            <w:highlight w:val="yellow"/>
            <w:rPrChange w:id="3103" w:author="Dr. Carsten Franke" w:date="2021-10-20T11:51:00Z">
              <w:rPr>
                <w:highlight w:val="yellow"/>
              </w:rPr>
            </w:rPrChange>
          </w:rPr>
          <w:t xml:space="preserve"> joining methods</w:t>
        </w:r>
      </w:ins>
    </w:p>
    <w:p w14:paraId="358F1C57" w14:textId="0E02DFF5" w:rsidR="00741F4D" w:rsidRPr="002D782E" w:rsidRDefault="00741F4D" w:rsidP="00DB13BD">
      <w:pPr>
        <w:pStyle w:val="Listenabsatz"/>
        <w:numPr>
          <w:ilvl w:val="0"/>
          <w:numId w:val="59"/>
        </w:numPr>
        <w:rPr>
          <w:ins w:id="3104" w:author="Max Ungerer" w:date="2021-09-15T20:17:00Z"/>
          <w:strike/>
          <w:highlight w:val="yellow"/>
          <w:lang w:eastAsia="ja-JP"/>
          <w:rPrChange w:id="3105" w:author="Dr. Carsten Franke" w:date="2021-10-20T11:51:00Z">
            <w:rPr>
              <w:ins w:id="3106" w:author="Max Ungerer" w:date="2021-09-15T20:17:00Z"/>
              <w:highlight w:val="yellow"/>
              <w:lang w:eastAsia="ja-JP"/>
            </w:rPr>
          </w:rPrChange>
        </w:rPr>
      </w:pPr>
      <w:ins w:id="3107" w:author="Max Ungerer" w:date="2021-09-15T20:17:00Z">
        <w:r w:rsidRPr="002D782E">
          <w:rPr>
            <w:strike/>
            <w:highlight w:val="yellow"/>
            <w:lang w:eastAsia="ja-JP"/>
            <w:rPrChange w:id="3108" w:author="Dr. Carsten Franke" w:date="2021-10-20T11:51:00Z">
              <w:rPr>
                <w:highlight w:val="yellow"/>
                <w:lang w:eastAsia="ja-JP"/>
              </w:rPr>
            </w:rPrChange>
          </w:rPr>
          <w:t xml:space="preserve">AP 242 XML file references </w:t>
        </w:r>
        <w:r w:rsidRPr="002D782E">
          <w:rPr>
            <w:strike/>
            <w:highlight w:val="yellow"/>
            <w:rPrChange w:id="3109" w:author="Dr. Carsten Franke" w:date="2021-10-20T11:51:00Z">
              <w:rPr>
                <w:highlight w:val="yellow"/>
              </w:rPr>
            </w:rPrChange>
          </w:rPr>
          <w:t>χMCF file as external reference</w:t>
        </w:r>
      </w:ins>
    </w:p>
    <w:p w14:paraId="1F567DD1" w14:textId="44ECD372" w:rsidR="00741F4D" w:rsidRPr="002D782E" w:rsidRDefault="00741F4D" w:rsidP="00DB13BD">
      <w:pPr>
        <w:pStyle w:val="Listenabsatz"/>
        <w:numPr>
          <w:ilvl w:val="1"/>
          <w:numId w:val="59"/>
        </w:numPr>
        <w:rPr>
          <w:strike/>
          <w:highlight w:val="yellow"/>
          <w:lang w:eastAsia="ja-JP"/>
          <w:rPrChange w:id="3110" w:author="Dr. Carsten Franke" w:date="2021-10-20T11:51:00Z">
            <w:rPr>
              <w:highlight w:val="yellow"/>
              <w:lang w:eastAsia="ja-JP"/>
            </w:rPr>
          </w:rPrChange>
        </w:rPr>
      </w:pPr>
      <w:ins w:id="3111" w:author="Max Ungerer" w:date="2021-09-15T20:18:00Z">
        <w:r w:rsidRPr="002D782E">
          <w:rPr>
            <w:strike/>
            <w:highlight w:val="yellow"/>
            <w:rPrChange w:id="3112" w:author="Dr. Carsten Franke" w:date="2021-10-20T11:51:00Z">
              <w:rPr>
                <w:highlight w:val="yellow"/>
              </w:rPr>
            </w:rPrChange>
          </w:rPr>
          <w:t>Details should be described (reference source and target)</w:t>
        </w:r>
      </w:ins>
    </w:p>
    <w:p w14:paraId="5D467C67" w14:textId="3788A86A" w:rsidR="00AC1762" w:rsidRPr="002D782E" w:rsidRDefault="00AC1762" w:rsidP="00DB13BD">
      <w:pPr>
        <w:pStyle w:val="Listenabsatz"/>
        <w:numPr>
          <w:ilvl w:val="1"/>
          <w:numId w:val="59"/>
        </w:numPr>
        <w:rPr>
          <w:ins w:id="3113" w:author="Dr. Carsten Franke" w:date="2021-09-16T15:47:00Z"/>
          <w:strike/>
          <w:highlight w:val="yellow"/>
          <w:lang w:eastAsia="ja-JP"/>
          <w:rPrChange w:id="3114" w:author="Dr. Carsten Franke" w:date="2021-10-20T11:51:00Z">
            <w:rPr>
              <w:ins w:id="3115" w:author="Dr. Carsten Franke" w:date="2021-09-16T15:47:00Z"/>
              <w:highlight w:val="yellow"/>
              <w:lang w:eastAsia="ja-JP"/>
            </w:rPr>
          </w:rPrChange>
        </w:rPr>
      </w:pPr>
      <w:ins w:id="3116" w:author="Dr. Carsten Franke" w:date="2021-09-16T15:47:00Z">
        <w:r w:rsidRPr="002D782E">
          <w:rPr>
            <w:strike/>
            <w:highlight w:val="yellow"/>
            <w:rPrChange w:id="3117" w:author="Dr. Carsten Franke" w:date="2021-10-20T11:51:00Z">
              <w:rPr>
                <w:highlight w:val="yellow"/>
              </w:rPr>
            </w:rPrChange>
          </w:rPr>
          <w:t xml:space="preserve">What about transformations? </w:t>
        </w:r>
      </w:ins>
      <w:ins w:id="3118" w:author="Dr. Carsten Franke" w:date="2021-09-20T17:46:00Z">
        <w:r w:rsidR="00C7417F" w:rsidRPr="002D782E">
          <w:rPr>
            <w:strike/>
            <w:highlight w:val="yellow"/>
            <w:rPrChange w:id="3119" w:author="Dr. Carsten Franke" w:date="2021-10-20T11:51:00Z">
              <w:rPr>
                <w:highlight w:val="yellow"/>
              </w:rPr>
            </w:rPrChange>
          </w:rPr>
          <w:t xml:space="preserve">– see above. </w:t>
        </w:r>
      </w:ins>
    </w:p>
    <w:p w14:paraId="4F2F2CED" w14:textId="5701F972" w:rsidR="00741F4D" w:rsidRPr="00931307" w:rsidRDefault="00741F4D" w:rsidP="00DB13BD">
      <w:pPr>
        <w:pStyle w:val="Listenabsatz"/>
        <w:numPr>
          <w:ilvl w:val="1"/>
          <w:numId w:val="59"/>
        </w:numPr>
        <w:rPr>
          <w:ins w:id="3120" w:author="Max Ungerer" w:date="2021-09-15T19:33:00Z"/>
          <w:highlight w:val="yellow"/>
        </w:rPr>
      </w:pPr>
      <w:ins w:id="3121" w:author="Max Ungerer" w:date="2021-09-15T20:18:00Z">
        <w:del w:id="3122" w:author="Dr. Carsten Franke" w:date="2021-10-20T11:52:00Z">
          <w:r w:rsidRPr="00931307" w:rsidDel="002D782E">
            <w:rPr>
              <w:highlight w:val="yellow"/>
            </w:rPr>
            <w:delText>Include a figure for illustration</w:delText>
          </w:r>
        </w:del>
      </w:ins>
      <w:commentRangeEnd w:id="2938"/>
      <w:ins w:id="3123" w:author="Max Ungerer" w:date="2021-09-15T20:19:00Z">
        <w:del w:id="3124" w:author="Dr. Carsten Franke" w:date="2021-10-20T11:52:00Z">
          <w:r w:rsidRPr="00931307" w:rsidDel="002D782E">
            <w:rPr>
              <w:rStyle w:val="Kommentarzeichen"/>
              <w:rFonts w:ascii="Calibri" w:eastAsia="Times New Roman" w:hAnsi="Calibri"/>
              <w:highlight w:val="yellow"/>
              <w:lang w:val="en-US" w:eastAsia="x-none"/>
            </w:rPr>
            <w:commentReference w:id="2938"/>
          </w:r>
        </w:del>
      </w:ins>
    </w:p>
    <w:p w14:paraId="4218D5CD" w14:textId="0FDB5C26" w:rsidR="00F94939" w:rsidRDefault="00BF2AE8" w:rsidP="00931307">
      <w:pPr>
        <w:rPr>
          <w:ins w:id="3125" w:author="Dr. Carsten Franke" w:date="2021-09-29T09:26:00Z"/>
        </w:rPr>
      </w:pPr>
      <w:ins w:id="3126" w:author="Dr. Carsten Franke" w:date="2021-10-21T10:46:00Z">
        <w:r w:rsidRPr="00F7090C">
          <w:rPr>
            <w:u w:val="single"/>
          </w:rPr>
          <w:t>Note:</w:t>
        </w:r>
        <w:r>
          <w:t xml:space="preserve"> </w:t>
        </w:r>
      </w:ins>
      <w:ins w:id="3127" w:author="Dr. Carsten Franke" w:date="2021-09-29T09:26:00Z">
        <w:r w:rsidR="00731939">
          <w:t xml:space="preserve">In general, </w:t>
        </w:r>
      </w:ins>
      <w:ins w:id="3128" w:author="Dr. Carsten Franke" w:date="2021-09-29T09:27:00Z">
        <w:r w:rsidR="00731939" w:rsidRPr="000B5A61">
          <w:rPr>
            <w:lang w:eastAsia="ja-JP"/>
          </w:rPr>
          <w:t>χ</w:t>
        </w:r>
      </w:ins>
      <w:ins w:id="3129"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30" w:author="Dr. Carsten Franke" w:date="2021-10-20T11:52:00Z"/>
        </w:rPr>
      </w:pPr>
    </w:p>
    <w:p w14:paraId="31473EE3" w14:textId="74E7D30C" w:rsidR="002D782E" w:rsidRDefault="002D782E" w:rsidP="00931307">
      <w:pPr>
        <w:rPr>
          <w:ins w:id="3131" w:author="Dr. Carsten Franke" w:date="2021-10-20T11:52:00Z"/>
        </w:rPr>
      </w:pPr>
      <w:bookmarkStart w:id="3132" w:name="_Hlk85697615"/>
      <w:ins w:id="3133" w:author="Dr. Carsten Franke" w:date="2021-10-20T11:52:00Z">
        <w:r>
          <w:t xml:space="preserve">To-Do: </w:t>
        </w:r>
        <w:r w:rsidRPr="00931307">
          <w:rPr>
            <w:highlight w:val="yellow"/>
          </w:rPr>
          <w:t>Include a figure for illustration</w:t>
        </w:r>
        <w:r>
          <w:rPr>
            <w:highlight w:val="yellow"/>
          </w:rPr>
          <w:t>.</w:t>
        </w:r>
      </w:ins>
      <w:ins w:id="3134" w:author="Dr. Carsten Franke" w:date="2021-10-21T08:33:00Z">
        <w:r w:rsidR="0098249B">
          <w:t xml:space="preserve"> </w:t>
        </w:r>
      </w:ins>
    </w:p>
    <w:bookmarkEnd w:id="3132"/>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135"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135"/>
    </w:p>
    <w:p w14:paraId="194D9ACC" w14:textId="3C02AA46" w:rsidR="0007274A" w:rsidDel="00741F4D" w:rsidRDefault="0098249B" w:rsidP="0007274A">
      <w:pPr>
        <w:rPr>
          <w:del w:id="3136" w:author="Max Ungerer" w:date="2021-09-15T20:20:00Z"/>
        </w:rPr>
      </w:pPr>
      <w:ins w:id="3137"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138" w:author="Dr. Carsten Franke" w:date="2021-09-20T17:47:00Z">
              <w:r>
                <w:t>Mati</w:t>
              </w:r>
            </w:ins>
            <w:ins w:id="3139" w:author="Dr. Carsten Franke" w:date="2021-09-20T17:48:00Z">
              <w:r>
                <w:t xml:space="preserve">ngDefinition points to part version of assembly, which is irrelevant for </w:t>
              </w:r>
            </w:ins>
            <w:r w:rsidR="00F05698">
              <w:t>χMCF</w:t>
            </w:r>
            <w:ins w:id="3140" w:author="Dr. Carsten Franke" w:date="2021-09-20T17:48:00Z">
              <w:r>
                <w:t>. Hence, there is no correlation between both XML elements</w:t>
              </w:r>
              <w:proofErr w:type="gramStart"/>
              <w:r>
                <w:t xml:space="preserve">. </w:t>
              </w:r>
            </w:ins>
            <w:ins w:id="3141"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142" w:author="Dr. Carsten Franke" w:date="2021-09-20T17:43:00Z">
              <w:r w:rsidR="00CC7E17">
                <w:t xml:space="preserve"> </w:t>
              </w:r>
            </w:ins>
          </w:p>
        </w:tc>
        <w:tc>
          <w:tcPr>
            <w:tcW w:w="3234" w:type="dxa"/>
          </w:tcPr>
          <w:p w14:paraId="32C8E9BA" w14:textId="37F22D12" w:rsidR="0007274A" w:rsidRDefault="00CC7E17" w:rsidP="0007274A">
            <w:proofErr w:type="spellStart"/>
            <w:ins w:id="3143" w:author="Dr. Carsten Franke" w:date="2021-09-20T17:42:00Z">
              <w:r>
                <w:t>MatedPartAssociation</w:t>
              </w:r>
              <w:proofErr w:type="spellEnd"/>
              <w:r>
                <w:t xml:space="preserve"> contains </w:t>
              </w:r>
            </w:ins>
            <w:ins w:id="3144" w:author="Dr. Carsten Franke" w:date="2021-09-29T09:23:00Z">
              <w:r w:rsidR="002504F2">
                <w:t xml:space="preserve">geometric </w:t>
              </w:r>
            </w:ins>
            <w:ins w:id="3145" w:author="Dr. Carsten Franke" w:date="2021-09-20T17:42:00Z">
              <w:r>
                <w:t xml:space="preserve">transformation, hence is necessary. </w:t>
              </w:r>
            </w:ins>
            <w:ins w:id="3146" w:author="Dr. Carsten Franke" w:date="2021-09-20T17:43:00Z">
              <w:r>
                <w:br/>
              </w:r>
              <w:r w:rsidRPr="00BA5141">
                <w:t xml:space="preserve">List of part codes is mandatory </w:t>
              </w:r>
              <w:r>
                <w:t xml:space="preserve">within it. </w:t>
              </w:r>
            </w:ins>
            <w:del w:id="3147"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148"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149" w:author="Dr. Carsten Franke" w:date="2021-09-16T14:23:00Z">
              <w:r w:rsidR="00252D75">
                <w:t xml:space="preserve"> </w:t>
              </w:r>
            </w:ins>
          </w:p>
        </w:tc>
        <w:tc>
          <w:tcPr>
            <w:tcW w:w="3234" w:type="dxa"/>
          </w:tcPr>
          <w:p w14:paraId="65A324DE" w14:textId="6074E8C1" w:rsidR="0007274A" w:rsidRDefault="000923B7" w:rsidP="0007274A">
            <w:ins w:id="3150" w:author="Dr. Carsten Franke" w:date="2021-09-20T17:50:00Z">
              <w:r>
                <w:t xml:space="preserve">Semantics of both XML elements </w:t>
              </w:r>
              <w:r>
                <w:br/>
                <w:t xml:space="preserve">does not match exactly. They are just similar. </w:t>
              </w:r>
              <w:r>
                <w:br/>
              </w:r>
            </w:ins>
            <w:proofErr w:type="spellStart"/>
            <w:ins w:id="3151" w:author="Dr. Carsten Franke" w:date="2021-09-20T17:51:00Z">
              <w:r>
                <w:t>MatedPartRelationship</w:t>
              </w:r>
              <w:proofErr w:type="spellEnd"/>
              <w:r>
                <w:t xml:space="preserve"> is not relevant for </w:t>
              </w:r>
            </w:ins>
            <w:ins w:id="3152" w:author="Dr. Carsten Franke" w:date="2021-09-20T17:52:00Z">
              <w:r>
                <w:t xml:space="preserve">χMCF </w:t>
              </w:r>
            </w:ins>
            <w:ins w:id="3153" w:author="Dr. Carsten Franke" w:date="2021-09-20T17:51:00Z">
              <w:r>
                <w:t>use cases</w:t>
              </w:r>
            </w:ins>
            <w:ins w:id="3154" w:author="Dr. Carsten Franke" w:date="2021-09-16T14:33:00Z">
              <w:r w:rsidR="00774861">
                <w:t>.</w:t>
              </w:r>
            </w:ins>
            <w:ins w:id="3155"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156"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157"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158" w:author="Max Ungerer" w:date="2021-09-15T20:23:00Z">
              <w:r>
                <w:t>Unit</w:t>
              </w:r>
            </w:ins>
          </w:p>
        </w:tc>
        <w:tc>
          <w:tcPr>
            <w:tcW w:w="3234" w:type="dxa"/>
          </w:tcPr>
          <w:p w14:paraId="6F3460AF" w14:textId="58D41E15" w:rsidR="0007274A" w:rsidRDefault="000923B7" w:rsidP="0007274A">
            <w:ins w:id="3159" w:author="Dr. Carsten Franke" w:date="2021-09-15T21:11:00Z">
              <w:r w:rsidRPr="00A33FC4">
                <w:t>U</w:t>
              </w:r>
              <w:r w:rsidR="00A33FC4" w:rsidRPr="00A33FC4">
                <w:t>nit system used by</w:t>
              </w:r>
              <w:r w:rsidR="00A33FC4">
                <w:t xml:space="preserve"> the file</w:t>
              </w:r>
            </w:ins>
            <w:ins w:id="3160" w:author="Dr. Carsten Franke" w:date="2021-09-20T17:54:00Z">
              <w:r>
                <w:t>.</w:t>
              </w:r>
            </w:ins>
            <w:ins w:id="3161" w:author="Dr. Carsten Franke" w:date="2021-09-15T21:11:00Z">
              <w:r w:rsidR="00A33FC4">
                <w:t xml:space="preserve"> </w:t>
              </w:r>
            </w:ins>
            <w:ins w:id="3162"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163" w:author="Dr. Carsten Franke" w:date="2021-09-20T17:55:00Z">
              <w:r>
                <w:t>D</w:t>
              </w:r>
            </w:ins>
            <w:ins w:id="3164" w:author="Dr. Carsten Franke" w:date="2021-09-15T21:09:00Z">
              <w:r w:rsidR="00D66696" w:rsidRPr="00D66696">
                <w:t>ate on which the file is created</w:t>
              </w:r>
            </w:ins>
            <w:ins w:id="3165" w:author="Dr. Carsten Franke" w:date="2021-09-20T17:55:00Z">
              <w:r>
                <w:t>.</w:t>
              </w:r>
            </w:ins>
            <w:ins w:id="3166" w:author="Dr. Carsten Franke" w:date="2021-09-15T21:10:00Z">
              <w:r w:rsidR="00D66696">
                <w:t xml:space="preserve"> </w:t>
              </w:r>
            </w:ins>
            <w:ins w:id="3167"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168" w:author="Dr. Carsten Franke" w:date="2021-09-20T17:57:00Z">
              <w:r>
                <w:t xml:space="preserve">Encoded in XML name space </w:t>
              </w:r>
            </w:ins>
          </w:p>
        </w:tc>
        <w:tc>
          <w:tcPr>
            <w:tcW w:w="3234" w:type="dxa"/>
          </w:tcPr>
          <w:p w14:paraId="5A0E3F08" w14:textId="28C6A523" w:rsidR="0007274A" w:rsidRDefault="000923B7" w:rsidP="0007274A">
            <w:ins w:id="3169" w:author="Dr. Carsten Franke" w:date="2021-09-20T17:57:00Z">
              <w:r>
                <w:t>V</w:t>
              </w:r>
            </w:ins>
            <w:ins w:id="3170" w:author="Dr. Carsten Franke" w:date="2021-09-15T21:08:00Z">
              <w:r w:rsidR="008657EE" w:rsidRPr="008657EE">
                <w:t>ersion code of the standard</w:t>
              </w:r>
            </w:ins>
            <w:ins w:id="3171" w:author="Dr. Carsten Franke" w:date="2021-09-15T21:09:00Z">
              <w:r w:rsidR="008657EE">
                <w:t xml:space="preserve"> </w:t>
              </w:r>
            </w:ins>
            <w:ins w:id="3172" w:author="Dr. Carsten Franke" w:date="2021-09-15T21:11:00Z">
              <w:r w:rsidR="00A33FC4">
                <w:t>used</w:t>
              </w:r>
            </w:ins>
            <w:ins w:id="3173" w:author="Dr. Carsten Franke" w:date="2021-09-20T17:57:00Z">
              <w:r>
                <w:t>.</w:t>
              </w:r>
            </w:ins>
            <w:ins w:id="3174" w:author="Dr. Carsten Franke" w:date="2021-09-15T21:11:00Z">
              <w:r w:rsidR="00A33FC4">
                <w:t xml:space="preserve"> </w:t>
              </w:r>
            </w:ins>
            <w:ins w:id="3175" w:author="Dr. Carsten Franke" w:date="2021-09-20T17:58:00Z">
              <w:r w:rsidR="00E326F1">
                <w:t>These XML elements are not related.</w:t>
              </w:r>
            </w:ins>
            <w:ins w:id="3176"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177" w:name="_Toc86863881"/>
      <w:ins w:id="3178"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179" w:author="Dr. Carsten Franke" w:date="2021-09-16T14:29:00Z">
        <w:r>
          <w:rPr>
            <w:rFonts w:eastAsia="Calibri"/>
            <w:b w:val="0"/>
            <w:color w:val="00B050"/>
            <w:sz w:val="22"/>
            <w:lang w:eastAsia="en-US"/>
          </w:rPr>
          <w:t>ther standard.</w:t>
        </w:r>
        <w:bookmarkEnd w:id="3177"/>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180" w:name="_Toc86863882"/>
      <w:r w:rsidRPr="0007274A">
        <w:rPr>
          <w:b w:val="0"/>
          <w:bCs/>
          <w:lang w:val="en-US"/>
        </w:rPr>
        <w:t>(informative)</w:t>
      </w:r>
      <w:r>
        <w:rPr>
          <w:lang w:val="en-US"/>
        </w:rPr>
        <w:br/>
      </w:r>
      <w:r>
        <w:rPr>
          <w:lang w:val="en-US"/>
        </w:rPr>
        <w:br/>
        <w:t>History</w:t>
      </w:r>
      <w:bookmarkEnd w:id="3180"/>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194"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95" w:name="_Toc86863883"/>
      <w:r w:rsidRPr="00BC394B">
        <w:lastRenderedPageBreak/>
        <w:t>Bibliography</w:t>
      </w:r>
      <w:bookmarkEnd w:id="2806"/>
      <w:bookmarkEnd w:id="2807"/>
      <w:bookmarkEnd w:id="2808"/>
      <w:bookmarkEnd w:id="2809"/>
      <w:bookmarkEnd w:id="3195"/>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96" w:name="ReferenceZha2005"/>
      <w:r w:rsidRPr="00226A3F">
        <w:rPr>
          <w:kern w:val="22"/>
        </w:rPr>
        <w:t>[2]</w:t>
      </w:r>
      <w:bookmarkEnd w:id="3196"/>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97" w:name="ReferenceGai2006"/>
      <w:r w:rsidRPr="00226A3F">
        <w:rPr>
          <w:kern w:val="22"/>
        </w:rPr>
        <w:t>[3]</w:t>
      </w:r>
      <w:bookmarkEnd w:id="3197"/>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98" w:name="ReferenceBet2008"/>
      <w:r w:rsidRPr="00226A3F">
        <w:rPr>
          <w:kern w:val="22"/>
        </w:rPr>
        <w:t>[4]</w:t>
      </w:r>
      <w:bookmarkEnd w:id="3198"/>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99" w:name="ReferenceMik20061"/>
      <w:r w:rsidRPr="00226A3F">
        <w:rPr>
          <w:kern w:val="22"/>
        </w:rPr>
        <w:t>[5]</w:t>
      </w:r>
      <w:bookmarkEnd w:id="3199"/>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200" w:name="CiteFATXML"/>
      <w:r w:rsidRPr="00966BAF">
        <w:rPr>
          <w:lang w:val="de-DE"/>
        </w:rPr>
        <w:t>[7]</w:t>
      </w:r>
      <w:bookmarkEnd w:id="3200"/>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201"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202"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203" w:name="_Toc3557079"/>
      <w:bookmarkStart w:id="3204" w:name="_Toc34747329"/>
      <w:bookmarkStart w:id="3205" w:name="_Toc77102150"/>
      <w:r>
        <w:br w:type="page"/>
      </w:r>
      <w:bookmarkEnd w:id="3203"/>
      <w:bookmarkEnd w:id="3204"/>
      <w:bookmarkEnd w:id="3205"/>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DB13BD">
      <w:pPr>
        <w:pStyle w:val="Kommentartext"/>
        <w:numPr>
          <w:ilvl w:val="0"/>
          <w:numId w:val="58"/>
        </w:numPr>
      </w:pPr>
      <w:r>
        <w:t xml:space="preserve"> id</w:t>
      </w:r>
    </w:p>
  </w:comment>
  <w:comment w:id="560"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6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6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DB13BD">
      <w:pPr>
        <w:pStyle w:val="Kommentartext"/>
        <w:numPr>
          <w:ilvl w:val="0"/>
          <w:numId w:val="49"/>
        </w:numPr>
      </w:pPr>
      <w:r>
        <w:t xml:space="preserve">I suggest to have them "all or none" – and to discuss this with the AK, on next occasion! </w:t>
      </w:r>
    </w:p>
  </w:comment>
  <w:comment w:id="1429"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45"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933"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94"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938"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3A8C9" w14:textId="77777777" w:rsidR="00DB13BD" w:rsidRDefault="00DB13BD">
      <w:pPr>
        <w:spacing w:after="0" w:line="240" w:lineRule="auto"/>
      </w:pPr>
      <w:r>
        <w:separator/>
      </w:r>
    </w:p>
  </w:endnote>
  <w:endnote w:type="continuationSeparator" w:id="0">
    <w:p w14:paraId="74365DD2" w14:textId="77777777" w:rsidR="00DB13BD" w:rsidRDefault="00DB1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EFDFA" w14:textId="77777777" w:rsidR="00DB13BD" w:rsidRDefault="00DB13BD">
      <w:pPr>
        <w:spacing w:after="0" w:line="240" w:lineRule="auto"/>
      </w:pPr>
      <w:r>
        <w:separator/>
      </w:r>
    </w:p>
  </w:footnote>
  <w:footnote w:type="continuationSeparator" w:id="0">
    <w:p w14:paraId="7E02ECBE" w14:textId="77777777" w:rsidR="00DB13BD" w:rsidRDefault="00DB13BD">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5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5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5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5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55" w:author="Dr. Carsten Franke" w:date="2021-10-29T01:03:00Z">
        <w:r>
          <w:rPr>
            <w:lang w:val="de-DE"/>
          </w:rPr>
          <w:t xml:space="preserve"> with χMCF </w:t>
        </w:r>
        <w:proofErr w:type="spellStart"/>
        <w:r>
          <w:rPr>
            <w:lang w:val="de-DE"/>
          </w:rPr>
          <w:t>version</w:t>
        </w:r>
        <w:proofErr w:type="spellEnd"/>
        <w:r>
          <w:rPr>
            <w:lang w:val="de-DE"/>
          </w:rPr>
          <w:t xml:space="preserve"> </w:t>
        </w:r>
      </w:ins>
      <w:ins w:id="656" w:author="Dr. Carsten Franke" w:date="2021-10-29T01:07:00Z">
        <w:r w:rsidR="00727AF4">
          <w:rPr>
            <w:lang w:val="de-DE"/>
          </w:rPr>
          <w:t>3.1</w:t>
        </w:r>
      </w:ins>
      <w:ins w:id="65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520"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0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0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181" w:author="Max Ungerer" w:date="2021-09-15T19:02:00Z"/>
        </w:rPr>
      </w:pPr>
      <w:r>
        <w:rPr>
          <w:rStyle w:val="Funotenzeichen"/>
        </w:rPr>
        <w:footnoteRef/>
      </w:r>
      <w:r>
        <w:t xml:space="preserve"> Working group 25 for joining technologies of the German Research Association of Automotive Technologies</w:t>
      </w:r>
      <w:ins w:id="3182" w:author="Dr. Carsten Franke" w:date="2021-10-20T11:19:00Z">
        <w:r w:rsidR="002A7689">
          <w:t xml:space="preserve"> (FAT)</w:t>
        </w:r>
      </w:ins>
      <w:r>
        <w:t xml:space="preserve">. </w:t>
      </w:r>
      <w:ins w:id="3183" w:author="Dr. Carsten Franke" w:date="2021-10-20T11:19:00Z">
        <w:r w:rsidR="002A7689">
          <w:br/>
        </w:r>
      </w:ins>
      <w:ins w:id="3184" w:author="Dr. Carsten Franke" w:date="2021-10-20T11:21:00Z">
        <w:r w:rsidR="002A7689">
          <w:t xml:space="preserve">The FAT is a department of the </w:t>
        </w:r>
        <w:r w:rsidR="002A7689" w:rsidRPr="002A7689">
          <w:t>German Association of the Automotive Industry (VDA),</w:t>
        </w:r>
      </w:ins>
      <w:ins w:id="3185" w:author="Dr. Carsten Franke" w:date="2021-10-20T11:22:00Z">
        <w:r w:rsidR="002A7689">
          <w:t xml:space="preserve"> </w:t>
        </w:r>
      </w:ins>
      <w:del w:id="3186" w:author="Dr. Carsten Franke" w:date="2021-10-20T11:22:00Z">
        <w:r w:rsidDel="002A7689">
          <w:br/>
        </w:r>
      </w:del>
      <w:ins w:id="3187" w:author="Max Ungerer" w:date="2021-09-15T19:02:00Z">
        <w:del w:id="3188" w:author="Dr. Carsten Franke" w:date="2021-10-20T11:22:00Z">
          <w:r w:rsidRPr="00140190" w:rsidDel="002A7689">
            <w:rPr>
              <w:highlight w:val="yellow"/>
            </w:rPr>
            <w:delText>Shall we mention / explain its relation to VDA?</w:delText>
          </w:r>
          <w:r w:rsidDel="002A7689">
            <w:delText xml:space="preserve"> </w:delText>
          </w:r>
        </w:del>
      </w:ins>
      <w:ins w:id="3189" w:author="Max Ungerer" w:date="2021-09-15T20:21:00Z">
        <w:del w:id="3190" w:author="Dr. Carsten Franke" w:date="2021-10-20T11:22:00Z">
          <w:r w:rsidR="003F5140" w:rsidRPr="00A44CE4" w:rsidDel="002A7689">
            <w:rPr>
              <w:highlight w:val="green"/>
            </w:rPr>
            <w:delText>Yes</w:delText>
          </w:r>
        </w:del>
      </w:ins>
      <w:ins w:id="3191" w:author="Max Ungerer" w:date="2021-09-15T20:22:00Z">
        <w:del w:id="3192" w:author="Dr. Carsten Franke" w:date="2021-10-20T11:22:00Z">
          <w:r w:rsidR="003F5140" w:rsidRPr="00A44CE4" w:rsidDel="002A7689">
            <w:rPr>
              <w:highlight w:val="green"/>
            </w:rPr>
            <w:delText>!</w:delText>
          </w:r>
        </w:del>
      </w:ins>
      <w:del w:id="3193"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D46C2"/>
    <w:rsid w:val="001E0F2A"/>
    <w:rsid w:val="001E4412"/>
    <w:rsid w:val="001E635D"/>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13A8"/>
    <w:rsid w:val="00D63A68"/>
    <w:rsid w:val="00D66696"/>
    <w:rsid w:val="00D74714"/>
    <w:rsid w:val="00D940C3"/>
    <w:rsid w:val="00DB0AC2"/>
    <w:rsid w:val="00DB13BD"/>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43411</Words>
  <Characters>273494</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316273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42</cp:revision>
  <dcterms:created xsi:type="dcterms:W3CDTF">2021-10-29T14:50:00Z</dcterms:created>
  <dcterms:modified xsi:type="dcterms:W3CDTF">2021-11-03T20:40:00Z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