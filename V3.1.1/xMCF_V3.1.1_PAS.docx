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B26E3D5" w14:textId="77777777" w:rsidR="0095483F" w:rsidRDefault="0095483F" w:rsidP="001A33D0">
      <w:pPr>
        <w:jc w:val="right"/>
        <w:rPr>
          <w:b/>
          <w:noProof/>
          <w:sz w:val="28"/>
          <w:szCs w:val="28"/>
        </w:rPr>
      </w:pPr>
    </w:p>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6C54967"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16T08:41:00Z">
        <w:r w:rsidR="008E6CB0">
          <w:rPr>
            <w:noProof/>
          </w:rPr>
          <w:t>16</w:t>
        </w:r>
      </w:ins>
    </w:p>
    <w:p w14:paraId="62150C31" w14:textId="6D11845E" w:rsidR="00AE439A" w:rsidRDefault="007836EA" w:rsidP="00AE439A">
      <w:pPr>
        <w:spacing w:line="360" w:lineRule="atLeast"/>
        <w:jc w:val="center"/>
        <w:rPr>
          <w:b/>
          <w:sz w:val="32"/>
          <w:szCs w:val="32"/>
        </w:rPr>
      </w:pPr>
      <w:proofErr w:type="spellStart"/>
      <w:r w:rsidRPr="007836EA">
        <w:rPr>
          <w:b/>
          <w:sz w:val="32"/>
          <w:szCs w:val="32"/>
        </w:rPr>
        <w:t>χ</w:t>
      </w:r>
      <w:r w:rsidR="006272B6">
        <w:rPr>
          <w:b/>
          <w:sz w:val="32"/>
          <w:szCs w:val="32"/>
        </w:rPr>
        <w:t>MCF</w:t>
      </w:r>
      <w:proofErr w:type="spellEnd"/>
      <w:r w:rsidR="006272B6">
        <w:rPr>
          <w:b/>
          <w:sz w:val="32"/>
          <w:szCs w:val="32"/>
        </w:rPr>
        <w:t xml:space="preserve"> </w:t>
      </w:r>
      <w:r w:rsidR="00AE439A" w:rsidRPr="00AE439A">
        <w:rPr>
          <w:b/>
          <w:sz w:val="32"/>
          <w:szCs w:val="32"/>
        </w:rPr>
        <w:t>(</w:t>
      </w:r>
      <w:proofErr w:type="spellStart"/>
      <w:r w:rsidR="00AE439A" w:rsidRPr="00AE439A">
        <w:rPr>
          <w:b/>
          <w:sz w:val="32"/>
          <w:szCs w:val="32"/>
        </w:rPr>
        <w:t>xMCF</w:t>
      </w:r>
      <w:proofErr w:type="spellEnd"/>
      <w:r w:rsidR="00AE439A" w:rsidRPr="00AE439A">
        <w:rPr>
          <w:b/>
          <w:sz w:val="32"/>
          <w:szCs w:val="32"/>
        </w:rPr>
        <w:t>)</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BodyText"/>
      </w:pPr>
    </w:p>
    <w:p w14:paraId="6B2537CD" w14:textId="77777777" w:rsidR="001A33D0" w:rsidRPr="00BC394B" w:rsidRDefault="001A33D0" w:rsidP="00DF6AAF">
      <w:pPr>
        <w:pStyle w:val="BodyText"/>
        <w:sectPr w:rsidR="001A33D0" w:rsidRPr="00BC394B" w:rsidSect="00C845B4">
          <w:headerReference w:type="even" r:id="rId12"/>
          <w:footerReference w:type="even" r:id="rId13"/>
          <w:footerReference w:type="default" r:id="rId14"/>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D5EBC">
        <w:rPr>
          <w:color w:val="auto"/>
          <w:sz w:val="20"/>
          <w:lang w:val="de-DE"/>
        </w:rPr>
        <w:t>Website: www.iso.org</w:t>
      </w:r>
    </w:p>
    <w:p w14:paraId="6A3BF7E0" w14:textId="77777777" w:rsidR="001A33D0"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r w:rsidRPr="00DD5EBC">
        <w:rPr>
          <w:color w:val="auto"/>
          <w:sz w:val="20"/>
          <w:lang w:val="de-DE"/>
        </w:rPr>
        <w:t>Published in Switzerland</w:t>
      </w:r>
    </w:p>
    <w:p w14:paraId="19A145B0" w14:textId="77777777" w:rsidR="001A33D0" w:rsidRPr="00BC394B" w:rsidRDefault="001A33D0" w:rsidP="008116BB">
      <w:pPr>
        <w:pStyle w:val="zzContents"/>
      </w:pPr>
      <w:r w:rsidRPr="00BC394B">
        <w:lastRenderedPageBreak/>
        <w:t>Contents</w:t>
      </w:r>
    </w:p>
    <w:p w14:paraId="67C8B968" w14:textId="63605DCF" w:rsidR="00C07D39" w:rsidRDefault="0054733A">
      <w:pPr>
        <w:pStyle w:val="TOC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9737" w:history="1">
        <w:r w:rsidR="00C07D39" w:rsidRPr="00A07DF2">
          <w:rPr>
            <w:rStyle w:val="Hyperlink"/>
            <w:noProof/>
          </w:rPr>
          <w:t>Foreword</w:t>
        </w:r>
        <w:r w:rsidR="00C07D39">
          <w:rPr>
            <w:noProof/>
            <w:webHidden/>
          </w:rPr>
          <w:tab/>
        </w:r>
        <w:r w:rsidR="00C07D39">
          <w:rPr>
            <w:noProof/>
            <w:webHidden/>
          </w:rPr>
          <w:fldChar w:fldCharType="begin"/>
        </w:r>
        <w:r w:rsidR="00C07D39">
          <w:rPr>
            <w:noProof/>
            <w:webHidden/>
          </w:rPr>
          <w:instrText xml:space="preserve"> PAGEREF _Toc86869737 \h </w:instrText>
        </w:r>
        <w:r w:rsidR="00C07D39">
          <w:rPr>
            <w:noProof/>
            <w:webHidden/>
          </w:rPr>
        </w:r>
        <w:r w:rsidR="00C07D39">
          <w:rPr>
            <w:noProof/>
            <w:webHidden/>
          </w:rPr>
          <w:fldChar w:fldCharType="separate"/>
        </w:r>
        <w:r w:rsidR="00A50DBF">
          <w:rPr>
            <w:noProof/>
            <w:webHidden/>
          </w:rPr>
          <w:t>xiii</w:t>
        </w:r>
        <w:r w:rsidR="00C07D39">
          <w:rPr>
            <w:noProof/>
            <w:webHidden/>
          </w:rPr>
          <w:fldChar w:fldCharType="end"/>
        </w:r>
      </w:hyperlink>
    </w:p>
    <w:p w14:paraId="1A7DBB8D" w14:textId="0B535A58" w:rsidR="00C07D39" w:rsidRDefault="0095483F">
      <w:pPr>
        <w:pStyle w:val="TOC1"/>
        <w:rPr>
          <w:rFonts w:asciiTheme="minorHAnsi" w:eastAsiaTheme="minorEastAsia" w:hAnsiTheme="minorHAnsi" w:cstheme="minorBidi"/>
          <w:b w:val="0"/>
          <w:noProof/>
          <w:lang w:val="de-DE" w:eastAsia="de-DE"/>
        </w:rPr>
      </w:pPr>
      <w:hyperlink w:anchor="_Toc86869738" w:history="1">
        <w:r w:rsidR="00C07D39" w:rsidRPr="00A07DF2">
          <w:rPr>
            <w:rStyle w:val="Hyperlink"/>
            <w:noProof/>
          </w:rPr>
          <w:t>Introduction</w:t>
        </w:r>
        <w:r w:rsidR="00C07D39">
          <w:rPr>
            <w:noProof/>
            <w:webHidden/>
          </w:rPr>
          <w:tab/>
        </w:r>
        <w:r w:rsidR="00C07D39">
          <w:rPr>
            <w:noProof/>
            <w:webHidden/>
          </w:rPr>
          <w:fldChar w:fldCharType="begin"/>
        </w:r>
        <w:r w:rsidR="00C07D39">
          <w:rPr>
            <w:noProof/>
            <w:webHidden/>
          </w:rPr>
          <w:instrText xml:space="preserve"> PAGEREF _Toc86869738 \h </w:instrText>
        </w:r>
        <w:r w:rsidR="00C07D39">
          <w:rPr>
            <w:noProof/>
            <w:webHidden/>
          </w:rPr>
        </w:r>
        <w:r w:rsidR="00C07D39">
          <w:rPr>
            <w:noProof/>
            <w:webHidden/>
          </w:rPr>
          <w:fldChar w:fldCharType="separate"/>
        </w:r>
        <w:r w:rsidR="00A50DBF">
          <w:rPr>
            <w:noProof/>
            <w:webHidden/>
          </w:rPr>
          <w:t>xiv</w:t>
        </w:r>
        <w:r w:rsidR="00C07D39">
          <w:rPr>
            <w:noProof/>
            <w:webHidden/>
          </w:rPr>
          <w:fldChar w:fldCharType="end"/>
        </w:r>
      </w:hyperlink>
    </w:p>
    <w:p w14:paraId="6490D1DC" w14:textId="5E3AE92A" w:rsidR="00C07D39" w:rsidRDefault="0095483F">
      <w:pPr>
        <w:pStyle w:val="TOC1"/>
        <w:rPr>
          <w:rFonts w:asciiTheme="minorHAnsi" w:eastAsiaTheme="minorEastAsia" w:hAnsiTheme="minorHAnsi" w:cstheme="minorBidi"/>
          <w:b w:val="0"/>
          <w:noProof/>
          <w:lang w:val="de-DE" w:eastAsia="de-DE"/>
        </w:rPr>
      </w:pPr>
      <w:hyperlink w:anchor="_Toc86869739" w:history="1">
        <w:r w:rsidR="00C07D39" w:rsidRPr="00A07DF2">
          <w:rPr>
            <w:rStyle w:val="Hyperlink"/>
            <w:noProof/>
          </w:rPr>
          <w:t>1</w:t>
        </w:r>
        <w:r w:rsidR="00C07D39">
          <w:rPr>
            <w:rFonts w:asciiTheme="minorHAnsi" w:eastAsiaTheme="minorEastAsia" w:hAnsiTheme="minorHAnsi" w:cstheme="minorBidi"/>
            <w:b w:val="0"/>
            <w:noProof/>
            <w:lang w:val="de-DE" w:eastAsia="de-DE"/>
          </w:rPr>
          <w:tab/>
        </w:r>
        <w:r w:rsidR="00C07D39" w:rsidRPr="00A07DF2">
          <w:rPr>
            <w:rStyle w:val="Hyperlink"/>
            <w:noProof/>
          </w:rPr>
          <w:t>Scope</w:t>
        </w:r>
        <w:r w:rsidR="00C07D39">
          <w:rPr>
            <w:noProof/>
            <w:webHidden/>
          </w:rPr>
          <w:tab/>
        </w:r>
        <w:r w:rsidR="00C07D39">
          <w:rPr>
            <w:noProof/>
            <w:webHidden/>
          </w:rPr>
          <w:fldChar w:fldCharType="begin"/>
        </w:r>
        <w:r w:rsidR="00C07D39">
          <w:rPr>
            <w:noProof/>
            <w:webHidden/>
          </w:rPr>
          <w:instrText xml:space="preserve"> PAGEREF _Toc86869739 \h </w:instrText>
        </w:r>
        <w:r w:rsidR="00C07D39">
          <w:rPr>
            <w:noProof/>
            <w:webHidden/>
          </w:rPr>
        </w:r>
        <w:r w:rsidR="00C07D39">
          <w:rPr>
            <w:noProof/>
            <w:webHidden/>
          </w:rPr>
          <w:fldChar w:fldCharType="separate"/>
        </w:r>
        <w:r w:rsidR="00A50DBF">
          <w:rPr>
            <w:noProof/>
            <w:webHidden/>
          </w:rPr>
          <w:t>1</w:t>
        </w:r>
        <w:r w:rsidR="00C07D39">
          <w:rPr>
            <w:noProof/>
            <w:webHidden/>
          </w:rPr>
          <w:fldChar w:fldCharType="end"/>
        </w:r>
      </w:hyperlink>
    </w:p>
    <w:p w14:paraId="22CFC342" w14:textId="1E00523B" w:rsidR="00C07D39" w:rsidRDefault="0095483F">
      <w:pPr>
        <w:pStyle w:val="TOC1"/>
        <w:rPr>
          <w:rFonts w:asciiTheme="minorHAnsi" w:eastAsiaTheme="minorEastAsia" w:hAnsiTheme="minorHAnsi" w:cstheme="minorBidi"/>
          <w:b w:val="0"/>
          <w:noProof/>
          <w:lang w:val="de-DE" w:eastAsia="de-DE"/>
        </w:rPr>
      </w:pPr>
      <w:hyperlink w:anchor="_Toc86869740" w:history="1">
        <w:r w:rsidR="00C07D39" w:rsidRPr="00A07DF2">
          <w:rPr>
            <w:rStyle w:val="Hyperlink"/>
            <w:noProof/>
          </w:rPr>
          <w:t>2</w:t>
        </w:r>
        <w:r w:rsidR="00C07D39">
          <w:rPr>
            <w:rFonts w:asciiTheme="minorHAnsi" w:eastAsiaTheme="minorEastAsia" w:hAnsiTheme="minorHAnsi" w:cstheme="minorBidi"/>
            <w:b w:val="0"/>
            <w:noProof/>
            <w:lang w:val="de-DE" w:eastAsia="de-DE"/>
          </w:rPr>
          <w:tab/>
        </w:r>
        <w:r w:rsidR="00C07D39" w:rsidRPr="00A07DF2">
          <w:rPr>
            <w:rStyle w:val="Hyperlink"/>
            <w:noProof/>
          </w:rPr>
          <w:t>Normative references</w:t>
        </w:r>
        <w:r w:rsidR="00C07D39">
          <w:rPr>
            <w:noProof/>
            <w:webHidden/>
          </w:rPr>
          <w:tab/>
        </w:r>
        <w:r w:rsidR="00C07D39">
          <w:rPr>
            <w:noProof/>
            <w:webHidden/>
          </w:rPr>
          <w:fldChar w:fldCharType="begin"/>
        </w:r>
        <w:r w:rsidR="00C07D39">
          <w:rPr>
            <w:noProof/>
            <w:webHidden/>
          </w:rPr>
          <w:instrText xml:space="preserve"> PAGEREF _Toc86869740 \h </w:instrText>
        </w:r>
        <w:r w:rsidR="00C07D39">
          <w:rPr>
            <w:noProof/>
            <w:webHidden/>
          </w:rPr>
        </w:r>
        <w:r w:rsidR="00C07D39">
          <w:rPr>
            <w:noProof/>
            <w:webHidden/>
          </w:rPr>
          <w:fldChar w:fldCharType="separate"/>
        </w:r>
        <w:r w:rsidR="00A50DBF">
          <w:rPr>
            <w:noProof/>
            <w:webHidden/>
          </w:rPr>
          <w:t>1</w:t>
        </w:r>
        <w:r w:rsidR="00C07D39">
          <w:rPr>
            <w:noProof/>
            <w:webHidden/>
          </w:rPr>
          <w:fldChar w:fldCharType="end"/>
        </w:r>
      </w:hyperlink>
    </w:p>
    <w:p w14:paraId="178288C1" w14:textId="218D8F2D" w:rsidR="00C07D39" w:rsidRDefault="0095483F">
      <w:pPr>
        <w:pStyle w:val="TOC1"/>
        <w:rPr>
          <w:rFonts w:asciiTheme="minorHAnsi" w:eastAsiaTheme="minorEastAsia" w:hAnsiTheme="minorHAnsi" w:cstheme="minorBidi"/>
          <w:b w:val="0"/>
          <w:noProof/>
          <w:lang w:val="de-DE" w:eastAsia="de-DE"/>
        </w:rPr>
      </w:pPr>
      <w:hyperlink w:anchor="_Toc86869741" w:history="1">
        <w:r w:rsidR="00C07D39" w:rsidRPr="00A07DF2">
          <w:rPr>
            <w:rStyle w:val="Hyperlink"/>
            <w:noProof/>
          </w:rPr>
          <w:t>3</w:t>
        </w:r>
        <w:r w:rsidR="00C07D39">
          <w:rPr>
            <w:rFonts w:asciiTheme="minorHAnsi" w:eastAsiaTheme="minorEastAsia" w:hAnsiTheme="minorHAnsi" w:cstheme="minorBidi"/>
            <w:b w:val="0"/>
            <w:noProof/>
            <w:lang w:val="de-DE" w:eastAsia="de-DE"/>
          </w:rPr>
          <w:tab/>
        </w:r>
        <w:r w:rsidR="00C07D39" w:rsidRPr="00A07DF2">
          <w:rPr>
            <w:rStyle w:val="Hyperlink"/>
            <w:noProof/>
          </w:rPr>
          <w:t>Terms and definitions</w:t>
        </w:r>
        <w:r w:rsidR="00C07D39">
          <w:rPr>
            <w:noProof/>
            <w:webHidden/>
          </w:rPr>
          <w:tab/>
        </w:r>
        <w:r w:rsidR="00C07D39">
          <w:rPr>
            <w:noProof/>
            <w:webHidden/>
          </w:rPr>
          <w:fldChar w:fldCharType="begin"/>
        </w:r>
        <w:r w:rsidR="00C07D39">
          <w:rPr>
            <w:noProof/>
            <w:webHidden/>
          </w:rPr>
          <w:instrText xml:space="preserve"> PAGEREF _Toc86869741 \h </w:instrText>
        </w:r>
        <w:r w:rsidR="00C07D39">
          <w:rPr>
            <w:noProof/>
            <w:webHidden/>
          </w:rPr>
        </w:r>
        <w:r w:rsidR="00C07D39">
          <w:rPr>
            <w:noProof/>
            <w:webHidden/>
          </w:rPr>
          <w:fldChar w:fldCharType="separate"/>
        </w:r>
        <w:r w:rsidR="00A50DBF">
          <w:rPr>
            <w:noProof/>
            <w:webHidden/>
          </w:rPr>
          <w:t>1</w:t>
        </w:r>
        <w:r w:rsidR="00C07D39">
          <w:rPr>
            <w:noProof/>
            <w:webHidden/>
          </w:rPr>
          <w:fldChar w:fldCharType="end"/>
        </w:r>
      </w:hyperlink>
    </w:p>
    <w:p w14:paraId="05C51C6C" w14:textId="60B1F933" w:rsidR="00C07D39" w:rsidRDefault="0095483F">
      <w:pPr>
        <w:pStyle w:val="TOC1"/>
        <w:rPr>
          <w:rFonts w:asciiTheme="minorHAnsi" w:eastAsiaTheme="minorEastAsia" w:hAnsiTheme="minorHAnsi" w:cstheme="minorBidi"/>
          <w:b w:val="0"/>
          <w:noProof/>
          <w:lang w:val="de-DE" w:eastAsia="de-DE"/>
        </w:rPr>
      </w:pPr>
      <w:hyperlink w:anchor="_Toc86869742" w:history="1">
        <w:r w:rsidR="00C07D39" w:rsidRPr="00A07DF2">
          <w:rPr>
            <w:rStyle w:val="Hyperlink"/>
            <w:noProof/>
          </w:rPr>
          <w:t>4</w:t>
        </w:r>
        <w:r w:rsidR="00C07D39">
          <w:rPr>
            <w:rFonts w:asciiTheme="minorHAnsi" w:eastAsiaTheme="minorEastAsia" w:hAnsiTheme="minorHAnsi" w:cstheme="minorBidi"/>
            <w:b w:val="0"/>
            <w:noProof/>
            <w:lang w:val="de-DE" w:eastAsia="de-DE"/>
          </w:rPr>
          <w:tab/>
        </w:r>
        <w:r w:rsidR="00C07D39" w:rsidRPr="00A07DF2">
          <w:rPr>
            <w:rStyle w:val="Hyperlink"/>
            <w:noProof/>
          </w:rPr>
          <w:t>Design Principles and Basic Features of χMCF</w:t>
        </w:r>
        <w:r w:rsidR="00C07D39">
          <w:rPr>
            <w:noProof/>
            <w:webHidden/>
          </w:rPr>
          <w:tab/>
        </w:r>
        <w:r w:rsidR="00C07D39">
          <w:rPr>
            <w:noProof/>
            <w:webHidden/>
          </w:rPr>
          <w:fldChar w:fldCharType="begin"/>
        </w:r>
        <w:r w:rsidR="00C07D39">
          <w:rPr>
            <w:noProof/>
            <w:webHidden/>
          </w:rPr>
          <w:instrText xml:space="preserve"> PAGEREF _Toc86869742 \h </w:instrText>
        </w:r>
        <w:r w:rsidR="00C07D39">
          <w:rPr>
            <w:noProof/>
            <w:webHidden/>
          </w:rPr>
        </w:r>
        <w:r w:rsidR="00C07D39">
          <w:rPr>
            <w:noProof/>
            <w:webHidden/>
          </w:rPr>
          <w:fldChar w:fldCharType="separate"/>
        </w:r>
        <w:r w:rsidR="00A50DBF">
          <w:rPr>
            <w:noProof/>
            <w:webHidden/>
          </w:rPr>
          <w:t>2</w:t>
        </w:r>
        <w:r w:rsidR="00C07D39">
          <w:rPr>
            <w:noProof/>
            <w:webHidden/>
          </w:rPr>
          <w:fldChar w:fldCharType="end"/>
        </w:r>
      </w:hyperlink>
    </w:p>
    <w:p w14:paraId="75E01992" w14:textId="1821FD29" w:rsidR="00C07D39" w:rsidRDefault="0095483F">
      <w:pPr>
        <w:pStyle w:val="TOC2"/>
        <w:rPr>
          <w:rFonts w:asciiTheme="minorHAnsi" w:eastAsiaTheme="minorEastAsia" w:hAnsiTheme="minorHAnsi" w:cstheme="minorBidi"/>
          <w:b w:val="0"/>
          <w:noProof/>
          <w:lang w:val="de-DE" w:eastAsia="de-DE"/>
        </w:rPr>
      </w:pPr>
      <w:hyperlink w:anchor="_Toc86869743" w:history="1">
        <w:r w:rsidR="00C07D39" w:rsidRPr="00A07DF2">
          <w:rPr>
            <w:rStyle w:val="Hyperlink"/>
            <w:noProof/>
          </w:rPr>
          <w:t>4.1</w:t>
        </w:r>
        <w:r w:rsidR="00C07D39">
          <w:rPr>
            <w:rFonts w:asciiTheme="minorHAnsi" w:eastAsiaTheme="minorEastAsia" w:hAnsiTheme="minorHAnsi" w:cstheme="minorBidi"/>
            <w:b w:val="0"/>
            <w:noProof/>
            <w:lang w:val="de-DE" w:eastAsia="de-DE"/>
          </w:rPr>
          <w:tab/>
        </w:r>
        <w:r w:rsidR="00C07D39" w:rsidRPr="00A07DF2">
          <w:rPr>
            <w:rStyle w:val="Hyperlink"/>
            <w:noProof/>
          </w:rPr>
          <w:t>Design Principles</w:t>
        </w:r>
        <w:r w:rsidR="00C07D39">
          <w:rPr>
            <w:noProof/>
            <w:webHidden/>
          </w:rPr>
          <w:tab/>
        </w:r>
        <w:r w:rsidR="00C07D39">
          <w:rPr>
            <w:noProof/>
            <w:webHidden/>
          </w:rPr>
          <w:fldChar w:fldCharType="begin"/>
        </w:r>
        <w:r w:rsidR="00C07D39">
          <w:rPr>
            <w:noProof/>
            <w:webHidden/>
          </w:rPr>
          <w:instrText xml:space="preserve"> PAGEREF _Toc86869743 \h </w:instrText>
        </w:r>
        <w:r w:rsidR="00C07D39">
          <w:rPr>
            <w:noProof/>
            <w:webHidden/>
          </w:rPr>
        </w:r>
        <w:r w:rsidR="00C07D39">
          <w:rPr>
            <w:noProof/>
            <w:webHidden/>
          </w:rPr>
          <w:fldChar w:fldCharType="separate"/>
        </w:r>
        <w:r w:rsidR="00A50DBF">
          <w:rPr>
            <w:noProof/>
            <w:webHidden/>
          </w:rPr>
          <w:t>2</w:t>
        </w:r>
        <w:r w:rsidR="00C07D39">
          <w:rPr>
            <w:noProof/>
            <w:webHidden/>
          </w:rPr>
          <w:fldChar w:fldCharType="end"/>
        </w:r>
      </w:hyperlink>
    </w:p>
    <w:p w14:paraId="3141FB0A" w14:textId="0EBABA4D" w:rsidR="00C07D39" w:rsidRDefault="0095483F">
      <w:pPr>
        <w:pStyle w:val="TOC2"/>
        <w:rPr>
          <w:rFonts w:asciiTheme="minorHAnsi" w:eastAsiaTheme="minorEastAsia" w:hAnsiTheme="minorHAnsi" w:cstheme="minorBidi"/>
          <w:b w:val="0"/>
          <w:noProof/>
          <w:lang w:val="de-DE" w:eastAsia="de-DE"/>
        </w:rPr>
      </w:pPr>
      <w:hyperlink w:anchor="_Toc86869744" w:history="1">
        <w:r w:rsidR="00C07D39" w:rsidRPr="00A07DF2">
          <w:rPr>
            <w:rStyle w:val="Hyperlink"/>
            <w:noProof/>
          </w:rPr>
          <w:t>4.2</w:t>
        </w:r>
        <w:r w:rsidR="00C07D39">
          <w:rPr>
            <w:rFonts w:asciiTheme="minorHAnsi" w:eastAsiaTheme="minorEastAsia" w:hAnsiTheme="minorHAnsi" w:cstheme="minorBidi"/>
            <w:b w:val="0"/>
            <w:noProof/>
            <w:lang w:val="de-DE" w:eastAsia="de-DE"/>
          </w:rPr>
          <w:tab/>
        </w:r>
        <w:r w:rsidR="00C07D39" w:rsidRPr="00A07DF2">
          <w:rPr>
            <w:rStyle w:val="Hyperlink"/>
            <w:noProof/>
          </w:rPr>
          <w:t>Idealization of Joints</w:t>
        </w:r>
        <w:r w:rsidR="00C07D39">
          <w:rPr>
            <w:noProof/>
            <w:webHidden/>
          </w:rPr>
          <w:tab/>
        </w:r>
        <w:r w:rsidR="00C07D39">
          <w:rPr>
            <w:noProof/>
            <w:webHidden/>
          </w:rPr>
          <w:fldChar w:fldCharType="begin"/>
        </w:r>
        <w:r w:rsidR="00C07D39">
          <w:rPr>
            <w:noProof/>
            <w:webHidden/>
          </w:rPr>
          <w:instrText xml:space="preserve"> PAGEREF _Toc86869744 \h </w:instrText>
        </w:r>
        <w:r w:rsidR="00C07D39">
          <w:rPr>
            <w:noProof/>
            <w:webHidden/>
          </w:rPr>
        </w:r>
        <w:r w:rsidR="00C07D39">
          <w:rPr>
            <w:noProof/>
            <w:webHidden/>
          </w:rPr>
          <w:fldChar w:fldCharType="separate"/>
        </w:r>
        <w:r w:rsidR="00A50DBF">
          <w:rPr>
            <w:noProof/>
            <w:webHidden/>
          </w:rPr>
          <w:t>2</w:t>
        </w:r>
        <w:r w:rsidR="00C07D39">
          <w:rPr>
            <w:noProof/>
            <w:webHidden/>
          </w:rPr>
          <w:fldChar w:fldCharType="end"/>
        </w:r>
      </w:hyperlink>
    </w:p>
    <w:p w14:paraId="4B4871FE" w14:textId="401BA71A" w:rsidR="00C07D39" w:rsidRDefault="0095483F">
      <w:pPr>
        <w:pStyle w:val="TOC2"/>
        <w:rPr>
          <w:rFonts w:asciiTheme="minorHAnsi" w:eastAsiaTheme="minorEastAsia" w:hAnsiTheme="minorHAnsi" w:cstheme="minorBidi"/>
          <w:b w:val="0"/>
          <w:noProof/>
          <w:lang w:val="de-DE" w:eastAsia="de-DE"/>
        </w:rPr>
      </w:pPr>
      <w:hyperlink w:anchor="_Toc86869745" w:history="1">
        <w:r w:rsidR="00C07D39" w:rsidRPr="00A07DF2">
          <w:rPr>
            <w:rStyle w:val="Hyperlink"/>
            <w:noProof/>
          </w:rPr>
          <w:t>4.3</w:t>
        </w:r>
        <w:r w:rsidR="00C07D39">
          <w:rPr>
            <w:rFonts w:asciiTheme="minorHAnsi" w:eastAsiaTheme="minorEastAsia" w:hAnsiTheme="minorHAnsi" w:cstheme="minorBidi"/>
            <w:b w:val="0"/>
            <w:noProof/>
            <w:lang w:val="de-DE" w:eastAsia="de-DE"/>
          </w:rPr>
          <w:tab/>
        </w:r>
        <w:r w:rsidR="00C07D39" w:rsidRPr="00A07DF2">
          <w:rPr>
            <w:rStyle w:val="Hyperlink"/>
            <w:noProof/>
          </w:rPr>
          <w:t>Reconstruction of Joints from χMCF</w:t>
        </w:r>
        <w:r w:rsidR="00C07D39">
          <w:rPr>
            <w:noProof/>
            <w:webHidden/>
          </w:rPr>
          <w:tab/>
        </w:r>
        <w:r w:rsidR="00C07D39">
          <w:rPr>
            <w:noProof/>
            <w:webHidden/>
          </w:rPr>
          <w:fldChar w:fldCharType="begin"/>
        </w:r>
        <w:r w:rsidR="00C07D39">
          <w:rPr>
            <w:noProof/>
            <w:webHidden/>
          </w:rPr>
          <w:instrText xml:space="preserve"> PAGEREF _Toc86869745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354A026D" w14:textId="45268897" w:rsidR="00C07D39" w:rsidRDefault="0095483F">
      <w:pPr>
        <w:pStyle w:val="TOC2"/>
        <w:rPr>
          <w:rFonts w:asciiTheme="minorHAnsi" w:eastAsiaTheme="minorEastAsia" w:hAnsiTheme="minorHAnsi" w:cstheme="minorBidi"/>
          <w:b w:val="0"/>
          <w:noProof/>
          <w:lang w:val="de-DE" w:eastAsia="de-DE"/>
        </w:rPr>
      </w:pPr>
      <w:hyperlink w:anchor="_Toc86869746" w:history="1">
        <w:r w:rsidR="00C07D39" w:rsidRPr="00A07DF2">
          <w:rPr>
            <w:rStyle w:val="Hyperlink"/>
            <w:noProof/>
          </w:rPr>
          <w:t>4.4</w:t>
        </w:r>
        <w:r w:rsidR="00C07D39">
          <w:rPr>
            <w:rFonts w:asciiTheme="minorHAnsi" w:eastAsiaTheme="minorEastAsia" w:hAnsiTheme="minorHAnsi" w:cstheme="minorBidi"/>
            <w:b w:val="0"/>
            <w:noProof/>
            <w:lang w:val="de-DE" w:eastAsia="de-DE"/>
          </w:rPr>
          <w:tab/>
        </w:r>
        <w:r w:rsidR="00C07D39" w:rsidRPr="00A07DF2">
          <w:rPr>
            <w:rStyle w:val="Hyperlink"/>
            <w:noProof/>
          </w:rPr>
          <w:t>Description of Topology</w:t>
        </w:r>
        <w:r w:rsidR="00C07D39">
          <w:rPr>
            <w:noProof/>
            <w:webHidden/>
          </w:rPr>
          <w:tab/>
        </w:r>
        <w:r w:rsidR="00C07D39">
          <w:rPr>
            <w:noProof/>
            <w:webHidden/>
          </w:rPr>
          <w:fldChar w:fldCharType="begin"/>
        </w:r>
        <w:r w:rsidR="00C07D39">
          <w:rPr>
            <w:noProof/>
            <w:webHidden/>
          </w:rPr>
          <w:instrText xml:space="preserve"> PAGEREF _Toc86869746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734BF1AD" w14:textId="6EBEB021" w:rsidR="00C07D39" w:rsidRDefault="0095483F">
      <w:pPr>
        <w:pStyle w:val="TOC2"/>
        <w:rPr>
          <w:rFonts w:asciiTheme="minorHAnsi" w:eastAsiaTheme="minorEastAsia" w:hAnsiTheme="minorHAnsi" w:cstheme="minorBidi"/>
          <w:b w:val="0"/>
          <w:noProof/>
          <w:lang w:val="de-DE" w:eastAsia="de-DE"/>
        </w:rPr>
      </w:pPr>
      <w:hyperlink w:anchor="_Toc86869747" w:history="1">
        <w:r w:rsidR="00C07D39" w:rsidRPr="00A07DF2">
          <w:rPr>
            <w:rStyle w:val="Hyperlink"/>
            <w:noProof/>
          </w:rPr>
          <w:t>4.5</w:t>
        </w:r>
        <w:r w:rsidR="00C07D39">
          <w:rPr>
            <w:rFonts w:asciiTheme="minorHAnsi" w:eastAsiaTheme="minorEastAsia" w:hAnsiTheme="minorHAnsi" w:cstheme="minorBidi"/>
            <w:b w:val="0"/>
            <w:noProof/>
            <w:lang w:val="de-DE" w:eastAsia="de-DE"/>
          </w:rPr>
          <w:tab/>
        </w:r>
        <w:r w:rsidR="00C07D39" w:rsidRPr="00A07DF2">
          <w:rPr>
            <w:rStyle w:val="Hyperlink"/>
            <w:noProof/>
          </w:rPr>
          <w:t>χMCF in the Development Processes</w:t>
        </w:r>
        <w:r w:rsidR="00C07D39">
          <w:rPr>
            <w:noProof/>
            <w:webHidden/>
          </w:rPr>
          <w:tab/>
        </w:r>
        <w:r w:rsidR="00C07D39">
          <w:rPr>
            <w:noProof/>
            <w:webHidden/>
          </w:rPr>
          <w:fldChar w:fldCharType="begin"/>
        </w:r>
        <w:r w:rsidR="00C07D39">
          <w:rPr>
            <w:noProof/>
            <w:webHidden/>
          </w:rPr>
          <w:instrText xml:space="preserve"> PAGEREF _Toc86869747 \h </w:instrText>
        </w:r>
        <w:r w:rsidR="00C07D39">
          <w:rPr>
            <w:noProof/>
            <w:webHidden/>
          </w:rPr>
        </w:r>
        <w:r w:rsidR="00C07D39">
          <w:rPr>
            <w:noProof/>
            <w:webHidden/>
          </w:rPr>
          <w:fldChar w:fldCharType="separate"/>
        </w:r>
        <w:r w:rsidR="00A50DBF">
          <w:rPr>
            <w:noProof/>
            <w:webHidden/>
          </w:rPr>
          <w:t>4</w:t>
        </w:r>
        <w:r w:rsidR="00C07D39">
          <w:rPr>
            <w:noProof/>
            <w:webHidden/>
          </w:rPr>
          <w:fldChar w:fldCharType="end"/>
        </w:r>
      </w:hyperlink>
    </w:p>
    <w:p w14:paraId="43837122" w14:textId="24C8D396" w:rsidR="00C07D39" w:rsidRDefault="0095483F">
      <w:pPr>
        <w:pStyle w:val="TOC1"/>
        <w:rPr>
          <w:rFonts w:asciiTheme="minorHAnsi" w:eastAsiaTheme="minorEastAsia" w:hAnsiTheme="minorHAnsi" w:cstheme="minorBidi"/>
          <w:b w:val="0"/>
          <w:noProof/>
          <w:lang w:val="de-DE" w:eastAsia="de-DE"/>
        </w:rPr>
      </w:pPr>
      <w:hyperlink w:anchor="_Toc86869748" w:history="1">
        <w:r w:rsidR="00C07D39" w:rsidRPr="00A07DF2">
          <w:rPr>
            <w:rStyle w:val="Hyperlink"/>
            <w:noProof/>
          </w:rPr>
          <w:t>5</w:t>
        </w:r>
        <w:r w:rsidR="00C07D39">
          <w:rPr>
            <w:rFonts w:asciiTheme="minorHAnsi" w:eastAsiaTheme="minorEastAsia" w:hAnsiTheme="minorHAnsi" w:cstheme="minorBidi"/>
            <w:b w:val="0"/>
            <w:noProof/>
            <w:lang w:val="de-DE" w:eastAsia="de-DE"/>
          </w:rPr>
          <w:tab/>
        </w:r>
        <w:r w:rsidR="00C07D39" w:rsidRPr="00A07DF2">
          <w:rPr>
            <w:rStyle w:val="Hyperlink"/>
            <w:noProof/>
          </w:rPr>
          <w:t>Keywords of XML specification</w:t>
        </w:r>
        <w:r w:rsidR="00C07D39">
          <w:rPr>
            <w:noProof/>
            <w:webHidden/>
          </w:rPr>
          <w:tab/>
        </w:r>
        <w:r w:rsidR="00C07D39">
          <w:rPr>
            <w:noProof/>
            <w:webHidden/>
          </w:rPr>
          <w:fldChar w:fldCharType="begin"/>
        </w:r>
        <w:r w:rsidR="00C07D39">
          <w:rPr>
            <w:noProof/>
            <w:webHidden/>
          </w:rPr>
          <w:instrText xml:space="preserve"> PAGEREF _Toc86869748 \h </w:instrText>
        </w:r>
        <w:r w:rsidR="00C07D39">
          <w:rPr>
            <w:noProof/>
            <w:webHidden/>
          </w:rPr>
        </w:r>
        <w:r w:rsidR="00C07D39">
          <w:rPr>
            <w:noProof/>
            <w:webHidden/>
          </w:rPr>
          <w:fldChar w:fldCharType="separate"/>
        </w:r>
        <w:r w:rsidR="00A50DBF">
          <w:rPr>
            <w:noProof/>
            <w:webHidden/>
          </w:rPr>
          <w:t>6</w:t>
        </w:r>
        <w:r w:rsidR="00C07D39">
          <w:rPr>
            <w:noProof/>
            <w:webHidden/>
          </w:rPr>
          <w:fldChar w:fldCharType="end"/>
        </w:r>
      </w:hyperlink>
    </w:p>
    <w:p w14:paraId="249805C9" w14:textId="44ED7F4E" w:rsidR="00C07D39" w:rsidRDefault="0095483F">
      <w:pPr>
        <w:pStyle w:val="TOC2"/>
        <w:rPr>
          <w:rFonts w:asciiTheme="minorHAnsi" w:eastAsiaTheme="minorEastAsia" w:hAnsiTheme="minorHAnsi" w:cstheme="minorBidi"/>
          <w:b w:val="0"/>
          <w:noProof/>
          <w:lang w:val="de-DE" w:eastAsia="de-DE"/>
        </w:rPr>
      </w:pPr>
      <w:hyperlink w:anchor="_Toc86869749" w:history="1">
        <w:r w:rsidR="00C07D39" w:rsidRPr="00A07DF2">
          <w:rPr>
            <w:rStyle w:val="Hyperlink"/>
            <w:noProof/>
          </w:rPr>
          <w:t>5.1</w:t>
        </w:r>
        <w:r w:rsidR="00C07D39">
          <w:rPr>
            <w:rFonts w:asciiTheme="minorHAnsi" w:eastAsiaTheme="minorEastAsia" w:hAnsiTheme="minorHAnsi" w:cstheme="minorBidi"/>
            <w:b w:val="0"/>
            <w:noProof/>
            <w:lang w:val="de-DE" w:eastAsia="de-DE"/>
          </w:rPr>
          <w:tab/>
        </w:r>
        <w:r w:rsidR="00C07D39" w:rsidRPr="00A07DF2">
          <w:rPr>
            <w:rStyle w:val="Hyperlink"/>
            <w:noProof/>
          </w:rPr>
          <w:t>Keywords</w:t>
        </w:r>
        <w:r w:rsidR="00C07D39">
          <w:rPr>
            <w:noProof/>
            <w:webHidden/>
          </w:rPr>
          <w:tab/>
        </w:r>
        <w:r w:rsidR="00C07D39">
          <w:rPr>
            <w:noProof/>
            <w:webHidden/>
          </w:rPr>
          <w:fldChar w:fldCharType="begin"/>
        </w:r>
        <w:r w:rsidR="00C07D39">
          <w:rPr>
            <w:noProof/>
            <w:webHidden/>
          </w:rPr>
          <w:instrText xml:space="preserve"> PAGEREF _Toc86869749 \h </w:instrText>
        </w:r>
        <w:r w:rsidR="00C07D39">
          <w:rPr>
            <w:noProof/>
            <w:webHidden/>
          </w:rPr>
        </w:r>
        <w:r w:rsidR="00C07D39">
          <w:rPr>
            <w:noProof/>
            <w:webHidden/>
          </w:rPr>
          <w:fldChar w:fldCharType="separate"/>
        </w:r>
        <w:r w:rsidR="00A50DBF">
          <w:rPr>
            <w:noProof/>
            <w:webHidden/>
          </w:rPr>
          <w:t>6</w:t>
        </w:r>
        <w:r w:rsidR="00C07D39">
          <w:rPr>
            <w:noProof/>
            <w:webHidden/>
          </w:rPr>
          <w:fldChar w:fldCharType="end"/>
        </w:r>
      </w:hyperlink>
    </w:p>
    <w:p w14:paraId="7722C117" w14:textId="4DDAC756" w:rsidR="00C07D39" w:rsidRDefault="0095483F">
      <w:pPr>
        <w:pStyle w:val="TOC1"/>
        <w:rPr>
          <w:rFonts w:asciiTheme="minorHAnsi" w:eastAsiaTheme="minorEastAsia" w:hAnsiTheme="minorHAnsi" w:cstheme="minorBidi"/>
          <w:b w:val="0"/>
          <w:noProof/>
          <w:lang w:val="de-DE" w:eastAsia="de-DE"/>
        </w:rPr>
      </w:pPr>
      <w:hyperlink w:anchor="_Toc86869750" w:history="1">
        <w:r w:rsidR="00C07D39" w:rsidRPr="00A07DF2">
          <w:rPr>
            <w:rStyle w:val="Hyperlink"/>
            <w:noProof/>
          </w:rPr>
          <w:t>6</w:t>
        </w:r>
        <w:r w:rsidR="00C07D39">
          <w:rPr>
            <w:rFonts w:asciiTheme="minorHAnsi" w:eastAsiaTheme="minorEastAsia" w:hAnsiTheme="minorHAnsi" w:cstheme="minorBidi"/>
            <w:b w:val="0"/>
            <w:noProof/>
            <w:lang w:val="de-DE" w:eastAsia="de-DE"/>
          </w:rPr>
          <w:tab/>
        </w:r>
        <w:r w:rsidR="00C07D39" w:rsidRPr="00A07DF2">
          <w:rPr>
            <w:rStyle w:val="Hyperlink"/>
            <w:noProof/>
          </w:rPr>
          <w:t>Parts, Properties and Assemblies</w:t>
        </w:r>
        <w:r w:rsidR="00C07D39">
          <w:rPr>
            <w:noProof/>
            <w:webHidden/>
          </w:rPr>
          <w:tab/>
        </w:r>
        <w:r w:rsidR="00C07D39">
          <w:rPr>
            <w:noProof/>
            <w:webHidden/>
          </w:rPr>
          <w:fldChar w:fldCharType="begin"/>
        </w:r>
        <w:r w:rsidR="00C07D39">
          <w:rPr>
            <w:noProof/>
            <w:webHidden/>
          </w:rPr>
          <w:instrText xml:space="preserve"> PAGEREF _Toc86869750 \h </w:instrText>
        </w:r>
        <w:r w:rsidR="00C07D39">
          <w:rPr>
            <w:noProof/>
            <w:webHidden/>
          </w:rPr>
        </w:r>
        <w:r w:rsidR="00C07D39">
          <w:rPr>
            <w:noProof/>
            <w:webHidden/>
          </w:rPr>
          <w:fldChar w:fldCharType="separate"/>
        </w:r>
        <w:r w:rsidR="00A50DBF">
          <w:rPr>
            <w:noProof/>
            <w:webHidden/>
          </w:rPr>
          <w:t>7</w:t>
        </w:r>
        <w:r w:rsidR="00C07D39">
          <w:rPr>
            <w:noProof/>
            <w:webHidden/>
          </w:rPr>
          <w:fldChar w:fldCharType="end"/>
        </w:r>
      </w:hyperlink>
    </w:p>
    <w:p w14:paraId="0B567DBA" w14:textId="678FD81D" w:rsidR="00C07D39" w:rsidRDefault="0095483F">
      <w:pPr>
        <w:pStyle w:val="TOC2"/>
        <w:rPr>
          <w:rFonts w:asciiTheme="minorHAnsi" w:eastAsiaTheme="minorEastAsia" w:hAnsiTheme="minorHAnsi" w:cstheme="minorBidi"/>
          <w:b w:val="0"/>
          <w:noProof/>
          <w:lang w:val="de-DE" w:eastAsia="de-DE"/>
        </w:rPr>
      </w:pPr>
      <w:hyperlink w:anchor="_Toc86869751" w:history="1">
        <w:r w:rsidR="00C07D39" w:rsidRPr="00A07DF2">
          <w:rPr>
            <w:rStyle w:val="Hyperlink"/>
            <w:noProof/>
          </w:rPr>
          <w:t>6.1</w:t>
        </w:r>
        <w:r w:rsidR="00C07D39">
          <w:rPr>
            <w:rFonts w:asciiTheme="minorHAnsi" w:eastAsiaTheme="minorEastAsia" w:hAnsiTheme="minorHAnsi" w:cstheme="minorBidi"/>
            <w:b w:val="0"/>
            <w:noProof/>
            <w:lang w:val="de-DE" w:eastAsia="de-DE"/>
          </w:rPr>
          <w:tab/>
        </w:r>
        <w:r w:rsidR="00C07D39" w:rsidRPr="00A07DF2">
          <w:rPr>
            <w:rStyle w:val="Hyperlink"/>
            <w:noProof/>
          </w:rPr>
          <w:t>Parts</w:t>
        </w:r>
        <w:r w:rsidR="00C07D39">
          <w:rPr>
            <w:noProof/>
            <w:webHidden/>
          </w:rPr>
          <w:tab/>
        </w:r>
        <w:r w:rsidR="00C07D39">
          <w:rPr>
            <w:noProof/>
            <w:webHidden/>
          </w:rPr>
          <w:fldChar w:fldCharType="begin"/>
        </w:r>
        <w:r w:rsidR="00C07D39">
          <w:rPr>
            <w:noProof/>
            <w:webHidden/>
          </w:rPr>
          <w:instrText xml:space="preserve"> PAGEREF _Toc86869751 \h </w:instrText>
        </w:r>
        <w:r w:rsidR="00C07D39">
          <w:rPr>
            <w:noProof/>
            <w:webHidden/>
          </w:rPr>
        </w:r>
        <w:r w:rsidR="00C07D39">
          <w:rPr>
            <w:noProof/>
            <w:webHidden/>
          </w:rPr>
          <w:fldChar w:fldCharType="separate"/>
        </w:r>
        <w:r w:rsidR="00A50DBF">
          <w:rPr>
            <w:noProof/>
            <w:webHidden/>
          </w:rPr>
          <w:t>7</w:t>
        </w:r>
        <w:r w:rsidR="00C07D39">
          <w:rPr>
            <w:noProof/>
            <w:webHidden/>
          </w:rPr>
          <w:fldChar w:fldCharType="end"/>
        </w:r>
      </w:hyperlink>
    </w:p>
    <w:p w14:paraId="1022117B" w14:textId="2AB5B973" w:rsidR="00C07D39" w:rsidRDefault="0095483F">
      <w:pPr>
        <w:pStyle w:val="TOC3"/>
        <w:rPr>
          <w:rFonts w:asciiTheme="minorHAnsi" w:eastAsiaTheme="minorEastAsia" w:hAnsiTheme="minorHAnsi" w:cstheme="minorBidi"/>
          <w:b w:val="0"/>
          <w:noProof/>
          <w:lang w:val="de-DE" w:eastAsia="de-DE"/>
        </w:rPr>
      </w:pPr>
      <w:hyperlink w:anchor="_Toc86869752" w:history="1">
        <w:r w:rsidR="00C07D39" w:rsidRPr="00A07DF2">
          <w:rPr>
            <w:rStyle w:val="Hyperlink"/>
            <w:noProof/>
          </w:rPr>
          <w:t>6.1.1</w:t>
        </w:r>
        <w:r w:rsidR="00C07D39">
          <w:rPr>
            <w:rFonts w:asciiTheme="minorHAnsi" w:eastAsiaTheme="minorEastAsia" w:hAnsiTheme="minorHAnsi" w:cstheme="minorBidi"/>
            <w:b w:val="0"/>
            <w:noProof/>
            <w:lang w:val="de-DE" w:eastAsia="de-DE"/>
          </w:rPr>
          <w:tab/>
        </w:r>
        <w:r w:rsidR="00C07D39" w:rsidRPr="00A07DF2">
          <w:rPr>
            <w:rStyle w:val="Hyperlink"/>
            <w:noProof/>
          </w:rPr>
          <w:t>Part Labels</w:t>
        </w:r>
        <w:r w:rsidR="00C07D39">
          <w:rPr>
            <w:noProof/>
            <w:webHidden/>
          </w:rPr>
          <w:tab/>
        </w:r>
        <w:r w:rsidR="00C07D39">
          <w:rPr>
            <w:noProof/>
            <w:webHidden/>
          </w:rPr>
          <w:fldChar w:fldCharType="begin"/>
        </w:r>
        <w:r w:rsidR="00C07D39">
          <w:rPr>
            <w:noProof/>
            <w:webHidden/>
          </w:rPr>
          <w:instrText xml:space="preserve"> PAGEREF _Toc86869752 \h </w:instrText>
        </w:r>
        <w:r w:rsidR="00C07D39">
          <w:rPr>
            <w:noProof/>
            <w:webHidden/>
          </w:rPr>
        </w:r>
        <w:r w:rsidR="00C07D39">
          <w:rPr>
            <w:noProof/>
            <w:webHidden/>
          </w:rPr>
          <w:fldChar w:fldCharType="separate"/>
        </w:r>
        <w:r w:rsidR="00A50DBF">
          <w:rPr>
            <w:noProof/>
            <w:webHidden/>
          </w:rPr>
          <w:t>7</w:t>
        </w:r>
        <w:r w:rsidR="00C07D39">
          <w:rPr>
            <w:noProof/>
            <w:webHidden/>
          </w:rPr>
          <w:fldChar w:fldCharType="end"/>
        </w:r>
      </w:hyperlink>
    </w:p>
    <w:p w14:paraId="0605450C" w14:textId="24680D19" w:rsidR="00C07D39" w:rsidRDefault="0095483F">
      <w:pPr>
        <w:pStyle w:val="TOC3"/>
        <w:rPr>
          <w:rFonts w:asciiTheme="minorHAnsi" w:eastAsiaTheme="minorEastAsia" w:hAnsiTheme="minorHAnsi" w:cstheme="minorBidi"/>
          <w:b w:val="0"/>
          <w:noProof/>
          <w:lang w:val="de-DE" w:eastAsia="de-DE"/>
        </w:rPr>
      </w:pPr>
      <w:hyperlink w:anchor="_Toc86869753" w:history="1">
        <w:r w:rsidR="00C07D39" w:rsidRPr="00A07DF2">
          <w:rPr>
            <w:rStyle w:val="Hyperlink"/>
            <w:noProof/>
          </w:rPr>
          <w:t>6.1.2</w:t>
        </w:r>
        <w:r w:rsidR="00C07D39">
          <w:rPr>
            <w:rFonts w:asciiTheme="minorHAnsi" w:eastAsiaTheme="minorEastAsia" w:hAnsiTheme="minorHAnsi" w:cstheme="minorBidi"/>
            <w:b w:val="0"/>
            <w:noProof/>
            <w:lang w:val="de-DE" w:eastAsia="de-DE"/>
          </w:rPr>
          <w:tab/>
        </w:r>
        <w:r w:rsidR="00C07D39" w:rsidRPr="00A07DF2">
          <w:rPr>
            <w:rStyle w:val="Hyperlink"/>
            <w:noProof/>
          </w:rPr>
          <w:t>Part Instances</w:t>
        </w:r>
        <w:r w:rsidR="00C07D39">
          <w:rPr>
            <w:noProof/>
            <w:webHidden/>
          </w:rPr>
          <w:tab/>
        </w:r>
        <w:r w:rsidR="00C07D39">
          <w:rPr>
            <w:noProof/>
            <w:webHidden/>
          </w:rPr>
          <w:fldChar w:fldCharType="begin"/>
        </w:r>
        <w:r w:rsidR="00C07D39">
          <w:rPr>
            <w:noProof/>
            <w:webHidden/>
          </w:rPr>
          <w:instrText xml:space="preserve"> PAGEREF _Toc86869753 \h </w:instrText>
        </w:r>
        <w:r w:rsidR="00C07D39">
          <w:rPr>
            <w:noProof/>
            <w:webHidden/>
          </w:rPr>
        </w:r>
        <w:r w:rsidR="00C07D39">
          <w:rPr>
            <w:noProof/>
            <w:webHidden/>
          </w:rPr>
          <w:fldChar w:fldCharType="separate"/>
        </w:r>
        <w:r w:rsidR="00A50DBF">
          <w:rPr>
            <w:noProof/>
            <w:webHidden/>
          </w:rPr>
          <w:t>8</w:t>
        </w:r>
        <w:r w:rsidR="00C07D39">
          <w:rPr>
            <w:noProof/>
            <w:webHidden/>
          </w:rPr>
          <w:fldChar w:fldCharType="end"/>
        </w:r>
      </w:hyperlink>
    </w:p>
    <w:p w14:paraId="13369B07" w14:textId="00F2FDD5" w:rsidR="00C07D39" w:rsidRDefault="0095483F">
      <w:pPr>
        <w:pStyle w:val="TOC2"/>
        <w:rPr>
          <w:rFonts w:asciiTheme="minorHAnsi" w:eastAsiaTheme="minorEastAsia" w:hAnsiTheme="minorHAnsi" w:cstheme="minorBidi"/>
          <w:b w:val="0"/>
          <w:noProof/>
          <w:lang w:val="de-DE" w:eastAsia="de-DE"/>
        </w:rPr>
      </w:pPr>
      <w:hyperlink w:anchor="_Toc86869754" w:history="1">
        <w:r w:rsidR="00C07D39" w:rsidRPr="00A07DF2">
          <w:rPr>
            <w:rStyle w:val="Hyperlink"/>
            <w:noProof/>
          </w:rPr>
          <w:t>6.2</w:t>
        </w:r>
        <w:r w:rsidR="00C07D39">
          <w:rPr>
            <w:rFonts w:asciiTheme="minorHAnsi" w:eastAsiaTheme="minorEastAsia" w:hAnsiTheme="minorHAnsi" w:cstheme="minorBidi"/>
            <w:b w:val="0"/>
            <w:noProof/>
            <w:lang w:val="de-DE" w:eastAsia="de-DE"/>
          </w:rPr>
          <w:tab/>
        </w:r>
        <w:r w:rsidR="00C07D39" w:rsidRPr="00A07DF2">
          <w:rPr>
            <w:rStyle w:val="Hyperlink"/>
            <w:noProof/>
          </w:rPr>
          <w:t>Properties</w:t>
        </w:r>
        <w:r w:rsidR="00C07D39">
          <w:rPr>
            <w:noProof/>
            <w:webHidden/>
          </w:rPr>
          <w:tab/>
        </w:r>
        <w:r w:rsidR="00C07D39">
          <w:rPr>
            <w:noProof/>
            <w:webHidden/>
          </w:rPr>
          <w:fldChar w:fldCharType="begin"/>
        </w:r>
        <w:r w:rsidR="00C07D39">
          <w:rPr>
            <w:noProof/>
            <w:webHidden/>
          </w:rPr>
          <w:instrText xml:space="preserve"> PAGEREF _Toc86869754 \h </w:instrText>
        </w:r>
        <w:r w:rsidR="00C07D39">
          <w:rPr>
            <w:noProof/>
            <w:webHidden/>
          </w:rPr>
        </w:r>
        <w:r w:rsidR="00C07D39">
          <w:rPr>
            <w:noProof/>
            <w:webHidden/>
          </w:rPr>
          <w:fldChar w:fldCharType="separate"/>
        </w:r>
        <w:r w:rsidR="00A50DBF">
          <w:rPr>
            <w:noProof/>
            <w:webHidden/>
          </w:rPr>
          <w:t>8</w:t>
        </w:r>
        <w:r w:rsidR="00C07D39">
          <w:rPr>
            <w:noProof/>
            <w:webHidden/>
          </w:rPr>
          <w:fldChar w:fldCharType="end"/>
        </w:r>
      </w:hyperlink>
    </w:p>
    <w:p w14:paraId="30E621D4" w14:textId="0162C2FC" w:rsidR="00C07D39" w:rsidRDefault="0095483F">
      <w:pPr>
        <w:pStyle w:val="TOC2"/>
        <w:rPr>
          <w:rFonts w:asciiTheme="minorHAnsi" w:eastAsiaTheme="minorEastAsia" w:hAnsiTheme="minorHAnsi" w:cstheme="minorBidi"/>
          <w:b w:val="0"/>
          <w:noProof/>
          <w:lang w:val="de-DE" w:eastAsia="de-DE"/>
        </w:rPr>
      </w:pPr>
      <w:hyperlink w:anchor="_Toc86869755" w:history="1">
        <w:r w:rsidR="00C07D39" w:rsidRPr="00A07DF2">
          <w:rPr>
            <w:rStyle w:val="Hyperlink"/>
            <w:noProof/>
          </w:rPr>
          <w:t>6.3</w:t>
        </w:r>
        <w:r w:rsidR="00C07D39">
          <w:rPr>
            <w:rFonts w:asciiTheme="minorHAnsi" w:eastAsiaTheme="minorEastAsia" w:hAnsiTheme="minorHAnsi" w:cstheme="minorBidi"/>
            <w:b w:val="0"/>
            <w:noProof/>
            <w:lang w:val="de-DE" w:eastAsia="de-DE"/>
          </w:rPr>
          <w:tab/>
        </w:r>
        <w:r w:rsidR="00C07D39" w:rsidRPr="00A07DF2">
          <w:rPr>
            <w:rStyle w:val="Hyperlink"/>
            <w:noProof/>
          </w:rPr>
          <w:t>Assemblies</w:t>
        </w:r>
        <w:r w:rsidR="00C07D39">
          <w:rPr>
            <w:noProof/>
            <w:webHidden/>
          </w:rPr>
          <w:tab/>
        </w:r>
        <w:r w:rsidR="00C07D39">
          <w:rPr>
            <w:noProof/>
            <w:webHidden/>
          </w:rPr>
          <w:fldChar w:fldCharType="begin"/>
        </w:r>
        <w:r w:rsidR="00C07D39">
          <w:rPr>
            <w:noProof/>
            <w:webHidden/>
          </w:rPr>
          <w:instrText xml:space="preserve"> PAGEREF _Toc86869755 \h </w:instrText>
        </w:r>
        <w:r w:rsidR="00C07D39">
          <w:rPr>
            <w:noProof/>
            <w:webHidden/>
          </w:rPr>
        </w:r>
        <w:r w:rsidR="00C07D39">
          <w:rPr>
            <w:noProof/>
            <w:webHidden/>
          </w:rPr>
          <w:fldChar w:fldCharType="separate"/>
        </w:r>
        <w:r w:rsidR="00A50DBF">
          <w:rPr>
            <w:noProof/>
            <w:webHidden/>
          </w:rPr>
          <w:t>8</w:t>
        </w:r>
        <w:r w:rsidR="00C07D39">
          <w:rPr>
            <w:noProof/>
            <w:webHidden/>
          </w:rPr>
          <w:fldChar w:fldCharType="end"/>
        </w:r>
      </w:hyperlink>
    </w:p>
    <w:p w14:paraId="07AC8408" w14:textId="377C4AAD" w:rsidR="00C07D39" w:rsidRDefault="0095483F">
      <w:pPr>
        <w:pStyle w:val="TOC1"/>
        <w:rPr>
          <w:rFonts w:asciiTheme="minorHAnsi" w:eastAsiaTheme="minorEastAsia" w:hAnsiTheme="minorHAnsi" w:cstheme="minorBidi"/>
          <w:b w:val="0"/>
          <w:noProof/>
          <w:lang w:val="de-DE" w:eastAsia="de-DE"/>
        </w:rPr>
      </w:pPr>
      <w:hyperlink w:anchor="_Toc86869756" w:history="1">
        <w:r w:rsidR="00C07D39" w:rsidRPr="00A07DF2">
          <w:rPr>
            <w:rStyle w:val="Hyperlink"/>
            <w:noProof/>
          </w:rPr>
          <w:t>7</w:t>
        </w:r>
        <w:r w:rsidR="00C07D39">
          <w:rPr>
            <w:rFonts w:asciiTheme="minorHAnsi" w:eastAsiaTheme="minorEastAsia" w:hAnsiTheme="minorHAnsi" w:cstheme="minorBidi"/>
            <w:b w:val="0"/>
            <w:noProof/>
            <w:lang w:val="de-DE" w:eastAsia="de-DE"/>
          </w:rPr>
          <w:tab/>
        </w:r>
        <w:r w:rsidR="00C07D39" w:rsidRPr="00A07DF2">
          <w:rPr>
            <w:rStyle w:val="Hyperlink"/>
            <w:noProof/>
          </w:rPr>
          <w:t>File Structure of χMCF</w:t>
        </w:r>
        <w:r w:rsidR="00C07D39">
          <w:rPr>
            <w:noProof/>
            <w:webHidden/>
          </w:rPr>
          <w:tab/>
        </w:r>
        <w:r w:rsidR="00C07D39">
          <w:rPr>
            <w:noProof/>
            <w:webHidden/>
          </w:rPr>
          <w:fldChar w:fldCharType="begin"/>
        </w:r>
        <w:r w:rsidR="00C07D39">
          <w:rPr>
            <w:noProof/>
            <w:webHidden/>
          </w:rPr>
          <w:instrText xml:space="preserve"> PAGEREF _Toc86869756 \h </w:instrText>
        </w:r>
        <w:r w:rsidR="00C07D39">
          <w:rPr>
            <w:noProof/>
            <w:webHidden/>
          </w:rPr>
        </w:r>
        <w:r w:rsidR="00C07D39">
          <w:rPr>
            <w:noProof/>
            <w:webHidden/>
          </w:rPr>
          <w:fldChar w:fldCharType="separate"/>
        </w:r>
        <w:r w:rsidR="00A50DBF">
          <w:rPr>
            <w:noProof/>
            <w:webHidden/>
          </w:rPr>
          <w:t>9</w:t>
        </w:r>
        <w:r w:rsidR="00C07D39">
          <w:rPr>
            <w:noProof/>
            <w:webHidden/>
          </w:rPr>
          <w:fldChar w:fldCharType="end"/>
        </w:r>
      </w:hyperlink>
    </w:p>
    <w:p w14:paraId="0051DB5C" w14:textId="42FE97EE" w:rsidR="00C07D39" w:rsidRDefault="0095483F">
      <w:pPr>
        <w:pStyle w:val="TOC2"/>
        <w:rPr>
          <w:rFonts w:asciiTheme="minorHAnsi" w:eastAsiaTheme="minorEastAsia" w:hAnsiTheme="minorHAnsi" w:cstheme="minorBidi"/>
          <w:b w:val="0"/>
          <w:noProof/>
          <w:lang w:val="de-DE" w:eastAsia="de-DE"/>
        </w:rPr>
      </w:pPr>
      <w:hyperlink w:anchor="_Toc86869757" w:history="1">
        <w:r w:rsidR="00C07D39" w:rsidRPr="00A07DF2">
          <w:rPr>
            <w:rStyle w:val="Hyperlink"/>
            <w:noProof/>
          </w:rPr>
          <w:t>7.1</w:t>
        </w:r>
        <w:r w:rsidR="00C07D39">
          <w:rPr>
            <w:rFonts w:asciiTheme="minorHAnsi" w:eastAsiaTheme="minorEastAsia" w:hAnsiTheme="minorHAnsi" w:cstheme="minorBidi"/>
            <w:b w:val="0"/>
            <w:noProof/>
            <w:lang w:val="de-DE" w:eastAsia="de-DE"/>
          </w:rPr>
          <w:tab/>
        </w:r>
        <w:r w:rsidR="00C07D39" w:rsidRPr="00A07DF2">
          <w:rPr>
            <w:rStyle w:val="Hyperlink"/>
            <w:noProof/>
          </w:rPr>
          <w:t>Elements containing general information</w:t>
        </w:r>
        <w:r w:rsidR="00C07D39">
          <w:rPr>
            <w:noProof/>
            <w:webHidden/>
          </w:rPr>
          <w:tab/>
        </w:r>
        <w:r w:rsidR="00C07D39">
          <w:rPr>
            <w:noProof/>
            <w:webHidden/>
          </w:rPr>
          <w:fldChar w:fldCharType="begin"/>
        </w:r>
        <w:r w:rsidR="00C07D39">
          <w:rPr>
            <w:noProof/>
            <w:webHidden/>
          </w:rPr>
          <w:instrText xml:space="preserve"> PAGEREF _Toc86869757 \h </w:instrText>
        </w:r>
        <w:r w:rsidR="00C07D39">
          <w:rPr>
            <w:noProof/>
            <w:webHidden/>
          </w:rPr>
        </w:r>
        <w:r w:rsidR="00C07D39">
          <w:rPr>
            <w:noProof/>
            <w:webHidden/>
          </w:rPr>
          <w:fldChar w:fldCharType="separate"/>
        </w:r>
        <w:r w:rsidR="00A50DBF">
          <w:rPr>
            <w:noProof/>
            <w:webHidden/>
          </w:rPr>
          <w:t>9</w:t>
        </w:r>
        <w:r w:rsidR="00C07D39">
          <w:rPr>
            <w:noProof/>
            <w:webHidden/>
          </w:rPr>
          <w:fldChar w:fldCharType="end"/>
        </w:r>
      </w:hyperlink>
    </w:p>
    <w:p w14:paraId="5F591197" w14:textId="655719AC" w:rsidR="00C07D39" w:rsidRDefault="0095483F">
      <w:pPr>
        <w:pStyle w:val="TOC3"/>
        <w:rPr>
          <w:rFonts w:asciiTheme="minorHAnsi" w:eastAsiaTheme="minorEastAsia" w:hAnsiTheme="minorHAnsi" w:cstheme="minorBidi"/>
          <w:b w:val="0"/>
          <w:noProof/>
          <w:lang w:val="de-DE" w:eastAsia="de-DE"/>
        </w:rPr>
      </w:pPr>
      <w:hyperlink w:anchor="_Toc86869758" w:history="1">
        <w:r w:rsidR="00C07D39" w:rsidRPr="00A07DF2">
          <w:rPr>
            <w:rStyle w:val="Hyperlink"/>
            <w:noProof/>
          </w:rPr>
          <w:t>7.1.1</w:t>
        </w:r>
        <w:r w:rsidR="00C07D39">
          <w:rPr>
            <w:rFonts w:asciiTheme="minorHAnsi" w:eastAsiaTheme="minorEastAsia" w:hAnsiTheme="minorHAnsi" w:cstheme="minorBidi"/>
            <w:b w:val="0"/>
            <w:noProof/>
            <w:lang w:val="de-DE" w:eastAsia="de-DE"/>
          </w:rPr>
          <w:tab/>
        </w:r>
        <w:r w:rsidR="00C07D39" w:rsidRPr="00A07DF2">
          <w:rPr>
            <w:rStyle w:val="Hyperlink"/>
            <w:noProof/>
          </w:rPr>
          <w:t>Date</w:t>
        </w:r>
        <w:r w:rsidR="00C07D39">
          <w:rPr>
            <w:noProof/>
            <w:webHidden/>
          </w:rPr>
          <w:tab/>
        </w:r>
        <w:r w:rsidR="00C07D39">
          <w:rPr>
            <w:noProof/>
            <w:webHidden/>
          </w:rPr>
          <w:fldChar w:fldCharType="begin"/>
        </w:r>
        <w:r w:rsidR="00C07D39">
          <w:rPr>
            <w:noProof/>
            <w:webHidden/>
          </w:rPr>
          <w:instrText xml:space="preserve"> PAGEREF _Toc86869758 \h </w:instrText>
        </w:r>
        <w:r w:rsidR="00C07D39">
          <w:rPr>
            <w:noProof/>
            <w:webHidden/>
          </w:rPr>
        </w:r>
        <w:r w:rsidR="00C07D39">
          <w:rPr>
            <w:noProof/>
            <w:webHidden/>
          </w:rPr>
          <w:fldChar w:fldCharType="separate"/>
        </w:r>
        <w:r w:rsidR="00A50DBF">
          <w:rPr>
            <w:noProof/>
            <w:webHidden/>
          </w:rPr>
          <w:t>10</w:t>
        </w:r>
        <w:r w:rsidR="00C07D39">
          <w:rPr>
            <w:noProof/>
            <w:webHidden/>
          </w:rPr>
          <w:fldChar w:fldCharType="end"/>
        </w:r>
      </w:hyperlink>
    </w:p>
    <w:p w14:paraId="7704BE65" w14:textId="3C3FC5BA" w:rsidR="00C07D39" w:rsidRDefault="0095483F">
      <w:pPr>
        <w:pStyle w:val="TOC3"/>
        <w:rPr>
          <w:rFonts w:asciiTheme="minorHAnsi" w:eastAsiaTheme="minorEastAsia" w:hAnsiTheme="minorHAnsi" w:cstheme="minorBidi"/>
          <w:b w:val="0"/>
          <w:noProof/>
          <w:lang w:val="de-DE" w:eastAsia="de-DE"/>
        </w:rPr>
      </w:pPr>
      <w:hyperlink w:anchor="_Toc86869759" w:history="1">
        <w:r w:rsidR="00C07D39" w:rsidRPr="00A07DF2">
          <w:rPr>
            <w:rStyle w:val="Hyperlink"/>
            <w:noProof/>
          </w:rPr>
          <w:t>7.1.2</w:t>
        </w:r>
        <w:r w:rsidR="00C07D39">
          <w:rPr>
            <w:rFonts w:asciiTheme="minorHAnsi" w:eastAsiaTheme="minorEastAsia" w:hAnsiTheme="minorHAnsi" w:cstheme="minorBidi"/>
            <w:b w:val="0"/>
            <w:noProof/>
            <w:lang w:val="de-DE" w:eastAsia="de-DE"/>
          </w:rPr>
          <w:tab/>
        </w:r>
        <w:bookmarkStart w:id="5" w:name="_GoBack"/>
        <w:r w:rsidR="00C07D39" w:rsidRPr="00A07DF2">
          <w:rPr>
            <w:rStyle w:val="Hyperlink"/>
            <w:noProof/>
          </w:rPr>
          <w:t>Version</w:t>
        </w:r>
        <w:bookmarkEnd w:id="5"/>
        <w:r w:rsidR="00C07D39">
          <w:rPr>
            <w:noProof/>
            <w:webHidden/>
          </w:rPr>
          <w:tab/>
        </w:r>
        <w:r w:rsidR="00C07D39">
          <w:rPr>
            <w:noProof/>
            <w:webHidden/>
          </w:rPr>
          <w:fldChar w:fldCharType="begin"/>
        </w:r>
        <w:r w:rsidR="00C07D39">
          <w:rPr>
            <w:noProof/>
            <w:webHidden/>
          </w:rPr>
          <w:instrText xml:space="preserve"> PAGEREF _Toc86869759 \h </w:instrText>
        </w:r>
        <w:r w:rsidR="00C07D39">
          <w:rPr>
            <w:noProof/>
            <w:webHidden/>
          </w:rPr>
        </w:r>
        <w:r w:rsidR="00C07D39">
          <w:rPr>
            <w:noProof/>
            <w:webHidden/>
          </w:rPr>
          <w:fldChar w:fldCharType="separate"/>
        </w:r>
        <w:r w:rsidR="00A50DBF">
          <w:rPr>
            <w:noProof/>
            <w:webHidden/>
          </w:rPr>
          <w:t>10</w:t>
        </w:r>
        <w:r w:rsidR="00C07D39">
          <w:rPr>
            <w:noProof/>
            <w:webHidden/>
          </w:rPr>
          <w:fldChar w:fldCharType="end"/>
        </w:r>
      </w:hyperlink>
    </w:p>
    <w:p w14:paraId="0C09308A" w14:textId="60D51BD8" w:rsidR="00C07D39" w:rsidRDefault="0095483F">
      <w:pPr>
        <w:pStyle w:val="TOC3"/>
        <w:rPr>
          <w:rFonts w:asciiTheme="minorHAnsi" w:eastAsiaTheme="minorEastAsia" w:hAnsiTheme="minorHAnsi" w:cstheme="minorBidi"/>
          <w:b w:val="0"/>
          <w:noProof/>
          <w:lang w:val="de-DE" w:eastAsia="de-DE"/>
        </w:rPr>
      </w:pPr>
      <w:hyperlink w:anchor="_Toc86869760" w:history="1">
        <w:r w:rsidR="00C07D39" w:rsidRPr="00A07DF2">
          <w:rPr>
            <w:rStyle w:val="Hyperlink"/>
            <w:noProof/>
          </w:rPr>
          <w:t>7.1.3</w:t>
        </w:r>
        <w:r w:rsidR="00C07D39">
          <w:rPr>
            <w:rFonts w:asciiTheme="minorHAnsi" w:eastAsiaTheme="minorEastAsia" w:hAnsiTheme="minorHAnsi" w:cstheme="minorBidi"/>
            <w:b w:val="0"/>
            <w:noProof/>
            <w:lang w:val="de-DE" w:eastAsia="de-DE"/>
          </w:rPr>
          <w:tab/>
        </w:r>
        <w:r w:rsidR="00C07D39" w:rsidRPr="00A07DF2">
          <w:rPr>
            <w:rStyle w:val="Hyperlink"/>
            <w:noProof/>
          </w:rPr>
          <w:t>Unit System</w:t>
        </w:r>
        <w:r w:rsidR="00C07D39">
          <w:rPr>
            <w:noProof/>
            <w:webHidden/>
          </w:rPr>
          <w:tab/>
        </w:r>
        <w:r w:rsidR="00C07D39">
          <w:rPr>
            <w:noProof/>
            <w:webHidden/>
          </w:rPr>
          <w:fldChar w:fldCharType="begin"/>
        </w:r>
        <w:r w:rsidR="00C07D39">
          <w:rPr>
            <w:noProof/>
            <w:webHidden/>
          </w:rPr>
          <w:instrText xml:space="preserve"> PAGEREF _Toc86869760 \h </w:instrText>
        </w:r>
        <w:r w:rsidR="00C07D39">
          <w:rPr>
            <w:noProof/>
            <w:webHidden/>
          </w:rPr>
        </w:r>
        <w:r w:rsidR="00C07D39">
          <w:rPr>
            <w:noProof/>
            <w:webHidden/>
          </w:rPr>
          <w:fldChar w:fldCharType="separate"/>
        </w:r>
        <w:r w:rsidR="00A50DBF">
          <w:rPr>
            <w:noProof/>
            <w:webHidden/>
          </w:rPr>
          <w:t>10</w:t>
        </w:r>
        <w:r w:rsidR="00C07D39">
          <w:rPr>
            <w:noProof/>
            <w:webHidden/>
          </w:rPr>
          <w:fldChar w:fldCharType="end"/>
        </w:r>
      </w:hyperlink>
    </w:p>
    <w:p w14:paraId="5797DDBF" w14:textId="31FA74AA" w:rsidR="00C07D39" w:rsidRDefault="0095483F">
      <w:pPr>
        <w:pStyle w:val="TOC2"/>
        <w:rPr>
          <w:rFonts w:asciiTheme="minorHAnsi" w:eastAsiaTheme="minorEastAsia" w:hAnsiTheme="minorHAnsi" w:cstheme="minorBidi"/>
          <w:b w:val="0"/>
          <w:noProof/>
          <w:lang w:val="de-DE" w:eastAsia="de-DE"/>
        </w:rPr>
      </w:pPr>
      <w:hyperlink w:anchor="_Toc86869761" w:history="1">
        <w:r w:rsidR="00C07D39" w:rsidRPr="00A07DF2">
          <w:rPr>
            <w:rStyle w:val="Hyperlink"/>
            <w:noProof/>
          </w:rPr>
          <w:t>7.2</w:t>
        </w:r>
        <w:r w:rsidR="00C07D39">
          <w:rPr>
            <w:rFonts w:asciiTheme="minorHAnsi" w:eastAsiaTheme="minorEastAsia" w:hAnsiTheme="minorHAnsi" w:cstheme="minorBidi"/>
            <w:b w:val="0"/>
            <w:noProof/>
            <w:lang w:val="de-DE" w:eastAsia="de-DE"/>
          </w:rPr>
          <w:tab/>
        </w:r>
        <w:r w:rsidR="00C07D39" w:rsidRPr="00A07DF2">
          <w:rPr>
            <w:rStyle w:val="Hyperlink"/>
            <w:noProof/>
          </w:rPr>
          <w:t>Application, User and Process Specific Data</w:t>
        </w:r>
        <w:r w:rsidR="00C07D39">
          <w:rPr>
            <w:noProof/>
            <w:webHidden/>
          </w:rPr>
          <w:tab/>
        </w:r>
        <w:r w:rsidR="00C07D39">
          <w:rPr>
            <w:noProof/>
            <w:webHidden/>
          </w:rPr>
          <w:fldChar w:fldCharType="begin"/>
        </w:r>
        <w:r w:rsidR="00C07D39">
          <w:rPr>
            <w:noProof/>
            <w:webHidden/>
          </w:rPr>
          <w:instrText xml:space="preserve"> PAGEREF _Toc86869761 \h </w:instrText>
        </w:r>
        <w:r w:rsidR="00C07D39">
          <w:rPr>
            <w:noProof/>
            <w:webHidden/>
          </w:rPr>
        </w:r>
        <w:r w:rsidR="00C07D39">
          <w:rPr>
            <w:noProof/>
            <w:webHidden/>
          </w:rPr>
          <w:fldChar w:fldCharType="separate"/>
        </w:r>
        <w:r w:rsidR="00A50DBF">
          <w:rPr>
            <w:noProof/>
            <w:webHidden/>
          </w:rPr>
          <w:t>11</w:t>
        </w:r>
        <w:r w:rsidR="00C07D39">
          <w:rPr>
            <w:noProof/>
            <w:webHidden/>
          </w:rPr>
          <w:fldChar w:fldCharType="end"/>
        </w:r>
      </w:hyperlink>
    </w:p>
    <w:p w14:paraId="7822CA64" w14:textId="5A06F61D" w:rsidR="00C07D39" w:rsidRDefault="0095483F">
      <w:pPr>
        <w:pStyle w:val="TOC3"/>
        <w:rPr>
          <w:rFonts w:asciiTheme="minorHAnsi" w:eastAsiaTheme="minorEastAsia" w:hAnsiTheme="minorHAnsi" w:cstheme="minorBidi"/>
          <w:b w:val="0"/>
          <w:noProof/>
          <w:lang w:val="de-DE" w:eastAsia="de-DE"/>
        </w:rPr>
      </w:pPr>
      <w:hyperlink w:anchor="_Toc86869762" w:history="1">
        <w:r w:rsidR="00C07D39" w:rsidRPr="00A07DF2">
          <w:rPr>
            <w:rStyle w:val="Hyperlink"/>
            <w:noProof/>
          </w:rPr>
          <w:t>7.2.1</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User Specific Data </w:t>
        </w:r>
        <w:r w:rsidR="00C07D39" w:rsidRPr="00A07DF2">
          <w:rPr>
            <w:rStyle w:val="Hyperlink"/>
            <w:rFonts w:ascii="Courier New" w:hAnsi="Courier New" w:cs="Courier New"/>
            <w:i/>
            <w:noProof/>
            <w:lang w:eastAsia="de-DE"/>
          </w:rPr>
          <w:t>&lt;appdata/&gt;</w:t>
        </w:r>
        <w:r w:rsidR="00C07D39">
          <w:rPr>
            <w:noProof/>
            <w:webHidden/>
          </w:rPr>
          <w:tab/>
        </w:r>
        <w:r w:rsidR="00C07D39">
          <w:rPr>
            <w:noProof/>
            <w:webHidden/>
          </w:rPr>
          <w:fldChar w:fldCharType="begin"/>
        </w:r>
        <w:r w:rsidR="00C07D39">
          <w:rPr>
            <w:noProof/>
            <w:webHidden/>
          </w:rPr>
          <w:instrText xml:space="preserve"> PAGEREF _Toc86869762 \h </w:instrText>
        </w:r>
        <w:r w:rsidR="00C07D39">
          <w:rPr>
            <w:noProof/>
            <w:webHidden/>
          </w:rPr>
        </w:r>
        <w:r w:rsidR="00C07D39">
          <w:rPr>
            <w:noProof/>
            <w:webHidden/>
          </w:rPr>
          <w:fldChar w:fldCharType="separate"/>
        </w:r>
        <w:r w:rsidR="00A50DBF">
          <w:rPr>
            <w:noProof/>
            <w:webHidden/>
          </w:rPr>
          <w:t>11</w:t>
        </w:r>
        <w:r w:rsidR="00C07D39">
          <w:rPr>
            <w:noProof/>
            <w:webHidden/>
          </w:rPr>
          <w:fldChar w:fldCharType="end"/>
        </w:r>
      </w:hyperlink>
    </w:p>
    <w:p w14:paraId="69BB4EA5" w14:textId="5E0BDFD1" w:rsidR="00C07D39" w:rsidRDefault="0095483F">
      <w:pPr>
        <w:pStyle w:val="TOC3"/>
        <w:rPr>
          <w:rFonts w:asciiTheme="minorHAnsi" w:eastAsiaTheme="minorEastAsia" w:hAnsiTheme="minorHAnsi" w:cstheme="minorBidi"/>
          <w:b w:val="0"/>
          <w:noProof/>
          <w:lang w:val="de-DE" w:eastAsia="de-DE"/>
        </w:rPr>
      </w:pPr>
      <w:hyperlink w:anchor="_Toc86869763" w:history="1">
        <w:r w:rsidR="00C07D39" w:rsidRPr="00A07DF2">
          <w:rPr>
            <w:rStyle w:val="Hyperlink"/>
            <w:noProof/>
          </w:rPr>
          <w:t>7.2.2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Finite Element Specific Data </w:t>
        </w:r>
        <w:r w:rsidR="00C07D39" w:rsidRPr="00A07DF2">
          <w:rPr>
            <w:rStyle w:val="Hyperlink"/>
            <w:rFonts w:ascii="Courier New" w:hAnsi="Courier New" w:cs="Courier New"/>
            <w:i/>
            <w:noProof/>
            <w:lang w:eastAsia="de-DE"/>
          </w:rPr>
          <w:t>&lt;femdata/&gt;</w:t>
        </w:r>
        <w:r w:rsidR="00C07D39">
          <w:rPr>
            <w:noProof/>
            <w:webHidden/>
          </w:rPr>
          <w:tab/>
        </w:r>
        <w:r w:rsidR="00C07D39">
          <w:rPr>
            <w:noProof/>
            <w:webHidden/>
          </w:rPr>
          <w:fldChar w:fldCharType="begin"/>
        </w:r>
        <w:r w:rsidR="00C07D39">
          <w:rPr>
            <w:noProof/>
            <w:webHidden/>
          </w:rPr>
          <w:instrText xml:space="preserve"> PAGEREF _Toc86869763 \h </w:instrText>
        </w:r>
        <w:r w:rsidR="00C07D39">
          <w:rPr>
            <w:noProof/>
            <w:webHidden/>
          </w:rPr>
        </w:r>
        <w:r w:rsidR="00C07D39">
          <w:rPr>
            <w:noProof/>
            <w:webHidden/>
          </w:rPr>
          <w:fldChar w:fldCharType="separate"/>
        </w:r>
        <w:r w:rsidR="00A50DBF">
          <w:rPr>
            <w:noProof/>
            <w:webHidden/>
          </w:rPr>
          <w:t>13</w:t>
        </w:r>
        <w:r w:rsidR="00C07D39">
          <w:rPr>
            <w:noProof/>
            <w:webHidden/>
          </w:rPr>
          <w:fldChar w:fldCharType="end"/>
        </w:r>
      </w:hyperlink>
    </w:p>
    <w:p w14:paraId="51C4F492" w14:textId="07500711" w:rsidR="00C07D39" w:rsidRDefault="0095483F">
      <w:pPr>
        <w:pStyle w:val="TOC2"/>
        <w:rPr>
          <w:rFonts w:asciiTheme="minorHAnsi" w:eastAsiaTheme="minorEastAsia" w:hAnsiTheme="minorHAnsi" w:cstheme="minorBidi"/>
          <w:b w:val="0"/>
          <w:noProof/>
          <w:lang w:val="de-DE" w:eastAsia="de-DE"/>
        </w:rPr>
      </w:pPr>
      <w:hyperlink w:anchor="_Toc86869764" w:history="1">
        <w:r w:rsidR="00C07D39" w:rsidRPr="00A07DF2">
          <w:rPr>
            <w:rStyle w:val="Hyperlink"/>
            <w:noProof/>
          </w:rPr>
          <w:t>7.3</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Connection Data </w:t>
        </w:r>
        <w:r w:rsidR="00C07D39" w:rsidRPr="00A07DF2">
          <w:rPr>
            <w:rStyle w:val="Hyperlink"/>
            <w:rFonts w:ascii="Courier New" w:hAnsi="Courier New" w:cs="Courier New"/>
            <w:noProof/>
          </w:rPr>
          <w:t>&lt;connection_group/&gt;</w:t>
        </w:r>
        <w:r w:rsidR="00C07D39">
          <w:rPr>
            <w:noProof/>
            <w:webHidden/>
          </w:rPr>
          <w:tab/>
        </w:r>
        <w:r w:rsidR="00C07D39">
          <w:rPr>
            <w:noProof/>
            <w:webHidden/>
          </w:rPr>
          <w:fldChar w:fldCharType="begin"/>
        </w:r>
        <w:r w:rsidR="00C07D39">
          <w:rPr>
            <w:noProof/>
            <w:webHidden/>
          </w:rPr>
          <w:instrText xml:space="preserve"> PAGEREF _Toc86869764 \h </w:instrText>
        </w:r>
        <w:r w:rsidR="00C07D39">
          <w:rPr>
            <w:noProof/>
            <w:webHidden/>
          </w:rPr>
        </w:r>
        <w:r w:rsidR="00C07D39">
          <w:rPr>
            <w:noProof/>
            <w:webHidden/>
          </w:rPr>
          <w:fldChar w:fldCharType="separate"/>
        </w:r>
        <w:r w:rsidR="00A50DBF">
          <w:rPr>
            <w:noProof/>
            <w:webHidden/>
          </w:rPr>
          <w:t>15</w:t>
        </w:r>
        <w:r w:rsidR="00C07D39">
          <w:rPr>
            <w:noProof/>
            <w:webHidden/>
          </w:rPr>
          <w:fldChar w:fldCharType="end"/>
        </w:r>
      </w:hyperlink>
    </w:p>
    <w:p w14:paraId="0BE75CB5" w14:textId="3C86574F" w:rsidR="00C07D39" w:rsidRDefault="0095483F">
      <w:pPr>
        <w:pStyle w:val="TOC3"/>
        <w:rPr>
          <w:rFonts w:asciiTheme="minorHAnsi" w:eastAsiaTheme="minorEastAsia" w:hAnsiTheme="minorHAnsi" w:cstheme="minorBidi"/>
          <w:b w:val="0"/>
          <w:noProof/>
          <w:lang w:val="de-DE" w:eastAsia="de-DE"/>
        </w:rPr>
      </w:pPr>
      <w:hyperlink w:anchor="_Toc86869765" w:history="1">
        <w:r w:rsidR="00C07D39" w:rsidRPr="00A07DF2">
          <w:rPr>
            <w:rStyle w:val="Hyperlink"/>
            <w:noProof/>
          </w:rPr>
          <w:t>7.3.1</w:t>
        </w:r>
        <w:r w:rsidR="00C07D39">
          <w:rPr>
            <w:rFonts w:asciiTheme="minorHAnsi" w:eastAsiaTheme="minorEastAsia" w:hAnsiTheme="minorHAnsi" w:cstheme="minorBidi"/>
            <w:b w:val="0"/>
            <w:noProof/>
            <w:lang w:val="de-DE" w:eastAsia="de-DE"/>
          </w:rPr>
          <w:tab/>
        </w:r>
        <w:r w:rsidR="00C07D39" w:rsidRPr="00A07DF2">
          <w:rPr>
            <w:rStyle w:val="Hyperlink"/>
            <w:noProof/>
          </w:rPr>
          <w:t>Connected Objects</w:t>
        </w:r>
        <w:r w:rsidR="00C07D39">
          <w:rPr>
            <w:noProof/>
            <w:webHidden/>
          </w:rPr>
          <w:tab/>
        </w:r>
        <w:r w:rsidR="00C07D39">
          <w:rPr>
            <w:noProof/>
            <w:webHidden/>
          </w:rPr>
          <w:fldChar w:fldCharType="begin"/>
        </w:r>
        <w:r w:rsidR="00C07D39">
          <w:rPr>
            <w:noProof/>
            <w:webHidden/>
          </w:rPr>
          <w:instrText xml:space="preserve"> PAGEREF _Toc86869765 \h </w:instrText>
        </w:r>
        <w:r w:rsidR="00C07D39">
          <w:rPr>
            <w:noProof/>
            <w:webHidden/>
          </w:rPr>
        </w:r>
        <w:r w:rsidR="00C07D39">
          <w:rPr>
            <w:noProof/>
            <w:webHidden/>
          </w:rPr>
          <w:fldChar w:fldCharType="separate"/>
        </w:r>
        <w:r w:rsidR="00A50DBF">
          <w:rPr>
            <w:noProof/>
            <w:webHidden/>
          </w:rPr>
          <w:t>16</w:t>
        </w:r>
        <w:r w:rsidR="00C07D39">
          <w:rPr>
            <w:noProof/>
            <w:webHidden/>
          </w:rPr>
          <w:fldChar w:fldCharType="end"/>
        </w:r>
      </w:hyperlink>
    </w:p>
    <w:p w14:paraId="45DC5329" w14:textId="3A397B71" w:rsidR="00C07D39" w:rsidRDefault="0095483F">
      <w:pPr>
        <w:pStyle w:val="TOC3"/>
        <w:rPr>
          <w:rFonts w:asciiTheme="minorHAnsi" w:eastAsiaTheme="minorEastAsia" w:hAnsiTheme="minorHAnsi" w:cstheme="minorBidi"/>
          <w:b w:val="0"/>
          <w:noProof/>
          <w:lang w:val="de-DE" w:eastAsia="de-DE"/>
        </w:rPr>
      </w:pPr>
      <w:hyperlink w:anchor="_Toc86869766" w:history="1">
        <w:r w:rsidR="00C07D39" w:rsidRPr="00A07DF2">
          <w:rPr>
            <w:rStyle w:val="Hyperlink"/>
            <w:noProof/>
          </w:rPr>
          <w:t>7.3.2</w:t>
        </w:r>
        <w:r w:rsidR="00C07D39">
          <w:rPr>
            <w:rFonts w:asciiTheme="minorHAnsi" w:eastAsiaTheme="minorEastAsia" w:hAnsiTheme="minorHAnsi" w:cstheme="minorBidi"/>
            <w:b w:val="0"/>
            <w:noProof/>
            <w:lang w:val="de-DE" w:eastAsia="de-DE"/>
          </w:rPr>
          <w:tab/>
        </w:r>
        <w:r w:rsidR="00C07D39" w:rsidRPr="00A07DF2">
          <w:rPr>
            <w:rStyle w:val="Hyperlink"/>
            <w:noProof/>
          </w:rPr>
          <w:t>Contacts and Friction</w:t>
        </w:r>
        <w:r w:rsidR="00C07D39">
          <w:rPr>
            <w:noProof/>
            <w:webHidden/>
          </w:rPr>
          <w:tab/>
        </w:r>
        <w:r w:rsidR="00C07D39">
          <w:rPr>
            <w:noProof/>
            <w:webHidden/>
          </w:rPr>
          <w:fldChar w:fldCharType="begin"/>
        </w:r>
        <w:r w:rsidR="00C07D39">
          <w:rPr>
            <w:noProof/>
            <w:webHidden/>
          </w:rPr>
          <w:instrText xml:space="preserve"> PAGEREF _Toc86869766 \h </w:instrText>
        </w:r>
        <w:r w:rsidR="00C07D39">
          <w:rPr>
            <w:noProof/>
            <w:webHidden/>
          </w:rPr>
        </w:r>
        <w:r w:rsidR="00C07D39">
          <w:rPr>
            <w:noProof/>
            <w:webHidden/>
          </w:rPr>
          <w:fldChar w:fldCharType="separate"/>
        </w:r>
        <w:r w:rsidR="00A50DBF">
          <w:rPr>
            <w:noProof/>
            <w:webHidden/>
          </w:rPr>
          <w:t>21</w:t>
        </w:r>
        <w:r w:rsidR="00C07D39">
          <w:rPr>
            <w:noProof/>
            <w:webHidden/>
          </w:rPr>
          <w:fldChar w:fldCharType="end"/>
        </w:r>
      </w:hyperlink>
    </w:p>
    <w:p w14:paraId="306F29B5" w14:textId="4DC0AA91" w:rsidR="00C07D39" w:rsidRDefault="0095483F">
      <w:pPr>
        <w:pStyle w:val="TOC3"/>
        <w:rPr>
          <w:rFonts w:asciiTheme="minorHAnsi" w:eastAsiaTheme="minorEastAsia" w:hAnsiTheme="minorHAnsi" w:cstheme="minorBidi"/>
          <w:b w:val="0"/>
          <w:noProof/>
          <w:lang w:val="de-DE" w:eastAsia="de-DE"/>
        </w:rPr>
      </w:pPr>
      <w:hyperlink w:anchor="_Toc86869767" w:history="1">
        <w:r w:rsidR="00C07D39" w:rsidRPr="00A07DF2">
          <w:rPr>
            <w:rStyle w:val="Hyperlink"/>
            <w:noProof/>
          </w:rPr>
          <w:t>7.3.3</w:t>
        </w:r>
        <w:r w:rsidR="00C07D39">
          <w:rPr>
            <w:rFonts w:asciiTheme="minorHAnsi" w:eastAsiaTheme="minorEastAsia" w:hAnsiTheme="minorHAnsi" w:cstheme="minorBidi"/>
            <w:b w:val="0"/>
            <w:noProof/>
            <w:lang w:val="de-DE" w:eastAsia="de-DE"/>
          </w:rPr>
          <w:tab/>
        </w:r>
        <w:r w:rsidR="00C07D39" w:rsidRPr="00A07DF2">
          <w:rPr>
            <w:rStyle w:val="Hyperlink"/>
            <w:noProof/>
          </w:rPr>
          <w:t>Joints</w:t>
        </w:r>
        <w:r w:rsidR="00C07D39">
          <w:rPr>
            <w:noProof/>
            <w:webHidden/>
          </w:rPr>
          <w:tab/>
        </w:r>
        <w:r w:rsidR="00C07D39">
          <w:rPr>
            <w:noProof/>
            <w:webHidden/>
          </w:rPr>
          <w:fldChar w:fldCharType="begin"/>
        </w:r>
        <w:r w:rsidR="00C07D39">
          <w:rPr>
            <w:noProof/>
            <w:webHidden/>
          </w:rPr>
          <w:instrText xml:space="preserve"> PAGEREF _Toc86869767 \h </w:instrText>
        </w:r>
        <w:r w:rsidR="00C07D39">
          <w:rPr>
            <w:noProof/>
            <w:webHidden/>
          </w:rPr>
        </w:r>
        <w:r w:rsidR="00C07D39">
          <w:rPr>
            <w:noProof/>
            <w:webHidden/>
          </w:rPr>
          <w:fldChar w:fldCharType="separate"/>
        </w:r>
        <w:r w:rsidR="00A50DBF">
          <w:rPr>
            <w:noProof/>
            <w:webHidden/>
          </w:rPr>
          <w:t>23</w:t>
        </w:r>
        <w:r w:rsidR="00C07D39">
          <w:rPr>
            <w:noProof/>
            <w:webHidden/>
          </w:rPr>
          <w:fldChar w:fldCharType="end"/>
        </w:r>
      </w:hyperlink>
    </w:p>
    <w:p w14:paraId="339FC81E" w14:textId="39DA0755" w:rsidR="00C07D39" w:rsidRDefault="0095483F">
      <w:pPr>
        <w:pStyle w:val="TOC2"/>
        <w:rPr>
          <w:rFonts w:asciiTheme="minorHAnsi" w:eastAsiaTheme="minorEastAsia" w:hAnsiTheme="minorHAnsi" w:cstheme="minorBidi"/>
          <w:b w:val="0"/>
          <w:noProof/>
          <w:lang w:val="de-DE" w:eastAsia="de-DE"/>
        </w:rPr>
      </w:pPr>
      <w:hyperlink w:anchor="_Toc86869768" w:history="1">
        <w:r w:rsidR="00C07D39" w:rsidRPr="00A07DF2">
          <w:rPr>
            <w:rStyle w:val="Hyperlink"/>
            <w:noProof/>
          </w:rPr>
          <w:t>7.4</w:t>
        </w:r>
        <w:r w:rsidR="00C07D39">
          <w:rPr>
            <w:rFonts w:asciiTheme="minorHAnsi" w:eastAsiaTheme="minorEastAsia" w:hAnsiTheme="minorHAnsi" w:cstheme="minorBidi"/>
            <w:b w:val="0"/>
            <w:noProof/>
            <w:lang w:val="de-DE" w:eastAsia="de-DE"/>
          </w:rPr>
          <w:tab/>
        </w:r>
        <w:r w:rsidR="00C07D39" w:rsidRPr="00A07DF2">
          <w:rPr>
            <w:rStyle w:val="Hyperlink"/>
            <w:noProof/>
          </w:rPr>
          <w:t>A Minimalistic Example of a χMCF file</w:t>
        </w:r>
        <w:r w:rsidR="00C07D39">
          <w:rPr>
            <w:noProof/>
            <w:webHidden/>
          </w:rPr>
          <w:tab/>
        </w:r>
        <w:r w:rsidR="00C07D39">
          <w:rPr>
            <w:noProof/>
            <w:webHidden/>
          </w:rPr>
          <w:fldChar w:fldCharType="begin"/>
        </w:r>
        <w:r w:rsidR="00C07D39">
          <w:rPr>
            <w:noProof/>
            <w:webHidden/>
          </w:rPr>
          <w:instrText xml:space="preserve"> PAGEREF _Toc86869768 \h </w:instrText>
        </w:r>
        <w:r w:rsidR="00C07D39">
          <w:rPr>
            <w:noProof/>
            <w:webHidden/>
          </w:rPr>
        </w:r>
        <w:r w:rsidR="00C07D39">
          <w:rPr>
            <w:noProof/>
            <w:webHidden/>
          </w:rPr>
          <w:fldChar w:fldCharType="separate"/>
        </w:r>
        <w:r w:rsidR="00A50DBF">
          <w:rPr>
            <w:noProof/>
            <w:webHidden/>
          </w:rPr>
          <w:t>24</w:t>
        </w:r>
        <w:r w:rsidR="00C07D39">
          <w:rPr>
            <w:noProof/>
            <w:webHidden/>
          </w:rPr>
          <w:fldChar w:fldCharType="end"/>
        </w:r>
      </w:hyperlink>
    </w:p>
    <w:p w14:paraId="13CCE5B1" w14:textId="58ED85BA" w:rsidR="00C07D39" w:rsidRDefault="0095483F">
      <w:pPr>
        <w:pStyle w:val="TOC2"/>
        <w:rPr>
          <w:rFonts w:asciiTheme="minorHAnsi" w:eastAsiaTheme="minorEastAsia" w:hAnsiTheme="minorHAnsi" w:cstheme="minorBidi"/>
          <w:b w:val="0"/>
          <w:noProof/>
          <w:lang w:val="de-DE" w:eastAsia="de-DE"/>
        </w:rPr>
      </w:pPr>
      <w:hyperlink w:anchor="_Toc86869769" w:history="1">
        <w:r w:rsidR="00C07D39" w:rsidRPr="00A07DF2">
          <w:rPr>
            <w:rStyle w:val="Hyperlink"/>
            <w:noProof/>
          </w:rPr>
          <w:t>7.5</w:t>
        </w:r>
        <w:r w:rsidR="00C07D39">
          <w:rPr>
            <w:rFonts w:asciiTheme="minorHAnsi" w:eastAsiaTheme="minorEastAsia" w:hAnsiTheme="minorHAnsi" w:cstheme="minorBidi"/>
            <w:b w:val="0"/>
            <w:noProof/>
            <w:lang w:val="de-DE" w:eastAsia="de-DE"/>
          </w:rPr>
          <w:tab/>
        </w:r>
        <w:r w:rsidR="00C07D39" w:rsidRPr="00A07DF2">
          <w:rPr>
            <w:rStyle w:val="Hyperlink"/>
            <w:noProof/>
          </w:rPr>
          <w:t>XML Schema Definition</w:t>
        </w:r>
        <w:r w:rsidR="00C07D39">
          <w:rPr>
            <w:noProof/>
            <w:webHidden/>
          </w:rPr>
          <w:tab/>
        </w:r>
        <w:r w:rsidR="00C07D39">
          <w:rPr>
            <w:noProof/>
            <w:webHidden/>
          </w:rPr>
          <w:fldChar w:fldCharType="begin"/>
        </w:r>
        <w:r w:rsidR="00C07D39">
          <w:rPr>
            <w:noProof/>
            <w:webHidden/>
          </w:rPr>
          <w:instrText xml:space="preserve"> PAGEREF _Toc86869769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36947305" w14:textId="6D73AB28" w:rsidR="00C07D39" w:rsidRDefault="0095483F">
      <w:pPr>
        <w:pStyle w:val="TOC1"/>
        <w:rPr>
          <w:rFonts w:asciiTheme="minorHAnsi" w:eastAsiaTheme="minorEastAsia" w:hAnsiTheme="minorHAnsi" w:cstheme="minorBidi"/>
          <w:b w:val="0"/>
          <w:noProof/>
          <w:lang w:val="de-DE" w:eastAsia="de-DE"/>
        </w:rPr>
      </w:pPr>
      <w:hyperlink w:anchor="_Toc86869770" w:history="1">
        <w:r w:rsidR="00C07D39" w:rsidRPr="00A07DF2">
          <w:rPr>
            <w:rStyle w:val="Hyperlink"/>
            <w:noProof/>
          </w:rPr>
          <w:t>8</w:t>
        </w:r>
        <w:r w:rsidR="00C07D39">
          <w:rPr>
            <w:rFonts w:asciiTheme="minorHAnsi" w:eastAsiaTheme="minorEastAsia" w:hAnsiTheme="minorHAnsi" w:cstheme="minorBidi"/>
            <w:b w:val="0"/>
            <w:noProof/>
            <w:lang w:val="de-DE" w:eastAsia="de-DE"/>
          </w:rPr>
          <w:tab/>
        </w:r>
        <w:r w:rsidR="00C07D39" w:rsidRPr="00A07DF2">
          <w:rPr>
            <w:rStyle w:val="Hyperlink"/>
            <w:noProof/>
          </w:rPr>
          <w:t>Data Common to any Connection</w:t>
        </w:r>
        <w:r w:rsidR="00C07D39">
          <w:rPr>
            <w:noProof/>
            <w:webHidden/>
          </w:rPr>
          <w:tab/>
        </w:r>
        <w:r w:rsidR="00C07D39">
          <w:rPr>
            <w:noProof/>
            <w:webHidden/>
          </w:rPr>
          <w:fldChar w:fldCharType="begin"/>
        </w:r>
        <w:r w:rsidR="00C07D39">
          <w:rPr>
            <w:noProof/>
            <w:webHidden/>
          </w:rPr>
          <w:instrText xml:space="preserve"> PAGEREF _Toc86869770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780D57BC" w14:textId="2D85BF07" w:rsidR="00C07D39" w:rsidRDefault="0095483F">
      <w:pPr>
        <w:pStyle w:val="TOC2"/>
        <w:rPr>
          <w:rFonts w:asciiTheme="minorHAnsi" w:eastAsiaTheme="minorEastAsia" w:hAnsiTheme="minorHAnsi" w:cstheme="minorBidi"/>
          <w:b w:val="0"/>
          <w:noProof/>
          <w:lang w:val="de-DE" w:eastAsia="de-DE"/>
        </w:rPr>
      </w:pPr>
      <w:hyperlink w:anchor="_Toc86869771" w:history="1">
        <w:r w:rsidR="00C07D39" w:rsidRPr="00A07DF2">
          <w:rPr>
            <w:rStyle w:val="Hyperlink"/>
            <w:noProof/>
          </w:rPr>
          <w:t>8.1</w:t>
        </w:r>
        <w:r w:rsidR="00C07D39">
          <w:rPr>
            <w:rFonts w:asciiTheme="minorHAnsi" w:eastAsiaTheme="minorEastAsia" w:hAnsiTheme="minorHAnsi" w:cstheme="minorBidi"/>
            <w:b w:val="0"/>
            <w:noProof/>
            <w:lang w:val="de-DE" w:eastAsia="de-DE"/>
          </w:rPr>
          <w:tab/>
        </w:r>
        <w:r w:rsidR="00C07D39" w:rsidRPr="00A07DF2">
          <w:rPr>
            <w:rStyle w:val="Hyperlink"/>
            <w:noProof/>
          </w:rPr>
          <w:t>Indices and their properties</w:t>
        </w:r>
        <w:r w:rsidR="00C07D39">
          <w:rPr>
            <w:noProof/>
            <w:webHidden/>
          </w:rPr>
          <w:tab/>
        </w:r>
        <w:r w:rsidR="00C07D39">
          <w:rPr>
            <w:noProof/>
            <w:webHidden/>
          </w:rPr>
          <w:fldChar w:fldCharType="begin"/>
        </w:r>
        <w:r w:rsidR="00C07D39">
          <w:rPr>
            <w:noProof/>
            <w:webHidden/>
          </w:rPr>
          <w:instrText xml:space="preserve"> PAGEREF _Toc86869771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32EBCE18" w14:textId="798086BB" w:rsidR="00C07D39" w:rsidRDefault="0095483F">
      <w:pPr>
        <w:pStyle w:val="TOC2"/>
        <w:rPr>
          <w:rFonts w:asciiTheme="minorHAnsi" w:eastAsiaTheme="minorEastAsia" w:hAnsiTheme="minorHAnsi" w:cstheme="minorBidi"/>
          <w:b w:val="0"/>
          <w:noProof/>
          <w:lang w:val="de-DE" w:eastAsia="de-DE"/>
        </w:rPr>
      </w:pPr>
      <w:hyperlink w:anchor="_Toc86869772" w:history="1">
        <w:r w:rsidR="00C07D39" w:rsidRPr="00A07DF2">
          <w:rPr>
            <w:rStyle w:val="Hyperlink"/>
            <w:noProof/>
          </w:rPr>
          <w:t>8.2</w:t>
        </w:r>
        <w:r w:rsidR="00C07D39">
          <w:rPr>
            <w:rFonts w:asciiTheme="minorHAnsi" w:eastAsiaTheme="minorEastAsia" w:hAnsiTheme="minorHAnsi" w:cstheme="minorBidi"/>
            <w:b w:val="0"/>
            <w:noProof/>
            <w:lang w:val="de-DE" w:eastAsia="de-DE"/>
          </w:rPr>
          <w:tab/>
        </w:r>
        <w:r w:rsidR="00C07D39" w:rsidRPr="00A07DF2">
          <w:rPr>
            <w:rStyle w:val="Hyperlink"/>
            <w:noProof/>
          </w:rPr>
          <w:t>Connection Referencing</w:t>
        </w:r>
        <w:r w:rsidR="00C07D39">
          <w:rPr>
            <w:noProof/>
            <w:webHidden/>
          </w:rPr>
          <w:tab/>
        </w:r>
        <w:r w:rsidR="00C07D39">
          <w:rPr>
            <w:noProof/>
            <w:webHidden/>
          </w:rPr>
          <w:fldChar w:fldCharType="begin"/>
        </w:r>
        <w:r w:rsidR="00C07D39">
          <w:rPr>
            <w:noProof/>
            <w:webHidden/>
          </w:rPr>
          <w:instrText xml:space="preserve"> PAGEREF _Toc86869772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1B4E3FDE" w14:textId="526F7791" w:rsidR="00C07D39" w:rsidRDefault="0095483F">
      <w:pPr>
        <w:pStyle w:val="TOC3"/>
        <w:rPr>
          <w:rFonts w:asciiTheme="minorHAnsi" w:eastAsiaTheme="minorEastAsia" w:hAnsiTheme="minorHAnsi" w:cstheme="minorBidi"/>
          <w:b w:val="0"/>
          <w:noProof/>
          <w:lang w:val="de-DE" w:eastAsia="de-DE"/>
        </w:rPr>
      </w:pPr>
      <w:hyperlink w:anchor="_Toc86869773" w:history="1">
        <w:r w:rsidR="00C07D39" w:rsidRPr="00A07DF2">
          <w:rPr>
            <w:rStyle w:val="Hyperlink"/>
            <w:noProof/>
          </w:rPr>
          <w:t>8.2.1</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Attribute </w:t>
        </w:r>
        <w:r w:rsidR="00C07D39" w:rsidRPr="00A07DF2">
          <w:rPr>
            <w:rStyle w:val="Hyperlink"/>
            <w:rFonts w:ascii="Courier New" w:hAnsi="Courier New" w:cs="Courier New"/>
            <w:noProof/>
            <w:highlight w:val="white"/>
          </w:rPr>
          <w:t>label</w:t>
        </w:r>
        <w:r w:rsidR="00C07D39">
          <w:rPr>
            <w:noProof/>
            <w:webHidden/>
          </w:rPr>
          <w:tab/>
        </w:r>
        <w:r w:rsidR="00C07D39">
          <w:rPr>
            <w:noProof/>
            <w:webHidden/>
          </w:rPr>
          <w:fldChar w:fldCharType="begin"/>
        </w:r>
        <w:r w:rsidR="00C07D39">
          <w:rPr>
            <w:noProof/>
            <w:webHidden/>
          </w:rPr>
          <w:instrText xml:space="preserve"> PAGEREF _Toc86869773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23F4F6A0" w14:textId="6494FD4E" w:rsidR="00C07D39" w:rsidRDefault="0095483F">
      <w:pPr>
        <w:pStyle w:val="TOC3"/>
        <w:rPr>
          <w:rFonts w:asciiTheme="minorHAnsi" w:eastAsiaTheme="minorEastAsia" w:hAnsiTheme="minorHAnsi" w:cstheme="minorBidi"/>
          <w:b w:val="0"/>
          <w:noProof/>
          <w:lang w:val="de-DE" w:eastAsia="de-DE"/>
        </w:rPr>
      </w:pPr>
      <w:hyperlink w:anchor="_Toc86869774" w:history="1">
        <w:r w:rsidR="00C07D39" w:rsidRPr="00A07DF2">
          <w:rPr>
            <w:rStyle w:val="Hyperlink"/>
            <w:noProof/>
          </w:rPr>
          <w:t>8.2.2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Attribute </w:t>
        </w:r>
        <w:r w:rsidR="00C07D39" w:rsidRPr="00A07DF2">
          <w:rPr>
            <w:rStyle w:val="Hyperlink"/>
            <w:rFonts w:ascii="Courier New" w:hAnsi="Courier New" w:cs="Courier New"/>
            <w:noProof/>
            <w:highlight w:val="white"/>
          </w:rPr>
          <w:t>ident</w:t>
        </w:r>
        <w:r w:rsidR="00C07D39" w:rsidRPr="00A07DF2">
          <w:rPr>
            <w:rStyle w:val="Hyperlink"/>
            <w:noProof/>
          </w:rPr>
          <w:t xml:space="preserve"> </w:t>
        </w:r>
        <w:r w:rsidR="00C07D39">
          <w:rPr>
            <w:noProof/>
            <w:webHidden/>
          </w:rPr>
          <w:tab/>
        </w:r>
        <w:r w:rsidR="00C07D39">
          <w:rPr>
            <w:noProof/>
            <w:webHidden/>
          </w:rPr>
          <w:fldChar w:fldCharType="begin"/>
        </w:r>
        <w:r w:rsidR="00C07D39">
          <w:rPr>
            <w:noProof/>
            <w:webHidden/>
          </w:rPr>
          <w:instrText xml:space="preserve"> PAGEREF _Toc86869774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07A61CD7" w14:textId="5719FF05" w:rsidR="00C07D39" w:rsidRDefault="0095483F">
      <w:pPr>
        <w:pStyle w:val="TOC2"/>
        <w:rPr>
          <w:rFonts w:asciiTheme="minorHAnsi" w:eastAsiaTheme="minorEastAsia" w:hAnsiTheme="minorHAnsi" w:cstheme="minorBidi"/>
          <w:b w:val="0"/>
          <w:noProof/>
          <w:lang w:val="de-DE" w:eastAsia="de-DE"/>
        </w:rPr>
      </w:pPr>
      <w:hyperlink w:anchor="_Toc86869775" w:history="1">
        <w:r w:rsidR="00C07D39" w:rsidRPr="00A07DF2">
          <w:rPr>
            <w:rStyle w:val="Hyperlink"/>
            <w:noProof/>
          </w:rPr>
          <w:t>8.3</w:t>
        </w:r>
        <w:r w:rsidR="00C07D39">
          <w:rPr>
            <w:rFonts w:asciiTheme="minorHAnsi" w:eastAsiaTheme="minorEastAsia" w:hAnsiTheme="minorHAnsi" w:cstheme="minorBidi"/>
            <w:b w:val="0"/>
            <w:noProof/>
            <w:lang w:val="de-DE" w:eastAsia="de-DE"/>
          </w:rPr>
          <w:tab/>
        </w:r>
        <w:r w:rsidR="00C07D39" w:rsidRPr="00A07DF2">
          <w:rPr>
            <w:rStyle w:val="Hyperlink"/>
            <w:noProof/>
          </w:rPr>
          <w:t>Dimensions and Coordinates</w:t>
        </w:r>
        <w:r w:rsidR="00C07D39">
          <w:rPr>
            <w:noProof/>
            <w:webHidden/>
          </w:rPr>
          <w:tab/>
        </w:r>
        <w:r w:rsidR="00C07D39">
          <w:rPr>
            <w:noProof/>
            <w:webHidden/>
          </w:rPr>
          <w:fldChar w:fldCharType="begin"/>
        </w:r>
        <w:r w:rsidR="00C07D39">
          <w:rPr>
            <w:noProof/>
            <w:webHidden/>
          </w:rPr>
          <w:instrText xml:space="preserve"> PAGEREF _Toc86869775 \h </w:instrText>
        </w:r>
        <w:r w:rsidR="00C07D39">
          <w:rPr>
            <w:noProof/>
            <w:webHidden/>
          </w:rPr>
        </w:r>
        <w:r w:rsidR="00C07D39">
          <w:rPr>
            <w:noProof/>
            <w:webHidden/>
          </w:rPr>
          <w:fldChar w:fldCharType="separate"/>
        </w:r>
        <w:r w:rsidR="00A50DBF">
          <w:rPr>
            <w:noProof/>
            <w:webHidden/>
          </w:rPr>
          <w:t>26</w:t>
        </w:r>
        <w:r w:rsidR="00C07D39">
          <w:rPr>
            <w:noProof/>
            <w:webHidden/>
          </w:rPr>
          <w:fldChar w:fldCharType="end"/>
        </w:r>
      </w:hyperlink>
    </w:p>
    <w:p w14:paraId="0AAD06E0" w14:textId="4C334B47" w:rsidR="00C07D39" w:rsidRDefault="0095483F">
      <w:pPr>
        <w:pStyle w:val="TOC2"/>
        <w:rPr>
          <w:rFonts w:asciiTheme="minorHAnsi" w:eastAsiaTheme="minorEastAsia" w:hAnsiTheme="minorHAnsi" w:cstheme="minorBidi"/>
          <w:b w:val="0"/>
          <w:noProof/>
          <w:lang w:val="de-DE" w:eastAsia="de-DE"/>
        </w:rPr>
      </w:pPr>
      <w:hyperlink w:anchor="_Toc86869776" w:history="1">
        <w:r w:rsidR="00C07D39" w:rsidRPr="00A07DF2">
          <w:rPr>
            <w:rStyle w:val="Hyperlink"/>
            <w:noProof/>
          </w:rPr>
          <w:t>8.4</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Attribute </w:t>
        </w:r>
        <w:r w:rsidR="00C07D39" w:rsidRPr="00A07DF2">
          <w:rPr>
            <w:rStyle w:val="Hyperlink"/>
            <w:rFonts w:ascii="Courier New" w:hAnsi="Courier New" w:cs="Courier New"/>
            <w:noProof/>
            <w:highlight w:val="white"/>
          </w:rPr>
          <w:t>quality_control</w:t>
        </w:r>
        <w:r w:rsidR="00C07D39">
          <w:rPr>
            <w:noProof/>
            <w:webHidden/>
          </w:rPr>
          <w:tab/>
        </w:r>
        <w:r w:rsidR="00C07D39">
          <w:rPr>
            <w:noProof/>
            <w:webHidden/>
          </w:rPr>
          <w:fldChar w:fldCharType="begin"/>
        </w:r>
        <w:r w:rsidR="00C07D39">
          <w:rPr>
            <w:noProof/>
            <w:webHidden/>
          </w:rPr>
          <w:instrText xml:space="preserve"> PAGEREF _Toc86869776 \h </w:instrText>
        </w:r>
        <w:r w:rsidR="00C07D39">
          <w:rPr>
            <w:noProof/>
            <w:webHidden/>
          </w:rPr>
        </w:r>
        <w:r w:rsidR="00C07D39">
          <w:rPr>
            <w:noProof/>
            <w:webHidden/>
          </w:rPr>
          <w:fldChar w:fldCharType="separate"/>
        </w:r>
        <w:r w:rsidR="00A50DBF">
          <w:rPr>
            <w:noProof/>
            <w:webHidden/>
          </w:rPr>
          <w:t>26</w:t>
        </w:r>
        <w:r w:rsidR="00C07D39">
          <w:rPr>
            <w:noProof/>
            <w:webHidden/>
          </w:rPr>
          <w:fldChar w:fldCharType="end"/>
        </w:r>
      </w:hyperlink>
    </w:p>
    <w:p w14:paraId="2AED7DA4" w14:textId="1636CC28" w:rsidR="00C07D39" w:rsidRDefault="0095483F">
      <w:pPr>
        <w:pStyle w:val="TOC2"/>
        <w:rPr>
          <w:rFonts w:asciiTheme="minorHAnsi" w:eastAsiaTheme="minorEastAsia" w:hAnsiTheme="minorHAnsi" w:cstheme="minorBidi"/>
          <w:b w:val="0"/>
          <w:noProof/>
          <w:lang w:val="de-DE" w:eastAsia="de-DE"/>
        </w:rPr>
      </w:pPr>
      <w:hyperlink w:anchor="_Toc86869777" w:history="1">
        <w:r w:rsidR="00C07D39" w:rsidRPr="00A07DF2">
          <w:rPr>
            <w:rStyle w:val="Hyperlink"/>
            <w:noProof/>
          </w:rPr>
          <w:t>8.5</w:t>
        </w:r>
        <w:r w:rsidR="00C07D39">
          <w:rPr>
            <w:rFonts w:asciiTheme="minorHAnsi" w:eastAsiaTheme="minorEastAsia" w:hAnsiTheme="minorHAnsi" w:cstheme="minorBidi"/>
            <w:b w:val="0"/>
            <w:noProof/>
            <w:lang w:val="de-DE" w:eastAsia="de-DE"/>
          </w:rPr>
          <w:tab/>
        </w:r>
        <w:r w:rsidR="00C07D39" w:rsidRPr="00A07DF2">
          <w:rPr>
            <w:rStyle w:val="Hyperlink"/>
            <w:noProof/>
          </w:rPr>
          <w:t>Custom Attributes list</w:t>
        </w:r>
        <w:r w:rsidR="00C07D39">
          <w:rPr>
            <w:noProof/>
            <w:webHidden/>
          </w:rPr>
          <w:tab/>
        </w:r>
        <w:r w:rsidR="00C07D39">
          <w:rPr>
            <w:noProof/>
            <w:webHidden/>
          </w:rPr>
          <w:fldChar w:fldCharType="begin"/>
        </w:r>
        <w:r w:rsidR="00C07D39">
          <w:rPr>
            <w:noProof/>
            <w:webHidden/>
          </w:rPr>
          <w:instrText xml:space="preserve"> PAGEREF _Toc86869777 \h </w:instrText>
        </w:r>
        <w:r w:rsidR="00C07D39">
          <w:rPr>
            <w:noProof/>
            <w:webHidden/>
          </w:rPr>
        </w:r>
        <w:r w:rsidR="00C07D39">
          <w:rPr>
            <w:noProof/>
            <w:webHidden/>
          </w:rPr>
          <w:fldChar w:fldCharType="separate"/>
        </w:r>
        <w:r w:rsidR="00A50DBF">
          <w:rPr>
            <w:noProof/>
            <w:webHidden/>
          </w:rPr>
          <w:t>26</w:t>
        </w:r>
        <w:r w:rsidR="00C07D39">
          <w:rPr>
            <w:noProof/>
            <w:webHidden/>
          </w:rPr>
          <w:fldChar w:fldCharType="end"/>
        </w:r>
      </w:hyperlink>
    </w:p>
    <w:p w14:paraId="73F9D43E" w14:textId="52C5FECD" w:rsidR="00C07D39" w:rsidRDefault="0095483F">
      <w:pPr>
        <w:pStyle w:val="TOC2"/>
        <w:rPr>
          <w:rFonts w:asciiTheme="minorHAnsi" w:eastAsiaTheme="minorEastAsia" w:hAnsiTheme="minorHAnsi" w:cstheme="minorBidi"/>
          <w:b w:val="0"/>
          <w:noProof/>
          <w:lang w:val="de-DE" w:eastAsia="de-DE"/>
        </w:rPr>
      </w:pPr>
      <w:hyperlink w:anchor="_Toc86869778" w:history="1">
        <w:r w:rsidR="00C07D39" w:rsidRPr="00A07DF2">
          <w:rPr>
            <w:rStyle w:val="Hyperlink"/>
            <w:noProof/>
          </w:rPr>
          <w:t>8.6</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Distinction between </w:t>
        </w:r>
        <w:r w:rsidR="00C07D39" w:rsidRPr="00A07DF2">
          <w:rPr>
            <w:rStyle w:val="Hyperlink"/>
            <w:rFonts w:ascii="Courier New" w:hAnsi="Courier New" w:cs="Courier New"/>
            <w:noProof/>
          </w:rPr>
          <w:t>&lt;custom_attributes/&gt;</w:t>
        </w:r>
        <w:r w:rsidR="00C07D39" w:rsidRPr="00A07DF2">
          <w:rPr>
            <w:rStyle w:val="Hyperlink"/>
            <w:noProof/>
          </w:rPr>
          <w:t xml:space="preserve"> and </w:t>
        </w:r>
        <w:r w:rsidR="00C07D39" w:rsidRPr="00A07DF2">
          <w:rPr>
            <w:rStyle w:val="Hyperlink"/>
            <w:rFonts w:ascii="Courier New" w:hAnsi="Courier New" w:cs="Courier New"/>
            <w:noProof/>
          </w:rPr>
          <w:t>&lt;appdata/&gt;</w:t>
        </w:r>
        <w:r w:rsidR="00C07D39">
          <w:rPr>
            <w:noProof/>
            <w:webHidden/>
          </w:rPr>
          <w:tab/>
        </w:r>
        <w:r w:rsidR="00C07D39">
          <w:rPr>
            <w:noProof/>
            <w:webHidden/>
          </w:rPr>
          <w:fldChar w:fldCharType="begin"/>
        </w:r>
        <w:r w:rsidR="00C07D39">
          <w:rPr>
            <w:noProof/>
            <w:webHidden/>
          </w:rPr>
          <w:instrText xml:space="preserve"> PAGEREF _Toc86869778 \h </w:instrText>
        </w:r>
        <w:r w:rsidR="00C07D39">
          <w:rPr>
            <w:noProof/>
            <w:webHidden/>
          </w:rPr>
        </w:r>
        <w:r w:rsidR="00C07D39">
          <w:rPr>
            <w:noProof/>
            <w:webHidden/>
          </w:rPr>
          <w:fldChar w:fldCharType="separate"/>
        </w:r>
        <w:r w:rsidR="00A50DBF">
          <w:rPr>
            <w:noProof/>
            <w:webHidden/>
          </w:rPr>
          <w:t>31</w:t>
        </w:r>
        <w:r w:rsidR="00C07D39">
          <w:rPr>
            <w:noProof/>
            <w:webHidden/>
          </w:rPr>
          <w:fldChar w:fldCharType="end"/>
        </w:r>
      </w:hyperlink>
    </w:p>
    <w:p w14:paraId="52503C4B" w14:textId="1DDB2381" w:rsidR="00C07D39" w:rsidRDefault="0095483F">
      <w:pPr>
        <w:pStyle w:val="TOC3"/>
        <w:rPr>
          <w:rFonts w:asciiTheme="minorHAnsi" w:eastAsiaTheme="minorEastAsia" w:hAnsiTheme="minorHAnsi" w:cstheme="minorBidi"/>
          <w:b w:val="0"/>
          <w:noProof/>
          <w:lang w:val="de-DE" w:eastAsia="de-DE"/>
        </w:rPr>
      </w:pPr>
      <w:hyperlink w:anchor="_Toc86869779" w:history="1">
        <w:r w:rsidR="00C07D39" w:rsidRPr="00A07DF2">
          <w:rPr>
            <w:rStyle w:val="Hyperlink"/>
            <w:noProof/>
          </w:rPr>
          <w:t>8.6.1</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Needs of different process roles, addressed by </w:t>
        </w:r>
        <w:r w:rsidR="00C07D39" w:rsidRPr="00A07DF2">
          <w:rPr>
            <w:rStyle w:val="Hyperlink"/>
            <w:rFonts w:ascii="Courier New" w:hAnsi="Courier New" w:cs="Courier New"/>
            <w:i/>
            <w:iCs/>
            <w:noProof/>
          </w:rPr>
          <w:t>&lt;custom_attributes/&gt;</w:t>
        </w:r>
        <w:r w:rsidR="00C07D39" w:rsidRPr="00A07DF2">
          <w:rPr>
            <w:rStyle w:val="Hyperlink"/>
            <w:noProof/>
          </w:rPr>
          <w:t xml:space="preserve"> and </w:t>
        </w:r>
        <w:r w:rsidR="00C07D39" w:rsidRPr="00A07DF2">
          <w:rPr>
            <w:rStyle w:val="Hyperlink"/>
            <w:rFonts w:ascii="Courier New" w:hAnsi="Courier New" w:cs="Courier New"/>
            <w:i/>
            <w:iCs/>
            <w:noProof/>
          </w:rPr>
          <w:t>&lt;appdata/&gt;</w:t>
        </w:r>
        <w:r w:rsidR="00C07D39">
          <w:rPr>
            <w:noProof/>
            <w:webHidden/>
          </w:rPr>
          <w:tab/>
        </w:r>
        <w:r w:rsidR="00C07D39">
          <w:rPr>
            <w:noProof/>
            <w:webHidden/>
          </w:rPr>
          <w:fldChar w:fldCharType="begin"/>
        </w:r>
        <w:r w:rsidR="00C07D39">
          <w:rPr>
            <w:noProof/>
            <w:webHidden/>
          </w:rPr>
          <w:instrText xml:space="preserve"> PAGEREF _Toc86869779 \h </w:instrText>
        </w:r>
        <w:r w:rsidR="00C07D39">
          <w:rPr>
            <w:noProof/>
            <w:webHidden/>
          </w:rPr>
        </w:r>
        <w:r w:rsidR="00C07D39">
          <w:rPr>
            <w:noProof/>
            <w:webHidden/>
          </w:rPr>
          <w:fldChar w:fldCharType="separate"/>
        </w:r>
        <w:r w:rsidR="00A50DBF">
          <w:rPr>
            <w:noProof/>
            <w:webHidden/>
          </w:rPr>
          <w:t>31</w:t>
        </w:r>
        <w:r w:rsidR="00C07D39">
          <w:rPr>
            <w:noProof/>
            <w:webHidden/>
          </w:rPr>
          <w:fldChar w:fldCharType="end"/>
        </w:r>
      </w:hyperlink>
    </w:p>
    <w:p w14:paraId="6B25E721" w14:textId="0F8FCA3C" w:rsidR="00C07D39" w:rsidRDefault="0095483F">
      <w:pPr>
        <w:pStyle w:val="TOC3"/>
        <w:rPr>
          <w:rFonts w:asciiTheme="minorHAnsi" w:eastAsiaTheme="minorEastAsia" w:hAnsiTheme="minorHAnsi" w:cstheme="minorBidi"/>
          <w:b w:val="0"/>
          <w:noProof/>
          <w:lang w:val="de-DE" w:eastAsia="de-DE"/>
        </w:rPr>
      </w:pPr>
      <w:hyperlink w:anchor="_Toc86869780" w:history="1">
        <w:r w:rsidR="00C07D39" w:rsidRPr="00A07DF2">
          <w:rPr>
            <w:rStyle w:val="Hyperlink"/>
            <w:noProof/>
          </w:rPr>
          <w:t>8.6.2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Needs of different applications, addressed by </w:t>
        </w:r>
        <w:r w:rsidR="00C07D39" w:rsidRPr="00A07DF2">
          <w:rPr>
            <w:rStyle w:val="Hyperlink"/>
            <w:rFonts w:ascii="Courier New" w:hAnsi="Courier New" w:cs="Courier New"/>
            <w:i/>
            <w:iCs/>
            <w:noProof/>
          </w:rPr>
          <w:t>&lt;custom_attributes/&gt;</w:t>
        </w:r>
        <w:r w:rsidR="00C07D39" w:rsidRPr="00A07DF2">
          <w:rPr>
            <w:rStyle w:val="Hyperlink"/>
            <w:noProof/>
          </w:rPr>
          <w:t xml:space="preserve"> and </w:t>
        </w:r>
        <w:r w:rsidR="00C07D39" w:rsidRPr="00A07DF2">
          <w:rPr>
            <w:rStyle w:val="Hyperlink"/>
            <w:rFonts w:ascii="Courier New" w:hAnsi="Courier New" w:cs="Courier New"/>
            <w:i/>
            <w:iCs/>
            <w:noProof/>
          </w:rPr>
          <w:t>&lt;appdata/&gt;</w:t>
        </w:r>
        <w:r w:rsidR="00C07D39">
          <w:rPr>
            <w:noProof/>
            <w:webHidden/>
          </w:rPr>
          <w:tab/>
        </w:r>
        <w:r w:rsidR="00C07D39">
          <w:rPr>
            <w:noProof/>
            <w:webHidden/>
          </w:rPr>
          <w:fldChar w:fldCharType="begin"/>
        </w:r>
        <w:r w:rsidR="00C07D39">
          <w:rPr>
            <w:noProof/>
            <w:webHidden/>
          </w:rPr>
          <w:instrText xml:space="preserve"> PAGEREF _Toc86869780 \h </w:instrText>
        </w:r>
        <w:r w:rsidR="00C07D39">
          <w:rPr>
            <w:noProof/>
            <w:webHidden/>
          </w:rPr>
        </w:r>
        <w:r w:rsidR="00C07D39">
          <w:rPr>
            <w:noProof/>
            <w:webHidden/>
          </w:rPr>
          <w:fldChar w:fldCharType="separate"/>
        </w:r>
        <w:r w:rsidR="00A50DBF">
          <w:rPr>
            <w:noProof/>
            <w:webHidden/>
          </w:rPr>
          <w:t>31</w:t>
        </w:r>
        <w:r w:rsidR="00C07D39">
          <w:rPr>
            <w:noProof/>
            <w:webHidden/>
          </w:rPr>
          <w:fldChar w:fldCharType="end"/>
        </w:r>
      </w:hyperlink>
    </w:p>
    <w:p w14:paraId="2820CDAF" w14:textId="423A5F99" w:rsidR="00C07D39" w:rsidRDefault="0095483F">
      <w:pPr>
        <w:pStyle w:val="TOC3"/>
        <w:rPr>
          <w:rFonts w:asciiTheme="minorHAnsi" w:eastAsiaTheme="minorEastAsia" w:hAnsiTheme="minorHAnsi" w:cstheme="minorBidi"/>
          <w:b w:val="0"/>
          <w:noProof/>
          <w:lang w:val="de-DE" w:eastAsia="de-DE"/>
        </w:rPr>
      </w:pPr>
      <w:hyperlink w:anchor="_Toc86869781" w:history="1">
        <w:r w:rsidR="00C07D39" w:rsidRPr="00A07DF2">
          <w:rPr>
            <w:rStyle w:val="Hyperlink"/>
            <w:noProof/>
          </w:rPr>
          <w:t>8.6.3</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Different levels of </w:t>
        </w:r>
        <w:r w:rsidR="00C07D39" w:rsidRPr="00A07DF2">
          <w:rPr>
            <w:rStyle w:val="Hyperlink"/>
            <w:rFonts w:ascii="Courier New" w:hAnsi="Courier New" w:cs="Courier New"/>
            <w:i/>
            <w:iCs/>
            <w:noProof/>
          </w:rPr>
          <w:t>&lt;custom_attributes/&gt;</w:t>
        </w:r>
        <w:r w:rsidR="00C07D39" w:rsidRPr="00A07DF2">
          <w:rPr>
            <w:rStyle w:val="Hyperlink"/>
            <w:noProof/>
          </w:rPr>
          <w:t xml:space="preserve"> and </w:t>
        </w:r>
        <w:r w:rsidR="00C07D39" w:rsidRPr="00A07DF2">
          <w:rPr>
            <w:rStyle w:val="Hyperlink"/>
            <w:rFonts w:ascii="Courier New" w:hAnsi="Courier New" w:cs="Courier New"/>
            <w:i/>
            <w:iCs/>
            <w:noProof/>
          </w:rPr>
          <w:t>&lt;appdata/&gt;</w:t>
        </w:r>
        <w:r w:rsidR="00C07D39" w:rsidRPr="00A07DF2">
          <w:rPr>
            <w:rStyle w:val="Hyperlink"/>
            <w:noProof/>
          </w:rPr>
          <w:t xml:space="preserve"> within χMCF data model</w:t>
        </w:r>
        <w:r w:rsidR="00C07D39">
          <w:rPr>
            <w:noProof/>
            <w:webHidden/>
          </w:rPr>
          <w:tab/>
        </w:r>
        <w:r w:rsidR="00C07D39">
          <w:rPr>
            <w:noProof/>
            <w:webHidden/>
          </w:rPr>
          <w:fldChar w:fldCharType="begin"/>
        </w:r>
        <w:r w:rsidR="00C07D39">
          <w:rPr>
            <w:noProof/>
            <w:webHidden/>
          </w:rPr>
          <w:instrText xml:space="preserve"> PAGEREF _Toc86869781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0D7F6D3F" w14:textId="4152CF40" w:rsidR="00C07D39" w:rsidRDefault="0095483F">
      <w:pPr>
        <w:pStyle w:val="TOC1"/>
        <w:rPr>
          <w:rFonts w:asciiTheme="minorHAnsi" w:eastAsiaTheme="minorEastAsia" w:hAnsiTheme="minorHAnsi" w:cstheme="minorBidi"/>
          <w:b w:val="0"/>
          <w:noProof/>
          <w:lang w:val="de-DE" w:eastAsia="de-DE"/>
        </w:rPr>
      </w:pPr>
      <w:hyperlink w:anchor="_Toc86869782" w:history="1">
        <w:r w:rsidR="00C07D39" w:rsidRPr="00A07DF2">
          <w:rPr>
            <w:rStyle w:val="Hyperlink"/>
            <w:noProof/>
          </w:rPr>
          <w:t>9</w:t>
        </w:r>
        <w:r w:rsidR="00C07D39">
          <w:rPr>
            <w:rFonts w:asciiTheme="minorHAnsi" w:eastAsiaTheme="minorEastAsia" w:hAnsiTheme="minorHAnsi" w:cstheme="minorBidi"/>
            <w:b w:val="0"/>
            <w:noProof/>
            <w:lang w:val="de-DE" w:eastAsia="de-DE"/>
          </w:rPr>
          <w:tab/>
        </w:r>
        <w:r w:rsidR="00C07D39" w:rsidRPr="00A07DF2">
          <w:rPr>
            <w:rStyle w:val="Hyperlink"/>
            <w:noProof/>
          </w:rPr>
          <w:t>0D connections</w:t>
        </w:r>
        <w:r w:rsidR="00C07D39">
          <w:rPr>
            <w:noProof/>
            <w:webHidden/>
          </w:rPr>
          <w:tab/>
        </w:r>
        <w:r w:rsidR="00C07D39">
          <w:rPr>
            <w:noProof/>
            <w:webHidden/>
          </w:rPr>
          <w:fldChar w:fldCharType="begin"/>
        </w:r>
        <w:r w:rsidR="00C07D39">
          <w:rPr>
            <w:noProof/>
            <w:webHidden/>
          </w:rPr>
          <w:instrText xml:space="preserve"> PAGEREF _Toc86869782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6C8EC5FA" w14:textId="22E0AE88" w:rsidR="00C07D39" w:rsidRDefault="0095483F">
      <w:pPr>
        <w:pStyle w:val="TOC2"/>
        <w:rPr>
          <w:rFonts w:asciiTheme="minorHAnsi" w:eastAsiaTheme="minorEastAsia" w:hAnsiTheme="minorHAnsi" w:cstheme="minorBidi"/>
          <w:b w:val="0"/>
          <w:noProof/>
          <w:lang w:val="de-DE" w:eastAsia="de-DE"/>
        </w:rPr>
      </w:pPr>
      <w:hyperlink w:anchor="_Toc86869783" w:history="1">
        <w:r w:rsidR="00C07D39" w:rsidRPr="00A07DF2">
          <w:rPr>
            <w:rStyle w:val="Hyperlink"/>
            <w:noProof/>
          </w:rPr>
          <w:t>9.1</w:t>
        </w:r>
        <w:r w:rsidR="00C07D39">
          <w:rPr>
            <w:rFonts w:asciiTheme="minorHAnsi" w:eastAsiaTheme="minorEastAsia" w:hAnsiTheme="minorHAnsi" w:cstheme="minorBidi"/>
            <w:b w:val="0"/>
            <w:noProof/>
            <w:lang w:val="de-DE" w:eastAsia="de-DE"/>
          </w:rPr>
          <w:tab/>
        </w:r>
        <w:r w:rsidR="00C07D39" w:rsidRPr="00A07DF2">
          <w:rPr>
            <w:rStyle w:val="Hyperlink"/>
            <w:noProof/>
          </w:rPr>
          <w:t>Generic Definitions</w:t>
        </w:r>
        <w:r w:rsidR="00C07D39">
          <w:rPr>
            <w:noProof/>
            <w:webHidden/>
          </w:rPr>
          <w:tab/>
        </w:r>
        <w:r w:rsidR="00C07D39">
          <w:rPr>
            <w:noProof/>
            <w:webHidden/>
          </w:rPr>
          <w:fldChar w:fldCharType="begin"/>
        </w:r>
        <w:r w:rsidR="00C07D39">
          <w:rPr>
            <w:noProof/>
            <w:webHidden/>
          </w:rPr>
          <w:instrText xml:space="preserve"> PAGEREF _Toc86869783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3C4DFB96" w14:textId="77F1E4C4" w:rsidR="00C07D39" w:rsidRDefault="0095483F">
      <w:pPr>
        <w:pStyle w:val="TOC3"/>
        <w:rPr>
          <w:rFonts w:asciiTheme="minorHAnsi" w:eastAsiaTheme="minorEastAsia" w:hAnsiTheme="minorHAnsi" w:cstheme="minorBidi"/>
          <w:b w:val="0"/>
          <w:noProof/>
          <w:lang w:val="de-DE" w:eastAsia="de-DE"/>
        </w:rPr>
      </w:pPr>
      <w:hyperlink w:anchor="_Toc86869784" w:history="1">
        <w:r w:rsidR="00C07D39" w:rsidRPr="00A07DF2">
          <w:rPr>
            <w:rStyle w:val="Hyperlink"/>
            <w:noProof/>
          </w:rPr>
          <w:t>9.1.1</w:t>
        </w:r>
        <w:r w:rsidR="00C07D39">
          <w:rPr>
            <w:rFonts w:asciiTheme="minorHAnsi" w:eastAsiaTheme="minorEastAsia" w:hAnsiTheme="minorHAnsi" w:cstheme="minorBidi"/>
            <w:b w:val="0"/>
            <w:noProof/>
            <w:lang w:val="de-DE" w:eastAsia="de-DE"/>
          </w:rPr>
          <w:tab/>
        </w:r>
        <w:r w:rsidR="00C07D39" w:rsidRPr="00A07DF2">
          <w:rPr>
            <w:rStyle w:val="Hyperlink"/>
            <w:noProof/>
          </w:rPr>
          <w:t>Identification</w:t>
        </w:r>
        <w:r w:rsidR="00C07D39">
          <w:rPr>
            <w:noProof/>
            <w:webHidden/>
          </w:rPr>
          <w:tab/>
        </w:r>
        <w:r w:rsidR="00C07D39">
          <w:rPr>
            <w:noProof/>
            <w:webHidden/>
          </w:rPr>
          <w:fldChar w:fldCharType="begin"/>
        </w:r>
        <w:r w:rsidR="00C07D39">
          <w:rPr>
            <w:noProof/>
            <w:webHidden/>
          </w:rPr>
          <w:instrText xml:space="preserve"> PAGEREF _Toc86869784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16B97566" w14:textId="1F9648A7" w:rsidR="00C07D39" w:rsidRDefault="0095483F">
      <w:pPr>
        <w:pStyle w:val="TOC3"/>
        <w:rPr>
          <w:rFonts w:asciiTheme="minorHAnsi" w:eastAsiaTheme="minorEastAsia" w:hAnsiTheme="minorHAnsi" w:cstheme="minorBidi"/>
          <w:b w:val="0"/>
          <w:noProof/>
          <w:lang w:val="de-DE" w:eastAsia="de-DE"/>
        </w:rPr>
      </w:pPr>
      <w:hyperlink w:anchor="_Toc86869785" w:history="1">
        <w:r w:rsidR="00C07D39" w:rsidRPr="00A07DF2">
          <w:rPr>
            <w:rStyle w:val="Hyperlink"/>
            <w:noProof/>
          </w:rPr>
          <w:t>9.1.2</w:t>
        </w:r>
        <w:r w:rsidR="00C07D39">
          <w:rPr>
            <w:rFonts w:asciiTheme="minorHAnsi" w:eastAsiaTheme="minorEastAsia" w:hAnsiTheme="minorHAnsi" w:cstheme="minorBidi"/>
            <w:b w:val="0"/>
            <w:noProof/>
            <w:lang w:val="de-DE" w:eastAsia="de-DE"/>
          </w:rPr>
          <w:tab/>
        </w:r>
        <w:r w:rsidR="00C07D39" w:rsidRPr="00A07DF2">
          <w:rPr>
            <w:rStyle w:val="Hyperlink"/>
            <w:noProof/>
          </w:rPr>
          <w:t>Location</w:t>
        </w:r>
        <w:r w:rsidR="00C07D39">
          <w:rPr>
            <w:noProof/>
            <w:webHidden/>
          </w:rPr>
          <w:tab/>
        </w:r>
        <w:r w:rsidR="00C07D39">
          <w:rPr>
            <w:noProof/>
            <w:webHidden/>
          </w:rPr>
          <w:fldChar w:fldCharType="begin"/>
        </w:r>
        <w:r w:rsidR="00C07D39">
          <w:rPr>
            <w:noProof/>
            <w:webHidden/>
          </w:rPr>
          <w:instrText xml:space="preserve"> PAGEREF _Toc86869785 \h </w:instrText>
        </w:r>
        <w:r w:rsidR="00C07D39">
          <w:rPr>
            <w:noProof/>
            <w:webHidden/>
          </w:rPr>
        </w:r>
        <w:r w:rsidR="00C07D39">
          <w:rPr>
            <w:noProof/>
            <w:webHidden/>
          </w:rPr>
          <w:fldChar w:fldCharType="separate"/>
        </w:r>
        <w:r w:rsidR="00A50DBF">
          <w:rPr>
            <w:noProof/>
            <w:webHidden/>
          </w:rPr>
          <w:t>33</w:t>
        </w:r>
        <w:r w:rsidR="00C07D39">
          <w:rPr>
            <w:noProof/>
            <w:webHidden/>
          </w:rPr>
          <w:fldChar w:fldCharType="end"/>
        </w:r>
      </w:hyperlink>
    </w:p>
    <w:p w14:paraId="63D97D9A" w14:textId="0E889D91" w:rsidR="00C07D39" w:rsidRDefault="0095483F">
      <w:pPr>
        <w:pStyle w:val="TOC3"/>
        <w:rPr>
          <w:rFonts w:asciiTheme="minorHAnsi" w:eastAsiaTheme="minorEastAsia" w:hAnsiTheme="minorHAnsi" w:cstheme="minorBidi"/>
          <w:b w:val="0"/>
          <w:noProof/>
          <w:lang w:val="de-DE" w:eastAsia="de-DE"/>
        </w:rPr>
      </w:pPr>
      <w:hyperlink w:anchor="_Toc86869786" w:history="1">
        <w:r w:rsidR="00C07D39" w:rsidRPr="00A07DF2">
          <w:rPr>
            <w:rStyle w:val="Hyperlink"/>
            <w:noProof/>
          </w:rPr>
          <w:t>9.1.3</w:t>
        </w:r>
        <w:r w:rsidR="00C07D39">
          <w:rPr>
            <w:rFonts w:asciiTheme="minorHAnsi" w:eastAsiaTheme="minorEastAsia" w:hAnsiTheme="minorHAnsi" w:cstheme="minorBidi"/>
            <w:b w:val="0"/>
            <w:noProof/>
            <w:lang w:val="de-DE" w:eastAsia="de-DE"/>
          </w:rPr>
          <w:tab/>
        </w:r>
        <w:r w:rsidR="00C07D39" w:rsidRPr="00A07DF2">
          <w:rPr>
            <w:rStyle w:val="Hyperlink"/>
            <w:noProof/>
          </w:rPr>
          <w:t>Direction</w:t>
        </w:r>
        <w:r w:rsidR="00C07D39">
          <w:rPr>
            <w:noProof/>
            <w:webHidden/>
          </w:rPr>
          <w:tab/>
        </w:r>
        <w:r w:rsidR="00C07D39">
          <w:rPr>
            <w:noProof/>
            <w:webHidden/>
          </w:rPr>
          <w:fldChar w:fldCharType="begin"/>
        </w:r>
        <w:r w:rsidR="00C07D39">
          <w:rPr>
            <w:noProof/>
            <w:webHidden/>
          </w:rPr>
          <w:instrText xml:space="preserve"> PAGEREF _Toc86869786 \h </w:instrText>
        </w:r>
        <w:r w:rsidR="00C07D39">
          <w:rPr>
            <w:noProof/>
            <w:webHidden/>
          </w:rPr>
        </w:r>
        <w:r w:rsidR="00C07D39">
          <w:rPr>
            <w:noProof/>
            <w:webHidden/>
          </w:rPr>
          <w:fldChar w:fldCharType="separate"/>
        </w:r>
        <w:r w:rsidR="00A50DBF">
          <w:rPr>
            <w:noProof/>
            <w:webHidden/>
          </w:rPr>
          <w:t>34</w:t>
        </w:r>
        <w:r w:rsidR="00C07D39">
          <w:rPr>
            <w:noProof/>
            <w:webHidden/>
          </w:rPr>
          <w:fldChar w:fldCharType="end"/>
        </w:r>
      </w:hyperlink>
    </w:p>
    <w:p w14:paraId="29B47BF3" w14:textId="7C25F88D" w:rsidR="00C07D39" w:rsidRDefault="0095483F">
      <w:pPr>
        <w:pStyle w:val="TOC3"/>
        <w:rPr>
          <w:rFonts w:asciiTheme="minorHAnsi" w:eastAsiaTheme="minorEastAsia" w:hAnsiTheme="minorHAnsi" w:cstheme="minorBidi"/>
          <w:b w:val="0"/>
          <w:noProof/>
          <w:lang w:val="de-DE" w:eastAsia="de-DE"/>
        </w:rPr>
      </w:pPr>
      <w:hyperlink w:anchor="_Toc86869787" w:history="1">
        <w:r w:rsidR="00C07D39" w:rsidRPr="00A07DF2">
          <w:rPr>
            <w:rStyle w:val="Hyperlink"/>
            <w:noProof/>
          </w:rPr>
          <w:t>9.1.4</w:t>
        </w:r>
        <w:r w:rsidR="00C07D39">
          <w:rPr>
            <w:rFonts w:asciiTheme="minorHAnsi" w:eastAsiaTheme="minorEastAsia" w:hAnsiTheme="minorHAnsi" w:cstheme="minorBidi"/>
            <w:b w:val="0"/>
            <w:noProof/>
            <w:lang w:val="de-DE" w:eastAsia="de-DE"/>
          </w:rPr>
          <w:tab/>
        </w:r>
        <w:r w:rsidR="00C07D39" w:rsidRPr="00A07DF2">
          <w:rPr>
            <w:rStyle w:val="Hyperlink"/>
            <w:noProof/>
          </w:rPr>
          <w:t>Type Specification</w:t>
        </w:r>
        <w:r w:rsidR="00C07D39">
          <w:rPr>
            <w:noProof/>
            <w:webHidden/>
          </w:rPr>
          <w:tab/>
        </w:r>
        <w:r w:rsidR="00C07D39">
          <w:rPr>
            <w:noProof/>
            <w:webHidden/>
          </w:rPr>
          <w:fldChar w:fldCharType="begin"/>
        </w:r>
        <w:r w:rsidR="00C07D39">
          <w:rPr>
            <w:noProof/>
            <w:webHidden/>
          </w:rPr>
          <w:instrText xml:space="preserve"> PAGEREF _Toc86869787 \h </w:instrText>
        </w:r>
        <w:r w:rsidR="00C07D39">
          <w:rPr>
            <w:noProof/>
            <w:webHidden/>
          </w:rPr>
        </w:r>
        <w:r w:rsidR="00C07D39">
          <w:rPr>
            <w:noProof/>
            <w:webHidden/>
          </w:rPr>
          <w:fldChar w:fldCharType="separate"/>
        </w:r>
        <w:r w:rsidR="00A50DBF">
          <w:rPr>
            <w:noProof/>
            <w:webHidden/>
          </w:rPr>
          <w:t>35</w:t>
        </w:r>
        <w:r w:rsidR="00C07D39">
          <w:rPr>
            <w:noProof/>
            <w:webHidden/>
          </w:rPr>
          <w:fldChar w:fldCharType="end"/>
        </w:r>
      </w:hyperlink>
    </w:p>
    <w:p w14:paraId="0C03EE8D" w14:textId="1011CAA1" w:rsidR="00C07D39" w:rsidRDefault="0095483F">
      <w:pPr>
        <w:pStyle w:val="TOC2"/>
        <w:rPr>
          <w:rFonts w:asciiTheme="minorHAnsi" w:eastAsiaTheme="minorEastAsia" w:hAnsiTheme="minorHAnsi" w:cstheme="minorBidi"/>
          <w:b w:val="0"/>
          <w:noProof/>
          <w:lang w:val="de-DE" w:eastAsia="de-DE"/>
        </w:rPr>
      </w:pPr>
      <w:hyperlink w:anchor="_Toc86869788" w:history="1">
        <w:r w:rsidR="00C07D39" w:rsidRPr="00A07DF2">
          <w:rPr>
            <w:rStyle w:val="Hyperlink"/>
            <w:noProof/>
          </w:rPr>
          <w:t>9.2</w:t>
        </w:r>
        <w:r w:rsidR="00C07D39">
          <w:rPr>
            <w:rFonts w:asciiTheme="minorHAnsi" w:eastAsiaTheme="minorEastAsia" w:hAnsiTheme="minorHAnsi" w:cstheme="minorBidi"/>
            <w:b w:val="0"/>
            <w:noProof/>
            <w:lang w:val="de-DE" w:eastAsia="de-DE"/>
          </w:rPr>
          <w:tab/>
        </w:r>
        <w:r w:rsidR="00C07D39" w:rsidRPr="00A07DF2">
          <w:rPr>
            <w:rStyle w:val="Hyperlink"/>
            <w:noProof/>
          </w:rPr>
          <w:t>Spot Welds</w:t>
        </w:r>
        <w:r w:rsidR="00C07D39">
          <w:rPr>
            <w:noProof/>
            <w:webHidden/>
          </w:rPr>
          <w:tab/>
        </w:r>
        <w:r w:rsidR="00C07D39">
          <w:rPr>
            <w:noProof/>
            <w:webHidden/>
          </w:rPr>
          <w:fldChar w:fldCharType="begin"/>
        </w:r>
        <w:r w:rsidR="00C07D39">
          <w:rPr>
            <w:noProof/>
            <w:webHidden/>
          </w:rPr>
          <w:instrText xml:space="preserve"> PAGEREF _Toc86869788 \h </w:instrText>
        </w:r>
        <w:r w:rsidR="00C07D39">
          <w:rPr>
            <w:noProof/>
            <w:webHidden/>
          </w:rPr>
        </w:r>
        <w:r w:rsidR="00C07D39">
          <w:rPr>
            <w:noProof/>
            <w:webHidden/>
          </w:rPr>
          <w:fldChar w:fldCharType="separate"/>
        </w:r>
        <w:r w:rsidR="00A50DBF">
          <w:rPr>
            <w:noProof/>
            <w:webHidden/>
          </w:rPr>
          <w:t>35</w:t>
        </w:r>
        <w:r w:rsidR="00C07D39">
          <w:rPr>
            <w:noProof/>
            <w:webHidden/>
          </w:rPr>
          <w:fldChar w:fldCharType="end"/>
        </w:r>
      </w:hyperlink>
    </w:p>
    <w:p w14:paraId="0DE33F76" w14:textId="647CBC38" w:rsidR="00C07D39" w:rsidRDefault="0095483F">
      <w:pPr>
        <w:pStyle w:val="TOC2"/>
        <w:rPr>
          <w:rFonts w:asciiTheme="minorHAnsi" w:eastAsiaTheme="minorEastAsia" w:hAnsiTheme="minorHAnsi" w:cstheme="minorBidi"/>
          <w:b w:val="0"/>
          <w:noProof/>
          <w:lang w:val="de-DE" w:eastAsia="de-DE"/>
        </w:rPr>
      </w:pPr>
      <w:hyperlink w:anchor="_Toc86869789" w:history="1">
        <w:r w:rsidR="00C07D39" w:rsidRPr="00A07DF2">
          <w:rPr>
            <w:rStyle w:val="Hyperlink"/>
            <w:noProof/>
          </w:rPr>
          <w:t>9.3</w:t>
        </w:r>
        <w:r w:rsidR="00C07D39">
          <w:rPr>
            <w:rFonts w:asciiTheme="minorHAnsi" w:eastAsiaTheme="minorEastAsia" w:hAnsiTheme="minorHAnsi" w:cstheme="minorBidi"/>
            <w:b w:val="0"/>
            <w:noProof/>
            <w:lang w:val="de-DE" w:eastAsia="de-DE"/>
          </w:rPr>
          <w:tab/>
        </w:r>
        <w:r w:rsidR="00C07D39" w:rsidRPr="00A07DF2">
          <w:rPr>
            <w:rStyle w:val="Hyperlink"/>
            <w:noProof/>
          </w:rPr>
          <w:t>Robscans</w:t>
        </w:r>
        <w:r w:rsidR="00C07D39">
          <w:rPr>
            <w:noProof/>
            <w:webHidden/>
          </w:rPr>
          <w:tab/>
        </w:r>
        <w:r w:rsidR="00C07D39">
          <w:rPr>
            <w:noProof/>
            <w:webHidden/>
          </w:rPr>
          <w:fldChar w:fldCharType="begin"/>
        </w:r>
        <w:r w:rsidR="00C07D39">
          <w:rPr>
            <w:noProof/>
            <w:webHidden/>
          </w:rPr>
          <w:instrText xml:space="preserve"> PAGEREF _Toc86869789 \h </w:instrText>
        </w:r>
        <w:r w:rsidR="00C07D39">
          <w:rPr>
            <w:noProof/>
            <w:webHidden/>
          </w:rPr>
        </w:r>
        <w:r w:rsidR="00C07D39">
          <w:rPr>
            <w:noProof/>
            <w:webHidden/>
          </w:rPr>
          <w:fldChar w:fldCharType="separate"/>
        </w:r>
        <w:r w:rsidR="00A50DBF">
          <w:rPr>
            <w:noProof/>
            <w:webHidden/>
          </w:rPr>
          <w:t>36</w:t>
        </w:r>
        <w:r w:rsidR="00C07D39">
          <w:rPr>
            <w:noProof/>
            <w:webHidden/>
          </w:rPr>
          <w:fldChar w:fldCharType="end"/>
        </w:r>
      </w:hyperlink>
    </w:p>
    <w:p w14:paraId="62065A19" w14:textId="5E75284C" w:rsidR="00C07D39" w:rsidRDefault="0095483F">
      <w:pPr>
        <w:pStyle w:val="TOC2"/>
        <w:rPr>
          <w:rFonts w:asciiTheme="minorHAnsi" w:eastAsiaTheme="minorEastAsia" w:hAnsiTheme="minorHAnsi" w:cstheme="minorBidi"/>
          <w:b w:val="0"/>
          <w:noProof/>
          <w:lang w:val="de-DE" w:eastAsia="de-DE"/>
        </w:rPr>
      </w:pPr>
      <w:hyperlink w:anchor="_Toc86869790" w:history="1">
        <w:r w:rsidR="00C07D39" w:rsidRPr="00A07DF2">
          <w:rPr>
            <w:rStyle w:val="Hyperlink"/>
            <w:noProof/>
          </w:rPr>
          <w:t>9.4</w:t>
        </w:r>
        <w:r w:rsidR="00C07D39">
          <w:rPr>
            <w:rFonts w:asciiTheme="minorHAnsi" w:eastAsiaTheme="minorEastAsia" w:hAnsiTheme="minorHAnsi" w:cstheme="minorBidi"/>
            <w:b w:val="0"/>
            <w:noProof/>
            <w:lang w:val="de-DE" w:eastAsia="de-DE"/>
          </w:rPr>
          <w:tab/>
        </w:r>
        <w:r w:rsidR="00C07D39" w:rsidRPr="00A07DF2">
          <w:rPr>
            <w:rStyle w:val="Hyperlink"/>
            <w:noProof/>
          </w:rPr>
          <w:t>Rivets</w:t>
        </w:r>
        <w:r w:rsidR="00C07D39">
          <w:rPr>
            <w:noProof/>
            <w:webHidden/>
          </w:rPr>
          <w:tab/>
        </w:r>
        <w:r w:rsidR="00C07D39">
          <w:rPr>
            <w:noProof/>
            <w:webHidden/>
          </w:rPr>
          <w:fldChar w:fldCharType="begin"/>
        </w:r>
        <w:r w:rsidR="00C07D39">
          <w:rPr>
            <w:noProof/>
            <w:webHidden/>
          </w:rPr>
          <w:instrText xml:space="preserve"> PAGEREF _Toc86869790 \h </w:instrText>
        </w:r>
        <w:r w:rsidR="00C07D39">
          <w:rPr>
            <w:noProof/>
            <w:webHidden/>
          </w:rPr>
        </w:r>
        <w:r w:rsidR="00C07D39">
          <w:rPr>
            <w:noProof/>
            <w:webHidden/>
          </w:rPr>
          <w:fldChar w:fldCharType="separate"/>
        </w:r>
        <w:r w:rsidR="00A50DBF">
          <w:rPr>
            <w:noProof/>
            <w:webHidden/>
          </w:rPr>
          <w:t>39</w:t>
        </w:r>
        <w:r w:rsidR="00C07D39">
          <w:rPr>
            <w:noProof/>
            <w:webHidden/>
          </w:rPr>
          <w:fldChar w:fldCharType="end"/>
        </w:r>
      </w:hyperlink>
    </w:p>
    <w:p w14:paraId="28BB4ED2" w14:textId="10E28BE3" w:rsidR="00C07D39" w:rsidRDefault="0095483F">
      <w:pPr>
        <w:pStyle w:val="TOC3"/>
        <w:rPr>
          <w:rFonts w:asciiTheme="minorHAnsi" w:eastAsiaTheme="minorEastAsia" w:hAnsiTheme="minorHAnsi" w:cstheme="minorBidi"/>
          <w:b w:val="0"/>
          <w:noProof/>
          <w:lang w:val="de-DE" w:eastAsia="de-DE"/>
        </w:rPr>
      </w:pPr>
      <w:hyperlink w:anchor="_Toc86869791" w:history="1">
        <w:r w:rsidR="00C07D39" w:rsidRPr="00A07DF2">
          <w:rPr>
            <w:rStyle w:val="Hyperlink"/>
            <w:noProof/>
          </w:rPr>
          <w:t>9.4.1</w:t>
        </w:r>
        <w:r w:rsidR="00C07D39">
          <w:rPr>
            <w:rFonts w:asciiTheme="minorHAnsi" w:eastAsiaTheme="minorEastAsia" w:hAnsiTheme="minorHAnsi" w:cstheme="minorBidi"/>
            <w:b w:val="0"/>
            <w:noProof/>
            <w:lang w:val="de-DE" w:eastAsia="de-DE"/>
          </w:rPr>
          <w:tab/>
        </w:r>
        <w:r w:rsidR="00C07D39" w:rsidRPr="00A07DF2">
          <w:rPr>
            <w:rStyle w:val="Hyperlink"/>
            <w:noProof/>
          </w:rPr>
          <w:t>Blind Rivets</w:t>
        </w:r>
        <w:r w:rsidR="00C07D39">
          <w:rPr>
            <w:noProof/>
            <w:webHidden/>
          </w:rPr>
          <w:tab/>
        </w:r>
        <w:r w:rsidR="00C07D39">
          <w:rPr>
            <w:noProof/>
            <w:webHidden/>
          </w:rPr>
          <w:fldChar w:fldCharType="begin"/>
        </w:r>
        <w:r w:rsidR="00C07D39">
          <w:rPr>
            <w:noProof/>
            <w:webHidden/>
          </w:rPr>
          <w:instrText xml:space="preserve"> PAGEREF _Toc86869791 \h </w:instrText>
        </w:r>
        <w:r w:rsidR="00C07D39">
          <w:rPr>
            <w:noProof/>
            <w:webHidden/>
          </w:rPr>
        </w:r>
        <w:r w:rsidR="00C07D39">
          <w:rPr>
            <w:noProof/>
            <w:webHidden/>
          </w:rPr>
          <w:fldChar w:fldCharType="separate"/>
        </w:r>
        <w:r w:rsidR="00A50DBF">
          <w:rPr>
            <w:noProof/>
            <w:webHidden/>
          </w:rPr>
          <w:t>41</w:t>
        </w:r>
        <w:r w:rsidR="00C07D39">
          <w:rPr>
            <w:noProof/>
            <w:webHidden/>
          </w:rPr>
          <w:fldChar w:fldCharType="end"/>
        </w:r>
      </w:hyperlink>
    </w:p>
    <w:p w14:paraId="34CB8AAF" w14:textId="21BD6E21" w:rsidR="00C07D39" w:rsidRDefault="0095483F">
      <w:pPr>
        <w:pStyle w:val="TOC3"/>
        <w:rPr>
          <w:rFonts w:asciiTheme="minorHAnsi" w:eastAsiaTheme="minorEastAsia" w:hAnsiTheme="minorHAnsi" w:cstheme="minorBidi"/>
          <w:b w:val="0"/>
          <w:noProof/>
          <w:lang w:val="de-DE" w:eastAsia="de-DE"/>
        </w:rPr>
      </w:pPr>
      <w:hyperlink w:anchor="_Toc86869792" w:history="1">
        <w:r w:rsidR="00C07D39" w:rsidRPr="00A07DF2">
          <w:rPr>
            <w:rStyle w:val="Hyperlink"/>
            <w:noProof/>
          </w:rPr>
          <w:t>9.4.2</w:t>
        </w:r>
        <w:r w:rsidR="00C07D39">
          <w:rPr>
            <w:rFonts w:asciiTheme="minorHAnsi" w:eastAsiaTheme="minorEastAsia" w:hAnsiTheme="minorHAnsi" w:cstheme="minorBidi"/>
            <w:b w:val="0"/>
            <w:noProof/>
            <w:lang w:val="de-DE" w:eastAsia="de-DE"/>
          </w:rPr>
          <w:tab/>
        </w:r>
        <w:r w:rsidR="00C07D39" w:rsidRPr="00A07DF2">
          <w:rPr>
            <w:rStyle w:val="Hyperlink"/>
            <w:noProof/>
          </w:rPr>
          <w:t>Self-Piercing Rivets</w:t>
        </w:r>
        <w:r w:rsidR="00C07D39">
          <w:rPr>
            <w:noProof/>
            <w:webHidden/>
          </w:rPr>
          <w:tab/>
        </w:r>
        <w:r w:rsidR="00C07D39">
          <w:rPr>
            <w:noProof/>
            <w:webHidden/>
          </w:rPr>
          <w:fldChar w:fldCharType="begin"/>
        </w:r>
        <w:r w:rsidR="00C07D39">
          <w:rPr>
            <w:noProof/>
            <w:webHidden/>
          </w:rPr>
          <w:instrText xml:space="preserve"> PAGEREF _Toc86869792 \h </w:instrText>
        </w:r>
        <w:r w:rsidR="00C07D39">
          <w:rPr>
            <w:noProof/>
            <w:webHidden/>
          </w:rPr>
        </w:r>
        <w:r w:rsidR="00C07D39">
          <w:rPr>
            <w:noProof/>
            <w:webHidden/>
          </w:rPr>
          <w:fldChar w:fldCharType="separate"/>
        </w:r>
        <w:r w:rsidR="00A50DBF">
          <w:rPr>
            <w:noProof/>
            <w:webHidden/>
          </w:rPr>
          <w:t>44</w:t>
        </w:r>
        <w:r w:rsidR="00C07D39">
          <w:rPr>
            <w:noProof/>
            <w:webHidden/>
          </w:rPr>
          <w:fldChar w:fldCharType="end"/>
        </w:r>
      </w:hyperlink>
    </w:p>
    <w:p w14:paraId="7F941E7B" w14:textId="7D3864E2" w:rsidR="00C07D39" w:rsidRDefault="0095483F">
      <w:pPr>
        <w:pStyle w:val="TOC3"/>
        <w:rPr>
          <w:rFonts w:asciiTheme="minorHAnsi" w:eastAsiaTheme="minorEastAsia" w:hAnsiTheme="minorHAnsi" w:cstheme="minorBidi"/>
          <w:b w:val="0"/>
          <w:noProof/>
          <w:lang w:val="de-DE" w:eastAsia="de-DE"/>
        </w:rPr>
      </w:pPr>
      <w:hyperlink w:anchor="_Toc86869793" w:history="1">
        <w:r w:rsidR="00C07D39" w:rsidRPr="00A07DF2">
          <w:rPr>
            <w:rStyle w:val="Hyperlink"/>
            <w:noProof/>
          </w:rPr>
          <w:t>9.4.3</w:t>
        </w:r>
        <w:r w:rsidR="00C07D39">
          <w:rPr>
            <w:rFonts w:asciiTheme="minorHAnsi" w:eastAsiaTheme="minorEastAsia" w:hAnsiTheme="minorHAnsi" w:cstheme="minorBidi"/>
            <w:b w:val="0"/>
            <w:noProof/>
            <w:lang w:val="de-DE" w:eastAsia="de-DE"/>
          </w:rPr>
          <w:tab/>
        </w:r>
        <w:r w:rsidR="00C07D39" w:rsidRPr="00A07DF2">
          <w:rPr>
            <w:rStyle w:val="Hyperlink"/>
            <w:noProof/>
          </w:rPr>
          <w:t>Solid Rivets</w:t>
        </w:r>
        <w:r w:rsidR="00C07D39">
          <w:rPr>
            <w:noProof/>
            <w:webHidden/>
          </w:rPr>
          <w:tab/>
        </w:r>
        <w:r w:rsidR="00C07D39">
          <w:rPr>
            <w:noProof/>
            <w:webHidden/>
          </w:rPr>
          <w:fldChar w:fldCharType="begin"/>
        </w:r>
        <w:r w:rsidR="00C07D39">
          <w:rPr>
            <w:noProof/>
            <w:webHidden/>
          </w:rPr>
          <w:instrText xml:space="preserve"> PAGEREF _Toc86869793 \h </w:instrText>
        </w:r>
        <w:r w:rsidR="00C07D39">
          <w:rPr>
            <w:noProof/>
            <w:webHidden/>
          </w:rPr>
        </w:r>
        <w:r w:rsidR="00C07D39">
          <w:rPr>
            <w:noProof/>
            <w:webHidden/>
          </w:rPr>
          <w:fldChar w:fldCharType="separate"/>
        </w:r>
        <w:r w:rsidR="00A50DBF">
          <w:rPr>
            <w:noProof/>
            <w:webHidden/>
          </w:rPr>
          <w:t>45</w:t>
        </w:r>
        <w:r w:rsidR="00C07D39">
          <w:rPr>
            <w:noProof/>
            <w:webHidden/>
          </w:rPr>
          <w:fldChar w:fldCharType="end"/>
        </w:r>
      </w:hyperlink>
    </w:p>
    <w:p w14:paraId="70625CC0" w14:textId="00C5D9B9" w:rsidR="00C07D39" w:rsidRDefault="0095483F">
      <w:pPr>
        <w:pStyle w:val="TOC3"/>
        <w:rPr>
          <w:rFonts w:asciiTheme="minorHAnsi" w:eastAsiaTheme="minorEastAsia" w:hAnsiTheme="minorHAnsi" w:cstheme="minorBidi"/>
          <w:b w:val="0"/>
          <w:noProof/>
          <w:lang w:val="de-DE" w:eastAsia="de-DE"/>
        </w:rPr>
      </w:pPr>
      <w:hyperlink w:anchor="_Toc86869794" w:history="1">
        <w:r w:rsidR="00C07D39" w:rsidRPr="00A07DF2">
          <w:rPr>
            <w:rStyle w:val="Hyperlink"/>
            <w:noProof/>
          </w:rPr>
          <w:t>9.4.4</w:t>
        </w:r>
        <w:r w:rsidR="00C07D39">
          <w:rPr>
            <w:rFonts w:asciiTheme="minorHAnsi" w:eastAsiaTheme="minorEastAsia" w:hAnsiTheme="minorHAnsi" w:cstheme="minorBidi"/>
            <w:b w:val="0"/>
            <w:noProof/>
            <w:lang w:val="de-DE" w:eastAsia="de-DE"/>
          </w:rPr>
          <w:tab/>
        </w:r>
        <w:r w:rsidR="00C07D39" w:rsidRPr="00A07DF2">
          <w:rPr>
            <w:rStyle w:val="Hyperlink"/>
            <w:noProof/>
          </w:rPr>
          <w:t>Swop Rivets</w:t>
        </w:r>
        <w:r w:rsidR="00C07D39">
          <w:rPr>
            <w:noProof/>
            <w:webHidden/>
          </w:rPr>
          <w:tab/>
        </w:r>
        <w:r w:rsidR="00C07D39">
          <w:rPr>
            <w:noProof/>
            <w:webHidden/>
          </w:rPr>
          <w:fldChar w:fldCharType="begin"/>
        </w:r>
        <w:r w:rsidR="00C07D39">
          <w:rPr>
            <w:noProof/>
            <w:webHidden/>
          </w:rPr>
          <w:instrText xml:space="preserve"> PAGEREF _Toc86869794 \h </w:instrText>
        </w:r>
        <w:r w:rsidR="00C07D39">
          <w:rPr>
            <w:noProof/>
            <w:webHidden/>
          </w:rPr>
        </w:r>
        <w:r w:rsidR="00C07D39">
          <w:rPr>
            <w:noProof/>
            <w:webHidden/>
          </w:rPr>
          <w:fldChar w:fldCharType="separate"/>
        </w:r>
        <w:r w:rsidR="00A50DBF">
          <w:rPr>
            <w:noProof/>
            <w:webHidden/>
          </w:rPr>
          <w:t>48</w:t>
        </w:r>
        <w:r w:rsidR="00C07D39">
          <w:rPr>
            <w:noProof/>
            <w:webHidden/>
          </w:rPr>
          <w:fldChar w:fldCharType="end"/>
        </w:r>
      </w:hyperlink>
    </w:p>
    <w:p w14:paraId="088D2C90" w14:textId="0BF1EDAF" w:rsidR="00C07D39" w:rsidRDefault="0095483F">
      <w:pPr>
        <w:pStyle w:val="TOC3"/>
        <w:rPr>
          <w:rFonts w:asciiTheme="minorHAnsi" w:eastAsiaTheme="minorEastAsia" w:hAnsiTheme="minorHAnsi" w:cstheme="minorBidi"/>
          <w:b w:val="0"/>
          <w:noProof/>
          <w:lang w:val="de-DE" w:eastAsia="de-DE"/>
        </w:rPr>
      </w:pPr>
      <w:hyperlink w:anchor="_Toc86869795" w:history="1">
        <w:r w:rsidR="00C07D39" w:rsidRPr="00A07DF2">
          <w:rPr>
            <w:rStyle w:val="Hyperlink"/>
            <w:noProof/>
          </w:rPr>
          <w:t>9.4.5</w:t>
        </w:r>
        <w:r w:rsidR="00C07D39">
          <w:rPr>
            <w:rFonts w:asciiTheme="minorHAnsi" w:eastAsiaTheme="minorEastAsia" w:hAnsiTheme="minorHAnsi" w:cstheme="minorBidi"/>
            <w:b w:val="0"/>
            <w:noProof/>
            <w:lang w:val="de-DE" w:eastAsia="de-DE"/>
          </w:rPr>
          <w:tab/>
        </w:r>
        <w:r w:rsidR="00C07D39" w:rsidRPr="00A07DF2">
          <w:rPr>
            <w:rStyle w:val="Hyperlink"/>
            <w:noProof/>
          </w:rPr>
          <w:t>Clinch Rivet Studs</w:t>
        </w:r>
        <w:r w:rsidR="00C07D39">
          <w:rPr>
            <w:noProof/>
            <w:webHidden/>
          </w:rPr>
          <w:tab/>
        </w:r>
        <w:r w:rsidR="00C07D39">
          <w:rPr>
            <w:noProof/>
            <w:webHidden/>
          </w:rPr>
          <w:fldChar w:fldCharType="begin"/>
        </w:r>
        <w:r w:rsidR="00C07D39">
          <w:rPr>
            <w:noProof/>
            <w:webHidden/>
          </w:rPr>
          <w:instrText xml:space="preserve"> PAGEREF _Toc86869795 \h </w:instrText>
        </w:r>
        <w:r w:rsidR="00C07D39">
          <w:rPr>
            <w:noProof/>
            <w:webHidden/>
          </w:rPr>
        </w:r>
        <w:r w:rsidR="00C07D39">
          <w:rPr>
            <w:noProof/>
            <w:webHidden/>
          </w:rPr>
          <w:fldChar w:fldCharType="separate"/>
        </w:r>
        <w:r w:rsidR="00A50DBF">
          <w:rPr>
            <w:noProof/>
            <w:webHidden/>
          </w:rPr>
          <w:t>49</w:t>
        </w:r>
        <w:r w:rsidR="00C07D39">
          <w:rPr>
            <w:noProof/>
            <w:webHidden/>
          </w:rPr>
          <w:fldChar w:fldCharType="end"/>
        </w:r>
      </w:hyperlink>
    </w:p>
    <w:p w14:paraId="2AF338B3" w14:textId="0E24DFB8" w:rsidR="00C07D39" w:rsidRDefault="0095483F">
      <w:pPr>
        <w:pStyle w:val="TOC2"/>
        <w:rPr>
          <w:rFonts w:asciiTheme="minorHAnsi" w:eastAsiaTheme="minorEastAsia" w:hAnsiTheme="minorHAnsi" w:cstheme="minorBidi"/>
          <w:b w:val="0"/>
          <w:noProof/>
          <w:lang w:val="de-DE" w:eastAsia="de-DE"/>
        </w:rPr>
      </w:pPr>
      <w:hyperlink w:anchor="_Toc86869796" w:history="1">
        <w:r w:rsidR="00C07D39" w:rsidRPr="00A07DF2">
          <w:rPr>
            <w:rStyle w:val="Hyperlink"/>
            <w:noProof/>
          </w:rPr>
          <w:t>9.5</w:t>
        </w:r>
        <w:r w:rsidR="00C07D39">
          <w:rPr>
            <w:rFonts w:asciiTheme="minorHAnsi" w:eastAsiaTheme="minorEastAsia" w:hAnsiTheme="minorHAnsi" w:cstheme="minorBidi"/>
            <w:b w:val="0"/>
            <w:noProof/>
            <w:lang w:val="de-DE" w:eastAsia="de-DE"/>
          </w:rPr>
          <w:tab/>
        </w:r>
        <w:r w:rsidR="00C07D39" w:rsidRPr="00A07DF2">
          <w:rPr>
            <w:rStyle w:val="Hyperlink"/>
            <w:noProof/>
          </w:rPr>
          <w:t>Threaded Connections: Bolts and Screws</w:t>
        </w:r>
        <w:r w:rsidR="00C07D39">
          <w:rPr>
            <w:noProof/>
            <w:webHidden/>
          </w:rPr>
          <w:tab/>
        </w:r>
        <w:r w:rsidR="00C07D39">
          <w:rPr>
            <w:noProof/>
            <w:webHidden/>
          </w:rPr>
          <w:fldChar w:fldCharType="begin"/>
        </w:r>
        <w:r w:rsidR="00C07D39">
          <w:rPr>
            <w:noProof/>
            <w:webHidden/>
          </w:rPr>
          <w:instrText xml:space="preserve"> PAGEREF _Toc86869796 \h </w:instrText>
        </w:r>
        <w:r w:rsidR="00C07D39">
          <w:rPr>
            <w:noProof/>
            <w:webHidden/>
          </w:rPr>
        </w:r>
        <w:r w:rsidR="00C07D39">
          <w:rPr>
            <w:noProof/>
            <w:webHidden/>
          </w:rPr>
          <w:fldChar w:fldCharType="separate"/>
        </w:r>
        <w:r w:rsidR="00A50DBF">
          <w:rPr>
            <w:noProof/>
            <w:webHidden/>
          </w:rPr>
          <w:t>51</w:t>
        </w:r>
        <w:r w:rsidR="00C07D39">
          <w:rPr>
            <w:noProof/>
            <w:webHidden/>
          </w:rPr>
          <w:fldChar w:fldCharType="end"/>
        </w:r>
      </w:hyperlink>
    </w:p>
    <w:p w14:paraId="4FD30132" w14:textId="28023CF9" w:rsidR="00C07D39" w:rsidRDefault="0095483F">
      <w:pPr>
        <w:pStyle w:val="TOC3"/>
        <w:rPr>
          <w:rFonts w:asciiTheme="minorHAnsi" w:eastAsiaTheme="minorEastAsia" w:hAnsiTheme="minorHAnsi" w:cstheme="minorBidi"/>
          <w:b w:val="0"/>
          <w:noProof/>
          <w:lang w:val="de-DE" w:eastAsia="de-DE"/>
        </w:rPr>
      </w:pPr>
      <w:hyperlink w:anchor="_Toc86869797" w:history="1">
        <w:r w:rsidR="00C07D39" w:rsidRPr="00A07DF2">
          <w:rPr>
            <w:rStyle w:val="Hyperlink"/>
            <w:noProof/>
          </w:rPr>
          <w:t>9.5.1</w:t>
        </w:r>
        <w:r w:rsidR="00C07D39">
          <w:rPr>
            <w:rFonts w:asciiTheme="minorHAnsi" w:eastAsiaTheme="minorEastAsia" w:hAnsiTheme="minorHAnsi" w:cstheme="minorBidi"/>
            <w:b w:val="0"/>
            <w:noProof/>
            <w:lang w:val="de-DE" w:eastAsia="de-DE"/>
          </w:rPr>
          <w:tab/>
        </w:r>
        <w:r w:rsidR="00C07D39" w:rsidRPr="00A07DF2">
          <w:rPr>
            <w:rStyle w:val="Hyperlink"/>
            <w:noProof/>
          </w:rPr>
          <w:t>Introduction</w:t>
        </w:r>
        <w:r w:rsidR="00C07D39">
          <w:rPr>
            <w:noProof/>
            <w:webHidden/>
          </w:rPr>
          <w:tab/>
        </w:r>
        <w:r w:rsidR="00C07D39">
          <w:rPr>
            <w:noProof/>
            <w:webHidden/>
          </w:rPr>
          <w:fldChar w:fldCharType="begin"/>
        </w:r>
        <w:r w:rsidR="00C07D39">
          <w:rPr>
            <w:noProof/>
            <w:webHidden/>
          </w:rPr>
          <w:instrText xml:space="preserve"> PAGEREF _Toc86869797 \h </w:instrText>
        </w:r>
        <w:r w:rsidR="00C07D39">
          <w:rPr>
            <w:noProof/>
            <w:webHidden/>
          </w:rPr>
        </w:r>
        <w:r w:rsidR="00C07D39">
          <w:rPr>
            <w:noProof/>
            <w:webHidden/>
          </w:rPr>
          <w:fldChar w:fldCharType="separate"/>
        </w:r>
        <w:r w:rsidR="00A50DBF">
          <w:rPr>
            <w:noProof/>
            <w:webHidden/>
          </w:rPr>
          <w:t>51</w:t>
        </w:r>
        <w:r w:rsidR="00C07D39">
          <w:rPr>
            <w:noProof/>
            <w:webHidden/>
          </w:rPr>
          <w:fldChar w:fldCharType="end"/>
        </w:r>
      </w:hyperlink>
    </w:p>
    <w:p w14:paraId="6CE1B0A8" w14:textId="3D5C2FAD" w:rsidR="00C07D39" w:rsidRDefault="0095483F">
      <w:pPr>
        <w:pStyle w:val="TOC3"/>
        <w:rPr>
          <w:rFonts w:asciiTheme="minorHAnsi" w:eastAsiaTheme="minorEastAsia" w:hAnsiTheme="minorHAnsi" w:cstheme="minorBidi"/>
          <w:b w:val="0"/>
          <w:noProof/>
          <w:lang w:val="de-DE" w:eastAsia="de-DE"/>
        </w:rPr>
      </w:pPr>
      <w:hyperlink w:anchor="_Toc86869798" w:history="1">
        <w:r w:rsidR="00C07D39" w:rsidRPr="00A07DF2">
          <w:rPr>
            <w:rStyle w:val="Hyperlink"/>
            <w:noProof/>
          </w:rPr>
          <w:t>9.5.2</w:t>
        </w:r>
        <w:r w:rsidR="00C07D39">
          <w:rPr>
            <w:rFonts w:asciiTheme="minorHAnsi" w:eastAsiaTheme="minorEastAsia" w:hAnsiTheme="minorHAnsi" w:cstheme="minorBidi"/>
            <w:b w:val="0"/>
            <w:noProof/>
            <w:lang w:val="de-DE" w:eastAsia="de-DE"/>
          </w:rPr>
          <w:tab/>
        </w:r>
        <w:r w:rsidR="00C07D39" w:rsidRPr="00A07DF2">
          <w:rPr>
            <w:rStyle w:val="Hyperlink"/>
            <w:noProof/>
          </w:rPr>
          <w:t>Contacts and Friction</w:t>
        </w:r>
        <w:r w:rsidR="00C07D39">
          <w:rPr>
            <w:noProof/>
            <w:webHidden/>
          </w:rPr>
          <w:tab/>
        </w:r>
        <w:r w:rsidR="00C07D39">
          <w:rPr>
            <w:noProof/>
            <w:webHidden/>
          </w:rPr>
          <w:fldChar w:fldCharType="begin"/>
        </w:r>
        <w:r w:rsidR="00C07D39">
          <w:rPr>
            <w:noProof/>
            <w:webHidden/>
          </w:rPr>
          <w:instrText xml:space="preserve"> PAGEREF _Toc86869798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2943008A" w14:textId="079AFC44" w:rsidR="00C07D39" w:rsidRDefault="0095483F">
      <w:pPr>
        <w:pStyle w:val="TOC3"/>
        <w:rPr>
          <w:rFonts w:asciiTheme="minorHAnsi" w:eastAsiaTheme="minorEastAsia" w:hAnsiTheme="minorHAnsi" w:cstheme="minorBidi"/>
          <w:b w:val="0"/>
          <w:noProof/>
          <w:lang w:val="de-DE" w:eastAsia="de-DE"/>
        </w:rPr>
      </w:pPr>
      <w:hyperlink w:anchor="_Toc86869799" w:history="1">
        <w:r w:rsidR="00C07D39" w:rsidRPr="00A07DF2">
          <w:rPr>
            <w:rStyle w:val="Hyperlink"/>
            <w:noProof/>
          </w:rPr>
          <w:t>9.5.3</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Definition of element </w:t>
        </w:r>
        <w:r w:rsidR="00C07D39" w:rsidRPr="00A07DF2">
          <w:rPr>
            <w:rStyle w:val="Hyperlink"/>
            <w:rFonts w:ascii="Courier New" w:hAnsi="Courier New" w:cs="Courier New"/>
            <w:i/>
            <w:noProof/>
          </w:rPr>
          <w:t>&lt;threaded_connection/&gt;</w:t>
        </w:r>
        <w:r w:rsidR="00C07D39">
          <w:rPr>
            <w:noProof/>
            <w:webHidden/>
          </w:rPr>
          <w:tab/>
        </w:r>
        <w:r w:rsidR="00C07D39">
          <w:rPr>
            <w:noProof/>
            <w:webHidden/>
          </w:rPr>
          <w:fldChar w:fldCharType="begin"/>
        </w:r>
        <w:r w:rsidR="00C07D39">
          <w:rPr>
            <w:noProof/>
            <w:webHidden/>
          </w:rPr>
          <w:instrText xml:space="preserve"> PAGEREF _Toc86869799 \h </w:instrText>
        </w:r>
        <w:r w:rsidR="00C07D39">
          <w:rPr>
            <w:noProof/>
            <w:webHidden/>
          </w:rPr>
        </w:r>
        <w:r w:rsidR="00C07D39">
          <w:rPr>
            <w:noProof/>
            <w:webHidden/>
          </w:rPr>
          <w:fldChar w:fldCharType="separate"/>
        </w:r>
        <w:r w:rsidR="00A50DBF">
          <w:rPr>
            <w:noProof/>
            <w:webHidden/>
          </w:rPr>
          <w:t>55</w:t>
        </w:r>
        <w:r w:rsidR="00C07D39">
          <w:rPr>
            <w:noProof/>
            <w:webHidden/>
          </w:rPr>
          <w:fldChar w:fldCharType="end"/>
        </w:r>
      </w:hyperlink>
    </w:p>
    <w:p w14:paraId="0A786A01" w14:textId="433D0C42" w:rsidR="00C07D39" w:rsidRDefault="0095483F">
      <w:pPr>
        <w:pStyle w:val="TOC3"/>
        <w:rPr>
          <w:rFonts w:asciiTheme="minorHAnsi" w:eastAsiaTheme="minorEastAsia" w:hAnsiTheme="minorHAnsi" w:cstheme="minorBidi"/>
          <w:b w:val="0"/>
          <w:noProof/>
          <w:lang w:val="de-DE" w:eastAsia="de-DE"/>
        </w:rPr>
      </w:pPr>
      <w:hyperlink w:anchor="_Toc86869800" w:history="1">
        <w:r w:rsidR="00C07D39" w:rsidRPr="00A07DF2">
          <w:rPr>
            <w:rStyle w:val="Hyperlink"/>
            <w:noProof/>
          </w:rPr>
          <w:t>9.5.4</w:t>
        </w:r>
        <w:r w:rsidR="00C07D39">
          <w:rPr>
            <w:rFonts w:asciiTheme="minorHAnsi" w:eastAsiaTheme="minorEastAsia" w:hAnsiTheme="minorHAnsi" w:cstheme="minorBidi"/>
            <w:b w:val="0"/>
            <w:noProof/>
            <w:lang w:val="de-DE" w:eastAsia="de-DE"/>
          </w:rPr>
          <w:tab/>
        </w:r>
        <w:r w:rsidR="00C07D39" w:rsidRPr="00A07DF2">
          <w:rPr>
            <w:rStyle w:val="Hyperlink"/>
            <w:noProof/>
          </w:rPr>
          <w:t>Washer</w:t>
        </w:r>
        <w:r w:rsidR="00C07D39">
          <w:rPr>
            <w:noProof/>
            <w:webHidden/>
          </w:rPr>
          <w:tab/>
        </w:r>
        <w:r w:rsidR="00C07D39">
          <w:rPr>
            <w:noProof/>
            <w:webHidden/>
          </w:rPr>
          <w:fldChar w:fldCharType="begin"/>
        </w:r>
        <w:r w:rsidR="00C07D39">
          <w:rPr>
            <w:noProof/>
            <w:webHidden/>
          </w:rPr>
          <w:instrText xml:space="preserve"> PAGEREF _Toc86869800 \h </w:instrText>
        </w:r>
        <w:r w:rsidR="00C07D39">
          <w:rPr>
            <w:noProof/>
            <w:webHidden/>
          </w:rPr>
        </w:r>
        <w:r w:rsidR="00C07D39">
          <w:rPr>
            <w:noProof/>
            <w:webHidden/>
          </w:rPr>
          <w:fldChar w:fldCharType="separate"/>
        </w:r>
        <w:r w:rsidR="00A50DBF">
          <w:rPr>
            <w:noProof/>
            <w:webHidden/>
          </w:rPr>
          <w:t>57</w:t>
        </w:r>
        <w:r w:rsidR="00C07D39">
          <w:rPr>
            <w:noProof/>
            <w:webHidden/>
          </w:rPr>
          <w:fldChar w:fldCharType="end"/>
        </w:r>
      </w:hyperlink>
    </w:p>
    <w:p w14:paraId="488760DC" w14:textId="24F0A576" w:rsidR="00C07D39" w:rsidRDefault="0095483F">
      <w:pPr>
        <w:pStyle w:val="TOC3"/>
        <w:rPr>
          <w:rFonts w:asciiTheme="minorHAnsi" w:eastAsiaTheme="minorEastAsia" w:hAnsiTheme="minorHAnsi" w:cstheme="minorBidi"/>
          <w:b w:val="0"/>
          <w:noProof/>
          <w:lang w:val="de-DE" w:eastAsia="de-DE"/>
        </w:rPr>
      </w:pPr>
      <w:hyperlink w:anchor="_Toc86869801" w:history="1">
        <w:r w:rsidR="00C07D39" w:rsidRPr="00A07DF2">
          <w:rPr>
            <w:rStyle w:val="Hyperlink"/>
            <w:noProof/>
          </w:rPr>
          <w:t>9.5.5</w:t>
        </w:r>
        <w:r w:rsidR="00C07D39">
          <w:rPr>
            <w:rFonts w:asciiTheme="minorHAnsi" w:eastAsiaTheme="minorEastAsia" w:hAnsiTheme="minorHAnsi" w:cstheme="minorBidi"/>
            <w:b w:val="0"/>
            <w:noProof/>
            <w:lang w:val="de-DE" w:eastAsia="de-DE"/>
          </w:rPr>
          <w:tab/>
        </w:r>
        <w:r w:rsidR="00C07D39" w:rsidRPr="00A07DF2">
          <w:rPr>
            <w:rStyle w:val="Hyperlink"/>
            <w:noProof/>
          </w:rPr>
          <w:t>Nut</w:t>
        </w:r>
        <w:r w:rsidR="00C07D39">
          <w:rPr>
            <w:noProof/>
            <w:webHidden/>
          </w:rPr>
          <w:tab/>
        </w:r>
        <w:r w:rsidR="00C07D39">
          <w:rPr>
            <w:noProof/>
            <w:webHidden/>
          </w:rPr>
          <w:fldChar w:fldCharType="begin"/>
        </w:r>
        <w:r w:rsidR="00C07D39">
          <w:rPr>
            <w:noProof/>
            <w:webHidden/>
          </w:rPr>
          <w:instrText xml:space="preserve"> PAGEREF _Toc86869801 \h </w:instrText>
        </w:r>
        <w:r w:rsidR="00C07D39">
          <w:rPr>
            <w:noProof/>
            <w:webHidden/>
          </w:rPr>
        </w:r>
        <w:r w:rsidR="00C07D39">
          <w:rPr>
            <w:noProof/>
            <w:webHidden/>
          </w:rPr>
          <w:fldChar w:fldCharType="separate"/>
        </w:r>
        <w:r w:rsidR="00A50DBF">
          <w:rPr>
            <w:noProof/>
            <w:webHidden/>
          </w:rPr>
          <w:t>58</w:t>
        </w:r>
        <w:r w:rsidR="00C07D39">
          <w:rPr>
            <w:noProof/>
            <w:webHidden/>
          </w:rPr>
          <w:fldChar w:fldCharType="end"/>
        </w:r>
      </w:hyperlink>
    </w:p>
    <w:p w14:paraId="0C9BB01E" w14:textId="3DF662B1" w:rsidR="00C07D39" w:rsidRDefault="0095483F">
      <w:pPr>
        <w:pStyle w:val="TOC3"/>
        <w:rPr>
          <w:rFonts w:asciiTheme="minorHAnsi" w:eastAsiaTheme="minorEastAsia" w:hAnsiTheme="minorHAnsi" w:cstheme="minorBidi"/>
          <w:b w:val="0"/>
          <w:noProof/>
          <w:lang w:val="de-DE" w:eastAsia="de-DE"/>
        </w:rPr>
      </w:pPr>
      <w:hyperlink w:anchor="_Toc86869802" w:history="1">
        <w:r w:rsidR="00C07D39" w:rsidRPr="00A07DF2">
          <w:rPr>
            <w:rStyle w:val="Hyperlink"/>
            <w:noProof/>
          </w:rPr>
          <w:t>9.5.6</w:t>
        </w:r>
        <w:r w:rsidR="00C07D39">
          <w:rPr>
            <w:rFonts w:asciiTheme="minorHAnsi" w:eastAsiaTheme="minorEastAsia" w:hAnsiTheme="minorHAnsi" w:cstheme="minorBidi"/>
            <w:b w:val="0"/>
            <w:noProof/>
            <w:lang w:val="de-DE" w:eastAsia="de-DE"/>
          </w:rPr>
          <w:tab/>
        </w:r>
        <w:r w:rsidR="00C07D39" w:rsidRPr="00A07DF2">
          <w:rPr>
            <w:rStyle w:val="Hyperlink"/>
            <w:noProof/>
          </w:rPr>
          <w:t>Bolt</w:t>
        </w:r>
        <w:r w:rsidR="00C07D39">
          <w:rPr>
            <w:noProof/>
            <w:webHidden/>
          </w:rPr>
          <w:tab/>
        </w:r>
        <w:r w:rsidR="00C07D39">
          <w:rPr>
            <w:noProof/>
            <w:webHidden/>
          </w:rPr>
          <w:fldChar w:fldCharType="begin"/>
        </w:r>
        <w:r w:rsidR="00C07D39">
          <w:rPr>
            <w:noProof/>
            <w:webHidden/>
          </w:rPr>
          <w:instrText xml:space="preserve"> PAGEREF _Toc86869802 \h </w:instrText>
        </w:r>
        <w:r w:rsidR="00C07D39">
          <w:rPr>
            <w:noProof/>
            <w:webHidden/>
          </w:rPr>
        </w:r>
        <w:r w:rsidR="00C07D39">
          <w:rPr>
            <w:noProof/>
            <w:webHidden/>
          </w:rPr>
          <w:fldChar w:fldCharType="separate"/>
        </w:r>
        <w:r w:rsidR="00A50DBF">
          <w:rPr>
            <w:noProof/>
            <w:webHidden/>
          </w:rPr>
          <w:t>59</w:t>
        </w:r>
        <w:r w:rsidR="00C07D39">
          <w:rPr>
            <w:noProof/>
            <w:webHidden/>
          </w:rPr>
          <w:fldChar w:fldCharType="end"/>
        </w:r>
      </w:hyperlink>
    </w:p>
    <w:p w14:paraId="4BC01A5B" w14:textId="7BB205A5" w:rsidR="00C07D39" w:rsidRDefault="0095483F">
      <w:pPr>
        <w:pStyle w:val="TOC3"/>
        <w:rPr>
          <w:rFonts w:asciiTheme="minorHAnsi" w:eastAsiaTheme="minorEastAsia" w:hAnsiTheme="minorHAnsi" w:cstheme="minorBidi"/>
          <w:b w:val="0"/>
          <w:noProof/>
          <w:lang w:val="de-DE" w:eastAsia="de-DE"/>
        </w:rPr>
      </w:pPr>
      <w:hyperlink w:anchor="_Toc86869803" w:history="1">
        <w:r w:rsidR="00C07D39" w:rsidRPr="00A07DF2">
          <w:rPr>
            <w:rStyle w:val="Hyperlink"/>
            <w:noProof/>
          </w:rPr>
          <w:t>9.5.7</w:t>
        </w:r>
        <w:r w:rsidR="00C07D39">
          <w:rPr>
            <w:rFonts w:asciiTheme="minorHAnsi" w:eastAsiaTheme="minorEastAsia" w:hAnsiTheme="minorHAnsi" w:cstheme="minorBidi"/>
            <w:b w:val="0"/>
            <w:noProof/>
            <w:lang w:val="de-DE" w:eastAsia="de-DE"/>
          </w:rPr>
          <w:tab/>
        </w:r>
        <w:r w:rsidR="00C07D39" w:rsidRPr="00A07DF2">
          <w:rPr>
            <w:rStyle w:val="Hyperlink"/>
            <w:noProof/>
          </w:rPr>
          <w:t>Screw</w:t>
        </w:r>
        <w:r w:rsidR="00C07D39">
          <w:rPr>
            <w:noProof/>
            <w:webHidden/>
          </w:rPr>
          <w:tab/>
        </w:r>
        <w:r w:rsidR="00C07D39">
          <w:rPr>
            <w:noProof/>
            <w:webHidden/>
          </w:rPr>
          <w:fldChar w:fldCharType="begin"/>
        </w:r>
        <w:r w:rsidR="00C07D39">
          <w:rPr>
            <w:noProof/>
            <w:webHidden/>
          </w:rPr>
          <w:instrText xml:space="preserve"> PAGEREF _Toc86869803 \h </w:instrText>
        </w:r>
        <w:r w:rsidR="00C07D39">
          <w:rPr>
            <w:noProof/>
            <w:webHidden/>
          </w:rPr>
        </w:r>
        <w:r w:rsidR="00C07D39">
          <w:rPr>
            <w:noProof/>
            <w:webHidden/>
          </w:rPr>
          <w:fldChar w:fldCharType="separate"/>
        </w:r>
        <w:r w:rsidR="00A50DBF">
          <w:rPr>
            <w:noProof/>
            <w:webHidden/>
          </w:rPr>
          <w:t>64</w:t>
        </w:r>
        <w:r w:rsidR="00C07D39">
          <w:rPr>
            <w:noProof/>
            <w:webHidden/>
          </w:rPr>
          <w:fldChar w:fldCharType="end"/>
        </w:r>
      </w:hyperlink>
    </w:p>
    <w:p w14:paraId="23BFFC63" w14:textId="5575C33E" w:rsidR="00C07D39" w:rsidRDefault="0095483F">
      <w:pPr>
        <w:pStyle w:val="TOC2"/>
        <w:rPr>
          <w:rFonts w:asciiTheme="minorHAnsi" w:eastAsiaTheme="minorEastAsia" w:hAnsiTheme="minorHAnsi" w:cstheme="minorBidi"/>
          <w:b w:val="0"/>
          <w:noProof/>
          <w:lang w:val="de-DE" w:eastAsia="de-DE"/>
        </w:rPr>
      </w:pPr>
      <w:hyperlink w:anchor="_Toc86869804" w:history="1">
        <w:r w:rsidR="00C07D39" w:rsidRPr="00A07DF2">
          <w:rPr>
            <w:rStyle w:val="Hyperlink"/>
            <w:noProof/>
          </w:rPr>
          <w:t>9.6</w:t>
        </w:r>
        <w:r w:rsidR="00C07D39">
          <w:rPr>
            <w:rFonts w:asciiTheme="minorHAnsi" w:eastAsiaTheme="minorEastAsia" w:hAnsiTheme="minorHAnsi" w:cstheme="minorBidi"/>
            <w:b w:val="0"/>
            <w:noProof/>
            <w:lang w:val="de-DE" w:eastAsia="de-DE"/>
          </w:rPr>
          <w:tab/>
        </w:r>
        <w:r w:rsidR="00C07D39" w:rsidRPr="00A07DF2">
          <w:rPr>
            <w:rStyle w:val="Hyperlink"/>
            <w:noProof/>
          </w:rPr>
          <w:t>Gum Drops</w:t>
        </w:r>
        <w:r w:rsidR="00C07D39">
          <w:rPr>
            <w:noProof/>
            <w:webHidden/>
          </w:rPr>
          <w:tab/>
        </w:r>
        <w:r w:rsidR="00C07D39">
          <w:rPr>
            <w:noProof/>
            <w:webHidden/>
          </w:rPr>
          <w:fldChar w:fldCharType="begin"/>
        </w:r>
        <w:r w:rsidR="00C07D39">
          <w:rPr>
            <w:noProof/>
            <w:webHidden/>
          </w:rPr>
          <w:instrText xml:space="preserve"> PAGEREF _Toc86869804 \h </w:instrText>
        </w:r>
        <w:r w:rsidR="00C07D39">
          <w:rPr>
            <w:noProof/>
            <w:webHidden/>
          </w:rPr>
        </w:r>
        <w:r w:rsidR="00C07D39">
          <w:rPr>
            <w:noProof/>
            <w:webHidden/>
          </w:rPr>
          <w:fldChar w:fldCharType="separate"/>
        </w:r>
        <w:r w:rsidR="00A50DBF">
          <w:rPr>
            <w:noProof/>
            <w:webHidden/>
          </w:rPr>
          <w:t>68</w:t>
        </w:r>
        <w:r w:rsidR="00C07D39">
          <w:rPr>
            <w:noProof/>
            <w:webHidden/>
          </w:rPr>
          <w:fldChar w:fldCharType="end"/>
        </w:r>
      </w:hyperlink>
    </w:p>
    <w:p w14:paraId="174227F3" w14:textId="467187D9" w:rsidR="00C07D39" w:rsidRDefault="0095483F">
      <w:pPr>
        <w:pStyle w:val="TOC2"/>
        <w:rPr>
          <w:rFonts w:asciiTheme="minorHAnsi" w:eastAsiaTheme="minorEastAsia" w:hAnsiTheme="minorHAnsi" w:cstheme="minorBidi"/>
          <w:b w:val="0"/>
          <w:noProof/>
          <w:lang w:val="de-DE" w:eastAsia="de-DE"/>
        </w:rPr>
      </w:pPr>
      <w:hyperlink w:anchor="_Toc86869805" w:history="1">
        <w:r w:rsidR="00C07D39" w:rsidRPr="00A07DF2">
          <w:rPr>
            <w:rStyle w:val="Hyperlink"/>
            <w:noProof/>
          </w:rPr>
          <w:t>9.7</w:t>
        </w:r>
        <w:r w:rsidR="00C07D39">
          <w:rPr>
            <w:rFonts w:asciiTheme="minorHAnsi" w:eastAsiaTheme="minorEastAsia" w:hAnsiTheme="minorHAnsi" w:cstheme="minorBidi"/>
            <w:b w:val="0"/>
            <w:noProof/>
            <w:lang w:val="de-DE" w:eastAsia="de-DE"/>
          </w:rPr>
          <w:tab/>
        </w:r>
        <w:r w:rsidR="00C07D39" w:rsidRPr="00A07DF2">
          <w:rPr>
            <w:rStyle w:val="Hyperlink"/>
            <w:noProof/>
          </w:rPr>
          <w:t>Clinches</w:t>
        </w:r>
        <w:r w:rsidR="00C07D39">
          <w:rPr>
            <w:noProof/>
            <w:webHidden/>
          </w:rPr>
          <w:tab/>
        </w:r>
        <w:r w:rsidR="00C07D39">
          <w:rPr>
            <w:noProof/>
            <w:webHidden/>
          </w:rPr>
          <w:fldChar w:fldCharType="begin"/>
        </w:r>
        <w:r w:rsidR="00C07D39">
          <w:rPr>
            <w:noProof/>
            <w:webHidden/>
          </w:rPr>
          <w:instrText xml:space="preserve"> PAGEREF _Toc86869805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600361C7" w14:textId="10DF2C17" w:rsidR="00C07D39" w:rsidRDefault="0095483F">
      <w:pPr>
        <w:pStyle w:val="TOC2"/>
        <w:rPr>
          <w:rFonts w:asciiTheme="minorHAnsi" w:eastAsiaTheme="minorEastAsia" w:hAnsiTheme="minorHAnsi" w:cstheme="minorBidi"/>
          <w:b w:val="0"/>
          <w:noProof/>
          <w:lang w:val="de-DE" w:eastAsia="de-DE"/>
        </w:rPr>
      </w:pPr>
      <w:hyperlink w:anchor="_Toc86869806" w:history="1">
        <w:r w:rsidR="00C07D39" w:rsidRPr="00A07DF2">
          <w:rPr>
            <w:rStyle w:val="Hyperlink"/>
            <w:noProof/>
          </w:rPr>
          <w:t>9.8</w:t>
        </w:r>
        <w:r w:rsidR="00C07D39">
          <w:rPr>
            <w:rFonts w:asciiTheme="minorHAnsi" w:eastAsiaTheme="minorEastAsia" w:hAnsiTheme="minorHAnsi" w:cstheme="minorBidi"/>
            <w:b w:val="0"/>
            <w:noProof/>
            <w:lang w:val="de-DE" w:eastAsia="de-DE"/>
          </w:rPr>
          <w:tab/>
        </w:r>
        <w:r w:rsidR="00C07D39" w:rsidRPr="00A07DF2">
          <w:rPr>
            <w:rStyle w:val="Hyperlink"/>
            <w:noProof/>
          </w:rPr>
          <w:t>Heat Stakes / Thermal Stakes</w:t>
        </w:r>
        <w:r w:rsidR="00C07D39">
          <w:rPr>
            <w:noProof/>
            <w:webHidden/>
          </w:rPr>
          <w:tab/>
        </w:r>
        <w:r w:rsidR="00C07D39">
          <w:rPr>
            <w:noProof/>
            <w:webHidden/>
          </w:rPr>
          <w:fldChar w:fldCharType="begin"/>
        </w:r>
        <w:r w:rsidR="00C07D39">
          <w:rPr>
            <w:noProof/>
            <w:webHidden/>
          </w:rPr>
          <w:instrText xml:space="preserve"> PAGEREF _Toc86869806 \h </w:instrText>
        </w:r>
        <w:r w:rsidR="00C07D39">
          <w:rPr>
            <w:noProof/>
            <w:webHidden/>
          </w:rPr>
        </w:r>
        <w:r w:rsidR="00C07D39">
          <w:rPr>
            <w:noProof/>
            <w:webHidden/>
          </w:rPr>
          <w:fldChar w:fldCharType="separate"/>
        </w:r>
        <w:r w:rsidR="00A50DBF">
          <w:rPr>
            <w:noProof/>
            <w:webHidden/>
          </w:rPr>
          <w:t>71</w:t>
        </w:r>
        <w:r w:rsidR="00C07D39">
          <w:rPr>
            <w:noProof/>
            <w:webHidden/>
          </w:rPr>
          <w:fldChar w:fldCharType="end"/>
        </w:r>
      </w:hyperlink>
    </w:p>
    <w:p w14:paraId="7CCAFA96" w14:textId="2B2406BA" w:rsidR="00C07D39" w:rsidRDefault="0095483F">
      <w:pPr>
        <w:pStyle w:val="TOC2"/>
        <w:rPr>
          <w:rFonts w:asciiTheme="minorHAnsi" w:eastAsiaTheme="minorEastAsia" w:hAnsiTheme="minorHAnsi" w:cstheme="minorBidi"/>
          <w:b w:val="0"/>
          <w:noProof/>
          <w:lang w:val="de-DE" w:eastAsia="de-DE"/>
        </w:rPr>
      </w:pPr>
      <w:hyperlink w:anchor="_Toc86869807" w:history="1">
        <w:r w:rsidR="00C07D39" w:rsidRPr="00A07DF2">
          <w:rPr>
            <w:rStyle w:val="Hyperlink"/>
            <w:noProof/>
          </w:rPr>
          <w:t>9.9</w:t>
        </w:r>
        <w:r w:rsidR="00C07D39">
          <w:rPr>
            <w:rFonts w:asciiTheme="minorHAnsi" w:eastAsiaTheme="minorEastAsia" w:hAnsiTheme="minorHAnsi" w:cstheme="minorBidi"/>
            <w:b w:val="0"/>
            <w:noProof/>
            <w:lang w:val="de-DE" w:eastAsia="de-DE"/>
          </w:rPr>
          <w:tab/>
        </w:r>
        <w:r w:rsidR="00C07D39" w:rsidRPr="00A07DF2">
          <w:rPr>
            <w:rStyle w:val="Hyperlink"/>
            <w:noProof/>
          </w:rPr>
          <w:t>Clips/Snap Joints</w:t>
        </w:r>
        <w:r w:rsidR="00C07D39">
          <w:rPr>
            <w:noProof/>
            <w:webHidden/>
          </w:rPr>
          <w:tab/>
        </w:r>
        <w:r w:rsidR="00C07D39">
          <w:rPr>
            <w:noProof/>
            <w:webHidden/>
          </w:rPr>
          <w:fldChar w:fldCharType="begin"/>
        </w:r>
        <w:r w:rsidR="00C07D39">
          <w:rPr>
            <w:noProof/>
            <w:webHidden/>
          </w:rPr>
          <w:instrText xml:space="preserve"> PAGEREF _Toc86869807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11FC50E5" w14:textId="734B98E3" w:rsidR="00C07D39" w:rsidRDefault="0095483F">
      <w:pPr>
        <w:pStyle w:val="TOC2"/>
        <w:rPr>
          <w:rFonts w:asciiTheme="minorHAnsi" w:eastAsiaTheme="minorEastAsia" w:hAnsiTheme="minorHAnsi" w:cstheme="minorBidi"/>
          <w:b w:val="0"/>
          <w:noProof/>
          <w:lang w:val="de-DE" w:eastAsia="de-DE"/>
        </w:rPr>
      </w:pPr>
      <w:hyperlink w:anchor="_Toc86869808" w:history="1">
        <w:r w:rsidR="00C07D39" w:rsidRPr="00A07DF2">
          <w:rPr>
            <w:rStyle w:val="Hyperlink"/>
            <w:noProof/>
          </w:rPr>
          <w:t>9.10</w:t>
        </w:r>
        <w:r w:rsidR="00C07D39">
          <w:rPr>
            <w:rFonts w:asciiTheme="minorHAnsi" w:eastAsiaTheme="minorEastAsia" w:hAnsiTheme="minorHAnsi" w:cstheme="minorBidi"/>
            <w:b w:val="0"/>
            <w:noProof/>
            <w:lang w:val="de-DE" w:eastAsia="de-DE"/>
          </w:rPr>
          <w:tab/>
        </w:r>
        <w:r w:rsidR="00C07D39" w:rsidRPr="00A07DF2">
          <w:rPr>
            <w:rStyle w:val="Hyperlink"/>
            <w:noProof/>
          </w:rPr>
          <w:t>Nails</w:t>
        </w:r>
        <w:r w:rsidR="00C07D39">
          <w:rPr>
            <w:noProof/>
            <w:webHidden/>
          </w:rPr>
          <w:tab/>
        </w:r>
        <w:r w:rsidR="00C07D39">
          <w:rPr>
            <w:noProof/>
            <w:webHidden/>
          </w:rPr>
          <w:fldChar w:fldCharType="begin"/>
        </w:r>
        <w:r w:rsidR="00C07D39">
          <w:rPr>
            <w:noProof/>
            <w:webHidden/>
          </w:rPr>
          <w:instrText xml:space="preserve"> PAGEREF _Toc86869808 \h </w:instrText>
        </w:r>
        <w:r w:rsidR="00C07D39">
          <w:rPr>
            <w:noProof/>
            <w:webHidden/>
          </w:rPr>
        </w:r>
        <w:r w:rsidR="00C07D39">
          <w:rPr>
            <w:noProof/>
            <w:webHidden/>
          </w:rPr>
          <w:fldChar w:fldCharType="separate"/>
        </w:r>
        <w:r w:rsidR="00A50DBF">
          <w:rPr>
            <w:noProof/>
            <w:webHidden/>
          </w:rPr>
          <w:t>76</w:t>
        </w:r>
        <w:r w:rsidR="00C07D39">
          <w:rPr>
            <w:noProof/>
            <w:webHidden/>
          </w:rPr>
          <w:fldChar w:fldCharType="end"/>
        </w:r>
      </w:hyperlink>
    </w:p>
    <w:p w14:paraId="17B8132C" w14:textId="31431671" w:rsidR="00C07D39" w:rsidRDefault="0095483F">
      <w:pPr>
        <w:pStyle w:val="TOC2"/>
        <w:rPr>
          <w:rFonts w:asciiTheme="minorHAnsi" w:eastAsiaTheme="minorEastAsia" w:hAnsiTheme="minorHAnsi" w:cstheme="minorBidi"/>
          <w:b w:val="0"/>
          <w:noProof/>
          <w:lang w:val="de-DE" w:eastAsia="de-DE"/>
        </w:rPr>
      </w:pPr>
      <w:hyperlink w:anchor="_Toc86869809" w:history="1">
        <w:r w:rsidR="00C07D39" w:rsidRPr="00A07DF2">
          <w:rPr>
            <w:rStyle w:val="Hyperlink"/>
            <w:noProof/>
          </w:rPr>
          <w:t>9.11</w:t>
        </w:r>
        <w:r w:rsidR="00C07D39">
          <w:rPr>
            <w:rFonts w:asciiTheme="minorHAnsi" w:eastAsiaTheme="minorEastAsia" w:hAnsiTheme="minorHAnsi" w:cstheme="minorBidi"/>
            <w:b w:val="0"/>
            <w:noProof/>
            <w:lang w:val="de-DE" w:eastAsia="de-DE"/>
          </w:rPr>
          <w:tab/>
        </w:r>
        <w:r w:rsidR="00C07D39" w:rsidRPr="00A07DF2">
          <w:rPr>
            <w:rStyle w:val="Hyperlink"/>
            <w:noProof/>
          </w:rPr>
          <w:t>Rotation Joints</w:t>
        </w:r>
        <w:r w:rsidR="00C07D39">
          <w:rPr>
            <w:noProof/>
            <w:webHidden/>
          </w:rPr>
          <w:tab/>
        </w:r>
        <w:r w:rsidR="00C07D39">
          <w:rPr>
            <w:noProof/>
            <w:webHidden/>
          </w:rPr>
          <w:fldChar w:fldCharType="begin"/>
        </w:r>
        <w:r w:rsidR="00C07D39">
          <w:rPr>
            <w:noProof/>
            <w:webHidden/>
          </w:rPr>
          <w:instrText xml:space="preserve"> PAGEREF _Toc86869809 \h </w:instrText>
        </w:r>
        <w:r w:rsidR="00C07D39">
          <w:rPr>
            <w:noProof/>
            <w:webHidden/>
          </w:rPr>
        </w:r>
        <w:r w:rsidR="00C07D39">
          <w:rPr>
            <w:noProof/>
            <w:webHidden/>
          </w:rPr>
          <w:fldChar w:fldCharType="separate"/>
        </w:r>
        <w:r w:rsidR="00A50DBF">
          <w:rPr>
            <w:noProof/>
            <w:webHidden/>
          </w:rPr>
          <w:t>79</w:t>
        </w:r>
        <w:r w:rsidR="00C07D39">
          <w:rPr>
            <w:noProof/>
            <w:webHidden/>
          </w:rPr>
          <w:fldChar w:fldCharType="end"/>
        </w:r>
      </w:hyperlink>
    </w:p>
    <w:p w14:paraId="0BC43862" w14:textId="7D30E64D" w:rsidR="00C07D39" w:rsidRDefault="0095483F">
      <w:pPr>
        <w:pStyle w:val="TOC3"/>
        <w:rPr>
          <w:rFonts w:asciiTheme="minorHAnsi" w:eastAsiaTheme="minorEastAsia" w:hAnsiTheme="minorHAnsi" w:cstheme="minorBidi"/>
          <w:b w:val="0"/>
          <w:noProof/>
          <w:lang w:val="de-DE" w:eastAsia="de-DE"/>
        </w:rPr>
      </w:pPr>
      <w:hyperlink w:anchor="_Toc86869810" w:history="1">
        <w:r w:rsidR="00C07D39" w:rsidRPr="00A07DF2">
          <w:rPr>
            <w:rStyle w:val="Hyperlink"/>
            <w:noProof/>
          </w:rPr>
          <w:t>9.11.1</w:t>
        </w:r>
        <w:r w:rsidR="00C07D39">
          <w:rPr>
            <w:rFonts w:asciiTheme="minorHAnsi" w:eastAsiaTheme="minorEastAsia" w:hAnsiTheme="minorHAnsi" w:cstheme="minorBidi"/>
            <w:b w:val="0"/>
            <w:noProof/>
            <w:lang w:val="de-DE" w:eastAsia="de-DE"/>
          </w:rPr>
          <w:tab/>
        </w:r>
        <w:r w:rsidR="00C07D39" w:rsidRPr="00A07DF2">
          <w:rPr>
            <w:rStyle w:val="Hyperlink"/>
            <w:noProof/>
          </w:rPr>
          <w:t>ROTAV</w:t>
        </w:r>
        <w:r w:rsidR="00C07D39">
          <w:rPr>
            <w:noProof/>
            <w:webHidden/>
          </w:rPr>
          <w:tab/>
        </w:r>
        <w:r w:rsidR="00C07D39">
          <w:rPr>
            <w:noProof/>
            <w:webHidden/>
          </w:rPr>
          <w:fldChar w:fldCharType="begin"/>
        </w:r>
        <w:r w:rsidR="00C07D39">
          <w:rPr>
            <w:noProof/>
            <w:webHidden/>
          </w:rPr>
          <w:instrText xml:space="preserve"> PAGEREF _Toc86869810 \h </w:instrText>
        </w:r>
        <w:r w:rsidR="00C07D39">
          <w:rPr>
            <w:noProof/>
            <w:webHidden/>
          </w:rPr>
        </w:r>
        <w:r w:rsidR="00C07D39">
          <w:rPr>
            <w:noProof/>
            <w:webHidden/>
          </w:rPr>
          <w:fldChar w:fldCharType="separate"/>
        </w:r>
        <w:r w:rsidR="00A50DBF">
          <w:rPr>
            <w:noProof/>
            <w:webHidden/>
          </w:rPr>
          <w:t>80</w:t>
        </w:r>
        <w:r w:rsidR="00C07D39">
          <w:rPr>
            <w:noProof/>
            <w:webHidden/>
          </w:rPr>
          <w:fldChar w:fldCharType="end"/>
        </w:r>
      </w:hyperlink>
    </w:p>
    <w:p w14:paraId="01B3C054" w14:textId="172AC268" w:rsidR="00C07D39" w:rsidRDefault="0095483F">
      <w:pPr>
        <w:pStyle w:val="TOC1"/>
        <w:rPr>
          <w:rFonts w:asciiTheme="minorHAnsi" w:eastAsiaTheme="minorEastAsia" w:hAnsiTheme="minorHAnsi" w:cstheme="minorBidi"/>
          <w:b w:val="0"/>
          <w:noProof/>
          <w:lang w:val="de-DE" w:eastAsia="de-DE"/>
        </w:rPr>
      </w:pPr>
      <w:hyperlink w:anchor="_Toc86869811" w:history="1">
        <w:r w:rsidR="00C07D39" w:rsidRPr="00A07DF2">
          <w:rPr>
            <w:rStyle w:val="Hyperlink"/>
            <w:noProof/>
          </w:rPr>
          <w:t>10</w:t>
        </w:r>
        <w:r w:rsidR="00C07D39">
          <w:rPr>
            <w:rFonts w:asciiTheme="minorHAnsi" w:eastAsiaTheme="minorEastAsia" w:hAnsiTheme="minorHAnsi" w:cstheme="minorBidi"/>
            <w:b w:val="0"/>
            <w:noProof/>
            <w:lang w:val="de-DE" w:eastAsia="de-DE"/>
          </w:rPr>
          <w:tab/>
        </w:r>
        <w:r w:rsidR="00C07D39" w:rsidRPr="00A07DF2">
          <w:rPr>
            <w:rStyle w:val="Hyperlink"/>
            <w:noProof/>
          </w:rPr>
          <w:t>1D connections</w:t>
        </w:r>
        <w:r w:rsidR="00C07D39">
          <w:rPr>
            <w:noProof/>
            <w:webHidden/>
          </w:rPr>
          <w:tab/>
        </w:r>
        <w:r w:rsidR="00C07D39">
          <w:rPr>
            <w:noProof/>
            <w:webHidden/>
          </w:rPr>
          <w:fldChar w:fldCharType="begin"/>
        </w:r>
        <w:r w:rsidR="00C07D39">
          <w:rPr>
            <w:noProof/>
            <w:webHidden/>
          </w:rPr>
          <w:instrText xml:space="preserve"> PAGEREF _Toc86869811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67E5F6E2" w14:textId="298C0F4B" w:rsidR="00C07D39" w:rsidRDefault="0095483F">
      <w:pPr>
        <w:pStyle w:val="TOC2"/>
        <w:rPr>
          <w:rFonts w:asciiTheme="minorHAnsi" w:eastAsiaTheme="minorEastAsia" w:hAnsiTheme="minorHAnsi" w:cstheme="minorBidi"/>
          <w:b w:val="0"/>
          <w:noProof/>
          <w:lang w:val="de-DE" w:eastAsia="de-DE"/>
        </w:rPr>
      </w:pPr>
      <w:hyperlink w:anchor="_Toc86869812" w:history="1">
        <w:r w:rsidR="00C07D39" w:rsidRPr="00A07DF2">
          <w:rPr>
            <w:rStyle w:val="Hyperlink"/>
            <w:noProof/>
          </w:rPr>
          <w:t>10.1</w:t>
        </w:r>
        <w:r w:rsidR="00C07D39">
          <w:rPr>
            <w:rFonts w:asciiTheme="minorHAnsi" w:eastAsiaTheme="minorEastAsia" w:hAnsiTheme="minorHAnsi" w:cstheme="minorBidi"/>
            <w:b w:val="0"/>
            <w:noProof/>
            <w:lang w:val="de-DE" w:eastAsia="de-DE"/>
          </w:rPr>
          <w:tab/>
        </w:r>
        <w:r w:rsidR="00C07D39" w:rsidRPr="00A07DF2">
          <w:rPr>
            <w:rStyle w:val="Hyperlink"/>
            <w:noProof/>
          </w:rPr>
          <w:t>Generic Definitions</w:t>
        </w:r>
        <w:r w:rsidR="00C07D39">
          <w:rPr>
            <w:noProof/>
            <w:webHidden/>
          </w:rPr>
          <w:tab/>
        </w:r>
        <w:r w:rsidR="00C07D39">
          <w:rPr>
            <w:noProof/>
            <w:webHidden/>
          </w:rPr>
          <w:fldChar w:fldCharType="begin"/>
        </w:r>
        <w:r w:rsidR="00C07D39">
          <w:rPr>
            <w:noProof/>
            <w:webHidden/>
          </w:rPr>
          <w:instrText xml:space="preserve"> PAGEREF _Toc86869812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7C3D27EC" w14:textId="3AFDB9EB" w:rsidR="00C07D39" w:rsidRDefault="0095483F">
      <w:pPr>
        <w:pStyle w:val="TOC3"/>
        <w:rPr>
          <w:rFonts w:asciiTheme="minorHAnsi" w:eastAsiaTheme="minorEastAsia" w:hAnsiTheme="minorHAnsi" w:cstheme="minorBidi"/>
          <w:b w:val="0"/>
          <w:noProof/>
          <w:lang w:val="de-DE" w:eastAsia="de-DE"/>
        </w:rPr>
      </w:pPr>
      <w:hyperlink w:anchor="_Toc86869813" w:history="1">
        <w:r w:rsidR="00C07D39" w:rsidRPr="00A07DF2">
          <w:rPr>
            <w:rStyle w:val="Hyperlink"/>
            <w:noProof/>
          </w:rPr>
          <w:t>10.1.1</w:t>
        </w:r>
        <w:r w:rsidR="00C07D39">
          <w:rPr>
            <w:rFonts w:asciiTheme="minorHAnsi" w:eastAsiaTheme="minorEastAsia" w:hAnsiTheme="minorHAnsi" w:cstheme="minorBidi"/>
            <w:b w:val="0"/>
            <w:noProof/>
            <w:lang w:val="de-DE" w:eastAsia="de-DE"/>
          </w:rPr>
          <w:tab/>
        </w:r>
        <w:r w:rsidR="00C07D39" w:rsidRPr="00A07DF2">
          <w:rPr>
            <w:rStyle w:val="Hyperlink"/>
            <w:noProof/>
          </w:rPr>
          <w:t>Identification</w:t>
        </w:r>
        <w:r w:rsidR="00C07D39">
          <w:rPr>
            <w:noProof/>
            <w:webHidden/>
          </w:rPr>
          <w:tab/>
        </w:r>
        <w:r w:rsidR="00C07D39">
          <w:rPr>
            <w:noProof/>
            <w:webHidden/>
          </w:rPr>
          <w:fldChar w:fldCharType="begin"/>
        </w:r>
        <w:r w:rsidR="00C07D39">
          <w:rPr>
            <w:noProof/>
            <w:webHidden/>
          </w:rPr>
          <w:instrText xml:space="preserve"> PAGEREF _Toc86869813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51318830" w14:textId="46B164BD" w:rsidR="00C07D39" w:rsidRDefault="0095483F">
      <w:pPr>
        <w:pStyle w:val="TOC3"/>
        <w:rPr>
          <w:rFonts w:asciiTheme="minorHAnsi" w:eastAsiaTheme="minorEastAsia" w:hAnsiTheme="minorHAnsi" w:cstheme="minorBidi"/>
          <w:b w:val="0"/>
          <w:noProof/>
          <w:lang w:val="de-DE" w:eastAsia="de-DE"/>
        </w:rPr>
      </w:pPr>
      <w:hyperlink w:anchor="_Toc86869814" w:history="1">
        <w:r w:rsidR="00C07D39" w:rsidRPr="00A07DF2">
          <w:rPr>
            <w:rStyle w:val="Hyperlink"/>
            <w:noProof/>
          </w:rPr>
          <w:t>10.1.2</w:t>
        </w:r>
        <w:r w:rsidR="00C07D39">
          <w:rPr>
            <w:rFonts w:asciiTheme="minorHAnsi" w:eastAsiaTheme="minorEastAsia" w:hAnsiTheme="minorHAnsi" w:cstheme="minorBidi"/>
            <w:b w:val="0"/>
            <w:noProof/>
            <w:lang w:val="de-DE" w:eastAsia="de-DE"/>
          </w:rPr>
          <w:tab/>
        </w:r>
        <w:r w:rsidR="00C07D39" w:rsidRPr="00A07DF2">
          <w:rPr>
            <w:rStyle w:val="Hyperlink"/>
            <w:noProof/>
          </w:rPr>
          <w:t>Location</w:t>
        </w:r>
        <w:r w:rsidR="00C07D39">
          <w:rPr>
            <w:noProof/>
            <w:webHidden/>
          </w:rPr>
          <w:tab/>
        </w:r>
        <w:r w:rsidR="00C07D39">
          <w:rPr>
            <w:noProof/>
            <w:webHidden/>
          </w:rPr>
          <w:fldChar w:fldCharType="begin"/>
        </w:r>
        <w:r w:rsidR="00C07D39">
          <w:rPr>
            <w:noProof/>
            <w:webHidden/>
          </w:rPr>
          <w:instrText xml:space="preserve"> PAGEREF _Toc86869814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7442723A" w14:textId="2AA43592" w:rsidR="00C07D39" w:rsidRDefault="0095483F">
      <w:pPr>
        <w:pStyle w:val="TOC3"/>
        <w:rPr>
          <w:rFonts w:asciiTheme="minorHAnsi" w:eastAsiaTheme="minorEastAsia" w:hAnsiTheme="minorHAnsi" w:cstheme="minorBidi"/>
          <w:b w:val="0"/>
          <w:noProof/>
          <w:lang w:val="de-DE" w:eastAsia="de-DE"/>
        </w:rPr>
      </w:pPr>
      <w:hyperlink w:anchor="_Toc86869815" w:history="1">
        <w:r w:rsidR="00C07D39" w:rsidRPr="00A07DF2">
          <w:rPr>
            <w:rStyle w:val="Hyperlink"/>
            <w:noProof/>
          </w:rPr>
          <w:t>10.1.3</w:t>
        </w:r>
        <w:r w:rsidR="00C07D39">
          <w:rPr>
            <w:rFonts w:asciiTheme="minorHAnsi" w:eastAsiaTheme="minorEastAsia" w:hAnsiTheme="minorHAnsi" w:cstheme="minorBidi"/>
            <w:b w:val="0"/>
            <w:noProof/>
            <w:lang w:val="de-DE" w:eastAsia="de-DE"/>
          </w:rPr>
          <w:tab/>
        </w:r>
        <w:r w:rsidR="00C07D39" w:rsidRPr="00A07DF2">
          <w:rPr>
            <w:rStyle w:val="Hyperlink"/>
            <w:noProof/>
          </w:rPr>
          <w:t>Type Specification</w:t>
        </w:r>
        <w:r w:rsidR="00C07D39">
          <w:rPr>
            <w:noProof/>
            <w:webHidden/>
          </w:rPr>
          <w:tab/>
        </w:r>
        <w:r w:rsidR="00C07D39">
          <w:rPr>
            <w:noProof/>
            <w:webHidden/>
          </w:rPr>
          <w:fldChar w:fldCharType="begin"/>
        </w:r>
        <w:r w:rsidR="00C07D39">
          <w:rPr>
            <w:noProof/>
            <w:webHidden/>
          </w:rPr>
          <w:instrText xml:space="preserve"> PAGEREF _Toc86869815 \h </w:instrText>
        </w:r>
        <w:r w:rsidR="00C07D39">
          <w:rPr>
            <w:noProof/>
            <w:webHidden/>
          </w:rPr>
        </w:r>
        <w:r w:rsidR="00C07D39">
          <w:rPr>
            <w:noProof/>
            <w:webHidden/>
          </w:rPr>
          <w:fldChar w:fldCharType="separate"/>
        </w:r>
        <w:r w:rsidR="00A50DBF">
          <w:rPr>
            <w:noProof/>
            <w:webHidden/>
          </w:rPr>
          <w:t>89</w:t>
        </w:r>
        <w:r w:rsidR="00C07D39">
          <w:rPr>
            <w:noProof/>
            <w:webHidden/>
          </w:rPr>
          <w:fldChar w:fldCharType="end"/>
        </w:r>
      </w:hyperlink>
    </w:p>
    <w:p w14:paraId="3424FE47" w14:textId="5ABF6EBA" w:rsidR="00C07D39" w:rsidRDefault="0095483F">
      <w:pPr>
        <w:pStyle w:val="TOC2"/>
        <w:rPr>
          <w:rFonts w:asciiTheme="minorHAnsi" w:eastAsiaTheme="minorEastAsia" w:hAnsiTheme="minorHAnsi" w:cstheme="minorBidi"/>
          <w:b w:val="0"/>
          <w:noProof/>
          <w:lang w:val="de-DE" w:eastAsia="de-DE"/>
        </w:rPr>
      </w:pPr>
      <w:hyperlink w:anchor="_Toc86869816" w:history="1">
        <w:r w:rsidR="00C07D39" w:rsidRPr="00A07DF2">
          <w:rPr>
            <w:rStyle w:val="Hyperlink"/>
            <w:noProof/>
          </w:rPr>
          <w:t>10.2</w:t>
        </w:r>
        <w:r w:rsidR="00C07D39">
          <w:rPr>
            <w:rFonts w:asciiTheme="minorHAnsi" w:eastAsiaTheme="minorEastAsia" w:hAnsiTheme="minorHAnsi" w:cstheme="minorBidi"/>
            <w:b w:val="0"/>
            <w:noProof/>
            <w:lang w:val="de-DE" w:eastAsia="de-DE"/>
          </w:rPr>
          <w:tab/>
        </w:r>
        <w:r w:rsidR="00C07D39" w:rsidRPr="00A07DF2">
          <w:rPr>
            <w:rStyle w:val="Hyperlink"/>
            <w:noProof/>
          </w:rPr>
          <w:t>Seam Welds</w:t>
        </w:r>
        <w:r w:rsidR="00C07D39">
          <w:rPr>
            <w:noProof/>
            <w:webHidden/>
          </w:rPr>
          <w:tab/>
        </w:r>
        <w:r w:rsidR="00C07D39">
          <w:rPr>
            <w:noProof/>
            <w:webHidden/>
          </w:rPr>
          <w:fldChar w:fldCharType="begin"/>
        </w:r>
        <w:r w:rsidR="00C07D39">
          <w:rPr>
            <w:noProof/>
            <w:webHidden/>
          </w:rPr>
          <w:instrText xml:space="preserve"> PAGEREF _Toc86869816 \h </w:instrText>
        </w:r>
        <w:r w:rsidR="00C07D39">
          <w:rPr>
            <w:noProof/>
            <w:webHidden/>
          </w:rPr>
        </w:r>
        <w:r w:rsidR="00C07D39">
          <w:rPr>
            <w:noProof/>
            <w:webHidden/>
          </w:rPr>
          <w:fldChar w:fldCharType="separate"/>
        </w:r>
        <w:r w:rsidR="00A50DBF">
          <w:rPr>
            <w:noProof/>
            <w:webHidden/>
          </w:rPr>
          <w:t>90</w:t>
        </w:r>
        <w:r w:rsidR="00C07D39">
          <w:rPr>
            <w:noProof/>
            <w:webHidden/>
          </w:rPr>
          <w:fldChar w:fldCharType="end"/>
        </w:r>
      </w:hyperlink>
    </w:p>
    <w:p w14:paraId="0A3BB027" w14:textId="2B821993" w:rsidR="00C07D39" w:rsidRDefault="0095483F">
      <w:pPr>
        <w:pStyle w:val="TOC3"/>
        <w:rPr>
          <w:rFonts w:asciiTheme="minorHAnsi" w:eastAsiaTheme="minorEastAsia" w:hAnsiTheme="minorHAnsi" w:cstheme="minorBidi"/>
          <w:b w:val="0"/>
          <w:noProof/>
          <w:lang w:val="de-DE" w:eastAsia="de-DE"/>
        </w:rPr>
      </w:pPr>
      <w:hyperlink w:anchor="_Toc86869817" w:history="1">
        <w:r w:rsidR="00C07D39" w:rsidRPr="00A07DF2">
          <w:rPr>
            <w:rStyle w:val="Hyperlink"/>
            <w:noProof/>
          </w:rPr>
          <w:t>10.2.1</w:t>
        </w:r>
        <w:r w:rsidR="00C07D39">
          <w:rPr>
            <w:rFonts w:asciiTheme="minorHAnsi" w:eastAsiaTheme="minorEastAsia" w:hAnsiTheme="minorHAnsi" w:cstheme="minorBidi"/>
            <w:b w:val="0"/>
            <w:noProof/>
            <w:lang w:val="de-DE" w:eastAsia="de-DE"/>
          </w:rPr>
          <w:tab/>
        </w:r>
        <w:r w:rsidR="00C07D39" w:rsidRPr="00A07DF2">
          <w:rPr>
            <w:rStyle w:val="Hyperlink"/>
            <w:noProof/>
          </w:rPr>
          <w:t>Description and Modeling Parameters</w:t>
        </w:r>
        <w:r w:rsidR="00C07D39">
          <w:rPr>
            <w:noProof/>
            <w:webHidden/>
          </w:rPr>
          <w:tab/>
        </w:r>
        <w:r w:rsidR="00C07D39">
          <w:rPr>
            <w:noProof/>
            <w:webHidden/>
          </w:rPr>
          <w:fldChar w:fldCharType="begin"/>
        </w:r>
        <w:r w:rsidR="00C07D39">
          <w:rPr>
            <w:noProof/>
            <w:webHidden/>
          </w:rPr>
          <w:instrText xml:space="preserve"> PAGEREF _Toc86869817 \h </w:instrText>
        </w:r>
        <w:r w:rsidR="00C07D39">
          <w:rPr>
            <w:noProof/>
            <w:webHidden/>
          </w:rPr>
        </w:r>
        <w:r w:rsidR="00C07D39">
          <w:rPr>
            <w:noProof/>
            <w:webHidden/>
          </w:rPr>
          <w:fldChar w:fldCharType="separate"/>
        </w:r>
        <w:r w:rsidR="00A50DBF">
          <w:rPr>
            <w:noProof/>
            <w:webHidden/>
          </w:rPr>
          <w:t>90</w:t>
        </w:r>
        <w:r w:rsidR="00C07D39">
          <w:rPr>
            <w:noProof/>
            <w:webHidden/>
          </w:rPr>
          <w:fldChar w:fldCharType="end"/>
        </w:r>
      </w:hyperlink>
    </w:p>
    <w:p w14:paraId="2EE19126" w14:textId="009FFBC0" w:rsidR="00C07D39" w:rsidRDefault="0095483F">
      <w:pPr>
        <w:pStyle w:val="TOC3"/>
        <w:rPr>
          <w:rFonts w:asciiTheme="minorHAnsi" w:eastAsiaTheme="minorEastAsia" w:hAnsiTheme="minorHAnsi" w:cstheme="minorBidi"/>
          <w:b w:val="0"/>
          <w:noProof/>
          <w:lang w:val="de-DE" w:eastAsia="de-DE"/>
        </w:rPr>
      </w:pPr>
      <w:hyperlink w:anchor="_Toc86869818" w:history="1">
        <w:r w:rsidR="00C07D39" w:rsidRPr="00A07DF2">
          <w:rPr>
            <w:rStyle w:val="Hyperlink"/>
            <w:noProof/>
          </w:rPr>
          <w:t>10.2.2</w:t>
        </w:r>
        <w:r w:rsidR="00C07D39">
          <w:rPr>
            <w:rFonts w:asciiTheme="minorHAnsi" w:eastAsiaTheme="minorEastAsia" w:hAnsiTheme="minorHAnsi" w:cstheme="minorBidi"/>
            <w:b w:val="0"/>
            <w:noProof/>
            <w:lang w:val="de-DE" w:eastAsia="de-DE"/>
          </w:rPr>
          <w:tab/>
        </w:r>
        <w:r w:rsidR="00C07D39" w:rsidRPr="00A07DF2">
          <w:rPr>
            <w:rStyle w:val="Hyperlink"/>
            <w:noProof/>
          </w:rPr>
          <w:t>Seam Weld Definition Overview</w:t>
        </w:r>
        <w:r w:rsidR="00C07D39">
          <w:rPr>
            <w:noProof/>
            <w:webHidden/>
          </w:rPr>
          <w:tab/>
        </w:r>
        <w:r w:rsidR="00C07D39">
          <w:rPr>
            <w:noProof/>
            <w:webHidden/>
          </w:rPr>
          <w:fldChar w:fldCharType="begin"/>
        </w:r>
        <w:r w:rsidR="00C07D39">
          <w:rPr>
            <w:noProof/>
            <w:webHidden/>
          </w:rPr>
          <w:instrText xml:space="preserve"> PAGEREF _Toc86869818 \h </w:instrText>
        </w:r>
        <w:r w:rsidR="00C07D39">
          <w:rPr>
            <w:noProof/>
            <w:webHidden/>
          </w:rPr>
        </w:r>
        <w:r w:rsidR="00C07D39">
          <w:rPr>
            <w:noProof/>
            <w:webHidden/>
          </w:rPr>
          <w:fldChar w:fldCharType="separate"/>
        </w:r>
        <w:r w:rsidR="00A50DBF">
          <w:rPr>
            <w:noProof/>
            <w:webHidden/>
          </w:rPr>
          <w:t>91</w:t>
        </w:r>
        <w:r w:rsidR="00C07D39">
          <w:rPr>
            <w:noProof/>
            <w:webHidden/>
          </w:rPr>
          <w:fldChar w:fldCharType="end"/>
        </w:r>
      </w:hyperlink>
    </w:p>
    <w:p w14:paraId="1E8A3580" w14:textId="019FB862" w:rsidR="00C07D39" w:rsidRDefault="0095483F">
      <w:pPr>
        <w:pStyle w:val="TOC3"/>
        <w:rPr>
          <w:rFonts w:asciiTheme="minorHAnsi" w:eastAsiaTheme="minorEastAsia" w:hAnsiTheme="minorHAnsi" w:cstheme="minorBidi"/>
          <w:b w:val="0"/>
          <w:noProof/>
          <w:lang w:val="de-DE" w:eastAsia="de-DE"/>
        </w:rPr>
      </w:pPr>
      <w:hyperlink w:anchor="_Toc86869819" w:history="1">
        <w:r w:rsidR="00C07D39" w:rsidRPr="00A07DF2">
          <w:rPr>
            <w:rStyle w:val="Hyperlink"/>
            <w:noProof/>
          </w:rPr>
          <w:t>10.2.3</w:t>
        </w:r>
        <w:r w:rsidR="00C07D39">
          <w:rPr>
            <w:rFonts w:asciiTheme="minorHAnsi" w:eastAsiaTheme="minorEastAsia" w:hAnsiTheme="minorHAnsi" w:cstheme="minorBidi"/>
            <w:b w:val="0"/>
            <w:noProof/>
            <w:lang w:val="de-DE" w:eastAsia="de-DE"/>
          </w:rPr>
          <w:tab/>
        </w:r>
        <w:r w:rsidR="00C07D39" w:rsidRPr="00A07DF2">
          <w:rPr>
            <w:rStyle w:val="Hyperlink"/>
            <w:noProof/>
          </w:rPr>
          <w:t>Specific XML Realization</w:t>
        </w:r>
        <w:r w:rsidR="00C07D39">
          <w:rPr>
            <w:noProof/>
            <w:webHidden/>
          </w:rPr>
          <w:tab/>
        </w:r>
        <w:r w:rsidR="00C07D39">
          <w:rPr>
            <w:noProof/>
            <w:webHidden/>
          </w:rPr>
          <w:fldChar w:fldCharType="begin"/>
        </w:r>
        <w:r w:rsidR="00C07D39">
          <w:rPr>
            <w:noProof/>
            <w:webHidden/>
          </w:rPr>
          <w:instrText xml:space="preserve"> PAGEREF _Toc86869819 \h </w:instrText>
        </w:r>
        <w:r w:rsidR="00C07D39">
          <w:rPr>
            <w:noProof/>
            <w:webHidden/>
          </w:rPr>
        </w:r>
        <w:r w:rsidR="00C07D39">
          <w:rPr>
            <w:noProof/>
            <w:webHidden/>
          </w:rPr>
          <w:fldChar w:fldCharType="separate"/>
        </w:r>
        <w:r w:rsidR="00A50DBF">
          <w:rPr>
            <w:noProof/>
            <w:webHidden/>
          </w:rPr>
          <w:t>93</w:t>
        </w:r>
        <w:r w:rsidR="00C07D39">
          <w:rPr>
            <w:noProof/>
            <w:webHidden/>
          </w:rPr>
          <w:fldChar w:fldCharType="end"/>
        </w:r>
      </w:hyperlink>
    </w:p>
    <w:p w14:paraId="3733290C" w14:textId="7E268DAC" w:rsidR="00C07D39" w:rsidRDefault="0095483F">
      <w:pPr>
        <w:pStyle w:val="TOC3"/>
        <w:rPr>
          <w:rFonts w:asciiTheme="minorHAnsi" w:eastAsiaTheme="minorEastAsia" w:hAnsiTheme="minorHAnsi" w:cstheme="minorBidi"/>
          <w:b w:val="0"/>
          <w:noProof/>
          <w:lang w:val="de-DE" w:eastAsia="de-DE"/>
        </w:rPr>
      </w:pPr>
      <w:hyperlink w:anchor="_Toc86869820" w:history="1">
        <w:r w:rsidR="00C07D39" w:rsidRPr="00A07DF2">
          <w:rPr>
            <w:rStyle w:val="Hyperlink"/>
            <w:noProof/>
          </w:rPr>
          <w:t>10.2.4</w:t>
        </w:r>
        <w:r w:rsidR="00C07D39">
          <w:rPr>
            <w:rFonts w:asciiTheme="minorHAnsi" w:eastAsiaTheme="minorEastAsia" w:hAnsiTheme="minorHAnsi" w:cstheme="minorBidi"/>
            <w:b w:val="0"/>
            <w:noProof/>
            <w:lang w:val="de-DE" w:eastAsia="de-DE"/>
          </w:rPr>
          <w:tab/>
        </w:r>
        <w:r w:rsidR="00C07D39" w:rsidRPr="00A07DF2">
          <w:rPr>
            <w:rStyle w:val="Hyperlink"/>
            <w:noProof/>
          </w:rPr>
          <w:t>Generic Seam Weld Definition</w:t>
        </w:r>
        <w:r w:rsidR="00C07D39">
          <w:rPr>
            <w:noProof/>
            <w:webHidden/>
          </w:rPr>
          <w:tab/>
        </w:r>
        <w:r w:rsidR="00C07D39">
          <w:rPr>
            <w:noProof/>
            <w:webHidden/>
          </w:rPr>
          <w:fldChar w:fldCharType="begin"/>
        </w:r>
        <w:r w:rsidR="00C07D39">
          <w:rPr>
            <w:noProof/>
            <w:webHidden/>
          </w:rPr>
          <w:instrText xml:space="preserve"> PAGEREF _Toc86869820 \h </w:instrText>
        </w:r>
        <w:r w:rsidR="00C07D39">
          <w:rPr>
            <w:noProof/>
            <w:webHidden/>
          </w:rPr>
        </w:r>
        <w:r w:rsidR="00C07D39">
          <w:rPr>
            <w:noProof/>
            <w:webHidden/>
          </w:rPr>
          <w:fldChar w:fldCharType="separate"/>
        </w:r>
        <w:r w:rsidR="00A50DBF">
          <w:rPr>
            <w:noProof/>
            <w:webHidden/>
          </w:rPr>
          <w:t>93</w:t>
        </w:r>
        <w:r w:rsidR="00C07D39">
          <w:rPr>
            <w:noProof/>
            <w:webHidden/>
          </w:rPr>
          <w:fldChar w:fldCharType="end"/>
        </w:r>
      </w:hyperlink>
    </w:p>
    <w:p w14:paraId="40BA7804" w14:textId="6E77BAAF" w:rsidR="00C07D39" w:rsidRDefault="0095483F">
      <w:pPr>
        <w:pStyle w:val="TOC3"/>
        <w:rPr>
          <w:rFonts w:asciiTheme="minorHAnsi" w:eastAsiaTheme="minorEastAsia" w:hAnsiTheme="minorHAnsi" w:cstheme="minorBidi"/>
          <w:b w:val="0"/>
          <w:noProof/>
          <w:lang w:val="de-DE" w:eastAsia="de-DE"/>
        </w:rPr>
      </w:pPr>
      <w:hyperlink w:anchor="_Toc86869821" w:history="1">
        <w:r w:rsidR="00C07D39" w:rsidRPr="00A07DF2">
          <w:rPr>
            <w:rStyle w:val="Hyperlink"/>
            <w:noProof/>
          </w:rPr>
          <w:t>10.2.5</w:t>
        </w:r>
        <w:r w:rsidR="00C07D39">
          <w:rPr>
            <w:rFonts w:asciiTheme="minorHAnsi" w:eastAsiaTheme="minorEastAsia" w:hAnsiTheme="minorHAnsi" w:cstheme="minorBidi"/>
            <w:b w:val="0"/>
            <w:noProof/>
            <w:lang w:val="de-DE" w:eastAsia="de-DE"/>
          </w:rPr>
          <w:tab/>
        </w:r>
        <w:r w:rsidR="00C07D39" w:rsidRPr="00A07DF2">
          <w:rPr>
            <w:rStyle w:val="Hyperlink"/>
            <w:noProof/>
          </w:rPr>
          <w:t>Butt Joint</w:t>
        </w:r>
        <w:r w:rsidR="00C07D39">
          <w:rPr>
            <w:noProof/>
            <w:webHidden/>
          </w:rPr>
          <w:tab/>
        </w:r>
        <w:r w:rsidR="00C07D39">
          <w:rPr>
            <w:noProof/>
            <w:webHidden/>
          </w:rPr>
          <w:fldChar w:fldCharType="begin"/>
        </w:r>
        <w:r w:rsidR="00C07D39">
          <w:rPr>
            <w:noProof/>
            <w:webHidden/>
          </w:rPr>
          <w:instrText xml:space="preserve"> PAGEREF _Toc86869821 \h </w:instrText>
        </w:r>
        <w:r w:rsidR="00C07D39">
          <w:rPr>
            <w:noProof/>
            <w:webHidden/>
          </w:rPr>
        </w:r>
        <w:r w:rsidR="00C07D39">
          <w:rPr>
            <w:noProof/>
            <w:webHidden/>
          </w:rPr>
          <w:fldChar w:fldCharType="separate"/>
        </w:r>
        <w:r w:rsidR="00A50DBF">
          <w:rPr>
            <w:noProof/>
            <w:webHidden/>
          </w:rPr>
          <w:t>101</w:t>
        </w:r>
        <w:r w:rsidR="00C07D39">
          <w:rPr>
            <w:noProof/>
            <w:webHidden/>
          </w:rPr>
          <w:fldChar w:fldCharType="end"/>
        </w:r>
      </w:hyperlink>
    </w:p>
    <w:p w14:paraId="4C9B164E" w14:textId="316A00A9" w:rsidR="00C07D39" w:rsidRDefault="0095483F">
      <w:pPr>
        <w:pStyle w:val="TOC3"/>
        <w:rPr>
          <w:rFonts w:asciiTheme="minorHAnsi" w:eastAsiaTheme="minorEastAsia" w:hAnsiTheme="minorHAnsi" w:cstheme="minorBidi"/>
          <w:b w:val="0"/>
          <w:noProof/>
          <w:lang w:val="de-DE" w:eastAsia="de-DE"/>
        </w:rPr>
      </w:pPr>
      <w:hyperlink w:anchor="_Toc86869822" w:history="1">
        <w:r w:rsidR="00C07D39" w:rsidRPr="00A07DF2">
          <w:rPr>
            <w:rStyle w:val="Hyperlink"/>
            <w:noProof/>
          </w:rPr>
          <w:t>10.2.6</w:t>
        </w:r>
        <w:r w:rsidR="00C07D39">
          <w:rPr>
            <w:rFonts w:asciiTheme="minorHAnsi" w:eastAsiaTheme="minorEastAsia" w:hAnsiTheme="minorHAnsi" w:cstheme="minorBidi"/>
            <w:b w:val="0"/>
            <w:noProof/>
            <w:lang w:val="de-DE" w:eastAsia="de-DE"/>
          </w:rPr>
          <w:tab/>
        </w:r>
        <w:r w:rsidR="00C07D39" w:rsidRPr="00A07DF2">
          <w:rPr>
            <w:rStyle w:val="Hyperlink"/>
            <w:noProof/>
          </w:rPr>
          <w:t>Corner Weld</w:t>
        </w:r>
        <w:r w:rsidR="00C07D39">
          <w:rPr>
            <w:noProof/>
            <w:webHidden/>
          </w:rPr>
          <w:tab/>
        </w:r>
        <w:r w:rsidR="00C07D39">
          <w:rPr>
            <w:noProof/>
            <w:webHidden/>
          </w:rPr>
          <w:fldChar w:fldCharType="begin"/>
        </w:r>
        <w:r w:rsidR="00C07D39">
          <w:rPr>
            <w:noProof/>
            <w:webHidden/>
          </w:rPr>
          <w:instrText xml:space="preserve"> PAGEREF _Toc86869822 \h </w:instrText>
        </w:r>
        <w:r w:rsidR="00C07D39">
          <w:rPr>
            <w:noProof/>
            <w:webHidden/>
          </w:rPr>
        </w:r>
        <w:r w:rsidR="00C07D39">
          <w:rPr>
            <w:noProof/>
            <w:webHidden/>
          </w:rPr>
          <w:fldChar w:fldCharType="separate"/>
        </w:r>
        <w:r w:rsidR="00A50DBF">
          <w:rPr>
            <w:noProof/>
            <w:webHidden/>
          </w:rPr>
          <w:t>104</w:t>
        </w:r>
        <w:r w:rsidR="00C07D39">
          <w:rPr>
            <w:noProof/>
            <w:webHidden/>
          </w:rPr>
          <w:fldChar w:fldCharType="end"/>
        </w:r>
      </w:hyperlink>
    </w:p>
    <w:p w14:paraId="74B39AE7" w14:textId="2CE58D20" w:rsidR="00C07D39" w:rsidRDefault="0095483F">
      <w:pPr>
        <w:pStyle w:val="TOC3"/>
        <w:rPr>
          <w:rFonts w:asciiTheme="minorHAnsi" w:eastAsiaTheme="minorEastAsia" w:hAnsiTheme="minorHAnsi" w:cstheme="minorBidi"/>
          <w:b w:val="0"/>
          <w:noProof/>
          <w:lang w:val="de-DE" w:eastAsia="de-DE"/>
        </w:rPr>
      </w:pPr>
      <w:hyperlink w:anchor="_Toc86869823" w:history="1">
        <w:r w:rsidR="00C07D39" w:rsidRPr="00A07DF2">
          <w:rPr>
            <w:rStyle w:val="Hyperlink"/>
            <w:noProof/>
          </w:rPr>
          <w:t>10.2.7</w:t>
        </w:r>
        <w:r w:rsidR="00C07D39">
          <w:rPr>
            <w:rFonts w:asciiTheme="minorHAnsi" w:eastAsiaTheme="minorEastAsia" w:hAnsiTheme="minorHAnsi" w:cstheme="minorBidi"/>
            <w:b w:val="0"/>
            <w:noProof/>
            <w:lang w:val="de-DE" w:eastAsia="de-DE"/>
          </w:rPr>
          <w:tab/>
        </w:r>
        <w:r w:rsidR="00C07D39" w:rsidRPr="00A07DF2">
          <w:rPr>
            <w:rStyle w:val="Hyperlink"/>
            <w:noProof/>
          </w:rPr>
          <w:t>Edge Weld</w:t>
        </w:r>
        <w:r w:rsidR="00C07D39">
          <w:rPr>
            <w:noProof/>
            <w:webHidden/>
          </w:rPr>
          <w:tab/>
        </w:r>
        <w:r w:rsidR="00C07D39">
          <w:rPr>
            <w:noProof/>
            <w:webHidden/>
          </w:rPr>
          <w:fldChar w:fldCharType="begin"/>
        </w:r>
        <w:r w:rsidR="00C07D39">
          <w:rPr>
            <w:noProof/>
            <w:webHidden/>
          </w:rPr>
          <w:instrText xml:space="preserve"> PAGEREF _Toc86869823 \h </w:instrText>
        </w:r>
        <w:r w:rsidR="00C07D39">
          <w:rPr>
            <w:noProof/>
            <w:webHidden/>
          </w:rPr>
        </w:r>
        <w:r w:rsidR="00C07D39">
          <w:rPr>
            <w:noProof/>
            <w:webHidden/>
          </w:rPr>
          <w:fldChar w:fldCharType="separate"/>
        </w:r>
        <w:r w:rsidR="00A50DBF">
          <w:rPr>
            <w:noProof/>
            <w:webHidden/>
          </w:rPr>
          <w:t>109</w:t>
        </w:r>
        <w:r w:rsidR="00C07D39">
          <w:rPr>
            <w:noProof/>
            <w:webHidden/>
          </w:rPr>
          <w:fldChar w:fldCharType="end"/>
        </w:r>
      </w:hyperlink>
    </w:p>
    <w:p w14:paraId="294A97B1" w14:textId="797762A0" w:rsidR="00C07D39" w:rsidRDefault="0095483F">
      <w:pPr>
        <w:pStyle w:val="TOC3"/>
        <w:rPr>
          <w:rFonts w:asciiTheme="minorHAnsi" w:eastAsiaTheme="minorEastAsia" w:hAnsiTheme="minorHAnsi" w:cstheme="minorBidi"/>
          <w:b w:val="0"/>
          <w:noProof/>
          <w:lang w:val="de-DE" w:eastAsia="de-DE"/>
        </w:rPr>
      </w:pPr>
      <w:hyperlink w:anchor="_Toc86869824" w:history="1">
        <w:r w:rsidR="00C07D39" w:rsidRPr="00A07DF2">
          <w:rPr>
            <w:rStyle w:val="Hyperlink"/>
            <w:noProof/>
          </w:rPr>
          <w:t>10.2.8</w:t>
        </w:r>
        <w:r w:rsidR="00C07D39">
          <w:rPr>
            <w:rFonts w:asciiTheme="minorHAnsi" w:eastAsiaTheme="minorEastAsia" w:hAnsiTheme="minorHAnsi" w:cstheme="minorBidi"/>
            <w:b w:val="0"/>
            <w:noProof/>
            <w:lang w:val="de-DE" w:eastAsia="de-DE"/>
          </w:rPr>
          <w:tab/>
        </w:r>
        <w:r w:rsidR="00C07D39" w:rsidRPr="00A07DF2">
          <w:rPr>
            <w:rStyle w:val="Hyperlink"/>
            <w:noProof/>
          </w:rPr>
          <w:t>I-Weld</w:t>
        </w:r>
        <w:r w:rsidR="00C07D39">
          <w:rPr>
            <w:noProof/>
            <w:webHidden/>
          </w:rPr>
          <w:tab/>
        </w:r>
        <w:r w:rsidR="00C07D39">
          <w:rPr>
            <w:noProof/>
            <w:webHidden/>
          </w:rPr>
          <w:fldChar w:fldCharType="begin"/>
        </w:r>
        <w:r w:rsidR="00C07D39">
          <w:rPr>
            <w:noProof/>
            <w:webHidden/>
          </w:rPr>
          <w:instrText xml:space="preserve"> PAGEREF _Toc86869824 \h </w:instrText>
        </w:r>
        <w:r w:rsidR="00C07D39">
          <w:rPr>
            <w:noProof/>
            <w:webHidden/>
          </w:rPr>
        </w:r>
        <w:r w:rsidR="00C07D39">
          <w:rPr>
            <w:noProof/>
            <w:webHidden/>
          </w:rPr>
          <w:fldChar w:fldCharType="separate"/>
        </w:r>
        <w:r w:rsidR="00A50DBF">
          <w:rPr>
            <w:noProof/>
            <w:webHidden/>
          </w:rPr>
          <w:t>111</w:t>
        </w:r>
        <w:r w:rsidR="00C07D39">
          <w:rPr>
            <w:noProof/>
            <w:webHidden/>
          </w:rPr>
          <w:fldChar w:fldCharType="end"/>
        </w:r>
      </w:hyperlink>
    </w:p>
    <w:p w14:paraId="2DAA19E0" w14:textId="14F3A9AE" w:rsidR="00C07D39" w:rsidRDefault="0095483F">
      <w:pPr>
        <w:pStyle w:val="TOC3"/>
        <w:rPr>
          <w:rFonts w:asciiTheme="minorHAnsi" w:eastAsiaTheme="minorEastAsia" w:hAnsiTheme="minorHAnsi" w:cstheme="minorBidi"/>
          <w:b w:val="0"/>
          <w:noProof/>
          <w:lang w:val="de-DE" w:eastAsia="de-DE"/>
        </w:rPr>
      </w:pPr>
      <w:hyperlink w:anchor="_Toc86869825" w:history="1">
        <w:r w:rsidR="00C07D39" w:rsidRPr="00A07DF2">
          <w:rPr>
            <w:rStyle w:val="Hyperlink"/>
            <w:noProof/>
          </w:rPr>
          <w:t>10.2.9</w:t>
        </w:r>
        <w:r w:rsidR="00C07D39">
          <w:rPr>
            <w:rFonts w:asciiTheme="minorHAnsi" w:eastAsiaTheme="minorEastAsia" w:hAnsiTheme="minorHAnsi" w:cstheme="minorBidi"/>
            <w:b w:val="0"/>
            <w:noProof/>
            <w:lang w:val="de-DE" w:eastAsia="de-DE"/>
          </w:rPr>
          <w:tab/>
        </w:r>
        <w:r w:rsidR="00C07D39" w:rsidRPr="00A07DF2">
          <w:rPr>
            <w:rStyle w:val="Hyperlink"/>
            <w:noProof/>
          </w:rPr>
          <w:t>Overlap Weld</w:t>
        </w:r>
        <w:r w:rsidR="00C07D39">
          <w:rPr>
            <w:noProof/>
            <w:webHidden/>
          </w:rPr>
          <w:tab/>
        </w:r>
        <w:r w:rsidR="00C07D39">
          <w:rPr>
            <w:noProof/>
            <w:webHidden/>
          </w:rPr>
          <w:fldChar w:fldCharType="begin"/>
        </w:r>
        <w:r w:rsidR="00C07D39">
          <w:rPr>
            <w:noProof/>
            <w:webHidden/>
          </w:rPr>
          <w:instrText xml:space="preserve"> PAGEREF _Toc86869825 \h </w:instrText>
        </w:r>
        <w:r w:rsidR="00C07D39">
          <w:rPr>
            <w:noProof/>
            <w:webHidden/>
          </w:rPr>
        </w:r>
        <w:r w:rsidR="00C07D39">
          <w:rPr>
            <w:noProof/>
            <w:webHidden/>
          </w:rPr>
          <w:fldChar w:fldCharType="separate"/>
        </w:r>
        <w:r w:rsidR="00A50DBF">
          <w:rPr>
            <w:noProof/>
            <w:webHidden/>
          </w:rPr>
          <w:t>114</w:t>
        </w:r>
        <w:r w:rsidR="00C07D39">
          <w:rPr>
            <w:noProof/>
            <w:webHidden/>
          </w:rPr>
          <w:fldChar w:fldCharType="end"/>
        </w:r>
      </w:hyperlink>
    </w:p>
    <w:p w14:paraId="71AF5F2B" w14:textId="27D84F0F" w:rsidR="00C07D39" w:rsidRDefault="0095483F">
      <w:pPr>
        <w:pStyle w:val="TOC3"/>
        <w:tabs>
          <w:tab w:val="left" w:pos="1100"/>
        </w:tabs>
        <w:rPr>
          <w:rFonts w:asciiTheme="minorHAnsi" w:eastAsiaTheme="minorEastAsia" w:hAnsiTheme="minorHAnsi" w:cstheme="minorBidi"/>
          <w:b w:val="0"/>
          <w:noProof/>
          <w:lang w:val="de-DE" w:eastAsia="de-DE"/>
        </w:rPr>
      </w:pPr>
      <w:hyperlink w:anchor="_Toc86869826" w:history="1">
        <w:r w:rsidR="00C07D39" w:rsidRPr="00A07DF2">
          <w:rPr>
            <w:rStyle w:val="Hyperlink"/>
            <w:noProof/>
          </w:rPr>
          <w:t>10.2.10</w:t>
        </w:r>
        <w:r w:rsidR="00C07D39">
          <w:rPr>
            <w:rFonts w:asciiTheme="minorHAnsi" w:eastAsiaTheme="minorEastAsia" w:hAnsiTheme="minorHAnsi" w:cstheme="minorBidi"/>
            <w:b w:val="0"/>
            <w:noProof/>
            <w:lang w:val="de-DE" w:eastAsia="de-DE"/>
          </w:rPr>
          <w:tab/>
        </w:r>
        <w:r w:rsidR="00C07D39" w:rsidRPr="00A07DF2">
          <w:rPr>
            <w:rStyle w:val="Hyperlink"/>
            <w:noProof/>
          </w:rPr>
          <w:t>Y-Joint</w:t>
        </w:r>
        <w:r w:rsidR="00C07D39">
          <w:rPr>
            <w:noProof/>
            <w:webHidden/>
          </w:rPr>
          <w:tab/>
        </w:r>
        <w:r w:rsidR="00C07D39">
          <w:rPr>
            <w:noProof/>
            <w:webHidden/>
          </w:rPr>
          <w:fldChar w:fldCharType="begin"/>
        </w:r>
        <w:r w:rsidR="00C07D39">
          <w:rPr>
            <w:noProof/>
            <w:webHidden/>
          </w:rPr>
          <w:instrText xml:space="preserve"> PAGEREF _Toc86869826 \h </w:instrText>
        </w:r>
        <w:r w:rsidR="00C07D39">
          <w:rPr>
            <w:noProof/>
            <w:webHidden/>
          </w:rPr>
        </w:r>
        <w:r w:rsidR="00C07D39">
          <w:rPr>
            <w:noProof/>
            <w:webHidden/>
          </w:rPr>
          <w:fldChar w:fldCharType="separate"/>
        </w:r>
        <w:r w:rsidR="00A50DBF">
          <w:rPr>
            <w:noProof/>
            <w:webHidden/>
          </w:rPr>
          <w:t>118</w:t>
        </w:r>
        <w:r w:rsidR="00C07D39">
          <w:rPr>
            <w:noProof/>
            <w:webHidden/>
          </w:rPr>
          <w:fldChar w:fldCharType="end"/>
        </w:r>
      </w:hyperlink>
    </w:p>
    <w:p w14:paraId="6FE2E8AF" w14:textId="17B85879" w:rsidR="00C07D39" w:rsidRDefault="0095483F">
      <w:pPr>
        <w:pStyle w:val="TOC3"/>
        <w:tabs>
          <w:tab w:val="left" w:pos="1100"/>
        </w:tabs>
        <w:rPr>
          <w:rFonts w:asciiTheme="minorHAnsi" w:eastAsiaTheme="minorEastAsia" w:hAnsiTheme="minorHAnsi" w:cstheme="minorBidi"/>
          <w:b w:val="0"/>
          <w:noProof/>
          <w:lang w:val="de-DE" w:eastAsia="de-DE"/>
        </w:rPr>
      </w:pPr>
      <w:hyperlink w:anchor="_Toc86869827" w:history="1">
        <w:r w:rsidR="00C07D39" w:rsidRPr="00A07DF2">
          <w:rPr>
            <w:rStyle w:val="Hyperlink"/>
            <w:noProof/>
          </w:rPr>
          <w:t>10.2.11</w:t>
        </w:r>
        <w:r w:rsidR="00C07D39">
          <w:rPr>
            <w:rFonts w:asciiTheme="minorHAnsi" w:eastAsiaTheme="minorEastAsia" w:hAnsiTheme="minorHAnsi" w:cstheme="minorBidi"/>
            <w:b w:val="0"/>
            <w:noProof/>
            <w:lang w:val="de-DE" w:eastAsia="de-DE"/>
          </w:rPr>
          <w:tab/>
        </w:r>
        <w:r w:rsidR="00C07D39" w:rsidRPr="00A07DF2">
          <w:rPr>
            <w:rStyle w:val="Hyperlink"/>
            <w:noProof/>
          </w:rPr>
          <w:t>K-Joint</w:t>
        </w:r>
        <w:r w:rsidR="00C07D39">
          <w:rPr>
            <w:noProof/>
            <w:webHidden/>
          </w:rPr>
          <w:tab/>
        </w:r>
        <w:r w:rsidR="00C07D39">
          <w:rPr>
            <w:noProof/>
            <w:webHidden/>
          </w:rPr>
          <w:fldChar w:fldCharType="begin"/>
        </w:r>
        <w:r w:rsidR="00C07D39">
          <w:rPr>
            <w:noProof/>
            <w:webHidden/>
          </w:rPr>
          <w:instrText xml:space="preserve"> PAGEREF _Toc86869827 \h </w:instrText>
        </w:r>
        <w:r w:rsidR="00C07D39">
          <w:rPr>
            <w:noProof/>
            <w:webHidden/>
          </w:rPr>
        </w:r>
        <w:r w:rsidR="00C07D39">
          <w:rPr>
            <w:noProof/>
            <w:webHidden/>
          </w:rPr>
          <w:fldChar w:fldCharType="separate"/>
        </w:r>
        <w:r w:rsidR="00A50DBF">
          <w:rPr>
            <w:noProof/>
            <w:webHidden/>
          </w:rPr>
          <w:t>122</w:t>
        </w:r>
        <w:r w:rsidR="00C07D39">
          <w:rPr>
            <w:noProof/>
            <w:webHidden/>
          </w:rPr>
          <w:fldChar w:fldCharType="end"/>
        </w:r>
      </w:hyperlink>
    </w:p>
    <w:p w14:paraId="6F056959" w14:textId="6CB1C9D1" w:rsidR="00C07D39" w:rsidRDefault="0095483F">
      <w:pPr>
        <w:pStyle w:val="TOC3"/>
        <w:tabs>
          <w:tab w:val="left" w:pos="1100"/>
        </w:tabs>
        <w:rPr>
          <w:rFonts w:asciiTheme="minorHAnsi" w:eastAsiaTheme="minorEastAsia" w:hAnsiTheme="minorHAnsi" w:cstheme="minorBidi"/>
          <w:b w:val="0"/>
          <w:noProof/>
          <w:lang w:val="de-DE" w:eastAsia="de-DE"/>
        </w:rPr>
      </w:pPr>
      <w:hyperlink w:anchor="_Toc86869828" w:history="1">
        <w:r w:rsidR="00C07D39" w:rsidRPr="00A07DF2">
          <w:rPr>
            <w:rStyle w:val="Hyperlink"/>
            <w:noProof/>
          </w:rPr>
          <w:t>10.2.12</w:t>
        </w:r>
        <w:r w:rsidR="00C07D39">
          <w:rPr>
            <w:rFonts w:asciiTheme="minorHAnsi" w:eastAsiaTheme="minorEastAsia" w:hAnsiTheme="minorHAnsi" w:cstheme="minorBidi"/>
            <w:b w:val="0"/>
            <w:noProof/>
            <w:lang w:val="de-DE" w:eastAsia="de-DE"/>
          </w:rPr>
          <w:tab/>
        </w:r>
        <w:r w:rsidR="00C07D39" w:rsidRPr="00A07DF2">
          <w:rPr>
            <w:rStyle w:val="Hyperlink"/>
            <w:noProof/>
          </w:rPr>
          <w:t>Cruciform Joint</w:t>
        </w:r>
        <w:r w:rsidR="00C07D39">
          <w:rPr>
            <w:noProof/>
            <w:webHidden/>
          </w:rPr>
          <w:tab/>
        </w:r>
        <w:r w:rsidR="00C07D39">
          <w:rPr>
            <w:noProof/>
            <w:webHidden/>
          </w:rPr>
          <w:fldChar w:fldCharType="begin"/>
        </w:r>
        <w:r w:rsidR="00C07D39">
          <w:rPr>
            <w:noProof/>
            <w:webHidden/>
          </w:rPr>
          <w:instrText xml:space="preserve"> PAGEREF _Toc86869828 \h </w:instrText>
        </w:r>
        <w:r w:rsidR="00C07D39">
          <w:rPr>
            <w:noProof/>
            <w:webHidden/>
          </w:rPr>
        </w:r>
        <w:r w:rsidR="00C07D39">
          <w:rPr>
            <w:noProof/>
            <w:webHidden/>
          </w:rPr>
          <w:fldChar w:fldCharType="separate"/>
        </w:r>
        <w:r w:rsidR="00A50DBF">
          <w:rPr>
            <w:noProof/>
            <w:webHidden/>
          </w:rPr>
          <w:t>126</w:t>
        </w:r>
        <w:r w:rsidR="00C07D39">
          <w:rPr>
            <w:noProof/>
            <w:webHidden/>
          </w:rPr>
          <w:fldChar w:fldCharType="end"/>
        </w:r>
      </w:hyperlink>
    </w:p>
    <w:p w14:paraId="3DA76B33" w14:textId="1D002DFF" w:rsidR="00C07D39" w:rsidRDefault="0095483F">
      <w:pPr>
        <w:pStyle w:val="TOC3"/>
        <w:tabs>
          <w:tab w:val="left" w:pos="1100"/>
        </w:tabs>
        <w:rPr>
          <w:rFonts w:asciiTheme="minorHAnsi" w:eastAsiaTheme="minorEastAsia" w:hAnsiTheme="minorHAnsi" w:cstheme="minorBidi"/>
          <w:b w:val="0"/>
          <w:noProof/>
          <w:lang w:val="de-DE" w:eastAsia="de-DE"/>
        </w:rPr>
      </w:pPr>
      <w:hyperlink w:anchor="_Toc86869829" w:history="1">
        <w:r w:rsidR="00C07D39" w:rsidRPr="00A07DF2">
          <w:rPr>
            <w:rStyle w:val="Hyperlink"/>
            <w:noProof/>
          </w:rPr>
          <w:t>10.2.13</w:t>
        </w:r>
        <w:r w:rsidR="00C07D39">
          <w:rPr>
            <w:rFonts w:asciiTheme="minorHAnsi" w:eastAsiaTheme="minorEastAsia" w:hAnsiTheme="minorHAnsi" w:cstheme="minorBidi"/>
            <w:b w:val="0"/>
            <w:noProof/>
            <w:lang w:val="de-DE" w:eastAsia="de-DE"/>
          </w:rPr>
          <w:tab/>
        </w:r>
        <w:r w:rsidR="00C07D39" w:rsidRPr="00A07DF2">
          <w:rPr>
            <w:rStyle w:val="Hyperlink"/>
            <w:noProof/>
          </w:rPr>
          <w:t>Flared Joint</w:t>
        </w:r>
        <w:r w:rsidR="00C07D39">
          <w:rPr>
            <w:noProof/>
            <w:webHidden/>
          </w:rPr>
          <w:tab/>
        </w:r>
        <w:r w:rsidR="00C07D39">
          <w:rPr>
            <w:noProof/>
            <w:webHidden/>
          </w:rPr>
          <w:fldChar w:fldCharType="begin"/>
        </w:r>
        <w:r w:rsidR="00C07D39">
          <w:rPr>
            <w:noProof/>
            <w:webHidden/>
          </w:rPr>
          <w:instrText xml:space="preserve"> PAGEREF _Toc86869829 \h </w:instrText>
        </w:r>
        <w:r w:rsidR="00C07D39">
          <w:rPr>
            <w:noProof/>
            <w:webHidden/>
          </w:rPr>
        </w:r>
        <w:r w:rsidR="00C07D39">
          <w:rPr>
            <w:noProof/>
            <w:webHidden/>
          </w:rPr>
          <w:fldChar w:fldCharType="separate"/>
        </w:r>
        <w:r w:rsidR="00A50DBF">
          <w:rPr>
            <w:noProof/>
            <w:webHidden/>
          </w:rPr>
          <w:t>130</w:t>
        </w:r>
        <w:r w:rsidR="00C07D39">
          <w:rPr>
            <w:noProof/>
            <w:webHidden/>
          </w:rPr>
          <w:fldChar w:fldCharType="end"/>
        </w:r>
      </w:hyperlink>
    </w:p>
    <w:p w14:paraId="5AC864B5" w14:textId="09880915" w:rsidR="00C07D39" w:rsidRDefault="0095483F">
      <w:pPr>
        <w:pStyle w:val="TOC2"/>
        <w:rPr>
          <w:rFonts w:asciiTheme="minorHAnsi" w:eastAsiaTheme="minorEastAsia" w:hAnsiTheme="minorHAnsi" w:cstheme="minorBidi"/>
          <w:b w:val="0"/>
          <w:noProof/>
          <w:lang w:val="de-DE" w:eastAsia="de-DE"/>
        </w:rPr>
      </w:pPr>
      <w:hyperlink w:anchor="_Toc86869830" w:history="1">
        <w:r w:rsidR="00C07D39" w:rsidRPr="00A07DF2">
          <w:rPr>
            <w:rStyle w:val="Hyperlink"/>
            <w:noProof/>
          </w:rPr>
          <w:t>10.3</w:t>
        </w:r>
        <w:r w:rsidR="00C07D39">
          <w:rPr>
            <w:rFonts w:asciiTheme="minorHAnsi" w:eastAsiaTheme="minorEastAsia" w:hAnsiTheme="minorHAnsi" w:cstheme="minorBidi"/>
            <w:b w:val="0"/>
            <w:noProof/>
            <w:lang w:val="de-DE" w:eastAsia="de-DE"/>
          </w:rPr>
          <w:tab/>
        </w:r>
        <w:r w:rsidR="00C07D39" w:rsidRPr="00A07DF2">
          <w:rPr>
            <w:rStyle w:val="Hyperlink"/>
            <w:noProof/>
          </w:rPr>
          <w:t>Adhesive Lines</w:t>
        </w:r>
        <w:r w:rsidR="00C07D39">
          <w:rPr>
            <w:noProof/>
            <w:webHidden/>
          </w:rPr>
          <w:tab/>
        </w:r>
        <w:r w:rsidR="00C07D39">
          <w:rPr>
            <w:noProof/>
            <w:webHidden/>
          </w:rPr>
          <w:fldChar w:fldCharType="begin"/>
        </w:r>
        <w:r w:rsidR="00C07D39">
          <w:rPr>
            <w:noProof/>
            <w:webHidden/>
          </w:rPr>
          <w:instrText xml:space="preserve"> PAGEREF _Toc86869830 \h </w:instrText>
        </w:r>
        <w:r w:rsidR="00C07D39">
          <w:rPr>
            <w:noProof/>
            <w:webHidden/>
          </w:rPr>
        </w:r>
        <w:r w:rsidR="00C07D39">
          <w:rPr>
            <w:noProof/>
            <w:webHidden/>
          </w:rPr>
          <w:fldChar w:fldCharType="separate"/>
        </w:r>
        <w:r w:rsidR="00A50DBF">
          <w:rPr>
            <w:noProof/>
            <w:webHidden/>
          </w:rPr>
          <w:t>132</w:t>
        </w:r>
        <w:r w:rsidR="00C07D39">
          <w:rPr>
            <w:noProof/>
            <w:webHidden/>
          </w:rPr>
          <w:fldChar w:fldCharType="end"/>
        </w:r>
      </w:hyperlink>
    </w:p>
    <w:p w14:paraId="54CC6425" w14:textId="6D992B2A" w:rsidR="00C07D39" w:rsidRDefault="0095483F">
      <w:pPr>
        <w:pStyle w:val="TOC2"/>
        <w:rPr>
          <w:rFonts w:asciiTheme="minorHAnsi" w:eastAsiaTheme="minorEastAsia" w:hAnsiTheme="minorHAnsi" w:cstheme="minorBidi"/>
          <w:b w:val="0"/>
          <w:noProof/>
          <w:lang w:val="de-DE" w:eastAsia="de-DE"/>
        </w:rPr>
      </w:pPr>
      <w:hyperlink w:anchor="_Toc86869831" w:history="1">
        <w:r w:rsidR="00C07D39" w:rsidRPr="00A07DF2">
          <w:rPr>
            <w:rStyle w:val="Hyperlink"/>
            <w:noProof/>
          </w:rPr>
          <w:t>10.4</w:t>
        </w:r>
        <w:r w:rsidR="00C07D39">
          <w:rPr>
            <w:rFonts w:asciiTheme="minorHAnsi" w:eastAsiaTheme="minorEastAsia" w:hAnsiTheme="minorHAnsi" w:cstheme="minorBidi"/>
            <w:b w:val="0"/>
            <w:noProof/>
            <w:lang w:val="de-DE" w:eastAsia="de-DE"/>
          </w:rPr>
          <w:tab/>
        </w:r>
        <w:r w:rsidR="00C07D39" w:rsidRPr="00A07DF2">
          <w:rPr>
            <w:rStyle w:val="Hyperlink"/>
            <w:noProof/>
          </w:rPr>
          <w:t>Hemming Flanges</w:t>
        </w:r>
        <w:r w:rsidR="00C07D39">
          <w:rPr>
            <w:noProof/>
            <w:webHidden/>
          </w:rPr>
          <w:tab/>
        </w:r>
        <w:r w:rsidR="00C07D39">
          <w:rPr>
            <w:noProof/>
            <w:webHidden/>
          </w:rPr>
          <w:fldChar w:fldCharType="begin"/>
        </w:r>
        <w:r w:rsidR="00C07D39">
          <w:rPr>
            <w:noProof/>
            <w:webHidden/>
          </w:rPr>
          <w:instrText xml:space="preserve"> PAGEREF _Toc86869831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402ACAF7" w14:textId="0413D054" w:rsidR="00C07D39" w:rsidRDefault="0095483F">
      <w:pPr>
        <w:pStyle w:val="TOC3"/>
        <w:rPr>
          <w:rFonts w:asciiTheme="minorHAnsi" w:eastAsiaTheme="minorEastAsia" w:hAnsiTheme="minorHAnsi" w:cstheme="minorBidi"/>
          <w:b w:val="0"/>
          <w:noProof/>
          <w:lang w:val="de-DE" w:eastAsia="de-DE"/>
        </w:rPr>
      </w:pPr>
      <w:hyperlink w:anchor="_Toc86869832" w:history="1">
        <w:r w:rsidR="00C07D39" w:rsidRPr="00A07DF2">
          <w:rPr>
            <w:rStyle w:val="Hyperlink"/>
            <w:noProof/>
          </w:rPr>
          <w:t>10.4.1</w:t>
        </w:r>
        <w:r w:rsidR="00C07D39">
          <w:rPr>
            <w:rFonts w:asciiTheme="minorHAnsi" w:eastAsiaTheme="minorEastAsia" w:hAnsiTheme="minorHAnsi" w:cstheme="minorBidi"/>
            <w:b w:val="0"/>
            <w:noProof/>
            <w:lang w:val="de-DE" w:eastAsia="de-DE"/>
          </w:rPr>
          <w:tab/>
        </w:r>
        <w:r w:rsidR="00C07D39" w:rsidRPr="00A07DF2">
          <w:rPr>
            <w:rStyle w:val="Hyperlink"/>
            <w:noProof/>
          </w:rPr>
          <w:t>Introduction</w:t>
        </w:r>
        <w:r w:rsidR="00C07D39">
          <w:rPr>
            <w:noProof/>
            <w:webHidden/>
          </w:rPr>
          <w:tab/>
        </w:r>
        <w:r w:rsidR="00C07D39">
          <w:rPr>
            <w:noProof/>
            <w:webHidden/>
          </w:rPr>
          <w:fldChar w:fldCharType="begin"/>
        </w:r>
        <w:r w:rsidR="00C07D39">
          <w:rPr>
            <w:noProof/>
            <w:webHidden/>
          </w:rPr>
          <w:instrText xml:space="preserve"> PAGEREF _Toc86869832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44B9324F" w14:textId="35CA344E" w:rsidR="00C07D39" w:rsidRDefault="0095483F">
      <w:pPr>
        <w:pStyle w:val="TOC3"/>
        <w:rPr>
          <w:rFonts w:asciiTheme="minorHAnsi" w:eastAsiaTheme="minorEastAsia" w:hAnsiTheme="minorHAnsi" w:cstheme="minorBidi"/>
          <w:b w:val="0"/>
          <w:noProof/>
          <w:lang w:val="de-DE" w:eastAsia="de-DE"/>
        </w:rPr>
      </w:pPr>
      <w:hyperlink w:anchor="_Toc86869833" w:history="1">
        <w:r w:rsidR="00C07D39" w:rsidRPr="00A07DF2">
          <w:rPr>
            <w:rStyle w:val="Hyperlink"/>
            <w:noProof/>
          </w:rPr>
          <w:t>10.4.2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Definition of element </w:t>
        </w:r>
        <w:r w:rsidR="00C07D39" w:rsidRPr="00A07DF2">
          <w:rPr>
            <w:rStyle w:val="Hyperlink"/>
            <w:rFonts w:ascii="Courier New" w:hAnsi="Courier New" w:cs="Courier New"/>
            <w:noProof/>
          </w:rPr>
          <w:t>&lt;hemming/&gt;</w:t>
        </w:r>
        <w:r w:rsidR="00C07D39">
          <w:rPr>
            <w:noProof/>
            <w:webHidden/>
          </w:rPr>
          <w:tab/>
        </w:r>
        <w:r w:rsidR="00C07D39">
          <w:rPr>
            <w:noProof/>
            <w:webHidden/>
          </w:rPr>
          <w:fldChar w:fldCharType="begin"/>
        </w:r>
        <w:r w:rsidR="00C07D39">
          <w:rPr>
            <w:noProof/>
            <w:webHidden/>
          </w:rPr>
          <w:instrText xml:space="preserve"> PAGEREF _Toc86869833 \h </w:instrText>
        </w:r>
        <w:r w:rsidR="00C07D39">
          <w:rPr>
            <w:noProof/>
            <w:webHidden/>
          </w:rPr>
        </w:r>
        <w:r w:rsidR="00C07D39">
          <w:rPr>
            <w:noProof/>
            <w:webHidden/>
          </w:rPr>
          <w:fldChar w:fldCharType="separate"/>
        </w:r>
        <w:r w:rsidR="00A50DBF">
          <w:rPr>
            <w:noProof/>
            <w:webHidden/>
          </w:rPr>
          <w:t>135</w:t>
        </w:r>
        <w:r w:rsidR="00C07D39">
          <w:rPr>
            <w:noProof/>
            <w:webHidden/>
          </w:rPr>
          <w:fldChar w:fldCharType="end"/>
        </w:r>
      </w:hyperlink>
    </w:p>
    <w:p w14:paraId="0FCBCC9B" w14:textId="6405CF88" w:rsidR="00C07D39" w:rsidRDefault="0095483F">
      <w:pPr>
        <w:pStyle w:val="TOC2"/>
        <w:rPr>
          <w:rFonts w:asciiTheme="minorHAnsi" w:eastAsiaTheme="minorEastAsia" w:hAnsiTheme="minorHAnsi" w:cstheme="minorBidi"/>
          <w:b w:val="0"/>
          <w:noProof/>
          <w:lang w:val="de-DE" w:eastAsia="de-DE"/>
        </w:rPr>
      </w:pPr>
      <w:hyperlink w:anchor="_Toc86869834" w:history="1">
        <w:r w:rsidR="00C07D39" w:rsidRPr="00A07DF2">
          <w:rPr>
            <w:rStyle w:val="Hyperlink"/>
            <w:noProof/>
          </w:rPr>
          <w:t>10.5</w:t>
        </w:r>
        <w:r w:rsidR="00C07D39">
          <w:rPr>
            <w:rFonts w:asciiTheme="minorHAnsi" w:eastAsiaTheme="minorEastAsia" w:hAnsiTheme="minorHAnsi" w:cstheme="minorBidi"/>
            <w:b w:val="0"/>
            <w:noProof/>
            <w:lang w:val="de-DE" w:eastAsia="de-DE"/>
          </w:rPr>
          <w:tab/>
        </w:r>
        <w:r w:rsidR="00C07D39" w:rsidRPr="00A07DF2">
          <w:rPr>
            <w:rStyle w:val="Hyperlink"/>
            <w:noProof/>
          </w:rPr>
          <w:t>Sequence Connections</w:t>
        </w:r>
        <w:r w:rsidR="00C07D39">
          <w:rPr>
            <w:noProof/>
            <w:webHidden/>
          </w:rPr>
          <w:tab/>
        </w:r>
        <w:r w:rsidR="00C07D39">
          <w:rPr>
            <w:noProof/>
            <w:webHidden/>
          </w:rPr>
          <w:fldChar w:fldCharType="begin"/>
        </w:r>
        <w:r w:rsidR="00C07D39">
          <w:rPr>
            <w:noProof/>
            <w:webHidden/>
          </w:rPr>
          <w:instrText xml:space="preserve"> PAGEREF _Toc86869834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187509DD" w14:textId="2B01F965" w:rsidR="00C07D39" w:rsidRDefault="0095483F">
      <w:pPr>
        <w:pStyle w:val="TOC1"/>
        <w:rPr>
          <w:rFonts w:asciiTheme="minorHAnsi" w:eastAsiaTheme="minorEastAsia" w:hAnsiTheme="minorHAnsi" w:cstheme="minorBidi"/>
          <w:b w:val="0"/>
          <w:noProof/>
          <w:lang w:val="de-DE" w:eastAsia="de-DE"/>
        </w:rPr>
      </w:pPr>
      <w:hyperlink w:anchor="_Toc86869835" w:history="1">
        <w:r w:rsidR="00C07D39" w:rsidRPr="00A07DF2">
          <w:rPr>
            <w:rStyle w:val="Hyperlink"/>
            <w:noProof/>
          </w:rPr>
          <w:t>11</w:t>
        </w:r>
        <w:r w:rsidR="00C07D39">
          <w:rPr>
            <w:rFonts w:asciiTheme="minorHAnsi" w:eastAsiaTheme="minorEastAsia" w:hAnsiTheme="minorHAnsi" w:cstheme="minorBidi"/>
            <w:b w:val="0"/>
            <w:noProof/>
            <w:lang w:val="de-DE" w:eastAsia="de-DE"/>
          </w:rPr>
          <w:tab/>
        </w:r>
        <w:r w:rsidR="00C07D39" w:rsidRPr="00A07DF2">
          <w:rPr>
            <w:rStyle w:val="Hyperlink"/>
            <w:noProof/>
          </w:rPr>
          <w:t>2D connections</w:t>
        </w:r>
        <w:r w:rsidR="00C07D39">
          <w:rPr>
            <w:noProof/>
            <w:webHidden/>
          </w:rPr>
          <w:tab/>
        </w:r>
        <w:r w:rsidR="00C07D39">
          <w:rPr>
            <w:noProof/>
            <w:webHidden/>
          </w:rPr>
          <w:fldChar w:fldCharType="begin"/>
        </w:r>
        <w:r w:rsidR="00C07D39">
          <w:rPr>
            <w:noProof/>
            <w:webHidden/>
          </w:rPr>
          <w:instrText xml:space="preserve"> PAGEREF _Toc86869835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5D081590" w14:textId="16E81BB3" w:rsidR="00C07D39" w:rsidRDefault="0095483F">
      <w:pPr>
        <w:pStyle w:val="TOC2"/>
        <w:rPr>
          <w:rFonts w:asciiTheme="minorHAnsi" w:eastAsiaTheme="minorEastAsia" w:hAnsiTheme="minorHAnsi" w:cstheme="minorBidi"/>
          <w:b w:val="0"/>
          <w:noProof/>
          <w:lang w:val="de-DE" w:eastAsia="de-DE"/>
        </w:rPr>
      </w:pPr>
      <w:hyperlink w:anchor="_Toc86869836" w:history="1">
        <w:r w:rsidR="00C07D39" w:rsidRPr="00A07DF2">
          <w:rPr>
            <w:rStyle w:val="Hyperlink"/>
            <w:noProof/>
          </w:rPr>
          <w:t>11.1</w:t>
        </w:r>
        <w:r w:rsidR="00C07D39">
          <w:rPr>
            <w:rFonts w:asciiTheme="minorHAnsi" w:eastAsiaTheme="minorEastAsia" w:hAnsiTheme="minorHAnsi" w:cstheme="minorBidi"/>
            <w:b w:val="0"/>
            <w:noProof/>
            <w:lang w:val="de-DE" w:eastAsia="de-DE"/>
          </w:rPr>
          <w:tab/>
        </w:r>
        <w:r w:rsidR="00C07D39" w:rsidRPr="00A07DF2">
          <w:rPr>
            <w:rStyle w:val="Hyperlink"/>
            <w:noProof/>
          </w:rPr>
          <w:t>Generic Definitions</w:t>
        </w:r>
        <w:r w:rsidR="00C07D39">
          <w:rPr>
            <w:noProof/>
            <w:webHidden/>
          </w:rPr>
          <w:tab/>
        </w:r>
        <w:r w:rsidR="00C07D39">
          <w:rPr>
            <w:noProof/>
            <w:webHidden/>
          </w:rPr>
          <w:fldChar w:fldCharType="begin"/>
        </w:r>
        <w:r w:rsidR="00C07D39">
          <w:rPr>
            <w:noProof/>
            <w:webHidden/>
          </w:rPr>
          <w:instrText xml:space="preserve"> PAGEREF _Toc86869836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1A300A95" w14:textId="567A45C8" w:rsidR="00C07D39" w:rsidRDefault="0095483F">
      <w:pPr>
        <w:pStyle w:val="TOC3"/>
        <w:rPr>
          <w:rFonts w:asciiTheme="minorHAnsi" w:eastAsiaTheme="minorEastAsia" w:hAnsiTheme="minorHAnsi" w:cstheme="minorBidi"/>
          <w:b w:val="0"/>
          <w:noProof/>
          <w:lang w:val="de-DE" w:eastAsia="de-DE"/>
        </w:rPr>
      </w:pPr>
      <w:hyperlink w:anchor="_Toc86869837" w:history="1">
        <w:r w:rsidR="00C07D39" w:rsidRPr="00A07DF2">
          <w:rPr>
            <w:rStyle w:val="Hyperlink"/>
            <w:noProof/>
          </w:rPr>
          <w:t>11.1.1</w:t>
        </w:r>
        <w:r w:rsidR="00C07D39">
          <w:rPr>
            <w:rFonts w:asciiTheme="minorHAnsi" w:eastAsiaTheme="minorEastAsia" w:hAnsiTheme="minorHAnsi" w:cstheme="minorBidi"/>
            <w:b w:val="0"/>
            <w:noProof/>
            <w:lang w:val="de-DE" w:eastAsia="de-DE"/>
          </w:rPr>
          <w:tab/>
        </w:r>
        <w:r w:rsidR="00C07D39" w:rsidRPr="00A07DF2">
          <w:rPr>
            <w:rStyle w:val="Hyperlink"/>
            <w:noProof/>
          </w:rPr>
          <w:t>Identification</w:t>
        </w:r>
        <w:r w:rsidR="00C07D39">
          <w:rPr>
            <w:noProof/>
            <w:webHidden/>
          </w:rPr>
          <w:tab/>
        </w:r>
        <w:r w:rsidR="00C07D39">
          <w:rPr>
            <w:noProof/>
            <w:webHidden/>
          </w:rPr>
          <w:fldChar w:fldCharType="begin"/>
        </w:r>
        <w:r w:rsidR="00C07D39">
          <w:rPr>
            <w:noProof/>
            <w:webHidden/>
          </w:rPr>
          <w:instrText xml:space="preserve"> PAGEREF _Toc86869837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4012C4BB" w14:textId="7A83740A" w:rsidR="00C07D39" w:rsidRDefault="0095483F">
      <w:pPr>
        <w:pStyle w:val="TOC3"/>
        <w:rPr>
          <w:rFonts w:asciiTheme="minorHAnsi" w:eastAsiaTheme="minorEastAsia" w:hAnsiTheme="minorHAnsi" w:cstheme="minorBidi"/>
          <w:b w:val="0"/>
          <w:noProof/>
          <w:lang w:val="de-DE" w:eastAsia="de-DE"/>
        </w:rPr>
      </w:pPr>
      <w:hyperlink w:anchor="_Toc86869838" w:history="1">
        <w:r w:rsidR="00C07D39" w:rsidRPr="00A07DF2">
          <w:rPr>
            <w:rStyle w:val="Hyperlink"/>
            <w:noProof/>
          </w:rPr>
          <w:t>11.1.2</w:t>
        </w:r>
        <w:r w:rsidR="00C07D39">
          <w:rPr>
            <w:rFonts w:asciiTheme="minorHAnsi" w:eastAsiaTheme="minorEastAsia" w:hAnsiTheme="minorHAnsi" w:cstheme="minorBidi"/>
            <w:b w:val="0"/>
            <w:noProof/>
            <w:lang w:val="de-DE" w:eastAsia="de-DE"/>
          </w:rPr>
          <w:tab/>
        </w:r>
        <w:r w:rsidR="00C07D39" w:rsidRPr="00A07DF2">
          <w:rPr>
            <w:rStyle w:val="Hyperlink"/>
            <w:noProof/>
          </w:rPr>
          <w:t>Connection Face</w:t>
        </w:r>
        <w:r w:rsidR="00C07D39">
          <w:rPr>
            <w:noProof/>
            <w:webHidden/>
          </w:rPr>
          <w:tab/>
        </w:r>
        <w:r w:rsidR="00C07D39">
          <w:rPr>
            <w:noProof/>
            <w:webHidden/>
          </w:rPr>
          <w:fldChar w:fldCharType="begin"/>
        </w:r>
        <w:r w:rsidR="00C07D39">
          <w:rPr>
            <w:noProof/>
            <w:webHidden/>
          </w:rPr>
          <w:instrText xml:space="preserve"> PAGEREF _Toc86869838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2B12022B" w14:textId="5E451003" w:rsidR="00C07D39" w:rsidRDefault="0095483F">
      <w:pPr>
        <w:pStyle w:val="TOC3"/>
        <w:rPr>
          <w:rFonts w:asciiTheme="minorHAnsi" w:eastAsiaTheme="minorEastAsia" w:hAnsiTheme="minorHAnsi" w:cstheme="minorBidi"/>
          <w:b w:val="0"/>
          <w:noProof/>
          <w:lang w:val="de-DE" w:eastAsia="de-DE"/>
        </w:rPr>
      </w:pPr>
      <w:hyperlink w:anchor="_Toc86869839" w:history="1">
        <w:r w:rsidR="00C07D39" w:rsidRPr="00A07DF2">
          <w:rPr>
            <w:rStyle w:val="Hyperlink"/>
            <w:noProof/>
          </w:rPr>
          <w:t>11.1.3</w:t>
        </w:r>
        <w:r w:rsidR="00C07D39">
          <w:rPr>
            <w:rFonts w:asciiTheme="minorHAnsi" w:eastAsiaTheme="minorEastAsia" w:hAnsiTheme="minorHAnsi" w:cstheme="minorBidi"/>
            <w:b w:val="0"/>
            <w:noProof/>
            <w:lang w:val="de-DE" w:eastAsia="de-DE"/>
          </w:rPr>
          <w:tab/>
        </w:r>
        <w:r w:rsidR="00C07D39" w:rsidRPr="00A07DF2">
          <w:rPr>
            <w:rStyle w:val="Hyperlink"/>
            <w:noProof/>
          </w:rPr>
          <w:t>Type Specification</w:t>
        </w:r>
        <w:r w:rsidR="00C07D39">
          <w:rPr>
            <w:noProof/>
            <w:webHidden/>
          </w:rPr>
          <w:tab/>
        </w:r>
        <w:r w:rsidR="00C07D39">
          <w:rPr>
            <w:noProof/>
            <w:webHidden/>
          </w:rPr>
          <w:fldChar w:fldCharType="begin"/>
        </w:r>
        <w:r w:rsidR="00C07D39">
          <w:rPr>
            <w:noProof/>
            <w:webHidden/>
          </w:rPr>
          <w:instrText xml:space="preserve"> PAGEREF _Toc86869839 \h </w:instrText>
        </w:r>
        <w:r w:rsidR="00C07D39">
          <w:rPr>
            <w:noProof/>
            <w:webHidden/>
          </w:rPr>
        </w:r>
        <w:r w:rsidR="00C07D39">
          <w:rPr>
            <w:noProof/>
            <w:webHidden/>
          </w:rPr>
          <w:fldChar w:fldCharType="separate"/>
        </w:r>
        <w:r w:rsidR="00A50DBF">
          <w:rPr>
            <w:noProof/>
            <w:webHidden/>
          </w:rPr>
          <w:t>142</w:t>
        </w:r>
        <w:r w:rsidR="00C07D39">
          <w:rPr>
            <w:noProof/>
            <w:webHidden/>
          </w:rPr>
          <w:fldChar w:fldCharType="end"/>
        </w:r>
      </w:hyperlink>
    </w:p>
    <w:p w14:paraId="6CE9E2FE" w14:textId="58EC4CEB" w:rsidR="00C07D39" w:rsidRDefault="0095483F">
      <w:pPr>
        <w:pStyle w:val="TOC2"/>
        <w:rPr>
          <w:rFonts w:asciiTheme="minorHAnsi" w:eastAsiaTheme="minorEastAsia" w:hAnsiTheme="minorHAnsi" w:cstheme="minorBidi"/>
          <w:b w:val="0"/>
          <w:noProof/>
          <w:lang w:val="de-DE" w:eastAsia="de-DE"/>
        </w:rPr>
      </w:pPr>
      <w:hyperlink w:anchor="_Toc86869840" w:history="1">
        <w:r w:rsidR="00C07D39" w:rsidRPr="00A07DF2">
          <w:rPr>
            <w:rStyle w:val="Hyperlink"/>
            <w:noProof/>
          </w:rPr>
          <w:t>11.2</w:t>
        </w:r>
        <w:r w:rsidR="00C07D39">
          <w:rPr>
            <w:rFonts w:asciiTheme="minorHAnsi" w:eastAsiaTheme="minorEastAsia" w:hAnsiTheme="minorHAnsi" w:cstheme="minorBidi"/>
            <w:b w:val="0"/>
            <w:noProof/>
            <w:lang w:val="de-DE" w:eastAsia="de-DE"/>
          </w:rPr>
          <w:tab/>
        </w:r>
        <w:r w:rsidR="00C07D39" w:rsidRPr="00A07DF2">
          <w:rPr>
            <w:rStyle w:val="Hyperlink"/>
            <w:noProof/>
          </w:rPr>
          <w:t>Adhesive Faces</w:t>
        </w:r>
        <w:r w:rsidR="00C07D39">
          <w:rPr>
            <w:noProof/>
            <w:webHidden/>
          </w:rPr>
          <w:tab/>
        </w:r>
        <w:r w:rsidR="00C07D39">
          <w:rPr>
            <w:noProof/>
            <w:webHidden/>
          </w:rPr>
          <w:fldChar w:fldCharType="begin"/>
        </w:r>
        <w:r w:rsidR="00C07D39">
          <w:rPr>
            <w:noProof/>
            <w:webHidden/>
          </w:rPr>
          <w:instrText xml:space="preserve"> PAGEREF _Toc86869840 \h </w:instrText>
        </w:r>
        <w:r w:rsidR="00C07D39">
          <w:rPr>
            <w:noProof/>
            <w:webHidden/>
          </w:rPr>
        </w:r>
        <w:r w:rsidR="00C07D39">
          <w:rPr>
            <w:noProof/>
            <w:webHidden/>
          </w:rPr>
          <w:fldChar w:fldCharType="separate"/>
        </w:r>
        <w:r w:rsidR="00A50DBF">
          <w:rPr>
            <w:noProof/>
            <w:webHidden/>
          </w:rPr>
          <w:t>143</w:t>
        </w:r>
        <w:r w:rsidR="00C07D39">
          <w:rPr>
            <w:noProof/>
            <w:webHidden/>
          </w:rPr>
          <w:fldChar w:fldCharType="end"/>
        </w:r>
      </w:hyperlink>
    </w:p>
    <w:p w14:paraId="63B60D07" w14:textId="177E24C0" w:rsidR="00C07D39" w:rsidRDefault="0095483F">
      <w:pPr>
        <w:pStyle w:val="TOC1"/>
        <w:rPr>
          <w:rFonts w:asciiTheme="minorHAnsi" w:eastAsiaTheme="minorEastAsia" w:hAnsiTheme="minorHAnsi" w:cstheme="minorBidi"/>
          <w:b w:val="0"/>
          <w:noProof/>
          <w:lang w:val="de-DE" w:eastAsia="de-DE"/>
        </w:rPr>
      </w:pPr>
      <w:hyperlink w:anchor="_Toc86869841" w:history="1">
        <w:r w:rsidR="00C07D39" w:rsidRPr="00A07DF2">
          <w:rPr>
            <w:rStyle w:val="Hyperlink"/>
            <w:noProof/>
          </w:rPr>
          <w:t>12</w:t>
        </w:r>
        <w:r w:rsidR="00C07D39">
          <w:rPr>
            <w:rFonts w:asciiTheme="minorHAnsi" w:eastAsiaTheme="minorEastAsia" w:hAnsiTheme="minorHAnsi" w:cstheme="minorBidi"/>
            <w:b w:val="0"/>
            <w:noProof/>
            <w:lang w:val="de-DE" w:eastAsia="de-DE"/>
          </w:rPr>
          <w:tab/>
        </w:r>
        <w:r w:rsidR="00C07D39" w:rsidRPr="00A07DF2">
          <w:rPr>
            <w:rStyle w:val="Hyperlink"/>
            <w:noProof/>
          </w:rPr>
          <w:t>Future extensions</w:t>
        </w:r>
        <w:r w:rsidR="00C07D39">
          <w:rPr>
            <w:noProof/>
            <w:webHidden/>
          </w:rPr>
          <w:tab/>
        </w:r>
        <w:r w:rsidR="00C07D39">
          <w:rPr>
            <w:noProof/>
            <w:webHidden/>
          </w:rPr>
          <w:fldChar w:fldCharType="begin"/>
        </w:r>
        <w:r w:rsidR="00C07D39">
          <w:rPr>
            <w:noProof/>
            <w:webHidden/>
          </w:rPr>
          <w:instrText xml:space="preserve"> PAGEREF _Toc86869841 \h </w:instrText>
        </w:r>
        <w:r w:rsidR="00C07D39">
          <w:rPr>
            <w:noProof/>
            <w:webHidden/>
          </w:rPr>
        </w:r>
        <w:r w:rsidR="00C07D39">
          <w:rPr>
            <w:noProof/>
            <w:webHidden/>
          </w:rPr>
          <w:fldChar w:fldCharType="separate"/>
        </w:r>
        <w:r w:rsidR="00A50DBF">
          <w:rPr>
            <w:noProof/>
            <w:webHidden/>
          </w:rPr>
          <w:t>144</w:t>
        </w:r>
        <w:r w:rsidR="00C07D39">
          <w:rPr>
            <w:noProof/>
            <w:webHidden/>
          </w:rPr>
          <w:fldChar w:fldCharType="end"/>
        </w:r>
      </w:hyperlink>
    </w:p>
    <w:p w14:paraId="5A1EAEF7" w14:textId="0FE8B9AD" w:rsidR="00C07D39" w:rsidRDefault="0095483F">
      <w:pPr>
        <w:pStyle w:val="TOC2"/>
        <w:rPr>
          <w:rFonts w:asciiTheme="minorHAnsi" w:eastAsiaTheme="minorEastAsia" w:hAnsiTheme="minorHAnsi" w:cstheme="minorBidi"/>
          <w:b w:val="0"/>
          <w:noProof/>
          <w:lang w:val="de-DE" w:eastAsia="de-DE"/>
        </w:rPr>
      </w:pPr>
      <w:hyperlink w:anchor="_Toc86869842" w:history="1">
        <w:r w:rsidR="00C07D39" w:rsidRPr="00A07DF2">
          <w:rPr>
            <w:rStyle w:val="Hyperlink"/>
            <w:noProof/>
          </w:rPr>
          <w:t>12.1</w:t>
        </w:r>
        <w:r w:rsidR="00C07D39">
          <w:rPr>
            <w:rFonts w:asciiTheme="minorHAnsi" w:eastAsiaTheme="minorEastAsia" w:hAnsiTheme="minorHAnsi" w:cstheme="minorBidi"/>
            <w:b w:val="0"/>
            <w:noProof/>
            <w:lang w:val="de-DE" w:eastAsia="de-DE"/>
          </w:rPr>
          <w:tab/>
        </w:r>
        <w:r w:rsidR="00C07D39" w:rsidRPr="00A07DF2">
          <w:rPr>
            <w:rStyle w:val="Hyperlink"/>
            <w:noProof/>
          </w:rPr>
          <w:t>Additional parameters for spot and seam welds</w:t>
        </w:r>
        <w:r w:rsidR="00C07D39">
          <w:rPr>
            <w:noProof/>
            <w:webHidden/>
          </w:rPr>
          <w:tab/>
        </w:r>
        <w:r w:rsidR="00C07D39">
          <w:rPr>
            <w:noProof/>
            <w:webHidden/>
          </w:rPr>
          <w:fldChar w:fldCharType="begin"/>
        </w:r>
        <w:r w:rsidR="00C07D39">
          <w:rPr>
            <w:noProof/>
            <w:webHidden/>
          </w:rPr>
          <w:instrText xml:space="preserve"> PAGEREF _Toc86869842 \h </w:instrText>
        </w:r>
        <w:r w:rsidR="00C07D39">
          <w:rPr>
            <w:noProof/>
            <w:webHidden/>
          </w:rPr>
        </w:r>
        <w:r w:rsidR="00C07D39">
          <w:rPr>
            <w:noProof/>
            <w:webHidden/>
          </w:rPr>
          <w:fldChar w:fldCharType="separate"/>
        </w:r>
        <w:r w:rsidR="00A50DBF">
          <w:rPr>
            <w:noProof/>
            <w:webHidden/>
          </w:rPr>
          <w:t>144</w:t>
        </w:r>
        <w:r w:rsidR="00C07D39">
          <w:rPr>
            <w:noProof/>
            <w:webHidden/>
          </w:rPr>
          <w:fldChar w:fldCharType="end"/>
        </w:r>
      </w:hyperlink>
    </w:p>
    <w:p w14:paraId="662B295F" w14:textId="0ABC50FB" w:rsidR="00C07D39" w:rsidRDefault="0095483F">
      <w:pPr>
        <w:pStyle w:val="TOC2"/>
        <w:rPr>
          <w:rFonts w:asciiTheme="minorHAnsi" w:eastAsiaTheme="minorEastAsia" w:hAnsiTheme="minorHAnsi" w:cstheme="minorBidi"/>
          <w:b w:val="0"/>
          <w:noProof/>
          <w:lang w:val="de-DE" w:eastAsia="de-DE"/>
        </w:rPr>
      </w:pPr>
      <w:hyperlink w:anchor="_Toc86869843" w:history="1">
        <w:r w:rsidR="00C07D39" w:rsidRPr="00A07DF2">
          <w:rPr>
            <w:rStyle w:val="Hyperlink"/>
            <w:noProof/>
          </w:rPr>
          <w:t>12.2</w:t>
        </w:r>
        <w:r w:rsidR="00C07D39">
          <w:rPr>
            <w:rFonts w:asciiTheme="minorHAnsi" w:eastAsiaTheme="minorEastAsia" w:hAnsiTheme="minorHAnsi" w:cstheme="minorBidi"/>
            <w:b w:val="0"/>
            <w:noProof/>
            <w:lang w:val="de-DE" w:eastAsia="de-DE"/>
          </w:rPr>
          <w:tab/>
        </w:r>
        <w:r w:rsidR="00C07D39" w:rsidRPr="00A07DF2">
          <w:rPr>
            <w:rStyle w:val="Hyperlink"/>
            <w:noProof/>
          </w:rPr>
          <w:t>Other relevant and new joint types</w:t>
        </w:r>
        <w:r w:rsidR="00C07D39">
          <w:rPr>
            <w:noProof/>
            <w:webHidden/>
          </w:rPr>
          <w:tab/>
        </w:r>
        <w:r w:rsidR="00C07D39">
          <w:rPr>
            <w:noProof/>
            <w:webHidden/>
          </w:rPr>
          <w:fldChar w:fldCharType="begin"/>
        </w:r>
        <w:r w:rsidR="00C07D39">
          <w:rPr>
            <w:noProof/>
            <w:webHidden/>
          </w:rPr>
          <w:instrText xml:space="preserve"> PAGEREF _Toc86869843 \h </w:instrText>
        </w:r>
        <w:r w:rsidR="00C07D39">
          <w:rPr>
            <w:noProof/>
            <w:webHidden/>
          </w:rPr>
        </w:r>
        <w:r w:rsidR="00C07D39">
          <w:rPr>
            <w:noProof/>
            <w:webHidden/>
          </w:rPr>
          <w:fldChar w:fldCharType="separate"/>
        </w:r>
        <w:r w:rsidR="00A50DBF">
          <w:rPr>
            <w:noProof/>
            <w:webHidden/>
          </w:rPr>
          <w:t>144</w:t>
        </w:r>
        <w:r w:rsidR="00C07D39">
          <w:rPr>
            <w:noProof/>
            <w:webHidden/>
          </w:rPr>
          <w:fldChar w:fldCharType="end"/>
        </w:r>
      </w:hyperlink>
    </w:p>
    <w:p w14:paraId="20DF1414" w14:textId="1A297A35" w:rsidR="00C07D39" w:rsidRDefault="0095483F">
      <w:pPr>
        <w:pStyle w:val="TOC1"/>
        <w:rPr>
          <w:rFonts w:asciiTheme="minorHAnsi" w:eastAsiaTheme="minorEastAsia" w:hAnsiTheme="minorHAnsi" w:cstheme="minorBidi"/>
          <w:b w:val="0"/>
          <w:noProof/>
          <w:lang w:val="de-DE" w:eastAsia="de-DE"/>
        </w:rPr>
      </w:pPr>
      <w:hyperlink w:anchor="_Toc86869844" w:history="1">
        <w:r w:rsidR="00C07D39" w:rsidRPr="00A07DF2">
          <w:rPr>
            <w:rStyle w:val="Hyperlink"/>
            <w:noProof/>
            <w:lang w:val="en-US"/>
          </w:rPr>
          <w:t>Annex A</w:t>
        </w:r>
        <w:r w:rsidR="00C07D39" w:rsidRPr="00A07DF2">
          <w:rPr>
            <w:rStyle w:val="Hyperlink"/>
            <w:bCs/>
            <w:noProof/>
            <w:lang w:val="en-US"/>
          </w:rPr>
          <w:t xml:space="preserve"> (informative)</w:t>
        </w:r>
        <w:r w:rsidR="00C07D39" w:rsidRPr="00A07DF2">
          <w:rPr>
            <w:rStyle w:val="Hyperlink"/>
            <w:noProof/>
            <w:lang w:val="en-US"/>
          </w:rPr>
          <w:t xml:space="preserve">  Derivation of Formulae used for Regular Intermittent Welds</w:t>
        </w:r>
        <w:r w:rsidR="00C07D39">
          <w:rPr>
            <w:noProof/>
            <w:webHidden/>
          </w:rPr>
          <w:tab/>
        </w:r>
        <w:r w:rsidR="00C07D39">
          <w:rPr>
            <w:noProof/>
            <w:webHidden/>
          </w:rPr>
          <w:fldChar w:fldCharType="begin"/>
        </w:r>
        <w:r w:rsidR="00C07D39">
          <w:rPr>
            <w:noProof/>
            <w:webHidden/>
          </w:rPr>
          <w:instrText xml:space="preserve"> PAGEREF _Toc86869844 \h </w:instrText>
        </w:r>
        <w:r w:rsidR="00C07D39">
          <w:rPr>
            <w:noProof/>
            <w:webHidden/>
          </w:rPr>
        </w:r>
        <w:r w:rsidR="00C07D39">
          <w:rPr>
            <w:noProof/>
            <w:webHidden/>
          </w:rPr>
          <w:fldChar w:fldCharType="separate"/>
        </w:r>
        <w:r w:rsidR="00A50DBF">
          <w:rPr>
            <w:noProof/>
            <w:webHidden/>
          </w:rPr>
          <w:t>145</w:t>
        </w:r>
        <w:r w:rsidR="00C07D39">
          <w:rPr>
            <w:noProof/>
            <w:webHidden/>
          </w:rPr>
          <w:fldChar w:fldCharType="end"/>
        </w:r>
      </w:hyperlink>
    </w:p>
    <w:p w14:paraId="291212B1" w14:textId="317537AD" w:rsidR="00C07D39" w:rsidRDefault="0095483F">
      <w:pPr>
        <w:pStyle w:val="TOC1"/>
        <w:rPr>
          <w:rFonts w:asciiTheme="minorHAnsi" w:eastAsiaTheme="minorEastAsia" w:hAnsiTheme="minorHAnsi" w:cstheme="minorBidi"/>
          <w:b w:val="0"/>
          <w:noProof/>
          <w:lang w:val="de-DE" w:eastAsia="de-DE"/>
        </w:rPr>
      </w:pPr>
      <w:hyperlink w:anchor="_Toc86869845" w:history="1">
        <w:r w:rsidR="00C07D39" w:rsidRPr="00A07DF2">
          <w:rPr>
            <w:rStyle w:val="Hyperlink"/>
            <w:noProof/>
          </w:rPr>
          <w:t>Annex B</w:t>
        </w:r>
        <w:r w:rsidR="00C07D39" w:rsidRPr="00A07DF2">
          <w:rPr>
            <w:rStyle w:val="Hyperlink"/>
            <w:bCs/>
            <w:noProof/>
            <w:lang w:val="en-US"/>
          </w:rPr>
          <w:t xml:space="preserve"> (informative)</w:t>
        </w:r>
        <w:r w:rsidR="00C07D39" w:rsidRPr="00A07DF2">
          <w:rPr>
            <w:rStyle w:val="Hyperlink"/>
            <w:noProof/>
            <w:lang w:val="en-US"/>
          </w:rPr>
          <w:t xml:space="preserve">  Federative use of </w:t>
        </w:r>
        <w:r w:rsidR="00C07D39" w:rsidRPr="00A07DF2">
          <w:rPr>
            <w:rStyle w:val="Hyperlink"/>
            <w:noProof/>
          </w:rPr>
          <w:t>χMCF</w:t>
        </w:r>
        <w:r w:rsidR="00C07D39" w:rsidRPr="00A07DF2">
          <w:rPr>
            <w:rStyle w:val="Hyperlink"/>
            <w:noProof/>
            <w:lang w:val="en-US"/>
          </w:rPr>
          <w:t xml:space="preserve"> with ISO 10303-242</w:t>
        </w:r>
        <w:r w:rsidR="00C07D39">
          <w:rPr>
            <w:noProof/>
            <w:webHidden/>
          </w:rPr>
          <w:tab/>
        </w:r>
        <w:r w:rsidR="00C07D39">
          <w:rPr>
            <w:noProof/>
            <w:webHidden/>
          </w:rPr>
          <w:fldChar w:fldCharType="begin"/>
        </w:r>
        <w:r w:rsidR="00C07D39">
          <w:rPr>
            <w:noProof/>
            <w:webHidden/>
          </w:rPr>
          <w:instrText xml:space="preserve"> PAGEREF _Toc86869845 \h </w:instrText>
        </w:r>
        <w:r w:rsidR="00C07D39">
          <w:rPr>
            <w:noProof/>
            <w:webHidden/>
          </w:rPr>
        </w:r>
        <w:r w:rsidR="00C07D39">
          <w:rPr>
            <w:noProof/>
            <w:webHidden/>
          </w:rPr>
          <w:fldChar w:fldCharType="separate"/>
        </w:r>
        <w:r w:rsidR="00A50DBF">
          <w:rPr>
            <w:noProof/>
            <w:webHidden/>
          </w:rPr>
          <w:t>148</w:t>
        </w:r>
        <w:r w:rsidR="00C07D39">
          <w:rPr>
            <w:noProof/>
            <w:webHidden/>
          </w:rPr>
          <w:fldChar w:fldCharType="end"/>
        </w:r>
      </w:hyperlink>
    </w:p>
    <w:p w14:paraId="3563D875" w14:textId="1F952203" w:rsidR="00C07D39" w:rsidRDefault="0095483F">
      <w:pPr>
        <w:pStyle w:val="TOC1"/>
        <w:rPr>
          <w:rFonts w:asciiTheme="minorHAnsi" w:eastAsiaTheme="minorEastAsia" w:hAnsiTheme="minorHAnsi" w:cstheme="minorBidi"/>
          <w:b w:val="0"/>
          <w:noProof/>
          <w:lang w:val="de-DE" w:eastAsia="de-DE"/>
        </w:rPr>
      </w:pPr>
      <w:hyperlink w:anchor="_Toc86869846" w:history="1">
        <w:r w:rsidR="00C07D39" w:rsidRPr="00A07DF2">
          <w:rPr>
            <w:rStyle w:val="Hyperlink"/>
            <w:noProof/>
          </w:rPr>
          <w:t>B.1</w:t>
        </w:r>
        <w:r w:rsidR="00C07D39">
          <w:rPr>
            <w:rFonts w:asciiTheme="minorHAnsi" w:eastAsiaTheme="minorEastAsia" w:hAnsiTheme="minorHAnsi" w:cstheme="minorBidi"/>
            <w:b w:val="0"/>
            <w:noProof/>
            <w:lang w:val="de-DE" w:eastAsia="de-DE"/>
          </w:rPr>
          <w:tab/>
        </w:r>
        <w:r w:rsidR="00C07D39" w:rsidRPr="00A07DF2">
          <w:rPr>
            <w:rStyle w:val="Hyperlink"/>
            <w:noProof/>
          </w:rPr>
          <w:t>General principles</w:t>
        </w:r>
        <w:r w:rsidR="00C07D39">
          <w:rPr>
            <w:noProof/>
            <w:webHidden/>
          </w:rPr>
          <w:tab/>
        </w:r>
        <w:r w:rsidR="00C07D39">
          <w:rPr>
            <w:noProof/>
            <w:webHidden/>
          </w:rPr>
          <w:fldChar w:fldCharType="begin"/>
        </w:r>
        <w:r w:rsidR="00C07D39">
          <w:rPr>
            <w:noProof/>
            <w:webHidden/>
          </w:rPr>
          <w:instrText xml:space="preserve"> PAGEREF _Toc86869846 \h </w:instrText>
        </w:r>
        <w:r w:rsidR="00C07D39">
          <w:rPr>
            <w:noProof/>
            <w:webHidden/>
          </w:rPr>
        </w:r>
        <w:r w:rsidR="00C07D39">
          <w:rPr>
            <w:noProof/>
            <w:webHidden/>
          </w:rPr>
          <w:fldChar w:fldCharType="separate"/>
        </w:r>
        <w:r w:rsidR="00A50DBF">
          <w:rPr>
            <w:noProof/>
            <w:webHidden/>
          </w:rPr>
          <w:t>148</w:t>
        </w:r>
        <w:r w:rsidR="00C07D39">
          <w:rPr>
            <w:noProof/>
            <w:webHidden/>
          </w:rPr>
          <w:fldChar w:fldCharType="end"/>
        </w:r>
      </w:hyperlink>
    </w:p>
    <w:p w14:paraId="5273D745" w14:textId="275485A0" w:rsidR="00C07D39" w:rsidRDefault="0095483F">
      <w:pPr>
        <w:pStyle w:val="TOC1"/>
        <w:rPr>
          <w:rFonts w:asciiTheme="minorHAnsi" w:eastAsiaTheme="minorEastAsia" w:hAnsiTheme="minorHAnsi" w:cstheme="minorBidi"/>
          <w:b w:val="0"/>
          <w:noProof/>
          <w:lang w:val="de-DE" w:eastAsia="de-DE"/>
        </w:rPr>
      </w:pPr>
      <w:hyperlink w:anchor="_Toc86869847" w:history="1">
        <w:r w:rsidR="00C07D39" w:rsidRPr="00A07DF2">
          <w:rPr>
            <w:rStyle w:val="Hyperlink"/>
            <w:noProof/>
          </w:rPr>
          <w:t>B.2</w:t>
        </w:r>
        <w:r w:rsidR="00C07D39">
          <w:rPr>
            <w:rFonts w:asciiTheme="minorHAnsi" w:eastAsiaTheme="minorEastAsia" w:hAnsiTheme="minorHAnsi" w:cstheme="minorBidi"/>
            <w:b w:val="0"/>
            <w:noProof/>
            <w:lang w:val="de-DE" w:eastAsia="de-DE"/>
          </w:rPr>
          <w:tab/>
        </w:r>
        <w:r w:rsidR="00C07D39" w:rsidRPr="00A07DF2">
          <w:rPr>
            <w:rStyle w:val="Hyperlink"/>
            <w:noProof/>
          </w:rPr>
          <w:t>Cross-Reference Table between ISO 10303-242 and χMCF</w:t>
        </w:r>
        <w:r w:rsidR="00C07D39">
          <w:rPr>
            <w:noProof/>
            <w:webHidden/>
          </w:rPr>
          <w:tab/>
        </w:r>
        <w:r w:rsidR="00C07D39">
          <w:rPr>
            <w:noProof/>
            <w:webHidden/>
          </w:rPr>
          <w:fldChar w:fldCharType="begin"/>
        </w:r>
        <w:r w:rsidR="00C07D39">
          <w:rPr>
            <w:noProof/>
            <w:webHidden/>
          </w:rPr>
          <w:instrText xml:space="preserve"> PAGEREF _Toc86869847 \h </w:instrText>
        </w:r>
        <w:r w:rsidR="00C07D39">
          <w:rPr>
            <w:noProof/>
            <w:webHidden/>
          </w:rPr>
        </w:r>
        <w:r w:rsidR="00C07D39">
          <w:rPr>
            <w:noProof/>
            <w:webHidden/>
          </w:rPr>
          <w:fldChar w:fldCharType="separate"/>
        </w:r>
        <w:r w:rsidR="00A50DBF">
          <w:rPr>
            <w:noProof/>
            <w:webHidden/>
          </w:rPr>
          <w:t>148</w:t>
        </w:r>
        <w:r w:rsidR="00C07D39">
          <w:rPr>
            <w:noProof/>
            <w:webHidden/>
          </w:rPr>
          <w:fldChar w:fldCharType="end"/>
        </w:r>
      </w:hyperlink>
    </w:p>
    <w:p w14:paraId="411658F1" w14:textId="6E0250F9" w:rsidR="00C07D39" w:rsidRDefault="0095483F">
      <w:pPr>
        <w:pStyle w:val="TOC1"/>
        <w:rPr>
          <w:rFonts w:asciiTheme="minorHAnsi" w:eastAsiaTheme="minorEastAsia" w:hAnsiTheme="minorHAnsi" w:cstheme="minorBidi"/>
          <w:b w:val="0"/>
          <w:noProof/>
          <w:lang w:val="de-DE" w:eastAsia="de-DE"/>
        </w:rPr>
      </w:pPr>
      <w:hyperlink w:anchor="_Toc86869848" w:history="1">
        <w:r w:rsidR="00C07D39" w:rsidRPr="00A07DF2">
          <w:rPr>
            <w:rStyle w:val="Hyperlink"/>
            <w:noProof/>
          </w:rPr>
          <w:t>Any not mentioned entity of either standard does not map to or interact with an entity of the other standard.</w:t>
        </w:r>
        <w:r w:rsidR="00C07D39">
          <w:rPr>
            <w:noProof/>
            <w:webHidden/>
          </w:rPr>
          <w:tab/>
        </w:r>
        <w:r w:rsidR="00C07D39">
          <w:rPr>
            <w:noProof/>
            <w:webHidden/>
          </w:rPr>
          <w:fldChar w:fldCharType="begin"/>
        </w:r>
        <w:r w:rsidR="00C07D39">
          <w:rPr>
            <w:noProof/>
            <w:webHidden/>
          </w:rPr>
          <w:instrText xml:space="preserve"> PAGEREF _Toc86869848 \h </w:instrText>
        </w:r>
        <w:r w:rsidR="00C07D39">
          <w:rPr>
            <w:noProof/>
            <w:webHidden/>
          </w:rPr>
        </w:r>
        <w:r w:rsidR="00C07D39">
          <w:rPr>
            <w:noProof/>
            <w:webHidden/>
          </w:rPr>
          <w:fldChar w:fldCharType="separate"/>
        </w:r>
        <w:r w:rsidR="00A50DBF">
          <w:rPr>
            <w:noProof/>
            <w:webHidden/>
          </w:rPr>
          <w:t>149</w:t>
        </w:r>
        <w:r w:rsidR="00C07D39">
          <w:rPr>
            <w:noProof/>
            <w:webHidden/>
          </w:rPr>
          <w:fldChar w:fldCharType="end"/>
        </w:r>
      </w:hyperlink>
    </w:p>
    <w:p w14:paraId="115EFE74" w14:textId="385F0E74" w:rsidR="00C07D39" w:rsidRDefault="0095483F">
      <w:pPr>
        <w:pStyle w:val="TOC1"/>
        <w:rPr>
          <w:rFonts w:asciiTheme="minorHAnsi" w:eastAsiaTheme="minorEastAsia" w:hAnsiTheme="minorHAnsi" w:cstheme="minorBidi"/>
          <w:b w:val="0"/>
          <w:noProof/>
          <w:lang w:val="de-DE" w:eastAsia="de-DE"/>
        </w:rPr>
      </w:pPr>
      <w:hyperlink w:anchor="_Toc86869849" w:history="1">
        <w:r w:rsidR="00C07D39" w:rsidRPr="00A07DF2">
          <w:rPr>
            <w:rStyle w:val="Hyperlink"/>
            <w:noProof/>
          </w:rPr>
          <w:t>Annex C</w:t>
        </w:r>
        <w:r w:rsidR="00C07D39" w:rsidRPr="00A07DF2">
          <w:rPr>
            <w:rStyle w:val="Hyperlink"/>
            <w:bCs/>
            <w:noProof/>
            <w:lang w:val="en-US"/>
          </w:rPr>
          <w:t xml:space="preserve"> (informative)</w:t>
        </w:r>
        <w:r w:rsidR="00C07D39" w:rsidRPr="00A07DF2">
          <w:rPr>
            <w:rStyle w:val="Hyperlink"/>
            <w:noProof/>
            <w:lang w:val="en-US"/>
          </w:rPr>
          <w:t xml:space="preserve">  History</w:t>
        </w:r>
        <w:r w:rsidR="00C07D39">
          <w:rPr>
            <w:noProof/>
            <w:webHidden/>
          </w:rPr>
          <w:tab/>
        </w:r>
        <w:r w:rsidR="00C07D39">
          <w:rPr>
            <w:noProof/>
            <w:webHidden/>
          </w:rPr>
          <w:fldChar w:fldCharType="begin"/>
        </w:r>
        <w:r w:rsidR="00C07D39">
          <w:rPr>
            <w:noProof/>
            <w:webHidden/>
          </w:rPr>
          <w:instrText xml:space="preserve"> PAGEREF _Toc86869849 \h </w:instrText>
        </w:r>
        <w:r w:rsidR="00C07D39">
          <w:rPr>
            <w:noProof/>
            <w:webHidden/>
          </w:rPr>
        </w:r>
        <w:r w:rsidR="00C07D39">
          <w:rPr>
            <w:noProof/>
            <w:webHidden/>
          </w:rPr>
          <w:fldChar w:fldCharType="separate"/>
        </w:r>
        <w:r w:rsidR="00A50DBF">
          <w:rPr>
            <w:noProof/>
            <w:webHidden/>
          </w:rPr>
          <w:t>150</w:t>
        </w:r>
        <w:r w:rsidR="00C07D39">
          <w:rPr>
            <w:noProof/>
            <w:webHidden/>
          </w:rPr>
          <w:fldChar w:fldCharType="end"/>
        </w:r>
      </w:hyperlink>
    </w:p>
    <w:p w14:paraId="04546702" w14:textId="535B0231" w:rsidR="00C07D39" w:rsidRDefault="0095483F">
      <w:pPr>
        <w:pStyle w:val="TOC1"/>
        <w:rPr>
          <w:rFonts w:asciiTheme="minorHAnsi" w:eastAsiaTheme="minorEastAsia" w:hAnsiTheme="minorHAnsi" w:cstheme="minorBidi"/>
          <w:b w:val="0"/>
          <w:noProof/>
          <w:lang w:val="de-DE" w:eastAsia="de-DE"/>
        </w:rPr>
      </w:pPr>
      <w:hyperlink w:anchor="_Toc86869850" w:history="1">
        <w:r w:rsidR="00C07D39" w:rsidRPr="00A07DF2">
          <w:rPr>
            <w:rStyle w:val="Hyperlink"/>
            <w:noProof/>
          </w:rPr>
          <w:t>Bibliography</w:t>
        </w:r>
        <w:r w:rsidR="00C07D39">
          <w:rPr>
            <w:noProof/>
            <w:webHidden/>
          </w:rPr>
          <w:tab/>
        </w:r>
        <w:r w:rsidR="00C07D39">
          <w:rPr>
            <w:noProof/>
            <w:webHidden/>
          </w:rPr>
          <w:fldChar w:fldCharType="begin"/>
        </w:r>
        <w:r w:rsidR="00C07D39">
          <w:rPr>
            <w:noProof/>
            <w:webHidden/>
          </w:rPr>
          <w:instrText xml:space="preserve"> PAGEREF _Toc86869850 \h </w:instrText>
        </w:r>
        <w:r w:rsidR="00C07D39">
          <w:rPr>
            <w:noProof/>
            <w:webHidden/>
          </w:rPr>
        </w:r>
        <w:r w:rsidR="00C07D39">
          <w:rPr>
            <w:noProof/>
            <w:webHidden/>
          </w:rPr>
          <w:fldChar w:fldCharType="separate"/>
        </w:r>
        <w:r w:rsidR="00A50DBF">
          <w:rPr>
            <w:noProof/>
            <w:webHidden/>
          </w:rPr>
          <w:t>151</w:t>
        </w:r>
        <w:r w:rsidR="00C07D39">
          <w:rPr>
            <w:noProof/>
            <w:webHidden/>
          </w:rPr>
          <w:fldChar w:fldCharType="end"/>
        </w:r>
      </w:hyperlink>
    </w:p>
    <w:p w14:paraId="09883BFC" w14:textId="35007A6A" w:rsidR="008116BB" w:rsidRDefault="0054733A" w:rsidP="008116BB">
      <w:pPr>
        <w:pStyle w:val="BodyText"/>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5C165A54" w14:textId="20FB614E" w:rsidR="00C07D39" w:rsidRDefault="003336DF">
      <w:pPr>
        <w:pStyle w:val="TableofFigure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9851" w:history="1">
        <w:r w:rsidR="00C07D39" w:rsidRPr="0059196A">
          <w:rPr>
            <w:rStyle w:val="Hyperlink"/>
            <w:rFonts w:eastAsia="MS Mincho"/>
            <w:noProof/>
          </w:rPr>
          <w:t>Figure 1: Seam weld as 1</w:t>
        </w:r>
        <w:r w:rsidR="00C07D39" w:rsidRPr="0059196A">
          <w:rPr>
            <w:rStyle w:val="Hyperlink"/>
            <w:rFonts w:eastAsia="MS Mincho"/>
            <w:noProof/>
          </w:rPr>
          <w:noBreakHyphen/>
          <w:t>dimensional joint</w:t>
        </w:r>
        <w:r w:rsidR="00C07D39">
          <w:rPr>
            <w:noProof/>
            <w:webHidden/>
          </w:rPr>
          <w:tab/>
        </w:r>
        <w:r w:rsidR="00C07D39">
          <w:rPr>
            <w:noProof/>
            <w:webHidden/>
          </w:rPr>
          <w:fldChar w:fldCharType="begin"/>
        </w:r>
        <w:r w:rsidR="00C07D39">
          <w:rPr>
            <w:noProof/>
            <w:webHidden/>
          </w:rPr>
          <w:instrText xml:space="preserve"> PAGEREF _Toc86869851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60941E28" w14:textId="6E1A8D32" w:rsidR="00C07D39" w:rsidRDefault="0095483F">
      <w:pPr>
        <w:pStyle w:val="TableofFigures"/>
        <w:rPr>
          <w:rFonts w:asciiTheme="minorHAnsi" w:eastAsiaTheme="minorEastAsia" w:hAnsiTheme="minorHAnsi" w:cstheme="minorBidi"/>
          <w:b w:val="0"/>
          <w:noProof/>
          <w:szCs w:val="22"/>
          <w:lang w:val="de-DE"/>
        </w:rPr>
      </w:pPr>
      <w:hyperlink w:anchor="_Toc86869852" w:history="1">
        <w:r w:rsidR="00C07D39" w:rsidRPr="0059196A">
          <w:rPr>
            <w:rStyle w:val="Hyperlink"/>
            <w:rFonts w:eastAsia="MS Mincho"/>
            <w:noProof/>
          </w:rPr>
          <w:t>Figure 2: Topological Relations between Parts and Assemblies</w:t>
        </w:r>
        <w:r w:rsidR="00C07D39">
          <w:rPr>
            <w:noProof/>
            <w:webHidden/>
          </w:rPr>
          <w:tab/>
        </w:r>
        <w:r w:rsidR="00C07D39">
          <w:rPr>
            <w:noProof/>
            <w:webHidden/>
          </w:rPr>
          <w:fldChar w:fldCharType="begin"/>
        </w:r>
        <w:r w:rsidR="00C07D39">
          <w:rPr>
            <w:noProof/>
            <w:webHidden/>
          </w:rPr>
          <w:instrText xml:space="preserve"> PAGEREF _Toc86869852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2D55D5F9" w14:textId="3A49B8E2" w:rsidR="00C07D39" w:rsidRDefault="0095483F">
      <w:pPr>
        <w:pStyle w:val="TableofFigures"/>
        <w:rPr>
          <w:rFonts w:asciiTheme="minorHAnsi" w:eastAsiaTheme="minorEastAsia" w:hAnsiTheme="minorHAnsi" w:cstheme="minorBidi"/>
          <w:b w:val="0"/>
          <w:noProof/>
          <w:szCs w:val="22"/>
          <w:lang w:val="de-DE"/>
        </w:rPr>
      </w:pPr>
      <w:hyperlink w:anchor="_Toc86869853" w:history="1">
        <w:r w:rsidR="00C07D39" w:rsidRPr="0059196A">
          <w:rPr>
            <w:rStyle w:val="Hyperlink"/>
            <w:rFonts w:eastAsia="MS Mincho"/>
            <w:noProof/>
          </w:rPr>
          <w:t>Figure 3: Product Structures Fitting to Previous Figure.</w:t>
        </w:r>
        <w:r w:rsidR="00C07D39">
          <w:rPr>
            <w:noProof/>
            <w:webHidden/>
          </w:rPr>
          <w:tab/>
        </w:r>
        <w:r w:rsidR="00C07D39">
          <w:rPr>
            <w:noProof/>
            <w:webHidden/>
          </w:rPr>
          <w:fldChar w:fldCharType="begin"/>
        </w:r>
        <w:r w:rsidR="00C07D39">
          <w:rPr>
            <w:noProof/>
            <w:webHidden/>
          </w:rPr>
          <w:instrText xml:space="preserve"> PAGEREF _Toc86869853 \h </w:instrText>
        </w:r>
        <w:r w:rsidR="00C07D39">
          <w:rPr>
            <w:noProof/>
            <w:webHidden/>
          </w:rPr>
        </w:r>
        <w:r w:rsidR="00C07D39">
          <w:rPr>
            <w:noProof/>
            <w:webHidden/>
          </w:rPr>
          <w:fldChar w:fldCharType="separate"/>
        </w:r>
        <w:r w:rsidR="00A50DBF">
          <w:rPr>
            <w:noProof/>
            <w:webHidden/>
          </w:rPr>
          <w:t>4</w:t>
        </w:r>
        <w:r w:rsidR="00C07D39">
          <w:rPr>
            <w:noProof/>
            <w:webHidden/>
          </w:rPr>
          <w:fldChar w:fldCharType="end"/>
        </w:r>
      </w:hyperlink>
    </w:p>
    <w:p w14:paraId="50FE8B72" w14:textId="5FC867DB" w:rsidR="00C07D39" w:rsidRDefault="0095483F">
      <w:pPr>
        <w:pStyle w:val="TableofFigures"/>
        <w:rPr>
          <w:rFonts w:asciiTheme="minorHAnsi" w:eastAsiaTheme="minorEastAsia" w:hAnsiTheme="minorHAnsi" w:cstheme="minorBidi"/>
          <w:b w:val="0"/>
          <w:noProof/>
          <w:szCs w:val="22"/>
          <w:lang w:val="de-DE"/>
        </w:rPr>
      </w:pPr>
      <w:hyperlink w:anchor="_Toc86869854" w:history="1">
        <w:r w:rsidR="00C07D39" w:rsidRPr="0059196A">
          <w:rPr>
            <w:rStyle w:val="Hyperlink"/>
            <w:rFonts w:eastAsia="MS Mincho"/>
            <w:noProof/>
          </w:rPr>
          <w:t>Figure 4: The Development Process</w:t>
        </w:r>
        <w:r w:rsidR="00C07D39">
          <w:rPr>
            <w:noProof/>
            <w:webHidden/>
          </w:rPr>
          <w:tab/>
        </w:r>
        <w:r w:rsidR="00C07D39">
          <w:rPr>
            <w:noProof/>
            <w:webHidden/>
          </w:rPr>
          <w:fldChar w:fldCharType="begin"/>
        </w:r>
        <w:r w:rsidR="00C07D39">
          <w:rPr>
            <w:noProof/>
            <w:webHidden/>
          </w:rPr>
          <w:instrText xml:space="preserve"> PAGEREF _Toc86869854 \h </w:instrText>
        </w:r>
        <w:r w:rsidR="00C07D39">
          <w:rPr>
            <w:noProof/>
            <w:webHidden/>
          </w:rPr>
        </w:r>
        <w:r w:rsidR="00C07D39">
          <w:rPr>
            <w:noProof/>
            <w:webHidden/>
          </w:rPr>
          <w:fldChar w:fldCharType="separate"/>
        </w:r>
        <w:r w:rsidR="00A50DBF">
          <w:rPr>
            <w:noProof/>
            <w:webHidden/>
          </w:rPr>
          <w:t>4</w:t>
        </w:r>
        <w:r w:rsidR="00C07D39">
          <w:rPr>
            <w:noProof/>
            <w:webHidden/>
          </w:rPr>
          <w:fldChar w:fldCharType="end"/>
        </w:r>
      </w:hyperlink>
    </w:p>
    <w:p w14:paraId="50387406" w14:textId="44E6284D" w:rsidR="00C07D39" w:rsidRDefault="0095483F">
      <w:pPr>
        <w:pStyle w:val="TableofFigures"/>
        <w:rPr>
          <w:rFonts w:asciiTheme="minorHAnsi" w:eastAsiaTheme="minorEastAsia" w:hAnsiTheme="minorHAnsi" w:cstheme="minorBidi"/>
          <w:b w:val="0"/>
          <w:noProof/>
          <w:szCs w:val="22"/>
          <w:lang w:val="de-DE"/>
        </w:rPr>
      </w:pPr>
      <w:hyperlink w:anchor="_Toc86869855" w:history="1">
        <w:r w:rsidR="00C07D39" w:rsidRPr="0059196A">
          <w:rPr>
            <w:rStyle w:val="Hyperlink"/>
            <w:rFonts w:eastAsia="MS Mincho"/>
            <w:noProof/>
          </w:rPr>
          <w:t>Figure 5: χMCF as a Platform for Connection Information in the Complete Development Process</w:t>
        </w:r>
        <w:r w:rsidR="00C07D39">
          <w:rPr>
            <w:noProof/>
            <w:webHidden/>
          </w:rPr>
          <w:tab/>
        </w:r>
        <w:r w:rsidR="00C07D39">
          <w:rPr>
            <w:noProof/>
            <w:webHidden/>
          </w:rPr>
          <w:fldChar w:fldCharType="begin"/>
        </w:r>
        <w:r w:rsidR="00C07D39">
          <w:rPr>
            <w:noProof/>
            <w:webHidden/>
          </w:rPr>
          <w:instrText xml:space="preserve"> PAGEREF _Toc86869855 \h </w:instrText>
        </w:r>
        <w:r w:rsidR="00C07D39">
          <w:rPr>
            <w:noProof/>
            <w:webHidden/>
          </w:rPr>
        </w:r>
        <w:r w:rsidR="00C07D39">
          <w:rPr>
            <w:noProof/>
            <w:webHidden/>
          </w:rPr>
          <w:fldChar w:fldCharType="separate"/>
        </w:r>
        <w:r w:rsidR="00A50DBF">
          <w:rPr>
            <w:noProof/>
            <w:webHidden/>
          </w:rPr>
          <w:t>5</w:t>
        </w:r>
        <w:r w:rsidR="00C07D39">
          <w:rPr>
            <w:noProof/>
            <w:webHidden/>
          </w:rPr>
          <w:fldChar w:fldCharType="end"/>
        </w:r>
      </w:hyperlink>
    </w:p>
    <w:p w14:paraId="20C7DB54" w14:textId="6FF42557" w:rsidR="00C07D39" w:rsidRDefault="0095483F">
      <w:pPr>
        <w:pStyle w:val="TableofFigures"/>
        <w:rPr>
          <w:rFonts w:asciiTheme="minorHAnsi" w:eastAsiaTheme="minorEastAsia" w:hAnsiTheme="minorHAnsi" w:cstheme="minorBidi"/>
          <w:b w:val="0"/>
          <w:noProof/>
          <w:szCs w:val="22"/>
          <w:lang w:val="de-DE"/>
        </w:rPr>
      </w:pPr>
      <w:hyperlink w:anchor="_Toc86869856" w:history="1">
        <w:r w:rsidR="00C07D39" w:rsidRPr="0059196A">
          <w:rPr>
            <w:rStyle w:val="Hyperlink"/>
            <w:rFonts w:eastAsia="MS Mincho"/>
            <w:noProof/>
          </w:rPr>
          <w:t>Figure 6: Weld line crossing tailored blank vs. weld line crossing physical gap</w:t>
        </w:r>
        <w:r w:rsidR="00C07D39">
          <w:rPr>
            <w:noProof/>
            <w:webHidden/>
          </w:rPr>
          <w:tab/>
        </w:r>
        <w:r w:rsidR="00C07D39">
          <w:rPr>
            <w:noProof/>
            <w:webHidden/>
          </w:rPr>
          <w:fldChar w:fldCharType="begin"/>
        </w:r>
        <w:r w:rsidR="00C07D39">
          <w:rPr>
            <w:noProof/>
            <w:webHidden/>
          </w:rPr>
          <w:instrText xml:space="preserve"> PAGEREF _Toc86869856 \h </w:instrText>
        </w:r>
        <w:r w:rsidR="00C07D39">
          <w:rPr>
            <w:noProof/>
            <w:webHidden/>
          </w:rPr>
        </w:r>
        <w:r w:rsidR="00C07D39">
          <w:rPr>
            <w:noProof/>
            <w:webHidden/>
          </w:rPr>
          <w:fldChar w:fldCharType="separate"/>
        </w:r>
        <w:r w:rsidR="00A50DBF">
          <w:rPr>
            <w:noProof/>
            <w:webHidden/>
          </w:rPr>
          <w:t>9</w:t>
        </w:r>
        <w:r w:rsidR="00C07D39">
          <w:rPr>
            <w:noProof/>
            <w:webHidden/>
          </w:rPr>
          <w:fldChar w:fldCharType="end"/>
        </w:r>
      </w:hyperlink>
    </w:p>
    <w:p w14:paraId="2E35F47E" w14:textId="11D3CAB5" w:rsidR="00C07D39" w:rsidRDefault="0095483F">
      <w:pPr>
        <w:pStyle w:val="TableofFigures"/>
        <w:rPr>
          <w:rFonts w:asciiTheme="minorHAnsi" w:eastAsiaTheme="minorEastAsia" w:hAnsiTheme="minorHAnsi" w:cstheme="minorBidi"/>
          <w:b w:val="0"/>
          <w:noProof/>
          <w:szCs w:val="22"/>
          <w:lang w:val="de-DE"/>
        </w:rPr>
      </w:pPr>
      <w:hyperlink r:id="rId15" w:anchor="_Toc86869857" w:history="1">
        <w:r w:rsidR="00C07D39" w:rsidRPr="0059196A">
          <w:rPr>
            <w:rStyle w:val="Hyperlink"/>
            <w:rFonts w:eastAsia="MS Mincho"/>
            <w:noProof/>
          </w:rPr>
          <w:t>Figure 7: special topologies</w:t>
        </w:r>
        <w:r w:rsidR="00C07D39">
          <w:rPr>
            <w:noProof/>
            <w:webHidden/>
          </w:rPr>
          <w:tab/>
        </w:r>
        <w:r w:rsidR="00C07D39">
          <w:rPr>
            <w:noProof/>
            <w:webHidden/>
          </w:rPr>
          <w:fldChar w:fldCharType="begin"/>
        </w:r>
        <w:r w:rsidR="00C07D39">
          <w:rPr>
            <w:noProof/>
            <w:webHidden/>
          </w:rPr>
          <w:instrText xml:space="preserve"> PAGEREF _Toc86869857 \h </w:instrText>
        </w:r>
        <w:r w:rsidR="00C07D39">
          <w:rPr>
            <w:noProof/>
            <w:webHidden/>
          </w:rPr>
        </w:r>
        <w:r w:rsidR="00C07D39">
          <w:rPr>
            <w:noProof/>
            <w:webHidden/>
          </w:rPr>
          <w:fldChar w:fldCharType="separate"/>
        </w:r>
        <w:r w:rsidR="00A50DBF">
          <w:rPr>
            <w:noProof/>
            <w:webHidden/>
          </w:rPr>
          <w:t>19</w:t>
        </w:r>
        <w:r w:rsidR="00C07D39">
          <w:rPr>
            <w:noProof/>
            <w:webHidden/>
          </w:rPr>
          <w:fldChar w:fldCharType="end"/>
        </w:r>
      </w:hyperlink>
    </w:p>
    <w:p w14:paraId="66F14A7B" w14:textId="71D81AC9" w:rsidR="00C07D39" w:rsidRDefault="0095483F">
      <w:pPr>
        <w:pStyle w:val="TableofFigures"/>
        <w:rPr>
          <w:rFonts w:asciiTheme="minorHAnsi" w:eastAsiaTheme="minorEastAsia" w:hAnsiTheme="minorHAnsi" w:cstheme="minorBidi"/>
          <w:b w:val="0"/>
          <w:noProof/>
          <w:szCs w:val="22"/>
          <w:lang w:val="de-DE"/>
        </w:rPr>
      </w:pPr>
      <w:hyperlink w:anchor="_Toc86869858" w:history="1">
        <w:r w:rsidR="00C07D39" w:rsidRPr="0059196A">
          <w:rPr>
            <w:rStyle w:val="Hyperlink"/>
            <w:rFonts w:eastAsia="MS Mincho"/>
            <w:noProof/>
          </w:rPr>
          <w:t>Figure 8: Robscans with Different Rotation Angles; Two of them Mirrored</w:t>
        </w:r>
        <w:r w:rsidR="00C07D39">
          <w:rPr>
            <w:noProof/>
            <w:webHidden/>
          </w:rPr>
          <w:tab/>
        </w:r>
        <w:r w:rsidR="00C07D39">
          <w:rPr>
            <w:noProof/>
            <w:webHidden/>
          </w:rPr>
          <w:fldChar w:fldCharType="begin"/>
        </w:r>
        <w:r w:rsidR="00C07D39">
          <w:rPr>
            <w:noProof/>
            <w:webHidden/>
          </w:rPr>
          <w:instrText xml:space="preserve"> PAGEREF _Toc86869858 \h </w:instrText>
        </w:r>
        <w:r w:rsidR="00C07D39">
          <w:rPr>
            <w:noProof/>
            <w:webHidden/>
          </w:rPr>
        </w:r>
        <w:r w:rsidR="00C07D39">
          <w:rPr>
            <w:noProof/>
            <w:webHidden/>
          </w:rPr>
          <w:fldChar w:fldCharType="separate"/>
        </w:r>
        <w:r w:rsidR="00A50DBF">
          <w:rPr>
            <w:noProof/>
            <w:webHidden/>
          </w:rPr>
          <w:t>37</w:t>
        </w:r>
        <w:r w:rsidR="00C07D39">
          <w:rPr>
            <w:noProof/>
            <w:webHidden/>
          </w:rPr>
          <w:fldChar w:fldCharType="end"/>
        </w:r>
      </w:hyperlink>
    </w:p>
    <w:p w14:paraId="51C3402D" w14:textId="3354F399" w:rsidR="00C07D39" w:rsidRDefault="0095483F">
      <w:pPr>
        <w:pStyle w:val="TableofFigures"/>
        <w:rPr>
          <w:rFonts w:asciiTheme="minorHAnsi" w:eastAsiaTheme="minorEastAsia" w:hAnsiTheme="minorHAnsi" w:cstheme="minorBidi"/>
          <w:b w:val="0"/>
          <w:noProof/>
          <w:szCs w:val="22"/>
          <w:lang w:val="de-DE"/>
        </w:rPr>
      </w:pPr>
      <w:hyperlink w:anchor="_Toc86869859" w:history="1">
        <w:r w:rsidR="00C07D39" w:rsidRPr="0059196A">
          <w:rPr>
            <w:rStyle w:val="Hyperlink"/>
            <w:rFonts w:eastAsia="MS Mincho"/>
            <w:noProof/>
          </w:rPr>
          <w:t>Figure 9: Rivet head types</w:t>
        </w:r>
        <w:r w:rsidR="00C07D39">
          <w:rPr>
            <w:noProof/>
            <w:webHidden/>
          </w:rPr>
          <w:tab/>
        </w:r>
        <w:r w:rsidR="00C07D39">
          <w:rPr>
            <w:noProof/>
            <w:webHidden/>
          </w:rPr>
          <w:fldChar w:fldCharType="begin"/>
        </w:r>
        <w:r w:rsidR="00C07D39">
          <w:rPr>
            <w:noProof/>
            <w:webHidden/>
          </w:rPr>
          <w:instrText xml:space="preserve"> PAGEREF _Toc86869859 \h </w:instrText>
        </w:r>
        <w:r w:rsidR="00C07D39">
          <w:rPr>
            <w:noProof/>
            <w:webHidden/>
          </w:rPr>
        </w:r>
        <w:r w:rsidR="00C07D39">
          <w:rPr>
            <w:noProof/>
            <w:webHidden/>
          </w:rPr>
          <w:fldChar w:fldCharType="separate"/>
        </w:r>
        <w:r w:rsidR="00A50DBF">
          <w:rPr>
            <w:noProof/>
            <w:webHidden/>
          </w:rPr>
          <w:t>40</w:t>
        </w:r>
        <w:r w:rsidR="00C07D39">
          <w:rPr>
            <w:noProof/>
            <w:webHidden/>
          </w:rPr>
          <w:fldChar w:fldCharType="end"/>
        </w:r>
      </w:hyperlink>
    </w:p>
    <w:p w14:paraId="4A81E2FA" w14:textId="15BAD9B3" w:rsidR="00C07D39" w:rsidRDefault="0095483F">
      <w:pPr>
        <w:pStyle w:val="TableofFigures"/>
        <w:rPr>
          <w:rFonts w:asciiTheme="minorHAnsi" w:eastAsiaTheme="minorEastAsia" w:hAnsiTheme="minorHAnsi" w:cstheme="minorBidi"/>
          <w:b w:val="0"/>
          <w:noProof/>
          <w:szCs w:val="22"/>
          <w:lang w:val="de-DE"/>
        </w:rPr>
      </w:pPr>
      <w:hyperlink w:anchor="_Toc86869860" w:history="1">
        <w:r w:rsidR="00C07D39" w:rsidRPr="0059196A">
          <w:rPr>
            <w:rStyle w:val="Hyperlink"/>
            <w:rFonts w:eastAsia="MS Mincho"/>
            <w:noProof/>
          </w:rPr>
          <w:t>Figure 10: Cross Section of a blind rivet</w:t>
        </w:r>
        <w:r w:rsidR="00C07D39">
          <w:rPr>
            <w:noProof/>
            <w:webHidden/>
          </w:rPr>
          <w:tab/>
        </w:r>
        <w:r w:rsidR="00C07D39">
          <w:rPr>
            <w:noProof/>
            <w:webHidden/>
          </w:rPr>
          <w:fldChar w:fldCharType="begin"/>
        </w:r>
        <w:r w:rsidR="00C07D39">
          <w:rPr>
            <w:noProof/>
            <w:webHidden/>
          </w:rPr>
          <w:instrText xml:space="preserve"> PAGEREF _Toc86869860 \h </w:instrText>
        </w:r>
        <w:r w:rsidR="00C07D39">
          <w:rPr>
            <w:noProof/>
            <w:webHidden/>
          </w:rPr>
        </w:r>
        <w:r w:rsidR="00C07D39">
          <w:rPr>
            <w:noProof/>
            <w:webHidden/>
          </w:rPr>
          <w:fldChar w:fldCharType="separate"/>
        </w:r>
        <w:r w:rsidR="00A50DBF">
          <w:rPr>
            <w:noProof/>
            <w:webHidden/>
          </w:rPr>
          <w:t>42</w:t>
        </w:r>
        <w:r w:rsidR="00C07D39">
          <w:rPr>
            <w:noProof/>
            <w:webHidden/>
          </w:rPr>
          <w:fldChar w:fldCharType="end"/>
        </w:r>
      </w:hyperlink>
    </w:p>
    <w:p w14:paraId="73ED687C" w14:textId="3E9F9D2A" w:rsidR="00C07D39" w:rsidRDefault="0095483F">
      <w:pPr>
        <w:pStyle w:val="TableofFigures"/>
        <w:rPr>
          <w:rFonts w:asciiTheme="minorHAnsi" w:eastAsiaTheme="minorEastAsia" w:hAnsiTheme="minorHAnsi" w:cstheme="minorBidi"/>
          <w:b w:val="0"/>
          <w:noProof/>
          <w:szCs w:val="22"/>
          <w:lang w:val="de-DE"/>
        </w:rPr>
      </w:pPr>
      <w:hyperlink w:anchor="_Toc86869861" w:history="1">
        <w:r w:rsidR="00C07D39" w:rsidRPr="0059196A">
          <w:rPr>
            <w:rStyle w:val="Hyperlink"/>
            <w:rFonts w:eastAsia="MS Mincho"/>
            <w:noProof/>
          </w:rPr>
          <w:t>Figure 11: Thick and Thin Assembling</w:t>
        </w:r>
        <w:r w:rsidR="00C07D39">
          <w:rPr>
            <w:noProof/>
            <w:webHidden/>
          </w:rPr>
          <w:tab/>
        </w:r>
        <w:r w:rsidR="00C07D39">
          <w:rPr>
            <w:noProof/>
            <w:webHidden/>
          </w:rPr>
          <w:fldChar w:fldCharType="begin"/>
        </w:r>
        <w:r w:rsidR="00C07D39">
          <w:rPr>
            <w:noProof/>
            <w:webHidden/>
          </w:rPr>
          <w:instrText xml:space="preserve"> PAGEREF _Toc86869861 \h </w:instrText>
        </w:r>
        <w:r w:rsidR="00C07D39">
          <w:rPr>
            <w:noProof/>
            <w:webHidden/>
          </w:rPr>
        </w:r>
        <w:r w:rsidR="00C07D39">
          <w:rPr>
            <w:noProof/>
            <w:webHidden/>
          </w:rPr>
          <w:fldChar w:fldCharType="separate"/>
        </w:r>
        <w:r w:rsidR="00A50DBF">
          <w:rPr>
            <w:noProof/>
            <w:webHidden/>
          </w:rPr>
          <w:t>43</w:t>
        </w:r>
        <w:r w:rsidR="00C07D39">
          <w:rPr>
            <w:noProof/>
            <w:webHidden/>
          </w:rPr>
          <w:fldChar w:fldCharType="end"/>
        </w:r>
      </w:hyperlink>
    </w:p>
    <w:p w14:paraId="75CE4AD0" w14:textId="6F9E5127" w:rsidR="00C07D39" w:rsidRDefault="0095483F">
      <w:pPr>
        <w:pStyle w:val="TableofFigures"/>
        <w:rPr>
          <w:rFonts w:asciiTheme="minorHAnsi" w:eastAsiaTheme="minorEastAsia" w:hAnsiTheme="minorHAnsi" w:cstheme="minorBidi"/>
          <w:b w:val="0"/>
          <w:noProof/>
          <w:szCs w:val="22"/>
          <w:lang w:val="de-DE"/>
        </w:rPr>
      </w:pPr>
      <w:hyperlink w:anchor="_Toc86869862" w:history="1">
        <w:r w:rsidR="00C07D39" w:rsidRPr="0059196A">
          <w:rPr>
            <w:rStyle w:val="Hyperlink"/>
            <w:rFonts w:eastAsia="MS Mincho"/>
            <w:noProof/>
          </w:rPr>
          <w:t>Figure 12: Fastening Soft and Hard</w:t>
        </w:r>
        <w:r w:rsidR="00C07D39">
          <w:rPr>
            <w:noProof/>
            <w:webHidden/>
          </w:rPr>
          <w:tab/>
        </w:r>
        <w:r w:rsidR="00C07D39">
          <w:rPr>
            <w:noProof/>
            <w:webHidden/>
          </w:rPr>
          <w:fldChar w:fldCharType="begin"/>
        </w:r>
        <w:r w:rsidR="00C07D39">
          <w:rPr>
            <w:noProof/>
            <w:webHidden/>
          </w:rPr>
          <w:instrText xml:space="preserve"> PAGEREF _Toc86869862 \h </w:instrText>
        </w:r>
        <w:r w:rsidR="00C07D39">
          <w:rPr>
            <w:noProof/>
            <w:webHidden/>
          </w:rPr>
        </w:r>
        <w:r w:rsidR="00C07D39">
          <w:rPr>
            <w:noProof/>
            <w:webHidden/>
          </w:rPr>
          <w:fldChar w:fldCharType="separate"/>
        </w:r>
        <w:r w:rsidR="00A50DBF">
          <w:rPr>
            <w:noProof/>
            <w:webHidden/>
          </w:rPr>
          <w:t>43</w:t>
        </w:r>
        <w:r w:rsidR="00C07D39">
          <w:rPr>
            <w:noProof/>
            <w:webHidden/>
          </w:rPr>
          <w:fldChar w:fldCharType="end"/>
        </w:r>
      </w:hyperlink>
    </w:p>
    <w:p w14:paraId="061911D1" w14:textId="3165FBF4" w:rsidR="00C07D39" w:rsidRDefault="0095483F">
      <w:pPr>
        <w:pStyle w:val="TableofFigures"/>
        <w:rPr>
          <w:rFonts w:asciiTheme="minorHAnsi" w:eastAsiaTheme="minorEastAsia" w:hAnsiTheme="minorHAnsi" w:cstheme="minorBidi"/>
          <w:b w:val="0"/>
          <w:noProof/>
          <w:szCs w:val="22"/>
          <w:lang w:val="de-DE"/>
        </w:rPr>
      </w:pPr>
      <w:hyperlink w:anchor="_Toc86869863" w:history="1">
        <w:r w:rsidR="00C07D39" w:rsidRPr="0059196A">
          <w:rPr>
            <w:rStyle w:val="Hyperlink"/>
            <w:rFonts w:eastAsia="MS Mincho"/>
            <w:noProof/>
          </w:rPr>
          <w:t>Figure 13: Cross Section of a Self-Piercing Rivet</w:t>
        </w:r>
        <w:r w:rsidR="00C07D39">
          <w:rPr>
            <w:noProof/>
            <w:webHidden/>
          </w:rPr>
          <w:tab/>
        </w:r>
        <w:r w:rsidR="00C07D39">
          <w:rPr>
            <w:noProof/>
            <w:webHidden/>
          </w:rPr>
          <w:fldChar w:fldCharType="begin"/>
        </w:r>
        <w:r w:rsidR="00C07D39">
          <w:rPr>
            <w:noProof/>
            <w:webHidden/>
          </w:rPr>
          <w:instrText xml:space="preserve"> PAGEREF _Toc86869863 \h </w:instrText>
        </w:r>
        <w:r w:rsidR="00C07D39">
          <w:rPr>
            <w:noProof/>
            <w:webHidden/>
          </w:rPr>
        </w:r>
        <w:r w:rsidR="00C07D39">
          <w:rPr>
            <w:noProof/>
            <w:webHidden/>
          </w:rPr>
          <w:fldChar w:fldCharType="separate"/>
        </w:r>
        <w:r w:rsidR="00A50DBF">
          <w:rPr>
            <w:noProof/>
            <w:webHidden/>
          </w:rPr>
          <w:t>44</w:t>
        </w:r>
        <w:r w:rsidR="00C07D39">
          <w:rPr>
            <w:noProof/>
            <w:webHidden/>
          </w:rPr>
          <w:fldChar w:fldCharType="end"/>
        </w:r>
      </w:hyperlink>
    </w:p>
    <w:p w14:paraId="0ACD22F8" w14:textId="262DA387" w:rsidR="00C07D39" w:rsidRDefault="0095483F">
      <w:pPr>
        <w:pStyle w:val="TableofFigures"/>
        <w:rPr>
          <w:rFonts w:asciiTheme="minorHAnsi" w:eastAsiaTheme="minorEastAsia" w:hAnsiTheme="minorHAnsi" w:cstheme="minorBidi"/>
          <w:b w:val="0"/>
          <w:noProof/>
          <w:szCs w:val="22"/>
          <w:lang w:val="de-DE"/>
        </w:rPr>
      </w:pPr>
      <w:hyperlink w:anchor="_Toc86869864" w:history="1">
        <w:r w:rsidR="00C07D39" w:rsidRPr="0059196A">
          <w:rPr>
            <w:rStyle w:val="Hyperlink"/>
            <w:rFonts w:eastAsia="MS Mincho"/>
            <w:noProof/>
          </w:rPr>
          <w:t>Figure 14: S</w:t>
        </w:r>
        <w:r w:rsidR="00C07D39" w:rsidRPr="0059196A">
          <w:rPr>
            <w:rStyle w:val="Hyperlink"/>
            <w:rFonts w:ascii="Arial" w:eastAsia="MS Mincho" w:hAnsi="Arial" w:cs="Arial"/>
            <w:noProof/>
            <w:shd w:val="clear" w:color="auto" w:fill="FFFFFF"/>
          </w:rPr>
          <w:t>elf-piercing rivet setting apparatus</w:t>
        </w:r>
        <w:r w:rsidR="00C07D39">
          <w:rPr>
            <w:noProof/>
            <w:webHidden/>
          </w:rPr>
          <w:tab/>
        </w:r>
        <w:r w:rsidR="00C07D39">
          <w:rPr>
            <w:noProof/>
            <w:webHidden/>
          </w:rPr>
          <w:fldChar w:fldCharType="begin"/>
        </w:r>
        <w:r w:rsidR="00C07D39">
          <w:rPr>
            <w:noProof/>
            <w:webHidden/>
          </w:rPr>
          <w:instrText xml:space="preserve"> PAGEREF _Toc86869864 \h </w:instrText>
        </w:r>
        <w:r w:rsidR="00C07D39">
          <w:rPr>
            <w:noProof/>
            <w:webHidden/>
          </w:rPr>
        </w:r>
        <w:r w:rsidR="00C07D39">
          <w:rPr>
            <w:noProof/>
            <w:webHidden/>
          </w:rPr>
          <w:fldChar w:fldCharType="separate"/>
        </w:r>
        <w:r w:rsidR="00A50DBF">
          <w:rPr>
            <w:noProof/>
            <w:webHidden/>
          </w:rPr>
          <w:t>44</w:t>
        </w:r>
        <w:r w:rsidR="00C07D39">
          <w:rPr>
            <w:noProof/>
            <w:webHidden/>
          </w:rPr>
          <w:fldChar w:fldCharType="end"/>
        </w:r>
      </w:hyperlink>
    </w:p>
    <w:p w14:paraId="7AC345BA" w14:textId="23887A9E" w:rsidR="00C07D39" w:rsidRDefault="0095483F">
      <w:pPr>
        <w:pStyle w:val="TableofFigures"/>
        <w:rPr>
          <w:rFonts w:asciiTheme="minorHAnsi" w:eastAsiaTheme="minorEastAsia" w:hAnsiTheme="minorHAnsi" w:cstheme="minorBidi"/>
          <w:b w:val="0"/>
          <w:noProof/>
          <w:szCs w:val="22"/>
          <w:lang w:val="de-DE"/>
        </w:rPr>
      </w:pPr>
      <w:hyperlink w:anchor="_Toc86869865" w:history="1">
        <w:r w:rsidR="00C07D39" w:rsidRPr="0059196A">
          <w:rPr>
            <w:rStyle w:val="Hyperlink"/>
            <w:rFonts w:eastAsia="MS Mincho"/>
            <w:noProof/>
          </w:rPr>
          <w:t>Figure 15: Dimensions of Solid Rivets</w:t>
        </w:r>
        <w:r w:rsidR="00C07D39">
          <w:rPr>
            <w:noProof/>
            <w:webHidden/>
          </w:rPr>
          <w:tab/>
        </w:r>
        <w:r w:rsidR="00C07D39">
          <w:rPr>
            <w:noProof/>
            <w:webHidden/>
          </w:rPr>
          <w:fldChar w:fldCharType="begin"/>
        </w:r>
        <w:r w:rsidR="00C07D39">
          <w:rPr>
            <w:noProof/>
            <w:webHidden/>
          </w:rPr>
          <w:instrText xml:space="preserve"> PAGEREF _Toc86869865 \h </w:instrText>
        </w:r>
        <w:r w:rsidR="00C07D39">
          <w:rPr>
            <w:noProof/>
            <w:webHidden/>
          </w:rPr>
        </w:r>
        <w:r w:rsidR="00C07D39">
          <w:rPr>
            <w:noProof/>
            <w:webHidden/>
          </w:rPr>
          <w:fldChar w:fldCharType="separate"/>
        </w:r>
        <w:r w:rsidR="00A50DBF">
          <w:rPr>
            <w:noProof/>
            <w:webHidden/>
          </w:rPr>
          <w:t>46</w:t>
        </w:r>
        <w:r w:rsidR="00C07D39">
          <w:rPr>
            <w:noProof/>
            <w:webHidden/>
          </w:rPr>
          <w:fldChar w:fldCharType="end"/>
        </w:r>
      </w:hyperlink>
    </w:p>
    <w:p w14:paraId="3056F545" w14:textId="0E321248" w:rsidR="00C07D39" w:rsidRDefault="0095483F">
      <w:pPr>
        <w:pStyle w:val="TableofFigures"/>
        <w:rPr>
          <w:rFonts w:asciiTheme="minorHAnsi" w:eastAsiaTheme="minorEastAsia" w:hAnsiTheme="minorHAnsi" w:cstheme="minorBidi"/>
          <w:b w:val="0"/>
          <w:noProof/>
          <w:szCs w:val="22"/>
          <w:lang w:val="de-DE"/>
        </w:rPr>
      </w:pPr>
      <w:hyperlink w:anchor="_Toc86869866" w:history="1">
        <w:r w:rsidR="00C07D39" w:rsidRPr="0059196A">
          <w:rPr>
            <w:rStyle w:val="Hyperlink"/>
            <w:rFonts w:eastAsia="MS Mincho"/>
            <w:noProof/>
          </w:rPr>
          <w:t>Figure 16: Clinch allowance of solid rivet</w:t>
        </w:r>
        <w:r w:rsidR="00C07D39">
          <w:rPr>
            <w:noProof/>
            <w:webHidden/>
          </w:rPr>
          <w:tab/>
        </w:r>
        <w:r w:rsidR="00C07D39">
          <w:rPr>
            <w:noProof/>
            <w:webHidden/>
          </w:rPr>
          <w:fldChar w:fldCharType="begin"/>
        </w:r>
        <w:r w:rsidR="00C07D39">
          <w:rPr>
            <w:noProof/>
            <w:webHidden/>
          </w:rPr>
          <w:instrText xml:space="preserve"> PAGEREF _Toc86869866 \h </w:instrText>
        </w:r>
        <w:r w:rsidR="00C07D39">
          <w:rPr>
            <w:noProof/>
            <w:webHidden/>
          </w:rPr>
        </w:r>
        <w:r w:rsidR="00C07D39">
          <w:rPr>
            <w:noProof/>
            <w:webHidden/>
          </w:rPr>
          <w:fldChar w:fldCharType="separate"/>
        </w:r>
        <w:r w:rsidR="00A50DBF">
          <w:rPr>
            <w:noProof/>
            <w:webHidden/>
          </w:rPr>
          <w:t>47</w:t>
        </w:r>
        <w:r w:rsidR="00C07D39">
          <w:rPr>
            <w:noProof/>
            <w:webHidden/>
          </w:rPr>
          <w:fldChar w:fldCharType="end"/>
        </w:r>
      </w:hyperlink>
    </w:p>
    <w:p w14:paraId="130C25EC" w14:textId="786893F2" w:rsidR="00C07D39" w:rsidRDefault="0095483F">
      <w:pPr>
        <w:pStyle w:val="TableofFigures"/>
        <w:rPr>
          <w:rFonts w:asciiTheme="minorHAnsi" w:eastAsiaTheme="minorEastAsia" w:hAnsiTheme="minorHAnsi" w:cstheme="minorBidi"/>
          <w:b w:val="0"/>
          <w:noProof/>
          <w:szCs w:val="22"/>
          <w:lang w:val="de-DE"/>
        </w:rPr>
      </w:pPr>
      <w:hyperlink w:anchor="_Toc86869867" w:history="1">
        <w:r w:rsidR="00C07D39" w:rsidRPr="0059196A">
          <w:rPr>
            <w:rStyle w:val="Hyperlink"/>
            <w:rFonts w:eastAsia="MS Mincho"/>
            <w:noProof/>
          </w:rPr>
          <w:t>Figure 17: Cross section of a SWOP Rivet</w:t>
        </w:r>
        <w:r w:rsidR="00C07D39">
          <w:rPr>
            <w:noProof/>
            <w:webHidden/>
          </w:rPr>
          <w:tab/>
        </w:r>
        <w:r w:rsidR="00C07D39">
          <w:rPr>
            <w:noProof/>
            <w:webHidden/>
          </w:rPr>
          <w:fldChar w:fldCharType="begin"/>
        </w:r>
        <w:r w:rsidR="00C07D39">
          <w:rPr>
            <w:noProof/>
            <w:webHidden/>
          </w:rPr>
          <w:instrText xml:space="preserve"> PAGEREF _Toc86869867 \h </w:instrText>
        </w:r>
        <w:r w:rsidR="00C07D39">
          <w:rPr>
            <w:noProof/>
            <w:webHidden/>
          </w:rPr>
        </w:r>
        <w:r w:rsidR="00C07D39">
          <w:rPr>
            <w:noProof/>
            <w:webHidden/>
          </w:rPr>
          <w:fldChar w:fldCharType="separate"/>
        </w:r>
        <w:r w:rsidR="00A50DBF">
          <w:rPr>
            <w:noProof/>
            <w:webHidden/>
          </w:rPr>
          <w:t>48</w:t>
        </w:r>
        <w:r w:rsidR="00C07D39">
          <w:rPr>
            <w:noProof/>
            <w:webHidden/>
          </w:rPr>
          <w:fldChar w:fldCharType="end"/>
        </w:r>
      </w:hyperlink>
    </w:p>
    <w:p w14:paraId="541777A5" w14:textId="3592282A" w:rsidR="00C07D39" w:rsidRDefault="0095483F">
      <w:pPr>
        <w:pStyle w:val="TableofFigures"/>
        <w:rPr>
          <w:rFonts w:asciiTheme="minorHAnsi" w:eastAsiaTheme="minorEastAsia" w:hAnsiTheme="minorHAnsi" w:cstheme="minorBidi"/>
          <w:b w:val="0"/>
          <w:noProof/>
          <w:szCs w:val="22"/>
          <w:lang w:val="de-DE"/>
        </w:rPr>
      </w:pPr>
      <w:hyperlink w:anchor="_Toc86869868" w:history="1">
        <w:r w:rsidR="00C07D39" w:rsidRPr="0059196A">
          <w:rPr>
            <w:rStyle w:val="Hyperlink"/>
            <w:rFonts w:eastAsia="MS Mincho"/>
            <w:noProof/>
          </w:rPr>
          <w:t>Figure 18 Clinchnietbolzen types</w:t>
        </w:r>
        <w:r w:rsidR="00C07D39">
          <w:rPr>
            <w:noProof/>
            <w:webHidden/>
          </w:rPr>
          <w:tab/>
        </w:r>
        <w:r w:rsidR="00C07D39">
          <w:rPr>
            <w:noProof/>
            <w:webHidden/>
          </w:rPr>
          <w:fldChar w:fldCharType="begin"/>
        </w:r>
        <w:r w:rsidR="00C07D39">
          <w:rPr>
            <w:noProof/>
            <w:webHidden/>
          </w:rPr>
          <w:instrText xml:space="preserve"> PAGEREF _Toc86869868 \h </w:instrText>
        </w:r>
        <w:r w:rsidR="00C07D39">
          <w:rPr>
            <w:noProof/>
            <w:webHidden/>
          </w:rPr>
        </w:r>
        <w:r w:rsidR="00C07D39">
          <w:rPr>
            <w:noProof/>
            <w:webHidden/>
          </w:rPr>
          <w:fldChar w:fldCharType="separate"/>
        </w:r>
        <w:r w:rsidR="00A50DBF">
          <w:rPr>
            <w:noProof/>
            <w:webHidden/>
          </w:rPr>
          <w:t>50</w:t>
        </w:r>
        <w:r w:rsidR="00C07D39">
          <w:rPr>
            <w:noProof/>
            <w:webHidden/>
          </w:rPr>
          <w:fldChar w:fldCharType="end"/>
        </w:r>
      </w:hyperlink>
    </w:p>
    <w:p w14:paraId="2355D587" w14:textId="15CFA0A6" w:rsidR="00C07D39" w:rsidRDefault="0095483F">
      <w:pPr>
        <w:pStyle w:val="TableofFigures"/>
        <w:rPr>
          <w:rFonts w:asciiTheme="minorHAnsi" w:eastAsiaTheme="minorEastAsia" w:hAnsiTheme="minorHAnsi" w:cstheme="minorBidi"/>
          <w:b w:val="0"/>
          <w:noProof/>
          <w:szCs w:val="22"/>
          <w:lang w:val="de-DE"/>
        </w:rPr>
      </w:pPr>
      <w:hyperlink w:anchor="_Toc86869869" w:history="1">
        <w:r w:rsidR="00C07D39" w:rsidRPr="0059196A">
          <w:rPr>
            <w:rStyle w:val="Hyperlink"/>
            <w:rFonts w:eastAsia="MS Mincho"/>
            <w:noProof/>
          </w:rPr>
          <w:t>Figure 19 Clinch Rivet Stud: Ball stud</w:t>
        </w:r>
        <w:r w:rsidR="00C07D39">
          <w:rPr>
            <w:noProof/>
            <w:webHidden/>
          </w:rPr>
          <w:tab/>
        </w:r>
        <w:r w:rsidR="00C07D39">
          <w:rPr>
            <w:noProof/>
            <w:webHidden/>
          </w:rPr>
          <w:fldChar w:fldCharType="begin"/>
        </w:r>
        <w:r w:rsidR="00C07D39">
          <w:rPr>
            <w:noProof/>
            <w:webHidden/>
          </w:rPr>
          <w:instrText xml:space="preserve"> PAGEREF _Toc86869869 \h </w:instrText>
        </w:r>
        <w:r w:rsidR="00C07D39">
          <w:rPr>
            <w:noProof/>
            <w:webHidden/>
          </w:rPr>
        </w:r>
        <w:r w:rsidR="00C07D39">
          <w:rPr>
            <w:noProof/>
            <w:webHidden/>
          </w:rPr>
          <w:fldChar w:fldCharType="separate"/>
        </w:r>
        <w:r w:rsidR="00A50DBF">
          <w:rPr>
            <w:noProof/>
            <w:webHidden/>
          </w:rPr>
          <w:t>50</w:t>
        </w:r>
        <w:r w:rsidR="00C07D39">
          <w:rPr>
            <w:noProof/>
            <w:webHidden/>
          </w:rPr>
          <w:fldChar w:fldCharType="end"/>
        </w:r>
      </w:hyperlink>
    </w:p>
    <w:p w14:paraId="2EED54B1" w14:textId="54CAB133" w:rsidR="00C07D39" w:rsidRDefault="0095483F">
      <w:pPr>
        <w:pStyle w:val="TableofFigures"/>
        <w:rPr>
          <w:rFonts w:asciiTheme="minorHAnsi" w:eastAsiaTheme="minorEastAsia" w:hAnsiTheme="minorHAnsi" w:cstheme="minorBidi"/>
          <w:b w:val="0"/>
          <w:noProof/>
          <w:szCs w:val="22"/>
          <w:lang w:val="de-DE"/>
        </w:rPr>
      </w:pPr>
      <w:hyperlink w:anchor="_Toc86869870" w:history="1">
        <w:r w:rsidR="00C07D39" w:rsidRPr="0059196A">
          <w:rPr>
            <w:rStyle w:val="Hyperlink"/>
            <w:rFonts w:eastAsia="MS Mincho"/>
            <w:noProof/>
          </w:rPr>
          <w:t>Figure 20: Bolts and Screws</w:t>
        </w:r>
        <w:r w:rsidR="00C07D39">
          <w:rPr>
            <w:noProof/>
            <w:webHidden/>
          </w:rPr>
          <w:tab/>
        </w:r>
        <w:r w:rsidR="00C07D39">
          <w:rPr>
            <w:noProof/>
            <w:webHidden/>
          </w:rPr>
          <w:fldChar w:fldCharType="begin"/>
        </w:r>
        <w:r w:rsidR="00C07D39">
          <w:rPr>
            <w:noProof/>
            <w:webHidden/>
          </w:rPr>
          <w:instrText xml:space="preserve"> PAGEREF _Toc86869870 \h </w:instrText>
        </w:r>
        <w:r w:rsidR="00C07D39">
          <w:rPr>
            <w:noProof/>
            <w:webHidden/>
          </w:rPr>
        </w:r>
        <w:r w:rsidR="00C07D39">
          <w:rPr>
            <w:noProof/>
            <w:webHidden/>
          </w:rPr>
          <w:fldChar w:fldCharType="separate"/>
        </w:r>
        <w:r w:rsidR="00A50DBF">
          <w:rPr>
            <w:noProof/>
            <w:webHidden/>
          </w:rPr>
          <w:t>51</w:t>
        </w:r>
        <w:r w:rsidR="00C07D39">
          <w:rPr>
            <w:noProof/>
            <w:webHidden/>
          </w:rPr>
          <w:fldChar w:fldCharType="end"/>
        </w:r>
      </w:hyperlink>
    </w:p>
    <w:p w14:paraId="61D6CA10" w14:textId="42634EB6" w:rsidR="00C07D39" w:rsidRDefault="0095483F">
      <w:pPr>
        <w:pStyle w:val="TableofFigures"/>
        <w:rPr>
          <w:rFonts w:asciiTheme="minorHAnsi" w:eastAsiaTheme="minorEastAsia" w:hAnsiTheme="minorHAnsi" w:cstheme="minorBidi"/>
          <w:b w:val="0"/>
          <w:noProof/>
          <w:szCs w:val="22"/>
          <w:lang w:val="de-DE"/>
        </w:rPr>
      </w:pPr>
      <w:hyperlink w:anchor="_Toc86869871" w:history="1">
        <w:r w:rsidR="00C07D39" w:rsidRPr="0059196A">
          <w:rPr>
            <w:rStyle w:val="Hyperlink"/>
            <w:rFonts w:eastAsia="MS Mincho"/>
            <w:noProof/>
          </w:rPr>
          <w:t>Figure 21: Different Screw Forms</w:t>
        </w:r>
        <w:r w:rsidR="00C07D39">
          <w:rPr>
            <w:noProof/>
            <w:webHidden/>
          </w:rPr>
          <w:tab/>
        </w:r>
        <w:r w:rsidR="00C07D39">
          <w:rPr>
            <w:noProof/>
            <w:webHidden/>
          </w:rPr>
          <w:fldChar w:fldCharType="begin"/>
        </w:r>
        <w:r w:rsidR="00C07D39">
          <w:rPr>
            <w:noProof/>
            <w:webHidden/>
          </w:rPr>
          <w:instrText xml:space="preserve"> PAGEREF _Toc86869871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0812B7C2" w14:textId="0D4C67F1" w:rsidR="00C07D39" w:rsidRDefault="0095483F">
      <w:pPr>
        <w:pStyle w:val="TableofFigures"/>
        <w:rPr>
          <w:rFonts w:asciiTheme="minorHAnsi" w:eastAsiaTheme="minorEastAsia" w:hAnsiTheme="minorHAnsi" w:cstheme="minorBidi"/>
          <w:b w:val="0"/>
          <w:noProof/>
          <w:szCs w:val="22"/>
          <w:lang w:val="de-DE"/>
        </w:rPr>
      </w:pPr>
      <w:hyperlink w:anchor="_Toc86869872" w:history="1">
        <w:r w:rsidR="00C07D39" w:rsidRPr="0059196A">
          <w:rPr>
            <w:rStyle w:val="Hyperlink"/>
            <w:rFonts w:eastAsia="MS Mincho"/>
            <w:noProof/>
          </w:rPr>
          <w:t>Figure 22: Definition of Length and Head Sizes</w:t>
        </w:r>
        <w:r w:rsidR="00C07D39">
          <w:rPr>
            <w:noProof/>
            <w:webHidden/>
          </w:rPr>
          <w:tab/>
        </w:r>
        <w:r w:rsidR="00C07D39">
          <w:rPr>
            <w:noProof/>
            <w:webHidden/>
          </w:rPr>
          <w:fldChar w:fldCharType="begin"/>
        </w:r>
        <w:r w:rsidR="00C07D39">
          <w:rPr>
            <w:noProof/>
            <w:webHidden/>
          </w:rPr>
          <w:instrText xml:space="preserve"> PAGEREF _Toc86869872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51204F30" w14:textId="6D8FA1EF" w:rsidR="00C07D39" w:rsidRDefault="0095483F">
      <w:pPr>
        <w:pStyle w:val="TableofFigures"/>
        <w:rPr>
          <w:rFonts w:asciiTheme="minorHAnsi" w:eastAsiaTheme="minorEastAsia" w:hAnsiTheme="minorHAnsi" w:cstheme="minorBidi"/>
          <w:b w:val="0"/>
          <w:noProof/>
          <w:szCs w:val="22"/>
          <w:lang w:val="de-DE"/>
        </w:rPr>
      </w:pPr>
      <w:hyperlink w:anchor="_Toc86869873" w:history="1">
        <w:r w:rsidR="00C07D39" w:rsidRPr="0059196A">
          <w:rPr>
            <w:rStyle w:val="Hyperlink"/>
            <w:rFonts w:eastAsia="MS Mincho"/>
            <w:noProof/>
          </w:rPr>
          <w:t>Figure 23: Definition of lead, pitch and starts of a thread.</w:t>
        </w:r>
        <w:r w:rsidR="00C07D39">
          <w:rPr>
            <w:noProof/>
            <w:webHidden/>
          </w:rPr>
          <w:tab/>
        </w:r>
        <w:r w:rsidR="00C07D39">
          <w:rPr>
            <w:noProof/>
            <w:webHidden/>
          </w:rPr>
          <w:fldChar w:fldCharType="begin"/>
        </w:r>
        <w:r w:rsidR="00C07D39">
          <w:rPr>
            <w:noProof/>
            <w:webHidden/>
          </w:rPr>
          <w:instrText xml:space="preserve"> PAGEREF _Toc86869873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5F8AC9BD" w14:textId="6A18ECC9" w:rsidR="00C07D39" w:rsidRDefault="0095483F">
      <w:pPr>
        <w:pStyle w:val="TableofFigures"/>
        <w:rPr>
          <w:rFonts w:asciiTheme="minorHAnsi" w:eastAsiaTheme="minorEastAsia" w:hAnsiTheme="minorHAnsi" w:cstheme="minorBidi"/>
          <w:b w:val="0"/>
          <w:noProof/>
          <w:szCs w:val="22"/>
          <w:lang w:val="de-DE"/>
        </w:rPr>
      </w:pPr>
      <w:hyperlink w:anchor="_Toc86869874" w:history="1">
        <w:r w:rsidR="00C07D39" w:rsidRPr="0059196A">
          <w:rPr>
            <w:rStyle w:val="Hyperlink"/>
            <w:rFonts w:eastAsia="MS Mincho"/>
            <w:noProof/>
          </w:rPr>
          <w:t>Figure 24: Bolt with welded nut</w:t>
        </w:r>
        <w:r w:rsidR="00C07D39">
          <w:rPr>
            <w:noProof/>
            <w:webHidden/>
          </w:rPr>
          <w:tab/>
        </w:r>
        <w:r w:rsidR="00C07D39">
          <w:rPr>
            <w:noProof/>
            <w:webHidden/>
          </w:rPr>
          <w:fldChar w:fldCharType="begin"/>
        </w:r>
        <w:r w:rsidR="00C07D39">
          <w:rPr>
            <w:noProof/>
            <w:webHidden/>
          </w:rPr>
          <w:instrText xml:space="preserve"> PAGEREF _Toc86869874 \h </w:instrText>
        </w:r>
        <w:r w:rsidR="00C07D39">
          <w:rPr>
            <w:noProof/>
            <w:webHidden/>
          </w:rPr>
        </w:r>
        <w:r w:rsidR="00C07D39">
          <w:rPr>
            <w:noProof/>
            <w:webHidden/>
          </w:rPr>
          <w:fldChar w:fldCharType="separate"/>
        </w:r>
        <w:r w:rsidR="00A50DBF">
          <w:rPr>
            <w:noProof/>
            <w:webHidden/>
          </w:rPr>
          <w:t>62</w:t>
        </w:r>
        <w:r w:rsidR="00C07D39">
          <w:rPr>
            <w:noProof/>
            <w:webHidden/>
          </w:rPr>
          <w:fldChar w:fldCharType="end"/>
        </w:r>
      </w:hyperlink>
    </w:p>
    <w:p w14:paraId="6A6A47AD" w14:textId="27CDCF64" w:rsidR="00C07D39" w:rsidRDefault="0095483F">
      <w:pPr>
        <w:pStyle w:val="TableofFigures"/>
        <w:rPr>
          <w:rFonts w:asciiTheme="minorHAnsi" w:eastAsiaTheme="minorEastAsia" w:hAnsiTheme="minorHAnsi" w:cstheme="minorBidi"/>
          <w:b w:val="0"/>
          <w:noProof/>
          <w:szCs w:val="22"/>
          <w:lang w:val="de-DE"/>
        </w:rPr>
      </w:pPr>
      <w:hyperlink w:anchor="_Toc86869875" w:history="1">
        <w:r w:rsidR="00C07D39" w:rsidRPr="0059196A">
          <w:rPr>
            <w:rStyle w:val="Hyperlink"/>
            <w:rFonts w:eastAsia="MS Mincho"/>
            <w:noProof/>
          </w:rPr>
          <w:t>Figure 25: Bolt with free nut</w:t>
        </w:r>
        <w:r w:rsidR="00C07D39">
          <w:rPr>
            <w:noProof/>
            <w:webHidden/>
          </w:rPr>
          <w:tab/>
        </w:r>
        <w:r w:rsidR="00C07D39">
          <w:rPr>
            <w:noProof/>
            <w:webHidden/>
          </w:rPr>
          <w:fldChar w:fldCharType="begin"/>
        </w:r>
        <w:r w:rsidR="00C07D39">
          <w:rPr>
            <w:noProof/>
            <w:webHidden/>
          </w:rPr>
          <w:instrText xml:space="preserve"> PAGEREF _Toc86869875 \h </w:instrText>
        </w:r>
        <w:r w:rsidR="00C07D39">
          <w:rPr>
            <w:noProof/>
            <w:webHidden/>
          </w:rPr>
        </w:r>
        <w:r w:rsidR="00C07D39">
          <w:rPr>
            <w:noProof/>
            <w:webHidden/>
          </w:rPr>
          <w:fldChar w:fldCharType="separate"/>
        </w:r>
        <w:r w:rsidR="00A50DBF">
          <w:rPr>
            <w:noProof/>
            <w:webHidden/>
          </w:rPr>
          <w:t>63</w:t>
        </w:r>
        <w:r w:rsidR="00C07D39">
          <w:rPr>
            <w:noProof/>
            <w:webHidden/>
          </w:rPr>
          <w:fldChar w:fldCharType="end"/>
        </w:r>
      </w:hyperlink>
    </w:p>
    <w:p w14:paraId="0A4CA6E5" w14:textId="3573556E" w:rsidR="00C07D39" w:rsidRDefault="0095483F">
      <w:pPr>
        <w:pStyle w:val="TableofFigures"/>
        <w:rPr>
          <w:rFonts w:asciiTheme="minorHAnsi" w:eastAsiaTheme="minorEastAsia" w:hAnsiTheme="minorHAnsi" w:cstheme="minorBidi"/>
          <w:b w:val="0"/>
          <w:noProof/>
          <w:szCs w:val="22"/>
          <w:lang w:val="de-DE"/>
        </w:rPr>
      </w:pPr>
      <w:hyperlink w:anchor="_Toc86869876" w:history="1">
        <w:r w:rsidR="00C07D39" w:rsidRPr="0059196A">
          <w:rPr>
            <w:rStyle w:val="Hyperlink"/>
            <w:rFonts w:eastAsia="MS Mincho"/>
            <w:noProof/>
          </w:rPr>
          <w:t>Figure 26: Screw</w:t>
        </w:r>
        <w:r w:rsidR="00C07D39">
          <w:rPr>
            <w:noProof/>
            <w:webHidden/>
          </w:rPr>
          <w:tab/>
        </w:r>
        <w:r w:rsidR="00C07D39">
          <w:rPr>
            <w:noProof/>
            <w:webHidden/>
          </w:rPr>
          <w:fldChar w:fldCharType="begin"/>
        </w:r>
        <w:r w:rsidR="00C07D39">
          <w:rPr>
            <w:noProof/>
            <w:webHidden/>
          </w:rPr>
          <w:instrText xml:space="preserve"> PAGEREF _Toc86869876 \h </w:instrText>
        </w:r>
        <w:r w:rsidR="00C07D39">
          <w:rPr>
            <w:noProof/>
            <w:webHidden/>
          </w:rPr>
        </w:r>
        <w:r w:rsidR="00C07D39">
          <w:rPr>
            <w:noProof/>
            <w:webHidden/>
          </w:rPr>
          <w:fldChar w:fldCharType="separate"/>
        </w:r>
        <w:r w:rsidR="00A50DBF">
          <w:rPr>
            <w:noProof/>
            <w:webHidden/>
          </w:rPr>
          <w:t>63</w:t>
        </w:r>
        <w:r w:rsidR="00C07D39">
          <w:rPr>
            <w:noProof/>
            <w:webHidden/>
          </w:rPr>
          <w:fldChar w:fldCharType="end"/>
        </w:r>
      </w:hyperlink>
    </w:p>
    <w:p w14:paraId="39AB5A03" w14:textId="54C0AAAC" w:rsidR="00C07D39" w:rsidRDefault="0095483F">
      <w:pPr>
        <w:pStyle w:val="TableofFigures"/>
        <w:rPr>
          <w:rFonts w:asciiTheme="minorHAnsi" w:eastAsiaTheme="minorEastAsia" w:hAnsiTheme="minorHAnsi" w:cstheme="minorBidi"/>
          <w:b w:val="0"/>
          <w:noProof/>
          <w:szCs w:val="22"/>
          <w:lang w:val="de-DE"/>
        </w:rPr>
      </w:pPr>
      <w:hyperlink w:anchor="_Toc86869877" w:history="1">
        <w:r w:rsidR="00C07D39" w:rsidRPr="0059196A">
          <w:rPr>
            <w:rStyle w:val="Hyperlink"/>
            <w:rFonts w:eastAsia="MS Mincho"/>
            <w:noProof/>
          </w:rPr>
          <w:t>Figure 27: Welded stud with free nut</w:t>
        </w:r>
        <w:r w:rsidR="00C07D39">
          <w:rPr>
            <w:noProof/>
            <w:webHidden/>
          </w:rPr>
          <w:tab/>
        </w:r>
        <w:r w:rsidR="00C07D39">
          <w:rPr>
            <w:noProof/>
            <w:webHidden/>
          </w:rPr>
          <w:fldChar w:fldCharType="begin"/>
        </w:r>
        <w:r w:rsidR="00C07D39">
          <w:rPr>
            <w:noProof/>
            <w:webHidden/>
          </w:rPr>
          <w:instrText xml:space="preserve"> PAGEREF _Toc86869877 \h </w:instrText>
        </w:r>
        <w:r w:rsidR="00C07D39">
          <w:rPr>
            <w:noProof/>
            <w:webHidden/>
          </w:rPr>
        </w:r>
        <w:r w:rsidR="00C07D39">
          <w:rPr>
            <w:noProof/>
            <w:webHidden/>
          </w:rPr>
          <w:fldChar w:fldCharType="separate"/>
        </w:r>
        <w:r w:rsidR="00A50DBF">
          <w:rPr>
            <w:noProof/>
            <w:webHidden/>
          </w:rPr>
          <w:t>64</w:t>
        </w:r>
        <w:r w:rsidR="00C07D39">
          <w:rPr>
            <w:noProof/>
            <w:webHidden/>
          </w:rPr>
          <w:fldChar w:fldCharType="end"/>
        </w:r>
      </w:hyperlink>
    </w:p>
    <w:p w14:paraId="7DA8EF1E" w14:textId="5682CF77" w:rsidR="00C07D39" w:rsidRDefault="0095483F">
      <w:pPr>
        <w:pStyle w:val="TableofFigures"/>
        <w:rPr>
          <w:rFonts w:asciiTheme="minorHAnsi" w:eastAsiaTheme="minorEastAsia" w:hAnsiTheme="minorHAnsi" w:cstheme="minorBidi"/>
          <w:b w:val="0"/>
          <w:noProof/>
          <w:szCs w:val="22"/>
          <w:lang w:val="de-DE"/>
        </w:rPr>
      </w:pPr>
      <w:hyperlink w:anchor="_Toc86869878" w:history="1">
        <w:r w:rsidR="00C07D39" w:rsidRPr="0059196A">
          <w:rPr>
            <w:rStyle w:val="Hyperlink"/>
            <w:rFonts w:eastAsia="MS Mincho"/>
            <w:noProof/>
          </w:rPr>
          <w:t>Figure 28: Plain stud</w:t>
        </w:r>
        <w:r w:rsidR="00C07D39">
          <w:rPr>
            <w:noProof/>
            <w:webHidden/>
          </w:rPr>
          <w:tab/>
        </w:r>
        <w:r w:rsidR="00C07D39">
          <w:rPr>
            <w:noProof/>
            <w:webHidden/>
          </w:rPr>
          <w:fldChar w:fldCharType="begin"/>
        </w:r>
        <w:r w:rsidR="00C07D39">
          <w:rPr>
            <w:noProof/>
            <w:webHidden/>
          </w:rPr>
          <w:instrText xml:space="preserve"> PAGEREF _Toc86869878 \h </w:instrText>
        </w:r>
        <w:r w:rsidR="00C07D39">
          <w:rPr>
            <w:noProof/>
            <w:webHidden/>
          </w:rPr>
        </w:r>
        <w:r w:rsidR="00C07D39">
          <w:rPr>
            <w:noProof/>
            <w:webHidden/>
          </w:rPr>
          <w:fldChar w:fldCharType="separate"/>
        </w:r>
        <w:r w:rsidR="00A50DBF">
          <w:rPr>
            <w:noProof/>
            <w:webHidden/>
          </w:rPr>
          <w:t>64</w:t>
        </w:r>
        <w:r w:rsidR="00C07D39">
          <w:rPr>
            <w:noProof/>
            <w:webHidden/>
          </w:rPr>
          <w:fldChar w:fldCharType="end"/>
        </w:r>
      </w:hyperlink>
    </w:p>
    <w:p w14:paraId="54EA3D6B" w14:textId="748B54A3" w:rsidR="00C07D39" w:rsidRDefault="0095483F">
      <w:pPr>
        <w:pStyle w:val="TableofFigures"/>
        <w:rPr>
          <w:rFonts w:asciiTheme="minorHAnsi" w:eastAsiaTheme="minorEastAsia" w:hAnsiTheme="minorHAnsi" w:cstheme="minorBidi"/>
          <w:b w:val="0"/>
          <w:noProof/>
          <w:szCs w:val="22"/>
          <w:lang w:val="de-DE"/>
        </w:rPr>
      </w:pPr>
      <w:hyperlink w:anchor="_Toc86869879" w:history="1">
        <w:r w:rsidR="00C07D39" w:rsidRPr="0059196A">
          <w:rPr>
            <w:rStyle w:val="Hyperlink"/>
            <w:rFonts w:eastAsia="MS Mincho"/>
            <w:noProof/>
          </w:rPr>
          <w:t>Figure 29: Process of Flow Drill Screwing</w:t>
        </w:r>
        <w:r w:rsidR="00C07D39">
          <w:rPr>
            <w:noProof/>
            <w:webHidden/>
          </w:rPr>
          <w:tab/>
        </w:r>
        <w:r w:rsidR="00C07D39">
          <w:rPr>
            <w:noProof/>
            <w:webHidden/>
          </w:rPr>
          <w:fldChar w:fldCharType="begin"/>
        </w:r>
        <w:r w:rsidR="00C07D39">
          <w:rPr>
            <w:noProof/>
            <w:webHidden/>
          </w:rPr>
          <w:instrText xml:space="preserve"> PAGEREF _Toc86869879 \h </w:instrText>
        </w:r>
        <w:r w:rsidR="00C07D39">
          <w:rPr>
            <w:noProof/>
            <w:webHidden/>
          </w:rPr>
        </w:r>
        <w:r w:rsidR="00C07D39">
          <w:rPr>
            <w:noProof/>
            <w:webHidden/>
          </w:rPr>
          <w:fldChar w:fldCharType="separate"/>
        </w:r>
        <w:r w:rsidR="00A50DBF">
          <w:rPr>
            <w:noProof/>
            <w:webHidden/>
          </w:rPr>
          <w:t>66</w:t>
        </w:r>
        <w:r w:rsidR="00C07D39">
          <w:rPr>
            <w:noProof/>
            <w:webHidden/>
          </w:rPr>
          <w:fldChar w:fldCharType="end"/>
        </w:r>
      </w:hyperlink>
    </w:p>
    <w:p w14:paraId="394324E3" w14:textId="1085E509" w:rsidR="00C07D39" w:rsidRDefault="0095483F">
      <w:pPr>
        <w:pStyle w:val="TableofFigures"/>
        <w:rPr>
          <w:rFonts w:asciiTheme="minorHAnsi" w:eastAsiaTheme="minorEastAsia" w:hAnsiTheme="minorHAnsi" w:cstheme="minorBidi"/>
          <w:b w:val="0"/>
          <w:noProof/>
          <w:szCs w:val="22"/>
          <w:lang w:val="de-DE"/>
        </w:rPr>
      </w:pPr>
      <w:hyperlink w:anchor="_Toc86869880" w:history="1">
        <w:r w:rsidR="00C07D39" w:rsidRPr="0059196A">
          <w:rPr>
            <w:rStyle w:val="Hyperlink"/>
            <w:rFonts w:eastAsia="MS Mincho"/>
            <w:noProof/>
          </w:rPr>
          <w:t>Figure 30: Measures of applied FDS</w:t>
        </w:r>
        <w:r w:rsidR="00C07D39">
          <w:rPr>
            <w:noProof/>
            <w:webHidden/>
          </w:rPr>
          <w:tab/>
        </w:r>
        <w:r w:rsidR="00C07D39">
          <w:rPr>
            <w:noProof/>
            <w:webHidden/>
          </w:rPr>
          <w:fldChar w:fldCharType="begin"/>
        </w:r>
        <w:r w:rsidR="00C07D39">
          <w:rPr>
            <w:noProof/>
            <w:webHidden/>
          </w:rPr>
          <w:instrText xml:space="preserve"> PAGEREF _Toc86869880 \h </w:instrText>
        </w:r>
        <w:r w:rsidR="00C07D39">
          <w:rPr>
            <w:noProof/>
            <w:webHidden/>
          </w:rPr>
        </w:r>
        <w:r w:rsidR="00C07D39">
          <w:rPr>
            <w:noProof/>
            <w:webHidden/>
          </w:rPr>
          <w:fldChar w:fldCharType="separate"/>
        </w:r>
        <w:r w:rsidR="00A50DBF">
          <w:rPr>
            <w:noProof/>
            <w:webHidden/>
          </w:rPr>
          <w:t>66</w:t>
        </w:r>
        <w:r w:rsidR="00C07D39">
          <w:rPr>
            <w:noProof/>
            <w:webHidden/>
          </w:rPr>
          <w:fldChar w:fldCharType="end"/>
        </w:r>
      </w:hyperlink>
    </w:p>
    <w:p w14:paraId="5FEAEB55" w14:textId="335D38A3" w:rsidR="00C07D39" w:rsidRDefault="0095483F">
      <w:pPr>
        <w:pStyle w:val="TableofFigures"/>
        <w:rPr>
          <w:rFonts w:asciiTheme="minorHAnsi" w:eastAsiaTheme="minorEastAsia" w:hAnsiTheme="minorHAnsi" w:cstheme="minorBidi"/>
          <w:b w:val="0"/>
          <w:noProof/>
          <w:szCs w:val="22"/>
          <w:lang w:val="de-DE"/>
        </w:rPr>
      </w:pPr>
      <w:hyperlink w:anchor="_Toc86869881" w:history="1">
        <w:r w:rsidR="00C07D39" w:rsidRPr="0059196A">
          <w:rPr>
            <w:rStyle w:val="Hyperlink"/>
            <w:rFonts w:eastAsia="MS Mincho"/>
            <w:noProof/>
          </w:rPr>
          <w:t>Figure 31: Pre-machined or clearance hole in FDS connection</w:t>
        </w:r>
        <w:r w:rsidR="00C07D39">
          <w:rPr>
            <w:noProof/>
            <w:webHidden/>
          </w:rPr>
          <w:tab/>
        </w:r>
        <w:r w:rsidR="00C07D39">
          <w:rPr>
            <w:noProof/>
            <w:webHidden/>
          </w:rPr>
          <w:fldChar w:fldCharType="begin"/>
        </w:r>
        <w:r w:rsidR="00C07D39">
          <w:rPr>
            <w:noProof/>
            <w:webHidden/>
          </w:rPr>
          <w:instrText xml:space="preserve"> PAGEREF _Toc86869881 \h </w:instrText>
        </w:r>
        <w:r w:rsidR="00C07D39">
          <w:rPr>
            <w:noProof/>
            <w:webHidden/>
          </w:rPr>
        </w:r>
        <w:r w:rsidR="00C07D39">
          <w:rPr>
            <w:noProof/>
            <w:webHidden/>
          </w:rPr>
          <w:fldChar w:fldCharType="separate"/>
        </w:r>
        <w:r w:rsidR="00A50DBF">
          <w:rPr>
            <w:noProof/>
            <w:webHidden/>
          </w:rPr>
          <w:t>67</w:t>
        </w:r>
        <w:r w:rsidR="00C07D39">
          <w:rPr>
            <w:noProof/>
            <w:webHidden/>
          </w:rPr>
          <w:fldChar w:fldCharType="end"/>
        </w:r>
      </w:hyperlink>
    </w:p>
    <w:p w14:paraId="52531809" w14:textId="6D92FA6E" w:rsidR="00C07D39" w:rsidRDefault="0095483F">
      <w:pPr>
        <w:pStyle w:val="TableofFigures"/>
        <w:rPr>
          <w:rFonts w:asciiTheme="minorHAnsi" w:eastAsiaTheme="minorEastAsia" w:hAnsiTheme="minorHAnsi" w:cstheme="minorBidi"/>
          <w:b w:val="0"/>
          <w:noProof/>
          <w:szCs w:val="22"/>
          <w:lang w:val="de-DE"/>
        </w:rPr>
      </w:pPr>
      <w:hyperlink w:anchor="_Toc86869882" w:history="1">
        <w:r w:rsidR="00C07D39" w:rsidRPr="0059196A">
          <w:rPr>
            <w:rStyle w:val="Hyperlink"/>
            <w:rFonts w:eastAsia="MS Mincho"/>
            <w:noProof/>
          </w:rPr>
          <w:t>Figure 32: Pilot hole on sheet metal</w:t>
        </w:r>
        <w:r w:rsidR="00C07D39">
          <w:rPr>
            <w:noProof/>
            <w:webHidden/>
          </w:rPr>
          <w:tab/>
        </w:r>
        <w:r w:rsidR="00C07D39">
          <w:rPr>
            <w:noProof/>
            <w:webHidden/>
          </w:rPr>
          <w:fldChar w:fldCharType="begin"/>
        </w:r>
        <w:r w:rsidR="00C07D39">
          <w:rPr>
            <w:noProof/>
            <w:webHidden/>
          </w:rPr>
          <w:instrText xml:space="preserve"> PAGEREF _Toc86869882 \h </w:instrText>
        </w:r>
        <w:r w:rsidR="00C07D39">
          <w:rPr>
            <w:noProof/>
            <w:webHidden/>
          </w:rPr>
        </w:r>
        <w:r w:rsidR="00C07D39">
          <w:rPr>
            <w:noProof/>
            <w:webHidden/>
          </w:rPr>
          <w:fldChar w:fldCharType="separate"/>
        </w:r>
        <w:r w:rsidR="00A50DBF">
          <w:rPr>
            <w:noProof/>
            <w:webHidden/>
          </w:rPr>
          <w:t>67</w:t>
        </w:r>
        <w:r w:rsidR="00C07D39">
          <w:rPr>
            <w:noProof/>
            <w:webHidden/>
          </w:rPr>
          <w:fldChar w:fldCharType="end"/>
        </w:r>
      </w:hyperlink>
    </w:p>
    <w:p w14:paraId="58CDEA48" w14:textId="63609313" w:rsidR="00C07D39" w:rsidRDefault="0095483F">
      <w:pPr>
        <w:pStyle w:val="TableofFigures"/>
        <w:rPr>
          <w:rFonts w:asciiTheme="minorHAnsi" w:eastAsiaTheme="minorEastAsia" w:hAnsiTheme="minorHAnsi" w:cstheme="minorBidi"/>
          <w:b w:val="0"/>
          <w:noProof/>
          <w:szCs w:val="22"/>
          <w:lang w:val="de-DE"/>
        </w:rPr>
      </w:pPr>
      <w:hyperlink w:anchor="_Toc86869883" w:history="1">
        <w:r w:rsidR="00C07D39" w:rsidRPr="0059196A">
          <w:rPr>
            <w:rStyle w:val="Hyperlink"/>
            <w:rFonts w:eastAsia="MS Mincho"/>
            <w:noProof/>
          </w:rPr>
          <w:t>Figure 33: Schematic representation of the clinching operation</w:t>
        </w:r>
        <w:r w:rsidR="00C07D39">
          <w:rPr>
            <w:noProof/>
            <w:webHidden/>
          </w:rPr>
          <w:tab/>
        </w:r>
        <w:r w:rsidR="00C07D39">
          <w:rPr>
            <w:noProof/>
            <w:webHidden/>
          </w:rPr>
          <w:fldChar w:fldCharType="begin"/>
        </w:r>
        <w:r w:rsidR="00C07D39">
          <w:rPr>
            <w:noProof/>
            <w:webHidden/>
          </w:rPr>
          <w:instrText xml:space="preserve"> PAGEREF _Toc86869883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6EA1C444" w14:textId="494C4A06" w:rsidR="00C07D39" w:rsidRDefault="0095483F">
      <w:pPr>
        <w:pStyle w:val="TableofFigures"/>
        <w:rPr>
          <w:rFonts w:asciiTheme="minorHAnsi" w:eastAsiaTheme="minorEastAsia" w:hAnsiTheme="minorHAnsi" w:cstheme="minorBidi"/>
          <w:b w:val="0"/>
          <w:noProof/>
          <w:szCs w:val="22"/>
          <w:lang w:val="de-DE"/>
        </w:rPr>
      </w:pPr>
      <w:hyperlink w:anchor="_Toc86869884" w:history="1">
        <w:r w:rsidR="00C07D39" w:rsidRPr="0059196A">
          <w:rPr>
            <w:rStyle w:val="Hyperlink"/>
            <w:rFonts w:eastAsia="MS Mincho"/>
            <w:noProof/>
          </w:rPr>
          <w:t>Figure 34: Clinch Joint Dimensions</w:t>
        </w:r>
        <w:r w:rsidR="00C07D39">
          <w:rPr>
            <w:noProof/>
            <w:webHidden/>
          </w:rPr>
          <w:tab/>
        </w:r>
        <w:r w:rsidR="00C07D39">
          <w:rPr>
            <w:noProof/>
            <w:webHidden/>
          </w:rPr>
          <w:fldChar w:fldCharType="begin"/>
        </w:r>
        <w:r w:rsidR="00C07D39">
          <w:rPr>
            <w:noProof/>
            <w:webHidden/>
          </w:rPr>
          <w:instrText xml:space="preserve"> PAGEREF _Toc86869884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4EF3450F" w14:textId="116D3076" w:rsidR="00C07D39" w:rsidRDefault="0095483F">
      <w:pPr>
        <w:pStyle w:val="TableofFigures"/>
        <w:rPr>
          <w:rFonts w:asciiTheme="minorHAnsi" w:eastAsiaTheme="minorEastAsia" w:hAnsiTheme="minorHAnsi" w:cstheme="minorBidi"/>
          <w:b w:val="0"/>
          <w:noProof/>
          <w:szCs w:val="22"/>
          <w:lang w:val="de-DE"/>
        </w:rPr>
      </w:pPr>
      <w:hyperlink w:anchor="_Toc86869885" w:history="1">
        <w:r w:rsidR="00C07D39" w:rsidRPr="0059196A">
          <w:rPr>
            <w:rStyle w:val="Hyperlink"/>
            <w:rFonts w:eastAsia="MS Mincho"/>
            <w:noProof/>
          </w:rPr>
          <w:t>Figure 35: TOX (left) and BTM’s Tog-L-Loc system</w:t>
        </w:r>
        <w:r w:rsidR="00C07D39">
          <w:rPr>
            <w:noProof/>
            <w:webHidden/>
          </w:rPr>
          <w:tab/>
        </w:r>
        <w:r w:rsidR="00C07D39">
          <w:rPr>
            <w:noProof/>
            <w:webHidden/>
          </w:rPr>
          <w:fldChar w:fldCharType="begin"/>
        </w:r>
        <w:r w:rsidR="00C07D39">
          <w:rPr>
            <w:noProof/>
            <w:webHidden/>
          </w:rPr>
          <w:instrText xml:space="preserve"> PAGEREF _Toc86869885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65AD4111" w14:textId="15F0C814" w:rsidR="00C07D39" w:rsidRDefault="0095483F">
      <w:pPr>
        <w:pStyle w:val="TableofFigures"/>
        <w:rPr>
          <w:rFonts w:asciiTheme="minorHAnsi" w:eastAsiaTheme="minorEastAsia" w:hAnsiTheme="minorHAnsi" w:cstheme="minorBidi"/>
          <w:b w:val="0"/>
          <w:noProof/>
          <w:szCs w:val="22"/>
          <w:lang w:val="de-DE"/>
        </w:rPr>
      </w:pPr>
      <w:hyperlink w:anchor="_Toc86869886" w:history="1">
        <w:r w:rsidR="00C07D39" w:rsidRPr="0059196A">
          <w:rPr>
            <w:rStyle w:val="Hyperlink"/>
            <w:rFonts w:eastAsia="MS Mincho"/>
            <w:noProof/>
          </w:rPr>
          <w:t>Figure 36: Cross Section of a Heat Stake</w:t>
        </w:r>
        <w:r w:rsidR="00C07D39">
          <w:rPr>
            <w:noProof/>
            <w:webHidden/>
          </w:rPr>
          <w:tab/>
        </w:r>
        <w:r w:rsidR="00C07D39">
          <w:rPr>
            <w:noProof/>
            <w:webHidden/>
          </w:rPr>
          <w:fldChar w:fldCharType="begin"/>
        </w:r>
        <w:r w:rsidR="00C07D39">
          <w:rPr>
            <w:noProof/>
            <w:webHidden/>
          </w:rPr>
          <w:instrText xml:space="preserve"> PAGEREF _Toc86869886 \h </w:instrText>
        </w:r>
        <w:r w:rsidR="00C07D39">
          <w:rPr>
            <w:noProof/>
            <w:webHidden/>
          </w:rPr>
        </w:r>
        <w:r w:rsidR="00C07D39">
          <w:rPr>
            <w:noProof/>
            <w:webHidden/>
          </w:rPr>
          <w:fldChar w:fldCharType="separate"/>
        </w:r>
        <w:r w:rsidR="00A50DBF">
          <w:rPr>
            <w:noProof/>
            <w:webHidden/>
          </w:rPr>
          <w:t>72</w:t>
        </w:r>
        <w:r w:rsidR="00C07D39">
          <w:rPr>
            <w:noProof/>
            <w:webHidden/>
          </w:rPr>
          <w:fldChar w:fldCharType="end"/>
        </w:r>
      </w:hyperlink>
    </w:p>
    <w:p w14:paraId="42A6033D" w14:textId="7C903F14" w:rsidR="00C07D39" w:rsidRDefault="0095483F">
      <w:pPr>
        <w:pStyle w:val="TableofFigures"/>
        <w:rPr>
          <w:rFonts w:asciiTheme="minorHAnsi" w:eastAsiaTheme="minorEastAsia" w:hAnsiTheme="minorHAnsi" w:cstheme="minorBidi"/>
          <w:b w:val="0"/>
          <w:noProof/>
          <w:szCs w:val="22"/>
          <w:lang w:val="de-DE"/>
        </w:rPr>
      </w:pPr>
      <w:hyperlink w:anchor="_Toc86869887" w:history="1">
        <w:r w:rsidR="00C07D39" w:rsidRPr="0059196A">
          <w:rPr>
            <w:rStyle w:val="Hyperlink"/>
            <w:rFonts w:eastAsia="MS Mincho"/>
            <w:noProof/>
          </w:rPr>
          <w:t>Figure 37: A "Hairpin Clip"</w:t>
        </w:r>
        <w:r w:rsidR="00C07D39">
          <w:rPr>
            <w:noProof/>
            <w:webHidden/>
          </w:rPr>
          <w:tab/>
        </w:r>
        <w:r w:rsidR="00C07D39">
          <w:rPr>
            <w:noProof/>
            <w:webHidden/>
          </w:rPr>
          <w:fldChar w:fldCharType="begin"/>
        </w:r>
        <w:r w:rsidR="00C07D39">
          <w:rPr>
            <w:noProof/>
            <w:webHidden/>
          </w:rPr>
          <w:instrText xml:space="preserve"> PAGEREF _Toc86869887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75D721BC" w14:textId="19092FE6" w:rsidR="00C07D39" w:rsidRDefault="0095483F">
      <w:pPr>
        <w:pStyle w:val="TableofFigures"/>
        <w:rPr>
          <w:rFonts w:asciiTheme="minorHAnsi" w:eastAsiaTheme="minorEastAsia" w:hAnsiTheme="minorHAnsi" w:cstheme="minorBidi"/>
          <w:b w:val="0"/>
          <w:noProof/>
          <w:szCs w:val="22"/>
          <w:lang w:val="de-DE"/>
        </w:rPr>
      </w:pPr>
      <w:hyperlink w:anchor="_Toc86869888" w:history="1">
        <w:r w:rsidR="00C07D39" w:rsidRPr="0059196A">
          <w:rPr>
            <w:rStyle w:val="Hyperlink"/>
            <w:rFonts w:eastAsia="MS Mincho"/>
            <w:noProof/>
          </w:rPr>
          <w:t>Figure 38: Internal and External Circlips</w:t>
        </w:r>
        <w:r w:rsidR="00C07D39">
          <w:rPr>
            <w:noProof/>
            <w:webHidden/>
          </w:rPr>
          <w:tab/>
        </w:r>
        <w:r w:rsidR="00C07D39">
          <w:rPr>
            <w:noProof/>
            <w:webHidden/>
          </w:rPr>
          <w:fldChar w:fldCharType="begin"/>
        </w:r>
        <w:r w:rsidR="00C07D39">
          <w:rPr>
            <w:noProof/>
            <w:webHidden/>
          </w:rPr>
          <w:instrText xml:space="preserve"> PAGEREF _Toc86869888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59361CAF" w14:textId="7C562C42" w:rsidR="00C07D39" w:rsidRDefault="0095483F">
      <w:pPr>
        <w:pStyle w:val="TableofFigures"/>
        <w:rPr>
          <w:rFonts w:asciiTheme="minorHAnsi" w:eastAsiaTheme="minorEastAsia" w:hAnsiTheme="minorHAnsi" w:cstheme="minorBidi"/>
          <w:b w:val="0"/>
          <w:noProof/>
          <w:szCs w:val="22"/>
          <w:lang w:val="de-DE"/>
        </w:rPr>
      </w:pPr>
      <w:hyperlink w:anchor="_Toc86869889" w:history="1">
        <w:r w:rsidR="00C07D39" w:rsidRPr="0059196A">
          <w:rPr>
            <w:rStyle w:val="Hyperlink"/>
            <w:rFonts w:eastAsia="MS Mincho"/>
            <w:noProof/>
          </w:rPr>
          <w:t>Figure 39: Clips Pushed into a Hole</w:t>
        </w:r>
        <w:r w:rsidR="00C07D39">
          <w:rPr>
            <w:noProof/>
            <w:webHidden/>
          </w:rPr>
          <w:tab/>
        </w:r>
        <w:r w:rsidR="00C07D39">
          <w:rPr>
            <w:noProof/>
            <w:webHidden/>
          </w:rPr>
          <w:fldChar w:fldCharType="begin"/>
        </w:r>
        <w:r w:rsidR="00C07D39">
          <w:rPr>
            <w:noProof/>
            <w:webHidden/>
          </w:rPr>
          <w:instrText xml:space="preserve"> PAGEREF _Toc86869889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0BF75B4A" w14:textId="66D79F1E" w:rsidR="00C07D39" w:rsidRDefault="0095483F">
      <w:pPr>
        <w:pStyle w:val="TableofFigures"/>
        <w:rPr>
          <w:rFonts w:asciiTheme="minorHAnsi" w:eastAsiaTheme="minorEastAsia" w:hAnsiTheme="minorHAnsi" w:cstheme="minorBidi"/>
          <w:b w:val="0"/>
          <w:noProof/>
          <w:szCs w:val="22"/>
          <w:lang w:val="de-DE"/>
        </w:rPr>
      </w:pPr>
      <w:hyperlink w:anchor="_Toc86869890" w:history="1">
        <w:r w:rsidR="00C07D39" w:rsidRPr="0059196A">
          <w:rPr>
            <w:rStyle w:val="Hyperlink"/>
            <w:rFonts w:eastAsia="MS Mincho"/>
            <w:noProof/>
          </w:rPr>
          <w:t>Figure 40: Clips Sliding onto a Flat Surface</w:t>
        </w:r>
        <w:r w:rsidR="00C07D39">
          <w:rPr>
            <w:noProof/>
            <w:webHidden/>
          </w:rPr>
          <w:tab/>
        </w:r>
        <w:r w:rsidR="00C07D39">
          <w:rPr>
            <w:noProof/>
            <w:webHidden/>
          </w:rPr>
          <w:fldChar w:fldCharType="begin"/>
        </w:r>
        <w:r w:rsidR="00C07D39">
          <w:rPr>
            <w:noProof/>
            <w:webHidden/>
          </w:rPr>
          <w:instrText xml:space="preserve"> PAGEREF _Toc86869890 \h </w:instrText>
        </w:r>
        <w:r w:rsidR="00C07D39">
          <w:rPr>
            <w:noProof/>
            <w:webHidden/>
          </w:rPr>
        </w:r>
        <w:r w:rsidR="00C07D39">
          <w:rPr>
            <w:noProof/>
            <w:webHidden/>
          </w:rPr>
          <w:fldChar w:fldCharType="separate"/>
        </w:r>
        <w:r w:rsidR="00A50DBF">
          <w:rPr>
            <w:noProof/>
            <w:webHidden/>
          </w:rPr>
          <w:t>75</w:t>
        </w:r>
        <w:r w:rsidR="00C07D39">
          <w:rPr>
            <w:noProof/>
            <w:webHidden/>
          </w:rPr>
          <w:fldChar w:fldCharType="end"/>
        </w:r>
      </w:hyperlink>
    </w:p>
    <w:p w14:paraId="2B75E712" w14:textId="18F4DCA1" w:rsidR="00C07D39" w:rsidRDefault="0095483F">
      <w:pPr>
        <w:pStyle w:val="TableofFigures"/>
        <w:rPr>
          <w:rFonts w:asciiTheme="minorHAnsi" w:eastAsiaTheme="minorEastAsia" w:hAnsiTheme="minorHAnsi" w:cstheme="minorBidi"/>
          <w:b w:val="0"/>
          <w:noProof/>
          <w:szCs w:val="22"/>
          <w:lang w:val="de-DE"/>
        </w:rPr>
      </w:pPr>
      <w:hyperlink w:anchor="_Toc86869891" w:history="1">
        <w:r w:rsidR="00C07D39" w:rsidRPr="0059196A">
          <w:rPr>
            <w:rStyle w:val="Hyperlink"/>
            <w:rFonts w:eastAsia="MS Mincho"/>
            <w:noProof/>
          </w:rPr>
          <w:t>Figure 41: RIVTAC</w:t>
        </w:r>
        <w:r w:rsidR="00C07D39" w:rsidRPr="0059196A">
          <w:rPr>
            <w:rStyle w:val="Hyperlink"/>
            <w:rFonts w:eastAsia="MS Mincho" w:cs="Calibri"/>
            <w:noProof/>
          </w:rPr>
          <w:t>®</w:t>
        </w:r>
        <w:r w:rsidR="00C07D39" w:rsidRPr="0059196A">
          <w:rPr>
            <w:rStyle w:val="Hyperlink"/>
            <w:rFonts w:eastAsia="MS Mincho"/>
            <w:noProof/>
          </w:rPr>
          <w:t xml:space="preserve"> Nail</w:t>
        </w:r>
        <w:r w:rsidR="00C07D39">
          <w:rPr>
            <w:noProof/>
            <w:webHidden/>
          </w:rPr>
          <w:tab/>
        </w:r>
        <w:r w:rsidR="00C07D39">
          <w:rPr>
            <w:noProof/>
            <w:webHidden/>
          </w:rPr>
          <w:fldChar w:fldCharType="begin"/>
        </w:r>
        <w:r w:rsidR="00C07D39">
          <w:rPr>
            <w:noProof/>
            <w:webHidden/>
          </w:rPr>
          <w:instrText xml:space="preserve"> PAGEREF _Toc86869891 \h </w:instrText>
        </w:r>
        <w:r w:rsidR="00C07D39">
          <w:rPr>
            <w:noProof/>
            <w:webHidden/>
          </w:rPr>
        </w:r>
        <w:r w:rsidR="00C07D39">
          <w:rPr>
            <w:noProof/>
            <w:webHidden/>
          </w:rPr>
          <w:fldChar w:fldCharType="separate"/>
        </w:r>
        <w:r w:rsidR="00A50DBF">
          <w:rPr>
            <w:noProof/>
            <w:webHidden/>
          </w:rPr>
          <w:t>77</w:t>
        </w:r>
        <w:r w:rsidR="00C07D39">
          <w:rPr>
            <w:noProof/>
            <w:webHidden/>
          </w:rPr>
          <w:fldChar w:fldCharType="end"/>
        </w:r>
      </w:hyperlink>
    </w:p>
    <w:p w14:paraId="652E786D" w14:textId="74BBD3EE" w:rsidR="00C07D39" w:rsidRDefault="0095483F">
      <w:pPr>
        <w:pStyle w:val="TableofFigures"/>
        <w:rPr>
          <w:rFonts w:asciiTheme="minorHAnsi" w:eastAsiaTheme="minorEastAsia" w:hAnsiTheme="minorHAnsi" w:cstheme="minorBidi"/>
          <w:b w:val="0"/>
          <w:noProof/>
          <w:szCs w:val="22"/>
          <w:lang w:val="de-DE"/>
        </w:rPr>
      </w:pPr>
      <w:hyperlink w:anchor="_Toc86869892" w:history="1">
        <w:r w:rsidR="00C07D39" w:rsidRPr="0059196A">
          <w:rPr>
            <w:rStyle w:val="Hyperlink"/>
            <w:rFonts w:eastAsia="MS Mincho"/>
            <w:noProof/>
          </w:rPr>
          <w:t>Figure 42: Cross Section of a Nail, Connecting Two Sheets</w:t>
        </w:r>
        <w:r w:rsidR="00C07D39">
          <w:rPr>
            <w:noProof/>
            <w:webHidden/>
          </w:rPr>
          <w:tab/>
        </w:r>
        <w:r w:rsidR="00C07D39">
          <w:rPr>
            <w:noProof/>
            <w:webHidden/>
          </w:rPr>
          <w:fldChar w:fldCharType="begin"/>
        </w:r>
        <w:r w:rsidR="00C07D39">
          <w:rPr>
            <w:noProof/>
            <w:webHidden/>
          </w:rPr>
          <w:instrText xml:space="preserve"> PAGEREF _Toc86869892 \h </w:instrText>
        </w:r>
        <w:r w:rsidR="00C07D39">
          <w:rPr>
            <w:noProof/>
            <w:webHidden/>
          </w:rPr>
        </w:r>
        <w:r w:rsidR="00C07D39">
          <w:rPr>
            <w:noProof/>
            <w:webHidden/>
          </w:rPr>
          <w:fldChar w:fldCharType="separate"/>
        </w:r>
        <w:r w:rsidR="00A50DBF">
          <w:rPr>
            <w:noProof/>
            <w:webHidden/>
          </w:rPr>
          <w:t>77</w:t>
        </w:r>
        <w:r w:rsidR="00C07D39">
          <w:rPr>
            <w:noProof/>
            <w:webHidden/>
          </w:rPr>
          <w:fldChar w:fldCharType="end"/>
        </w:r>
      </w:hyperlink>
    </w:p>
    <w:p w14:paraId="42CED41A" w14:textId="728F4CAD" w:rsidR="00C07D39" w:rsidRDefault="0095483F">
      <w:pPr>
        <w:pStyle w:val="TableofFigures"/>
        <w:rPr>
          <w:rFonts w:asciiTheme="minorHAnsi" w:eastAsiaTheme="minorEastAsia" w:hAnsiTheme="minorHAnsi" w:cstheme="minorBidi"/>
          <w:b w:val="0"/>
          <w:noProof/>
          <w:szCs w:val="22"/>
          <w:lang w:val="de-DE"/>
        </w:rPr>
      </w:pPr>
      <w:hyperlink w:anchor="_Toc86869893" w:history="1">
        <w:r w:rsidR="00C07D39" w:rsidRPr="0059196A">
          <w:rPr>
            <w:rStyle w:val="Hyperlink"/>
            <w:rFonts w:eastAsia="MS Mincho"/>
            <w:noProof/>
          </w:rPr>
          <w:t>Figure 43: Process of Rotation Joining (ROTAV)</w:t>
        </w:r>
        <w:r w:rsidR="00C07D39">
          <w:rPr>
            <w:noProof/>
            <w:webHidden/>
          </w:rPr>
          <w:tab/>
        </w:r>
        <w:r w:rsidR="00C07D39">
          <w:rPr>
            <w:noProof/>
            <w:webHidden/>
          </w:rPr>
          <w:fldChar w:fldCharType="begin"/>
        </w:r>
        <w:r w:rsidR="00C07D39">
          <w:rPr>
            <w:noProof/>
            <w:webHidden/>
          </w:rPr>
          <w:instrText xml:space="preserve"> PAGEREF _Toc86869893 \h </w:instrText>
        </w:r>
        <w:r w:rsidR="00C07D39">
          <w:rPr>
            <w:noProof/>
            <w:webHidden/>
          </w:rPr>
        </w:r>
        <w:r w:rsidR="00C07D39">
          <w:rPr>
            <w:noProof/>
            <w:webHidden/>
          </w:rPr>
          <w:fldChar w:fldCharType="separate"/>
        </w:r>
        <w:r w:rsidR="00A50DBF">
          <w:rPr>
            <w:noProof/>
            <w:webHidden/>
          </w:rPr>
          <w:t>81</w:t>
        </w:r>
        <w:r w:rsidR="00C07D39">
          <w:rPr>
            <w:noProof/>
            <w:webHidden/>
          </w:rPr>
          <w:fldChar w:fldCharType="end"/>
        </w:r>
      </w:hyperlink>
    </w:p>
    <w:p w14:paraId="13ABAF82" w14:textId="30952E55" w:rsidR="00C07D39" w:rsidRDefault="0095483F">
      <w:pPr>
        <w:pStyle w:val="TableofFigures"/>
        <w:rPr>
          <w:rFonts w:asciiTheme="minorHAnsi" w:eastAsiaTheme="minorEastAsia" w:hAnsiTheme="minorHAnsi" w:cstheme="minorBidi"/>
          <w:b w:val="0"/>
          <w:noProof/>
          <w:szCs w:val="22"/>
          <w:lang w:val="de-DE"/>
        </w:rPr>
      </w:pPr>
      <w:hyperlink w:anchor="_Toc86869894" w:history="1">
        <w:r w:rsidR="00C07D39" w:rsidRPr="0059196A">
          <w:rPr>
            <w:rStyle w:val="Hyperlink"/>
            <w:rFonts w:eastAsia="MS Mincho"/>
            <w:noProof/>
          </w:rPr>
          <w:t>Figure 44: ROTAV connecting aluminum and steel sheets</w:t>
        </w:r>
        <w:r w:rsidR="00C07D39">
          <w:rPr>
            <w:noProof/>
            <w:webHidden/>
          </w:rPr>
          <w:tab/>
        </w:r>
        <w:r w:rsidR="00C07D39">
          <w:rPr>
            <w:noProof/>
            <w:webHidden/>
          </w:rPr>
          <w:fldChar w:fldCharType="begin"/>
        </w:r>
        <w:r w:rsidR="00C07D39">
          <w:rPr>
            <w:noProof/>
            <w:webHidden/>
          </w:rPr>
          <w:instrText xml:space="preserve"> PAGEREF _Toc86869894 \h </w:instrText>
        </w:r>
        <w:r w:rsidR="00C07D39">
          <w:rPr>
            <w:noProof/>
            <w:webHidden/>
          </w:rPr>
        </w:r>
        <w:r w:rsidR="00C07D39">
          <w:rPr>
            <w:noProof/>
            <w:webHidden/>
          </w:rPr>
          <w:fldChar w:fldCharType="separate"/>
        </w:r>
        <w:r w:rsidR="00A50DBF">
          <w:rPr>
            <w:noProof/>
            <w:webHidden/>
          </w:rPr>
          <w:t>81</w:t>
        </w:r>
        <w:r w:rsidR="00C07D39">
          <w:rPr>
            <w:noProof/>
            <w:webHidden/>
          </w:rPr>
          <w:fldChar w:fldCharType="end"/>
        </w:r>
      </w:hyperlink>
    </w:p>
    <w:p w14:paraId="3C78BB55" w14:textId="55F22D01" w:rsidR="00C07D39" w:rsidRDefault="0095483F">
      <w:pPr>
        <w:pStyle w:val="TableofFigures"/>
        <w:rPr>
          <w:rFonts w:asciiTheme="minorHAnsi" w:eastAsiaTheme="minorEastAsia" w:hAnsiTheme="minorHAnsi" w:cstheme="minorBidi"/>
          <w:b w:val="0"/>
          <w:noProof/>
          <w:szCs w:val="22"/>
          <w:lang w:val="de-DE"/>
        </w:rPr>
      </w:pPr>
      <w:hyperlink w:anchor="_Toc86869895" w:history="1">
        <w:r w:rsidR="00C07D39" w:rsidRPr="0059196A">
          <w:rPr>
            <w:rStyle w:val="Hyperlink"/>
            <w:rFonts w:eastAsia="MS Mincho"/>
            <w:noProof/>
          </w:rPr>
          <w:t>Figure 45: Terminology of a regular intermittent weld</w:t>
        </w:r>
        <w:r w:rsidR="00C07D39">
          <w:rPr>
            <w:noProof/>
            <w:webHidden/>
          </w:rPr>
          <w:tab/>
        </w:r>
        <w:r w:rsidR="00C07D39">
          <w:rPr>
            <w:noProof/>
            <w:webHidden/>
          </w:rPr>
          <w:fldChar w:fldCharType="begin"/>
        </w:r>
        <w:r w:rsidR="00C07D39">
          <w:rPr>
            <w:noProof/>
            <w:webHidden/>
          </w:rPr>
          <w:instrText xml:space="preserve"> PAGEREF _Toc86869895 \h </w:instrText>
        </w:r>
        <w:r w:rsidR="00C07D39">
          <w:rPr>
            <w:noProof/>
            <w:webHidden/>
          </w:rPr>
        </w:r>
        <w:r w:rsidR="00C07D39">
          <w:rPr>
            <w:noProof/>
            <w:webHidden/>
          </w:rPr>
          <w:fldChar w:fldCharType="separate"/>
        </w:r>
        <w:r w:rsidR="00A50DBF">
          <w:rPr>
            <w:noProof/>
            <w:webHidden/>
          </w:rPr>
          <w:t>85</w:t>
        </w:r>
        <w:r w:rsidR="00C07D39">
          <w:rPr>
            <w:noProof/>
            <w:webHidden/>
          </w:rPr>
          <w:fldChar w:fldCharType="end"/>
        </w:r>
      </w:hyperlink>
    </w:p>
    <w:p w14:paraId="7EB7930D" w14:textId="35D5B571" w:rsidR="00C07D39" w:rsidRDefault="0095483F">
      <w:pPr>
        <w:pStyle w:val="TableofFigures"/>
        <w:rPr>
          <w:rFonts w:asciiTheme="minorHAnsi" w:eastAsiaTheme="minorEastAsia" w:hAnsiTheme="minorHAnsi" w:cstheme="minorBidi"/>
          <w:b w:val="0"/>
          <w:noProof/>
          <w:szCs w:val="22"/>
          <w:lang w:val="de-DE"/>
        </w:rPr>
      </w:pPr>
      <w:hyperlink w:anchor="_Toc86869896" w:history="1">
        <w:r w:rsidR="00C07D39" w:rsidRPr="0059196A">
          <w:rPr>
            <w:rStyle w:val="Hyperlink"/>
            <w:rFonts w:eastAsia="MS Mincho"/>
            <w:noProof/>
          </w:rPr>
          <w:t>Figure 46: Regular intermittent weld with first spacing and last spacing</w:t>
        </w:r>
        <w:r w:rsidR="00C07D39">
          <w:rPr>
            <w:noProof/>
            <w:webHidden/>
          </w:rPr>
          <w:tab/>
        </w:r>
        <w:r w:rsidR="00C07D39">
          <w:rPr>
            <w:noProof/>
            <w:webHidden/>
          </w:rPr>
          <w:fldChar w:fldCharType="begin"/>
        </w:r>
        <w:r w:rsidR="00C07D39">
          <w:rPr>
            <w:noProof/>
            <w:webHidden/>
          </w:rPr>
          <w:instrText xml:space="preserve"> PAGEREF _Toc86869896 \h </w:instrText>
        </w:r>
        <w:r w:rsidR="00C07D39">
          <w:rPr>
            <w:noProof/>
            <w:webHidden/>
          </w:rPr>
        </w:r>
        <w:r w:rsidR="00C07D39">
          <w:rPr>
            <w:noProof/>
            <w:webHidden/>
          </w:rPr>
          <w:fldChar w:fldCharType="separate"/>
        </w:r>
        <w:r w:rsidR="00A50DBF">
          <w:rPr>
            <w:noProof/>
            <w:webHidden/>
          </w:rPr>
          <w:t>85</w:t>
        </w:r>
        <w:r w:rsidR="00C07D39">
          <w:rPr>
            <w:noProof/>
            <w:webHidden/>
          </w:rPr>
          <w:fldChar w:fldCharType="end"/>
        </w:r>
      </w:hyperlink>
    </w:p>
    <w:p w14:paraId="63915E7E" w14:textId="78533388" w:rsidR="00C07D39" w:rsidRDefault="0095483F">
      <w:pPr>
        <w:pStyle w:val="TableofFigures"/>
        <w:rPr>
          <w:rFonts w:asciiTheme="minorHAnsi" w:eastAsiaTheme="minorEastAsia" w:hAnsiTheme="minorHAnsi" w:cstheme="minorBidi"/>
          <w:b w:val="0"/>
          <w:noProof/>
          <w:szCs w:val="22"/>
          <w:lang w:val="de-DE"/>
        </w:rPr>
      </w:pPr>
      <w:hyperlink w:anchor="_Toc86869897" w:history="1">
        <w:r w:rsidR="00C07D39" w:rsidRPr="0059196A">
          <w:rPr>
            <w:rStyle w:val="Hyperlink"/>
            <w:rFonts w:eastAsia="MS Mincho"/>
            <w:noProof/>
          </w:rPr>
          <w:t>Figure 47: Irregular intermittent welds</w:t>
        </w:r>
        <w:r w:rsidR="00C07D39">
          <w:rPr>
            <w:noProof/>
            <w:webHidden/>
          </w:rPr>
          <w:tab/>
        </w:r>
        <w:r w:rsidR="00C07D39">
          <w:rPr>
            <w:noProof/>
            <w:webHidden/>
          </w:rPr>
          <w:fldChar w:fldCharType="begin"/>
        </w:r>
        <w:r w:rsidR="00C07D39">
          <w:rPr>
            <w:noProof/>
            <w:webHidden/>
          </w:rPr>
          <w:instrText xml:space="preserve"> PAGEREF _Toc86869897 \h </w:instrText>
        </w:r>
        <w:r w:rsidR="00C07D39">
          <w:rPr>
            <w:noProof/>
            <w:webHidden/>
          </w:rPr>
        </w:r>
        <w:r w:rsidR="00C07D39">
          <w:rPr>
            <w:noProof/>
            <w:webHidden/>
          </w:rPr>
          <w:fldChar w:fldCharType="separate"/>
        </w:r>
        <w:r w:rsidR="00A50DBF">
          <w:rPr>
            <w:noProof/>
            <w:webHidden/>
          </w:rPr>
          <w:t>85</w:t>
        </w:r>
        <w:r w:rsidR="00C07D39">
          <w:rPr>
            <w:noProof/>
            <w:webHidden/>
          </w:rPr>
          <w:fldChar w:fldCharType="end"/>
        </w:r>
      </w:hyperlink>
    </w:p>
    <w:p w14:paraId="5AE302E1" w14:textId="5A1DE307" w:rsidR="00C07D39" w:rsidRDefault="0095483F">
      <w:pPr>
        <w:pStyle w:val="TableofFigures"/>
        <w:rPr>
          <w:rFonts w:asciiTheme="minorHAnsi" w:eastAsiaTheme="minorEastAsia" w:hAnsiTheme="minorHAnsi" w:cstheme="minorBidi"/>
          <w:b w:val="0"/>
          <w:noProof/>
          <w:szCs w:val="22"/>
          <w:lang w:val="de-DE"/>
        </w:rPr>
      </w:pPr>
      <w:hyperlink w:anchor="_Toc86869898" w:history="1">
        <w:r w:rsidR="00C07D39" w:rsidRPr="0059196A">
          <w:rPr>
            <w:rStyle w:val="Hyperlink"/>
            <w:rFonts w:eastAsia="MS Mincho"/>
            <w:noProof/>
          </w:rPr>
          <w:t>Figure 48: Weld Line Changing from Y-Joint to Overlap-Joint</w:t>
        </w:r>
        <w:r w:rsidR="00C07D39">
          <w:rPr>
            <w:noProof/>
            <w:webHidden/>
          </w:rPr>
          <w:tab/>
        </w:r>
        <w:r w:rsidR="00C07D39">
          <w:rPr>
            <w:noProof/>
            <w:webHidden/>
          </w:rPr>
          <w:fldChar w:fldCharType="begin"/>
        </w:r>
        <w:r w:rsidR="00C07D39">
          <w:rPr>
            <w:noProof/>
            <w:webHidden/>
          </w:rPr>
          <w:instrText xml:space="preserve"> PAGEREF _Toc86869898 \h </w:instrText>
        </w:r>
        <w:r w:rsidR="00C07D39">
          <w:rPr>
            <w:noProof/>
            <w:webHidden/>
          </w:rPr>
        </w:r>
        <w:r w:rsidR="00C07D39">
          <w:rPr>
            <w:noProof/>
            <w:webHidden/>
          </w:rPr>
          <w:fldChar w:fldCharType="separate"/>
        </w:r>
        <w:r w:rsidR="00A50DBF">
          <w:rPr>
            <w:noProof/>
            <w:webHidden/>
          </w:rPr>
          <w:t>90</w:t>
        </w:r>
        <w:r w:rsidR="00C07D39">
          <w:rPr>
            <w:noProof/>
            <w:webHidden/>
          </w:rPr>
          <w:fldChar w:fldCharType="end"/>
        </w:r>
      </w:hyperlink>
    </w:p>
    <w:p w14:paraId="51F25C49" w14:textId="2DC7B0DF" w:rsidR="00C07D39" w:rsidRDefault="0095483F">
      <w:pPr>
        <w:pStyle w:val="TableofFigures"/>
        <w:rPr>
          <w:rFonts w:asciiTheme="minorHAnsi" w:eastAsiaTheme="minorEastAsia" w:hAnsiTheme="minorHAnsi" w:cstheme="minorBidi"/>
          <w:b w:val="0"/>
          <w:noProof/>
          <w:szCs w:val="22"/>
          <w:lang w:val="de-DE"/>
        </w:rPr>
      </w:pPr>
      <w:hyperlink w:anchor="_Toc86869899" w:history="1">
        <w:r w:rsidR="00C07D39" w:rsidRPr="0059196A">
          <w:rPr>
            <w:rStyle w:val="Hyperlink"/>
            <w:rFonts w:eastAsia="MS Mincho"/>
            <w:noProof/>
          </w:rPr>
          <w:t>Figure 49: Longitudinal stiffener, top view</w:t>
        </w:r>
        <w:r w:rsidR="00C07D39">
          <w:rPr>
            <w:noProof/>
            <w:webHidden/>
          </w:rPr>
          <w:tab/>
        </w:r>
        <w:r w:rsidR="00C07D39">
          <w:rPr>
            <w:noProof/>
            <w:webHidden/>
          </w:rPr>
          <w:fldChar w:fldCharType="begin"/>
        </w:r>
        <w:r w:rsidR="00C07D39">
          <w:rPr>
            <w:noProof/>
            <w:webHidden/>
          </w:rPr>
          <w:instrText xml:space="preserve"> PAGEREF _Toc86869899 \h </w:instrText>
        </w:r>
        <w:r w:rsidR="00C07D39">
          <w:rPr>
            <w:noProof/>
            <w:webHidden/>
          </w:rPr>
        </w:r>
        <w:r w:rsidR="00C07D39">
          <w:rPr>
            <w:noProof/>
            <w:webHidden/>
          </w:rPr>
          <w:fldChar w:fldCharType="separate"/>
        </w:r>
        <w:r w:rsidR="00A50DBF">
          <w:rPr>
            <w:noProof/>
            <w:webHidden/>
          </w:rPr>
          <w:t>91</w:t>
        </w:r>
        <w:r w:rsidR="00C07D39">
          <w:rPr>
            <w:noProof/>
            <w:webHidden/>
          </w:rPr>
          <w:fldChar w:fldCharType="end"/>
        </w:r>
      </w:hyperlink>
    </w:p>
    <w:p w14:paraId="59CB4199" w14:textId="04BCA42D" w:rsidR="00C07D39" w:rsidRDefault="0095483F">
      <w:pPr>
        <w:pStyle w:val="TableofFigures"/>
        <w:rPr>
          <w:rFonts w:asciiTheme="minorHAnsi" w:eastAsiaTheme="minorEastAsia" w:hAnsiTheme="minorHAnsi" w:cstheme="minorBidi"/>
          <w:b w:val="0"/>
          <w:noProof/>
          <w:szCs w:val="22"/>
          <w:lang w:val="de-DE"/>
        </w:rPr>
      </w:pPr>
      <w:hyperlink w:anchor="_Toc86869900" w:history="1">
        <w:r w:rsidR="00C07D39" w:rsidRPr="0059196A">
          <w:rPr>
            <w:rStyle w:val="Hyperlink"/>
            <w:rFonts w:eastAsia="MS Mincho"/>
            <w:noProof/>
          </w:rPr>
          <w:t>Figure 50: Seam weld types and attributes</w:t>
        </w:r>
        <w:r w:rsidR="00C07D39">
          <w:rPr>
            <w:noProof/>
            <w:webHidden/>
          </w:rPr>
          <w:tab/>
        </w:r>
        <w:r w:rsidR="00C07D39">
          <w:rPr>
            <w:noProof/>
            <w:webHidden/>
          </w:rPr>
          <w:fldChar w:fldCharType="begin"/>
        </w:r>
        <w:r w:rsidR="00C07D39">
          <w:rPr>
            <w:noProof/>
            <w:webHidden/>
          </w:rPr>
          <w:instrText xml:space="preserve"> PAGEREF _Toc86869900 \h </w:instrText>
        </w:r>
        <w:r w:rsidR="00C07D39">
          <w:rPr>
            <w:noProof/>
            <w:webHidden/>
          </w:rPr>
        </w:r>
        <w:r w:rsidR="00C07D39">
          <w:rPr>
            <w:noProof/>
            <w:webHidden/>
          </w:rPr>
          <w:fldChar w:fldCharType="separate"/>
        </w:r>
        <w:r w:rsidR="00A50DBF">
          <w:rPr>
            <w:noProof/>
            <w:webHidden/>
          </w:rPr>
          <w:t>92</w:t>
        </w:r>
        <w:r w:rsidR="00C07D39">
          <w:rPr>
            <w:noProof/>
            <w:webHidden/>
          </w:rPr>
          <w:fldChar w:fldCharType="end"/>
        </w:r>
      </w:hyperlink>
    </w:p>
    <w:p w14:paraId="65A065B1" w14:textId="2F020C81" w:rsidR="00C07D39" w:rsidRDefault="0095483F">
      <w:pPr>
        <w:pStyle w:val="TableofFigures"/>
        <w:rPr>
          <w:rFonts w:asciiTheme="minorHAnsi" w:eastAsiaTheme="minorEastAsia" w:hAnsiTheme="minorHAnsi" w:cstheme="minorBidi"/>
          <w:b w:val="0"/>
          <w:noProof/>
          <w:szCs w:val="22"/>
          <w:lang w:val="de-DE"/>
        </w:rPr>
      </w:pPr>
      <w:hyperlink w:anchor="_Toc86869901" w:history="1">
        <w:r w:rsidR="00C07D39" w:rsidRPr="0059196A">
          <w:rPr>
            <w:rStyle w:val="Hyperlink"/>
            <w:rFonts w:eastAsia="MS Mincho"/>
            <w:noProof/>
          </w:rPr>
          <w:t>Figure 51: χMCF Structure of a Seam Weld (connection_1d)</w:t>
        </w:r>
        <w:r w:rsidR="00C07D39">
          <w:rPr>
            <w:noProof/>
            <w:webHidden/>
          </w:rPr>
          <w:tab/>
        </w:r>
        <w:r w:rsidR="00C07D39">
          <w:rPr>
            <w:noProof/>
            <w:webHidden/>
          </w:rPr>
          <w:fldChar w:fldCharType="begin"/>
        </w:r>
        <w:r w:rsidR="00C07D39">
          <w:rPr>
            <w:noProof/>
            <w:webHidden/>
          </w:rPr>
          <w:instrText xml:space="preserve"> PAGEREF _Toc86869901 \h </w:instrText>
        </w:r>
        <w:r w:rsidR="00C07D39">
          <w:rPr>
            <w:noProof/>
            <w:webHidden/>
          </w:rPr>
        </w:r>
        <w:r w:rsidR="00C07D39">
          <w:rPr>
            <w:noProof/>
            <w:webHidden/>
          </w:rPr>
          <w:fldChar w:fldCharType="separate"/>
        </w:r>
        <w:r w:rsidR="00A50DBF">
          <w:rPr>
            <w:noProof/>
            <w:webHidden/>
          </w:rPr>
          <w:t>93</w:t>
        </w:r>
        <w:r w:rsidR="00C07D39">
          <w:rPr>
            <w:noProof/>
            <w:webHidden/>
          </w:rPr>
          <w:fldChar w:fldCharType="end"/>
        </w:r>
      </w:hyperlink>
    </w:p>
    <w:p w14:paraId="556A32B5" w14:textId="1A60A15F" w:rsidR="00C07D39" w:rsidRDefault="0095483F">
      <w:pPr>
        <w:pStyle w:val="TableofFigures"/>
        <w:rPr>
          <w:rFonts w:asciiTheme="minorHAnsi" w:eastAsiaTheme="minorEastAsia" w:hAnsiTheme="minorHAnsi" w:cstheme="minorBidi"/>
          <w:b w:val="0"/>
          <w:noProof/>
          <w:szCs w:val="22"/>
          <w:lang w:val="de-DE"/>
        </w:rPr>
      </w:pPr>
      <w:hyperlink w:anchor="_Toc86869902" w:history="1">
        <w:r w:rsidR="00C07D39" w:rsidRPr="0059196A">
          <w:rPr>
            <w:rStyle w:val="Hyperlink"/>
            <w:rFonts w:eastAsia="MS Mincho"/>
            <w:noProof/>
          </w:rPr>
          <w:t>Figure 52: Sheet Parameters vs.  Weld Position Parameters</w:t>
        </w:r>
        <w:r w:rsidR="00C07D39">
          <w:rPr>
            <w:noProof/>
            <w:webHidden/>
          </w:rPr>
          <w:tab/>
        </w:r>
        <w:r w:rsidR="00C07D39">
          <w:rPr>
            <w:noProof/>
            <w:webHidden/>
          </w:rPr>
          <w:fldChar w:fldCharType="begin"/>
        </w:r>
        <w:r w:rsidR="00C07D39">
          <w:rPr>
            <w:noProof/>
            <w:webHidden/>
          </w:rPr>
          <w:instrText xml:space="preserve"> PAGEREF _Toc86869902 \h </w:instrText>
        </w:r>
        <w:r w:rsidR="00C07D39">
          <w:rPr>
            <w:noProof/>
            <w:webHidden/>
          </w:rPr>
        </w:r>
        <w:r w:rsidR="00C07D39">
          <w:rPr>
            <w:noProof/>
            <w:webHidden/>
          </w:rPr>
          <w:fldChar w:fldCharType="separate"/>
        </w:r>
        <w:r w:rsidR="00A50DBF">
          <w:rPr>
            <w:noProof/>
            <w:webHidden/>
          </w:rPr>
          <w:t>96</w:t>
        </w:r>
        <w:r w:rsidR="00C07D39">
          <w:rPr>
            <w:noProof/>
            <w:webHidden/>
          </w:rPr>
          <w:fldChar w:fldCharType="end"/>
        </w:r>
      </w:hyperlink>
    </w:p>
    <w:p w14:paraId="662829CF" w14:textId="1E5C4128" w:rsidR="00C07D39" w:rsidRDefault="0095483F">
      <w:pPr>
        <w:pStyle w:val="TableofFigures"/>
        <w:rPr>
          <w:rFonts w:asciiTheme="minorHAnsi" w:eastAsiaTheme="minorEastAsia" w:hAnsiTheme="minorHAnsi" w:cstheme="minorBidi"/>
          <w:b w:val="0"/>
          <w:noProof/>
          <w:szCs w:val="22"/>
          <w:lang w:val="de-DE"/>
        </w:rPr>
      </w:pPr>
      <w:hyperlink w:anchor="_Toc86869903" w:history="1">
        <w:r w:rsidR="00C07D39" w:rsidRPr="0059196A">
          <w:rPr>
            <w:rStyle w:val="Hyperlink"/>
            <w:rFonts w:eastAsia="MS Mincho"/>
            <w:noProof/>
          </w:rPr>
          <w:t>Figure 53: Welding Position of a Y-Joint</w:t>
        </w:r>
        <w:r w:rsidR="00C07D39">
          <w:rPr>
            <w:noProof/>
            <w:webHidden/>
          </w:rPr>
          <w:tab/>
        </w:r>
        <w:r w:rsidR="00C07D39">
          <w:rPr>
            <w:noProof/>
            <w:webHidden/>
          </w:rPr>
          <w:fldChar w:fldCharType="begin"/>
        </w:r>
        <w:r w:rsidR="00C07D39">
          <w:rPr>
            <w:noProof/>
            <w:webHidden/>
          </w:rPr>
          <w:instrText xml:space="preserve"> PAGEREF _Toc86869903 \h </w:instrText>
        </w:r>
        <w:r w:rsidR="00C07D39">
          <w:rPr>
            <w:noProof/>
            <w:webHidden/>
          </w:rPr>
        </w:r>
        <w:r w:rsidR="00C07D39">
          <w:rPr>
            <w:noProof/>
            <w:webHidden/>
          </w:rPr>
          <w:fldChar w:fldCharType="separate"/>
        </w:r>
        <w:r w:rsidR="00A50DBF">
          <w:rPr>
            <w:noProof/>
            <w:webHidden/>
          </w:rPr>
          <w:t>97</w:t>
        </w:r>
        <w:r w:rsidR="00C07D39">
          <w:rPr>
            <w:noProof/>
            <w:webHidden/>
          </w:rPr>
          <w:fldChar w:fldCharType="end"/>
        </w:r>
      </w:hyperlink>
    </w:p>
    <w:p w14:paraId="2DD8E528" w14:textId="2853D58A" w:rsidR="00C07D39" w:rsidRDefault="0095483F">
      <w:pPr>
        <w:pStyle w:val="TableofFigures"/>
        <w:rPr>
          <w:rFonts w:asciiTheme="minorHAnsi" w:eastAsiaTheme="minorEastAsia" w:hAnsiTheme="minorHAnsi" w:cstheme="minorBidi"/>
          <w:b w:val="0"/>
          <w:noProof/>
          <w:szCs w:val="22"/>
          <w:lang w:val="de-DE"/>
        </w:rPr>
      </w:pPr>
      <w:hyperlink w:anchor="_Toc86869904" w:history="1">
        <w:r w:rsidR="00C07D39" w:rsidRPr="0059196A">
          <w:rPr>
            <w:rStyle w:val="Hyperlink"/>
            <w:rFonts w:eastAsia="MS Mincho"/>
            <w:noProof/>
          </w:rPr>
          <w:t>Figure 54: Welding Position vector direction and length</w:t>
        </w:r>
        <w:r w:rsidR="00C07D39">
          <w:rPr>
            <w:noProof/>
            <w:webHidden/>
          </w:rPr>
          <w:tab/>
        </w:r>
        <w:r w:rsidR="00C07D39">
          <w:rPr>
            <w:noProof/>
            <w:webHidden/>
          </w:rPr>
          <w:fldChar w:fldCharType="begin"/>
        </w:r>
        <w:r w:rsidR="00C07D39">
          <w:rPr>
            <w:noProof/>
            <w:webHidden/>
          </w:rPr>
          <w:instrText xml:space="preserve"> PAGEREF _Toc86869904 \h </w:instrText>
        </w:r>
        <w:r w:rsidR="00C07D39">
          <w:rPr>
            <w:noProof/>
            <w:webHidden/>
          </w:rPr>
        </w:r>
        <w:r w:rsidR="00C07D39">
          <w:rPr>
            <w:noProof/>
            <w:webHidden/>
          </w:rPr>
          <w:fldChar w:fldCharType="separate"/>
        </w:r>
        <w:r w:rsidR="00A50DBF">
          <w:rPr>
            <w:noProof/>
            <w:webHidden/>
          </w:rPr>
          <w:t>99</w:t>
        </w:r>
        <w:r w:rsidR="00C07D39">
          <w:rPr>
            <w:noProof/>
            <w:webHidden/>
          </w:rPr>
          <w:fldChar w:fldCharType="end"/>
        </w:r>
      </w:hyperlink>
    </w:p>
    <w:p w14:paraId="74DC0C24" w14:textId="66305026" w:rsidR="00C07D39" w:rsidRDefault="0095483F">
      <w:pPr>
        <w:pStyle w:val="TableofFigures"/>
        <w:rPr>
          <w:rFonts w:asciiTheme="minorHAnsi" w:eastAsiaTheme="minorEastAsia" w:hAnsiTheme="minorHAnsi" w:cstheme="minorBidi"/>
          <w:b w:val="0"/>
          <w:noProof/>
          <w:szCs w:val="22"/>
          <w:lang w:val="de-DE"/>
        </w:rPr>
      </w:pPr>
      <w:hyperlink r:id="rId16" w:anchor="_Toc86869905" w:history="1">
        <w:r w:rsidR="00C07D39" w:rsidRPr="0059196A">
          <w:rPr>
            <w:rStyle w:val="Hyperlink"/>
            <w:rFonts w:eastAsia="MS Mincho"/>
            <w:noProof/>
          </w:rPr>
          <w:t>Figure 55: Butt Joint Sheet Layout</w:t>
        </w:r>
        <w:r w:rsidR="00C07D39">
          <w:rPr>
            <w:noProof/>
            <w:webHidden/>
          </w:rPr>
          <w:tab/>
        </w:r>
        <w:r w:rsidR="00C07D39">
          <w:rPr>
            <w:noProof/>
            <w:webHidden/>
          </w:rPr>
          <w:fldChar w:fldCharType="begin"/>
        </w:r>
        <w:r w:rsidR="00C07D39">
          <w:rPr>
            <w:noProof/>
            <w:webHidden/>
          </w:rPr>
          <w:instrText xml:space="preserve"> PAGEREF _Toc86869905 \h </w:instrText>
        </w:r>
        <w:r w:rsidR="00C07D39">
          <w:rPr>
            <w:noProof/>
            <w:webHidden/>
          </w:rPr>
        </w:r>
        <w:r w:rsidR="00C07D39">
          <w:rPr>
            <w:noProof/>
            <w:webHidden/>
          </w:rPr>
          <w:fldChar w:fldCharType="separate"/>
        </w:r>
        <w:r w:rsidR="00A50DBF">
          <w:rPr>
            <w:noProof/>
            <w:webHidden/>
          </w:rPr>
          <w:t>102</w:t>
        </w:r>
        <w:r w:rsidR="00C07D39">
          <w:rPr>
            <w:noProof/>
            <w:webHidden/>
          </w:rPr>
          <w:fldChar w:fldCharType="end"/>
        </w:r>
      </w:hyperlink>
    </w:p>
    <w:p w14:paraId="38CAAE66" w14:textId="4BCA34DA" w:rsidR="00C07D39" w:rsidRDefault="0095483F">
      <w:pPr>
        <w:pStyle w:val="TableofFigures"/>
        <w:rPr>
          <w:rFonts w:asciiTheme="minorHAnsi" w:eastAsiaTheme="minorEastAsia" w:hAnsiTheme="minorHAnsi" w:cstheme="minorBidi"/>
          <w:b w:val="0"/>
          <w:noProof/>
          <w:szCs w:val="22"/>
          <w:lang w:val="de-DE"/>
        </w:rPr>
      </w:pPr>
      <w:hyperlink r:id="rId17" w:anchor="_Toc86869906" w:history="1">
        <w:r w:rsidR="00C07D39" w:rsidRPr="0059196A">
          <w:rPr>
            <w:rStyle w:val="Hyperlink"/>
            <w:rFonts w:eastAsia="MS Mincho"/>
            <w:noProof/>
          </w:rPr>
          <w:t>Figure 56: Butt Joint Weld parameters</w:t>
        </w:r>
        <w:r w:rsidR="00C07D39">
          <w:rPr>
            <w:noProof/>
            <w:webHidden/>
          </w:rPr>
          <w:tab/>
        </w:r>
        <w:r w:rsidR="00C07D39">
          <w:rPr>
            <w:noProof/>
            <w:webHidden/>
          </w:rPr>
          <w:fldChar w:fldCharType="begin"/>
        </w:r>
        <w:r w:rsidR="00C07D39">
          <w:rPr>
            <w:noProof/>
            <w:webHidden/>
          </w:rPr>
          <w:instrText xml:space="preserve"> PAGEREF _Toc86869906 \h </w:instrText>
        </w:r>
        <w:r w:rsidR="00C07D39">
          <w:rPr>
            <w:noProof/>
            <w:webHidden/>
          </w:rPr>
        </w:r>
        <w:r w:rsidR="00C07D39">
          <w:rPr>
            <w:noProof/>
            <w:webHidden/>
          </w:rPr>
          <w:fldChar w:fldCharType="separate"/>
        </w:r>
        <w:r w:rsidR="00A50DBF">
          <w:rPr>
            <w:noProof/>
            <w:webHidden/>
          </w:rPr>
          <w:t>102</w:t>
        </w:r>
        <w:r w:rsidR="00C07D39">
          <w:rPr>
            <w:noProof/>
            <w:webHidden/>
          </w:rPr>
          <w:fldChar w:fldCharType="end"/>
        </w:r>
      </w:hyperlink>
    </w:p>
    <w:p w14:paraId="5291597E" w14:textId="504EA908" w:rsidR="00C07D39" w:rsidRDefault="0095483F">
      <w:pPr>
        <w:pStyle w:val="TableofFigures"/>
        <w:rPr>
          <w:rFonts w:asciiTheme="minorHAnsi" w:eastAsiaTheme="minorEastAsia" w:hAnsiTheme="minorHAnsi" w:cstheme="minorBidi"/>
          <w:b w:val="0"/>
          <w:noProof/>
          <w:szCs w:val="22"/>
          <w:lang w:val="de-DE"/>
        </w:rPr>
      </w:pPr>
      <w:hyperlink r:id="rId18" w:anchor="_Toc86869907" w:history="1">
        <w:r w:rsidR="00C07D39" w:rsidRPr="0059196A">
          <w:rPr>
            <w:rStyle w:val="Hyperlink"/>
            <w:rFonts w:eastAsia="MS Mincho"/>
            <w:noProof/>
          </w:rPr>
          <w:t>Figure 57: Corner Weld Sheet Layout</w:t>
        </w:r>
        <w:r w:rsidR="00C07D39">
          <w:rPr>
            <w:noProof/>
            <w:webHidden/>
          </w:rPr>
          <w:tab/>
        </w:r>
        <w:r w:rsidR="00C07D39">
          <w:rPr>
            <w:noProof/>
            <w:webHidden/>
          </w:rPr>
          <w:fldChar w:fldCharType="begin"/>
        </w:r>
        <w:r w:rsidR="00C07D39">
          <w:rPr>
            <w:noProof/>
            <w:webHidden/>
          </w:rPr>
          <w:instrText xml:space="preserve"> PAGEREF _Toc86869907 \h </w:instrText>
        </w:r>
        <w:r w:rsidR="00C07D39">
          <w:rPr>
            <w:noProof/>
            <w:webHidden/>
          </w:rPr>
        </w:r>
        <w:r w:rsidR="00C07D39">
          <w:rPr>
            <w:noProof/>
            <w:webHidden/>
          </w:rPr>
          <w:fldChar w:fldCharType="separate"/>
        </w:r>
        <w:r w:rsidR="00A50DBF">
          <w:rPr>
            <w:noProof/>
            <w:webHidden/>
          </w:rPr>
          <w:t>104</w:t>
        </w:r>
        <w:r w:rsidR="00C07D39">
          <w:rPr>
            <w:noProof/>
            <w:webHidden/>
          </w:rPr>
          <w:fldChar w:fldCharType="end"/>
        </w:r>
      </w:hyperlink>
    </w:p>
    <w:p w14:paraId="2D2319D5" w14:textId="3B968971" w:rsidR="00C07D39" w:rsidRDefault="0095483F">
      <w:pPr>
        <w:pStyle w:val="TableofFigures"/>
        <w:rPr>
          <w:rFonts w:asciiTheme="minorHAnsi" w:eastAsiaTheme="minorEastAsia" w:hAnsiTheme="minorHAnsi" w:cstheme="minorBidi"/>
          <w:b w:val="0"/>
          <w:noProof/>
          <w:szCs w:val="22"/>
          <w:lang w:val="de-DE"/>
        </w:rPr>
      </w:pPr>
      <w:hyperlink r:id="rId19" w:anchor="_Toc86869908" w:history="1">
        <w:r w:rsidR="00C07D39" w:rsidRPr="0059196A">
          <w:rPr>
            <w:rStyle w:val="Hyperlink"/>
            <w:rFonts w:eastAsia="MS Mincho"/>
            <w:noProof/>
          </w:rPr>
          <w:t>Figure 58: Corner Weld Parameters</w:t>
        </w:r>
        <w:r w:rsidR="00C07D39">
          <w:rPr>
            <w:noProof/>
            <w:webHidden/>
          </w:rPr>
          <w:tab/>
        </w:r>
        <w:r w:rsidR="00C07D39">
          <w:rPr>
            <w:noProof/>
            <w:webHidden/>
          </w:rPr>
          <w:fldChar w:fldCharType="begin"/>
        </w:r>
        <w:r w:rsidR="00C07D39">
          <w:rPr>
            <w:noProof/>
            <w:webHidden/>
          </w:rPr>
          <w:instrText xml:space="preserve"> PAGEREF _Toc86869908 \h </w:instrText>
        </w:r>
        <w:r w:rsidR="00C07D39">
          <w:rPr>
            <w:noProof/>
            <w:webHidden/>
          </w:rPr>
        </w:r>
        <w:r w:rsidR="00C07D39">
          <w:rPr>
            <w:noProof/>
            <w:webHidden/>
          </w:rPr>
          <w:fldChar w:fldCharType="separate"/>
        </w:r>
        <w:r w:rsidR="00A50DBF">
          <w:rPr>
            <w:noProof/>
            <w:webHidden/>
          </w:rPr>
          <w:t>105</w:t>
        </w:r>
        <w:r w:rsidR="00C07D39">
          <w:rPr>
            <w:noProof/>
            <w:webHidden/>
          </w:rPr>
          <w:fldChar w:fldCharType="end"/>
        </w:r>
      </w:hyperlink>
    </w:p>
    <w:p w14:paraId="36A2B8CD" w14:textId="00D6DA3C" w:rsidR="00C07D39" w:rsidRDefault="0095483F">
      <w:pPr>
        <w:pStyle w:val="TableofFigures"/>
        <w:rPr>
          <w:rFonts w:asciiTheme="minorHAnsi" w:eastAsiaTheme="minorEastAsia" w:hAnsiTheme="minorHAnsi" w:cstheme="minorBidi"/>
          <w:b w:val="0"/>
          <w:noProof/>
          <w:szCs w:val="22"/>
          <w:lang w:val="de-DE"/>
        </w:rPr>
      </w:pPr>
      <w:hyperlink w:anchor="_Toc86869909" w:history="1">
        <w:r w:rsidR="00C07D39" w:rsidRPr="0059196A">
          <w:rPr>
            <w:rStyle w:val="Hyperlink"/>
            <w:rFonts w:eastAsia="MS Mincho"/>
            <w:noProof/>
          </w:rPr>
          <w:t>Figure 59: Corner Weld Sheet Layout</w:t>
        </w:r>
        <w:r w:rsidR="00C07D39">
          <w:rPr>
            <w:noProof/>
            <w:webHidden/>
          </w:rPr>
          <w:tab/>
        </w:r>
        <w:r w:rsidR="00C07D39">
          <w:rPr>
            <w:noProof/>
            <w:webHidden/>
          </w:rPr>
          <w:fldChar w:fldCharType="begin"/>
        </w:r>
        <w:r w:rsidR="00C07D39">
          <w:rPr>
            <w:noProof/>
            <w:webHidden/>
          </w:rPr>
          <w:instrText xml:space="preserve"> PAGEREF _Toc86869909 \h </w:instrText>
        </w:r>
        <w:r w:rsidR="00C07D39">
          <w:rPr>
            <w:noProof/>
            <w:webHidden/>
          </w:rPr>
        </w:r>
        <w:r w:rsidR="00C07D39">
          <w:rPr>
            <w:noProof/>
            <w:webHidden/>
          </w:rPr>
          <w:fldChar w:fldCharType="separate"/>
        </w:r>
        <w:r w:rsidR="00A50DBF">
          <w:rPr>
            <w:noProof/>
            <w:webHidden/>
          </w:rPr>
          <w:t>106</w:t>
        </w:r>
        <w:r w:rsidR="00C07D39">
          <w:rPr>
            <w:noProof/>
            <w:webHidden/>
          </w:rPr>
          <w:fldChar w:fldCharType="end"/>
        </w:r>
      </w:hyperlink>
    </w:p>
    <w:p w14:paraId="1B9861B3" w14:textId="14FC2779" w:rsidR="00C07D39" w:rsidRDefault="0095483F">
      <w:pPr>
        <w:pStyle w:val="TableofFigures"/>
        <w:rPr>
          <w:rFonts w:asciiTheme="minorHAnsi" w:eastAsiaTheme="minorEastAsia" w:hAnsiTheme="minorHAnsi" w:cstheme="minorBidi"/>
          <w:b w:val="0"/>
          <w:noProof/>
          <w:szCs w:val="22"/>
          <w:lang w:val="de-DE"/>
        </w:rPr>
      </w:pPr>
      <w:hyperlink w:anchor="_Toc86869910" w:history="1">
        <w:r w:rsidR="00C07D39" w:rsidRPr="0059196A">
          <w:rPr>
            <w:rStyle w:val="Hyperlink"/>
            <w:rFonts w:eastAsia="MS Mincho"/>
            <w:noProof/>
          </w:rPr>
          <w:t>Figure 60: Double Corner Weld Parameters</w:t>
        </w:r>
        <w:r w:rsidR="00C07D39">
          <w:rPr>
            <w:noProof/>
            <w:webHidden/>
          </w:rPr>
          <w:tab/>
        </w:r>
        <w:r w:rsidR="00C07D39">
          <w:rPr>
            <w:noProof/>
            <w:webHidden/>
          </w:rPr>
          <w:fldChar w:fldCharType="begin"/>
        </w:r>
        <w:r w:rsidR="00C07D39">
          <w:rPr>
            <w:noProof/>
            <w:webHidden/>
          </w:rPr>
          <w:instrText xml:space="preserve"> PAGEREF _Toc86869910 \h </w:instrText>
        </w:r>
        <w:r w:rsidR="00C07D39">
          <w:rPr>
            <w:noProof/>
            <w:webHidden/>
          </w:rPr>
        </w:r>
        <w:r w:rsidR="00C07D39">
          <w:rPr>
            <w:noProof/>
            <w:webHidden/>
          </w:rPr>
          <w:fldChar w:fldCharType="separate"/>
        </w:r>
        <w:r w:rsidR="00A50DBF">
          <w:rPr>
            <w:noProof/>
            <w:webHidden/>
          </w:rPr>
          <w:t>106</w:t>
        </w:r>
        <w:r w:rsidR="00C07D39">
          <w:rPr>
            <w:noProof/>
            <w:webHidden/>
          </w:rPr>
          <w:fldChar w:fldCharType="end"/>
        </w:r>
      </w:hyperlink>
    </w:p>
    <w:p w14:paraId="3FE8BF9B" w14:textId="44B753DE" w:rsidR="00C07D39" w:rsidRDefault="0095483F">
      <w:pPr>
        <w:pStyle w:val="TableofFigures"/>
        <w:rPr>
          <w:rFonts w:asciiTheme="minorHAnsi" w:eastAsiaTheme="minorEastAsia" w:hAnsiTheme="minorHAnsi" w:cstheme="minorBidi"/>
          <w:b w:val="0"/>
          <w:noProof/>
          <w:szCs w:val="22"/>
          <w:lang w:val="de-DE"/>
        </w:rPr>
      </w:pPr>
      <w:hyperlink r:id="rId20" w:anchor="_Toc86869911" w:history="1">
        <w:r w:rsidR="00C07D39" w:rsidRPr="0059196A">
          <w:rPr>
            <w:rStyle w:val="Hyperlink"/>
            <w:rFonts w:eastAsia="MS Mincho"/>
            <w:noProof/>
          </w:rPr>
          <w:t>Figure 61: Edge Weld Sheet Layout</w:t>
        </w:r>
        <w:r w:rsidR="00C07D39">
          <w:rPr>
            <w:noProof/>
            <w:webHidden/>
          </w:rPr>
          <w:tab/>
        </w:r>
        <w:r w:rsidR="00C07D39">
          <w:rPr>
            <w:noProof/>
            <w:webHidden/>
          </w:rPr>
          <w:fldChar w:fldCharType="begin"/>
        </w:r>
        <w:r w:rsidR="00C07D39">
          <w:rPr>
            <w:noProof/>
            <w:webHidden/>
          </w:rPr>
          <w:instrText xml:space="preserve"> PAGEREF _Toc86869911 \h </w:instrText>
        </w:r>
        <w:r w:rsidR="00C07D39">
          <w:rPr>
            <w:noProof/>
            <w:webHidden/>
          </w:rPr>
        </w:r>
        <w:r w:rsidR="00C07D39">
          <w:rPr>
            <w:noProof/>
            <w:webHidden/>
          </w:rPr>
          <w:fldChar w:fldCharType="separate"/>
        </w:r>
        <w:r w:rsidR="00A50DBF">
          <w:rPr>
            <w:noProof/>
            <w:webHidden/>
          </w:rPr>
          <w:t>109</w:t>
        </w:r>
        <w:r w:rsidR="00C07D39">
          <w:rPr>
            <w:noProof/>
            <w:webHidden/>
          </w:rPr>
          <w:fldChar w:fldCharType="end"/>
        </w:r>
      </w:hyperlink>
    </w:p>
    <w:p w14:paraId="5F0B8442" w14:textId="0BDC45F9" w:rsidR="00C07D39" w:rsidRDefault="0095483F">
      <w:pPr>
        <w:pStyle w:val="TableofFigures"/>
        <w:rPr>
          <w:rFonts w:asciiTheme="minorHAnsi" w:eastAsiaTheme="minorEastAsia" w:hAnsiTheme="minorHAnsi" w:cstheme="minorBidi"/>
          <w:b w:val="0"/>
          <w:noProof/>
          <w:szCs w:val="22"/>
          <w:lang w:val="de-DE"/>
        </w:rPr>
      </w:pPr>
      <w:hyperlink r:id="rId21" w:anchor="_Toc86869912" w:history="1">
        <w:r w:rsidR="00C07D39" w:rsidRPr="0059196A">
          <w:rPr>
            <w:rStyle w:val="Hyperlink"/>
            <w:rFonts w:eastAsia="MS Mincho"/>
            <w:noProof/>
          </w:rPr>
          <w:t>Figure 62: Edge Weld parameters</w:t>
        </w:r>
        <w:r w:rsidR="00C07D39">
          <w:rPr>
            <w:noProof/>
            <w:webHidden/>
          </w:rPr>
          <w:tab/>
        </w:r>
        <w:r w:rsidR="00C07D39">
          <w:rPr>
            <w:noProof/>
            <w:webHidden/>
          </w:rPr>
          <w:fldChar w:fldCharType="begin"/>
        </w:r>
        <w:r w:rsidR="00C07D39">
          <w:rPr>
            <w:noProof/>
            <w:webHidden/>
          </w:rPr>
          <w:instrText xml:space="preserve"> PAGEREF _Toc86869912 \h </w:instrText>
        </w:r>
        <w:r w:rsidR="00C07D39">
          <w:rPr>
            <w:noProof/>
            <w:webHidden/>
          </w:rPr>
        </w:r>
        <w:r w:rsidR="00C07D39">
          <w:rPr>
            <w:noProof/>
            <w:webHidden/>
          </w:rPr>
          <w:fldChar w:fldCharType="separate"/>
        </w:r>
        <w:r w:rsidR="00A50DBF">
          <w:rPr>
            <w:noProof/>
            <w:webHidden/>
          </w:rPr>
          <w:t>109</w:t>
        </w:r>
        <w:r w:rsidR="00C07D39">
          <w:rPr>
            <w:noProof/>
            <w:webHidden/>
          </w:rPr>
          <w:fldChar w:fldCharType="end"/>
        </w:r>
      </w:hyperlink>
    </w:p>
    <w:p w14:paraId="57DDC7D8" w14:textId="55CD22AC" w:rsidR="00C07D39" w:rsidRDefault="0095483F">
      <w:pPr>
        <w:pStyle w:val="TableofFigures"/>
        <w:rPr>
          <w:rFonts w:asciiTheme="minorHAnsi" w:eastAsiaTheme="minorEastAsia" w:hAnsiTheme="minorHAnsi" w:cstheme="minorBidi"/>
          <w:b w:val="0"/>
          <w:noProof/>
          <w:szCs w:val="22"/>
          <w:lang w:val="de-DE"/>
        </w:rPr>
      </w:pPr>
      <w:hyperlink w:anchor="_Toc86869913" w:history="1">
        <w:r w:rsidR="00C07D39" w:rsidRPr="0059196A">
          <w:rPr>
            <w:rStyle w:val="Hyperlink"/>
            <w:rFonts w:eastAsia="MS Mincho"/>
            <w:noProof/>
          </w:rPr>
          <w:t>Figure 63: I-Weld Sheet Layout</w:t>
        </w:r>
        <w:r w:rsidR="00C07D39">
          <w:rPr>
            <w:noProof/>
            <w:webHidden/>
          </w:rPr>
          <w:tab/>
        </w:r>
        <w:r w:rsidR="00C07D39">
          <w:rPr>
            <w:noProof/>
            <w:webHidden/>
          </w:rPr>
          <w:fldChar w:fldCharType="begin"/>
        </w:r>
        <w:r w:rsidR="00C07D39">
          <w:rPr>
            <w:noProof/>
            <w:webHidden/>
          </w:rPr>
          <w:instrText xml:space="preserve"> PAGEREF _Toc86869913 \h </w:instrText>
        </w:r>
        <w:r w:rsidR="00C07D39">
          <w:rPr>
            <w:noProof/>
            <w:webHidden/>
          </w:rPr>
        </w:r>
        <w:r w:rsidR="00C07D39">
          <w:rPr>
            <w:noProof/>
            <w:webHidden/>
          </w:rPr>
          <w:fldChar w:fldCharType="separate"/>
        </w:r>
        <w:r w:rsidR="00A50DBF">
          <w:rPr>
            <w:noProof/>
            <w:webHidden/>
          </w:rPr>
          <w:t>112</w:t>
        </w:r>
        <w:r w:rsidR="00C07D39">
          <w:rPr>
            <w:noProof/>
            <w:webHidden/>
          </w:rPr>
          <w:fldChar w:fldCharType="end"/>
        </w:r>
      </w:hyperlink>
    </w:p>
    <w:p w14:paraId="72488A93" w14:textId="6361246F" w:rsidR="00C07D39" w:rsidRDefault="0095483F">
      <w:pPr>
        <w:pStyle w:val="TableofFigures"/>
        <w:rPr>
          <w:rFonts w:asciiTheme="minorHAnsi" w:eastAsiaTheme="minorEastAsia" w:hAnsiTheme="minorHAnsi" w:cstheme="minorBidi"/>
          <w:b w:val="0"/>
          <w:noProof/>
          <w:szCs w:val="22"/>
          <w:lang w:val="de-DE"/>
        </w:rPr>
      </w:pPr>
      <w:hyperlink w:anchor="_Toc86869914" w:history="1">
        <w:r w:rsidR="00C07D39" w:rsidRPr="0059196A">
          <w:rPr>
            <w:rStyle w:val="Hyperlink"/>
            <w:rFonts w:eastAsia="MS Mincho"/>
            <w:noProof/>
          </w:rPr>
          <w:t>Figure 64: I-Weld Parameters</w:t>
        </w:r>
        <w:r w:rsidR="00C07D39">
          <w:rPr>
            <w:noProof/>
            <w:webHidden/>
          </w:rPr>
          <w:tab/>
        </w:r>
        <w:r w:rsidR="00C07D39">
          <w:rPr>
            <w:noProof/>
            <w:webHidden/>
          </w:rPr>
          <w:fldChar w:fldCharType="begin"/>
        </w:r>
        <w:r w:rsidR="00C07D39">
          <w:rPr>
            <w:noProof/>
            <w:webHidden/>
          </w:rPr>
          <w:instrText xml:space="preserve"> PAGEREF _Toc86869914 \h </w:instrText>
        </w:r>
        <w:r w:rsidR="00C07D39">
          <w:rPr>
            <w:noProof/>
            <w:webHidden/>
          </w:rPr>
        </w:r>
        <w:r w:rsidR="00C07D39">
          <w:rPr>
            <w:noProof/>
            <w:webHidden/>
          </w:rPr>
          <w:fldChar w:fldCharType="separate"/>
        </w:r>
        <w:r w:rsidR="00A50DBF">
          <w:rPr>
            <w:noProof/>
            <w:webHidden/>
          </w:rPr>
          <w:t>112</w:t>
        </w:r>
        <w:r w:rsidR="00C07D39">
          <w:rPr>
            <w:noProof/>
            <w:webHidden/>
          </w:rPr>
          <w:fldChar w:fldCharType="end"/>
        </w:r>
      </w:hyperlink>
    </w:p>
    <w:p w14:paraId="63F912D3" w14:textId="71383F59" w:rsidR="00C07D39" w:rsidRDefault="0095483F">
      <w:pPr>
        <w:pStyle w:val="TableofFigures"/>
        <w:rPr>
          <w:rFonts w:asciiTheme="minorHAnsi" w:eastAsiaTheme="minorEastAsia" w:hAnsiTheme="minorHAnsi" w:cstheme="minorBidi"/>
          <w:b w:val="0"/>
          <w:noProof/>
          <w:szCs w:val="22"/>
          <w:lang w:val="de-DE"/>
        </w:rPr>
      </w:pPr>
      <w:hyperlink r:id="rId22" w:anchor="_Toc86869915" w:history="1">
        <w:r w:rsidR="00C07D39" w:rsidRPr="0059196A">
          <w:rPr>
            <w:rStyle w:val="Hyperlink"/>
            <w:rFonts w:eastAsia="MS Mincho"/>
            <w:noProof/>
          </w:rPr>
          <w:t>Figure 65: Overlap Weld Sheet Layout</w:t>
        </w:r>
        <w:r w:rsidR="00C07D39">
          <w:rPr>
            <w:noProof/>
            <w:webHidden/>
          </w:rPr>
          <w:tab/>
        </w:r>
        <w:r w:rsidR="00C07D39">
          <w:rPr>
            <w:noProof/>
            <w:webHidden/>
          </w:rPr>
          <w:fldChar w:fldCharType="begin"/>
        </w:r>
        <w:r w:rsidR="00C07D39">
          <w:rPr>
            <w:noProof/>
            <w:webHidden/>
          </w:rPr>
          <w:instrText xml:space="preserve"> PAGEREF _Toc86869915 \h </w:instrText>
        </w:r>
        <w:r w:rsidR="00C07D39">
          <w:rPr>
            <w:noProof/>
            <w:webHidden/>
          </w:rPr>
        </w:r>
        <w:r w:rsidR="00C07D39">
          <w:rPr>
            <w:noProof/>
            <w:webHidden/>
          </w:rPr>
          <w:fldChar w:fldCharType="separate"/>
        </w:r>
        <w:r w:rsidR="00A50DBF">
          <w:rPr>
            <w:noProof/>
            <w:webHidden/>
          </w:rPr>
          <w:t>114</w:t>
        </w:r>
        <w:r w:rsidR="00C07D39">
          <w:rPr>
            <w:noProof/>
            <w:webHidden/>
          </w:rPr>
          <w:fldChar w:fldCharType="end"/>
        </w:r>
      </w:hyperlink>
    </w:p>
    <w:p w14:paraId="6554185E" w14:textId="4776C1DC" w:rsidR="00C07D39" w:rsidRDefault="0095483F">
      <w:pPr>
        <w:pStyle w:val="TableofFigures"/>
        <w:rPr>
          <w:rFonts w:asciiTheme="minorHAnsi" w:eastAsiaTheme="minorEastAsia" w:hAnsiTheme="minorHAnsi" w:cstheme="minorBidi"/>
          <w:b w:val="0"/>
          <w:noProof/>
          <w:szCs w:val="22"/>
          <w:lang w:val="de-DE"/>
        </w:rPr>
      </w:pPr>
      <w:hyperlink r:id="rId23" w:anchor="_Toc86869916" w:history="1">
        <w:r w:rsidR="00C07D39" w:rsidRPr="0059196A">
          <w:rPr>
            <w:rStyle w:val="Hyperlink"/>
            <w:rFonts w:eastAsia="MS Mincho"/>
            <w:noProof/>
          </w:rPr>
          <w:t>Figure 66: Overlap Weld Parameters</w:t>
        </w:r>
        <w:r w:rsidR="00C07D39">
          <w:rPr>
            <w:noProof/>
            <w:webHidden/>
          </w:rPr>
          <w:tab/>
        </w:r>
        <w:r w:rsidR="00C07D39">
          <w:rPr>
            <w:noProof/>
            <w:webHidden/>
          </w:rPr>
          <w:fldChar w:fldCharType="begin"/>
        </w:r>
        <w:r w:rsidR="00C07D39">
          <w:rPr>
            <w:noProof/>
            <w:webHidden/>
          </w:rPr>
          <w:instrText xml:space="preserve"> PAGEREF _Toc86869916 \h </w:instrText>
        </w:r>
        <w:r w:rsidR="00C07D39">
          <w:rPr>
            <w:noProof/>
            <w:webHidden/>
          </w:rPr>
        </w:r>
        <w:r w:rsidR="00C07D39">
          <w:rPr>
            <w:noProof/>
            <w:webHidden/>
          </w:rPr>
          <w:fldChar w:fldCharType="separate"/>
        </w:r>
        <w:r w:rsidR="00A50DBF">
          <w:rPr>
            <w:noProof/>
            <w:webHidden/>
          </w:rPr>
          <w:t>114</w:t>
        </w:r>
        <w:r w:rsidR="00C07D39">
          <w:rPr>
            <w:noProof/>
            <w:webHidden/>
          </w:rPr>
          <w:fldChar w:fldCharType="end"/>
        </w:r>
      </w:hyperlink>
    </w:p>
    <w:p w14:paraId="6637C7AE" w14:textId="119D88D9" w:rsidR="00C07D39" w:rsidRDefault="0095483F">
      <w:pPr>
        <w:pStyle w:val="TableofFigures"/>
        <w:rPr>
          <w:rFonts w:asciiTheme="minorHAnsi" w:eastAsiaTheme="minorEastAsia" w:hAnsiTheme="minorHAnsi" w:cstheme="minorBidi"/>
          <w:b w:val="0"/>
          <w:noProof/>
          <w:szCs w:val="22"/>
          <w:lang w:val="de-DE"/>
        </w:rPr>
      </w:pPr>
      <w:hyperlink r:id="rId24" w:anchor="_Toc86869917" w:history="1">
        <w:r w:rsidR="00C07D39" w:rsidRPr="0059196A">
          <w:rPr>
            <w:rStyle w:val="Hyperlink"/>
            <w:rFonts w:eastAsia="MS Mincho"/>
            <w:noProof/>
          </w:rPr>
          <w:t>Figure 67: Single Sided Double Overlap Weld</w:t>
        </w:r>
        <w:r w:rsidR="00C07D39">
          <w:rPr>
            <w:noProof/>
            <w:webHidden/>
          </w:rPr>
          <w:tab/>
        </w:r>
        <w:r w:rsidR="00C07D39">
          <w:rPr>
            <w:noProof/>
            <w:webHidden/>
          </w:rPr>
          <w:fldChar w:fldCharType="begin"/>
        </w:r>
        <w:r w:rsidR="00C07D39">
          <w:rPr>
            <w:noProof/>
            <w:webHidden/>
          </w:rPr>
          <w:instrText xml:space="preserve"> PAGEREF _Toc86869917 \h </w:instrText>
        </w:r>
        <w:r w:rsidR="00C07D39">
          <w:rPr>
            <w:noProof/>
            <w:webHidden/>
          </w:rPr>
        </w:r>
        <w:r w:rsidR="00C07D39">
          <w:rPr>
            <w:noProof/>
            <w:webHidden/>
          </w:rPr>
          <w:fldChar w:fldCharType="separate"/>
        </w:r>
        <w:r w:rsidR="00A50DBF">
          <w:rPr>
            <w:noProof/>
            <w:webHidden/>
          </w:rPr>
          <w:t>115</w:t>
        </w:r>
        <w:r w:rsidR="00C07D39">
          <w:rPr>
            <w:noProof/>
            <w:webHidden/>
          </w:rPr>
          <w:fldChar w:fldCharType="end"/>
        </w:r>
      </w:hyperlink>
    </w:p>
    <w:p w14:paraId="04F44FE2" w14:textId="4CD39284" w:rsidR="00C07D39" w:rsidRDefault="0095483F">
      <w:pPr>
        <w:pStyle w:val="TableofFigures"/>
        <w:rPr>
          <w:rFonts w:asciiTheme="minorHAnsi" w:eastAsiaTheme="minorEastAsia" w:hAnsiTheme="minorHAnsi" w:cstheme="minorBidi"/>
          <w:b w:val="0"/>
          <w:noProof/>
          <w:szCs w:val="22"/>
          <w:lang w:val="de-DE"/>
        </w:rPr>
      </w:pPr>
      <w:hyperlink r:id="rId25" w:anchor="_Toc86869918" w:history="1">
        <w:r w:rsidR="00C07D39" w:rsidRPr="0059196A">
          <w:rPr>
            <w:rStyle w:val="Hyperlink"/>
            <w:rFonts w:eastAsia="MS Mincho"/>
            <w:noProof/>
          </w:rPr>
          <w:t>Figure 68: Overlap Weld Parameters</w:t>
        </w:r>
        <w:r w:rsidR="00C07D39">
          <w:rPr>
            <w:noProof/>
            <w:webHidden/>
          </w:rPr>
          <w:tab/>
        </w:r>
        <w:r w:rsidR="00C07D39">
          <w:rPr>
            <w:noProof/>
            <w:webHidden/>
          </w:rPr>
          <w:fldChar w:fldCharType="begin"/>
        </w:r>
        <w:r w:rsidR="00C07D39">
          <w:rPr>
            <w:noProof/>
            <w:webHidden/>
          </w:rPr>
          <w:instrText xml:space="preserve"> PAGEREF _Toc86869918 \h </w:instrText>
        </w:r>
        <w:r w:rsidR="00C07D39">
          <w:rPr>
            <w:noProof/>
            <w:webHidden/>
          </w:rPr>
        </w:r>
        <w:r w:rsidR="00C07D39">
          <w:rPr>
            <w:noProof/>
            <w:webHidden/>
          </w:rPr>
          <w:fldChar w:fldCharType="separate"/>
        </w:r>
        <w:r w:rsidR="00A50DBF">
          <w:rPr>
            <w:noProof/>
            <w:webHidden/>
          </w:rPr>
          <w:t>115</w:t>
        </w:r>
        <w:r w:rsidR="00C07D39">
          <w:rPr>
            <w:noProof/>
            <w:webHidden/>
          </w:rPr>
          <w:fldChar w:fldCharType="end"/>
        </w:r>
      </w:hyperlink>
    </w:p>
    <w:p w14:paraId="2BA93345" w14:textId="3FDF0769" w:rsidR="00C07D39" w:rsidRDefault="0095483F">
      <w:pPr>
        <w:pStyle w:val="TableofFigures"/>
        <w:rPr>
          <w:rFonts w:asciiTheme="minorHAnsi" w:eastAsiaTheme="minorEastAsia" w:hAnsiTheme="minorHAnsi" w:cstheme="minorBidi"/>
          <w:b w:val="0"/>
          <w:noProof/>
          <w:szCs w:val="22"/>
          <w:lang w:val="de-DE"/>
        </w:rPr>
      </w:pPr>
      <w:hyperlink r:id="rId26" w:anchor="_Toc86869919" w:history="1">
        <w:r w:rsidR="00C07D39" w:rsidRPr="0059196A">
          <w:rPr>
            <w:rStyle w:val="Hyperlink"/>
            <w:rFonts w:eastAsia="MS Mincho"/>
            <w:noProof/>
          </w:rPr>
          <w:t>Figure 69: Double Sided Double Overlap Weld</w:t>
        </w:r>
        <w:r w:rsidR="00C07D39">
          <w:rPr>
            <w:noProof/>
            <w:webHidden/>
          </w:rPr>
          <w:tab/>
        </w:r>
        <w:r w:rsidR="00C07D39">
          <w:rPr>
            <w:noProof/>
            <w:webHidden/>
          </w:rPr>
          <w:fldChar w:fldCharType="begin"/>
        </w:r>
        <w:r w:rsidR="00C07D39">
          <w:rPr>
            <w:noProof/>
            <w:webHidden/>
          </w:rPr>
          <w:instrText xml:space="preserve"> PAGEREF _Toc86869919 \h </w:instrText>
        </w:r>
        <w:r w:rsidR="00C07D39">
          <w:rPr>
            <w:noProof/>
            <w:webHidden/>
          </w:rPr>
        </w:r>
        <w:r w:rsidR="00C07D39">
          <w:rPr>
            <w:noProof/>
            <w:webHidden/>
          </w:rPr>
          <w:fldChar w:fldCharType="separate"/>
        </w:r>
        <w:r w:rsidR="00A50DBF">
          <w:rPr>
            <w:noProof/>
            <w:webHidden/>
          </w:rPr>
          <w:t>115</w:t>
        </w:r>
        <w:r w:rsidR="00C07D39">
          <w:rPr>
            <w:noProof/>
            <w:webHidden/>
          </w:rPr>
          <w:fldChar w:fldCharType="end"/>
        </w:r>
      </w:hyperlink>
    </w:p>
    <w:p w14:paraId="1520B151" w14:textId="3AAC6D33" w:rsidR="00C07D39" w:rsidRDefault="0095483F">
      <w:pPr>
        <w:pStyle w:val="TableofFigures"/>
        <w:rPr>
          <w:rFonts w:asciiTheme="minorHAnsi" w:eastAsiaTheme="minorEastAsia" w:hAnsiTheme="minorHAnsi" w:cstheme="minorBidi"/>
          <w:b w:val="0"/>
          <w:noProof/>
          <w:szCs w:val="22"/>
          <w:lang w:val="de-DE"/>
        </w:rPr>
      </w:pPr>
      <w:hyperlink r:id="rId27" w:anchor="_Toc86869920" w:history="1">
        <w:r w:rsidR="00C07D39" w:rsidRPr="0059196A">
          <w:rPr>
            <w:rStyle w:val="Hyperlink"/>
            <w:rFonts w:eastAsia="MS Mincho"/>
            <w:noProof/>
          </w:rPr>
          <w:t>Figure 70: Parameters of Double Sided Double Overlap Weld</w:t>
        </w:r>
        <w:r w:rsidR="00C07D39">
          <w:rPr>
            <w:noProof/>
            <w:webHidden/>
          </w:rPr>
          <w:tab/>
        </w:r>
        <w:r w:rsidR="00C07D39">
          <w:rPr>
            <w:noProof/>
            <w:webHidden/>
          </w:rPr>
          <w:fldChar w:fldCharType="begin"/>
        </w:r>
        <w:r w:rsidR="00C07D39">
          <w:rPr>
            <w:noProof/>
            <w:webHidden/>
          </w:rPr>
          <w:instrText xml:space="preserve"> PAGEREF _Toc86869920 \h </w:instrText>
        </w:r>
        <w:r w:rsidR="00C07D39">
          <w:rPr>
            <w:noProof/>
            <w:webHidden/>
          </w:rPr>
        </w:r>
        <w:r w:rsidR="00C07D39">
          <w:rPr>
            <w:noProof/>
            <w:webHidden/>
          </w:rPr>
          <w:fldChar w:fldCharType="separate"/>
        </w:r>
        <w:r w:rsidR="00A50DBF">
          <w:rPr>
            <w:noProof/>
            <w:webHidden/>
          </w:rPr>
          <w:t>116</w:t>
        </w:r>
        <w:r w:rsidR="00C07D39">
          <w:rPr>
            <w:noProof/>
            <w:webHidden/>
          </w:rPr>
          <w:fldChar w:fldCharType="end"/>
        </w:r>
      </w:hyperlink>
    </w:p>
    <w:p w14:paraId="223F1C56" w14:textId="2EFE2D18" w:rsidR="00C07D39" w:rsidRDefault="0095483F">
      <w:pPr>
        <w:pStyle w:val="TableofFigures"/>
        <w:rPr>
          <w:rFonts w:asciiTheme="minorHAnsi" w:eastAsiaTheme="minorEastAsia" w:hAnsiTheme="minorHAnsi" w:cstheme="minorBidi"/>
          <w:b w:val="0"/>
          <w:noProof/>
          <w:szCs w:val="22"/>
          <w:lang w:val="de-DE"/>
        </w:rPr>
      </w:pPr>
      <w:hyperlink w:anchor="_Toc86869921" w:history="1">
        <w:r w:rsidR="00C07D39" w:rsidRPr="0059196A">
          <w:rPr>
            <w:rStyle w:val="Hyperlink"/>
            <w:rFonts w:eastAsia="MS Mincho"/>
            <w:noProof/>
          </w:rPr>
          <w:t>Figure 71: Y-Joint Sheet Layout</w:t>
        </w:r>
        <w:r w:rsidR="00C07D39">
          <w:rPr>
            <w:noProof/>
            <w:webHidden/>
          </w:rPr>
          <w:tab/>
        </w:r>
        <w:r w:rsidR="00C07D39">
          <w:rPr>
            <w:noProof/>
            <w:webHidden/>
          </w:rPr>
          <w:fldChar w:fldCharType="begin"/>
        </w:r>
        <w:r w:rsidR="00C07D39">
          <w:rPr>
            <w:noProof/>
            <w:webHidden/>
          </w:rPr>
          <w:instrText xml:space="preserve"> PAGEREF _Toc86869921 \h </w:instrText>
        </w:r>
        <w:r w:rsidR="00C07D39">
          <w:rPr>
            <w:noProof/>
            <w:webHidden/>
          </w:rPr>
        </w:r>
        <w:r w:rsidR="00C07D39">
          <w:rPr>
            <w:noProof/>
            <w:webHidden/>
          </w:rPr>
          <w:fldChar w:fldCharType="separate"/>
        </w:r>
        <w:r w:rsidR="00A50DBF">
          <w:rPr>
            <w:noProof/>
            <w:webHidden/>
          </w:rPr>
          <w:t>119</w:t>
        </w:r>
        <w:r w:rsidR="00C07D39">
          <w:rPr>
            <w:noProof/>
            <w:webHidden/>
          </w:rPr>
          <w:fldChar w:fldCharType="end"/>
        </w:r>
      </w:hyperlink>
    </w:p>
    <w:p w14:paraId="6A2ED3A6" w14:textId="007BC281" w:rsidR="00C07D39" w:rsidRDefault="0095483F">
      <w:pPr>
        <w:pStyle w:val="TableofFigures"/>
        <w:rPr>
          <w:rFonts w:asciiTheme="minorHAnsi" w:eastAsiaTheme="minorEastAsia" w:hAnsiTheme="minorHAnsi" w:cstheme="minorBidi"/>
          <w:b w:val="0"/>
          <w:noProof/>
          <w:szCs w:val="22"/>
          <w:lang w:val="de-DE"/>
        </w:rPr>
      </w:pPr>
      <w:hyperlink w:anchor="_Toc86869922" w:history="1">
        <w:r w:rsidR="00C07D39" w:rsidRPr="0059196A">
          <w:rPr>
            <w:rStyle w:val="Hyperlink"/>
            <w:rFonts w:eastAsia="MS Mincho"/>
            <w:noProof/>
          </w:rPr>
          <w:t>Figure 72: Parameters of Y-Joint Weld</w:t>
        </w:r>
        <w:r w:rsidR="00C07D39">
          <w:rPr>
            <w:noProof/>
            <w:webHidden/>
          </w:rPr>
          <w:tab/>
        </w:r>
        <w:r w:rsidR="00C07D39">
          <w:rPr>
            <w:noProof/>
            <w:webHidden/>
          </w:rPr>
          <w:fldChar w:fldCharType="begin"/>
        </w:r>
        <w:r w:rsidR="00C07D39">
          <w:rPr>
            <w:noProof/>
            <w:webHidden/>
          </w:rPr>
          <w:instrText xml:space="preserve"> PAGEREF _Toc86869922 \h </w:instrText>
        </w:r>
        <w:r w:rsidR="00C07D39">
          <w:rPr>
            <w:noProof/>
            <w:webHidden/>
          </w:rPr>
        </w:r>
        <w:r w:rsidR="00C07D39">
          <w:rPr>
            <w:noProof/>
            <w:webHidden/>
          </w:rPr>
          <w:fldChar w:fldCharType="separate"/>
        </w:r>
        <w:r w:rsidR="00A50DBF">
          <w:rPr>
            <w:noProof/>
            <w:webHidden/>
          </w:rPr>
          <w:t>119</w:t>
        </w:r>
        <w:r w:rsidR="00C07D39">
          <w:rPr>
            <w:noProof/>
            <w:webHidden/>
          </w:rPr>
          <w:fldChar w:fldCharType="end"/>
        </w:r>
      </w:hyperlink>
    </w:p>
    <w:p w14:paraId="217A814A" w14:textId="35888750" w:rsidR="00C07D39" w:rsidRDefault="0095483F">
      <w:pPr>
        <w:pStyle w:val="TableofFigures"/>
        <w:rPr>
          <w:rFonts w:asciiTheme="minorHAnsi" w:eastAsiaTheme="minorEastAsia" w:hAnsiTheme="minorHAnsi" w:cstheme="minorBidi"/>
          <w:b w:val="0"/>
          <w:noProof/>
          <w:szCs w:val="22"/>
          <w:lang w:val="de-DE"/>
        </w:rPr>
      </w:pPr>
      <w:hyperlink r:id="rId28" w:anchor="_Toc86869923" w:history="1">
        <w:r w:rsidR="00C07D39" w:rsidRPr="0059196A">
          <w:rPr>
            <w:rStyle w:val="Hyperlink"/>
            <w:rFonts w:eastAsia="MS Mincho"/>
            <w:noProof/>
          </w:rPr>
          <w:t>Figure 73: K-Joint Sheet Layout</w:t>
        </w:r>
        <w:r w:rsidR="00C07D39">
          <w:rPr>
            <w:noProof/>
            <w:webHidden/>
          </w:rPr>
          <w:tab/>
        </w:r>
        <w:r w:rsidR="00C07D39">
          <w:rPr>
            <w:noProof/>
            <w:webHidden/>
          </w:rPr>
          <w:fldChar w:fldCharType="begin"/>
        </w:r>
        <w:r w:rsidR="00C07D39">
          <w:rPr>
            <w:noProof/>
            <w:webHidden/>
          </w:rPr>
          <w:instrText xml:space="preserve"> PAGEREF _Toc86869923 \h </w:instrText>
        </w:r>
        <w:r w:rsidR="00C07D39">
          <w:rPr>
            <w:noProof/>
            <w:webHidden/>
          </w:rPr>
        </w:r>
        <w:r w:rsidR="00C07D39">
          <w:rPr>
            <w:noProof/>
            <w:webHidden/>
          </w:rPr>
          <w:fldChar w:fldCharType="separate"/>
        </w:r>
        <w:r w:rsidR="00A50DBF">
          <w:rPr>
            <w:noProof/>
            <w:webHidden/>
          </w:rPr>
          <w:t>122</w:t>
        </w:r>
        <w:r w:rsidR="00C07D39">
          <w:rPr>
            <w:noProof/>
            <w:webHidden/>
          </w:rPr>
          <w:fldChar w:fldCharType="end"/>
        </w:r>
      </w:hyperlink>
    </w:p>
    <w:p w14:paraId="73BEC2A1" w14:textId="2E08D163" w:rsidR="00C07D39" w:rsidRDefault="0095483F">
      <w:pPr>
        <w:pStyle w:val="TableofFigures"/>
        <w:rPr>
          <w:rFonts w:asciiTheme="minorHAnsi" w:eastAsiaTheme="minorEastAsia" w:hAnsiTheme="minorHAnsi" w:cstheme="minorBidi"/>
          <w:b w:val="0"/>
          <w:noProof/>
          <w:szCs w:val="22"/>
          <w:lang w:val="de-DE"/>
        </w:rPr>
      </w:pPr>
      <w:hyperlink r:id="rId29" w:anchor="_Toc86869924" w:history="1">
        <w:r w:rsidR="00C07D39" w:rsidRPr="0059196A">
          <w:rPr>
            <w:rStyle w:val="Hyperlink"/>
            <w:rFonts w:eastAsia="MS Mincho"/>
            <w:noProof/>
          </w:rPr>
          <w:t>Figure 74: Parameters of K-Joint Weld</w:t>
        </w:r>
        <w:r w:rsidR="00C07D39">
          <w:rPr>
            <w:noProof/>
            <w:webHidden/>
          </w:rPr>
          <w:tab/>
        </w:r>
        <w:r w:rsidR="00C07D39">
          <w:rPr>
            <w:noProof/>
            <w:webHidden/>
          </w:rPr>
          <w:fldChar w:fldCharType="begin"/>
        </w:r>
        <w:r w:rsidR="00C07D39">
          <w:rPr>
            <w:noProof/>
            <w:webHidden/>
          </w:rPr>
          <w:instrText xml:space="preserve"> PAGEREF _Toc86869924 \h </w:instrText>
        </w:r>
        <w:r w:rsidR="00C07D39">
          <w:rPr>
            <w:noProof/>
            <w:webHidden/>
          </w:rPr>
        </w:r>
        <w:r w:rsidR="00C07D39">
          <w:rPr>
            <w:noProof/>
            <w:webHidden/>
          </w:rPr>
          <w:fldChar w:fldCharType="separate"/>
        </w:r>
        <w:r w:rsidR="00A50DBF">
          <w:rPr>
            <w:noProof/>
            <w:webHidden/>
          </w:rPr>
          <w:t>123</w:t>
        </w:r>
        <w:r w:rsidR="00C07D39">
          <w:rPr>
            <w:noProof/>
            <w:webHidden/>
          </w:rPr>
          <w:fldChar w:fldCharType="end"/>
        </w:r>
      </w:hyperlink>
    </w:p>
    <w:p w14:paraId="783D9704" w14:textId="22850984" w:rsidR="00C07D39" w:rsidRDefault="0095483F">
      <w:pPr>
        <w:pStyle w:val="TableofFigures"/>
        <w:rPr>
          <w:rFonts w:asciiTheme="minorHAnsi" w:eastAsiaTheme="minorEastAsia" w:hAnsiTheme="minorHAnsi" w:cstheme="minorBidi"/>
          <w:b w:val="0"/>
          <w:noProof/>
          <w:szCs w:val="22"/>
          <w:lang w:val="de-DE"/>
        </w:rPr>
      </w:pPr>
      <w:hyperlink r:id="rId30" w:anchor="_Toc86869925" w:history="1">
        <w:r w:rsidR="00C07D39" w:rsidRPr="0059196A">
          <w:rPr>
            <w:rStyle w:val="Hyperlink"/>
            <w:rFonts w:eastAsia="MS Mincho"/>
            <w:noProof/>
          </w:rPr>
          <w:t>Figure 75: Cruciform Joint Sheet Layout</w:t>
        </w:r>
        <w:r w:rsidR="00C07D39">
          <w:rPr>
            <w:noProof/>
            <w:webHidden/>
          </w:rPr>
          <w:tab/>
        </w:r>
        <w:r w:rsidR="00C07D39">
          <w:rPr>
            <w:noProof/>
            <w:webHidden/>
          </w:rPr>
          <w:fldChar w:fldCharType="begin"/>
        </w:r>
        <w:r w:rsidR="00C07D39">
          <w:rPr>
            <w:noProof/>
            <w:webHidden/>
          </w:rPr>
          <w:instrText xml:space="preserve"> PAGEREF _Toc86869925 \h </w:instrText>
        </w:r>
        <w:r w:rsidR="00C07D39">
          <w:rPr>
            <w:noProof/>
            <w:webHidden/>
          </w:rPr>
        </w:r>
        <w:r w:rsidR="00C07D39">
          <w:rPr>
            <w:noProof/>
            <w:webHidden/>
          </w:rPr>
          <w:fldChar w:fldCharType="separate"/>
        </w:r>
        <w:r w:rsidR="00A50DBF">
          <w:rPr>
            <w:noProof/>
            <w:webHidden/>
          </w:rPr>
          <w:t>126</w:t>
        </w:r>
        <w:r w:rsidR="00C07D39">
          <w:rPr>
            <w:noProof/>
            <w:webHidden/>
          </w:rPr>
          <w:fldChar w:fldCharType="end"/>
        </w:r>
      </w:hyperlink>
    </w:p>
    <w:p w14:paraId="6DD77075" w14:textId="5367350F" w:rsidR="00C07D39" w:rsidRDefault="0095483F">
      <w:pPr>
        <w:pStyle w:val="TableofFigures"/>
        <w:rPr>
          <w:rFonts w:asciiTheme="minorHAnsi" w:eastAsiaTheme="minorEastAsia" w:hAnsiTheme="minorHAnsi" w:cstheme="minorBidi"/>
          <w:b w:val="0"/>
          <w:noProof/>
          <w:szCs w:val="22"/>
          <w:lang w:val="de-DE"/>
        </w:rPr>
      </w:pPr>
      <w:hyperlink r:id="rId31" w:anchor="_Toc86869926" w:history="1">
        <w:r w:rsidR="00C07D39" w:rsidRPr="0059196A">
          <w:rPr>
            <w:rStyle w:val="Hyperlink"/>
            <w:rFonts w:eastAsia="MS Mincho"/>
            <w:noProof/>
          </w:rPr>
          <w:t>Figure 76: Parameters of Cruciform Joint</w:t>
        </w:r>
        <w:r w:rsidR="00C07D39">
          <w:rPr>
            <w:noProof/>
            <w:webHidden/>
          </w:rPr>
          <w:tab/>
        </w:r>
        <w:r w:rsidR="00C07D39">
          <w:rPr>
            <w:noProof/>
            <w:webHidden/>
          </w:rPr>
          <w:fldChar w:fldCharType="begin"/>
        </w:r>
        <w:r w:rsidR="00C07D39">
          <w:rPr>
            <w:noProof/>
            <w:webHidden/>
          </w:rPr>
          <w:instrText xml:space="preserve"> PAGEREF _Toc86869926 \h </w:instrText>
        </w:r>
        <w:r w:rsidR="00C07D39">
          <w:rPr>
            <w:noProof/>
            <w:webHidden/>
          </w:rPr>
        </w:r>
        <w:r w:rsidR="00C07D39">
          <w:rPr>
            <w:noProof/>
            <w:webHidden/>
          </w:rPr>
          <w:fldChar w:fldCharType="separate"/>
        </w:r>
        <w:r w:rsidR="00A50DBF">
          <w:rPr>
            <w:noProof/>
            <w:webHidden/>
          </w:rPr>
          <w:t>126</w:t>
        </w:r>
        <w:r w:rsidR="00C07D39">
          <w:rPr>
            <w:noProof/>
            <w:webHidden/>
          </w:rPr>
          <w:fldChar w:fldCharType="end"/>
        </w:r>
      </w:hyperlink>
    </w:p>
    <w:p w14:paraId="7D022A04" w14:textId="69C67446" w:rsidR="00C07D39" w:rsidRDefault="0095483F">
      <w:pPr>
        <w:pStyle w:val="TableofFigures"/>
        <w:rPr>
          <w:rFonts w:asciiTheme="minorHAnsi" w:eastAsiaTheme="minorEastAsia" w:hAnsiTheme="minorHAnsi" w:cstheme="minorBidi"/>
          <w:b w:val="0"/>
          <w:noProof/>
          <w:szCs w:val="22"/>
          <w:lang w:val="de-DE"/>
        </w:rPr>
      </w:pPr>
      <w:hyperlink r:id="rId32" w:anchor="_Toc86869927" w:history="1">
        <w:r w:rsidR="00C07D39" w:rsidRPr="0059196A">
          <w:rPr>
            <w:rStyle w:val="Hyperlink"/>
            <w:rFonts w:eastAsia="MS Mincho"/>
            <w:noProof/>
          </w:rPr>
          <w:t>Figure 77: Flared Joint Sheet Layout</w:t>
        </w:r>
        <w:r w:rsidR="00C07D39">
          <w:rPr>
            <w:noProof/>
            <w:webHidden/>
          </w:rPr>
          <w:tab/>
        </w:r>
        <w:r w:rsidR="00C07D39">
          <w:rPr>
            <w:noProof/>
            <w:webHidden/>
          </w:rPr>
          <w:fldChar w:fldCharType="begin"/>
        </w:r>
        <w:r w:rsidR="00C07D39">
          <w:rPr>
            <w:noProof/>
            <w:webHidden/>
          </w:rPr>
          <w:instrText xml:space="preserve"> PAGEREF _Toc86869927 \h </w:instrText>
        </w:r>
        <w:r w:rsidR="00C07D39">
          <w:rPr>
            <w:noProof/>
            <w:webHidden/>
          </w:rPr>
        </w:r>
        <w:r w:rsidR="00C07D39">
          <w:rPr>
            <w:noProof/>
            <w:webHidden/>
          </w:rPr>
          <w:fldChar w:fldCharType="separate"/>
        </w:r>
        <w:r w:rsidR="00A50DBF">
          <w:rPr>
            <w:noProof/>
            <w:webHidden/>
          </w:rPr>
          <w:t>130</w:t>
        </w:r>
        <w:r w:rsidR="00C07D39">
          <w:rPr>
            <w:noProof/>
            <w:webHidden/>
          </w:rPr>
          <w:fldChar w:fldCharType="end"/>
        </w:r>
      </w:hyperlink>
    </w:p>
    <w:p w14:paraId="5712E2D9" w14:textId="070A8B11" w:rsidR="00C07D39" w:rsidRDefault="0095483F">
      <w:pPr>
        <w:pStyle w:val="TableofFigures"/>
        <w:rPr>
          <w:rFonts w:asciiTheme="minorHAnsi" w:eastAsiaTheme="minorEastAsia" w:hAnsiTheme="minorHAnsi" w:cstheme="minorBidi"/>
          <w:b w:val="0"/>
          <w:noProof/>
          <w:szCs w:val="22"/>
          <w:lang w:val="de-DE"/>
        </w:rPr>
      </w:pPr>
      <w:hyperlink r:id="rId33" w:anchor="_Toc86869928" w:history="1">
        <w:r w:rsidR="00C07D39" w:rsidRPr="0059196A">
          <w:rPr>
            <w:rStyle w:val="Hyperlink"/>
            <w:rFonts w:eastAsia="MS Mincho"/>
            <w:noProof/>
          </w:rPr>
          <w:t>Figure 78: Parameters of Flared Joint Weld</w:t>
        </w:r>
        <w:r w:rsidR="00C07D39">
          <w:rPr>
            <w:noProof/>
            <w:webHidden/>
          </w:rPr>
          <w:tab/>
        </w:r>
        <w:r w:rsidR="00C07D39">
          <w:rPr>
            <w:noProof/>
            <w:webHidden/>
          </w:rPr>
          <w:fldChar w:fldCharType="begin"/>
        </w:r>
        <w:r w:rsidR="00C07D39">
          <w:rPr>
            <w:noProof/>
            <w:webHidden/>
          </w:rPr>
          <w:instrText xml:space="preserve"> PAGEREF _Toc86869928 \h </w:instrText>
        </w:r>
        <w:r w:rsidR="00C07D39">
          <w:rPr>
            <w:noProof/>
            <w:webHidden/>
          </w:rPr>
        </w:r>
        <w:r w:rsidR="00C07D39">
          <w:rPr>
            <w:noProof/>
            <w:webHidden/>
          </w:rPr>
          <w:fldChar w:fldCharType="separate"/>
        </w:r>
        <w:r w:rsidR="00A50DBF">
          <w:rPr>
            <w:noProof/>
            <w:webHidden/>
          </w:rPr>
          <w:t>130</w:t>
        </w:r>
        <w:r w:rsidR="00C07D39">
          <w:rPr>
            <w:noProof/>
            <w:webHidden/>
          </w:rPr>
          <w:fldChar w:fldCharType="end"/>
        </w:r>
      </w:hyperlink>
    </w:p>
    <w:p w14:paraId="0A95815E" w14:textId="3A963FD2" w:rsidR="00C07D39" w:rsidRDefault="0095483F">
      <w:pPr>
        <w:pStyle w:val="TableofFigures"/>
        <w:rPr>
          <w:rFonts w:asciiTheme="minorHAnsi" w:eastAsiaTheme="minorEastAsia" w:hAnsiTheme="minorHAnsi" w:cstheme="minorBidi"/>
          <w:b w:val="0"/>
          <w:noProof/>
          <w:szCs w:val="22"/>
          <w:lang w:val="de-DE"/>
        </w:rPr>
      </w:pPr>
      <w:hyperlink w:anchor="_Toc86869929" w:history="1">
        <w:r w:rsidR="00C07D39" w:rsidRPr="0059196A">
          <w:rPr>
            <w:rStyle w:val="Hyperlink"/>
            <w:rFonts w:eastAsia="MS Mincho"/>
            <w:noProof/>
          </w:rPr>
          <w:t>Figure 79: The Three Regions of a Hemming</w:t>
        </w:r>
        <w:r w:rsidR="00C07D39">
          <w:rPr>
            <w:noProof/>
            <w:webHidden/>
          </w:rPr>
          <w:tab/>
        </w:r>
        <w:r w:rsidR="00C07D39">
          <w:rPr>
            <w:noProof/>
            <w:webHidden/>
          </w:rPr>
          <w:fldChar w:fldCharType="begin"/>
        </w:r>
        <w:r w:rsidR="00C07D39">
          <w:rPr>
            <w:noProof/>
            <w:webHidden/>
          </w:rPr>
          <w:instrText xml:space="preserve"> PAGEREF _Toc86869929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2490A128" w14:textId="79BB5CB6" w:rsidR="00C07D39" w:rsidRDefault="0095483F">
      <w:pPr>
        <w:pStyle w:val="TableofFigures"/>
        <w:rPr>
          <w:rFonts w:asciiTheme="minorHAnsi" w:eastAsiaTheme="minorEastAsia" w:hAnsiTheme="minorHAnsi" w:cstheme="minorBidi"/>
          <w:b w:val="0"/>
          <w:noProof/>
          <w:szCs w:val="22"/>
          <w:lang w:val="de-DE"/>
        </w:rPr>
      </w:pPr>
      <w:hyperlink w:anchor="_Toc86869930" w:history="1">
        <w:r w:rsidR="00C07D39" w:rsidRPr="0059196A">
          <w:rPr>
            <w:rStyle w:val="Hyperlink"/>
            <w:rFonts w:eastAsia="MS Mincho"/>
            <w:noProof/>
          </w:rPr>
          <w:t>Figure 80: Path Changes and Width Changes in Hemming Flanges</w:t>
        </w:r>
        <w:r w:rsidR="00C07D39">
          <w:rPr>
            <w:noProof/>
            <w:webHidden/>
          </w:rPr>
          <w:tab/>
        </w:r>
        <w:r w:rsidR="00C07D39">
          <w:rPr>
            <w:noProof/>
            <w:webHidden/>
          </w:rPr>
          <w:fldChar w:fldCharType="begin"/>
        </w:r>
        <w:r w:rsidR="00C07D39">
          <w:rPr>
            <w:noProof/>
            <w:webHidden/>
          </w:rPr>
          <w:instrText xml:space="preserve"> PAGEREF _Toc86869930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5B83433C" w14:textId="7DF7C79A" w:rsidR="00C07D39" w:rsidRDefault="0095483F">
      <w:pPr>
        <w:pStyle w:val="TableofFigures"/>
        <w:rPr>
          <w:rFonts w:asciiTheme="minorHAnsi" w:eastAsiaTheme="minorEastAsia" w:hAnsiTheme="minorHAnsi" w:cstheme="minorBidi"/>
          <w:b w:val="0"/>
          <w:noProof/>
          <w:szCs w:val="22"/>
          <w:lang w:val="de-DE"/>
        </w:rPr>
      </w:pPr>
      <w:hyperlink w:anchor="_Toc86869931" w:history="1">
        <w:r w:rsidR="00C07D39" w:rsidRPr="0059196A">
          <w:rPr>
            <w:rStyle w:val="Hyperlink"/>
            <w:rFonts w:eastAsia="MS Mincho"/>
            <w:noProof/>
          </w:rPr>
          <w:t>Figure 81: Adhesive Path Differs from Root Path</w:t>
        </w:r>
        <w:r w:rsidR="00C07D39">
          <w:rPr>
            <w:noProof/>
            <w:webHidden/>
          </w:rPr>
          <w:tab/>
        </w:r>
        <w:r w:rsidR="00C07D39">
          <w:rPr>
            <w:noProof/>
            <w:webHidden/>
          </w:rPr>
          <w:fldChar w:fldCharType="begin"/>
        </w:r>
        <w:r w:rsidR="00C07D39">
          <w:rPr>
            <w:noProof/>
            <w:webHidden/>
          </w:rPr>
          <w:instrText xml:space="preserve"> PAGEREF _Toc86869931 \h </w:instrText>
        </w:r>
        <w:r w:rsidR="00C07D39">
          <w:rPr>
            <w:noProof/>
            <w:webHidden/>
          </w:rPr>
        </w:r>
        <w:r w:rsidR="00C07D39">
          <w:rPr>
            <w:noProof/>
            <w:webHidden/>
          </w:rPr>
          <w:fldChar w:fldCharType="separate"/>
        </w:r>
        <w:r w:rsidR="00A50DBF">
          <w:rPr>
            <w:noProof/>
            <w:webHidden/>
          </w:rPr>
          <w:t>135</w:t>
        </w:r>
        <w:r w:rsidR="00C07D39">
          <w:rPr>
            <w:noProof/>
            <w:webHidden/>
          </w:rPr>
          <w:fldChar w:fldCharType="end"/>
        </w:r>
      </w:hyperlink>
    </w:p>
    <w:p w14:paraId="55B74E7B" w14:textId="1FF82E00" w:rsidR="00C07D39" w:rsidRDefault="0095483F">
      <w:pPr>
        <w:pStyle w:val="TableofFigures"/>
        <w:rPr>
          <w:rFonts w:asciiTheme="minorHAnsi" w:eastAsiaTheme="minorEastAsia" w:hAnsiTheme="minorHAnsi" w:cstheme="minorBidi"/>
          <w:b w:val="0"/>
          <w:noProof/>
          <w:szCs w:val="22"/>
          <w:lang w:val="de-DE"/>
        </w:rPr>
      </w:pPr>
      <w:hyperlink w:anchor="_Toc86869932" w:history="1">
        <w:r w:rsidR="00C07D39" w:rsidRPr="0059196A">
          <w:rPr>
            <w:rStyle w:val="Hyperlink"/>
            <w:rFonts w:eastAsia="MS Mincho"/>
            <w:noProof/>
          </w:rPr>
          <w:t>Figure 82: Reinforcements need to be considered as Part of the Inner Panel</w:t>
        </w:r>
        <w:r w:rsidR="00C07D39">
          <w:rPr>
            <w:noProof/>
            <w:webHidden/>
          </w:rPr>
          <w:tab/>
        </w:r>
        <w:r w:rsidR="00C07D39">
          <w:rPr>
            <w:noProof/>
            <w:webHidden/>
          </w:rPr>
          <w:fldChar w:fldCharType="begin"/>
        </w:r>
        <w:r w:rsidR="00C07D39">
          <w:rPr>
            <w:noProof/>
            <w:webHidden/>
          </w:rPr>
          <w:instrText xml:space="preserve"> PAGEREF _Toc86869932 \h </w:instrText>
        </w:r>
        <w:r w:rsidR="00C07D39">
          <w:rPr>
            <w:noProof/>
            <w:webHidden/>
          </w:rPr>
        </w:r>
        <w:r w:rsidR="00C07D39">
          <w:rPr>
            <w:noProof/>
            <w:webHidden/>
          </w:rPr>
          <w:fldChar w:fldCharType="separate"/>
        </w:r>
        <w:r w:rsidR="00A50DBF">
          <w:rPr>
            <w:noProof/>
            <w:webHidden/>
          </w:rPr>
          <w:t>135</w:t>
        </w:r>
        <w:r w:rsidR="00C07D39">
          <w:rPr>
            <w:noProof/>
            <w:webHidden/>
          </w:rPr>
          <w:fldChar w:fldCharType="end"/>
        </w:r>
      </w:hyperlink>
    </w:p>
    <w:p w14:paraId="744A9DEC" w14:textId="79DABF90" w:rsidR="00C07D39" w:rsidRDefault="0095483F">
      <w:pPr>
        <w:pStyle w:val="TableofFigures"/>
        <w:rPr>
          <w:rFonts w:asciiTheme="minorHAnsi" w:eastAsiaTheme="minorEastAsia" w:hAnsiTheme="minorHAnsi" w:cstheme="minorBidi"/>
          <w:b w:val="0"/>
          <w:noProof/>
          <w:szCs w:val="22"/>
          <w:lang w:val="de-DE"/>
        </w:rPr>
      </w:pPr>
      <w:hyperlink w:anchor="_Toc86869933" w:history="1">
        <w:r w:rsidR="00C07D39" w:rsidRPr="0059196A">
          <w:rPr>
            <w:rStyle w:val="Hyperlink"/>
            <w:rFonts w:eastAsia="MS Mincho"/>
            <w:noProof/>
          </w:rPr>
          <w:t>Figure 83: Sequence without margin</w:t>
        </w:r>
        <w:r w:rsidR="00C07D39">
          <w:rPr>
            <w:noProof/>
            <w:webHidden/>
          </w:rPr>
          <w:tab/>
        </w:r>
        <w:r w:rsidR="00C07D39">
          <w:rPr>
            <w:noProof/>
            <w:webHidden/>
          </w:rPr>
          <w:fldChar w:fldCharType="begin"/>
        </w:r>
        <w:r w:rsidR="00C07D39">
          <w:rPr>
            <w:noProof/>
            <w:webHidden/>
          </w:rPr>
          <w:instrText xml:space="preserve"> PAGEREF _Toc86869933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6D994D62" w14:textId="44C1BC41" w:rsidR="00C07D39" w:rsidRDefault="0095483F">
      <w:pPr>
        <w:pStyle w:val="TableofFigures"/>
        <w:rPr>
          <w:rFonts w:asciiTheme="minorHAnsi" w:eastAsiaTheme="minorEastAsia" w:hAnsiTheme="minorHAnsi" w:cstheme="minorBidi"/>
          <w:b w:val="0"/>
          <w:noProof/>
          <w:szCs w:val="22"/>
          <w:lang w:val="de-DE"/>
        </w:rPr>
      </w:pPr>
      <w:hyperlink w:anchor="_Toc86869934" w:history="1">
        <w:r w:rsidR="00C07D39" w:rsidRPr="0059196A">
          <w:rPr>
            <w:rStyle w:val="Hyperlink"/>
            <w:rFonts w:eastAsia="MS Mincho"/>
            <w:noProof/>
          </w:rPr>
          <w:t>Figure 84: Sequence with margin and spacing</w:t>
        </w:r>
        <w:r w:rsidR="00C07D39">
          <w:rPr>
            <w:noProof/>
            <w:webHidden/>
          </w:rPr>
          <w:tab/>
        </w:r>
        <w:r w:rsidR="00C07D39">
          <w:rPr>
            <w:noProof/>
            <w:webHidden/>
          </w:rPr>
          <w:fldChar w:fldCharType="begin"/>
        </w:r>
        <w:r w:rsidR="00C07D39">
          <w:rPr>
            <w:noProof/>
            <w:webHidden/>
          </w:rPr>
          <w:instrText xml:space="preserve"> PAGEREF _Toc86869934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2D3AA31C" w14:textId="1685B538" w:rsidR="00C07D39" w:rsidRDefault="0095483F">
      <w:pPr>
        <w:pStyle w:val="TableofFigures"/>
        <w:rPr>
          <w:rFonts w:asciiTheme="minorHAnsi" w:eastAsiaTheme="minorEastAsia" w:hAnsiTheme="minorHAnsi" w:cstheme="minorBidi"/>
          <w:b w:val="0"/>
          <w:noProof/>
          <w:szCs w:val="22"/>
          <w:lang w:val="de-DE"/>
        </w:rPr>
      </w:pPr>
      <w:hyperlink w:anchor="_Toc86869935" w:history="1">
        <w:r w:rsidR="00C07D39" w:rsidRPr="0059196A">
          <w:rPr>
            <w:rStyle w:val="Hyperlink"/>
            <w:rFonts w:eastAsia="MS Mincho"/>
            <w:noProof/>
          </w:rPr>
          <w:t>Figure 85: Margin relaxation</w:t>
        </w:r>
        <w:r w:rsidR="00C07D39">
          <w:rPr>
            <w:noProof/>
            <w:webHidden/>
          </w:rPr>
          <w:tab/>
        </w:r>
        <w:r w:rsidR="00C07D39">
          <w:rPr>
            <w:noProof/>
            <w:webHidden/>
          </w:rPr>
          <w:fldChar w:fldCharType="begin"/>
        </w:r>
        <w:r w:rsidR="00C07D39">
          <w:rPr>
            <w:noProof/>
            <w:webHidden/>
          </w:rPr>
          <w:instrText xml:space="preserve"> PAGEREF _Toc86869935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3D904269" w14:textId="04239EBB" w:rsidR="00C07D39" w:rsidRDefault="0095483F">
      <w:pPr>
        <w:pStyle w:val="TableofFigures"/>
        <w:rPr>
          <w:rFonts w:asciiTheme="minorHAnsi" w:eastAsiaTheme="minorEastAsia" w:hAnsiTheme="minorHAnsi" w:cstheme="minorBidi"/>
          <w:b w:val="0"/>
          <w:noProof/>
          <w:szCs w:val="22"/>
          <w:lang w:val="de-DE"/>
        </w:rPr>
      </w:pPr>
      <w:hyperlink w:anchor="_Toc86869936" w:history="1">
        <w:r w:rsidR="00C07D39" w:rsidRPr="0059196A">
          <w:rPr>
            <w:rStyle w:val="Hyperlink"/>
            <w:rFonts w:eastAsia="MS Mincho"/>
            <w:noProof/>
          </w:rPr>
          <w:t>Figure 86: Spacing relaxation</w:t>
        </w:r>
        <w:r w:rsidR="00C07D39">
          <w:rPr>
            <w:noProof/>
            <w:webHidden/>
          </w:rPr>
          <w:tab/>
        </w:r>
        <w:r w:rsidR="00C07D39">
          <w:rPr>
            <w:noProof/>
            <w:webHidden/>
          </w:rPr>
          <w:fldChar w:fldCharType="begin"/>
        </w:r>
        <w:r w:rsidR="00C07D39">
          <w:rPr>
            <w:noProof/>
            <w:webHidden/>
          </w:rPr>
          <w:instrText xml:space="preserve"> PAGEREF _Toc86869936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62509CCB" w14:textId="73B85CC5" w:rsidR="00C07D39" w:rsidRDefault="0095483F">
      <w:pPr>
        <w:pStyle w:val="TableofFigures"/>
        <w:rPr>
          <w:rFonts w:asciiTheme="minorHAnsi" w:eastAsiaTheme="minorEastAsia" w:hAnsiTheme="minorHAnsi" w:cstheme="minorBidi"/>
          <w:b w:val="0"/>
          <w:noProof/>
          <w:szCs w:val="22"/>
          <w:lang w:val="de-DE"/>
        </w:rPr>
      </w:pPr>
      <w:hyperlink w:anchor="_Toc86869937" w:history="1">
        <w:r w:rsidR="00C07D39" w:rsidRPr="0059196A">
          <w:rPr>
            <w:rStyle w:val="Hyperlink"/>
            <w:rFonts w:eastAsia="MS Mincho"/>
            <w:noProof/>
          </w:rPr>
          <w:t>Figure 87: Picture of an adhesive face</w:t>
        </w:r>
        <w:r w:rsidR="00C07D39">
          <w:rPr>
            <w:noProof/>
            <w:webHidden/>
          </w:rPr>
          <w:tab/>
        </w:r>
        <w:r w:rsidR="00C07D39">
          <w:rPr>
            <w:noProof/>
            <w:webHidden/>
          </w:rPr>
          <w:fldChar w:fldCharType="begin"/>
        </w:r>
        <w:r w:rsidR="00C07D39">
          <w:rPr>
            <w:noProof/>
            <w:webHidden/>
          </w:rPr>
          <w:instrText xml:space="preserve"> PAGEREF _Toc86869937 \h </w:instrText>
        </w:r>
        <w:r w:rsidR="00C07D39">
          <w:rPr>
            <w:noProof/>
            <w:webHidden/>
          </w:rPr>
        </w:r>
        <w:r w:rsidR="00C07D39">
          <w:rPr>
            <w:noProof/>
            <w:webHidden/>
          </w:rPr>
          <w:fldChar w:fldCharType="separate"/>
        </w:r>
        <w:r w:rsidR="00A50DBF">
          <w:rPr>
            <w:noProof/>
            <w:webHidden/>
          </w:rPr>
          <w:t>143</w:t>
        </w:r>
        <w:r w:rsidR="00C07D39">
          <w:rPr>
            <w:noProof/>
            <w:webHidden/>
          </w:rPr>
          <w:fldChar w:fldCharType="end"/>
        </w:r>
      </w:hyperlink>
    </w:p>
    <w:p w14:paraId="499C121B" w14:textId="61387014" w:rsidR="00C07D39" w:rsidRDefault="0095483F">
      <w:pPr>
        <w:pStyle w:val="TableofFigures"/>
        <w:rPr>
          <w:rFonts w:asciiTheme="minorHAnsi" w:eastAsiaTheme="minorEastAsia" w:hAnsiTheme="minorHAnsi" w:cstheme="minorBidi"/>
          <w:b w:val="0"/>
          <w:noProof/>
          <w:szCs w:val="22"/>
          <w:lang w:val="de-DE"/>
        </w:rPr>
      </w:pPr>
      <w:hyperlink w:anchor="_Toc86869938" w:history="1">
        <w:r w:rsidR="00C07D39" w:rsidRPr="0059196A">
          <w:rPr>
            <w:rStyle w:val="Hyperlink"/>
            <w:rFonts w:eastAsia="MS Mincho"/>
            <w:noProof/>
          </w:rPr>
          <w:t>Figure 88: 'length', 'spacing', 'first_spacing' and 'last_spacing' are the terms needed to define a regular intermittent weld.</w:t>
        </w:r>
        <w:r w:rsidR="00C07D39">
          <w:rPr>
            <w:noProof/>
            <w:webHidden/>
          </w:rPr>
          <w:tab/>
        </w:r>
        <w:r w:rsidR="00C07D39">
          <w:rPr>
            <w:noProof/>
            <w:webHidden/>
          </w:rPr>
          <w:fldChar w:fldCharType="begin"/>
        </w:r>
        <w:r w:rsidR="00C07D39">
          <w:rPr>
            <w:noProof/>
            <w:webHidden/>
          </w:rPr>
          <w:instrText xml:space="preserve"> PAGEREF _Toc86869938 \h </w:instrText>
        </w:r>
        <w:r w:rsidR="00C07D39">
          <w:rPr>
            <w:noProof/>
            <w:webHidden/>
          </w:rPr>
        </w:r>
        <w:r w:rsidR="00C07D39">
          <w:rPr>
            <w:noProof/>
            <w:webHidden/>
          </w:rPr>
          <w:fldChar w:fldCharType="separate"/>
        </w:r>
        <w:r w:rsidR="00A50DBF">
          <w:rPr>
            <w:noProof/>
            <w:webHidden/>
          </w:rPr>
          <w:t>145</w:t>
        </w:r>
        <w:r w:rsidR="00C07D39">
          <w:rPr>
            <w:noProof/>
            <w:webHidden/>
          </w:rPr>
          <w:fldChar w:fldCharType="end"/>
        </w:r>
      </w:hyperlink>
    </w:p>
    <w:p w14:paraId="036F610A" w14:textId="5C5BBEB6" w:rsidR="00C07D39" w:rsidRDefault="0095483F">
      <w:pPr>
        <w:pStyle w:val="TableofFigures"/>
        <w:rPr>
          <w:rFonts w:asciiTheme="minorHAnsi" w:eastAsiaTheme="minorEastAsia" w:hAnsiTheme="minorHAnsi" w:cstheme="minorBidi"/>
          <w:b w:val="0"/>
          <w:noProof/>
          <w:szCs w:val="22"/>
          <w:lang w:val="de-DE"/>
        </w:rPr>
      </w:pPr>
      <w:hyperlink w:anchor="_Toc86869939" w:history="1">
        <w:r w:rsidR="00C07D39" w:rsidRPr="0059196A">
          <w:rPr>
            <w:rStyle w:val="Hyperlink"/>
            <w:rFonts w:eastAsia="MS Mincho"/>
            <w:noProof/>
          </w:rPr>
          <w:t>Figure 89: A regular intermittent weld with 'n' segments and 'n-1' spacings between segments.</w:t>
        </w:r>
        <w:r w:rsidR="00C07D39">
          <w:rPr>
            <w:noProof/>
            <w:webHidden/>
          </w:rPr>
          <w:tab/>
        </w:r>
        <w:r w:rsidR="00C07D39">
          <w:rPr>
            <w:noProof/>
            <w:webHidden/>
          </w:rPr>
          <w:fldChar w:fldCharType="begin"/>
        </w:r>
        <w:r w:rsidR="00C07D39">
          <w:rPr>
            <w:noProof/>
            <w:webHidden/>
          </w:rPr>
          <w:instrText xml:space="preserve"> PAGEREF _Toc86869939 \h </w:instrText>
        </w:r>
        <w:r w:rsidR="00C07D39">
          <w:rPr>
            <w:noProof/>
            <w:webHidden/>
          </w:rPr>
        </w:r>
        <w:r w:rsidR="00C07D39">
          <w:rPr>
            <w:noProof/>
            <w:webHidden/>
          </w:rPr>
          <w:fldChar w:fldCharType="separate"/>
        </w:r>
        <w:r w:rsidR="00A50DBF">
          <w:rPr>
            <w:noProof/>
            <w:webHidden/>
          </w:rPr>
          <w:t>145</w:t>
        </w:r>
        <w:r w:rsidR="00C07D39">
          <w:rPr>
            <w:noProof/>
            <w:webHidden/>
          </w:rPr>
          <w:fldChar w:fldCharType="end"/>
        </w:r>
      </w:hyperlink>
    </w:p>
    <w:p w14:paraId="48311B21" w14:textId="62EA7E31" w:rsidR="003336DF" w:rsidRPr="003336DF" w:rsidRDefault="003336DF" w:rsidP="008116BB">
      <w:pPr>
        <w:pStyle w:val="TOC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374DC76B" w14:textId="71A3D788" w:rsidR="00A50DBF" w:rsidRDefault="00E70F03">
      <w:pPr>
        <w:pStyle w:val="TableofFigure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86873954" w:history="1">
        <w:r w:rsidR="00A50DBF" w:rsidRPr="00835314">
          <w:rPr>
            <w:rStyle w:val="Hyperlink"/>
            <w:rFonts w:eastAsia="MS Mincho"/>
            <w:noProof/>
          </w:rPr>
          <w:t xml:space="preserve">Table 1: Nested elements of element </w:t>
        </w:r>
        <w:r w:rsidR="00A50DBF" w:rsidRPr="00835314">
          <w:rPr>
            <w:rStyle w:val="Hyperlink"/>
            <w:rFonts w:ascii="Courier New" w:eastAsia="MS Mincho" w:hAnsi="Courier New" w:cs="Courier New"/>
            <w:bCs/>
            <w:noProof/>
          </w:rPr>
          <w:t>&lt;xmcf/&gt;</w:t>
        </w:r>
        <w:r w:rsidR="00A50DBF">
          <w:rPr>
            <w:noProof/>
            <w:webHidden/>
          </w:rPr>
          <w:tab/>
        </w:r>
        <w:r w:rsidR="00A50DBF">
          <w:rPr>
            <w:noProof/>
            <w:webHidden/>
          </w:rPr>
          <w:fldChar w:fldCharType="begin"/>
        </w:r>
        <w:r w:rsidR="00A50DBF">
          <w:rPr>
            <w:noProof/>
            <w:webHidden/>
          </w:rPr>
          <w:instrText xml:space="preserve"> PAGEREF _Toc86873954 \h </w:instrText>
        </w:r>
        <w:r w:rsidR="00A50DBF">
          <w:rPr>
            <w:noProof/>
            <w:webHidden/>
          </w:rPr>
        </w:r>
        <w:r w:rsidR="00A50DBF">
          <w:rPr>
            <w:noProof/>
            <w:webHidden/>
          </w:rPr>
          <w:fldChar w:fldCharType="separate"/>
        </w:r>
        <w:r w:rsidR="00A50DBF">
          <w:rPr>
            <w:noProof/>
            <w:webHidden/>
          </w:rPr>
          <w:t>9</w:t>
        </w:r>
        <w:r w:rsidR="00A50DBF">
          <w:rPr>
            <w:noProof/>
            <w:webHidden/>
          </w:rPr>
          <w:fldChar w:fldCharType="end"/>
        </w:r>
      </w:hyperlink>
    </w:p>
    <w:p w14:paraId="3DE813EF" w14:textId="00E716FF" w:rsidR="00A50DBF" w:rsidRDefault="0095483F">
      <w:pPr>
        <w:pStyle w:val="TableofFigures"/>
        <w:rPr>
          <w:rFonts w:asciiTheme="minorHAnsi" w:eastAsiaTheme="minorEastAsia" w:hAnsiTheme="minorHAnsi" w:cstheme="minorBidi"/>
          <w:b w:val="0"/>
          <w:noProof/>
          <w:szCs w:val="22"/>
          <w:lang w:val="de-DE"/>
        </w:rPr>
      </w:pPr>
      <w:hyperlink w:anchor="_Toc86873955" w:history="1">
        <w:r w:rsidR="00A50DBF" w:rsidRPr="00835314">
          <w:rPr>
            <w:rStyle w:val="Hyperlink"/>
            <w:rFonts w:eastAsia="MS Mincho"/>
            <w:noProof/>
          </w:rPr>
          <w:t xml:space="preserve">Table 2: XML-specification of </w:t>
        </w:r>
        <w:r w:rsidR="00A50DBF" w:rsidRPr="00835314">
          <w:rPr>
            <w:rStyle w:val="Hyperlink"/>
            <w:rFonts w:ascii="Courier New" w:eastAsia="MS Mincho" w:hAnsi="Courier New" w:cs="Courier New"/>
            <w:noProof/>
          </w:rPr>
          <w:t>&lt;units/&gt;</w:t>
        </w:r>
        <w:r w:rsidR="00A50DBF">
          <w:rPr>
            <w:noProof/>
            <w:webHidden/>
          </w:rPr>
          <w:tab/>
        </w:r>
        <w:r w:rsidR="00A50DBF">
          <w:rPr>
            <w:noProof/>
            <w:webHidden/>
          </w:rPr>
          <w:fldChar w:fldCharType="begin"/>
        </w:r>
        <w:r w:rsidR="00A50DBF">
          <w:rPr>
            <w:noProof/>
            <w:webHidden/>
          </w:rPr>
          <w:instrText xml:space="preserve"> PAGEREF _Toc86873955 \h </w:instrText>
        </w:r>
        <w:r w:rsidR="00A50DBF">
          <w:rPr>
            <w:noProof/>
            <w:webHidden/>
          </w:rPr>
        </w:r>
        <w:r w:rsidR="00A50DBF">
          <w:rPr>
            <w:noProof/>
            <w:webHidden/>
          </w:rPr>
          <w:fldChar w:fldCharType="separate"/>
        </w:r>
        <w:r w:rsidR="00A50DBF">
          <w:rPr>
            <w:noProof/>
            <w:webHidden/>
          </w:rPr>
          <w:t>11</w:t>
        </w:r>
        <w:r w:rsidR="00A50DBF">
          <w:rPr>
            <w:noProof/>
            <w:webHidden/>
          </w:rPr>
          <w:fldChar w:fldCharType="end"/>
        </w:r>
      </w:hyperlink>
    </w:p>
    <w:p w14:paraId="0B519D48" w14:textId="43906E03" w:rsidR="00A50DBF" w:rsidRDefault="0095483F">
      <w:pPr>
        <w:pStyle w:val="TableofFigures"/>
        <w:rPr>
          <w:rFonts w:asciiTheme="minorHAnsi" w:eastAsiaTheme="minorEastAsia" w:hAnsiTheme="minorHAnsi" w:cstheme="minorBidi"/>
          <w:b w:val="0"/>
          <w:noProof/>
          <w:szCs w:val="22"/>
          <w:lang w:val="de-DE"/>
        </w:rPr>
      </w:pPr>
      <w:hyperlink w:anchor="_Toc86873956" w:history="1">
        <w:r w:rsidR="00A50DBF" w:rsidRPr="00835314">
          <w:rPr>
            <w:rStyle w:val="Hyperlink"/>
            <w:rFonts w:eastAsia="MS Mincho"/>
            <w:noProof/>
          </w:rPr>
          <w:t xml:space="preserve">Table 3: XML-specification of </w:t>
        </w:r>
        <w:r w:rsidR="00A50DBF" w:rsidRPr="00835314">
          <w:rPr>
            <w:rStyle w:val="Hyperlink"/>
            <w:rFonts w:ascii="Courier New" w:eastAsia="MS Mincho" w:hAnsi="Courier New" w:cs="Courier New"/>
            <w:noProof/>
          </w:rPr>
          <w:t>&lt;appdata&gt;</w:t>
        </w:r>
        <w:r w:rsidR="00A50DBF">
          <w:rPr>
            <w:noProof/>
            <w:webHidden/>
          </w:rPr>
          <w:tab/>
        </w:r>
        <w:r w:rsidR="00A50DBF">
          <w:rPr>
            <w:noProof/>
            <w:webHidden/>
          </w:rPr>
          <w:fldChar w:fldCharType="begin"/>
        </w:r>
        <w:r w:rsidR="00A50DBF">
          <w:rPr>
            <w:noProof/>
            <w:webHidden/>
          </w:rPr>
          <w:instrText xml:space="preserve"> PAGEREF _Toc86873956 \h </w:instrText>
        </w:r>
        <w:r w:rsidR="00A50DBF">
          <w:rPr>
            <w:noProof/>
            <w:webHidden/>
          </w:rPr>
        </w:r>
        <w:r w:rsidR="00A50DBF">
          <w:rPr>
            <w:noProof/>
            <w:webHidden/>
          </w:rPr>
          <w:fldChar w:fldCharType="separate"/>
        </w:r>
        <w:r w:rsidR="00A50DBF">
          <w:rPr>
            <w:noProof/>
            <w:webHidden/>
          </w:rPr>
          <w:t>12</w:t>
        </w:r>
        <w:r w:rsidR="00A50DBF">
          <w:rPr>
            <w:noProof/>
            <w:webHidden/>
          </w:rPr>
          <w:fldChar w:fldCharType="end"/>
        </w:r>
      </w:hyperlink>
    </w:p>
    <w:p w14:paraId="550B8462" w14:textId="2A1CDCC9" w:rsidR="00A50DBF" w:rsidRDefault="0095483F">
      <w:pPr>
        <w:pStyle w:val="TableofFigures"/>
        <w:rPr>
          <w:rFonts w:asciiTheme="minorHAnsi" w:eastAsiaTheme="minorEastAsia" w:hAnsiTheme="minorHAnsi" w:cstheme="minorBidi"/>
          <w:b w:val="0"/>
          <w:noProof/>
          <w:szCs w:val="22"/>
          <w:lang w:val="de-DE"/>
        </w:rPr>
      </w:pPr>
      <w:hyperlink w:anchor="_Toc86873957" w:history="1">
        <w:r w:rsidR="00A50DBF" w:rsidRPr="00835314">
          <w:rPr>
            <w:rStyle w:val="Hyperlink"/>
            <w:rFonts w:eastAsia="MS Mincho"/>
            <w:noProof/>
          </w:rPr>
          <w:t xml:space="preserve">Table 4: XML-specification of element </w:t>
        </w:r>
        <w:r w:rsidR="00A50DBF" w:rsidRPr="00835314">
          <w:rPr>
            <w:rStyle w:val="Hyperlink"/>
            <w:rFonts w:ascii="Courier New" w:eastAsia="MS Mincho" w:hAnsi="Courier New" w:cs="Courier New"/>
            <w:noProof/>
          </w:rPr>
          <w:t>&lt;femdata/&gt;</w:t>
        </w:r>
        <w:r w:rsidR="00A50DBF">
          <w:rPr>
            <w:noProof/>
            <w:webHidden/>
          </w:rPr>
          <w:tab/>
        </w:r>
        <w:r w:rsidR="00A50DBF">
          <w:rPr>
            <w:noProof/>
            <w:webHidden/>
          </w:rPr>
          <w:fldChar w:fldCharType="begin"/>
        </w:r>
        <w:r w:rsidR="00A50DBF">
          <w:rPr>
            <w:noProof/>
            <w:webHidden/>
          </w:rPr>
          <w:instrText xml:space="preserve"> PAGEREF _Toc86873957 \h </w:instrText>
        </w:r>
        <w:r w:rsidR="00A50DBF">
          <w:rPr>
            <w:noProof/>
            <w:webHidden/>
          </w:rPr>
        </w:r>
        <w:r w:rsidR="00A50DBF">
          <w:rPr>
            <w:noProof/>
            <w:webHidden/>
          </w:rPr>
          <w:fldChar w:fldCharType="separate"/>
        </w:r>
        <w:r w:rsidR="00A50DBF">
          <w:rPr>
            <w:noProof/>
            <w:webHidden/>
          </w:rPr>
          <w:t>14</w:t>
        </w:r>
        <w:r w:rsidR="00A50DBF">
          <w:rPr>
            <w:noProof/>
            <w:webHidden/>
          </w:rPr>
          <w:fldChar w:fldCharType="end"/>
        </w:r>
      </w:hyperlink>
    </w:p>
    <w:p w14:paraId="35E28A67" w14:textId="5D4CE1FD" w:rsidR="00A50DBF" w:rsidRDefault="0095483F">
      <w:pPr>
        <w:pStyle w:val="TableofFigures"/>
        <w:rPr>
          <w:rFonts w:asciiTheme="minorHAnsi" w:eastAsiaTheme="minorEastAsia" w:hAnsiTheme="minorHAnsi" w:cstheme="minorBidi"/>
          <w:b w:val="0"/>
          <w:noProof/>
          <w:szCs w:val="22"/>
          <w:lang w:val="de-DE"/>
        </w:rPr>
      </w:pPr>
      <w:hyperlink w:anchor="_Toc86873958" w:history="1">
        <w:r w:rsidR="00A50DBF" w:rsidRPr="00835314">
          <w:rPr>
            <w:rStyle w:val="Hyperlink"/>
            <w:rFonts w:eastAsia="MS Mincho"/>
            <w:noProof/>
          </w:rPr>
          <w:t xml:space="preserve">Table 5: Nested elements of the child element of </w:t>
        </w:r>
        <w:r w:rsidR="00A50DBF" w:rsidRPr="00835314">
          <w:rPr>
            <w:rStyle w:val="Hyperlink"/>
            <w:rFonts w:ascii="Courier New" w:eastAsia="MS Mincho" w:hAnsi="Courier New" w:cs="Courier New"/>
            <w:noProof/>
          </w:rPr>
          <w:t>&lt;femdata/&gt;</w:t>
        </w:r>
        <w:r w:rsidR="00A50DBF">
          <w:rPr>
            <w:noProof/>
            <w:webHidden/>
          </w:rPr>
          <w:tab/>
        </w:r>
        <w:r w:rsidR="00A50DBF">
          <w:rPr>
            <w:noProof/>
            <w:webHidden/>
          </w:rPr>
          <w:fldChar w:fldCharType="begin"/>
        </w:r>
        <w:r w:rsidR="00A50DBF">
          <w:rPr>
            <w:noProof/>
            <w:webHidden/>
          </w:rPr>
          <w:instrText xml:space="preserve"> PAGEREF _Toc86873958 \h </w:instrText>
        </w:r>
        <w:r w:rsidR="00A50DBF">
          <w:rPr>
            <w:noProof/>
            <w:webHidden/>
          </w:rPr>
        </w:r>
        <w:r w:rsidR="00A50DBF">
          <w:rPr>
            <w:noProof/>
            <w:webHidden/>
          </w:rPr>
          <w:fldChar w:fldCharType="separate"/>
        </w:r>
        <w:r w:rsidR="00A50DBF">
          <w:rPr>
            <w:noProof/>
            <w:webHidden/>
          </w:rPr>
          <w:t>14</w:t>
        </w:r>
        <w:r w:rsidR="00A50DBF">
          <w:rPr>
            <w:noProof/>
            <w:webHidden/>
          </w:rPr>
          <w:fldChar w:fldCharType="end"/>
        </w:r>
      </w:hyperlink>
    </w:p>
    <w:p w14:paraId="4EE47359" w14:textId="6BB4ED00" w:rsidR="00A50DBF" w:rsidRDefault="0095483F">
      <w:pPr>
        <w:pStyle w:val="TableofFigures"/>
        <w:rPr>
          <w:rFonts w:asciiTheme="minorHAnsi" w:eastAsiaTheme="minorEastAsia" w:hAnsiTheme="minorHAnsi" w:cstheme="minorBidi"/>
          <w:b w:val="0"/>
          <w:noProof/>
          <w:szCs w:val="22"/>
          <w:lang w:val="de-DE"/>
        </w:rPr>
      </w:pPr>
      <w:hyperlink w:anchor="_Toc86873959" w:history="1">
        <w:r w:rsidR="00A50DBF" w:rsidRPr="00835314">
          <w:rPr>
            <w:rStyle w:val="Hyperlink"/>
            <w:rFonts w:eastAsia="MS Mincho"/>
            <w:noProof/>
          </w:rPr>
          <w:t xml:space="preserve">Table 6: Attributes of element </w:t>
        </w:r>
        <w:r w:rsidR="00A50DBF" w:rsidRPr="00835314">
          <w:rPr>
            <w:rStyle w:val="Hyperlink"/>
            <w:rFonts w:ascii="Courier New" w:eastAsia="MS Mincho" w:hAnsi="Courier New" w:cs="Courier New"/>
            <w:noProof/>
          </w:rPr>
          <w:t>&lt;connection_group/&gt;</w:t>
        </w:r>
        <w:r w:rsidR="00A50DBF">
          <w:rPr>
            <w:noProof/>
            <w:webHidden/>
          </w:rPr>
          <w:tab/>
        </w:r>
        <w:r w:rsidR="00A50DBF">
          <w:rPr>
            <w:noProof/>
            <w:webHidden/>
          </w:rPr>
          <w:fldChar w:fldCharType="begin"/>
        </w:r>
        <w:r w:rsidR="00A50DBF">
          <w:rPr>
            <w:noProof/>
            <w:webHidden/>
          </w:rPr>
          <w:instrText xml:space="preserve"> PAGEREF _Toc86873959 \h </w:instrText>
        </w:r>
        <w:r w:rsidR="00A50DBF">
          <w:rPr>
            <w:noProof/>
            <w:webHidden/>
          </w:rPr>
        </w:r>
        <w:r w:rsidR="00A50DBF">
          <w:rPr>
            <w:noProof/>
            <w:webHidden/>
          </w:rPr>
          <w:fldChar w:fldCharType="separate"/>
        </w:r>
        <w:r w:rsidR="00A50DBF">
          <w:rPr>
            <w:noProof/>
            <w:webHidden/>
          </w:rPr>
          <w:t>15</w:t>
        </w:r>
        <w:r w:rsidR="00A50DBF">
          <w:rPr>
            <w:noProof/>
            <w:webHidden/>
          </w:rPr>
          <w:fldChar w:fldCharType="end"/>
        </w:r>
      </w:hyperlink>
    </w:p>
    <w:p w14:paraId="2D2A06AF" w14:textId="526A81EF" w:rsidR="00A50DBF" w:rsidRDefault="0095483F">
      <w:pPr>
        <w:pStyle w:val="TableofFigures"/>
        <w:rPr>
          <w:rFonts w:asciiTheme="minorHAnsi" w:eastAsiaTheme="minorEastAsia" w:hAnsiTheme="minorHAnsi" w:cstheme="minorBidi"/>
          <w:b w:val="0"/>
          <w:noProof/>
          <w:szCs w:val="22"/>
          <w:lang w:val="de-DE"/>
        </w:rPr>
      </w:pPr>
      <w:hyperlink w:anchor="_Toc86873960" w:history="1">
        <w:r w:rsidR="00A50DBF" w:rsidRPr="00835314">
          <w:rPr>
            <w:rStyle w:val="Hyperlink"/>
            <w:rFonts w:eastAsia="MS Mincho"/>
            <w:noProof/>
          </w:rPr>
          <w:t xml:space="preserve">Table 7: Nested elements of element </w:t>
        </w:r>
        <w:r w:rsidR="00A50DBF" w:rsidRPr="00835314">
          <w:rPr>
            <w:rStyle w:val="Hyperlink"/>
            <w:rFonts w:ascii="Courier New" w:eastAsia="MS Mincho" w:hAnsi="Courier New" w:cs="Courier New"/>
            <w:noProof/>
          </w:rPr>
          <w:t>&lt;connection_group/&gt;</w:t>
        </w:r>
        <w:r w:rsidR="00A50DBF">
          <w:rPr>
            <w:noProof/>
            <w:webHidden/>
          </w:rPr>
          <w:tab/>
        </w:r>
        <w:r w:rsidR="00A50DBF">
          <w:rPr>
            <w:noProof/>
            <w:webHidden/>
          </w:rPr>
          <w:fldChar w:fldCharType="begin"/>
        </w:r>
        <w:r w:rsidR="00A50DBF">
          <w:rPr>
            <w:noProof/>
            <w:webHidden/>
          </w:rPr>
          <w:instrText xml:space="preserve"> PAGEREF _Toc86873960 \h </w:instrText>
        </w:r>
        <w:r w:rsidR="00A50DBF">
          <w:rPr>
            <w:noProof/>
            <w:webHidden/>
          </w:rPr>
        </w:r>
        <w:r w:rsidR="00A50DBF">
          <w:rPr>
            <w:noProof/>
            <w:webHidden/>
          </w:rPr>
          <w:fldChar w:fldCharType="separate"/>
        </w:r>
        <w:r w:rsidR="00A50DBF">
          <w:rPr>
            <w:noProof/>
            <w:webHidden/>
          </w:rPr>
          <w:t>16</w:t>
        </w:r>
        <w:r w:rsidR="00A50DBF">
          <w:rPr>
            <w:noProof/>
            <w:webHidden/>
          </w:rPr>
          <w:fldChar w:fldCharType="end"/>
        </w:r>
      </w:hyperlink>
    </w:p>
    <w:p w14:paraId="404F29E3" w14:textId="493A49F5" w:rsidR="00A50DBF" w:rsidRDefault="0095483F">
      <w:pPr>
        <w:pStyle w:val="TableofFigures"/>
        <w:rPr>
          <w:rFonts w:asciiTheme="minorHAnsi" w:eastAsiaTheme="minorEastAsia" w:hAnsiTheme="minorHAnsi" w:cstheme="minorBidi"/>
          <w:b w:val="0"/>
          <w:noProof/>
          <w:szCs w:val="22"/>
          <w:lang w:val="de-DE"/>
        </w:rPr>
      </w:pPr>
      <w:hyperlink w:anchor="_Toc86873961" w:history="1">
        <w:r w:rsidR="00A50DBF" w:rsidRPr="00835314">
          <w:rPr>
            <w:rStyle w:val="Hyperlink"/>
            <w:rFonts w:eastAsia="MS Mincho"/>
            <w:noProof/>
          </w:rPr>
          <w:t xml:space="preserve">Table 8: Nested elements of </w:t>
        </w:r>
        <w:r w:rsidR="00A50DBF" w:rsidRPr="00835314">
          <w:rPr>
            <w:rStyle w:val="Hyperlink"/>
            <w:rFonts w:ascii="Courier New" w:eastAsia="MS Mincho" w:hAnsi="Courier New" w:cs="Courier New"/>
            <w:bCs/>
            <w:noProof/>
          </w:rPr>
          <w:t>&lt;connected_to&gt;</w:t>
        </w:r>
        <w:r w:rsidR="00A50DBF">
          <w:rPr>
            <w:noProof/>
            <w:webHidden/>
          </w:rPr>
          <w:tab/>
        </w:r>
        <w:r w:rsidR="00A50DBF">
          <w:rPr>
            <w:noProof/>
            <w:webHidden/>
          </w:rPr>
          <w:fldChar w:fldCharType="begin"/>
        </w:r>
        <w:r w:rsidR="00A50DBF">
          <w:rPr>
            <w:noProof/>
            <w:webHidden/>
          </w:rPr>
          <w:instrText xml:space="preserve"> PAGEREF _Toc86873961 \h </w:instrText>
        </w:r>
        <w:r w:rsidR="00A50DBF">
          <w:rPr>
            <w:noProof/>
            <w:webHidden/>
          </w:rPr>
        </w:r>
        <w:r w:rsidR="00A50DBF">
          <w:rPr>
            <w:noProof/>
            <w:webHidden/>
          </w:rPr>
          <w:fldChar w:fldCharType="separate"/>
        </w:r>
        <w:r w:rsidR="00A50DBF">
          <w:rPr>
            <w:noProof/>
            <w:webHidden/>
          </w:rPr>
          <w:t>16</w:t>
        </w:r>
        <w:r w:rsidR="00A50DBF">
          <w:rPr>
            <w:noProof/>
            <w:webHidden/>
          </w:rPr>
          <w:fldChar w:fldCharType="end"/>
        </w:r>
      </w:hyperlink>
    </w:p>
    <w:p w14:paraId="3806B9CA" w14:textId="566A634D" w:rsidR="00A50DBF" w:rsidRDefault="0095483F">
      <w:pPr>
        <w:pStyle w:val="TableofFigures"/>
        <w:rPr>
          <w:rFonts w:asciiTheme="minorHAnsi" w:eastAsiaTheme="minorEastAsia" w:hAnsiTheme="minorHAnsi" w:cstheme="minorBidi"/>
          <w:b w:val="0"/>
          <w:noProof/>
          <w:szCs w:val="22"/>
          <w:lang w:val="de-DE"/>
        </w:rPr>
      </w:pPr>
      <w:hyperlink w:anchor="_Toc86873962" w:history="1">
        <w:r w:rsidR="00A50DBF" w:rsidRPr="00835314">
          <w:rPr>
            <w:rStyle w:val="Hyperlink"/>
            <w:rFonts w:eastAsia="MS Mincho"/>
            <w:noProof/>
          </w:rPr>
          <w:t xml:space="preserve">Table 9: Attributes of element </w:t>
        </w:r>
        <w:r w:rsidR="00A50DBF" w:rsidRPr="00835314">
          <w:rPr>
            <w:rStyle w:val="Hyperlink"/>
            <w:rFonts w:ascii="Courier New" w:eastAsia="MS Mincho" w:hAnsi="Courier New" w:cs="Courier New"/>
            <w:bCs/>
            <w:noProof/>
          </w:rPr>
          <w:t>&lt;part/&gt;</w:t>
        </w:r>
        <w:r w:rsidR="00A50DBF">
          <w:rPr>
            <w:noProof/>
            <w:webHidden/>
          </w:rPr>
          <w:tab/>
        </w:r>
        <w:r w:rsidR="00A50DBF">
          <w:rPr>
            <w:noProof/>
            <w:webHidden/>
          </w:rPr>
          <w:fldChar w:fldCharType="begin"/>
        </w:r>
        <w:r w:rsidR="00A50DBF">
          <w:rPr>
            <w:noProof/>
            <w:webHidden/>
          </w:rPr>
          <w:instrText xml:space="preserve"> PAGEREF _Toc86873962 \h </w:instrText>
        </w:r>
        <w:r w:rsidR="00A50DBF">
          <w:rPr>
            <w:noProof/>
            <w:webHidden/>
          </w:rPr>
        </w:r>
        <w:r w:rsidR="00A50DBF">
          <w:rPr>
            <w:noProof/>
            <w:webHidden/>
          </w:rPr>
          <w:fldChar w:fldCharType="separate"/>
        </w:r>
        <w:r w:rsidR="00A50DBF">
          <w:rPr>
            <w:noProof/>
            <w:webHidden/>
          </w:rPr>
          <w:t>17</w:t>
        </w:r>
        <w:r w:rsidR="00A50DBF">
          <w:rPr>
            <w:noProof/>
            <w:webHidden/>
          </w:rPr>
          <w:fldChar w:fldCharType="end"/>
        </w:r>
      </w:hyperlink>
    </w:p>
    <w:p w14:paraId="7512496E" w14:textId="562FEE84" w:rsidR="00A50DBF" w:rsidRDefault="0095483F">
      <w:pPr>
        <w:pStyle w:val="TableofFigures"/>
        <w:rPr>
          <w:rFonts w:asciiTheme="minorHAnsi" w:eastAsiaTheme="minorEastAsia" w:hAnsiTheme="minorHAnsi" w:cstheme="minorBidi"/>
          <w:b w:val="0"/>
          <w:noProof/>
          <w:szCs w:val="22"/>
          <w:lang w:val="de-DE"/>
        </w:rPr>
      </w:pPr>
      <w:hyperlink w:anchor="_Toc86873963" w:history="1">
        <w:r w:rsidR="00A50DBF" w:rsidRPr="00835314">
          <w:rPr>
            <w:rStyle w:val="Hyperlink"/>
            <w:rFonts w:eastAsia="MS Mincho"/>
            <w:noProof/>
          </w:rPr>
          <w:t xml:space="preserve">Table 10: Attributes of element </w:t>
        </w:r>
        <w:r w:rsidR="00A50DBF" w:rsidRPr="00835314">
          <w:rPr>
            <w:rStyle w:val="Hyperlink"/>
            <w:rFonts w:ascii="Courier New" w:eastAsia="MS Mincho" w:hAnsi="Courier New" w:cs="Courier New"/>
            <w:noProof/>
          </w:rPr>
          <w:t>&lt;assy/&gt;</w:t>
        </w:r>
        <w:r w:rsidR="00A50DBF">
          <w:rPr>
            <w:noProof/>
            <w:webHidden/>
          </w:rPr>
          <w:tab/>
        </w:r>
        <w:r w:rsidR="00A50DBF">
          <w:rPr>
            <w:noProof/>
            <w:webHidden/>
          </w:rPr>
          <w:fldChar w:fldCharType="begin"/>
        </w:r>
        <w:r w:rsidR="00A50DBF">
          <w:rPr>
            <w:noProof/>
            <w:webHidden/>
          </w:rPr>
          <w:instrText xml:space="preserve"> PAGEREF _Toc86873963 \h </w:instrText>
        </w:r>
        <w:r w:rsidR="00A50DBF">
          <w:rPr>
            <w:noProof/>
            <w:webHidden/>
          </w:rPr>
        </w:r>
        <w:r w:rsidR="00A50DBF">
          <w:rPr>
            <w:noProof/>
            <w:webHidden/>
          </w:rPr>
          <w:fldChar w:fldCharType="separate"/>
        </w:r>
        <w:r w:rsidR="00A50DBF">
          <w:rPr>
            <w:noProof/>
            <w:webHidden/>
          </w:rPr>
          <w:t>17</w:t>
        </w:r>
        <w:r w:rsidR="00A50DBF">
          <w:rPr>
            <w:noProof/>
            <w:webHidden/>
          </w:rPr>
          <w:fldChar w:fldCharType="end"/>
        </w:r>
      </w:hyperlink>
    </w:p>
    <w:p w14:paraId="5997F300" w14:textId="6D2CC4F6" w:rsidR="00A50DBF" w:rsidRDefault="0095483F">
      <w:pPr>
        <w:pStyle w:val="TableofFigures"/>
        <w:rPr>
          <w:rFonts w:asciiTheme="minorHAnsi" w:eastAsiaTheme="minorEastAsia" w:hAnsiTheme="minorHAnsi" w:cstheme="minorBidi"/>
          <w:b w:val="0"/>
          <w:noProof/>
          <w:szCs w:val="22"/>
          <w:lang w:val="de-DE"/>
        </w:rPr>
      </w:pPr>
      <w:hyperlink w:anchor="_Toc86873964" w:history="1">
        <w:r w:rsidR="00A50DBF" w:rsidRPr="00835314">
          <w:rPr>
            <w:rStyle w:val="Hyperlink"/>
            <w:rFonts w:eastAsia="MS Mincho"/>
            <w:noProof/>
          </w:rPr>
          <w:t xml:space="preserve">Table 11: Nested elements of </w:t>
        </w:r>
        <w:r w:rsidR="00A50DBF" w:rsidRPr="00835314">
          <w:rPr>
            <w:rStyle w:val="Hyperlink"/>
            <w:rFonts w:ascii="Courier New" w:eastAsia="MS Mincho" w:hAnsi="Courier New" w:cs="Courier New"/>
            <w:bCs/>
            <w:noProof/>
          </w:rPr>
          <w:t>&lt;stacking&gt;</w:t>
        </w:r>
        <w:r w:rsidR="00A50DBF">
          <w:rPr>
            <w:noProof/>
            <w:webHidden/>
          </w:rPr>
          <w:tab/>
        </w:r>
        <w:r w:rsidR="00A50DBF">
          <w:rPr>
            <w:noProof/>
            <w:webHidden/>
          </w:rPr>
          <w:fldChar w:fldCharType="begin"/>
        </w:r>
        <w:r w:rsidR="00A50DBF">
          <w:rPr>
            <w:noProof/>
            <w:webHidden/>
          </w:rPr>
          <w:instrText xml:space="preserve"> PAGEREF _Toc86873964 \h </w:instrText>
        </w:r>
        <w:r w:rsidR="00A50DBF">
          <w:rPr>
            <w:noProof/>
            <w:webHidden/>
          </w:rPr>
        </w:r>
        <w:r w:rsidR="00A50DBF">
          <w:rPr>
            <w:noProof/>
            <w:webHidden/>
          </w:rPr>
          <w:fldChar w:fldCharType="separate"/>
        </w:r>
        <w:r w:rsidR="00A50DBF">
          <w:rPr>
            <w:noProof/>
            <w:webHidden/>
          </w:rPr>
          <w:t>19</w:t>
        </w:r>
        <w:r w:rsidR="00A50DBF">
          <w:rPr>
            <w:noProof/>
            <w:webHidden/>
          </w:rPr>
          <w:fldChar w:fldCharType="end"/>
        </w:r>
      </w:hyperlink>
    </w:p>
    <w:p w14:paraId="35523286" w14:textId="6080E6E5" w:rsidR="00A50DBF" w:rsidRDefault="0095483F">
      <w:pPr>
        <w:pStyle w:val="TableofFigures"/>
        <w:rPr>
          <w:rFonts w:asciiTheme="minorHAnsi" w:eastAsiaTheme="minorEastAsia" w:hAnsiTheme="minorHAnsi" w:cstheme="minorBidi"/>
          <w:b w:val="0"/>
          <w:noProof/>
          <w:szCs w:val="22"/>
          <w:lang w:val="de-DE"/>
        </w:rPr>
      </w:pPr>
      <w:hyperlink w:anchor="_Toc86873965" w:history="1">
        <w:r w:rsidR="00A50DBF" w:rsidRPr="00835314">
          <w:rPr>
            <w:rStyle w:val="Hyperlink"/>
            <w:rFonts w:eastAsia="MS Mincho"/>
            <w:noProof/>
          </w:rPr>
          <w:t>Table 12: Attributes of &lt;stacking&gt;</w:t>
        </w:r>
        <w:r w:rsidR="00A50DBF">
          <w:rPr>
            <w:noProof/>
            <w:webHidden/>
          </w:rPr>
          <w:tab/>
        </w:r>
        <w:r w:rsidR="00A50DBF">
          <w:rPr>
            <w:noProof/>
            <w:webHidden/>
          </w:rPr>
          <w:fldChar w:fldCharType="begin"/>
        </w:r>
        <w:r w:rsidR="00A50DBF">
          <w:rPr>
            <w:noProof/>
            <w:webHidden/>
          </w:rPr>
          <w:instrText xml:space="preserve"> PAGEREF _Toc86873965 \h </w:instrText>
        </w:r>
        <w:r w:rsidR="00A50DBF">
          <w:rPr>
            <w:noProof/>
            <w:webHidden/>
          </w:rPr>
        </w:r>
        <w:r w:rsidR="00A50DBF">
          <w:rPr>
            <w:noProof/>
            <w:webHidden/>
          </w:rPr>
          <w:fldChar w:fldCharType="separate"/>
        </w:r>
        <w:r w:rsidR="00A50DBF">
          <w:rPr>
            <w:noProof/>
            <w:webHidden/>
          </w:rPr>
          <w:t>20</w:t>
        </w:r>
        <w:r w:rsidR="00A50DBF">
          <w:rPr>
            <w:noProof/>
            <w:webHidden/>
          </w:rPr>
          <w:fldChar w:fldCharType="end"/>
        </w:r>
      </w:hyperlink>
    </w:p>
    <w:p w14:paraId="2D690B42" w14:textId="07ABB604" w:rsidR="00A50DBF" w:rsidRDefault="0095483F">
      <w:pPr>
        <w:pStyle w:val="TableofFigures"/>
        <w:rPr>
          <w:rFonts w:asciiTheme="minorHAnsi" w:eastAsiaTheme="minorEastAsia" w:hAnsiTheme="minorHAnsi" w:cstheme="minorBidi"/>
          <w:b w:val="0"/>
          <w:noProof/>
          <w:szCs w:val="22"/>
          <w:lang w:val="de-DE"/>
        </w:rPr>
      </w:pPr>
      <w:hyperlink w:anchor="_Toc86873966" w:history="1">
        <w:r w:rsidR="00A50DBF" w:rsidRPr="00835314">
          <w:rPr>
            <w:rStyle w:val="Hyperlink"/>
            <w:rFonts w:eastAsia="MS Mincho"/>
            <w:noProof/>
          </w:rPr>
          <w:t>Table 13: Attributes of &lt;level&gt;</w:t>
        </w:r>
        <w:r w:rsidR="00A50DBF">
          <w:rPr>
            <w:noProof/>
            <w:webHidden/>
          </w:rPr>
          <w:tab/>
        </w:r>
        <w:r w:rsidR="00A50DBF">
          <w:rPr>
            <w:noProof/>
            <w:webHidden/>
          </w:rPr>
          <w:fldChar w:fldCharType="begin"/>
        </w:r>
        <w:r w:rsidR="00A50DBF">
          <w:rPr>
            <w:noProof/>
            <w:webHidden/>
          </w:rPr>
          <w:instrText xml:space="preserve"> PAGEREF _Toc86873966 \h </w:instrText>
        </w:r>
        <w:r w:rsidR="00A50DBF">
          <w:rPr>
            <w:noProof/>
            <w:webHidden/>
          </w:rPr>
        </w:r>
        <w:r w:rsidR="00A50DBF">
          <w:rPr>
            <w:noProof/>
            <w:webHidden/>
          </w:rPr>
          <w:fldChar w:fldCharType="separate"/>
        </w:r>
        <w:r w:rsidR="00A50DBF">
          <w:rPr>
            <w:noProof/>
            <w:webHidden/>
          </w:rPr>
          <w:t>20</w:t>
        </w:r>
        <w:r w:rsidR="00A50DBF">
          <w:rPr>
            <w:noProof/>
            <w:webHidden/>
          </w:rPr>
          <w:fldChar w:fldCharType="end"/>
        </w:r>
      </w:hyperlink>
    </w:p>
    <w:p w14:paraId="31E1AEE1" w14:textId="000F4085" w:rsidR="00A50DBF" w:rsidRDefault="0095483F">
      <w:pPr>
        <w:pStyle w:val="TableofFigures"/>
        <w:rPr>
          <w:rFonts w:asciiTheme="minorHAnsi" w:eastAsiaTheme="minorEastAsia" w:hAnsiTheme="minorHAnsi" w:cstheme="minorBidi"/>
          <w:b w:val="0"/>
          <w:noProof/>
          <w:szCs w:val="22"/>
          <w:lang w:val="de-DE"/>
        </w:rPr>
      </w:pPr>
      <w:hyperlink w:anchor="_Toc86873967" w:history="1">
        <w:r w:rsidR="00A50DBF" w:rsidRPr="00835314">
          <w:rPr>
            <w:rStyle w:val="Hyperlink"/>
            <w:rFonts w:eastAsia="MS Mincho"/>
            <w:noProof/>
          </w:rPr>
          <w:t xml:space="preserve">Table 14: Nested elements of element </w:t>
        </w:r>
        <w:r w:rsidR="00A50DBF" w:rsidRPr="00835314">
          <w:rPr>
            <w:rStyle w:val="Hyperlink"/>
            <w:rFonts w:ascii="Courier New" w:eastAsia="MS Mincho" w:hAnsi="Courier New" w:cs="Courier New"/>
            <w:noProof/>
          </w:rPr>
          <w:t>&lt;contact_list/&gt;</w:t>
        </w:r>
        <w:r w:rsidR="00A50DBF">
          <w:rPr>
            <w:noProof/>
            <w:webHidden/>
          </w:rPr>
          <w:tab/>
        </w:r>
        <w:r w:rsidR="00A50DBF">
          <w:rPr>
            <w:noProof/>
            <w:webHidden/>
          </w:rPr>
          <w:fldChar w:fldCharType="begin"/>
        </w:r>
        <w:r w:rsidR="00A50DBF">
          <w:rPr>
            <w:noProof/>
            <w:webHidden/>
          </w:rPr>
          <w:instrText xml:space="preserve"> PAGEREF _Toc86873967 \h </w:instrText>
        </w:r>
        <w:r w:rsidR="00A50DBF">
          <w:rPr>
            <w:noProof/>
            <w:webHidden/>
          </w:rPr>
        </w:r>
        <w:r w:rsidR="00A50DBF">
          <w:rPr>
            <w:noProof/>
            <w:webHidden/>
          </w:rPr>
          <w:fldChar w:fldCharType="separate"/>
        </w:r>
        <w:r w:rsidR="00A50DBF">
          <w:rPr>
            <w:noProof/>
            <w:webHidden/>
          </w:rPr>
          <w:t>22</w:t>
        </w:r>
        <w:r w:rsidR="00A50DBF">
          <w:rPr>
            <w:noProof/>
            <w:webHidden/>
          </w:rPr>
          <w:fldChar w:fldCharType="end"/>
        </w:r>
      </w:hyperlink>
    </w:p>
    <w:p w14:paraId="39FEC7A7" w14:textId="5E6100AF" w:rsidR="00A50DBF" w:rsidRDefault="0095483F">
      <w:pPr>
        <w:pStyle w:val="TableofFigures"/>
        <w:rPr>
          <w:rFonts w:asciiTheme="minorHAnsi" w:eastAsiaTheme="minorEastAsia" w:hAnsiTheme="minorHAnsi" w:cstheme="minorBidi"/>
          <w:b w:val="0"/>
          <w:noProof/>
          <w:szCs w:val="22"/>
          <w:lang w:val="de-DE"/>
        </w:rPr>
      </w:pPr>
      <w:hyperlink w:anchor="_Toc86873968" w:history="1">
        <w:r w:rsidR="00A50DBF" w:rsidRPr="00835314">
          <w:rPr>
            <w:rStyle w:val="Hyperlink"/>
            <w:rFonts w:eastAsia="MS Mincho"/>
            <w:noProof/>
          </w:rPr>
          <w:t xml:space="preserve">Table 15: Nested elements of element </w:t>
        </w:r>
        <w:r w:rsidR="00A50DBF" w:rsidRPr="00835314">
          <w:rPr>
            <w:rStyle w:val="Hyperlink"/>
            <w:rFonts w:ascii="Courier New" w:eastAsia="MS Mincho" w:hAnsi="Courier New" w:cs="Courier New"/>
            <w:noProof/>
          </w:rPr>
          <w:t>&lt;contact/&gt;</w:t>
        </w:r>
        <w:r w:rsidR="00A50DBF">
          <w:rPr>
            <w:noProof/>
            <w:webHidden/>
          </w:rPr>
          <w:tab/>
        </w:r>
        <w:r w:rsidR="00A50DBF">
          <w:rPr>
            <w:noProof/>
            <w:webHidden/>
          </w:rPr>
          <w:fldChar w:fldCharType="begin"/>
        </w:r>
        <w:r w:rsidR="00A50DBF">
          <w:rPr>
            <w:noProof/>
            <w:webHidden/>
          </w:rPr>
          <w:instrText xml:space="preserve"> PAGEREF _Toc86873968 \h </w:instrText>
        </w:r>
        <w:r w:rsidR="00A50DBF">
          <w:rPr>
            <w:noProof/>
            <w:webHidden/>
          </w:rPr>
        </w:r>
        <w:r w:rsidR="00A50DBF">
          <w:rPr>
            <w:noProof/>
            <w:webHidden/>
          </w:rPr>
          <w:fldChar w:fldCharType="separate"/>
        </w:r>
        <w:r w:rsidR="00A50DBF">
          <w:rPr>
            <w:noProof/>
            <w:webHidden/>
          </w:rPr>
          <w:t>22</w:t>
        </w:r>
        <w:r w:rsidR="00A50DBF">
          <w:rPr>
            <w:noProof/>
            <w:webHidden/>
          </w:rPr>
          <w:fldChar w:fldCharType="end"/>
        </w:r>
      </w:hyperlink>
    </w:p>
    <w:p w14:paraId="7E3E2A4E" w14:textId="7C18BD60" w:rsidR="00A50DBF" w:rsidRDefault="0095483F">
      <w:pPr>
        <w:pStyle w:val="TableofFigures"/>
        <w:rPr>
          <w:rFonts w:asciiTheme="minorHAnsi" w:eastAsiaTheme="minorEastAsia" w:hAnsiTheme="minorHAnsi" w:cstheme="minorBidi"/>
          <w:b w:val="0"/>
          <w:noProof/>
          <w:szCs w:val="22"/>
          <w:lang w:val="de-DE"/>
        </w:rPr>
      </w:pPr>
      <w:hyperlink w:anchor="_Toc86873969" w:history="1">
        <w:r w:rsidR="00A50DBF" w:rsidRPr="00835314">
          <w:rPr>
            <w:rStyle w:val="Hyperlink"/>
            <w:rFonts w:eastAsia="MS Mincho"/>
            <w:noProof/>
          </w:rPr>
          <w:t xml:space="preserve">Table 16: Attributes of element </w:t>
        </w:r>
        <w:r w:rsidR="00A50DBF" w:rsidRPr="00835314">
          <w:rPr>
            <w:rStyle w:val="Hyperlink"/>
            <w:rFonts w:ascii="Courier New" w:eastAsia="MS Mincho" w:hAnsi="Courier New" w:cs="Courier New"/>
            <w:noProof/>
          </w:rPr>
          <w:t>&lt;partner/&gt;</w:t>
        </w:r>
        <w:r w:rsidR="00A50DBF">
          <w:rPr>
            <w:noProof/>
            <w:webHidden/>
          </w:rPr>
          <w:tab/>
        </w:r>
        <w:r w:rsidR="00A50DBF">
          <w:rPr>
            <w:noProof/>
            <w:webHidden/>
          </w:rPr>
          <w:fldChar w:fldCharType="begin"/>
        </w:r>
        <w:r w:rsidR="00A50DBF">
          <w:rPr>
            <w:noProof/>
            <w:webHidden/>
          </w:rPr>
          <w:instrText xml:space="preserve"> PAGEREF _Toc86873969 \h </w:instrText>
        </w:r>
        <w:r w:rsidR="00A50DBF">
          <w:rPr>
            <w:noProof/>
            <w:webHidden/>
          </w:rPr>
        </w:r>
        <w:r w:rsidR="00A50DBF">
          <w:rPr>
            <w:noProof/>
            <w:webHidden/>
          </w:rPr>
          <w:fldChar w:fldCharType="separate"/>
        </w:r>
        <w:r w:rsidR="00A50DBF">
          <w:rPr>
            <w:noProof/>
            <w:webHidden/>
          </w:rPr>
          <w:t>22</w:t>
        </w:r>
        <w:r w:rsidR="00A50DBF">
          <w:rPr>
            <w:noProof/>
            <w:webHidden/>
          </w:rPr>
          <w:fldChar w:fldCharType="end"/>
        </w:r>
      </w:hyperlink>
    </w:p>
    <w:p w14:paraId="31E9EDF8" w14:textId="39991939" w:rsidR="00A50DBF" w:rsidRDefault="0095483F">
      <w:pPr>
        <w:pStyle w:val="TableofFigures"/>
        <w:rPr>
          <w:rFonts w:asciiTheme="minorHAnsi" w:eastAsiaTheme="minorEastAsia" w:hAnsiTheme="minorHAnsi" w:cstheme="minorBidi"/>
          <w:b w:val="0"/>
          <w:noProof/>
          <w:szCs w:val="22"/>
          <w:lang w:val="de-DE"/>
        </w:rPr>
      </w:pPr>
      <w:hyperlink w:anchor="_Toc86873970" w:history="1">
        <w:r w:rsidR="00A50DBF" w:rsidRPr="00835314">
          <w:rPr>
            <w:rStyle w:val="Hyperlink"/>
            <w:rFonts w:eastAsia="MS Mincho"/>
            <w:noProof/>
          </w:rPr>
          <w:t xml:space="preserve">Table 17: Attributes of element </w:t>
        </w:r>
        <w:r w:rsidR="00A50DBF" w:rsidRPr="00835314">
          <w:rPr>
            <w:rStyle w:val="Hyperlink"/>
            <w:rFonts w:ascii="Courier New" w:eastAsia="MS Mincho" w:hAnsi="Courier New" w:cs="Courier New"/>
            <w:noProof/>
          </w:rPr>
          <w:t>&lt;coefficients/&gt;</w:t>
        </w:r>
        <w:r w:rsidR="00A50DBF">
          <w:rPr>
            <w:noProof/>
            <w:webHidden/>
          </w:rPr>
          <w:tab/>
        </w:r>
        <w:r w:rsidR="00A50DBF">
          <w:rPr>
            <w:noProof/>
            <w:webHidden/>
          </w:rPr>
          <w:fldChar w:fldCharType="begin"/>
        </w:r>
        <w:r w:rsidR="00A50DBF">
          <w:rPr>
            <w:noProof/>
            <w:webHidden/>
          </w:rPr>
          <w:instrText xml:space="preserve"> PAGEREF _Toc86873970 \h </w:instrText>
        </w:r>
        <w:r w:rsidR="00A50DBF">
          <w:rPr>
            <w:noProof/>
            <w:webHidden/>
          </w:rPr>
        </w:r>
        <w:r w:rsidR="00A50DBF">
          <w:rPr>
            <w:noProof/>
            <w:webHidden/>
          </w:rPr>
          <w:fldChar w:fldCharType="separate"/>
        </w:r>
        <w:r w:rsidR="00A50DBF">
          <w:rPr>
            <w:noProof/>
            <w:webHidden/>
          </w:rPr>
          <w:t>23</w:t>
        </w:r>
        <w:r w:rsidR="00A50DBF">
          <w:rPr>
            <w:noProof/>
            <w:webHidden/>
          </w:rPr>
          <w:fldChar w:fldCharType="end"/>
        </w:r>
      </w:hyperlink>
    </w:p>
    <w:p w14:paraId="765B11D7" w14:textId="078554BB" w:rsidR="00A50DBF" w:rsidRDefault="0095483F">
      <w:pPr>
        <w:pStyle w:val="TableofFigures"/>
        <w:rPr>
          <w:rFonts w:asciiTheme="minorHAnsi" w:eastAsiaTheme="minorEastAsia" w:hAnsiTheme="minorHAnsi" w:cstheme="minorBidi"/>
          <w:b w:val="0"/>
          <w:noProof/>
          <w:szCs w:val="22"/>
          <w:lang w:val="de-DE"/>
        </w:rPr>
      </w:pPr>
      <w:hyperlink w:anchor="_Toc86873971" w:history="1">
        <w:r w:rsidR="00A50DBF" w:rsidRPr="00835314">
          <w:rPr>
            <w:rStyle w:val="Hyperlink"/>
            <w:rFonts w:eastAsia="MS Mincho"/>
            <w:noProof/>
          </w:rPr>
          <w:t xml:space="preserve">Table 18: Nested elements of element </w:t>
        </w:r>
        <w:r w:rsidR="00A50DBF" w:rsidRPr="00835314">
          <w:rPr>
            <w:rStyle w:val="Hyperlink"/>
            <w:rFonts w:ascii="Courier New" w:eastAsia="MS Mincho" w:hAnsi="Courier New" w:cs="Courier New"/>
            <w:noProof/>
          </w:rPr>
          <w:t>&lt;connection_list&gt;</w:t>
        </w:r>
        <w:r w:rsidR="00A50DBF">
          <w:rPr>
            <w:noProof/>
            <w:webHidden/>
          </w:rPr>
          <w:tab/>
        </w:r>
        <w:r w:rsidR="00A50DBF">
          <w:rPr>
            <w:noProof/>
            <w:webHidden/>
          </w:rPr>
          <w:fldChar w:fldCharType="begin"/>
        </w:r>
        <w:r w:rsidR="00A50DBF">
          <w:rPr>
            <w:noProof/>
            <w:webHidden/>
          </w:rPr>
          <w:instrText xml:space="preserve"> PAGEREF _Toc86873971 \h </w:instrText>
        </w:r>
        <w:r w:rsidR="00A50DBF">
          <w:rPr>
            <w:noProof/>
            <w:webHidden/>
          </w:rPr>
        </w:r>
        <w:r w:rsidR="00A50DBF">
          <w:rPr>
            <w:noProof/>
            <w:webHidden/>
          </w:rPr>
          <w:fldChar w:fldCharType="separate"/>
        </w:r>
        <w:r w:rsidR="00A50DBF">
          <w:rPr>
            <w:noProof/>
            <w:webHidden/>
          </w:rPr>
          <w:t>24</w:t>
        </w:r>
        <w:r w:rsidR="00A50DBF">
          <w:rPr>
            <w:noProof/>
            <w:webHidden/>
          </w:rPr>
          <w:fldChar w:fldCharType="end"/>
        </w:r>
      </w:hyperlink>
    </w:p>
    <w:p w14:paraId="1EC861A3" w14:textId="0918FF69" w:rsidR="00A50DBF" w:rsidRDefault="0095483F">
      <w:pPr>
        <w:pStyle w:val="TableofFigures"/>
        <w:rPr>
          <w:rFonts w:asciiTheme="minorHAnsi" w:eastAsiaTheme="minorEastAsia" w:hAnsiTheme="minorHAnsi" w:cstheme="minorBidi"/>
          <w:b w:val="0"/>
          <w:noProof/>
          <w:szCs w:val="22"/>
          <w:lang w:val="de-DE"/>
        </w:rPr>
      </w:pPr>
      <w:hyperlink w:anchor="_Toc86873972" w:history="1">
        <w:r w:rsidR="00A50DBF" w:rsidRPr="00835314">
          <w:rPr>
            <w:rStyle w:val="Hyperlink"/>
            <w:rFonts w:eastAsia="MS Mincho"/>
            <w:noProof/>
          </w:rPr>
          <w:t xml:space="preserve">Table 19: Nested elements of element </w:t>
        </w:r>
        <w:r w:rsidR="00A50DBF" w:rsidRPr="00835314">
          <w:rPr>
            <w:rStyle w:val="Hyperlink"/>
            <w:rFonts w:ascii="Courier New" w:eastAsia="MS Mincho" w:hAnsi="Courier New" w:cs="Courier New"/>
            <w:noProof/>
          </w:rPr>
          <w:t>&lt;custom_attributes_list/&gt;</w:t>
        </w:r>
        <w:r w:rsidR="00A50DBF">
          <w:rPr>
            <w:noProof/>
            <w:webHidden/>
          </w:rPr>
          <w:tab/>
        </w:r>
        <w:r w:rsidR="00A50DBF">
          <w:rPr>
            <w:noProof/>
            <w:webHidden/>
          </w:rPr>
          <w:fldChar w:fldCharType="begin"/>
        </w:r>
        <w:r w:rsidR="00A50DBF">
          <w:rPr>
            <w:noProof/>
            <w:webHidden/>
          </w:rPr>
          <w:instrText xml:space="preserve"> PAGEREF _Toc86873972 \h </w:instrText>
        </w:r>
        <w:r w:rsidR="00A50DBF">
          <w:rPr>
            <w:noProof/>
            <w:webHidden/>
          </w:rPr>
        </w:r>
        <w:r w:rsidR="00A50DBF">
          <w:rPr>
            <w:noProof/>
            <w:webHidden/>
          </w:rPr>
          <w:fldChar w:fldCharType="separate"/>
        </w:r>
        <w:r w:rsidR="00A50DBF">
          <w:rPr>
            <w:noProof/>
            <w:webHidden/>
          </w:rPr>
          <w:t>28</w:t>
        </w:r>
        <w:r w:rsidR="00A50DBF">
          <w:rPr>
            <w:noProof/>
            <w:webHidden/>
          </w:rPr>
          <w:fldChar w:fldCharType="end"/>
        </w:r>
      </w:hyperlink>
    </w:p>
    <w:p w14:paraId="08567FDD" w14:textId="09F82B5B" w:rsidR="00A50DBF" w:rsidRDefault="0095483F">
      <w:pPr>
        <w:pStyle w:val="TableofFigures"/>
        <w:rPr>
          <w:rFonts w:asciiTheme="minorHAnsi" w:eastAsiaTheme="minorEastAsia" w:hAnsiTheme="minorHAnsi" w:cstheme="minorBidi"/>
          <w:b w:val="0"/>
          <w:noProof/>
          <w:szCs w:val="22"/>
          <w:lang w:val="de-DE"/>
        </w:rPr>
      </w:pPr>
      <w:hyperlink w:anchor="_Toc86873973" w:history="1">
        <w:r w:rsidR="00A50DBF" w:rsidRPr="00835314">
          <w:rPr>
            <w:rStyle w:val="Hyperlink"/>
            <w:rFonts w:eastAsia="MS Mincho"/>
            <w:noProof/>
          </w:rPr>
          <w:t xml:space="preserve">Table 20: Attributes of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rPr>
          <w:t>custom_attributes/</w:t>
        </w:r>
        <w:r w:rsidR="00A50DBF" w:rsidRPr="00835314">
          <w:rPr>
            <w:rStyle w:val="Hyperlink"/>
            <w:rFonts w:ascii="Courier New" w:eastAsia="MS Mincho" w:hAnsi="Courier New" w:cs="Courier New"/>
            <w:bCs/>
            <w:noProof/>
          </w:rPr>
          <w: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_Toc86873973 \h </w:instrText>
        </w:r>
        <w:r w:rsidR="00A50DBF">
          <w:rPr>
            <w:noProof/>
            <w:webHidden/>
          </w:rPr>
        </w:r>
        <w:r w:rsidR="00A50DBF">
          <w:rPr>
            <w:noProof/>
            <w:webHidden/>
          </w:rPr>
          <w:fldChar w:fldCharType="separate"/>
        </w:r>
        <w:r w:rsidR="00A50DBF">
          <w:rPr>
            <w:noProof/>
            <w:webHidden/>
          </w:rPr>
          <w:t>28</w:t>
        </w:r>
        <w:r w:rsidR="00A50DBF">
          <w:rPr>
            <w:noProof/>
            <w:webHidden/>
          </w:rPr>
          <w:fldChar w:fldCharType="end"/>
        </w:r>
      </w:hyperlink>
    </w:p>
    <w:p w14:paraId="7973E5FF" w14:textId="7D293946" w:rsidR="00A50DBF" w:rsidRDefault="0095483F">
      <w:pPr>
        <w:pStyle w:val="TableofFigures"/>
        <w:rPr>
          <w:rFonts w:asciiTheme="minorHAnsi" w:eastAsiaTheme="minorEastAsia" w:hAnsiTheme="minorHAnsi" w:cstheme="minorBidi"/>
          <w:b w:val="0"/>
          <w:noProof/>
          <w:szCs w:val="22"/>
          <w:lang w:val="de-DE"/>
        </w:rPr>
      </w:pPr>
      <w:hyperlink w:anchor="_Toc86873974" w:history="1">
        <w:r w:rsidR="00A50DBF" w:rsidRPr="00835314">
          <w:rPr>
            <w:rStyle w:val="Hyperlink"/>
            <w:rFonts w:eastAsia="MS Mincho"/>
            <w:noProof/>
          </w:rPr>
          <w:t xml:space="preserve">Table 21: Nested elements of element </w:t>
        </w:r>
        <w:r w:rsidR="00A50DBF" w:rsidRPr="00835314">
          <w:rPr>
            <w:rStyle w:val="Hyperlink"/>
            <w:rFonts w:ascii="Courier New" w:eastAsia="MS Mincho" w:hAnsi="Courier New" w:cs="Courier New"/>
            <w:noProof/>
          </w:rPr>
          <w:t>&lt;custom_attributes/&gt;</w:t>
        </w:r>
        <w:r w:rsidR="00A50DBF">
          <w:rPr>
            <w:noProof/>
            <w:webHidden/>
          </w:rPr>
          <w:tab/>
        </w:r>
        <w:r w:rsidR="00A50DBF">
          <w:rPr>
            <w:noProof/>
            <w:webHidden/>
          </w:rPr>
          <w:fldChar w:fldCharType="begin"/>
        </w:r>
        <w:r w:rsidR="00A50DBF">
          <w:rPr>
            <w:noProof/>
            <w:webHidden/>
          </w:rPr>
          <w:instrText xml:space="preserve"> PAGEREF _Toc86873974 \h </w:instrText>
        </w:r>
        <w:r w:rsidR="00A50DBF">
          <w:rPr>
            <w:noProof/>
            <w:webHidden/>
          </w:rPr>
        </w:r>
        <w:r w:rsidR="00A50DBF">
          <w:rPr>
            <w:noProof/>
            <w:webHidden/>
          </w:rPr>
          <w:fldChar w:fldCharType="separate"/>
        </w:r>
        <w:r w:rsidR="00A50DBF">
          <w:rPr>
            <w:noProof/>
            <w:webHidden/>
          </w:rPr>
          <w:t>28</w:t>
        </w:r>
        <w:r w:rsidR="00A50DBF">
          <w:rPr>
            <w:noProof/>
            <w:webHidden/>
          </w:rPr>
          <w:fldChar w:fldCharType="end"/>
        </w:r>
      </w:hyperlink>
    </w:p>
    <w:p w14:paraId="6E4B67FD" w14:textId="2ACDE141" w:rsidR="00A50DBF" w:rsidRDefault="0095483F">
      <w:pPr>
        <w:pStyle w:val="TableofFigures"/>
        <w:rPr>
          <w:rFonts w:asciiTheme="minorHAnsi" w:eastAsiaTheme="minorEastAsia" w:hAnsiTheme="minorHAnsi" w:cstheme="minorBidi"/>
          <w:b w:val="0"/>
          <w:noProof/>
          <w:szCs w:val="22"/>
          <w:lang w:val="de-DE"/>
        </w:rPr>
      </w:pPr>
      <w:hyperlink w:anchor="_Toc86873975" w:history="1">
        <w:r w:rsidR="00A50DBF" w:rsidRPr="00835314">
          <w:rPr>
            <w:rStyle w:val="Hyperlink"/>
            <w:rFonts w:eastAsia="MS Mincho"/>
            <w:noProof/>
          </w:rPr>
          <w:t xml:space="preserve">Table 22: Attributes of </w:t>
        </w:r>
        <w:r w:rsidR="00A50DBF" w:rsidRPr="00835314">
          <w:rPr>
            <w:rStyle w:val="Hyperlink"/>
            <w:rFonts w:ascii="Courier New" w:eastAsia="MS Mincho" w:hAnsi="Courier New" w:cs="Courier New"/>
            <w:bCs/>
            <w:noProof/>
          </w:rPr>
          <w:t>&lt;string/&gt;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_Toc86873975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5DE13498" w14:textId="41BA0EC7" w:rsidR="00A50DBF" w:rsidRDefault="0095483F">
      <w:pPr>
        <w:pStyle w:val="TableofFigures"/>
        <w:rPr>
          <w:rFonts w:asciiTheme="minorHAnsi" w:eastAsiaTheme="minorEastAsia" w:hAnsiTheme="minorHAnsi" w:cstheme="minorBidi"/>
          <w:b w:val="0"/>
          <w:noProof/>
          <w:szCs w:val="22"/>
          <w:lang w:val="de-DE"/>
        </w:rPr>
      </w:pPr>
      <w:hyperlink w:anchor="_Toc86873976" w:history="1">
        <w:r w:rsidR="00A50DBF" w:rsidRPr="00835314">
          <w:rPr>
            <w:rStyle w:val="Hyperlink"/>
            <w:rFonts w:eastAsia="MS Mincho"/>
            <w:noProof/>
          </w:rPr>
          <w:t xml:space="preserve">Table 23: Attributes of </w:t>
        </w:r>
        <w:r w:rsidR="00A50DBF" w:rsidRPr="00835314">
          <w:rPr>
            <w:rStyle w:val="Hyperlink"/>
            <w:rFonts w:ascii="Courier New" w:eastAsia="MS Mincho" w:hAnsi="Courier New" w:cs="Courier New"/>
            <w:bCs/>
            <w:noProof/>
          </w:rPr>
          <w:t>&lt;real/&gt;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_Toc86873976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23AB8369" w14:textId="36775BB1" w:rsidR="00A50DBF" w:rsidRDefault="0095483F">
      <w:pPr>
        <w:pStyle w:val="TableofFigures"/>
        <w:rPr>
          <w:rFonts w:asciiTheme="minorHAnsi" w:eastAsiaTheme="minorEastAsia" w:hAnsiTheme="minorHAnsi" w:cstheme="minorBidi"/>
          <w:b w:val="0"/>
          <w:noProof/>
          <w:szCs w:val="22"/>
          <w:lang w:val="de-DE"/>
        </w:rPr>
      </w:pPr>
      <w:hyperlink w:anchor="_Toc86873977" w:history="1">
        <w:r w:rsidR="00A50DBF" w:rsidRPr="00835314">
          <w:rPr>
            <w:rStyle w:val="Hyperlink"/>
            <w:rFonts w:eastAsia="MS Mincho"/>
            <w:noProof/>
          </w:rPr>
          <w:t xml:space="preserve">Table 24: Attributes of </w:t>
        </w:r>
        <w:r w:rsidR="00A50DBF" w:rsidRPr="00835314">
          <w:rPr>
            <w:rStyle w:val="Hyperlink"/>
            <w:rFonts w:ascii="Courier New" w:eastAsia="MS Mincho" w:hAnsi="Courier New" w:cs="Courier New"/>
            <w:bCs/>
            <w:noProof/>
          </w:rPr>
          <w:t>&lt;integer/&gt;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_Toc86873977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05DD24F8" w14:textId="157D4129" w:rsidR="00A50DBF" w:rsidRDefault="0095483F">
      <w:pPr>
        <w:pStyle w:val="TableofFigures"/>
        <w:rPr>
          <w:rFonts w:asciiTheme="minorHAnsi" w:eastAsiaTheme="minorEastAsia" w:hAnsiTheme="minorHAnsi" w:cstheme="minorBidi"/>
          <w:b w:val="0"/>
          <w:noProof/>
          <w:szCs w:val="22"/>
          <w:lang w:val="de-DE"/>
        </w:rPr>
      </w:pPr>
      <w:hyperlink w:anchor="_Toc86873978" w:history="1">
        <w:r w:rsidR="00A50DBF" w:rsidRPr="00835314">
          <w:rPr>
            <w:rStyle w:val="Hyperlink"/>
            <w:rFonts w:eastAsia="MS Mincho"/>
            <w:noProof/>
          </w:rPr>
          <w:t xml:space="preserve">Table 25: Attributes of </w:t>
        </w:r>
        <w:r w:rsidR="00A50DBF" w:rsidRPr="00835314">
          <w:rPr>
            <w:rStyle w:val="Hyperlink"/>
            <w:rFonts w:ascii="Courier New" w:eastAsia="MS Mincho" w:hAnsi="Courier New" w:cs="Courier New"/>
            <w:bCs/>
            <w:noProof/>
          </w:rPr>
          <w:t>&lt;string_list/&gt;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_Toc86873978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0FDFFF0F" w14:textId="16D3D29B" w:rsidR="00A50DBF" w:rsidRDefault="0095483F">
      <w:pPr>
        <w:pStyle w:val="TableofFigures"/>
        <w:rPr>
          <w:rFonts w:asciiTheme="minorHAnsi" w:eastAsiaTheme="minorEastAsia" w:hAnsiTheme="minorHAnsi" w:cstheme="minorBidi"/>
          <w:b w:val="0"/>
          <w:noProof/>
          <w:szCs w:val="22"/>
          <w:lang w:val="de-DE"/>
        </w:rPr>
      </w:pPr>
      <w:hyperlink w:anchor="_Toc86873979" w:history="1">
        <w:r w:rsidR="00A50DBF" w:rsidRPr="00835314">
          <w:rPr>
            <w:rStyle w:val="Hyperlink"/>
            <w:rFonts w:eastAsia="MS Mincho"/>
            <w:noProof/>
          </w:rPr>
          <w:t xml:space="preserve">Table 26: Attributes of </w:t>
        </w:r>
        <w:r w:rsidR="00A50DBF" w:rsidRPr="00835314">
          <w:rPr>
            <w:rStyle w:val="Hyperlink"/>
            <w:rFonts w:ascii="Courier New" w:eastAsia="MS Mincho" w:hAnsi="Courier New" w:cs="Courier New"/>
            <w:bCs/>
            <w:noProof/>
          </w:rPr>
          <w:t>&lt;value/&gt;</w:t>
        </w:r>
        <w:r w:rsidR="00A50DBF" w:rsidRPr="00835314">
          <w:rPr>
            <w:rStyle w:val="Hyperlink"/>
            <w:rFonts w:eastAsia="MS Mincho"/>
            <w:noProof/>
          </w:rPr>
          <w:t xml:space="preserve"> element inside &lt;</w:t>
        </w:r>
        <w:r w:rsidR="00A50DBF" w:rsidRPr="00835314">
          <w:rPr>
            <w:rStyle w:val="Hyperlink"/>
            <w:rFonts w:ascii="Courier New" w:eastAsia="MS Mincho" w:hAnsi="Courier New" w:cs="Courier New"/>
            <w:noProof/>
          </w:rPr>
          <w:t>string_list</w:t>
        </w:r>
        <w:r w:rsidR="00A50DBF" w:rsidRPr="00835314">
          <w:rPr>
            <w:rStyle w:val="Hyperlink"/>
            <w:rFonts w:eastAsia="MS Mincho"/>
            <w:noProof/>
          </w:rPr>
          <w:t>/&gt;</w:t>
        </w:r>
        <w:r w:rsidR="00A50DBF">
          <w:rPr>
            <w:noProof/>
            <w:webHidden/>
          </w:rPr>
          <w:tab/>
        </w:r>
        <w:r w:rsidR="00A50DBF">
          <w:rPr>
            <w:noProof/>
            <w:webHidden/>
          </w:rPr>
          <w:fldChar w:fldCharType="begin"/>
        </w:r>
        <w:r w:rsidR="00A50DBF">
          <w:rPr>
            <w:noProof/>
            <w:webHidden/>
          </w:rPr>
          <w:instrText xml:space="preserve"> PAGEREF _Toc86873979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1F48A86F" w14:textId="4A2D06C5" w:rsidR="00A50DBF" w:rsidRDefault="0095483F">
      <w:pPr>
        <w:pStyle w:val="TableofFigures"/>
        <w:rPr>
          <w:rFonts w:asciiTheme="minorHAnsi" w:eastAsiaTheme="minorEastAsia" w:hAnsiTheme="minorHAnsi" w:cstheme="minorBidi"/>
          <w:b w:val="0"/>
          <w:noProof/>
          <w:szCs w:val="22"/>
          <w:lang w:val="de-DE"/>
        </w:rPr>
      </w:pPr>
      <w:hyperlink w:anchor="_Toc86873980" w:history="1">
        <w:r w:rsidR="00A50DBF" w:rsidRPr="00835314">
          <w:rPr>
            <w:rStyle w:val="Hyperlink"/>
            <w:rFonts w:eastAsia="MS Mincho"/>
            <w:noProof/>
          </w:rPr>
          <w:t xml:space="preserve">Table 27: Attributes of </w:t>
        </w:r>
        <w:r w:rsidR="00A50DBF" w:rsidRPr="00835314">
          <w:rPr>
            <w:rStyle w:val="Hyperlink"/>
            <w:rFonts w:ascii="Courier New" w:eastAsia="MS Mincho" w:hAnsi="Courier New" w:cs="Courier New"/>
            <w:bCs/>
            <w:noProof/>
          </w:rPr>
          <w:t>&lt;real_list/&gt;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_Toc86873980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417276D4" w14:textId="36D3126E" w:rsidR="00A50DBF" w:rsidRDefault="0095483F">
      <w:pPr>
        <w:pStyle w:val="TableofFigures"/>
        <w:rPr>
          <w:rFonts w:asciiTheme="minorHAnsi" w:eastAsiaTheme="minorEastAsia" w:hAnsiTheme="minorHAnsi" w:cstheme="minorBidi"/>
          <w:b w:val="0"/>
          <w:noProof/>
          <w:szCs w:val="22"/>
          <w:lang w:val="de-DE"/>
        </w:rPr>
      </w:pPr>
      <w:hyperlink w:anchor="_Toc86873981" w:history="1">
        <w:r w:rsidR="00A50DBF" w:rsidRPr="00835314">
          <w:rPr>
            <w:rStyle w:val="Hyperlink"/>
            <w:rFonts w:eastAsia="MS Mincho"/>
            <w:noProof/>
          </w:rPr>
          <w:t xml:space="preserve">Table 28: Attributes of </w:t>
        </w:r>
        <w:r w:rsidR="00A50DBF" w:rsidRPr="00835314">
          <w:rPr>
            <w:rStyle w:val="Hyperlink"/>
            <w:rFonts w:ascii="Courier New" w:eastAsia="MS Mincho" w:hAnsi="Courier New" w:cs="Courier New"/>
            <w:bCs/>
            <w:noProof/>
          </w:rPr>
          <w:t>&lt;value&gt;</w:t>
        </w:r>
        <w:r w:rsidR="00A50DBF" w:rsidRPr="00835314">
          <w:rPr>
            <w:rStyle w:val="Hyperlink"/>
            <w:rFonts w:eastAsia="MS Mincho"/>
            <w:noProof/>
          </w:rPr>
          <w:t xml:space="preserve"> element inside &lt;</w:t>
        </w:r>
        <w:r w:rsidR="00A50DBF" w:rsidRPr="00835314">
          <w:rPr>
            <w:rStyle w:val="Hyperlink"/>
            <w:rFonts w:ascii="Courier New" w:eastAsia="MS Mincho" w:hAnsi="Courier New" w:cs="Courier New"/>
            <w:noProof/>
          </w:rPr>
          <w:t>real_list</w:t>
        </w:r>
        <w:r w:rsidR="00A50DBF" w:rsidRPr="00835314">
          <w:rPr>
            <w:rStyle w:val="Hyperlink"/>
            <w:rFonts w:eastAsia="MS Mincho"/>
            <w:noProof/>
          </w:rPr>
          <w:t>/&gt;</w:t>
        </w:r>
        <w:r w:rsidR="00A50DBF">
          <w:rPr>
            <w:noProof/>
            <w:webHidden/>
          </w:rPr>
          <w:tab/>
        </w:r>
        <w:r w:rsidR="00A50DBF">
          <w:rPr>
            <w:noProof/>
            <w:webHidden/>
          </w:rPr>
          <w:fldChar w:fldCharType="begin"/>
        </w:r>
        <w:r w:rsidR="00A50DBF">
          <w:rPr>
            <w:noProof/>
            <w:webHidden/>
          </w:rPr>
          <w:instrText xml:space="preserve"> PAGEREF _Toc86873981 \h </w:instrText>
        </w:r>
        <w:r w:rsidR="00A50DBF">
          <w:rPr>
            <w:noProof/>
            <w:webHidden/>
          </w:rPr>
        </w:r>
        <w:r w:rsidR="00A50DBF">
          <w:rPr>
            <w:noProof/>
            <w:webHidden/>
          </w:rPr>
          <w:fldChar w:fldCharType="separate"/>
        </w:r>
        <w:r w:rsidR="00A50DBF">
          <w:rPr>
            <w:noProof/>
            <w:webHidden/>
          </w:rPr>
          <w:t>30</w:t>
        </w:r>
        <w:r w:rsidR="00A50DBF">
          <w:rPr>
            <w:noProof/>
            <w:webHidden/>
          </w:rPr>
          <w:fldChar w:fldCharType="end"/>
        </w:r>
      </w:hyperlink>
    </w:p>
    <w:p w14:paraId="5F4567F3" w14:textId="1CFEB273" w:rsidR="00A50DBF" w:rsidRDefault="0095483F">
      <w:pPr>
        <w:pStyle w:val="TableofFigures"/>
        <w:rPr>
          <w:rFonts w:asciiTheme="minorHAnsi" w:eastAsiaTheme="minorEastAsia" w:hAnsiTheme="minorHAnsi" w:cstheme="minorBidi"/>
          <w:b w:val="0"/>
          <w:noProof/>
          <w:szCs w:val="22"/>
          <w:lang w:val="de-DE"/>
        </w:rPr>
      </w:pPr>
      <w:hyperlink w:anchor="_Toc86873982" w:history="1">
        <w:r w:rsidR="00A50DBF" w:rsidRPr="00835314">
          <w:rPr>
            <w:rStyle w:val="Hyperlink"/>
            <w:rFonts w:eastAsia="MS Mincho"/>
            <w:noProof/>
          </w:rPr>
          <w:t xml:space="preserve">Table 29: Attributes of </w:t>
        </w:r>
        <w:r w:rsidR="00A50DBF" w:rsidRPr="00835314">
          <w:rPr>
            <w:rStyle w:val="Hyperlink"/>
            <w:rFonts w:ascii="Courier New" w:eastAsia="MS Mincho" w:hAnsi="Courier New" w:cs="Courier New"/>
            <w:bCs/>
            <w:noProof/>
          </w:rPr>
          <w:t>&lt;int_list/&gt;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_Toc86873982 \h </w:instrText>
        </w:r>
        <w:r w:rsidR="00A50DBF">
          <w:rPr>
            <w:noProof/>
            <w:webHidden/>
          </w:rPr>
        </w:r>
        <w:r w:rsidR="00A50DBF">
          <w:rPr>
            <w:noProof/>
            <w:webHidden/>
          </w:rPr>
          <w:fldChar w:fldCharType="separate"/>
        </w:r>
        <w:r w:rsidR="00A50DBF">
          <w:rPr>
            <w:noProof/>
            <w:webHidden/>
          </w:rPr>
          <w:t>30</w:t>
        </w:r>
        <w:r w:rsidR="00A50DBF">
          <w:rPr>
            <w:noProof/>
            <w:webHidden/>
          </w:rPr>
          <w:fldChar w:fldCharType="end"/>
        </w:r>
      </w:hyperlink>
    </w:p>
    <w:p w14:paraId="04B1B351" w14:textId="0415EA4B" w:rsidR="00A50DBF" w:rsidRDefault="0095483F">
      <w:pPr>
        <w:pStyle w:val="TableofFigures"/>
        <w:rPr>
          <w:rFonts w:asciiTheme="minorHAnsi" w:eastAsiaTheme="minorEastAsia" w:hAnsiTheme="minorHAnsi" w:cstheme="minorBidi"/>
          <w:b w:val="0"/>
          <w:noProof/>
          <w:szCs w:val="22"/>
          <w:lang w:val="de-DE"/>
        </w:rPr>
      </w:pPr>
      <w:hyperlink w:anchor="_Toc86873983" w:history="1">
        <w:r w:rsidR="00A50DBF" w:rsidRPr="00835314">
          <w:rPr>
            <w:rStyle w:val="Hyperlink"/>
            <w:rFonts w:eastAsia="MS Mincho"/>
            <w:noProof/>
          </w:rPr>
          <w:t xml:space="preserve">Table 30: Attributes of </w:t>
        </w:r>
        <w:r w:rsidR="00A50DBF" w:rsidRPr="00835314">
          <w:rPr>
            <w:rStyle w:val="Hyperlink"/>
            <w:rFonts w:ascii="Courier New" w:eastAsia="MS Mincho" w:hAnsi="Courier New" w:cs="Courier New"/>
            <w:bCs/>
            <w:noProof/>
          </w:rPr>
          <w:t>&lt;value/&gt;</w:t>
        </w:r>
        <w:r w:rsidR="00A50DBF" w:rsidRPr="00835314">
          <w:rPr>
            <w:rStyle w:val="Hyperlink"/>
            <w:rFonts w:eastAsia="MS Mincho"/>
            <w:noProof/>
          </w:rPr>
          <w:t xml:space="preserve"> element inside &lt;</w:t>
        </w:r>
        <w:r w:rsidR="00A50DBF" w:rsidRPr="00835314">
          <w:rPr>
            <w:rStyle w:val="Hyperlink"/>
            <w:rFonts w:ascii="Courier New" w:eastAsia="MS Mincho" w:hAnsi="Courier New" w:cs="Courier New"/>
            <w:noProof/>
          </w:rPr>
          <w:t>real_list/</w:t>
        </w:r>
        <w:r w:rsidR="00A50DBF" w:rsidRPr="00835314">
          <w:rPr>
            <w:rStyle w:val="Hyperlink"/>
            <w:rFonts w:eastAsia="MS Mincho"/>
            <w:noProof/>
          </w:rPr>
          <w:t>&gt;</w:t>
        </w:r>
        <w:r w:rsidR="00A50DBF">
          <w:rPr>
            <w:noProof/>
            <w:webHidden/>
          </w:rPr>
          <w:tab/>
        </w:r>
        <w:r w:rsidR="00A50DBF">
          <w:rPr>
            <w:noProof/>
            <w:webHidden/>
          </w:rPr>
          <w:fldChar w:fldCharType="begin"/>
        </w:r>
        <w:r w:rsidR="00A50DBF">
          <w:rPr>
            <w:noProof/>
            <w:webHidden/>
          </w:rPr>
          <w:instrText xml:space="preserve"> PAGEREF _Toc86873983 \h </w:instrText>
        </w:r>
        <w:r w:rsidR="00A50DBF">
          <w:rPr>
            <w:noProof/>
            <w:webHidden/>
          </w:rPr>
        </w:r>
        <w:r w:rsidR="00A50DBF">
          <w:rPr>
            <w:noProof/>
            <w:webHidden/>
          </w:rPr>
          <w:fldChar w:fldCharType="separate"/>
        </w:r>
        <w:r w:rsidR="00A50DBF">
          <w:rPr>
            <w:noProof/>
            <w:webHidden/>
          </w:rPr>
          <w:t>30</w:t>
        </w:r>
        <w:r w:rsidR="00A50DBF">
          <w:rPr>
            <w:noProof/>
            <w:webHidden/>
          </w:rPr>
          <w:fldChar w:fldCharType="end"/>
        </w:r>
      </w:hyperlink>
    </w:p>
    <w:p w14:paraId="3038DC54" w14:textId="7BBBDA7E" w:rsidR="00A50DBF" w:rsidRDefault="0095483F">
      <w:pPr>
        <w:pStyle w:val="TableofFigures"/>
        <w:rPr>
          <w:rFonts w:asciiTheme="minorHAnsi" w:eastAsiaTheme="minorEastAsia" w:hAnsiTheme="minorHAnsi" w:cstheme="minorBidi"/>
          <w:b w:val="0"/>
          <w:noProof/>
          <w:szCs w:val="22"/>
          <w:lang w:val="de-DE"/>
        </w:rPr>
      </w:pPr>
      <w:hyperlink w:anchor="_Toc86873984" w:history="1">
        <w:r w:rsidR="00A50DBF" w:rsidRPr="00835314">
          <w:rPr>
            <w:rStyle w:val="Hyperlink"/>
            <w:rFonts w:eastAsia="MS Mincho"/>
            <w:noProof/>
          </w:rPr>
          <w:t xml:space="preserve">Table 31: Attributes of element </w:t>
        </w:r>
        <w:r w:rsidR="00A50DBF" w:rsidRPr="00835314">
          <w:rPr>
            <w:rStyle w:val="Hyperlink"/>
            <w:rFonts w:ascii="Courier New" w:eastAsia="MS Mincho" w:hAnsi="Courier New" w:cs="Courier New"/>
            <w:noProof/>
          </w:rPr>
          <w:t>&lt;connection_0d/&gt;</w:t>
        </w:r>
        <w:r w:rsidR="00A50DBF">
          <w:rPr>
            <w:noProof/>
            <w:webHidden/>
          </w:rPr>
          <w:tab/>
        </w:r>
        <w:r w:rsidR="00A50DBF">
          <w:rPr>
            <w:noProof/>
            <w:webHidden/>
          </w:rPr>
          <w:fldChar w:fldCharType="begin"/>
        </w:r>
        <w:r w:rsidR="00A50DBF">
          <w:rPr>
            <w:noProof/>
            <w:webHidden/>
          </w:rPr>
          <w:instrText xml:space="preserve"> PAGEREF _Toc86873984 \h </w:instrText>
        </w:r>
        <w:r w:rsidR="00A50DBF">
          <w:rPr>
            <w:noProof/>
            <w:webHidden/>
          </w:rPr>
        </w:r>
        <w:r w:rsidR="00A50DBF">
          <w:rPr>
            <w:noProof/>
            <w:webHidden/>
          </w:rPr>
          <w:fldChar w:fldCharType="separate"/>
        </w:r>
        <w:r w:rsidR="00A50DBF">
          <w:rPr>
            <w:noProof/>
            <w:webHidden/>
          </w:rPr>
          <w:t>32</w:t>
        </w:r>
        <w:r w:rsidR="00A50DBF">
          <w:rPr>
            <w:noProof/>
            <w:webHidden/>
          </w:rPr>
          <w:fldChar w:fldCharType="end"/>
        </w:r>
      </w:hyperlink>
    </w:p>
    <w:p w14:paraId="10695B4F" w14:textId="2E0A6AA7" w:rsidR="00A50DBF" w:rsidRDefault="0095483F">
      <w:pPr>
        <w:pStyle w:val="TableofFigures"/>
        <w:rPr>
          <w:rFonts w:asciiTheme="minorHAnsi" w:eastAsiaTheme="minorEastAsia" w:hAnsiTheme="minorHAnsi" w:cstheme="minorBidi"/>
          <w:b w:val="0"/>
          <w:noProof/>
          <w:szCs w:val="22"/>
          <w:lang w:val="de-DE"/>
        </w:rPr>
      </w:pPr>
      <w:hyperlink w:anchor="_Toc86873985" w:history="1">
        <w:r w:rsidR="00A50DBF" w:rsidRPr="00835314">
          <w:rPr>
            <w:rStyle w:val="Hyperlink"/>
            <w:rFonts w:eastAsia="MS Mincho"/>
            <w:noProof/>
          </w:rPr>
          <w:t xml:space="preserve">Table 32: Text values of element </w:t>
        </w:r>
        <w:r w:rsidR="00A50DBF" w:rsidRPr="00835314">
          <w:rPr>
            <w:rStyle w:val="Hyperlink"/>
            <w:rFonts w:ascii="Courier New" w:eastAsia="MS Mincho" w:hAnsi="Courier New" w:cs="Courier New"/>
            <w:bCs/>
            <w:noProof/>
          </w:rPr>
          <w:t>&lt;loc&gt;</w:t>
        </w:r>
        <w:r w:rsidR="00A50DBF">
          <w:rPr>
            <w:noProof/>
            <w:webHidden/>
          </w:rPr>
          <w:tab/>
        </w:r>
        <w:r w:rsidR="00A50DBF">
          <w:rPr>
            <w:noProof/>
            <w:webHidden/>
          </w:rPr>
          <w:fldChar w:fldCharType="begin"/>
        </w:r>
        <w:r w:rsidR="00A50DBF">
          <w:rPr>
            <w:noProof/>
            <w:webHidden/>
          </w:rPr>
          <w:instrText xml:space="preserve"> PAGEREF _Toc86873985 \h </w:instrText>
        </w:r>
        <w:r w:rsidR="00A50DBF">
          <w:rPr>
            <w:noProof/>
            <w:webHidden/>
          </w:rPr>
        </w:r>
        <w:r w:rsidR="00A50DBF">
          <w:rPr>
            <w:noProof/>
            <w:webHidden/>
          </w:rPr>
          <w:fldChar w:fldCharType="separate"/>
        </w:r>
        <w:r w:rsidR="00A50DBF">
          <w:rPr>
            <w:noProof/>
            <w:webHidden/>
          </w:rPr>
          <w:t>33</w:t>
        </w:r>
        <w:r w:rsidR="00A50DBF">
          <w:rPr>
            <w:noProof/>
            <w:webHidden/>
          </w:rPr>
          <w:fldChar w:fldCharType="end"/>
        </w:r>
      </w:hyperlink>
    </w:p>
    <w:p w14:paraId="34E0A28B" w14:textId="041620F4" w:rsidR="00A50DBF" w:rsidRDefault="0095483F">
      <w:pPr>
        <w:pStyle w:val="TableofFigures"/>
        <w:rPr>
          <w:rFonts w:asciiTheme="minorHAnsi" w:eastAsiaTheme="minorEastAsia" w:hAnsiTheme="minorHAnsi" w:cstheme="minorBidi"/>
          <w:b w:val="0"/>
          <w:noProof/>
          <w:szCs w:val="22"/>
          <w:lang w:val="de-DE"/>
        </w:rPr>
      </w:pPr>
      <w:hyperlink w:anchor="_Toc86873986" w:history="1">
        <w:r w:rsidR="00A50DBF" w:rsidRPr="00835314">
          <w:rPr>
            <w:rStyle w:val="Hyperlink"/>
            <w:rFonts w:eastAsia="MS Mincho"/>
            <w:noProof/>
          </w:rPr>
          <w:t xml:space="preserve">Table 33: Attributes of elements </w:t>
        </w:r>
        <w:r w:rsidR="00A50DBF" w:rsidRPr="00835314">
          <w:rPr>
            <w:rStyle w:val="Hyperlink"/>
            <w:rFonts w:ascii="Courier New" w:eastAsia="MS Mincho" w:hAnsi="Courier New" w:cs="Courier New"/>
            <w:noProof/>
            <w:highlight w:val="white"/>
          </w:rPr>
          <w:t>&lt;normal_direction</w:t>
        </w:r>
        <w:r w:rsidR="00A50DBF" w:rsidRPr="00835314">
          <w:rPr>
            <w:rStyle w:val="Hyperlink"/>
            <w:rFonts w:ascii="Courier New" w:eastAsia="MS Mincho" w:hAnsi="Courier New" w:cs="Courier New"/>
            <w:noProof/>
          </w:rPr>
          <w:t>/&gt;</w:t>
        </w:r>
        <w:r w:rsidR="00A50DBF" w:rsidRPr="00835314">
          <w:rPr>
            <w:rStyle w:val="Hyperlink"/>
            <w:rFonts w:eastAsia="MS Mincho"/>
            <w:noProof/>
          </w:rPr>
          <w:t xml:space="preserve"> &amp; </w:t>
        </w:r>
        <w:r w:rsidR="00A50DBF" w:rsidRPr="00835314">
          <w:rPr>
            <w:rStyle w:val="Hyperlink"/>
            <w:rFonts w:ascii="Courier New" w:eastAsia="MS Mincho" w:hAnsi="Courier New" w:cs="Courier New"/>
            <w:noProof/>
            <w:highlight w:val="white"/>
          </w:rPr>
          <w:t>&lt;tangential_direction</w:t>
        </w:r>
        <w:r w:rsidR="00A50DBF" w:rsidRPr="00835314">
          <w:rPr>
            <w:rStyle w:val="Hyperlink"/>
            <w:rFonts w:ascii="Courier New" w:eastAsia="MS Mincho" w:hAnsi="Courier New" w:cs="Courier New"/>
            <w:noProof/>
          </w:rPr>
          <w:t>/&gt;</w:t>
        </w:r>
        <w:r w:rsidR="00A50DBF">
          <w:rPr>
            <w:noProof/>
            <w:webHidden/>
          </w:rPr>
          <w:tab/>
        </w:r>
        <w:r w:rsidR="00A50DBF">
          <w:rPr>
            <w:noProof/>
            <w:webHidden/>
          </w:rPr>
          <w:fldChar w:fldCharType="begin"/>
        </w:r>
        <w:r w:rsidR="00A50DBF">
          <w:rPr>
            <w:noProof/>
            <w:webHidden/>
          </w:rPr>
          <w:instrText xml:space="preserve"> PAGEREF _Toc86873986 \h </w:instrText>
        </w:r>
        <w:r w:rsidR="00A50DBF">
          <w:rPr>
            <w:noProof/>
            <w:webHidden/>
          </w:rPr>
        </w:r>
        <w:r w:rsidR="00A50DBF">
          <w:rPr>
            <w:noProof/>
            <w:webHidden/>
          </w:rPr>
          <w:fldChar w:fldCharType="separate"/>
        </w:r>
        <w:r w:rsidR="00A50DBF">
          <w:rPr>
            <w:noProof/>
            <w:webHidden/>
          </w:rPr>
          <w:t>34</w:t>
        </w:r>
        <w:r w:rsidR="00A50DBF">
          <w:rPr>
            <w:noProof/>
            <w:webHidden/>
          </w:rPr>
          <w:fldChar w:fldCharType="end"/>
        </w:r>
      </w:hyperlink>
    </w:p>
    <w:p w14:paraId="28C874DB" w14:textId="37532178" w:rsidR="00A50DBF" w:rsidRDefault="0095483F">
      <w:pPr>
        <w:pStyle w:val="TableofFigures"/>
        <w:rPr>
          <w:rFonts w:asciiTheme="minorHAnsi" w:eastAsiaTheme="minorEastAsia" w:hAnsiTheme="minorHAnsi" w:cstheme="minorBidi"/>
          <w:b w:val="0"/>
          <w:noProof/>
          <w:szCs w:val="22"/>
          <w:lang w:val="de-DE"/>
        </w:rPr>
      </w:pPr>
      <w:hyperlink w:anchor="_Toc86873987" w:history="1">
        <w:r w:rsidR="00A50DBF" w:rsidRPr="00835314">
          <w:rPr>
            <w:rStyle w:val="Hyperlink"/>
            <w:rFonts w:eastAsia="MS Mincho"/>
            <w:noProof/>
          </w:rPr>
          <w:t xml:space="preserve">Table 34: Nested elements of element </w:t>
        </w:r>
        <w:r w:rsidR="00A50DBF" w:rsidRPr="00835314">
          <w:rPr>
            <w:rStyle w:val="Hyperlink"/>
            <w:rFonts w:ascii="Courier New" w:eastAsia="MS Mincho" w:hAnsi="Courier New" w:cs="Courier New"/>
            <w:noProof/>
          </w:rPr>
          <w:t>&lt;connection_0d/&gt;</w:t>
        </w:r>
        <w:r w:rsidR="00A50DBF">
          <w:rPr>
            <w:noProof/>
            <w:webHidden/>
          </w:rPr>
          <w:tab/>
        </w:r>
        <w:r w:rsidR="00A50DBF">
          <w:rPr>
            <w:noProof/>
            <w:webHidden/>
          </w:rPr>
          <w:fldChar w:fldCharType="begin"/>
        </w:r>
        <w:r w:rsidR="00A50DBF">
          <w:rPr>
            <w:noProof/>
            <w:webHidden/>
          </w:rPr>
          <w:instrText xml:space="preserve"> PAGEREF _Toc86873987 \h </w:instrText>
        </w:r>
        <w:r w:rsidR="00A50DBF">
          <w:rPr>
            <w:noProof/>
            <w:webHidden/>
          </w:rPr>
        </w:r>
        <w:r w:rsidR="00A50DBF">
          <w:rPr>
            <w:noProof/>
            <w:webHidden/>
          </w:rPr>
          <w:fldChar w:fldCharType="separate"/>
        </w:r>
        <w:r w:rsidR="00A50DBF">
          <w:rPr>
            <w:noProof/>
            <w:webHidden/>
          </w:rPr>
          <w:t>35</w:t>
        </w:r>
        <w:r w:rsidR="00A50DBF">
          <w:rPr>
            <w:noProof/>
            <w:webHidden/>
          </w:rPr>
          <w:fldChar w:fldCharType="end"/>
        </w:r>
      </w:hyperlink>
    </w:p>
    <w:p w14:paraId="2D37BE8A" w14:textId="742CA50D" w:rsidR="00A50DBF" w:rsidRDefault="0095483F">
      <w:pPr>
        <w:pStyle w:val="TableofFigures"/>
        <w:rPr>
          <w:rFonts w:asciiTheme="minorHAnsi" w:eastAsiaTheme="minorEastAsia" w:hAnsiTheme="minorHAnsi" w:cstheme="minorBidi"/>
          <w:b w:val="0"/>
          <w:noProof/>
          <w:szCs w:val="22"/>
          <w:lang w:val="de-DE"/>
        </w:rPr>
      </w:pPr>
      <w:hyperlink w:anchor="_Toc86873988" w:history="1">
        <w:r w:rsidR="00A50DBF" w:rsidRPr="00835314">
          <w:rPr>
            <w:rStyle w:val="Hyperlink"/>
            <w:rFonts w:eastAsia="MS Mincho"/>
            <w:noProof/>
          </w:rPr>
          <w:t>Table 35: Nested elements of</w:t>
        </w:r>
        <w:r w:rsidR="00A50DBF" w:rsidRPr="00835314">
          <w:rPr>
            <w:rStyle w:val="Hyperlink"/>
            <w:rFonts w:ascii="Courier New" w:eastAsia="MS Mincho" w:hAnsi="Courier New" w:cs="Courier New"/>
            <w:bCs/>
            <w:noProof/>
          </w:rPr>
          <w:t xml:space="preserve"> &lt;connection_0d/&gt;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&lt;spotweld/&gt;</w:t>
        </w:r>
        <w:r w:rsidR="00A50DBF">
          <w:rPr>
            <w:noProof/>
            <w:webHidden/>
          </w:rPr>
          <w:tab/>
        </w:r>
        <w:r w:rsidR="00A50DBF">
          <w:rPr>
            <w:noProof/>
            <w:webHidden/>
          </w:rPr>
          <w:fldChar w:fldCharType="begin"/>
        </w:r>
        <w:r w:rsidR="00A50DBF">
          <w:rPr>
            <w:noProof/>
            <w:webHidden/>
          </w:rPr>
          <w:instrText xml:space="preserve"> PAGEREF _Toc86873988 \h </w:instrText>
        </w:r>
        <w:r w:rsidR="00A50DBF">
          <w:rPr>
            <w:noProof/>
            <w:webHidden/>
          </w:rPr>
        </w:r>
        <w:r w:rsidR="00A50DBF">
          <w:rPr>
            <w:noProof/>
            <w:webHidden/>
          </w:rPr>
          <w:fldChar w:fldCharType="separate"/>
        </w:r>
        <w:r w:rsidR="00A50DBF">
          <w:rPr>
            <w:noProof/>
            <w:webHidden/>
          </w:rPr>
          <w:t>35</w:t>
        </w:r>
        <w:r w:rsidR="00A50DBF">
          <w:rPr>
            <w:noProof/>
            <w:webHidden/>
          </w:rPr>
          <w:fldChar w:fldCharType="end"/>
        </w:r>
      </w:hyperlink>
    </w:p>
    <w:p w14:paraId="4E958AD3" w14:textId="6C21729B" w:rsidR="00A50DBF" w:rsidRDefault="0095483F">
      <w:pPr>
        <w:pStyle w:val="TableofFigures"/>
        <w:rPr>
          <w:rFonts w:asciiTheme="minorHAnsi" w:eastAsiaTheme="minorEastAsia" w:hAnsiTheme="minorHAnsi" w:cstheme="minorBidi"/>
          <w:b w:val="0"/>
          <w:noProof/>
          <w:szCs w:val="22"/>
          <w:lang w:val="de-DE"/>
        </w:rPr>
      </w:pPr>
      <w:hyperlink w:anchor="_Toc86873989" w:history="1">
        <w:r w:rsidR="00A50DBF" w:rsidRPr="00835314">
          <w:rPr>
            <w:rStyle w:val="Hyperlink"/>
            <w:rFonts w:eastAsia="MS Mincho"/>
            <w:noProof/>
          </w:rPr>
          <w:t>Table 36: Attributes of element</w:t>
        </w:r>
        <w:r w:rsidR="00A50DBF" w:rsidRPr="00835314">
          <w:rPr>
            <w:rStyle w:val="Hyperlink"/>
            <w:rFonts w:ascii="Courier New" w:eastAsia="MS Mincho" w:hAnsi="Courier New" w:cs="Courier New"/>
            <w:noProof/>
          </w:rPr>
          <w:t>&lt;spotweld/&gt;</w:t>
        </w:r>
        <w:r w:rsidR="00A50DBF">
          <w:rPr>
            <w:noProof/>
            <w:webHidden/>
          </w:rPr>
          <w:tab/>
        </w:r>
        <w:r w:rsidR="00A50DBF">
          <w:rPr>
            <w:noProof/>
            <w:webHidden/>
          </w:rPr>
          <w:fldChar w:fldCharType="begin"/>
        </w:r>
        <w:r w:rsidR="00A50DBF">
          <w:rPr>
            <w:noProof/>
            <w:webHidden/>
          </w:rPr>
          <w:instrText xml:space="preserve"> PAGEREF _Toc86873989 \h </w:instrText>
        </w:r>
        <w:r w:rsidR="00A50DBF">
          <w:rPr>
            <w:noProof/>
            <w:webHidden/>
          </w:rPr>
        </w:r>
        <w:r w:rsidR="00A50DBF">
          <w:rPr>
            <w:noProof/>
            <w:webHidden/>
          </w:rPr>
          <w:fldChar w:fldCharType="separate"/>
        </w:r>
        <w:r w:rsidR="00A50DBF">
          <w:rPr>
            <w:noProof/>
            <w:webHidden/>
          </w:rPr>
          <w:t>36</w:t>
        </w:r>
        <w:r w:rsidR="00A50DBF">
          <w:rPr>
            <w:noProof/>
            <w:webHidden/>
          </w:rPr>
          <w:fldChar w:fldCharType="end"/>
        </w:r>
      </w:hyperlink>
    </w:p>
    <w:p w14:paraId="59FBA08F" w14:textId="7AABA5DB" w:rsidR="00A50DBF" w:rsidRDefault="0095483F">
      <w:pPr>
        <w:pStyle w:val="TableofFigures"/>
        <w:rPr>
          <w:rFonts w:asciiTheme="minorHAnsi" w:eastAsiaTheme="minorEastAsia" w:hAnsiTheme="minorHAnsi" w:cstheme="minorBidi"/>
          <w:b w:val="0"/>
          <w:noProof/>
          <w:szCs w:val="22"/>
          <w:lang w:val="de-DE"/>
        </w:rPr>
      </w:pPr>
      <w:hyperlink w:anchor="_Toc86873990" w:history="1">
        <w:r w:rsidR="00A50DBF" w:rsidRPr="00835314">
          <w:rPr>
            <w:rStyle w:val="Hyperlink"/>
            <w:rFonts w:eastAsia="MS Mincho"/>
            <w:noProof/>
          </w:rPr>
          <w:t xml:space="preserve">Table 37: Nested elements of element </w:t>
        </w:r>
        <w:r w:rsidR="00A50DBF" w:rsidRPr="00835314">
          <w:rPr>
            <w:rStyle w:val="Hyperlink"/>
            <w:rFonts w:ascii="Courier New" w:eastAsia="MS Mincho" w:hAnsi="Courier New" w:cs="Courier New"/>
            <w:bCs/>
            <w:noProof/>
          </w:rPr>
          <w:t>&lt;spotweld/&gt;</w:t>
        </w:r>
        <w:r w:rsidR="00A50DBF">
          <w:rPr>
            <w:noProof/>
            <w:webHidden/>
          </w:rPr>
          <w:tab/>
        </w:r>
        <w:r w:rsidR="00A50DBF">
          <w:rPr>
            <w:noProof/>
            <w:webHidden/>
          </w:rPr>
          <w:fldChar w:fldCharType="begin"/>
        </w:r>
        <w:r w:rsidR="00A50DBF">
          <w:rPr>
            <w:noProof/>
            <w:webHidden/>
          </w:rPr>
          <w:instrText xml:space="preserve"> PAGEREF _Toc86873990 \h </w:instrText>
        </w:r>
        <w:r w:rsidR="00A50DBF">
          <w:rPr>
            <w:noProof/>
            <w:webHidden/>
          </w:rPr>
        </w:r>
        <w:r w:rsidR="00A50DBF">
          <w:rPr>
            <w:noProof/>
            <w:webHidden/>
          </w:rPr>
          <w:fldChar w:fldCharType="separate"/>
        </w:r>
        <w:r w:rsidR="00A50DBF">
          <w:rPr>
            <w:noProof/>
            <w:webHidden/>
          </w:rPr>
          <w:t>36</w:t>
        </w:r>
        <w:r w:rsidR="00A50DBF">
          <w:rPr>
            <w:noProof/>
            <w:webHidden/>
          </w:rPr>
          <w:fldChar w:fldCharType="end"/>
        </w:r>
      </w:hyperlink>
    </w:p>
    <w:p w14:paraId="254B7AF9" w14:textId="69AA4458" w:rsidR="00A50DBF" w:rsidRDefault="0095483F">
      <w:pPr>
        <w:pStyle w:val="TableofFigures"/>
        <w:rPr>
          <w:rFonts w:asciiTheme="minorHAnsi" w:eastAsiaTheme="minorEastAsia" w:hAnsiTheme="minorHAnsi" w:cstheme="minorBidi"/>
          <w:b w:val="0"/>
          <w:noProof/>
          <w:szCs w:val="22"/>
          <w:lang w:val="de-DE"/>
        </w:rPr>
      </w:pPr>
      <w:hyperlink w:anchor="_Toc86873991" w:history="1">
        <w:r w:rsidR="00A50DBF" w:rsidRPr="00835314">
          <w:rPr>
            <w:rStyle w:val="Hyperlink"/>
            <w:rFonts w:eastAsia="MS Mincho"/>
            <w:noProof/>
          </w:rPr>
          <w:t>Table 38: Nested elements of</w:t>
        </w:r>
        <w:r w:rsidR="00A50DBF" w:rsidRPr="00835314">
          <w:rPr>
            <w:rStyle w:val="Hyperlink"/>
            <w:rFonts w:ascii="Courier New" w:eastAsia="MS Mincho" w:hAnsi="Courier New" w:cs="Courier New"/>
            <w:bCs/>
            <w:noProof/>
          </w:rPr>
          <w:t xml:space="preserve"> &lt;connection_0d/&gt;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&lt;robscan/&gt;</w:t>
        </w:r>
        <w:r w:rsidR="00A50DBF">
          <w:rPr>
            <w:noProof/>
            <w:webHidden/>
          </w:rPr>
          <w:tab/>
        </w:r>
        <w:r w:rsidR="00A50DBF">
          <w:rPr>
            <w:noProof/>
            <w:webHidden/>
          </w:rPr>
          <w:fldChar w:fldCharType="begin"/>
        </w:r>
        <w:r w:rsidR="00A50DBF">
          <w:rPr>
            <w:noProof/>
            <w:webHidden/>
          </w:rPr>
          <w:instrText xml:space="preserve"> PAGEREF _Toc86873991 \h </w:instrText>
        </w:r>
        <w:r w:rsidR="00A50DBF">
          <w:rPr>
            <w:noProof/>
            <w:webHidden/>
          </w:rPr>
        </w:r>
        <w:r w:rsidR="00A50DBF">
          <w:rPr>
            <w:noProof/>
            <w:webHidden/>
          </w:rPr>
          <w:fldChar w:fldCharType="separate"/>
        </w:r>
        <w:r w:rsidR="00A50DBF">
          <w:rPr>
            <w:noProof/>
            <w:webHidden/>
          </w:rPr>
          <w:t>37</w:t>
        </w:r>
        <w:r w:rsidR="00A50DBF">
          <w:rPr>
            <w:noProof/>
            <w:webHidden/>
          </w:rPr>
          <w:fldChar w:fldCharType="end"/>
        </w:r>
      </w:hyperlink>
    </w:p>
    <w:p w14:paraId="5BB960F2" w14:textId="3BB47383" w:rsidR="00A50DBF" w:rsidRDefault="0095483F">
      <w:pPr>
        <w:pStyle w:val="TableofFigures"/>
        <w:rPr>
          <w:rFonts w:asciiTheme="minorHAnsi" w:eastAsiaTheme="minorEastAsia" w:hAnsiTheme="minorHAnsi" w:cstheme="minorBidi"/>
          <w:b w:val="0"/>
          <w:noProof/>
          <w:szCs w:val="22"/>
          <w:lang w:val="de-DE"/>
        </w:rPr>
      </w:pPr>
      <w:hyperlink w:anchor="_Toc86873992" w:history="1">
        <w:r w:rsidR="00A50DBF" w:rsidRPr="00835314">
          <w:rPr>
            <w:rStyle w:val="Hyperlink"/>
            <w:rFonts w:eastAsia="MS Mincho"/>
            <w:noProof/>
          </w:rPr>
          <w:t xml:space="preserve">Table 39: Attributes of element </w:t>
        </w:r>
        <w:r w:rsidR="00A50DBF" w:rsidRPr="00835314">
          <w:rPr>
            <w:rStyle w:val="Hyperlink"/>
            <w:rFonts w:ascii="Courier New" w:eastAsia="MS Mincho" w:hAnsi="Courier New" w:cs="Courier New"/>
            <w:noProof/>
          </w:rPr>
          <w:t>&lt;robscan/&gt;</w:t>
        </w:r>
        <w:r w:rsidR="00A50DBF">
          <w:rPr>
            <w:noProof/>
            <w:webHidden/>
          </w:rPr>
          <w:tab/>
        </w:r>
        <w:r w:rsidR="00A50DBF">
          <w:rPr>
            <w:noProof/>
            <w:webHidden/>
          </w:rPr>
          <w:fldChar w:fldCharType="begin"/>
        </w:r>
        <w:r w:rsidR="00A50DBF">
          <w:rPr>
            <w:noProof/>
            <w:webHidden/>
          </w:rPr>
          <w:instrText xml:space="preserve"> PAGEREF _Toc86873992 \h </w:instrText>
        </w:r>
        <w:r w:rsidR="00A50DBF">
          <w:rPr>
            <w:noProof/>
            <w:webHidden/>
          </w:rPr>
        </w:r>
        <w:r w:rsidR="00A50DBF">
          <w:rPr>
            <w:noProof/>
            <w:webHidden/>
          </w:rPr>
          <w:fldChar w:fldCharType="separate"/>
        </w:r>
        <w:r w:rsidR="00A50DBF">
          <w:rPr>
            <w:noProof/>
            <w:webHidden/>
          </w:rPr>
          <w:t>38</w:t>
        </w:r>
        <w:r w:rsidR="00A50DBF">
          <w:rPr>
            <w:noProof/>
            <w:webHidden/>
          </w:rPr>
          <w:fldChar w:fldCharType="end"/>
        </w:r>
      </w:hyperlink>
    </w:p>
    <w:p w14:paraId="71C9107C" w14:textId="2F931E31" w:rsidR="00A50DBF" w:rsidRDefault="0095483F">
      <w:pPr>
        <w:pStyle w:val="TableofFigures"/>
        <w:rPr>
          <w:rFonts w:asciiTheme="minorHAnsi" w:eastAsiaTheme="minorEastAsia" w:hAnsiTheme="minorHAnsi" w:cstheme="minorBidi"/>
          <w:b w:val="0"/>
          <w:noProof/>
          <w:szCs w:val="22"/>
          <w:lang w:val="de-DE"/>
        </w:rPr>
      </w:pPr>
      <w:hyperlink w:anchor="_Toc86873993" w:history="1">
        <w:r w:rsidR="00A50DBF" w:rsidRPr="00835314">
          <w:rPr>
            <w:rStyle w:val="Hyperlink"/>
            <w:rFonts w:eastAsia="MS Mincho"/>
            <w:noProof/>
          </w:rPr>
          <w:t xml:space="preserve">Table 40: Nested elements of element </w:t>
        </w:r>
        <w:r w:rsidR="00A50DBF" w:rsidRPr="00835314">
          <w:rPr>
            <w:rStyle w:val="Hyperlink"/>
            <w:rFonts w:ascii="Courier New" w:eastAsia="MS Mincho" w:hAnsi="Courier New" w:cs="Courier New"/>
            <w:noProof/>
          </w:rPr>
          <w:t>&lt;robscan/&gt;</w:t>
        </w:r>
        <w:r w:rsidR="00A50DBF">
          <w:rPr>
            <w:noProof/>
            <w:webHidden/>
          </w:rPr>
          <w:tab/>
        </w:r>
        <w:r w:rsidR="00A50DBF">
          <w:rPr>
            <w:noProof/>
            <w:webHidden/>
          </w:rPr>
          <w:fldChar w:fldCharType="begin"/>
        </w:r>
        <w:r w:rsidR="00A50DBF">
          <w:rPr>
            <w:noProof/>
            <w:webHidden/>
          </w:rPr>
          <w:instrText xml:space="preserve"> PAGEREF _Toc86873993 \h </w:instrText>
        </w:r>
        <w:r w:rsidR="00A50DBF">
          <w:rPr>
            <w:noProof/>
            <w:webHidden/>
          </w:rPr>
        </w:r>
        <w:r w:rsidR="00A50DBF">
          <w:rPr>
            <w:noProof/>
            <w:webHidden/>
          </w:rPr>
          <w:fldChar w:fldCharType="separate"/>
        </w:r>
        <w:r w:rsidR="00A50DBF">
          <w:rPr>
            <w:noProof/>
            <w:webHidden/>
          </w:rPr>
          <w:t>38</w:t>
        </w:r>
        <w:r w:rsidR="00A50DBF">
          <w:rPr>
            <w:noProof/>
            <w:webHidden/>
          </w:rPr>
          <w:fldChar w:fldCharType="end"/>
        </w:r>
      </w:hyperlink>
    </w:p>
    <w:p w14:paraId="498A4674" w14:textId="4B41568D" w:rsidR="00A50DBF" w:rsidRDefault="0095483F">
      <w:pPr>
        <w:pStyle w:val="TableofFigures"/>
        <w:rPr>
          <w:rFonts w:asciiTheme="minorHAnsi" w:eastAsiaTheme="minorEastAsia" w:hAnsiTheme="minorHAnsi" w:cstheme="minorBidi"/>
          <w:b w:val="0"/>
          <w:noProof/>
          <w:szCs w:val="22"/>
          <w:lang w:val="de-DE"/>
        </w:rPr>
      </w:pPr>
      <w:hyperlink w:anchor="_Toc86873994" w:history="1">
        <w:r w:rsidR="00A50DBF" w:rsidRPr="00835314">
          <w:rPr>
            <w:rStyle w:val="Hyperlink"/>
            <w:rFonts w:eastAsia="MS Mincho"/>
            <w:noProof/>
          </w:rPr>
          <w:t xml:space="preserve">Table 41: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&lt;rivet/&gt;</w:t>
        </w:r>
        <w:r w:rsidR="00A50DBF">
          <w:rPr>
            <w:noProof/>
            <w:webHidden/>
          </w:rPr>
          <w:tab/>
        </w:r>
        <w:r w:rsidR="00A50DBF">
          <w:rPr>
            <w:noProof/>
            <w:webHidden/>
          </w:rPr>
          <w:fldChar w:fldCharType="begin"/>
        </w:r>
        <w:r w:rsidR="00A50DBF">
          <w:rPr>
            <w:noProof/>
            <w:webHidden/>
          </w:rPr>
          <w:instrText xml:space="preserve"> PAGEREF _Toc86873994 \h </w:instrText>
        </w:r>
        <w:r w:rsidR="00A50DBF">
          <w:rPr>
            <w:noProof/>
            <w:webHidden/>
          </w:rPr>
        </w:r>
        <w:r w:rsidR="00A50DBF">
          <w:rPr>
            <w:noProof/>
            <w:webHidden/>
          </w:rPr>
          <w:fldChar w:fldCharType="separate"/>
        </w:r>
        <w:r w:rsidR="00A50DBF">
          <w:rPr>
            <w:noProof/>
            <w:webHidden/>
          </w:rPr>
          <w:t>39</w:t>
        </w:r>
        <w:r w:rsidR="00A50DBF">
          <w:rPr>
            <w:noProof/>
            <w:webHidden/>
          </w:rPr>
          <w:fldChar w:fldCharType="end"/>
        </w:r>
      </w:hyperlink>
    </w:p>
    <w:p w14:paraId="58BDAF13" w14:textId="7E0F5102" w:rsidR="00A50DBF" w:rsidRDefault="0095483F">
      <w:pPr>
        <w:pStyle w:val="TableofFigures"/>
        <w:rPr>
          <w:rFonts w:asciiTheme="minorHAnsi" w:eastAsiaTheme="minorEastAsia" w:hAnsiTheme="minorHAnsi" w:cstheme="minorBidi"/>
          <w:b w:val="0"/>
          <w:noProof/>
          <w:szCs w:val="22"/>
          <w:lang w:val="de-DE"/>
        </w:rPr>
      </w:pPr>
      <w:hyperlink w:anchor="_Toc86873995" w:history="1">
        <w:r w:rsidR="00A50DBF" w:rsidRPr="00835314">
          <w:rPr>
            <w:rStyle w:val="Hyperlink"/>
            <w:rFonts w:eastAsia="MS Mincho"/>
            <w:noProof/>
          </w:rPr>
          <w:t xml:space="preserve">Table 42: Attributes of element </w:t>
        </w:r>
        <w:r w:rsidR="00A50DBF" w:rsidRPr="00835314">
          <w:rPr>
            <w:rStyle w:val="Hyperlink"/>
            <w:rFonts w:ascii="Courier New" w:eastAsia="MS Mincho" w:hAnsi="Courier New" w:cs="Courier New"/>
            <w:noProof/>
          </w:rPr>
          <w:t>&lt;rivet/&gt;</w:t>
        </w:r>
        <w:r w:rsidR="00A50DBF">
          <w:rPr>
            <w:noProof/>
            <w:webHidden/>
          </w:rPr>
          <w:tab/>
        </w:r>
        <w:r w:rsidR="00A50DBF">
          <w:rPr>
            <w:noProof/>
            <w:webHidden/>
          </w:rPr>
          <w:fldChar w:fldCharType="begin"/>
        </w:r>
        <w:r w:rsidR="00A50DBF">
          <w:rPr>
            <w:noProof/>
            <w:webHidden/>
          </w:rPr>
          <w:instrText xml:space="preserve"> PAGEREF _Toc86873995 \h </w:instrText>
        </w:r>
        <w:r w:rsidR="00A50DBF">
          <w:rPr>
            <w:noProof/>
            <w:webHidden/>
          </w:rPr>
        </w:r>
        <w:r w:rsidR="00A50DBF">
          <w:rPr>
            <w:noProof/>
            <w:webHidden/>
          </w:rPr>
          <w:fldChar w:fldCharType="separate"/>
        </w:r>
        <w:r w:rsidR="00A50DBF">
          <w:rPr>
            <w:noProof/>
            <w:webHidden/>
          </w:rPr>
          <w:t>40</w:t>
        </w:r>
        <w:r w:rsidR="00A50DBF">
          <w:rPr>
            <w:noProof/>
            <w:webHidden/>
          </w:rPr>
          <w:fldChar w:fldCharType="end"/>
        </w:r>
      </w:hyperlink>
    </w:p>
    <w:p w14:paraId="7FF24B0F" w14:textId="1EADE1F8" w:rsidR="00A50DBF" w:rsidRDefault="0095483F">
      <w:pPr>
        <w:pStyle w:val="TableofFigures"/>
        <w:rPr>
          <w:rFonts w:asciiTheme="minorHAnsi" w:eastAsiaTheme="minorEastAsia" w:hAnsiTheme="minorHAnsi" w:cstheme="minorBidi"/>
          <w:b w:val="0"/>
          <w:noProof/>
          <w:szCs w:val="22"/>
          <w:lang w:val="de-DE"/>
        </w:rPr>
      </w:pPr>
      <w:hyperlink w:anchor="_Toc86873996" w:history="1">
        <w:r w:rsidR="00A50DBF" w:rsidRPr="00835314">
          <w:rPr>
            <w:rStyle w:val="Hyperlink"/>
            <w:rFonts w:eastAsia="MS Mincho"/>
            <w:noProof/>
          </w:rPr>
          <w:t xml:space="preserve">Table 43: Nested elements of element </w:t>
        </w:r>
        <w:r w:rsidR="00A50DBF" w:rsidRPr="00835314">
          <w:rPr>
            <w:rStyle w:val="Hyperlink"/>
            <w:rFonts w:ascii="Courier New" w:eastAsia="MS Mincho" w:hAnsi="Courier New" w:cs="Courier New"/>
            <w:noProof/>
          </w:rPr>
          <w:t>&lt;rivet/&gt;</w:t>
        </w:r>
        <w:r w:rsidR="00A50DBF">
          <w:rPr>
            <w:noProof/>
            <w:webHidden/>
          </w:rPr>
          <w:tab/>
        </w:r>
        <w:r w:rsidR="00A50DBF">
          <w:rPr>
            <w:noProof/>
            <w:webHidden/>
          </w:rPr>
          <w:fldChar w:fldCharType="begin"/>
        </w:r>
        <w:r w:rsidR="00A50DBF">
          <w:rPr>
            <w:noProof/>
            <w:webHidden/>
          </w:rPr>
          <w:instrText xml:space="preserve"> PAGEREF _Toc86873996 \h </w:instrText>
        </w:r>
        <w:r w:rsidR="00A50DBF">
          <w:rPr>
            <w:noProof/>
            <w:webHidden/>
          </w:rPr>
        </w:r>
        <w:r w:rsidR="00A50DBF">
          <w:rPr>
            <w:noProof/>
            <w:webHidden/>
          </w:rPr>
          <w:fldChar w:fldCharType="separate"/>
        </w:r>
        <w:r w:rsidR="00A50DBF">
          <w:rPr>
            <w:noProof/>
            <w:webHidden/>
          </w:rPr>
          <w:t>41</w:t>
        </w:r>
        <w:r w:rsidR="00A50DBF">
          <w:rPr>
            <w:noProof/>
            <w:webHidden/>
          </w:rPr>
          <w:fldChar w:fldCharType="end"/>
        </w:r>
      </w:hyperlink>
    </w:p>
    <w:p w14:paraId="0D367284" w14:textId="38E436E0" w:rsidR="00A50DBF" w:rsidRDefault="0095483F">
      <w:pPr>
        <w:pStyle w:val="TableofFigures"/>
        <w:rPr>
          <w:rFonts w:asciiTheme="minorHAnsi" w:eastAsiaTheme="minorEastAsia" w:hAnsiTheme="minorHAnsi" w:cstheme="minorBidi"/>
          <w:b w:val="0"/>
          <w:noProof/>
          <w:szCs w:val="22"/>
          <w:lang w:val="de-DE"/>
        </w:rPr>
      </w:pPr>
      <w:hyperlink w:anchor="_Toc86873997" w:history="1">
        <w:r w:rsidR="00A50DBF" w:rsidRPr="00835314">
          <w:rPr>
            <w:rStyle w:val="Hyperlink"/>
            <w:rFonts w:eastAsia="MS Mincho"/>
            <w:noProof/>
          </w:rPr>
          <w:t xml:space="preserve">Table 44: Attributes of element </w:t>
        </w:r>
        <w:r w:rsidR="00A50DBF" w:rsidRPr="00835314">
          <w:rPr>
            <w:rStyle w:val="Hyperlink"/>
            <w:rFonts w:ascii="Courier New" w:eastAsia="MS Mincho" w:hAnsi="Courier New" w:cs="Courier New"/>
            <w:bCs/>
            <w:noProof/>
          </w:rPr>
          <w:t>&lt;blind/&gt;</w:t>
        </w:r>
        <w:r w:rsidR="00A50DBF">
          <w:rPr>
            <w:noProof/>
            <w:webHidden/>
          </w:rPr>
          <w:tab/>
        </w:r>
        <w:r w:rsidR="00A50DBF">
          <w:rPr>
            <w:noProof/>
            <w:webHidden/>
          </w:rPr>
          <w:fldChar w:fldCharType="begin"/>
        </w:r>
        <w:r w:rsidR="00A50DBF">
          <w:rPr>
            <w:noProof/>
            <w:webHidden/>
          </w:rPr>
          <w:instrText xml:space="preserve"> PAGEREF _Toc86873997 \h </w:instrText>
        </w:r>
        <w:r w:rsidR="00A50DBF">
          <w:rPr>
            <w:noProof/>
            <w:webHidden/>
          </w:rPr>
        </w:r>
        <w:r w:rsidR="00A50DBF">
          <w:rPr>
            <w:noProof/>
            <w:webHidden/>
          </w:rPr>
          <w:fldChar w:fldCharType="separate"/>
        </w:r>
        <w:r w:rsidR="00A50DBF">
          <w:rPr>
            <w:noProof/>
            <w:webHidden/>
          </w:rPr>
          <w:t>42</w:t>
        </w:r>
        <w:r w:rsidR="00A50DBF">
          <w:rPr>
            <w:noProof/>
            <w:webHidden/>
          </w:rPr>
          <w:fldChar w:fldCharType="end"/>
        </w:r>
      </w:hyperlink>
    </w:p>
    <w:p w14:paraId="7CD3F35D" w14:textId="4CF7D626" w:rsidR="00A50DBF" w:rsidRDefault="0095483F">
      <w:pPr>
        <w:pStyle w:val="TableofFigures"/>
        <w:rPr>
          <w:rFonts w:asciiTheme="minorHAnsi" w:eastAsiaTheme="minorEastAsia" w:hAnsiTheme="minorHAnsi" w:cstheme="minorBidi"/>
          <w:b w:val="0"/>
          <w:noProof/>
          <w:szCs w:val="22"/>
          <w:lang w:val="de-DE"/>
        </w:rPr>
      </w:pPr>
      <w:hyperlink w:anchor="_Toc86873998" w:history="1">
        <w:r w:rsidR="00A50DBF" w:rsidRPr="00835314">
          <w:rPr>
            <w:rStyle w:val="Hyperlink"/>
            <w:rFonts w:eastAsia="MS Mincho"/>
            <w:noProof/>
          </w:rPr>
          <w:t xml:space="preserve">Table 45: Attributes of element </w:t>
        </w:r>
        <w:r w:rsidR="00A50DBF" w:rsidRPr="00835314">
          <w:rPr>
            <w:rStyle w:val="Hyperlink"/>
            <w:rFonts w:ascii="Courier New" w:eastAsia="MS Mincho" w:hAnsi="Courier New" w:cs="Courier New"/>
            <w:noProof/>
          </w:rPr>
          <w:t>&lt;self_piercing/&gt;</w:t>
        </w:r>
        <w:r w:rsidR="00A50DBF">
          <w:rPr>
            <w:noProof/>
            <w:webHidden/>
          </w:rPr>
          <w:tab/>
        </w:r>
        <w:r w:rsidR="00A50DBF">
          <w:rPr>
            <w:noProof/>
            <w:webHidden/>
          </w:rPr>
          <w:fldChar w:fldCharType="begin"/>
        </w:r>
        <w:r w:rsidR="00A50DBF">
          <w:rPr>
            <w:noProof/>
            <w:webHidden/>
          </w:rPr>
          <w:instrText xml:space="preserve"> PAGEREF _Toc86873998 \h </w:instrText>
        </w:r>
        <w:r w:rsidR="00A50DBF">
          <w:rPr>
            <w:noProof/>
            <w:webHidden/>
          </w:rPr>
        </w:r>
        <w:r w:rsidR="00A50DBF">
          <w:rPr>
            <w:noProof/>
            <w:webHidden/>
          </w:rPr>
          <w:fldChar w:fldCharType="separate"/>
        </w:r>
        <w:r w:rsidR="00A50DBF">
          <w:rPr>
            <w:noProof/>
            <w:webHidden/>
          </w:rPr>
          <w:t>45</w:t>
        </w:r>
        <w:r w:rsidR="00A50DBF">
          <w:rPr>
            <w:noProof/>
            <w:webHidden/>
          </w:rPr>
          <w:fldChar w:fldCharType="end"/>
        </w:r>
      </w:hyperlink>
    </w:p>
    <w:p w14:paraId="6A2C2693" w14:textId="42023D28" w:rsidR="00A50DBF" w:rsidRDefault="0095483F">
      <w:pPr>
        <w:pStyle w:val="TableofFigures"/>
        <w:rPr>
          <w:rFonts w:asciiTheme="minorHAnsi" w:eastAsiaTheme="minorEastAsia" w:hAnsiTheme="minorHAnsi" w:cstheme="minorBidi"/>
          <w:b w:val="0"/>
          <w:noProof/>
          <w:szCs w:val="22"/>
          <w:lang w:val="de-DE"/>
        </w:rPr>
      </w:pPr>
      <w:hyperlink w:anchor="_Toc86873999" w:history="1">
        <w:r w:rsidR="00A50DBF" w:rsidRPr="00835314">
          <w:rPr>
            <w:rStyle w:val="Hyperlink"/>
            <w:rFonts w:eastAsia="MS Mincho"/>
            <w:noProof/>
          </w:rPr>
          <w:t>Table 46: Pictures of all Solid Rivets</w:t>
        </w:r>
        <w:r w:rsidR="00A50DBF">
          <w:rPr>
            <w:noProof/>
            <w:webHidden/>
          </w:rPr>
          <w:tab/>
        </w:r>
        <w:r w:rsidR="00A50DBF">
          <w:rPr>
            <w:noProof/>
            <w:webHidden/>
          </w:rPr>
          <w:fldChar w:fldCharType="begin"/>
        </w:r>
        <w:r w:rsidR="00A50DBF">
          <w:rPr>
            <w:noProof/>
            <w:webHidden/>
          </w:rPr>
          <w:instrText xml:space="preserve"> PAGEREF _Toc86873999 \h </w:instrText>
        </w:r>
        <w:r w:rsidR="00A50DBF">
          <w:rPr>
            <w:noProof/>
            <w:webHidden/>
          </w:rPr>
        </w:r>
        <w:r w:rsidR="00A50DBF">
          <w:rPr>
            <w:noProof/>
            <w:webHidden/>
          </w:rPr>
          <w:fldChar w:fldCharType="separate"/>
        </w:r>
        <w:r w:rsidR="00A50DBF">
          <w:rPr>
            <w:noProof/>
            <w:webHidden/>
          </w:rPr>
          <w:t>46</w:t>
        </w:r>
        <w:r w:rsidR="00A50DBF">
          <w:rPr>
            <w:noProof/>
            <w:webHidden/>
          </w:rPr>
          <w:fldChar w:fldCharType="end"/>
        </w:r>
      </w:hyperlink>
    </w:p>
    <w:p w14:paraId="3AD0D5E8" w14:textId="3D273028" w:rsidR="00A50DBF" w:rsidRDefault="0095483F">
      <w:pPr>
        <w:pStyle w:val="TableofFigures"/>
        <w:rPr>
          <w:rFonts w:asciiTheme="minorHAnsi" w:eastAsiaTheme="minorEastAsia" w:hAnsiTheme="minorHAnsi" w:cstheme="minorBidi"/>
          <w:b w:val="0"/>
          <w:noProof/>
          <w:szCs w:val="22"/>
          <w:lang w:val="de-DE"/>
        </w:rPr>
      </w:pPr>
      <w:hyperlink w:anchor="_Toc86874000" w:history="1">
        <w:r w:rsidR="00A50DBF" w:rsidRPr="00835314">
          <w:rPr>
            <w:rStyle w:val="Hyperlink"/>
            <w:rFonts w:eastAsia="MS Mincho"/>
            <w:noProof/>
          </w:rPr>
          <w:t xml:space="preserve">Table 47: Attributes of element </w:t>
        </w:r>
        <w:r w:rsidR="00A50DBF" w:rsidRPr="00835314">
          <w:rPr>
            <w:rStyle w:val="Hyperlink"/>
            <w:rFonts w:ascii="Courier New" w:eastAsia="MS Mincho" w:hAnsi="Courier New" w:cs="Courier New"/>
            <w:noProof/>
          </w:rPr>
          <w:t>&lt;solid/&gt;</w:t>
        </w:r>
        <w:r w:rsidR="00A50DBF">
          <w:rPr>
            <w:noProof/>
            <w:webHidden/>
          </w:rPr>
          <w:tab/>
        </w:r>
        <w:r w:rsidR="00A50DBF">
          <w:rPr>
            <w:noProof/>
            <w:webHidden/>
          </w:rPr>
          <w:fldChar w:fldCharType="begin"/>
        </w:r>
        <w:r w:rsidR="00A50DBF">
          <w:rPr>
            <w:noProof/>
            <w:webHidden/>
          </w:rPr>
          <w:instrText xml:space="preserve"> PAGEREF _Toc86874000 \h </w:instrText>
        </w:r>
        <w:r w:rsidR="00A50DBF">
          <w:rPr>
            <w:noProof/>
            <w:webHidden/>
          </w:rPr>
        </w:r>
        <w:r w:rsidR="00A50DBF">
          <w:rPr>
            <w:noProof/>
            <w:webHidden/>
          </w:rPr>
          <w:fldChar w:fldCharType="separate"/>
        </w:r>
        <w:r w:rsidR="00A50DBF">
          <w:rPr>
            <w:noProof/>
            <w:webHidden/>
          </w:rPr>
          <w:t>47</w:t>
        </w:r>
        <w:r w:rsidR="00A50DBF">
          <w:rPr>
            <w:noProof/>
            <w:webHidden/>
          </w:rPr>
          <w:fldChar w:fldCharType="end"/>
        </w:r>
      </w:hyperlink>
    </w:p>
    <w:p w14:paraId="78AAEC76" w14:textId="7C91D4B3" w:rsidR="00A50DBF" w:rsidRDefault="0095483F">
      <w:pPr>
        <w:pStyle w:val="TableofFigures"/>
        <w:rPr>
          <w:rFonts w:asciiTheme="minorHAnsi" w:eastAsiaTheme="minorEastAsia" w:hAnsiTheme="minorHAnsi" w:cstheme="minorBidi"/>
          <w:b w:val="0"/>
          <w:noProof/>
          <w:szCs w:val="22"/>
          <w:lang w:val="de-DE"/>
        </w:rPr>
      </w:pPr>
      <w:hyperlink w:anchor="_Toc86874001" w:history="1">
        <w:r w:rsidR="00A50DBF" w:rsidRPr="00835314">
          <w:rPr>
            <w:rStyle w:val="Hyperlink"/>
            <w:rFonts w:eastAsia="MS Mincho"/>
            <w:noProof/>
          </w:rPr>
          <w:t xml:space="preserve">Table 48: Attributes of element </w:t>
        </w:r>
        <w:r w:rsidR="00A50DBF" w:rsidRPr="00835314">
          <w:rPr>
            <w:rStyle w:val="Hyperlink"/>
            <w:rFonts w:ascii="Courier New" w:eastAsia="MS Mincho" w:hAnsi="Courier New" w:cs="Courier New"/>
            <w:bCs/>
            <w:noProof/>
          </w:rPr>
          <w:t>&lt;swop/&gt;</w:t>
        </w:r>
        <w:r w:rsidR="00A50DBF">
          <w:rPr>
            <w:noProof/>
            <w:webHidden/>
          </w:rPr>
          <w:tab/>
        </w:r>
        <w:r w:rsidR="00A50DBF">
          <w:rPr>
            <w:noProof/>
            <w:webHidden/>
          </w:rPr>
          <w:fldChar w:fldCharType="begin"/>
        </w:r>
        <w:r w:rsidR="00A50DBF">
          <w:rPr>
            <w:noProof/>
            <w:webHidden/>
          </w:rPr>
          <w:instrText xml:space="preserve"> PAGEREF _Toc86874001 \h </w:instrText>
        </w:r>
        <w:r w:rsidR="00A50DBF">
          <w:rPr>
            <w:noProof/>
            <w:webHidden/>
          </w:rPr>
        </w:r>
        <w:r w:rsidR="00A50DBF">
          <w:rPr>
            <w:noProof/>
            <w:webHidden/>
          </w:rPr>
          <w:fldChar w:fldCharType="separate"/>
        </w:r>
        <w:r w:rsidR="00A50DBF">
          <w:rPr>
            <w:noProof/>
            <w:webHidden/>
          </w:rPr>
          <w:t>49</w:t>
        </w:r>
        <w:r w:rsidR="00A50DBF">
          <w:rPr>
            <w:noProof/>
            <w:webHidden/>
          </w:rPr>
          <w:fldChar w:fldCharType="end"/>
        </w:r>
      </w:hyperlink>
    </w:p>
    <w:p w14:paraId="503E5A23" w14:textId="07D6EDAE" w:rsidR="00A50DBF" w:rsidRDefault="0095483F">
      <w:pPr>
        <w:pStyle w:val="TableofFigures"/>
        <w:rPr>
          <w:rFonts w:asciiTheme="minorHAnsi" w:eastAsiaTheme="minorEastAsia" w:hAnsiTheme="minorHAnsi" w:cstheme="minorBidi"/>
          <w:b w:val="0"/>
          <w:noProof/>
          <w:szCs w:val="22"/>
          <w:lang w:val="de-DE"/>
        </w:rPr>
      </w:pPr>
      <w:hyperlink w:anchor="_Toc86874002" w:history="1">
        <w:r w:rsidR="00A50DBF" w:rsidRPr="00835314">
          <w:rPr>
            <w:rStyle w:val="Hyperlink"/>
            <w:rFonts w:eastAsia="MS Mincho"/>
            <w:noProof/>
          </w:rPr>
          <w:t xml:space="preserve">Table 49: Attributes of element </w:t>
        </w:r>
        <w:r w:rsidR="00A50DBF" w:rsidRPr="00835314">
          <w:rPr>
            <w:rStyle w:val="Hyperlink"/>
            <w:rFonts w:ascii="Courier New" w:eastAsia="MS Mincho" w:hAnsi="Courier New" w:cs="Courier New"/>
            <w:bCs/>
            <w:noProof/>
          </w:rPr>
          <w:t>&lt;clinch_rivet_stud/&gt;</w:t>
        </w:r>
        <w:r w:rsidR="00A50DBF">
          <w:rPr>
            <w:noProof/>
            <w:webHidden/>
          </w:rPr>
          <w:tab/>
        </w:r>
        <w:r w:rsidR="00A50DBF">
          <w:rPr>
            <w:noProof/>
            <w:webHidden/>
          </w:rPr>
          <w:fldChar w:fldCharType="begin"/>
        </w:r>
        <w:r w:rsidR="00A50DBF">
          <w:rPr>
            <w:noProof/>
            <w:webHidden/>
          </w:rPr>
          <w:instrText xml:space="preserve"> PAGEREF _Toc86874002 \h </w:instrText>
        </w:r>
        <w:r w:rsidR="00A50DBF">
          <w:rPr>
            <w:noProof/>
            <w:webHidden/>
          </w:rPr>
        </w:r>
        <w:r w:rsidR="00A50DBF">
          <w:rPr>
            <w:noProof/>
            <w:webHidden/>
          </w:rPr>
          <w:fldChar w:fldCharType="separate"/>
        </w:r>
        <w:r w:rsidR="00A50DBF">
          <w:rPr>
            <w:noProof/>
            <w:webHidden/>
          </w:rPr>
          <w:t>50</w:t>
        </w:r>
        <w:r w:rsidR="00A50DBF">
          <w:rPr>
            <w:noProof/>
            <w:webHidden/>
          </w:rPr>
          <w:fldChar w:fldCharType="end"/>
        </w:r>
      </w:hyperlink>
    </w:p>
    <w:p w14:paraId="0314C084" w14:textId="641A806D" w:rsidR="00A50DBF" w:rsidRDefault="0095483F">
      <w:pPr>
        <w:pStyle w:val="TableofFigures"/>
        <w:rPr>
          <w:rFonts w:asciiTheme="minorHAnsi" w:eastAsiaTheme="minorEastAsia" w:hAnsiTheme="minorHAnsi" w:cstheme="minorBidi"/>
          <w:b w:val="0"/>
          <w:noProof/>
          <w:szCs w:val="22"/>
          <w:lang w:val="de-DE"/>
        </w:rPr>
      </w:pPr>
      <w:hyperlink w:anchor="_Toc86874003" w:history="1">
        <w:r w:rsidR="00A50DBF" w:rsidRPr="00835314">
          <w:rPr>
            <w:rStyle w:val="Hyperlink"/>
            <w:rFonts w:eastAsia="MS Mincho"/>
            <w:noProof/>
          </w:rPr>
          <w:t xml:space="preserve">Table 50: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&lt;threaded_connection/&gt;</w:t>
        </w:r>
        <w:r w:rsidR="00A50DBF">
          <w:rPr>
            <w:noProof/>
            <w:webHidden/>
          </w:rPr>
          <w:tab/>
        </w:r>
        <w:r w:rsidR="00A50DBF">
          <w:rPr>
            <w:noProof/>
            <w:webHidden/>
          </w:rPr>
          <w:fldChar w:fldCharType="begin"/>
        </w:r>
        <w:r w:rsidR="00A50DBF">
          <w:rPr>
            <w:noProof/>
            <w:webHidden/>
          </w:rPr>
          <w:instrText xml:space="preserve"> PAGEREF _Toc86874003 \h </w:instrText>
        </w:r>
        <w:r w:rsidR="00A50DBF">
          <w:rPr>
            <w:noProof/>
            <w:webHidden/>
          </w:rPr>
        </w:r>
        <w:r w:rsidR="00A50DBF">
          <w:rPr>
            <w:noProof/>
            <w:webHidden/>
          </w:rPr>
          <w:fldChar w:fldCharType="separate"/>
        </w:r>
        <w:r w:rsidR="00A50DBF">
          <w:rPr>
            <w:noProof/>
            <w:webHidden/>
          </w:rPr>
          <w:t>55</w:t>
        </w:r>
        <w:r w:rsidR="00A50DBF">
          <w:rPr>
            <w:noProof/>
            <w:webHidden/>
          </w:rPr>
          <w:fldChar w:fldCharType="end"/>
        </w:r>
      </w:hyperlink>
    </w:p>
    <w:p w14:paraId="4E2A4C96" w14:textId="734DC9DD" w:rsidR="00A50DBF" w:rsidRDefault="0095483F">
      <w:pPr>
        <w:pStyle w:val="TableofFigures"/>
        <w:rPr>
          <w:rFonts w:asciiTheme="minorHAnsi" w:eastAsiaTheme="minorEastAsia" w:hAnsiTheme="minorHAnsi" w:cstheme="minorBidi"/>
          <w:b w:val="0"/>
          <w:noProof/>
          <w:szCs w:val="22"/>
          <w:lang w:val="de-DE"/>
        </w:rPr>
      </w:pPr>
      <w:hyperlink w:anchor="_Toc86874004" w:history="1">
        <w:r w:rsidR="00A50DBF" w:rsidRPr="00835314">
          <w:rPr>
            <w:rStyle w:val="Hyperlink"/>
            <w:rFonts w:eastAsia="MS Mincho"/>
            <w:noProof/>
          </w:rPr>
          <w:t xml:space="preserve">Table 51: Attributes of element </w:t>
        </w:r>
        <w:r w:rsidR="00A50DBF" w:rsidRPr="00835314">
          <w:rPr>
            <w:rStyle w:val="Hyperlink"/>
            <w:rFonts w:ascii="Courier New" w:eastAsia="MS Mincho" w:hAnsi="Courier New" w:cs="Courier New"/>
            <w:noProof/>
          </w:rPr>
          <w:t>&lt;threaded_connection/&gt;</w:t>
        </w:r>
        <w:r w:rsidR="00A50DBF">
          <w:rPr>
            <w:noProof/>
            <w:webHidden/>
          </w:rPr>
          <w:tab/>
        </w:r>
        <w:r w:rsidR="00A50DBF">
          <w:rPr>
            <w:noProof/>
            <w:webHidden/>
          </w:rPr>
          <w:fldChar w:fldCharType="begin"/>
        </w:r>
        <w:r w:rsidR="00A50DBF">
          <w:rPr>
            <w:noProof/>
            <w:webHidden/>
          </w:rPr>
          <w:instrText xml:space="preserve"> PAGEREF _Toc86874004 \h </w:instrText>
        </w:r>
        <w:r w:rsidR="00A50DBF">
          <w:rPr>
            <w:noProof/>
            <w:webHidden/>
          </w:rPr>
        </w:r>
        <w:r w:rsidR="00A50DBF">
          <w:rPr>
            <w:noProof/>
            <w:webHidden/>
          </w:rPr>
          <w:fldChar w:fldCharType="separate"/>
        </w:r>
        <w:r w:rsidR="00A50DBF">
          <w:rPr>
            <w:noProof/>
            <w:webHidden/>
          </w:rPr>
          <w:t>56</w:t>
        </w:r>
        <w:r w:rsidR="00A50DBF">
          <w:rPr>
            <w:noProof/>
            <w:webHidden/>
          </w:rPr>
          <w:fldChar w:fldCharType="end"/>
        </w:r>
      </w:hyperlink>
    </w:p>
    <w:p w14:paraId="47C8FF05" w14:textId="404D9E43" w:rsidR="00A50DBF" w:rsidRDefault="0095483F">
      <w:pPr>
        <w:pStyle w:val="TableofFigures"/>
        <w:rPr>
          <w:rFonts w:asciiTheme="minorHAnsi" w:eastAsiaTheme="minorEastAsia" w:hAnsiTheme="minorHAnsi" w:cstheme="minorBidi"/>
          <w:b w:val="0"/>
          <w:noProof/>
          <w:szCs w:val="22"/>
          <w:lang w:val="de-DE"/>
        </w:rPr>
      </w:pPr>
      <w:hyperlink w:anchor="_Toc86874005" w:history="1">
        <w:r w:rsidR="00A50DBF" w:rsidRPr="00835314">
          <w:rPr>
            <w:rStyle w:val="Hyperlink"/>
            <w:rFonts w:eastAsia="MS Mincho"/>
            <w:noProof/>
          </w:rPr>
          <w:t xml:space="preserve">Table 52: Nested elements of element </w:t>
        </w:r>
        <w:r w:rsidR="00A50DBF" w:rsidRPr="00835314">
          <w:rPr>
            <w:rStyle w:val="Hyperlink"/>
            <w:rFonts w:ascii="Courier New" w:eastAsia="MS Mincho" w:hAnsi="Courier New" w:cs="Courier New"/>
            <w:noProof/>
          </w:rPr>
          <w:t>&lt;threaded_connection/&gt;</w:t>
        </w:r>
        <w:r w:rsidR="00A50DBF">
          <w:rPr>
            <w:noProof/>
            <w:webHidden/>
          </w:rPr>
          <w:tab/>
        </w:r>
        <w:r w:rsidR="00A50DBF">
          <w:rPr>
            <w:noProof/>
            <w:webHidden/>
          </w:rPr>
          <w:fldChar w:fldCharType="begin"/>
        </w:r>
        <w:r w:rsidR="00A50DBF">
          <w:rPr>
            <w:noProof/>
            <w:webHidden/>
          </w:rPr>
          <w:instrText xml:space="preserve"> PAGEREF _Toc86874005 \h </w:instrText>
        </w:r>
        <w:r w:rsidR="00A50DBF">
          <w:rPr>
            <w:noProof/>
            <w:webHidden/>
          </w:rPr>
        </w:r>
        <w:r w:rsidR="00A50DBF">
          <w:rPr>
            <w:noProof/>
            <w:webHidden/>
          </w:rPr>
          <w:fldChar w:fldCharType="separate"/>
        </w:r>
        <w:r w:rsidR="00A50DBF">
          <w:rPr>
            <w:noProof/>
            <w:webHidden/>
          </w:rPr>
          <w:t>57</w:t>
        </w:r>
        <w:r w:rsidR="00A50DBF">
          <w:rPr>
            <w:noProof/>
            <w:webHidden/>
          </w:rPr>
          <w:fldChar w:fldCharType="end"/>
        </w:r>
      </w:hyperlink>
    </w:p>
    <w:p w14:paraId="04EC3C36" w14:textId="05B6AE2C" w:rsidR="00A50DBF" w:rsidRDefault="0095483F">
      <w:pPr>
        <w:pStyle w:val="TableofFigures"/>
        <w:rPr>
          <w:rFonts w:asciiTheme="minorHAnsi" w:eastAsiaTheme="minorEastAsia" w:hAnsiTheme="minorHAnsi" w:cstheme="minorBidi"/>
          <w:b w:val="0"/>
          <w:noProof/>
          <w:szCs w:val="22"/>
          <w:lang w:val="de-DE"/>
        </w:rPr>
      </w:pPr>
      <w:hyperlink w:anchor="_Toc86874006" w:history="1">
        <w:r w:rsidR="00A50DBF" w:rsidRPr="00835314">
          <w:rPr>
            <w:rStyle w:val="Hyperlink"/>
            <w:rFonts w:eastAsia="MS Mincho"/>
            <w:noProof/>
          </w:rPr>
          <w:t xml:space="preserve">Table 53: Attributes of element </w:t>
        </w:r>
        <w:r w:rsidR="00A50DBF" w:rsidRPr="00835314">
          <w:rPr>
            <w:rStyle w:val="Hyperlink"/>
            <w:rFonts w:ascii="Courier New" w:eastAsia="MS Mincho" w:hAnsi="Courier New" w:cs="Courier New"/>
            <w:noProof/>
          </w:rPr>
          <w:t>&lt;washer/&gt;</w:t>
        </w:r>
        <w:r w:rsidR="00A50DBF">
          <w:rPr>
            <w:noProof/>
            <w:webHidden/>
          </w:rPr>
          <w:tab/>
        </w:r>
        <w:r w:rsidR="00A50DBF">
          <w:rPr>
            <w:noProof/>
            <w:webHidden/>
          </w:rPr>
          <w:fldChar w:fldCharType="begin"/>
        </w:r>
        <w:r w:rsidR="00A50DBF">
          <w:rPr>
            <w:noProof/>
            <w:webHidden/>
          </w:rPr>
          <w:instrText xml:space="preserve"> PAGEREF _Toc86874006 \h </w:instrText>
        </w:r>
        <w:r w:rsidR="00A50DBF">
          <w:rPr>
            <w:noProof/>
            <w:webHidden/>
          </w:rPr>
        </w:r>
        <w:r w:rsidR="00A50DBF">
          <w:rPr>
            <w:noProof/>
            <w:webHidden/>
          </w:rPr>
          <w:fldChar w:fldCharType="separate"/>
        </w:r>
        <w:r w:rsidR="00A50DBF">
          <w:rPr>
            <w:noProof/>
            <w:webHidden/>
          </w:rPr>
          <w:t>58</w:t>
        </w:r>
        <w:r w:rsidR="00A50DBF">
          <w:rPr>
            <w:noProof/>
            <w:webHidden/>
          </w:rPr>
          <w:fldChar w:fldCharType="end"/>
        </w:r>
      </w:hyperlink>
    </w:p>
    <w:p w14:paraId="75CE8B7A" w14:textId="784D3E62" w:rsidR="00A50DBF" w:rsidRDefault="0095483F">
      <w:pPr>
        <w:pStyle w:val="TableofFigures"/>
        <w:rPr>
          <w:rFonts w:asciiTheme="minorHAnsi" w:eastAsiaTheme="minorEastAsia" w:hAnsiTheme="minorHAnsi" w:cstheme="minorBidi"/>
          <w:b w:val="0"/>
          <w:noProof/>
          <w:szCs w:val="22"/>
          <w:lang w:val="de-DE"/>
        </w:rPr>
      </w:pPr>
      <w:hyperlink w:anchor="_Toc86874007" w:history="1">
        <w:r w:rsidR="00A50DBF" w:rsidRPr="00835314">
          <w:rPr>
            <w:rStyle w:val="Hyperlink"/>
            <w:rFonts w:eastAsia="MS Mincho"/>
            <w:noProof/>
          </w:rPr>
          <w:t xml:space="preserve">Table 54: Attributes of element </w:t>
        </w:r>
        <w:r w:rsidR="00A50DBF" w:rsidRPr="00835314">
          <w:rPr>
            <w:rStyle w:val="Hyperlink"/>
            <w:rFonts w:ascii="Courier New" w:eastAsia="MS Mincho" w:hAnsi="Courier New" w:cs="Courier New"/>
            <w:bCs/>
            <w:noProof/>
          </w:rPr>
          <w:t>&lt;nut/&gt;</w:t>
        </w:r>
        <w:r w:rsidR="00A50DBF">
          <w:rPr>
            <w:noProof/>
            <w:webHidden/>
          </w:rPr>
          <w:tab/>
        </w:r>
        <w:r w:rsidR="00A50DBF">
          <w:rPr>
            <w:noProof/>
            <w:webHidden/>
          </w:rPr>
          <w:fldChar w:fldCharType="begin"/>
        </w:r>
        <w:r w:rsidR="00A50DBF">
          <w:rPr>
            <w:noProof/>
            <w:webHidden/>
          </w:rPr>
          <w:instrText xml:space="preserve"> PAGEREF _Toc86874007 \h </w:instrText>
        </w:r>
        <w:r w:rsidR="00A50DBF">
          <w:rPr>
            <w:noProof/>
            <w:webHidden/>
          </w:rPr>
        </w:r>
        <w:r w:rsidR="00A50DBF">
          <w:rPr>
            <w:noProof/>
            <w:webHidden/>
          </w:rPr>
          <w:fldChar w:fldCharType="separate"/>
        </w:r>
        <w:r w:rsidR="00A50DBF">
          <w:rPr>
            <w:noProof/>
            <w:webHidden/>
          </w:rPr>
          <w:t>59</w:t>
        </w:r>
        <w:r w:rsidR="00A50DBF">
          <w:rPr>
            <w:noProof/>
            <w:webHidden/>
          </w:rPr>
          <w:fldChar w:fldCharType="end"/>
        </w:r>
      </w:hyperlink>
    </w:p>
    <w:p w14:paraId="0FC9B970" w14:textId="4F325F7A" w:rsidR="00A50DBF" w:rsidRDefault="0095483F">
      <w:pPr>
        <w:pStyle w:val="TableofFigures"/>
        <w:rPr>
          <w:rFonts w:asciiTheme="minorHAnsi" w:eastAsiaTheme="minorEastAsia" w:hAnsiTheme="minorHAnsi" w:cstheme="minorBidi"/>
          <w:b w:val="0"/>
          <w:noProof/>
          <w:szCs w:val="22"/>
          <w:lang w:val="de-DE"/>
        </w:rPr>
      </w:pPr>
      <w:hyperlink w:anchor="_Toc86874008" w:history="1">
        <w:r w:rsidR="00A50DBF" w:rsidRPr="00835314">
          <w:rPr>
            <w:rStyle w:val="Hyperlink"/>
            <w:rFonts w:eastAsia="MS Mincho"/>
            <w:noProof/>
          </w:rPr>
          <w:t xml:space="preserve">Table 55: Nested elements of element </w:t>
        </w:r>
        <w:r w:rsidR="00A50DBF" w:rsidRPr="00835314">
          <w:rPr>
            <w:rStyle w:val="Hyperlink"/>
            <w:rFonts w:ascii="Courier New" w:eastAsia="MS Mincho" w:hAnsi="Courier New" w:cs="Courier New"/>
            <w:noProof/>
          </w:rPr>
          <w:t>&lt;nut/&gt;</w:t>
        </w:r>
        <w:r w:rsidR="00A50DBF">
          <w:rPr>
            <w:noProof/>
            <w:webHidden/>
          </w:rPr>
          <w:tab/>
        </w:r>
        <w:r w:rsidR="00A50DBF">
          <w:rPr>
            <w:noProof/>
            <w:webHidden/>
          </w:rPr>
          <w:fldChar w:fldCharType="begin"/>
        </w:r>
        <w:r w:rsidR="00A50DBF">
          <w:rPr>
            <w:noProof/>
            <w:webHidden/>
          </w:rPr>
          <w:instrText xml:space="preserve"> PAGEREF _Toc86874008 \h </w:instrText>
        </w:r>
        <w:r w:rsidR="00A50DBF">
          <w:rPr>
            <w:noProof/>
            <w:webHidden/>
          </w:rPr>
        </w:r>
        <w:r w:rsidR="00A50DBF">
          <w:rPr>
            <w:noProof/>
            <w:webHidden/>
          </w:rPr>
          <w:fldChar w:fldCharType="separate"/>
        </w:r>
        <w:r w:rsidR="00A50DBF">
          <w:rPr>
            <w:noProof/>
            <w:webHidden/>
          </w:rPr>
          <w:t>59</w:t>
        </w:r>
        <w:r w:rsidR="00A50DBF">
          <w:rPr>
            <w:noProof/>
            <w:webHidden/>
          </w:rPr>
          <w:fldChar w:fldCharType="end"/>
        </w:r>
      </w:hyperlink>
    </w:p>
    <w:p w14:paraId="48DBC9BD" w14:textId="54DE7EE7" w:rsidR="00A50DBF" w:rsidRDefault="0095483F">
      <w:pPr>
        <w:pStyle w:val="TableofFigures"/>
        <w:rPr>
          <w:rFonts w:asciiTheme="minorHAnsi" w:eastAsiaTheme="minorEastAsia" w:hAnsiTheme="minorHAnsi" w:cstheme="minorBidi"/>
          <w:b w:val="0"/>
          <w:noProof/>
          <w:szCs w:val="22"/>
          <w:lang w:val="de-DE"/>
        </w:rPr>
      </w:pPr>
      <w:hyperlink w:anchor="_Toc86874009" w:history="1">
        <w:r w:rsidR="00A50DBF" w:rsidRPr="00835314">
          <w:rPr>
            <w:rStyle w:val="Hyperlink"/>
            <w:rFonts w:eastAsia="MS Mincho"/>
            <w:noProof/>
          </w:rPr>
          <w:t xml:space="preserve">Table 56: Attributes of element </w:t>
        </w:r>
        <w:r w:rsidR="00A50DBF" w:rsidRPr="00835314">
          <w:rPr>
            <w:rStyle w:val="Hyperlink"/>
            <w:rFonts w:ascii="Courier New" w:eastAsia="MS Mincho" w:hAnsi="Courier New" w:cs="Courier New"/>
            <w:noProof/>
          </w:rPr>
          <w:t>&lt;bolt/&gt;</w:t>
        </w:r>
        <w:r w:rsidR="00A50DBF">
          <w:rPr>
            <w:noProof/>
            <w:webHidden/>
          </w:rPr>
          <w:tab/>
        </w:r>
        <w:r w:rsidR="00A50DBF">
          <w:rPr>
            <w:noProof/>
            <w:webHidden/>
          </w:rPr>
          <w:fldChar w:fldCharType="begin"/>
        </w:r>
        <w:r w:rsidR="00A50DBF">
          <w:rPr>
            <w:noProof/>
            <w:webHidden/>
          </w:rPr>
          <w:instrText xml:space="preserve"> PAGEREF _Toc86874009 \h </w:instrText>
        </w:r>
        <w:r w:rsidR="00A50DBF">
          <w:rPr>
            <w:noProof/>
            <w:webHidden/>
          </w:rPr>
        </w:r>
        <w:r w:rsidR="00A50DBF">
          <w:rPr>
            <w:noProof/>
            <w:webHidden/>
          </w:rPr>
          <w:fldChar w:fldCharType="separate"/>
        </w:r>
        <w:r w:rsidR="00A50DBF">
          <w:rPr>
            <w:noProof/>
            <w:webHidden/>
          </w:rPr>
          <w:t>59</w:t>
        </w:r>
        <w:r w:rsidR="00A50DBF">
          <w:rPr>
            <w:noProof/>
            <w:webHidden/>
          </w:rPr>
          <w:fldChar w:fldCharType="end"/>
        </w:r>
      </w:hyperlink>
    </w:p>
    <w:p w14:paraId="32D73F83" w14:textId="6D957AFC" w:rsidR="00A50DBF" w:rsidRDefault="0095483F">
      <w:pPr>
        <w:pStyle w:val="TableofFigures"/>
        <w:rPr>
          <w:rFonts w:asciiTheme="minorHAnsi" w:eastAsiaTheme="minorEastAsia" w:hAnsiTheme="minorHAnsi" w:cstheme="minorBidi"/>
          <w:b w:val="0"/>
          <w:noProof/>
          <w:szCs w:val="22"/>
          <w:lang w:val="de-DE"/>
        </w:rPr>
      </w:pPr>
      <w:hyperlink w:anchor="_Toc86874010" w:history="1">
        <w:r w:rsidR="00A50DBF" w:rsidRPr="00835314">
          <w:rPr>
            <w:rStyle w:val="Hyperlink"/>
            <w:rFonts w:eastAsia="MS Mincho"/>
            <w:noProof/>
          </w:rPr>
          <w:t xml:space="preserve">Table 57: Nested elements of element </w:t>
        </w:r>
        <w:r w:rsidR="00A50DBF" w:rsidRPr="00835314">
          <w:rPr>
            <w:rStyle w:val="Hyperlink"/>
            <w:rFonts w:ascii="Courier New" w:eastAsia="MS Mincho" w:hAnsi="Courier New" w:cs="Courier New"/>
            <w:bCs/>
            <w:noProof/>
          </w:rPr>
          <w:t>&lt;bolt/&gt;</w:t>
        </w:r>
        <w:r w:rsidR="00A50DBF">
          <w:rPr>
            <w:noProof/>
            <w:webHidden/>
          </w:rPr>
          <w:tab/>
        </w:r>
        <w:r w:rsidR="00A50DBF">
          <w:rPr>
            <w:noProof/>
            <w:webHidden/>
          </w:rPr>
          <w:fldChar w:fldCharType="begin"/>
        </w:r>
        <w:r w:rsidR="00A50DBF">
          <w:rPr>
            <w:noProof/>
            <w:webHidden/>
          </w:rPr>
          <w:instrText xml:space="preserve"> PAGEREF _Toc86874010 \h </w:instrText>
        </w:r>
        <w:r w:rsidR="00A50DBF">
          <w:rPr>
            <w:noProof/>
            <w:webHidden/>
          </w:rPr>
        </w:r>
        <w:r w:rsidR="00A50DBF">
          <w:rPr>
            <w:noProof/>
            <w:webHidden/>
          </w:rPr>
          <w:fldChar w:fldCharType="separate"/>
        </w:r>
        <w:r w:rsidR="00A50DBF">
          <w:rPr>
            <w:noProof/>
            <w:webHidden/>
          </w:rPr>
          <w:t>60</w:t>
        </w:r>
        <w:r w:rsidR="00A50DBF">
          <w:rPr>
            <w:noProof/>
            <w:webHidden/>
          </w:rPr>
          <w:fldChar w:fldCharType="end"/>
        </w:r>
      </w:hyperlink>
    </w:p>
    <w:p w14:paraId="06AC54FE" w14:textId="6E045AA3" w:rsidR="00A50DBF" w:rsidRDefault="0095483F">
      <w:pPr>
        <w:pStyle w:val="TableofFigures"/>
        <w:rPr>
          <w:rFonts w:asciiTheme="minorHAnsi" w:eastAsiaTheme="minorEastAsia" w:hAnsiTheme="minorHAnsi" w:cstheme="minorBidi"/>
          <w:b w:val="0"/>
          <w:noProof/>
          <w:szCs w:val="22"/>
          <w:lang w:val="de-DE"/>
        </w:rPr>
      </w:pPr>
      <w:hyperlink w:anchor="_Toc86874011" w:history="1">
        <w:r w:rsidR="00A50DBF" w:rsidRPr="00835314">
          <w:rPr>
            <w:rStyle w:val="Hyperlink"/>
            <w:rFonts w:eastAsia="MS Mincho"/>
            <w:noProof/>
          </w:rPr>
          <w:t xml:space="preserve">Table 58: Attributes of element </w:t>
        </w:r>
        <w:r w:rsidR="00A50DBF" w:rsidRPr="00835314">
          <w:rPr>
            <w:rStyle w:val="Hyperlink"/>
            <w:rFonts w:ascii="Courier New" w:eastAsia="MS Mincho" w:hAnsi="Courier New" w:cs="Courier New"/>
            <w:noProof/>
          </w:rPr>
          <w:t>&lt;screw/&gt;</w:t>
        </w:r>
        <w:r w:rsidR="00A50DBF">
          <w:rPr>
            <w:noProof/>
            <w:webHidden/>
          </w:rPr>
          <w:tab/>
        </w:r>
        <w:r w:rsidR="00A50DBF">
          <w:rPr>
            <w:noProof/>
            <w:webHidden/>
          </w:rPr>
          <w:fldChar w:fldCharType="begin"/>
        </w:r>
        <w:r w:rsidR="00A50DBF">
          <w:rPr>
            <w:noProof/>
            <w:webHidden/>
          </w:rPr>
          <w:instrText xml:space="preserve"> PAGEREF _Toc86874011 \h </w:instrText>
        </w:r>
        <w:r w:rsidR="00A50DBF">
          <w:rPr>
            <w:noProof/>
            <w:webHidden/>
          </w:rPr>
        </w:r>
        <w:r w:rsidR="00A50DBF">
          <w:rPr>
            <w:noProof/>
            <w:webHidden/>
          </w:rPr>
          <w:fldChar w:fldCharType="separate"/>
        </w:r>
        <w:r w:rsidR="00A50DBF">
          <w:rPr>
            <w:noProof/>
            <w:webHidden/>
          </w:rPr>
          <w:t>64</w:t>
        </w:r>
        <w:r w:rsidR="00A50DBF">
          <w:rPr>
            <w:noProof/>
            <w:webHidden/>
          </w:rPr>
          <w:fldChar w:fldCharType="end"/>
        </w:r>
      </w:hyperlink>
    </w:p>
    <w:p w14:paraId="1C4543EE" w14:textId="410B5CDC" w:rsidR="00A50DBF" w:rsidRDefault="0095483F">
      <w:pPr>
        <w:pStyle w:val="TableofFigures"/>
        <w:rPr>
          <w:rFonts w:asciiTheme="minorHAnsi" w:eastAsiaTheme="minorEastAsia" w:hAnsiTheme="minorHAnsi" w:cstheme="minorBidi"/>
          <w:b w:val="0"/>
          <w:noProof/>
          <w:szCs w:val="22"/>
          <w:lang w:val="de-DE"/>
        </w:rPr>
      </w:pPr>
      <w:hyperlink w:anchor="_Toc86874012" w:history="1">
        <w:r w:rsidR="00A50DBF" w:rsidRPr="00835314">
          <w:rPr>
            <w:rStyle w:val="Hyperlink"/>
            <w:rFonts w:eastAsia="MS Mincho"/>
            <w:noProof/>
          </w:rPr>
          <w:t xml:space="preserve">Table 59: Nested elements of element </w:t>
        </w:r>
        <w:r w:rsidR="00A50DBF" w:rsidRPr="00835314">
          <w:rPr>
            <w:rStyle w:val="Hyperlink"/>
            <w:rFonts w:ascii="Courier New" w:eastAsia="MS Mincho" w:hAnsi="Courier New" w:cs="Courier New"/>
            <w:bCs/>
            <w:noProof/>
          </w:rPr>
          <w:t>&lt;screw/&gt;</w:t>
        </w:r>
        <w:r w:rsidR="00A50DBF">
          <w:rPr>
            <w:noProof/>
            <w:webHidden/>
          </w:rPr>
          <w:tab/>
        </w:r>
        <w:r w:rsidR="00A50DBF">
          <w:rPr>
            <w:noProof/>
            <w:webHidden/>
          </w:rPr>
          <w:fldChar w:fldCharType="begin"/>
        </w:r>
        <w:r w:rsidR="00A50DBF">
          <w:rPr>
            <w:noProof/>
            <w:webHidden/>
          </w:rPr>
          <w:instrText xml:space="preserve"> PAGEREF _Toc86874012 \h </w:instrText>
        </w:r>
        <w:r w:rsidR="00A50DBF">
          <w:rPr>
            <w:noProof/>
            <w:webHidden/>
          </w:rPr>
        </w:r>
        <w:r w:rsidR="00A50DBF">
          <w:rPr>
            <w:noProof/>
            <w:webHidden/>
          </w:rPr>
          <w:fldChar w:fldCharType="separate"/>
        </w:r>
        <w:r w:rsidR="00A50DBF">
          <w:rPr>
            <w:noProof/>
            <w:webHidden/>
          </w:rPr>
          <w:t>65</w:t>
        </w:r>
        <w:r w:rsidR="00A50DBF">
          <w:rPr>
            <w:noProof/>
            <w:webHidden/>
          </w:rPr>
          <w:fldChar w:fldCharType="end"/>
        </w:r>
      </w:hyperlink>
    </w:p>
    <w:p w14:paraId="284BC905" w14:textId="620DC39A" w:rsidR="00A50DBF" w:rsidRDefault="0095483F">
      <w:pPr>
        <w:pStyle w:val="TableofFigures"/>
        <w:rPr>
          <w:rFonts w:asciiTheme="minorHAnsi" w:eastAsiaTheme="minorEastAsia" w:hAnsiTheme="minorHAnsi" w:cstheme="minorBidi"/>
          <w:b w:val="0"/>
          <w:noProof/>
          <w:szCs w:val="22"/>
          <w:lang w:val="de-DE"/>
        </w:rPr>
      </w:pPr>
      <w:hyperlink w:anchor="_Toc86874013" w:history="1">
        <w:r w:rsidR="00A50DBF" w:rsidRPr="00835314">
          <w:rPr>
            <w:rStyle w:val="Hyperlink"/>
            <w:rFonts w:eastAsia="MS Mincho"/>
            <w:noProof/>
          </w:rPr>
          <w:t xml:space="preserve">Table 60: Attributes of element </w:t>
        </w:r>
        <w:r w:rsidR="00A50DBF" w:rsidRPr="00835314">
          <w:rPr>
            <w:rStyle w:val="Hyperlink"/>
            <w:rFonts w:ascii="Courier New" w:eastAsia="MS Mincho" w:hAnsi="Courier New" w:cs="Courier New"/>
            <w:bCs/>
            <w:noProof/>
          </w:rPr>
          <w:t>&lt;flow_drilled/&gt;</w:t>
        </w:r>
        <w:r w:rsidR="00A50DBF">
          <w:rPr>
            <w:noProof/>
            <w:webHidden/>
          </w:rPr>
          <w:tab/>
        </w:r>
        <w:r w:rsidR="00A50DBF">
          <w:rPr>
            <w:noProof/>
            <w:webHidden/>
          </w:rPr>
          <w:fldChar w:fldCharType="begin"/>
        </w:r>
        <w:r w:rsidR="00A50DBF">
          <w:rPr>
            <w:noProof/>
            <w:webHidden/>
          </w:rPr>
          <w:instrText xml:space="preserve"> PAGEREF _Toc86874013 \h </w:instrText>
        </w:r>
        <w:r w:rsidR="00A50DBF">
          <w:rPr>
            <w:noProof/>
            <w:webHidden/>
          </w:rPr>
        </w:r>
        <w:r w:rsidR="00A50DBF">
          <w:rPr>
            <w:noProof/>
            <w:webHidden/>
          </w:rPr>
          <w:fldChar w:fldCharType="separate"/>
        </w:r>
        <w:r w:rsidR="00A50DBF">
          <w:rPr>
            <w:noProof/>
            <w:webHidden/>
          </w:rPr>
          <w:t>67</w:t>
        </w:r>
        <w:r w:rsidR="00A50DBF">
          <w:rPr>
            <w:noProof/>
            <w:webHidden/>
          </w:rPr>
          <w:fldChar w:fldCharType="end"/>
        </w:r>
      </w:hyperlink>
    </w:p>
    <w:p w14:paraId="7E6B8A32" w14:textId="73A33138" w:rsidR="00A50DBF" w:rsidRDefault="0095483F">
      <w:pPr>
        <w:pStyle w:val="TableofFigures"/>
        <w:rPr>
          <w:rFonts w:asciiTheme="minorHAnsi" w:eastAsiaTheme="minorEastAsia" w:hAnsiTheme="minorHAnsi" w:cstheme="minorBidi"/>
          <w:b w:val="0"/>
          <w:noProof/>
          <w:szCs w:val="22"/>
          <w:lang w:val="de-DE"/>
        </w:rPr>
      </w:pPr>
      <w:hyperlink w:anchor="_Toc86874014" w:history="1">
        <w:r w:rsidR="00A50DBF" w:rsidRPr="00835314">
          <w:rPr>
            <w:rStyle w:val="Hyperlink"/>
            <w:rFonts w:eastAsia="MS Mincho"/>
            <w:noProof/>
          </w:rPr>
          <w:t xml:space="preserve">Table 61: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&lt;gumdrop/&gt;</w:t>
        </w:r>
        <w:r w:rsidR="00A50DBF">
          <w:rPr>
            <w:noProof/>
            <w:webHidden/>
          </w:rPr>
          <w:tab/>
        </w:r>
        <w:r w:rsidR="00A50DBF">
          <w:rPr>
            <w:noProof/>
            <w:webHidden/>
          </w:rPr>
          <w:fldChar w:fldCharType="begin"/>
        </w:r>
        <w:r w:rsidR="00A50DBF">
          <w:rPr>
            <w:noProof/>
            <w:webHidden/>
          </w:rPr>
          <w:instrText xml:space="preserve"> PAGEREF _Toc86874014 \h </w:instrText>
        </w:r>
        <w:r w:rsidR="00A50DBF">
          <w:rPr>
            <w:noProof/>
            <w:webHidden/>
          </w:rPr>
        </w:r>
        <w:r w:rsidR="00A50DBF">
          <w:rPr>
            <w:noProof/>
            <w:webHidden/>
          </w:rPr>
          <w:fldChar w:fldCharType="separate"/>
        </w:r>
        <w:r w:rsidR="00A50DBF">
          <w:rPr>
            <w:noProof/>
            <w:webHidden/>
          </w:rPr>
          <w:t>68</w:t>
        </w:r>
        <w:r w:rsidR="00A50DBF">
          <w:rPr>
            <w:noProof/>
            <w:webHidden/>
          </w:rPr>
          <w:fldChar w:fldCharType="end"/>
        </w:r>
      </w:hyperlink>
    </w:p>
    <w:p w14:paraId="7EA1A801" w14:textId="6FA6CC4D" w:rsidR="00A50DBF" w:rsidRDefault="0095483F">
      <w:pPr>
        <w:pStyle w:val="TableofFigures"/>
        <w:rPr>
          <w:rFonts w:asciiTheme="minorHAnsi" w:eastAsiaTheme="minorEastAsia" w:hAnsiTheme="minorHAnsi" w:cstheme="minorBidi"/>
          <w:b w:val="0"/>
          <w:noProof/>
          <w:szCs w:val="22"/>
          <w:lang w:val="de-DE"/>
        </w:rPr>
      </w:pPr>
      <w:hyperlink w:anchor="_Toc86874015" w:history="1">
        <w:r w:rsidR="00A50DBF" w:rsidRPr="00835314">
          <w:rPr>
            <w:rStyle w:val="Hyperlink"/>
            <w:rFonts w:eastAsia="MS Mincho"/>
            <w:noProof/>
          </w:rPr>
          <w:t xml:space="preserve">Table 62: Attributes of element </w:t>
        </w:r>
        <w:r w:rsidR="00A50DBF" w:rsidRPr="00835314">
          <w:rPr>
            <w:rStyle w:val="Hyperlink"/>
            <w:rFonts w:ascii="Courier New" w:eastAsia="MS Mincho" w:hAnsi="Courier New" w:cs="Courier New"/>
            <w:noProof/>
          </w:rPr>
          <w:t>&lt;gumdrop/&gt;</w:t>
        </w:r>
        <w:r w:rsidR="00A50DBF">
          <w:rPr>
            <w:noProof/>
            <w:webHidden/>
          </w:rPr>
          <w:tab/>
        </w:r>
        <w:r w:rsidR="00A50DBF">
          <w:rPr>
            <w:noProof/>
            <w:webHidden/>
          </w:rPr>
          <w:fldChar w:fldCharType="begin"/>
        </w:r>
        <w:r w:rsidR="00A50DBF">
          <w:rPr>
            <w:noProof/>
            <w:webHidden/>
          </w:rPr>
          <w:instrText xml:space="preserve"> PAGEREF _Toc86874015 \h </w:instrText>
        </w:r>
        <w:r w:rsidR="00A50DBF">
          <w:rPr>
            <w:noProof/>
            <w:webHidden/>
          </w:rPr>
        </w:r>
        <w:r w:rsidR="00A50DBF">
          <w:rPr>
            <w:noProof/>
            <w:webHidden/>
          </w:rPr>
          <w:fldChar w:fldCharType="separate"/>
        </w:r>
        <w:r w:rsidR="00A50DBF">
          <w:rPr>
            <w:noProof/>
            <w:webHidden/>
          </w:rPr>
          <w:t>68</w:t>
        </w:r>
        <w:r w:rsidR="00A50DBF">
          <w:rPr>
            <w:noProof/>
            <w:webHidden/>
          </w:rPr>
          <w:fldChar w:fldCharType="end"/>
        </w:r>
      </w:hyperlink>
    </w:p>
    <w:p w14:paraId="1AB73AB5" w14:textId="15E72DE5" w:rsidR="00A50DBF" w:rsidRDefault="0095483F">
      <w:pPr>
        <w:pStyle w:val="TableofFigures"/>
        <w:rPr>
          <w:rFonts w:asciiTheme="minorHAnsi" w:eastAsiaTheme="minorEastAsia" w:hAnsiTheme="minorHAnsi" w:cstheme="minorBidi"/>
          <w:b w:val="0"/>
          <w:noProof/>
          <w:szCs w:val="22"/>
          <w:lang w:val="de-DE"/>
        </w:rPr>
      </w:pPr>
      <w:hyperlink w:anchor="_Toc86874016" w:history="1">
        <w:r w:rsidR="00A50DBF" w:rsidRPr="00835314">
          <w:rPr>
            <w:rStyle w:val="Hyperlink"/>
            <w:rFonts w:eastAsia="MS Mincho"/>
            <w:noProof/>
          </w:rPr>
          <w:t xml:space="preserve">Table 63: Nested elements of element </w:t>
        </w:r>
        <w:r w:rsidR="00A50DBF" w:rsidRPr="00835314">
          <w:rPr>
            <w:rStyle w:val="Hyperlink"/>
            <w:rFonts w:ascii="Courier New" w:eastAsia="MS Mincho" w:hAnsi="Courier New" w:cs="Courier New"/>
            <w:bCs/>
            <w:noProof/>
          </w:rPr>
          <w:t>&lt;gumdrop/&gt;</w:t>
        </w:r>
        <w:r w:rsidR="00A50DBF">
          <w:rPr>
            <w:noProof/>
            <w:webHidden/>
          </w:rPr>
          <w:tab/>
        </w:r>
        <w:r w:rsidR="00A50DBF">
          <w:rPr>
            <w:noProof/>
            <w:webHidden/>
          </w:rPr>
          <w:fldChar w:fldCharType="begin"/>
        </w:r>
        <w:r w:rsidR="00A50DBF">
          <w:rPr>
            <w:noProof/>
            <w:webHidden/>
          </w:rPr>
          <w:instrText xml:space="preserve"> PAGEREF _Toc86874016 \h </w:instrText>
        </w:r>
        <w:r w:rsidR="00A50DBF">
          <w:rPr>
            <w:noProof/>
            <w:webHidden/>
          </w:rPr>
        </w:r>
        <w:r w:rsidR="00A50DBF">
          <w:rPr>
            <w:noProof/>
            <w:webHidden/>
          </w:rPr>
          <w:fldChar w:fldCharType="separate"/>
        </w:r>
        <w:r w:rsidR="00A50DBF">
          <w:rPr>
            <w:noProof/>
            <w:webHidden/>
          </w:rPr>
          <w:t>68</w:t>
        </w:r>
        <w:r w:rsidR="00A50DBF">
          <w:rPr>
            <w:noProof/>
            <w:webHidden/>
          </w:rPr>
          <w:fldChar w:fldCharType="end"/>
        </w:r>
      </w:hyperlink>
    </w:p>
    <w:p w14:paraId="0253ED7A" w14:textId="6782BB4F" w:rsidR="00A50DBF" w:rsidRDefault="0095483F">
      <w:pPr>
        <w:pStyle w:val="TableofFigures"/>
        <w:rPr>
          <w:rFonts w:asciiTheme="minorHAnsi" w:eastAsiaTheme="minorEastAsia" w:hAnsiTheme="minorHAnsi" w:cstheme="minorBidi"/>
          <w:b w:val="0"/>
          <w:noProof/>
          <w:szCs w:val="22"/>
          <w:lang w:val="de-DE"/>
        </w:rPr>
      </w:pPr>
      <w:hyperlink w:anchor="_Toc86874017" w:history="1">
        <w:r w:rsidR="00A50DBF" w:rsidRPr="00835314">
          <w:rPr>
            <w:rStyle w:val="Hyperlink"/>
            <w:rFonts w:eastAsia="MS Mincho"/>
            <w:noProof/>
          </w:rPr>
          <w:t xml:space="preserve">Table 64: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&lt;clinch/&gt;</w:t>
        </w:r>
        <w:r w:rsidR="00A50DBF">
          <w:rPr>
            <w:noProof/>
            <w:webHidden/>
          </w:rPr>
          <w:tab/>
        </w:r>
        <w:r w:rsidR="00A50DBF">
          <w:rPr>
            <w:noProof/>
            <w:webHidden/>
          </w:rPr>
          <w:fldChar w:fldCharType="begin"/>
        </w:r>
        <w:r w:rsidR="00A50DBF">
          <w:rPr>
            <w:noProof/>
            <w:webHidden/>
          </w:rPr>
          <w:instrText xml:space="preserve"> PAGEREF _Toc86874017 \h </w:instrText>
        </w:r>
        <w:r w:rsidR="00A50DBF">
          <w:rPr>
            <w:noProof/>
            <w:webHidden/>
          </w:rPr>
        </w:r>
        <w:r w:rsidR="00A50DBF">
          <w:rPr>
            <w:noProof/>
            <w:webHidden/>
          </w:rPr>
          <w:fldChar w:fldCharType="separate"/>
        </w:r>
        <w:r w:rsidR="00A50DBF">
          <w:rPr>
            <w:noProof/>
            <w:webHidden/>
          </w:rPr>
          <w:t>70</w:t>
        </w:r>
        <w:r w:rsidR="00A50DBF">
          <w:rPr>
            <w:noProof/>
            <w:webHidden/>
          </w:rPr>
          <w:fldChar w:fldCharType="end"/>
        </w:r>
      </w:hyperlink>
    </w:p>
    <w:p w14:paraId="68CA0BE1" w14:textId="6E546720" w:rsidR="00A50DBF" w:rsidRDefault="0095483F">
      <w:pPr>
        <w:pStyle w:val="TableofFigures"/>
        <w:rPr>
          <w:rFonts w:asciiTheme="minorHAnsi" w:eastAsiaTheme="minorEastAsia" w:hAnsiTheme="minorHAnsi" w:cstheme="minorBidi"/>
          <w:b w:val="0"/>
          <w:noProof/>
          <w:szCs w:val="22"/>
          <w:lang w:val="de-DE"/>
        </w:rPr>
      </w:pPr>
      <w:hyperlink w:anchor="_Toc86874018" w:history="1">
        <w:r w:rsidR="00A50DBF" w:rsidRPr="00835314">
          <w:rPr>
            <w:rStyle w:val="Hyperlink"/>
            <w:rFonts w:eastAsia="MS Mincho"/>
            <w:noProof/>
          </w:rPr>
          <w:t xml:space="preserve">Table 65: Attributes of element </w:t>
        </w:r>
        <w:r w:rsidR="00A50DBF" w:rsidRPr="00835314">
          <w:rPr>
            <w:rStyle w:val="Hyperlink"/>
            <w:rFonts w:ascii="Courier New" w:eastAsia="MS Mincho" w:hAnsi="Courier New" w:cs="Courier New"/>
            <w:bCs/>
            <w:noProof/>
          </w:rPr>
          <w:t>&lt;clinch/&gt;</w:t>
        </w:r>
        <w:r w:rsidR="00A50DBF">
          <w:rPr>
            <w:noProof/>
            <w:webHidden/>
          </w:rPr>
          <w:tab/>
        </w:r>
        <w:r w:rsidR="00A50DBF">
          <w:rPr>
            <w:noProof/>
            <w:webHidden/>
          </w:rPr>
          <w:fldChar w:fldCharType="begin"/>
        </w:r>
        <w:r w:rsidR="00A50DBF">
          <w:rPr>
            <w:noProof/>
            <w:webHidden/>
          </w:rPr>
          <w:instrText xml:space="preserve"> PAGEREF _Toc86874018 \h </w:instrText>
        </w:r>
        <w:r w:rsidR="00A50DBF">
          <w:rPr>
            <w:noProof/>
            <w:webHidden/>
          </w:rPr>
        </w:r>
        <w:r w:rsidR="00A50DBF">
          <w:rPr>
            <w:noProof/>
            <w:webHidden/>
          </w:rPr>
          <w:fldChar w:fldCharType="separate"/>
        </w:r>
        <w:r w:rsidR="00A50DBF">
          <w:rPr>
            <w:noProof/>
            <w:webHidden/>
          </w:rPr>
          <w:t>70</w:t>
        </w:r>
        <w:r w:rsidR="00A50DBF">
          <w:rPr>
            <w:noProof/>
            <w:webHidden/>
          </w:rPr>
          <w:fldChar w:fldCharType="end"/>
        </w:r>
      </w:hyperlink>
    </w:p>
    <w:p w14:paraId="2A36972D" w14:textId="5E1534C3" w:rsidR="00A50DBF" w:rsidRDefault="0095483F">
      <w:pPr>
        <w:pStyle w:val="TableofFigures"/>
        <w:rPr>
          <w:rFonts w:asciiTheme="minorHAnsi" w:eastAsiaTheme="minorEastAsia" w:hAnsiTheme="minorHAnsi" w:cstheme="minorBidi"/>
          <w:b w:val="0"/>
          <w:noProof/>
          <w:szCs w:val="22"/>
          <w:lang w:val="de-DE"/>
        </w:rPr>
      </w:pPr>
      <w:hyperlink w:anchor="_Toc86874019" w:history="1">
        <w:r w:rsidR="00A50DBF" w:rsidRPr="00835314">
          <w:rPr>
            <w:rStyle w:val="Hyperlink"/>
            <w:rFonts w:eastAsia="MS Mincho"/>
            <w:noProof/>
          </w:rPr>
          <w:t xml:space="preserve">Table 66: Nested elements of element </w:t>
        </w:r>
        <w:r w:rsidR="00A50DBF" w:rsidRPr="00835314">
          <w:rPr>
            <w:rStyle w:val="Hyperlink"/>
            <w:rFonts w:ascii="Courier New" w:eastAsia="MS Mincho" w:hAnsi="Courier New" w:cs="Courier New"/>
            <w:bCs/>
            <w:noProof/>
          </w:rPr>
          <w:t>&lt;clinch/&gt;</w:t>
        </w:r>
        <w:r w:rsidR="00A50DBF">
          <w:rPr>
            <w:noProof/>
            <w:webHidden/>
          </w:rPr>
          <w:tab/>
        </w:r>
        <w:r w:rsidR="00A50DBF">
          <w:rPr>
            <w:noProof/>
            <w:webHidden/>
          </w:rPr>
          <w:fldChar w:fldCharType="begin"/>
        </w:r>
        <w:r w:rsidR="00A50DBF">
          <w:rPr>
            <w:noProof/>
            <w:webHidden/>
          </w:rPr>
          <w:instrText xml:space="preserve"> PAGEREF _Toc86874019 \h </w:instrText>
        </w:r>
        <w:r w:rsidR="00A50DBF">
          <w:rPr>
            <w:noProof/>
            <w:webHidden/>
          </w:rPr>
        </w:r>
        <w:r w:rsidR="00A50DBF">
          <w:rPr>
            <w:noProof/>
            <w:webHidden/>
          </w:rPr>
          <w:fldChar w:fldCharType="separate"/>
        </w:r>
        <w:r w:rsidR="00A50DBF">
          <w:rPr>
            <w:noProof/>
            <w:webHidden/>
          </w:rPr>
          <w:t>71</w:t>
        </w:r>
        <w:r w:rsidR="00A50DBF">
          <w:rPr>
            <w:noProof/>
            <w:webHidden/>
          </w:rPr>
          <w:fldChar w:fldCharType="end"/>
        </w:r>
      </w:hyperlink>
    </w:p>
    <w:p w14:paraId="0B525B10" w14:textId="0B1F57A3" w:rsidR="00A50DBF" w:rsidRDefault="0095483F">
      <w:pPr>
        <w:pStyle w:val="TableofFigures"/>
        <w:rPr>
          <w:rFonts w:asciiTheme="minorHAnsi" w:eastAsiaTheme="minorEastAsia" w:hAnsiTheme="minorHAnsi" w:cstheme="minorBidi"/>
          <w:b w:val="0"/>
          <w:noProof/>
          <w:szCs w:val="22"/>
          <w:lang w:val="de-DE"/>
        </w:rPr>
      </w:pPr>
      <w:hyperlink w:anchor="_Toc86874020" w:history="1">
        <w:r w:rsidR="00A50DBF" w:rsidRPr="00835314">
          <w:rPr>
            <w:rStyle w:val="Hyperlink"/>
            <w:rFonts w:eastAsia="MS Mincho"/>
            <w:noProof/>
          </w:rPr>
          <w:t xml:space="preserve">Table 67: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&lt;heat_stake/&gt;</w:t>
        </w:r>
        <w:r w:rsidR="00A50DBF">
          <w:rPr>
            <w:noProof/>
            <w:webHidden/>
          </w:rPr>
          <w:tab/>
        </w:r>
        <w:r w:rsidR="00A50DBF">
          <w:rPr>
            <w:noProof/>
            <w:webHidden/>
          </w:rPr>
          <w:fldChar w:fldCharType="begin"/>
        </w:r>
        <w:r w:rsidR="00A50DBF">
          <w:rPr>
            <w:noProof/>
            <w:webHidden/>
          </w:rPr>
          <w:instrText xml:space="preserve"> PAGEREF _Toc86874020 \h </w:instrText>
        </w:r>
        <w:r w:rsidR="00A50DBF">
          <w:rPr>
            <w:noProof/>
            <w:webHidden/>
          </w:rPr>
        </w:r>
        <w:r w:rsidR="00A50DBF">
          <w:rPr>
            <w:noProof/>
            <w:webHidden/>
          </w:rPr>
          <w:fldChar w:fldCharType="separate"/>
        </w:r>
        <w:r w:rsidR="00A50DBF">
          <w:rPr>
            <w:noProof/>
            <w:webHidden/>
          </w:rPr>
          <w:t>72</w:t>
        </w:r>
        <w:r w:rsidR="00A50DBF">
          <w:rPr>
            <w:noProof/>
            <w:webHidden/>
          </w:rPr>
          <w:fldChar w:fldCharType="end"/>
        </w:r>
      </w:hyperlink>
    </w:p>
    <w:p w14:paraId="717C33C0" w14:textId="402F1E83" w:rsidR="00A50DBF" w:rsidRDefault="0095483F">
      <w:pPr>
        <w:pStyle w:val="TableofFigures"/>
        <w:rPr>
          <w:rFonts w:asciiTheme="minorHAnsi" w:eastAsiaTheme="minorEastAsia" w:hAnsiTheme="minorHAnsi" w:cstheme="minorBidi"/>
          <w:b w:val="0"/>
          <w:noProof/>
          <w:szCs w:val="22"/>
          <w:lang w:val="de-DE"/>
        </w:rPr>
      </w:pPr>
      <w:hyperlink w:anchor="_Toc86874021" w:history="1">
        <w:r w:rsidR="00A50DBF" w:rsidRPr="00835314">
          <w:rPr>
            <w:rStyle w:val="Hyperlink"/>
            <w:rFonts w:eastAsia="MS Mincho"/>
            <w:noProof/>
          </w:rPr>
          <w:t xml:space="preserve">Table 68: Attributes of element </w:t>
        </w:r>
        <w:r w:rsidR="00A50DBF" w:rsidRPr="00835314">
          <w:rPr>
            <w:rStyle w:val="Hyperlink"/>
            <w:rFonts w:ascii="Courier New" w:eastAsia="MS Mincho" w:hAnsi="Courier New" w:cs="Courier New"/>
            <w:bCs/>
            <w:noProof/>
          </w:rPr>
          <w:t>&lt;heat_stake/&gt;</w:t>
        </w:r>
        <w:r w:rsidR="00A50DBF">
          <w:rPr>
            <w:noProof/>
            <w:webHidden/>
          </w:rPr>
          <w:tab/>
        </w:r>
        <w:r w:rsidR="00A50DBF">
          <w:rPr>
            <w:noProof/>
            <w:webHidden/>
          </w:rPr>
          <w:fldChar w:fldCharType="begin"/>
        </w:r>
        <w:r w:rsidR="00A50DBF">
          <w:rPr>
            <w:noProof/>
            <w:webHidden/>
          </w:rPr>
          <w:instrText xml:space="preserve"> PAGEREF _Toc86874021 \h </w:instrText>
        </w:r>
        <w:r w:rsidR="00A50DBF">
          <w:rPr>
            <w:noProof/>
            <w:webHidden/>
          </w:rPr>
        </w:r>
        <w:r w:rsidR="00A50DBF">
          <w:rPr>
            <w:noProof/>
            <w:webHidden/>
          </w:rPr>
          <w:fldChar w:fldCharType="separate"/>
        </w:r>
        <w:r w:rsidR="00A50DBF">
          <w:rPr>
            <w:noProof/>
            <w:webHidden/>
          </w:rPr>
          <w:t>73</w:t>
        </w:r>
        <w:r w:rsidR="00A50DBF">
          <w:rPr>
            <w:noProof/>
            <w:webHidden/>
          </w:rPr>
          <w:fldChar w:fldCharType="end"/>
        </w:r>
      </w:hyperlink>
    </w:p>
    <w:p w14:paraId="44DA3CC5" w14:textId="55AA2927" w:rsidR="00A50DBF" w:rsidRDefault="0095483F">
      <w:pPr>
        <w:pStyle w:val="TableofFigures"/>
        <w:rPr>
          <w:rFonts w:asciiTheme="minorHAnsi" w:eastAsiaTheme="minorEastAsia" w:hAnsiTheme="minorHAnsi" w:cstheme="minorBidi"/>
          <w:b w:val="0"/>
          <w:noProof/>
          <w:szCs w:val="22"/>
          <w:lang w:val="de-DE"/>
        </w:rPr>
      </w:pPr>
      <w:hyperlink w:anchor="_Toc86874022" w:history="1">
        <w:r w:rsidR="00A50DBF" w:rsidRPr="00835314">
          <w:rPr>
            <w:rStyle w:val="Hyperlink"/>
            <w:rFonts w:eastAsia="MS Mincho"/>
            <w:noProof/>
          </w:rPr>
          <w:t xml:space="preserve">Table 69: Nested elements of element </w:t>
        </w:r>
        <w:r w:rsidR="00A50DBF" w:rsidRPr="00835314">
          <w:rPr>
            <w:rStyle w:val="Hyperlink"/>
            <w:rFonts w:ascii="Courier New" w:eastAsia="MS Mincho" w:hAnsi="Courier New" w:cs="Courier New"/>
            <w:bCs/>
            <w:noProof/>
          </w:rPr>
          <w:t>&lt;heat_stake/&gt;</w:t>
        </w:r>
        <w:r w:rsidR="00A50DBF">
          <w:rPr>
            <w:noProof/>
            <w:webHidden/>
          </w:rPr>
          <w:tab/>
        </w:r>
        <w:r w:rsidR="00A50DBF">
          <w:rPr>
            <w:noProof/>
            <w:webHidden/>
          </w:rPr>
          <w:fldChar w:fldCharType="begin"/>
        </w:r>
        <w:r w:rsidR="00A50DBF">
          <w:rPr>
            <w:noProof/>
            <w:webHidden/>
          </w:rPr>
          <w:instrText xml:space="preserve"> PAGEREF _Toc86874022 \h </w:instrText>
        </w:r>
        <w:r w:rsidR="00A50DBF">
          <w:rPr>
            <w:noProof/>
            <w:webHidden/>
          </w:rPr>
        </w:r>
        <w:r w:rsidR="00A50DBF">
          <w:rPr>
            <w:noProof/>
            <w:webHidden/>
          </w:rPr>
          <w:fldChar w:fldCharType="separate"/>
        </w:r>
        <w:r w:rsidR="00A50DBF">
          <w:rPr>
            <w:noProof/>
            <w:webHidden/>
          </w:rPr>
          <w:t>73</w:t>
        </w:r>
        <w:r w:rsidR="00A50DBF">
          <w:rPr>
            <w:noProof/>
            <w:webHidden/>
          </w:rPr>
          <w:fldChar w:fldCharType="end"/>
        </w:r>
      </w:hyperlink>
    </w:p>
    <w:p w14:paraId="035A1A53" w14:textId="331722E6" w:rsidR="00A50DBF" w:rsidRDefault="0095483F">
      <w:pPr>
        <w:pStyle w:val="TableofFigures"/>
        <w:rPr>
          <w:rFonts w:asciiTheme="minorHAnsi" w:eastAsiaTheme="minorEastAsia" w:hAnsiTheme="minorHAnsi" w:cstheme="minorBidi"/>
          <w:b w:val="0"/>
          <w:noProof/>
          <w:szCs w:val="22"/>
          <w:lang w:val="de-DE"/>
        </w:rPr>
      </w:pPr>
      <w:hyperlink w:anchor="_Toc86874023" w:history="1">
        <w:r w:rsidR="00A50DBF" w:rsidRPr="00835314">
          <w:rPr>
            <w:rStyle w:val="Hyperlink"/>
            <w:rFonts w:eastAsia="MS Mincho"/>
            <w:noProof/>
          </w:rPr>
          <w:t xml:space="preserve">Table 70: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&lt;clip/&gt;</w:t>
        </w:r>
        <w:r w:rsidR="00A50DBF">
          <w:rPr>
            <w:noProof/>
            <w:webHidden/>
          </w:rPr>
          <w:tab/>
        </w:r>
        <w:r w:rsidR="00A50DBF">
          <w:rPr>
            <w:noProof/>
            <w:webHidden/>
          </w:rPr>
          <w:fldChar w:fldCharType="begin"/>
        </w:r>
        <w:r w:rsidR="00A50DBF">
          <w:rPr>
            <w:noProof/>
            <w:webHidden/>
          </w:rPr>
          <w:instrText xml:space="preserve"> PAGEREF _Toc86874023 \h </w:instrText>
        </w:r>
        <w:r w:rsidR="00A50DBF">
          <w:rPr>
            <w:noProof/>
            <w:webHidden/>
          </w:rPr>
        </w:r>
        <w:r w:rsidR="00A50DBF">
          <w:rPr>
            <w:noProof/>
            <w:webHidden/>
          </w:rPr>
          <w:fldChar w:fldCharType="separate"/>
        </w:r>
        <w:r w:rsidR="00A50DBF">
          <w:rPr>
            <w:noProof/>
            <w:webHidden/>
          </w:rPr>
          <w:t>75</w:t>
        </w:r>
        <w:r w:rsidR="00A50DBF">
          <w:rPr>
            <w:noProof/>
            <w:webHidden/>
          </w:rPr>
          <w:fldChar w:fldCharType="end"/>
        </w:r>
      </w:hyperlink>
    </w:p>
    <w:p w14:paraId="32B0A3F1" w14:textId="0C8B41ED" w:rsidR="00A50DBF" w:rsidRDefault="0095483F">
      <w:pPr>
        <w:pStyle w:val="TableofFigures"/>
        <w:rPr>
          <w:rFonts w:asciiTheme="minorHAnsi" w:eastAsiaTheme="minorEastAsia" w:hAnsiTheme="minorHAnsi" w:cstheme="minorBidi"/>
          <w:b w:val="0"/>
          <w:noProof/>
          <w:szCs w:val="22"/>
          <w:lang w:val="de-DE"/>
        </w:rPr>
      </w:pPr>
      <w:hyperlink w:anchor="_Toc86874024" w:history="1">
        <w:r w:rsidR="00A50DBF" w:rsidRPr="00835314">
          <w:rPr>
            <w:rStyle w:val="Hyperlink"/>
            <w:rFonts w:eastAsia="MS Mincho"/>
            <w:noProof/>
          </w:rPr>
          <w:t xml:space="preserve">Table 71: Attributes of element </w:t>
        </w:r>
        <w:r w:rsidR="00A50DBF" w:rsidRPr="00835314">
          <w:rPr>
            <w:rStyle w:val="Hyperlink"/>
            <w:rFonts w:ascii="Courier New" w:eastAsia="MS Mincho" w:hAnsi="Courier New" w:cs="Courier New"/>
            <w:bCs/>
            <w:noProof/>
          </w:rPr>
          <w:t>&lt;clip/&gt;</w:t>
        </w:r>
        <w:r w:rsidR="00A50DBF">
          <w:rPr>
            <w:noProof/>
            <w:webHidden/>
          </w:rPr>
          <w:tab/>
        </w:r>
        <w:r w:rsidR="00A50DBF">
          <w:rPr>
            <w:noProof/>
            <w:webHidden/>
          </w:rPr>
          <w:fldChar w:fldCharType="begin"/>
        </w:r>
        <w:r w:rsidR="00A50DBF">
          <w:rPr>
            <w:noProof/>
            <w:webHidden/>
          </w:rPr>
          <w:instrText xml:space="preserve"> PAGEREF _Toc86874024 \h </w:instrText>
        </w:r>
        <w:r w:rsidR="00A50DBF">
          <w:rPr>
            <w:noProof/>
            <w:webHidden/>
          </w:rPr>
        </w:r>
        <w:r w:rsidR="00A50DBF">
          <w:rPr>
            <w:noProof/>
            <w:webHidden/>
          </w:rPr>
          <w:fldChar w:fldCharType="separate"/>
        </w:r>
        <w:r w:rsidR="00A50DBF">
          <w:rPr>
            <w:noProof/>
            <w:webHidden/>
          </w:rPr>
          <w:t>75</w:t>
        </w:r>
        <w:r w:rsidR="00A50DBF">
          <w:rPr>
            <w:noProof/>
            <w:webHidden/>
          </w:rPr>
          <w:fldChar w:fldCharType="end"/>
        </w:r>
      </w:hyperlink>
    </w:p>
    <w:p w14:paraId="3D8E1A76" w14:textId="492FB394" w:rsidR="00A50DBF" w:rsidRDefault="0095483F">
      <w:pPr>
        <w:pStyle w:val="TableofFigures"/>
        <w:rPr>
          <w:rFonts w:asciiTheme="minorHAnsi" w:eastAsiaTheme="minorEastAsia" w:hAnsiTheme="minorHAnsi" w:cstheme="minorBidi"/>
          <w:b w:val="0"/>
          <w:noProof/>
          <w:szCs w:val="22"/>
          <w:lang w:val="de-DE"/>
        </w:rPr>
      </w:pPr>
      <w:hyperlink w:anchor="_Toc86874025" w:history="1">
        <w:r w:rsidR="00A50DBF" w:rsidRPr="00835314">
          <w:rPr>
            <w:rStyle w:val="Hyperlink"/>
            <w:rFonts w:eastAsia="MS Mincho"/>
            <w:noProof/>
          </w:rPr>
          <w:t xml:space="preserve">Table 72: Nested elements of element </w:t>
        </w:r>
        <w:r w:rsidR="00A50DBF" w:rsidRPr="00835314">
          <w:rPr>
            <w:rStyle w:val="Hyperlink"/>
            <w:rFonts w:ascii="Courier New" w:eastAsia="MS Mincho" w:hAnsi="Courier New" w:cs="Courier New"/>
            <w:bCs/>
            <w:noProof/>
          </w:rPr>
          <w:t>&lt;clip/&gt;</w:t>
        </w:r>
        <w:r w:rsidR="00A50DBF">
          <w:rPr>
            <w:noProof/>
            <w:webHidden/>
          </w:rPr>
          <w:tab/>
        </w:r>
        <w:r w:rsidR="00A50DBF">
          <w:rPr>
            <w:noProof/>
            <w:webHidden/>
          </w:rPr>
          <w:fldChar w:fldCharType="begin"/>
        </w:r>
        <w:r w:rsidR="00A50DBF">
          <w:rPr>
            <w:noProof/>
            <w:webHidden/>
          </w:rPr>
          <w:instrText xml:space="preserve"> PAGEREF _Toc86874025 \h </w:instrText>
        </w:r>
        <w:r w:rsidR="00A50DBF">
          <w:rPr>
            <w:noProof/>
            <w:webHidden/>
          </w:rPr>
        </w:r>
        <w:r w:rsidR="00A50DBF">
          <w:rPr>
            <w:noProof/>
            <w:webHidden/>
          </w:rPr>
          <w:fldChar w:fldCharType="separate"/>
        </w:r>
        <w:r w:rsidR="00A50DBF">
          <w:rPr>
            <w:noProof/>
            <w:webHidden/>
          </w:rPr>
          <w:t>76</w:t>
        </w:r>
        <w:r w:rsidR="00A50DBF">
          <w:rPr>
            <w:noProof/>
            <w:webHidden/>
          </w:rPr>
          <w:fldChar w:fldCharType="end"/>
        </w:r>
      </w:hyperlink>
    </w:p>
    <w:p w14:paraId="0F99E667" w14:textId="62AAB730" w:rsidR="00A50DBF" w:rsidRDefault="0095483F">
      <w:pPr>
        <w:pStyle w:val="TableofFigures"/>
        <w:rPr>
          <w:rFonts w:asciiTheme="minorHAnsi" w:eastAsiaTheme="minorEastAsia" w:hAnsiTheme="minorHAnsi" w:cstheme="minorBidi"/>
          <w:b w:val="0"/>
          <w:noProof/>
          <w:szCs w:val="22"/>
          <w:lang w:val="de-DE"/>
        </w:rPr>
      </w:pPr>
      <w:hyperlink w:anchor="_Toc86874026" w:history="1">
        <w:r w:rsidR="00A50DBF" w:rsidRPr="00835314">
          <w:rPr>
            <w:rStyle w:val="Hyperlink"/>
            <w:rFonts w:eastAsia="MS Mincho"/>
            <w:noProof/>
          </w:rPr>
          <w:t xml:space="preserve">Table 73: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&lt;nail/&gt;</w:t>
        </w:r>
        <w:r w:rsidR="00A50DBF">
          <w:rPr>
            <w:noProof/>
            <w:webHidden/>
          </w:rPr>
          <w:tab/>
        </w:r>
        <w:r w:rsidR="00A50DBF">
          <w:rPr>
            <w:noProof/>
            <w:webHidden/>
          </w:rPr>
          <w:fldChar w:fldCharType="begin"/>
        </w:r>
        <w:r w:rsidR="00A50DBF">
          <w:rPr>
            <w:noProof/>
            <w:webHidden/>
          </w:rPr>
          <w:instrText xml:space="preserve"> PAGEREF _Toc86874026 \h </w:instrText>
        </w:r>
        <w:r w:rsidR="00A50DBF">
          <w:rPr>
            <w:noProof/>
            <w:webHidden/>
          </w:rPr>
        </w:r>
        <w:r w:rsidR="00A50DBF">
          <w:rPr>
            <w:noProof/>
            <w:webHidden/>
          </w:rPr>
          <w:fldChar w:fldCharType="separate"/>
        </w:r>
        <w:r w:rsidR="00A50DBF">
          <w:rPr>
            <w:noProof/>
            <w:webHidden/>
          </w:rPr>
          <w:t>77</w:t>
        </w:r>
        <w:r w:rsidR="00A50DBF">
          <w:rPr>
            <w:noProof/>
            <w:webHidden/>
          </w:rPr>
          <w:fldChar w:fldCharType="end"/>
        </w:r>
      </w:hyperlink>
    </w:p>
    <w:p w14:paraId="1E28C67A" w14:textId="78A13B5F" w:rsidR="00A50DBF" w:rsidRDefault="0095483F">
      <w:pPr>
        <w:pStyle w:val="TableofFigures"/>
        <w:rPr>
          <w:rFonts w:asciiTheme="minorHAnsi" w:eastAsiaTheme="minorEastAsia" w:hAnsiTheme="minorHAnsi" w:cstheme="minorBidi"/>
          <w:b w:val="0"/>
          <w:noProof/>
          <w:szCs w:val="22"/>
          <w:lang w:val="de-DE"/>
        </w:rPr>
      </w:pPr>
      <w:hyperlink w:anchor="_Toc86874027" w:history="1">
        <w:r w:rsidR="00A50DBF" w:rsidRPr="00835314">
          <w:rPr>
            <w:rStyle w:val="Hyperlink"/>
            <w:rFonts w:eastAsia="MS Mincho"/>
            <w:noProof/>
          </w:rPr>
          <w:t xml:space="preserve">Table 74: Attributes of element </w:t>
        </w:r>
        <w:r w:rsidR="00A50DBF" w:rsidRPr="00835314">
          <w:rPr>
            <w:rStyle w:val="Hyperlink"/>
            <w:rFonts w:ascii="Courier New" w:eastAsia="MS Mincho" w:hAnsi="Courier New" w:cs="Courier New"/>
            <w:bCs/>
            <w:noProof/>
          </w:rPr>
          <w:t>&lt;nail/&gt;</w:t>
        </w:r>
        <w:r w:rsidR="00A50DBF">
          <w:rPr>
            <w:noProof/>
            <w:webHidden/>
          </w:rPr>
          <w:tab/>
        </w:r>
        <w:r w:rsidR="00A50DBF">
          <w:rPr>
            <w:noProof/>
            <w:webHidden/>
          </w:rPr>
          <w:fldChar w:fldCharType="begin"/>
        </w:r>
        <w:r w:rsidR="00A50DBF">
          <w:rPr>
            <w:noProof/>
            <w:webHidden/>
          </w:rPr>
          <w:instrText xml:space="preserve"> PAGEREF _Toc86874027 \h </w:instrText>
        </w:r>
        <w:r w:rsidR="00A50DBF">
          <w:rPr>
            <w:noProof/>
            <w:webHidden/>
          </w:rPr>
        </w:r>
        <w:r w:rsidR="00A50DBF">
          <w:rPr>
            <w:noProof/>
            <w:webHidden/>
          </w:rPr>
          <w:fldChar w:fldCharType="separate"/>
        </w:r>
        <w:r w:rsidR="00A50DBF">
          <w:rPr>
            <w:noProof/>
            <w:webHidden/>
          </w:rPr>
          <w:t>78</w:t>
        </w:r>
        <w:r w:rsidR="00A50DBF">
          <w:rPr>
            <w:noProof/>
            <w:webHidden/>
          </w:rPr>
          <w:fldChar w:fldCharType="end"/>
        </w:r>
      </w:hyperlink>
    </w:p>
    <w:p w14:paraId="1D52ED9F" w14:textId="414F71EB" w:rsidR="00A50DBF" w:rsidRDefault="0095483F">
      <w:pPr>
        <w:pStyle w:val="TableofFigures"/>
        <w:rPr>
          <w:rFonts w:asciiTheme="minorHAnsi" w:eastAsiaTheme="minorEastAsia" w:hAnsiTheme="minorHAnsi" w:cstheme="minorBidi"/>
          <w:b w:val="0"/>
          <w:noProof/>
          <w:szCs w:val="22"/>
          <w:lang w:val="de-DE"/>
        </w:rPr>
      </w:pPr>
      <w:hyperlink w:anchor="_Toc86874028" w:history="1">
        <w:r w:rsidR="00A50DBF" w:rsidRPr="00835314">
          <w:rPr>
            <w:rStyle w:val="Hyperlink"/>
            <w:rFonts w:eastAsia="MS Mincho"/>
            <w:noProof/>
          </w:rPr>
          <w:t>Table 75: Nail types</w:t>
        </w:r>
        <w:r w:rsidR="00A50DBF">
          <w:rPr>
            <w:noProof/>
            <w:webHidden/>
          </w:rPr>
          <w:tab/>
        </w:r>
        <w:r w:rsidR="00A50DBF">
          <w:rPr>
            <w:noProof/>
            <w:webHidden/>
          </w:rPr>
          <w:fldChar w:fldCharType="begin"/>
        </w:r>
        <w:r w:rsidR="00A50DBF">
          <w:rPr>
            <w:noProof/>
            <w:webHidden/>
          </w:rPr>
          <w:instrText xml:space="preserve"> PAGEREF _Toc86874028 \h </w:instrText>
        </w:r>
        <w:r w:rsidR="00A50DBF">
          <w:rPr>
            <w:noProof/>
            <w:webHidden/>
          </w:rPr>
        </w:r>
        <w:r w:rsidR="00A50DBF">
          <w:rPr>
            <w:noProof/>
            <w:webHidden/>
          </w:rPr>
          <w:fldChar w:fldCharType="separate"/>
        </w:r>
        <w:r w:rsidR="00A50DBF">
          <w:rPr>
            <w:noProof/>
            <w:webHidden/>
          </w:rPr>
          <w:t>78</w:t>
        </w:r>
        <w:r w:rsidR="00A50DBF">
          <w:rPr>
            <w:noProof/>
            <w:webHidden/>
          </w:rPr>
          <w:fldChar w:fldCharType="end"/>
        </w:r>
      </w:hyperlink>
    </w:p>
    <w:p w14:paraId="1172A230" w14:textId="5CEBD79F" w:rsidR="00A50DBF" w:rsidRDefault="0095483F">
      <w:pPr>
        <w:pStyle w:val="TableofFigures"/>
        <w:rPr>
          <w:rFonts w:asciiTheme="minorHAnsi" w:eastAsiaTheme="minorEastAsia" w:hAnsiTheme="minorHAnsi" w:cstheme="minorBidi"/>
          <w:b w:val="0"/>
          <w:noProof/>
          <w:szCs w:val="22"/>
          <w:lang w:val="de-DE"/>
        </w:rPr>
      </w:pPr>
      <w:hyperlink w:anchor="_Toc86874029" w:history="1">
        <w:r w:rsidR="00A50DBF" w:rsidRPr="00835314">
          <w:rPr>
            <w:rStyle w:val="Hyperlink"/>
            <w:rFonts w:eastAsia="MS Mincho"/>
            <w:noProof/>
          </w:rPr>
          <w:t xml:space="preserve">Table 76: Nested elements of element </w:t>
        </w:r>
        <w:r w:rsidR="00A50DBF" w:rsidRPr="00835314">
          <w:rPr>
            <w:rStyle w:val="Hyperlink"/>
            <w:rFonts w:ascii="Courier New" w:eastAsia="MS Mincho" w:hAnsi="Courier New" w:cs="Courier New"/>
            <w:bCs/>
            <w:noProof/>
          </w:rPr>
          <w:t>&lt;nail/&gt;</w:t>
        </w:r>
        <w:r w:rsidR="00A50DBF">
          <w:rPr>
            <w:noProof/>
            <w:webHidden/>
          </w:rPr>
          <w:tab/>
        </w:r>
        <w:r w:rsidR="00A50DBF">
          <w:rPr>
            <w:noProof/>
            <w:webHidden/>
          </w:rPr>
          <w:fldChar w:fldCharType="begin"/>
        </w:r>
        <w:r w:rsidR="00A50DBF">
          <w:rPr>
            <w:noProof/>
            <w:webHidden/>
          </w:rPr>
          <w:instrText xml:space="preserve"> PAGEREF _Toc86874029 \h </w:instrText>
        </w:r>
        <w:r w:rsidR="00A50DBF">
          <w:rPr>
            <w:noProof/>
            <w:webHidden/>
          </w:rPr>
        </w:r>
        <w:r w:rsidR="00A50DBF">
          <w:rPr>
            <w:noProof/>
            <w:webHidden/>
          </w:rPr>
          <w:fldChar w:fldCharType="separate"/>
        </w:r>
        <w:r w:rsidR="00A50DBF">
          <w:rPr>
            <w:noProof/>
            <w:webHidden/>
          </w:rPr>
          <w:t>79</w:t>
        </w:r>
        <w:r w:rsidR="00A50DBF">
          <w:rPr>
            <w:noProof/>
            <w:webHidden/>
          </w:rPr>
          <w:fldChar w:fldCharType="end"/>
        </w:r>
      </w:hyperlink>
    </w:p>
    <w:p w14:paraId="75C4D277" w14:textId="66F157C2" w:rsidR="00A50DBF" w:rsidRDefault="0095483F">
      <w:pPr>
        <w:pStyle w:val="TableofFigures"/>
        <w:rPr>
          <w:rFonts w:asciiTheme="minorHAnsi" w:eastAsiaTheme="minorEastAsia" w:hAnsiTheme="minorHAnsi" w:cstheme="minorBidi"/>
          <w:b w:val="0"/>
          <w:noProof/>
          <w:szCs w:val="22"/>
          <w:lang w:val="de-DE"/>
        </w:rPr>
      </w:pPr>
      <w:hyperlink w:anchor="_Toc86874030" w:history="1">
        <w:r w:rsidR="00A50DBF" w:rsidRPr="00835314">
          <w:rPr>
            <w:rStyle w:val="Hyperlink"/>
            <w:rFonts w:eastAsia="MS Mincho"/>
            <w:noProof/>
          </w:rPr>
          <w:t xml:space="preserve">Table 77: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&lt;rotation_joint/&gt;</w:t>
        </w:r>
        <w:r w:rsidR="00A50DBF">
          <w:rPr>
            <w:noProof/>
            <w:webHidden/>
          </w:rPr>
          <w:tab/>
        </w:r>
        <w:r w:rsidR="00A50DBF">
          <w:rPr>
            <w:noProof/>
            <w:webHidden/>
          </w:rPr>
          <w:fldChar w:fldCharType="begin"/>
        </w:r>
        <w:r w:rsidR="00A50DBF">
          <w:rPr>
            <w:noProof/>
            <w:webHidden/>
          </w:rPr>
          <w:instrText xml:space="preserve"> PAGEREF _Toc86874030 \h </w:instrText>
        </w:r>
        <w:r w:rsidR="00A50DBF">
          <w:rPr>
            <w:noProof/>
            <w:webHidden/>
          </w:rPr>
        </w:r>
        <w:r w:rsidR="00A50DBF">
          <w:rPr>
            <w:noProof/>
            <w:webHidden/>
          </w:rPr>
          <w:fldChar w:fldCharType="separate"/>
        </w:r>
        <w:r w:rsidR="00A50DBF">
          <w:rPr>
            <w:noProof/>
            <w:webHidden/>
          </w:rPr>
          <w:t>79</w:t>
        </w:r>
        <w:r w:rsidR="00A50DBF">
          <w:rPr>
            <w:noProof/>
            <w:webHidden/>
          </w:rPr>
          <w:fldChar w:fldCharType="end"/>
        </w:r>
      </w:hyperlink>
    </w:p>
    <w:p w14:paraId="1ACB26EE" w14:textId="20DF68E1" w:rsidR="00A50DBF" w:rsidRDefault="0095483F">
      <w:pPr>
        <w:pStyle w:val="TableofFigures"/>
        <w:rPr>
          <w:rFonts w:asciiTheme="minorHAnsi" w:eastAsiaTheme="minorEastAsia" w:hAnsiTheme="minorHAnsi" w:cstheme="minorBidi"/>
          <w:b w:val="0"/>
          <w:noProof/>
          <w:szCs w:val="22"/>
          <w:lang w:val="de-DE"/>
        </w:rPr>
      </w:pPr>
      <w:hyperlink w:anchor="_Toc86874031" w:history="1">
        <w:r w:rsidR="00A50DBF" w:rsidRPr="00835314">
          <w:rPr>
            <w:rStyle w:val="Hyperlink"/>
            <w:rFonts w:eastAsia="MS Mincho"/>
            <w:noProof/>
          </w:rPr>
          <w:t>Table 78: Attributes of element &lt;rotation_joint/&gt;</w:t>
        </w:r>
        <w:r w:rsidR="00A50DBF">
          <w:rPr>
            <w:noProof/>
            <w:webHidden/>
          </w:rPr>
          <w:tab/>
        </w:r>
        <w:r w:rsidR="00A50DBF">
          <w:rPr>
            <w:noProof/>
            <w:webHidden/>
          </w:rPr>
          <w:fldChar w:fldCharType="begin"/>
        </w:r>
        <w:r w:rsidR="00A50DBF">
          <w:rPr>
            <w:noProof/>
            <w:webHidden/>
          </w:rPr>
          <w:instrText xml:space="preserve"> PAGEREF _Toc86874031 \h </w:instrText>
        </w:r>
        <w:r w:rsidR="00A50DBF">
          <w:rPr>
            <w:noProof/>
            <w:webHidden/>
          </w:rPr>
        </w:r>
        <w:r w:rsidR="00A50DBF">
          <w:rPr>
            <w:noProof/>
            <w:webHidden/>
          </w:rPr>
          <w:fldChar w:fldCharType="separate"/>
        </w:r>
        <w:r w:rsidR="00A50DBF">
          <w:rPr>
            <w:noProof/>
            <w:webHidden/>
          </w:rPr>
          <w:t>80</w:t>
        </w:r>
        <w:r w:rsidR="00A50DBF">
          <w:rPr>
            <w:noProof/>
            <w:webHidden/>
          </w:rPr>
          <w:fldChar w:fldCharType="end"/>
        </w:r>
      </w:hyperlink>
    </w:p>
    <w:p w14:paraId="7EA12A23" w14:textId="36B3EEC4" w:rsidR="00A50DBF" w:rsidRDefault="0095483F">
      <w:pPr>
        <w:pStyle w:val="TableofFigures"/>
        <w:rPr>
          <w:rFonts w:asciiTheme="minorHAnsi" w:eastAsiaTheme="minorEastAsia" w:hAnsiTheme="minorHAnsi" w:cstheme="minorBidi"/>
          <w:b w:val="0"/>
          <w:noProof/>
          <w:szCs w:val="22"/>
          <w:lang w:val="de-DE"/>
        </w:rPr>
      </w:pPr>
      <w:hyperlink w:anchor="_Toc86874032" w:history="1">
        <w:r w:rsidR="00A50DBF" w:rsidRPr="00835314">
          <w:rPr>
            <w:rStyle w:val="Hyperlink"/>
            <w:rFonts w:eastAsia="MS Mincho"/>
            <w:noProof/>
          </w:rPr>
          <w:t xml:space="preserve">Table 79: Nested elements of element </w:t>
        </w:r>
        <w:r w:rsidR="00A50DBF" w:rsidRPr="00835314">
          <w:rPr>
            <w:rStyle w:val="Hyperlink"/>
            <w:rFonts w:ascii="Courier New" w:eastAsia="MS Mincho" w:hAnsi="Courier New" w:cs="Courier New"/>
            <w:noProof/>
          </w:rPr>
          <w:t>&lt;rotation_joint/&gt;</w:t>
        </w:r>
        <w:r w:rsidR="00A50DBF">
          <w:rPr>
            <w:noProof/>
            <w:webHidden/>
          </w:rPr>
          <w:tab/>
        </w:r>
        <w:r w:rsidR="00A50DBF">
          <w:rPr>
            <w:noProof/>
            <w:webHidden/>
          </w:rPr>
          <w:fldChar w:fldCharType="begin"/>
        </w:r>
        <w:r w:rsidR="00A50DBF">
          <w:rPr>
            <w:noProof/>
            <w:webHidden/>
          </w:rPr>
          <w:instrText xml:space="preserve"> PAGEREF _Toc86874032 \h </w:instrText>
        </w:r>
        <w:r w:rsidR="00A50DBF">
          <w:rPr>
            <w:noProof/>
            <w:webHidden/>
          </w:rPr>
        </w:r>
        <w:r w:rsidR="00A50DBF">
          <w:rPr>
            <w:noProof/>
            <w:webHidden/>
          </w:rPr>
          <w:fldChar w:fldCharType="separate"/>
        </w:r>
        <w:r w:rsidR="00A50DBF">
          <w:rPr>
            <w:noProof/>
            <w:webHidden/>
          </w:rPr>
          <w:t>80</w:t>
        </w:r>
        <w:r w:rsidR="00A50DBF">
          <w:rPr>
            <w:noProof/>
            <w:webHidden/>
          </w:rPr>
          <w:fldChar w:fldCharType="end"/>
        </w:r>
      </w:hyperlink>
    </w:p>
    <w:p w14:paraId="07DA6AF8" w14:textId="1698500C" w:rsidR="00A50DBF" w:rsidRDefault="0095483F">
      <w:pPr>
        <w:pStyle w:val="TableofFigures"/>
        <w:rPr>
          <w:rFonts w:asciiTheme="minorHAnsi" w:eastAsiaTheme="minorEastAsia" w:hAnsiTheme="minorHAnsi" w:cstheme="minorBidi"/>
          <w:b w:val="0"/>
          <w:noProof/>
          <w:szCs w:val="22"/>
          <w:lang w:val="de-DE"/>
        </w:rPr>
      </w:pPr>
      <w:hyperlink w:anchor="_Toc86874033" w:history="1">
        <w:r w:rsidR="00A50DBF" w:rsidRPr="00835314">
          <w:rPr>
            <w:rStyle w:val="Hyperlink"/>
            <w:rFonts w:eastAsia="MS Mincho"/>
            <w:noProof/>
          </w:rPr>
          <w:t xml:space="preserve">Table 80: Attributes of element </w:t>
        </w:r>
        <w:r w:rsidR="00A50DBF" w:rsidRPr="00835314">
          <w:rPr>
            <w:rStyle w:val="Hyperlink"/>
            <w:rFonts w:ascii="Courier New" w:eastAsia="MS Mincho" w:hAnsi="Courier New" w:cs="Courier New"/>
            <w:bCs/>
            <w:noProof/>
            <w:lang w:eastAsia="en-GB"/>
          </w:rPr>
          <w:t>&lt;rotav/&gt;</w:t>
        </w:r>
        <w:r w:rsidR="00A50DBF">
          <w:rPr>
            <w:noProof/>
            <w:webHidden/>
          </w:rPr>
          <w:tab/>
        </w:r>
        <w:r w:rsidR="00A50DBF">
          <w:rPr>
            <w:noProof/>
            <w:webHidden/>
          </w:rPr>
          <w:fldChar w:fldCharType="begin"/>
        </w:r>
        <w:r w:rsidR="00A50DBF">
          <w:rPr>
            <w:noProof/>
            <w:webHidden/>
          </w:rPr>
          <w:instrText xml:space="preserve"> PAGEREF _Toc86874033 \h </w:instrText>
        </w:r>
        <w:r w:rsidR="00A50DBF">
          <w:rPr>
            <w:noProof/>
            <w:webHidden/>
          </w:rPr>
        </w:r>
        <w:r w:rsidR="00A50DBF">
          <w:rPr>
            <w:noProof/>
            <w:webHidden/>
          </w:rPr>
          <w:fldChar w:fldCharType="separate"/>
        </w:r>
        <w:r w:rsidR="00A50DBF">
          <w:rPr>
            <w:noProof/>
            <w:webHidden/>
          </w:rPr>
          <w:t>81</w:t>
        </w:r>
        <w:r w:rsidR="00A50DBF">
          <w:rPr>
            <w:noProof/>
            <w:webHidden/>
          </w:rPr>
          <w:fldChar w:fldCharType="end"/>
        </w:r>
      </w:hyperlink>
    </w:p>
    <w:p w14:paraId="61464F15" w14:textId="7722B436" w:rsidR="00A50DBF" w:rsidRDefault="0095483F">
      <w:pPr>
        <w:pStyle w:val="TableofFigures"/>
        <w:rPr>
          <w:rFonts w:asciiTheme="minorHAnsi" w:eastAsiaTheme="minorEastAsia" w:hAnsiTheme="minorHAnsi" w:cstheme="minorBidi"/>
          <w:b w:val="0"/>
          <w:noProof/>
          <w:szCs w:val="22"/>
          <w:lang w:val="de-DE"/>
        </w:rPr>
      </w:pPr>
      <w:hyperlink w:anchor="_Toc86874034" w:history="1">
        <w:r w:rsidR="00A50DBF" w:rsidRPr="00835314">
          <w:rPr>
            <w:rStyle w:val="Hyperlink"/>
            <w:rFonts w:eastAsia="MS Mincho"/>
            <w:noProof/>
          </w:rPr>
          <w:t xml:space="preserve">Table 81: Attributes of element </w:t>
        </w:r>
        <w:r w:rsidR="00A50DBF" w:rsidRPr="00835314">
          <w:rPr>
            <w:rStyle w:val="Hyperlink"/>
            <w:rFonts w:ascii="Courier New" w:eastAsia="MS Mincho" w:hAnsi="Courier New" w:cs="Courier New"/>
            <w:bCs/>
            <w:noProof/>
          </w:rPr>
          <w:t>&lt;loc_list/&gt;</w:t>
        </w:r>
        <w:r w:rsidR="00A50DBF">
          <w:rPr>
            <w:noProof/>
            <w:webHidden/>
          </w:rPr>
          <w:tab/>
        </w:r>
        <w:r w:rsidR="00A50DBF">
          <w:rPr>
            <w:noProof/>
            <w:webHidden/>
          </w:rPr>
          <w:fldChar w:fldCharType="begin"/>
        </w:r>
        <w:r w:rsidR="00A50DBF">
          <w:rPr>
            <w:noProof/>
            <w:webHidden/>
          </w:rPr>
          <w:instrText xml:space="preserve"> PAGEREF _Toc86874034 \h </w:instrText>
        </w:r>
        <w:r w:rsidR="00A50DBF">
          <w:rPr>
            <w:noProof/>
            <w:webHidden/>
          </w:rPr>
        </w:r>
        <w:r w:rsidR="00A50DBF">
          <w:rPr>
            <w:noProof/>
            <w:webHidden/>
          </w:rPr>
          <w:fldChar w:fldCharType="separate"/>
        </w:r>
        <w:r w:rsidR="00A50DBF">
          <w:rPr>
            <w:noProof/>
            <w:webHidden/>
          </w:rPr>
          <w:t>83</w:t>
        </w:r>
        <w:r w:rsidR="00A50DBF">
          <w:rPr>
            <w:noProof/>
            <w:webHidden/>
          </w:rPr>
          <w:fldChar w:fldCharType="end"/>
        </w:r>
      </w:hyperlink>
    </w:p>
    <w:p w14:paraId="6154D229" w14:textId="09546E2D" w:rsidR="00A50DBF" w:rsidRDefault="0095483F">
      <w:pPr>
        <w:pStyle w:val="TableofFigures"/>
        <w:rPr>
          <w:rFonts w:asciiTheme="minorHAnsi" w:eastAsiaTheme="minorEastAsia" w:hAnsiTheme="minorHAnsi" w:cstheme="minorBidi"/>
          <w:b w:val="0"/>
          <w:noProof/>
          <w:szCs w:val="22"/>
          <w:lang w:val="de-DE"/>
        </w:rPr>
      </w:pPr>
      <w:hyperlink w:anchor="_Toc86874035" w:history="1">
        <w:r w:rsidR="00A50DBF" w:rsidRPr="00835314">
          <w:rPr>
            <w:rStyle w:val="Hyperlink"/>
            <w:rFonts w:eastAsia="MS Mincho"/>
            <w:noProof/>
          </w:rPr>
          <w:t xml:space="preserve">Table 82: Nested elements of </w:t>
        </w:r>
        <w:r w:rsidR="00A50DBF" w:rsidRPr="00835314">
          <w:rPr>
            <w:rStyle w:val="Hyperlink"/>
            <w:rFonts w:ascii="Courier New" w:eastAsia="MS Mincho" w:hAnsi="Courier New" w:cs="Courier New"/>
            <w:bCs/>
            <w:noProof/>
          </w:rPr>
          <w:t>&lt;loc_list&gt;</w:t>
        </w:r>
        <w:r w:rsidR="00A50DBF">
          <w:rPr>
            <w:noProof/>
            <w:webHidden/>
          </w:rPr>
          <w:tab/>
        </w:r>
        <w:r w:rsidR="00A50DBF">
          <w:rPr>
            <w:noProof/>
            <w:webHidden/>
          </w:rPr>
          <w:fldChar w:fldCharType="begin"/>
        </w:r>
        <w:r w:rsidR="00A50DBF">
          <w:rPr>
            <w:noProof/>
            <w:webHidden/>
          </w:rPr>
          <w:instrText xml:space="preserve"> PAGEREF _Toc86874035 \h </w:instrText>
        </w:r>
        <w:r w:rsidR="00A50DBF">
          <w:rPr>
            <w:noProof/>
            <w:webHidden/>
          </w:rPr>
        </w:r>
        <w:r w:rsidR="00A50DBF">
          <w:rPr>
            <w:noProof/>
            <w:webHidden/>
          </w:rPr>
          <w:fldChar w:fldCharType="separate"/>
        </w:r>
        <w:r w:rsidR="00A50DBF">
          <w:rPr>
            <w:noProof/>
            <w:webHidden/>
          </w:rPr>
          <w:t>83</w:t>
        </w:r>
        <w:r w:rsidR="00A50DBF">
          <w:rPr>
            <w:noProof/>
            <w:webHidden/>
          </w:rPr>
          <w:fldChar w:fldCharType="end"/>
        </w:r>
      </w:hyperlink>
    </w:p>
    <w:p w14:paraId="0E0F6090" w14:textId="0F5A71A1" w:rsidR="00A50DBF" w:rsidRDefault="0095483F">
      <w:pPr>
        <w:pStyle w:val="TableofFigures"/>
        <w:rPr>
          <w:rFonts w:asciiTheme="minorHAnsi" w:eastAsiaTheme="minorEastAsia" w:hAnsiTheme="minorHAnsi" w:cstheme="minorBidi"/>
          <w:b w:val="0"/>
          <w:noProof/>
          <w:szCs w:val="22"/>
          <w:lang w:val="de-DE"/>
        </w:rPr>
      </w:pPr>
      <w:hyperlink w:anchor="_Toc86874036" w:history="1">
        <w:r w:rsidR="00A50DBF" w:rsidRPr="00835314">
          <w:rPr>
            <w:rStyle w:val="Hyperlink"/>
            <w:rFonts w:eastAsia="MS Mincho"/>
            <w:noProof/>
          </w:rPr>
          <w:t xml:space="preserve">Table 83: Attributes of element </w:t>
        </w:r>
        <w:r w:rsidR="00A50DBF" w:rsidRPr="00835314">
          <w:rPr>
            <w:rStyle w:val="Hyperlink"/>
            <w:rFonts w:ascii="Courier New" w:eastAsia="MS Mincho" w:hAnsi="Courier New" w:cs="Courier New"/>
            <w:bCs/>
            <w:noProof/>
          </w:rPr>
          <w:t>&lt;loc/&gt;</w:t>
        </w:r>
        <w:r w:rsidR="00A50DBF">
          <w:rPr>
            <w:noProof/>
            <w:webHidden/>
          </w:rPr>
          <w:tab/>
        </w:r>
        <w:r w:rsidR="00A50DBF">
          <w:rPr>
            <w:noProof/>
            <w:webHidden/>
          </w:rPr>
          <w:fldChar w:fldCharType="begin"/>
        </w:r>
        <w:r w:rsidR="00A50DBF">
          <w:rPr>
            <w:noProof/>
            <w:webHidden/>
          </w:rPr>
          <w:instrText xml:space="preserve"> PAGEREF _Toc86874036 \h </w:instrText>
        </w:r>
        <w:r w:rsidR="00A50DBF">
          <w:rPr>
            <w:noProof/>
            <w:webHidden/>
          </w:rPr>
        </w:r>
        <w:r w:rsidR="00A50DBF">
          <w:rPr>
            <w:noProof/>
            <w:webHidden/>
          </w:rPr>
          <w:fldChar w:fldCharType="separate"/>
        </w:r>
        <w:r w:rsidR="00A50DBF">
          <w:rPr>
            <w:noProof/>
            <w:webHidden/>
          </w:rPr>
          <w:t>83</w:t>
        </w:r>
        <w:r w:rsidR="00A50DBF">
          <w:rPr>
            <w:noProof/>
            <w:webHidden/>
          </w:rPr>
          <w:fldChar w:fldCharType="end"/>
        </w:r>
      </w:hyperlink>
    </w:p>
    <w:p w14:paraId="7EF83CD7" w14:textId="10EF99EF" w:rsidR="00A50DBF" w:rsidRDefault="0095483F">
      <w:pPr>
        <w:pStyle w:val="TableofFigures"/>
        <w:rPr>
          <w:rFonts w:asciiTheme="minorHAnsi" w:eastAsiaTheme="minorEastAsia" w:hAnsiTheme="minorHAnsi" w:cstheme="minorBidi"/>
          <w:b w:val="0"/>
          <w:noProof/>
          <w:szCs w:val="22"/>
          <w:lang w:val="de-DE"/>
        </w:rPr>
      </w:pPr>
      <w:hyperlink w:anchor="_Toc86874037" w:history="1">
        <w:r w:rsidR="00A50DBF" w:rsidRPr="00835314">
          <w:rPr>
            <w:rStyle w:val="Hyperlink"/>
            <w:rFonts w:eastAsia="MS Mincho"/>
            <w:noProof/>
          </w:rPr>
          <w:t xml:space="preserve">Table 84: Attributes of element </w:t>
        </w:r>
        <w:r w:rsidR="00A50DBF" w:rsidRPr="00835314">
          <w:rPr>
            <w:rStyle w:val="Hyperlink"/>
            <w:rFonts w:ascii="Courier New" w:eastAsia="MS Mincho" w:hAnsi="Courier New" w:cs="Courier New"/>
            <w:bCs/>
            <w:noProof/>
          </w:rPr>
          <w:t>&lt;segment/&gt;</w:t>
        </w:r>
        <w:r w:rsidR="00A50DBF">
          <w:rPr>
            <w:noProof/>
            <w:webHidden/>
          </w:rPr>
          <w:tab/>
        </w:r>
        <w:r w:rsidR="00A50DBF">
          <w:rPr>
            <w:noProof/>
            <w:webHidden/>
          </w:rPr>
          <w:fldChar w:fldCharType="begin"/>
        </w:r>
        <w:r w:rsidR="00A50DBF">
          <w:rPr>
            <w:noProof/>
            <w:webHidden/>
          </w:rPr>
          <w:instrText xml:space="preserve"> PAGEREF _Toc86874037 \h </w:instrText>
        </w:r>
        <w:r w:rsidR="00A50DBF">
          <w:rPr>
            <w:noProof/>
            <w:webHidden/>
          </w:rPr>
        </w:r>
        <w:r w:rsidR="00A50DBF">
          <w:rPr>
            <w:noProof/>
            <w:webHidden/>
          </w:rPr>
          <w:fldChar w:fldCharType="separate"/>
        </w:r>
        <w:r w:rsidR="00A50DBF">
          <w:rPr>
            <w:noProof/>
            <w:webHidden/>
          </w:rPr>
          <w:t>86</w:t>
        </w:r>
        <w:r w:rsidR="00A50DBF">
          <w:rPr>
            <w:noProof/>
            <w:webHidden/>
          </w:rPr>
          <w:fldChar w:fldCharType="end"/>
        </w:r>
      </w:hyperlink>
    </w:p>
    <w:p w14:paraId="1442FDB8" w14:textId="04F1A155" w:rsidR="00A50DBF" w:rsidRDefault="0095483F">
      <w:pPr>
        <w:pStyle w:val="TableofFigures"/>
        <w:rPr>
          <w:rFonts w:asciiTheme="minorHAnsi" w:eastAsiaTheme="minorEastAsia" w:hAnsiTheme="minorHAnsi" w:cstheme="minorBidi"/>
          <w:b w:val="0"/>
          <w:noProof/>
          <w:szCs w:val="22"/>
          <w:lang w:val="de-DE"/>
        </w:rPr>
      </w:pPr>
      <w:hyperlink w:anchor="_Toc86874038" w:history="1">
        <w:r w:rsidR="00A50DBF" w:rsidRPr="00835314">
          <w:rPr>
            <w:rStyle w:val="Hyperlink"/>
            <w:rFonts w:eastAsia="MS Mincho"/>
            <w:noProof/>
          </w:rPr>
          <w:t xml:space="preserve">Table 85: Attributes of element </w:t>
        </w:r>
        <w:r w:rsidR="00A50DBF" w:rsidRPr="00835314">
          <w:rPr>
            <w:rStyle w:val="Hyperlink"/>
            <w:rFonts w:ascii="Courier New" w:eastAsia="MS Mincho" w:hAnsi="Courier New" w:cs="Courier New"/>
            <w:bCs/>
            <w:noProof/>
          </w:rPr>
          <w:t>&lt;regular_segments/&gt;</w:t>
        </w:r>
        <w:r w:rsidR="00A50DBF">
          <w:rPr>
            <w:noProof/>
            <w:webHidden/>
          </w:rPr>
          <w:tab/>
        </w:r>
        <w:r w:rsidR="00A50DBF">
          <w:rPr>
            <w:noProof/>
            <w:webHidden/>
          </w:rPr>
          <w:fldChar w:fldCharType="begin"/>
        </w:r>
        <w:r w:rsidR="00A50DBF">
          <w:rPr>
            <w:noProof/>
            <w:webHidden/>
          </w:rPr>
          <w:instrText xml:space="preserve"> PAGEREF _Toc86874038 \h </w:instrText>
        </w:r>
        <w:r w:rsidR="00A50DBF">
          <w:rPr>
            <w:noProof/>
            <w:webHidden/>
          </w:rPr>
        </w:r>
        <w:r w:rsidR="00A50DBF">
          <w:rPr>
            <w:noProof/>
            <w:webHidden/>
          </w:rPr>
          <w:fldChar w:fldCharType="separate"/>
        </w:r>
        <w:r w:rsidR="00A50DBF">
          <w:rPr>
            <w:noProof/>
            <w:webHidden/>
          </w:rPr>
          <w:t>86</w:t>
        </w:r>
        <w:r w:rsidR="00A50DBF">
          <w:rPr>
            <w:noProof/>
            <w:webHidden/>
          </w:rPr>
          <w:fldChar w:fldCharType="end"/>
        </w:r>
      </w:hyperlink>
    </w:p>
    <w:p w14:paraId="690C27D3" w14:textId="1DA977F3" w:rsidR="00A50DBF" w:rsidRDefault="0095483F">
      <w:pPr>
        <w:pStyle w:val="TableofFigures"/>
        <w:rPr>
          <w:rFonts w:asciiTheme="minorHAnsi" w:eastAsiaTheme="minorEastAsia" w:hAnsiTheme="minorHAnsi" w:cstheme="minorBidi"/>
          <w:b w:val="0"/>
          <w:noProof/>
          <w:szCs w:val="22"/>
          <w:lang w:val="de-DE"/>
        </w:rPr>
      </w:pPr>
      <w:hyperlink w:anchor="_Toc86874039" w:history="1">
        <w:r w:rsidR="00A50DBF" w:rsidRPr="00835314">
          <w:rPr>
            <w:rStyle w:val="Hyperlink"/>
            <w:rFonts w:eastAsia="MS Mincho"/>
            <w:noProof/>
          </w:rPr>
          <w:t xml:space="preserve">Table 86: Nested elements of element </w:t>
        </w:r>
        <w:r w:rsidR="00A50DBF" w:rsidRPr="00835314">
          <w:rPr>
            <w:rStyle w:val="Hyperlink"/>
            <w:rFonts w:ascii="Courier New" w:eastAsia="MS Mincho" w:hAnsi="Courier New" w:cs="Courier New"/>
            <w:noProof/>
            <w:kern w:val="22"/>
          </w:rPr>
          <w:t>&lt;connection_1d/&gt;</w:t>
        </w:r>
        <w:r w:rsidR="00A50DBF">
          <w:rPr>
            <w:noProof/>
            <w:webHidden/>
          </w:rPr>
          <w:tab/>
        </w:r>
        <w:r w:rsidR="00A50DBF">
          <w:rPr>
            <w:noProof/>
            <w:webHidden/>
          </w:rPr>
          <w:fldChar w:fldCharType="begin"/>
        </w:r>
        <w:r w:rsidR="00A50DBF">
          <w:rPr>
            <w:noProof/>
            <w:webHidden/>
          </w:rPr>
          <w:instrText xml:space="preserve"> PAGEREF _Toc86874039 \h </w:instrText>
        </w:r>
        <w:r w:rsidR="00A50DBF">
          <w:rPr>
            <w:noProof/>
            <w:webHidden/>
          </w:rPr>
        </w:r>
        <w:r w:rsidR="00A50DBF">
          <w:rPr>
            <w:noProof/>
            <w:webHidden/>
          </w:rPr>
          <w:fldChar w:fldCharType="separate"/>
        </w:r>
        <w:r w:rsidR="00A50DBF">
          <w:rPr>
            <w:noProof/>
            <w:webHidden/>
          </w:rPr>
          <w:t>90</w:t>
        </w:r>
        <w:r w:rsidR="00A50DBF">
          <w:rPr>
            <w:noProof/>
            <w:webHidden/>
          </w:rPr>
          <w:fldChar w:fldCharType="end"/>
        </w:r>
      </w:hyperlink>
    </w:p>
    <w:p w14:paraId="1260BB66" w14:textId="78F3365B" w:rsidR="00A50DBF" w:rsidRDefault="0095483F">
      <w:pPr>
        <w:pStyle w:val="TableofFigures"/>
        <w:rPr>
          <w:rFonts w:asciiTheme="minorHAnsi" w:eastAsiaTheme="minorEastAsia" w:hAnsiTheme="minorHAnsi" w:cstheme="minorBidi"/>
          <w:b w:val="0"/>
          <w:noProof/>
          <w:szCs w:val="22"/>
          <w:lang w:val="de-DE"/>
        </w:rPr>
      </w:pPr>
      <w:hyperlink w:anchor="_Toc86874040" w:history="1">
        <w:r w:rsidR="00A50DBF" w:rsidRPr="00835314">
          <w:rPr>
            <w:rStyle w:val="Hyperlink"/>
            <w:rFonts w:eastAsia="MS Mincho"/>
            <w:noProof/>
          </w:rPr>
          <w:t xml:space="preserve">Table 87: Nested elements of element </w:t>
        </w:r>
        <w:r w:rsidR="00A50DBF" w:rsidRPr="00835314">
          <w:rPr>
            <w:rStyle w:val="Hyperlink"/>
            <w:rFonts w:ascii="Courier New" w:eastAsia="MS Mincho" w:hAnsi="Courier New" w:cs="Courier New"/>
            <w:noProof/>
            <w:kern w:val="22"/>
          </w:rPr>
          <w:t>&lt;seamweld/&gt;</w:t>
        </w:r>
        <w:r w:rsidR="00A50DBF">
          <w:rPr>
            <w:noProof/>
            <w:webHidden/>
          </w:rPr>
          <w:tab/>
        </w:r>
        <w:r w:rsidR="00A50DBF">
          <w:rPr>
            <w:noProof/>
            <w:webHidden/>
          </w:rPr>
          <w:fldChar w:fldCharType="begin"/>
        </w:r>
        <w:r w:rsidR="00A50DBF">
          <w:rPr>
            <w:noProof/>
            <w:webHidden/>
          </w:rPr>
          <w:instrText xml:space="preserve"> PAGEREF _Toc86874040 \h </w:instrText>
        </w:r>
        <w:r w:rsidR="00A50DBF">
          <w:rPr>
            <w:noProof/>
            <w:webHidden/>
          </w:rPr>
        </w:r>
        <w:r w:rsidR="00A50DBF">
          <w:rPr>
            <w:noProof/>
            <w:webHidden/>
          </w:rPr>
          <w:fldChar w:fldCharType="separate"/>
        </w:r>
        <w:r w:rsidR="00A50DBF">
          <w:rPr>
            <w:noProof/>
            <w:webHidden/>
          </w:rPr>
          <w:t>93</w:t>
        </w:r>
        <w:r w:rsidR="00A50DBF">
          <w:rPr>
            <w:noProof/>
            <w:webHidden/>
          </w:rPr>
          <w:fldChar w:fldCharType="end"/>
        </w:r>
      </w:hyperlink>
    </w:p>
    <w:p w14:paraId="2401E131" w14:textId="371FE0A5" w:rsidR="00A50DBF" w:rsidRDefault="0095483F">
      <w:pPr>
        <w:pStyle w:val="TableofFigures"/>
        <w:rPr>
          <w:rFonts w:asciiTheme="minorHAnsi" w:eastAsiaTheme="minorEastAsia" w:hAnsiTheme="minorHAnsi" w:cstheme="minorBidi"/>
          <w:b w:val="0"/>
          <w:noProof/>
          <w:szCs w:val="22"/>
          <w:lang w:val="de-DE"/>
        </w:rPr>
      </w:pPr>
      <w:hyperlink w:anchor="_Toc86874041" w:history="1">
        <w:r w:rsidR="00A50DBF" w:rsidRPr="00835314">
          <w:rPr>
            <w:rStyle w:val="Hyperlink"/>
            <w:rFonts w:eastAsia="MS Mincho"/>
            <w:noProof/>
          </w:rPr>
          <w:t xml:space="preserve">Table 88: Attributes of element </w:t>
        </w:r>
        <w:r w:rsidR="00A50DBF" w:rsidRPr="00835314">
          <w:rPr>
            <w:rStyle w:val="Hyperlink"/>
            <w:rFonts w:ascii="Courier New" w:eastAsia="MS Mincho" w:hAnsi="Courier New" w:cs="Courier New"/>
            <w:noProof/>
            <w:kern w:val="22"/>
          </w:rPr>
          <w:t>&lt;subtype/&gt;</w:t>
        </w:r>
        <w:r w:rsidR="00A50DBF">
          <w:rPr>
            <w:noProof/>
            <w:webHidden/>
          </w:rPr>
          <w:tab/>
        </w:r>
        <w:r w:rsidR="00A50DBF">
          <w:rPr>
            <w:noProof/>
            <w:webHidden/>
          </w:rPr>
          <w:fldChar w:fldCharType="begin"/>
        </w:r>
        <w:r w:rsidR="00A50DBF">
          <w:rPr>
            <w:noProof/>
            <w:webHidden/>
          </w:rPr>
          <w:instrText xml:space="preserve"> PAGEREF _Toc86874041 \h </w:instrText>
        </w:r>
        <w:r w:rsidR="00A50DBF">
          <w:rPr>
            <w:noProof/>
            <w:webHidden/>
          </w:rPr>
        </w:r>
        <w:r w:rsidR="00A50DBF">
          <w:rPr>
            <w:noProof/>
            <w:webHidden/>
          </w:rPr>
          <w:fldChar w:fldCharType="separate"/>
        </w:r>
        <w:r w:rsidR="00A50DBF">
          <w:rPr>
            <w:noProof/>
            <w:webHidden/>
          </w:rPr>
          <w:t>94</w:t>
        </w:r>
        <w:r w:rsidR="00A50DBF">
          <w:rPr>
            <w:noProof/>
            <w:webHidden/>
          </w:rPr>
          <w:fldChar w:fldCharType="end"/>
        </w:r>
      </w:hyperlink>
    </w:p>
    <w:p w14:paraId="7728E3EC" w14:textId="782A5DF1" w:rsidR="00A50DBF" w:rsidRDefault="0095483F">
      <w:pPr>
        <w:pStyle w:val="TableofFigures"/>
        <w:rPr>
          <w:rFonts w:asciiTheme="minorHAnsi" w:eastAsiaTheme="minorEastAsia" w:hAnsiTheme="minorHAnsi" w:cstheme="minorBidi"/>
          <w:b w:val="0"/>
          <w:noProof/>
          <w:szCs w:val="22"/>
          <w:lang w:val="de-DE"/>
        </w:rPr>
      </w:pPr>
      <w:hyperlink w:anchor="_Toc86874042" w:history="1">
        <w:r w:rsidR="00A50DBF" w:rsidRPr="00835314">
          <w:rPr>
            <w:rStyle w:val="Hyperlink"/>
            <w:rFonts w:eastAsia="MS Mincho"/>
            <w:noProof/>
          </w:rPr>
          <w:t xml:space="preserve">Table 89: Nested elements of element </w:t>
        </w:r>
        <w:r w:rsidR="00A50DBF" w:rsidRPr="00835314">
          <w:rPr>
            <w:rStyle w:val="Hyperlink"/>
            <w:rFonts w:ascii="Courier New" w:eastAsia="MS Mincho" w:hAnsi="Courier New" w:cs="Courier New"/>
            <w:noProof/>
            <w:kern w:val="22"/>
          </w:rPr>
          <w:t>&lt;subtype/&gt;</w:t>
        </w:r>
        <w:r w:rsidR="00A50DBF">
          <w:rPr>
            <w:noProof/>
            <w:webHidden/>
          </w:rPr>
          <w:tab/>
        </w:r>
        <w:r w:rsidR="00A50DBF">
          <w:rPr>
            <w:noProof/>
            <w:webHidden/>
          </w:rPr>
          <w:fldChar w:fldCharType="begin"/>
        </w:r>
        <w:r w:rsidR="00A50DBF">
          <w:rPr>
            <w:noProof/>
            <w:webHidden/>
          </w:rPr>
          <w:instrText xml:space="preserve"> PAGEREF _Toc86874042 \h </w:instrText>
        </w:r>
        <w:r w:rsidR="00A50DBF">
          <w:rPr>
            <w:noProof/>
            <w:webHidden/>
          </w:rPr>
        </w:r>
        <w:r w:rsidR="00A50DBF">
          <w:rPr>
            <w:noProof/>
            <w:webHidden/>
          </w:rPr>
          <w:fldChar w:fldCharType="separate"/>
        </w:r>
        <w:r w:rsidR="00A50DBF">
          <w:rPr>
            <w:noProof/>
            <w:webHidden/>
          </w:rPr>
          <w:t>94</w:t>
        </w:r>
        <w:r w:rsidR="00A50DBF">
          <w:rPr>
            <w:noProof/>
            <w:webHidden/>
          </w:rPr>
          <w:fldChar w:fldCharType="end"/>
        </w:r>
      </w:hyperlink>
    </w:p>
    <w:p w14:paraId="76BCCDBE" w14:textId="4983288D" w:rsidR="00A50DBF" w:rsidRDefault="0095483F">
      <w:pPr>
        <w:pStyle w:val="TableofFigures"/>
        <w:rPr>
          <w:rFonts w:asciiTheme="minorHAnsi" w:eastAsiaTheme="minorEastAsia" w:hAnsiTheme="minorHAnsi" w:cstheme="minorBidi"/>
          <w:b w:val="0"/>
          <w:noProof/>
          <w:szCs w:val="22"/>
          <w:lang w:val="de-DE"/>
        </w:rPr>
      </w:pPr>
      <w:hyperlink w:anchor="_Toc86874043" w:history="1">
        <w:r w:rsidR="00A50DBF" w:rsidRPr="00835314">
          <w:rPr>
            <w:rStyle w:val="Hyperlink"/>
            <w:rFonts w:eastAsia="MS Mincho"/>
            <w:noProof/>
          </w:rPr>
          <w:t xml:space="preserve">Table 90: Attributes of element </w:t>
        </w:r>
        <w:r w:rsidR="00A50DBF" w:rsidRPr="00835314">
          <w:rPr>
            <w:rStyle w:val="Hyperlink"/>
            <w:rFonts w:ascii="Courier New" w:eastAsia="MS Mincho" w:hAnsi="Courier New" w:cs="Courier New"/>
            <w:noProof/>
            <w:kern w:val="22"/>
          </w:rPr>
          <w:t>&lt;sheet_parameter/&gt;</w:t>
        </w:r>
        <w:r w:rsidR="00A50DBF">
          <w:rPr>
            <w:noProof/>
            <w:webHidden/>
          </w:rPr>
          <w:tab/>
        </w:r>
        <w:r w:rsidR="00A50DBF">
          <w:rPr>
            <w:noProof/>
            <w:webHidden/>
          </w:rPr>
          <w:fldChar w:fldCharType="begin"/>
        </w:r>
        <w:r w:rsidR="00A50DBF">
          <w:rPr>
            <w:noProof/>
            <w:webHidden/>
          </w:rPr>
          <w:instrText xml:space="preserve"> PAGEREF _Toc86874043 \h </w:instrText>
        </w:r>
        <w:r w:rsidR="00A50DBF">
          <w:rPr>
            <w:noProof/>
            <w:webHidden/>
          </w:rPr>
        </w:r>
        <w:r w:rsidR="00A50DBF">
          <w:rPr>
            <w:noProof/>
            <w:webHidden/>
          </w:rPr>
          <w:fldChar w:fldCharType="separate"/>
        </w:r>
        <w:r w:rsidR="00A50DBF">
          <w:rPr>
            <w:noProof/>
            <w:webHidden/>
          </w:rPr>
          <w:t>96</w:t>
        </w:r>
        <w:r w:rsidR="00A50DBF">
          <w:rPr>
            <w:noProof/>
            <w:webHidden/>
          </w:rPr>
          <w:fldChar w:fldCharType="end"/>
        </w:r>
      </w:hyperlink>
    </w:p>
    <w:p w14:paraId="442DD95A" w14:textId="67E95A70" w:rsidR="00A50DBF" w:rsidRDefault="0095483F">
      <w:pPr>
        <w:pStyle w:val="TableofFigures"/>
        <w:rPr>
          <w:rFonts w:asciiTheme="minorHAnsi" w:eastAsiaTheme="minorEastAsia" w:hAnsiTheme="minorHAnsi" w:cstheme="minorBidi"/>
          <w:b w:val="0"/>
          <w:noProof/>
          <w:szCs w:val="22"/>
          <w:lang w:val="de-DE"/>
        </w:rPr>
      </w:pPr>
      <w:hyperlink w:anchor="_Toc86874044" w:history="1">
        <w:r w:rsidR="00A50DBF" w:rsidRPr="00835314">
          <w:rPr>
            <w:rStyle w:val="Hyperlink"/>
            <w:rFonts w:eastAsia="MS Mincho"/>
            <w:noProof/>
          </w:rPr>
          <w:t xml:space="preserve">Table 91: Nested elements of element </w:t>
        </w:r>
        <w:r w:rsidR="00A50DBF" w:rsidRPr="00835314">
          <w:rPr>
            <w:rStyle w:val="Hyperlink"/>
            <w:rFonts w:ascii="Courier New" w:eastAsia="MS Mincho" w:hAnsi="Courier New" w:cs="Courier New"/>
            <w:noProof/>
            <w:kern w:val="22"/>
          </w:rPr>
          <w:t>&lt;subtype/&gt;</w:t>
        </w:r>
        <w:r w:rsidR="00A50DBF">
          <w:rPr>
            <w:noProof/>
            <w:webHidden/>
          </w:rPr>
          <w:tab/>
        </w:r>
        <w:r w:rsidR="00A50DBF">
          <w:rPr>
            <w:noProof/>
            <w:webHidden/>
          </w:rPr>
          <w:fldChar w:fldCharType="begin"/>
        </w:r>
        <w:r w:rsidR="00A50DBF">
          <w:rPr>
            <w:noProof/>
            <w:webHidden/>
          </w:rPr>
          <w:instrText xml:space="preserve"> PAGEREF _Toc86874044 \h </w:instrText>
        </w:r>
        <w:r w:rsidR="00A50DBF">
          <w:rPr>
            <w:noProof/>
            <w:webHidden/>
          </w:rPr>
        </w:r>
        <w:r w:rsidR="00A50DBF">
          <w:rPr>
            <w:noProof/>
            <w:webHidden/>
          </w:rPr>
          <w:fldChar w:fldCharType="separate"/>
        </w:r>
        <w:r w:rsidR="00A50DBF">
          <w:rPr>
            <w:noProof/>
            <w:webHidden/>
          </w:rPr>
          <w:t>98</w:t>
        </w:r>
        <w:r w:rsidR="00A50DBF">
          <w:rPr>
            <w:noProof/>
            <w:webHidden/>
          </w:rPr>
          <w:fldChar w:fldCharType="end"/>
        </w:r>
      </w:hyperlink>
    </w:p>
    <w:p w14:paraId="2DF817C1" w14:textId="608BDA57" w:rsidR="00A50DBF" w:rsidRDefault="0095483F">
      <w:pPr>
        <w:pStyle w:val="TableofFigures"/>
        <w:rPr>
          <w:rFonts w:asciiTheme="minorHAnsi" w:eastAsiaTheme="minorEastAsia" w:hAnsiTheme="minorHAnsi" w:cstheme="minorBidi"/>
          <w:b w:val="0"/>
          <w:noProof/>
          <w:szCs w:val="22"/>
          <w:lang w:val="de-DE"/>
        </w:rPr>
      </w:pPr>
      <w:hyperlink w:anchor="_Toc86874045" w:history="1">
        <w:r w:rsidR="00A50DBF" w:rsidRPr="00835314">
          <w:rPr>
            <w:rStyle w:val="Hyperlink"/>
            <w:rFonts w:eastAsia="MS Mincho"/>
            <w:noProof/>
          </w:rPr>
          <w:t xml:space="preserve">Table 92: Attributes of element </w:t>
        </w:r>
        <w:r w:rsidR="00A50DBF" w:rsidRPr="00835314">
          <w:rPr>
            <w:rStyle w:val="Hyperlink"/>
            <w:rFonts w:ascii="Courier New" w:eastAsia="MS Mincho" w:hAnsi="Courier New" w:cs="Courier New"/>
            <w:noProof/>
            <w:kern w:val="22"/>
          </w:rPr>
          <w:t>&lt;weld_position/&gt;</w:t>
        </w:r>
        <w:r w:rsidR="00A50DBF">
          <w:rPr>
            <w:noProof/>
            <w:webHidden/>
          </w:rPr>
          <w:tab/>
        </w:r>
        <w:r w:rsidR="00A50DBF">
          <w:rPr>
            <w:noProof/>
            <w:webHidden/>
          </w:rPr>
          <w:fldChar w:fldCharType="begin"/>
        </w:r>
        <w:r w:rsidR="00A50DBF">
          <w:rPr>
            <w:noProof/>
            <w:webHidden/>
          </w:rPr>
          <w:instrText xml:space="preserve"> PAGEREF _Toc86874045 \h </w:instrText>
        </w:r>
        <w:r w:rsidR="00A50DBF">
          <w:rPr>
            <w:noProof/>
            <w:webHidden/>
          </w:rPr>
        </w:r>
        <w:r w:rsidR="00A50DBF">
          <w:rPr>
            <w:noProof/>
            <w:webHidden/>
          </w:rPr>
          <w:fldChar w:fldCharType="separate"/>
        </w:r>
        <w:r w:rsidR="00A50DBF">
          <w:rPr>
            <w:noProof/>
            <w:webHidden/>
          </w:rPr>
          <w:t>98</w:t>
        </w:r>
        <w:r w:rsidR="00A50DBF">
          <w:rPr>
            <w:noProof/>
            <w:webHidden/>
          </w:rPr>
          <w:fldChar w:fldCharType="end"/>
        </w:r>
      </w:hyperlink>
    </w:p>
    <w:p w14:paraId="21B41A96" w14:textId="014D6D31" w:rsidR="00A50DBF" w:rsidRDefault="0095483F">
      <w:pPr>
        <w:pStyle w:val="TableofFigures"/>
        <w:rPr>
          <w:rFonts w:asciiTheme="minorHAnsi" w:eastAsiaTheme="minorEastAsia" w:hAnsiTheme="minorHAnsi" w:cstheme="minorBidi"/>
          <w:b w:val="0"/>
          <w:noProof/>
          <w:szCs w:val="22"/>
          <w:lang w:val="de-DE"/>
        </w:rPr>
      </w:pPr>
      <w:hyperlink w:anchor="_Toc86874046" w:history="1">
        <w:r w:rsidR="00A50DBF" w:rsidRPr="00835314">
          <w:rPr>
            <w:rStyle w:val="Hyperlink"/>
            <w:rFonts w:eastAsia="MS Mincho"/>
            <w:noProof/>
          </w:rPr>
          <w:t>Table 93: Default values of attribute "filler", dependent from attribute "technology"</w:t>
        </w:r>
        <w:r w:rsidR="00A50DBF">
          <w:rPr>
            <w:noProof/>
            <w:webHidden/>
          </w:rPr>
          <w:tab/>
        </w:r>
        <w:r w:rsidR="00A50DBF">
          <w:rPr>
            <w:noProof/>
            <w:webHidden/>
          </w:rPr>
          <w:fldChar w:fldCharType="begin"/>
        </w:r>
        <w:r w:rsidR="00A50DBF">
          <w:rPr>
            <w:noProof/>
            <w:webHidden/>
          </w:rPr>
          <w:instrText xml:space="preserve"> PAGEREF _Toc86874046 \h </w:instrText>
        </w:r>
        <w:r w:rsidR="00A50DBF">
          <w:rPr>
            <w:noProof/>
            <w:webHidden/>
          </w:rPr>
        </w:r>
        <w:r w:rsidR="00A50DBF">
          <w:rPr>
            <w:noProof/>
            <w:webHidden/>
          </w:rPr>
          <w:fldChar w:fldCharType="separate"/>
        </w:r>
        <w:r w:rsidR="00A50DBF">
          <w:rPr>
            <w:noProof/>
            <w:webHidden/>
          </w:rPr>
          <w:t>101</w:t>
        </w:r>
        <w:r w:rsidR="00A50DBF">
          <w:rPr>
            <w:noProof/>
            <w:webHidden/>
          </w:rPr>
          <w:fldChar w:fldCharType="end"/>
        </w:r>
      </w:hyperlink>
    </w:p>
    <w:p w14:paraId="156CAD4F" w14:textId="6B3FA0BE" w:rsidR="00A50DBF" w:rsidRDefault="0095483F">
      <w:pPr>
        <w:pStyle w:val="TableofFigures"/>
        <w:rPr>
          <w:rFonts w:asciiTheme="minorHAnsi" w:eastAsiaTheme="minorEastAsia" w:hAnsiTheme="minorHAnsi" w:cstheme="minorBidi"/>
          <w:b w:val="0"/>
          <w:noProof/>
          <w:szCs w:val="22"/>
          <w:lang w:val="de-DE"/>
        </w:rPr>
      </w:pPr>
      <w:hyperlink w:anchor="_Toc86874047" w:history="1">
        <w:r w:rsidR="00A50DBF" w:rsidRPr="00835314">
          <w:rPr>
            <w:rStyle w:val="Hyperlink"/>
            <w:rFonts w:eastAsia="MS Mincho"/>
            <w:noProof/>
          </w:rPr>
          <w:t>Table 94: Parameters of Butt Joint Weld</w:t>
        </w:r>
        <w:r w:rsidR="00A50DBF">
          <w:rPr>
            <w:noProof/>
            <w:webHidden/>
          </w:rPr>
          <w:tab/>
        </w:r>
        <w:r w:rsidR="00A50DBF">
          <w:rPr>
            <w:noProof/>
            <w:webHidden/>
          </w:rPr>
          <w:fldChar w:fldCharType="begin"/>
        </w:r>
        <w:r w:rsidR="00A50DBF">
          <w:rPr>
            <w:noProof/>
            <w:webHidden/>
          </w:rPr>
          <w:instrText xml:space="preserve"> PAGEREF _Toc86874047 \h </w:instrText>
        </w:r>
        <w:r w:rsidR="00A50DBF">
          <w:rPr>
            <w:noProof/>
            <w:webHidden/>
          </w:rPr>
        </w:r>
        <w:r w:rsidR="00A50DBF">
          <w:rPr>
            <w:noProof/>
            <w:webHidden/>
          </w:rPr>
          <w:fldChar w:fldCharType="separate"/>
        </w:r>
        <w:r w:rsidR="00A50DBF">
          <w:rPr>
            <w:noProof/>
            <w:webHidden/>
          </w:rPr>
          <w:t>102</w:t>
        </w:r>
        <w:r w:rsidR="00A50DBF">
          <w:rPr>
            <w:noProof/>
            <w:webHidden/>
          </w:rPr>
          <w:fldChar w:fldCharType="end"/>
        </w:r>
      </w:hyperlink>
    </w:p>
    <w:p w14:paraId="054167C0" w14:textId="2D07C0C0" w:rsidR="00A50DBF" w:rsidRDefault="0095483F">
      <w:pPr>
        <w:pStyle w:val="TableofFigures"/>
        <w:rPr>
          <w:rFonts w:asciiTheme="minorHAnsi" w:eastAsiaTheme="minorEastAsia" w:hAnsiTheme="minorHAnsi" w:cstheme="minorBidi"/>
          <w:b w:val="0"/>
          <w:noProof/>
          <w:szCs w:val="22"/>
          <w:lang w:val="de-DE"/>
        </w:rPr>
      </w:pPr>
      <w:hyperlink w:anchor="_Toc86874048" w:history="1">
        <w:r w:rsidR="00A50DBF" w:rsidRPr="00835314">
          <w:rPr>
            <w:rStyle w:val="Hyperlink"/>
            <w:rFonts w:eastAsia="MS Mincho"/>
            <w:noProof/>
          </w:rPr>
          <w:t xml:space="preserve">Table 95: Attributes of element </w:t>
        </w:r>
        <w:r w:rsidR="00A50DBF" w:rsidRPr="00835314">
          <w:rPr>
            <w:rStyle w:val="Hyperlink"/>
            <w:rFonts w:ascii="Courier New" w:eastAsia="MS Mincho" w:hAnsi="Courier New" w:cs="Courier New"/>
            <w:noProof/>
            <w:kern w:val="22"/>
          </w:rPr>
          <w:t>&lt;weld_position/&gt;</w:t>
        </w:r>
        <w:r w:rsidR="00A50DBF" w:rsidRPr="00835314">
          <w:rPr>
            <w:rStyle w:val="Hyperlink"/>
            <w:rFonts w:eastAsia="MS Mincho"/>
            <w:noProof/>
          </w:rPr>
          <w:t xml:space="preserve"> for Butt Joint</w:t>
        </w:r>
        <w:r w:rsidR="00A50DBF">
          <w:rPr>
            <w:noProof/>
            <w:webHidden/>
          </w:rPr>
          <w:tab/>
        </w:r>
        <w:r w:rsidR="00A50DBF">
          <w:rPr>
            <w:noProof/>
            <w:webHidden/>
          </w:rPr>
          <w:fldChar w:fldCharType="begin"/>
        </w:r>
        <w:r w:rsidR="00A50DBF">
          <w:rPr>
            <w:noProof/>
            <w:webHidden/>
          </w:rPr>
          <w:instrText xml:space="preserve"> PAGEREF _Toc86874048 \h </w:instrText>
        </w:r>
        <w:r w:rsidR="00A50DBF">
          <w:rPr>
            <w:noProof/>
            <w:webHidden/>
          </w:rPr>
        </w:r>
        <w:r w:rsidR="00A50DBF">
          <w:rPr>
            <w:noProof/>
            <w:webHidden/>
          </w:rPr>
          <w:fldChar w:fldCharType="separate"/>
        </w:r>
        <w:r w:rsidR="00A50DBF">
          <w:rPr>
            <w:noProof/>
            <w:webHidden/>
          </w:rPr>
          <w:t>103</w:t>
        </w:r>
        <w:r w:rsidR="00A50DBF">
          <w:rPr>
            <w:noProof/>
            <w:webHidden/>
          </w:rPr>
          <w:fldChar w:fldCharType="end"/>
        </w:r>
      </w:hyperlink>
    </w:p>
    <w:p w14:paraId="3935DF22" w14:textId="7A58F089" w:rsidR="00A50DBF" w:rsidRDefault="0095483F">
      <w:pPr>
        <w:pStyle w:val="TableofFigures"/>
        <w:rPr>
          <w:rFonts w:asciiTheme="minorHAnsi" w:eastAsiaTheme="minorEastAsia" w:hAnsiTheme="minorHAnsi" w:cstheme="minorBidi"/>
          <w:b w:val="0"/>
          <w:noProof/>
          <w:szCs w:val="22"/>
          <w:lang w:val="de-DE"/>
        </w:rPr>
      </w:pPr>
      <w:hyperlink w:anchor="_Toc86874049" w:history="1">
        <w:r w:rsidR="00A50DBF" w:rsidRPr="00835314">
          <w:rPr>
            <w:rStyle w:val="Hyperlink"/>
            <w:rFonts w:eastAsia="MS Mincho"/>
            <w:noProof/>
          </w:rPr>
          <w:t xml:space="preserve">Table 96: Attributes of element </w:t>
        </w:r>
        <w:r w:rsidR="00A50DBF" w:rsidRPr="00835314">
          <w:rPr>
            <w:rStyle w:val="Hyperlink"/>
            <w:rFonts w:ascii="Courier New" w:eastAsia="MS Mincho" w:hAnsi="Courier New" w:cs="Courier New"/>
            <w:noProof/>
            <w:kern w:val="22"/>
          </w:rPr>
          <w:t>&lt;sheet_parameter/&gt;</w:t>
        </w:r>
        <w:r w:rsidR="00A50DBF" w:rsidRPr="00835314">
          <w:rPr>
            <w:rStyle w:val="Hyperlink"/>
            <w:rFonts w:eastAsia="MS Mincho"/>
            <w:noProof/>
          </w:rPr>
          <w:t xml:space="preserve"> for Butt Joint</w:t>
        </w:r>
        <w:r w:rsidR="00A50DBF">
          <w:rPr>
            <w:noProof/>
            <w:webHidden/>
          </w:rPr>
          <w:tab/>
        </w:r>
        <w:r w:rsidR="00A50DBF">
          <w:rPr>
            <w:noProof/>
            <w:webHidden/>
          </w:rPr>
          <w:fldChar w:fldCharType="begin"/>
        </w:r>
        <w:r w:rsidR="00A50DBF">
          <w:rPr>
            <w:noProof/>
            <w:webHidden/>
          </w:rPr>
          <w:instrText xml:space="preserve"> PAGEREF _Toc86874049 \h </w:instrText>
        </w:r>
        <w:r w:rsidR="00A50DBF">
          <w:rPr>
            <w:noProof/>
            <w:webHidden/>
          </w:rPr>
        </w:r>
        <w:r w:rsidR="00A50DBF">
          <w:rPr>
            <w:noProof/>
            <w:webHidden/>
          </w:rPr>
          <w:fldChar w:fldCharType="separate"/>
        </w:r>
        <w:r w:rsidR="00A50DBF">
          <w:rPr>
            <w:noProof/>
            <w:webHidden/>
          </w:rPr>
          <w:t>104</w:t>
        </w:r>
        <w:r w:rsidR="00A50DBF">
          <w:rPr>
            <w:noProof/>
            <w:webHidden/>
          </w:rPr>
          <w:fldChar w:fldCharType="end"/>
        </w:r>
      </w:hyperlink>
    </w:p>
    <w:p w14:paraId="62BDDF89" w14:textId="39E757C6" w:rsidR="00A50DBF" w:rsidRDefault="0095483F">
      <w:pPr>
        <w:pStyle w:val="TableofFigures"/>
        <w:rPr>
          <w:rFonts w:asciiTheme="minorHAnsi" w:eastAsiaTheme="minorEastAsia" w:hAnsiTheme="minorHAnsi" w:cstheme="minorBidi"/>
          <w:b w:val="0"/>
          <w:noProof/>
          <w:szCs w:val="22"/>
          <w:lang w:val="de-DE"/>
        </w:rPr>
      </w:pPr>
      <w:hyperlink w:anchor="_Toc86874050" w:history="1">
        <w:r w:rsidR="00A50DBF" w:rsidRPr="00835314">
          <w:rPr>
            <w:rStyle w:val="Hyperlink"/>
            <w:rFonts w:eastAsia="MS Mincho"/>
            <w:noProof/>
          </w:rPr>
          <w:t>Table 97: Parameters of Simple Corner Weld</w:t>
        </w:r>
        <w:r w:rsidR="00A50DBF">
          <w:rPr>
            <w:noProof/>
            <w:webHidden/>
          </w:rPr>
          <w:tab/>
        </w:r>
        <w:r w:rsidR="00A50DBF">
          <w:rPr>
            <w:noProof/>
            <w:webHidden/>
          </w:rPr>
          <w:fldChar w:fldCharType="begin"/>
        </w:r>
        <w:r w:rsidR="00A50DBF">
          <w:rPr>
            <w:noProof/>
            <w:webHidden/>
          </w:rPr>
          <w:instrText xml:space="preserve"> PAGEREF _Toc86874050 \h </w:instrText>
        </w:r>
        <w:r w:rsidR="00A50DBF">
          <w:rPr>
            <w:noProof/>
            <w:webHidden/>
          </w:rPr>
        </w:r>
        <w:r w:rsidR="00A50DBF">
          <w:rPr>
            <w:noProof/>
            <w:webHidden/>
          </w:rPr>
          <w:fldChar w:fldCharType="separate"/>
        </w:r>
        <w:r w:rsidR="00A50DBF">
          <w:rPr>
            <w:noProof/>
            <w:webHidden/>
          </w:rPr>
          <w:t>105</w:t>
        </w:r>
        <w:r w:rsidR="00A50DBF">
          <w:rPr>
            <w:noProof/>
            <w:webHidden/>
          </w:rPr>
          <w:fldChar w:fldCharType="end"/>
        </w:r>
      </w:hyperlink>
    </w:p>
    <w:p w14:paraId="29356FD9" w14:textId="7241EDDE" w:rsidR="00A50DBF" w:rsidRDefault="0095483F">
      <w:pPr>
        <w:pStyle w:val="TableofFigures"/>
        <w:rPr>
          <w:rFonts w:asciiTheme="minorHAnsi" w:eastAsiaTheme="minorEastAsia" w:hAnsiTheme="minorHAnsi" w:cstheme="minorBidi"/>
          <w:b w:val="0"/>
          <w:noProof/>
          <w:szCs w:val="22"/>
          <w:lang w:val="de-DE"/>
        </w:rPr>
      </w:pPr>
      <w:hyperlink w:anchor="_Toc86874051" w:history="1">
        <w:r w:rsidR="00A50DBF" w:rsidRPr="00835314">
          <w:rPr>
            <w:rStyle w:val="Hyperlink"/>
            <w:rFonts w:eastAsia="MS Mincho"/>
            <w:noProof/>
          </w:rPr>
          <w:t>Table 98: Parameters of Double Corner Weld</w:t>
        </w:r>
        <w:r w:rsidR="00A50DBF">
          <w:rPr>
            <w:noProof/>
            <w:webHidden/>
          </w:rPr>
          <w:tab/>
        </w:r>
        <w:r w:rsidR="00A50DBF">
          <w:rPr>
            <w:noProof/>
            <w:webHidden/>
          </w:rPr>
          <w:fldChar w:fldCharType="begin"/>
        </w:r>
        <w:r w:rsidR="00A50DBF">
          <w:rPr>
            <w:noProof/>
            <w:webHidden/>
          </w:rPr>
          <w:instrText xml:space="preserve"> PAGEREF _Toc86874051 \h </w:instrText>
        </w:r>
        <w:r w:rsidR="00A50DBF">
          <w:rPr>
            <w:noProof/>
            <w:webHidden/>
          </w:rPr>
        </w:r>
        <w:r w:rsidR="00A50DBF">
          <w:rPr>
            <w:noProof/>
            <w:webHidden/>
          </w:rPr>
          <w:fldChar w:fldCharType="separate"/>
        </w:r>
        <w:r w:rsidR="00A50DBF">
          <w:rPr>
            <w:noProof/>
            <w:webHidden/>
          </w:rPr>
          <w:t>106</w:t>
        </w:r>
        <w:r w:rsidR="00A50DBF">
          <w:rPr>
            <w:noProof/>
            <w:webHidden/>
          </w:rPr>
          <w:fldChar w:fldCharType="end"/>
        </w:r>
      </w:hyperlink>
    </w:p>
    <w:p w14:paraId="0210B2F3" w14:textId="0C99D3EA" w:rsidR="00A50DBF" w:rsidRDefault="0095483F">
      <w:pPr>
        <w:pStyle w:val="TableofFigures"/>
        <w:rPr>
          <w:rFonts w:asciiTheme="minorHAnsi" w:eastAsiaTheme="minorEastAsia" w:hAnsiTheme="minorHAnsi" w:cstheme="minorBidi"/>
          <w:b w:val="0"/>
          <w:noProof/>
          <w:szCs w:val="22"/>
          <w:lang w:val="de-DE"/>
        </w:rPr>
      </w:pPr>
      <w:hyperlink w:anchor="_Toc86874052" w:history="1">
        <w:r w:rsidR="00A50DBF" w:rsidRPr="00835314">
          <w:rPr>
            <w:rStyle w:val="Hyperlink"/>
            <w:rFonts w:eastAsia="MS Mincho"/>
            <w:noProof/>
          </w:rPr>
          <w:t xml:space="preserve">Table 99: Attributes of element </w:t>
        </w:r>
        <w:r w:rsidR="00A50DBF" w:rsidRPr="00835314">
          <w:rPr>
            <w:rStyle w:val="Hyperlink"/>
            <w:rFonts w:ascii="Courier New" w:eastAsia="MS Mincho" w:hAnsi="Courier New" w:cs="Courier New"/>
            <w:bCs/>
            <w:noProof/>
          </w:rPr>
          <w:t>&lt;weld_position/&gt;</w:t>
        </w:r>
        <w:r w:rsidR="00A50DBF" w:rsidRPr="00835314">
          <w:rPr>
            <w:rStyle w:val="Hyperlink"/>
            <w:rFonts w:eastAsia="MS Mincho"/>
            <w:noProof/>
          </w:rPr>
          <w:t xml:space="preserve"> for Corner Weld</w:t>
        </w:r>
        <w:r w:rsidR="00A50DBF">
          <w:rPr>
            <w:noProof/>
            <w:webHidden/>
          </w:rPr>
          <w:tab/>
        </w:r>
        <w:r w:rsidR="00A50DBF">
          <w:rPr>
            <w:noProof/>
            <w:webHidden/>
          </w:rPr>
          <w:fldChar w:fldCharType="begin"/>
        </w:r>
        <w:r w:rsidR="00A50DBF">
          <w:rPr>
            <w:noProof/>
            <w:webHidden/>
          </w:rPr>
          <w:instrText xml:space="preserve"> PAGEREF _Toc86874052 \h </w:instrText>
        </w:r>
        <w:r w:rsidR="00A50DBF">
          <w:rPr>
            <w:noProof/>
            <w:webHidden/>
          </w:rPr>
        </w:r>
        <w:r w:rsidR="00A50DBF">
          <w:rPr>
            <w:noProof/>
            <w:webHidden/>
          </w:rPr>
          <w:fldChar w:fldCharType="separate"/>
        </w:r>
        <w:r w:rsidR="00A50DBF">
          <w:rPr>
            <w:noProof/>
            <w:webHidden/>
          </w:rPr>
          <w:t>107</w:t>
        </w:r>
        <w:r w:rsidR="00A50DBF">
          <w:rPr>
            <w:noProof/>
            <w:webHidden/>
          </w:rPr>
          <w:fldChar w:fldCharType="end"/>
        </w:r>
      </w:hyperlink>
    </w:p>
    <w:p w14:paraId="55ADC2F5" w14:textId="73CEF4D9" w:rsidR="00A50DBF" w:rsidRDefault="0095483F">
      <w:pPr>
        <w:pStyle w:val="TableofFigures"/>
        <w:rPr>
          <w:rFonts w:asciiTheme="minorHAnsi" w:eastAsiaTheme="minorEastAsia" w:hAnsiTheme="minorHAnsi" w:cstheme="minorBidi"/>
          <w:b w:val="0"/>
          <w:noProof/>
          <w:szCs w:val="22"/>
          <w:lang w:val="de-DE"/>
        </w:rPr>
      </w:pPr>
      <w:hyperlink w:anchor="_Toc86874053" w:history="1">
        <w:r w:rsidR="00A50DBF" w:rsidRPr="00835314">
          <w:rPr>
            <w:rStyle w:val="Hyperlink"/>
            <w:rFonts w:eastAsia="MS Mincho"/>
            <w:noProof/>
          </w:rPr>
          <w:t xml:space="preserve">Table 100: Values of Attribute </w:t>
        </w:r>
        <w:r w:rsidR="00A50DBF" w:rsidRPr="00835314">
          <w:rPr>
            <w:rStyle w:val="Hyperlink"/>
            <w:rFonts w:ascii="Courier New" w:eastAsia="MS Mincho" w:hAnsi="Courier New" w:cs="Courier New"/>
            <w:bCs/>
            <w:noProof/>
          </w:rPr>
          <w:t>section</w:t>
        </w:r>
        <w:r w:rsidR="00A50DBF">
          <w:rPr>
            <w:noProof/>
            <w:webHidden/>
          </w:rPr>
          <w:tab/>
        </w:r>
        <w:r w:rsidR="00A50DBF">
          <w:rPr>
            <w:noProof/>
            <w:webHidden/>
          </w:rPr>
          <w:fldChar w:fldCharType="begin"/>
        </w:r>
        <w:r w:rsidR="00A50DBF">
          <w:rPr>
            <w:noProof/>
            <w:webHidden/>
          </w:rPr>
          <w:instrText xml:space="preserve"> PAGEREF _Toc86874053 \h </w:instrText>
        </w:r>
        <w:r w:rsidR="00A50DBF">
          <w:rPr>
            <w:noProof/>
            <w:webHidden/>
          </w:rPr>
        </w:r>
        <w:r w:rsidR="00A50DBF">
          <w:rPr>
            <w:noProof/>
            <w:webHidden/>
          </w:rPr>
          <w:fldChar w:fldCharType="separate"/>
        </w:r>
        <w:r w:rsidR="00A50DBF">
          <w:rPr>
            <w:noProof/>
            <w:webHidden/>
          </w:rPr>
          <w:t>107</w:t>
        </w:r>
        <w:r w:rsidR="00A50DBF">
          <w:rPr>
            <w:noProof/>
            <w:webHidden/>
          </w:rPr>
          <w:fldChar w:fldCharType="end"/>
        </w:r>
      </w:hyperlink>
    </w:p>
    <w:p w14:paraId="061D1111" w14:textId="7D6A8D4B" w:rsidR="00A50DBF" w:rsidRDefault="0095483F">
      <w:pPr>
        <w:pStyle w:val="TableofFigures"/>
        <w:rPr>
          <w:rFonts w:asciiTheme="minorHAnsi" w:eastAsiaTheme="minorEastAsia" w:hAnsiTheme="minorHAnsi" w:cstheme="minorBidi"/>
          <w:b w:val="0"/>
          <w:noProof/>
          <w:szCs w:val="22"/>
          <w:lang w:val="de-DE"/>
        </w:rPr>
      </w:pPr>
      <w:hyperlink w:anchor="_Toc86874054" w:history="1">
        <w:r w:rsidR="00A50DBF" w:rsidRPr="00835314">
          <w:rPr>
            <w:rStyle w:val="Hyperlink"/>
            <w:rFonts w:eastAsia="MS Mincho"/>
            <w:noProof/>
          </w:rPr>
          <w:t xml:space="preserve">Table 101: Values of Attribute </w:t>
        </w:r>
        <w:r w:rsidR="00A50DBF" w:rsidRPr="00835314">
          <w:rPr>
            <w:rStyle w:val="Hyperlink"/>
            <w:rFonts w:ascii="Courier New" w:eastAsia="MS Mincho" w:hAnsi="Courier New" w:cs="Courier New"/>
            <w:bCs/>
            <w:noProof/>
          </w:rPr>
          <w:t>angle</w:t>
        </w:r>
        <w:r w:rsidR="00A50DBF">
          <w:rPr>
            <w:noProof/>
            <w:webHidden/>
          </w:rPr>
          <w:tab/>
        </w:r>
        <w:r w:rsidR="00A50DBF">
          <w:rPr>
            <w:noProof/>
            <w:webHidden/>
          </w:rPr>
          <w:fldChar w:fldCharType="begin"/>
        </w:r>
        <w:r w:rsidR="00A50DBF">
          <w:rPr>
            <w:noProof/>
            <w:webHidden/>
          </w:rPr>
          <w:instrText xml:space="preserve"> PAGEREF _Toc86874054 \h </w:instrText>
        </w:r>
        <w:r w:rsidR="00A50DBF">
          <w:rPr>
            <w:noProof/>
            <w:webHidden/>
          </w:rPr>
        </w:r>
        <w:r w:rsidR="00A50DBF">
          <w:rPr>
            <w:noProof/>
            <w:webHidden/>
          </w:rPr>
          <w:fldChar w:fldCharType="separate"/>
        </w:r>
        <w:r w:rsidR="00A50DBF">
          <w:rPr>
            <w:noProof/>
            <w:webHidden/>
          </w:rPr>
          <w:t>108</w:t>
        </w:r>
        <w:r w:rsidR="00A50DBF">
          <w:rPr>
            <w:noProof/>
            <w:webHidden/>
          </w:rPr>
          <w:fldChar w:fldCharType="end"/>
        </w:r>
      </w:hyperlink>
    </w:p>
    <w:p w14:paraId="24247E69" w14:textId="63E0F2E5" w:rsidR="00A50DBF" w:rsidRDefault="0095483F">
      <w:pPr>
        <w:pStyle w:val="TableofFigures"/>
        <w:rPr>
          <w:rFonts w:asciiTheme="minorHAnsi" w:eastAsiaTheme="minorEastAsia" w:hAnsiTheme="minorHAnsi" w:cstheme="minorBidi"/>
          <w:b w:val="0"/>
          <w:noProof/>
          <w:szCs w:val="22"/>
          <w:lang w:val="de-DE"/>
        </w:rPr>
      </w:pPr>
      <w:hyperlink w:anchor="_Toc86874055" w:history="1">
        <w:r w:rsidR="00A50DBF" w:rsidRPr="00835314">
          <w:rPr>
            <w:rStyle w:val="Hyperlink"/>
            <w:rFonts w:eastAsia="MS Mincho"/>
            <w:noProof/>
          </w:rPr>
          <w:t xml:space="preserve">Table 102: Attributes of element </w:t>
        </w:r>
        <w:r w:rsidR="00A50DBF" w:rsidRPr="00835314">
          <w:rPr>
            <w:rStyle w:val="Hyperlink"/>
            <w:rFonts w:ascii="Courier New" w:eastAsia="MS Mincho" w:hAnsi="Courier New" w:cs="Courier New"/>
            <w:noProof/>
            <w:kern w:val="22"/>
          </w:rPr>
          <w:t>&lt;sheet_parameter/&gt;</w:t>
        </w:r>
        <w:r w:rsidR="00A50DBF" w:rsidRPr="00835314">
          <w:rPr>
            <w:rStyle w:val="Hyperlink"/>
            <w:rFonts w:eastAsia="MS Mincho"/>
            <w:noProof/>
          </w:rPr>
          <w:t xml:space="preserve"> for Corner Weld</w:t>
        </w:r>
        <w:r w:rsidR="00A50DBF">
          <w:rPr>
            <w:noProof/>
            <w:webHidden/>
          </w:rPr>
          <w:tab/>
        </w:r>
        <w:r w:rsidR="00A50DBF">
          <w:rPr>
            <w:noProof/>
            <w:webHidden/>
          </w:rPr>
          <w:fldChar w:fldCharType="begin"/>
        </w:r>
        <w:r w:rsidR="00A50DBF">
          <w:rPr>
            <w:noProof/>
            <w:webHidden/>
          </w:rPr>
          <w:instrText xml:space="preserve"> PAGEREF _Toc86874055 \h </w:instrText>
        </w:r>
        <w:r w:rsidR="00A50DBF">
          <w:rPr>
            <w:noProof/>
            <w:webHidden/>
          </w:rPr>
        </w:r>
        <w:r w:rsidR="00A50DBF">
          <w:rPr>
            <w:noProof/>
            <w:webHidden/>
          </w:rPr>
          <w:fldChar w:fldCharType="separate"/>
        </w:r>
        <w:r w:rsidR="00A50DBF">
          <w:rPr>
            <w:noProof/>
            <w:webHidden/>
          </w:rPr>
          <w:t>108</w:t>
        </w:r>
        <w:r w:rsidR="00A50DBF">
          <w:rPr>
            <w:noProof/>
            <w:webHidden/>
          </w:rPr>
          <w:fldChar w:fldCharType="end"/>
        </w:r>
      </w:hyperlink>
    </w:p>
    <w:p w14:paraId="271255B1" w14:textId="0CA8EE3B" w:rsidR="00A50DBF" w:rsidRDefault="0095483F">
      <w:pPr>
        <w:pStyle w:val="TableofFigures"/>
        <w:rPr>
          <w:rFonts w:asciiTheme="minorHAnsi" w:eastAsiaTheme="minorEastAsia" w:hAnsiTheme="minorHAnsi" w:cstheme="minorBidi"/>
          <w:b w:val="0"/>
          <w:noProof/>
          <w:szCs w:val="22"/>
          <w:lang w:val="de-DE"/>
        </w:rPr>
      </w:pPr>
      <w:hyperlink w:anchor="_Toc86874056" w:history="1">
        <w:r w:rsidR="00A50DBF" w:rsidRPr="00835314">
          <w:rPr>
            <w:rStyle w:val="Hyperlink"/>
            <w:rFonts w:eastAsia="MS Mincho"/>
            <w:noProof/>
          </w:rPr>
          <w:t>Table 103: Parameters of Edge Weld</w:t>
        </w:r>
        <w:r w:rsidR="00A50DBF">
          <w:rPr>
            <w:noProof/>
            <w:webHidden/>
          </w:rPr>
          <w:tab/>
        </w:r>
        <w:r w:rsidR="00A50DBF">
          <w:rPr>
            <w:noProof/>
            <w:webHidden/>
          </w:rPr>
          <w:fldChar w:fldCharType="begin"/>
        </w:r>
        <w:r w:rsidR="00A50DBF">
          <w:rPr>
            <w:noProof/>
            <w:webHidden/>
          </w:rPr>
          <w:instrText xml:space="preserve"> PAGEREF _Toc86874056 \h </w:instrText>
        </w:r>
        <w:r w:rsidR="00A50DBF">
          <w:rPr>
            <w:noProof/>
            <w:webHidden/>
          </w:rPr>
        </w:r>
        <w:r w:rsidR="00A50DBF">
          <w:rPr>
            <w:noProof/>
            <w:webHidden/>
          </w:rPr>
          <w:fldChar w:fldCharType="separate"/>
        </w:r>
        <w:r w:rsidR="00A50DBF">
          <w:rPr>
            <w:noProof/>
            <w:webHidden/>
          </w:rPr>
          <w:t>109</w:t>
        </w:r>
        <w:r w:rsidR="00A50DBF">
          <w:rPr>
            <w:noProof/>
            <w:webHidden/>
          </w:rPr>
          <w:fldChar w:fldCharType="end"/>
        </w:r>
      </w:hyperlink>
    </w:p>
    <w:p w14:paraId="056E2F16" w14:textId="5EE8FB8A" w:rsidR="00A50DBF" w:rsidRDefault="0095483F">
      <w:pPr>
        <w:pStyle w:val="TableofFigures"/>
        <w:rPr>
          <w:rFonts w:asciiTheme="minorHAnsi" w:eastAsiaTheme="minorEastAsia" w:hAnsiTheme="minorHAnsi" w:cstheme="minorBidi"/>
          <w:b w:val="0"/>
          <w:noProof/>
          <w:szCs w:val="22"/>
          <w:lang w:val="de-DE"/>
        </w:rPr>
      </w:pPr>
      <w:hyperlink w:anchor="_Toc86874057" w:history="1">
        <w:r w:rsidR="00A50DBF" w:rsidRPr="00835314">
          <w:rPr>
            <w:rStyle w:val="Hyperlink"/>
            <w:rFonts w:eastAsia="MS Mincho"/>
            <w:noProof/>
          </w:rPr>
          <w:t xml:space="preserve">Table 104: Attributes of element </w:t>
        </w:r>
        <w:r w:rsidR="00A50DBF" w:rsidRPr="00835314">
          <w:rPr>
            <w:rStyle w:val="Hyperlink"/>
            <w:rFonts w:ascii="Courier New" w:eastAsia="MS Mincho" w:hAnsi="Courier New" w:cs="Courier New"/>
            <w:noProof/>
            <w:kern w:val="22"/>
          </w:rPr>
          <w:t>&lt;weld_position/&gt;</w:t>
        </w:r>
        <w:r w:rsidR="00A50DBF" w:rsidRPr="00835314">
          <w:rPr>
            <w:rStyle w:val="Hyperlink"/>
            <w:rFonts w:eastAsia="MS Mincho"/>
            <w:noProof/>
          </w:rPr>
          <w:t xml:space="preserve"> for Edge Weld</w:t>
        </w:r>
        <w:r w:rsidR="00A50DBF">
          <w:rPr>
            <w:noProof/>
            <w:webHidden/>
          </w:rPr>
          <w:tab/>
        </w:r>
        <w:r w:rsidR="00A50DBF">
          <w:rPr>
            <w:noProof/>
            <w:webHidden/>
          </w:rPr>
          <w:fldChar w:fldCharType="begin"/>
        </w:r>
        <w:r w:rsidR="00A50DBF">
          <w:rPr>
            <w:noProof/>
            <w:webHidden/>
          </w:rPr>
          <w:instrText xml:space="preserve"> PAGEREF _Toc86874057 \h </w:instrText>
        </w:r>
        <w:r w:rsidR="00A50DBF">
          <w:rPr>
            <w:noProof/>
            <w:webHidden/>
          </w:rPr>
        </w:r>
        <w:r w:rsidR="00A50DBF">
          <w:rPr>
            <w:noProof/>
            <w:webHidden/>
          </w:rPr>
          <w:fldChar w:fldCharType="separate"/>
        </w:r>
        <w:r w:rsidR="00A50DBF">
          <w:rPr>
            <w:noProof/>
            <w:webHidden/>
          </w:rPr>
          <w:t>110</w:t>
        </w:r>
        <w:r w:rsidR="00A50DBF">
          <w:rPr>
            <w:noProof/>
            <w:webHidden/>
          </w:rPr>
          <w:fldChar w:fldCharType="end"/>
        </w:r>
      </w:hyperlink>
    </w:p>
    <w:p w14:paraId="6F1112EA" w14:textId="3DA0295E" w:rsidR="00A50DBF" w:rsidRDefault="0095483F">
      <w:pPr>
        <w:pStyle w:val="TableofFigures"/>
        <w:rPr>
          <w:rFonts w:asciiTheme="minorHAnsi" w:eastAsiaTheme="minorEastAsia" w:hAnsiTheme="minorHAnsi" w:cstheme="minorBidi"/>
          <w:b w:val="0"/>
          <w:noProof/>
          <w:szCs w:val="22"/>
          <w:lang w:val="de-DE"/>
        </w:rPr>
      </w:pPr>
      <w:hyperlink w:anchor="_Toc86874058" w:history="1">
        <w:r w:rsidR="00A50DBF" w:rsidRPr="00835314">
          <w:rPr>
            <w:rStyle w:val="Hyperlink"/>
            <w:rFonts w:eastAsia="MS Mincho"/>
            <w:noProof/>
          </w:rPr>
          <w:t xml:space="preserve">Table 105: Attributes of element </w:t>
        </w:r>
        <w:r w:rsidR="00A50DBF" w:rsidRPr="00835314">
          <w:rPr>
            <w:rStyle w:val="Hyperlink"/>
            <w:rFonts w:ascii="Courier New" w:eastAsia="MS Mincho" w:hAnsi="Courier New" w:cs="Courier New"/>
            <w:noProof/>
            <w:kern w:val="22"/>
          </w:rPr>
          <w:t>&lt;sheet_parameter/&gt;</w:t>
        </w:r>
        <w:r w:rsidR="00A50DBF" w:rsidRPr="00835314">
          <w:rPr>
            <w:rStyle w:val="Hyperlink"/>
            <w:rFonts w:eastAsia="MS Mincho"/>
            <w:noProof/>
          </w:rPr>
          <w:t xml:space="preserve"> for Corner Weld</w:t>
        </w:r>
        <w:r w:rsidR="00A50DBF">
          <w:rPr>
            <w:noProof/>
            <w:webHidden/>
          </w:rPr>
          <w:tab/>
        </w:r>
        <w:r w:rsidR="00A50DBF">
          <w:rPr>
            <w:noProof/>
            <w:webHidden/>
          </w:rPr>
          <w:fldChar w:fldCharType="begin"/>
        </w:r>
        <w:r w:rsidR="00A50DBF">
          <w:rPr>
            <w:noProof/>
            <w:webHidden/>
          </w:rPr>
          <w:instrText xml:space="preserve"> PAGEREF _Toc86874058 \h </w:instrText>
        </w:r>
        <w:r w:rsidR="00A50DBF">
          <w:rPr>
            <w:noProof/>
            <w:webHidden/>
          </w:rPr>
        </w:r>
        <w:r w:rsidR="00A50DBF">
          <w:rPr>
            <w:noProof/>
            <w:webHidden/>
          </w:rPr>
          <w:fldChar w:fldCharType="separate"/>
        </w:r>
        <w:r w:rsidR="00A50DBF">
          <w:rPr>
            <w:noProof/>
            <w:webHidden/>
          </w:rPr>
          <w:t>111</w:t>
        </w:r>
        <w:r w:rsidR="00A50DBF">
          <w:rPr>
            <w:noProof/>
            <w:webHidden/>
          </w:rPr>
          <w:fldChar w:fldCharType="end"/>
        </w:r>
      </w:hyperlink>
    </w:p>
    <w:p w14:paraId="7D0F967C" w14:textId="2BF37A27" w:rsidR="00A50DBF" w:rsidRDefault="0095483F">
      <w:pPr>
        <w:pStyle w:val="TableofFigures"/>
        <w:rPr>
          <w:rFonts w:asciiTheme="minorHAnsi" w:eastAsiaTheme="minorEastAsia" w:hAnsiTheme="minorHAnsi" w:cstheme="minorBidi"/>
          <w:b w:val="0"/>
          <w:noProof/>
          <w:szCs w:val="22"/>
          <w:lang w:val="de-DE"/>
        </w:rPr>
      </w:pPr>
      <w:hyperlink w:anchor="_Toc86874059" w:history="1">
        <w:r w:rsidR="00A50DBF" w:rsidRPr="00835314">
          <w:rPr>
            <w:rStyle w:val="Hyperlink"/>
            <w:rFonts w:eastAsia="MS Mincho"/>
            <w:noProof/>
          </w:rPr>
          <w:t>Table 106: Parameters of I-Weld</w:t>
        </w:r>
        <w:r w:rsidR="00A50DBF">
          <w:rPr>
            <w:noProof/>
            <w:webHidden/>
          </w:rPr>
          <w:tab/>
        </w:r>
        <w:r w:rsidR="00A50DBF">
          <w:rPr>
            <w:noProof/>
            <w:webHidden/>
          </w:rPr>
          <w:fldChar w:fldCharType="begin"/>
        </w:r>
        <w:r w:rsidR="00A50DBF">
          <w:rPr>
            <w:noProof/>
            <w:webHidden/>
          </w:rPr>
          <w:instrText xml:space="preserve"> PAGEREF _Toc86874059 \h </w:instrText>
        </w:r>
        <w:r w:rsidR="00A50DBF">
          <w:rPr>
            <w:noProof/>
            <w:webHidden/>
          </w:rPr>
        </w:r>
        <w:r w:rsidR="00A50DBF">
          <w:rPr>
            <w:noProof/>
            <w:webHidden/>
          </w:rPr>
          <w:fldChar w:fldCharType="separate"/>
        </w:r>
        <w:r w:rsidR="00A50DBF">
          <w:rPr>
            <w:noProof/>
            <w:webHidden/>
          </w:rPr>
          <w:t>112</w:t>
        </w:r>
        <w:r w:rsidR="00A50DBF">
          <w:rPr>
            <w:noProof/>
            <w:webHidden/>
          </w:rPr>
          <w:fldChar w:fldCharType="end"/>
        </w:r>
      </w:hyperlink>
    </w:p>
    <w:p w14:paraId="5A0D206F" w14:textId="7D7E350E" w:rsidR="00A50DBF" w:rsidRDefault="0095483F">
      <w:pPr>
        <w:pStyle w:val="TableofFigures"/>
        <w:rPr>
          <w:rFonts w:asciiTheme="minorHAnsi" w:eastAsiaTheme="minorEastAsia" w:hAnsiTheme="minorHAnsi" w:cstheme="minorBidi"/>
          <w:b w:val="0"/>
          <w:noProof/>
          <w:szCs w:val="22"/>
          <w:lang w:val="de-DE"/>
        </w:rPr>
      </w:pPr>
      <w:hyperlink w:anchor="_Toc86874060" w:history="1">
        <w:r w:rsidR="00A50DBF" w:rsidRPr="00835314">
          <w:rPr>
            <w:rStyle w:val="Hyperlink"/>
            <w:rFonts w:eastAsia="MS Mincho"/>
            <w:noProof/>
          </w:rPr>
          <w:t xml:space="preserve">Table 107: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I Weld</w:t>
        </w:r>
        <w:r w:rsidR="00A50DBF">
          <w:rPr>
            <w:noProof/>
            <w:webHidden/>
          </w:rPr>
          <w:tab/>
        </w:r>
        <w:r w:rsidR="00A50DBF">
          <w:rPr>
            <w:noProof/>
            <w:webHidden/>
          </w:rPr>
          <w:fldChar w:fldCharType="begin"/>
        </w:r>
        <w:r w:rsidR="00A50DBF">
          <w:rPr>
            <w:noProof/>
            <w:webHidden/>
          </w:rPr>
          <w:instrText xml:space="preserve"> PAGEREF _Toc86874060 \h </w:instrText>
        </w:r>
        <w:r w:rsidR="00A50DBF">
          <w:rPr>
            <w:noProof/>
            <w:webHidden/>
          </w:rPr>
        </w:r>
        <w:r w:rsidR="00A50DBF">
          <w:rPr>
            <w:noProof/>
            <w:webHidden/>
          </w:rPr>
          <w:fldChar w:fldCharType="separate"/>
        </w:r>
        <w:r w:rsidR="00A50DBF">
          <w:rPr>
            <w:noProof/>
            <w:webHidden/>
          </w:rPr>
          <w:t>112</w:t>
        </w:r>
        <w:r w:rsidR="00A50DBF">
          <w:rPr>
            <w:noProof/>
            <w:webHidden/>
          </w:rPr>
          <w:fldChar w:fldCharType="end"/>
        </w:r>
      </w:hyperlink>
    </w:p>
    <w:p w14:paraId="44A2393C" w14:textId="6C3AE95F" w:rsidR="00A50DBF" w:rsidRDefault="0095483F">
      <w:pPr>
        <w:pStyle w:val="TableofFigures"/>
        <w:rPr>
          <w:rFonts w:asciiTheme="minorHAnsi" w:eastAsiaTheme="minorEastAsia" w:hAnsiTheme="minorHAnsi" w:cstheme="minorBidi"/>
          <w:b w:val="0"/>
          <w:noProof/>
          <w:szCs w:val="22"/>
          <w:lang w:val="de-DE"/>
        </w:rPr>
      </w:pPr>
      <w:hyperlink w:anchor="_Toc86874061" w:history="1">
        <w:r w:rsidR="00A50DBF" w:rsidRPr="00835314">
          <w:rPr>
            <w:rStyle w:val="Hyperlink"/>
            <w:rFonts w:eastAsia="MS Mincho"/>
            <w:noProof/>
          </w:rPr>
          <w:t>Table 108: Attributes of element &lt;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I Weld</w:t>
        </w:r>
        <w:r w:rsidR="00A50DBF">
          <w:rPr>
            <w:noProof/>
            <w:webHidden/>
          </w:rPr>
          <w:tab/>
        </w:r>
        <w:r w:rsidR="00A50DBF">
          <w:rPr>
            <w:noProof/>
            <w:webHidden/>
          </w:rPr>
          <w:fldChar w:fldCharType="begin"/>
        </w:r>
        <w:r w:rsidR="00A50DBF">
          <w:rPr>
            <w:noProof/>
            <w:webHidden/>
          </w:rPr>
          <w:instrText xml:space="preserve"> PAGEREF _Toc86874061 \h </w:instrText>
        </w:r>
        <w:r w:rsidR="00A50DBF">
          <w:rPr>
            <w:noProof/>
            <w:webHidden/>
          </w:rPr>
        </w:r>
        <w:r w:rsidR="00A50DBF">
          <w:rPr>
            <w:noProof/>
            <w:webHidden/>
          </w:rPr>
          <w:fldChar w:fldCharType="separate"/>
        </w:r>
        <w:r w:rsidR="00A50DBF">
          <w:rPr>
            <w:noProof/>
            <w:webHidden/>
          </w:rPr>
          <w:t>113</w:t>
        </w:r>
        <w:r w:rsidR="00A50DBF">
          <w:rPr>
            <w:noProof/>
            <w:webHidden/>
          </w:rPr>
          <w:fldChar w:fldCharType="end"/>
        </w:r>
      </w:hyperlink>
    </w:p>
    <w:p w14:paraId="1E7A96C1" w14:textId="4AE261C4" w:rsidR="00A50DBF" w:rsidRDefault="0095483F">
      <w:pPr>
        <w:pStyle w:val="TableofFigures"/>
        <w:rPr>
          <w:rFonts w:asciiTheme="minorHAnsi" w:eastAsiaTheme="minorEastAsia" w:hAnsiTheme="minorHAnsi" w:cstheme="minorBidi"/>
          <w:b w:val="0"/>
          <w:noProof/>
          <w:szCs w:val="22"/>
          <w:lang w:val="de-DE"/>
        </w:rPr>
      </w:pPr>
      <w:hyperlink w:anchor="_Toc86874062" w:history="1">
        <w:r w:rsidR="00A50DBF" w:rsidRPr="00835314">
          <w:rPr>
            <w:rStyle w:val="Hyperlink"/>
            <w:rFonts w:eastAsia="MS Mincho"/>
            <w:noProof/>
          </w:rPr>
          <w:t>Table 109: Parameters of Overlap Weld</w:t>
        </w:r>
        <w:r w:rsidR="00A50DBF">
          <w:rPr>
            <w:noProof/>
            <w:webHidden/>
          </w:rPr>
          <w:tab/>
        </w:r>
        <w:r w:rsidR="00A50DBF">
          <w:rPr>
            <w:noProof/>
            <w:webHidden/>
          </w:rPr>
          <w:fldChar w:fldCharType="begin"/>
        </w:r>
        <w:r w:rsidR="00A50DBF">
          <w:rPr>
            <w:noProof/>
            <w:webHidden/>
          </w:rPr>
          <w:instrText xml:space="preserve"> PAGEREF _Toc86874062 \h </w:instrText>
        </w:r>
        <w:r w:rsidR="00A50DBF">
          <w:rPr>
            <w:noProof/>
            <w:webHidden/>
          </w:rPr>
        </w:r>
        <w:r w:rsidR="00A50DBF">
          <w:rPr>
            <w:noProof/>
            <w:webHidden/>
          </w:rPr>
          <w:fldChar w:fldCharType="separate"/>
        </w:r>
        <w:r w:rsidR="00A50DBF">
          <w:rPr>
            <w:noProof/>
            <w:webHidden/>
          </w:rPr>
          <w:t>114</w:t>
        </w:r>
        <w:r w:rsidR="00A50DBF">
          <w:rPr>
            <w:noProof/>
            <w:webHidden/>
          </w:rPr>
          <w:fldChar w:fldCharType="end"/>
        </w:r>
      </w:hyperlink>
    </w:p>
    <w:p w14:paraId="5FF6296D" w14:textId="0B41A9A5" w:rsidR="00A50DBF" w:rsidRDefault="0095483F">
      <w:pPr>
        <w:pStyle w:val="TableofFigures"/>
        <w:rPr>
          <w:rFonts w:asciiTheme="minorHAnsi" w:eastAsiaTheme="minorEastAsia" w:hAnsiTheme="minorHAnsi" w:cstheme="minorBidi"/>
          <w:b w:val="0"/>
          <w:noProof/>
          <w:szCs w:val="22"/>
          <w:lang w:val="de-DE"/>
        </w:rPr>
      </w:pPr>
      <w:hyperlink w:anchor="_Toc86874063" w:history="1">
        <w:r w:rsidR="00A50DBF" w:rsidRPr="00835314">
          <w:rPr>
            <w:rStyle w:val="Hyperlink"/>
            <w:rFonts w:eastAsia="MS Mincho"/>
            <w:noProof/>
          </w:rPr>
          <w:t>Table 110: Parameters of Single Sided Double Overlap Weld</w:t>
        </w:r>
        <w:r w:rsidR="00A50DBF">
          <w:rPr>
            <w:noProof/>
            <w:webHidden/>
          </w:rPr>
          <w:tab/>
        </w:r>
        <w:r w:rsidR="00A50DBF">
          <w:rPr>
            <w:noProof/>
            <w:webHidden/>
          </w:rPr>
          <w:fldChar w:fldCharType="begin"/>
        </w:r>
        <w:r w:rsidR="00A50DBF">
          <w:rPr>
            <w:noProof/>
            <w:webHidden/>
          </w:rPr>
          <w:instrText xml:space="preserve"> PAGEREF _Toc86874063 \h </w:instrText>
        </w:r>
        <w:r w:rsidR="00A50DBF">
          <w:rPr>
            <w:noProof/>
            <w:webHidden/>
          </w:rPr>
        </w:r>
        <w:r w:rsidR="00A50DBF">
          <w:rPr>
            <w:noProof/>
            <w:webHidden/>
          </w:rPr>
          <w:fldChar w:fldCharType="separate"/>
        </w:r>
        <w:r w:rsidR="00A50DBF">
          <w:rPr>
            <w:noProof/>
            <w:webHidden/>
          </w:rPr>
          <w:t>115</w:t>
        </w:r>
        <w:r w:rsidR="00A50DBF">
          <w:rPr>
            <w:noProof/>
            <w:webHidden/>
          </w:rPr>
          <w:fldChar w:fldCharType="end"/>
        </w:r>
      </w:hyperlink>
    </w:p>
    <w:p w14:paraId="01A02719" w14:textId="6D3344AB" w:rsidR="00A50DBF" w:rsidRDefault="0095483F">
      <w:pPr>
        <w:pStyle w:val="TableofFigures"/>
        <w:rPr>
          <w:rFonts w:asciiTheme="minorHAnsi" w:eastAsiaTheme="minorEastAsia" w:hAnsiTheme="minorHAnsi" w:cstheme="minorBidi"/>
          <w:b w:val="0"/>
          <w:noProof/>
          <w:szCs w:val="22"/>
          <w:lang w:val="de-DE"/>
        </w:rPr>
      </w:pPr>
      <w:hyperlink w:anchor="_Toc86874064" w:history="1">
        <w:r w:rsidR="00A50DBF" w:rsidRPr="00835314">
          <w:rPr>
            <w:rStyle w:val="Hyperlink"/>
            <w:rFonts w:eastAsia="MS Mincho"/>
            <w:noProof/>
          </w:rPr>
          <w:t>Table 111: Parameters of Double Sided Double Overlap Weld</w:t>
        </w:r>
        <w:r w:rsidR="00A50DBF">
          <w:rPr>
            <w:noProof/>
            <w:webHidden/>
          </w:rPr>
          <w:tab/>
        </w:r>
        <w:r w:rsidR="00A50DBF">
          <w:rPr>
            <w:noProof/>
            <w:webHidden/>
          </w:rPr>
          <w:fldChar w:fldCharType="begin"/>
        </w:r>
        <w:r w:rsidR="00A50DBF">
          <w:rPr>
            <w:noProof/>
            <w:webHidden/>
          </w:rPr>
          <w:instrText xml:space="preserve"> PAGEREF _Toc86874064 \h </w:instrText>
        </w:r>
        <w:r w:rsidR="00A50DBF">
          <w:rPr>
            <w:noProof/>
            <w:webHidden/>
          </w:rPr>
        </w:r>
        <w:r w:rsidR="00A50DBF">
          <w:rPr>
            <w:noProof/>
            <w:webHidden/>
          </w:rPr>
          <w:fldChar w:fldCharType="separate"/>
        </w:r>
        <w:r w:rsidR="00A50DBF">
          <w:rPr>
            <w:noProof/>
            <w:webHidden/>
          </w:rPr>
          <w:t>116</w:t>
        </w:r>
        <w:r w:rsidR="00A50DBF">
          <w:rPr>
            <w:noProof/>
            <w:webHidden/>
          </w:rPr>
          <w:fldChar w:fldCharType="end"/>
        </w:r>
      </w:hyperlink>
    </w:p>
    <w:p w14:paraId="78089E27" w14:textId="06E57F70" w:rsidR="00A50DBF" w:rsidRDefault="0095483F">
      <w:pPr>
        <w:pStyle w:val="TableofFigures"/>
        <w:rPr>
          <w:rFonts w:asciiTheme="minorHAnsi" w:eastAsiaTheme="minorEastAsia" w:hAnsiTheme="minorHAnsi" w:cstheme="minorBidi"/>
          <w:b w:val="0"/>
          <w:noProof/>
          <w:szCs w:val="22"/>
          <w:lang w:val="de-DE"/>
        </w:rPr>
      </w:pPr>
      <w:hyperlink w:anchor="_Toc86874065" w:history="1">
        <w:r w:rsidR="00A50DBF" w:rsidRPr="00835314">
          <w:rPr>
            <w:rStyle w:val="Hyperlink"/>
            <w:rFonts w:eastAsia="MS Mincho"/>
            <w:noProof/>
          </w:rPr>
          <w:t>Table 112: Attributes of element &lt;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Overlap Weld</w:t>
        </w:r>
        <w:r w:rsidR="00A50DBF">
          <w:rPr>
            <w:noProof/>
            <w:webHidden/>
          </w:rPr>
          <w:tab/>
        </w:r>
        <w:r w:rsidR="00A50DBF">
          <w:rPr>
            <w:noProof/>
            <w:webHidden/>
          </w:rPr>
          <w:fldChar w:fldCharType="begin"/>
        </w:r>
        <w:r w:rsidR="00A50DBF">
          <w:rPr>
            <w:noProof/>
            <w:webHidden/>
          </w:rPr>
          <w:instrText xml:space="preserve"> PAGEREF _Toc86874065 \h </w:instrText>
        </w:r>
        <w:r w:rsidR="00A50DBF">
          <w:rPr>
            <w:noProof/>
            <w:webHidden/>
          </w:rPr>
        </w:r>
        <w:r w:rsidR="00A50DBF">
          <w:rPr>
            <w:noProof/>
            <w:webHidden/>
          </w:rPr>
          <w:fldChar w:fldCharType="separate"/>
        </w:r>
        <w:r w:rsidR="00A50DBF">
          <w:rPr>
            <w:noProof/>
            <w:webHidden/>
          </w:rPr>
          <w:t>117</w:t>
        </w:r>
        <w:r w:rsidR="00A50DBF">
          <w:rPr>
            <w:noProof/>
            <w:webHidden/>
          </w:rPr>
          <w:fldChar w:fldCharType="end"/>
        </w:r>
      </w:hyperlink>
    </w:p>
    <w:p w14:paraId="7DA84796" w14:textId="6DFCCD3F" w:rsidR="00A50DBF" w:rsidRDefault="0095483F">
      <w:pPr>
        <w:pStyle w:val="TableofFigures"/>
        <w:rPr>
          <w:rFonts w:asciiTheme="minorHAnsi" w:eastAsiaTheme="minorEastAsia" w:hAnsiTheme="minorHAnsi" w:cstheme="minorBidi"/>
          <w:b w:val="0"/>
          <w:noProof/>
          <w:szCs w:val="22"/>
          <w:lang w:val="de-DE"/>
        </w:rPr>
      </w:pPr>
      <w:hyperlink w:anchor="_Toc86874066" w:history="1">
        <w:r w:rsidR="00A50DBF" w:rsidRPr="00835314">
          <w:rPr>
            <w:rStyle w:val="Hyperlink"/>
            <w:rFonts w:eastAsia="MS Mincho"/>
            <w:noProof/>
          </w:rPr>
          <w:t>Table 113: Attributes of element &lt;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Overlap Weld</w:t>
        </w:r>
        <w:r w:rsidR="00A50DBF">
          <w:rPr>
            <w:noProof/>
            <w:webHidden/>
          </w:rPr>
          <w:tab/>
        </w:r>
        <w:r w:rsidR="00A50DBF">
          <w:rPr>
            <w:noProof/>
            <w:webHidden/>
          </w:rPr>
          <w:fldChar w:fldCharType="begin"/>
        </w:r>
        <w:r w:rsidR="00A50DBF">
          <w:rPr>
            <w:noProof/>
            <w:webHidden/>
          </w:rPr>
          <w:instrText xml:space="preserve"> PAGEREF _Toc86874066 \h </w:instrText>
        </w:r>
        <w:r w:rsidR="00A50DBF">
          <w:rPr>
            <w:noProof/>
            <w:webHidden/>
          </w:rPr>
        </w:r>
        <w:r w:rsidR="00A50DBF">
          <w:rPr>
            <w:noProof/>
            <w:webHidden/>
          </w:rPr>
          <w:fldChar w:fldCharType="separate"/>
        </w:r>
        <w:r w:rsidR="00A50DBF">
          <w:rPr>
            <w:noProof/>
            <w:webHidden/>
          </w:rPr>
          <w:t>118</w:t>
        </w:r>
        <w:r w:rsidR="00A50DBF">
          <w:rPr>
            <w:noProof/>
            <w:webHidden/>
          </w:rPr>
          <w:fldChar w:fldCharType="end"/>
        </w:r>
      </w:hyperlink>
    </w:p>
    <w:p w14:paraId="3BCF2FD1" w14:textId="3920E2B0" w:rsidR="00A50DBF" w:rsidRDefault="0095483F">
      <w:pPr>
        <w:pStyle w:val="TableofFigures"/>
        <w:rPr>
          <w:rFonts w:asciiTheme="minorHAnsi" w:eastAsiaTheme="minorEastAsia" w:hAnsiTheme="minorHAnsi" w:cstheme="minorBidi"/>
          <w:b w:val="0"/>
          <w:noProof/>
          <w:szCs w:val="22"/>
          <w:lang w:val="de-DE"/>
        </w:rPr>
      </w:pPr>
      <w:hyperlink w:anchor="_Toc86874067" w:history="1">
        <w:r w:rsidR="00A50DBF" w:rsidRPr="00835314">
          <w:rPr>
            <w:rStyle w:val="Hyperlink"/>
            <w:rFonts w:eastAsia="MS Mincho"/>
            <w:noProof/>
          </w:rPr>
          <w:t>Table 114: Parameters of Y-Joint</w:t>
        </w:r>
        <w:r w:rsidR="00A50DBF">
          <w:rPr>
            <w:noProof/>
            <w:webHidden/>
          </w:rPr>
          <w:tab/>
        </w:r>
        <w:r w:rsidR="00A50DBF">
          <w:rPr>
            <w:noProof/>
            <w:webHidden/>
          </w:rPr>
          <w:fldChar w:fldCharType="begin"/>
        </w:r>
        <w:r w:rsidR="00A50DBF">
          <w:rPr>
            <w:noProof/>
            <w:webHidden/>
          </w:rPr>
          <w:instrText xml:space="preserve"> PAGEREF _Toc86874067 \h </w:instrText>
        </w:r>
        <w:r w:rsidR="00A50DBF">
          <w:rPr>
            <w:noProof/>
            <w:webHidden/>
          </w:rPr>
        </w:r>
        <w:r w:rsidR="00A50DBF">
          <w:rPr>
            <w:noProof/>
            <w:webHidden/>
          </w:rPr>
          <w:fldChar w:fldCharType="separate"/>
        </w:r>
        <w:r w:rsidR="00A50DBF">
          <w:rPr>
            <w:noProof/>
            <w:webHidden/>
          </w:rPr>
          <w:t>119</w:t>
        </w:r>
        <w:r w:rsidR="00A50DBF">
          <w:rPr>
            <w:noProof/>
            <w:webHidden/>
          </w:rPr>
          <w:fldChar w:fldCharType="end"/>
        </w:r>
      </w:hyperlink>
    </w:p>
    <w:p w14:paraId="166A352D" w14:textId="07640F4F" w:rsidR="00A50DBF" w:rsidRDefault="0095483F">
      <w:pPr>
        <w:pStyle w:val="TableofFigures"/>
        <w:rPr>
          <w:rFonts w:asciiTheme="minorHAnsi" w:eastAsiaTheme="minorEastAsia" w:hAnsiTheme="minorHAnsi" w:cstheme="minorBidi"/>
          <w:b w:val="0"/>
          <w:noProof/>
          <w:szCs w:val="22"/>
          <w:lang w:val="de-DE"/>
        </w:rPr>
      </w:pPr>
      <w:hyperlink w:anchor="_Toc86874068" w:history="1">
        <w:r w:rsidR="00A50DBF" w:rsidRPr="00835314">
          <w:rPr>
            <w:rStyle w:val="Hyperlink"/>
            <w:rFonts w:eastAsia="MS Mincho"/>
            <w:noProof/>
          </w:rPr>
          <w:t>Table 115: Attributes of element &lt;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Y Joint</w:t>
        </w:r>
        <w:r w:rsidR="00A50DBF">
          <w:rPr>
            <w:noProof/>
            <w:webHidden/>
          </w:rPr>
          <w:tab/>
        </w:r>
        <w:r w:rsidR="00A50DBF">
          <w:rPr>
            <w:noProof/>
            <w:webHidden/>
          </w:rPr>
          <w:fldChar w:fldCharType="begin"/>
        </w:r>
        <w:r w:rsidR="00A50DBF">
          <w:rPr>
            <w:noProof/>
            <w:webHidden/>
          </w:rPr>
          <w:instrText xml:space="preserve"> PAGEREF _Toc86874068 \h </w:instrText>
        </w:r>
        <w:r w:rsidR="00A50DBF">
          <w:rPr>
            <w:noProof/>
            <w:webHidden/>
          </w:rPr>
        </w:r>
        <w:r w:rsidR="00A50DBF">
          <w:rPr>
            <w:noProof/>
            <w:webHidden/>
          </w:rPr>
          <w:fldChar w:fldCharType="separate"/>
        </w:r>
        <w:r w:rsidR="00A50DBF">
          <w:rPr>
            <w:noProof/>
            <w:webHidden/>
          </w:rPr>
          <w:t>120</w:t>
        </w:r>
        <w:r w:rsidR="00A50DBF">
          <w:rPr>
            <w:noProof/>
            <w:webHidden/>
          </w:rPr>
          <w:fldChar w:fldCharType="end"/>
        </w:r>
      </w:hyperlink>
    </w:p>
    <w:p w14:paraId="0386C76F" w14:textId="761C4D82" w:rsidR="00A50DBF" w:rsidRDefault="0095483F">
      <w:pPr>
        <w:pStyle w:val="TableofFigures"/>
        <w:rPr>
          <w:rFonts w:asciiTheme="minorHAnsi" w:eastAsiaTheme="minorEastAsia" w:hAnsiTheme="minorHAnsi" w:cstheme="minorBidi"/>
          <w:b w:val="0"/>
          <w:noProof/>
          <w:szCs w:val="22"/>
          <w:lang w:val="de-DE"/>
        </w:rPr>
      </w:pPr>
      <w:hyperlink w:anchor="_Toc86874069" w:history="1">
        <w:r w:rsidR="00A50DBF" w:rsidRPr="00835314">
          <w:rPr>
            <w:rStyle w:val="Hyperlink"/>
            <w:rFonts w:eastAsia="MS Mincho"/>
            <w:noProof/>
          </w:rPr>
          <w:t xml:space="preserve">Table 116: Value Dependency of Attribute </w:t>
        </w:r>
        <w:r w:rsidR="00A50DBF" w:rsidRPr="00835314">
          <w:rPr>
            <w:rStyle w:val="Hyperlink"/>
            <w:rFonts w:ascii="Courier New" w:eastAsia="MS Mincho" w:hAnsi="Courier New" w:cs="Courier New"/>
            <w:bCs/>
            <w:noProof/>
          </w:rPr>
          <w:t>thickness</w:t>
        </w:r>
        <w:r w:rsidR="00A50DBF">
          <w:rPr>
            <w:noProof/>
            <w:webHidden/>
          </w:rPr>
          <w:tab/>
        </w:r>
        <w:r w:rsidR="00A50DBF">
          <w:rPr>
            <w:noProof/>
            <w:webHidden/>
          </w:rPr>
          <w:fldChar w:fldCharType="begin"/>
        </w:r>
        <w:r w:rsidR="00A50DBF">
          <w:rPr>
            <w:noProof/>
            <w:webHidden/>
          </w:rPr>
          <w:instrText xml:space="preserve"> PAGEREF _Toc86874069 \h </w:instrText>
        </w:r>
        <w:r w:rsidR="00A50DBF">
          <w:rPr>
            <w:noProof/>
            <w:webHidden/>
          </w:rPr>
        </w:r>
        <w:r w:rsidR="00A50DBF">
          <w:rPr>
            <w:noProof/>
            <w:webHidden/>
          </w:rPr>
          <w:fldChar w:fldCharType="separate"/>
        </w:r>
        <w:r w:rsidR="00A50DBF">
          <w:rPr>
            <w:noProof/>
            <w:webHidden/>
          </w:rPr>
          <w:t>121</w:t>
        </w:r>
        <w:r w:rsidR="00A50DBF">
          <w:rPr>
            <w:noProof/>
            <w:webHidden/>
          </w:rPr>
          <w:fldChar w:fldCharType="end"/>
        </w:r>
      </w:hyperlink>
    </w:p>
    <w:p w14:paraId="649D96C2" w14:textId="58F337AD" w:rsidR="00A50DBF" w:rsidRDefault="0095483F">
      <w:pPr>
        <w:pStyle w:val="TableofFigures"/>
        <w:rPr>
          <w:rFonts w:asciiTheme="minorHAnsi" w:eastAsiaTheme="minorEastAsia" w:hAnsiTheme="minorHAnsi" w:cstheme="minorBidi"/>
          <w:b w:val="0"/>
          <w:noProof/>
          <w:szCs w:val="22"/>
          <w:lang w:val="de-DE"/>
        </w:rPr>
      </w:pPr>
      <w:hyperlink w:anchor="_Toc86874070" w:history="1">
        <w:r w:rsidR="00A50DBF" w:rsidRPr="00835314">
          <w:rPr>
            <w:rStyle w:val="Hyperlink"/>
            <w:rFonts w:eastAsia="MS Mincho"/>
            <w:noProof/>
          </w:rPr>
          <w:t xml:space="preserve">Table 117: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Y-Joint</w:t>
        </w:r>
        <w:r w:rsidR="00A50DBF">
          <w:rPr>
            <w:noProof/>
            <w:webHidden/>
          </w:rPr>
          <w:tab/>
        </w:r>
        <w:r w:rsidR="00A50DBF">
          <w:rPr>
            <w:noProof/>
            <w:webHidden/>
          </w:rPr>
          <w:fldChar w:fldCharType="begin"/>
        </w:r>
        <w:r w:rsidR="00A50DBF">
          <w:rPr>
            <w:noProof/>
            <w:webHidden/>
          </w:rPr>
          <w:instrText xml:space="preserve"> PAGEREF _Toc86874070 \h </w:instrText>
        </w:r>
        <w:r w:rsidR="00A50DBF">
          <w:rPr>
            <w:noProof/>
            <w:webHidden/>
          </w:rPr>
        </w:r>
        <w:r w:rsidR="00A50DBF">
          <w:rPr>
            <w:noProof/>
            <w:webHidden/>
          </w:rPr>
          <w:fldChar w:fldCharType="separate"/>
        </w:r>
        <w:r w:rsidR="00A50DBF">
          <w:rPr>
            <w:noProof/>
            <w:webHidden/>
          </w:rPr>
          <w:t>122</w:t>
        </w:r>
        <w:r w:rsidR="00A50DBF">
          <w:rPr>
            <w:noProof/>
            <w:webHidden/>
          </w:rPr>
          <w:fldChar w:fldCharType="end"/>
        </w:r>
      </w:hyperlink>
    </w:p>
    <w:p w14:paraId="0CAD7B7A" w14:textId="28327A1F" w:rsidR="00A50DBF" w:rsidRDefault="0095483F">
      <w:pPr>
        <w:pStyle w:val="TableofFigures"/>
        <w:rPr>
          <w:rFonts w:asciiTheme="minorHAnsi" w:eastAsiaTheme="minorEastAsia" w:hAnsiTheme="minorHAnsi" w:cstheme="minorBidi"/>
          <w:b w:val="0"/>
          <w:noProof/>
          <w:szCs w:val="22"/>
          <w:lang w:val="de-DE"/>
        </w:rPr>
      </w:pPr>
      <w:hyperlink w:anchor="_Toc86874071" w:history="1">
        <w:r w:rsidR="00A50DBF" w:rsidRPr="00835314">
          <w:rPr>
            <w:rStyle w:val="Hyperlink"/>
            <w:rFonts w:eastAsia="MS Mincho"/>
            <w:noProof/>
          </w:rPr>
          <w:t>Table 118: Parameters of K-Joint</w:t>
        </w:r>
        <w:r w:rsidR="00A50DBF">
          <w:rPr>
            <w:noProof/>
            <w:webHidden/>
          </w:rPr>
          <w:tab/>
        </w:r>
        <w:r w:rsidR="00A50DBF">
          <w:rPr>
            <w:noProof/>
            <w:webHidden/>
          </w:rPr>
          <w:fldChar w:fldCharType="begin"/>
        </w:r>
        <w:r w:rsidR="00A50DBF">
          <w:rPr>
            <w:noProof/>
            <w:webHidden/>
          </w:rPr>
          <w:instrText xml:space="preserve"> PAGEREF _Toc86874071 \h </w:instrText>
        </w:r>
        <w:r w:rsidR="00A50DBF">
          <w:rPr>
            <w:noProof/>
            <w:webHidden/>
          </w:rPr>
        </w:r>
        <w:r w:rsidR="00A50DBF">
          <w:rPr>
            <w:noProof/>
            <w:webHidden/>
          </w:rPr>
          <w:fldChar w:fldCharType="separate"/>
        </w:r>
        <w:r w:rsidR="00A50DBF">
          <w:rPr>
            <w:noProof/>
            <w:webHidden/>
          </w:rPr>
          <w:t>123</w:t>
        </w:r>
        <w:r w:rsidR="00A50DBF">
          <w:rPr>
            <w:noProof/>
            <w:webHidden/>
          </w:rPr>
          <w:fldChar w:fldCharType="end"/>
        </w:r>
      </w:hyperlink>
    </w:p>
    <w:p w14:paraId="7666B97B" w14:textId="6061A1FD" w:rsidR="00A50DBF" w:rsidRDefault="0095483F">
      <w:pPr>
        <w:pStyle w:val="TableofFigures"/>
        <w:rPr>
          <w:rFonts w:asciiTheme="minorHAnsi" w:eastAsiaTheme="minorEastAsia" w:hAnsiTheme="minorHAnsi" w:cstheme="minorBidi"/>
          <w:b w:val="0"/>
          <w:noProof/>
          <w:szCs w:val="22"/>
          <w:lang w:val="de-DE"/>
        </w:rPr>
      </w:pPr>
      <w:hyperlink w:anchor="_Toc86874072" w:history="1">
        <w:r w:rsidR="00A50DBF" w:rsidRPr="00835314">
          <w:rPr>
            <w:rStyle w:val="Hyperlink"/>
            <w:rFonts w:eastAsia="MS Mincho"/>
            <w:noProof/>
          </w:rPr>
          <w:t xml:space="preserve">Table 119: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K Joint</w:t>
        </w:r>
        <w:r w:rsidR="00A50DBF">
          <w:rPr>
            <w:noProof/>
            <w:webHidden/>
          </w:rPr>
          <w:tab/>
        </w:r>
        <w:r w:rsidR="00A50DBF">
          <w:rPr>
            <w:noProof/>
            <w:webHidden/>
          </w:rPr>
          <w:fldChar w:fldCharType="begin"/>
        </w:r>
        <w:r w:rsidR="00A50DBF">
          <w:rPr>
            <w:noProof/>
            <w:webHidden/>
          </w:rPr>
          <w:instrText xml:space="preserve"> PAGEREF _Toc86874072 \h </w:instrText>
        </w:r>
        <w:r w:rsidR="00A50DBF">
          <w:rPr>
            <w:noProof/>
            <w:webHidden/>
          </w:rPr>
        </w:r>
        <w:r w:rsidR="00A50DBF">
          <w:rPr>
            <w:noProof/>
            <w:webHidden/>
          </w:rPr>
          <w:fldChar w:fldCharType="separate"/>
        </w:r>
        <w:r w:rsidR="00A50DBF">
          <w:rPr>
            <w:noProof/>
            <w:webHidden/>
          </w:rPr>
          <w:t>124</w:t>
        </w:r>
        <w:r w:rsidR="00A50DBF">
          <w:rPr>
            <w:noProof/>
            <w:webHidden/>
          </w:rPr>
          <w:fldChar w:fldCharType="end"/>
        </w:r>
      </w:hyperlink>
    </w:p>
    <w:p w14:paraId="5DE68C6F" w14:textId="69AE4244" w:rsidR="00A50DBF" w:rsidRDefault="0095483F">
      <w:pPr>
        <w:pStyle w:val="TableofFigures"/>
        <w:rPr>
          <w:rFonts w:asciiTheme="minorHAnsi" w:eastAsiaTheme="minorEastAsia" w:hAnsiTheme="minorHAnsi" w:cstheme="minorBidi"/>
          <w:b w:val="0"/>
          <w:noProof/>
          <w:szCs w:val="22"/>
          <w:lang w:val="de-DE"/>
        </w:rPr>
      </w:pPr>
      <w:hyperlink w:anchor="_Toc86874073" w:history="1">
        <w:r w:rsidR="00A50DBF" w:rsidRPr="00835314">
          <w:rPr>
            <w:rStyle w:val="Hyperlink"/>
            <w:rFonts w:eastAsia="MS Mincho"/>
            <w:noProof/>
          </w:rPr>
          <w:t xml:space="preserve">Table 120: Value Dependency of Attribute </w:t>
        </w:r>
        <w:r w:rsidR="00A50DBF" w:rsidRPr="00835314">
          <w:rPr>
            <w:rStyle w:val="Hyperlink"/>
            <w:rFonts w:ascii="Courier New" w:eastAsia="MS Mincho" w:hAnsi="Courier New" w:cs="Courier New"/>
            <w:bCs/>
            <w:noProof/>
          </w:rPr>
          <w:t>thickness</w:t>
        </w:r>
        <w:r w:rsidR="00A50DBF">
          <w:rPr>
            <w:noProof/>
            <w:webHidden/>
          </w:rPr>
          <w:tab/>
        </w:r>
        <w:r w:rsidR="00A50DBF">
          <w:rPr>
            <w:noProof/>
            <w:webHidden/>
          </w:rPr>
          <w:fldChar w:fldCharType="begin"/>
        </w:r>
        <w:r w:rsidR="00A50DBF">
          <w:rPr>
            <w:noProof/>
            <w:webHidden/>
          </w:rPr>
          <w:instrText xml:space="preserve"> PAGEREF _Toc86874073 \h </w:instrText>
        </w:r>
        <w:r w:rsidR="00A50DBF">
          <w:rPr>
            <w:noProof/>
            <w:webHidden/>
          </w:rPr>
        </w:r>
        <w:r w:rsidR="00A50DBF">
          <w:rPr>
            <w:noProof/>
            <w:webHidden/>
          </w:rPr>
          <w:fldChar w:fldCharType="separate"/>
        </w:r>
        <w:r w:rsidR="00A50DBF">
          <w:rPr>
            <w:noProof/>
            <w:webHidden/>
          </w:rPr>
          <w:t>124</w:t>
        </w:r>
        <w:r w:rsidR="00A50DBF">
          <w:rPr>
            <w:noProof/>
            <w:webHidden/>
          </w:rPr>
          <w:fldChar w:fldCharType="end"/>
        </w:r>
      </w:hyperlink>
    </w:p>
    <w:p w14:paraId="70A655C3" w14:textId="415942B0" w:rsidR="00A50DBF" w:rsidRDefault="0095483F">
      <w:pPr>
        <w:pStyle w:val="TableofFigures"/>
        <w:rPr>
          <w:rFonts w:asciiTheme="minorHAnsi" w:eastAsiaTheme="minorEastAsia" w:hAnsiTheme="minorHAnsi" w:cstheme="minorBidi"/>
          <w:b w:val="0"/>
          <w:noProof/>
          <w:szCs w:val="22"/>
          <w:lang w:val="de-DE"/>
        </w:rPr>
      </w:pPr>
      <w:hyperlink w:anchor="_Toc86874074" w:history="1">
        <w:r w:rsidR="00A50DBF" w:rsidRPr="00835314">
          <w:rPr>
            <w:rStyle w:val="Hyperlink"/>
            <w:rFonts w:eastAsia="MS Mincho"/>
            <w:noProof/>
          </w:rPr>
          <w:t>Table 121: Attributes of element &lt;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K Joint</w:t>
        </w:r>
        <w:r w:rsidR="00A50DBF">
          <w:rPr>
            <w:noProof/>
            <w:webHidden/>
          </w:rPr>
          <w:tab/>
        </w:r>
        <w:r w:rsidR="00A50DBF">
          <w:rPr>
            <w:noProof/>
            <w:webHidden/>
          </w:rPr>
          <w:fldChar w:fldCharType="begin"/>
        </w:r>
        <w:r w:rsidR="00A50DBF">
          <w:rPr>
            <w:noProof/>
            <w:webHidden/>
          </w:rPr>
          <w:instrText xml:space="preserve"> PAGEREF _Toc86874074 \h </w:instrText>
        </w:r>
        <w:r w:rsidR="00A50DBF">
          <w:rPr>
            <w:noProof/>
            <w:webHidden/>
          </w:rPr>
        </w:r>
        <w:r w:rsidR="00A50DBF">
          <w:rPr>
            <w:noProof/>
            <w:webHidden/>
          </w:rPr>
          <w:fldChar w:fldCharType="separate"/>
        </w:r>
        <w:r w:rsidR="00A50DBF">
          <w:rPr>
            <w:noProof/>
            <w:webHidden/>
          </w:rPr>
          <w:t>126</w:t>
        </w:r>
        <w:r w:rsidR="00A50DBF">
          <w:rPr>
            <w:noProof/>
            <w:webHidden/>
          </w:rPr>
          <w:fldChar w:fldCharType="end"/>
        </w:r>
      </w:hyperlink>
    </w:p>
    <w:p w14:paraId="38351912" w14:textId="3D22514D" w:rsidR="00A50DBF" w:rsidRDefault="0095483F">
      <w:pPr>
        <w:pStyle w:val="TableofFigures"/>
        <w:rPr>
          <w:rFonts w:asciiTheme="minorHAnsi" w:eastAsiaTheme="minorEastAsia" w:hAnsiTheme="minorHAnsi" w:cstheme="minorBidi"/>
          <w:b w:val="0"/>
          <w:noProof/>
          <w:szCs w:val="22"/>
          <w:lang w:val="de-DE"/>
        </w:rPr>
      </w:pPr>
      <w:hyperlink w:anchor="_Toc86874075" w:history="1">
        <w:r w:rsidR="00A50DBF" w:rsidRPr="00835314">
          <w:rPr>
            <w:rStyle w:val="Hyperlink"/>
            <w:rFonts w:eastAsia="MS Mincho"/>
            <w:noProof/>
          </w:rPr>
          <w:t>Table 122: Parameters of Cruciform Joint</w:t>
        </w:r>
        <w:r w:rsidR="00A50DBF">
          <w:rPr>
            <w:noProof/>
            <w:webHidden/>
          </w:rPr>
          <w:tab/>
        </w:r>
        <w:r w:rsidR="00A50DBF">
          <w:rPr>
            <w:noProof/>
            <w:webHidden/>
          </w:rPr>
          <w:fldChar w:fldCharType="begin"/>
        </w:r>
        <w:r w:rsidR="00A50DBF">
          <w:rPr>
            <w:noProof/>
            <w:webHidden/>
          </w:rPr>
          <w:instrText xml:space="preserve"> PAGEREF _Toc86874075 \h </w:instrText>
        </w:r>
        <w:r w:rsidR="00A50DBF">
          <w:rPr>
            <w:noProof/>
            <w:webHidden/>
          </w:rPr>
        </w:r>
        <w:r w:rsidR="00A50DBF">
          <w:rPr>
            <w:noProof/>
            <w:webHidden/>
          </w:rPr>
          <w:fldChar w:fldCharType="separate"/>
        </w:r>
        <w:r w:rsidR="00A50DBF">
          <w:rPr>
            <w:noProof/>
            <w:webHidden/>
          </w:rPr>
          <w:t>127</w:t>
        </w:r>
        <w:r w:rsidR="00A50DBF">
          <w:rPr>
            <w:noProof/>
            <w:webHidden/>
          </w:rPr>
          <w:fldChar w:fldCharType="end"/>
        </w:r>
      </w:hyperlink>
    </w:p>
    <w:p w14:paraId="680F8B7F" w14:textId="57EB5C8D" w:rsidR="00A50DBF" w:rsidRDefault="0095483F">
      <w:pPr>
        <w:pStyle w:val="TableofFigures"/>
        <w:rPr>
          <w:rFonts w:asciiTheme="minorHAnsi" w:eastAsiaTheme="minorEastAsia" w:hAnsiTheme="minorHAnsi" w:cstheme="minorBidi"/>
          <w:b w:val="0"/>
          <w:noProof/>
          <w:szCs w:val="22"/>
          <w:lang w:val="de-DE"/>
        </w:rPr>
      </w:pPr>
      <w:hyperlink w:anchor="_Toc86874076" w:history="1">
        <w:r w:rsidR="00A50DBF" w:rsidRPr="00835314">
          <w:rPr>
            <w:rStyle w:val="Hyperlink"/>
            <w:rFonts w:eastAsia="MS Mincho"/>
            <w:noProof/>
          </w:rPr>
          <w:t xml:space="preserve">Table 123: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Cruciform Joint</w:t>
        </w:r>
        <w:r w:rsidR="00A50DBF">
          <w:rPr>
            <w:noProof/>
            <w:webHidden/>
          </w:rPr>
          <w:tab/>
        </w:r>
        <w:r w:rsidR="00A50DBF">
          <w:rPr>
            <w:noProof/>
            <w:webHidden/>
          </w:rPr>
          <w:fldChar w:fldCharType="begin"/>
        </w:r>
        <w:r w:rsidR="00A50DBF">
          <w:rPr>
            <w:noProof/>
            <w:webHidden/>
          </w:rPr>
          <w:instrText xml:space="preserve"> PAGEREF _Toc86874076 \h </w:instrText>
        </w:r>
        <w:r w:rsidR="00A50DBF">
          <w:rPr>
            <w:noProof/>
            <w:webHidden/>
          </w:rPr>
        </w:r>
        <w:r w:rsidR="00A50DBF">
          <w:rPr>
            <w:noProof/>
            <w:webHidden/>
          </w:rPr>
          <w:fldChar w:fldCharType="separate"/>
        </w:r>
        <w:r w:rsidR="00A50DBF">
          <w:rPr>
            <w:noProof/>
            <w:webHidden/>
          </w:rPr>
          <w:t>127</w:t>
        </w:r>
        <w:r w:rsidR="00A50DBF">
          <w:rPr>
            <w:noProof/>
            <w:webHidden/>
          </w:rPr>
          <w:fldChar w:fldCharType="end"/>
        </w:r>
      </w:hyperlink>
    </w:p>
    <w:p w14:paraId="37677DAD" w14:textId="712139D1" w:rsidR="00A50DBF" w:rsidRDefault="0095483F">
      <w:pPr>
        <w:pStyle w:val="TableofFigures"/>
        <w:rPr>
          <w:rFonts w:asciiTheme="minorHAnsi" w:eastAsiaTheme="minorEastAsia" w:hAnsiTheme="minorHAnsi" w:cstheme="minorBidi"/>
          <w:b w:val="0"/>
          <w:noProof/>
          <w:szCs w:val="22"/>
          <w:lang w:val="de-DE"/>
        </w:rPr>
      </w:pPr>
      <w:hyperlink w:anchor="_Toc86874077" w:history="1">
        <w:r w:rsidR="00A50DBF" w:rsidRPr="00835314">
          <w:rPr>
            <w:rStyle w:val="Hyperlink"/>
            <w:rFonts w:eastAsia="MS Mincho"/>
            <w:noProof/>
          </w:rPr>
          <w:t xml:space="preserve">Table 124: Value Dependency of Attribute </w:t>
        </w:r>
        <w:r w:rsidR="00A50DBF" w:rsidRPr="00835314">
          <w:rPr>
            <w:rStyle w:val="Hyperlink"/>
            <w:rFonts w:ascii="Courier New" w:eastAsia="MS Mincho" w:hAnsi="Courier New" w:cs="Courier New"/>
            <w:bCs/>
            <w:noProof/>
          </w:rPr>
          <w:t>thickness</w:t>
        </w:r>
        <w:r w:rsidR="00A50DBF">
          <w:rPr>
            <w:noProof/>
            <w:webHidden/>
          </w:rPr>
          <w:tab/>
        </w:r>
        <w:r w:rsidR="00A50DBF">
          <w:rPr>
            <w:noProof/>
            <w:webHidden/>
          </w:rPr>
          <w:fldChar w:fldCharType="begin"/>
        </w:r>
        <w:r w:rsidR="00A50DBF">
          <w:rPr>
            <w:noProof/>
            <w:webHidden/>
          </w:rPr>
          <w:instrText xml:space="preserve"> PAGEREF _Toc86874077 \h </w:instrText>
        </w:r>
        <w:r w:rsidR="00A50DBF">
          <w:rPr>
            <w:noProof/>
            <w:webHidden/>
          </w:rPr>
        </w:r>
        <w:r w:rsidR="00A50DBF">
          <w:rPr>
            <w:noProof/>
            <w:webHidden/>
          </w:rPr>
          <w:fldChar w:fldCharType="separate"/>
        </w:r>
        <w:r w:rsidR="00A50DBF">
          <w:rPr>
            <w:noProof/>
            <w:webHidden/>
          </w:rPr>
          <w:t>128</w:t>
        </w:r>
        <w:r w:rsidR="00A50DBF">
          <w:rPr>
            <w:noProof/>
            <w:webHidden/>
          </w:rPr>
          <w:fldChar w:fldCharType="end"/>
        </w:r>
      </w:hyperlink>
    </w:p>
    <w:p w14:paraId="184D16F7" w14:textId="6E519C71" w:rsidR="00A50DBF" w:rsidRDefault="0095483F">
      <w:pPr>
        <w:pStyle w:val="TableofFigures"/>
        <w:rPr>
          <w:rFonts w:asciiTheme="minorHAnsi" w:eastAsiaTheme="minorEastAsia" w:hAnsiTheme="minorHAnsi" w:cstheme="minorBidi"/>
          <w:b w:val="0"/>
          <w:noProof/>
          <w:szCs w:val="22"/>
          <w:lang w:val="de-DE"/>
        </w:rPr>
      </w:pPr>
      <w:hyperlink w:anchor="_Toc86874078" w:history="1">
        <w:r w:rsidR="00A50DBF" w:rsidRPr="00835314">
          <w:rPr>
            <w:rStyle w:val="Hyperlink"/>
            <w:rFonts w:eastAsia="MS Mincho"/>
            <w:noProof/>
          </w:rPr>
          <w:t xml:space="preserve">Table 125: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Cruciform Joint</w:t>
        </w:r>
        <w:r w:rsidR="00A50DBF">
          <w:rPr>
            <w:noProof/>
            <w:webHidden/>
          </w:rPr>
          <w:tab/>
        </w:r>
        <w:r w:rsidR="00A50DBF">
          <w:rPr>
            <w:noProof/>
            <w:webHidden/>
          </w:rPr>
          <w:fldChar w:fldCharType="begin"/>
        </w:r>
        <w:r w:rsidR="00A50DBF">
          <w:rPr>
            <w:noProof/>
            <w:webHidden/>
          </w:rPr>
          <w:instrText xml:space="preserve"> PAGEREF _Toc86874078 \h </w:instrText>
        </w:r>
        <w:r w:rsidR="00A50DBF">
          <w:rPr>
            <w:noProof/>
            <w:webHidden/>
          </w:rPr>
        </w:r>
        <w:r w:rsidR="00A50DBF">
          <w:rPr>
            <w:noProof/>
            <w:webHidden/>
          </w:rPr>
          <w:fldChar w:fldCharType="separate"/>
        </w:r>
        <w:r w:rsidR="00A50DBF">
          <w:rPr>
            <w:noProof/>
            <w:webHidden/>
          </w:rPr>
          <w:t>129</w:t>
        </w:r>
        <w:r w:rsidR="00A50DBF">
          <w:rPr>
            <w:noProof/>
            <w:webHidden/>
          </w:rPr>
          <w:fldChar w:fldCharType="end"/>
        </w:r>
      </w:hyperlink>
    </w:p>
    <w:p w14:paraId="6076AF49" w14:textId="26235BA5" w:rsidR="00A50DBF" w:rsidRDefault="0095483F">
      <w:pPr>
        <w:pStyle w:val="TableofFigures"/>
        <w:rPr>
          <w:rFonts w:asciiTheme="minorHAnsi" w:eastAsiaTheme="minorEastAsia" w:hAnsiTheme="minorHAnsi" w:cstheme="minorBidi"/>
          <w:b w:val="0"/>
          <w:noProof/>
          <w:szCs w:val="22"/>
          <w:lang w:val="de-DE"/>
        </w:rPr>
      </w:pPr>
      <w:hyperlink w:anchor="_Toc86874079" w:history="1">
        <w:r w:rsidR="00A50DBF" w:rsidRPr="00835314">
          <w:rPr>
            <w:rStyle w:val="Hyperlink"/>
            <w:rFonts w:eastAsia="MS Mincho"/>
            <w:noProof/>
          </w:rPr>
          <w:t>Table 126: Parameters of Flared joint</w:t>
        </w:r>
        <w:r w:rsidR="00A50DBF">
          <w:rPr>
            <w:noProof/>
            <w:webHidden/>
          </w:rPr>
          <w:tab/>
        </w:r>
        <w:r w:rsidR="00A50DBF">
          <w:rPr>
            <w:noProof/>
            <w:webHidden/>
          </w:rPr>
          <w:fldChar w:fldCharType="begin"/>
        </w:r>
        <w:r w:rsidR="00A50DBF">
          <w:rPr>
            <w:noProof/>
            <w:webHidden/>
          </w:rPr>
          <w:instrText xml:space="preserve"> PAGEREF _Toc86874079 \h </w:instrText>
        </w:r>
        <w:r w:rsidR="00A50DBF">
          <w:rPr>
            <w:noProof/>
            <w:webHidden/>
          </w:rPr>
        </w:r>
        <w:r w:rsidR="00A50DBF">
          <w:rPr>
            <w:noProof/>
            <w:webHidden/>
          </w:rPr>
          <w:fldChar w:fldCharType="separate"/>
        </w:r>
        <w:r w:rsidR="00A50DBF">
          <w:rPr>
            <w:noProof/>
            <w:webHidden/>
          </w:rPr>
          <w:t>130</w:t>
        </w:r>
        <w:r w:rsidR="00A50DBF">
          <w:rPr>
            <w:noProof/>
            <w:webHidden/>
          </w:rPr>
          <w:fldChar w:fldCharType="end"/>
        </w:r>
      </w:hyperlink>
    </w:p>
    <w:p w14:paraId="442F6E24" w14:textId="78F9EDD7" w:rsidR="00A50DBF" w:rsidRDefault="0095483F">
      <w:pPr>
        <w:pStyle w:val="TableofFigures"/>
        <w:rPr>
          <w:rFonts w:asciiTheme="minorHAnsi" w:eastAsiaTheme="minorEastAsia" w:hAnsiTheme="minorHAnsi" w:cstheme="minorBidi"/>
          <w:b w:val="0"/>
          <w:noProof/>
          <w:szCs w:val="22"/>
          <w:lang w:val="de-DE"/>
        </w:rPr>
      </w:pPr>
      <w:hyperlink w:anchor="_Toc86874080" w:history="1">
        <w:r w:rsidR="00A50DBF" w:rsidRPr="00835314">
          <w:rPr>
            <w:rStyle w:val="Hyperlink"/>
            <w:rFonts w:eastAsia="MS Mincho"/>
            <w:noProof/>
          </w:rPr>
          <w:t xml:space="preserve">Table 127: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Flared Joint</w:t>
        </w:r>
        <w:r w:rsidR="00A50DBF">
          <w:rPr>
            <w:noProof/>
            <w:webHidden/>
          </w:rPr>
          <w:tab/>
        </w:r>
        <w:r w:rsidR="00A50DBF">
          <w:rPr>
            <w:noProof/>
            <w:webHidden/>
          </w:rPr>
          <w:fldChar w:fldCharType="begin"/>
        </w:r>
        <w:r w:rsidR="00A50DBF">
          <w:rPr>
            <w:noProof/>
            <w:webHidden/>
          </w:rPr>
          <w:instrText xml:space="preserve"> PAGEREF _Toc86874080 \h </w:instrText>
        </w:r>
        <w:r w:rsidR="00A50DBF">
          <w:rPr>
            <w:noProof/>
            <w:webHidden/>
          </w:rPr>
        </w:r>
        <w:r w:rsidR="00A50DBF">
          <w:rPr>
            <w:noProof/>
            <w:webHidden/>
          </w:rPr>
          <w:fldChar w:fldCharType="separate"/>
        </w:r>
        <w:r w:rsidR="00A50DBF">
          <w:rPr>
            <w:noProof/>
            <w:webHidden/>
          </w:rPr>
          <w:t>131</w:t>
        </w:r>
        <w:r w:rsidR="00A50DBF">
          <w:rPr>
            <w:noProof/>
            <w:webHidden/>
          </w:rPr>
          <w:fldChar w:fldCharType="end"/>
        </w:r>
      </w:hyperlink>
    </w:p>
    <w:p w14:paraId="6AA1471F" w14:textId="00FF186C" w:rsidR="00A50DBF" w:rsidRDefault="0095483F">
      <w:pPr>
        <w:pStyle w:val="TableofFigures"/>
        <w:rPr>
          <w:rFonts w:asciiTheme="minorHAnsi" w:eastAsiaTheme="minorEastAsia" w:hAnsiTheme="minorHAnsi" w:cstheme="minorBidi"/>
          <w:b w:val="0"/>
          <w:noProof/>
          <w:szCs w:val="22"/>
          <w:lang w:val="de-DE"/>
        </w:rPr>
      </w:pPr>
      <w:hyperlink w:anchor="_Toc86874081" w:history="1">
        <w:r w:rsidR="00A50DBF" w:rsidRPr="00835314">
          <w:rPr>
            <w:rStyle w:val="Hyperlink"/>
            <w:rFonts w:eastAsia="MS Mincho"/>
            <w:noProof/>
          </w:rPr>
          <w:t xml:space="preserve">Table 128: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Flared Joint</w:t>
        </w:r>
        <w:r w:rsidR="00A50DBF">
          <w:rPr>
            <w:noProof/>
            <w:webHidden/>
          </w:rPr>
          <w:tab/>
        </w:r>
        <w:r w:rsidR="00A50DBF">
          <w:rPr>
            <w:noProof/>
            <w:webHidden/>
          </w:rPr>
          <w:fldChar w:fldCharType="begin"/>
        </w:r>
        <w:r w:rsidR="00A50DBF">
          <w:rPr>
            <w:noProof/>
            <w:webHidden/>
          </w:rPr>
          <w:instrText xml:space="preserve"> PAGEREF _Toc86874081 \h </w:instrText>
        </w:r>
        <w:r w:rsidR="00A50DBF">
          <w:rPr>
            <w:noProof/>
            <w:webHidden/>
          </w:rPr>
        </w:r>
        <w:r w:rsidR="00A50DBF">
          <w:rPr>
            <w:noProof/>
            <w:webHidden/>
          </w:rPr>
          <w:fldChar w:fldCharType="separate"/>
        </w:r>
        <w:r w:rsidR="00A50DBF">
          <w:rPr>
            <w:noProof/>
            <w:webHidden/>
          </w:rPr>
          <w:t>131</w:t>
        </w:r>
        <w:r w:rsidR="00A50DBF">
          <w:rPr>
            <w:noProof/>
            <w:webHidden/>
          </w:rPr>
          <w:fldChar w:fldCharType="end"/>
        </w:r>
      </w:hyperlink>
    </w:p>
    <w:p w14:paraId="48326D9E" w14:textId="43C6A332" w:rsidR="00A50DBF" w:rsidRDefault="0095483F">
      <w:pPr>
        <w:pStyle w:val="TableofFigures"/>
        <w:rPr>
          <w:rFonts w:asciiTheme="minorHAnsi" w:eastAsiaTheme="minorEastAsia" w:hAnsiTheme="minorHAnsi" w:cstheme="minorBidi"/>
          <w:b w:val="0"/>
          <w:noProof/>
          <w:szCs w:val="22"/>
          <w:lang w:val="de-DE"/>
        </w:rPr>
      </w:pPr>
      <w:hyperlink w:anchor="_Toc86874082" w:history="1">
        <w:r w:rsidR="00A50DBF" w:rsidRPr="00835314">
          <w:rPr>
            <w:rStyle w:val="Hyperlink"/>
            <w:rFonts w:eastAsia="MS Mincho"/>
            <w:noProof/>
          </w:rPr>
          <w:t xml:space="preserve">Table 129: Nested elements of </w:t>
        </w:r>
        <w:r w:rsidR="00A50DBF" w:rsidRPr="00835314">
          <w:rPr>
            <w:rStyle w:val="Hyperlink"/>
            <w:rFonts w:ascii="Courier New" w:eastAsia="MS Mincho" w:hAnsi="Courier New" w:cs="Courier New"/>
            <w:bCs/>
            <w:noProof/>
          </w:rPr>
          <w:t>&lt;connection_1d/&gt;</w:t>
        </w:r>
        <w:r w:rsidR="00A50DBF">
          <w:rPr>
            <w:noProof/>
            <w:webHidden/>
          </w:rPr>
          <w:tab/>
        </w:r>
        <w:r w:rsidR="00A50DBF">
          <w:rPr>
            <w:noProof/>
            <w:webHidden/>
          </w:rPr>
          <w:fldChar w:fldCharType="begin"/>
        </w:r>
        <w:r w:rsidR="00A50DBF">
          <w:rPr>
            <w:noProof/>
            <w:webHidden/>
          </w:rPr>
          <w:instrText xml:space="preserve"> PAGEREF _Toc86874082 \h </w:instrText>
        </w:r>
        <w:r w:rsidR="00A50DBF">
          <w:rPr>
            <w:noProof/>
            <w:webHidden/>
          </w:rPr>
        </w:r>
        <w:r w:rsidR="00A50DBF">
          <w:rPr>
            <w:noProof/>
            <w:webHidden/>
          </w:rPr>
          <w:fldChar w:fldCharType="separate"/>
        </w:r>
        <w:r w:rsidR="00A50DBF">
          <w:rPr>
            <w:noProof/>
            <w:webHidden/>
          </w:rPr>
          <w:t>132</w:t>
        </w:r>
        <w:r w:rsidR="00A50DBF">
          <w:rPr>
            <w:noProof/>
            <w:webHidden/>
          </w:rPr>
          <w:fldChar w:fldCharType="end"/>
        </w:r>
      </w:hyperlink>
    </w:p>
    <w:p w14:paraId="51A41BD1" w14:textId="6FB437B5" w:rsidR="00A50DBF" w:rsidRDefault="0095483F">
      <w:pPr>
        <w:pStyle w:val="TableofFigures"/>
        <w:rPr>
          <w:rFonts w:asciiTheme="minorHAnsi" w:eastAsiaTheme="minorEastAsia" w:hAnsiTheme="minorHAnsi" w:cstheme="minorBidi"/>
          <w:b w:val="0"/>
          <w:noProof/>
          <w:szCs w:val="22"/>
          <w:lang w:val="de-DE"/>
        </w:rPr>
      </w:pPr>
      <w:hyperlink w:anchor="_Toc86874083" w:history="1">
        <w:r w:rsidR="00A50DBF" w:rsidRPr="00835314">
          <w:rPr>
            <w:rStyle w:val="Hyperlink"/>
            <w:rFonts w:eastAsia="MS Mincho"/>
            <w:noProof/>
          </w:rPr>
          <w:t xml:space="preserve">Table 130: Attributes of element </w:t>
        </w:r>
        <w:r w:rsidR="00A50DBF" w:rsidRPr="00835314">
          <w:rPr>
            <w:rStyle w:val="Hyperlink"/>
            <w:rFonts w:ascii="Courier New" w:eastAsia="MS Mincho" w:hAnsi="Courier New" w:cs="Courier New"/>
            <w:noProof/>
          </w:rPr>
          <w:t>&lt;adhesive_line/&gt;</w:t>
        </w:r>
        <w:r w:rsidR="00A50DBF">
          <w:rPr>
            <w:noProof/>
            <w:webHidden/>
          </w:rPr>
          <w:tab/>
        </w:r>
        <w:r w:rsidR="00A50DBF">
          <w:rPr>
            <w:noProof/>
            <w:webHidden/>
          </w:rPr>
          <w:fldChar w:fldCharType="begin"/>
        </w:r>
        <w:r w:rsidR="00A50DBF">
          <w:rPr>
            <w:noProof/>
            <w:webHidden/>
          </w:rPr>
          <w:instrText xml:space="preserve"> PAGEREF _Toc86874083 \h </w:instrText>
        </w:r>
        <w:r w:rsidR="00A50DBF">
          <w:rPr>
            <w:noProof/>
            <w:webHidden/>
          </w:rPr>
        </w:r>
        <w:r w:rsidR="00A50DBF">
          <w:rPr>
            <w:noProof/>
            <w:webHidden/>
          </w:rPr>
          <w:fldChar w:fldCharType="separate"/>
        </w:r>
        <w:r w:rsidR="00A50DBF">
          <w:rPr>
            <w:noProof/>
            <w:webHidden/>
          </w:rPr>
          <w:t>132</w:t>
        </w:r>
        <w:r w:rsidR="00A50DBF">
          <w:rPr>
            <w:noProof/>
            <w:webHidden/>
          </w:rPr>
          <w:fldChar w:fldCharType="end"/>
        </w:r>
      </w:hyperlink>
    </w:p>
    <w:p w14:paraId="1FCBFD77" w14:textId="34B01AD3" w:rsidR="00A50DBF" w:rsidRDefault="0095483F">
      <w:pPr>
        <w:pStyle w:val="TableofFigures"/>
        <w:rPr>
          <w:rFonts w:asciiTheme="minorHAnsi" w:eastAsiaTheme="minorEastAsia" w:hAnsiTheme="minorHAnsi" w:cstheme="minorBidi"/>
          <w:b w:val="0"/>
          <w:noProof/>
          <w:szCs w:val="22"/>
          <w:lang w:val="de-DE"/>
        </w:rPr>
      </w:pPr>
      <w:hyperlink w:anchor="_Toc86874084" w:history="1">
        <w:r w:rsidR="00A50DBF" w:rsidRPr="00835314">
          <w:rPr>
            <w:rStyle w:val="Hyperlink"/>
            <w:rFonts w:eastAsia="MS Mincho"/>
            <w:noProof/>
          </w:rPr>
          <w:t xml:space="preserve">Table 131: Nested elements of </w:t>
        </w:r>
        <w:r w:rsidR="00A50DBF" w:rsidRPr="00835314">
          <w:rPr>
            <w:rStyle w:val="Hyperlink"/>
            <w:rFonts w:ascii="Courier New" w:eastAsia="MS Mincho" w:hAnsi="Courier New" w:cs="Courier New"/>
            <w:bCs/>
            <w:noProof/>
          </w:rPr>
          <w:t>&lt;connection_1d/&gt;</w:t>
        </w:r>
        <w:r w:rsidR="00A50DBF" w:rsidRPr="00835314">
          <w:rPr>
            <w:rStyle w:val="Hyperlink"/>
            <w:rFonts w:ascii="Courier New" w:eastAsia="MS Mincho" w:hAnsi="Courier New" w:cs="Courier New"/>
            <w:noProof/>
          </w:rPr>
          <w:t xml:space="preserve"> </w:t>
        </w:r>
        <w:r w:rsidR="00A50DBF" w:rsidRPr="00835314">
          <w:rPr>
            <w:rStyle w:val="Hyperlink"/>
            <w:rFonts w:eastAsia="MS Mincho"/>
            <w:noProof/>
          </w:rPr>
          <w:t xml:space="preserve">for </w:t>
        </w:r>
        <w:r w:rsidR="00A50DBF" w:rsidRPr="00835314">
          <w:rPr>
            <w:rStyle w:val="Hyperlink"/>
            <w:rFonts w:ascii="Courier New" w:eastAsia="MS Mincho" w:hAnsi="Courier New" w:cs="Courier New"/>
            <w:bCs/>
            <w:noProof/>
          </w:rPr>
          <w:t>&lt;hemming/&gt;</w:t>
        </w:r>
        <w:r w:rsidR="00A50DBF">
          <w:rPr>
            <w:noProof/>
            <w:webHidden/>
          </w:rPr>
          <w:tab/>
        </w:r>
        <w:r w:rsidR="00A50DBF">
          <w:rPr>
            <w:noProof/>
            <w:webHidden/>
          </w:rPr>
          <w:fldChar w:fldCharType="begin"/>
        </w:r>
        <w:r w:rsidR="00A50DBF">
          <w:rPr>
            <w:noProof/>
            <w:webHidden/>
          </w:rPr>
          <w:instrText xml:space="preserve"> PAGEREF _Toc86874084 \h </w:instrText>
        </w:r>
        <w:r w:rsidR="00A50DBF">
          <w:rPr>
            <w:noProof/>
            <w:webHidden/>
          </w:rPr>
        </w:r>
        <w:r w:rsidR="00A50DBF">
          <w:rPr>
            <w:noProof/>
            <w:webHidden/>
          </w:rPr>
          <w:fldChar w:fldCharType="separate"/>
        </w:r>
        <w:r w:rsidR="00A50DBF">
          <w:rPr>
            <w:noProof/>
            <w:webHidden/>
          </w:rPr>
          <w:t>135</w:t>
        </w:r>
        <w:r w:rsidR="00A50DBF">
          <w:rPr>
            <w:noProof/>
            <w:webHidden/>
          </w:rPr>
          <w:fldChar w:fldCharType="end"/>
        </w:r>
      </w:hyperlink>
    </w:p>
    <w:p w14:paraId="6FC77E37" w14:textId="5A79C1DC" w:rsidR="00A50DBF" w:rsidRDefault="0095483F">
      <w:pPr>
        <w:pStyle w:val="TableofFigures"/>
        <w:rPr>
          <w:rFonts w:asciiTheme="minorHAnsi" w:eastAsiaTheme="minorEastAsia" w:hAnsiTheme="minorHAnsi" w:cstheme="minorBidi"/>
          <w:b w:val="0"/>
          <w:noProof/>
          <w:szCs w:val="22"/>
          <w:lang w:val="de-DE"/>
        </w:rPr>
      </w:pPr>
      <w:hyperlink w:anchor="_Toc86874085" w:history="1">
        <w:r w:rsidR="00A50DBF" w:rsidRPr="00835314">
          <w:rPr>
            <w:rStyle w:val="Hyperlink"/>
            <w:rFonts w:eastAsia="MS Mincho"/>
            <w:noProof/>
          </w:rPr>
          <w:t xml:space="preserve">Table 132: Attributes of element </w:t>
        </w:r>
        <w:r w:rsidR="00A50DBF" w:rsidRPr="00835314">
          <w:rPr>
            <w:rStyle w:val="Hyperlink"/>
            <w:rFonts w:ascii="Courier New" w:eastAsia="MS Mincho" w:hAnsi="Courier New" w:cs="Courier New"/>
            <w:bCs/>
            <w:noProof/>
          </w:rPr>
          <w:t>&lt;hemming/&gt;</w:t>
        </w:r>
        <w:r w:rsidR="00A50DBF">
          <w:rPr>
            <w:noProof/>
            <w:webHidden/>
          </w:rPr>
          <w:tab/>
        </w:r>
        <w:r w:rsidR="00A50DBF">
          <w:rPr>
            <w:noProof/>
            <w:webHidden/>
          </w:rPr>
          <w:fldChar w:fldCharType="begin"/>
        </w:r>
        <w:r w:rsidR="00A50DBF">
          <w:rPr>
            <w:noProof/>
            <w:webHidden/>
          </w:rPr>
          <w:instrText xml:space="preserve"> PAGEREF _Toc86874085 \h </w:instrText>
        </w:r>
        <w:r w:rsidR="00A50DBF">
          <w:rPr>
            <w:noProof/>
            <w:webHidden/>
          </w:rPr>
        </w:r>
        <w:r w:rsidR="00A50DBF">
          <w:rPr>
            <w:noProof/>
            <w:webHidden/>
          </w:rPr>
          <w:fldChar w:fldCharType="separate"/>
        </w:r>
        <w:r w:rsidR="00A50DBF">
          <w:rPr>
            <w:noProof/>
            <w:webHidden/>
          </w:rPr>
          <w:t>136</w:t>
        </w:r>
        <w:r w:rsidR="00A50DBF">
          <w:rPr>
            <w:noProof/>
            <w:webHidden/>
          </w:rPr>
          <w:fldChar w:fldCharType="end"/>
        </w:r>
      </w:hyperlink>
    </w:p>
    <w:p w14:paraId="534208D4" w14:textId="35A52C99" w:rsidR="00A50DBF" w:rsidRDefault="0095483F">
      <w:pPr>
        <w:pStyle w:val="TableofFigures"/>
        <w:rPr>
          <w:rFonts w:asciiTheme="minorHAnsi" w:eastAsiaTheme="minorEastAsia" w:hAnsiTheme="minorHAnsi" w:cstheme="minorBidi"/>
          <w:b w:val="0"/>
          <w:noProof/>
          <w:szCs w:val="22"/>
          <w:lang w:val="de-DE"/>
        </w:rPr>
      </w:pPr>
      <w:hyperlink w:anchor="_Toc86874086" w:history="1">
        <w:r w:rsidR="00A50DBF" w:rsidRPr="00835314">
          <w:rPr>
            <w:rStyle w:val="Hyperlink"/>
            <w:rFonts w:eastAsia="MS Mincho"/>
            <w:noProof/>
          </w:rPr>
          <w:t xml:space="preserve">Table 133: Nested elements of element </w:t>
        </w:r>
        <w:r w:rsidR="00A50DBF" w:rsidRPr="00835314">
          <w:rPr>
            <w:rStyle w:val="Hyperlink"/>
            <w:rFonts w:ascii="Courier New" w:eastAsia="MS Mincho" w:hAnsi="Courier New" w:cs="Courier New"/>
            <w:bCs/>
            <w:noProof/>
          </w:rPr>
          <w:t>&lt;hemming/&gt;</w:t>
        </w:r>
        <w:r w:rsidR="00A50DBF">
          <w:rPr>
            <w:noProof/>
            <w:webHidden/>
          </w:rPr>
          <w:tab/>
        </w:r>
        <w:r w:rsidR="00A50DBF">
          <w:rPr>
            <w:noProof/>
            <w:webHidden/>
          </w:rPr>
          <w:fldChar w:fldCharType="begin"/>
        </w:r>
        <w:r w:rsidR="00A50DBF">
          <w:rPr>
            <w:noProof/>
            <w:webHidden/>
          </w:rPr>
          <w:instrText xml:space="preserve"> PAGEREF _Toc86874086 \h </w:instrText>
        </w:r>
        <w:r w:rsidR="00A50DBF">
          <w:rPr>
            <w:noProof/>
            <w:webHidden/>
          </w:rPr>
        </w:r>
        <w:r w:rsidR="00A50DBF">
          <w:rPr>
            <w:noProof/>
            <w:webHidden/>
          </w:rPr>
          <w:fldChar w:fldCharType="separate"/>
        </w:r>
        <w:r w:rsidR="00A50DBF">
          <w:rPr>
            <w:noProof/>
            <w:webHidden/>
          </w:rPr>
          <w:t>136</w:t>
        </w:r>
        <w:r w:rsidR="00A50DBF">
          <w:rPr>
            <w:noProof/>
            <w:webHidden/>
          </w:rPr>
          <w:fldChar w:fldCharType="end"/>
        </w:r>
      </w:hyperlink>
    </w:p>
    <w:p w14:paraId="275988CE" w14:textId="27A17CA3" w:rsidR="00A50DBF" w:rsidRDefault="0095483F">
      <w:pPr>
        <w:pStyle w:val="TableofFigures"/>
        <w:rPr>
          <w:rFonts w:asciiTheme="minorHAnsi" w:eastAsiaTheme="minorEastAsia" w:hAnsiTheme="minorHAnsi" w:cstheme="minorBidi"/>
          <w:b w:val="0"/>
          <w:noProof/>
          <w:szCs w:val="22"/>
          <w:lang w:val="de-DE"/>
        </w:rPr>
      </w:pPr>
      <w:hyperlink w:anchor="_Toc86874087" w:history="1">
        <w:r w:rsidR="00A50DBF" w:rsidRPr="00835314">
          <w:rPr>
            <w:rStyle w:val="Hyperlink"/>
            <w:rFonts w:eastAsia="MS Mincho"/>
            <w:noProof/>
          </w:rPr>
          <w:t xml:space="preserve">Table 134: Attributes of element </w:t>
        </w:r>
        <w:r w:rsidR="00A50DBF" w:rsidRPr="00835314">
          <w:rPr>
            <w:rStyle w:val="Hyperlink"/>
            <w:rFonts w:ascii="Courier New" w:eastAsia="MS Mincho" w:hAnsi="Courier New" w:cs="Courier New"/>
            <w:bCs/>
            <w:noProof/>
          </w:rPr>
          <w:t>&lt;region/&gt;</w:t>
        </w:r>
        <w:r w:rsidR="00A50DBF">
          <w:rPr>
            <w:noProof/>
            <w:webHidden/>
          </w:rPr>
          <w:tab/>
        </w:r>
        <w:r w:rsidR="00A50DBF">
          <w:rPr>
            <w:noProof/>
            <w:webHidden/>
          </w:rPr>
          <w:fldChar w:fldCharType="begin"/>
        </w:r>
        <w:r w:rsidR="00A50DBF">
          <w:rPr>
            <w:noProof/>
            <w:webHidden/>
          </w:rPr>
          <w:instrText xml:space="preserve"> PAGEREF _Toc86874087 \h </w:instrText>
        </w:r>
        <w:r w:rsidR="00A50DBF">
          <w:rPr>
            <w:noProof/>
            <w:webHidden/>
          </w:rPr>
        </w:r>
        <w:r w:rsidR="00A50DBF">
          <w:rPr>
            <w:noProof/>
            <w:webHidden/>
          </w:rPr>
          <w:fldChar w:fldCharType="separate"/>
        </w:r>
        <w:r w:rsidR="00A50DBF">
          <w:rPr>
            <w:noProof/>
            <w:webHidden/>
          </w:rPr>
          <w:t>136</w:t>
        </w:r>
        <w:r w:rsidR="00A50DBF">
          <w:rPr>
            <w:noProof/>
            <w:webHidden/>
          </w:rPr>
          <w:fldChar w:fldCharType="end"/>
        </w:r>
      </w:hyperlink>
    </w:p>
    <w:p w14:paraId="30E20DDF" w14:textId="5794731F" w:rsidR="00A50DBF" w:rsidRDefault="0095483F">
      <w:pPr>
        <w:pStyle w:val="TableofFigures"/>
        <w:rPr>
          <w:rFonts w:asciiTheme="minorHAnsi" w:eastAsiaTheme="minorEastAsia" w:hAnsiTheme="minorHAnsi" w:cstheme="minorBidi"/>
          <w:b w:val="0"/>
          <w:noProof/>
          <w:szCs w:val="22"/>
          <w:lang w:val="de-DE"/>
        </w:rPr>
      </w:pPr>
      <w:hyperlink w:anchor="_Toc86874088" w:history="1">
        <w:r w:rsidR="00A50DBF" w:rsidRPr="00835314">
          <w:rPr>
            <w:rStyle w:val="Hyperlink"/>
            <w:rFonts w:eastAsia="MS Mincho"/>
            <w:noProof/>
          </w:rPr>
          <w:t xml:space="preserve">Table 135: Nested elements of element </w:t>
        </w:r>
        <w:r w:rsidR="00A50DBF" w:rsidRPr="00835314">
          <w:rPr>
            <w:rStyle w:val="Hyperlink"/>
            <w:rFonts w:ascii="Courier New" w:eastAsia="MS Mincho" w:hAnsi="Courier New" w:cs="Courier New"/>
            <w:bCs/>
            <w:noProof/>
          </w:rPr>
          <w:t>&lt;region/&gt;</w:t>
        </w:r>
        <w:r w:rsidR="00A50DBF">
          <w:rPr>
            <w:noProof/>
            <w:webHidden/>
          </w:rPr>
          <w:tab/>
        </w:r>
        <w:r w:rsidR="00A50DBF">
          <w:rPr>
            <w:noProof/>
            <w:webHidden/>
          </w:rPr>
          <w:fldChar w:fldCharType="begin"/>
        </w:r>
        <w:r w:rsidR="00A50DBF">
          <w:rPr>
            <w:noProof/>
            <w:webHidden/>
          </w:rPr>
          <w:instrText xml:space="preserve"> PAGEREF _Toc86874088 \h </w:instrText>
        </w:r>
        <w:r w:rsidR="00A50DBF">
          <w:rPr>
            <w:noProof/>
            <w:webHidden/>
          </w:rPr>
        </w:r>
        <w:r w:rsidR="00A50DBF">
          <w:rPr>
            <w:noProof/>
            <w:webHidden/>
          </w:rPr>
          <w:fldChar w:fldCharType="separate"/>
        </w:r>
        <w:r w:rsidR="00A50DBF">
          <w:rPr>
            <w:noProof/>
            <w:webHidden/>
          </w:rPr>
          <w:t>137</w:t>
        </w:r>
        <w:r w:rsidR="00A50DBF">
          <w:rPr>
            <w:noProof/>
            <w:webHidden/>
          </w:rPr>
          <w:fldChar w:fldCharType="end"/>
        </w:r>
      </w:hyperlink>
    </w:p>
    <w:p w14:paraId="6B3ADEFA" w14:textId="36C5F690" w:rsidR="00A50DBF" w:rsidRDefault="0095483F">
      <w:pPr>
        <w:pStyle w:val="TableofFigures"/>
        <w:rPr>
          <w:rFonts w:asciiTheme="minorHAnsi" w:eastAsiaTheme="minorEastAsia" w:hAnsiTheme="minorHAnsi" w:cstheme="minorBidi"/>
          <w:b w:val="0"/>
          <w:noProof/>
          <w:szCs w:val="22"/>
          <w:lang w:val="de-DE"/>
        </w:rPr>
      </w:pPr>
      <w:hyperlink w:anchor="_Toc86874089" w:history="1">
        <w:r w:rsidR="00A50DBF" w:rsidRPr="00835314">
          <w:rPr>
            <w:rStyle w:val="Hyperlink"/>
            <w:rFonts w:eastAsia="MS Mincho"/>
            <w:noProof/>
          </w:rPr>
          <w:t xml:space="preserve">Table 136: Nested elements of </w:t>
        </w:r>
        <w:r w:rsidR="00A50DBF" w:rsidRPr="00835314">
          <w:rPr>
            <w:rStyle w:val="Hyperlink"/>
            <w:rFonts w:ascii="Courier New" w:eastAsia="MS Mincho" w:hAnsi="Courier New" w:cs="Courier New"/>
            <w:bCs/>
            <w:noProof/>
          </w:rPr>
          <w:t>&lt;connection_1d/&gt;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&lt;sequence_connection_0d/&gt;</w:t>
        </w:r>
        <w:r w:rsidR="00A50DBF">
          <w:rPr>
            <w:noProof/>
            <w:webHidden/>
          </w:rPr>
          <w:tab/>
        </w:r>
        <w:r w:rsidR="00A50DBF">
          <w:rPr>
            <w:noProof/>
            <w:webHidden/>
          </w:rPr>
          <w:fldChar w:fldCharType="begin"/>
        </w:r>
        <w:r w:rsidR="00A50DBF">
          <w:rPr>
            <w:noProof/>
            <w:webHidden/>
          </w:rPr>
          <w:instrText xml:space="preserve"> PAGEREF _Toc86874089 \h </w:instrText>
        </w:r>
        <w:r w:rsidR="00A50DBF">
          <w:rPr>
            <w:noProof/>
            <w:webHidden/>
          </w:rPr>
        </w:r>
        <w:r w:rsidR="00A50DBF">
          <w:rPr>
            <w:noProof/>
            <w:webHidden/>
          </w:rPr>
          <w:fldChar w:fldCharType="separate"/>
        </w:r>
        <w:r w:rsidR="00A50DBF">
          <w:rPr>
            <w:noProof/>
            <w:webHidden/>
          </w:rPr>
          <w:t>140</w:t>
        </w:r>
        <w:r w:rsidR="00A50DBF">
          <w:rPr>
            <w:noProof/>
            <w:webHidden/>
          </w:rPr>
          <w:fldChar w:fldCharType="end"/>
        </w:r>
      </w:hyperlink>
    </w:p>
    <w:p w14:paraId="4C891B26" w14:textId="410C72D8" w:rsidR="00A50DBF" w:rsidRDefault="0095483F">
      <w:pPr>
        <w:pStyle w:val="TableofFigures"/>
        <w:rPr>
          <w:rFonts w:asciiTheme="minorHAnsi" w:eastAsiaTheme="minorEastAsia" w:hAnsiTheme="minorHAnsi" w:cstheme="minorBidi"/>
          <w:b w:val="0"/>
          <w:noProof/>
          <w:szCs w:val="22"/>
          <w:lang w:val="de-DE"/>
        </w:rPr>
      </w:pPr>
      <w:hyperlink w:anchor="_Toc86874090" w:history="1">
        <w:r w:rsidR="00A50DBF" w:rsidRPr="00835314">
          <w:rPr>
            <w:rStyle w:val="Hyperlink"/>
            <w:rFonts w:eastAsia="MS Mincho"/>
            <w:noProof/>
          </w:rPr>
          <w:t xml:space="preserve">Table 137: Nested elements of </w:t>
        </w:r>
        <w:r w:rsidR="00A50DBF" w:rsidRPr="00835314">
          <w:rPr>
            <w:rStyle w:val="Hyperlink"/>
            <w:rFonts w:ascii="Courier New" w:eastAsia="MS Mincho" w:hAnsi="Courier New" w:cs="Courier New"/>
            <w:bCs/>
            <w:noProof/>
          </w:rPr>
          <w:t>&lt;sequence_connection_0d/&gt;</w:t>
        </w:r>
        <w:r w:rsidR="00A50DBF">
          <w:rPr>
            <w:noProof/>
            <w:webHidden/>
          </w:rPr>
          <w:tab/>
        </w:r>
        <w:r w:rsidR="00A50DBF">
          <w:rPr>
            <w:noProof/>
            <w:webHidden/>
          </w:rPr>
          <w:fldChar w:fldCharType="begin"/>
        </w:r>
        <w:r w:rsidR="00A50DBF">
          <w:rPr>
            <w:noProof/>
            <w:webHidden/>
          </w:rPr>
          <w:instrText xml:space="preserve"> PAGEREF _Toc86874090 \h </w:instrText>
        </w:r>
        <w:r w:rsidR="00A50DBF">
          <w:rPr>
            <w:noProof/>
            <w:webHidden/>
          </w:rPr>
        </w:r>
        <w:r w:rsidR="00A50DBF">
          <w:rPr>
            <w:noProof/>
            <w:webHidden/>
          </w:rPr>
          <w:fldChar w:fldCharType="separate"/>
        </w:r>
        <w:r w:rsidR="00A50DBF">
          <w:rPr>
            <w:noProof/>
            <w:webHidden/>
          </w:rPr>
          <w:t>140</w:t>
        </w:r>
        <w:r w:rsidR="00A50DBF">
          <w:rPr>
            <w:noProof/>
            <w:webHidden/>
          </w:rPr>
          <w:fldChar w:fldCharType="end"/>
        </w:r>
      </w:hyperlink>
    </w:p>
    <w:p w14:paraId="42E3643C" w14:textId="03E7A9CE" w:rsidR="00A50DBF" w:rsidRDefault="0095483F">
      <w:pPr>
        <w:pStyle w:val="TableofFigures"/>
        <w:rPr>
          <w:rFonts w:asciiTheme="minorHAnsi" w:eastAsiaTheme="minorEastAsia" w:hAnsiTheme="minorHAnsi" w:cstheme="minorBidi"/>
          <w:b w:val="0"/>
          <w:noProof/>
          <w:szCs w:val="22"/>
          <w:lang w:val="de-DE"/>
        </w:rPr>
      </w:pPr>
      <w:hyperlink w:anchor="_Toc86874091" w:history="1">
        <w:r w:rsidR="00A50DBF" w:rsidRPr="00835314">
          <w:rPr>
            <w:rStyle w:val="Hyperlink"/>
            <w:rFonts w:eastAsia="MS Mincho"/>
            <w:noProof/>
          </w:rPr>
          <w:t xml:space="preserve">Table 138: Attributes of element </w:t>
        </w:r>
        <w:r w:rsidR="00A50DBF" w:rsidRPr="00835314">
          <w:rPr>
            <w:rStyle w:val="Hyperlink"/>
            <w:rFonts w:ascii="Courier New" w:eastAsia="MS Mincho" w:hAnsi="Courier New" w:cs="Courier New"/>
            <w:noProof/>
          </w:rPr>
          <w:t>&lt;sequence_connection_0d/&gt;</w:t>
        </w:r>
        <w:r w:rsidR="00A50DBF">
          <w:rPr>
            <w:noProof/>
            <w:webHidden/>
          </w:rPr>
          <w:tab/>
        </w:r>
        <w:r w:rsidR="00A50DBF">
          <w:rPr>
            <w:noProof/>
            <w:webHidden/>
          </w:rPr>
          <w:fldChar w:fldCharType="begin"/>
        </w:r>
        <w:r w:rsidR="00A50DBF">
          <w:rPr>
            <w:noProof/>
            <w:webHidden/>
          </w:rPr>
          <w:instrText xml:space="preserve"> PAGEREF _Toc86874091 \h </w:instrText>
        </w:r>
        <w:r w:rsidR="00A50DBF">
          <w:rPr>
            <w:noProof/>
            <w:webHidden/>
          </w:rPr>
        </w:r>
        <w:r w:rsidR="00A50DBF">
          <w:rPr>
            <w:noProof/>
            <w:webHidden/>
          </w:rPr>
          <w:fldChar w:fldCharType="separate"/>
        </w:r>
        <w:r w:rsidR="00A50DBF">
          <w:rPr>
            <w:noProof/>
            <w:webHidden/>
          </w:rPr>
          <w:t>140</w:t>
        </w:r>
        <w:r w:rsidR="00A50DBF">
          <w:rPr>
            <w:noProof/>
            <w:webHidden/>
          </w:rPr>
          <w:fldChar w:fldCharType="end"/>
        </w:r>
      </w:hyperlink>
    </w:p>
    <w:p w14:paraId="28892D10" w14:textId="1ED4A5AC" w:rsidR="00A50DBF" w:rsidRDefault="0095483F">
      <w:pPr>
        <w:pStyle w:val="TableofFigures"/>
        <w:rPr>
          <w:rFonts w:asciiTheme="minorHAnsi" w:eastAsiaTheme="minorEastAsia" w:hAnsiTheme="minorHAnsi" w:cstheme="minorBidi"/>
          <w:b w:val="0"/>
          <w:noProof/>
          <w:szCs w:val="22"/>
          <w:lang w:val="de-DE"/>
        </w:rPr>
      </w:pPr>
      <w:hyperlink w:anchor="_Toc86874092" w:history="1">
        <w:r w:rsidR="00A50DBF" w:rsidRPr="00835314">
          <w:rPr>
            <w:rStyle w:val="Hyperlink"/>
            <w:rFonts w:eastAsia="MS Mincho"/>
            <w:noProof/>
          </w:rPr>
          <w:t xml:space="preserve">Table 139: Nested elements of </w:t>
        </w:r>
        <w:r w:rsidR="00A50DBF" w:rsidRPr="00835314">
          <w:rPr>
            <w:rStyle w:val="Hyperlink"/>
            <w:rFonts w:ascii="Courier New" w:eastAsia="MS Mincho" w:hAnsi="Courier New" w:cs="Courier New"/>
            <w:bCs/>
            <w:noProof/>
          </w:rPr>
          <w:t>&lt;loc_list&gt;</w:t>
        </w:r>
        <w:r w:rsidR="00A50DBF">
          <w:rPr>
            <w:noProof/>
            <w:webHidden/>
          </w:rPr>
          <w:tab/>
        </w:r>
        <w:r w:rsidR="00A50DBF">
          <w:rPr>
            <w:noProof/>
            <w:webHidden/>
          </w:rPr>
          <w:fldChar w:fldCharType="begin"/>
        </w:r>
        <w:r w:rsidR="00A50DBF">
          <w:rPr>
            <w:noProof/>
            <w:webHidden/>
          </w:rPr>
          <w:instrText xml:space="preserve"> PAGEREF _Toc86874092 \h </w:instrText>
        </w:r>
        <w:r w:rsidR="00A50DBF">
          <w:rPr>
            <w:noProof/>
            <w:webHidden/>
          </w:rPr>
        </w:r>
        <w:r w:rsidR="00A50DBF">
          <w:rPr>
            <w:noProof/>
            <w:webHidden/>
          </w:rPr>
          <w:fldChar w:fldCharType="separate"/>
        </w:r>
        <w:r w:rsidR="00A50DBF">
          <w:rPr>
            <w:noProof/>
            <w:webHidden/>
          </w:rPr>
          <w:t>141</w:t>
        </w:r>
        <w:r w:rsidR="00A50DBF">
          <w:rPr>
            <w:noProof/>
            <w:webHidden/>
          </w:rPr>
          <w:fldChar w:fldCharType="end"/>
        </w:r>
      </w:hyperlink>
    </w:p>
    <w:p w14:paraId="31927B6E" w14:textId="7D01E45D" w:rsidR="00A50DBF" w:rsidRDefault="0095483F">
      <w:pPr>
        <w:pStyle w:val="TableofFigures"/>
        <w:rPr>
          <w:rFonts w:asciiTheme="minorHAnsi" w:eastAsiaTheme="minorEastAsia" w:hAnsiTheme="minorHAnsi" w:cstheme="minorBidi"/>
          <w:b w:val="0"/>
          <w:noProof/>
          <w:szCs w:val="22"/>
          <w:lang w:val="de-DE"/>
        </w:rPr>
      </w:pPr>
      <w:hyperlink w:anchor="_Toc86874093" w:history="1">
        <w:r w:rsidR="00A50DBF" w:rsidRPr="00835314">
          <w:rPr>
            <w:rStyle w:val="Hyperlink"/>
            <w:rFonts w:eastAsia="MS Mincho"/>
            <w:noProof/>
          </w:rPr>
          <w:t xml:space="preserve">Table 140: Attributes of element </w:t>
        </w:r>
        <w:r w:rsidR="00A50DBF" w:rsidRPr="00835314">
          <w:rPr>
            <w:rStyle w:val="Hyperlink"/>
            <w:rFonts w:ascii="Courier New" w:eastAsia="MS Mincho" w:hAnsi="Courier New" w:cs="Courier New"/>
            <w:bCs/>
            <w:noProof/>
          </w:rPr>
          <w:t>&lt;loc/&gt;</w:t>
        </w:r>
        <w:r w:rsidR="00A50DBF">
          <w:rPr>
            <w:noProof/>
            <w:webHidden/>
          </w:rPr>
          <w:tab/>
        </w:r>
        <w:r w:rsidR="00A50DBF">
          <w:rPr>
            <w:noProof/>
            <w:webHidden/>
          </w:rPr>
          <w:fldChar w:fldCharType="begin"/>
        </w:r>
        <w:r w:rsidR="00A50DBF">
          <w:rPr>
            <w:noProof/>
            <w:webHidden/>
          </w:rPr>
          <w:instrText xml:space="preserve"> PAGEREF _Toc86874093 \h </w:instrText>
        </w:r>
        <w:r w:rsidR="00A50DBF">
          <w:rPr>
            <w:noProof/>
            <w:webHidden/>
          </w:rPr>
        </w:r>
        <w:r w:rsidR="00A50DBF">
          <w:rPr>
            <w:noProof/>
            <w:webHidden/>
          </w:rPr>
          <w:fldChar w:fldCharType="separate"/>
        </w:r>
        <w:r w:rsidR="00A50DBF">
          <w:rPr>
            <w:noProof/>
            <w:webHidden/>
          </w:rPr>
          <w:t>141</w:t>
        </w:r>
        <w:r w:rsidR="00A50DBF">
          <w:rPr>
            <w:noProof/>
            <w:webHidden/>
          </w:rPr>
          <w:fldChar w:fldCharType="end"/>
        </w:r>
      </w:hyperlink>
    </w:p>
    <w:p w14:paraId="5B9602C7" w14:textId="182C365B" w:rsidR="00A50DBF" w:rsidRDefault="0095483F">
      <w:pPr>
        <w:pStyle w:val="TableofFigures"/>
        <w:rPr>
          <w:rFonts w:asciiTheme="minorHAnsi" w:eastAsiaTheme="minorEastAsia" w:hAnsiTheme="minorHAnsi" w:cstheme="minorBidi"/>
          <w:b w:val="0"/>
          <w:noProof/>
          <w:szCs w:val="22"/>
          <w:lang w:val="de-DE"/>
        </w:rPr>
      </w:pPr>
      <w:hyperlink w:anchor="_Toc86874094" w:history="1">
        <w:r w:rsidR="00A50DBF" w:rsidRPr="00835314">
          <w:rPr>
            <w:rStyle w:val="Hyperlink"/>
            <w:rFonts w:eastAsia="MS Mincho"/>
            <w:noProof/>
          </w:rPr>
          <w:t xml:space="preserve">Table 141: Nested elements of element </w:t>
        </w:r>
        <w:r w:rsidR="00A50DBF" w:rsidRPr="00835314">
          <w:rPr>
            <w:rStyle w:val="Hyperlink"/>
            <w:rFonts w:ascii="Courier New" w:eastAsia="MS Mincho" w:hAnsi="Courier New" w:cs="Courier New"/>
            <w:noProof/>
          </w:rPr>
          <w:t>&lt;face_list&gt;</w:t>
        </w:r>
        <w:r w:rsidR="00A50DBF">
          <w:rPr>
            <w:noProof/>
            <w:webHidden/>
          </w:rPr>
          <w:tab/>
        </w:r>
        <w:r w:rsidR="00A50DBF">
          <w:rPr>
            <w:noProof/>
            <w:webHidden/>
          </w:rPr>
          <w:fldChar w:fldCharType="begin"/>
        </w:r>
        <w:r w:rsidR="00A50DBF">
          <w:rPr>
            <w:noProof/>
            <w:webHidden/>
          </w:rPr>
          <w:instrText xml:space="preserve"> PAGEREF _Toc86874094 \h </w:instrText>
        </w:r>
        <w:r w:rsidR="00A50DBF">
          <w:rPr>
            <w:noProof/>
            <w:webHidden/>
          </w:rPr>
        </w:r>
        <w:r w:rsidR="00A50DBF">
          <w:rPr>
            <w:noProof/>
            <w:webHidden/>
          </w:rPr>
          <w:fldChar w:fldCharType="separate"/>
        </w:r>
        <w:r w:rsidR="00A50DBF">
          <w:rPr>
            <w:noProof/>
            <w:webHidden/>
          </w:rPr>
          <w:t>141</w:t>
        </w:r>
        <w:r w:rsidR="00A50DBF">
          <w:rPr>
            <w:noProof/>
            <w:webHidden/>
          </w:rPr>
          <w:fldChar w:fldCharType="end"/>
        </w:r>
      </w:hyperlink>
    </w:p>
    <w:p w14:paraId="24F561A3" w14:textId="43FFA978" w:rsidR="00A50DBF" w:rsidRDefault="0095483F">
      <w:pPr>
        <w:pStyle w:val="TableofFigures"/>
        <w:rPr>
          <w:rFonts w:asciiTheme="minorHAnsi" w:eastAsiaTheme="minorEastAsia" w:hAnsiTheme="minorHAnsi" w:cstheme="minorBidi"/>
          <w:b w:val="0"/>
          <w:noProof/>
          <w:szCs w:val="22"/>
          <w:lang w:val="de-DE"/>
        </w:rPr>
      </w:pPr>
      <w:hyperlink w:anchor="_Toc86874095" w:history="1">
        <w:r w:rsidR="00A50DBF" w:rsidRPr="00835314">
          <w:rPr>
            <w:rStyle w:val="Hyperlink"/>
            <w:rFonts w:eastAsia="MS Mincho"/>
            <w:noProof/>
          </w:rPr>
          <w:t xml:space="preserve">Table 142: Attributes of element </w:t>
        </w:r>
        <w:r w:rsidR="00A50DBF" w:rsidRPr="00835314">
          <w:rPr>
            <w:rStyle w:val="Hyperlink"/>
            <w:rFonts w:ascii="Courier New" w:eastAsia="MS Mincho" w:hAnsi="Courier New" w:cs="Courier New"/>
            <w:bCs/>
            <w:noProof/>
          </w:rPr>
          <w:t>&lt;face/&gt;</w:t>
        </w:r>
        <w:r w:rsidR="00A50DBF">
          <w:rPr>
            <w:noProof/>
            <w:webHidden/>
          </w:rPr>
          <w:tab/>
        </w:r>
        <w:r w:rsidR="00A50DBF">
          <w:rPr>
            <w:noProof/>
            <w:webHidden/>
          </w:rPr>
          <w:fldChar w:fldCharType="begin"/>
        </w:r>
        <w:r w:rsidR="00A50DBF">
          <w:rPr>
            <w:noProof/>
            <w:webHidden/>
          </w:rPr>
          <w:instrText xml:space="preserve"> PAGEREF _Toc86874095 \h </w:instrText>
        </w:r>
        <w:r w:rsidR="00A50DBF">
          <w:rPr>
            <w:noProof/>
            <w:webHidden/>
          </w:rPr>
        </w:r>
        <w:r w:rsidR="00A50DBF">
          <w:rPr>
            <w:noProof/>
            <w:webHidden/>
          </w:rPr>
          <w:fldChar w:fldCharType="separate"/>
        </w:r>
        <w:r w:rsidR="00A50DBF">
          <w:rPr>
            <w:noProof/>
            <w:webHidden/>
          </w:rPr>
          <w:t>142</w:t>
        </w:r>
        <w:r w:rsidR="00A50DBF">
          <w:rPr>
            <w:noProof/>
            <w:webHidden/>
          </w:rPr>
          <w:fldChar w:fldCharType="end"/>
        </w:r>
      </w:hyperlink>
    </w:p>
    <w:p w14:paraId="74AF7FC8" w14:textId="4352C74A" w:rsidR="00A50DBF" w:rsidRDefault="0095483F">
      <w:pPr>
        <w:pStyle w:val="TableofFigures"/>
        <w:rPr>
          <w:rFonts w:asciiTheme="minorHAnsi" w:eastAsiaTheme="minorEastAsia" w:hAnsiTheme="minorHAnsi" w:cstheme="minorBidi"/>
          <w:b w:val="0"/>
          <w:noProof/>
          <w:szCs w:val="22"/>
          <w:lang w:val="de-DE"/>
        </w:rPr>
      </w:pPr>
      <w:hyperlink w:anchor="_Toc86874096" w:history="1">
        <w:r w:rsidR="00A50DBF" w:rsidRPr="00835314">
          <w:rPr>
            <w:rStyle w:val="Hyperlink"/>
            <w:rFonts w:eastAsia="MS Mincho"/>
            <w:noProof/>
          </w:rPr>
          <w:t xml:space="preserve">Table 143: Nested elements of </w:t>
        </w:r>
        <w:r w:rsidR="00A50DBF" w:rsidRPr="00835314">
          <w:rPr>
            <w:rStyle w:val="Hyperlink"/>
            <w:rFonts w:ascii="Courier New" w:eastAsia="MS Mincho" w:hAnsi="Courier New" w:cs="Courier New"/>
            <w:bCs/>
            <w:noProof/>
          </w:rPr>
          <w:t>&lt;connection_2d/&gt;</w:t>
        </w:r>
        <w:r w:rsidR="00A50DBF">
          <w:rPr>
            <w:noProof/>
            <w:webHidden/>
          </w:rPr>
          <w:tab/>
        </w:r>
        <w:r w:rsidR="00A50DBF">
          <w:rPr>
            <w:noProof/>
            <w:webHidden/>
          </w:rPr>
          <w:fldChar w:fldCharType="begin"/>
        </w:r>
        <w:r w:rsidR="00A50DBF">
          <w:rPr>
            <w:noProof/>
            <w:webHidden/>
          </w:rPr>
          <w:instrText xml:space="preserve"> PAGEREF _Toc86874096 \h </w:instrText>
        </w:r>
        <w:r w:rsidR="00A50DBF">
          <w:rPr>
            <w:noProof/>
            <w:webHidden/>
          </w:rPr>
        </w:r>
        <w:r w:rsidR="00A50DBF">
          <w:rPr>
            <w:noProof/>
            <w:webHidden/>
          </w:rPr>
          <w:fldChar w:fldCharType="separate"/>
        </w:r>
        <w:r w:rsidR="00A50DBF">
          <w:rPr>
            <w:noProof/>
            <w:webHidden/>
          </w:rPr>
          <w:t>142</w:t>
        </w:r>
        <w:r w:rsidR="00A50DBF">
          <w:rPr>
            <w:noProof/>
            <w:webHidden/>
          </w:rPr>
          <w:fldChar w:fldCharType="end"/>
        </w:r>
      </w:hyperlink>
    </w:p>
    <w:p w14:paraId="0BC60622" w14:textId="72BFF5BD" w:rsidR="00A50DBF" w:rsidRDefault="0095483F">
      <w:pPr>
        <w:pStyle w:val="TableofFigures"/>
        <w:rPr>
          <w:rFonts w:asciiTheme="minorHAnsi" w:eastAsiaTheme="minorEastAsia" w:hAnsiTheme="minorHAnsi" w:cstheme="minorBidi"/>
          <w:b w:val="0"/>
          <w:noProof/>
          <w:szCs w:val="22"/>
          <w:lang w:val="de-DE"/>
        </w:rPr>
      </w:pPr>
      <w:hyperlink w:anchor="_Toc86874097" w:history="1">
        <w:r w:rsidR="00A50DBF" w:rsidRPr="00835314">
          <w:rPr>
            <w:rStyle w:val="Hyperlink"/>
            <w:rFonts w:eastAsia="MS Mincho"/>
            <w:noProof/>
          </w:rPr>
          <w:t xml:space="preserve">Table 144: Nested elements of element </w:t>
        </w:r>
        <w:r w:rsidR="00A50DBF" w:rsidRPr="00835314">
          <w:rPr>
            <w:rStyle w:val="Hyperlink"/>
            <w:rFonts w:ascii="Courier New" w:eastAsia="MS Mincho" w:hAnsi="Courier New" w:cs="Courier New"/>
            <w:bCs/>
            <w:noProof/>
          </w:rPr>
          <w:t>&lt;connection_2d/&gt;</w:t>
        </w:r>
        <w:r w:rsidR="00A50DBF">
          <w:rPr>
            <w:noProof/>
            <w:webHidden/>
          </w:rPr>
          <w:tab/>
        </w:r>
        <w:r w:rsidR="00A50DBF">
          <w:rPr>
            <w:noProof/>
            <w:webHidden/>
          </w:rPr>
          <w:fldChar w:fldCharType="begin"/>
        </w:r>
        <w:r w:rsidR="00A50DBF">
          <w:rPr>
            <w:noProof/>
            <w:webHidden/>
          </w:rPr>
          <w:instrText xml:space="preserve"> PAGEREF _Toc86874097 \h </w:instrText>
        </w:r>
        <w:r w:rsidR="00A50DBF">
          <w:rPr>
            <w:noProof/>
            <w:webHidden/>
          </w:rPr>
        </w:r>
        <w:r w:rsidR="00A50DBF">
          <w:rPr>
            <w:noProof/>
            <w:webHidden/>
          </w:rPr>
          <w:fldChar w:fldCharType="separate"/>
        </w:r>
        <w:r w:rsidR="00A50DBF">
          <w:rPr>
            <w:noProof/>
            <w:webHidden/>
          </w:rPr>
          <w:t>143</w:t>
        </w:r>
        <w:r w:rsidR="00A50DBF">
          <w:rPr>
            <w:noProof/>
            <w:webHidden/>
          </w:rPr>
          <w:fldChar w:fldCharType="end"/>
        </w:r>
      </w:hyperlink>
    </w:p>
    <w:p w14:paraId="46E5FE2C" w14:textId="345FF4C7" w:rsidR="00A50DBF" w:rsidRDefault="0095483F">
      <w:pPr>
        <w:pStyle w:val="TableofFigures"/>
        <w:rPr>
          <w:rFonts w:asciiTheme="minorHAnsi" w:eastAsiaTheme="minorEastAsia" w:hAnsiTheme="minorHAnsi" w:cstheme="minorBidi"/>
          <w:b w:val="0"/>
          <w:noProof/>
          <w:szCs w:val="22"/>
          <w:lang w:val="de-DE"/>
        </w:rPr>
      </w:pPr>
      <w:hyperlink w:anchor="_Toc86874098" w:history="1">
        <w:r w:rsidR="00A50DBF" w:rsidRPr="00835314">
          <w:rPr>
            <w:rStyle w:val="Hyperlink"/>
            <w:rFonts w:eastAsia="MS Mincho"/>
            <w:noProof/>
          </w:rPr>
          <w:t xml:space="preserve">Table 145: Attributes of element </w:t>
        </w:r>
        <w:r w:rsidR="00A50DBF" w:rsidRPr="00835314">
          <w:rPr>
            <w:rStyle w:val="Hyperlink"/>
            <w:rFonts w:ascii="Courier New" w:eastAsia="MS Mincho" w:hAnsi="Courier New" w:cs="Courier New"/>
            <w:bCs/>
            <w:noProof/>
          </w:rPr>
          <w:t>&lt;adhesive_face/&gt;</w:t>
        </w:r>
        <w:r w:rsidR="00A50DBF">
          <w:rPr>
            <w:noProof/>
            <w:webHidden/>
          </w:rPr>
          <w:tab/>
        </w:r>
        <w:r w:rsidR="00A50DBF">
          <w:rPr>
            <w:noProof/>
            <w:webHidden/>
          </w:rPr>
          <w:fldChar w:fldCharType="begin"/>
        </w:r>
        <w:r w:rsidR="00A50DBF">
          <w:rPr>
            <w:noProof/>
            <w:webHidden/>
          </w:rPr>
          <w:instrText xml:space="preserve"> PAGEREF _Toc86874098 \h </w:instrText>
        </w:r>
        <w:r w:rsidR="00A50DBF">
          <w:rPr>
            <w:noProof/>
            <w:webHidden/>
          </w:rPr>
        </w:r>
        <w:r w:rsidR="00A50DBF">
          <w:rPr>
            <w:noProof/>
            <w:webHidden/>
          </w:rPr>
          <w:fldChar w:fldCharType="separate"/>
        </w:r>
        <w:r w:rsidR="00A50DBF">
          <w:rPr>
            <w:noProof/>
            <w:webHidden/>
          </w:rPr>
          <w:t>143</w:t>
        </w:r>
        <w:r w:rsidR="00A50DBF">
          <w:rPr>
            <w:noProof/>
            <w:webHidden/>
          </w:rPr>
          <w:fldChar w:fldCharType="end"/>
        </w:r>
      </w:hyperlink>
    </w:p>
    <w:p w14:paraId="14C888BF" w14:textId="0054C431" w:rsidR="003336DF" w:rsidRPr="003336DF" w:rsidRDefault="00E70F03" w:rsidP="008116BB">
      <w:pPr>
        <w:pStyle w:val="TOC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6" w:name="_Toc353342667"/>
      <w:bookmarkStart w:id="7" w:name="_Toc86869737"/>
      <w:r w:rsidRPr="00BC394B">
        <w:lastRenderedPageBreak/>
        <w:t>Foreword</w:t>
      </w:r>
      <w:bookmarkEnd w:id="6"/>
      <w:bookmarkEnd w:id="7"/>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4"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6"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 xml:space="preserve">This document was prepared by the German Association of the Automotive Industry (VDA), FAT-AK25 </w:t>
      </w:r>
      <w:proofErr w:type="spellStart"/>
      <w:r w:rsidRPr="00FA392C">
        <w:rPr>
          <w:rFonts w:ascii="Calibri" w:eastAsia="Times New Roman" w:hAnsi="Calibri"/>
          <w:sz w:val="20"/>
          <w:szCs w:val="20"/>
          <w:lang w:val="en-GB" w:eastAsia="x-none"/>
        </w:rPr>
        <w:t>Fügetechnik</w:t>
      </w:r>
      <w:proofErr w:type="spellEnd"/>
      <w:r w:rsidRPr="00FA392C">
        <w:rPr>
          <w:rFonts w:ascii="Calibri" w:eastAsia="Times New Roman" w:hAnsi="Calibri"/>
          <w:sz w:val="20"/>
          <w:szCs w:val="20"/>
          <w:lang w:val="en-GB" w:eastAsia="x-none"/>
        </w:rPr>
        <w:t xml:space="preserve">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7"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8" w:name="_Toc353342668"/>
      <w:bookmarkStart w:id="9" w:name="_Toc86869738"/>
      <w:r w:rsidRPr="00BC394B">
        <w:lastRenderedPageBreak/>
        <w:t>Introduction</w:t>
      </w:r>
      <w:bookmarkEnd w:id="8"/>
      <w:bookmarkEnd w:id="9"/>
    </w:p>
    <w:p w14:paraId="4AF7AA33" w14:textId="69733A42" w:rsidR="000F23F7" w:rsidRPr="005160E8" w:rsidRDefault="009D1189" w:rsidP="00ED5FAB">
      <w:pPr>
        <w:pStyle w:val="BodyText"/>
      </w:pPr>
      <w:r w:rsidRPr="005160E8">
        <w:t xml:space="preserve">ISO 8329 </w:t>
      </w:r>
      <w:r w:rsidR="002D5F2B" w:rsidRPr="005160E8">
        <w:t>(</w:t>
      </w:r>
      <w:proofErr w:type="spellStart"/>
      <w:r w:rsidR="007836EA" w:rsidRPr="005160E8">
        <w:t>χ</w:t>
      </w:r>
      <w:r w:rsidR="002D5F2B" w:rsidRPr="005160E8">
        <w:t>MCF</w:t>
      </w:r>
      <w:proofErr w:type="spellEnd"/>
      <w:r w:rsidR="002D5F2B" w:rsidRPr="005160E8">
        <w:t xml:space="preserve">)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 xml:space="preserve">are lacking a consistent handling of logical and process related connection information (e.g.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BodyText"/>
      </w:pPr>
      <w:r w:rsidRPr="005160E8">
        <w:t xml:space="preserve">In order to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proofErr w:type="spellStart"/>
      <w:r w:rsidR="007836EA" w:rsidRPr="005160E8">
        <w:t>χ</w:t>
      </w:r>
      <w:r w:rsidR="000F23F7" w:rsidRPr="005160E8">
        <w:t>MCF</w:t>
      </w:r>
      <w:proofErr w:type="spellEnd"/>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BodyText"/>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r w:rsidR="00502DF5" w:rsidRPr="005160E8">
        <w:t xml:space="preserve">also </w:t>
      </w:r>
      <w:r w:rsidR="005E56D0" w:rsidRPr="005160E8">
        <w:t xml:space="preserve">the </w:t>
      </w:r>
      <w:r w:rsidRPr="005160E8">
        <w:t>tools adding or</w:t>
      </w:r>
      <w:r w:rsidR="00502DF5" w:rsidRPr="005160E8">
        <w:t xml:space="preserve"> extracting data need to understand the data structure and use a common description language. </w:t>
      </w:r>
      <w:proofErr w:type="spellStart"/>
      <w:r w:rsidR="007836EA" w:rsidRPr="005160E8">
        <w:t>χ</w:t>
      </w:r>
      <w:r w:rsidR="00502DF5" w:rsidRPr="005160E8">
        <w:t>MCF</w:t>
      </w:r>
      <w:proofErr w:type="spellEnd"/>
      <w:r w:rsidR="00502DF5" w:rsidRPr="005160E8">
        <w:t xml:space="preserve">,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proofErr w:type="spellStart"/>
      <w:r w:rsidR="007836EA" w:rsidRPr="005160E8">
        <w:t>χ</w:t>
      </w:r>
      <w:r w:rsidRPr="005160E8">
        <w:t>MCF</w:t>
      </w:r>
      <w:proofErr w:type="spellEnd"/>
      <w:r w:rsidRPr="005160E8">
        <w:t>)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8"/>
          <w:headerReference w:type="default" r:id="rId39"/>
          <w:footerReference w:type="even" r:id="rId40"/>
          <w:footerReference w:type="default" r:id="rId41"/>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proofErr w:type="spellStart"/>
      <w:r w:rsidRPr="007836EA">
        <w:rPr>
          <w:color w:val="auto"/>
          <w:szCs w:val="32"/>
        </w:rPr>
        <w:lastRenderedPageBreak/>
        <w:t>χ</w:t>
      </w:r>
      <w:r w:rsidR="00A434AD" w:rsidRPr="00A434AD">
        <w:rPr>
          <w:color w:val="auto"/>
          <w:szCs w:val="32"/>
        </w:rPr>
        <w:t>MCF</w:t>
      </w:r>
      <w:proofErr w:type="spellEnd"/>
      <w:r w:rsidR="00A434AD" w:rsidRPr="00A434AD">
        <w:rPr>
          <w:color w:val="auto"/>
          <w:szCs w:val="32"/>
        </w:rPr>
        <w:t xml:space="preserve"> (</w:t>
      </w:r>
      <w:proofErr w:type="spellStart"/>
      <w:r w:rsidR="00A434AD" w:rsidRPr="00A434AD">
        <w:rPr>
          <w:color w:val="auto"/>
          <w:szCs w:val="32"/>
        </w:rPr>
        <w:t>xMCF</w:t>
      </w:r>
      <w:proofErr w:type="spellEnd"/>
      <w:r w:rsidR="00A434AD" w:rsidRPr="00A434AD">
        <w:rPr>
          <w:color w:val="auto"/>
          <w:szCs w:val="32"/>
        </w:rPr>
        <w:t>)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Heading1"/>
        <w:numPr>
          <w:ilvl w:val="0"/>
          <w:numId w:val="1"/>
        </w:numPr>
        <w:tabs>
          <w:tab w:val="clear" w:pos="432"/>
        </w:tabs>
        <w:ind w:left="0" w:firstLine="0"/>
      </w:pPr>
      <w:bookmarkStart w:id="10" w:name="_Toc353342669"/>
      <w:bookmarkStart w:id="11" w:name="_Toc86869739"/>
      <w:r w:rsidRPr="00BC394B">
        <w:t>Scope</w:t>
      </w:r>
      <w:bookmarkEnd w:id="10"/>
      <w:bookmarkEnd w:id="11"/>
    </w:p>
    <w:p w14:paraId="5EDFED28" w14:textId="0030CBB3" w:rsidR="001A33D0" w:rsidRPr="00B82346" w:rsidRDefault="00657B4B" w:rsidP="00ED5FAB">
      <w:pPr>
        <w:pStyle w:val="BodyText"/>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BodyText"/>
      </w:pPr>
      <w:r w:rsidRPr="00B82346">
        <w:t>It does not specify geometry of fasteners or other parts.</w:t>
      </w:r>
      <w:r w:rsidR="009163AD" w:rsidRPr="00B82346">
        <w:t xml:space="preserve"> </w:t>
      </w:r>
    </w:p>
    <w:p w14:paraId="6F221858" w14:textId="3B936B54" w:rsidR="009163AD" w:rsidRPr="00B82346" w:rsidRDefault="009163AD" w:rsidP="00ED5FAB">
      <w:pPr>
        <w:pStyle w:val="BodyText"/>
      </w:pPr>
      <w:r w:rsidRPr="00B82346">
        <w:t xml:space="preserve">Also out of scope is the handling of </w:t>
      </w:r>
      <w:proofErr w:type="spellStart"/>
      <w:r w:rsidRPr="00B82346">
        <w:t>χMCF</w:t>
      </w:r>
      <w:proofErr w:type="spellEnd"/>
      <w:r w:rsidRPr="00B82346">
        <w:t xml:space="preserve"> data in PDM-, SDM- and other data management systems. </w:t>
      </w:r>
    </w:p>
    <w:p w14:paraId="4F99F2DE" w14:textId="1EA16368" w:rsidR="001A33D0" w:rsidRPr="00B82346" w:rsidRDefault="001A33D0" w:rsidP="001A33D0">
      <w:pPr>
        <w:pStyle w:val="Heading1"/>
        <w:numPr>
          <w:ilvl w:val="0"/>
          <w:numId w:val="1"/>
        </w:numPr>
        <w:tabs>
          <w:tab w:val="clear" w:pos="432"/>
        </w:tabs>
        <w:ind w:left="0" w:firstLine="0"/>
      </w:pPr>
      <w:bookmarkStart w:id="12" w:name="_Toc353342670"/>
      <w:bookmarkStart w:id="13" w:name="_Toc86869740"/>
      <w:r w:rsidRPr="00B82346">
        <w:t>Normative references</w:t>
      </w:r>
      <w:bookmarkEnd w:id="12"/>
      <w:bookmarkEnd w:id="13"/>
    </w:p>
    <w:p w14:paraId="50046E83" w14:textId="77777777" w:rsidR="001A33D0" w:rsidRPr="00B82346" w:rsidRDefault="001A33D0" w:rsidP="00ED5FAB">
      <w:pPr>
        <w:pStyle w:val="BodyText"/>
      </w:pPr>
      <w:r w:rsidRPr="00B82346">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BodyText"/>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Heading1"/>
        <w:numPr>
          <w:ilvl w:val="0"/>
          <w:numId w:val="1"/>
        </w:numPr>
        <w:tabs>
          <w:tab w:val="clear" w:pos="432"/>
        </w:tabs>
        <w:ind w:left="0" w:firstLine="0"/>
      </w:pPr>
      <w:bookmarkStart w:id="14" w:name="_Toc353342671"/>
      <w:bookmarkStart w:id="15" w:name="_Toc86869741"/>
      <w:r w:rsidRPr="00BC394B">
        <w:t>Terms and definitions</w:t>
      </w:r>
      <w:bookmarkEnd w:id="14"/>
      <w:bookmarkEnd w:id="15"/>
    </w:p>
    <w:p w14:paraId="7BEA379F" w14:textId="77777777" w:rsidR="001A33D0" w:rsidRPr="00BC394B" w:rsidRDefault="001A33D0" w:rsidP="00ED5FAB">
      <w:pPr>
        <w:pStyle w:val="BodyText"/>
      </w:pPr>
      <w:r w:rsidRPr="00BC394B">
        <w:t>No terms and definitions are listed in this document.</w:t>
      </w:r>
    </w:p>
    <w:p w14:paraId="2A794D1B" w14:textId="77777777" w:rsidR="001A33D0" w:rsidRPr="00BC394B" w:rsidRDefault="001A33D0" w:rsidP="00ED5FAB">
      <w:pPr>
        <w:pStyle w:val="BodyText"/>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Paragraph"/>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2" w:history="1">
        <w:r w:rsidRPr="00A4141A">
          <w:rPr>
            <w:color w:val="0000FF"/>
            <w:u w:val="single"/>
            <w:lang w:eastAsia="fr-FR"/>
          </w:rPr>
          <w:t>https://www.iso.org/obp</w:t>
        </w:r>
      </w:hyperlink>
    </w:p>
    <w:p w14:paraId="47303398" w14:textId="7722A674" w:rsidR="001A33D0" w:rsidRPr="00A4141A" w:rsidRDefault="005B3EC6" w:rsidP="007346D6">
      <w:pPr>
        <w:pStyle w:val="ListParagraph"/>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3"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6" w:name="_Toc3556920"/>
      <w:bookmarkStart w:id="17" w:name="_Toc34747170"/>
      <w:bookmarkStart w:id="18" w:name="_Toc77101983"/>
      <w:bookmarkStart w:id="19" w:name="_Toc353798250"/>
      <w:r>
        <w:br w:type="page"/>
      </w:r>
    </w:p>
    <w:p w14:paraId="1DED046F" w14:textId="77777777" w:rsidR="00FC68DB" w:rsidRPr="007055D9" w:rsidRDefault="00FC68DB" w:rsidP="00B202D2">
      <w:pPr>
        <w:pStyle w:val="Heading1"/>
      </w:pPr>
      <w:bookmarkStart w:id="20" w:name="_Toc334183503"/>
      <w:bookmarkStart w:id="21" w:name="_Toc338938871"/>
      <w:bookmarkStart w:id="22" w:name="_Toc338939051"/>
      <w:bookmarkStart w:id="23" w:name="_Toc3556924"/>
      <w:bookmarkStart w:id="24" w:name="_Toc34747174"/>
      <w:bookmarkStart w:id="25" w:name="_Toc77101987"/>
      <w:bookmarkStart w:id="26" w:name="_Toc86869742"/>
      <w:bookmarkStart w:id="27" w:name="_Toc288196434"/>
      <w:bookmarkStart w:id="28" w:name="_Toc288200732"/>
      <w:bookmarkEnd w:id="16"/>
      <w:bookmarkEnd w:id="17"/>
      <w:bookmarkEnd w:id="18"/>
      <w:r w:rsidRPr="007055D9">
        <w:lastRenderedPageBreak/>
        <w:t xml:space="preserve">Design Principles and Basic Features of </w:t>
      </w:r>
      <w:proofErr w:type="spellStart"/>
      <w:r w:rsidRPr="00A5126C">
        <w:t>χ</w:t>
      </w:r>
      <w:r w:rsidRPr="007055D9">
        <w:t>MCF</w:t>
      </w:r>
      <w:bookmarkEnd w:id="20"/>
      <w:bookmarkEnd w:id="21"/>
      <w:bookmarkEnd w:id="22"/>
      <w:bookmarkEnd w:id="23"/>
      <w:bookmarkEnd w:id="24"/>
      <w:bookmarkEnd w:id="25"/>
      <w:bookmarkEnd w:id="26"/>
      <w:proofErr w:type="spellEnd"/>
    </w:p>
    <w:p w14:paraId="28CFE9A6" w14:textId="2F8FD613" w:rsidR="00FC68DB" w:rsidRPr="007055D9" w:rsidRDefault="00FC68DB" w:rsidP="00B202D2">
      <w:r w:rsidRPr="007055D9">
        <w:t>The Extended Master Connection File (</w:t>
      </w:r>
      <w:proofErr w:type="spellStart"/>
      <w:r w:rsidRPr="00A5126C">
        <w:t>χ</w:t>
      </w:r>
      <w:r w:rsidRPr="007055D9">
        <w:t>MCF</w:t>
      </w:r>
      <w:proofErr w:type="spellEnd"/>
      <w:r w:rsidRPr="007055D9">
        <w:t xml:space="preserve">)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proofErr w:type="spellStart"/>
      <w:r w:rsidRPr="00A5126C">
        <w:t>χ</w:t>
      </w:r>
      <w:r w:rsidRPr="007055D9">
        <w:t>MCF</w:t>
      </w:r>
      <w:proofErr w:type="spellEnd"/>
      <w:r w:rsidRPr="007055D9">
        <w:t xml:space="preserve"> to become an industry standard in the long term. This demands certain rigorousness of </w:t>
      </w:r>
      <w:proofErr w:type="spellStart"/>
      <w:r w:rsidRPr="00A5126C">
        <w:t>χ</w:t>
      </w:r>
      <w:r w:rsidRPr="007055D9">
        <w:t>MCF</w:t>
      </w:r>
      <w:proofErr w:type="spellEnd"/>
      <w:r w:rsidRPr="007055D9">
        <w:t xml:space="preserve">. On the other hand, some flexibility is desired in order to enable an easy integration of </w:t>
      </w:r>
      <w:proofErr w:type="spellStart"/>
      <w:r w:rsidRPr="00A5126C">
        <w:t>χ</w:t>
      </w:r>
      <w:r w:rsidRPr="007055D9">
        <w:t>MCF</w:t>
      </w:r>
      <w:proofErr w:type="spellEnd"/>
      <w:r w:rsidRPr="007055D9">
        <w:t xml:space="preserve"> into different processes. This makes clear that </w:t>
      </w:r>
      <w:proofErr w:type="spellStart"/>
      <w:r w:rsidRPr="00A5126C">
        <w:t>χ</w:t>
      </w:r>
      <w:r w:rsidRPr="007055D9">
        <w:t>MCF</w:t>
      </w:r>
      <w:proofErr w:type="spellEnd"/>
      <w:r w:rsidRPr="007055D9">
        <w:t xml:space="preserve"> needs a sophisticated design.</w:t>
      </w:r>
    </w:p>
    <w:p w14:paraId="1FFD7737" w14:textId="77777777" w:rsidR="00FC68DB" w:rsidRPr="007055D9" w:rsidRDefault="00FC68DB" w:rsidP="00B202D2">
      <w:r w:rsidRPr="007055D9">
        <w:t xml:space="preserve">This chapter explains the design principles and some basic features of </w:t>
      </w:r>
      <w:proofErr w:type="spellStart"/>
      <w:r w:rsidRPr="00A5126C">
        <w:t>χ</w:t>
      </w:r>
      <w:r w:rsidRPr="007055D9">
        <w:t>MCF</w:t>
      </w:r>
      <w:proofErr w:type="spellEnd"/>
      <w:r w:rsidRPr="007055D9">
        <w:t>, which are important for a proper understanding and straight-forward future extensions.</w:t>
      </w:r>
    </w:p>
    <w:p w14:paraId="59D34422" w14:textId="77777777" w:rsidR="00FC68DB" w:rsidRPr="007055D9" w:rsidRDefault="00FC68DB" w:rsidP="00B202D2">
      <w:pPr>
        <w:pStyle w:val="Heading2"/>
      </w:pPr>
      <w:bookmarkStart w:id="29" w:name="_Toc338938872"/>
      <w:bookmarkStart w:id="30" w:name="_Toc338939052"/>
      <w:bookmarkStart w:id="31" w:name="_Toc3556925"/>
      <w:bookmarkStart w:id="32" w:name="_Toc34747175"/>
      <w:bookmarkStart w:id="33" w:name="_Toc77101988"/>
      <w:bookmarkStart w:id="34" w:name="_Toc86869743"/>
      <w:r w:rsidRPr="007055D9">
        <w:t>Design Principles</w:t>
      </w:r>
      <w:bookmarkEnd w:id="27"/>
      <w:bookmarkEnd w:id="28"/>
      <w:bookmarkEnd w:id="29"/>
      <w:bookmarkEnd w:id="30"/>
      <w:bookmarkEnd w:id="31"/>
      <w:bookmarkEnd w:id="32"/>
      <w:bookmarkEnd w:id="33"/>
      <w:bookmarkEnd w:id="34"/>
    </w:p>
    <w:p w14:paraId="18E9AD50" w14:textId="77777777" w:rsidR="00FC68DB" w:rsidRPr="007055D9" w:rsidRDefault="00FC68DB" w:rsidP="00B202D2">
      <w:r w:rsidRPr="007055D9">
        <w:t xml:space="preserve">The design of </w:t>
      </w:r>
      <w:proofErr w:type="spellStart"/>
      <w:r w:rsidRPr="00A5126C">
        <w:t>χ</w:t>
      </w:r>
      <w:r w:rsidRPr="007055D9">
        <w:t>MCF</w:t>
      </w:r>
      <w:proofErr w:type="spellEnd"/>
      <w:r w:rsidRPr="007055D9">
        <w:t xml:space="preserve"> is guided by the following principles:</w:t>
      </w:r>
    </w:p>
    <w:p w14:paraId="57AA8B2F" w14:textId="77777777" w:rsidR="00FC68DB" w:rsidRPr="007055D9" w:rsidRDefault="00FC68DB" w:rsidP="001B01D6">
      <w:pPr>
        <w:pStyle w:val="ListBullet"/>
        <w:numPr>
          <w:ilvl w:val="0"/>
          <w:numId w:val="12"/>
        </w:numPr>
        <w:jc w:val="both"/>
      </w:pPr>
      <w:proofErr w:type="spellStart"/>
      <w:r w:rsidRPr="00A5126C">
        <w:t>χ</w:t>
      </w:r>
      <w:r w:rsidRPr="007055D9">
        <w:t>MCF</w:t>
      </w:r>
      <w:proofErr w:type="spellEnd"/>
      <w:r w:rsidRPr="007055D9">
        <w:t xml:space="preserve">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1B01D6">
      <w:pPr>
        <w:pStyle w:val="ListBullet"/>
        <w:numPr>
          <w:ilvl w:val="0"/>
          <w:numId w:val="12"/>
        </w:numPr>
        <w:jc w:val="both"/>
      </w:pPr>
      <w:r w:rsidRPr="007055D9">
        <w:t xml:space="preserve">It should be able to address all kind of processes, let it be in CAD, CAE and CAM, on the long run.  </w:t>
      </w:r>
    </w:p>
    <w:p w14:paraId="5C4885D2" w14:textId="77777777" w:rsidR="00FC68DB" w:rsidRDefault="00FC68DB" w:rsidP="001B01D6">
      <w:pPr>
        <w:pStyle w:val="ListBullet"/>
        <w:numPr>
          <w:ilvl w:val="0"/>
          <w:numId w:val="12"/>
        </w:numPr>
        <w:jc w:val="both"/>
      </w:pPr>
      <w:bookmarkStart w:id="35" w:name="_Ref373503402"/>
      <w:proofErr w:type="spellStart"/>
      <w:r w:rsidRPr="00A5126C">
        <w:t>χ</w:t>
      </w:r>
      <w:r w:rsidRPr="007055D9">
        <w:t>MCF</w:t>
      </w:r>
      <w:proofErr w:type="spellEnd"/>
      <w:r w:rsidRPr="007055D9">
        <w:t xml:space="preserve">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proofErr w:type="spellStart"/>
      <w:r w:rsidRPr="00A5126C">
        <w:t>χ</w:t>
      </w:r>
      <w:r w:rsidRPr="007055D9">
        <w:t>MCF</w:t>
      </w:r>
      <w:proofErr w:type="spellEnd"/>
      <w:r w:rsidRPr="007055D9">
        <w:t xml:space="preserve">. Such kind of information needs different vessels for propagation. However, </w:t>
      </w:r>
      <w:proofErr w:type="spellStart"/>
      <w:r w:rsidRPr="00A5126C">
        <w:t>χ</w:t>
      </w:r>
      <w:r w:rsidRPr="007055D9">
        <w:t>MCF</w:t>
      </w:r>
      <w:proofErr w:type="spellEnd"/>
      <w:r w:rsidRPr="007055D9">
        <w:t xml:space="preserve">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ListBullet"/>
        <w:tabs>
          <w:tab w:val="clear" w:pos="454"/>
        </w:tabs>
        <w:ind w:firstLine="0"/>
        <w:jc w:val="both"/>
      </w:pPr>
      <w:r w:rsidRPr="007055D9">
        <w:t xml:space="preserve">This principle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5"/>
      <w:r w:rsidRPr="007055D9">
        <w:t xml:space="preserve"> </w:t>
      </w:r>
    </w:p>
    <w:p w14:paraId="47F7A07B" w14:textId="77777777" w:rsidR="00FC68DB" w:rsidRPr="007055D9" w:rsidRDefault="00FC68DB" w:rsidP="001B01D6">
      <w:pPr>
        <w:pStyle w:val="ListBullet"/>
        <w:numPr>
          <w:ilvl w:val="0"/>
          <w:numId w:val="12"/>
        </w:numPr>
        <w:jc w:val="both"/>
      </w:pPr>
      <w:r w:rsidRPr="007055D9">
        <w:t>The format has to be flexible and easy to extend to any future joint types and applications.</w:t>
      </w:r>
    </w:p>
    <w:p w14:paraId="01D461B5" w14:textId="77777777" w:rsidR="00FC68DB" w:rsidRPr="007055D9" w:rsidRDefault="00FC68DB" w:rsidP="001B01D6">
      <w:pPr>
        <w:pStyle w:val="ListBullet"/>
        <w:numPr>
          <w:ilvl w:val="0"/>
          <w:numId w:val="12"/>
        </w:numPr>
        <w:jc w:val="both"/>
      </w:pPr>
      <w:proofErr w:type="spellStart"/>
      <w:r w:rsidRPr="00A5126C">
        <w:t>χ</w:t>
      </w:r>
      <w:r w:rsidRPr="007055D9">
        <w:t>MCF</w:t>
      </w:r>
      <w:proofErr w:type="spellEnd"/>
      <w:r w:rsidRPr="007055D9">
        <w:t xml:space="preserve"> is built upon the industry standard XML.</w:t>
      </w:r>
    </w:p>
    <w:p w14:paraId="4BB51A1F" w14:textId="77777777" w:rsidR="00FC68DB" w:rsidRPr="007055D9" w:rsidRDefault="00FC68DB" w:rsidP="001B01D6">
      <w:pPr>
        <w:pStyle w:val="ListBullet"/>
        <w:numPr>
          <w:ilvl w:val="0"/>
          <w:numId w:val="12"/>
        </w:numPr>
        <w:jc w:val="both"/>
      </w:pPr>
      <w:r w:rsidRPr="007055D9">
        <w:t>Connection data are unique.</w:t>
      </w:r>
    </w:p>
    <w:p w14:paraId="7DB7E809" w14:textId="77777777" w:rsidR="00FC68DB" w:rsidRPr="007055D9" w:rsidRDefault="00FC68DB" w:rsidP="001B01D6">
      <w:pPr>
        <w:pStyle w:val="ListBullet"/>
        <w:numPr>
          <w:ilvl w:val="0"/>
          <w:numId w:val="12"/>
        </w:numPr>
        <w:jc w:val="both"/>
      </w:pPr>
      <w:r w:rsidRPr="007055D9">
        <w:t xml:space="preserve">The content of </w:t>
      </w:r>
      <w:proofErr w:type="spellStart"/>
      <w:r w:rsidRPr="00A5126C">
        <w:t>χ</w:t>
      </w:r>
      <w:r w:rsidRPr="007055D9">
        <w:t>MCF</w:t>
      </w:r>
      <w:proofErr w:type="spellEnd"/>
      <w:r w:rsidRPr="007055D9">
        <w:t xml:space="preserve"> may be incomplete to a certain extend. This addresses the fact that new data is created and needs to be stored throughout the course of </w:t>
      </w:r>
      <w:proofErr w:type="spellStart"/>
      <w:r w:rsidRPr="007055D9">
        <w:t>CAx</w:t>
      </w:r>
      <w:proofErr w:type="spellEnd"/>
      <w:r w:rsidRPr="007055D9">
        <w:t xml:space="preserve"> processes, without changing its vessel. </w:t>
      </w:r>
    </w:p>
    <w:p w14:paraId="134D8AC6" w14:textId="77777777" w:rsidR="00FC68DB" w:rsidRPr="007055D9" w:rsidRDefault="00FC68DB" w:rsidP="001B01D6">
      <w:pPr>
        <w:pStyle w:val="ListBullet"/>
        <w:numPr>
          <w:ilvl w:val="0"/>
          <w:numId w:val="12"/>
        </w:numPr>
        <w:jc w:val="both"/>
      </w:pPr>
      <w:proofErr w:type="spellStart"/>
      <w:r w:rsidRPr="00A5126C">
        <w:t>χ</w:t>
      </w:r>
      <w:r w:rsidRPr="007055D9">
        <w:t>MCF</w:t>
      </w:r>
      <w:proofErr w:type="spellEnd"/>
      <w:r w:rsidRPr="007055D9">
        <w:t xml:space="preserve"> follows the max-min principle: It contains information as much as necessary, at the same time, as little as possible. </w:t>
      </w:r>
    </w:p>
    <w:p w14:paraId="20D177D1" w14:textId="77777777" w:rsidR="00FC68DB" w:rsidRPr="007055D9" w:rsidRDefault="00FC68DB" w:rsidP="001B01D6">
      <w:pPr>
        <w:pStyle w:val="ListBullet"/>
        <w:numPr>
          <w:ilvl w:val="0"/>
          <w:numId w:val="12"/>
        </w:numPr>
        <w:jc w:val="both"/>
      </w:pPr>
      <w:r w:rsidRPr="007055D9">
        <w:t xml:space="preserve">At any certain stage of any involved process, connectors can be reconstructed from </w:t>
      </w:r>
      <w:proofErr w:type="spellStart"/>
      <w:r w:rsidRPr="00A5126C">
        <w:t>χ</w:t>
      </w:r>
      <w:r w:rsidRPr="007055D9">
        <w:t>MCF</w:t>
      </w:r>
      <w:proofErr w:type="spellEnd"/>
      <w:r w:rsidRPr="007055D9">
        <w:t xml:space="preserve"> without loss of data or ambiguities. </w:t>
      </w:r>
    </w:p>
    <w:p w14:paraId="1EEE5502" w14:textId="77777777" w:rsidR="00FC68DB" w:rsidRPr="007055D9" w:rsidRDefault="00FC68DB" w:rsidP="001B01D6">
      <w:pPr>
        <w:pStyle w:val="ListBullet"/>
        <w:numPr>
          <w:ilvl w:val="0"/>
          <w:numId w:val="12"/>
        </w:numPr>
        <w:jc w:val="both"/>
      </w:pPr>
      <w:r w:rsidRPr="007055D9">
        <w:t>The format description is kept compact. Elements are reused, whenever possible.</w:t>
      </w:r>
    </w:p>
    <w:p w14:paraId="383FFD87" w14:textId="77777777" w:rsidR="00FC68DB" w:rsidRPr="007055D9" w:rsidRDefault="00FC68DB" w:rsidP="001B01D6">
      <w:pPr>
        <w:pStyle w:val="ListBullet"/>
        <w:numPr>
          <w:ilvl w:val="0"/>
          <w:numId w:val="12"/>
        </w:numPr>
        <w:jc w:val="both"/>
      </w:pPr>
      <w:r w:rsidRPr="007055D9">
        <w:t xml:space="preserve">Application specific data can be stored in </w:t>
      </w:r>
      <w:proofErr w:type="spellStart"/>
      <w:r w:rsidRPr="00A5126C">
        <w:t>χ</w:t>
      </w:r>
      <w:r w:rsidRPr="007055D9">
        <w:t>MCF</w:t>
      </w:r>
      <w:proofErr w:type="spellEnd"/>
      <w:r w:rsidRPr="007055D9">
        <w:t xml:space="preserve"> even without standardization: </w:t>
      </w:r>
      <w:proofErr w:type="spellStart"/>
      <w:r w:rsidRPr="00A5126C">
        <w:t>χ</w:t>
      </w:r>
      <w:r w:rsidRPr="007055D9">
        <w:t>MCF</w:t>
      </w:r>
      <w:proofErr w:type="spellEnd"/>
      <w:r w:rsidRPr="007055D9">
        <w:t xml:space="preserve">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1B01D6">
      <w:pPr>
        <w:pStyle w:val="ListBullet"/>
        <w:numPr>
          <w:ilvl w:val="0"/>
          <w:numId w:val="12"/>
        </w:numPr>
        <w:jc w:val="both"/>
      </w:pPr>
      <w:r w:rsidRPr="007055D9">
        <w:t xml:space="preserve">Due to its simplicity and extensibility, </w:t>
      </w:r>
      <w:proofErr w:type="spellStart"/>
      <w:r w:rsidRPr="00A5126C">
        <w:t>χ</w:t>
      </w:r>
      <w:r w:rsidRPr="007055D9">
        <w:t>MCF</w:t>
      </w:r>
      <w:proofErr w:type="spellEnd"/>
      <w:r w:rsidRPr="007055D9">
        <w:t xml:space="preserve"> forms a good candidate for long-term archiving connector information. </w:t>
      </w:r>
    </w:p>
    <w:p w14:paraId="07041D60" w14:textId="77777777" w:rsidR="00FC68DB" w:rsidRPr="007055D9" w:rsidRDefault="00FC68DB" w:rsidP="00B202D2">
      <w:bookmarkStart w:id="36" w:name="_Toc288196435"/>
      <w:bookmarkStart w:id="37"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Heading2"/>
      </w:pPr>
      <w:bookmarkStart w:id="38" w:name="_Ref338930849"/>
      <w:bookmarkStart w:id="39" w:name="_Toc338938873"/>
      <w:bookmarkStart w:id="40" w:name="_Toc338939053"/>
      <w:bookmarkStart w:id="41" w:name="_Toc3556926"/>
      <w:bookmarkStart w:id="42" w:name="_Toc34747176"/>
      <w:bookmarkStart w:id="43" w:name="_Toc77101989"/>
      <w:bookmarkStart w:id="44" w:name="_Toc86869744"/>
      <w:r w:rsidRPr="007055D9">
        <w:t xml:space="preserve">Idealization of </w:t>
      </w:r>
      <w:bookmarkEnd w:id="38"/>
      <w:bookmarkEnd w:id="39"/>
      <w:bookmarkEnd w:id="40"/>
      <w:r w:rsidRPr="007055D9">
        <w:t>Joints</w:t>
      </w:r>
      <w:bookmarkEnd w:id="41"/>
      <w:bookmarkEnd w:id="42"/>
      <w:bookmarkEnd w:id="43"/>
      <w:bookmarkEnd w:id="44"/>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proofErr w:type="spellStart"/>
      <w:r w:rsidRPr="00A5126C">
        <w:t>χ</w:t>
      </w:r>
      <w:r w:rsidRPr="007055D9">
        <w:t>MCF</w:t>
      </w:r>
      <w:proofErr w:type="spellEnd"/>
      <w:r w:rsidRPr="007055D9">
        <w:t xml:space="preserve"> is to classify joints by their most basic and mandatory attribute, namely its geometrical dimensions. Thus, there are 0-, 1- and 2-dimensional joints in </w:t>
      </w:r>
      <w:proofErr w:type="spellStart"/>
      <w:r w:rsidRPr="00A5126C">
        <w:t>χ</w:t>
      </w:r>
      <w:r w:rsidRPr="007055D9">
        <w:t>MCF</w:t>
      </w:r>
      <w:proofErr w:type="spellEnd"/>
      <w:r w:rsidRPr="007055D9">
        <w:t>.</w:t>
      </w:r>
    </w:p>
    <w:p w14:paraId="3DB200B5" w14:textId="77777777" w:rsidR="00FC68DB" w:rsidRPr="007055D9" w:rsidRDefault="00FC68DB" w:rsidP="00B202D2">
      <w:commentRangeStart w:id="45"/>
      <w:r>
        <w:rPr>
          <w:noProof/>
          <w:lang w:val="en-US"/>
        </w:rPr>
        <w:lastRenderedPageBreak/>
        <w:drawing>
          <wp:anchor distT="0" distB="0" distL="114300" distR="114300" simplePos="0" relativeHeight="251680768"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45"/>
      <w:r w:rsidR="00CA294F">
        <w:rPr>
          <w:rStyle w:val="CommentReference"/>
          <w:rFonts w:ascii="Calibri" w:eastAsia="Times New Roman" w:hAnsi="Calibri"/>
          <w:lang w:val="en-US" w:eastAsia="x-none"/>
        </w:rPr>
        <w:commentReference w:id="45"/>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34466856" w:rsidR="00FC68DB" w:rsidRPr="007055D9" w:rsidRDefault="00FC68DB" w:rsidP="00B202D2">
      <w:pPr>
        <w:pStyle w:val="Caption"/>
      </w:pPr>
      <w:bookmarkStart w:id="46" w:name="_Ref428531162"/>
      <w:bookmarkStart w:id="47" w:name="_Toc3557081"/>
      <w:bookmarkStart w:id="48" w:name="_Toc34747331"/>
      <w:bookmarkStart w:id="49" w:name="_Toc76030522"/>
      <w:bookmarkStart w:id="50" w:name="_Toc86869851"/>
      <w:r>
        <w:t xml:space="preserve">Figure </w:t>
      </w:r>
      <w:r>
        <w:fldChar w:fldCharType="begin"/>
      </w:r>
      <w:r>
        <w:instrText xml:space="preserve"> SEQ Figure \* ARABIC </w:instrText>
      </w:r>
      <w:r>
        <w:fldChar w:fldCharType="separate"/>
      </w:r>
      <w:r w:rsidR="00C07D39">
        <w:rPr>
          <w:noProof/>
        </w:rPr>
        <w:t>1</w:t>
      </w:r>
      <w:r>
        <w:fldChar w:fldCharType="end"/>
      </w:r>
      <w:bookmarkEnd w:id="46"/>
      <w:r>
        <w:t>: Seam weld as 1</w:t>
      </w:r>
      <w:r>
        <w:noBreakHyphen/>
        <w:t>dimensional joint</w:t>
      </w:r>
      <w:bookmarkEnd w:id="47"/>
      <w:bookmarkEnd w:id="48"/>
      <w:bookmarkEnd w:id="49"/>
      <w:bookmarkEnd w:id="50"/>
    </w:p>
    <w:p w14:paraId="265AD66F" w14:textId="77777777" w:rsidR="00FC68DB" w:rsidRPr="007055D9" w:rsidRDefault="00FC68DB" w:rsidP="00B202D2">
      <w:r w:rsidRPr="007055D9">
        <w:t xml:space="preserve">A spot weld is treated as a 0-dimensional joint in </w:t>
      </w:r>
      <w:proofErr w:type="spellStart"/>
      <w:r w:rsidRPr="00A5126C">
        <w:t>χ</w:t>
      </w:r>
      <w:r w:rsidRPr="007055D9">
        <w:t>MCF</w:t>
      </w:r>
      <w:proofErr w:type="spellEnd"/>
      <w:r w:rsidRPr="007055D9">
        <w:t xml:space="preserve">.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Heading2"/>
      </w:pPr>
      <w:bookmarkStart w:id="51" w:name="_Toc338938874"/>
      <w:bookmarkStart w:id="52" w:name="_Toc338939054"/>
      <w:bookmarkStart w:id="53" w:name="_Toc3556927"/>
      <w:bookmarkStart w:id="54" w:name="_Toc34747177"/>
      <w:bookmarkStart w:id="55" w:name="_Toc77101990"/>
      <w:bookmarkStart w:id="56" w:name="_Toc86869745"/>
      <w:r w:rsidRPr="007055D9">
        <w:t xml:space="preserve">Reconstruction of Joints from </w:t>
      </w:r>
      <w:proofErr w:type="spellStart"/>
      <w:r w:rsidRPr="00A5126C">
        <w:t>χ</w:t>
      </w:r>
      <w:r w:rsidRPr="007055D9">
        <w:t>MCF</w:t>
      </w:r>
      <w:bookmarkEnd w:id="51"/>
      <w:bookmarkEnd w:id="52"/>
      <w:bookmarkEnd w:id="53"/>
      <w:bookmarkEnd w:id="54"/>
      <w:bookmarkEnd w:id="55"/>
      <w:bookmarkEnd w:id="56"/>
      <w:proofErr w:type="spellEnd"/>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proofErr w:type="spellStart"/>
      <w:r w:rsidRPr="00A5126C">
        <w:t>χ</w:t>
      </w:r>
      <w:r w:rsidRPr="007055D9">
        <w:t>MCF</w:t>
      </w:r>
      <w:proofErr w:type="spellEnd"/>
      <w:r w:rsidRPr="007055D9">
        <w:t xml:space="preserve"> (recall </w:t>
      </w:r>
      <w:proofErr w:type="spellStart"/>
      <w:r w:rsidRPr="00A5126C">
        <w:t>χ</w:t>
      </w:r>
      <w:r w:rsidRPr="007055D9">
        <w:t>MCF</w:t>
      </w:r>
      <w:proofErr w:type="spellEnd"/>
      <w:r w:rsidRPr="007055D9">
        <w:t xml:space="preserve"> contains only information relevant to joints), but of the corresponding CAD or CAE model.</w:t>
      </w:r>
    </w:p>
    <w:p w14:paraId="07CCDC22" w14:textId="77777777" w:rsidR="00FC68DB" w:rsidRPr="007055D9" w:rsidRDefault="00FC68DB" w:rsidP="00B202D2">
      <w:pPr>
        <w:pStyle w:val="Heading2"/>
      </w:pPr>
      <w:bookmarkStart w:id="57" w:name="_Toc338938875"/>
      <w:bookmarkStart w:id="58" w:name="_Toc338939055"/>
      <w:bookmarkStart w:id="59" w:name="_Ref371678646"/>
      <w:bookmarkStart w:id="60" w:name="_Toc3556928"/>
      <w:bookmarkStart w:id="61" w:name="_Toc34747178"/>
      <w:bookmarkStart w:id="62" w:name="_Toc77101991"/>
      <w:bookmarkStart w:id="63" w:name="_Toc86869746"/>
      <w:r w:rsidRPr="007055D9">
        <w:t xml:space="preserve">Description of </w:t>
      </w:r>
      <w:bookmarkEnd w:id="57"/>
      <w:bookmarkEnd w:id="58"/>
      <w:bookmarkEnd w:id="59"/>
      <w:r w:rsidRPr="007055D9">
        <w:t>Topology</w:t>
      </w:r>
      <w:bookmarkEnd w:id="60"/>
      <w:bookmarkEnd w:id="61"/>
      <w:bookmarkEnd w:id="62"/>
      <w:bookmarkEnd w:id="63"/>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proofErr w:type="spellStart"/>
      <w:r w:rsidRPr="006D5F67">
        <w:t>χMCF</w:t>
      </w:r>
      <w:proofErr w:type="spellEnd"/>
      <w:r>
        <w:t xml:space="preserve"> adopted to describe the topology: </w:t>
      </w:r>
    </w:p>
    <w:p w14:paraId="155C5506" w14:textId="77777777" w:rsidR="00FC68DB" w:rsidRPr="00D977AB" w:rsidRDefault="00FC68DB" w:rsidP="001B01D6">
      <w:pPr>
        <w:pStyle w:val="ListParagraph"/>
        <w:numPr>
          <w:ilvl w:val="0"/>
          <w:numId w:val="51"/>
        </w:numPr>
        <w:tabs>
          <w:tab w:val="clear" w:pos="403"/>
        </w:tabs>
        <w:spacing w:after="0" w:line="240" w:lineRule="auto"/>
        <w:contextualSpacing w:val="0"/>
        <w:jc w:val="left"/>
        <w:rPr>
          <w:lang w:val="en-US"/>
        </w:rPr>
      </w:pPr>
      <w:bookmarkStart w:id="64"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Paragraph"/>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etc</w:t>
      </w:r>
      <w:proofErr w:type="gramStart"/>
      <w:r w:rsidRPr="00D977AB">
        <w:rPr>
          <w:lang w:val="en-US"/>
        </w:rPr>
        <w:t>..</w:t>
      </w:r>
      <w:bookmarkEnd w:id="64"/>
      <w:proofErr w:type="gramEnd"/>
    </w:p>
    <w:p w14:paraId="52340C5D" w14:textId="77777777" w:rsidR="00FC68DB" w:rsidRPr="007055D9" w:rsidRDefault="00FC68DB" w:rsidP="00B202D2">
      <w:commentRangeStart w:id="65"/>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commentRangeEnd w:id="65"/>
      <w:r w:rsidR="00CA294F">
        <w:rPr>
          <w:rStyle w:val="CommentReference"/>
          <w:rFonts w:ascii="Calibri" w:eastAsia="Times New Roman" w:hAnsi="Calibri"/>
          <w:lang w:val="en-US" w:eastAsia="x-none"/>
        </w:rPr>
        <w:commentReference w:id="65"/>
      </w:r>
    </w:p>
    <w:p w14:paraId="31CB1E0F" w14:textId="7CBFA09A" w:rsidR="00FC68DB" w:rsidRPr="007055D9" w:rsidRDefault="00FC68DB" w:rsidP="00B202D2">
      <w:pPr>
        <w:pStyle w:val="Caption"/>
      </w:pPr>
      <w:bookmarkStart w:id="66" w:name="_Ref334010986"/>
      <w:bookmarkStart w:id="67" w:name="_Toc3557082"/>
      <w:bookmarkStart w:id="68" w:name="_Toc34747332"/>
      <w:bookmarkStart w:id="69" w:name="_Toc76030523"/>
      <w:bookmarkStart w:id="70" w:name="_Toc86869852"/>
      <w:r>
        <w:t xml:space="preserve">Figure </w:t>
      </w:r>
      <w:r>
        <w:fldChar w:fldCharType="begin"/>
      </w:r>
      <w:r>
        <w:instrText xml:space="preserve"> SEQ Figure \* ARABIC </w:instrText>
      </w:r>
      <w:r>
        <w:fldChar w:fldCharType="separate"/>
      </w:r>
      <w:r w:rsidR="00C07D39">
        <w:rPr>
          <w:noProof/>
        </w:rPr>
        <w:t>2</w:t>
      </w:r>
      <w:r>
        <w:fldChar w:fldCharType="end"/>
      </w:r>
      <w:r>
        <w:t>:</w:t>
      </w:r>
      <w:bookmarkEnd w:id="66"/>
      <w:r w:rsidRPr="007055D9">
        <w:t xml:space="preserve"> Topological Relations between Parts and Assemblies</w:t>
      </w:r>
      <w:bookmarkEnd w:id="67"/>
      <w:bookmarkEnd w:id="68"/>
      <w:bookmarkEnd w:id="69"/>
      <w:bookmarkEnd w:id="70"/>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connection_group</w:t>
      </w:r>
      <w:proofErr w:type="spellEnd"/>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connection_group</w:t>
      </w:r>
      <w:proofErr w:type="spellEnd"/>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61EB942D"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07D39">
        <w:t>3)</w:t>
      </w:r>
      <w:r w:rsidRPr="007055D9">
        <w:fldChar w:fldCharType="end"/>
      </w:r>
      <w:r w:rsidRPr="007055D9">
        <w:t xml:space="preserve">, overall product structure cannot be reproduced from </w:t>
      </w:r>
      <w:proofErr w:type="spellStart"/>
      <w:r w:rsidRPr="00A5126C">
        <w:t>χ</w:t>
      </w:r>
      <w:r w:rsidRPr="007055D9">
        <w:t>MCF</w:t>
      </w:r>
      <w:proofErr w:type="spellEnd"/>
      <w:r w:rsidRPr="007055D9">
        <w:t xml:space="preserve">.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07D39">
        <w:t xml:space="preserve">Figure </w:t>
      </w:r>
      <w:r w:rsidR="00C07D39">
        <w:rPr>
          <w:noProof/>
        </w:rPr>
        <w:t>2</w:t>
      </w:r>
      <w:r w:rsidR="00C07D39">
        <w:t>:</w:t>
      </w:r>
      <w:r w:rsidRPr="007055D9">
        <w:fldChar w:fldCharType="end"/>
      </w:r>
    </w:p>
    <w:commentRangeStart w:id="71"/>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85pt;height:116.45pt" o:ole="">
            <v:imagedata r:id="rId47" o:title="" cropbottom="43024f" cropright="10402f"/>
          </v:shape>
          <o:OLEObject Type="Embed" ProgID="PowerPoint.Slide.8" ShapeID="_x0000_i1025" DrawAspect="Content" ObjectID="_1701626141" r:id="rId48"/>
        </w:object>
      </w:r>
      <w:commentRangeEnd w:id="71"/>
      <w:r w:rsidR="00E67D21">
        <w:rPr>
          <w:rStyle w:val="CommentReference"/>
          <w:rFonts w:ascii="Calibri" w:eastAsia="Times New Roman" w:hAnsi="Calibri"/>
          <w:lang w:val="en-US" w:eastAsia="x-none"/>
        </w:rPr>
        <w:commentReference w:id="71"/>
      </w:r>
    </w:p>
    <w:p w14:paraId="142BE546" w14:textId="5824932C" w:rsidR="00FC68DB" w:rsidRPr="007055D9" w:rsidRDefault="00FC68DB" w:rsidP="00B202D2">
      <w:pPr>
        <w:pStyle w:val="Caption"/>
      </w:pPr>
      <w:bookmarkStart w:id="72" w:name="_Toc3557083"/>
      <w:bookmarkStart w:id="73" w:name="_Toc34747333"/>
      <w:bookmarkStart w:id="74" w:name="_Toc76030524"/>
      <w:bookmarkStart w:id="75" w:name="_Toc86869853"/>
      <w:r w:rsidRPr="007055D9">
        <w:t xml:space="preserve">Figure </w:t>
      </w:r>
      <w:r>
        <w:fldChar w:fldCharType="begin"/>
      </w:r>
      <w:r>
        <w:instrText xml:space="preserve"> SEQ Figure \* ARABIC </w:instrText>
      </w:r>
      <w:r>
        <w:fldChar w:fldCharType="separate"/>
      </w:r>
      <w:r w:rsidR="00C07D39">
        <w:rPr>
          <w:noProof/>
        </w:rPr>
        <w:t>3</w:t>
      </w:r>
      <w:r>
        <w:fldChar w:fldCharType="end"/>
      </w:r>
      <w:r w:rsidRPr="007055D9">
        <w:t>: Product Structures Fitting to Previous Figure.</w:t>
      </w:r>
      <w:bookmarkEnd w:id="72"/>
      <w:bookmarkEnd w:id="73"/>
      <w:bookmarkEnd w:id="74"/>
      <w:bookmarkEnd w:id="75"/>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Heading2"/>
      </w:pPr>
      <w:bookmarkStart w:id="76" w:name="_Toc338938876"/>
      <w:bookmarkStart w:id="77" w:name="_Toc338939056"/>
      <w:bookmarkStart w:id="78" w:name="_Toc3556929"/>
      <w:bookmarkStart w:id="79" w:name="_Toc34747179"/>
      <w:bookmarkStart w:id="80" w:name="_Toc77101992"/>
      <w:bookmarkStart w:id="81" w:name="_Toc86869747"/>
      <w:bookmarkStart w:id="82" w:name="_Toc288196436"/>
      <w:bookmarkStart w:id="83" w:name="_Toc288200734"/>
      <w:bookmarkEnd w:id="36"/>
      <w:bookmarkEnd w:id="37"/>
      <w:r w:rsidRPr="007055D9">
        <w:t xml:space="preserve">χMCF in the Development </w:t>
      </w:r>
      <w:bookmarkEnd w:id="76"/>
      <w:bookmarkEnd w:id="77"/>
      <w:r w:rsidRPr="007055D9">
        <w:t>Processes</w:t>
      </w:r>
      <w:bookmarkEnd w:id="78"/>
      <w:bookmarkEnd w:id="79"/>
      <w:bookmarkEnd w:id="80"/>
      <w:bookmarkEnd w:id="81"/>
    </w:p>
    <w:p w14:paraId="6CCF07EF" w14:textId="3066671E"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07D39" w:rsidRPr="007055D9">
        <w:t xml:space="preserve">Figure </w:t>
      </w:r>
      <w:r w:rsidR="00C07D39">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commentRangeStart w:id="84"/>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commentRangeEnd w:id="84"/>
      <w:r w:rsidR="00E67D21">
        <w:rPr>
          <w:rStyle w:val="CommentReference"/>
          <w:rFonts w:ascii="Calibri" w:eastAsia="Times New Roman" w:hAnsi="Calibri"/>
          <w:lang w:val="en-US" w:eastAsia="x-none"/>
        </w:rPr>
        <w:commentReference w:id="84"/>
      </w:r>
    </w:p>
    <w:p w14:paraId="5C672879" w14:textId="44E97DF8" w:rsidR="00FC68DB" w:rsidRPr="007055D9" w:rsidRDefault="00FC68DB" w:rsidP="00B202D2">
      <w:pPr>
        <w:pStyle w:val="Caption"/>
      </w:pPr>
      <w:bookmarkStart w:id="85" w:name="_Ref333842518"/>
      <w:bookmarkStart w:id="86" w:name="_Ref333842510"/>
      <w:bookmarkStart w:id="87" w:name="_Toc3557084"/>
      <w:bookmarkStart w:id="88" w:name="_Toc34747334"/>
      <w:bookmarkStart w:id="89" w:name="_Toc76030525"/>
      <w:bookmarkStart w:id="90" w:name="_Toc86869854"/>
      <w:r w:rsidRPr="007055D9">
        <w:t xml:space="preserve">Figure </w:t>
      </w:r>
      <w:r>
        <w:fldChar w:fldCharType="begin"/>
      </w:r>
      <w:r>
        <w:instrText xml:space="preserve"> SEQ Figure \* ARABIC </w:instrText>
      </w:r>
      <w:r>
        <w:fldChar w:fldCharType="separate"/>
      </w:r>
      <w:r w:rsidR="00C07D39">
        <w:rPr>
          <w:noProof/>
        </w:rPr>
        <w:t>4</w:t>
      </w:r>
      <w:r>
        <w:fldChar w:fldCharType="end"/>
      </w:r>
      <w:bookmarkEnd w:id="85"/>
      <w:r w:rsidRPr="007055D9">
        <w:t xml:space="preserve">: The Development </w:t>
      </w:r>
      <w:bookmarkEnd w:id="86"/>
      <w:r w:rsidRPr="007055D9">
        <w:t>Process</w:t>
      </w:r>
      <w:bookmarkEnd w:id="87"/>
      <w:bookmarkEnd w:id="88"/>
      <w:bookmarkEnd w:id="89"/>
      <w:bookmarkEnd w:id="90"/>
      <w:r w:rsidRPr="007055D9">
        <w:t xml:space="preserve"> </w:t>
      </w:r>
    </w:p>
    <w:p w14:paraId="0FC83B46" w14:textId="77777777" w:rsidR="00FC68DB" w:rsidRPr="007055D9" w:rsidRDefault="00FC68DB" w:rsidP="00906586">
      <w:bookmarkStart w:id="91" w:name="_Ref334015195"/>
    </w:p>
    <w:p w14:paraId="0F96B51D" w14:textId="77777777" w:rsidR="00FC68DB" w:rsidRPr="007055D9" w:rsidRDefault="00FC68DB" w:rsidP="00B202D2">
      <w:pPr>
        <w:pStyle w:val="Caption"/>
      </w:pPr>
      <w:commentRangeStart w:id="92"/>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commentRangeEnd w:id="92"/>
      <w:r w:rsidR="00E67D21">
        <w:rPr>
          <w:rStyle w:val="CommentReference"/>
          <w:rFonts w:ascii="Calibri" w:eastAsia="Times New Roman" w:hAnsi="Calibri"/>
          <w:i w:val="0"/>
          <w:iCs w:val="0"/>
          <w:color w:val="auto"/>
          <w:lang w:val="en-US" w:eastAsia="x-none"/>
        </w:rPr>
        <w:commentReference w:id="92"/>
      </w:r>
    </w:p>
    <w:p w14:paraId="23AED45B" w14:textId="69083579" w:rsidR="00FC68DB" w:rsidRPr="007055D9" w:rsidRDefault="00FC68DB" w:rsidP="00B202D2">
      <w:pPr>
        <w:pStyle w:val="Caption"/>
        <w:spacing w:before="120"/>
      </w:pPr>
      <w:bookmarkStart w:id="93" w:name="_Ref334482085"/>
      <w:bookmarkStart w:id="94" w:name="_Ref334482078"/>
      <w:bookmarkStart w:id="95" w:name="_Toc3557085"/>
      <w:bookmarkStart w:id="96" w:name="_Toc34747335"/>
      <w:bookmarkStart w:id="97" w:name="_Toc76030526"/>
      <w:bookmarkStart w:id="98" w:name="_Toc86869855"/>
      <w:r w:rsidRPr="007055D9">
        <w:t xml:space="preserve">Figure </w:t>
      </w:r>
      <w:r>
        <w:fldChar w:fldCharType="begin"/>
      </w:r>
      <w:r>
        <w:instrText xml:space="preserve"> SEQ Figure \* ARABIC </w:instrText>
      </w:r>
      <w:r>
        <w:fldChar w:fldCharType="separate"/>
      </w:r>
      <w:r w:rsidR="00C07D39">
        <w:rPr>
          <w:noProof/>
        </w:rPr>
        <w:t>5</w:t>
      </w:r>
      <w:r>
        <w:fldChar w:fldCharType="end"/>
      </w:r>
      <w:bookmarkEnd w:id="91"/>
      <w:bookmarkEnd w:id="93"/>
      <w:r w:rsidRPr="007055D9">
        <w:t>: χMCF as a Platform for Connection Information</w:t>
      </w:r>
      <w:r w:rsidR="00BA7029">
        <w:t xml:space="preserve"> </w:t>
      </w:r>
      <w:r w:rsidRPr="007055D9">
        <w:t>in the</w:t>
      </w:r>
      <w:r>
        <w:t xml:space="preserve"> Complete</w:t>
      </w:r>
      <w:r w:rsidRPr="007055D9">
        <w:t xml:space="preserve"> Development </w:t>
      </w:r>
      <w:bookmarkEnd w:id="94"/>
      <w:r w:rsidRPr="007055D9">
        <w:t>Process</w:t>
      </w:r>
      <w:bookmarkEnd w:id="95"/>
      <w:bookmarkEnd w:id="96"/>
      <w:bookmarkEnd w:id="97"/>
      <w:bookmarkEnd w:id="98"/>
    </w:p>
    <w:p w14:paraId="05157117" w14:textId="4620FB86"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4B86704B"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2CAF5F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1B01D6">
      <w:pPr>
        <w:pStyle w:val="ListBullet"/>
        <w:keepNext/>
        <w:numPr>
          <w:ilvl w:val="0"/>
          <w:numId w:val="15"/>
        </w:numPr>
        <w:ind w:left="426" w:hanging="284"/>
        <w:jc w:val="both"/>
      </w:pPr>
      <w:r w:rsidRPr="007055D9">
        <w:rPr>
          <w:b/>
          <w:bCs/>
        </w:rPr>
        <w:t>Automatic CAE assembly</w:t>
      </w:r>
    </w:p>
    <w:p w14:paraId="32FAEC8C" w14:textId="51F4A750" w:rsidR="00FC68DB" w:rsidRDefault="00FC68DB" w:rsidP="00B202D2">
      <w:pPr>
        <w:pStyle w:val="ListBullet"/>
        <w:tabs>
          <w:tab w:val="clear" w:pos="454"/>
        </w:tabs>
        <w:ind w:left="426" w:firstLine="0"/>
        <w:jc w:val="both"/>
      </w:pPr>
      <w:r w:rsidRPr="007055D9">
        <w:t>Meanwhile</w:t>
      </w:r>
      <w:r w:rsidR="00A4138B">
        <w:t>,</w:t>
      </w:r>
      <w:r w:rsidRPr="007055D9">
        <w:t xml:space="preserve"> most FE-preprocessors are able to mesh parts automatically in the batch-meshing mode. An automated assembly can be realized by the connection information contained in χMCF.</w:t>
      </w:r>
    </w:p>
    <w:p w14:paraId="5F518801" w14:textId="77777777" w:rsidR="00FC68DB" w:rsidRPr="00792275" w:rsidRDefault="00FC68DB" w:rsidP="001B01D6">
      <w:pPr>
        <w:pStyle w:val="ListBullet"/>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ListBullet"/>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Heading1"/>
      </w:pPr>
      <w:bookmarkStart w:id="99" w:name="_Toc3556930"/>
      <w:bookmarkStart w:id="100" w:name="_Toc34747180"/>
      <w:bookmarkStart w:id="101" w:name="_Toc77101993"/>
      <w:bookmarkStart w:id="102" w:name="_Toc86869748"/>
      <w:r w:rsidRPr="007055D9">
        <w:lastRenderedPageBreak/>
        <w:t>Keywords of XML specification</w:t>
      </w:r>
      <w:bookmarkEnd w:id="99"/>
      <w:bookmarkEnd w:id="100"/>
      <w:bookmarkEnd w:id="101"/>
      <w:bookmarkEnd w:id="102"/>
    </w:p>
    <w:p w14:paraId="7A21DF07" w14:textId="77777777" w:rsidR="00FC68DB" w:rsidRPr="007055D9" w:rsidRDefault="00FC68DB" w:rsidP="00B202D2">
      <w:pPr>
        <w:pStyle w:val="Heading2"/>
      </w:pPr>
      <w:bookmarkStart w:id="103" w:name="_Toc34747181"/>
      <w:bookmarkStart w:id="104" w:name="_Toc77101994"/>
      <w:bookmarkStart w:id="105" w:name="_Toc86869749"/>
      <w:r w:rsidRPr="007055D9">
        <w:t>Keywords</w:t>
      </w:r>
      <w:bookmarkEnd w:id="103"/>
      <w:bookmarkEnd w:id="104"/>
      <w:bookmarkEnd w:id="105"/>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boolean,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ootnoteReference"/>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&lt;xs:element&gt;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r w:rsidRPr="007055D9">
        <w:t>pid</w:t>
      </w:r>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1B01D6">
      <w:pPr>
        <w:pStyle w:val="ListParagraph"/>
        <w:numPr>
          <w:ilvl w:val="0"/>
          <w:numId w:val="15"/>
        </w:numPr>
        <w:tabs>
          <w:tab w:val="clear" w:pos="403"/>
        </w:tabs>
        <w:spacing w:after="0" w:line="240" w:lineRule="auto"/>
        <w:contextualSpacing w:val="0"/>
        <w:rPr>
          <w:lang w:val="en-US"/>
        </w:rPr>
      </w:pPr>
      <w:r w:rsidRPr="00D977AB">
        <w:rPr>
          <w:lang w:val="en-US"/>
        </w:rPr>
        <w:t>xs:</w:t>
      </w:r>
      <w:r w:rsidRPr="00D977AB">
        <w:rPr>
          <w:i/>
          <w:lang w:val="en-US"/>
        </w:rPr>
        <w:t>string</w:t>
      </w:r>
    </w:p>
    <w:p w14:paraId="584B720D" w14:textId="77777777" w:rsidR="00FC68DB" w:rsidRPr="00D977AB" w:rsidRDefault="00FC68DB" w:rsidP="001B01D6">
      <w:pPr>
        <w:pStyle w:val="ListParagraph"/>
        <w:numPr>
          <w:ilvl w:val="0"/>
          <w:numId w:val="15"/>
        </w:numPr>
        <w:tabs>
          <w:tab w:val="clear" w:pos="403"/>
        </w:tabs>
        <w:spacing w:after="0" w:line="240" w:lineRule="auto"/>
        <w:contextualSpacing w:val="0"/>
        <w:rPr>
          <w:lang w:val="en-US"/>
        </w:rPr>
      </w:pPr>
      <w:r w:rsidRPr="00D977AB">
        <w:rPr>
          <w:lang w:val="en-US"/>
        </w:rPr>
        <w:t>xs:</w:t>
      </w:r>
      <w:r w:rsidRPr="00D977AB">
        <w:rPr>
          <w:i/>
          <w:lang w:val="en-US"/>
        </w:rPr>
        <w:t>decimal</w:t>
      </w:r>
    </w:p>
    <w:p w14:paraId="61634E9D" w14:textId="77777777" w:rsidR="00FC68DB" w:rsidRPr="00D977AB" w:rsidRDefault="00FC68DB" w:rsidP="001B01D6">
      <w:pPr>
        <w:pStyle w:val="ListParagraph"/>
        <w:numPr>
          <w:ilvl w:val="0"/>
          <w:numId w:val="15"/>
        </w:numPr>
        <w:tabs>
          <w:tab w:val="clear" w:pos="403"/>
        </w:tabs>
        <w:spacing w:after="0" w:line="240" w:lineRule="auto"/>
        <w:contextualSpacing w:val="0"/>
        <w:rPr>
          <w:lang w:val="en-US"/>
        </w:rPr>
      </w:pPr>
      <w:r w:rsidRPr="00D977AB">
        <w:rPr>
          <w:lang w:val="en-US"/>
        </w:rPr>
        <w:t>xs:</w:t>
      </w:r>
      <w:r w:rsidRPr="00D977AB">
        <w:rPr>
          <w:i/>
          <w:lang w:val="en-US"/>
        </w:rPr>
        <w:t>integer</w:t>
      </w:r>
    </w:p>
    <w:p w14:paraId="39CBC8DC" w14:textId="77777777" w:rsidR="00FC68DB" w:rsidRPr="00D977AB" w:rsidRDefault="00FC68DB" w:rsidP="001B01D6">
      <w:pPr>
        <w:pStyle w:val="ListParagraph"/>
        <w:numPr>
          <w:ilvl w:val="0"/>
          <w:numId w:val="15"/>
        </w:numPr>
        <w:tabs>
          <w:tab w:val="clear" w:pos="403"/>
        </w:tabs>
        <w:spacing w:after="0" w:line="240" w:lineRule="auto"/>
        <w:contextualSpacing w:val="0"/>
        <w:rPr>
          <w:lang w:val="en-US"/>
        </w:rPr>
      </w:pPr>
      <w:r w:rsidRPr="00D977AB">
        <w:rPr>
          <w:lang w:val="en-US"/>
        </w:rPr>
        <w:t>xs:</w:t>
      </w:r>
      <w:r w:rsidRPr="00D977AB">
        <w:rPr>
          <w:i/>
          <w:lang w:val="en-US"/>
        </w:rPr>
        <w:t>float</w:t>
      </w:r>
    </w:p>
    <w:p w14:paraId="59E56202" w14:textId="77777777" w:rsidR="00FC68DB" w:rsidRPr="00D977AB" w:rsidRDefault="00FC68DB" w:rsidP="001B01D6">
      <w:pPr>
        <w:pStyle w:val="ListParagraph"/>
        <w:numPr>
          <w:ilvl w:val="0"/>
          <w:numId w:val="15"/>
        </w:numPr>
        <w:tabs>
          <w:tab w:val="clear" w:pos="403"/>
        </w:tabs>
        <w:spacing w:after="0" w:line="240" w:lineRule="auto"/>
        <w:contextualSpacing w:val="0"/>
        <w:rPr>
          <w:lang w:val="en-US"/>
        </w:rPr>
      </w:pPr>
      <w:r w:rsidRPr="00D977AB">
        <w:rPr>
          <w:lang w:val="en-US"/>
        </w:rPr>
        <w:t>xs:</w:t>
      </w:r>
      <w:r w:rsidRPr="00D977AB">
        <w:rPr>
          <w:i/>
          <w:lang w:val="en-US"/>
        </w:rPr>
        <w:t>boolean</w:t>
      </w:r>
    </w:p>
    <w:p w14:paraId="4FEDC882" w14:textId="77777777" w:rsidR="00FC68DB" w:rsidRPr="00D977AB" w:rsidRDefault="00FC68DB" w:rsidP="001B01D6">
      <w:pPr>
        <w:pStyle w:val="ListParagraph"/>
        <w:numPr>
          <w:ilvl w:val="0"/>
          <w:numId w:val="15"/>
        </w:numPr>
        <w:tabs>
          <w:tab w:val="clear" w:pos="403"/>
        </w:tabs>
        <w:spacing w:after="0" w:line="240" w:lineRule="auto"/>
        <w:contextualSpacing w:val="0"/>
        <w:rPr>
          <w:lang w:val="en-US"/>
        </w:rPr>
      </w:pPr>
      <w:r w:rsidRPr="00D977AB">
        <w:rPr>
          <w:lang w:val="en-US"/>
        </w:rPr>
        <w:t>xs:</w:t>
      </w:r>
      <w:r w:rsidRPr="00D977AB">
        <w:rPr>
          <w:i/>
          <w:lang w:val="en-US"/>
        </w:rPr>
        <w:t>date</w:t>
      </w:r>
    </w:p>
    <w:p w14:paraId="7031FEA3" w14:textId="77777777" w:rsidR="00FC68DB" w:rsidRPr="00D977AB" w:rsidRDefault="00FC68DB" w:rsidP="001B01D6">
      <w:pPr>
        <w:pStyle w:val="ListParagraph"/>
        <w:numPr>
          <w:ilvl w:val="0"/>
          <w:numId w:val="15"/>
        </w:numPr>
        <w:tabs>
          <w:tab w:val="clear" w:pos="403"/>
        </w:tabs>
        <w:spacing w:line="240" w:lineRule="auto"/>
        <w:ind w:left="1173" w:hanging="357"/>
        <w:contextualSpacing w:val="0"/>
        <w:rPr>
          <w:lang w:val="en-US"/>
        </w:rPr>
      </w:pPr>
      <w:r w:rsidRPr="00D977AB">
        <w:rPr>
          <w:lang w:val="en-US"/>
        </w:rPr>
        <w:t>xs:</w:t>
      </w:r>
      <w:r w:rsidRPr="00D977AB">
        <w:rPr>
          <w:i/>
          <w:lang w:val="en-US"/>
        </w:rPr>
        <w:t>time</w:t>
      </w:r>
    </w:p>
    <w:p w14:paraId="4902A422" w14:textId="77777777" w:rsidR="00FC68DB" w:rsidRPr="00B913E2" w:rsidRDefault="00FC68DB" w:rsidP="00B202D2">
      <w:pPr>
        <w:pStyle w:val="ListParagraph"/>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pid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Heading1"/>
      </w:pPr>
      <w:bookmarkStart w:id="106" w:name="_Ref371679978"/>
      <w:bookmarkStart w:id="107" w:name="_Ref371939247"/>
      <w:bookmarkStart w:id="108" w:name="_Toc3556933"/>
      <w:bookmarkStart w:id="109" w:name="_Toc34747182"/>
      <w:bookmarkStart w:id="110" w:name="_Toc77101995"/>
      <w:bookmarkStart w:id="111" w:name="_Toc86869750"/>
      <w:bookmarkStart w:id="112" w:name="_Toc288196441"/>
      <w:bookmarkStart w:id="113" w:name="_Toc288200739"/>
      <w:bookmarkEnd w:id="82"/>
      <w:bookmarkEnd w:id="83"/>
      <w:r w:rsidRPr="007055D9">
        <w:t>Parts, Properties and Assemblies</w:t>
      </w:r>
      <w:bookmarkEnd w:id="106"/>
      <w:bookmarkEnd w:id="107"/>
      <w:bookmarkEnd w:id="108"/>
      <w:bookmarkEnd w:id="109"/>
      <w:bookmarkEnd w:id="110"/>
      <w:bookmarkEnd w:id="111"/>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Heading2"/>
      </w:pPr>
      <w:bookmarkStart w:id="114" w:name="_Toc3556934"/>
      <w:bookmarkStart w:id="115" w:name="_Toc34747183"/>
      <w:bookmarkStart w:id="116" w:name="_Toc77101996"/>
      <w:bookmarkStart w:id="117" w:name="_Toc86869751"/>
      <w:r w:rsidRPr="007055D9">
        <w:t>Parts</w:t>
      </w:r>
      <w:bookmarkEnd w:id="114"/>
      <w:bookmarkEnd w:id="115"/>
      <w:bookmarkEnd w:id="116"/>
      <w:bookmarkEnd w:id="117"/>
    </w:p>
    <w:p w14:paraId="1E028F1A" w14:textId="77777777" w:rsidR="00FC68DB" w:rsidRPr="007055D9" w:rsidRDefault="00FC68DB" w:rsidP="00B202D2">
      <w:r w:rsidRPr="007055D9">
        <w:t xml:space="preserve">Parts are logical groupings of 3D objects, on firsthand.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Heading3"/>
      </w:pPr>
      <w:bookmarkStart w:id="118" w:name="_Toc3556935"/>
      <w:bookmarkStart w:id="119" w:name="_Toc34747184"/>
      <w:bookmarkStart w:id="120" w:name="_Toc77101997"/>
      <w:bookmarkStart w:id="121" w:name="_Toc86869752"/>
      <w:r w:rsidRPr="007055D9">
        <w:t>Part Labels</w:t>
      </w:r>
      <w:bookmarkEnd w:id="118"/>
      <w:bookmarkEnd w:id="119"/>
      <w:bookmarkEnd w:id="120"/>
      <w:bookmarkEnd w:id="121"/>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22" w:author="nick" w:date="2021-10-29T15:50:00Z"/>
        </w:rPr>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say </w:t>
      </w:r>
      <w:r>
        <w:t>"</w:t>
      </w:r>
      <w:r w:rsidRPr="007055D9">
        <w:t>part label</w:t>
      </w:r>
      <w:r>
        <w:t>"</w:t>
      </w:r>
      <w:r w:rsidRPr="007055D9">
        <w:t xml:space="preserve">. </w:t>
      </w:r>
    </w:p>
    <w:p w14:paraId="5180482E" w14:textId="6A41F256" w:rsidR="004D6D98" w:rsidRDefault="004D6D98" w:rsidP="00A4138B">
      <w:pPr>
        <w:pStyle w:val="Heading3"/>
        <w:rPr>
          <w:ins w:id="123" w:author="nick" w:date="2021-10-29T15:51:00Z"/>
        </w:rPr>
      </w:pPr>
      <w:bookmarkStart w:id="124" w:name="_Toc86869753"/>
      <w:ins w:id="125" w:author="nick" w:date="2021-10-29T15:51:00Z">
        <w:r>
          <w:t>Part Instances</w:t>
        </w:r>
      </w:ins>
      <w:bookmarkEnd w:id="124"/>
      <w:ins w:id="126" w:author="Dr. Carsten Franke" w:date="2021-11-03T20:35:00Z">
        <w:r w:rsidR="0000546C">
          <w:t xml:space="preserve"> </w:t>
        </w:r>
      </w:ins>
    </w:p>
    <w:p w14:paraId="15803839" w14:textId="3AC677E5" w:rsidR="004D6D98" w:rsidRPr="004D6D98" w:rsidRDefault="00A4138B" w:rsidP="00A236DA">
      <w:ins w:id="127" w:author="Dr. Carsten Franke" w:date="2021-11-03T20:33:00Z">
        <w:r>
          <w:t>Ins</w:t>
        </w:r>
      </w:ins>
      <w:ins w:id="128" w:author="Dr. Carsten Franke" w:date="2021-11-03T20:34:00Z">
        <w:r>
          <w:t>tances of parts</w:t>
        </w:r>
      </w:ins>
      <w:ins w:id="129" w:author="nick" w:date="2021-10-29T15:54:00Z">
        <w:del w:id="130" w:author="Dr. Carsten Franke" w:date="2021-11-03T20:34:00Z">
          <w:r w:rsidR="004D6D98" w:rsidDel="00A4138B">
            <w:delText>Part instances</w:delText>
          </w:r>
        </w:del>
        <w:r w:rsidR="004D6D98">
          <w:t xml:space="preserve">, </w:t>
        </w:r>
      </w:ins>
      <w:ins w:id="131" w:author="nick" w:date="2021-10-29T16:23:00Z">
        <w:del w:id="132" w:author="Dr. Carsten Franke" w:date="2021-11-03T20:34:00Z">
          <w:r w:rsidR="00A959C3" w:rsidDel="00A4138B">
            <w:delText>like</w:delText>
          </w:r>
        </w:del>
      </w:ins>
      <w:ins w:id="133" w:author="Dr. Carsten Franke" w:date="2021-11-03T20:34:00Z">
        <w:r>
          <w:t>also known as</w:t>
        </w:r>
      </w:ins>
      <w:ins w:id="134" w:author="nick" w:date="2021-10-29T16:23:00Z">
        <w:r w:rsidR="00A959C3">
          <w:t xml:space="preserve"> </w:t>
        </w:r>
      </w:ins>
      <w:ins w:id="135" w:author="nick" w:date="2021-10-29T15:54:00Z">
        <w:r w:rsidR="004D6D98">
          <w:t>ditto-parts</w:t>
        </w:r>
      </w:ins>
      <w:ins w:id="136" w:author="nick" w:date="2021-10-29T15:55:00Z">
        <w:r w:rsidR="004D6D98">
          <w:t>,</w:t>
        </w:r>
      </w:ins>
      <w:ins w:id="137" w:author="nick" w:date="2021-10-29T15:54:00Z">
        <w:r w:rsidR="004D6D98">
          <w:t xml:space="preserve"> </w:t>
        </w:r>
      </w:ins>
      <w:ins w:id="138" w:author="nick" w:date="2021-10-29T16:23:00Z">
        <w:r w:rsidR="00A959C3">
          <w:t xml:space="preserve">typically have </w:t>
        </w:r>
      </w:ins>
      <w:ins w:id="139" w:author="nick" w:date="2021-10-29T15:57:00Z">
        <w:r w:rsidR="004D6D98">
          <w:t xml:space="preserve">the same </w:t>
        </w:r>
        <w:r w:rsidR="004D6D98" w:rsidRPr="00A4138B">
          <w:rPr>
            <w:i/>
          </w:rPr>
          <w:t>label</w:t>
        </w:r>
        <w:r w:rsidR="004D6D98">
          <w:t xml:space="preserve"> </w:t>
        </w:r>
      </w:ins>
      <w:ins w:id="140" w:author="nick" w:date="2021-10-29T16:23:00Z">
        <w:r w:rsidR="00A959C3">
          <w:t xml:space="preserve">as </w:t>
        </w:r>
      </w:ins>
      <w:ins w:id="141" w:author="nick" w:date="2021-10-29T15:57:00Z">
        <w:r w:rsidR="004D6D98">
          <w:t xml:space="preserve">their </w:t>
        </w:r>
      </w:ins>
      <w:ins w:id="142" w:author="nick" w:date="2021-10-29T15:55:00Z">
        <w:r w:rsidR="004D6D98">
          <w:t>"</w:t>
        </w:r>
      </w:ins>
      <w:ins w:id="143" w:author="nick" w:date="2021-10-29T15:54:00Z">
        <w:r w:rsidR="004D6D98">
          <w:t>base</w:t>
        </w:r>
      </w:ins>
      <w:ins w:id="144" w:author="nick" w:date="2021-10-29T15:55:00Z">
        <w:r w:rsidR="004D6D98">
          <w:t>"</w:t>
        </w:r>
      </w:ins>
      <w:ins w:id="145" w:author="nick" w:date="2021-10-29T15:57:00Z">
        <w:r w:rsidR="004D6D98">
          <w:t xml:space="preserve"> </w:t>
        </w:r>
      </w:ins>
      <w:ins w:id="146" w:author="nick" w:date="2021-10-29T15:54:00Z">
        <w:r w:rsidR="004D6D98">
          <w:t>part</w:t>
        </w:r>
      </w:ins>
      <w:ins w:id="147" w:author="nick" w:date="2021-10-29T15:55:00Z">
        <w:r w:rsidR="004D6D98">
          <w:t>s</w:t>
        </w:r>
      </w:ins>
      <w:ins w:id="148" w:author="nick" w:date="2021-10-29T15:57:00Z">
        <w:r w:rsidR="004D6D98">
          <w:t xml:space="preserve">. </w:t>
        </w:r>
      </w:ins>
      <w:ins w:id="149" w:author="nick" w:date="2021-10-29T15:59:00Z">
        <w:r w:rsidR="004D6D98">
          <w:t xml:space="preserve">Stating their </w:t>
        </w:r>
        <w:r w:rsidR="004D6D98" w:rsidRPr="00A4138B">
          <w:rPr>
            <w:i/>
          </w:rPr>
          <w:t>instance</w:t>
        </w:r>
        <w:r w:rsidR="004D6D98">
          <w:t xml:space="preserve"> makes such parts </w:t>
        </w:r>
      </w:ins>
      <w:ins w:id="150" w:author="nick" w:date="2021-10-29T16:24:00Z">
        <w:r w:rsidR="00A959C3">
          <w:t xml:space="preserve">uniquely </w:t>
        </w:r>
      </w:ins>
      <w:ins w:id="151" w:author="nick" w:date="2021-10-29T15:57:00Z">
        <w:r w:rsidR="004D6D98">
          <w:t>distinguish</w:t>
        </w:r>
      </w:ins>
      <w:ins w:id="152" w:author="nick" w:date="2021-10-29T15:59:00Z">
        <w:r w:rsidR="004D6D98">
          <w:t xml:space="preserve">able, without </w:t>
        </w:r>
      </w:ins>
      <w:ins w:id="153" w:author="nick" w:date="2021-10-29T16:03:00Z">
        <w:r w:rsidR="004D6D98">
          <w:t xml:space="preserve">resort </w:t>
        </w:r>
      </w:ins>
      <w:ins w:id="154" w:author="nick" w:date="2021-10-29T15:59:00Z">
        <w:r w:rsidR="004D6D98">
          <w:t>to their geometrical location.</w:t>
        </w:r>
      </w:ins>
      <w:ins w:id="155"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Heading2"/>
      </w:pPr>
      <w:bookmarkStart w:id="156" w:name="_Toc3556936"/>
      <w:bookmarkStart w:id="157" w:name="_Toc34747185"/>
      <w:bookmarkStart w:id="158" w:name="_Toc77101998"/>
      <w:bookmarkStart w:id="159" w:name="_Toc86869754"/>
      <w:r w:rsidRPr="007055D9">
        <w:t>Properties</w:t>
      </w:r>
      <w:bookmarkEnd w:id="156"/>
      <w:bookmarkEnd w:id="157"/>
      <w:bookmarkEnd w:id="158"/>
      <w:bookmarkEnd w:id="159"/>
    </w:p>
    <w:p w14:paraId="3A76086B" w14:textId="36E5FECE" w:rsidR="00FC68DB" w:rsidRPr="007055D9" w:rsidRDefault="00FC68DB" w:rsidP="00B202D2">
      <w:r w:rsidRPr="007055D9">
        <w:t xml:space="preserve">In CAE, properties are a concept for assigning physical behavior to </w:t>
      </w:r>
      <w:del w:id="160" w:author="Dr. Carsten Franke" w:date="2021-11-03T20:38:00Z">
        <w:r w:rsidRPr="007055D9" w:rsidDel="002926E1">
          <w:delText>a number of</w:delText>
        </w:r>
      </w:del>
      <w:ins w:id="161"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behavior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Heading2"/>
      </w:pPr>
      <w:bookmarkStart w:id="162" w:name="_Toc428456056"/>
      <w:bookmarkStart w:id="163" w:name="_Toc428537020"/>
      <w:bookmarkStart w:id="164" w:name="_Toc428969339"/>
      <w:bookmarkStart w:id="165" w:name="_Toc429052730"/>
      <w:bookmarkStart w:id="166" w:name="_Toc3556937"/>
      <w:bookmarkStart w:id="167" w:name="_Toc34747186"/>
      <w:bookmarkStart w:id="168" w:name="_Toc77101999"/>
      <w:bookmarkStart w:id="169" w:name="_Toc86869755"/>
      <w:bookmarkEnd w:id="162"/>
      <w:bookmarkEnd w:id="163"/>
      <w:bookmarkEnd w:id="164"/>
      <w:bookmarkEnd w:id="165"/>
      <w:r w:rsidRPr="007055D9">
        <w:t>Assemblies</w:t>
      </w:r>
      <w:bookmarkEnd w:id="166"/>
      <w:bookmarkEnd w:id="167"/>
      <w:bookmarkEnd w:id="168"/>
      <w:bookmarkEnd w:id="169"/>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5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1A0FCCA" w:rsidR="00FC68DB" w:rsidRPr="007055D9" w:rsidRDefault="00FC68DB" w:rsidP="00B202D2">
      <w:pPr>
        <w:pStyle w:val="Caption"/>
      </w:pPr>
      <w:bookmarkStart w:id="170" w:name="_Toc3557086"/>
      <w:bookmarkStart w:id="171" w:name="_Toc34747336"/>
      <w:bookmarkStart w:id="172" w:name="_Toc76030527"/>
      <w:bookmarkStart w:id="173" w:name="_Toc86869856"/>
      <w:r w:rsidRPr="007055D9">
        <w:t xml:space="preserve">Figure </w:t>
      </w:r>
      <w:r>
        <w:fldChar w:fldCharType="begin"/>
      </w:r>
      <w:r>
        <w:instrText xml:space="preserve"> SEQ Figure \* ARABIC </w:instrText>
      </w:r>
      <w:r>
        <w:fldChar w:fldCharType="separate"/>
      </w:r>
      <w:r w:rsidR="00C07D39">
        <w:rPr>
          <w:noProof/>
        </w:rPr>
        <w:t>6</w:t>
      </w:r>
      <w:r>
        <w:fldChar w:fldCharType="end"/>
      </w:r>
      <w:r w:rsidRPr="007055D9">
        <w:t>: Weld line crossing tailored blank vs. weld line crossing physical gap</w:t>
      </w:r>
      <w:bookmarkEnd w:id="170"/>
      <w:bookmarkEnd w:id="171"/>
      <w:bookmarkEnd w:id="172"/>
      <w:bookmarkEnd w:id="173"/>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Heading1"/>
      </w:pPr>
      <w:bookmarkStart w:id="174" w:name="_Toc3556938"/>
      <w:bookmarkStart w:id="175" w:name="_Toc34747187"/>
      <w:bookmarkStart w:id="176" w:name="_Toc77102000"/>
      <w:bookmarkStart w:id="177" w:name="_Toc86869756"/>
      <w:r w:rsidRPr="007055D9">
        <w:t>File Structure of χMCF</w:t>
      </w:r>
      <w:bookmarkEnd w:id="174"/>
      <w:bookmarkEnd w:id="175"/>
      <w:bookmarkEnd w:id="176"/>
      <w:bookmarkEnd w:id="177"/>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&lt;xmcf</w:t>
      </w:r>
      <w:r>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Heading2"/>
      </w:pPr>
      <w:bookmarkStart w:id="178" w:name="_Toc428279323"/>
      <w:bookmarkStart w:id="179" w:name="_Toc428456059"/>
      <w:bookmarkStart w:id="180" w:name="_Toc428537023"/>
      <w:bookmarkStart w:id="181" w:name="_Toc428969342"/>
      <w:bookmarkStart w:id="182" w:name="_Toc429052733"/>
      <w:bookmarkStart w:id="183" w:name="_Toc3556939"/>
      <w:bookmarkStart w:id="184" w:name="_Toc34747188"/>
      <w:bookmarkStart w:id="185" w:name="_Toc77102001"/>
      <w:bookmarkStart w:id="186" w:name="_Toc86869757"/>
      <w:bookmarkEnd w:id="178"/>
      <w:bookmarkEnd w:id="179"/>
      <w:bookmarkEnd w:id="180"/>
      <w:bookmarkEnd w:id="181"/>
      <w:bookmarkEnd w:id="182"/>
      <w:r w:rsidRPr="007055D9">
        <w:t>Elements containing general information</w:t>
      </w:r>
      <w:bookmarkEnd w:id="183"/>
      <w:bookmarkEnd w:id="184"/>
      <w:bookmarkEnd w:id="185"/>
      <w:bookmarkEnd w:id="186"/>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&lt;xmcf</w:t>
      </w:r>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536021A"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07D39">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4B5D12C"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07D39">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5DA6BDA3"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07D39">
              <w:rPr>
                <w:sz w:val="20"/>
                <w:szCs w:val="20"/>
              </w:rPr>
              <w:t>7.3</w:t>
            </w:r>
            <w:r>
              <w:rPr>
                <w:sz w:val="20"/>
                <w:szCs w:val="20"/>
                <w:lang w:val="de-DE"/>
              </w:rPr>
              <w:fldChar w:fldCharType="end"/>
            </w:r>
          </w:p>
        </w:tc>
      </w:tr>
    </w:tbl>
    <w:p w14:paraId="0DACDB1A" w14:textId="217F3ECA" w:rsidR="00FC68DB" w:rsidRDefault="00FC68DB" w:rsidP="00B202D2">
      <w:pPr>
        <w:pStyle w:val="Caption"/>
        <w:spacing w:before="120"/>
      </w:pPr>
      <w:bookmarkStart w:id="187" w:name="_Toc3566409"/>
      <w:bookmarkStart w:id="188" w:name="_Toc34747411"/>
      <w:bookmarkStart w:id="189" w:name="_Toc77095859"/>
      <w:bookmarkStart w:id="190" w:name="_Toc86873954"/>
      <w:r>
        <w:t xml:space="preserve">Table </w:t>
      </w:r>
      <w:r>
        <w:fldChar w:fldCharType="begin"/>
      </w:r>
      <w:r>
        <w:instrText xml:space="preserve"> SEQ Table \* ARABIC </w:instrText>
      </w:r>
      <w:r>
        <w:fldChar w:fldCharType="separate"/>
      </w:r>
      <w:r w:rsidR="00C07D39">
        <w:rPr>
          <w:noProof/>
        </w:rPr>
        <w:t>1</w:t>
      </w:r>
      <w:r>
        <w:fldChar w:fldCharType="end"/>
      </w:r>
      <w:r>
        <w:t>: Nested elements of</w:t>
      </w:r>
      <w:r w:rsidRPr="00687F3F">
        <w:t xml:space="preserve"> </w:t>
      </w:r>
      <w:r>
        <w:t xml:space="preserve">element </w:t>
      </w:r>
      <w:r w:rsidRPr="00C04963">
        <w:rPr>
          <w:rStyle w:val="elementdeftypeChar"/>
          <w:rFonts w:eastAsia="Calibri"/>
          <w:b w:val="0"/>
        </w:rPr>
        <w:t>&lt;xmcf/&gt;</w:t>
      </w:r>
      <w:bookmarkEnd w:id="187"/>
      <w:bookmarkEnd w:id="188"/>
      <w:bookmarkEnd w:id="189"/>
      <w:bookmarkEnd w:id="190"/>
    </w:p>
    <w:p w14:paraId="3B5E3F13" w14:textId="77777777" w:rsidR="00FC68DB" w:rsidRPr="007055D9" w:rsidRDefault="00FC68DB" w:rsidP="00B202D2">
      <w:pPr>
        <w:pStyle w:val="Heading3"/>
      </w:pPr>
      <w:bookmarkStart w:id="191" w:name="_Toc3556940"/>
      <w:bookmarkStart w:id="192" w:name="_Toc34747189"/>
      <w:bookmarkStart w:id="193" w:name="_Toc77102002"/>
      <w:bookmarkStart w:id="194" w:name="_Toc86869758"/>
      <w:r w:rsidRPr="007055D9">
        <w:lastRenderedPageBreak/>
        <w:t>Date</w:t>
      </w:r>
      <w:bookmarkEnd w:id="191"/>
      <w:bookmarkEnd w:id="192"/>
      <w:bookmarkEnd w:id="193"/>
      <w:bookmarkEnd w:id="194"/>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r w:rsidRPr="007055D9">
        <w:t>yyyy-mm-dd</w:t>
      </w:r>
      <w:r>
        <w:t>"</w:t>
      </w:r>
      <w:r w:rsidRPr="007055D9">
        <w:t xml:space="preserve"> specifies the date on which the file is created. It follows norm ISO 8601, cf. </w:t>
      </w:r>
      <w:hyperlink r:id="rId52"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 xml:space="preserve">&lt;xmcf xmlns:xsi="http://www.w3.org/2001/XMLSchema-instance"          </w:t>
      </w:r>
    </w:p>
    <w:p w14:paraId="44631369" w14:textId="366DA2B8" w:rsidR="00FC68DB" w:rsidRDefault="00FC68DB" w:rsidP="00B202D2">
      <w:pPr>
        <w:pStyle w:val="XMLCode"/>
        <w:keepNext/>
        <w:keepLines/>
      </w:pPr>
      <w:proofErr w:type="spellStart"/>
      <w:proofErr w:type="gramStart"/>
      <w:r>
        <w:t>xsi:</w:t>
      </w:r>
      <w:proofErr w:type="gramEnd"/>
      <w:r>
        <w:t>noNamespaceSchemaLocation</w:t>
      </w:r>
      <w:proofErr w:type="spellEnd"/>
      <w:r>
        <w:t>="</w:t>
      </w:r>
      <w:r>
        <w:rPr>
          <w:b/>
          <w:bCs/>
          <w:color w:val="8000FF"/>
        </w:rPr>
        <w:t>xmcf_3_</w:t>
      </w:r>
      <w:r w:rsidR="0095483F">
        <w:rPr>
          <w:b/>
          <w:bCs/>
          <w:color w:val="8000FF"/>
        </w:rPr>
        <w:t>1</w:t>
      </w:r>
      <w:r>
        <w:rPr>
          <w:b/>
          <w:bCs/>
          <w:color w:val="8000FF"/>
        </w:rPr>
        <w:t>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05FA97B8" w:rsidR="00FC68DB" w:rsidRDefault="00FC68DB" w:rsidP="00B202D2">
      <w:pPr>
        <w:pStyle w:val="XMLCode"/>
        <w:keepNext/>
        <w:keepLines/>
      </w:pPr>
      <w:r>
        <w:rPr>
          <w:b/>
          <w:color w:val="0070C0"/>
        </w:rPr>
        <w:t xml:space="preserve">    </w:t>
      </w:r>
      <w:r w:rsidRPr="00BA120B">
        <w:t>&lt;</w:t>
      </w:r>
      <w:proofErr w:type="gramStart"/>
      <w:r w:rsidRPr="00BA120B">
        <w:t>version</w:t>
      </w:r>
      <w:proofErr w:type="gramEnd"/>
      <w:r w:rsidRPr="00BA120B">
        <w:t xml:space="preserve">&gt; </w:t>
      </w:r>
      <w:r w:rsidR="0095483F">
        <w:t>3.1.1</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&lt;/xmcf&gt;</w:t>
      </w:r>
    </w:p>
    <w:p w14:paraId="5DD7F6CF" w14:textId="77777777" w:rsidR="00FC68DB" w:rsidRDefault="00FC68DB" w:rsidP="00B202D2">
      <w:pPr>
        <w:pStyle w:val="XMLCode"/>
      </w:pPr>
    </w:p>
    <w:p w14:paraId="41245EAE" w14:textId="77777777" w:rsidR="00FC68DB" w:rsidRPr="007055D9" w:rsidRDefault="00FC68DB" w:rsidP="00B202D2">
      <w:pPr>
        <w:pStyle w:val="Heading3"/>
      </w:pPr>
      <w:bookmarkStart w:id="195" w:name="_Toc3556941"/>
      <w:bookmarkStart w:id="196" w:name="_Toc34747190"/>
      <w:bookmarkStart w:id="197" w:name="_Toc77102003"/>
      <w:bookmarkStart w:id="198" w:name="_Toc86869759"/>
      <w:r w:rsidRPr="007055D9">
        <w:t>Version</w:t>
      </w:r>
      <w:bookmarkEnd w:id="195"/>
      <w:bookmarkEnd w:id="196"/>
      <w:bookmarkEnd w:id="197"/>
      <w:bookmarkEnd w:id="198"/>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 xml:space="preserve">&lt;xmcf xmlns:xsi="http://www.w3.org/2001/XMLSchema-instance"          </w:t>
      </w:r>
    </w:p>
    <w:p w14:paraId="263D8FB4" w14:textId="7BF1348E" w:rsidR="00FC68DB" w:rsidRDefault="00FC68DB" w:rsidP="00B202D2">
      <w:pPr>
        <w:pStyle w:val="XMLCode"/>
      </w:pPr>
      <w:proofErr w:type="spellStart"/>
      <w:proofErr w:type="gramStart"/>
      <w:r>
        <w:t>xsi:</w:t>
      </w:r>
      <w:proofErr w:type="gramEnd"/>
      <w:r>
        <w:t>noNamespaceSchemaLocation</w:t>
      </w:r>
      <w:proofErr w:type="spellEnd"/>
      <w:r>
        <w:t>="</w:t>
      </w:r>
      <w:r w:rsidR="0095483F">
        <w:rPr>
          <w:b/>
          <w:bCs/>
          <w:color w:val="8000FF"/>
        </w:rPr>
        <w:t>xmcf_3_1</w:t>
      </w:r>
      <w:r>
        <w:rPr>
          <w:b/>
          <w:bCs/>
          <w:color w:val="8000FF"/>
        </w:rPr>
        <w:t>_1.xsd</w:t>
      </w:r>
      <w:r>
        <w:t>"&gt;</w:t>
      </w:r>
    </w:p>
    <w:p w14:paraId="22BEA2F1" w14:textId="77777777" w:rsidR="00FC68DB" w:rsidRDefault="00FC68DB" w:rsidP="00B202D2">
      <w:pPr>
        <w:pStyle w:val="XMLCode"/>
      </w:pPr>
      <w:r>
        <w:t xml:space="preserve">    &lt;date&gt; 2015-08-27 &lt;/date&gt;</w:t>
      </w:r>
    </w:p>
    <w:p w14:paraId="067DB406" w14:textId="20A9E966" w:rsidR="00FC68DB" w:rsidRPr="00BA120B" w:rsidRDefault="00FC68DB" w:rsidP="00B202D2">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95483F">
        <w:t>3.1.1</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&lt;/xmcf&gt;</w:t>
      </w:r>
    </w:p>
    <w:p w14:paraId="2481B4B2" w14:textId="77777777" w:rsidR="00FC68DB" w:rsidRPr="007055D9" w:rsidRDefault="00FC68DB" w:rsidP="00B202D2">
      <w:pPr>
        <w:pStyle w:val="XMLCode"/>
      </w:pPr>
    </w:p>
    <w:p w14:paraId="1EFDCB56" w14:textId="77777777" w:rsidR="00FC68DB" w:rsidRPr="007055D9" w:rsidRDefault="00FC68DB" w:rsidP="00B202D2">
      <w:pPr>
        <w:pStyle w:val="Heading3"/>
      </w:pPr>
      <w:bookmarkStart w:id="199" w:name="_Toc3556942"/>
      <w:bookmarkStart w:id="200" w:name="_Ref34739722"/>
      <w:bookmarkStart w:id="201" w:name="_Ref34739734"/>
      <w:bookmarkStart w:id="202" w:name="_Toc34747191"/>
      <w:bookmarkStart w:id="203" w:name="_Toc77102004"/>
      <w:bookmarkStart w:id="204" w:name="_Toc86869760"/>
      <w:r w:rsidRPr="007055D9">
        <w:t>Unit System</w:t>
      </w:r>
      <w:bookmarkEnd w:id="199"/>
      <w:bookmarkEnd w:id="200"/>
      <w:bookmarkEnd w:id="201"/>
      <w:bookmarkEnd w:id="202"/>
      <w:bookmarkEnd w:id="203"/>
      <w:bookmarkEnd w:id="204"/>
    </w:p>
    <w:p w14:paraId="096E5E57" w14:textId="77777777" w:rsidR="00FC68DB" w:rsidRPr="007055D9" w:rsidRDefault="00FC68DB" w:rsidP="00B202D2">
      <w:r w:rsidRPr="007055D9">
        <w:t>The unit system used by χMCF is based upon the International System of Units (SI</w:t>
      </w:r>
      <w:r w:rsidRPr="007055D9">
        <w:rPr>
          <w:rStyle w:val="FootnoteReference"/>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r w:rsidRPr="00DC10DA">
              <w:rPr>
                <w:sz w:val="18"/>
                <w:szCs w:val="20"/>
              </w:rPr>
              <w:t>deg</w:t>
            </w:r>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"deg"</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r w:rsidRPr="00DC10DA">
              <w:rPr>
                <w:sz w:val="18"/>
                <w:szCs w:val="20"/>
              </w:rPr>
              <w:t>kN</w:t>
            </w:r>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r>
              <w:rPr>
                <w:sz w:val="18"/>
                <w:szCs w:val="20"/>
              </w:rPr>
              <w:lastRenderedPageBreak/>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6D0EB995" w:rsidR="00FC68DB" w:rsidRDefault="00FC68DB" w:rsidP="00B202D2">
      <w:pPr>
        <w:pStyle w:val="Caption"/>
        <w:spacing w:before="120"/>
      </w:pPr>
      <w:bookmarkStart w:id="205" w:name="_Toc3566410"/>
      <w:bookmarkStart w:id="206" w:name="_Toc34747412"/>
      <w:bookmarkStart w:id="207" w:name="_Toc77095860"/>
      <w:bookmarkStart w:id="208" w:name="_Toc86873955"/>
      <w:r>
        <w:t xml:space="preserve">Table </w:t>
      </w:r>
      <w:r>
        <w:fldChar w:fldCharType="begin"/>
      </w:r>
      <w:r>
        <w:instrText xml:space="preserve"> SEQ Table \* ARABIC </w:instrText>
      </w:r>
      <w:r>
        <w:fldChar w:fldCharType="separate"/>
      </w:r>
      <w:r w:rsidR="00C07D39">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205"/>
      <w:bookmarkEnd w:id="206"/>
      <w:bookmarkEnd w:id="207"/>
      <w:bookmarkEnd w:id="208"/>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 xml:space="preserve">&lt;xmcf xmlns:xsi="http://www.w3.org/2001/XMLSchema-instance"          </w:t>
      </w:r>
    </w:p>
    <w:p w14:paraId="7DB4DCE9" w14:textId="1659784F" w:rsidR="00FC68DB" w:rsidRDefault="00FC68DB" w:rsidP="00B202D2">
      <w:pPr>
        <w:pStyle w:val="XMLCode"/>
        <w:keepNext/>
        <w:keepLines/>
      </w:pPr>
      <w:proofErr w:type="spellStart"/>
      <w:proofErr w:type="gramStart"/>
      <w:r>
        <w:t>xsi:</w:t>
      </w:r>
      <w:proofErr w:type="gramEnd"/>
      <w:r>
        <w:t>noNamespaceSchemaLocation</w:t>
      </w:r>
      <w:proofErr w:type="spellEnd"/>
      <w:r>
        <w:t>="</w:t>
      </w:r>
      <w:r w:rsidR="0095483F">
        <w:rPr>
          <w:b/>
          <w:bCs/>
          <w:color w:val="8000FF"/>
        </w:rPr>
        <w:t>xmcf_3_1</w:t>
      </w:r>
      <w:r>
        <w:rPr>
          <w:b/>
          <w:bCs/>
          <w:color w:val="8000FF"/>
        </w:rPr>
        <w:t>_1.xsd</w:t>
      </w:r>
      <w:r>
        <w:t>"&gt;</w:t>
      </w:r>
    </w:p>
    <w:p w14:paraId="1E8BD726" w14:textId="77777777" w:rsidR="00FC68DB" w:rsidRDefault="00FC68DB" w:rsidP="00B202D2">
      <w:pPr>
        <w:pStyle w:val="XMLCode"/>
        <w:keepNext/>
        <w:keepLines/>
      </w:pPr>
      <w:r>
        <w:t xml:space="preserve">    &lt;date&gt; 2015-08-27 &lt;/date&gt;</w:t>
      </w:r>
    </w:p>
    <w:p w14:paraId="75C9940F" w14:textId="23555C5E" w:rsidR="00FC68DB" w:rsidRDefault="0095483F" w:rsidP="00B202D2">
      <w:pPr>
        <w:pStyle w:val="XMLCode"/>
        <w:keepNext/>
        <w:keepLines/>
      </w:pPr>
      <w:r>
        <w:t xml:space="preserve">    &lt;</w:t>
      </w:r>
      <w:proofErr w:type="gramStart"/>
      <w:r>
        <w:t>version</w:t>
      </w:r>
      <w:proofErr w:type="gramEnd"/>
      <w:r>
        <w:t>&gt; 3.1.1</w:t>
      </w:r>
      <w:r w:rsidR="00FC68DB">
        <w:t xml:space="preserve">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&lt;/xmcf&gt;</w:t>
      </w:r>
    </w:p>
    <w:p w14:paraId="7BDDEED2" w14:textId="77777777" w:rsidR="00FC68DB" w:rsidRPr="007055D9" w:rsidRDefault="00FC68DB" w:rsidP="00B202D2">
      <w:pPr>
        <w:pStyle w:val="XMLCode"/>
      </w:pPr>
    </w:p>
    <w:p w14:paraId="0C1FF71D" w14:textId="77777777" w:rsidR="00FC68DB" w:rsidRPr="007055D9" w:rsidRDefault="00FC68DB" w:rsidP="00B202D2">
      <w:pPr>
        <w:pStyle w:val="Heading2"/>
      </w:pPr>
      <w:bookmarkStart w:id="209" w:name="_Toc339013871"/>
      <w:bookmarkStart w:id="210" w:name="_Toc3556943"/>
      <w:bookmarkStart w:id="211" w:name="_Toc34747192"/>
      <w:bookmarkStart w:id="212" w:name="_Toc77102005"/>
      <w:bookmarkStart w:id="213" w:name="_Toc86869761"/>
      <w:r w:rsidRPr="007055D9">
        <w:t>Application, User and Process Specific Data</w:t>
      </w:r>
      <w:bookmarkEnd w:id="209"/>
      <w:bookmarkEnd w:id="210"/>
      <w:bookmarkEnd w:id="211"/>
      <w:bookmarkEnd w:id="212"/>
      <w:bookmarkEnd w:id="213"/>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1B01D6">
      <w:pPr>
        <w:pStyle w:val="ListBullet"/>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1B01D6">
      <w:pPr>
        <w:pStyle w:val="ListBullet"/>
        <w:numPr>
          <w:ilvl w:val="0"/>
          <w:numId w:val="11"/>
        </w:numPr>
        <w:tabs>
          <w:tab w:val="clear" w:pos="454"/>
          <w:tab w:val="num" w:pos="851"/>
        </w:tabs>
        <w:ind w:left="851" w:hanging="284"/>
        <w:jc w:val="both"/>
      </w:pP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Heading3"/>
      </w:pPr>
      <w:bookmarkStart w:id="214" w:name="_Toc413359565"/>
      <w:bookmarkStart w:id="215" w:name="_Ref414560122"/>
      <w:bookmarkStart w:id="216" w:name="_Ref414563183"/>
      <w:bookmarkStart w:id="217" w:name="_Ref414571476"/>
      <w:bookmarkStart w:id="218" w:name="_Ref428530906"/>
      <w:bookmarkStart w:id="219" w:name="_Ref429050591"/>
      <w:bookmarkStart w:id="220" w:name="_Ref429053268"/>
      <w:bookmarkStart w:id="221" w:name="_Toc3556944"/>
      <w:bookmarkStart w:id="222" w:name="_Toc34747193"/>
      <w:bookmarkStart w:id="223" w:name="_Toc77102006"/>
      <w:bookmarkStart w:id="224" w:name="_Toc86869762"/>
      <w:r w:rsidRPr="007055D9">
        <w:t xml:space="preserve">User Specific Data </w:t>
      </w:r>
      <w:r w:rsidRPr="00F54521">
        <w:rPr>
          <w:rFonts w:ascii="Courier New" w:hAnsi="Courier New" w:cs="Courier New"/>
          <w:b w:val="0"/>
          <w:i/>
          <w:sz w:val="26"/>
          <w:szCs w:val="28"/>
          <w:lang w:eastAsia="de-DE"/>
        </w:rPr>
        <w:t>&lt;appdata/&gt;</w:t>
      </w:r>
      <w:bookmarkEnd w:id="214"/>
      <w:bookmarkEnd w:id="215"/>
      <w:bookmarkEnd w:id="216"/>
      <w:bookmarkEnd w:id="217"/>
      <w:bookmarkEnd w:id="218"/>
      <w:bookmarkEnd w:id="219"/>
      <w:bookmarkEnd w:id="220"/>
      <w:bookmarkEnd w:id="221"/>
      <w:bookmarkEnd w:id="222"/>
      <w:bookmarkEnd w:id="223"/>
      <w:bookmarkEnd w:id="224"/>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w:t>
      </w:r>
      <w:r w:rsidR="00A44CE4">
        <w:rPr>
          <w:rFonts w:ascii="Courier New" w:hAnsi="Courier New" w:cs="Courier New"/>
          <w:b/>
          <w:i/>
          <w:sz w:val="18"/>
          <w:szCs w:val="18"/>
        </w:rPr>
        <w:t>mcf</w:t>
      </w:r>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0D00FAF5" w14:textId="5BA53955" w:rsidR="00DD5EBC"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must contain at least one nested element named after the application or user that is intended to interpret the dat</w:t>
      </w:r>
      <w:r w:rsidRPr="00437B8D">
        <w:t xml:space="preserve">a. </w:t>
      </w:r>
      <w:r w:rsidR="00DD5EBC" w:rsidRPr="00437B8D">
        <w:t>In the examples A and B, the associated application is MEDINA, hence the nested element is &lt;MEDINA/&gt;.</w:t>
      </w:r>
      <w:r w:rsidR="00DD5EBC">
        <w:t xml:space="preserve">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1B01D6">
      <w:pPr>
        <w:numPr>
          <w:ilvl w:val="0"/>
          <w:numId w:val="17"/>
        </w:numPr>
        <w:tabs>
          <w:tab w:val="clear" w:pos="403"/>
        </w:tabs>
        <w:spacing w:line="240" w:lineRule="auto"/>
      </w:pPr>
      <w:r>
        <w:t xml:space="preserve">to import, </w:t>
      </w:r>
      <w:commentRangeStart w:id="225"/>
      <w:r>
        <w:t xml:space="preserve">store and export </w:t>
      </w:r>
      <w:commentRangeEnd w:id="225"/>
      <w:r>
        <w:rPr>
          <w:rStyle w:val="CommentReference"/>
          <w:lang w:eastAsia="x-none"/>
        </w:rPr>
        <w:commentReference w:id="225"/>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1B01D6">
      <w:pPr>
        <w:numPr>
          <w:ilvl w:val="0"/>
          <w:numId w:val="17"/>
        </w:numPr>
        <w:tabs>
          <w:tab w:val="clear" w:pos="403"/>
        </w:tabs>
        <w:spacing w:line="240" w:lineRule="auto"/>
      </w:pPr>
      <w:r>
        <w:t>for a FE pre-/post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preprocessor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5A23AB5E" w14:textId="77777777" w:rsidR="00FC68DB" w:rsidRPr="003E7CFB" w:rsidRDefault="00FC68DB" w:rsidP="00B202D2">
      <w:pPr>
        <w:rPr>
          <w:b/>
        </w:rPr>
      </w:pPr>
      <w:r w:rsidRPr="00497FD8">
        <w:rPr>
          <w:b/>
          <w:sz w:val="24"/>
        </w:rPr>
        <w:lastRenderedPageBreak/>
        <w:t xml:space="preserve">Example A </w:t>
      </w:r>
      <w:r>
        <w:rPr>
          <w:b/>
        </w:rPr>
        <w:t>(</w:t>
      </w:r>
      <w:r>
        <w:rPr>
          <w:rFonts w:ascii="Courier New" w:hAnsi="Courier New" w:cs="Courier New"/>
          <w:b/>
          <w:i/>
          <w:sz w:val="18"/>
        </w:rPr>
        <w:t>&lt;</w:t>
      </w:r>
      <w:proofErr w:type="spellStart"/>
      <w:r>
        <w:rPr>
          <w:rFonts w:ascii="Courier New" w:hAnsi="Courier New" w:cs="Courier New"/>
          <w:b/>
          <w:i/>
          <w:sz w:val="18"/>
        </w:rPr>
        <w:t>a</w:t>
      </w:r>
      <w:r w:rsidRPr="003E7CFB">
        <w:rPr>
          <w:rFonts w:ascii="Courier New" w:hAnsi="Courier New" w:cs="Courier New"/>
          <w:b/>
          <w:i/>
          <w:sz w:val="18"/>
        </w:rPr>
        <w:t>ppdata</w:t>
      </w:r>
      <w:proofErr w:type="spellEnd"/>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 xml:space="preserve">&lt;xmcf xmlns:xsi="http://www.w3.org/2001/XMLSchema-instance" </w:t>
      </w:r>
    </w:p>
    <w:p w14:paraId="6C1D76AB" w14:textId="77777777" w:rsidR="00FC68DB" w:rsidRPr="00F475E1" w:rsidRDefault="00FC68DB" w:rsidP="00B202D2">
      <w:pPr>
        <w:pStyle w:val="XMLCode"/>
      </w:pPr>
      <w:r w:rsidRPr="00F475E1">
        <w:t>xmlns:MEDINA="http://servicenet.t-systems.com/medina/xMCF"</w:t>
      </w:r>
    </w:p>
    <w:p w14:paraId="415E7329" w14:textId="77777777" w:rsidR="00FC68DB" w:rsidRPr="00F475E1" w:rsidRDefault="00FC68DB" w:rsidP="00B202D2">
      <w:pPr>
        <w:pStyle w:val="XMLCode"/>
      </w:pPr>
      <w:r w:rsidRPr="00F475E1">
        <w:t xml:space="preserve">xsi:schemaLocation="http://servicenet.t-systems.com/medina/xMCF mcf_MEDINA.xsd" </w:t>
      </w:r>
    </w:p>
    <w:p w14:paraId="5F74BB3E" w14:textId="4AD7B981" w:rsidR="00FC68DB" w:rsidRPr="00F475E1" w:rsidRDefault="00FC68DB" w:rsidP="00B202D2">
      <w:pPr>
        <w:pStyle w:val="XMLCode"/>
      </w:pPr>
      <w:proofErr w:type="spellStart"/>
      <w:proofErr w:type="gramStart"/>
      <w:r w:rsidRPr="00F475E1">
        <w:t>xsi:</w:t>
      </w:r>
      <w:proofErr w:type="gramEnd"/>
      <w:r w:rsidRPr="00F475E1">
        <w:t>noNamespace</w:t>
      </w:r>
      <w:r w:rsidR="0095483F">
        <w:t>SchemaLocation</w:t>
      </w:r>
      <w:proofErr w:type="spellEnd"/>
      <w:r w:rsidR="0095483F">
        <w:t>="xmcf_3_1</w:t>
      </w:r>
      <w:r w:rsidRPr="00F475E1">
        <w:t>_1.xsd"&gt;</w:t>
      </w:r>
    </w:p>
    <w:p w14:paraId="1C402114" w14:textId="77777777" w:rsidR="00FC68DB" w:rsidRPr="00F475E1" w:rsidRDefault="00FC68DB" w:rsidP="00B202D2">
      <w:pPr>
        <w:pStyle w:val="XMLCode"/>
      </w:pPr>
      <w:r w:rsidRPr="00F475E1">
        <w:t xml:space="preserve">    &lt;date&gt; 2014-08-07 &lt;/date&gt;</w:t>
      </w:r>
    </w:p>
    <w:p w14:paraId="6341B0CA" w14:textId="19318E28" w:rsidR="00FC68DB" w:rsidRDefault="00FC68DB" w:rsidP="00B202D2">
      <w:pPr>
        <w:pStyle w:val="XMLCode"/>
      </w:pPr>
      <w:r w:rsidRPr="00F475E1">
        <w:t xml:space="preserve">    </w:t>
      </w:r>
      <w:r w:rsidR="0095483F">
        <w:t>&lt;</w:t>
      </w:r>
      <w:proofErr w:type="gramStart"/>
      <w:r w:rsidR="0095483F">
        <w:t>version</w:t>
      </w:r>
      <w:proofErr w:type="gramEnd"/>
      <w:r w:rsidR="0095483F">
        <w:t>&gt; 3.1.1</w:t>
      </w:r>
      <w:r>
        <w:t xml:space="preserve">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xmlns=</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&lt;data_at_root&gt;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&lt;/data_at_root&gt;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&lt;/xmcf&gt;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 xml:space="preserve">&lt;xmcf xmlns:xsi="http://www.w3.org/2001/XMLSchema-instance" </w:t>
      </w:r>
    </w:p>
    <w:p w14:paraId="57BD05F1" w14:textId="77777777" w:rsidR="00FC68DB" w:rsidRPr="00F475E1" w:rsidRDefault="00FC68DB" w:rsidP="00551453">
      <w:pPr>
        <w:pStyle w:val="XMLCode"/>
        <w:keepNext/>
        <w:rPr>
          <w:b/>
          <w:color w:val="0070C0"/>
        </w:rPr>
      </w:pPr>
      <w:r w:rsidRPr="00F475E1">
        <w:rPr>
          <w:b/>
          <w:color w:val="0070C0"/>
        </w:rPr>
        <w:t>xmlns:MEDINA="http://servicenet.t-systems.com/medina/xMCF"</w:t>
      </w:r>
    </w:p>
    <w:p w14:paraId="0999E5C4" w14:textId="77777777" w:rsidR="00FC68DB" w:rsidRPr="00F475E1" w:rsidRDefault="00FC68DB" w:rsidP="00B202D2">
      <w:pPr>
        <w:pStyle w:val="XMLCode"/>
        <w:rPr>
          <w:b/>
          <w:color w:val="0070C0"/>
        </w:rPr>
      </w:pPr>
      <w:r w:rsidRPr="00F475E1">
        <w:rPr>
          <w:b/>
          <w:color w:val="0070C0"/>
        </w:rPr>
        <w:t xml:space="preserve">xsi:schemaLocation="http://servicenet.t-systems.com/medina/xMCF mcf_MEDINA.xsd" </w:t>
      </w:r>
    </w:p>
    <w:p w14:paraId="7010434D" w14:textId="1E63642C" w:rsidR="00FC68DB" w:rsidRPr="00F475E1" w:rsidRDefault="00FC68DB" w:rsidP="00B202D2">
      <w:pPr>
        <w:pStyle w:val="XMLCode"/>
      </w:pPr>
      <w:proofErr w:type="spellStart"/>
      <w:proofErr w:type="gramStart"/>
      <w:r w:rsidRPr="00F475E1">
        <w:t>xsi:</w:t>
      </w:r>
      <w:proofErr w:type="gramEnd"/>
      <w:r w:rsidRPr="00F475E1">
        <w:t>noN</w:t>
      </w:r>
      <w:r w:rsidR="0095483F">
        <w:t>amespaceSchemaLocation</w:t>
      </w:r>
      <w:proofErr w:type="spellEnd"/>
      <w:r w:rsidR="0095483F">
        <w:t>="xmcf_3_1</w:t>
      </w:r>
      <w:r w:rsidRPr="00F475E1">
        <w:t>_1.xsd"&gt;</w:t>
      </w:r>
    </w:p>
    <w:p w14:paraId="3AF2DC88" w14:textId="77777777" w:rsidR="00FC68DB" w:rsidRPr="00F475E1" w:rsidRDefault="00FC68DB" w:rsidP="00B202D2">
      <w:pPr>
        <w:pStyle w:val="XMLCode"/>
      </w:pPr>
      <w:r w:rsidRPr="00F475E1">
        <w:t xml:space="preserve">    &lt;date&gt; 2014-08-07 &lt;/date&gt;</w:t>
      </w:r>
    </w:p>
    <w:p w14:paraId="1203151E" w14:textId="6FA51C15" w:rsidR="00FC68DB" w:rsidRDefault="00FC68DB" w:rsidP="00B202D2">
      <w:pPr>
        <w:pStyle w:val="XMLCode"/>
      </w:pPr>
      <w:r w:rsidRPr="00F475E1">
        <w:t xml:space="preserve">    </w:t>
      </w:r>
      <w:r w:rsidR="0095483F">
        <w:t>&lt;</w:t>
      </w:r>
      <w:proofErr w:type="gramStart"/>
      <w:r w:rsidR="0095483F">
        <w:t>version</w:t>
      </w:r>
      <w:proofErr w:type="gramEnd"/>
      <w:r w:rsidR="0095483F">
        <w:t>&gt; 3.1.1</w:t>
      </w:r>
      <w:r>
        <w:t xml:space="preserve">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&lt;connection_list&gt;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&lt;loc_list&gt;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&lt;/loc_list&gt;</w:t>
      </w:r>
    </w:p>
    <w:p w14:paraId="04A81DA1" w14:textId="77777777" w:rsidR="00FC68DB" w:rsidRDefault="00FC68DB" w:rsidP="00B202D2">
      <w:pPr>
        <w:pStyle w:val="XMLCode"/>
      </w:pPr>
      <w:r>
        <w:t xml:space="preserve">                &lt;seamweld&gt;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&lt;/seamweld&gt;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xmlns="http://servicenet.t-systems.com/medina/xMCF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&lt;data_at_connector&gt;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&lt;/data_at_connector&gt;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&lt;/connection_list&gt;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&lt;/xmcf&gt;</w:t>
      </w:r>
    </w:p>
    <w:p w14:paraId="72B085F7" w14:textId="77777777" w:rsidR="00FC68DB" w:rsidRPr="007055D9" w:rsidRDefault="00FC68DB" w:rsidP="00B202D2">
      <w:pPr>
        <w:pStyle w:val="XMLCode"/>
      </w:pPr>
    </w:p>
    <w:p w14:paraId="79105BD3" w14:textId="77777777" w:rsidR="00FC68DB" w:rsidRPr="007055D9" w:rsidRDefault="00FC68DB" w:rsidP="00B202D2">
      <w:pPr>
        <w:pStyle w:val="Heading3"/>
      </w:pPr>
      <w:bookmarkStart w:id="226" w:name="_Finite_Element_Specific"/>
      <w:bookmarkStart w:id="227" w:name="_Ref414560131"/>
      <w:bookmarkStart w:id="228" w:name="_Toc3556945"/>
      <w:bookmarkStart w:id="229" w:name="_Toc34747194"/>
      <w:bookmarkStart w:id="230" w:name="_Toc77102007"/>
      <w:bookmarkStart w:id="231" w:name="_Toc86869763"/>
      <w:bookmarkEnd w:id="226"/>
      <w:r w:rsidRPr="007055D9">
        <w:t xml:space="preserve">Finite Element Specific Data </w:t>
      </w:r>
      <w:r w:rsidRPr="00F54521">
        <w:rPr>
          <w:rFonts w:ascii="Courier New" w:hAnsi="Courier New" w:cs="Courier New"/>
          <w:b w:val="0"/>
          <w:i/>
          <w:sz w:val="26"/>
          <w:szCs w:val="28"/>
          <w:lang w:eastAsia="de-DE"/>
        </w:rPr>
        <w:t>&lt;femdata/&gt;</w:t>
      </w:r>
      <w:bookmarkEnd w:id="227"/>
      <w:bookmarkEnd w:id="228"/>
      <w:bookmarkEnd w:id="229"/>
      <w:bookmarkEnd w:id="230"/>
      <w:bookmarkEnd w:id="231"/>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lastRenderedPageBreak/>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ootnoteReference"/>
        </w:rPr>
        <w:footnoteReference w:id="4"/>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&lt;femdata/&gt;</w:t>
      </w:r>
      <w:r>
        <w:t xml:space="preserve"> always refers to </w:t>
      </w:r>
      <w:r>
        <w:rPr>
          <w:rStyle w:val="Emphasis"/>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ootnoteReference"/>
        </w:rPr>
        <w:footnoteReference w:id="5"/>
      </w:r>
      <w:r>
        <w:t xml:space="preserve"> </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1B01D6">
      <w:pPr>
        <w:numPr>
          <w:ilvl w:val="0"/>
          <w:numId w:val="15"/>
        </w:numPr>
        <w:tabs>
          <w:tab w:val="clear" w:pos="403"/>
        </w:tabs>
        <w:spacing w:line="240" w:lineRule="auto"/>
        <w:ind w:left="1135" w:hanging="284"/>
        <w:contextualSpacing/>
        <w:jc w:val="left"/>
      </w:pPr>
      <w:r>
        <w:t>NASTRAN</w:t>
      </w:r>
      <w:r>
        <w:rPr>
          <w:rStyle w:val="FootnoteReference"/>
        </w:rPr>
        <w:footnoteReference w:id="6"/>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1B01D6">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&lt;femdata</w:t>
      </w:r>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7FAEB557" w:rsidR="00FC68DB" w:rsidRDefault="00FC68DB" w:rsidP="00B202D2">
      <w:pPr>
        <w:pStyle w:val="Caption"/>
        <w:spacing w:before="120"/>
      </w:pPr>
      <w:bookmarkStart w:id="232" w:name="_Toc3566412"/>
      <w:bookmarkStart w:id="233" w:name="_Toc34747414"/>
      <w:bookmarkStart w:id="234" w:name="_Toc77095862"/>
      <w:bookmarkStart w:id="235" w:name="_Toc86873957"/>
      <w:r>
        <w:t xml:space="preserve">Table </w:t>
      </w:r>
      <w:r>
        <w:fldChar w:fldCharType="begin"/>
      </w:r>
      <w:r>
        <w:instrText xml:space="preserve"> SEQ Table \* ARABIC </w:instrText>
      </w:r>
      <w:r>
        <w:fldChar w:fldCharType="separate"/>
      </w:r>
      <w:r w:rsidR="00C07D39">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232"/>
      <w:bookmarkEnd w:id="233"/>
      <w:bookmarkEnd w:id="234"/>
      <w:bookmarkEnd w:id="235"/>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0C6F7AB5" w:rsidR="00FC68DB" w:rsidRDefault="00FC68DB" w:rsidP="00B202D2">
      <w:pPr>
        <w:pStyle w:val="Caption"/>
        <w:spacing w:before="120"/>
      </w:pPr>
      <w:bookmarkStart w:id="236" w:name="_Toc3566413"/>
      <w:bookmarkStart w:id="237" w:name="_Toc34747415"/>
      <w:bookmarkStart w:id="238" w:name="_Toc77095863"/>
      <w:bookmarkStart w:id="239" w:name="_Toc86873958"/>
      <w:r>
        <w:t xml:space="preserve">Table </w:t>
      </w:r>
      <w:r>
        <w:fldChar w:fldCharType="begin"/>
      </w:r>
      <w:r>
        <w:instrText xml:space="preserve"> SEQ Table \* ARABIC </w:instrText>
      </w:r>
      <w:r>
        <w:fldChar w:fldCharType="separate"/>
      </w:r>
      <w:r w:rsidR="00C07D39">
        <w:rPr>
          <w:noProof/>
        </w:rPr>
        <w:t>5</w:t>
      </w:r>
      <w:r>
        <w:fldChar w:fldCharType="end"/>
      </w:r>
      <w:r>
        <w:t>: Nested elements</w:t>
      </w:r>
      <w:r w:rsidRPr="00FC619E">
        <w:t xml:space="preserve"> of </w:t>
      </w:r>
      <w:r>
        <w:t xml:space="preserve">the child element of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236"/>
      <w:bookmarkEnd w:id="237"/>
      <w:bookmarkEnd w:id="238"/>
      <w:bookmarkEnd w:id="239"/>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&lt;femdata&gt;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&lt;/femdata&gt;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Heading4"/>
      </w:pPr>
      <w:bookmarkStart w:id="240" w:name="_Toc77102008"/>
      <w:r w:rsidRPr="004A2BA7">
        <w:t>Reasoning about</w:t>
      </w:r>
      <w:r>
        <w:t xml:space="preserve"> </w:t>
      </w:r>
      <w:r w:rsidRPr="004A2BA7">
        <w:rPr>
          <w:rFonts w:ascii="Courier New" w:hAnsi="Courier New" w:cs="Courier New"/>
          <w:i/>
        </w:rPr>
        <w:t>&lt;femdata/&gt;</w:t>
      </w:r>
      <w:bookmarkEnd w:id="240"/>
      <w:r>
        <w:t xml:space="preserve"> </w:t>
      </w:r>
    </w:p>
    <w:p w14:paraId="51580912" w14:textId="77777777" w:rsidR="00FC68DB" w:rsidRDefault="00FC68DB" w:rsidP="00B202D2">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pecific agreements e.g. between preprocessor and solver/postprocessor can be made to support specific use cases.</w:t>
      </w:r>
      <w:r>
        <w:t xml:space="preserve"> </w:t>
      </w:r>
    </w:p>
    <w:p w14:paraId="538979AF" w14:textId="77777777" w:rsidR="00FC68DB" w:rsidRPr="00D977AB" w:rsidRDefault="00FC68DB" w:rsidP="00B202D2">
      <w:pPr>
        <w:pStyle w:val="Heading5"/>
        <w:rPr>
          <w:lang w:val="en-US"/>
        </w:rPr>
      </w:pPr>
      <w:r>
        <w:t>R</w:t>
      </w:r>
      <w:r w:rsidRPr="00A60243">
        <w:t>elevant object</w:t>
      </w:r>
      <w:r>
        <w:t xml:space="preserve"> type</w:t>
      </w:r>
      <w:r w:rsidRPr="00A60243">
        <w:t xml:space="preserve">s for </w:t>
      </w:r>
      <w:r w:rsidRPr="00A60243">
        <w:rPr>
          <w:rFonts w:ascii="Courier New" w:hAnsi="Courier New" w:cs="Courier New"/>
          <w:szCs w:val="24"/>
        </w:rPr>
        <w:t>&lt;femdata/&gt;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1B01D6">
      <w:pPr>
        <w:numPr>
          <w:ilvl w:val="0"/>
          <w:numId w:val="53"/>
        </w:numPr>
        <w:tabs>
          <w:tab w:val="clear" w:pos="403"/>
        </w:tabs>
        <w:spacing w:line="240" w:lineRule="auto"/>
        <w:jc w:val="left"/>
      </w:pPr>
      <w:bookmarkStart w:id="241"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41"/>
    </w:p>
    <w:p w14:paraId="66B5DBB5" w14:textId="77777777" w:rsidR="00FC68DB" w:rsidRPr="00D977AB" w:rsidRDefault="00FC68DB" w:rsidP="001B01D6">
      <w:pPr>
        <w:numPr>
          <w:ilvl w:val="0"/>
          <w:numId w:val="53"/>
        </w:numPr>
        <w:tabs>
          <w:tab w:val="clear" w:pos="403"/>
        </w:tabs>
        <w:spacing w:line="240" w:lineRule="auto"/>
        <w:jc w:val="left"/>
      </w:pPr>
      <w:r w:rsidRPr="00D977AB">
        <w:t xml:space="preserve">elements modeling parts of the mechanical structure, such as shells and solids. </w:t>
      </w:r>
      <w:r w:rsidRPr="00D977AB">
        <w:br/>
        <w:t xml:space="preserve">— And beyond these </w:t>
      </w:r>
    </w:p>
    <w:p w14:paraId="69BA96E7" w14:textId="77777777" w:rsidR="00FC68DB" w:rsidRPr="00D977AB" w:rsidRDefault="00FC68DB" w:rsidP="001B01D6">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1B01D6">
      <w:pPr>
        <w:numPr>
          <w:ilvl w:val="1"/>
          <w:numId w:val="53"/>
        </w:numPr>
        <w:tabs>
          <w:tab w:val="clear" w:pos="403"/>
        </w:tabs>
        <w:spacing w:line="240" w:lineRule="auto"/>
        <w:jc w:val="left"/>
      </w:pPr>
      <w:r w:rsidRPr="00D977AB">
        <w:t>elements influenced by connections, e.g. in the heat affected zone.</w:t>
      </w:r>
    </w:p>
    <w:p w14:paraId="38130556" w14:textId="79CB4AD7" w:rsidR="00FC68DB" w:rsidRPr="004A2BA7" w:rsidRDefault="00FC68DB" w:rsidP="00B202D2">
      <w:r>
        <w:lastRenderedPageBreak/>
        <w:t xml:space="preserve">In Jan. 2021, the working group decided that case </w:t>
      </w:r>
      <w:r>
        <w:fldChar w:fldCharType="begin"/>
      </w:r>
      <w:r>
        <w:instrText xml:space="preserve"> REF _Ref62639234 \r \h </w:instrText>
      </w:r>
      <w:r>
        <w:fldChar w:fldCharType="separate"/>
      </w:r>
      <w:r w:rsidR="00C07D39">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Heading2"/>
      </w:pPr>
      <w:bookmarkStart w:id="242" w:name="_Toc373504790"/>
      <w:bookmarkStart w:id="243" w:name="_Toc373505008"/>
      <w:bookmarkStart w:id="244" w:name="_Toc339013872"/>
      <w:bookmarkStart w:id="245" w:name="_Ref414560151"/>
      <w:bookmarkStart w:id="246" w:name="_Toc3556946"/>
      <w:bookmarkStart w:id="247" w:name="_Toc34747195"/>
      <w:bookmarkStart w:id="248" w:name="_Toc77102009"/>
      <w:bookmarkStart w:id="249" w:name="_Toc86869764"/>
      <w:bookmarkEnd w:id="242"/>
      <w:bookmarkEnd w:id="243"/>
      <w:r w:rsidRPr="007055D9">
        <w:t>Connection Data</w:t>
      </w:r>
      <w:bookmarkEnd w:id="244"/>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5"/>
      <w:bookmarkEnd w:id="246"/>
      <w:bookmarkEnd w:id="247"/>
      <w:bookmarkEnd w:id="248"/>
      <w:bookmarkEnd w:id="249"/>
    </w:p>
    <w:p w14:paraId="0F93AA46" w14:textId="46E0017A"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07D39">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07D39">
        <w:t>4.4</w:t>
      </w:r>
      <w:r w:rsidRPr="007055D9">
        <w:fldChar w:fldCharType="end"/>
      </w:r>
      <w:r w:rsidRPr="007055D9">
        <w:t xml:space="preserve">, joints are grouped together by the parts or assemblies which they commonly connect. </w:t>
      </w:r>
    </w:p>
    <w:p w14:paraId="2EF7F4DB" w14:textId="59C9FC8A" w:rsidR="00FC68DB" w:rsidRPr="007055D9" w:rsidRDefault="00FC68DB" w:rsidP="00B202D2">
      <w:r w:rsidRPr="007055D9">
        <w:t xml:space="preserve">The topological relation (relation of neighbors)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&lt;connection_list&gt;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7A2C71D" w:rsidR="00FC68DB" w:rsidRPr="007055D9" w:rsidRDefault="00FC68DB" w:rsidP="00B202D2">
      <w:pPr>
        <w:pStyle w:val="Caption"/>
        <w:spacing w:before="120"/>
      </w:pPr>
      <w:bookmarkStart w:id="250" w:name="_Toc3566416"/>
      <w:bookmarkStart w:id="251" w:name="_Toc34747416"/>
      <w:bookmarkStart w:id="252" w:name="_Toc77095864"/>
      <w:bookmarkStart w:id="253" w:name="_Toc86873959"/>
      <w:r>
        <w:t xml:space="preserve">Table </w:t>
      </w:r>
      <w:r>
        <w:fldChar w:fldCharType="begin"/>
      </w:r>
      <w:r>
        <w:instrText xml:space="preserve"> SEQ Table \* ARABIC </w:instrText>
      </w:r>
      <w:r>
        <w:fldChar w:fldCharType="separate"/>
      </w:r>
      <w:r w:rsidR="00C07D39">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50"/>
      <w:bookmarkEnd w:id="251"/>
      <w:bookmarkEnd w:id="252"/>
      <w:bookmarkEnd w:id="25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r w:rsidRPr="001D404C">
              <w:rPr>
                <w:sz w:val="18"/>
                <w:szCs w:val="20"/>
              </w:rPr>
              <w:t>connection_list</w:t>
            </w:r>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r w:rsidRPr="001D404C">
              <w:rPr>
                <w:sz w:val="18"/>
                <w:szCs w:val="20"/>
              </w:rPr>
              <w:t>contact_list</w:t>
            </w:r>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323164C4" w:rsidR="00FC68DB" w:rsidRDefault="00FC68DB" w:rsidP="00B202D2">
      <w:pPr>
        <w:pStyle w:val="Caption"/>
        <w:spacing w:before="120"/>
        <w:rPr>
          <w:b/>
          <w:lang w:eastAsia="x-none"/>
        </w:rPr>
      </w:pPr>
      <w:bookmarkStart w:id="254" w:name="_Toc3566417"/>
      <w:bookmarkStart w:id="255" w:name="_Toc34747417"/>
      <w:bookmarkStart w:id="256" w:name="_Toc77095865"/>
      <w:bookmarkStart w:id="257" w:name="_Toc86873960"/>
      <w:r>
        <w:t xml:space="preserve">Table </w:t>
      </w:r>
      <w:r>
        <w:fldChar w:fldCharType="begin"/>
      </w:r>
      <w:r>
        <w:instrText xml:space="preserve"> SEQ Table \* ARABIC </w:instrText>
      </w:r>
      <w:r>
        <w:fldChar w:fldCharType="separate"/>
      </w:r>
      <w:r w:rsidR="00C07D39">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4"/>
      <w:bookmarkEnd w:id="255"/>
      <w:bookmarkEnd w:id="256"/>
      <w:bookmarkEnd w:id="257"/>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1B01D6">
      <w:pPr>
        <w:pStyle w:val="ListParagraph"/>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ootnoteReference"/>
          <w:rFonts w:cs="Arial"/>
          <w:lang w:val="en-US"/>
        </w:rPr>
        <w:footnoteReference w:id="7"/>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0E8EE996" w14:textId="77777777" w:rsidR="00FC68DB" w:rsidRPr="008F5F84" w:rsidRDefault="00FC68DB" w:rsidP="001B01D6">
      <w:pPr>
        <w:pStyle w:val="ListParagraph"/>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Heading3"/>
      </w:pPr>
      <w:bookmarkStart w:id="258" w:name="_Ref432343981"/>
      <w:bookmarkStart w:id="259" w:name="_Toc3556947"/>
      <w:bookmarkStart w:id="260" w:name="_Toc34747196"/>
      <w:bookmarkStart w:id="261" w:name="_Toc77102010"/>
      <w:bookmarkStart w:id="262" w:name="_Toc86869765"/>
      <w:r w:rsidRPr="007055D9">
        <w:t>Connected Objects</w:t>
      </w:r>
      <w:bookmarkEnd w:id="258"/>
      <w:bookmarkEnd w:id="259"/>
      <w:bookmarkEnd w:id="260"/>
      <w:bookmarkEnd w:id="261"/>
      <w:bookmarkEnd w:id="262"/>
      <w:r w:rsidRPr="007055D9">
        <w:t xml:space="preserve"> </w:t>
      </w:r>
    </w:p>
    <w:p w14:paraId="78489599" w14:textId="35F0194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07D39">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&lt;assy</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4758B91" w:rsidR="00FC68DB" w:rsidRDefault="00FC68DB" w:rsidP="00B202D2">
      <w:pPr>
        <w:pStyle w:val="Caption"/>
        <w:spacing w:before="120"/>
      </w:pPr>
      <w:bookmarkStart w:id="263" w:name="_Toc3566418"/>
      <w:bookmarkStart w:id="264" w:name="_Toc34747418"/>
      <w:bookmarkStart w:id="265" w:name="_Toc77095866"/>
      <w:bookmarkStart w:id="266" w:name="_Toc86873961"/>
      <w:bookmarkStart w:id="267" w:name="_Ref371942385"/>
      <w:r>
        <w:t xml:space="preserve">Table </w:t>
      </w:r>
      <w:r>
        <w:fldChar w:fldCharType="begin"/>
      </w:r>
      <w:r>
        <w:instrText xml:space="preserve"> SEQ Table \* ARABIC </w:instrText>
      </w:r>
      <w:r>
        <w:fldChar w:fldCharType="separate"/>
      </w:r>
      <w:r w:rsidR="00C07D39">
        <w:rPr>
          <w:noProof/>
        </w:rPr>
        <w:t>8</w:t>
      </w:r>
      <w:r>
        <w:fldChar w:fldCharType="end"/>
      </w:r>
      <w:r>
        <w:t xml:space="preserve">: Nested elements of </w:t>
      </w:r>
      <w:r w:rsidRPr="00F92FB3">
        <w:rPr>
          <w:rStyle w:val="elementdeftypeChar"/>
          <w:rFonts w:eastAsia="Calibri"/>
          <w:b w:val="0"/>
        </w:rPr>
        <w:t>&lt;connected_to&gt;</w:t>
      </w:r>
      <w:bookmarkEnd w:id="263"/>
      <w:bookmarkEnd w:id="264"/>
      <w:bookmarkEnd w:id="265"/>
      <w:bookmarkEnd w:id="266"/>
    </w:p>
    <w:p w14:paraId="02FFFAE8" w14:textId="77777777" w:rsidR="00FC68DB" w:rsidRPr="007055D9" w:rsidRDefault="00FC68DB" w:rsidP="00B202D2">
      <w:pPr>
        <w:pStyle w:val="Heading4"/>
      </w:pPr>
      <w:bookmarkStart w:id="268" w:name="_Ref428791371"/>
      <w:bookmarkStart w:id="269" w:name="_Ref428891357"/>
      <w:bookmarkStart w:id="270" w:name="_Ref428892751"/>
      <w:bookmarkStart w:id="271" w:name="_Toc3556948"/>
      <w:bookmarkStart w:id="272" w:name="_Toc34747197"/>
      <w:bookmarkStart w:id="273" w:name="_Toc77102011"/>
      <w:r>
        <w:lastRenderedPageBreak/>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7"/>
      <w:bookmarkEnd w:id="268"/>
      <w:bookmarkEnd w:id="269"/>
      <w:bookmarkEnd w:id="270"/>
      <w:bookmarkEnd w:id="271"/>
      <w:bookmarkEnd w:id="272"/>
      <w:bookmarkEnd w:id="273"/>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r w:rsidRPr="00446313">
        <w:rPr>
          <w:rFonts w:ascii="Courier New" w:hAnsi="Courier New" w:cs="Courier New"/>
          <w:i/>
          <w:sz w:val="18"/>
          <w:szCs w:val="18"/>
        </w:rPr>
        <w:t>pid</w:t>
      </w:r>
      <w:r w:rsidRPr="007055D9">
        <w:t xml:space="preserve"> (property id)</w:t>
      </w:r>
      <w:r>
        <w:t xml:space="preserve"> or </w:t>
      </w:r>
      <w:r w:rsidRPr="009C4BF2">
        <w:rPr>
          <w:rFonts w:ascii="Courier New" w:hAnsi="Courier New" w:cs="Courier New"/>
          <w:i/>
          <w:sz w:val="18"/>
          <w:szCs w:val="18"/>
        </w:rPr>
        <w:t>pname</w:t>
      </w:r>
      <w:r>
        <w:t xml:space="preserve"> (property name)</w:t>
      </w:r>
      <w:r>
        <w:rPr>
          <w:rStyle w:val="FootnoteReference"/>
        </w:rPr>
        <w:footnoteReference w:id="8"/>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r w:rsidRPr="007055D9">
        <w:t>pid</w:t>
      </w:r>
      <w:r>
        <w:t>"</w:t>
      </w:r>
      <w:r w:rsidRPr="007055D9">
        <w:t xml:space="preserve"> </w:t>
      </w:r>
      <w:r>
        <w:t>or "</w:t>
      </w:r>
      <w:r w:rsidRPr="007055D9">
        <w:t>label</w:t>
      </w:r>
      <w:r>
        <w:t>"</w:t>
      </w:r>
      <w:r w:rsidRPr="007055D9">
        <w:t xml:space="preserve"> </w:t>
      </w:r>
      <w:r w:rsidRPr="00305D93">
        <w:rPr>
          <w:i/>
        </w:rPr>
        <w:t>and</w:t>
      </w:r>
      <w:r w:rsidRPr="007055D9">
        <w:t xml:space="preserve"> </w:t>
      </w:r>
      <w:r>
        <w:t>"</w:t>
      </w:r>
      <w:r w:rsidRPr="007055D9">
        <w:t>p</w:t>
      </w:r>
      <w:r>
        <w:t>name"</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&lt;assy/</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r w:rsidRPr="003103A4">
              <w:rPr>
                <w:sz w:val="20"/>
                <w:szCs w:val="20"/>
              </w:rPr>
              <w:t>pid</w:t>
            </w:r>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pPr>
              <w:keepNext/>
              <w:jc w:val="left"/>
              <w:rPr>
                <w:sz w:val="20"/>
                <w:szCs w:val="20"/>
              </w:rPr>
              <w:pPrChange w:id="274"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r>
              <w:rPr>
                <w:sz w:val="20"/>
                <w:szCs w:val="20"/>
              </w:rPr>
              <w:t>pname</w:t>
            </w:r>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pPr>
              <w:keepNext/>
              <w:jc w:val="left"/>
              <w:rPr>
                <w:sz w:val="20"/>
                <w:szCs w:val="20"/>
              </w:rPr>
              <w:pPrChange w:id="275"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exist</w:t>
            </w:r>
            <w:ins w:id="276" w:author="Dr. Carsten Franke" w:date="2021-11-03T20:52:00Z">
              <w:r w:rsidR="004406EE">
                <w:rPr>
                  <w:sz w:val="20"/>
                  <w:szCs w:val="20"/>
                </w:rPr>
                <w:t xml:space="preserve">, if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7" w:author="Dr. Carsten Franke" w:date="2021-11-03T20:52:00Z">
              <w:r w:rsidR="004406EE">
                <w:rPr>
                  <w:sz w:val="20"/>
                  <w:szCs w:val="20"/>
                </w:rPr>
                <w:t xml:space="preserve"> </w:t>
              </w:r>
            </w:ins>
          </w:p>
        </w:tc>
      </w:tr>
    </w:tbl>
    <w:p w14:paraId="6515197B" w14:textId="0EEEAD83" w:rsidR="00FC68DB" w:rsidRDefault="00FC68DB" w:rsidP="00B202D2">
      <w:pPr>
        <w:pStyle w:val="Caption"/>
        <w:spacing w:before="120"/>
      </w:pPr>
      <w:bookmarkStart w:id="278" w:name="_Toc3566419"/>
      <w:bookmarkStart w:id="279" w:name="_Toc34747419"/>
      <w:bookmarkStart w:id="280" w:name="_Toc77095867"/>
      <w:bookmarkStart w:id="281" w:name="_Toc86873962"/>
      <w:r>
        <w:t xml:space="preserve">Table </w:t>
      </w:r>
      <w:r>
        <w:fldChar w:fldCharType="begin"/>
      </w:r>
      <w:r>
        <w:instrText xml:space="preserve"> SEQ Table \* ARABIC </w:instrText>
      </w:r>
      <w:r>
        <w:fldChar w:fldCharType="separate"/>
      </w:r>
      <w:r w:rsidR="00C07D39">
        <w:rPr>
          <w:noProof/>
        </w:rPr>
        <w:t>9</w:t>
      </w:r>
      <w:r>
        <w:fldChar w:fldCharType="end"/>
      </w:r>
      <w:r>
        <w:t xml:space="preserve">: Attributes of element </w:t>
      </w:r>
      <w:r w:rsidRPr="002A02AE">
        <w:rPr>
          <w:rStyle w:val="elementdeftypeChar"/>
          <w:rFonts w:eastAsia="Calibri"/>
          <w:b w:val="0"/>
        </w:rPr>
        <w:t>&lt;part/&gt;</w:t>
      </w:r>
      <w:bookmarkEnd w:id="278"/>
      <w:bookmarkEnd w:id="279"/>
      <w:bookmarkEnd w:id="280"/>
      <w:bookmarkEnd w:id="281"/>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pid=</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lastRenderedPageBreak/>
        <w:t>Example</w:t>
      </w:r>
      <w:r>
        <w:rPr>
          <w:b/>
          <w:sz w:val="24"/>
        </w:rPr>
        <w:t xml:space="preserve"> C </w:t>
      </w:r>
      <w:r w:rsidRPr="00497FD8">
        <w:rPr>
          <w:b/>
        </w:rPr>
        <w:t>(</w:t>
      </w:r>
      <w:r>
        <w:t xml:space="preserve">using </w:t>
      </w:r>
      <w:r w:rsidRPr="00EC5791">
        <w:rPr>
          <w:rFonts w:ascii="Courier New" w:hAnsi="Courier New"/>
          <w:sz w:val="16"/>
        </w:rPr>
        <w:t>pname</w:t>
      </w:r>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82" w:author="nick" w:date="2021-10-29T16:09:00Z"/>
          <w:b/>
          <w:sz w:val="24"/>
        </w:rPr>
      </w:pPr>
      <w:ins w:id="283"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4" w:author="nick" w:date="2021-10-29T16:09:00Z"/>
        </w:rPr>
      </w:pPr>
    </w:p>
    <w:p w14:paraId="044DCF81" w14:textId="77777777" w:rsidR="004D6D98" w:rsidRDefault="004D6D98" w:rsidP="004D6D98">
      <w:pPr>
        <w:pStyle w:val="XMLCode"/>
        <w:keepNext/>
        <w:rPr>
          <w:ins w:id="285" w:author="nick" w:date="2021-10-29T16:09:00Z"/>
        </w:rPr>
      </w:pPr>
      <w:ins w:id="286" w:author="nick" w:date="2021-10-29T16:09:00Z">
        <w:r>
          <w:t>&lt;connected_to&gt;</w:t>
        </w:r>
      </w:ins>
    </w:p>
    <w:p w14:paraId="14FF5A95" w14:textId="4A931AF4" w:rsidR="004D6D98" w:rsidRPr="006B3C5E" w:rsidRDefault="004D6D98" w:rsidP="004D6D98">
      <w:pPr>
        <w:pStyle w:val="XMLCode"/>
        <w:keepNext/>
        <w:rPr>
          <w:ins w:id="287" w:author="nick" w:date="2021-10-29T16:09:00Z"/>
          <w:b/>
          <w:color w:val="0070C0"/>
        </w:rPr>
      </w:pPr>
      <w:ins w:id="288"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9" w:author="nick" w:date="2021-10-29T16:10:00Z">
        <w:r>
          <w:rPr>
            <w:b/>
            <w:color w:val="0070C0"/>
          </w:rPr>
          <w:t>EE</w:t>
        </w:r>
      </w:ins>
      <w:ins w:id="290" w:author="nick" w:date="2021-10-29T16:09:00Z">
        <w:r>
          <w:rPr>
            <w:b/>
            <w:color w:val="0070C0"/>
          </w:rPr>
          <w:t>L</w:t>
        </w:r>
      </w:ins>
      <w:ins w:id="291" w:author="nick" w:date="2021-10-29T16:10:00Z">
        <w:r>
          <w:rPr>
            <w:b/>
            <w:color w:val="0070C0"/>
          </w:rPr>
          <w:t>_9</w:t>
        </w:r>
      </w:ins>
      <w:ins w:id="292" w:author="nick" w:date="2021-10-29T16:09:00Z">
        <w:r>
          <w:rPr>
            <w:b/>
            <w:color w:val="0070C0"/>
          </w:rPr>
          <w:t>00" instance="</w:t>
        </w:r>
      </w:ins>
      <w:ins w:id="293" w:author="nick" w:date="2021-10-29T16:10:00Z">
        <w:r>
          <w:rPr>
            <w:b/>
            <w:color w:val="0070C0"/>
          </w:rPr>
          <w:t>4</w:t>
        </w:r>
      </w:ins>
      <w:ins w:id="294"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5" w:author="nick" w:date="2021-10-29T16:09:00Z"/>
        </w:rPr>
      </w:pPr>
      <w:ins w:id="296"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Heading4"/>
      </w:pPr>
      <w:bookmarkStart w:id="297" w:name="_Toc3556949"/>
      <w:bookmarkStart w:id="298" w:name="_Toc34747198"/>
      <w:bookmarkStart w:id="299" w:name="_Toc77102012"/>
      <w:r>
        <w:t xml:space="preserve">Element </w:t>
      </w:r>
      <w:r w:rsidRPr="00E366F9">
        <w:rPr>
          <w:rFonts w:ascii="Courier New" w:hAnsi="Courier New" w:cs="Courier New"/>
          <w:b w:val="0"/>
        </w:rPr>
        <w:t>&lt;assy</w:t>
      </w:r>
      <w:r>
        <w:rPr>
          <w:rFonts w:ascii="Courier New" w:hAnsi="Courier New" w:cs="Courier New"/>
          <w:b w:val="0"/>
        </w:rPr>
        <w:t>/</w:t>
      </w:r>
      <w:r w:rsidRPr="00E366F9">
        <w:rPr>
          <w:rFonts w:ascii="Courier New" w:hAnsi="Courier New" w:cs="Courier New"/>
          <w:b w:val="0"/>
        </w:rPr>
        <w:t>&gt;</w:t>
      </w:r>
      <w:bookmarkEnd w:id="297"/>
      <w:bookmarkEnd w:id="298"/>
      <w:bookmarkEnd w:id="299"/>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&lt;assy</w:t>
      </w:r>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&lt;a</w:t>
      </w:r>
      <w:r w:rsidRPr="003103A4">
        <w:rPr>
          <w:rFonts w:ascii="Courier New" w:hAnsi="Courier New" w:cs="Courier New"/>
          <w:b/>
          <w:i/>
          <w:sz w:val="18"/>
          <w:szCs w:val="18"/>
        </w:rPr>
        <w:t>ssy</w:t>
      </w:r>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7BF4B2E3" w:rsidR="00FC68DB" w:rsidRDefault="00FC68DB" w:rsidP="00B202D2">
      <w:pPr>
        <w:pStyle w:val="Caption"/>
        <w:spacing w:before="120"/>
      </w:pPr>
      <w:bookmarkStart w:id="300" w:name="_Toc3566420"/>
      <w:bookmarkStart w:id="301" w:name="_Toc34747420"/>
      <w:bookmarkStart w:id="302" w:name="_Toc77095868"/>
      <w:bookmarkStart w:id="303" w:name="_Toc86873963"/>
      <w:r>
        <w:t xml:space="preserve">Table </w:t>
      </w:r>
      <w:r>
        <w:fldChar w:fldCharType="begin"/>
      </w:r>
      <w:r>
        <w:instrText xml:space="preserve"> SEQ Table \* ARABIC </w:instrText>
      </w:r>
      <w:r>
        <w:fldChar w:fldCharType="separate"/>
      </w:r>
      <w:r w:rsidR="00C07D39">
        <w:rPr>
          <w:noProof/>
        </w:rPr>
        <w:t>10</w:t>
      </w:r>
      <w:r>
        <w:fldChar w:fldCharType="end"/>
      </w:r>
      <w:r>
        <w:t xml:space="preserve">: Attributes of element </w:t>
      </w:r>
      <w:r w:rsidRPr="00226A3F">
        <w:rPr>
          <w:rFonts w:ascii="Courier New" w:hAnsi="Courier New" w:cs="Courier New"/>
        </w:rPr>
        <w:t>&lt;</w:t>
      </w:r>
      <w:r>
        <w:rPr>
          <w:rFonts w:ascii="Courier New" w:hAnsi="Courier New" w:cs="Courier New"/>
        </w:rPr>
        <w:t>assy/</w:t>
      </w:r>
      <w:r w:rsidRPr="00226A3F">
        <w:rPr>
          <w:rFonts w:ascii="Courier New" w:hAnsi="Courier New" w:cs="Courier New"/>
        </w:rPr>
        <w:t>&gt;</w:t>
      </w:r>
      <w:bookmarkEnd w:id="300"/>
      <w:bookmarkEnd w:id="301"/>
      <w:bookmarkEnd w:id="302"/>
      <w:bookmarkEnd w:id="303"/>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&lt;/assy&gt;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&lt;/assy&gt;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304" w:author="nick" w:date="2021-10-29T16:13:00Z"/>
          <w:b/>
          <w:sz w:val="24"/>
        </w:rPr>
      </w:pPr>
    </w:p>
    <w:p w14:paraId="7C2D5CDF" w14:textId="43CA905C" w:rsidR="004D6D98" w:rsidRPr="008508D9" w:rsidRDefault="004D6D98" w:rsidP="004D6D98">
      <w:pPr>
        <w:keepNext/>
        <w:rPr>
          <w:ins w:id="305" w:author="nick" w:date="2021-10-29T16:13:00Z"/>
          <w:b/>
        </w:rPr>
      </w:pPr>
      <w:ins w:id="306" w:author="nick" w:date="2021-10-29T16:13:00Z">
        <w:r w:rsidRPr="007055D9">
          <w:rPr>
            <w:b/>
            <w:sz w:val="24"/>
          </w:rPr>
          <w:t>Example</w:t>
        </w:r>
        <w:r>
          <w:rPr>
            <w:b/>
            <w:sz w:val="24"/>
          </w:rPr>
          <w:t xml:space="preserve"> C </w:t>
        </w:r>
        <w:r w:rsidRPr="00497FD8">
          <w:rPr>
            <w:b/>
          </w:rPr>
          <w:t>(</w:t>
        </w:r>
      </w:ins>
      <w:ins w:id="307" w:author="nick" w:date="2021-10-29T16:14:00Z">
        <w:r w:rsidRPr="0051622F">
          <w:rPr>
            <w:rStyle w:val="elementdeftypeChar"/>
            <w:rFonts w:eastAsia="Calibri"/>
          </w:rPr>
          <w:t>instance</w:t>
        </w:r>
        <w:r w:rsidRPr="0051622F">
          <w:t xml:space="preserve"> of a</w:t>
        </w:r>
        <w:r>
          <w:rPr>
            <w:b/>
          </w:rPr>
          <w:t xml:space="preserve"> </w:t>
        </w:r>
      </w:ins>
      <w:ins w:id="308"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9" w:author="nick" w:date="2021-10-29T16:14:00Z">
        <w:r>
          <w:t>within an</w:t>
        </w:r>
      </w:ins>
      <w:ins w:id="310" w:author="nick" w:date="2021-10-29T16:13:00Z">
        <w:r w:rsidRPr="00497FD8">
          <w:t xml:space="preserve">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11" w:author="nick" w:date="2021-10-29T16:13:00Z"/>
        </w:rPr>
      </w:pPr>
      <w:ins w:id="312" w:author="nick" w:date="2021-10-29T16:13:00Z">
        <w:r w:rsidRPr="007055D9">
          <w:t xml:space="preserve">    </w:t>
        </w:r>
      </w:ins>
    </w:p>
    <w:p w14:paraId="7F09CE8D" w14:textId="77777777" w:rsidR="004D6D98" w:rsidRDefault="004D6D98" w:rsidP="004D6D98">
      <w:pPr>
        <w:pStyle w:val="XMLCode"/>
        <w:keepNext/>
        <w:rPr>
          <w:ins w:id="313" w:author="nick" w:date="2021-10-29T16:13:00Z"/>
        </w:rPr>
      </w:pPr>
      <w:ins w:id="314" w:author="nick" w:date="2021-10-29T16:13:00Z">
        <w:r>
          <w:t>&lt;connected_to&gt;</w:t>
        </w:r>
      </w:ins>
    </w:p>
    <w:p w14:paraId="3645E30C" w14:textId="77777777" w:rsidR="004D6D98" w:rsidRPr="00CC7960" w:rsidRDefault="004D6D98" w:rsidP="004D6D98">
      <w:pPr>
        <w:pStyle w:val="XMLCode"/>
        <w:rPr>
          <w:ins w:id="315" w:author="nick" w:date="2021-10-29T16:13:00Z"/>
          <w:b/>
          <w:color w:val="0070C0"/>
        </w:rPr>
      </w:pPr>
      <w:ins w:id="316"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7" w:author="nick" w:date="2021-10-29T16:13:00Z"/>
          <w:b/>
          <w:color w:val="0070C0"/>
        </w:rPr>
      </w:pPr>
      <w:ins w:id="318" w:author="nick" w:date="2021-10-29T16:13:00Z">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9" w:author="nick" w:date="2021-10-29T16:13:00Z"/>
          <w:b/>
          <w:color w:val="0070C0"/>
        </w:rPr>
      </w:pPr>
      <w:ins w:id="320" w:author="nick" w:date="2021-10-29T16:13:00Z">
        <w:r w:rsidRPr="008A760C">
          <w:rPr>
            <w:b/>
            <w:color w:val="0070C0"/>
          </w:rPr>
          <w:t xml:space="preserve">        &lt;part label=</w:t>
        </w:r>
        <w:r>
          <w:rPr>
            <w:b/>
            <w:color w:val="0070C0"/>
          </w:rPr>
          <w:t>"PART_7000400"</w:t>
        </w:r>
        <w:r w:rsidRPr="008A760C">
          <w:rPr>
            <w:b/>
            <w:color w:val="0070C0"/>
          </w:rPr>
          <w:t xml:space="preserve"> </w:t>
        </w:r>
      </w:ins>
      <w:ins w:id="321" w:author="nick" w:date="2021-10-29T16:15:00Z">
        <w:r w:rsidRPr="004D6D98">
          <w:rPr>
            <w:b/>
            <w:color w:val="0070C0"/>
          </w:rPr>
          <w:t>instance=</w:t>
        </w:r>
      </w:ins>
      <w:ins w:id="322" w:author="nick" w:date="2021-10-29T16:16:00Z">
        <w:r w:rsidRPr="004D6D98">
          <w:rPr>
            <w:b/>
            <w:color w:val="0070C0"/>
          </w:rPr>
          <w:t>"</w:t>
        </w:r>
        <w:r>
          <w:rPr>
            <w:b/>
            <w:color w:val="0070C0"/>
          </w:rPr>
          <w:t>2</w:t>
        </w:r>
        <w:r w:rsidRPr="004D6D98">
          <w:rPr>
            <w:b/>
            <w:color w:val="0070C0"/>
          </w:rPr>
          <w:t>"</w:t>
        </w:r>
        <w:r>
          <w:rPr>
            <w:b/>
            <w:color w:val="0070C0"/>
          </w:rPr>
          <w:t xml:space="preserve"> </w:t>
        </w:r>
      </w:ins>
      <w:ins w:id="323" w:author="nick" w:date="2021-10-29T16:13:00Z">
        <w:r w:rsidRPr="008A760C">
          <w:rPr>
            <w:b/>
            <w:color w:val="0070C0"/>
          </w:rPr>
          <w:t>pid=</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24" w:author="nick" w:date="2021-10-29T16:13:00Z"/>
          <w:b/>
          <w:color w:val="0070C0"/>
        </w:rPr>
      </w:pPr>
      <w:ins w:id="325" w:author="nick" w:date="2021-10-29T16:13:00Z">
        <w:r w:rsidRPr="008A760C">
          <w:rPr>
            <w:b/>
            <w:color w:val="0070C0"/>
          </w:rPr>
          <w:lastRenderedPageBreak/>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6" w:author="nick" w:date="2021-10-29T16:13:00Z"/>
          <w:b/>
          <w:color w:val="0070C0"/>
        </w:rPr>
      </w:pPr>
      <w:ins w:id="327" w:author="nick" w:date="2021-10-29T16:13:00Z">
        <w:r w:rsidRPr="008A760C">
          <w:rPr>
            <w:b/>
            <w:color w:val="0070C0"/>
          </w:rPr>
          <w:t xml:space="preserve">    &lt;/assy&gt;</w:t>
        </w:r>
      </w:ins>
    </w:p>
    <w:p w14:paraId="70E5D1BB" w14:textId="77777777" w:rsidR="004D6D98" w:rsidRDefault="004D6D98" w:rsidP="004D6D98">
      <w:pPr>
        <w:pStyle w:val="XMLCode"/>
        <w:rPr>
          <w:ins w:id="328" w:author="nick" w:date="2021-10-29T16:13:00Z"/>
        </w:rPr>
      </w:pPr>
      <w:ins w:id="329" w:author="nick" w:date="2021-10-29T16:13:00Z">
        <w:r>
          <w:t>&lt;/connected_to&gt;</w:t>
        </w:r>
      </w:ins>
    </w:p>
    <w:p w14:paraId="3BABDAC9" w14:textId="77777777" w:rsidR="004D6D98" w:rsidRDefault="004D6D98" w:rsidP="004D6D98">
      <w:pPr>
        <w:pStyle w:val="XMLCode"/>
        <w:rPr>
          <w:ins w:id="330"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Emphasis"/>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&lt;/assy&gt;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&lt;/assy&gt;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Recursion, i.</w:t>
      </w:r>
      <w:r w:rsidRPr="007055D9">
        <w:t xml:space="preserve">e.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Heading4"/>
      </w:pPr>
      <w:bookmarkStart w:id="331" w:name="_Toc21650806"/>
      <w:bookmarkStart w:id="332" w:name="_Ref21651717"/>
      <w:bookmarkStart w:id="333" w:name="_Toc34747199"/>
      <w:bookmarkStart w:id="334" w:name="_Toc77102013"/>
      <w:r>
        <w:t>Special Topological situations</w:t>
      </w:r>
      <w:bookmarkEnd w:id="331"/>
      <w:bookmarkEnd w:id="332"/>
      <w:bookmarkEnd w:id="333"/>
      <w:bookmarkEnd w:id="334"/>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489280"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95483F" w:rsidRPr="003A0545" w:rsidRDefault="0095483F" w:rsidP="00FC68DB">
                            <w:pPr>
                              <w:pStyle w:val="Caption"/>
                              <w:rPr>
                                <w:noProof/>
                                <w:szCs w:val="24"/>
                              </w:rPr>
                            </w:pPr>
                            <w:bookmarkStart w:id="335" w:name="_Ref21650472"/>
                            <w:bookmarkStart w:id="336" w:name="_Toc21650945"/>
                            <w:bookmarkStart w:id="337" w:name="_Toc34747337"/>
                            <w:bookmarkStart w:id="338" w:name="_Toc76030528"/>
                            <w:bookmarkStart w:id="339" w:name="_Toc86869857"/>
                            <w:r>
                              <w:t xml:space="preserve">Figure </w:t>
                            </w:r>
                            <w:r>
                              <w:fldChar w:fldCharType="begin"/>
                            </w:r>
                            <w:r>
                              <w:instrText xml:space="preserve"> SEQ Figure \* ARABIC </w:instrText>
                            </w:r>
                            <w:r>
                              <w:fldChar w:fldCharType="separate"/>
                            </w:r>
                            <w:r>
                              <w:rPr>
                                <w:noProof/>
                              </w:rPr>
                              <w:t>7</w:t>
                            </w:r>
                            <w:r>
                              <w:fldChar w:fldCharType="end"/>
                            </w:r>
                            <w:bookmarkEnd w:id="335"/>
                            <w:r>
                              <w:t>: special topologies</w:t>
                            </w:r>
                            <w:bookmarkEnd w:id="336"/>
                            <w:bookmarkEnd w:id="337"/>
                            <w:bookmarkEnd w:id="338"/>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95483F" w:rsidRPr="003A0545" w:rsidRDefault="0095483F" w:rsidP="00FC68DB">
                      <w:pPr>
                        <w:pStyle w:val="Caption"/>
                        <w:rPr>
                          <w:noProof/>
                          <w:szCs w:val="24"/>
                        </w:rPr>
                      </w:pPr>
                      <w:bookmarkStart w:id="340" w:name="_Ref21650472"/>
                      <w:bookmarkStart w:id="341" w:name="_Toc21650945"/>
                      <w:bookmarkStart w:id="342" w:name="_Toc34747337"/>
                      <w:bookmarkStart w:id="343" w:name="_Toc76030528"/>
                      <w:bookmarkStart w:id="344" w:name="_Toc86869857"/>
                      <w:r>
                        <w:t xml:space="preserve">Figure </w:t>
                      </w:r>
                      <w:r>
                        <w:fldChar w:fldCharType="begin"/>
                      </w:r>
                      <w:r>
                        <w:instrText xml:space="preserve"> SEQ Figure \* ARABIC </w:instrText>
                      </w:r>
                      <w:r>
                        <w:fldChar w:fldCharType="separate"/>
                      </w:r>
                      <w:r>
                        <w:rPr>
                          <w:noProof/>
                        </w:rPr>
                        <w:t>7</w:t>
                      </w:r>
                      <w:r>
                        <w:fldChar w:fldCharType="end"/>
                      </w:r>
                      <w:bookmarkEnd w:id="340"/>
                      <w:r>
                        <w:t>: special topologies</w:t>
                      </w:r>
                      <w:bookmarkEnd w:id="341"/>
                      <w:bookmarkEnd w:id="342"/>
                      <w:bookmarkEnd w:id="343"/>
                      <w:bookmarkEnd w:id="344"/>
                    </w:p>
                  </w:txbxContent>
                </v:textbox>
                <w10:wrap type="square"/>
              </v:shape>
            </w:pict>
          </mc:Fallback>
        </mc:AlternateContent>
      </w:r>
      <w:commentRangeStart w:id="345"/>
      <w:r>
        <w:rPr>
          <w:noProof/>
          <w:lang w:val="en-US"/>
        </w:rPr>
        <w:drawing>
          <wp:anchor distT="0" distB="0" distL="114300" distR="114300" simplePos="0" relativeHeight="251454464"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commentRangeEnd w:id="345"/>
      <w:r w:rsidR="00E67D21">
        <w:rPr>
          <w:rStyle w:val="CommentReference"/>
          <w:rFonts w:ascii="Calibri" w:eastAsia="Times New Roman" w:hAnsi="Calibri"/>
          <w:lang w:val="en-US" w:eastAsia="x-none"/>
        </w:rPr>
        <w:commentReference w:id="345"/>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1B01D6">
      <w:pPr>
        <w:pStyle w:val="ListParagraph"/>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1B01D6">
      <w:pPr>
        <w:pStyle w:val="ListParagraph"/>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the same</w:t>
      </w:r>
      <w:r w:rsidRPr="0033379A">
        <w:rPr>
          <w:lang w:val="en-US"/>
        </w:rPr>
        <w:t>joint (self-connected joint).</w:t>
      </w:r>
    </w:p>
    <w:p w14:paraId="2816EB04" w14:textId="77777777" w:rsidR="00FC68DB" w:rsidRPr="0033379A" w:rsidRDefault="00FC68DB" w:rsidP="001B01D6">
      <w:pPr>
        <w:pStyle w:val="ListParagraph"/>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Paragraph"/>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1B01D6">
      <w:pPr>
        <w:pStyle w:val="ListParagraph"/>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185D6A96" w:rsidR="00FC68DB" w:rsidRDefault="00FC68DB" w:rsidP="00B202D2">
      <w:r>
        <w:t xml:space="preserve">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lastRenderedPageBreak/>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Heading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46B076C3" w:rsidR="00FC68DB" w:rsidRDefault="00FC68DB" w:rsidP="00B202D2">
      <w:pPr>
        <w:pStyle w:val="Caption"/>
        <w:spacing w:before="120"/>
        <w:rPr>
          <w:rStyle w:val="elementdeftypeChar"/>
          <w:rFonts w:eastAsia="Calibri"/>
          <w:b w:val="0"/>
        </w:rPr>
      </w:pPr>
      <w:bookmarkStart w:id="346" w:name="_Toc21651031"/>
      <w:bookmarkStart w:id="347" w:name="_Toc34747421"/>
      <w:bookmarkStart w:id="348" w:name="_Toc77095869"/>
      <w:bookmarkStart w:id="349" w:name="_Toc86873964"/>
      <w:r>
        <w:t xml:space="preserve">Table </w:t>
      </w:r>
      <w:r>
        <w:fldChar w:fldCharType="begin"/>
      </w:r>
      <w:r>
        <w:instrText xml:space="preserve"> SEQ Table \* ARABIC </w:instrText>
      </w:r>
      <w:r>
        <w:fldChar w:fldCharType="separate"/>
      </w:r>
      <w:r w:rsidR="00C07D39">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6"/>
      <w:bookmarkEnd w:id="347"/>
      <w:bookmarkEnd w:id="348"/>
      <w:bookmarkEnd w:id="349"/>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r>
              <w:rPr>
                <w:sz w:val="20"/>
                <w:szCs w:val="20"/>
              </w:rPr>
              <w:t>nr_levels</w:t>
            </w:r>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38F33E98" w:rsidR="00FC68DB" w:rsidRDefault="00FC68DB" w:rsidP="00B202D2">
      <w:pPr>
        <w:pStyle w:val="Caption"/>
      </w:pPr>
      <w:bookmarkStart w:id="350" w:name="_Toc21651032"/>
      <w:bookmarkStart w:id="351" w:name="_Toc34747422"/>
      <w:bookmarkStart w:id="352" w:name="_Toc77095870"/>
      <w:bookmarkStart w:id="353" w:name="_Toc86873965"/>
      <w:r>
        <w:t xml:space="preserve">Table </w:t>
      </w:r>
      <w:r>
        <w:fldChar w:fldCharType="begin"/>
      </w:r>
      <w:r>
        <w:instrText xml:space="preserve"> SEQ Table \* ARABIC </w:instrText>
      </w:r>
      <w:r>
        <w:fldChar w:fldCharType="separate"/>
      </w:r>
      <w:r w:rsidR="00C07D39">
        <w:rPr>
          <w:noProof/>
        </w:rPr>
        <w:t>12</w:t>
      </w:r>
      <w:r>
        <w:fldChar w:fldCharType="end"/>
      </w:r>
      <w:r>
        <w:t>: Attributes of &lt;stacking&gt;</w:t>
      </w:r>
      <w:bookmarkEnd w:id="350"/>
      <w:bookmarkEnd w:id="351"/>
      <w:bookmarkEnd w:id="352"/>
      <w:bookmarkEnd w:id="353"/>
    </w:p>
    <w:p w14:paraId="12215526" w14:textId="77777777" w:rsidR="00FC68DB" w:rsidRDefault="00FC68DB" w:rsidP="001B01D6">
      <w:pPr>
        <w:numPr>
          <w:ilvl w:val="0"/>
          <w:numId w:val="23"/>
        </w:numPr>
        <w:tabs>
          <w:tab w:val="clear" w:pos="403"/>
        </w:tabs>
        <w:spacing w:before="120" w:line="240" w:lineRule="auto"/>
      </w:pPr>
      <w:r>
        <w:rPr>
          <w:rFonts w:ascii="Courier New" w:hAnsi="Courier New" w:cs="Courier New"/>
          <w:b/>
          <w:i/>
          <w:sz w:val="18"/>
        </w:rPr>
        <w:t>nr_levels</w:t>
      </w:r>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r>
              <w:rPr>
                <w:sz w:val="20"/>
                <w:szCs w:val="20"/>
              </w:rPr>
              <w:t>part_index</w:t>
            </w:r>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0D9243D6" w:rsidR="00FC68DB" w:rsidRDefault="00FC68DB" w:rsidP="00B202D2">
      <w:pPr>
        <w:pStyle w:val="Caption"/>
      </w:pPr>
      <w:bookmarkStart w:id="354" w:name="_Toc21651033"/>
      <w:bookmarkStart w:id="355" w:name="_Toc34747423"/>
      <w:bookmarkStart w:id="356" w:name="_Toc77095871"/>
      <w:bookmarkStart w:id="357" w:name="_Toc86873966"/>
      <w:r>
        <w:t xml:space="preserve">Table </w:t>
      </w:r>
      <w:r>
        <w:fldChar w:fldCharType="begin"/>
      </w:r>
      <w:r>
        <w:instrText xml:space="preserve"> SEQ Table \* ARABIC </w:instrText>
      </w:r>
      <w:r>
        <w:fldChar w:fldCharType="separate"/>
      </w:r>
      <w:r w:rsidR="00C07D39">
        <w:rPr>
          <w:noProof/>
        </w:rPr>
        <w:t>13</w:t>
      </w:r>
      <w:r>
        <w:fldChar w:fldCharType="end"/>
      </w:r>
      <w:r>
        <w:t>: Attributes of &lt;level&gt;</w:t>
      </w:r>
      <w:bookmarkEnd w:id="354"/>
      <w:bookmarkEnd w:id="355"/>
      <w:bookmarkEnd w:id="356"/>
      <w:bookmarkEnd w:id="357"/>
    </w:p>
    <w:p w14:paraId="7737673E" w14:textId="416590B0" w:rsidR="00FC68DB" w:rsidRDefault="00FC68DB" w:rsidP="001B01D6">
      <w:pPr>
        <w:numPr>
          <w:ilvl w:val="0"/>
          <w:numId w:val="23"/>
        </w:numPr>
        <w:tabs>
          <w:tab w:val="clear" w:pos="403"/>
        </w:tabs>
        <w:spacing w:before="120" w:line="240" w:lineRule="auto"/>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lastRenderedPageBreak/>
        <w:t>Restriction “</w:t>
      </w:r>
      <w:r w:rsidRPr="00C20A54">
        <w:rPr>
          <w:rFonts w:ascii="Courier New" w:hAnsi="Courier New" w:cs="Courier New"/>
          <w:b/>
          <w:i/>
          <w:sz w:val="18"/>
        </w:rPr>
        <w:t>nr_levels</w:t>
      </w:r>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r w:rsidRPr="00C20A54">
        <w:rPr>
          <w:rFonts w:ascii="Courier New" w:hAnsi="Courier New" w:cs="Courier New"/>
          <w:b/>
          <w:i/>
          <w:sz w:val="18"/>
        </w:rPr>
        <w:t>nr_levels</w:t>
      </w:r>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6C9EA1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&lt;connection_list&gt;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&lt;/connection_list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6ED79912" w:rsidR="00FC68DB" w:rsidRPr="0003690A" w:rsidRDefault="00FC68DB" w:rsidP="00B202D2">
      <w:pPr>
        <w:keepNext/>
        <w:keepLines/>
        <w:spacing w:before="120"/>
      </w:pP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&lt;connection_list&gt;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&lt;/connection_list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Heading3"/>
      </w:pPr>
      <w:bookmarkStart w:id="358" w:name="_Ref414608310"/>
      <w:bookmarkStart w:id="359" w:name="_Toc3556950"/>
      <w:bookmarkStart w:id="360" w:name="_Toc34747200"/>
      <w:bookmarkStart w:id="361" w:name="_Toc77102014"/>
      <w:bookmarkStart w:id="362" w:name="_Toc86869766"/>
      <w:r>
        <w:t>Contacts and F</w:t>
      </w:r>
      <w:r w:rsidRPr="004B7C8B">
        <w:t>riction</w:t>
      </w:r>
      <w:bookmarkEnd w:id="358"/>
      <w:bookmarkEnd w:id="359"/>
      <w:bookmarkEnd w:id="360"/>
      <w:bookmarkEnd w:id="361"/>
      <w:bookmarkEnd w:id="362"/>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behavior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r w:rsidRPr="0030552A">
        <w:t>in order to enhance the service behavior.</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&lt;contact_list/&gt;.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Heading4"/>
        <w:rPr>
          <w:szCs w:val="26"/>
        </w:rPr>
      </w:pPr>
      <w:bookmarkStart w:id="363" w:name="_Ref414841585"/>
      <w:bookmarkStart w:id="364" w:name="_Toc3556951"/>
      <w:bookmarkStart w:id="365" w:name="_Toc34747201"/>
      <w:bookmarkStart w:id="366" w:name="_Toc77102015"/>
      <w:r w:rsidRPr="00880D5C">
        <w:rPr>
          <w:szCs w:val="26"/>
        </w:rPr>
        <w:t xml:space="preserve">Element </w:t>
      </w:r>
      <w:r w:rsidRPr="00880D5C">
        <w:rPr>
          <w:rFonts w:ascii="Courier New" w:hAnsi="Courier New" w:cs="Courier New"/>
          <w:b w:val="0"/>
          <w:i/>
          <w:szCs w:val="26"/>
        </w:rPr>
        <w:t>&lt;contact_list/&gt;</w:t>
      </w:r>
      <w:bookmarkEnd w:id="363"/>
      <w:bookmarkEnd w:id="364"/>
      <w:bookmarkEnd w:id="365"/>
      <w:bookmarkEnd w:id="366"/>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&lt;contact_list/&gt;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08A8C7D2" w14:textId="6247912D" w:rsidR="00FC68DB" w:rsidRDefault="00FC68DB" w:rsidP="00B202D2">
      <w:pPr>
        <w:pStyle w:val="Caption"/>
        <w:spacing w:before="120"/>
      </w:pPr>
      <w:bookmarkStart w:id="367" w:name="_Toc414573794"/>
      <w:bookmarkStart w:id="368" w:name="_Toc3566421"/>
      <w:bookmarkStart w:id="369" w:name="_Toc34747424"/>
      <w:bookmarkStart w:id="370" w:name="_Toc77095872"/>
      <w:bookmarkStart w:id="371" w:name="_Toc86873967"/>
      <w:r>
        <w:t xml:space="preserve">Table </w:t>
      </w:r>
      <w:r>
        <w:fldChar w:fldCharType="begin"/>
      </w:r>
      <w:r>
        <w:instrText xml:space="preserve"> SEQ Table \* ARABIC </w:instrText>
      </w:r>
      <w:r>
        <w:fldChar w:fldCharType="separate"/>
      </w:r>
      <w:r w:rsidR="00C07D39">
        <w:rPr>
          <w:noProof/>
        </w:rPr>
        <w:t>14</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contact_list</w:t>
      </w:r>
      <w:r w:rsidRPr="00491597">
        <w:rPr>
          <w:rFonts w:ascii="Courier New" w:hAnsi="Courier New" w:cs="Courier New"/>
        </w:rPr>
        <w:t>/&gt;</w:t>
      </w:r>
      <w:bookmarkEnd w:id="367"/>
      <w:bookmarkEnd w:id="368"/>
      <w:bookmarkEnd w:id="369"/>
      <w:bookmarkEnd w:id="370"/>
      <w:bookmarkEnd w:id="371"/>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68495769" w14:textId="77777777" w:rsidR="00FC68DB" w:rsidRPr="00880D5C" w:rsidRDefault="00FC68DB" w:rsidP="00B202D2">
      <w:pPr>
        <w:pStyle w:val="Heading4"/>
        <w:rPr>
          <w:szCs w:val="26"/>
        </w:rPr>
      </w:pPr>
      <w:bookmarkStart w:id="372" w:name="_Toc3556952"/>
      <w:bookmarkStart w:id="373" w:name="_Toc34747202"/>
      <w:bookmarkStart w:id="374"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72"/>
      <w:bookmarkEnd w:id="373"/>
      <w:bookmarkEnd w:id="374"/>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05816479" w:rsidR="00FC68DB" w:rsidRDefault="00FC68DB" w:rsidP="00B202D2">
      <w:pPr>
        <w:pStyle w:val="Caption"/>
        <w:spacing w:before="120"/>
      </w:pPr>
      <w:bookmarkStart w:id="375" w:name="_Toc3566422"/>
      <w:bookmarkStart w:id="376" w:name="_Toc34747425"/>
      <w:bookmarkStart w:id="377" w:name="_Toc77095873"/>
      <w:bookmarkStart w:id="378" w:name="_Toc86873968"/>
      <w:r>
        <w:t xml:space="preserve">Table </w:t>
      </w:r>
      <w:r>
        <w:fldChar w:fldCharType="begin"/>
      </w:r>
      <w:r>
        <w:instrText xml:space="preserve"> SEQ Table \* ARABIC </w:instrText>
      </w:r>
      <w:r>
        <w:fldChar w:fldCharType="separate"/>
      </w:r>
      <w:r w:rsidR="00C07D39">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75"/>
      <w:bookmarkEnd w:id="376"/>
      <w:bookmarkEnd w:id="377"/>
      <w:bookmarkEnd w:id="378"/>
      <w:r>
        <w:t xml:space="preserve"> </w:t>
      </w:r>
    </w:p>
    <w:p w14:paraId="670DB466" w14:textId="77777777" w:rsidR="00FC68DB" w:rsidRDefault="00FC68DB" w:rsidP="00B202D2">
      <w:pPr>
        <w:spacing w:before="120"/>
      </w:pPr>
      <w:r>
        <w:lastRenderedPageBreak/>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&lt;contact_list/&gt;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Heading4"/>
        <w:rPr>
          <w:i/>
        </w:rPr>
      </w:pPr>
      <w:bookmarkStart w:id="379" w:name="_Toc3556953"/>
      <w:bookmarkStart w:id="380" w:name="_Toc34747203"/>
      <w:bookmarkStart w:id="381"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79"/>
      <w:bookmarkEnd w:id="380"/>
      <w:bookmarkEnd w:id="381"/>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794E0068" w:rsidR="00FC68DB" w:rsidRDefault="00FC68DB" w:rsidP="00B202D2">
      <w:pPr>
        <w:pStyle w:val="Caption"/>
        <w:spacing w:before="120"/>
      </w:pPr>
      <w:bookmarkStart w:id="382" w:name="_Toc414573795"/>
      <w:bookmarkStart w:id="383" w:name="_Toc3566423"/>
      <w:bookmarkStart w:id="384" w:name="_Toc34747426"/>
      <w:bookmarkStart w:id="385" w:name="_Toc77095874"/>
      <w:bookmarkStart w:id="386" w:name="_Toc86873969"/>
      <w:r>
        <w:t xml:space="preserve">Table </w:t>
      </w:r>
      <w:r>
        <w:fldChar w:fldCharType="begin"/>
      </w:r>
      <w:r>
        <w:instrText xml:space="preserve"> SEQ Table \* ARABIC </w:instrText>
      </w:r>
      <w:r>
        <w:fldChar w:fldCharType="separate"/>
      </w:r>
      <w:r w:rsidR="00C07D39">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82"/>
      <w:bookmarkEnd w:id="383"/>
      <w:bookmarkEnd w:id="384"/>
      <w:bookmarkEnd w:id="385"/>
      <w:bookmarkEnd w:id="386"/>
      <w:r>
        <w:t xml:space="preserve"> </w:t>
      </w:r>
    </w:p>
    <w:p w14:paraId="31E737BB" w14:textId="77777777" w:rsidR="00FC68DB" w:rsidRPr="000B11EA" w:rsidRDefault="00FC68DB" w:rsidP="00B202D2">
      <w:r w:rsidRPr="000B11EA">
        <w:t xml:space="preserve">These attributes have following semantics: </w:t>
      </w:r>
    </w:p>
    <w:p w14:paraId="0E51CB7E" w14:textId="06751BC9" w:rsidR="00FC68DB" w:rsidRDefault="00FC68DB" w:rsidP="001B01D6">
      <w:pPr>
        <w:numPr>
          <w:ilvl w:val="0"/>
          <w:numId w:val="23"/>
        </w:numPr>
        <w:tabs>
          <w:tab w:val="clear" w:pos="403"/>
        </w:tabs>
        <w:spacing w:before="120" w:line="240" w:lineRule="auto"/>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Heading4"/>
        <w:rPr>
          <w:i/>
        </w:rPr>
      </w:pPr>
      <w:bookmarkStart w:id="387" w:name="_Toc3556954"/>
      <w:bookmarkStart w:id="388" w:name="_Toc34747204"/>
      <w:bookmarkStart w:id="389"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87"/>
      <w:bookmarkEnd w:id="388"/>
      <w:bookmarkEnd w:id="389"/>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r>
        <w:rPr>
          <w:rFonts w:ascii="Courier New" w:hAnsi="Courier New" w:cs="Courier New"/>
          <w:b/>
          <w:i/>
          <w:sz w:val="18"/>
          <w:szCs w:val="18"/>
        </w:rPr>
        <w:t xml:space="preserve">static_friction </w:t>
      </w:r>
      <w:r w:rsidRPr="00B3576F">
        <w:rPr>
          <w:rFonts w:cs="Courier New"/>
        </w:rPr>
        <w:t>and</w:t>
      </w:r>
      <w:r>
        <w:rPr>
          <w:rFonts w:ascii="Courier New" w:hAnsi="Courier New" w:cs="Courier New"/>
          <w:b/>
          <w:i/>
          <w:sz w:val="18"/>
          <w:szCs w:val="18"/>
        </w:rPr>
        <w:t xml:space="preserve"> kinetic_friction</w:t>
      </w:r>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pid=</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&lt;/assy&gt;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&lt;contact_list&gt;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static_friction="0.3" kinetic_friction=".25"/&gt;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&lt;/contact_list&gt;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Heading4"/>
      </w:pPr>
      <w:bookmarkStart w:id="390" w:name="_Ref414837767"/>
      <w:bookmarkStart w:id="391" w:name="_Toc3556955"/>
      <w:bookmarkStart w:id="392" w:name="_Toc34747205"/>
      <w:bookmarkStart w:id="393" w:name="_Toc77102019"/>
      <w:r>
        <w:t>Local Contact</w:t>
      </w:r>
      <w:r w:rsidRPr="0030552A">
        <w:t xml:space="preserve"> </w:t>
      </w:r>
      <w:r>
        <w:t>Properties</w:t>
      </w:r>
      <w:bookmarkEnd w:id="390"/>
      <w:bookmarkEnd w:id="391"/>
      <w:bookmarkEnd w:id="392"/>
      <w:bookmarkEnd w:id="393"/>
      <w:r w:rsidRPr="00F54FFD">
        <w:t xml:space="preserve"> </w:t>
      </w:r>
    </w:p>
    <w:p w14:paraId="3CCC72BD" w14:textId="3DFD3389"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ootnoteReference"/>
        </w:rPr>
        <w:footnoteReference w:id="9"/>
      </w:r>
      <w:r>
        <w:t xml:space="preserve"> (see section </w:t>
      </w:r>
      <w:r>
        <w:fldChar w:fldCharType="begin"/>
      </w:r>
      <w:r>
        <w:instrText xml:space="preserve"> REF _Ref414836574 \r \h </w:instrText>
      </w:r>
      <w:r>
        <w:fldChar w:fldCharType="separate"/>
      </w:r>
      <w:r w:rsidR="00C07D39">
        <w:t>7.3.3</w:t>
      </w:r>
      <w:r>
        <w:fldChar w:fldCharType="end"/>
      </w:r>
      <w:r>
        <w:t xml:space="preserve"> </w:t>
      </w:r>
      <w:r>
        <w:fldChar w:fldCharType="begin"/>
      </w:r>
      <w:r>
        <w:instrText xml:space="preserve"> REF _Ref414836574 \h </w:instrText>
      </w:r>
      <w:r>
        <w:fldChar w:fldCharType="separate"/>
      </w:r>
      <w:r w:rsidR="00C07D39"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&lt;c</w:t>
      </w:r>
      <w:r>
        <w:rPr>
          <w:rFonts w:ascii="Courier New" w:hAnsi="Courier New" w:cs="Courier New"/>
          <w:b/>
          <w:i/>
          <w:sz w:val="18"/>
          <w:szCs w:val="18"/>
        </w:rPr>
        <w:t>ontact_list</w:t>
      </w:r>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lastRenderedPageBreak/>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4D0EBADE" w:rsidR="00FC68DB" w:rsidRDefault="00FC68DB" w:rsidP="00B202D2">
      <w:pPr>
        <w:pStyle w:val="Caption"/>
        <w:spacing w:before="120"/>
      </w:pPr>
      <w:bookmarkStart w:id="394" w:name="_Toc3566424"/>
      <w:bookmarkStart w:id="395" w:name="_Toc34747427"/>
      <w:bookmarkStart w:id="396" w:name="_Toc77095875"/>
      <w:bookmarkStart w:id="397" w:name="_Toc86873970"/>
      <w:r>
        <w:t xml:space="preserve">Table </w:t>
      </w:r>
      <w:r>
        <w:fldChar w:fldCharType="begin"/>
      </w:r>
      <w:r>
        <w:instrText xml:space="preserve"> SEQ Table \* ARABIC </w:instrText>
      </w:r>
      <w:r>
        <w:fldChar w:fldCharType="separate"/>
      </w:r>
      <w:r w:rsidR="00C07D39">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94"/>
      <w:bookmarkEnd w:id="395"/>
      <w:bookmarkEnd w:id="396"/>
      <w:bookmarkEnd w:id="397"/>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&lt;connection_list</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Heading3"/>
      </w:pPr>
      <w:bookmarkStart w:id="398" w:name="_Ref414836574"/>
      <w:bookmarkStart w:id="399" w:name="_Toc3556956"/>
      <w:bookmarkStart w:id="400" w:name="_Toc34747206"/>
      <w:bookmarkStart w:id="401" w:name="_Toc77102020"/>
      <w:bookmarkStart w:id="402" w:name="_Toc86869767"/>
      <w:r w:rsidRPr="007055D9">
        <w:t>Joints</w:t>
      </w:r>
      <w:bookmarkEnd w:id="398"/>
      <w:bookmarkEnd w:id="399"/>
      <w:bookmarkEnd w:id="400"/>
      <w:bookmarkEnd w:id="401"/>
      <w:bookmarkEnd w:id="402"/>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There should be </w:t>
      </w:r>
      <w:r w:rsidRPr="007055D9">
        <w:rPr>
          <w:i/>
        </w:rPr>
        <w:t>only one</w:t>
      </w:r>
      <w:r w:rsidRPr="007055D9">
        <w:t xml:space="preserve"> connection group for any distinct set of objects in a χMCF file. </w:t>
      </w:r>
    </w:p>
    <w:p w14:paraId="530B14AB" w14:textId="7A6A0F3E"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w:t>
      </w:r>
      <w:proofErr w:type="spellStart"/>
      <w:r w:rsidRPr="007055D9">
        <w:t>χMCF</w:t>
      </w:r>
      <w:proofErr w:type="spellEnd"/>
      <w:r w:rsidRPr="007055D9">
        <w:t xml:space="preserve"> differs between 0-, 1- and 2-dimensional joints which will be specified in detail in the following chapters. Thus, an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DB61BB8" w:rsidR="00FC68DB" w:rsidRDefault="00FC68DB" w:rsidP="00B202D2">
      <w:pPr>
        <w:pStyle w:val="Caption"/>
        <w:spacing w:before="120"/>
      </w:pPr>
      <w:bookmarkStart w:id="403" w:name="_Toc3566425"/>
      <w:bookmarkStart w:id="404" w:name="_Toc34747428"/>
      <w:bookmarkStart w:id="405" w:name="_Toc77095876"/>
      <w:bookmarkStart w:id="406" w:name="_Toc86873971"/>
      <w:r>
        <w:t xml:space="preserve">Table </w:t>
      </w:r>
      <w:r>
        <w:fldChar w:fldCharType="begin"/>
      </w:r>
      <w:r>
        <w:instrText xml:space="preserve"> SEQ Table \* ARABIC </w:instrText>
      </w:r>
      <w:r>
        <w:fldChar w:fldCharType="separate"/>
      </w:r>
      <w:r w:rsidR="00C07D39">
        <w:rPr>
          <w:noProof/>
        </w:rPr>
        <w:t>18</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connection_list</w:t>
      </w:r>
      <w:r w:rsidRPr="00491597">
        <w:rPr>
          <w:rFonts w:ascii="Courier New" w:hAnsi="Courier New" w:cs="Courier New"/>
        </w:rPr>
        <w:t>&gt;</w:t>
      </w:r>
      <w:bookmarkEnd w:id="403"/>
      <w:bookmarkEnd w:id="404"/>
      <w:bookmarkEnd w:id="405"/>
      <w:bookmarkEnd w:id="406"/>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36546676" w14:textId="77777777" w:rsidR="00FC68DB" w:rsidRPr="007055D9" w:rsidRDefault="00FC68DB" w:rsidP="00B202D2">
      <w:pPr>
        <w:pStyle w:val="Heading2"/>
      </w:pPr>
      <w:bookmarkStart w:id="407" w:name="_Toc428456083"/>
      <w:bookmarkStart w:id="408" w:name="_Toc428537047"/>
      <w:bookmarkStart w:id="409" w:name="_Toc428969366"/>
      <w:bookmarkStart w:id="410" w:name="_Toc429052757"/>
      <w:bookmarkStart w:id="411" w:name="_Toc3556957"/>
      <w:bookmarkStart w:id="412" w:name="_Toc34747207"/>
      <w:bookmarkStart w:id="413" w:name="_Toc77102021"/>
      <w:bookmarkStart w:id="414" w:name="_Toc86869768"/>
      <w:bookmarkEnd w:id="407"/>
      <w:bookmarkEnd w:id="408"/>
      <w:bookmarkEnd w:id="409"/>
      <w:bookmarkEnd w:id="410"/>
      <w:r w:rsidRPr="007055D9">
        <w:t>A Minimalistic Example of a χMCF file</w:t>
      </w:r>
      <w:bookmarkEnd w:id="411"/>
      <w:bookmarkEnd w:id="412"/>
      <w:bookmarkEnd w:id="413"/>
      <w:bookmarkEnd w:id="414"/>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&lt;xmcf xmlns:xsi="http://www.w3.org/2001/XMLSchema-instance" </w:t>
      </w:r>
    </w:p>
    <w:p w14:paraId="6BB8233E" w14:textId="77777777" w:rsidR="00FC68DB" w:rsidRPr="00F475E1" w:rsidRDefault="00FC68DB" w:rsidP="00B202D2">
      <w:pPr>
        <w:pStyle w:val="XMLCode"/>
        <w:keepNext/>
        <w:rPr>
          <w:rFonts w:cs="Courier New"/>
          <w:sz w:val="15"/>
          <w:szCs w:val="15"/>
        </w:rPr>
      </w:pPr>
      <w:r w:rsidRPr="00F475E1">
        <w:rPr>
          <w:rFonts w:cs="Courier New"/>
          <w:sz w:val="15"/>
          <w:szCs w:val="15"/>
        </w:rPr>
        <w:t>xmlns:MEDINA="http://servicenet.t-systems.com/medina/xMCF"</w:t>
      </w:r>
    </w:p>
    <w:p w14:paraId="122CEC4D"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xsi:schemaLocation="http://servicenet.t-systems.com/medina/xMCF mcf_MEDINA.xsd" </w:t>
      </w:r>
    </w:p>
    <w:p w14:paraId="6071F34D" w14:textId="360770B9"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w:t>
      </w:r>
      <w:proofErr w:type="gramEnd"/>
      <w:r w:rsidRPr="00F475E1">
        <w:rPr>
          <w:rFonts w:cs="Courier New"/>
          <w:sz w:val="15"/>
          <w:szCs w:val="15"/>
        </w:rPr>
        <w:t>noNamespaceSchemaLocation</w:t>
      </w:r>
      <w:proofErr w:type="spellEnd"/>
      <w:r w:rsidRPr="00F475E1">
        <w:rPr>
          <w:rFonts w:cs="Courier New"/>
          <w:sz w:val="15"/>
          <w:szCs w:val="15"/>
        </w:rPr>
        <w:t>="</w:t>
      </w:r>
      <w:r w:rsidR="00B91B32">
        <w:t>xmcf_3_1</w:t>
      </w:r>
      <w:r w:rsidRPr="00F475E1">
        <w:t>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5CBCAB99" w:rsidR="00FC68DB" w:rsidRPr="001E6C77" w:rsidRDefault="00FC68DB" w:rsidP="00B202D2">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B91B32">
        <w:t>3.1.1</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&lt;MEDINA xmlns="http://servicenet.t-systems.com/medina/xMCF"&gt;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&lt;data_at_root&gt;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&lt;/data_at_root&gt;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pid=</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pid=</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&lt;MEDINA xmlns=</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&lt;data_at_connection_group&gt;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&lt;/data_at_connection_group&gt;</w:t>
      </w:r>
    </w:p>
    <w:p w14:paraId="1AA6721D" w14:textId="77777777" w:rsidR="00FC68DB" w:rsidRPr="001E6C77" w:rsidRDefault="00FC68DB" w:rsidP="00B202D2">
      <w:pPr>
        <w:pStyle w:val="XMLCode"/>
        <w:rPr>
          <w:sz w:val="15"/>
          <w:szCs w:val="15"/>
        </w:rPr>
      </w:pPr>
      <w:r w:rsidRPr="00E67362">
        <w:rPr>
          <w:sz w:val="15"/>
          <w:szCs w:val="15"/>
        </w:rPr>
        <w:lastRenderedPageBreak/>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&lt;connection_list&gt;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&lt;femdata&gt;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&lt;/femdata&gt;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&lt;loc_list&gt;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&lt;/loc_list&gt;</w:t>
      </w:r>
    </w:p>
    <w:p w14:paraId="3A35399C" w14:textId="77777777" w:rsidR="00FC68DB" w:rsidRPr="001E6C77" w:rsidRDefault="00FC68DB" w:rsidP="00B202D2">
      <w:pPr>
        <w:pStyle w:val="XMLCode"/>
        <w:rPr>
          <w:sz w:val="15"/>
          <w:szCs w:val="15"/>
        </w:rPr>
      </w:pPr>
      <w:r w:rsidRPr="001E6C77">
        <w:rPr>
          <w:sz w:val="15"/>
          <w:szCs w:val="15"/>
        </w:rPr>
        <w:t xml:space="preserve">                &lt;seamweld&gt;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&lt;/seamweld&gt;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xmlns="http://servicenet.t-systems.com/medina/xMCF"&gt;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&lt;data_at_connector&gt;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&lt;/data_at_connector&gt;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&lt;/connection_list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&lt;/xmcf&gt;</w:t>
      </w:r>
    </w:p>
    <w:p w14:paraId="35B2B8C0" w14:textId="77777777" w:rsidR="00FC68DB" w:rsidRPr="007055D9" w:rsidRDefault="00FC68DB" w:rsidP="00B202D2">
      <w:pPr>
        <w:pStyle w:val="XMLCode"/>
      </w:pPr>
    </w:p>
    <w:p w14:paraId="24667365" w14:textId="77777777" w:rsidR="00FC68DB" w:rsidRPr="007055D9" w:rsidRDefault="00FC68DB" w:rsidP="00B202D2">
      <w:pPr>
        <w:pStyle w:val="Heading2"/>
      </w:pPr>
      <w:bookmarkStart w:id="415" w:name="_Toc428279348"/>
      <w:bookmarkStart w:id="416" w:name="_Toc428456085"/>
      <w:bookmarkStart w:id="417" w:name="_Toc428537049"/>
      <w:bookmarkStart w:id="418" w:name="_Toc428969368"/>
      <w:bookmarkStart w:id="419" w:name="_Toc429052759"/>
      <w:bookmarkStart w:id="420" w:name="_Toc3556958"/>
      <w:bookmarkStart w:id="421" w:name="_Toc34747208"/>
      <w:bookmarkStart w:id="422" w:name="_Toc77102022"/>
      <w:bookmarkStart w:id="423" w:name="_Toc86869769"/>
      <w:bookmarkEnd w:id="415"/>
      <w:bookmarkEnd w:id="416"/>
      <w:bookmarkEnd w:id="417"/>
      <w:bookmarkEnd w:id="418"/>
      <w:bookmarkEnd w:id="419"/>
      <w:r w:rsidRPr="007055D9">
        <w:t>XML Schema Definition</w:t>
      </w:r>
      <w:bookmarkEnd w:id="420"/>
      <w:bookmarkEnd w:id="421"/>
      <w:bookmarkEnd w:id="422"/>
      <w:bookmarkEnd w:id="423"/>
    </w:p>
    <w:p w14:paraId="76832F23" w14:textId="1303C9DA" w:rsidR="00A97D1B" w:rsidRPr="00BA6895" w:rsidRDefault="00A97D1B" w:rsidP="00B202D2">
      <w:commentRangeStart w:id="424"/>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25" w:author="Dr. Carsten Franke" w:date="2021-10-29T10:12:00Z">
        <w:r>
          <w:rPr>
            <w:rFonts w:asciiTheme="minorHAnsi" w:hAnsiTheme="minorHAnsi" w:cstheme="minorBidi"/>
            <w:lang w:val="en-US"/>
          </w:rPr>
          <w:fldChar w:fldCharType="end"/>
        </w:r>
      </w:ins>
      <w:ins w:id="426" w:author="Dr. Carsten Franke" w:date="2021-10-29T10:07:00Z">
        <w:r>
          <w:rPr>
            <w:rFonts w:asciiTheme="minorHAnsi" w:hAnsiTheme="minorHAnsi" w:cstheme="minorBidi"/>
            <w:lang w:val="en-US"/>
          </w:rPr>
          <w:t xml:space="preserve"> </w:t>
        </w:r>
      </w:ins>
      <w:commentRangeEnd w:id="424"/>
      <w:ins w:id="427" w:author="Dr. Carsten Franke" w:date="2021-10-29T10:09:00Z">
        <w:r>
          <w:rPr>
            <w:rStyle w:val="CommentReference"/>
            <w:rFonts w:ascii="Calibri" w:eastAsia="Times New Roman" w:hAnsi="Calibri"/>
            <w:lang w:val="en-US" w:eastAsia="x-none"/>
          </w:rPr>
          <w:commentReference w:id="424"/>
        </w:r>
      </w:ins>
    </w:p>
    <w:p w14:paraId="1DD4C38F" w14:textId="77777777" w:rsidR="00FC68DB" w:rsidRPr="007055D9" w:rsidRDefault="00FC68DB" w:rsidP="00B202D2">
      <w:pPr>
        <w:pStyle w:val="Heading1"/>
      </w:pPr>
      <w:bookmarkStart w:id="428" w:name="_Toc334484488"/>
      <w:bookmarkStart w:id="429" w:name="_Toc334486133"/>
      <w:bookmarkStart w:id="430" w:name="XMLStructureConnectionGroups"/>
      <w:bookmarkStart w:id="431" w:name="SeamweldConnectionGroupPart"/>
      <w:bookmarkStart w:id="432" w:name="XMLStructurePartsPIDs"/>
      <w:bookmarkStart w:id="433" w:name="XMLStructureConnections"/>
      <w:bookmarkStart w:id="434" w:name="XMLStructurePointConnections"/>
      <w:bookmarkStart w:id="435" w:name="XMLStructureLineConnections"/>
      <w:bookmarkStart w:id="436" w:name="XMLStructurePlaneConnections"/>
      <w:bookmarkStart w:id="437" w:name="_Toc338938892"/>
      <w:bookmarkStart w:id="438" w:name="_Toc338939088"/>
      <w:bookmarkStart w:id="439" w:name="_Toc3556959"/>
      <w:bookmarkStart w:id="440" w:name="_Toc34747209"/>
      <w:bookmarkStart w:id="441" w:name="_Toc77102023"/>
      <w:bookmarkStart w:id="442" w:name="_Toc86869770"/>
      <w:bookmarkEnd w:id="112"/>
      <w:bookmarkEnd w:id="113"/>
      <w:bookmarkEnd w:id="428"/>
      <w:bookmarkEnd w:id="429"/>
      <w:bookmarkEnd w:id="430"/>
      <w:bookmarkEnd w:id="431"/>
      <w:bookmarkEnd w:id="432"/>
      <w:bookmarkEnd w:id="433"/>
      <w:bookmarkEnd w:id="434"/>
      <w:bookmarkEnd w:id="435"/>
      <w:bookmarkEnd w:id="436"/>
      <w:r w:rsidRPr="007055D9">
        <w:t>Data Common to any Connection</w:t>
      </w:r>
      <w:bookmarkEnd w:id="437"/>
      <w:bookmarkEnd w:id="438"/>
      <w:bookmarkEnd w:id="439"/>
      <w:bookmarkEnd w:id="440"/>
      <w:bookmarkEnd w:id="441"/>
      <w:bookmarkEnd w:id="442"/>
      <w:r w:rsidRPr="007055D9">
        <w:t xml:space="preserve"> </w:t>
      </w:r>
    </w:p>
    <w:p w14:paraId="065EFE33" w14:textId="77777777" w:rsidR="00FC68DB" w:rsidRDefault="00FC68DB" w:rsidP="00B202D2">
      <w:pPr>
        <w:pStyle w:val="Heading2"/>
      </w:pPr>
      <w:bookmarkStart w:id="443" w:name="_Ref448911656"/>
      <w:bookmarkStart w:id="444" w:name="_Toc3556960"/>
      <w:bookmarkStart w:id="445" w:name="_Toc34747210"/>
      <w:bookmarkStart w:id="446" w:name="_Toc77102024"/>
      <w:bookmarkStart w:id="447" w:name="_Toc86869771"/>
      <w:bookmarkStart w:id="448" w:name="_Toc413359574"/>
      <w:bookmarkStart w:id="449" w:name="_Toc338938893"/>
      <w:bookmarkStart w:id="450" w:name="_Toc338939089"/>
      <w:bookmarkStart w:id="451" w:name="_Toc288196462"/>
      <w:bookmarkStart w:id="452" w:name="_Toc288200760"/>
      <w:r>
        <w:t>Indices and their properties</w:t>
      </w:r>
      <w:bookmarkEnd w:id="443"/>
      <w:bookmarkEnd w:id="444"/>
      <w:bookmarkEnd w:id="445"/>
      <w:bookmarkEnd w:id="446"/>
      <w:bookmarkEnd w:id="447"/>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&lt;loc_list/&gt;</w:t>
      </w:r>
      <w:r w:rsidR="00FC68DB">
        <w:rPr>
          <w:lang w:eastAsia="x-none"/>
        </w:rPr>
        <w:t xml:space="preserve"> for the coordinate list of a seam weld or the </w:t>
      </w:r>
      <w:r w:rsidR="00FC68DB" w:rsidRPr="00571C8E">
        <w:rPr>
          <w:rFonts w:ascii="Courier New" w:hAnsi="Courier New" w:cs="Courier New"/>
          <w:sz w:val="20"/>
          <w:lang w:eastAsia="x-none"/>
        </w:rPr>
        <w:t>&lt;string_list/&gt;</w:t>
      </w:r>
      <w:r w:rsidR="00FC68DB">
        <w:rPr>
          <w:lang w:eastAsia="x-none"/>
        </w:rPr>
        <w:t xml:space="preserve"> in the </w:t>
      </w:r>
      <w:r w:rsidR="00FC68DB" w:rsidRPr="00571C8E">
        <w:rPr>
          <w:rFonts w:ascii="Courier New" w:hAnsi="Courier New" w:cs="Courier New"/>
          <w:sz w:val="20"/>
          <w:szCs w:val="18"/>
        </w:rPr>
        <w:t>&lt;custom_attributes/&gt;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&lt;loc_list/&gt;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Heading2"/>
        <w:rPr>
          <w:szCs w:val="34"/>
        </w:rPr>
      </w:pPr>
      <w:bookmarkStart w:id="453" w:name="_Toc86869772"/>
      <w:bookmarkEnd w:id="448"/>
      <w:r>
        <w:rPr>
          <w:szCs w:val="34"/>
        </w:rPr>
        <w:t>Connection Referencing</w:t>
      </w:r>
      <w:bookmarkEnd w:id="453"/>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Heading3"/>
      </w:pPr>
      <w:bookmarkStart w:id="454" w:name="_Toc86869773"/>
      <w:r>
        <w:lastRenderedPageBreak/>
        <w:t xml:space="preserve">Attribute </w:t>
      </w:r>
      <w:r w:rsidRPr="00430FB1">
        <w:rPr>
          <w:rFonts w:ascii="Courier New" w:hAnsi="Courier New" w:cs="Courier New"/>
          <w:szCs w:val="34"/>
          <w:highlight w:val="white"/>
        </w:rPr>
        <w:t>label</w:t>
      </w:r>
      <w:bookmarkEnd w:id="454"/>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55" w:author="Dr. Carsten Franke" w:date="2021-11-03T21:03:00Z">
        <w:r w:rsidDel="00E65B74">
          <w:delText>labels</w:delText>
        </w:r>
        <w:r w:rsidRPr="007055D9" w:rsidDel="00E65B74">
          <w:delText xml:space="preserve"> </w:delText>
        </w:r>
      </w:del>
      <w:ins w:id="456" w:author="Dr. Carsten Franke" w:date="2021-11-03T21:03:00Z">
        <w:r w:rsidR="00E65B74">
          <w:t>identifies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57"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Heading3"/>
      </w:pPr>
      <w:bookmarkStart w:id="458" w:name="_Toc77102026"/>
      <w:bookmarkStart w:id="459" w:name="_Toc86869774"/>
      <w:r>
        <w:t xml:space="preserve">Attribute </w:t>
      </w:r>
      <w:commentRangeStart w:id="460"/>
      <w:r w:rsidRPr="00430FB1">
        <w:rPr>
          <w:rFonts w:ascii="Courier New" w:hAnsi="Courier New" w:cs="Courier New"/>
          <w:szCs w:val="34"/>
          <w:highlight w:val="white"/>
        </w:rPr>
        <w:t>ident</w:t>
      </w:r>
      <w:r w:rsidRPr="00BD20ED">
        <w:t xml:space="preserve"> </w:t>
      </w:r>
      <w:commentRangeEnd w:id="460"/>
      <w:r>
        <w:rPr>
          <w:rStyle w:val="CommentReference"/>
          <w:b w:val="0"/>
        </w:rPr>
        <w:commentReference w:id="460"/>
      </w:r>
      <w:bookmarkEnd w:id="458"/>
      <w:bookmarkEnd w:id="459"/>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&lt;connection_list&gt;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&lt;/connection_list&gt;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Heading2"/>
      </w:pPr>
      <w:bookmarkStart w:id="461" w:name="_Ref413329202"/>
      <w:bookmarkStart w:id="462" w:name="_Toc413359575"/>
      <w:bookmarkStart w:id="463" w:name="_Toc3556962"/>
      <w:bookmarkStart w:id="464" w:name="_Toc34747212"/>
      <w:bookmarkStart w:id="465" w:name="_Toc77102027"/>
      <w:bookmarkStart w:id="466" w:name="_Toc86869775"/>
      <w:r>
        <w:rPr>
          <w:szCs w:val="34"/>
        </w:rPr>
        <w:t>Dimensions and Coordinates</w:t>
      </w:r>
      <w:bookmarkEnd w:id="461"/>
      <w:bookmarkEnd w:id="462"/>
      <w:bookmarkEnd w:id="463"/>
      <w:bookmarkEnd w:id="464"/>
      <w:bookmarkEnd w:id="465"/>
      <w:bookmarkEnd w:id="466"/>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Heading2"/>
      </w:pPr>
      <w:bookmarkStart w:id="467" w:name="_Toc413359576"/>
      <w:bookmarkStart w:id="468" w:name="_Ref440360308"/>
      <w:bookmarkStart w:id="469" w:name="_Ref440360312"/>
      <w:bookmarkStart w:id="470" w:name="_Ref440360851"/>
      <w:bookmarkStart w:id="471" w:name="_Ref440360857"/>
      <w:bookmarkStart w:id="472" w:name="_Ref440453613"/>
      <w:bookmarkStart w:id="473" w:name="_Ref440453616"/>
      <w:bookmarkStart w:id="474" w:name="_Ref440454500"/>
      <w:bookmarkStart w:id="475" w:name="_Ref440454502"/>
      <w:bookmarkStart w:id="476" w:name="_Toc3556963"/>
      <w:bookmarkStart w:id="477" w:name="_Toc34747213"/>
      <w:bookmarkStart w:id="478" w:name="_Toc77102028"/>
      <w:bookmarkStart w:id="479" w:name="_Toc86869776"/>
      <w:r w:rsidRPr="00BD20ED">
        <w:rPr>
          <w:szCs w:val="34"/>
        </w:rPr>
        <w:t xml:space="preserve">Attribute </w:t>
      </w:r>
      <w:r>
        <w:rPr>
          <w:rFonts w:ascii="Courier New" w:hAnsi="Courier New" w:cs="Courier New"/>
          <w:b w:val="0"/>
          <w:szCs w:val="34"/>
          <w:highlight w:val="white"/>
        </w:rPr>
        <w:t>quality_control</w:t>
      </w:r>
      <w:bookmarkEnd w:id="467"/>
      <w:bookmarkEnd w:id="468"/>
      <w:bookmarkEnd w:id="469"/>
      <w:bookmarkEnd w:id="470"/>
      <w:bookmarkEnd w:id="471"/>
      <w:bookmarkEnd w:id="472"/>
      <w:bookmarkEnd w:id="473"/>
      <w:bookmarkEnd w:id="474"/>
      <w:bookmarkEnd w:id="475"/>
      <w:bookmarkEnd w:id="476"/>
      <w:bookmarkEnd w:id="477"/>
      <w:bookmarkEnd w:id="478"/>
      <w:bookmarkEnd w:id="479"/>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Heading2"/>
      </w:pPr>
      <w:bookmarkStart w:id="480" w:name="_Ref428442251"/>
      <w:bookmarkStart w:id="481" w:name="_Toc3556964"/>
      <w:bookmarkStart w:id="482" w:name="_Toc34747214"/>
      <w:bookmarkStart w:id="483" w:name="_Toc77102029"/>
      <w:bookmarkStart w:id="484" w:name="_Toc86869777"/>
      <w:r w:rsidRPr="007331A4">
        <w:t>Custom Attributes list</w:t>
      </w:r>
      <w:bookmarkEnd w:id="480"/>
      <w:bookmarkEnd w:id="481"/>
      <w:bookmarkEnd w:id="482"/>
      <w:bookmarkEnd w:id="483"/>
      <w:bookmarkEnd w:id="484"/>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lastRenderedPageBreak/>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r w:rsidRPr="000E4C61">
        <w:rPr>
          <w:i/>
          <w:color w:val="0033CC"/>
        </w:rPr>
        <w:t>Nameof</w:t>
      </w:r>
      <w:r>
        <w:rPr>
          <w:i/>
          <w:color w:val="0033CC"/>
        </w:rPr>
        <w:t>Int</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&lt;int_list key=</w:t>
      </w:r>
      <w:r>
        <w:rPr>
          <w:i/>
          <w:color w:val="0033CC"/>
        </w:rPr>
        <w:t>"</w:t>
      </w:r>
      <w:r w:rsidRPr="000E4C61">
        <w:rPr>
          <w:i/>
          <w:color w:val="0033CC"/>
        </w:rPr>
        <w:t>Nameof</w:t>
      </w:r>
      <w:r>
        <w:rPr>
          <w:i/>
          <w:color w:val="0033CC"/>
        </w:rPr>
        <w:t>IntListValue"&gt;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valueN &lt;/value&gt;</w:t>
      </w:r>
    </w:p>
    <w:p w14:paraId="14E27F95" w14:textId="77777777" w:rsidR="00FC68DB" w:rsidRPr="000E4C61" w:rsidRDefault="00FC68DB" w:rsidP="00B202D2">
      <w:pPr>
        <w:spacing w:after="240"/>
        <w:ind w:left="709"/>
        <w:rPr>
          <w:i/>
          <w:color w:val="0033CC"/>
        </w:rPr>
      </w:pPr>
      <w:r w:rsidRPr="000E4C61">
        <w:rPr>
          <w:i/>
          <w:color w:val="0033CC"/>
        </w:rPr>
        <w:t>&lt;/int_list&gt;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r w:rsidRPr="000E4C61">
        <w:rPr>
          <w:i/>
          <w:color w:val="0033CC"/>
        </w:rPr>
        <w:t>Nameof</w:t>
      </w:r>
      <w:r>
        <w:rPr>
          <w:i/>
          <w:color w:val="0033CC"/>
        </w:rPr>
        <w:t>Real</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&lt;real_list key=</w:t>
      </w:r>
      <w:r>
        <w:rPr>
          <w:i/>
          <w:color w:val="0033CC"/>
        </w:rPr>
        <w:t>"</w:t>
      </w:r>
      <w:r w:rsidRPr="000E4C61">
        <w:rPr>
          <w:i/>
          <w:color w:val="0033CC"/>
        </w:rPr>
        <w:t>Nameof</w:t>
      </w:r>
      <w:r>
        <w:rPr>
          <w:i/>
          <w:color w:val="0033CC"/>
        </w:rPr>
        <w:t>RealListValue"&gt;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&gt; valueN &lt;/value&gt;</w:t>
      </w:r>
    </w:p>
    <w:p w14:paraId="6758FFE7" w14:textId="77777777" w:rsidR="00FC68DB" w:rsidRPr="000E4C61" w:rsidRDefault="00FC68DB" w:rsidP="00B202D2">
      <w:pPr>
        <w:spacing w:after="240"/>
        <w:ind w:left="709"/>
        <w:rPr>
          <w:i/>
          <w:color w:val="0033CC"/>
        </w:rPr>
      </w:pPr>
      <w:r w:rsidRPr="000E4C61">
        <w:rPr>
          <w:i/>
          <w:color w:val="0033CC"/>
        </w:rPr>
        <w:t>&lt;/real_list&gt;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r w:rsidRPr="000E4C61">
        <w:rPr>
          <w:i/>
          <w:color w:val="0033CC"/>
        </w:rPr>
        <w:t>Nameof</w:t>
      </w:r>
      <w:r>
        <w:rPr>
          <w:i/>
          <w:color w:val="0033CC"/>
        </w:rPr>
        <w:t>String</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&lt;string_list key=</w:t>
      </w:r>
      <w:r>
        <w:rPr>
          <w:i/>
          <w:color w:val="0033CC"/>
        </w:rPr>
        <w:t>"</w:t>
      </w:r>
      <w:r w:rsidRPr="000E4C61">
        <w:rPr>
          <w:i/>
          <w:color w:val="0033CC"/>
        </w:rPr>
        <w:t>Nameof</w:t>
      </w:r>
      <w:r>
        <w:rPr>
          <w:i/>
          <w:color w:val="0033CC"/>
        </w:rPr>
        <w:t>StringList</w:t>
      </w:r>
      <w:r w:rsidRPr="000E4C61">
        <w:rPr>
          <w:i/>
          <w:color w:val="0033CC"/>
        </w:rPr>
        <w:t>Value</w:t>
      </w:r>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valueN &lt;/value&gt;</w:t>
      </w:r>
    </w:p>
    <w:p w14:paraId="61C45A3F" w14:textId="77777777" w:rsidR="00FC68DB" w:rsidRPr="000E4C61" w:rsidRDefault="00FC68DB" w:rsidP="00B202D2">
      <w:pPr>
        <w:spacing w:after="0"/>
        <w:ind w:left="709"/>
        <w:rPr>
          <w:i/>
          <w:color w:val="0033CC"/>
        </w:rPr>
      </w:pPr>
      <w:r w:rsidRPr="000E4C61">
        <w:rPr>
          <w:i/>
          <w:color w:val="0033CC"/>
        </w:rPr>
        <w:t>&lt;/string_list&gt;.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&lt;custom_attributes_list&gt;</w:t>
      </w:r>
    </w:p>
    <w:p w14:paraId="1523B38C" w14:textId="77777777" w:rsidR="00FC68DB" w:rsidRDefault="00FC68DB" w:rsidP="002B3B7D">
      <w:pPr>
        <w:pStyle w:val="XMLCode"/>
        <w:keepNext/>
      </w:pPr>
      <w:r>
        <w:tab/>
        <w:t>&lt;custom_attributes owner="</w:t>
      </w:r>
      <w:r w:rsidRPr="00B15C81">
        <w:rPr>
          <w:color w:val="0070C0"/>
        </w:rPr>
        <w:t>Mr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&lt;/custom_attributes&gt;</w:t>
      </w:r>
    </w:p>
    <w:p w14:paraId="4E66BA78" w14:textId="77777777" w:rsidR="00FC68DB" w:rsidRDefault="00FC68DB" w:rsidP="00B202D2">
      <w:pPr>
        <w:pStyle w:val="XMLCode"/>
      </w:pPr>
      <w:r>
        <w:tab/>
        <w:t>&lt;custom_attributes owner="</w:t>
      </w:r>
      <w:r w:rsidRPr="00B15C81">
        <w:rPr>
          <w:color w:val="0070C0"/>
        </w:rPr>
        <w:t>Mr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lastRenderedPageBreak/>
        <w:tab/>
        <w:t>&lt;/custom_attributes&gt;</w:t>
      </w:r>
    </w:p>
    <w:p w14:paraId="064BFE2F" w14:textId="77777777" w:rsidR="00FC68DB" w:rsidRDefault="00FC68DB" w:rsidP="00B202D2">
      <w:pPr>
        <w:pStyle w:val="XMLCode"/>
      </w:pPr>
      <w:r>
        <w:t>&lt;/custom_attributes_list&gt;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r>
              <w:rPr>
                <w:sz w:val="20"/>
                <w:szCs w:val="20"/>
              </w:rPr>
              <w:t>custom_attributes</w:t>
            </w:r>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5D9F80C8" w:rsidR="00FC68DB" w:rsidRDefault="00FC68DB" w:rsidP="00B202D2">
      <w:pPr>
        <w:pStyle w:val="Caption"/>
        <w:spacing w:before="120"/>
        <w:rPr>
          <w:rFonts w:ascii="Courier New" w:hAnsi="Courier New" w:cs="Courier New"/>
          <w:b/>
          <w:i w:val="0"/>
        </w:rPr>
      </w:pPr>
      <w:bookmarkStart w:id="485" w:name="_Toc440039075"/>
      <w:bookmarkStart w:id="486" w:name="_Toc3566426"/>
      <w:bookmarkStart w:id="487" w:name="_Toc34747429"/>
      <w:bookmarkStart w:id="488" w:name="_Toc77095877"/>
      <w:bookmarkStart w:id="489" w:name="_Toc86873972"/>
      <w:r>
        <w:t xml:space="preserve">Table </w:t>
      </w:r>
      <w:r>
        <w:fldChar w:fldCharType="begin"/>
      </w:r>
      <w:r>
        <w:instrText xml:space="preserve"> SEQ Table \* ARABIC </w:instrText>
      </w:r>
      <w:r>
        <w:fldChar w:fldCharType="separate"/>
      </w:r>
      <w:r w:rsidR="00C07D39">
        <w:rPr>
          <w:noProof/>
        </w:rPr>
        <w:t>19</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_list/</w:t>
      </w:r>
      <w:r w:rsidRPr="006509A7">
        <w:rPr>
          <w:rFonts w:ascii="Courier New" w:hAnsi="Courier New" w:cs="Courier New"/>
        </w:rPr>
        <w:t>&gt;</w:t>
      </w:r>
      <w:bookmarkEnd w:id="485"/>
      <w:bookmarkEnd w:id="486"/>
      <w:bookmarkEnd w:id="487"/>
      <w:bookmarkEnd w:id="488"/>
      <w:bookmarkEnd w:id="489"/>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32583BEB" w:rsidR="00FC68DB" w:rsidRDefault="00FC68DB" w:rsidP="00B202D2">
      <w:pPr>
        <w:pStyle w:val="Caption"/>
        <w:spacing w:before="120"/>
      </w:pPr>
      <w:bookmarkStart w:id="490" w:name="_Toc440039076"/>
      <w:bookmarkStart w:id="491" w:name="_Toc3566427"/>
      <w:bookmarkStart w:id="492" w:name="_Toc34747430"/>
      <w:bookmarkStart w:id="493" w:name="_Toc77095878"/>
      <w:bookmarkStart w:id="494" w:name="_Toc86873973"/>
      <w:r>
        <w:t xml:space="preserve">Table </w:t>
      </w:r>
      <w:r>
        <w:fldChar w:fldCharType="begin"/>
      </w:r>
      <w:r>
        <w:instrText xml:space="preserve"> SEQ Table \* ARABIC </w:instrText>
      </w:r>
      <w:r>
        <w:fldChar w:fldCharType="separate"/>
      </w:r>
      <w:r w:rsidR="00C07D39">
        <w:rPr>
          <w:noProof/>
        </w:rPr>
        <w:t>20</w:t>
      </w:r>
      <w:r>
        <w:fldChar w:fldCharType="end"/>
      </w:r>
      <w:r>
        <w:t xml:space="preserve">: Attributes of </w:t>
      </w:r>
      <w:r w:rsidRPr="00503746">
        <w:rPr>
          <w:rStyle w:val="elementdeftypeChar"/>
          <w:rFonts w:eastAsia="Calibri"/>
          <w:b w:val="0"/>
        </w:rPr>
        <w:t>&lt;</w:t>
      </w:r>
      <w:r w:rsidRPr="008F0942">
        <w:rPr>
          <w:rFonts w:ascii="Courier New" w:hAnsi="Courier New" w:cs="Courier New"/>
        </w:rPr>
        <w:t>custom_attributes</w:t>
      </w:r>
      <w:r>
        <w:rPr>
          <w:rFonts w:ascii="Courier New" w:hAnsi="Courier New" w:cs="Courier New"/>
        </w:rPr>
        <w:t>/</w:t>
      </w:r>
      <w:r w:rsidRPr="00503746">
        <w:rPr>
          <w:rStyle w:val="elementdeftypeChar"/>
          <w:rFonts w:eastAsia="Calibri"/>
          <w:b w:val="0"/>
        </w:rPr>
        <w:t>&gt;</w:t>
      </w:r>
      <w:r>
        <w:t xml:space="preserve"> element</w:t>
      </w:r>
      <w:bookmarkEnd w:id="490"/>
      <w:bookmarkEnd w:id="491"/>
      <w:bookmarkEnd w:id="492"/>
      <w:bookmarkEnd w:id="493"/>
      <w:bookmarkEnd w:id="494"/>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r>
              <w:rPr>
                <w:sz w:val="20"/>
                <w:szCs w:val="20"/>
              </w:rPr>
              <w:t>string_list</w:t>
            </w:r>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r>
              <w:rPr>
                <w:sz w:val="20"/>
                <w:szCs w:val="20"/>
              </w:rPr>
              <w:t>real_list</w:t>
            </w:r>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r>
              <w:rPr>
                <w:sz w:val="20"/>
                <w:szCs w:val="20"/>
              </w:rPr>
              <w:t>int_list</w:t>
            </w:r>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001EC412" w:rsidR="00FC68DB" w:rsidRDefault="00FC68DB" w:rsidP="00B202D2">
      <w:pPr>
        <w:pStyle w:val="Caption"/>
        <w:spacing w:before="120"/>
        <w:rPr>
          <w:rFonts w:ascii="Courier New" w:hAnsi="Courier New" w:cs="Courier New"/>
          <w:b/>
          <w:i w:val="0"/>
        </w:rPr>
      </w:pPr>
      <w:bookmarkStart w:id="495" w:name="_Toc440039077"/>
      <w:bookmarkStart w:id="496" w:name="_Toc3566428"/>
      <w:bookmarkStart w:id="497" w:name="_Toc34747431"/>
      <w:bookmarkStart w:id="498" w:name="_Toc77095879"/>
      <w:bookmarkStart w:id="499" w:name="_Toc86873974"/>
      <w:r>
        <w:t xml:space="preserve">Table </w:t>
      </w:r>
      <w:r>
        <w:fldChar w:fldCharType="begin"/>
      </w:r>
      <w:r>
        <w:instrText xml:space="preserve"> SEQ Table \* ARABIC </w:instrText>
      </w:r>
      <w:r>
        <w:fldChar w:fldCharType="separate"/>
      </w:r>
      <w:r w:rsidR="00C07D39">
        <w:rPr>
          <w:noProof/>
        </w:rPr>
        <w:t>21</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w:t>
      </w:r>
      <w:r w:rsidRPr="006509A7">
        <w:rPr>
          <w:rFonts w:ascii="Courier New" w:hAnsi="Courier New" w:cs="Courier New"/>
        </w:rPr>
        <w:t>&gt;</w:t>
      </w:r>
      <w:bookmarkEnd w:id="495"/>
      <w:bookmarkEnd w:id="496"/>
      <w:bookmarkEnd w:id="497"/>
      <w:bookmarkEnd w:id="498"/>
      <w:bookmarkEnd w:id="499"/>
    </w:p>
    <w:p w14:paraId="46ECFB5A" w14:textId="77777777" w:rsidR="00FC68DB" w:rsidRDefault="00FC68DB" w:rsidP="00B202D2">
      <w:pPr>
        <w:keepNext/>
        <w:spacing w:before="120"/>
      </w:pPr>
      <w:r>
        <w:lastRenderedPageBreak/>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Paragraph"/>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alphanumeric that is covered by string data type in xsd,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Paragraph"/>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Paragraph"/>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xsd,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Paragraph"/>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xsd,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53B27088" w:rsidR="00FC68DB" w:rsidRDefault="00FC68DB" w:rsidP="00B202D2">
      <w:pPr>
        <w:pStyle w:val="Caption"/>
        <w:spacing w:before="120"/>
      </w:pPr>
      <w:bookmarkStart w:id="500" w:name="_Toc440039078"/>
      <w:bookmarkStart w:id="501" w:name="_Toc3566429"/>
      <w:bookmarkStart w:id="502" w:name="_Toc34747432"/>
      <w:bookmarkStart w:id="503" w:name="_Toc77095880"/>
      <w:bookmarkStart w:id="504" w:name="_Toc86873975"/>
      <w:r>
        <w:t xml:space="preserve">Table </w:t>
      </w:r>
      <w:r>
        <w:fldChar w:fldCharType="begin"/>
      </w:r>
      <w:r>
        <w:instrText xml:space="preserve"> SEQ Table \* ARABIC </w:instrText>
      </w:r>
      <w:r>
        <w:fldChar w:fldCharType="separate"/>
      </w:r>
      <w:r w:rsidR="00C07D39">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500"/>
      <w:bookmarkEnd w:id="501"/>
      <w:bookmarkEnd w:id="502"/>
      <w:bookmarkEnd w:id="503"/>
      <w:bookmarkEnd w:id="504"/>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4C4DF3AF" w:rsidR="00FC68DB" w:rsidRDefault="00FC68DB" w:rsidP="00B202D2">
      <w:pPr>
        <w:pStyle w:val="Caption"/>
        <w:spacing w:before="120"/>
      </w:pPr>
      <w:bookmarkStart w:id="505" w:name="_Toc440039079"/>
      <w:bookmarkStart w:id="506" w:name="_Toc3566430"/>
      <w:bookmarkStart w:id="507" w:name="_Toc34747433"/>
      <w:bookmarkStart w:id="508" w:name="_Toc77095881"/>
      <w:bookmarkStart w:id="509" w:name="_Toc86873976"/>
      <w:r>
        <w:t xml:space="preserve">Table </w:t>
      </w:r>
      <w:r>
        <w:fldChar w:fldCharType="begin"/>
      </w:r>
      <w:r>
        <w:instrText xml:space="preserve"> SEQ Table \* ARABIC </w:instrText>
      </w:r>
      <w:r>
        <w:fldChar w:fldCharType="separate"/>
      </w:r>
      <w:r w:rsidR="00C07D39">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05"/>
      <w:bookmarkEnd w:id="506"/>
      <w:bookmarkEnd w:id="507"/>
      <w:bookmarkEnd w:id="508"/>
      <w:bookmarkEnd w:id="509"/>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02C530EE" w:rsidR="00FC68DB" w:rsidRDefault="00FC68DB" w:rsidP="00B202D2">
      <w:pPr>
        <w:pStyle w:val="Caption"/>
        <w:spacing w:before="120"/>
      </w:pPr>
      <w:bookmarkStart w:id="510" w:name="_Toc440039080"/>
      <w:bookmarkStart w:id="511" w:name="_Toc3566431"/>
      <w:bookmarkStart w:id="512" w:name="_Toc34747434"/>
      <w:bookmarkStart w:id="513" w:name="_Toc77095882"/>
      <w:bookmarkStart w:id="514" w:name="_Toc86873977"/>
      <w:r>
        <w:t xml:space="preserve">Table </w:t>
      </w:r>
      <w:r>
        <w:fldChar w:fldCharType="begin"/>
      </w:r>
      <w:r>
        <w:instrText xml:space="preserve"> SEQ Table \* ARABIC </w:instrText>
      </w:r>
      <w:r>
        <w:fldChar w:fldCharType="separate"/>
      </w:r>
      <w:r w:rsidR="00C07D39">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10"/>
      <w:bookmarkEnd w:id="511"/>
      <w:bookmarkEnd w:id="512"/>
      <w:bookmarkEnd w:id="513"/>
      <w:bookmarkEnd w:id="514"/>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8AD8DCA" w:rsidR="00FC68DB" w:rsidRDefault="00FC68DB" w:rsidP="00B202D2">
      <w:pPr>
        <w:pStyle w:val="Caption"/>
        <w:spacing w:before="120"/>
      </w:pPr>
      <w:bookmarkStart w:id="515" w:name="_Toc440039081"/>
      <w:bookmarkStart w:id="516" w:name="_Toc3566432"/>
      <w:bookmarkStart w:id="517" w:name="_Toc34747435"/>
      <w:bookmarkStart w:id="518" w:name="_Toc77095883"/>
      <w:bookmarkStart w:id="519" w:name="_Toc86873978"/>
      <w:r>
        <w:t xml:space="preserve">Table </w:t>
      </w:r>
      <w:r>
        <w:fldChar w:fldCharType="begin"/>
      </w:r>
      <w:r>
        <w:instrText xml:space="preserve"> SEQ Table \* ARABIC </w:instrText>
      </w:r>
      <w:r>
        <w:fldChar w:fldCharType="separate"/>
      </w:r>
      <w:r w:rsidR="00C07D39">
        <w:rPr>
          <w:noProof/>
        </w:rPr>
        <w:t>25</w:t>
      </w:r>
      <w:r>
        <w:fldChar w:fldCharType="end"/>
      </w:r>
      <w:r>
        <w:t xml:space="preserve">: Attributes of </w:t>
      </w:r>
      <w:r w:rsidRPr="00503746">
        <w:rPr>
          <w:rStyle w:val="elementdeftypeChar"/>
          <w:rFonts w:eastAsia="Calibri"/>
          <w:b w:val="0"/>
        </w:rPr>
        <w:t>&lt;string</w:t>
      </w:r>
      <w:r>
        <w:rPr>
          <w:rStyle w:val="elementdeftypeChar"/>
          <w:rFonts w:eastAsia="Calibri"/>
          <w:b w:val="0"/>
        </w:rPr>
        <w:t>_list/</w:t>
      </w:r>
      <w:r w:rsidRPr="00503746">
        <w:rPr>
          <w:rStyle w:val="elementdeftypeChar"/>
          <w:rFonts w:eastAsia="Calibri"/>
          <w:b w:val="0"/>
        </w:rPr>
        <w:t>&gt;</w:t>
      </w:r>
      <w:r>
        <w:t xml:space="preserve"> element</w:t>
      </w:r>
      <w:bookmarkEnd w:id="515"/>
      <w:bookmarkEnd w:id="516"/>
      <w:bookmarkEnd w:id="517"/>
      <w:bookmarkEnd w:id="518"/>
      <w:bookmarkEnd w:id="519"/>
    </w:p>
    <w:p w14:paraId="61F1F700" w14:textId="77777777" w:rsidR="00FC68DB" w:rsidRDefault="00FC68DB" w:rsidP="00B202D2">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5D076FB" w:rsidR="00FC68DB" w:rsidRDefault="00FC68DB" w:rsidP="00B202D2">
      <w:pPr>
        <w:pStyle w:val="Caption"/>
        <w:spacing w:before="120"/>
      </w:pPr>
      <w:bookmarkStart w:id="520" w:name="_Toc440039082"/>
      <w:bookmarkStart w:id="521" w:name="_Toc3566433"/>
      <w:bookmarkStart w:id="522" w:name="_Toc34747436"/>
      <w:bookmarkStart w:id="523" w:name="_Toc77095884"/>
      <w:bookmarkStart w:id="524" w:name="_Toc86873979"/>
      <w:r>
        <w:lastRenderedPageBreak/>
        <w:t xml:space="preserve">Table </w:t>
      </w:r>
      <w:r>
        <w:fldChar w:fldCharType="begin"/>
      </w:r>
      <w:r>
        <w:instrText xml:space="preserve"> SEQ Table \* ARABIC </w:instrText>
      </w:r>
      <w:r>
        <w:fldChar w:fldCharType="separate"/>
      </w:r>
      <w:r w:rsidR="00C07D39">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string_list</w:t>
      </w:r>
      <w:r>
        <w:t>/&gt;</w:t>
      </w:r>
      <w:bookmarkEnd w:id="520"/>
      <w:bookmarkEnd w:id="521"/>
      <w:bookmarkEnd w:id="522"/>
      <w:bookmarkEnd w:id="523"/>
      <w:bookmarkEnd w:id="524"/>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76800075" w:rsidR="00FC68DB" w:rsidRDefault="00FC68DB" w:rsidP="00B202D2">
      <w:pPr>
        <w:pStyle w:val="Caption"/>
        <w:spacing w:before="120"/>
      </w:pPr>
      <w:bookmarkStart w:id="525" w:name="_Toc440039083"/>
      <w:bookmarkStart w:id="526" w:name="_Toc3566434"/>
      <w:bookmarkStart w:id="527" w:name="_Toc34747437"/>
      <w:bookmarkStart w:id="528" w:name="_Toc77095885"/>
      <w:bookmarkStart w:id="529" w:name="_Toc86873980"/>
      <w:r>
        <w:t xml:space="preserve">Table </w:t>
      </w:r>
      <w:r>
        <w:fldChar w:fldCharType="begin"/>
      </w:r>
      <w:r>
        <w:instrText xml:space="preserve"> SEQ Table \* ARABIC </w:instrText>
      </w:r>
      <w:r>
        <w:fldChar w:fldCharType="separate"/>
      </w:r>
      <w:r w:rsidR="00C07D39">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real_list/</w:t>
      </w:r>
      <w:r w:rsidRPr="00503746">
        <w:rPr>
          <w:rStyle w:val="elementdeftypeChar"/>
          <w:rFonts w:eastAsia="Calibri"/>
          <w:b w:val="0"/>
        </w:rPr>
        <w:t>&gt;</w:t>
      </w:r>
      <w:r>
        <w:t xml:space="preserve"> element</w:t>
      </w:r>
      <w:bookmarkEnd w:id="525"/>
      <w:bookmarkEnd w:id="526"/>
      <w:bookmarkEnd w:id="527"/>
      <w:bookmarkEnd w:id="528"/>
      <w:bookmarkEnd w:id="529"/>
    </w:p>
    <w:p w14:paraId="21D82A0D" w14:textId="77777777" w:rsidR="00FC68DB" w:rsidRDefault="00FC68DB" w:rsidP="00B202D2">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2BC28B9C" w:rsidR="00FC68DB" w:rsidRDefault="00FC68DB" w:rsidP="00B202D2">
      <w:pPr>
        <w:pStyle w:val="Caption"/>
        <w:spacing w:before="120"/>
      </w:pPr>
      <w:bookmarkStart w:id="530" w:name="_Toc440039084"/>
      <w:bookmarkStart w:id="531" w:name="_Toc3566435"/>
      <w:bookmarkStart w:id="532" w:name="_Toc34747438"/>
      <w:bookmarkStart w:id="533" w:name="_Toc77095886"/>
      <w:bookmarkStart w:id="534" w:name="_Toc86873981"/>
      <w:r>
        <w:t xml:space="preserve">Table </w:t>
      </w:r>
      <w:r>
        <w:fldChar w:fldCharType="begin"/>
      </w:r>
      <w:r>
        <w:instrText xml:space="preserve"> SEQ Table \* ARABIC </w:instrText>
      </w:r>
      <w:r>
        <w:fldChar w:fldCharType="separate"/>
      </w:r>
      <w:r w:rsidR="00C07D39">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real_list</w:t>
      </w:r>
      <w:r>
        <w:t>/&gt;</w:t>
      </w:r>
      <w:bookmarkEnd w:id="530"/>
      <w:bookmarkEnd w:id="531"/>
      <w:bookmarkEnd w:id="532"/>
      <w:bookmarkEnd w:id="533"/>
      <w:bookmarkEnd w:id="534"/>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&lt;int_</w:t>
      </w:r>
      <w:r>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2AFEB0A2" w:rsidR="00FC68DB" w:rsidRDefault="00FC68DB" w:rsidP="00B202D2">
      <w:pPr>
        <w:pStyle w:val="Caption"/>
        <w:spacing w:before="120"/>
      </w:pPr>
      <w:bookmarkStart w:id="535" w:name="_Toc440039085"/>
      <w:bookmarkStart w:id="536" w:name="_Toc3566436"/>
      <w:bookmarkStart w:id="537" w:name="_Toc34747439"/>
      <w:bookmarkStart w:id="538" w:name="_Toc77095887"/>
      <w:bookmarkStart w:id="539" w:name="_Toc86873982"/>
      <w:r>
        <w:t xml:space="preserve">Table </w:t>
      </w:r>
      <w:r>
        <w:fldChar w:fldCharType="begin"/>
      </w:r>
      <w:r>
        <w:instrText xml:space="preserve"> SEQ Table \* ARABIC </w:instrText>
      </w:r>
      <w:r>
        <w:fldChar w:fldCharType="separate"/>
      </w:r>
      <w:r w:rsidR="00C07D39">
        <w:rPr>
          <w:noProof/>
        </w:rPr>
        <w:t>29</w:t>
      </w:r>
      <w:r>
        <w:fldChar w:fldCharType="end"/>
      </w:r>
      <w:r>
        <w:t xml:space="preserve">: Attributes of </w:t>
      </w:r>
      <w:r w:rsidRPr="00503746">
        <w:rPr>
          <w:rStyle w:val="elementdeftypeChar"/>
          <w:rFonts w:eastAsia="Calibri"/>
          <w:b w:val="0"/>
        </w:rPr>
        <w:t>&lt;</w:t>
      </w:r>
      <w:r>
        <w:rPr>
          <w:rStyle w:val="elementdeftypeChar"/>
          <w:rFonts w:eastAsia="Calibri"/>
          <w:b w:val="0"/>
        </w:rPr>
        <w:t>int_list/</w:t>
      </w:r>
      <w:r w:rsidRPr="00503746">
        <w:rPr>
          <w:rStyle w:val="elementdeftypeChar"/>
          <w:rFonts w:eastAsia="Calibri"/>
          <w:b w:val="0"/>
        </w:rPr>
        <w:t>&gt;</w:t>
      </w:r>
      <w:r>
        <w:t xml:space="preserve"> element</w:t>
      </w:r>
      <w:bookmarkEnd w:id="535"/>
      <w:bookmarkEnd w:id="536"/>
      <w:bookmarkEnd w:id="537"/>
      <w:bookmarkEnd w:id="538"/>
      <w:bookmarkEnd w:id="539"/>
    </w:p>
    <w:p w14:paraId="06124AFF" w14:textId="77777777" w:rsidR="00FC68DB" w:rsidRDefault="00FC68DB" w:rsidP="00B202D2">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262CE673" w:rsidR="00FC68DB" w:rsidRDefault="00FC68DB" w:rsidP="00B202D2">
      <w:pPr>
        <w:pStyle w:val="Caption"/>
        <w:spacing w:before="120"/>
      </w:pPr>
      <w:bookmarkStart w:id="540" w:name="_Toc440039086"/>
      <w:bookmarkStart w:id="541" w:name="_Toc3566437"/>
      <w:bookmarkStart w:id="542" w:name="_Toc34747440"/>
      <w:bookmarkStart w:id="543" w:name="_Toc77095888"/>
      <w:bookmarkStart w:id="544" w:name="_Toc86873983"/>
      <w:r>
        <w:t xml:space="preserve">Table </w:t>
      </w:r>
      <w:r>
        <w:fldChar w:fldCharType="begin"/>
      </w:r>
      <w:r>
        <w:instrText xml:space="preserve"> SEQ Table \* ARABIC </w:instrText>
      </w:r>
      <w:r>
        <w:fldChar w:fldCharType="separate"/>
      </w:r>
      <w:r w:rsidR="00C07D39">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BF11F3">
        <w:rPr>
          <w:rFonts w:ascii="Courier New" w:hAnsi="Courier New" w:cs="Courier New"/>
        </w:rPr>
        <w:t>real_list</w:t>
      </w:r>
      <w:r>
        <w:rPr>
          <w:rFonts w:ascii="Courier New" w:hAnsi="Courier New" w:cs="Courier New"/>
        </w:rPr>
        <w:t>/</w:t>
      </w:r>
      <w:r>
        <w:t>&gt;</w:t>
      </w:r>
      <w:bookmarkEnd w:id="540"/>
      <w:bookmarkEnd w:id="541"/>
      <w:bookmarkEnd w:id="542"/>
      <w:bookmarkEnd w:id="543"/>
      <w:bookmarkEnd w:id="544"/>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lastRenderedPageBreak/>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&lt;custom_attributes_list&gt;</w:t>
      </w:r>
    </w:p>
    <w:p w14:paraId="76BF4FF7" w14:textId="77777777" w:rsidR="00FC68DB" w:rsidRDefault="00FC68DB" w:rsidP="00A11911">
      <w:pPr>
        <w:pStyle w:val="XMLCode"/>
        <w:keepNext/>
      </w:pPr>
      <w:r>
        <w:tab/>
        <w:t>&lt;custom_attributes owner="DepartmentA"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key="fatigue_limit"&gt; 223.1 &lt;/real&gt;</w:t>
      </w:r>
    </w:p>
    <w:p w14:paraId="2C82ECA6" w14:textId="77777777" w:rsidR="00FC68DB" w:rsidRDefault="00FC68DB" w:rsidP="00B202D2">
      <w:pPr>
        <w:pStyle w:val="XMLCode"/>
      </w:pPr>
      <w:r>
        <w:tab/>
        <w:t>&lt;/custom_attributes&gt;</w:t>
      </w:r>
    </w:p>
    <w:p w14:paraId="35BD74B9" w14:textId="77777777" w:rsidR="00FC68DB" w:rsidRDefault="00FC68DB" w:rsidP="00B202D2">
      <w:pPr>
        <w:pStyle w:val="XMLCode"/>
      </w:pPr>
      <w:r>
        <w:tab/>
        <w:t>&lt;custom_attributes owner="DepartmentA"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&lt;/custom_attributes&gt;</w:t>
      </w:r>
    </w:p>
    <w:p w14:paraId="45027E78" w14:textId="77777777" w:rsidR="00FC68DB" w:rsidRDefault="00FC68DB" w:rsidP="00B202D2">
      <w:pPr>
        <w:pStyle w:val="XMLCode"/>
      </w:pPr>
      <w:r>
        <w:tab/>
        <w:t>&lt;custom_attributes owner="DepartmentB"&gt;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&lt;real_list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&lt;/real_list&gt;</w:t>
      </w:r>
    </w:p>
    <w:p w14:paraId="6EA643E5" w14:textId="77777777" w:rsidR="00FC68DB" w:rsidRDefault="00FC68DB" w:rsidP="00B202D2">
      <w:pPr>
        <w:pStyle w:val="XMLCode"/>
      </w:pPr>
      <w:r>
        <w:tab/>
      </w:r>
      <w:r>
        <w:tab/>
        <w:t>&lt;string_list key="verifiedby"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&lt;/string_list&gt;</w:t>
      </w:r>
    </w:p>
    <w:p w14:paraId="6C9ECC4F" w14:textId="77777777" w:rsidR="00FC68DB" w:rsidRDefault="00FC68DB" w:rsidP="00B202D2">
      <w:pPr>
        <w:pStyle w:val="XMLCode"/>
      </w:pPr>
      <w:r>
        <w:tab/>
        <w:t>&lt;/custom_attributes&gt;</w:t>
      </w:r>
    </w:p>
    <w:p w14:paraId="2310DFB9" w14:textId="77777777" w:rsidR="00FC68DB" w:rsidRDefault="00FC68DB" w:rsidP="00B202D2">
      <w:pPr>
        <w:pStyle w:val="XMLCode"/>
      </w:pPr>
      <w:r>
        <w:t>&lt;/custom_attributes_list&gt;</w:t>
      </w:r>
    </w:p>
    <w:p w14:paraId="59637AC5" w14:textId="77777777" w:rsidR="00FC68DB" w:rsidRPr="007055D9" w:rsidRDefault="00FC68DB" w:rsidP="00B202D2">
      <w:pPr>
        <w:pStyle w:val="XMLCode"/>
      </w:pPr>
    </w:p>
    <w:p w14:paraId="5869CB1B" w14:textId="77777777" w:rsidR="00FC68DB" w:rsidRDefault="00FC68DB" w:rsidP="00B202D2">
      <w:pPr>
        <w:pStyle w:val="Heading2"/>
      </w:pPr>
      <w:bookmarkStart w:id="545" w:name="_Toc440038865"/>
      <w:bookmarkStart w:id="546" w:name="_Toc3556965"/>
      <w:bookmarkStart w:id="547" w:name="_Toc34747215"/>
      <w:bookmarkStart w:id="548" w:name="_Toc77102030"/>
      <w:bookmarkStart w:id="549" w:name="_Toc86869778"/>
      <w:r w:rsidRPr="00A2560C">
        <w:t xml:space="preserve">Distinction between </w:t>
      </w:r>
      <w:r w:rsidRPr="004F4C2F">
        <w:rPr>
          <w:rFonts w:ascii="Courier New" w:hAnsi="Courier New" w:cs="Courier New"/>
        </w:rPr>
        <w:t>&lt;custom_attributes/&gt;</w:t>
      </w:r>
      <w:r w:rsidRPr="004F4C2F">
        <w:rPr>
          <w:sz w:val="32"/>
        </w:rPr>
        <w:t xml:space="preserve"> </w:t>
      </w:r>
      <w:r w:rsidRPr="00A2560C">
        <w:t xml:space="preserve">and </w:t>
      </w:r>
      <w:r w:rsidRPr="004F4C2F">
        <w:rPr>
          <w:rFonts w:ascii="Courier New" w:hAnsi="Courier New" w:cs="Courier New"/>
        </w:rPr>
        <w:t>&lt;appdata/&gt;</w:t>
      </w:r>
      <w:bookmarkEnd w:id="545"/>
      <w:bookmarkEnd w:id="546"/>
      <w:bookmarkEnd w:id="547"/>
      <w:bookmarkEnd w:id="548"/>
      <w:bookmarkEnd w:id="549"/>
    </w:p>
    <w:p w14:paraId="6DA1A818" w14:textId="77777777" w:rsidR="00FC68DB" w:rsidRDefault="00FC68DB" w:rsidP="00B202D2">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Heading3"/>
      </w:pPr>
      <w:bookmarkStart w:id="550" w:name="_Toc440038866"/>
      <w:bookmarkStart w:id="551" w:name="_Toc3556966"/>
      <w:bookmarkStart w:id="552" w:name="_Toc34747216"/>
      <w:bookmarkStart w:id="553" w:name="_Toc77102031"/>
      <w:bookmarkStart w:id="554" w:name="_Toc86869779"/>
      <w:r>
        <w:t xml:space="preserve">Needs of different process roles,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550"/>
      <w:bookmarkEnd w:id="551"/>
      <w:bookmarkEnd w:id="552"/>
      <w:bookmarkEnd w:id="553"/>
      <w:bookmarkEnd w:id="554"/>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Heading3"/>
      </w:pPr>
      <w:bookmarkStart w:id="555" w:name="_Toc440038867"/>
      <w:bookmarkStart w:id="556" w:name="_Toc3556967"/>
      <w:bookmarkStart w:id="557" w:name="_Toc34747217"/>
      <w:bookmarkStart w:id="558" w:name="_Toc77102032"/>
      <w:bookmarkStart w:id="559" w:name="_Toc86869780"/>
      <w:r>
        <w:t xml:space="preserve">Needs of different applications,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555"/>
      <w:bookmarkEnd w:id="556"/>
      <w:bookmarkEnd w:id="557"/>
      <w:bookmarkEnd w:id="558"/>
      <w:bookmarkEnd w:id="559"/>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w:t>
      </w:r>
      <w:r w:rsidRPr="009C29E3">
        <w:lastRenderedPageBreak/>
        <w:t xml:space="preserve">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Heading3"/>
      </w:pPr>
      <w:bookmarkStart w:id="560" w:name="_Toc440038868"/>
      <w:bookmarkStart w:id="561" w:name="_Toc3556968"/>
      <w:bookmarkStart w:id="562" w:name="_Toc34747218"/>
      <w:bookmarkStart w:id="563" w:name="_Toc77102033"/>
      <w:bookmarkStart w:id="564" w:name="_Toc86869781"/>
      <w:r>
        <w:t xml:space="preserve">Different levels of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60"/>
      <w:bookmarkEnd w:id="561"/>
      <w:bookmarkEnd w:id="562"/>
      <w:bookmarkEnd w:id="563"/>
      <w:bookmarkEnd w:id="564"/>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B01D6">
      <w:pPr>
        <w:pStyle w:val="ListParagraph"/>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Pr="00CF44EB">
        <w:rPr>
          <w:lang w:val="en-US"/>
        </w:rPr>
        <w:t xml:space="preserve"> tag)</w:t>
      </w:r>
    </w:p>
    <w:p w14:paraId="714E10D7" w14:textId="77777777" w:rsidR="00FC68DB" w:rsidRPr="00CF44EB" w:rsidRDefault="00FC68DB" w:rsidP="001B01D6">
      <w:pPr>
        <w:pStyle w:val="ListParagraph"/>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1B01D6">
      <w:pPr>
        <w:pStyle w:val="ListParagraph"/>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2972D7FE" w14:textId="77777777" w:rsidR="00FC68DB" w:rsidRPr="00F0793E" w:rsidRDefault="00FC68DB" w:rsidP="001B01D6">
      <w:pPr>
        <w:pStyle w:val="ListParagraph"/>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1B01D6">
      <w:pPr>
        <w:pStyle w:val="ListParagraph"/>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Heading1"/>
      </w:pPr>
      <w:bookmarkStart w:id="565" w:name="_Toc3556969"/>
      <w:bookmarkStart w:id="566" w:name="_Toc34747219"/>
      <w:bookmarkStart w:id="567" w:name="_Toc77102034"/>
      <w:bookmarkStart w:id="568" w:name="_Toc86869782"/>
      <w:r w:rsidRPr="007055D9">
        <w:t>0D connections</w:t>
      </w:r>
      <w:bookmarkEnd w:id="565"/>
      <w:bookmarkEnd w:id="566"/>
      <w:bookmarkEnd w:id="567"/>
      <w:bookmarkEnd w:id="568"/>
    </w:p>
    <w:p w14:paraId="7BFE46E1" w14:textId="77777777" w:rsidR="00FC68DB" w:rsidRPr="00226A3F" w:rsidRDefault="00FC68DB" w:rsidP="00B202D2">
      <w:pPr>
        <w:pStyle w:val="Heading2"/>
      </w:pPr>
      <w:bookmarkStart w:id="569" w:name="_Toc413359578"/>
      <w:bookmarkStart w:id="570" w:name="_Toc3556970"/>
      <w:bookmarkStart w:id="571" w:name="_Toc34747220"/>
      <w:bookmarkStart w:id="572" w:name="_Toc77102035"/>
      <w:bookmarkStart w:id="573" w:name="_Toc86869783"/>
      <w:r w:rsidRPr="00226A3F">
        <w:t>Generic Definitions</w:t>
      </w:r>
      <w:bookmarkEnd w:id="569"/>
      <w:bookmarkEnd w:id="570"/>
      <w:bookmarkEnd w:id="571"/>
      <w:bookmarkEnd w:id="572"/>
      <w:bookmarkEnd w:id="573"/>
    </w:p>
    <w:p w14:paraId="64F211EF" w14:textId="77777777" w:rsidR="00FC68DB" w:rsidRPr="00226A3F" w:rsidRDefault="00FC68DB" w:rsidP="00B202D2">
      <w:pPr>
        <w:pStyle w:val="Heading3"/>
      </w:pPr>
      <w:bookmarkStart w:id="574" w:name="_Toc413359579"/>
      <w:bookmarkStart w:id="575" w:name="_Ref428958711"/>
      <w:bookmarkStart w:id="576" w:name="_Toc3556971"/>
      <w:bookmarkStart w:id="577" w:name="_Toc34747221"/>
      <w:bookmarkStart w:id="578" w:name="_Toc77102036"/>
      <w:bookmarkStart w:id="579" w:name="_Toc86869784"/>
      <w:r w:rsidRPr="00226A3F">
        <w:t>Identification</w:t>
      </w:r>
      <w:bookmarkEnd w:id="574"/>
      <w:bookmarkEnd w:id="575"/>
      <w:bookmarkEnd w:id="576"/>
      <w:bookmarkEnd w:id="577"/>
      <w:bookmarkEnd w:id="578"/>
      <w:bookmarkEnd w:id="579"/>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r>
              <w:rPr>
                <w:sz w:val="20"/>
                <w:szCs w:val="20"/>
              </w:rPr>
              <w:lastRenderedPageBreak/>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05C70A9"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07D39">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07D39" w:rsidRPr="00BD20ED">
              <w:rPr>
                <w:szCs w:val="34"/>
              </w:rPr>
              <w:t xml:space="preserve">Attribute </w:t>
            </w:r>
            <w:proofErr w:type="spellStart"/>
            <w:r w:rsidR="00C07D39" w:rsidRPr="00C07D39">
              <w:rPr>
                <w:rFonts w:ascii="Courier New" w:hAnsi="Courier New" w:cs="Courier New"/>
                <w:b/>
                <w:sz w:val="18"/>
                <w:szCs w:val="34"/>
                <w:highlight w:val="white"/>
              </w:rPr>
              <w:t>quality_control</w:t>
            </w:r>
            <w:proofErr w:type="spellEnd"/>
            <w:r>
              <w:rPr>
                <w:sz w:val="20"/>
                <w:szCs w:val="20"/>
              </w:rPr>
              <w:fldChar w:fldCharType="end"/>
            </w:r>
          </w:p>
        </w:tc>
      </w:tr>
    </w:tbl>
    <w:p w14:paraId="3DD776DB" w14:textId="06CD2254" w:rsidR="00FC68DB" w:rsidRDefault="00FC68DB" w:rsidP="00B202D2">
      <w:pPr>
        <w:pStyle w:val="Caption"/>
        <w:spacing w:before="120"/>
      </w:pPr>
      <w:bookmarkStart w:id="580" w:name="_Toc3566438"/>
      <w:bookmarkStart w:id="581" w:name="_Toc34747441"/>
      <w:bookmarkStart w:id="582" w:name="_Toc77095889"/>
      <w:bookmarkStart w:id="583" w:name="_Toc86873984"/>
      <w:r>
        <w:t xml:space="preserve">Table </w:t>
      </w:r>
      <w:r>
        <w:fldChar w:fldCharType="begin"/>
      </w:r>
      <w:r>
        <w:instrText xml:space="preserve"> SEQ Table \* ARABIC </w:instrText>
      </w:r>
      <w:r>
        <w:fldChar w:fldCharType="separate"/>
      </w:r>
      <w:r w:rsidR="00C07D39">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80"/>
      <w:bookmarkEnd w:id="581"/>
      <w:bookmarkEnd w:id="582"/>
      <w:bookmarkEnd w:id="583"/>
    </w:p>
    <w:p w14:paraId="0DF78E6C" w14:textId="77777777" w:rsidR="00FC68DB" w:rsidRPr="007055D9" w:rsidRDefault="00FC68DB" w:rsidP="00B202D2">
      <w:pPr>
        <w:pStyle w:val="Heading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&lt;connection_list&gt;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&lt;/connection_list&gt;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&lt;connection_list&gt;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&lt;/connection_list&gt;</w:t>
      </w:r>
      <w:ins w:id="584" w:author="nick" w:date="2021-10-27T09:35:00Z">
        <w:r w:rsidR="00BD4F32">
          <w:br/>
        </w:r>
      </w:ins>
    </w:p>
    <w:p w14:paraId="79295975" w14:textId="5E07C9D2" w:rsidR="00BD4F32" w:rsidRPr="007055D9" w:rsidRDefault="00BD4F32" w:rsidP="00BD4F32">
      <w:pPr>
        <w:pStyle w:val="Heading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85" w:author="nick" w:date="2021-10-27T09:49:00Z">
        <w:r>
          <w:rPr>
            <w:lang w:val="en-US"/>
          </w:rPr>
          <w:t>file</w:t>
        </w:r>
        <w:commentRangeStart w:id="586"/>
        <w:del w:id="587" w:author="Dr. Carsten Franke" w:date="2021-10-29T01:56:00Z">
          <w:r w:rsidDel="004076DC">
            <w:rPr>
              <w:lang w:val="en-US"/>
            </w:rPr>
            <w:delText xml:space="preserve">, </w:delText>
          </w:r>
        </w:del>
      </w:ins>
      <w:ins w:id="588" w:author="nick" w:date="2021-10-27T09:40:00Z">
        <w:del w:id="589" w:author="Dr. Carsten Franke" w:date="2021-10-29T01:56:00Z">
          <w:r w:rsidDel="004076DC">
            <w:delText>and can be automatically generated</w:delText>
          </w:r>
        </w:del>
      </w:ins>
      <w:commentRangeEnd w:id="586"/>
      <w:r w:rsidR="004076DC">
        <w:rPr>
          <w:rStyle w:val="CommentReference"/>
          <w:rFonts w:ascii="Calibri" w:eastAsia="Times New Roman" w:hAnsi="Calibri"/>
          <w:lang w:val="en-US" w:eastAsia="x-none"/>
        </w:rPr>
        <w:commentReference w:id="586"/>
      </w:r>
      <w:ins w:id="590"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&lt;connection_list&gt;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&lt;/connection_list&gt;</w:t>
      </w:r>
    </w:p>
    <w:p w14:paraId="04B48E33" w14:textId="77777777" w:rsidR="00FC68DB" w:rsidRPr="007055D9" w:rsidRDefault="00FC68DB" w:rsidP="00B202D2">
      <w:pPr>
        <w:pStyle w:val="XMLCode"/>
      </w:pPr>
    </w:p>
    <w:p w14:paraId="1DBFF7BF" w14:textId="77777777" w:rsidR="00FC68DB" w:rsidRPr="007055D9" w:rsidRDefault="00FC68DB" w:rsidP="00B202D2">
      <w:pPr>
        <w:pStyle w:val="Heading3"/>
      </w:pPr>
      <w:bookmarkStart w:id="591" w:name="_Ref414563154"/>
      <w:bookmarkStart w:id="592" w:name="_Toc3556972"/>
      <w:bookmarkStart w:id="593" w:name="_Toc34747222"/>
      <w:bookmarkStart w:id="594" w:name="_Toc77102037"/>
      <w:bookmarkStart w:id="595" w:name="_Toc86869785"/>
      <w:r w:rsidRPr="007055D9">
        <w:lastRenderedPageBreak/>
        <w:t>Location</w:t>
      </w:r>
      <w:bookmarkEnd w:id="591"/>
      <w:bookmarkEnd w:id="592"/>
      <w:bookmarkEnd w:id="593"/>
      <w:bookmarkEnd w:id="594"/>
      <w:bookmarkEnd w:id="595"/>
    </w:p>
    <w:p w14:paraId="68901D38" w14:textId="77777777" w:rsidR="00FC68DB" w:rsidRDefault="00FC68DB" w:rsidP="00B202D2">
      <w:pPr>
        <w:keepLines/>
      </w:pPr>
      <w:r w:rsidRPr="007055D9">
        <w:t xml:space="preserve">The definition of the connection location is described by the element </w:t>
      </w:r>
      <w:r>
        <w:rPr>
          <w:rStyle w:val="XMLElement"/>
        </w:rPr>
        <w:t>&lt;l</w:t>
      </w:r>
      <w:r w:rsidRPr="007055D9">
        <w:rPr>
          <w:rStyle w:val="XMLElement"/>
        </w:rPr>
        <w:t>oc</w:t>
      </w:r>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120C3303" w:rsidR="00FC68DB" w:rsidRDefault="00FC68DB" w:rsidP="00B202D2">
      <w:pPr>
        <w:pStyle w:val="Caption"/>
        <w:spacing w:before="120"/>
      </w:pPr>
      <w:bookmarkStart w:id="596" w:name="_Toc3566439"/>
      <w:bookmarkStart w:id="597" w:name="_Toc34747442"/>
      <w:bookmarkStart w:id="598" w:name="_Toc77095890"/>
      <w:bookmarkStart w:id="599" w:name="_Toc86873985"/>
      <w:r>
        <w:t xml:space="preserve">Table </w:t>
      </w:r>
      <w:r>
        <w:fldChar w:fldCharType="begin"/>
      </w:r>
      <w:r>
        <w:instrText xml:space="preserve"> SEQ Table \* ARABIC </w:instrText>
      </w:r>
      <w:r>
        <w:fldChar w:fldCharType="separate"/>
      </w:r>
      <w:r w:rsidR="00C07D39">
        <w:rPr>
          <w:noProof/>
        </w:rPr>
        <w:t>32</w:t>
      </w:r>
      <w:r>
        <w:fldChar w:fldCharType="end"/>
      </w:r>
      <w:r>
        <w:t xml:space="preserve">: Text values of element </w:t>
      </w:r>
      <w:r w:rsidRPr="00431993">
        <w:rPr>
          <w:rStyle w:val="elementdeftypeChar"/>
          <w:rFonts w:eastAsia="Calibri"/>
          <w:b w:val="0"/>
          <w:i/>
        </w:rPr>
        <w:t>&lt;loc&gt;</w:t>
      </w:r>
      <w:bookmarkEnd w:id="596"/>
      <w:bookmarkEnd w:id="597"/>
      <w:bookmarkEnd w:id="598"/>
      <w:bookmarkEnd w:id="599"/>
    </w:p>
    <w:p w14:paraId="61B9BD97" w14:textId="77777777" w:rsidR="00FC68DB" w:rsidRPr="007055D9" w:rsidRDefault="00FC68DB" w:rsidP="00B202D2">
      <w:pPr>
        <w:pStyle w:val="Example"/>
        <w:keepNext/>
      </w:pPr>
      <w:r w:rsidRPr="004076DC">
        <w:rPr>
          <w:sz w:val="22"/>
          <w:szCs w:val="22"/>
        </w:rPr>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Heading3"/>
      </w:pPr>
      <w:bookmarkStart w:id="600" w:name="_Toc428279359"/>
      <w:bookmarkStart w:id="601" w:name="_Toc428456096"/>
      <w:bookmarkStart w:id="602" w:name="_Toc428537060"/>
      <w:bookmarkStart w:id="603" w:name="_Toc428969379"/>
      <w:bookmarkStart w:id="604" w:name="_Toc429052770"/>
      <w:bookmarkStart w:id="605" w:name="_Direction"/>
      <w:bookmarkStart w:id="606" w:name="_Ref400880511"/>
      <w:bookmarkStart w:id="607" w:name="_Toc413359581"/>
      <w:bookmarkStart w:id="608" w:name="_Toc3556973"/>
      <w:bookmarkStart w:id="609" w:name="_Toc34747223"/>
      <w:bookmarkStart w:id="610" w:name="_Toc77102038"/>
      <w:bookmarkStart w:id="611" w:name="_Toc86869786"/>
      <w:bookmarkEnd w:id="600"/>
      <w:bookmarkEnd w:id="601"/>
      <w:bookmarkEnd w:id="602"/>
      <w:bookmarkEnd w:id="603"/>
      <w:bookmarkEnd w:id="604"/>
      <w:bookmarkEnd w:id="605"/>
      <w:r>
        <w:t>Direc</w:t>
      </w:r>
      <w:r w:rsidRPr="00226A3F">
        <w:t>tion</w:t>
      </w:r>
      <w:bookmarkEnd w:id="606"/>
      <w:bookmarkEnd w:id="607"/>
      <w:bookmarkEnd w:id="608"/>
      <w:bookmarkEnd w:id="609"/>
      <w:bookmarkEnd w:id="610"/>
      <w:bookmarkEnd w:id="611"/>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r w:rsidRPr="001074B9">
        <w:rPr>
          <w:highlight w:val="white"/>
        </w:rPr>
        <w:t>normal_direction</w:t>
      </w:r>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0"/>
      </w:r>
      <w:r>
        <w:t xml:space="preserve"> relative to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relative to </w:t>
      </w:r>
      <w:r w:rsidRPr="009366C1">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ootnoteReference"/>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37985ECE" w:rsidR="00FC68DB" w:rsidRPr="009366C1" w:rsidRDefault="00FC68DB" w:rsidP="00B202D2">
      <w:pPr>
        <w:pStyle w:val="Caption"/>
        <w:spacing w:before="120"/>
      </w:pPr>
      <w:bookmarkStart w:id="612" w:name="_Toc3566440"/>
      <w:bookmarkStart w:id="613" w:name="_Toc34747443"/>
      <w:bookmarkStart w:id="614" w:name="_Toc77095891"/>
      <w:bookmarkStart w:id="615" w:name="_Toc86873986"/>
      <w:r w:rsidRPr="009366C1">
        <w:t xml:space="preserve">Table </w:t>
      </w:r>
      <w:r>
        <w:fldChar w:fldCharType="begin"/>
      </w:r>
      <w:r>
        <w:instrText xml:space="preserve"> SEQ Table \* ARABIC </w:instrText>
      </w:r>
      <w:r>
        <w:fldChar w:fldCharType="separate"/>
      </w:r>
      <w:r w:rsidR="00C07D39">
        <w:rPr>
          <w:noProof/>
        </w:rPr>
        <w:t>33</w:t>
      </w:r>
      <w:r>
        <w:fldChar w:fldCharType="end"/>
      </w:r>
      <w:r w:rsidRPr="009366C1">
        <w:t xml:space="preserve">: Attributes of elements </w:t>
      </w:r>
      <w:r w:rsidRPr="009366C1">
        <w:rPr>
          <w:rFonts w:ascii="Courier New" w:hAnsi="Courier New" w:cs="Courier New"/>
          <w:highlight w:val="white"/>
        </w:rPr>
        <w:t>&lt;normal_direction</w:t>
      </w:r>
      <w:r w:rsidRPr="009366C1">
        <w:rPr>
          <w:rFonts w:ascii="Courier New" w:hAnsi="Courier New" w:cs="Courier New"/>
        </w:rPr>
        <w:t>/&gt;</w:t>
      </w:r>
      <w:r w:rsidRPr="009366C1">
        <w:t xml:space="preserve"> &amp; </w:t>
      </w:r>
      <w:r w:rsidRPr="009366C1">
        <w:rPr>
          <w:rFonts w:ascii="Courier New" w:hAnsi="Courier New" w:cs="Courier New"/>
          <w:highlight w:val="white"/>
        </w:rPr>
        <w:t>&lt;tangential_direction</w:t>
      </w:r>
      <w:r w:rsidRPr="009366C1">
        <w:rPr>
          <w:rFonts w:ascii="Courier New" w:hAnsi="Courier New" w:cs="Courier New"/>
        </w:rPr>
        <w:t>/&gt;</w:t>
      </w:r>
      <w:bookmarkEnd w:id="612"/>
      <w:bookmarkEnd w:id="613"/>
      <w:bookmarkEnd w:id="614"/>
      <w:bookmarkEnd w:id="615"/>
      <w:r w:rsidRPr="009366C1">
        <w:t xml:space="preserve"> </w:t>
      </w:r>
    </w:p>
    <w:p w14:paraId="13C60C39" w14:textId="77777777" w:rsidR="00FC68DB" w:rsidRPr="00337162" w:rsidRDefault="00FC68DB" w:rsidP="00B202D2">
      <w:pPr>
        <w:spacing w:before="120"/>
      </w:pPr>
      <w:r w:rsidRPr="00337162">
        <w:lastRenderedPageBreak/>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r w:rsidRPr="00D613A8">
        <w:rPr>
          <w:b/>
          <w:sz w:val="24"/>
          <w:szCs w:val="24"/>
          <w:lang w:val="fr-FR"/>
        </w:rPr>
        <w:t>Example</w:t>
      </w:r>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&lt;normal_direction     x="0.0"  y="0.0"  z="-1.0" /&gt;</w:t>
      </w:r>
    </w:p>
    <w:p w14:paraId="077D6598" w14:textId="77777777" w:rsidR="00FC68DB" w:rsidRPr="0033379A" w:rsidRDefault="00FC68DB" w:rsidP="001E635D">
      <w:pPr>
        <w:pStyle w:val="XMLCode"/>
        <w:keepNext/>
        <w:rPr>
          <w:lang w:val="fr-FR"/>
        </w:rPr>
      </w:pPr>
      <w:r w:rsidRPr="0033379A">
        <w:rPr>
          <w:b/>
          <w:bCs/>
          <w:lang w:val="fr-FR"/>
        </w:rPr>
        <w:t>&lt;tangential_direction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Heading3"/>
      </w:pPr>
      <w:bookmarkStart w:id="616" w:name="_Toc428279361"/>
      <w:bookmarkStart w:id="617" w:name="_Toc428456098"/>
      <w:bookmarkStart w:id="618" w:name="_Toc3556974"/>
      <w:bookmarkStart w:id="619" w:name="_Toc34747224"/>
      <w:bookmarkStart w:id="620" w:name="_Toc77102039"/>
      <w:bookmarkStart w:id="621" w:name="_Toc86869787"/>
      <w:bookmarkEnd w:id="616"/>
      <w:bookmarkEnd w:id="617"/>
      <w:r w:rsidRPr="00736820">
        <w:t>Type</w:t>
      </w:r>
      <w:r w:rsidRPr="007055D9">
        <w:t xml:space="preserve"> Specification</w:t>
      </w:r>
      <w:bookmarkEnd w:id="618"/>
      <w:bookmarkEnd w:id="619"/>
      <w:bookmarkEnd w:id="620"/>
      <w:bookmarkEnd w:id="621"/>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r>
              <w:rPr>
                <w:sz w:val="20"/>
                <w:szCs w:val="20"/>
              </w:rPr>
              <w:t>heat_stake</w:t>
            </w:r>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r w:rsidRPr="00226A3F">
              <w:rPr>
                <w:sz w:val="20"/>
                <w:szCs w:val="20"/>
              </w:rPr>
              <w:t>robscan</w:t>
            </w:r>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r>
              <w:rPr>
                <w:sz w:val="20"/>
                <w:szCs w:val="20"/>
              </w:rPr>
              <w:t>rotation_joint</w:t>
            </w:r>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r>
              <w:rPr>
                <w:sz w:val="20"/>
                <w:szCs w:val="20"/>
              </w:rPr>
              <w:t>threaded_connection</w:t>
            </w:r>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r>
              <w:rPr>
                <w:sz w:val="20"/>
                <w:szCs w:val="20"/>
              </w:rPr>
              <w:t>contact_list</w:t>
            </w:r>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3E1E1BFC"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23C96A5D"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BB6E762" w14:textId="2C3174FD" w:rsidR="00FC68DB" w:rsidRPr="00226A3F" w:rsidRDefault="00FC68DB" w:rsidP="00B202D2">
      <w:pPr>
        <w:pStyle w:val="Caption"/>
        <w:spacing w:before="120"/>
      </w:pPr>
      <w:bookmarkStart w:id="622" w:name="_Toc3566441"/>
      <w:bookmarkStart w:id="623" w:name="_Toc34747444"/>
      <w:bookmarkStart w:id="624" w:name="_Toc77095892"/>
      <w:bookmarkStart w:id="625" w:name="_Toc86873987"/>
      <w:r>
        <w:t xml:space="preserve">Table </w:t>
      </w:r>
      <w:r>
        <w:fldChar w:fldCharType="begin"/>
      </w:r>
      <w:r>
        <w:instrText xml:space="preserve"> SEQ Table \* ARABIC </w:instrText>
      </w:r>
      <w:r>
        <w:fldChar w:fldCharType="separate"/>
      </w:r>
      <w:r w:rsidR="00C07D39">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22"/>
      <w:bookmarkEnd w:id="623"/>
      <w:bookmarkEnd w:id="624"/>
      <w:bookmarkEnd w:id="625"/>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r>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Pr>
          <w:rFonts w:ascii="Courier New" w:hAnsi="Courier New" w:cs="Courier New"/>
          <w:b/>
          <w:i/>
          <w:sz w:val="18"/>
          <w:szCs w:val="18"/>
        </w:rPr>
        <w:t>, or threaded_connection</w:t>
      </w:r>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Heading2"/>
      </w:pPr>
      <w:bookmarkStart w:id="626" w:name="_Ref428355238"/>
      <w:bookmarkStart w:id="627" w:name="_Toc3556975"/>
      <w:bookmarkStart w:id="628" w:name="_Toc34747225"/>
      <w:bookmarkStart w:id="629" w:name="_Toc77102040"/>
      <w:bookmarkStart w:id="630" w:name="_Toc86869788"/>
      <w:r w:rsidRPr="007055D9">
        <w:t xml:space="preserve">Spot </w:t>
      </w:r>
      <w:r>
        <w:t>W</w:t>
      </w:r>
      <w:r w:rsidRPr="007055D9">
        <w:t>elds</w:t>
      </w:r>
      <w:bookmarkEnd w:id="626"/>
      <w:bookmarkEnd w:id="627"/>
      <w:bookmarkEnd w:id="628"/>
      <w:bookmarkEnd w:id="629"/>
      <w:bookmarkEnd w:id="630"/>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r w:rsidRPr="00226A3F">
              <w:rPr>
                <w:sz w:val="20"/>
                <w:szCs w:val="20"/>
              </w:rPr>
              <w:t>loc</w:t>
            </w:r>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r>
              <w:rPr>
                <w:sz w:val="20"/>
                <w:szCs w:val="20"/>
              </w:rPr>
              <w:t>femdata</w:t>
            </w:r>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r>
              <w:rPr>
                <w:rFonts w:cs="Calibri"/>
                <w:sz w:val="20"/>
                <w:szCs w:val="20"/>
                <w:lang w:eastAsia="en-GB"/>
              </w:rPr>
              <w:lastRenderedPageBreak/>
              <w:t xml:space="preserve">custom_attributes_list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474A7B6"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B74D22D" w14:textId="7D109229" w:rsidR="00FC68DB" w:rsidRPr="00226A3F" w:rsidRDefault="00FC68DB" w:rsidP="00B202D2">
      <w:pPr>
        <w:pStyle w:val="Caption"/>
        <w:spacing w:before="120"/>
      </w:pPr>
      <w:bookmarkStart w:id="631" w:name="_Toc3566442"/>
      <w:bookmarkStart w:id="632" w:name="_Toc34747445"/>
      <w:bookmarkStart w:id="633" w:name="_Toc77095893"/>
      <w:bookmarkStart w:id="634" w:name="_Toc86873988"/>
      <w:r>
        <w:t xml:space="preserve">Table </w:t>
      </w:r>
      <w:r>
        <w:fldChar w:fldCharType="begin"/>
      </w:r>
      <w:r>
        <w:instrText xml:space="preserve"> SEQ Table \* ARABIC </w:instrText>
      </w:r>
      <w:r>
        <w:fldChar w:fldCharType="separate"/>
      </w:r>
      <w:r w:rsidR="00C07D39">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31"/>
      <w:bookmarkEnd w:id="632"/>
      <w:bookmarkEnd w:id="633"/>
      <w:bookmarkEnd w:id="634"/>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6452632" w:rsidR="00FC68DB" w:rsidRDefault="00FC68DB" w:rsidP="00B202D2">
      <w:pPr>
        <w:pStyle w:val="Caption"/>
        <w:spacing w:before="120"/>
      </w:pPr>
      <w:bookmarkStart w:id="635" w:name="_Toc3566443"/>
      <w:bookmarkStart w:id="636" w:name="_Toc34747446"/>
      <w:bookmarkStart w:id="637" w:name="_Toc77095894"/>
      <w:bookmarkStart w:id="638" w:name="_Toc86873989"/>
      <w:r>
        <w:t xml:space="preserve">Table </w:t>
      </w:r>
      <w:r>
        <w:fldChar w:fldCharType="begin"/>
      </w:r>
      <w:r>
        <w:instrText xml:space="preserve"> SEQ Table \* ARABIC </w:instrText>
      </w:r>
      <w:r>
        <w:fldChar w:fldCharType="separate"/>
      </w:r>
      <w:r w:rsidR="00C07D39">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35"/>
      <w:bookmarkEnd w:id="636"/>
      <w:bookmarkEnd w:id="637"/>
      <w:bookmarkEnd w:id="638"/>
    </w:p>
    <w:p w14:paraId="21B36754" w14:textId="77777777" w:rsidR="00FC68DB" w:rsidRPr="007055D9" w:rsidRDefault="00FC68DB" w:rsidP="00B202D2">
      <w:pPr>
        <w:pStyle w:val="Heading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Heading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1B01D6">
      <w:pPr>
        <w:pStyle w:val="ListBullet"/>
        <w:numPr>
          <w:ilvl w:val="0"/>
          <w:numId w:val="11"/>
        </w:numPr>
      </w:pPr>
      <w:r w:rsidRPr="002E74A6">
        <w:t>Resistance welding</w:t>
      </w:r>
    </w:p>
    <w:p w14:paraId="0F5C33C7" w14:textId="77777777" w:rsidR="00FC68DB" w:rsidRPr="002E74A6" w:rsidRDefault="00FC68DB" w:rsidP="001B01D6">
      <w:pPr>
        <w:pStyle w:val="ListBullet"/>
        <w:numPr>
          <w:ilvl w:val="0"/>
          <w:numId w:val="11"/>
        </w:numPr>
      </w:pPr>
      <w:r>
        <w:t>Laser</w:t>
      </w:r>
      <w:r w:rsidRPr="002E74A6">
        <w:t xml:space="preserve"> welding</w:t>
      </w:r>
    </w:p>
    <w:p w14:paraId="5F3B1A41" w14:textId="77777777" w:rsidR="00FC68DB" w:rsidRDefault="00FC68DB" w:rsidP="001B01D6">
      <w:pPr>
        <w:pStyle w:val="ListBullet"/>
        <w:numPr>
          <w:ilvl w:val="0"/>
          <w:numId w:val="11"/>
        </w:numPr>
      </w:pPr>
      <w:r>
        <w:t>Projection</w:t>
      </w:r>
      <w:r w:rsidRPr="002E74A6">
        <w:t xml:space="preserve"> welding </w:t>
      </w:r>
    </w:p>
    <w:p w14:paraId="796B1BF5" w14:textId="77777777" w:rsidR="00FC68DB" w:rsidRPr="002E74A6" w:rsidRDefault="00FC68DB" w:rsidP="001B01D6">
      <w:pPr>
        <w:pStyle w:val="ListBullet"/>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r w:rsidRPr="00D613A8">
              <w:rPr>
                <w:sz w:val="20"/>
                <w:szCs w:val="20"/>
              </w:rPr>
              <w:t>normal_direction</w:t>
            </w:r>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r w:rsidRPr="00D613A8">
              <w:rPr>
                <w:sz w:val="20"/>
                <w:szCs w:val="20"/>
              </w:rPr>
              <w:t>tangential_direction</w:t>
            </w:r>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3D823FFF" w:rsidR="00FC68DB" w:rsidRDefault="00FC68DB" w:rsidP="00B202D2">
      <w:pPr>
        <w:pStyle w:val="Caption"/>
        <w:tabs>
          <w:tab w:val="center" w:pos="4535"/>
          <w:tab w:val="left" w:pos="7349"/>
        </w:tabs>
        <w:spacing w:before="120"/>
        <w:jc w:val="left"/>
        <w:rPr>
          <w:rStyle w:val="elementdeftypeChar"/>
          <w:rFonts w:eastAsia="Calibri"/>
          <w:b w:val="0"/>
        </w:rPr>
      </w:pPr>
      <w:r w:rsidRPr="00D613A8">
        <w:tab/>
      </w:r>
      <w:bookmarkStart w:id="639" w:name="_Toc77095895"/>
      <w:bookmarkStart w:id="640" w:name="_Toc86873990"/>
      <w:r w:rsidRPr="00D613A8">
        <w:t xml:space="preserve">Table </w:t>
      </w:r>
      <w:r w:rsidRPr="00D613A8">
        <w:fldChar w:fldCharType="begin"/>
      </w:r>
      <w:r w:rsidRPr="00D613A8">
        <w:instrText xml:space="preserve"> SEQ Table \* ARABIC </w:instrText>
      </w:r>
      <w:r w:rsidRPr="00D613A8">
        <w:fldChar w:fldCharType="separate"/>
      </w:r>
      <w:r w:rsidR="00C07D39">
        <w:rPr>
          <w:noProof/>
        </w:rPr>
        <w:t>37</w:t>
      </w:r>
      <w:r w:rsidRPr="00D613A8">
        <w:fldChar w:fldCharType="end"/>
      </w:r>
      <w:r w:rsidRPr="00D613A8">
        <w:t xml:space="preserve">: Nested elements of element </w:t>
      </w:r>
      <w:r w:rsidRPr="00D613A8">
        <w:rPr>
          <w:rStyle w:val="elementdeftypeChar"/>
          <w:rFonts w:eastAsia="Calibri"/>
          <w:b w:val="0"/>
        </w:rPr>
        <w:t>&lt;spotweld/&gt;</w:t>
      </w:r>
      <w:bookmarkEnd w:id="639"/>
      <w:bookmarkEnd w:id="640"/>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Heading2"/>
      </w:pPr>
      <w:bookmarkStart w:id="641" w:name="_Toc3556976"/>
      <w:bookmarkStart w:id="642" w:name="_Toc34747226"/>
      <w:bookmarkStart w:id="643" w:name="_Toc77102041"/>
      <w:bookmarkStart w:id="644" w:name="_Toc86869789"/>
      <w:r w:rsidRPr="007055D9">
        <w:lastRenderedPageBreak/>
        <w:t>Robscans</w:t>
      </w:r>
      <w:bookmarkEnd w:id="641"/>
      <w:bookmarkEnd w:id="642"/>
      <w:bookmarkEnd w:id="643"/>
      <w:bookmarkEnd w:id="644"/>
    </w:p>
    <w:bookmarkEnd w:id="449"/>
    <w:bookmarkEnd w:id="450"/>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commentRangeStart w:id="645"/>
      <w:r>
        <w:rPr>
          <w:noProof/>
          <w:lang w:val="en-US"/>
        </w:rPr>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4"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commentRangeEnd w:id="645"/>
      <w:r w:rsidR="002D17E4">
        <w:rPr>
          <w:rStyle w:val="CommentReference"/>
          <w:rFonts w:ascii="Calibri" w:eastAsia="Times New Roman" w:hAnsi="Calibri"/>
          <w:lang w:val="en-US" w:eastAsia="x-none"/>
        </w:rPr>
        <w:commentReference w:id="645"/>
      </w:r>
    </w:p>
    <w:p w14:paraId="392F0F38" w14:textId="7A53331A" w:rsidR="00FC68DB" w:rsidRPr="00226A3F" w:rsidRDefault="00FC68DB" w:rsidP="00B202D2">
      <w:pPr>
        <w:pStyle w:val="Caption"/>
      </w:pPr>
      <w:bookmarkStart w:id="646" w:name="_Ref401160011"/>
      <w:bookmarkStart w:id="647" w:name="_Toc413359628"/>
      <w:bookmarkStart w:id="648" w:name="_Toc3557087"/>
      <w:bookmarkStart w:id="649" w:name="_Toc34747338"/>
      <w:bookmarkStart w:id="650" w:name="_Toc76030529"/>
      <w:bookmarkStart w:id="651" w:name="_Toc86869858"/>
      <w:r w:rsidRPr="00226A3F">
        <w:t xml:space="preserve">Figure </w:t>
      </w:r>
      <w:r>
        <w:fldChar w:fldCharType="begin"/>
      </w:r>
      <w:r>
        <w:instrText xml:space="preserve"> SEQ Figure \* ARABIC </w:instrText>
      </w:r>
      <w:r>
        <w:fldChar w:fldCharType="separate"/>
      </w:r>
      <w:r w:rsidR="00C07D39">
        <w:rPr>
          <w:noProof/>
        </w:rPr>
        <w:t>8</w:t>
      </w:r>
      <w:r>
        <w:fldChar w:fldCharType="end"/>
      </w:r>
      <w:bookmarkEnd w:id="646"/>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47"/>
      <w:bookmarkEnd w:id="648"/>
      <w:bookmarkEnd w:id="649"/>
      <w:bookmarkEnd w:id="650"/>
      <w:bookmarkEnd w:id="651"/>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r w:rsidRPr="00226A3F">
        <w:t>pattern_width</w:t>
      </w:r>
      <w:r>
        <w:t>"</w:t>
      </w:r>
      <w:r w:rsidRPr="00226A3F">
        <w:t xml:space="preserve"> and </w:t>
      </w:r>
      <w:r>
        <w:t>"</w:t>
      </w:r>
      <w:r w:rsidRPr="00226A3F">
        <w:t>pattern_length</w:t>
      </w:r>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r>
              <w:rPr>
                <w:sz w:val="20"/>
                <w:szCs w:val="20"/>
              </w:rPr>
              <w:t>r</w:t>
            </w:r>
            <w:r w:rsidRPr="00226A3F">
              <w:rPr>
                <w:sz w:val="20"/>
                <w:szCs w:val="20"/>
              </w:rPr>
              <w:t>obscan</w:t>
            </w:r>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r>
              <w:rPr>
                <w:sz w:val="20"/>
                <w:szCs w:val="20"/>
              </w:rPr>
              <w:t>l</w:t>
            </w:r>
            <w:r w:rsidRPr="00226A3F">
              <w:rPr>
                <w:sz w:val="20"/>
                <w:szCs w:val="20"/>
              </w:rPr>
              <w:t>oc</w:t>
            </w:r>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r>
              <w:rPr>
                <w:sz w:val="20"/>
                <w:szCs w:val="20"/>
              </w:rPr>
              <w:t>femdata</w:t>
            </w:r>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r>
              <w:rPr>
                <w:rFonts w:cs="Calibri"/>
                <w:sz w:val="20"/>
                <w:szCs w:val="20"/>
                <w:lang w:eastAsia="en-GB"/>
              </w:rPr>
              <w:lastRenderedPageBreak/>
              <w:t xml:space="preserve">custom_attributes_list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7F647BC5"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2ACB231" w14:textId="27AABFB5" w:rsidR="00FC68DB" w:rsidRPr="00226A3F" w:rsidRDefault="00FC68DB" w:rsidP="00B202D2">
      <w:pPr>
        <w:pStyle w:val="Caption"/>
        <w:spacing w:before="120"/>
      </w:pPr>
      <w:bookmarkStart w:id="652" w:name="_Toc3566444"/>
      <w:bookmarkStart w:id="653" w:name="_Toc34747447"/>
      <w:bookmarkStart w:id="654" w:name="_Toc77095896"/>
      <w:bookmarkStart w:id="655" w:name="_Toc86873991"/>
      <w:r>
        <w:t xml:space="preserve">Table </w:t>
      </w:r>
      <w:r>
        <w:fldChar w:fldCharType="begin"/>
      </w:r>
      <w:r>
        <w:instrText xml:space="preserve"> SEQ Table \* ARABIC </w:instrText>
      </w:r>
      <w:r>
        <w:fldChar w:fldCharType="separate"/>
      </w:r>
      <w:r w:rsidR="00C07D39">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robscan</w:t>
      </w:r>
      <w:r w:rsidRPr="00D06BDF">
        <w:rPr>
          <w:rStyle w:val="elementdeftypeChar"/>
          <w:rFonts w:eastAsia="Calibri"/>
          <w:b w:val="0"/>
        </w:rPr>
        <w:t>/&gt;</w:t>
      </w:r>
      <w:bookmarkEnd w:id="652"/>
      <w:bookmarkEnd w:id="653"/>
      <w:bookmarkEnd w:id="654"/>
      <w:bookmarkEnd w:id="655"/>
    </w:p>
    <w:p w14:paraId="463CEBD3"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r>
              <w:rPr>
                <w:sz w:val="20"/>
                <w:szCs w:val="20"/>
              </w:rPr>
              <w:t>filler_material</w:t>
            </w:r>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74777BF3" w:rsidR="00FC68DB" w:rsidRDefault="00FC68DB" w:rsidP="00B202D2">
      <w:pPr>
        <w:pStyle w:val="Caption"/>
        <w:spacing w:before="120"/>
      </w:pPr>
      <w:bookmarkStart w:id="656" w:name="_Toc3566445"/>
      <w:bookmarkStart w:id="657" w:name="_Toc34747448"/>
      <w:bookmarkStart w:id="658" w:name="_Toc77095897"/>
      <w:bookmarkStart w:id="659" w:name="_Toc86873992"/>
      <w:r>
        <w:t xml:space="preserve">Table </w:t>
      </w:r>
      <w:r>
        <w:fldChar w:fldCharType="begin"/>
      </w:r>
      <w:r>
        <w:instrText xml:space="preserve"> SEQ Table \* ARABIC </w:instrText>
      </w:r>
      <w:r>
        <w:fldChar w:fldCharType="separate"/>
      </w:r>
      <w:r w:rsidR="00C07D39">
        <w:rPr>
          <w:noProof/>
        </w:rPr>
        <w:t>39</w:t>
      </w:r>
      <w:r>
        <w:fldChar w:fldCharType="end"/>
      </w:r>
      <w:r>
        <w:t xml:space="preserve">: Attributes of </w:t>
      </w:r>
      <w:r w:rsidRPr="00FE6880">
        <w:t xml:space="preserve">element </w:t>
      </w:r>
      <w:r w:rsidRPr="002437F7">
        <w:rPr>
          <w:rFonts w:ascii="Courier New" w:hAnsi="Courier New" w:cs="Courier New"/>
        </w:rPr>
        <w:t>&lt;robscan/&gt;</w:t>
      </w:r>
      <w:bookmarkEnd w:id="656"/>
      <w:bookmarkEnd w:id="657"/>
      <w:bookmarkEnd w:id="658"/>
      <w:bookmarkEnd w:id="659"/>
    </w:p>
    <w:p w14:paraId="41FA6ABF" w14:textId="77777777" w:rsidR="00FC68DB" w:rsidRPr="00226A3F" w:rsidRDefault="00FC68DB" w:rsidP="00B202D2">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boolean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r w:rsidRPr="00174031">
        <w:rPr>
          <w:rStyle w:val="elementdeftypeChar"/>
          <w:rFonts w:eastAsia="Calibri"/>
        </w:rPr>
        <w:t>pattern_width</w:t>
      </w:r>
      <w:r>
        <w:t xml:space="preserve"> and </w:t>
      </w:r>
      <w:r w:rsidRPr="00174031">
        <w:rPr>
          <w:rStyle w:val="elementdeftypeChar"/>
          <w:rFonts w:eastAsia="Calibri"/>
        </w:rPr>
        <w:t>pattern_length</w:t>
      </w:r>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i.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r w:rsidRPr="00174031">
        <w:rPr>
          <w:rStyle w:val="elementdeftypeChar"/>
          <w:rFonts w:eastAsia="Calibri"/>
        </w:rPr>
        <w:t>orientation_angle</w:t>
      </w:r>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r w:rsidRPr="00174031">
        <w:rPr>
          <w:rStyle w:val="elementdeftypeChar"/>
          <w:rFonts w:eastAsia="Calibri"/>
        </w:rPr>
        <w:t>orientation_angle</w:t>
      </w:r>
      <w:r w:rsidRPr="00E3398E">
        <w:t xml:space="preserve"> address o</w:t>
      </w:r>
      <w:r w:rsidRPr="00E3398E">
        <w:rPr>
          <w:rFonts w:cs="Arial"/>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r>
              <w:rPr>
                <w:sz w:val="20"/>
                <w:szCs w:val="20"/>
              </w:rPr>
              <w:lastRenderedPageBreak/>
              <w:t>tangential_direction</w:t>
            </w:r>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3288AE7D" w:rsidR="00FC68DB" w:rsidRDefault="00FC68DB" w:rsidP="00B202D2">
      <w:pPr>
        <w:pStyle w:val="Caption"/>
        <w:spacing w:before="120"/>
      </w:pPr>
      <w:bookmarkStart w:id="660" w:name="_Toc3566446"/>
      <w:bookmarkStart w:id="661" w:name="_Toc34747449"/>
      <w:bookmarkStart w:id="662" w:name="_Toc77095898"/>
      <w:bookmarkStart w:id="663" w:name="_Toc86873993"/>
      <w:r>
        <w:t xml:space="preserve">Table </w:t>
      </w:r>
      <w:r>
        <w:fldChar w:fldCharType="begin"/>
      </w:r>
      <w:r>
        <w:instrText xml:space="preserve"> SEQ Table \* ARABIC </w:instrText>
      </w:r>
      <w:r>
        <w:fldChar w:fldCharType="separate"/>
      </w:r>
      <w:r w:rsidR="00C07D39">
        <w:rPr>
          <w:noProof/>
        </w:rPr>
        <w:t>40</w:t>
      </w:r>
      <w:r>
        <w:fldChar w:fldCharType="end"/>
      </w:r>
      <w:r>
        <w:t>: Nested elements of element</w:t>
      </w:r>
      <w:r w:rsidRPr="00FE6880">
        <w:t xml:space="preserve"> </w:t>
      </w:r>
      <w:r w:rsidRPr="002437F7">
        <w:rPr>
          <w:rFonts w:ascii="Courier New" w:hAnsi="Courier New" w:cs="Courier New"/>
        </w:rPr>
        <w:t>&lt;robscan/&gt;</w:t>
      </w:r>
      <w:bookmarkEnd w:id="660"/>
      <w:bookmarkEnd w:id="661"/>
      <w:bookmarkEnd w:id="662"/>
      <w:bookmarkEnd w:id="663"/>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A100EFB" w:rsidR="00FC68DB" w:rsidRDefault="00FC68DB" w:rsidP="00084345">
      <w:pPr>
        <w:spacing w:before="120"/>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fldChar w:fldCharType="begin"/>
      </w:r>
      <w:r>
        <w:instrText xml:space="preserve"> REF _Ref400880511 \r \h  \* MERGEFORMAT </w:instrText>
      </w:r>
      <w:r>
        <w:fldChar w:fldCharType="separate"/>
      </w:r>
      <w:r w:rsidR="00C07D39">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&lt;robscan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pattern_width=</w:t>
      </w:r>
      <w:r>
        <w:rPr>
          <w:color w:val="0070C0"/>
        </w:rPr>
        <w:t>"</w:t>
      </w:r>
      <w:r w:rsidRPr="00390D3C">
        <w:rPr>
          <w:color w:val="0070C0"/>
        </w:rPr>
        <w:t>5</w:t>
      </w:r>
      <w:r>
        <w:rPr>
          <w:color w:val="0070C0"/>
        </w:rPr>
        <w:t>"</w:t>
      </w:r>
      <w:r w:rsidRPr="00390D3C">
        <w:rPr>
          <w:color w:val="0070C0"/>
        </w:rPr>
        <w:t xml:space="preserve"> pattern_length=</w:t>
      </w:r>
      <w:r>
        <w:rPr>
          <w:color w:val="0070C0"/>
        </w:rPr>
        <w:t>"</w:t>
      </w:r>
      <w:r w:rsidRPr="00390D3C">
        <w:rPr>
          <w:color w:val="0070C0"/>
        </w:rPr>
        <w:t>12</w:t>
      </w:r>
      <w:r>
        <w:rPr>
          <w:color w:val="0070C0"/>
        </w:rPr>
        <w:t>"</w:t>
      </w:r>
      <w:r w:rsidRPr="00390D3C">
        <w:rPr>
          <w:color w:val="0070C0"/>
        </w:rPr>
        <w:t xml:space="preserve"> orientation_angle=</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 xml:space="preserve">&lt;normal_direction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&lt;tangential_direction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&lt;/robscan&gt;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Heading2"/>
      </w:pPr>
      <w:bookmarkStart w:id="664" w:name="_Toc428279365"/>
      <w:bookmarkStart w:id="665" w:name="_Toc428456102"/>
      <w:bookmarkStart w:id="666" w:name="_Toc428537065"/>
      <w:bookmarkStart w:id="667" w:name="_Toc428969384"/>
      <w:bookmarkStart w:id="668" w:name="_Toc429052775"/>
      <w:bookmarkStart w:id="669" w:name="_Toc413359585"/>
      <w:bookmarkStart w:id="670" w:name="_Toc3556977"/>
      <w:bookmarkStart w:id="671" w:name="_Toc34747227"/>
      <w:bookmarkStart w:id="672" w:name="_Toc77102042"/>
      <w:bookmarkStart w:id="673" w:name="_Toc86869790"/>
      <w:bookmarkEnd w:id="664"/>
      <w:bookmarkEnd w:id="665"/>
      <w:bookmarkEnd w:id="666"/>
      <w:bookmarkEnd w:id="667"/>
      <w:bookmarkEnd w:id="668"/>
      <w:r w:rsidRPr="00226A3F">
        <w:t>Rivets</w:t>
      </w:r>
      <w:bookmarkEnd w:id="669"/>
      <w:bookmarkEnd w:id="670"/>
      <w:bookmarkEnd w:id="671"/>
      <w:bookmarkEnd w:id="672"/>
      <w:bookmarkEnd w:id="673"/>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r>
              <w:rPr>
                <w:rFonts w:cs="Calibri"/>
                <w:sz w:val="20"/>
                <w:szCs w:val="20"/>
                <w:lang w:eastAsia="en-GB"/>
              </w:rPr>
              <w:t xml:space="preserve">custom_attributes_list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3EDD9AE1"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4F3075" w14:textId="6B5A85C9" w:rsidR="00FC68DB" w:rsidRDefault="00FC68DB" w:rsidP="00B202D2">
      <w:pPr>
        <w:pStyle w:val="Caption"/>
        <w:spacing w:before="120"/>
      </w:pPr>
      <w:bookmarkStart w:id="674" w:name="_Toc3566447"/>
      <w:bookmarkStart w:id="675" w:name="_Toc34747450"/>
      <w:bookmarkStart w:id="676" w:name="_Toc77095899"/>
      <w:bookmarkStart w:id="677" w:name="_Toc86873994"/>
      <w:r>
        <w:t xml:space="preserve">Table </w:t>
      </w:r>
      <w:r>
        <w:fldChar w:fldCharType="begin"/>
      </w:r>
      <w:r>
        <w:instrText xml:space="preserve"> SEQ Table \* ARABIC </w:instrText>
      </w:r>
      <w:r>
        <w:fldChar w:fldCharType="separate"/>
      </w:r>
      <w:r w:rsidR="00C07D39">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74"/>
      <w:bookmarkEnd w:id="675"/>
      <w:bookmarkEnd w:id="676"/>
      <w:bookmarkEnd w:id="677"/>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r w:rsidRPr="00460A9F">
              <w:rPr>
                <w:sz w:val="20"/>
                <w:szCs w:val="20"/>
              </w:rPr>
              <w:t>shaft_diameter</w:t>
            </w:r>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r w:rsidRPr="00460A9F">
              <w:rPr>
                <w:sz w:val="20"/>
                <w:szCs w:val="20"/>
              </w:rPr>
              <w:t>head_diameter</w:t>
            </w:r>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r w:rsidRPr="00397AE8">
              <w:rPr>
                <w:sz w:val="20"/>
                <w:szCs w:val="20"/>
              </w:rPr>
              <w:t>head_height</w:t>
            </w:r>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 xml:space="preserve">If at least one of them is </w:t>
            </w:r>
            <w:r>
              <w:rPr>
                <w:sz w:val="20"/>
                <w:szCs w:val="20"/>
              </w:rPr>
              <w:lastRenderedPageBreak/>
              <w:t>specified</w:t>
            </w:r>
            <w:r>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r>
              <w:rPr>
                <w:sz w:val="20"/>
                <w:szCs w:val="20"/>
              </w:rPr>
              <w:lastRenderedPageBreak/>
              <w:t>head_type</w:t>
            </w:r>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r w:rsidRPr="00397AE8">
              <w:rPr>
                <w:rFonts w:cs="Calibri"/>
                <w:sz w:val="20"/>
                <w:szCs w:val="20"/>
                <w:lang w:eastAsia="zh-CN"/>
              </w:rPr>
              <w:t>sink_size</w:t>
            </w:r>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r>
              <w:rPr>
                <w:sz w:val="20"/>
                <w:szCs w:val="20"/>
              </w:rPr>
              <w:t>part_code</w:t>
            </w:r>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F8803C4" w:rsidR="00FC68DB" w:rsidRDefault="00FC68DB" w:rsidP="00B202D2">
      <w:pPr>
        <w:pStyle w:val="Caption"/>
        <w:spacing w:before="120"/>
        <w:rPr>
          <w:rFonts w:ascii="Courier New" w:hAnsi="Courier New" w:cs="Courier New"/>
          <w:bCs/>
          <w:i w:val="0"/>
        </w:rPr>
      </w:pPr>
      <w:bookmarkStart w:id="678" w:name="_Toc3566448"/>
      <w:bookmarkStart w:id="679" w:name="_Toc34747451"/>
      <w:bookmarkStart w:id="680" w:name="_Toc77095900"/>
      <w:bookmarkStart w:id="681" w:name="_Toc86873995"/>
      <w:r>
        <w:t xml:space="preserve">Table </w:t>
      </w:r>
      <w:r>
        <w:fldChar w:fldCharType="begin"/>
      </w:r>
      <w:r>
        <w:instrText xml:space="preserve"> SEQ Table \* ARABIC </w:instrText>
      </w:r>
      <w:r>
        <w:fldChar w:fldCharType="separate"/>
      </w:r>
      <w:r w:rsidR="00C07D39">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78"/>
      <w:bookmarkEnd w:id="679"/>
      <w:bookmarkEnd w:id="680"/>
      <w:bookmarkEnd w:id="681"/>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Caption"/>
        <w:rPr>
          <w:b/>
        </w:rPr>
      </w:pPr>
      <w:r w:rsidRPr="00A1530E">
        <w:t>Source of image:</w:t>
      </w:r>
      <w:commentRangeStart w:id="682"/>
      <w:r w:rsidRPr="00A1530E">
        <w:t xml:space="preserve"> </w:t>
      </w:r>
      <w:hyperlink r:id="rId58" w:history="1">
        <w:r w:rsidRPr="0078423A">
          <w:rPr>
            <w:rStyle w:val="Hyperlink"/>
          </w:rPr>
          <w:t>http://sfsintecusa.com/files/2011/09/Rivet-Brochure-Feb-2011.pdf</w:t>
        </w:r>
      </w:hyperlink>
      <w:commentRangeEnd w:id="682"/>
      <w:r w:rsidR="008A56B3">
        <w:rPr>
          <w:rStyle w:val="CommentReference"/>
          <w:rFonts w:ascii="Calibri" w:eastAsia="Times New Roman" w:hAnsi="Calibri"/>
          <w:i w:val="0"/>
          <w:iCs w:val="0"/>
          <w:color w:val="auto"/>
          <w:lang w:val="en-US" w:eastAsia="x-none"/>
        </w:rPr>
        <w:commentReference w:id="682"/>
      </w:r>
    </w:p>
    <w:p w14:paraId="025BE11F" w14:textId="61681BAF" w:rsidR="00FC68DB" w:rsidRPr="00894B86" w:rsidRDefault="00FC68DB" w:rsidP="00B202D2">
      <w:pPr>
        <w:pStyle w:val="Caption"/>
      </w:pPr>
      <w:bookmarkStart w:id="683" w:name="_Toc3557088"/>
      <w:bookmarkStart w:id="684" w:name="_Toc34747339"/>
      <w:bookmarkStart w:id="685" w:name="_Toc76030530"/>
      <w:bookmarkStart w:id="686" w:name="_Toc86869859"/>
      <w:r>
        <w:t xml:space="preserve">Figure </w:t>
      </w:r>
      <w:r>
        <w:fldChar w:fldCharType="begin"/>
      </w:r>
      <w:r>
        <w:instrText xml:space="preserve"> SEQ Figure \* ARABIC </w:instrText>
      </w:r>
      <w:r>
        <w:fldChar w:fldCharType="separate"/>
      </w:r>
      <w:r w:rsidR="00C07D39">
        <w:rPr>
          <w:noProof/>
        </w:rPr>
        <w:t>9</w:t>
      </w:r>
      <w:r>
        <w:fldChar w:fldCharType="end"/>
      </w:r>
      <w:r>
        <w:t>: Rivet head types</w:t>
      </w:r>
      <w:bookmarkEnd w:id="683"/>
      <w:bookmarkEnd w:id="684"/>
      <w:bookmarkEnd w:id="685"/>
      <w:bookmarkEnd w:id="686"/>
    </w:p>
    <w:p w14:paraId="19D8172A" w14:textId="36D9AC50" w:rsidR="00FC68DB" w:rsidRPr="0033379A" w:rsidRDefault="00FC68DB" w:rsidP="001B01D6">
      <w:pPr>
        <w:pStyle w:val="ListParagraph"/>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87" w:author="Dr. Carsten Franke" w:date="2021-10-29T01:03:00Z">
        <w:r w:rsidR="00B11124">
          <w:rPr>
            <w:rStyle w:val="FootnoteReference"/>
            <w:lang w:val="en-US"/>
          </w:rPr>
          <w:footnoteReference w:id="12"/>
        </w:r>
      </w:ins>
      <w:r w:rsidRPr="0033379A">
        <w:rPr>
          <w:lang w:val="en-US"/>
        </w:rPr>
        <w:t xml:space="preserve"> </w:t>
      </w:r>
    </w:p>
    <w:p w14:paraId="11FD62E1"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shaft_diameter</w:t>
      </w:r>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1B01D6">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head_diameter</w:t>
      </w:r>
      <w:r w:rsidRPr="000B11EA">
        <w:t>: the diameter of the head of the</w:t>
      </w:r>
      <w:r>
        <w:t xml:space="preserve"> </w:t>
      </w:r>
      <w:r w:rsidRPr="00670301">
        <w:t>(unmounted) rivet</w:t>
      </w:r>
      <w:r>
        <w:t xml:space="preserve">. </w:t>
      </w:r>
    </w:p>
    <w:p w14:paraId="34FE1172"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head_height</w:t>
      </w:r>
      <w:r w:rsidRPr="000B11EA">
        <w:t>: the height of the head.</w:t>
      </w:r>
    </w:p>
    <w:p w14:paraId="11F00674"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head_type</w:t>
      </w:r>
      <w:r>
        <w:t>: description of head type ("dome", "countersunk" or "large_flange")</w:t>
      </w:r>
      <w:r w:rsidRPr="000B11EA">
        <w:t>.</w:t>
      </w:r>
    </w:p>
    <w:p w14:paraId="403440EB"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sink_size</w:t>
      </w:r>
      <w:r w:rsidRPr="000B11EA">
        <w:t xml:space="preserve">: the size of the head that is sunk. </w:t>
      </w:r>
    </w:p>
    <w:p w14:paraId="2FAB5ABA"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strength_property_class</w:t>
      </w:r>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44000952"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&lt;tangential_direction&gt;</w:t>
      </w:r>
      <w:r w:rsidRPr="00084345">
        <w:t xml:space="preserve"> can be provided for rivets that are not axis-symmetric and require a special orientation.</w:t>
      </w:r>
    </w:p>
    <w:p w14:paraId="2208FD1E" w14:textId="77777777" w:rsidR="00FC68DB" w:rsidRDefault="00FC68DB" w:rsidP="00B202D2">
      <w:r>
        <w:lastRenderedPageBreak/>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r w:rsidRPr="004112BB">
              <w:rPr>
                <w:sz w:val="20"/>
                <w:szCs w:val="20"/>
              </w:rPr>
              <w:t>tangential_direction</w:t>
            </w:r>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Pr>
                <w:sz w:val="20"/>
                <w:szCs w:val="20"/>
              </w:rPr>
              <w:br/>
              <w:t>clinch_rivet_stud</w:t>
            </w:r>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0C1635AE" w:rsidR="00FC68DB" w:rsidRDefault="00FC68DB" w:rsidP="00B202D2">
      <w:pPr>
        <w:pStyle w:val="Caption"/>
        <w:keepNext/>
        <w:keepLines/>
        <w:spacing w:before="120"/>
      </w:pPr>
      <w:bookmarkStart w:id="695" w:name="_Toc3566449"/>
      <w:bookmarkStart w:id="696" w:name="_Toc34747452"/>
      <w:bookmarkStart w:id="697" w:name="_Toc77095901"/>
      <w:bookmarkStart w:id="698" w:name="_Toc86873996"/>
      <w:r>
        <w:t xml:space="preserve">Table </w:t>
      </w:r>
      <w:r>
        <w:fldChar w:fldCharType="begin"/>
      </w:r>
      <w:r>
        <w:instrText xml:space="preserve"> SEQ Table \* ARABIC </w:instrText>
      </w:r>
      <w:r>
        <w:fldChar w:fldCharType="separate"/>
      </w:r>
      <w:r w:rsidR="00C07D39">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95"/>
      <w:bookmarkEnd w:id="696"/>
      <w:bookmarkEnd w:id="697"/>
      <w:bookmarkEnd w:id="698"/>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&lt;normal_direction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&lt;tangential</w:t>
      </w:r>
      <w:r w:rsidRPr="004112BB">
        <w:rPr>
          <w:b/>
          <w:bCs/>
          <w:color w:val="0070C0"/>
          <w:lang w:val="fr-FR"/>
        </w:rPr>
        <w:t>_direction</w:t>
      </w:r>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Heading3"/>
      </w:pPr>
      <w:bookmarkStart w:id="699" w:name="_Toc428279367"/>
      <w:bookmarkStart w:id="700" w:name="_Toc428456104"/>
      <w:bookmarkStart w:id="701" w:name="_Toc428537067"/>
      <w:bookmarkStart w:id="702" w:name="_Toc428969386"/>
      <w:bookmarkStart w:id="703" w:name="_Toc429052777"/>
      <w:bookmarkStart w:id="704" w:name="_Toc413359586"/>
      <w:bookmarkStart w:id="705" w:name="_Toc3556978"/>
      <w:bookmarkStart w:id="706" w:name="_Toc34747228"/>
      <w:bookmarkStart w:id="707" w:name="_Toc77102043"/>
      <w:bookmarkStart w:id="708" w:name="_Toc86869791"/>
      <w:bookmarkEnd w:id="699"/>
      <w:bookmarkEnd w:id="700"/>
      <w:bookmarkEnd w:id="701"/>
      <w:bookmarkEnd w:id="702"/>
      <w:bookmarkEnd w:id="703"/>
      <w:r>
        <w:t>Blind</w:t>
      </w:r>
      <w:r w:rsidRPr="00942FED">
        <w:t xml:space="preserve"> Rivets</w:t>
      </w:r>
      <w:bookmarkEnd w:id="704"/>
      <w:bookmarkEnd w:id="705"/>
      <w:bookmarkEnd w:id="706"/>
      <w:bookmarkEnd w:id="707"/>
      <w:bookmarkEnd w:id="708"/>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lastRenderedPageBreak/>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r>
              <w:rPr>
                <w:sz w:val="20"/>
                <w:szCs w:val="20"/>
              </w:rPr>
              <w:t>min_grip</w:t>
            </w:r>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r>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greater equal to min_grip</w:t>
            </w:r>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26DE22DA" w:rsidR="00FC68DB" w:rsidRDefault="00FC68DB" w:rsidP="00B202D2">
      <w:pPr>
        <w:pStyle w:val="Caption"/>
        <w:spacing w:before="120"/>
      </w:pPr>
      <w:bookmarkStart w:id="709" w:name="_Toc3566450"/>
      <w:bookmarkStart w:id="710" w:name="_Toc34747453"/>
      <w:bookmarkStart w:id="711" w:name="_Toc77095902"/>
      <w:bookmarkStart w:id="712" w:name="_Toc86873997"/>
      <w:r>
        <w:t xml:space="preserve">Table </w:t>
      </w:r>
      <w:r>
        <w:fldChar w:fldCharType="begin"/>
      </w:r>
      <w:r>
        <w:instrText xml:space="preserve"> SEQ Table \* ARABIC </w:instrText>
      </w:r>
      <w:r>
        <w:fldChar w:fldCharType="separate"/>
      </w:r>
      <w:r w:rsidR="00C07D39">
        <w:rPr>
          <w:noProof/>
        </w:rPr>
        <w:t>44</w:t>
      </w:r>
      <w:r>
        <w:fldChar w:fldCharType="end"/>
      </w:r>
      <w:r>
        <w:t xml:space="preserve">: Attributes of element </w:t>
      </w:r>
      <w:r w:rsidRPr="00753389">
        <w:rPr>
          <w:rStyle w:val="elementdeftypeChar"/>
          <w:rFonts w:eastAsia="Calibri"/>
          <w:b w:val="0"/>
        </w:rPr>
        <w:t>&lt;blind/&gt;</w:t>
      </w:r>
      <w:bookmarkEnd w:id="709"/>
      <w:bookmarkEnd w:id="710"/>
      <w:bookmarkEnd w:id="711"/>
      <w:bookmarkEnd w:id="712"/>
    </w:p>
    <w:p w14:paraId="01F71769" w14:textId="77777777" w:rsidR="00FC68DB" w:rsidRDefault="00FC68DB" w:rsidP="00B202D2">
      <w:pPr>
        <w:jc w:val="center"/>
      </w:pPr>
      <w:commentRangeStart w:id="713"/>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9">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commentRangeEnd w:id="713"/>
      <w:r w:rsidR="00A35202">
        <w:rPr>
          <w:rStyle w:val="CommentReference"/>
          <w:rFonts w:ascii="Calibri" w:eastAsia="Times New Roman" w:hAnsi="Calibri"/>
          <w:lang w:val="en-US" w:eastAsia="x-none"/>
        </w:rPr>
        <w:commentReference w:id="713"/>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w:t>
      </w:r>
      <w:commentRangeStart w:id="714"/>
      <w:r w:rsidRPr="000E1769">
        <w:rPr>
          <w:sz w:val="18"/>
        </w:rPr>
        <w:t xml:space="preserve"> </w:t>
      </w:r>
      <w:hyperlink r:id="rId61" w:history="1">
        <w:r w:rsidRPr="0078423A">
          <w:rPr>
            <w:rStyle w:val="Hyperlink"/>
            <w:sz w:val="18"/>
          </w:rPr>
          <w:t>http://www.stanleyengineeredfastening.com/brands/pop/rivets/selection-factors</w:t>
        </w:r>
      </w:hyperlink>
      <w:commentRangeEnd w:id="714"/>
      <w:r w:rsidR="0083542E">
        <w:rPr>
          <w:rStyle w:val="CommentReference"/>
          <w:rFonts w:ascii="Calibri" w:eastAsia="Times New Roman" w:hAnsi="Calibri"/>
          <w:lang w:val="en-US" w:eastAsia="x-none"/>
        </w:rPr>
        <w:commentReference w:id="714"/>
      </w:r>
    </w:p>
    <w:p w14:paraId="301EF4F5" w14:textId="035CD28A" w:rsidR="00FC68DB" w:rsidRDefault="00FC68DB" w:rsidP="00B202D2">
      <w:pPr>
        <w:pStyle w:val="Caption"/>
      </w:pPr>
      <w:bookmarkStart w:id="715" w:name="_Toc3557089"/>
      <w:bookmarkStart w:id="716" w:name="_Toc34747340"/>
      <w:bookmarkStart w:id="717" w:name="_Toc76030531"/>
      <w:bookmarkStart w:id="718" w:name="_Toc86869860"/>
      <w:r>
        <w:t xml:space="preserve">Figure </w:t>
      </w:r>
      <w:r>
        <w:fldChar w:fldCharType="begin"/>
      </w:r>
      <w:r>
        <w:instrText xml:space="preserve"> SEQ Figure \* ARABIC </w:instrText>
      </w:r>
      <w:r>
        <w:fldChar w:fldCharType="separate"/>
      </w:r>
      <w:r w:rsidR="00C07D39">
        <w:rPr>
          <w:noProof/>
        </w:rPr>
        <w:t>10</w:t>
      </w:r>
      <w:r>
        <w:fldChar w:fldCharType="end"/>
      </w:r>
      <w:r w:rsidRPr="00F15D19">
        <w:t xml:space="preserve">: Cross Section of a </w:t>
      </w:r>
      <w:r>
        <w:t>b</w:t>
      </w:r>
      <w:r w:rsidRPr="00F15D19">
        <w:t xml:space="preserve">lind </w:t>
      </w:r>
      <w:r>
        <w:t>r</w:t>
      </w:r>
      <w:r w:rsidRPr="00F15D19">
        <w:t>ivet</w:t>
      </w:r>
      <w:bookmarkEnd w:id="715"/>
      <w:bookmarkEnd w:id="716"/>
      <w:bookmarkEnd w:id="717"/>
      <w:bookmarkEnd w:id="718"/>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B01D6">
      <w:pPr>
        <w:pStyle w:val="ListParagraph"/>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rPr>
        <w:t>min_grip</w:t>
      </w:r>
      <w:r w:rsidRPr="00B142AC">
        <w:rPr>
          <w:rFonts w:cs="Calibri"/>
          <w:lang w:val="en-US" w:eastAsia="en-GB"/>
        </w:rPr>
        <w:t xml:space="preserve">, </w:t>
      </w:r>
      <w:r w:rsidRPr="00D16597">
        <w:rPr>
          <w:rStyle w:val="elementdeftypeChar"/>
          <w:rFonts w:eastAsia="Calibri"/>
        </w:rPr>
        <w:t>max_grip</w:t>
      </w:r>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B01D6">
      <w:pPr>
        <w:pStyle w:val="ListParagraph"/>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B01D6">
      <w:pPr>
        <w:pStyle w:val="ListParagraph"/>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Paragraph"/>
        <w:autoSpaceDE w:val="0"/>
        <w:autoSpaceDN w:val="0"/>
        <w:adjustRightInd w:val="0"/>
        <w:ind w:left="0"/>
        <w:rPr>
          <w:rFonts w:cs="Calibri"/>
          <w:lang w:val="en-US" w:eastAsia="en-GB"/>
        </w:rPr>
      </w:pPr>
      <w:r>
        <w:rPr>
          <w:rFonts w:cs="Calibri"/>
          <w:lang w:val="en-US" w:eastAsia="en-GB"/>
        </w:rPr>
        <w:lastRenderedPageBreak/>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Paragraph"/>
        <w:autoSpaceDE w:val="0"/>
        <w:autoSpaceDN w:val="0"/>
        <w:adjustRightInd w:val="0"/>
        <w:ind w:left="0"/>
        <w:jc w:val="center"/>
        <w:rPr>
          <w:rFonts w:cs="Calibri"/>
          <w:lang w:val="en-US" w:eastAsia="en-GB"/>
        </w:rPr>
      </w:pPr>
      <w:commentRangeStart w:id="719"/>
      <w:r>
        <w:rPr>
          <w:noProof/>
          <w:lang w:val="en-US"/>
        </w:rPr>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25647" cy="1368000"/>
                    </a:xfrm>
                    <a:prstGeom prst="rect">
                      <a:avLst/>
                    </a:prstGeom>
                  </pic:spPr>
                </pic:pic>
              </a:graphicData>
            </a:graphic>
          </wp:inline>
        </w:drawing>
      </w:r>
      <w:commentRangeEnd w:id="719"/>
      <w:r w:rsidR="006C0EF8">
        <w:rPr>
          <w:rStyle w:val="CommentReference"/>
          <w:rFonts w:ascii="Calibri" w:eastAsia="Times New Roman" w:hAnsi="Calibri"/>
          <w:lang w:val="en-US" w:eastAsia="x-none"/>
        </w:rPr>
        <w:commentReference w:id="719"/>
      </w:r>
    </w:p>
    <w:p w14:paraId="781FD6D0" w14:textId="07974510" w:rsidR="00FC68DB" w:rsidRPr="00977053" w:rsidRDefault="00FC68DB" w:rsidP="00B202D2">
      <w:pPr>
        <w:pStyle w:val="Caption"/>
        <w:spacing w:before="120"/>
      </w:pPr>
      <w:bookmarkStart w:id="720" w:name="_Toc3557090"/>
      <w:bookmarkStart w:id="721" w:name="_Toc34747341"/>
      <w:bookmarkStart w:id="722" w:name="_Toc76030532"/>
      <w:bookmarkStart w:id="723" w:name="_Toc86869861"/>
      <w:r>
        <w:t xml:space="preserve">Figure </w:t>
      </w:r>
      <w:r>
        <w:fldChar w:fldCharType="begin"/>
      </w:r>
      <w:r>
        <w:instrText xml:space="preserve"> SEQ Figure \* ARABIC </w:instrText>
      </w:r>
      <w:r>
        <w:fldChar w:fldCharType="separate"/>
      </w:r>
      <w:r w:rsidR="00C07D39">
        <w:rPr>
          <w:noProof/>
        </w:rPr>
        <w:t>11</w:t>
      </w:r>
      <w:r>
        <w:fldChar w:fldCharType="end"/>
      </w:r>
      <w:r>
        <w:t>: Thick and Thin Assembling</w:t>
      </w:r>
      <w:bookmarkEnd w:id="720"/>
      <w:bookmarkEnd w:id="721"/>
      <w:bookmarkEnd w:id="722"/>
      <w:bookmarkEnd w:id="723"/>
    </w:p>
    <w:p w14:paraId="7880D11C" w14:textId="77777777" w:rsidR="00FC68DB" w:rsidRPr="00977053" w:rsidRDefault="00FC68DB" w:rsidP="00B202D2"/>
    <w:p w14:paraId="00E32094" w14:textId="77777777" w:rsidR="00FC68DB" w:rsidRDefault="00FC68DB" w:rsidP="00B202D2">
      <w:pPr>
        <w:jc w:val="center"/>
        <w:rPr>
          <w:lang w:eastAsia="en-GB"/>
        </w:rPr>
      </w:pPr>
      <w:commentRangeStart w:id="724"/>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820855" cy="1368000"/>
                    </a:xfrm>
                    <a:prstGeom prst="rect">
                      <a:avLst/>
                    </a:prstGeom>
                  </pic:spPr>
                </pic:pic>
              </a:graphicData>
            </a:graphic>
          </wp:inline>
        </w:drawing>
      </w:r>
      <w:commentRangeEnd w:id="724"/>
      <w:r w:rsidR="006C0EF8">
        <w:rPr>
          <w:rStyle w:val="CommentReference"/>
          <w:rFonts w:ascii="Calibri" w:eastAsia="Times New Roman" w:hAnsi="Calibri"/>
          <w:lang w:val="en-US" w:eastAsia="x-none"/>
        </w:rPr>
        <w:commentReference w:id="724"/>
      </w:r>
    </w:p>
    <w:p w14:paraId="2465758E" w14:textId="6403BB5B" w:rsidR="00FC68DB" w:rsidRPr="00812432" w:rsidRDefault="00FC68DB" w:rsidP="00B202D2">
      <w:pPr>
        <w:pStyle w:val="Caption"/>
        <w:rPr>
          <w:lang w:eastAsia="en-GB"/>
        </w:rPr>
      </w:pPr>
      <w:bookmarkStart w:id="725" w:name="_Toc3557091"/>
      <w:bookmarkStart w:id="726" w:name="_Toc34747342"/>
      <w:bookmarkStart w:id="727" w:name="_Toc76030533"/>
      <w:bookmarkStart w:id="728" w:name="_Toc86869862"/>
      <w:r>
        <w:t xml:space="preserve">Figure </w:t>
      </w:r>
      <w:r>
        <w:fldChar w:fldCharType="begin"/>
      </w:r>
      <w:r>
        <w:instrText xml:space="preserve"> SEQ Figure \* ARABIC </w:instrText>
      </w:r>
      <w:r>
        <w:fldChar w:fldCharType="separate"/>
      </w:r>
      <w:r w:rsidR="00C07D39">
        <w:rPr>
          <w:noProof/>
        </w:rPr>
        <w:t>12</w:t>
      </w:r>
      <w:r>
        <w:fldChar w:fldCharType="end"/>
      </w:r>
      <w:r>
        <w:t>: Fastening Soft and Hard</w:t>
      </w:r>
      <w:bookmarkEnd w:id="725"/>
      <w:bookmarkEnd w:id="726"/>
      <w:bookmarkEnd w:id="727"/>
      <w:bookmarkEnd w:id="728"/>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&lt;rivet shaft</w:t>
      </w:r>
      <w:r>
        <w:rPr>
          <w:color w:val="0070C0"/>
        </w:rPr>
        <w:t>_diameter="3.35" head_diameter="</w:t>
      </w:r>
      <w:r w:rsidRPr="007E2BBF">
        <w:rPr>
          <w:color w:val="0070C0"/>
        </w:rPr>
        <w:t>5.5</w:t>
      </w:r>
      <w:r>
        <w:rPr>
          <w:color w:val="0070C0"/>
        </w:rPr>
        <w:t>" head_type="dome"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&lt;blind min_grip=</w:t>
      </w:r>
      <w:r>
        <w:rPr>
          <w:color w:val="0070C0"/>
        </w:rPr>
        <w:t>"</w:t>
      </w:r>
      <w:r w:rsidRPr="007E2BBF">
        <w:rPr>
          <w:color w:val="0070C0"/>
        </w:rPr>
        <w:t>3</w:t>
      </w:r>
      <w:r>
        <w:rPr>
          <w:color w:val="0070C0"/>
        </w:rPr>
        <w:t>"</w:t>
      </w:r>
      <w:r w:rsidRPr="007E2BBF">
        <w:rPr>
          <w:color w:val="0070C0"/>
        </w:rPr>
        <w:t xml:space="preserve"> max_grip=</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&lt;normal_direction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33359E8E" w:rsidR="00FC68DB" w:rsidRPr="0062157E" w:rsidRDefault="00FC68DB" w:rsidP="00B202D2">
      <w:pPr>
        <w:keepNext/>
        <w:spacing w:after="0"/>
        <w:rPr>
          <w:sz w:val="18"/>
          <w:lang w:eastAsia="x-none"/>
        </w:rPr>
      </w:pPr>
      <w:bookmarkStart w:id="729" w:name="_Toc428279369"/>
      <w:bookmarkStart w:id="730" w:name="_Toc428965611"/>
      <w:bookmarkEnd w:id="729"/>
      <w:bookmarkEnd w:id="730"/>
      <w:r w:rsidRPr="0062157E">
        <w:rPr>
          <w:sz w:val="18"/>
          <w:lang w:eastAsia="x-none"/>
        </w:rPr>
        <w:t xml:space="preserve">For further information about </w:t>
      </w:r>
      <w:del w:id="731" w:author="Dr. Carsten Franke" w:date="2021-11-16T09:27:00Z">
        <w:r w:rsidRPr="0062157E" w:rsidDel="00AA0E0E">
          <w:rPr>
            <w:sz w:val="18"/>
            <w:lang w:eastAsia="x-none"/>
          </w:rPr>
          <w:delText>the B</w:delText>
        </w:r>
      </w:del>
      <w:ins w:id="732" w:author="Dr. Carsten Franke" w:date="2021-11-16T09:27:00Z">
        <w:r w:rsidR="00AA0E0E">
          <w:rPr>
            <w:sz w:val="18"/>
            <w:lang w:eastAsia="x-none"/>
          </w:rPr>
          <w:t>b</w:t>
        </w:r>
      </w:ins>
      <w:r w:rsidRPr="0062157E">
        <w:rPr>
          <w:sz w:val="18"/>
          <w:lang w:eastAsia="x-none"/>
        </w:rPr>
        <w:t>lind rivets you can check the following document:</w:t>
      </w:r>
    </w:p>
    <w:commentRangeStart w:id="733"/>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734" w:name="_Toc428279370"/>
    <w:bookmarkStart w:id="735" w:name="_Toc428456106"/>
    <w:bookmarkStart w:id="736" w:name="_Toc428537069"/>
    <w:bookmarkStart w:id="737" w:name="_Toc428969388"/>
    <w:bookmarkStart w:id="738" w:name="_Toc429052779"/>
    <w:bookmarkStart w:id="739" w:name="_Toc413359587"/>
    <w:bookmarkEnd w:id="734"/>
    <w:bookmarkEnd w:id="735"/>
    <w:bookmarkEnd w:id="736"/>
    <w:bookmarkEnd w:id="737"/>
    <w:bookmarkEnd w:id="738"/>
    <w:p w14:paraId="76A9ABE8" w14:textId="77777777" w:rsidR="00FC68DB" w:rsidRPr="00942FED" w:rsidRDefault="00FC68DB" w:rsidP="00B202D2">
      <w:pPr>
        <w:pStyle w:val="Heading3"/>
      </w:pPr>
      <w:r>
        <w:rPr>
          <w:b w:val="0"/>
          <w:bCs/>
          <w:sz w:val="18"/>
          <w:szCs w:val="24"/>
        </w:rPr>
        <w:lastRenderedPageBreak/>
        <w:fldChar w:fldCharType="end"/>
      </w:r>
      <w:bookmarkStart w:id="740" w:name="_Toc3556979"/>
      <w:bookmarkStart w:id="741" w:name="_Toc34747229"/>
      <w:bookmarkStart w:id="742" w:name="_Toc77102044"/>
      <w:bookmarkStart w:id="743" w:name="_Toc86869792"/>
      <w:commentRangeEnd w:id="733"/>
      <w:r w:rsidR="00AA0E0E">
        <w:rPr>
          <w:rStyle w:val="CommentReference"/>
          <w:rFonts w:ascii="Calibri" w:eastAsia="Times New Roman" w:hAnsi="Calibri"/>
          <w:b w:val="0"/>
          <w:lang w:val="en-US" w:eastAsia="x-none"/>
        </w:rPr>
        <w:commentReference w:id="733"/>
      </w:r>
      <w:r w:rsidRPr="00942FED">
        <w:t>Self</w:t>
      </w:r>
      <w:r>
        <w:t>-</w:t>
      </w:r>
      <w:r w:rsidRPr="00942FED">
        <w:t>Piercing Rivets</w:t>
      </w:r>
      <w:bookmarkEnd w:id="739"/>
      <w:bookmarkEnd w:id="740"/>
      <w:bookmarkEnd w:id="741"/>
      <w:bookmarkEnd w:id="742"/>
      <w:bookmarkEnd w:id="743"/>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commentRangeStart w:id="744"/>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64">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commentRangeEnd w:id="744"/>
      <w:r w:rsidR="001F3B0B">
        <w:rPr>
          <w:rStyle w:val="CommentReference"/>
          <w:rFonts w:ascii="Calibri" w:eastAsia="Times New Roman" w:hAnsi="Calibri"/>
          <w:lang w:val="en-US" w:eastAsia="x-none"/>
        </w:rPr>
        <w:commentReference w:id="744"/>
      </w:r>
    </w:p>
    <w:p w14:paraId="000BE85B" w14:textId="77777777" w:rsidR="00FC68DB" w:rsidRDefault="00FC68DB" w:rsidP="00B202D2">
      <w:pPr>
        <w:keepNext/>
        <w:jc w:val="center"/>
      </w:pPr>
      <w:commentRangeStart w:id="745"/>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commentRangeEnd w:id="745"/>
      <w:r w:rsidR="001F3B0B">
        <w:rPr>
          <w:rStyle w:val="CommentReference"/>
          <w:rFonts w:ascii="Calibri" w:eastAsia="Times New Roman" w:hAnsi="Calibri"/>
          <w:lang w:val="en-US" w:eastAsia="x-none"/>
        </w:rPr>
        <w:commentReference w:id="745"/>
      </w:r>
    </w:p>
    <w:p w14:paraId="63DD94DE" w14:textId="049458C1" w:rsidR="00FC68DB" w:rsidRDefault="00FC68DB" w:rsidP="00B202D2">
      <w:pPr>
        <w:pStyle w:val="Caption"/>
        <w:keepNext/>
      </w:pPr>
      <w:bookmarkStart w:id="746" w:name="_Toc413359629"/>
      <w:bookmarkStart w:id="747" w:name="_Toc3557092"/>
      <w:bookmarkStart w:id="748" w:name="_Toc34747343"/>
      <w:bookmarkStart w:id="749" w:name="_Toc76030534"/>
      <w:bookmarkStart w:id="750" w:name="_Toc86869863"/>
      <w:r>
        <w:t xml:space="preserve">Figure </w:t>
      </w:r>
      <w:r>
        <w:fldChar w:fldCharType="begin"/>
      </w:r>
      <w:r>
        <w:instrText xml:space="preserve"> SEQ Figure \* ARABIC </w:instrText>
      </w:r>
      <w:r>
        <w:fldChar w:fldCharType="separate"/>
      </w:r>
      <w:r w:rsidR="00C07D39">
        <w:rPr>
          <w:noProof/>
        </w:rPr>
        <w:t>13</w:t>
      </w:r>
      <w:r>
        <w:fldChar w:fldCharType="end"/>
      </w:r>
      <w:r>
        <w:t>: Cross Section of a Self-Piercing Rivet</w:t>
      </w:r>
      <w:bookmarkEnd w:id="746"/>
      <w:bookmarkEnd w:id="747"/>
      <w:bookmarkEnd w:id="748"/>
      <w:bookmarkEnd w:id="749"/>
      <w:bookmarkEnd w:id="750"/>
    </w:p>
    <w:p w14:paraId="46A4F020" w14:textId="77777777" w:rsidR="00FC68DB" w:rsidRDefault="00FC68DB" w:rsidP="00B202D2">
      <w:pPr>
        <w:keepNext/>
        <w:jc w:val="center"/>
      </w:pPr>
      <w:commentRangeStart w:id="751"/>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commentRangeEnd w:id="751"/>
      <w:r w:rsidR="001F3B0B">
        <w:rPr>
          <w:rStyle w:val="CommentReference"/>
          <w:rFonts w:ascii="Calibri" w:eastAsia="Times New Roman" w:hAnsi="Calibri"/>
          <w:lang w:val="en-US" w:eastAsia="x-none"/>
        </w:rPr>
        <w:commentReference w:id="751"/>
      </w:r>
    </w:p>
    <w:p w14:paraId="409CDD2F" w14:textId="17848485" w:rsidR="00FC68DB" w:rsidRDefault="00FC68DB" w:rsidP="00B202D2">
      <w:pPr>
        <w:keepNext/>
        <w:jc w:val="center"/>
      </w:pPr>
      <w:r w:rsidRPr="00C52145">
        <w:rPr>
          <w:i/>
        </w:rPr>
        <w:t>Source of image:</w:t>
      </w:r>
      <w:r>
        <w:t xml:space="preserve"> </w:t>
      </w:r>
      <w:hyperlink r:id="rId67" w:history="1">
        <w:r w:rsidRPr="0078423A">
          <w:rPr>
            <w:rStyle w:val="Hyperlink"/>
          </w:rPr>
          <w:t>http://www.google.com/patents/US7810231</w:t>
        </w:r>
      </w:hyperlink>
    </w:p>
    <w:p w14:paraId="5CDE1A95" w14:textId="1D516C19" w:rsidR="00FC68DB" w:rsidRPr="00C52145" w:rsidRDefault="00FC68DB" w:rsidP="00B202D2">
      <w:pPr>
        <w:pStyle w:val="Caption"/>
      </w:pPr>
      <w:bookmarkStart w:id="752" w:name="_Toc3557093"/>
      <w:bookmarkStart w:id="753" w:name="_Toc34747344"/>
      <w:bookmarkStart w:id="754" w:name="_Toc76030535"/>
      <w:bookmarkStart w:id="755" w:name="_Toc86869864"/>
      <w:r>
        <w:t xml:space="preserve">Figure </w:t>
      </w:r>
      <w:r>
        <w:fldChar w:fldCharType="begin"/>
      </w:r>
      <w:r>
        <w:instrText xml:space="preserve"> SEQ Figure \* ARABIC </w:instrText>
      </w:r>
      <w:r>
        <w:fldChar w:fldCharType="separate"/>
      </w:r>
      <w:r w:rsidR="00C07D39">
        <w:rPr>
          <w:noProof/>
        </w:rPr>
        <w:t>14</w:t>
      </w:r>
      <w:r>
        <w:fldChar w:fldCharType="end"/>
      </w:r>
      <w:r>
        <w:t>: S</w:t>
      </w:r>
      <w:r>
        <w:rPr>
          <w:rFonts w:ascii="Arial" w:hAnsi="Arial" w:cs="Arial"/>
          <w:color w:val="222222"/>
          <w:shd w:val="clear" w:color="auto" w:fill="FFFFFF"/>
        </w:rPr>
        <w:t>elf-piercing rivet setting apparatus</w:t>
      </w:r>
      <w:bookmarkEnd w:id="752"/>
      <w:bookmarkEnd w:id="753"/>
      <w:bookmarkEnd w:id="754"/>
      <w:bookmarkEnd w:id="755"/>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Fonts w:eastAsia="Calibri"/>
        </w:rPr>
        <w:t>se</w:t>
      </w:r>
      <w:r w:rsidRPr="00933640">
        <w:rPr>
          <w:rFonts w:ascii="Courier New" w:hAnsi="Courier New" w:cs="Courier New"/>
          <w:b/>
          <w:bCs/>
          <w:i/>
          <w:sz w:val="18"/>
          <w:szCs w:val="18"/>
        </w:rPr>
        <w:t>lf_piercing</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r>
              <w:rPr>
                <w:sz w:val="20"/>
                <w:szCs w:val="20"/>
              </w:rPr>
              <w:t>head_label</w:t>
            </w:r>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r w:rsidRPr="0064579A">
              <w:rPr>
                <w:sz w:val="20"/>
                <w:szCs w:val="20"/>
              </w:rPr>
              <w:t>shaft_label</w:t>
            </w:r>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r>
              <w:rPr>
                <w:sz w:val="20"/>
                <w:szCs w:val="20"/>
              </w:rPr>
              <w:t>die_label</w:t>
            </w:r>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r>
              <w:rPr>
                <w:sz w:val="20"/>
                <w:szCs w:val="20"/>
              </w:rPr>
              <w:t>die_diameter</w:t>
            </w:r>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r>
              <w:rPr>
                <w:sz w:val="20"/>
                <w:szCs w:val="20"/>
              </w:rPr>
              <w:t>die_depth</w:t>
            </w:r>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9AEE216" w:rsidR="00FC68DB" w:rsidRDefault="00FC68DB" w:rsidP="00B202D2">
      <w:pPr>
        <w:pStyle w:val="Caption"/>
        <w:spacing w:before="120"/>
      </w:pPr>
      <w:bookmarkStart w:id="756" w:name="_Toc3566451"/>
      <w:bookmarkStart w:id="757" w:name="_Toc34747454"/>
      <w:bookmarkStart w:id="758" w:name="_Toc77095903"/>
      <w:bookmarkStart w:id="759" w:name="_Toc86873998"/>
      <w:r>
        <w:t xml:space="preserve">Table </w:t>
      </w:r>
      <w:r>
        <w:fldChar w:fldCharType="begin"/>
      </w:r>
      <w:r>
        <w:instrText xml:space="preserve"> SEQ Table \* ARABIC </w:instrText>
      </w:r>
      <w:r>
        <w:fldChar w:fldCharType="separate"/>
      </w:r>
      <w:r w:rsidR="00C07D39">
        <w:rPr>
          <w:noProof/>
        </w:rPr>
        <w:t>45</w:t>
      </w:r>
      <w:r>
        <w:fldChar w:fldCharType="end"/>
      </w:r>
      <w:r>
        <w:t xml:space="preserve">: Attributes of element </w:t>
      </w:r>
      <w:r w:rsidRPr="00514F9C">
        <w:rPr>
          <w:rFonts w:ascii="Courier New" w:hAnsi="Courier New" w:cs="Courier New"/>
        </w:rPr>
        <w:t>&lt;self_piercing</w:t>
      </w:r>
      <w:r>
        <w:rPr>
          <w:rFonts w:ascii="Courier New" w:hAnsi="Courier New" w:cs="Courier New"/>
        </w:rPr>
        <w:t>/</w:t>
      </w:r>
      <w:r w:rsidRPr="00514F9C">
        <w:rPr>
          <w:rFonts w:ascii="Courier New" w:hAnsi="Courier New" w:cs="Courier New"/>
        </w:rPr>
        <w:t>&gt;</w:t>
      </w:r>
      <w:bookmarkEnd w:id="756"/>
      <w:bookmarkEnd w:id="757"/>
      <w:bookmarkEnd w:id="758"/>
      <w:bookmarkEnd w:id="759"/>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r w:rsidRPr="00A2186E">
        <w:rPr>
          <w:rStyle w:val="elementdeftypeChar"/>
          <w:rFonts w:eastAsia="Calibri"/>
        </w:rPr>
        <w:t>die_label</w:t>
      </w:r>
      <w:r>
        <w:rPr>
          <w:rFonts w:cs="Calibri"/>
          <w:lang w:eastAsia="en-GB"/>
        </w:rPr>
        <w:t xml:space="preserve"> can be used to refer to a catalog entry. </w:t>
      </w:r>
      <w:r w:rsidRPr="00A2186E">
        <w:rPr>
          <w:rFonts w:cs="Calibri"/>
          <w:lang w:eastAsia="en-GB"/>
        </w:rPr>
        <w:t xml:space="preserve">Then </w:t>
      </w:r>
      <w:r w:rsidRPr="00A2186E">
        <w:rPr>
          <w:rStyle w:val="elementdeftypeChar"/>
          <w:rFonts w:eastAsia="Calibri"/>
        </w:rPr>
        <w:t>die_diameter</w:t>
      </w:r>
      <w:r w:rsidRPr="00A2186E">
        <w:rPr>
          <w:rFonts w:cs="Calibri"/>
          <w:lang w:eastAsia="en-GB"/>
        </w:rPr>
        <w:t xml:space="preserve"> and </w:t>
      </w:r>
      <w:r w:rsidRPr="00A2186E">
        <w:rPr>
          <w:rStyle w:val="elementdeftypeChar"/>
          <w:rFonts w:eastAsia="Calibri"/>
        </w:rPr>
        <w:t>die_depth</w:t>
      </w:r>
      <w:r>
        <w:rPr>
          <w:rStyle w:val="elementdeftypeChar"/>
          <w:rFonts w:eastAsia="Calibri"/>
        </w:rPr>
        <w:t xml:space="preserve"> </w:t>
      </w:r>
      <w:r>
        <w:rPr>
          <w:rFonts w:cs="Calibri"/>
          <w:lang w:eastAsia="en-GB"/>
        </w:rPr>
        <w:t>can be omitted in χMCF file, if their values are given in catalog.</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catalog,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&lt;rivet shaft_diameter=</w:t>
      </w:r>
      <w:r>
        <w:rPr>
          <w:b/>
          <w:color w:val="0070C0"/>
        </w:rPr>
        <w:t>"</w:t>
      </w:r>
      <w:r w:rsidRPr="00332883">
        <w:rPr>
          <w:b/>
          <w:color w:val="0070C0"/>
        </w:rPr>
        <w:t>3.35</w:t>
      </w:r>
      <w:r>
        <w:rPr>
          <w:b/>
          <w:color w:val="0070C0"/>
        </w:rPr>
        <w:t>"</w:t>
      </w:r>
      <w:r w:rsidRPr="00332883">
        <w:rPr>
          <w:b/>
          <w:color w:val="0070C0"/>
        </w:rPr>
        <w:t xml:space="preserve"> head_diameter=</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&lt;normal_direction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&lt;self_piercing head_label=</w:t>
      </w:r>
      <w:r>
        <w:rPr>
          <w:b/>
          <w:color w:val="0070C0"/>
        </w:rPr>
        <w:t>"</w:t>
      </w:r>
      <w:r w:rsidRPr="00332883">
        <w:rPr>
          <w:b/>
          <w:color w:val="0070C0"/>
        </w:rPr>
        <w:t>N000000002651</w:t>
      </w:r>
      <w:r>
        <w:rPr>
          <w:b/>
          <w:color w:val="0070C0"/>
        </w:rPr>
        <w:t>"</w:t>
      </w:r>
      <w:r w:rsidRPr="00332883">
        <w:rPr>
          <w:b/>
          <w:color w:val="0070C0"/>
        </w:rPr>
        <w:t xml:space="preserve"> shaft_label=</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r w:rsidRPr="00966BAF">
        <w:rPr>
          <w:b/>
          <w:color w:val="0070C0"/>
          <w:lang w:val="de-DE"/>
        </w:rPr>
        <w:t>die_depth="2.5" die_label="DZ11x2,5-0,50" die_diameter="11"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&lt;/rivet&gt;</w:t>
      </w:r>
    </w:p>
    <w:p w14:paraId="15DFAD77" w14:textId="77777777" w:rsidR="00FC68DB" w:rsidRPr="00966BAF" w:rsidRDefault="00FC68DB" w:rsidP="00B202D2">
      <w:pPr>
        <w:pStyle w:val="XMLCode"/>
        <w:rPr>
          <w:lang w:val="it-IT"/>
        </w:rPr>
      </w:pPr>
      <w:r w:rsidRPr="00966BAF">
        <w:rPr>
          <w:lang w:val="it-IT"/>
        </w:rPr>
        <w:tab/>
        <w:t>&lt;loc&gt; 1645.83 821.145 616.585 &lt;/loc&gt;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Heading3"/>
      </w:pPr>
      <w:bookmarkStart w:id="760" w:name="_Toc428456108"/>
      <w:bookmarkStart w:id="761" w:name="_Toc428537071"/>
      <w:bookmarkStart w:id="762" w:name="_Toc428969390"/>
      <w:bookmarkStart w:id="763" w:name="_Toc429052781"/>
      <w:bookmarkStart w:id="764" w:name="_Toc428279372"/>
      <w:bookmarkStart w:id="765" w:name="_Toc428456109"/>
      <w:bookmarkStart w:id="766" w:name="_Toc428537072"/>
      <w:bookmarkStart w:id="767" w:name="_Toc428969391"/>
      <w:bookmarkStart w:id="768" w:name="_Toc429052782"/>
      <w:bookmarkStart w:id="769" w:name="_Toc428279374"/>
      <w:bookmarkStart w:id="770" w:name="_Toc428456111"/>
      <w:bookmarkStart w:id="771" w:name="_Toc428537074"/>
      <w:bookmarkStart w:id="772" w:name="_Toc428969393"/>
      <w:bookmarkStart w:id="773" w:name="_Toc429052784"/>
      <w:bookmarkStart w:id="774" w:name="_Toc428279378"/>
      <w:bookmarkStart w:id="775" w:name="_Toc428456115"/>
      <w:bookmarkStart w:id="776" w:name="_Toc428537078"/>
      <w:bookmarkStart w:id="777" w:name="_Toc428969397"/>
      <w:bookmarkStart w:id="778" w:name="_Toc429052788"/>
      <w:bookmarkStart w:id="779" w:name="_Toc428279380"/>
      <w:bookmarkStart w:id="780" w:name="_Toc428456117"/>
      <w:bookmarkStart w:id="781" w:name="_Toc428537080"/>
      <w:bookmarkStart w:id="782" w:name="_Toc428969399"/>
      <w:bookmarkStart w:id="783" w:name="_Toc429052790"/>
      <w:bookmarkStart w:id="784" w:name="_Toc428279387"/>
      <w:bookmarkStart w:id="785" w:name="_Toc428456124"/>
      <w:bookmarkStart w:id="786" w:name="_Toc428537087"/>
      <w:bookmarkStart w:id="787" w:name="_Toc428969406"/>
      <w:bookmarkStart w:id="788" w:name="_Toc429052797"/>
      <w:bookmarkStart w:id="789" w:name="_Toc428279388"/>
      <w:bookmarkStart w:id="790" w:name="_Toc428456125"/>
      <w:bookmarkStart w:id="791" w:name="_Toc428537088"/>
      <w:bookmarkStart w:id="792" w:name="_Toc428969407"/>
      <w:bookmarkStart w:id="793" w:name="_Toc429052798"/>
      <w:bookmarkStart w:id="794" w:name="_Toc428279389"/>
      <w:bookmarkStart w:id="795" w:name="_Toc428456126"/>
      <w:bookmarkStart w:id="796" w:name="_Toc428537089"/>
      <w:bookmarkStart w:id="797" w:name="_Toc428969408"/>
      <w:bookmarkStart w:id="798" w:name="_Toc429052799"/>
      <w:bookmarkStart w:id="799" w:name="_Toc413359588"/>
      <w:bookmarkStart w:id="800" w:name="_Toc3556980"/>
      <w:bookmarkStart w:id="801" w:name="_Toc34747230"/>
      <w:bookmarkStart w:id="802" w:name="_Toc77102045"/>
      <w:bookmarkStart w:id="803" w:name="_Toc86869793"/>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r>
        <w:t>Solid</w:t>
      </w:r>
      <w:r w:rsidRPr="00942FED">
        <w:t xml:space="preserve"> Rivets</w:t>
      </w:r>
      <w:bookmarkEnd w:id="799"/>
      <w:bookmarkEnd w:id="800"/>
      <w:bookmarkEnd w:id="801"/>
      <w:bookmarkEnd w:id="802"/>
      <w:bookmarkEnd w:id="803"/>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commentRangeStart w:id="804"/>
      <w:r w:rsidR="00E45C50">
        <w:fldChar w:fldCharType="begin"/>
      </w:r>
      <w:r w:rsidR="00E45C50">
        <w:instrText xml:space="preserve"> HYPERLINK "http://www.rivet.com/Catalog_CompleteVersion/ImpactOnly-2-03-12.pdf" </w:instrText>
      </w:r>
      <w:r w:rsidR="00E45C50">
        <w:fldChar w:fldCharType="separate"/>
      </w:r>
      <w:r w:rsidRPr="002C4DDA">
        <w:rPr>
          <w:rStyle w:val="Hyperlink"/>
          <w:rFonts w:cs="Calibri"/>
          <w:sz w:val="18"/>
          <w:lang w:eastAsia="en-GB"/>
        </w:rPr>
        <w:t>http://www.rivet.com/Catalog_CompleteVersion/ImpactOnly-2-03-12.pdf</w:t>
      </w:r>
      <w:r w:rsidR="00E45C50">
        <w:rPr>
          <w:rStyle w:val="Hyperlink"/>
          <w:rFonts w:cs="Calibri"/>
          <w:sz w:val="18"/>
          <w:lang w:eastAsia="en-GB"/>
        </w:rPr>
        <w:fldChar w:fldCharType="end"/>
      </w:r>
      <w:commentRangeEnd w:id="804"/>
      <w:r w:rsidR="007B61D2">
        <w:rPr>
          <w:rStyle w:val="CommentReference"/>
          <w:rFonts w:ascii="Calibri" w:eastAsia="Times New Roman" w:hAnsi="Calibri"/>
          <w:lang w:val="en-US" w:eastAsia="x-none"/>
        </w:rPr>
        <w:commentReference w:id="804"/>
      </w:r>
    </w:p>
    <w:p w14:paraId="311DBE15" w14:textId="6308C6C7" w:rsidR="00FC68DB" w:rsidRDefault="00FC68DB" w:rsidP="00B202D2">
      <w:pPr>
        <w:pStyle w:val="Caption"/>
        <w:spacing w:before="120"/>
        <w:rPr>
          <w:rFonts w:cs="Calibri"/>
          <w:szCs w:val="22"/>
          <w:lang w:eastAsia="en-GB"/>
        </w:rPr>
      </w:pPr>
      <w:bookmarkStart w:id="805" w:name="_Toc3566452"/>
      <w:bookmarkStart w:id="806" w:name="_Toc34747455"/>
      <w:bookmarkStart w:id="807" w:name="_Toc77095904"/>
      <w:bookmarkStart w:id="808" w:name="_Toc86873999"/>
      <w:r>
        <w:t xml:space="preserve">Table </w:t>
      </w:r>
      <w:r>
        <w:fldChar w:fldCharType="begin"/>
      </w:r>
      <w:r>
        <w:instrText xml:space="preserve"> SEQ Table \* ARABIC </w:instrText>
      </w:r>
      <w:r>
        <w:fldChar w:fldCharType="separate"/>
      </w:r>
      <w:r w:rsidR="00C07D39">
        <w:rPr>
          <w:noProof/>
        </w:rPr>
        <w:t>46</w:t>
      </w:r>
      <w:r>
        <w:fldChar w:fldCharType="end"/>
      </w:r>
      <w:r>
        <w:t>: Pictures of all Solid Rivets</w:t>
      </w:r>
      <w:bookmarkEnd w:id="805"/>
      <w:bookmarkEnd w:id="806"/>
      <w:bookmarkEnd w:id="807"/>
      <w:bookmarkEnd w:id="808"/>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041843" cy="1847785"/>
                    </a:xfrm>
                    <a:prstGeom prst="rect">
                      <a:avLst/>
                    </a:prstGeom>
                  </pic:spPr>
                </pic:pic>
              </a:graphicData>
            </a:graphic>
          </wp:inline>
        </w:drawing>
      </w:r>
    </w:p>
    <w:p w14:paraId="39CE7CF9" w14:textId="23EBBAE0" w:rsidR="00FC68DB" w:rsidRDefault="00FC68DB" w:rsidP="00B202D2">
      <w:pPr>
        <w:pStyle w:val="Caption"/>
        <w:spacing w:before="120"/>
        <w:rPr>
          <w:rFonts w:cs="Calibri"/>
          <w:szCs w:val="22"/>
          <w:lang w:eastAsia="en-GB"/>
        </w:rPr>
      </w:pPr>
      <w:bookmarkStart w:id="809" w:name="_Ref3565285"/>
      <w:bookmarkStart w:id="810" w:name="_Toc3557094"/>
      <w:bookmarkStart w:id="811" w:name="_Toc34747345"/>
      <w:bookmarkStart w:id="812" w:name="_Toc76030536"/>
      <w:bookmarkStart w:id="813" w:name="_Toc86869865"/>
      <w:r>
        <w:t xml:space="preserve">Figure </w:t>
      </w:r>
      <w:r>
        <w:fldChar w:fldCharType="begin"/>
      </w:r>
      <w:r>
        <w:instrText xml:space="preserve"> SEQ Figure \* ARABIC </w:instrText>
      </w:r>
      <w:r>
        <w:fldChar w:fldCharType="separate"/>
      </w:r>
      <w:r w:rsidR="00C07D39">
        <w:rPr>
          <w:noProof/>
        </w:rPr>
        <w:t>15</w:t>
      </w:r>
      <w:r>
        <w:fldChar w:fldCharType="end"/>
      </w:r>
      <w:bookmarkEnd w:id="809"/>
      <w:r>
        <w:t xml:space="preserve">: </w:t>
      </w:r>
      <w:commentRangeStart w:id="814"/>
      <w:r>
        <w:t>Dimensions of Solid Rivets</w:t>
      </w:r>
      <w:bookmarkEnd w:id="810"/>
      <w:bookmarkEnd w:id="811"/>
      <w:bookmarkEnd w:id="812"/>
      <w:bookmarkEnd w:id="813"/>
      <w:commentRangeEnd w:id="814"/>
      <w:r w:rsidR="007B61D2">
        <w:rPr>
          <w:rStyle w:val="CommentReference"/>
          <w:rFonts w:ascii="Calibri" w:eastAsia="Times New Roman" w:hAnsi="Calibri"/>
          <w:i w:val="0"/>
          <w:iCs w:val="0"/>
          <w:color w:val="auto"/>
          <w:lang w:val="en-US" w:eastAsia="x-none"/>
        </w:rPr>
        <w:commentReference w:id="814"/>
      </w:r>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r w:rsidRPr="00E55EE7">
              <w:rPr>
                <w:sz w:val="20"/>
              </w:rPr>
              <w:t>min_grip</w:t>
            </w:r>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r w:rsidRPr="00E55EE7">
              <w:rPr>
                <w:sz w:val="20"/>
              </w:rPr>
              <w:t>max_grip</w:t>
            </w:r>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815"/>
            <w:r>
              <w:rPr>
                <w:sz w:val="20"/>
                <w:szCs w:val="20"/>
              </w:rPr>
              <w:t xml:space="preserve">max_grip </w:t>
            </w:r>
            <w:r>
              <w:rPr>
                <w:rFonts w:cs="Calibri"/>
                <w:sz w:val="20"/>
                <w:szCs w:val="20"/>
              </w:rPr>
              <w:t>≥</w:t>
            </w:r>
            <w:r>
              <w:rPr>
                <w:sz w:val="20"/>
                <w:szCs w:val="20"/>
              </w:rPr>
              <w:t xml:space="preserve"> min_grip</w:t>
            </w:r>
            <w:commentRangeStart w:id="816"/>
            <w:commentRangeEnd w:id="816"/>
            <w:r>
              <w:rPr>
                <w:rStyle w:val="CommentReference"/>
                <w:lang w:eastAsia="x-none"/>
              </w:rPr>
              <w:commentReference w:id="816"/>
            </w:r>
            <w:commentRangeEnd w:id="815"/>
            <w:r>
              <w:rPr>
                <w:rStyle w:val="CommentReference"/>
                <w:lang w:eastAsia="x-none"/>
              </w:rPr>
              <w:commentReference w:id="815"/>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r w:rsidRPr="00E55EE7">
              <w:rPr>
                <w:sz w:val="20"/>
              </w:rPr>
              <w:t>hole_d</w:t>
            </w:r>
            <w:r>
              <w:rPr>
                <w:sz w:val="20"/>
              </w:rPr>
              <w:t>iameter</w:t>
            </w:r>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r w:rsidRPr="00E55EE7">
              <w:rPr>
                <w:sz w:val="20"/>
              </w:rPr>
              <w:lastRenderedPageBreak/>
              <w:t>hole_depth</w:t>
            </w:r>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r w:rsidRPr="00E55EE7">
              <w:rPr>
                <w:sz w:val="20"/>
              </w:rPr>
              <w:t>shoulder_diameter</w:t>
            </w:r>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r w:rsidRPr="00E55EE7">
              <w:rPr>
                <w:sz w:val="20"/>
              </w:rPr>
              <w:t>shoulder_length</w:t>
            </w:r>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r w:rsidRPr="00E55EE7">
              <w:rPr>
                <w:sz w:val="20"/>
              </w:rPr>
              <w:t>tennon_diameter</w:t>
            </w:r>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r w:rsidRPr="00E55EE7">
              <w:rPr>
                <w:sz w:val="20"/>
              </w:rPr>
              <w:t>tennon_length</w:t>
            </w:r>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080CE7B7" w:rsidR="00FC68DB" w:rsidRDefault="00FC68DB" w:rsidP="00B202D2">
      <w:pPr>
        <w:pStyle w:val="Caption"/>
        <w:spacing w:before="120"/>
        <w:rPr>
          <w:rFonts w:cs="Calibri"/>
          <w:szCs w:val="22"/>
          <w:lang w:eastAsia="en-GB"/>
        </w:rPr>
      </w:pPr>
      <w:bookmarkStart w:id="817" w:name="_Toc3566453"/>
      <w:bookmarkStart w:id="818" w:name="_Toc34747456"/>
      <w:bookmarkStart w:id="819" w:name="_Toc77095905"/>
      <w:bookmarkStart w:id="820" w:name="_Toc86874000"/>
      <w:r>
        <w:t xml:space="preserve">Table </w:t>
      </w:r>
      <w:r>
        <w:fldChar w:fldCharType="begin"/>
      </w:r>
      <w:r>
        <w:instrText xml:space="preserve"> SEQ Table \* ARABIC </w:instrText>
      </w:r>
      <w:r>
        <w:fldChar w:fldCharType="separate"/>
      </w:r>
      <w:r w:rsidR="00C07D39">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817"/>
      <w:bookmarkEnd w:id="818"/>
      <w:bookmarkEnd w:id="819"/>
      <w:bookmarkEnd w:id="820"/>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Paragraph"/>
        <w:numPr>
          <w:ilvl w:val="0"/>
          <w:numId w:val="46"/>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hole_diameter</w:t>
      </w:r>
      <w:r w:rsidRPr="009851CC">
        <w:rPr>
          <w:rFonts w:cs="Calibri"/>
          <w:lang w:val="en-US" w:eastAsia="en-GB"/>
        </w:rPr>
        <w:t xml:space="preserve"> is defined with </w:t>
      </w:r>
      <w:r>
        <w:rPr>
          <w:rStyle w:val="elementdeftypeChar"/>
          <w:rFonts w:eastAsia="Calibri"/>
        </w:rPr>
        <w:t xml:space="preserve">hole_depth </w:t>
      </w:r>
      <w:r>
        <w:rPr>
          <w:rFonts w:cs="Calibri"/>
          <w:lang w:val="en-US" w:eastAsia="en-GB"/>
        </w:rPr>
        <w:t>and vice versa.</w:t>
      </w:r>
    </w:p>
    <w:p w14:paraId="37AF4F7B" w14:textId="77777777" w:rsidR="00FC68DB" w:rsidRPr="009851CC" w:rsidRDefault="00FC68DB" w:rsidP="001B01D6">
      <w:pPr>
        <w:pStyle w:val="ListParagraph"/>
        <w:numPr>
          <w:ilvl w:val="0"/>
          <w:numId w:val="46"/>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rFonts w:eastAsia="Calibri"/>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Paragraph"/>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min_grip</w:t>
      </w:r>
      <w:r w:rsidRPr="001B51BC">
        <w:rPr>
          <w:rFonts w:ascii="Courier" w:hAnsi="Courier" w:cs="Courier"/>
          <w:sz w:val="18"/>
          <w:szCs w:val="18"/>
          <w:lang w:val="en-US" w:eastAsia="en-GB"/>
        </w:rPr>
        <w:t xml:space="preserve">, </w:t>
      </w:r>
      <w:r w:rsidRPr="006E6276">
        <w:rPr>
          <w:rStyle w:val="elementdeftypeChar"/>
          <w:rFonts w:eastAsia="Calibri"/>
        </w:rPr>
        <w:t>max_grip</w:t>
      </w:r>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Paragraph"/>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Paragraph"/>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hole_depth</w:t>
      </w:r>
      <w:r w:rsidRPr="001B51BC">
        <w:rPr>
          <w:rFonts w:cs="Calibri"/>
          <w:lang w:val="en-US" w:eastAsia="en-GB"/>
        </w:rPr>
        <w:t>: this is a measure of the hole of the tube. There is no exact relation between</w:t>
      </w:r>
      <w:r>
        <w:rPr>
          <w:rFonts w:cs="Calibri"/>
          <w:lang w:val="en-US" w:eastAsia="en-GB"/>
        </w:rPr>
        <w:t xml:space="preserve"> </w:t>
      </w:r>
      <w:r w:rsidRPr="006E6276">
        <w:rPr>
          <w:rStyle w:val="elementdeftypeChar"/>
          <w:rFonts w:eastAsia="Calibri"/>
        </w:rPr>
        <w:t>hole_depth</w:t>
      </w:r>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Paragraph"/>
        <w:keepNext/>
        <w:autoSpaceDE w:val="0"/>
        <w:autoSpaceDN w:val="0"/>
        <w:adjustRightInd w:val="0"/>
        <w:ind w:left="0"/>
        <w:jc w:val="center"/>
        <w:rPr>
          <w:lang w:val="en-US"/>
        </w:rPr>
      </w:pPr>
      <w:commentRangeStart w:id="821"/>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99397" cy="1406214"/>
                    </a:xfrm>
                    <a:prstGeom prst="rect">
                      <a:avLst/>
                    </a:prstGeom>
                  </pic:spPr>
                </pic:pic>
              </a:graphicData>
            </a:graphic>
          </wp:inline>
        </w:drawing>
      </w:r>
      <w:commentRangeEnd w:id="821"/>
      <w:r w:rsidR="007B61D2">
        <w:rPr>
          <w:rStyle w:val="CommentReference"/>
          <w:rFonts w:ascii="Calibri" w:eastAsia="Times New Roman" w:hAnsi="Calibri"/>
          <w:lang w:val="en-US" w:eastAsia="x-none"/>
        </w:rPr>
        <w:commentReference w:id="821"/>
      </w:r>
    </w:p>
    <w:p w14:paraId="52F04961" w14:textId="20C7B15B" w:rsidR="00FC68DB" w:rsidRPr="001B51BC" w:rsidRDefault="00FC68DB" w:rsidP="00B202D2">
      <w:pPr>
        <w:pStyle w:val="Caption"/>
        <w:spacing w:before="120"/>
        <w:rPr>
          <w:rFonts w:cs="Calibri"/>
          <w:lang w:eastAsia="en-GB"/>
        </w:rPr>
      </w:pPr>
      <w:bookmarkStart w:id="822" w:name="_Toc3557095"/>
      <w:bookmarkStart w:id="823" w:name="_Toc34747346"/>
      <w:bookmarkStart w:id="824" w:name="_Toc76030537"/>
      <w:bookmarkStart w:id="825" w:name="_Toc86869866"/>
      <w:r>
        <w:t xml:space="preserve">Figure </w:t>
      </w:r>
      <w:r>
        <w:fldChar w:fldCharType="begin"/>
      </w:r>
      <w:r>
        <w:instrText xml:space="preserve"> SEQ Figure \* ARABIC </w:instrText>
      </w:r>
      <w:r>
        <w:fldChar w:fldCharType="separate"/>
      </w:r>
      <w:r w:rsidR="00C07D39">
        <w:rPr>
          <w:noProof/>
        </w:rPr>
        <w:t>16</w:t>
      </w:r>
      <w:r>
        <w:fldChar w:fldCharType="end"/>
      </w:r>
      <w:r>
        <w:t>: Clinch allowance of solid rivet</w:t>
      </w:r>
      <w:bookmarkEnd w:id="822"/>
      <w:bookmarkEnd w:id="823"/>
      <w:bookmarkEnd w:id="824"/>
      <w:bookmarkEnd w:id="825"/>
    </w:p>
    <w:p w14:paraId="673C000D" w14:textId="77777777" w:rsidR="00FC68DB" w:rsidRPr="001B51BC" w:rsidRDefault="00FC68DB" w:rsidP="001B01D6">
      <w:pPr>
        <w:pStyle w:val="ListParagraph"/>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r w:rsidRPr="006E6276">
        <w:rPr>
          <w:rStyle w:val="elementdeftypeChar"/>
          <w:rFonts w:eastAsia="Calibri"/>
        </w:rPr>
        <w:t>shoulder_diameter</w:t>
      </w:r>
      <w:r w:rsidRPr="001B51BC">
        <w:rPr>
          <w:rFonts w:ascii="Courier" w:hAnsi="Courier" w:cs="Courier"/>
          <w:sz w:val="18"/>
          <w:szCs w:val="18"/>
          <w:lang w:val="en-US" w:eastAsia="en-GB"/>
        </w:rPr>
        <w:t xml:space="preserve">, </w:t>
      </w:r>
      <w:r w:rsidRPr="006E6276">
        <w:rPr>
          <w:rStyle w:val="elementdeftypeChar"/>
          <w:rFonts w:eastAsia="Calibri"/>
        </w:rPr>
        <w:t>shoulder_length</w:t>
      </w:r>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Paragraph"/>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tennon_diameter</w:t>
      </w:r>
      <w:r w:rsidRPr="008348B2">
        <w:rPr>
          <w:rFonts w:ascii="Courier" w:hAnsi="Courier" w:cs="Courier"/>
          <w:sz w:val="18"/>
          <w:szCs w:val="18"/>
          <w:lang w:val="en-US" w:eastAsia="en-GB"/>
        </w:rPr>
        <w:t xml:space="preserve">, </w:t>
      </w:r>
      <w:r w:rsidRPr="006E6276">
        <w:rPr>
          <w:rStyle w:val="elementdeftypeChar"/>
          <w:rFonts w:eastAsia="Calibri"/>
        </w:rPr>
        <w:t>tennon_length</w:t>
      </w:r>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r w:rsidRPr="006E6276">
        <w:rPr>
          <w:rStyle w:val="elementdeftypeChar"/>
          <w:rFonts w:eastAsia="Calibri"/>
        </w:rPr>
        <w:t>tennon_diameter</w:t>
      </w:r>
      <w:r w:rsidRPr="008348B2">
        <w:rPr>
          <w:rFonts w:cs="Calibri"/>
          <w:lang w:val="en-US" w:eastAsia="en-GB"/>
        </w:rPr>
        <w:t xml:space="preserve"> should not exist without a primary </w:t>
      </w:r>
      <w:r w:rsidRPr="006E6276">
        <w:rPr>
          <w:rStyle w:val="elementdeftypeChar"/>
          <w:rFonts w:eastAsia="Calibri"/>
        </w:rPr>
        <w:t>shoulder_diameter</w:t>
      </w:r>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r w:rsidRPr="00E719F2">
        <w:rPr>
          <w:rStyle w:val="elementdeftypeChar"/>
          <w:rFonts w:eastAsia="Calibri"/>
        </w:rPr>
        <w:t>head_height</w:t>
      </w:r>
      <w:r>
        <w:rPr>
          <w:rFonts w:cs="Calibri"/>
          <w:lang w:eastAsia="en-GB"/>
        </w:rPr>
        <w:t xml:space="preserve"> exists, </w:t>
      </w:r>
      <w:r w:rsidRPr="00E719F2">
        <w:rPr>
          <w:rStyle w:val="elementdeftypeChar"/>
          <w:rFonts w:eastAsia="Calibri"/>
        </w:rPr>
        <w:t>sink_size</w:t>
      </w:r>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&lt;rivet shaft_diameter=</w:t>
      </w:r>
      <w:r>
        <w:rPr>
          <w:color w:val="0070C0"/>
        </w:rPr>
        <w:t>"</w:t>
      </w:r>
      <w:r w:rsidRPr="0078617E">
        <w:rPr>
          <w:color w:val="0070C0"/>
        </w:rPr>
        <w:t>3.35</w:t>
      </w:r>
      <w:r>
        <w:rPr>
          <w:color w:val="0070C0"/>
        </w:rPr>
        <w:t>"</w:t>
      </w:r>
      <w:r w:rsidRPr="0078617E">
        <w:rPr>
          <w:color w:val="0070C0"/>
        </w:rPr>
        <w:t xml:space="preserve"> head_diameter=</w:t>
      </w:r>
      <w:r>
        <w:rPr>
          <w:color w:val="0070C0"/>
        </w:rPr>
        <w:t>"</w:t>
      </w:r>
      <w:r w:rsidRPr="0078617E">
        <w:rPr>
          <w:color w:val="0070C0"/>
        </w:rPr>
        <w:t>5.5</w:t>
      </w:r>
      <w:r>
        <w:rPr>
          <w:color w:val="0070C0"/>
        </w:rPr>
        <w:t>"</w:t>
      </w:r>
      <w:r w:rsidRPr="0078617E">
        <w:rPr>
          <w:color w:val="0070C0"/>
        </w:rPr>
        <w:t xml:space="preserve"> head_height=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&lt;solid min_grip=</w:t>
      </w:r>
      <w:r>
        <w:rPr>
          <w:color w:val="0070C0"/>
        </w:rPr>
        <w:t>"</w:t>
      </w:r>
      <w:r w:rsidRPr="0078617E">
        <w:rPr>
          <w:color w:val="0070C0"/>
        </w:rPr>
        <w:t>3</w:t>
      </w:r>
      <w:r>
        <w:rPr>
          <w:color w:val="0070C0"/>
        </w:rPr>
        <w:t>"</w:t>
      </w:r>
      <w:r w:rsidRPr="0078617E">
        <w:rPr>
          <w:color w:val="0070C0"/>
        </w:rPr>
        <w:t xml:space="preserve"> max_grip=</w:t>
      </w:r>
      <w:r>
        <w:rPr>
          <w:color w:val="0070C0"/>
        </w:rPr>
        <w:t>"</w:t>
      </w:r>
      <w:r w:rsidRPr="0078617E">
        <w:rPr>
          <w:color w:val="0070C0"/>
        </w:rPr>
        <w:t>3.2</w:t>
      </w:r>
      <w:r>
        <w:rPr>
          <w:color w:val="0070C0"/>
        </w:rPr>
        <w:t>"</w:t>
      </w:r>
      <w:r w:rsidRPr="0078617E">
        <w:rPr>
          <w:color w:val="0070C0"/>
        </w:rPr>
        <w:t xml:space="preserve"> hole_depth=</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r w:rsidRPr="0078617E">
        <w:rPr>
          <w:color w:val="0070C0"/>
        </w:rPr>
        <w:t>shoulder_diameter=</w:t>
      </w:r>
      <w:r>
        <w:rPr>
          <w:color w:val="0070C0"/>
        </w:rPr>
        <w:t>"</w:t>
      </w:r>
      <w:r w:rsidRPr="0078617E">
        <w:rPr>
          <w:color w:val="0070C0"/>
        </w:rPr>
        <w:t>3.8</w:t>
      </w:r>
      <w:r>
        <w:rPr>
          <w:color w:val="0070C0"/>
        </w:rPr>
        <w:t>"</w:t>
      </w:r>
      <w:r w:rsidRPr="0078617E">
        <w:rPr>
          <w:color w:val="0070C0"/>
        </w:rPr>
        <w:t xml:space="preserve"> shoulder_length=</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&lt;normal_direction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Heading3"/>
      </w:pPr>
      <w:bookmarkStart w:id="826" w:name="_Toc428279391"/>
      <w:bookmarkStart w:id="827" w:name="_Toc428456128"/>
      <w:bookmarkStart w:id="828" w:name="_Toc428537091"/>
      <w:bookmarkStart w:id="829" w:name="_Toc428969410"/>
      <w:bookmarkStart w:id="830" w:name="_Toc429052801"/>
      <w:bookmarkStart w:id="831" w:name="_Toc413359589"/>
      <w:bookmarkStart w:id="832" w:name="_Toc3556981"/>
      <w:bookmarkStart w:id="833" w:name="_Toc34747231"/>
      <w:bookmarkStart w:id="834" w:name="_Toc77102046"/>
      <w:bookmarkStart w:id="835" w:name="_Toc86869794"/>
      <w:bookmarkEnd w:id="826"/>
      <w:bookmarkEnd w:id="827"/>
      <w:bookmarkEnd w:id="828"/>
      <w:bookmarkEnd w:id="829"/>
      <w:bookmarkEnd w:id="830"/>
      <w:r w:rsidRPr="00F90632">
        <w:lastRenderedPageBreak/>
        <w:t>Swop Rivets</w:t>
      </w:r>
      <w:bookmarkEnd w:id="831"/>
      <w:bookmarkEnd w:id="832"/>
      <w:bookmarkEnd w:id="833"/>
      <w:bookmarkEnd w:id="834"/>
      <w:bookmarkEnd w:id="835"/>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commentRangeStart w:id="836"/>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522337" cy="2615769"/>
                    </a:xfrm>
                    <a:prstGeom prst="rect">
                      <a:avLst/>
                    </a:prstGeom>
                  </pic:spPr>
                </pic:pic>
              </a:graphicData>
            </a:graphic>
          </wp:inline>
        </w:drawing>
      </w:r>
      <w:commentRangeEnd w:id="836"/>
      <w:r w:rsidR="009F1B26">
        <w:rPr>
          <w:rStyle w:val="CommentReference"/>
          <w:rFonts w:ascii="Calibri" w:eastAsia="Times New Roman" w:hAnsi="Calibri"/>
          <w:lang w:val="en-US" w:eastAsia="x-none"/>
        </w:rPr>
        <w:commentReference w:id="836"/>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5AB6F11" w:rsidR="00FC68DB" w:rsidRDefault="00FC68DB" w:rsidP="00B202D2">
      <w:pPr>
        <w:jc w:val="center"/>
        <w:rPr>
          <w:sz w:val="18"/>
        </w:rPr>
      </w:pPr>
      <w:r w:rsidRPr="00034C0D">
        <w:rPr>
          <w:i/>
          <w:sz w:val="18"/>
        </w:rPr>
        <w:t>Source of image:</w:t>
      </w:r>
      <w:r w:rsidRPr="00034C0D">
        <w:rPr>
          <w:sz w:val="18"/>
        </w:rPr>
        <w:t xml:space="preserve"> </w:t>
      </w:r>
      <w:hyperlink r:id="rId84" w:history="1">
        <w:r w:rsidR="007363F0">
          <w:rPr>
            <w:rStyle w:val="Hyperlink"/>
            <w:sz w:val="18"/>
          </w:rPr>
          <w:t>https://patents.google.com/patent/EP0967044A2</w:t>
        </w:r>
      </w:hyperlink>
    </w:p>
    <w:p w14:paraId="187B90D6" w14:textId="7B2795B7" w:rsidR="00FC68DB" w:rsidRDefault="00FC68DB" w:rsidP="00B202D2">
      <w:pPr>
        <w:pStyle w:val="Caption"/>
      </w:pPr>
      <w:bookmarkStart w:id="837" w:name="_Toc3557096"/>
      <w:bookmarkStart w:id="838" w:name="_Toc34747347"/>
      <w:bookmarkStart w:id="839" w:name="_Toc76030538"/>
      <w:bookmarkStart w:id="840" w:name="_Toc86869867"/>
      <w:r>
        <w:t xml:space="preserve">Figure </w:t>
      </w:r>
      <w:r>
        <w:fldChar w:fldCharType="begin"/>
      </w:r>
      <w:r>
        <w:instrText xml:space="preserve"> SEQ Figure \* ARABIC </w:instrText>
      </w:r>
      <w:r>
        <w:fldChar w:fldCharType="separate"/>
      </w:r>
      <w:r w:rsidR="00C07D39">
        <w:rPr>
          <w:noProof/>
        </w:rPr>
        <w:t>17</w:t>
      </w:r>
      <w:r>
        <w:fldChar w:fldCharType="end"/>
      </w:r>
      <w:r>
        <w:t>: Cross section of a SWOP Rivet</w:t>
      </w:r>
      <w:bookmarkEnd w:id="837"/>
      <w:bookmarkEnd w:id="838"/>
      <w:bookmarkEnd w:id="839"/>
      <w:bookmarkEnd w:id="840"/>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Fonts w:eastAsia="Calibri"/>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r w:rsidRPr="00A32748">
        <w:rPr>
          <w:rStyle w:val="elementdeftypeChar"/>
          <w:rFonts w:eastAsia="Calibri"/>
        </w:rPr>
        <w:t>shaft_diameter</w:t>
      </w:r>
      <w:r>
        <w:t xml:space="preserve">, </w:t>
      </w:r>
      <w:r w:rsidRPr="00A32748">
        <w:rPr>
          <w:rStyle w:val="elementdeftypeChar"/>
          <w:rFonts w:eastAsia="Calibri"/>
        </w:rPr>
        <w:t>sink_size</w:t>
      </w:r>
      <w:r>
        <w:t xml:space="preserve">, </w:t>
      </w:r>
      <w:r w:rsidRPr="00A32748">
        <w:rPr>
          <w:rStyle w:val="elementdeftypeChar"/>
          <w:rFonts w:eastAsia="Calibri"/>
        </w:rPr>
        <w:t>length</w:t>
      </w:r>
      <w:r>
        <w:t xml:space="preserve">, </w:t>
      </w:r>
      <w:r w:rsidRPr="00A32748">
        <w:rPr>
          <w:rStyle w:val="elementdeftypeChar"/>
          <w:rFonts w:eastAsia="Calibri"/>
        </w:rPr>
        <w:t>head_diameter</w:t>
      </w:r>
      <w:r>
        <w:t xml:space="preserve"> and </w:t>
      </w:r>
      <w:r w:rsidRPr="00A32748">
        <w:rPr>
          <w:rStyle w:val="elementdeftypeChar"/>
          <w:rFonts w:eastAsia="Calibri"/>
        </w:rPr>
        <w:t>head_height</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r w:rsidRPr="00A32748">
        <w:rPr>
          <w:rStyle w:val="elementdeftypeChar"/>
          <w:rFonts w:eastAsia="Calibri"/>
        </w:rPr>
        <w:t>shaft_diameter</w:t>
      </w:r>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r>
              <w:rPr>
                <w:sz w:val="20"/>
                <w:szCs w:val="20"/>
              </w:rPr>
              <w:t>insert_shape</w:t>
            </w:r>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r>
              <w:rPr>
                <w:sz w:val="20"/>
                <w:szCs w:val="20"/>
              </w:rPr>
              <w:t>insert_height</w:t>
            </w:r>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r>
              <w:rPr>
                <w:sz w:val="20"/>
                <w:szCs w:val="20"/>
              </w:rPr>
              <w:t>spotweld_diameter</w:t>
            </w:r>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r>
              <w:rPr>
                <w:sz w:val="20"/>
              </w:rPr>
              <w:t>spotweld_technology</w:t>
            </w:r>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654E5C3B" w:rsidR="00FC68DB" w:rsidRDefault="00FC68DB" w:rsidP="00B202D2">
      <w:pPr>
        <w:pStyle w:val="Caption"/>
        <w:spacing w:before="120"/>
      </w:pPr>
      <w:bookmarkStart w:id="841" w:name="_Toc3566454"/>
      <w:bookmarkStart w:id="842" w:name="_Toc34747457"/>
      <w:bookmarkStart w:id="843" w:name="_Toc77095906"/>
      <w:bookmarkStart w:id="844" w:name="_Toc86874001"/>
      <w:r>
        <w:t xml:space="preserve">Table </w:t>
      </w:r>
      <w:r>
        <w:fldChar w:fldCharType="begin"/>
      </w:r>
      <w:r>
        <w:instrText xml:space="preserve"> SEQ Table \* ARABIC </w:instrText>
      </w:r>
      <w:r>
        <w:fldChar w:fldCharType="separate"/>
      </w:r>
      <w:r w:rsidR="00C07D39">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841"/>
      <w:bookmarkEnd w:id="842"/>
      <w:bookmarkEnd w:id="843"/>
      <w:bookmarkEnd w:id="844"/>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1B01D6">
      <w:pPr>
        <w:pStyle w:val="ListParagraph"/>
        <w:numPr>
          <w:ilvl w:val="0"/>
          <w:numId w:val="29"/>
        </w:numPr>
        <w:tabs>
          <w:tab w:val="clear" w:pos="403"/>
        </w:tabs>
        <w:spacing w:before="120" w:after="0" w:line="240" w:lineRule="auto"/>
        <w:contextualSpacing w:val="0"/>
        <w:rPr>
          <w:lang w:val="en-US"/>
        </w:rPr>
      </w:pPr>
      <w:r w:rsidRPr="00A32748">
        <w:rPr>
          <w:rStyle w:val="elementdeftypeChar"/>
          <w:rFonts w:eastAsia="Calibri"/>
        </w:rPr>
        <w:t>insert_shape</w:t>
      </w:r>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1B01D6">
      <w:pPr>
        <w:pStyle w:val="ListParagraph"/>
        <w:numPr>
          <w:ilvl w:val="0"/>
          <w:numId w:val="29"/>
        </w:numPr>
        <w:tabs>
          <w:tab w:val="clear" w:pos="403"/>
        </w:tabs>
        <w:spacing w:before="120" w:after="0" w:line="240" w:lineRule="auto"/>
        <w:contextualSpacing w:val="0"/>
        <w:rPr>
          <w:lang w:val="en-US"/>
        </w:rPr>
      </w:pPr>
      <w:r w:rsidRPr="00A32748">
        <w:rPr>
          <w:rStyle w:val="elementdeftypeChar"/>
          <w:rFonts w:eastAsia="Calibri"/>
        </w:rPr>
        <w:t>insert_height</w:t>
      </w:r>
      <w:r>
        <w:rPr>
          <w:lang w:val="en-US"/>
        </w:rPr>
        <w:t>: Height of the (unmounted) insert.</w:t>
      </w:r>
    </w:p>
    <w:p w14:paraId="749E8119" w14:textId="5125F39C" w:rsidR="00FC68DB" w:rsidRDefault="00FC68DB" w:rsidP="001B01D6">
      <w:pPr>
        <w:pStyle w:val="ListParagraph"/>
        <w:numPr>
          <w:ilvl w:val="0"/>
          <w:numId w:val="29"/>
        </w:numPr>
        <w:tabs>
          <w:tab w:val="clear" w:pos="403"/>
        </w:tabs>
        <w:spacing w:before="120" w:after="0" w:line="240" w:lineRule="auto"/>
        <w:contextualSpacing w:val="0"/>
        <w:rPr>
          <w:lang w:val="en-US"/>
        </w:rPr>
      </w:pPr>
      <w:r w:rsidRPr="00A32748">
        <w:rPr>
          <w:rStyle w:val="elementdeftypeChar"/>
          <w:rFonts w:eastAsia="Calibri"/>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7FCB8B59" w14:textId="54650655" w:rsidR="00FC68DB" w:rsidRDefault="00FC68DB" w:rsidP="001B01D6">
      <w:pPr>
        <w:pStyle w:val="ListParagraph"/>
        <w:numPr>
          <w:ilvl w:val="0"/>
          <w:numId w:val="29"/>
        </w:numPr>
        <w:tabs>
          <w:tab w:val="clear" w:pos="403"/>
        </w:tabs>
        <w:spacing w:before="120" w:after="0" w:line="240" w:lineRule="auto"/>
        <w:contextualSpacing w:val="0"/>
        <w:rPr>
          <w:lang w:val="en-US"/>
        </w:rPr>
      </w:pPr>
      <w:r w:rsidRPr="00A32748">
        <w:rPr>
          <w:rStyle w:val="elementdeftypeChar"/>
          <w:rFonts w:eastAsia="Calibri"/>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Paragraph"/>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&lt;rivet head_diameter=</w:t>
      </w:r>
      <w:r>
        <w:rPr>
          <w:color w:val="0070C0"/>
        </w:rPr>
        <w:t>"</w:t>
      </w:r>
      <w:r w:rsidRPr="00C6477D">
        <w:rPr>
          <w:color w:val="0070C0"/>
        </w:rPr>
        <w:t>8.5</w:t>
      </w:r>
      <w:r>
        <w:rPr>
          <w:color w:val="0070C0"/>
        </w:rPr>
        <w:t>"</w:t>
      </w:r>
      <w:r w:rsidRPr="00C6477D">
        <w:rPr>
          <w:color w:val="0070C0"/>
        </w:rPr>
        <w:t xml:space="preserve"> head_height=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r w:rsidRPr="00E84826">
        <w:rPr>
          <w:b/>
          <w:color w:val="0070C0"/>
        </w:rPr>
        <w:t>shaft_diameter=</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t>sink_size=</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&lt;swop insert_shape=</w:t>
      </w:r>
      <w:r>
        <w:rPr>
          <w:b/>
          <w:color w:val="0070C0"/>
        </w:rPr>
        <w:t>"</w:t>
      </w:r>
      <w:r w:rsidRPr="00C6477D">
        <w:rPr>
          <w:b/>
          <w:color w:val="0070C0"/>
        </w:rPr>
        <w:t>cone_23</w:t>
      </w:r>
      <w:r>
        <w:rPr>
          <w:b/>
          <w:color w:val="0070C0"/>
        </w:rPr>
        <w:t>"</w:t>
      </w:r>
      <w:r w:rsidRPr="00C6477D">
        <w:rPr>
          <w:b/>
          <w:color w:val="0070C0"/>
        </w:rPr>
        <w:t xml:space="preserve"> insert_height=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t>spotweld_diameter=</w:t>
      </w:r>
      <w:r>
        <w:rPr>
          <w:b/>
          <w:color w:val="0070C0"/>
        </w:rPr>
        <w:t>"</w:t>
      </w:r>
      <w:r w:rsidRPr="00C6477D">
        <w:rPr>
          <w:b/>
          <w:color w:val="0070C0"/>
        </w:rPr>
        <w:t>4.5</w:t>
      </w:r>
      <w:r>
        <w:rPr>
          <w:b/>
          <w:color w:val="0070C0"/>
        </w:rPr>
        <w:t>"</w:t>
      </w:r>
      <w:r w:rsidRPr="00C6477D">
        <w:rPr>
          <w:b/>
          <w:color w:val="0070C0"/>
        </w:rPr>
        <w:t xml:space="preserve"> spotweld_technology=</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Heading3"/>
      </w:pPr>
      <w:bookmarkStart w:id="845" w:name="_Toc77102047"/>
      <w:bookmarkStart w:id="846" w:name="_Toc86869795"/>
      <w:r>
        <w:t>Clinch Rivet Studs</w:t>
      </w:r>
      <w:bookmarkEnd w:id="845"/>
      <w:bookmarkEnd w:id="846"/>
    </w:p>
    <w:p w14:paraId="77308E72" w14:textId="77777777" w:rsidR="00FC68DB" w:rsidRDefault="00FC68DB" w:rsidP="00B202D2">
      <w:pPr>
        <w:autoSpaceDE w:val="0"/>
        <w:autoSpaceDN w:val="0"/>
        <w:adjustRightInd w:val="0"/>
        <w:spacing w:after="0"/>
      </w:pPr>
      <w:r>
        <w:rPr>
          <w:rFonts w:cs="Calibri"/>
          <w:lang w:eastAsia="en-GB"/>
        </w:rPr>
        <w:t xml:space="preserve">A Clinch Rivet Stud (Clinchnietbolzen,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67737859"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ins w:id="847" w:author="Dr. Carsten Franke" w:date="2021-11-16T10:02:00Z">
        <w:r w:rsidR="004A1ECC">
          <w:rPr>
            <w:lang w:eastAsia="x-none"/>
          </w:rPr>
          <w:br/>
        </w:r>
        <w:commentRangeStart w:id="848"/>
        <w:r w:rsidR="004A1ECC" w:rsidRPr="00034C0D">
          <w:rPr>
            <w:i/>
            <w:sz w:val="18"/>
          </w:rPr>
          <w:t>Source of image</w:t>
        </w:r>
        <w:r w:rsidR="004A1ECC">
          <w:rPr>
            <w:i/>
            <w:sz w:val="18"/>
          </w:rPr>
          <w:t>s</w:t>
        </w:r>
        <w:r w:rsidR="004A1ECC" w:rsidRPr="00034C0D">
          <w:rPr>
            <w:i/>
            <w:sz w:val="18"/>
          </w:rPr>
          <w:t>:</w:t>
        </w:r>
        <w:r w:rsidR="004A1ECC" w:rsidRPr="00E65321">
          <w:rPr>
            <w:i/>
            <w:sz w:val="18"/>
          </w:rPr>
          <w:t xml:space="preserve"> </w:t>
        </w:r>
        <w:r w:rsidR="004A1ECC">
          <w:fldChar w:fldCharType="begin"/>
        </w:r>
        <w:r w:rsidR="004A1ECC">
          <w:instrText xml:space="preserve"> HYPERLINK "https://de.tox-pressotechnik.com/assets/countries/DE/pdf/TOX_Functional_Elements_85_de.pdf" </w:instrText>
        </w:r>
        <w:r w:rsidR="004A1ECC">
          <w:fldChar w:fldCharType="separate"/>
        </w:r>
        <w:r w:rsidR="004A1ECC" w:rsidRPr="004929C7">
          <w:rPr>
            <w:rStyle w:val="Hyperlink"/>
            <w:i/>
            <w:sz w:val="18"/>
          </w:rPr>
          <w:t>https://de.tox-pressotechnik.com/assets/countries/DE/pdf/TOX_Functional_Elements_85_de.pdf</w:t>
        </w:r>
        <w:r w:rsidR="004A1ECC">
          <w:rPr>
            <w:rStyle w:val="Hyperlink"/>
            <w:i/>
            <w:sz w:val="18"/>
          </w:rPr>
          <w:fldChar w:fldCharType="end"/>
        </w:r>
        <w:r w:rsidR="004A1ECC">
          <w:rPr>
            <w:rStyle w:val="Hyperlink"/>
            <w:i/>
            <w:sz w:val="18"/>
          </w:rPr>
          <w:t xml:space="preserve"> </w:t>
        </w:r>
      </w:ins>
      <w:commentRangeEnd w:id="848"/>
      <w:ins w:id="849" w:author="Dr. Carsten Franke" w:date="2021-11-16T10:03:00Z">
        <w:r w:rsidR="00772623">
          <w:rPr>
            <w:rStyle w:val="CommentReference"/>
            <w:rFonts w:ascii="Calibri" w:eastAsia="Times New Roman" w:hAnsi="Calibri"/>
            <w:lang w:val="en-US" w:eastAsia="x-none"/>
          </w:rPr>
          <w:commentReference w:id="848"/>
        </w:r>
      </w:ins>
    </w:p>
    <w:p w14:paraId="5421AE28" w14:textId="122F0939" w:rsidR="00FC68DB" w:rsidRDefault="00FC68DB" w:rsidP="00B202D2">
      <w:pPr>
        <w:pStyle w:val="Caption"/>
      </w:pPr>
      <w:bookmarkStart w:id="850" w:name="_Toc76030539"/>
      <w:bookmarkStart w:id="851" w:name="_Toc86869868"/>
      <w:r>
        <w:t xml:space="preserve">Figure </w:t>
      </w:r>
      <w:r>
        <w:fldChar w:fldCharType="begin"/>
      </w:r>
      <w:r>
        <w:instrText xml:space="preserve"> SEQ Figure \* ARABIC </w:instrText>
      </w:r>
      <w:r>
        <w:fldChar w:fldCharType="separate"/>
      </w:r>
      <w:r w:rsidR="00C07D39">
        <w:rPr>
          <w:noProof/>
        </w:rPr>
        <w:t>18</w:t>
      </w:r>
      <w:r>
        <w:fldChar w:fldCharType="end"/>
      </w:r>
      <w:r>
        <w:t xml:space="preserve"> Clinchnietbolzen types</w:t>
      </w:r>
      <w:bookmarkEnd w:id="850"/>
      <w:bookmarkEnd w:id="851"/>
    </w:p>
    <w:p w14:paraId="2B231B1C" w14:textId="2FF0B28B" w:rsidR="00FC68DB" w:rsidRDefault="00FC68DB" w:rsidP="00B202D2">
      <w:pPr>
        <w:jc w:val="center"/>
        <w:rPr>
          <w:i/>
          <w:sz w:val="18"/>
        </w:rPr>
      </w:pPr>
      <w:del w:id="852" w:author="Dr. Carsten Franke" w:date="2021-11-16T10:02:00Z">
        <w:r w:rsidRPr="00034C0D" w:rsidDel="004A1ECC">
          <w:rPr>
            <w:i/>
            <w:sz w:val="18"/>
          </w:rPr>
          <w:delText>Source of image:</w:delText>
        </w:r>
        <w:r w:rsidRPr="00E65321" w:rsidDel="004A1ECC">
          <w:rPr>
            <w:i/>
            <w:sz w:val="18"/>
          </w:rPr>
          <w:delText xml:space="preserve"> </w:delText>
        </w:r>
        <w:r w:rsidR="00E45C50" w:rsidDel="004A1ECC">
          <w:fldChar w:fldCharType="begin"/>
        </w:r>
        <w:r w:rsidR="00E45C50" w:rsidDel="004A1ECC">
          <w:delInstrText xml:space="preserve"> HYPERLINK "https://de.tox-pressotechnik.com/assets/countries/DE/pdf/TOX_Functional_Elements_85_de.pdf" </w:delInstrText>
        </w:r>
        <w:r w:rsidR="00E45C50" w:rsidDel="004A1ECC">
          <w:fldChar w:fldCharType="separate"/>
        </w:r>
        <w:r w:rsidRPr="004929C7" w:rsidDel="004A1ECC">
          <w:rPr>
            <w:rStyle w:val="Hyperlink"/>
            <w:i/>
            <w:sz w:val="18"/>
          </w:rPr>
          <w:delText>https://de.tox-pressotechnik.com/assets/countries/DE/pdf/TOX_Functional_Elements_85_de.pdf</w:delText>
        </w:r>
        <w:r w:rsidR="00E45C50" w:rsidDel="004A1ECC">
          <w:rPr>
            <w:rStyle w:val="Hyperlink"/>
            <w:i/>
            <w:sz w:val="18"/>
          </w:rPr>
          <w:fldChar w:fldCharType="end"/>
        </w:r>
      </w:del>
    </w:p>
    <w:p w14:paraId="7CD3CE32" w14:textId="77777777" w:rsidR="00FC68DB" w:rsidRDefault="00FC68DB" w:rsidP="00B202D2">
      <w:pPr>
        <w:keepNext/>
        <w:jc w:val="center"/>
      </w:pPr>
      <w:commentRangeStart w:id="853"/>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7"/>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853"/>
      <w:r w:rsidR="00772623">
        <w:rPr>
          <w:rStyle w:val="CommentReference"/>
          <w:rFonts w:ascii="Calibri" w:eastAsia="Times New Roman" w:hAnsi="Calibri"/>
          <w:lang w:val="en-US" w:eastAsia="x-none"/>
        </w:rPr>
        <w:commentReference w:id="853"/>
      </w:r>
    </w:p>
    <w:p w14:paraId="649A49E0" w14:textId="70BE6CE1" w:rsidR="00FC68DB" w:rsidRPr="0047200E" w:rsidRDefault="00FC68DB" w:rsidP="00B202D2">
      <w:pPr>
        <w:pStyle w:val="Caption"/>
      </w:pPr>
      <w:bookmarkStart w:id="854" w:name="_Toc76030540"/>
      <w:bookmarkStart w:id="855" w:name="_Toc86869869"/>
      <w:r>
        <w:t xml:space="preserve">Figure </w:t>
      </w:r>
      <w:r>
        <w:fldChar w:fldCharType="begin"/>
      </w:r>
      <w:r>
        <w:instrText xml:space="preserve"> SEQ Figure \* ARABIC </w:instrText>
      </w:r>
      <w:r>
        <w:fldChar w:fldCharType="separate"/>
      </w:r>
      <w:r w:rsidR="00C07D39">
        <w:rPr>
          <w:noProof/>
        </w:rPr>
        <w:t>19</w:t>
      </w:r>
      <w:r>
        <w:fldChar w:fldCharType="end"/>
      </w:r>
      <w:r>
        <w:t xml:space="preserve"> Clinch Rivet Stud: Ball stud</w:t>
      </w:r>
      <w:bookmarkEnd w:id="854"/>
      <w:bookmarkEnd w:id="855"/>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r>
        <w:rPr>
          <w:rStyle w:val="elementdeftypeChar"/>
          <w:rFonts w:eastAsia="Calibri"/>
        </w:rPr>
        <w:t>clinch_rivet_stud/</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r w:rsidRPr="00A32748">
        <w:rPr>
          <w:rStyle w:val="elementdeftypeChar"/>
          <w:rFonts w:eastAsia="Calibri"/>
        </w:rPr>
        <w:t>shaft_diameter</w:t>
      </w:r>
      <w:r>
        <w:t xml:space="preserve">, </w:t>
      </w:r>
      <w:r w:rsidRPr="00A32748">
        <w:rPr>
          <w:rStyle w:val="elementdeftypeChar"/>
          <w:rFonts w:eastAsia="Calibri"/>
        </w:rPr>
        <w:t>length</w:t>
      </w:r>
      <w:r>
        <w:t xml:space="preserve">, and </w:t>
      </w:r>
      <w:r>
        <w:rPr>
          <w:rStyle w:val="elementdeftypeChar"/>
          <w:rFonts w:eastAsia="Calibri"/>
        </w:rPr>
        <w:t>part_code</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r>
        <w:rPr>
          <w:rStyle w:val="elementdeftypeChar"/>
          <w:rFonts w:eastAsia="Calibri"/>
        </w:rPr>
        <w:t>clinch_rivet_stud/</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r>
              <w:rPr>
                <w:sz w:val="20"/>
                <w:szCs w:val="20"/>
              </w:rPr>
              <w:t>press_in_force</w:t>
            </w:r>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3E4FA777" w:rsidR="00FC68DB" w:rsidRDefault="00FC68DB" w:rsidP="00B202D2">
      <w:pPr>
        <w:pStyle w:val="Caption"/>
        <w:spacing w:before="120"/>
      </w:pPr>
      <w:bookmarkStart w:id="856" w:name="_Toc77095907"/>
      <w:bookmarkStart w:id="857" w:name="_Toc86874002"/>
      <w:r>
        <w:t xml:space="preserve">Table </w:t>
      </w:r>
      <w:r>
        <w:fldChar w:fldCharType="begin"/>
      </w:r>
      <w:r>
        <w:instrText xml:space="preserve"> SEQ Table \* ARABIC </w:instrText>
      </w:r>
      <w:r>
        <w:fldChar w:fldCharType="separate"/>
      </w:r>
      <w:r w:rsidR="00C07D39">
        <w:rPr>
          <w:noProof/>
        </w:rPr>
        <w:t>49</w:t>
      </w:r>
      <w:r>
        <w:fldChar w:fldCharType="end"/>
      </w:r>
      <w:r>
        <w:t xml:space="preserve">: Attributes of element </w:t>
      </w:r>
      <w:r w:rsidRPr="00C6477D">
        <w:rPr>
          <w:rStyle w:val="elementdeftypeChar"/>
          <w:rFonts w:eastAsia="Calibri"/>
          <w:b w:val="0"/>
        </w:rPr>
        <w:t>&lt;</w:t>
      </w:r>
      <w:r w:rsidRPr="00441C11">
        <w:rPr>
          <w:rStyle w:val="elementdeftypeChar"/>
          <w:rFonts w:eastAsia="Calibri"/>
          <w:b w:val="0"/>
        </w:rPr>
        <w:t>clinch_rivet_stud</w:t>
      </w:r>
      <w:r>
        <w:rPr>
          <w:rStyle w:val="elementdeftypeChar"/>
          <w:rFonts w:eastAsia="Calibri"/>
          <w:b w:val="0"/>
        </w:rPr>
        <w:t>/</w:t>
      </w:r>
      <w:r w:rsidRPr="00C6477D">
        <w:rPr>
          <w:rStyle w:val="elementdeftypeChar"/>
          <w:rFonts w:eastAsia="Calibri"/>
          <w:b w:val="0"/>
        </w:rPr>
        <w:t>&gt;</w:t>
      </w:r>
      <w:bookmarkEnd w:id="856"/>
      <w:bookmarkEnd w:id="857"/>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C6B5B3C" w:rsidR="00FC68DB" w:rsidRDefault="00FC68DB" w:rsidP="001B01D6">
      <w:pPr>
        <w:pStyle w:val="ListParagraph"/>
        <w:numPr>
          <w:ilvl w:val="0"/>
          <w:numId w:val="29"/>
        </w:numPr>
        <w:tabs>
          <w:tab w:val="clear" w:pos="403"/>
        </w:tabs>
        <w:spacing w:before="120" w:after="0" w:line="240" w:lineRule="auto"/>
        <w:contextualSpacing w:val="0"/>
        <w:jc w:val="left"/>
        <w:rPr>
          <w:lang w:val="en-US"/>
        </w:rPr>
      </w:pPr>
      <w:r>
        <w:rPr>
          <w:rStyle w:val="elementdeftypeChar"/>
          <w:rFonts w:eastAsia="Calibri"/>
        </w:rPr>
        <w:t>press_in_force</w:t>
      </w:r>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07D39">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07D39" w:rsidRPr="007055D9">
        <w:t>Unit System</w:t>
      </w:r>
      <w:r>
        <w:rPr>
          <w:lang w:val="en-US"/>
        </w:rPr>
        <w:fldChar w:fldCharType="end"/>
      </w:r>
      <w:r>
        <w:rPr>
          <w:lang w:val="en-US"/>
        </w:rPr>
        <w:t xml:space="preserve">. </w:t>
      </w:r>
    </w:p>
    <w:p w14:paraId="51401EC3" w14:textId="77777777" w:rsidR="00FC68DB" w:rsidRDefault="00FC68DB" w:rsidP="00B202D2">
      <w:pPr>
        <w:pStyle w:val="ListParagraph"/>
        <w:spacing w:before="120"/>
        <w:ind w:left="0"/>
        <w:rPr>
          <w:lang w:val="en-US"/>
        </w:rPr>
      </w:pPr>
      <w:r>
        <w:rPr>
          <w:lang w:val="en-US"/>
        </w:rPr>
        <w:t xml:space="preserve">The element of </w:t>
      </w:r>
      <w:r w:rsidRPr="00C6477D">
        <w:rPr>
          <w:rStyle w:val="elementdeftypeChar"/>
          <w:rFonts w:eastAsia="Calibri"/>
        </w:rPr>
        <w:t>&lt;</w:t>
      </w:r>
      <w:r>
        <w:rPr>
          <w:rStyle w:val="elementdeftypeChar"/>
          <w:rFonts w:eastAsia="Calibri"/>
        </w:rPr>
        <w:t>clinch_rivet_stud/</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Paragraph"/>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3F814FE1" w14:textId="77777777" w:rsidR="00FC68DB" w:rsidRPr="00E777C6" w:rsidRDefault="00FC68DB" w:rsidP="00B202D2">
      <w:pPr>
        <w:pStyle w:val="ListParagraph"/>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Paragraph"/>
        <w:spacing w:before="120"/>
        <w:ind w:left="0"/>
        <w:rPr>
          <w:lang w:val="en-US"/>
        </w:rPr>
      </w:pPr>
    </w:p>
    <w:p w14:paraId="29877755" w14:textId="77777777" w:rsidR="00FC68DB" w:rsidRPr="00226A3F" w:rsidRDefault="00FC68DB" w:rsidP="00B202D2">
      <w:pPr>
        <w:pStyle w:val="Heading2"/>
      </w:pPr>
      <w:bookmarkStart w:id="858" w:name="_Toc428456130"/>
      <w:bookmarkStart w:id="859" w:name="_Toc428537093"/>
      <w:bookmarkStart w:id="860" w:name="_Toc428969412"/>
      <w:bookmarkStart w:id="861" w:name="_Toc429052803"/>
      <w:bookmarkStart w:id="862" w:name="_Toc413359590"/>
      <w:bookmarkStart w:id="863" w:name="_Toc3556982"/>
      <w:bookmarkStart w:id="864" w:name="_Toc34747232"/>
      <w:bookmarkStart w:id="865" w:name="_Toc77102048"/>
      <w:bookmarkStart w:id="866" w:name="_Toc86869796"/>
      <w:bookmarkEnd w:id="858"/>
      <w:bookmarkEnd w:id="859"/>
      <w:bookmarkEnd w:id="860"/>
      <w:bookmarkEnd w:id="861"/>
      <w:r>
        <w:t xml:space="preserve">Threaded Connections: </w:t>
      </w:r>
      <w:r w:rsidRPr="00226A3F">
        <w:t>Bolts and Screws</w:t>
      </w:r>
      <w:bookmarkEnd w:id="862"/>
      <w:bookmarkEnd w:id="863"/>
      <w:bookmarkEnd w:id="864"/>
      <w:bookmarkEnd w:id="865"/>
      <w:bookmarkEnd w:id="866"/>
    </w:p>
    <w:p w14:paraId="4CF9BB2A" w14:textId="77777777" w:rsidR="00FC68DB" w:rsidRPr="00942FED" w:rsidRDefault="00FC68DB" w:rsidP="00B202D2">
      <w:pPr>
        <w:pStyle w:val="Heading3"/>
      </w:pPr>
      <w:bookmarkStart w:id="867" w:name="_Toc413359591"/>
      <w:bookmarkStart w:id="868" w:name="_Toc3556983"/>
      <w:bookmarkStart w:id="869" w:name="_Toc34747233"/>
      <w:bookmarkStart w:id="870" w:name="_Toc77102049"/>
      <w:bookmarkStart w:id="871" w:name="_Toc86869797"/>
      <w:r>
        <w:t>Introduction</w:t>
      </w:r>
      <w:bookmarkEnd w:id="867"/>
      <w:bookmarkEnd w:id="868"/>
      <w:bookmarkEnd w:id="869"/>
      <w:bookmarkEnd w:id="870"/>
      <w:bookmarkEnd w:id="871"/>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ootnoteReference"/>
        </w:rPr>
        <w:footnoteReference w:id="13"/>
      </w:r>
      <w:r>
        <w:t>:</w:t>
      </w:r>
    </w:p>
    <w:p w14:paraId="1D4C8D41" w14:textId="0BBEBD93" w:rsidR="00FC68DB" w:rsidRPr="00F256DA" w:rsidRDefault="00FC68DB" w:rsidP="001B01D6">
      <w:pPr>
        <w:pStyle w:val="ListBullet"/>
        <w:numPr>
          <w:ilvl w:val="0"/>
          <w:numId w:val="20"/>
        </w:numPr>
      </w:pPr>
      <w:r w:rsidRPr="00F256DA">
        <w:t>Bolts are for the assembly of unthreaded components, with the aid of a </w:t>
      </w:r>
      <w:hyperlink r:id="rId88" w:tooltip="Nut (hardware)" w:history="1">
        <w:r w:rsidRPr="00F256DA">
          <w:t>nut</w:t>
        </w:r>
      </w:hyperlink>
      <w:r w:rsidRPr="00F256DA">
        <w:t>.</w:t>
      </w:r>
    </w:p>
    <w:p w14:paraId="1CD3C72A" w14:textId="77777777" w:rsidR="00FC68DB" w:rsidRDefault="00FC68DB" w:rsidP="001B01D6">
      <w:pPr>
        <w:pStyle w:val="ListBullet"/>
        <w:numPr>
          <w:ilvl w:val="0"/>
          <w:numId w:val="20"/>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5E1C2DB7" w:rsidR="00FC68DB" w:rsidRPr="00226A3F" w:rsidRDefault="00FC68DB" w:rsidP="00B202D2">
      <w:pPr>
        <w:pStyle w:val="Caption"/>
        <w:spacing w:before="120"/>
      </w:pPr>
      <w:bookmarkStart w:id="872" w:name="_Toc413359630"/>
      <w:bookmarkStart w:id="873" w:name="_Toc3557097"/>
      <w:bookmarkStart w:id="874" w:name="_Toc34747348"/>
      <w:bookmarkStart w:id="875" w:name="_Toc76030541"/>
      <w:bookmarkStart w:id="876" w:name="_Toc86869870"/>
      <w:r>
        <w:t xml:space="preserve">Figure </w:t>
      </w:r>
      <w:r>
        <w:fldChar w:fldCharType="begin"/>
      </w:r>
      <w:r>
        <w:instrText xml:space="preserve"> SEQ Figure \* ARABIC </w:instrText>
      </w:r>
      <w:r>
        <w:fldChar w:fldCharType="separate"/>
      </w:r>
      <w:r w:rsidR="00C07D39">
        <w:rPr>
          <w:noProof/>
        </w:rPr>
        <w:t>20</w:t>
      </w:r>
      <w:r>
        <w:fldChar w:fldCharType="end"/>
      </w:r>
      <w:r>
        <w:t>: Bolts and Screws</w:t>
      </w:r>
      <w:bookmarkEnd w:id="872"/>
      <w:bookmarkEnd w:id="873"/>
      <w:bookmarkEnd w:id="874"/>
      <w:bookmarkEnd w:id="875"/>
      <w:bookmarkEnd w:id="876"/>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8CFAF4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91" r:link="rId9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9F862DE"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9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94" w:tooltip="w:en:Creative Commons" w:history="1">
        <w:r w:rsidRPr="00E15A9B">
          <w:rPr>
            <w:rStyle w:val="Hyperlink"/>
            <w:i/>
            <w:sz w:val="18"/>
          </w:rPr>
          <w:t>Creative Commons</w:t>
        </w:r>
      </w:hyperlink>
      <w:r w:rsidRPr="00E15A9B">
        <w:rPr>
          <w:i/>
          <w:sz w:val="18"/>
        </w:rPr>
        <w:t xml:space="preserve"> </w:t>
      </w:r>
      <w:hyperlink r:id="rId95" w:history="1">
        <w:r w:rsidRPr="00E15A9B">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355EBBF7" w:rsidR="00FC68DB" w:rsidRDefault="00FC68DB" w:rsidP="00B202D2">
      <w:pPr>
        <w:pStyle w:val="Caption"/>
        <w:rPr>
          <w:highlight w:val="cyan"/>
        </w:rPr>
      </w:pPr>
      <w:bookmarkStart w:id="877" w:name="_Ref401160020"/>
      <w:bookmarkStart w:id="878" w:name="_Toc413359631"/>
      <w:bookmarkStart w:id="879" w:name="_Toc3557098"/>
      <w:bookmarkStart w:id="880" w:name="_Toc34747349"/>
      <w:bookmarkStart w:id="881" w:name="_Toc76030542"/>
      <w:bookmarkStart w:id="882" w:name="_Toc86869871"/>
      <w:r>
        <w:t xml:space="preserve">Figure </w:t>
      </w:r>
      <w:r>
        <w:fldChar w:fldCharType="begin"/>
      </w:r>
      <w:r>
        <w:instrText xml:space="preserve"> SEQ Figure \* ARABIC </w:instrText>
      </w:r>
      <w:r>
        <w:fldChar w:fldCharType="separate"/>
      </w:r>
      <w:r w:rsidR="00C07D39">
        <w:rPr>
          <w:noProof/>
        </w:rPr>
        <w:t>21</w:t>
      </w:r>
      <w:r>
        <w:fldChar w:fldCharType="end"/>
      </w:r>
      <w:bookmarkEnd w:id="877"/>
      <w:r>
        <w:t>: Different Screw Forms</w:t>
      </w:r>
      <w:bookmarkEnd w:id="878"/>
      <w:bookmarkEnd w:id="879"/>
      <w:bookmarkEnd w:id="880"/>
      <w:bookmarkEnd w:id="881"/>
      <w:bookmarkEnd w:id="882"/>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5DE5F6E" w:rsidR="00FC68DB" w:rsidRPr="001948D2" w:rsidRDefault="00FC68DB" w:rsidP="00B202D2">
      <w:pPr>
        <w:pStyle w:val="Caption"/>
        <w:rPr>
          <w:noProof/>
          <w:lang w:eastAsia="en-GB"/>
        </w:rPr>
      </w:pPr>
      <w:bookmarkStart w:id="883" w:name="_Ref401160136"/>
      <w:bookmarkStart w:id="884" w:name="_Toc413359632"/>
      <w:bookmarkStart w:id="885" w:name="_Ref428364733"/>
      <w:bookmarkStart w:id="886" w:name="_Ref428531136"/>
      <w:bookmarkStart w:id="887" w:name="_Toc3557099"/>
      <w:bookmarkStart w:id="888" w:name="_Toc34747350"/>
      <w:bookmarkStart w:id="889" w:name="_Toc76030543"/>
      <w:bookmarkStart w:id="890" w:name="_Toc86869872"/>
      <w:r>
        <w:t xml:space="preserve">Figure </w:t>
      </w:r>
      <w:r>
        <w:fldChar w:fldCharType="begin"/>
      </w:r>
      <w:r>
        <w:instrText xml:space="preserve"> SEQ Figure \* ARABIC </w:instrText>
      </w:r>
      <w:r>
        <w:fldChar w:fldCharType="separate"/>
      </w:r>
      <w:r w:rsidR="00C07D39">
        <w:rPr>
          <w:noProof/>
        </w:rPr>
        <w:t>22</w:t>
      </w:r>
      <w:r>
        <w:fldChar w:fldCharType="end"/>
      </w:r>
      <w:bookmarkEnd w:id="883"/>
      <w:r>
        <w:t xml:space="preserve">: </w:t>
      </w:r>
      <w:r w:rsidRPr="001B293E">
        <w:t xml:space="preserve">Definition of </w:t>
      </w:r>
      <w:r>
        <w:t>L</w:t>
      </w:r>
      <w:r w:rsidRPr="001B293E">
        <w:t xml:space="preserve">ength and </w:t>
      </w:r>
      <w:r>
        <w:t>H</w:t>
      </w:r>
      <w:r w:rsidRPr="001B293E">
        <w:t xml:space="preserve">ead </w:t>
      </w:r>
      <w:r>
        <w:t>S</w:t>
      </w:r>
      <w:r w:rsidRPr="001B293E">
        <w:t>izes</w:t>
      </w:r>
      <w:bookmarkEnd w:id="884"/>
      <w:bookmarkEnd w:id="885"/>
      <w:bookmarkEnd w:id="886"/>
      <w:bookmarkEnd w:id="887"/>
      <w:bookmarkEnd w:id="888"/>
      <w:bookmarkEnd w:id="889"/>
      <w:bookmarkEnd w:id="890"/>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98" w:history="1">
        <w:r w:rsidRPr="00A03317">
          <w:rPr>
            <w:rStyle w:val="Hyperlink"/>
            <w:i/>
            <w:sz w:val="18"/>
            <w:szCs w:val="18"/>
          </w:rPr>
          <w:t>http://upload.wikimedia.org/wikipedia/commons/0/00/Lead_and_pitch.png</w:t>
        </w:r>
      </w:hyperlink>
      <w:r w:rsidRPr="00A03317">
        <w:rPr>
          <w:i/>
          <w:sz w:val="18"/>
          <w:szCs w:val="18"/>
        </w:rPr>
        <w:t>.</w:t>
      </w:r>
    </w:p>
    <w:p w14:paraId="679F589D" w14:textId="2EB3B63E" w:rsidR="00FC68DB" w:rsidRPr="00F81409" w:rsidRDefault="00FC68DB" w:rsidP="00B202D2">
      <w:pPr>
        <w:pStyle w:val="Caption"/>
      </w:pPr>
      <w:bookmarkStart w:id="891" w:name="_Ref413315993"/>
      <w:bookmarkStart w:id="892" w:name="_Toc413359633"/>
      <w:bookmarkStart w:id="893" w:name="_Toc3557100"/>
      <w:bookmarkStart w:id="894" w:name="_Toc34747351"/>
      <w:bookmarkStart w:id="895" w:name="_Toc76030544"/>
      <w:bookmarkStart w:id="896" w:name="_Toc86869873"/>
      <w:r w:rsidRPr="00F81409">
        <w:t xml:space="preserve">Figure </w:t>
      </w:r>
      <w:r>
        <w:fldChar w:fldCharType="begin"/>
      </w:r>
      <w:r>
        <w:instrText xml:space="preserve"> SEQ Figure \* ARABIC </w:instrText>
      </w:r>
      <w:r>
        <w:fldChar w:fldCharType="separate"/>
      </w:r>
      <w:r w:rsidR="00C07D39">
        <w:rPr>
          <w:noProof/>
        </w:rPr>
        <w:t>23</w:t>
      </w:r>
      <w:r>
        <w:fldChar w:fldCharType="end"/>
      </w:r>
      <w:bookmarkEnd w:id="891"/>
      <w:r w:rsidRPr="00F81409">
        <w:t>: Definition of lead</w:t>
      </w:r>
      <w:r>
        <w:t>,</w:t>
      </w:r>
      <w:r w:rsidRPr="00F81409">
        <w:t xml:space="preserve"> pitch and</w:t>
      </w:r>
      <w:r>
        <w:t xml:space="preserve"> starts</w:t>
      </w:r>
      <w:r w:rsidRPr="00F81409">
        <w:t xml:space="preserve"> of a thread.</w:t>
      </w:r>
      <w:bookmarkEnd w:id="892"/>
      <w:bookmarkEnd w:id="893"/>
      <w:bookmarkEnd w:id="894"/>
      <w:bookmarkEnd w:id="895"/>
      <w:bookmarkEnd w:id="896"/>
      <w:r w:rsidRPr="00F81409">
        <w:t xml:space="preserve"> </w:t>
      </w:r>
    </w:p>
    <w:p w14:paraId="67175DE4" w14:textId="77777777" w:rsidR="00FC68DB" w:rsidRPr="00942FED" w:rsidRDefault="00FC68DB" w:rsidP="00B202D2">
      <w:pPr>
        <w:pStyle w:val="Heading3"/>
      </w:pPr>
      <w:bookmarkStart w:id="897" w:name="_Toc428279395"/>
      <w:bookmarkStart w:id="898" w:name="_Toc428456133"/>
      <w:bookmarkStart w:id="899" w:name="_Toc428537096"/>
      <w:bookmarkStart w:id="900" w:name="_Toc428969415"/>
      <w:bookmarkStart w:id="901" w:name="_Toc429052806"/>
      <w:bookmarkStart w:id="902" w:name="_Toc3556984"/>
      <w:bookmarkStart w:id="903" w:name="_Ref3566661"/>
      <w:bookmarkStart w:id="904" w:name="_Ref4272362"/>
      <w:bookmarkStart w:id="905" w:name="_Toc34747234"/>
      <w:bookmarkStart w:id="906" w:name="_Toc77102050"/>
      <w:bookmarkStart w:id="907" w:name="_Toc86869798"/>
      <w:bookmarkEnd w:id="897"/>
      <w:bookmarkEnd w:id="898"/>
      <w:bookmarkEnd w:id="899"/>
      <w:bookmarkEnd w:id="900"/>
      <w:bookmarkEnd w:id="901"/>
      <w:r w:rsidRPr="00A947CD">
        <w:t>Contacts and Friction</w:t>
      </w:r>
      <w:bookmarkEnd w:id="902"/>
      <w:bookmarkEnd w:id="903"/>
      <w:bookmarkEnd w:id="904"/>
      <w:bookmarkEnd w:id="905"/>
      <w:bookmarkEnd w:id="906"/>
      <w:bookmarkEnd w:id="907"/>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Paragraph"/>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lastRenderedPageBreak/>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Paragraph"/>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Paragraph"/>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Paragraph"/>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Paragraph"/>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Paragraph"/>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Paragraph"/>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Paragraph"/>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1B01D6">
      <w:pPr>
        <w:pStyle w:val="ListParagraph"/>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Paragraph"/>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Paragraph"/>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Paragraph"/>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908" w:name="_Ref3566632"/>
      <w:r>
        <w:rPr>
          <w:rFonts w:cs="Calibri"/>
          <w:lang w:val="en-US" w:eastAsia="en-GB"/>
        </w:rPr>
        <w:t>the thread</w:t>
      </w:r>
      <w:r w:rsidRPr="00147227">
        <w:rPr>
          <w:rFonts w:cs="Calibri"/>
          <w:lang w:val="en-US" w:eastAsia="en-GB"/>
        </w:rPr>
        <w:t>.</w:t>
      </w:r>
      <w:bookmarkEnd w:id="908"/>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7ABECF8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07D39">
        <w:t>Contacts and F</w:t>
      </w:r>
      <w:r w:rsidR="00C07D39"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07D39">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07D39">
        <w:t>Local Contact</w:t>
      </w:r>
      <w:r w:rsidR="00C07D39" w:rsidRPr="0030552A">
        <w:t xml:space="preserve"> </w:t>
      </w:r>
      <w:r w:rsidR="00C07D39">
        <w:t>Properties</w:t>
      </w:r>
      <w:r>
        <w:rPr>
          <w:rFonts w:cs="Calibri"/>
          <w:lang w:eastAsia="en-GB"/>
        </w:rPr>
        <w:fldChar w:fldCharType="end"/>
      </w:r>
      <w:r>
        <w:rPr>
          <w:rFonts w:cs="Calibri"/>
          <w:lang w:eastAsia="en-GB"/>
        </w:rPr>
        <w:t>).</w:t>
      </w:r>
    </w:p>
    <w:p w14:paraId="3F1178E3" w14:textId="7F1B7322"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07D39">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07D39">
        <w:t xml:space="preserve">Definition </w:t>
      </w:r>
      <w:r w:rsidR="00C07D39" w:rsidRPr="00287A00">
        <w:rPr>
          <w:szCs w:val="30"/>
        </w:rPr>
        <w:t xml:space="preserve">of </w:t>
      </w:r>
      <w:r w:rsidR="00C07D39">
        <w:rPr>
          <w:szCs w:val="30"/>
        </w:rPr>
        <w:t>e</w:t>
      </w:r>
      <w:r w:rsidR="00C07D39" w:rsidRPr="00287A00">
        <w:rPr>
          <w:szCs w:val="30"/>
        </w:rPr>
        <w:t xml:space="preserve">lement </w:t>
      </w:r>
      <w:r w:rsidR="00C07D39" w:rsidRPr="00287A00">
        <w:rPr>
          <w:rFonts w:ascii="Courier New" w:hAnsi="Courier New" w:cs="Courier New"/>
          <w:i/>
          <w:szCs w:val="30"/>
        </w:rPr>
        <w:t>&lt;</w:t>
      </w:r>
      <w:proofErr w:type="spellStart"/>
      <w:r w:rsidR="00C07D39" w:rsidRPr="00287A00">
        <w:rPr>
          <w:rFonts w:ascii="Courier New" w:hAnsi="Courier New" w:cs="Courier New"/>
          <w:i/>
          <w:szCs w:val="30"/>
        </w:rPr>
        <w:t>threaded_connection</w:t>
      </w:r>
      <w:proofErr w:type="spellEnd"/>
      <w:r w:rsidR="00C07D39">
        <w:rPr>
          <w:rFonts w:ascii="Courier New" w:hAnsi="Courier New" w:cs="Courier New"/>
          <w:i/>
          <w:szCs w:val="30"/>
        </w:rPr>
        <w:t>/</w:t>
      </w:r>
      <w:r w:rsidR="00C07D39"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&lt;connection_list&gt;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&lt;threaded_connection length="50" </w:t>
      </w:r>
    </w:p>
    <w:p w14:paraId="19B1A071" w14:textId="77777777" w:rsidR="00FC68DB" w:rsidRDefault="00FC68DB" w:rsidP="00B202D2">
      <w:pPr>
        <w:pStyle w:val="XMLCode"/>
        <w:keepNext/>
        <w:keepLines/>
      </w:pPr>
      <w:r>
        <w:t xml:space="preserve">                            static_friction="0.8" </w:t>
      </w:r>
    </w:p>
    <w:p w14:paraId="4E64D7CE" w14:textId="77777777" w:rsidR="00FC68DB" w:rsidRDefault="00FC68DB" w:rsidP="00B202D2">
      <w:pPr>
        <w:pStyle w:val="XMLCode"/>
        <w:keepNext/>
        <w:keepLines/>
      </w:pPr>
      <w:r>
        <w:t xml:space="preserve">                            thread_static_friction="0.8"&gt;</w:t>
      </w:r>
    </w:p>
    <w:p w14:paraId="0DB7E1FD" w14:textId="77777777" w:rsidR="00FC68DB" w:rsidRPr="00966BAF" w:rsidRDefault="00FC68DB" w:rsidP="00B202D2">
      <w:pPr>
        <w:pStyle w:val="XMLCode"/>
        <w:keepNext/>
        <w:keepLines/>
      </w:pPr>
      <w:r>
        <w:t xml:space="preserve">          </w:t>
      </w:r>
      <w:r w:rsidRPr="00966BAF">
        <w:t>&lt;normal_direction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outer_diameter="20" attached="false" static_friction="0.8"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static_friction="0.8"&gt;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&lt;washer outer_diameter=</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static_friction=</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&lt;/threaded_connection&gt;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r>
        <w:t>part_index</w:t>
      </w:r>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lastRenderedPageBreak/>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r>
        <w:t>part_index</w:t>
      </w:r>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&lt;/contact_list&gt;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&lt;/connection_list&gt;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r>
        <w:t>part_index</w:t>
      </w:r>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r>
        <w:t>part_index</w:t>
      </w:r>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r>
        <w:t>part_index</w:t>
      </w:r>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&lt;/contact_list&gt;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&lt;connection_list&gt;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&lt;threaded_connection length="50" </w:t>
      </w:r>
    </w:p>
    <w:p w14:paraId="525A62DF" w14:textId="77777777" w:rsidR="00FC68DB" w:rsidRDefault="00FC68DB" w:rsidP="00B202D2">
      <w:pPr>
        <w:pStyle w:val="XMLCode"/>
        <w:keepNext/>
      </w:pPr>
      <w:r>
        <w:t xml:space="preserve">                            static_friction="0.8" </w:t>
      </w:r>
    </w:p>
    <w:p w14:paraId="708FDD93" w14:textId="77777777" w:rsidR="00FC68DB" w:rsidRDefault="00FC68DB" w:rsidP="00B202D2">
      <w:pPr>
        <w:pStyle w:val="XMLCode"/>
        <w:keepNext/>
      </w:pPr>
      <w:r>
        <w:t xml:space="preserve">                            thread_static_friction="0.8"&gt;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static_friction="0.8"/&gt;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&lt;/threaded_connection&gt;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&lt;/contact_list&gt;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&lt;/connection_list&gt;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Heading3"/>
        <w:rPr>
          <w:szCs w:val="30"/>
        </w:rPr>
      </w:pPr>
      <w:bookmarkStart w:id="909" w:name="_Toc428279398"/>
      <w:bookmarkStart w:id="910" w:name="_Toc428456136"/>
      <w:bookmarkStart w:id="911" w:name="_Toc428537099"/>
      <w:bookmarkStart w:id="912" w:name="_Toc428969418"/>
      <w:bookmarkStart w:id="913" w:name="_Toc429052809"/>
      <w:bookmarkStart w:id="914" w:name="_Toc428279400"/>
      <w:bookmarkStart w:id="915" w:name="_Toc428456138"/>
      <w:bookmarkStart w:id="916" w:name="_Toc428537101"/>
      <w:bookmarkStart w:id="917" w:name="_Toc428969420"/>
      <w:bookmarkStart w:id="918" w:name="_Toc429052811"/>
      <w:bookmarkStart w:id="919" w:name="_Toc428279401"/>
      <w:bookmarkStart w:id="920" w:name="_Toc428456139"/>
      <w:bookmarkStart w:id="921" w:name="_Toc428537102"/>
      <w:bookmarkStart w:id="922" w:name="_Toc428969421"/>
      <w:bookmarkStart w:id="923" w:name="_Toc429052812"/>
      <w:bookmarkStart w:id="924" w:name="_Toc428279402"/>
      <w:bookmarkStart w:id="925" w:name="_Toc428456140"/>
      <w:bookmarkStart w:id="926" w:name="_Toc428537103"/>
      <w:bookmarkStart w:id="927" w:name="_Toc428969422"/>
      <w:bookmarkStart w:id="928" w:name="_Toc429052813"/>
      <w:bookmarkStart w:id="929" w:name="_Toc428279403"/>
      <w:bookmarkStart w:id="930" w:name="_Toc428456141"/>
      <w:bookmarkStart w:id="931" w:name="_Toc428537104"/>
      <w:bookmarkStart w:id="932" w:name="_Toc428969423"/>
      <w:bookmarkStart w:id="933" w:name="_Toc429052814"/>
      <w:bookmarkStart w:id="934" w:name="_Toc428279404"/>
      <w:bookmarkStart w:id="935" w:name="_Toc428456142"/>
      <w:bookmarkStart w:id="936" w:name="_Toc428537105"/>
      <w:bookmarkStart w:id="937" w:name="_Toc428969424"/>
      <w:bookmarkStart w:id="938" w:name="_Toc429052815"/>
      <w:bookmarkStart w:id="939" w:name="_Toc428279405"/>
      <w:bookmarkStart w:id="940" w:name="_Toc428456143"/>
      <w:bookmarkStart w:id="941" w:name="_Toc428537106"/>
      <w:bookmarkStart w:id="942" w:name="_Toc428969425"/>
      <w:bookmarkStart w:id="943" w:name="_Toc429052816"/>
      <w:bookmarkStart w:id="944" w:name="_Toc428279406"/>
      <w:bookmarkStart w:id="945" w:name="_Toc428456144"/>
      <w:bookmarkStart w:id="946" w:name="_Toc428537107"/>
      <w:bookmarkStart w:id="947" w:name="_Toc428969426"/>
      <w:bookmarkStart w:id="948" w:name="_Toc429052817"/>
      <w:bookmarkStart w:id="949" w:name="_Toc428279408"/>
      <w:bookmarkStart w:id="950" w:name="_Toc428456146"/>
      <w:bookmarkStart w:id="951" w:name="_Toc428537109"/>
      <w:bookmarkStart w:id="952" w:name="_Toc428969428"/>
      <w:bookmarkStart w:id="953" w:name="_Toc429052819"/>
      <w:bookmarkStart w:id="954" w:name="_Toc428279409"/>
      <w:bookmarkStart w:id="955" w:name="_Toc428456147"/>
      <w:bookmarkStart w:id="956" w:name="_Toc428537110"/>
      <w:bookmarkStart w:id="957" w:name="_Toc428969429"/>
      <w:bookmarkStart w:id="958" w:name="_Toc429052820"/>
      <w:bookmarkStart w:id="959" w:name="_Toc428279410"/>
      <w:bookmarkStart w:id="960" w:name="_Toc428456148"/>
      <w:bookmarkStart w:id="961" w:name="_Toc428537111"/>
      <w:bookmarkStart w:id="962" w:name="_Toc428969430"/>
      <w:bookmarkStart w:id="963" w:name="_Toc429052821"/>
      <w:bookmarkStart w:id="964" w:name="_Toc428279411"/>
      <w:bookmarkStart w:id="965" w:name="_Toc428456149"/>
      <w:bookmarkStart w:id="966" w:name="_Toc428537112"/>
      <w:bookmarkStart w:id="967" w:name="_Toc428969431"/>
      <w:bookmarkStart w:id="968" w:name="_Toc429052822"/>
      <w:bookmarkStart w:id="969" w:name="_Toc428279413"/>
      <w:bookmarkStart w:id="970" w:name="_Toc428456151"/>
      <w:bookmarkStart w:id="971" w:name="_Toc428537114"/>
      <w:bookmarkStart w:id="972" w:name="_Toc428969433"/>
      <w:bookmarkStart w:id="973" w:name="_Toc429052824"/>
      <w:bookmarkStart w:id="974" w:name="_Toc428279414"/>
      <w:bookmarkStart w:id="975" w:name="_Toc428456152"/>
      <w:bookmarkStart w:id="976" w:name="_Toc428537115"/>
      <w:bookmarkStart w:id="977" w:name="_Toc428969434"/>
      <w:bookmarkStart w:id="978" w:name="_Toc429052825"/>
      <w:bookmarkStart w:id="979" w:name="_Toc428279416"/>
      <w:bookmarkStart w:id="980" w:name="_Toc428456154"/>
      <w:bookmarkStart w:id="981" w:name="_Toc428537117"/>
      <w:bookmarkStart w:id="982" w:name="_Toc428969436"/>
      <w:bookmarkStart w:id="983" w:name="_Toc429052827"/>
      <w:bookmarkStart w:id="984" w:name="_Toc428279417"/>
      <w:bookmarkStart w:id="985" w:name="_Toc428456155"/>
      <w:bookmarkStart w:id="986" w:name="_Toc428537118"/>
      <w:bookmarkStart w:id="987" w:name="_Toc428969437"/>
      <w:bookmarkStart w:id="988" w:name="_Toc429052828"/>
      <w:bookmarkStart w:id="989" w:name="_Toc428279419"/>
      <w:bookmarkStart w:id="990" w:name="_Toc428456157"/>
      <w:bookmarkStart w:id="991" w:name="_Toc428537120"/>
      <w:bookmarkStart w:id="992" w:name="_Toc428969439"/>
      <w:bookmarkStart w:id="993" w:name="_Toc429052830"/>
      <w:bookmarkStart w:id="994" w:name="_Toc428279421"/>
      <w:bookmarkStart w:id="995" w:name="_Toc428456159"/>
      <w:bookmarkStart w:id="996" w:name="_Toc428537122"/>
      <w:bookmarkStart w:id="997" w:name="_Toc428969441"/>
      <w:bookmarkStart w:id="998" w:name="_Toc429052832"/>
      <w:bookmarkStart w:id="999" w:name="_Toc428279422"/>
      <w:bookmarkStart w:id="1000" w:name="_Toc428456160"/>
      <w:bookmarkStart w:id="1001" w:name="_Toc428537123"/>
      <w:bookmarkStart w:id="1002" w:name="_Toc428969442"/>
      <w:bookmarkStart w:id="1003" w:name="_Toc429052833"/>
      <w:bookmarkStart w:id="1004" w:name="_Toc428279423"/>
      <w:bookmarkStart w:id="1005" w:name="_Toc428456161"/>
      <w:bookmarkStart w:id="1006" w:name="_Toc428537124"/>
      <w:bookmarkStart w:id="1007" w:name="_Toc428969443"/>
      <w:bookmarkStart w:id="1008" w:name="_Toc429052834"/>
      <w:bookmarkStart w:id="1009" w:name="_Toc428279424"/>
      <w:bookmarkStart w:id="1010" w:name="_Toc428456162"/>
      <w:bookmarkStart w:id="1011" w:name="_Toc428537125"/>
      <w:bookmarkStart w:id="1012" w:name="_Toc428969444"/>
      <w:bookmarkStart w:id="1013" w:name="_Toc429052835"/>
      <w:bookmarkStart w:id="1014" w:name="_Toc428279426"/>
      <w:bookmarkStart w:id="1015" w:name="_Toc428456164"/>
      <w:bookmarkStart w:id="1016" w:name="_Toc428537127"/>
      <w:bookmarkStart w:id="1017" w:name="_Toc428969446"/>
      <w:bookmarkStart w:id="1018" w:name="_Toc429052837"/>
      <w:bookmarkStart w:id="1019" w:name="_Toc428279427"/>
      <w:bookmarkStart w:id="1020" w:name="_Toc428456165"/>
      <w:bookmarkStart w:id="1021" w:name="_Toc428537128"/>
      <w:bookmarkStart w:id="1022" w:name="_Toc428969447"/>
      <w:bookmarkStart w:id="1023" w:name="_Toc429052838"/>
      <w:bookmarkStart w:id="1024" w:name="_Toc428279431"/>
      <w:bookmarkStart w:id="1025" w:name="_Toc428456169"/>
      <w:bookmarkStart w:id="1026" w:name="_Toc428537132"/>
      <w:bookmarkStart w:id="1027" w:name="_Toc428969451"/>
      <w:bookmarkStart w:id="1028" w:name="_Toc429052842"/>
      <w:bookmarkStart w:id="1029" w:name="_Toc428279432"/>
      <w:bookmarkStart w:id="1030" w:name="_Toc428456170"/>
      <w:bookmarkStart w:id="1031" w:name="_Toc428537133"/>
      <w:bookmarkStart w:id="1032" w:name="_Toc428969452"/>
      <w:bookmarkStart w:id="1033" w:name="_Toc429052843"/>
      <w:bookmarkStart w:id="1034" w:name="_Toc428279434"/>
      <w:bookmarkStart w:id="1035" w:name="_Toc428456172"/>
      <w:bookmarkStart w:id="1036" w:name="_Toc428537135"/>
      <w:bookmarkStart w:id="1037" w:name="_Toc428969454"/>
      <w:bookmarkStart w:id="1038" w:name="_Toc429052845"/>
      <w:bookmarkStart w:id="1039" w:name="_Toc428279435"/>
      <w:bookmarkStart w:id="1040" w:name="_Toc428456173"/>
      <w:bookmarkStart w:id="1041" w:name="_Toc428537136"/>
      <w:bookmarkStart w:id="1042" w:name="_Toc428969455"/>
      <w:bookmarkStart w:id="1043" w:name="_Toc429052846"/>
      <w:bookmarkStart w:id="1044" w:name="_Toc428279439"/>
      <w:bookmarkStart w:id="1045" w:name="_Toc428456177"/>
      <w:bookmarkStart w:id="1046" w:name="_Toc428537140"/>
      <w:bookmarkStart w:id="1047" w:name="_Toc428969459"/>
      <w:bookmarkStart w:id="1048" w:name="_Toc429052850"/>
      <w:bookmarkStart w:id="1049" w:name="_Toc428279440"/>
      <w:bookmarkStart w:id="1050" w:name="_Toc428456178"/>
      <w:bookmarkStart w:id="1051" w:name="_Toc428537141"/>
      <w:bookmarkStart w:id="1052" w:name="_Toc428969460"/>
      <w:bookmarkStart w:id="1053" w:name="_Toc429052851"/>
      <w:bookmarkStart w:id="1054" w:name="_Toc428279441"/>
      <w:bookmarkStart w:id="1055" w:name="_Toc428456179"/>
      <w:bookmarkStart w:id="1056" w:name="_Toc428537142"/>
      <w:bookmarkStart w:id="1057" w:name="_Toc428969461"/>
      <w:bookmarkStart w:id="1058" w:name="_Toc429052852"/>
      <w:bookmarkStart w:id="1059" w:name="_Toc428279442"/>
      <w:bookmarkStart w:id="1060" w:name="_Toc428456180"/>
      <w:bookmarkStart w:id="1061" w:name="_Toc428537143"/>
      <w:bookmarkStart w:id="1062" w:name="_Toc428969462"/>
      <w:bookmarkStart w:id="1063" w:name="_Toc429052853"/>
      <w:bookmarkStart w:id="1064" w:name="_Toc428279444"/>
      <w:bookmarkStart w:id="1065" w:name="_Toc428456182"/>
      <w:bookmarkStart w:id="1066" w:name="_Toc428537145"/>
      <w:bookmarkStart w:id="1067" w:name="_Toc428969464"/>
      <w:bookmarkStart w:id="1068" w:name="_Toc429052855"/>
      <w:bookmarkStart w:id="1069" w:name="_Toc428279445"/>
      <w:bookmarkStart w:id="1070" w:name="_Toc428456183"/>
      <w:bookmarkStart w:id="1071" w:name="_Toc428537146"/>
      <w:bookmarkStart w:id="1072" w:name="_Toc428969465"/>
      <w:bookmarkStart w:id="1073" w:name="_Toc429052856"/>
      <w:bookmarkStart w:id="1074" w:name="_Toc428279449"/>
      <w:bookmarkStart w:id="1075" w:name="_Toc428456187"/>
      <w:bookmarkStart w:id="1076" w:name="_Toc428537150"/>
      <w:bookmarkStart w:id="1077" w:name="_Toc428969469"/>
      <w:bookmarkStart w:id="1078" w:name="_Toc429052860"/>
      <w:bookmarkStart w:id="1079" w:name="_Toc428279450"/>
      <w:bookmarkStart w:id="1080" w:name="_Toc428456188"/>
      <w:bookmarkStart w:id="1081" w:name="_Toc428537151"/>
      <w:bookmarkStart w:id="1082" w:name="_Toc428969470"/>
      <w:bookmarkStart w:id="1083" w:name="_Toc429052861"/>
      <w:bookmarkStart w:id="1084" w:name="_Toc428279452"/>
      <w:bookmarkStart w:id="1085" w:name="_Toc428456190"/>
      <w:bookmarkStart w:id="1086" w:name="_Toc428537153"/>
      <w:bookmarkStart w:id="1087" w:name="_Toc428969472"/>
      <w:bookmarkStart w:id="1088" w:name="_Toc429052863"/>
      <w:bookmarkStart w:id="1089" w:name="_Toc428279453"/>
      <w:bookmarkStart w:id="1090" w:name="_Toc428456191"/>
      <w:bookmarkStart w:id="1091" w:name="_Toc428537154"/>
      <w:bookmarkStart w:id="1092" w:name="_Toc428969473"/>
      <w:bookmarkStart w:id="1093" w:name="_Toc429052864"/>
      <w:bookmarkStart w:id="1094" w:name="_Toc428279457"/>
      <w:bookmarkStart w:id="1095" w:name="_Toc428456195"/>
      <w:bookmarkStart w:id="1096" w:name="_Toc428537158"/>
      <w:bookmarkStart w:id="1097" w:name="_Toc428969477"/>
      <w:bookmarkStart w:id="1098" w:name="_Toc429052868"/>
      <w:bookmarkStart w:id="1099" w:name="_Toc428279458"/>
      <w:bookmarkStart w:id="1100" w:name="_Toc428456196"/>
      <w:bookmarkStart w:id="1101" w:name="_Toc428537159"/>
      <w:bookmarkStart w:id="1102" w:name="_Toc428969478"/>
      <w:bookmarkStart w:id="1103" w:name="_Toc429052869"/>
      <w:bookmarkStart w:id="1104" w:name="_Toc428279459"/>
      <w:bookmarkStart w:id="1105" w:name="_Toc428456197"/>
      <w:bookmarkStart w:id="1106" w:name="_Toc428537160"/>
      <w:bookmarkStart w:id="1107" w:name="_Toc428969479"/>
      <w:bookmarkStart w:id="1108" w:name="_Toc429052870"/>
      <w:bookmarkStart w:id="1109" w:name="_Toc428279461"/>
      <w:bookmarkStart w:id="1110" w:name="_Toc428456199"/>
      <w:bookmarkStart w:id="1111" w:name="_Toc428537162"/>
      <w:bookmarkStart w:id="1112" w:name="_Toc428969481"/>
      <w:bookmarkStart w:id="1113" w:name="_Toc429052872"/>
      <w:bookmarkStart w:id="1114" w:name="_Toc428279462"/>
      <w:bookmarkStart w:id="1115" w:name="_Toc428456200"/>
      <w:bookmarkStart w:id="1116" w:name="_Toc428537163"/>
      <w:bookmarkStart w:id="1117" w:name="_Toc428969482"/>
      <w:bookmarkStart w:id="1118" w:name="_Toc429052873"/>
      <w:bookmarkStart w:id="1119" w:name="_Toc428279463"/>
      <w:bookmarkStart w:id="1120" w:name="_Toc428456201"/>
      <w:bookmarkStart w:id="1121" w:name="_Toc428537164"/>
      <w:bookmarkStart w:id="1122" w:name="_Toc428969483"/>
      <w:bookmarkStart w:id="1123" w:name="_Toc429052874"/>
      <w:bookmarkStart w:id="1124" w:name="_Toc428279464"/>
      <w:bookmarkStart w:id="1125" w:name="_Toc428456202"/>
      <w:bookmarkStart w:id="1126" w:name="_Toc428537165"/>
      <w:bookmarkStart w:id="1127" w:name="_Toc428969484"/>
      <w:bookmarkStart w:id="1128" w:name="_Toc429052875"/>
      <w:bookmarkStart w:id="1129" w:name="_Toc428279465"/>
      <w:bookmarkStart w:id="1130" w:name="_Toc428456203"/>
      <w:bookmarkStart w:id="1131" w:name="_Toc428537166"/>
      <w:bookmarkStart w:id="1132" w:name="_Toc428969485"/>
      <w:bookmarkStart w:id="1133" w:name="_Toc429052876"/>
      <w:bookmarkStart w:id="1134" w:name="_Toc428279467"/>
      <w:bookmarkStart w:id="1135" w:name="_Toc428456205"/>
      <w:bookmarkStart w:id="1136" w:name="_Toc428537168"/>
      <w:bookmarkStart w:id="1137" w:name="_Toc428969487"/>
      <w:bookmarkStart w:id="1138" w:name="_Toc429052878"/>
      <w:bookmarkStart w:id="1139" w:name="_Toc428279470"/>
      <w:bookmarkStart w:id="1140" w:name="_Toc428456208"/>
      <w:bookmarkStart w:id="1141" w:name="_Toc428537171"/>
      <w:bookmarkStart w:id="1142" w:name="_Toc428969490"/>
      <w:bookmarkStart w:id="1143" w:name="_Toc429052881"/>
      <w:bookmarkStart w:id="1144" w:name="_Toc428279471"/>
      <w:bookmarkStart w:id="1145" w:name="_Toc428456209"/>
      <w:bookmarkStart w:id="1146" w:name="_Toc428537172"/>
      <w:bookmarkStart w:id="1147" w:name="_Toc428969491"/>
      <w:bookmarkStart w:id="1148" w:name="_Toc429052882"/>
      <w:bookmarkStart w:id="1149" w:name="_Toc428279472"/>
      <w:bookmarkStart w:id="1150" w:name="_Toc428456210"/>
      <w:bookmarkStart w:id="1151" w:name="_Toc428537173"/>
      <w:bookmarkStart w:id="1152" w:name="_Toc428969492"/>
      <w:bookmarkStart w:id="1153" w:name="_Toc429052883"/>
      <w:bookmarkStart w:id="1154" w:name="_Toc428279473"/>
      <w:bookmarkStart w:id="1155" w:name="_Toc428456211"/>
      <w:bookmarkStart w:id="1156" w:name="_Toc428537174"/>
      <w:bookmarkStart w:id="1157" w:name="_Toc428969493"/>
      <w:bookmarkStart w:id="1158" w:name="_Toc429052884"/>
      <w:bookmarkStart w:id="1159" w:name="_Toc428279474"/>
      <w:bookmarkStart w:id="1160" w:name="_Toc428456212"/>
      <w:bookmarkStart w:id="1161" w:name="_Toc428537175"/>
      <w:bookmarkStart w:id="1162" w:name="_Toc428969494"/>
      <w:bookmarkStart w:id="1163" w:name="_Toc429052885"/>
      <w:bookmarkStart w:id="1164" w:name="_Toc428279475"/>
      <w:bookmarkStart w:id="1165" w:name="_Toc428456213"/>
      <w:bookmarkStart w:id="1166" w:name="_Toc428537176"/>
      <w:bookmarkStart w:id="1167" w:name="_Toc428969495"/>
      <w:bookmarkStart w:id="1168" w:name="_Toc429052886"/>
      <w:bookmarkStart w:id="1169" w:name="_Toc428279476"/>
      <w:bookmarkStart w:id="1170" w:name="_Toc428456214"/>
      <w:bookmarkStart w:id="1171" w:name="_Toc428537177"/>
      <w:bookmarkStart w:id="1172" w:name="_Toc428969496"/>
      <w:bookmarkStart w:id="1173" w:name="_Toc429052887"/>
      <w:bookmarkStart w:id="1174" w:name="_Toc428279481"/>
      <w:bookmarkStart w:id="1175" w:name="_Toc428456219"/>
      <w:bookmarkStart w:id="1176" w:name="_Toc428537182"/>
      <w:bookmarkStart w:id="1177" w:name="_Toc428969501"/>
      <w:bookmarkStart w:id="1178" w:name="_Toc429052892"/>
      <w:bookmarkStart w:id="1179" w:name="_Toc428279482"/>
      <w:bookmarkStart w:id="1180" w:name="_Toc428456220"/>
      <w:bookmarkStart w:id="1181" w:name="_Toc428537183"/>
      <w:bookmarkStart w:id="1182" w:name="_Toc428969502"/>
      <w:bookmarkStart w:id="1183" w:name="_Toc429052893"/>
      <w:bookmarkStart w:id="1184" w:name="_Toc428279490"/>
      <w:bookmarkStart w:id="1185" w:name="_Toc428456228"/>
      <w:bookmarkStart w:id="1186" w:name="_Toc428537191"/>
      <w:bookmarkStart w:id="1187" w:name="_Toc428969510"/>
      <w:bookmarkStart w:id="1188" w:name="_Toc429052901"/>
      <w:bookmarkStart w:id="1189" w:name="_Toc428279504"/>
      <w:bookmarkStart w:id="1190" w:name="_Toc428456242"/>
      <w:bookmarkStart w:id="1191" w:name="_Toc428537205"/>
      <w:bookmarkStart w:id="1192" w:name="_Toc428969524"/>
      <w:bookmarkStart w:id="1193" w:name="_Toc429052915"/>
      <w:bookmarkStart w:id="1194" w:name="_Toc428279508"/>
      <w:bookmarkStart w:id="1195" w:name="_Toc428456246"/>
      <w:bookmarkStart w:id="1196" w:name="_Toc428537209"/>
      <w:bookmarkStart w:id="1197" w:name="_Toc428969528"/>
      <w:bookmarkStart w:id="1198" w:name="_Toc429052919"/>
      <w:bookmarkStart w:id="1199" w:name="_Toc428279509"/>
      <w:bookmarkStart w:id="1200" w:name="_Toc428456247"/>
      <w:bookmarkStart w:id="1201" w:name="_Toc428537210"/>
      <w:bookmarkStart w:id="1202" w:name="_Toc428969529"/>
      <w:bookmarkStart w:id="1203" w:name="_Toc429052920"/>
      <w:bookmarkStart w:id="1204" w:name="_Toc428279510"/>
      <w:bookmarkStart w:id="1205" w:name="_Toc428456248"/>
      <w:bookmarkStart w:id="1206" w:name="_Toc428537211"/>
      <w:bookmarkStart w:id="1207" w:name="_Toc428969530"/>
      <w:bookmarkStart w:id="1208" w:name="_Toc429052921"/>
      <w:bookmarkStart w:id="1209" w:name="_Toc428279512"/>
      <w:bookmarkStart w:id="1210" w:name="_Toc428456250"/>
      <w:bookmarkStart w:id="1211" w:name="_Toc428537213"/>
      <w:bookmarkStart w:id="1212" w:name="_Toc428969532"/>
      <w:bookmarkStart w:id="1213" w:name="_Toc429052923"/>
      <w:bookmarkStart w:id="1214" w:name="_Toc428279516"/>
      <w:bookmarkStart w:id="1215" w:name="_Toc428456254"/>
      <w:bookmarkStart w:id="1216" w:name="_Toc428537217"/>
      <w:bookmarkStart w:id="1217" w:name="_Toc428969536"/>
      <w:bookmarkStart w:id="1218" w:name="_Toc429052927"/>
      <w:bookmarkStart w:id="1219" w:name="_Toc428279517"/>
      <w:bookmarkStart w:id="1220" w:name="_Toc428456255"/>
      <w:bookmarkStart w:id="1221" w:name="_Toc428537218"/>
      <w:bookmarkStart w:id="1222" w:name="_Toc428969537"/>
      <w:bookmarkStart w:id="1223" w:name="_Toc429052928"/>
      <w:bookmarkStart w:id="1224" w:name="_Toc428279521"/>
      <w:bookmarkStart w:id="1225" w:name="_Toc428456259"/>
      <w:bookmarkStart w:id="1226" w:name="_Toc428537222"/>
      <w:bookmarkStart w:id="1227" w:name="_Toc428969541"/>
      <w:bookmarkStart w:id="1228" w:name="_Toc429052932"/>
      <w:bookmarkStart w:id="1229" w:name="_Toc428279522"/>
      <w:bookmarkStart w:id="1230" w:name="_Toc428456260"/>
      <w:bookmarkStart w:id="1231" w:name="_Toc428537223"/>
      <w:bookmarkStart w:id="1232" w:name="_Toc428969542"/>
      <w:bookmarkStart w:id="1233" w:name="_Toc429052933"/>
      <w:bookmarkStart w:id="1234" w:name="_Toc428279523"/>
      <w:bookmarkStart w:id="1235" w:name="_Toc428456261"/>
      <w:bookmarkStart w:id="1236" w:name="_Toc428537224"/>
      <w:bookmarkStart w:id="1237" w:name="_Toc428969543"/>
      <w:bookmarkStart w:id="1238" w:name="_Toc429052934"/>
      <w:bookmarkStart w:id="1239" w:name="_Toc428279524"/>
      <w:bookmarkStart w:id="1240" w:name="_Toc428456262"/>
      <w:bookmarkStart w:id="1241" w:name="_Toc428537225"/>
      <w:bookmarkStart w:id="1242" w:name="_Toc428969544"/>
      <w:bookmarkStart w:id="1243" w:name="_Toc429052935"/>
      <w:bookmarkStart w:id="1244" w:name="_Toc428279525"/>
      <w:bookmarkStart w:id="1245" w:name="_Toc428456263"/>
      <w:bookmarkStart w:id="1246" w:name="_Toc428537226"/>
      <w:bookmarkStart w:id="1247" w:name="_Toc428969545"/>
      <w:bookmarkStart w:id="1248" w:name="_Toc429052936"/>
      <w:bookmarkStart w:id="1249" w:name="_Toc428279526"/>
      <w:bookmarkStart w:id="1250" w:name="_Toc428456264"/>
      <w:bookmarkStart w:id="1251" w:name="_Toc428537227"/>
      <w:bookmarkStart w:id="1252" w:name="_Toc428969546"/>
      <w:bookmarkStart w:id="1253" w:name="_Toc429052937"/>
      <w:bookmarkStart w:id="1254" w:name="_Toc413359593"/>
      <w:bookmarkStart w:id="1255" w:name="_Toc3556985"/>
      <w:bookmarkStart w:id="1256" w:name="_Ref27683404"/>
      <w:bookmarkStart w:id="1257" w:name="_Ref34740002"/>
      <w:bookmarkStart w:id="1258" w:name="_Ref34740021"/>
      <w:bookmarkStart w:id="1259" w:name="_Ref34652201"/>
      <w:bookmarkStart w:id="1260" w:name="_Ref34652251"/>
      <w:bookmarkStart w:id="1261" w:name="_Toc34747235"/>
      <w:bookmarkStart w:id="1262" w:name="_Toc77102051"/>
      <w:bookmarkStart w:id="1263" w:name="_Toc86869799"/>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r>
        <w:lastRenderedPageBreak/>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&lt;threaded_connection</w:t>
      </w:r>
      <w:r>
        <w:rPr>
          <w:rFonts w:ascii="Courier New" w:hAnsi="Courier New" w:cs="Courier New"/>
          <w:b w:val="0"/>
          <w:i/>
          <w:szCs w:val="30"/>
        </w:rPr>
        <w:t>/</w:t>
      </w:r>
      <w:r w:rsidRPr="00287A00">
        <w:rPr>
          <w:rFonts w:ascii="Courier New" w:hAnsi="Courier New" w:cs="Courier New"/>
          <w:b w:val="0"/>
          <w:i/>
          <w:szCs w:val="30"/>
        </w:rPr>
        <w:t>&gt;</w:t>
      </w:r>
      <w:bookmarkEnd w:id="1254"/>
      <w:bookmarkEnd w:id="1255"/>
      <w:bookmarkEnd w:id="1256"/>
      <w:bookmarkEnd w:id="1257"/>
      <w:bookmarkEnd w:id="1258"/>
      <w:bookmarkEnd w:id="1259"/>
      <w:bookmarkEnd w:id="1260"/>
      <w:bookmarkEnd w:id="1261"/>
      <w:bookmarkEnd w:id="1262"/>
      <w:bookmarkEnd w:id="1263"/>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r w:rsidRPr="002F32EF">
              <w:rPr>
                <w:sz w:val="20"/>
                <w:szCs w:val="20"/>
              </w:rPr>
              <w:t>threaded_connection</w:t>
            </w:r>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r w:rsidRPr="00226A3F">
              <w:rPr>
                <w:sz w:val="20"/>
                <w:szCs w:val="20"/>
              </w:rPr>
              <w:t>loc</w:t>
            </w:r>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r>
              <w:rPr>
                <w:sz w:val="20"/>
                <w:szCs w:val="20"/>
              </w:rPr>
              <w:t>femdata</w:t>
            </w:r>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r>
              <w:rPr>
                <w:rFonts w:cs="Calibri"/>
                <w:sz w:val="20"/>
                <w:szCs w:val="20"/>
                <w:lang w:eastAsia="en-GB"/>
              </w:rPr>
              <w:t xml:space="preserve">custom_attributes_list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2BB7B008"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DC8F3B" w14:textId="65276416" w:rsidR="00FC68DB" w:rsidRPr="00656253" w:rsidRDefault="00FC68DB" w:rsidP="00B202D2">
      <w:pPr>
        <w:pStyle w:val="Caption"/>
        <w:spacing w:before="120"/>
        <w:rPr>
          <w:b/>
          <w:i w:val="0"/>
          <w:kern w:val="22"/>
          <w:sz w:val="22"/>
        </w:rPr>
      </w:pPr>
      <w:bookmarkStart w:id="1264" w:name="_Toc3566457"/>
      <w:bookmarkStart w:id="1265" w:name="_Toc34747458"/>
      <w:bookmarkStart w:id="1266" w:name="_Toc77095908"/>
      <w:bookmarkStart w:id="1267" w:name="_Toc86874003"/>
      <w:r>
        <w:t xml:space="preserve">Table </w:t>
      </w:r>
      <w:r>
        <w:fldChar w:fldCharType="begin"/>
      </w:r>
      <w:r>
        <w:instrText xml:space="preserve"> SEQ Table \* ARABIC </w:instrText>
      </w:r>
      <w:r>
        <w:fldChar w:fldCharType="separate"/>
      </w:r>
      <w:r w:rsidR="00C07D39">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&lt;threaded_connection/&gt;</w:t>
      </w:r>
      <w:bookmarkEnd w:id="1264"/>
      <w:bookmarkEnd w:id="1265"/>
      <w:bookmarkEnd w:id="1266"/>
      <w:bookmarkEnd w:id="1267"/>
    </w:p>
    <w:p w14:paraId="386FB0F0" w14:textId="77777777" w:rsidR="00FC68DB" w:rsidRPr="00226A3F" w:rsidRDefault="00FC68DB" w:rsidP="00B202D2">
      <w:pPr>
        <w:pStyle w:val="Heading5"/>
        <w:rPr>
          <w:kern w:val="22"/>
        </w:rPr>
      </w:pPr>
      <w:r w:rsidRPr="00226A3F">
        <w:rPr>
          <w:kern w:val="22"/>
        </w:rPr>
        <w:t xml:space="preserve">Element </w:t>
      </w:r>
      <w:r>
        <w:rPr>
          <w:kern w:val="22"/>
        </w:rPr>
        <w:t>"</w:t>
      </w:r>
      <w:r w:rsidRPr="00226A3F">
        <w:rPr>
          <w:kern w:val="22"/>
        </w:rPr>
        <w:t>loc</w:t>
      </w:r>
      <w:r>
        <w:rPr>
          <w:kern w:val="22"/>
        </w:rPr>
        <w:t>"</w:t>
      </w:r>
    </w:p>
    <w:p w14:paraId="2FE3AD3F" w14:textId="055B0B2C"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07D39">
        <w:t>9.1.2</w:t>
      </w:r>
      <w:r>
        <w:fldChar w:fldCharType="end"/>
      </w:r>
      <w:r>
        <w:t xml:space="preserve">  </w:t>
      </w:r>
      <w:r>
        <w:fldChar w:fldCharType="begin"/>
      </w:r>
      <w:r>
        <w:instrText xml:space="preserve"> REF _Ref414563154 \h </w:instrText>
      </w:r>
      <w:r>
        <w:fldChar w:fldCharType="separate"/>
      </w:r>
      <w:r w:rsidR="00C07D39"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7B19006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07D39">
        <w:t>7.2.1</w:t>
      </w:r>
      <w:r>
        <w:fldChar w:fldCharType="end"/>
      </w:r>
      <w:r>
        <w:t> </w:t>
      </w:r>
      <w:r>
        <w:fldChar w:fldCharType="begin"/>
      </w:r>
      <w:r>
        <w:instrText xml:space="preserve"> REF _Ref428530906 \h  \* MERGEFORMAT </w:instrText>
      </w:r>
      <w:r>
        <w:fldChar w:fldCharType="separate"/>
      </w:r>
      <w:r w:rsidR="00C07D39" w:rsidRPr="007055D9">
        <w:t xml:space="preserve">User Specific Data </w:t>
      </w:r>
      <w:r w:rsidR="00C07D39" w:rsidRPr="00C07D39">
        <w:rPr>
          <w:rStyle w:val="elementdeftypeChar"/>
          <w:rFonts w:eastAsia="Calibri"/>
        </w:rPr>
        <w:t>&lt;</w:t>
      </w:r>
      <w:proofErr w:type="spellStart"/>
      <w:r w:rsidR="00C07D39" w:rsidRPr="00C07D39">
        <w:rPr>
          <w:rStyle w:val="elementdeftypeChar"/>
          <w:rFonts w:eastAsia="Calibri"/>
        </w:rPr>
        <w:t>appdata</w:t>
      </w:r>
      <w:proofErr w:type="spellEnd"/>
      <w:r w:rsidR="00C07D39" w:rsidRPr="00C07D39">
        <w:rPr>
          <w:rStyle w:val="elementdeftypeChar"/>
          <w:rFonts w:eastAsia="Calibri"/>
        </w:rPr>
        <w:t>/</w:t>
      </w:r>
      <w:r w:rsidR="00C07D39"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604E97A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r w:rsidRPr="00E86141">
        <w:rPr>
          <w:b/>
          <w:bCs/>
          <w:i/>
          <w:iCs/>
          <w:kern w:val="22"/>
          <w:sz w:val="24"/>
          <w:szCs w:val="20"/>
          <w:lang w:val="x-none"/>
        </w:rPr>
        <w:t>threaded_connection</w:t>
      </w:r>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length ≥ thread_length</w:t>
            </w:r>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sink_size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lastRenderedPageBreak/>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In case of single-start, threadform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3A27F09" w:rsidR="00FC68DB" w:rsidRDefault="00FC68DB" w:rsidP="00B202D2">
      <w:pPr>
        <w:pStyle w:val="Caption"/>
        <w:spacing w:before="120"/>
      </w:pPr>
      <w:bookmarkStart w:id="1268" w:name="_Ref409694950"/>
      <w:bookmarkStart w:id="1269" w:name="_Toc3566458"/>
      <w:bookmarkStart w:id="1270" w:name="_Toc34747459"/>
      <w:bookmarkStart w:id="1271" w:name="_Toc77095909"/>
      <w:bookmarkStart w:id="1272" w:name="_Toc86874004"/>
      <w:r>
        <w:t xml:space="preserve">Table </w:t>
      </w:r>
      <w:r>
        <w:fldChar w:fldCharType="begin"/>
      </w:r>
      <w:r>
        <w:instrText xml:space="preserve"> SEQ Table \* ARABIC </w:instrText>
      </w:r>
      <w:r>
        <w:fldChar w:fldCharType="separate"/>
      </w:r>
      <w:r w:rsidR="00C07D39">
        <w:rPr>
          <w:noProof/>
        </w:rPr>
        <w:t>51</w:t>
      </w:r>
      <w:r>
        <w:fldChar w:fldCharType="end"/>
      </w:r>
      <w:bookmarkEnd w:id="1268"/>
      <w:r>
        <w:t xml:space="preserve">: Attributes of 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269"/>
      <w:bookmarkEnd w:id="1270"/>
      <w:bookmarkEnd w:id="1271"/>
      <w:bookmarkEnd w:id="1272"/>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371D5E"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07D39">
        <w:t xml:space="preserve">Figure </w:t>
      </w:r>
      <w:r w:rsidR="00C07D39">
        <w:rPr>
          <w:noProof/>
        </w:rPr>
        <w:t>22</w:t>
      </w:r>
      <w:r w:rsidR="00C07D39">
        <w:t xml:space="preserve">: </w:t>
      </w:r>
      <w:r w:rsidR="00C07D39" w:rsidRPr="001B293E">
        <w:t xml:space="preserve">Definition of </w:t>
      </w:r>
      <w:r w:rsidR="00C07D39">
        <w:t>L</w:t>
      </w:r>
      <w:r w:rsidR="00C07D39" w:rsidRPr="001B293E">
        <w:t xml:space="preserve">ength and </w:t>
      </w:r>
      <w:r w:rsidR="00C07D39">
        <w:t>H</w:t>
      </w:r>
      <w:r w:rsidR="00C07D39" w:rsidRPr="001B293E">
        <w:t xml:space="preserve">ead </w:t>
      </w:r>
      <w:r w:rsidR="00C07D39">
        <w:t>S</w:t>
      </w:r>
      <w:r w:rsidR="00C07D39" w:rsidRPr="001B293E">
        <w:t>izes</w:t>
      </w:r>
      <w:r>
        <w:fldChar w:fldCharType="end"/>
      </w:r>
      <w:r w:rsidRPr="000B11EA">
        <w:t xml:space="preserve">. </w:t>
      </w:r>
    </w:p>
    <w:p w14:paraId="6B1FE71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41F0C8FA"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head_diameter</w:t>
      </w:r>
      <w:r w:rsidRPr="000B11EA">
        <w:t>: the diameter of the head of the bolt or screw</w:t>
      </w:r>
    </w:p>
    <w:p w14:paraId="4D5AE913"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head_height</w:t>
      </w:r>
      <w:r w:rsidRPr="000B11EA">
        <w:t xml:space="preserve">: the height of the head. </w:t>
      </w:r>
    </w:p>
    <w:p w14:paraId="33AC57F8"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head_type</w:t>
      </w:r>
      <w:r>
        <w:t>: Type of screw head, e. g. "outer hexagonal", "flanged-hex/Phillips-head combi", "e</w:t>
      </w:r>
      <w:r w:rsidRPr="006A33CA">
        <w:t xml:space="preserve">xternal </w:t>
      </w:r>
      <w:r>
        <w:t>t</w:t>
      </w:r>
      <w:r w:rsidRPr="006A33CA">
        <w:t xml:space="preserve">orx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sink_size</w:t>
      </w:r>
      <w:r w:rsidRPr="000B11EA">
        <w:t xml:space="preserve">: the size of the head that is sunk (for countersunk screws). </w:t>
      </w:r>
    </w:p>
    <w:p w14:paraId="1C81F4BA"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ootnoteReference"/>
        </w:rPr>
        <w:footnoteReference w:id="14"/>
      </w:r>
      <w:r>
        <w:t xml:space="preserve"> </w:t>
      </w:r>
    </w:p>
    <w:p w14:paraId="409652EB" w14:textId="7C020DB1" w:rsidR="00FC68DB" w:rsidRPr="00B36A94" w:rsidRDefault="00FC68DB" w:rsidP="001B01D6">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99"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static_friction</w:t>
      </w:r>
      <w:r w:rsidRPr="000B11EA">
        <w:t xml:space="preserve">: The </w:t>
      </w:r>
      <w:r>
        <w:t>static friction between head and adjacent washer or part</w:t>
      </w:r>
      <w:r w:rsidRPr="000B11EA">
        <w:t xml:space="preserve">. </w:t>
      </w:r>
    </w:p>
    <w:p w14:paraId="239AF450"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lastRenderedPageBreak/>
        <w:t>kinetic_friction</w:t>
      </w:r>
      <w:r w:rsidRPr="000B11EA">
        <w:t xml:space="preserve">: The </w:t>
      </w:r>
      <w:r>
        <w:t>kinetic friction between head and adjacent washer or part</w:t>
      </w:r>
      <w:r w:rsidRPr="000B11EA">
        <w:t xml:space="preserve">. </w:t>
      </w:r>
    </w:p>
    <w:p w14:paraId="0A9B6207" w14:textId="77777777" w:rsidR="00FC68DB" w:rsidRPr="000B11EA" w:rsidRDefault="00FC68DB" w:rsidP="001B01D6">
      <w:pPr>
        <w:numPr>
          <w:ilvl w:val="0"/>
          <w:numId w:val="23"/>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1B01D6">
      <w:pPr>
        <w:numPr>
          <w:ilvl w:val="0"/>
          <w:numId w:val="23"/>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part_code</w:t>
      </w:r>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r w:rsidRPr="009F4BBF">
              <w:rPr>
                <w:sz w:val="20"/>
                <w:szCs w:val="20"/>
              </w:rPr>
              <w:t>tangential_direction</w:t>
            </w:r>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606E861B" w:rsidR="00FC68DB" w:rsidRDefault="00FC68DB" w:rsidP="00B202D2">
      <w:pPr>
        <w:pStyle w:val="Caption"/>
        <w:spacing w:before="120"/>
      </w:pPr>
      <w:bookmarkStart w:id="1273" w:name="_Toc3566459"/>
      <w:bookmarkStart w:id="1274" w:name="_Toc34747460"/>
      <w:bookmarkStart w:id="1275" w:name="_Toc77095910"/>
      <w:bookmarkStart w:id="1276" w:name="_Toc86874005"/>
      <w:r>
        <w:t xml:space="preserve">Table </w:t>
      </w:r>
      <w:r>
        <w:fldChar w:fldCharType="begin"/>
      </w:r>
      <w:r>
        <w:instrText xml:space="preserve"> SEQ Table \* ARABIC </w:instrText>
      </w:r>
      <w:r>
        <w:fldChar w:fldCharType="separate"/>
      </w:r>
      <w:r w:rsidR="00C07D39">
        <w:rPr>
          <w:noProof/>
        </w:rPr>
        <w:t>52</w:t>
      </w:r>
      <w:r>
        <w:fldChar w:fldCharType="end"/>
      </w:r>
      <w:r>
        <w:t>: Nested element</w:t>
      </w:r>
      <w:r w:rsidRPr="00396648">
        <w:t xml:space="preserve">s of </w:t>
      </w:r>
      <w:r>
        <w:t xml:space="preserve">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273"/>
      <w:bookmarkEnd w:id="1274"/>
      <w:bookmarkEnd w:id="1275"/>
      <w:bookmarkEnd w:id="1276"/>
      <w:r>
        <w:t xml:space="preserve"> </w:t>
      </w:r>
    </w:p>
    <w:p w14:paraId="258218A7" w14:textId="77777777" w:rsidR="00FC68DB" w:rsidRPr="00530AB5" w:rsidRDefault="00FC68DB" w:rsidP="00B202D2">
      <w:pPr>
        <w:pStyle w:val="Heading5"/>
        <w:rPr>
          <w:kern w:val="22"/>
        </w:rPr>
      </w:pPr>
      <w:r w:rsidRPr="00530AB5">
        <w:rPr>
          <w:kern w:val="22"/>
        </w:rPr>
        <w:t xml:space="preserve">Element </w:t>
      </w:r>
      <w:r>
        <w:rPr>
          <w:kern w:val="22"/>
        </w:rPr>
        <w:t>"</w:t>
      </w:r>
      <w:r w:rsidRPr="00530AB5">
        <w:rPr>
          <w:kern w:val="22"/>
        </w:rPr>
        <w:t>normal_direction</w:t>
      </w:r>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3F4932F5"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07D39">
        <w:t>9.1.3</w:t>
      </w:r>
      <w:r w:rsidRPr="00530AB5">
        <w:fldChar w:fldCharType="end"/>
      </w:r>
      <w:r w:rsidRPr="00530AB5">
        <w:t xml:space="preserve"> for syntax of element </w:t>
      </w:r>
      <w:r>
        <w:rPr>
          <w:rStyle w:val="XMLElement"/>
        </w:rPr>
        <w:t>&lt;n</w:t>
      </w:r>
      <w:r w:rsidRPr="00530AB5">
        <w:rPr>
          <w:rStyle w:val="XMLElement"/>
        </w:rPr>
        <w:t>ormal_directio</w:t>
      </w:r>
      <w:r>
        <w:rPr>
          <w:rStyle w:val="XMLElement"/>
        </w:rPr>
        <w:t>n/&gt;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Heading3"/>
      </w:pPr>
      <w:bookmarkStart w:id="1277" w:name="_Toc428279528"/>
      <w:bookmarkStart w:id="1278" w:name="_Toc428456266"/>
      <w:bookmarkStart w:id="1279" w:name="_Toc428537229"/>
      <w:bookmarkStart w:id="1280" w:name="_Toc428969548"/>
      <w:bookmarkStart w:id="1281" w:name="_Toc429052939"/>
      <w:bookmarkStart w:id="1282" w:name="_Toc413359594"/>
      <w:bookmarkStart w:id="1283" w:name="_Toc3556986"/>
      <w:bookmarkStart w:id="1284" w:name="_Toc34747236"/>
      <w:bookmarkStart w:id="1285" w:name="_Toc77102052"/>
      <w:bookmarkStart w:id="1286" w:name="_Toc86869800"/>
      <w:bookmarkEnd w:id="1277"/>
      <w:bookmarkEnd w:id="1278"/>
      <w:bookmarkEnd w:id="1279"/>
      <w:bookmarkEnd w:id="1280"/>
      <w:bookmarkEnd w:id="1281"/>
      <w:r>
        <w:t>Washer</w:t>
      </w:r>
      <w:bookmarkEnd w:id="1282"/>
      <w:bookmarkEnd w:id="1283"/>
      <w:bookmarkEnd w:id="1284"/>
      <w:bookmarkEnd w:id="1285"/>
      <w:bookmarkEnd w:id="1286"/>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r>
              <w:rPr>
                <w:sz w:val="20"/>
                <w:szCs w:val="20"/>
              </w:rPr>
              <w:t>outer_</w:t>
            </w:r>
            <w:r w:rsidRPr="00226A3F">
              <w:rPr>
                <w:sz w:val="20"/>
                <w:szCs w:val="20"/>
              </w:rPr>
              <w:t>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r>
              <w:rPr>
                <w:sz w:val="20"/>
                <w:szCs w:val="20"/>
              </w:rPr>
              <w:t>inner_</w:t>
            </w:r>
            <w:r w:rsidRPr="00226A3F">
              <w:rPr>
                <w:sz w:val="20"/>
                <w:szCs w:val="20"/>
              </w:rPr>
              <w:t>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r>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0C9C23EC" w:rsidR="00FC68DB" w:rsidRDefault="00FC68DB" w:rsidP="00B202D2">
      <w:pPr>
        <w:pStyle w:val="Caption"/>
        <w:spacing w:before="120"/>
      </w:pPr>
      <w:bookmarkStart w:id="1287" w:name="_Toc3566460"/>
      <w:bookmarkStart w:id="1288" w:name="_Toc34747461"/>
      <w:bookmarkStart w:id="1289" w:name="_Toc77095911"/>
      <w:bookmarkStart w:id="1290" w:name="_Toc86874006"/>
      <w:r>
        <w:t xml:space="preserve">Table </w:t>
      </w:r>
      <w:r>
        <w:fldChar w:fldCharType="begin"/>
      </w:r>
      <w:r>
        <w:instrText xml:space="preserve"> SEQ Table \* ARABIC </w:instrText>
      </w:r>
      <w:r>
        <w:fldChar w:fldCharType="separate"/>
      </w:r>
      <w:r w:rsidR="00C07D39">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87"/>
      <w:bookmarkEnd w:id="1288"/>
      <w:bookmarkEnd w:id="1289"/>
      <w:bookmarkEnd w:id="1290"/>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inner_diameter</w:t>
      </w:r>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rsp.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static_friction</w:t>
      </w:r>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kinetic_friction</w:t>
      </w:r>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Heading3"/>
      </w:pPr>
      <w:bookmarkStart w:id="1291" w:name="_Toc428456268"/>
      <w:bookmarkStart w:id="1292" w:name="_Toc428537231"/>
      <w:bookmarkStart w:id="1293" w:name="_Toc428969550"/>
      <w:bookmarkStart w:id="1294" w:name="_Toc429052941"/>
      <w:bookmarkStart w:id="1295" w:name="_Toc413359595"/>
      <w:bookmarkStart w:id="1296" w:name="_Toc3556987"/>
      <w:bookmarkStart w:id="1297" w:name="_Toc34747237"/>
      <w:bookmarkStart w:id="1298" w:name="_Toc77102053"/>
      <w:bookmarkStart w:id="1299" w:name="_Toc86869801"/>
      <w:bookmarkEnd w:id="1291"/>
      <w:bookmarkEnd w:id="1292"/>
      <w:bookmarkEnd w:id="1293"/>
      <w:bookmarkEnd w:id="1294"/>
      <w:r>
        <w:t>Nut</w:t>
      </w:r>
      <w:bookmarkEnd w:id="1295"/>
      <w:bookmarkEnd w:id="1296"/>
      <w:bookmarkEnd w:id="1297"/>
      <w:bookmarkEnd w:id="1298"/>
      <w:bookmarkEnd w:id="1299"/>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r>
              <w:rPr>
                <w:sz w:val="20"/>
                <w:szCs w:val="20"/>
              </w:rPr>
              <w:lastRenderedPageBreak/>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41B5650" w:rsidR="00FC68DB" w:rsidRDefault="00FC68DB" w:rsidP="00B202D2">
      <w:pPr>
        <w:pStyle w:val="Caption"/>
        <w:spacing w:before="120"/>
        <w:rPr>
          <w:rStyle w:val="elementdeftypeChar"/>
          <w:rFonts w:eastAsia="Calibri"/>
          <w:b w:val="0"/>
        </w:rPr>
      </w:pPr>
      <w:bookmarkStart w:id="1300" w:name="_Toc3566461"/>
      <w:bookmarkStart w:id="1301" w:name="_Toc34747462"/>
      <w:bookmarkStart w:id="1302" w:name="_Toc77095912"/>
      <w:bookmarkStart w:id="1303" w:name="_Toc86874007"/>
      <w:r w:rsidRPr="009158D1">
        <w:t xml:space="preserve">Table </w:t>
      </w:r>
      <w:r>
        <w:fldChar w:fldCharType="begin"/>
      </w:r>
      <w:r>
        <w:instrText xml:space="preserve"> SEQ Table \* ARABIC </w:instrText>
      </w:r>
      <w:r>
        <w:fldChar w:fldCharType="separate"/>
      </w:r>
      <w:r w:rsidR="00C07D39">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300"/>
      <w:bookmarkEnd w:id="1301"/>
      <w:bookmarkEnd w:id="1302"/>
      <w:bookmarkEnd w:id="1303"/>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static_friction</w:t>
      </w:r>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kinetic_friction</w:t>
      </w:r>
      <w:r w:rsidRPr="000B11EA">
        <w:t xml:space="preserve">: The </w:t>
      </w:r>
      <w:r>
        <w:t>kinetic friction between nut and adjacent washer or part</w:t>
      </w:r>
      <w:r w:rsidRPr="000B11EA">
        <w:t xml:space="preserve">. </w:t>
      </w:r>
    </w:p>
    <w:p w14:paraId="01CCAD16" w14:textId="7732597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clipped_to</w:t>
      </w:r>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clipped. Nut and clip share a common part code, i. e. they are regarded to be one single part. </w:t>
      </w:r>
    </w:p>
    <w:p w14:paraId="2418E236" w14:textId="2E156526"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fixed_to</w:t>
      </w:r>
      <w:r>
        <w:t xml:space="preserve">: The nut is firmly fixed (e.g.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r w:rsidRPr="00B142AC">
        <w:rPr>
          <w:rStyle w:val="elementdeftypeChar"/>
          <w:rFonts w:eastAsia="Calibri"/>
        </w:rPr>
        <w:t>fixed_to</w:t>
      </w:r>
      <w:r>
        <w:t xml:space="preserve"> prohibits nut </w:t>
      </w:r>
      <w:r w:rsidRPr="00B142AC">
        <w:rPr>
          <w:rStyle w:val="elementdeftypeChar"/>
          <w:rFonts w:eastAsia="Calibri"/>
        </w:rPr>
        <w:t>clipped_to</w:t>
      </w:r>
      <w:r>
        <w:t xml:space="preserve"> and vice versa. </w:t>
      </w:r>
    </w:p>
    <w:p w14:paraId="3ED3AB12" w14:textId="77777777" w:rsidR="00FC68DB" w:rsidRDefault="00FC68DB" w:rsidP="00B202D2">
      <w:r>
        <w:t xml:space="preserve">Usually nut </w:t>
      </w:r>
      <w:r w:rsidRPr="00B142AC">
        <w:rPr>
          <w:rStyle w:val="elementdeftypeChar"/>
          <w:rFonts w:eastAsia="Calibri"/>
        </w:rPr>
        <w:t>clipped_to</w:t>
      </w:r>
      <w:r>
        <w:t xml:space="preserve"> or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or </w:t>
      </w:r>
      <w:r w:rsidRPr="00B142AC">
        <w:rPr>
          <w:rStyle w:val="elementdeftypeChar"/>
          <w:rFonts w:eastAsia="Calibri"/>
        </w:rPr>
        <w:t>fixed_to</w:t>
      </w:r>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C8B7732" w:rsidR="00FC68DB" w:rsidRDefault="00FC68DB" w:rsidP="00B202D2">
      <w:pPr>
        <w:pStyle w:val="Caption"/>
        <w:spacing w:before="120"/>
      </w:pPr>
      <w:bookmarkStart w:id="1304" w:name="_Toc3566462"/>
      <w:bookmarkStart w:id="1305" w:name="_Toc34747463"/>
      <w:bookmarkStart w:id="1306" w:name="_Toc77095913"/>
      <w:bookmarkStart w:id="1307" w:name="_Toc86874008"/>
      <w:r w:rsidRPr="009158D1">
        <w:t xml:space="preserve">Table </w:t>
      </w:r>
      <w:r>
        <w:fldChar w:fldCharType="begin"/>
      </w:r>
      <w:r>
        <w:instrText xml:space="preserve"> SEQ Table \* ARABIC </w:instrText>
      </w:r>
      <w:r>
        <w:fldChar w:fldCharType="separate"/>
      </w:r>
      <w:r w:rsidR="00C07D39">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304"/>
      <w:bookmarkEnd w:id="1305"/>
      <w:bookmarkEnd w:id="1306"/>
      <w:bookmarkEnd w:id="1307"/>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Heading3"/>
      </w:pPr>
      <w:bookmarkStart w:id="1308" w:name="_Toc428456270"/>
      <w:bookmarkStart w:id="1309" w:name="_Toc428537233"/>
      <w:bookmarkStart w:id="1310" w:name="_Toc428969552"/>
      <w:bookmarkStart w:id="1311" w:name="_Toc429052943"/>
      <w:bookmarkStart w:id="1312" w:name="_Toc413359596"/>
      <w:bookmarkStart w:id="1313" w:name="_Toc3556988"/>
      <w:bookmarkStart w:id="1314" w:name="_Toc34747238"/>
      <w:bookmarkStart w:id="1315" w:name="_Toc77102054"/>
      <w:bookmarkStart w:id="1316" w:name="_Toc86869802"/>
      <w:bookmarkStart w:id="1317" w:name="_Ref401160443"/>
      <w:bookmarkStart w:id="1318" w:name="_Ref401160449"/>
      <w:bookmarkStart w:id="1319" w:name="_Ref401160453"/>
      <w:bookmarkEnd w:id="1308"/>
      <w:bookmarkEnd w:id="1309"/>
      <w:bookmarkEnd w:id="1310"/>
      <w:bookmarkEnd w:id="1311"/>
      <w:r w:rsidRPr="00226A3F">
        <w:t>Bolt</w:t>
      </w:r>
      <w:bookmarkEnd w:id="1312"/>
      <w:bookmarkEnd w:id="1313"/>
      <w:bookmarkEnd w:id="1314"/>
      <w:bookmarkEnd w:id="1315"/>
      <w:bookmarkEnd w:id="1316"/>
      <w:r w:rsidRPr="00226A3F">
        <w:t xml:space="preserve"> </w:t>
      </w:r>
      <w:bookmarkEnd w:id="1317"/>
      <w:bookmarkEnd w:id="1318"/>
      <w:bookmarkEnd w:id="1319"/>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Heading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47674BDF" w:rsidR="00FC68DB" w:rsidRDefault="00FC68DB" w:rsidP="00B202D2">
      <w:pPr>
        <w:pStyle w:val="Caption"/>
        <w:spacing w:before="120"/>
      </w:pPr>
      <w:bookmarkStart w:id="1320" w:name="_Toc3566463"/>
      <w:bookmarkStart w:id="1321" w:name="_Toc34747464"/>
      <w:bookmarkStart w:id="1322" w:name="_Toc77095914"/>
      <w:bookmarkStart w:id="1323" w:name="_Toc86874009"/>
      <w:r>
        <w:t xml:space="preserve">Table </w:t>
      </w:r>
      <w:r>
        <w:fldChar w:fldCharType="begin"/>
      </w:r>
      <w:r>
        <w:instrText xml:space="preserve"> SEQ Table \* ARABIC </w:instrText>
      </w:r>
      <w:r>
        <w:fldChar w:fldCharType="separate"/>
      </w:r>
      <w:r w:rsidR="00C07D39">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320"/>
      <w:bookmarkEnd w:id="1321"/>
      <w:bookmarkEnd w:id="1322"/>
      <w:bookmarkEnd w:id="1323"/>
    </w:p>
    <w:p w14:paraId="1B9D78C6" w14:textId="22F43832" w:rsidR="00FC68DB" w:rsidRDefault="00FC68DB" w:rsidP="001B01D6">
      <w:pPr>
        <w:numPr>
          <w:ilvl w:val="0"/>
          <w:numId w:val="23"/>
        </w:numPr>
        <w:tabs>
          <w:tab w:val="clear" w:pos="403"/>
        </w:tabs>
        <w:spacing w:before="120" w:line="240" w:lineRule="auto"/>
      </w:pPr>
      <w:r w:rsidRPr="00B142AC">
        <w:rPr>
          <w:rFonts w:ascii="Courier New" w:hAnsi="Courier New" w:cs="Courier New"/>
          <w:b/>
          <w:i/>
          <w:sz w:val="18"/>
        </w:rPr>
        <w:lastRenderedPageBreak/>
        <w:t>clipped_to</w:t>
      </w:r>
      <w:r>
        <w:t xml:space="preserve">: The head of the bolt is fixed with a clip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bolt is not clipped. Bolt and clip share a common part code, i.e. they are regarded to be one single part. </w:t>
      </w:r>
    </w:p>
    <w:p w14:paraId="032EF1A4" w14:textId="77D92A3F" w:rsidR="00FC68DB" w:rsidRPr="000B11EA" w:rsidRDefault="00FC68DB" w:rsidP="001B01D6">
      <w:pPr>
        <w:numPr>
          <w:ilvl w:val="0"/>
          <w:numId w:val="23"/>
        </w:numPr>
        <w:tabs>
          <w:tab w:val="clear" w:pos="403"/>
        </w:tabs>
        <w:spacing w:before="120" w:line="240" w:lineRule="auto"/>
      </w:pPr>
      <w:r w:rsidRPr="00B142AC">
        <w:rPr>
          <w:rStyle w:val="elementdeftypeChar"/>
          <w:rFonts w:eastAsia="Calibri"/>
        </w:rPr>
        <w:t>fixed_to</w:t>
      </w:r>
      <w:r>
        <w:t xml:space="preserve">: The head of the bolt is fixed (eg.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029A3BBA" w:rsidR="00FC68DB" w:rsidRDefault="00FC68DB" w:rsidP="00B202D2">
      <w:pPr>
        <w:pStyle w:val="Caption"/>
        <w:spacing w:before="120"/>
      </w:pPr>
      <w:bookmarkStart w:id="1324" w:name="_Toc3566464"/>
      <w:bookmarkStart w:id="1325" w:name="_Toc34747465"/>
      <w:bookmarkStart w:id="1326" w:name="_Toc77095915"/>
      <w:bookmarkStart w:id="1327" w:name="_Toc86874010"/>
      <w:r>
        <w:t xml:space="preserve">Table </w:t>
      </w:r>
      <w:r>
        <w:fldChar w:fldCharType="begin"/>
      </w:r>
      <w:r>
        <w:instrText xml:space="preserve"> SEQ Table \* ARABIC </w:instrText>
      </w:r>
      <w:r>
        <w:fldChar w:fldCharType="separate"/>
      </w:r>
      <w:r w:rsidR="00C07D39">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324"/>
      <w:bookmarkEnd w:id="1325"/>
      <w:bookmarkEnd w:id="1326"/>
      <w:bookmarkEnd w:id="1327"/>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xml:space="preserve">. The nut itself (rsp. its </w:t>
      </w:r>
      <w:r w:rsidRPr="002474EA">
        <w:rPr>
          <w:rStyle w:val="elementdeftypeChar"/>
          <w:rFonts w:eastAsia="Calibri"/>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&lt;threaded_connection diameter="10.0" length="50.0"</w:t>
      </w:r>
    </w:p>
    <w:p w14:paraId="1CD42CD5" w14:textId="77777777" w:rsidR="00FC68DB" w:rsidRDefault="00FC68DB" w:rsidP="00B202D2">
      <w:pPr>
        <w:pStyle w:val="XMLCode"/>
        <w:keepNext/>
      </w:pPr>
      <w:r>
        <w:tab/>
        <w:t xml:space="preserve">    head_diameter="16.0" head_height="5" sink_size="3"&gt; </w:t>
      </w:r>
    </w:p>
    <w:p w14:paraId="12C8B72E" w14:textId="77777777" w:rsidR="00FC68DB" w:rsidRPr="00966BAF" w:rsidRDefault="00FC68DB" w:rsidP="00B202D2">
      <w:pPr>
        <w:pStyle w:val="XMLCode"/>
        <w:keepNext/>
      </w:pPr>
      <w:r>
        <w:tab/>
        <w:t xml:space="preserve">    </w:t>
      </w:r>
      <w:r w:rsidRPr="00966BAF">
        <w:t xml:space="preserve">&lt;normal_direction&gt;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outer_diameter="20"/&gt;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outer_diameter="20"&gt;</w:t>
      </w:r>
    </w:p>
    <w:p w14:paraId="552B3FBC" w14:textId="77777777" w:rsidR="00FC68DB" w:rsidRDefault="00FC68DB" w:rsidP="00B202D2">
      <w:pPr>
        <w:pStyle w:val="XMLCode"/>
        <w:keepNext/>
      </w:pPr>
      <w:r>
        <w:tab/>
        <w:t>&lt;/threaded_connection&gt;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&lt;threaded_connection diameter="10.0" length="50.0" </w:t>
      </w:r>
      <w:r>
        <w:br/>
        <w:t xml:space="preserve">         head_diameter="16.0" head_height="5" thread_length="35" </w:t>
      </w:r>
      <w:r>
        <w:br/>
        <w:t xml:space="preserve">         torque="80" angle="30" pretension="1200" part_code="M10x50 12.9" &gt;</w:t>
      </w:r>
    </w:p>
    <w:p w14:paraId="067D9DE2" w14:textId="77777777" w:rsidR="00FC68DB" w:rsidRPr="00966BAF" w:rsidRDefault="00FC68DB" w:rsidP="00B202D2">
      <w:pPr>
        <w:pStyle w:val="XMLCode"/>
        <w:keepNext/>
      </w:pPr>
      <w:r>
        <w:t xml:space="preserve">        </w:t>
      </w:r>
      <w:r w:rsidRPr="00966BAF">
        <w:t>&lt;normal_direction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outer_diameter="20" inner_diameter="10.3" thickness="1.5" </w:t>
      </w:r>
      <w:r>
        <w:br/>
        <w:t xml:space="preserve">             attached="false" part_code="M10x20x1.5"/&gt;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&lt;bolt fixed_to=</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static_friction=</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outer_diameter=</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&lt;/threaded_connection&gt;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&lt;threaded_connection length="50" diameter="10" </w:t>
      </w:r>
      <w:r>
        <w:br/>
        <w:t xml:space="preserve">         head_diameter="16" head_height="5" thread_length="35" </w:t>
      </w:r>
      <w:r>
        <w:br/>
        <w:t xml:space="preserve">         torque="80" angle="30" pretension="1200" part_code="M10x50 12.9"&gt;</w:t>
      </w:r>
    </w:p>
    <w:p w14:paraId="14B39D63" w14:textId="77777777" w:rsidR="00FC68DB" w:rsidRPr="00966BAF" w:rsidRDefault="00FC68DB" w:rsidP="00B202D2">
      <w:pPr>
        <w:pStyle w:val="XMLCode"/>
      </w:pPr>
      <w:r>
        <w:t xml:space="preserve">        </w:t>
      </w:r>
      <w:r w:rsidRPr="00966BAF">
        <w:t>&lt;normal_direction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outer_diameter="20" inner_diameter="10.3"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w:t>
      </w:r>
      <w:r>
        <w:rPr>
          <w:color w:val="0070C0"/>
        </w:rPr>
        <w:t>c_friction="0.8" clipped_to="4"/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&lt;/threaded_connection&gt;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66EABB22"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w:t>
      </w:r>
      <w:proofErr w:type="gramStart"/>
      <w:r w:rsidRPr="00DB0BEF">
        <w:t>:noNamespaceSchemaLocation</w:t>
      </w:r>
      <w:proofErr w:type="spellEnd"/>
      <w:proofErr w:type="gramEnd"/>
      <w:r w:rsidRPr="00DB0BEF">
        <w:rPr>
          <w:color w:val="000000"/>
        </w:rPr>
        <w:t>=</w:t>
      </w:r>
      <w:r w:rsidR="0082319D">
        <w:rPr>
          <w:b/>
          <w:bCs/>
          <w:color w:val="8000FF"/>
        </w:rPr>
        <w:t>"xmcf_3_1</w:t>
      </w:r>
      <w:r>
        <w:rPr>
          <w:b/>
          <w:bCs/>
          <w:color w:val="8000FF"/>
        </w:rPr>
        <w:t>_1.xsd"</w:t>
      </w:r>
      <w:r w:rsidRPr="00DB0BEF">
        <w:rPr>
          <w:color w:val="0000FF"/>
        </w:rPr>
        <w:t>&gt;</w:t>
      </w:r>
    </w:p>
    <w:p w14:paraId="0FB97665" w14:textId="3E19B5D9"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r>
        <w:t>3.1.</w:t>
      </w:r>
      <w:r w:rsidR="0082319D">
        <w:t>1</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&lt;connection_list&gt;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lastRenderedPageBreak/>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r>
        <w:rPr>
          <w:color w:val="000000"/>
        </w:rPr>
        <w:t>thread_</w:t>
      </w:r>
      <w:r w:rsidRPr="00DB0BEF">
        <w:t>length</w:t>
      </w:r>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Pr>
          <w:b/>
          <w:bCs/>
          <w:color w:val="8000FF"/>
        </w:rPr>
        <w:t>"16"</w:t>
      </w:r>
      <w:r w:rsidRPr="00DB0BEF">
        <w:rPr>
          <w:color w:val="000000"/>
        </w:rPr>
        <w:t xml:space="preserve"> </w:t>
      </w:r>
      <w:r>
        <w:t>head_height</w:t>
      </w:r>
      <w:r w:rsidRPr="00DB0BEF">
        <w:rPr>
          <w:color w:val="000000"/>
        </w:rPr>
        <w:t>=</w:t>
      </w:r>
      <w:r>
        <w:rPr>
          <w:b/>
          <w:bCs/>
          <w:color w:val="8000FF"/>
        </w:rPr>
        <w:t>"6.4"</w:t>
      </w:r>
      <w:r w:rsidRPr="00DB0BEF">
        <w:rPr>
          <w:color w:val="000000"/>
        </w:rPr>
        <w:t xml:space="preserve"> </w:t>
      </w:r>
      <w:r>
        <w:t>head_type</w:t>
      </w:r>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thread_static_friction="0.6"</w:t>
      </w:r>
      <w:r>
        <w:rPr>
          <w:b/>
          <w:bCs/>
          <w:color w:val="8000FF"/>
        </w:rPr>
        <w:br/>
      </w:r>
      <w:r w:rsidRPr="002F587A">
        <w:t xml:space="preserve">               </w:t>
      </w:r>
      <w:r>
        <w:t>strength_property_class</w:t>
      </w:r>
      <w:r w:rsidRPr="00DB0BEF">
        <w:rPr>
          <w:color w:val="000000"/>
        </w:rPr>
        <w:t>=</w:t>
      </w:r>
      <w:r>
        <w:rPr>
          <w:b/>
          <w:bCs/>
          <w:color w:val="8000FF"/>
        </w:rPr>
        <w:t>"8.8"</w:t>
      </w:r>
      <w:r>
        <w:rPr>
          <w:b/>
          <w:bCs/>
          <w:color w:val="8000FF"/>
        </w:rPr>
        <w:br/>
      </w:r>
      <w:r w:rsidRPr="002F587A">
        <w:t xml:space="preserve">               </w:t>
      </w:r>
      <w:r>
        <w:t>part_code</w:t>
      </w:r>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r>
        <w:t>inn</w:t>
      </w:r>
      <w:r w:rsidRPr="00DB0BEF">
        <w:t>er_diameter</w:t>
      </w:r>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part_code</w:t>
      </w:r>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r>
        <w:t>clipped_to</w:t>
      </w:r>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part_code</w:t>
      </w:r>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r w:rsidRPr="00DB0BEF">
        <w:t>static_friction</w:t>
      </w:r>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&lt;/threaded_connection&gt;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 xml:space="preserve">&lt;contact_list&gt;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r>
        <w:t>part_index</w:t>
      </w:r>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r>
        <w:t>part_index</w:t>
      </w:r>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r>
        <w:t>part_index</w:t>
      </w:r>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r>
        <w:t>part_index</w:t>
      </w:r>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static_friction=</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&lt;/contact_list&gt;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&lt;/connection_list&gt;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&lt;/xmcf&gt;</w:t>
      </w:r>
    </w:p>
    <w:p w14:paraId="7260F0B6" w14:textId="77777777" w:rsidR="00FC68DB" w:rsidRPr="00226A3F" w:rsidRDefault="00FC68DB" w:rsidP="00B202D2">
      <w:pPr>
        <w:pStyle w:val="XMLCode"/>
      </w:pPr>
    </w:p>
    <w:p w14:paraId="0BFF6204" w14:textId="77777777" w:rsidR="00FC68DB" w:rsidRDefault="00FC68DB" w:rsidP="00B202D2">
      <w:pPr>
        <w:pStyle w:val="Heading4"/>
      </w:pPr>
      <w:bookmarkStart w:id="1328" w:name="_Toc428456272"/>
      <w:bookmarkStart w:id="1329" w:name="_Toc428537235"/>
      <w:bookmarkStart w:id="1330" w:name="_Toc428969554"/>
      <w:bookmarkStart w:id="1331" w:name="_Toc429052945"/>
      <w:bookmarkStart w:id="1332" w:name="_Toc3556989"/>
      <w:bookmarkStart w:id="1333" w:name="_Toc34747239"/>
      <w:bookmarkStart w:id="1334" w:name="_Toc77102055"/>
      <w:bookmarkEnd w:id="1328"/>
      <w:bookmarkEnd w:id="1329"/>
      <w:bookmarkEnd w:id="1330"/>
      <w:bookmarkEnd w:id="1331"/>
      <w:r>
        <w:t>Possible Bolt and Screw Assemblies</w:t>
      </w:r>
      <w:bookmarkEnd w:id="1332"/>
      <w:bookmarkEnd w:id="1333"/>
      <w:bookmarkEnd w:id="1334"/>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Paragraph"/>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0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B5A2248" w:rsidR="00FC68DB" w:rsidRDefault="00FC68DB" w:rsidP="00B202D2">
      <w:pPr>
        <w:pStyle w:val="Caption"/>
      </w:pPr>
      <w:bookmarkStart w:id="1335" w:name="_Toc3557101"/>
      <w:bookmarkStart w:id="1336" w:name="_Toc34747352"/>
      <w:bookmarkStart w:id="1337" w:name="_Toc76030545"/>
      <w:bookmarkStart w:id="1338" w:name="_Toc86869874"/>
      <w:r>
        <w:t xml:space="preserve">Figure </w:t>
      </w:r>
      <w:r>
        <w:fldChar w:fldCharType="begin"/>
      </w:r>
      <w:r>
        <w:instrText xml:space="preserve"> SEQ Figure \* ARABIC </w:instrText>
      </w:r>
      <w:r>
        <w:fldChar w:fldCharType="separate"/>
      </w:r>
      <w:r w:rsidR="00C07D39">
        <w:rPr>
          <w:noProof/>
        </w:rPr>
        <w:t>24</w:t>
      </w:r>
      <w:r>
        <w:fldChar w:fldCharType="end"/>
      </w:r>
      <w:r>
        <w:t>: Bolt with welded nut</w:t>
      </w:r>
      <w:bookmarkEnd w:id="1335"/>
      <w:bookmarkEnd w:id="1336"/>
      <w:bookmarkEnd w:id="1337"/>
      <w:bookmarkEnd w:id="1338"/>
    </w:p>
    <w:p w14:paraId="2D3BF1A6"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&lt;normal_direction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fixed_to="3"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&lt;/threaded_connection&gt;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Paragraph"/>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r w:rsidRPr="00A03929">
        <w:rPr>
          <w:rStyle w:val="elementdeftypeChar"/>
          <w:rFonts w:eastAsia="Calibri"/>
        </w:rPr>
        <w:t>fixed_to</w:t>
      </w:r>
      <w:r w:rsidRPr="00A03929">
        <w:rPr>
          <w:lang w:val="en-US"/>
        </w:rPr>
        <w:t xml:space="preserve"> is replaced by </w:t>
      </w:r>
      <w:r w:rsidRPr="00A03929">
        <w:rPr>
          <w:rStyle w:val="elementdeftypeChar"/>
          <w:rFonts w:eastAsia="Calibri"/>
        </w:rPr>
        <w:t>clipped_to</w:t>
      </w:r>
      <w:r w:rsidRPr="00A03929">
        <w:rPr>
          <w:lang w:val="en-US"/>
        </w:rPr>
        <w:t>.</w:t>
      </w:r>
    </w:p>
    <w:p w14:paraId="71D07A4B" w14:textId="77777777" w:rsidR="00FC68DB" w:rsidRDefault="00FC68DB" w:rsidP="001B01D6">
      <w:pPr>
        <w:pStyle w:val="ListParagraph"/>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0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3BEFF6D" w:rsidR="00FC68DB" w:rsidRDefault="00FC68DB" w:rsidP="00B202D2">
      <w:pPr>
        <w:pStyle w:val="Caption"/>
      </w:pPr>
      <w:bookmarkStart w:id="1339" w:name="_Ref3568949"/>
      <w:bookmarkStart w:id="1340" w:name="_Toc3557102"/>
      <w:bookmarkStart w:id="1341" w:name="_Ref3568942"/>
      <w:bookmarkStart w:id="1342" w:name="_Toc34747353"/>
      <w:bookmarkStart w:id="1343" w:name="_Toc76030546"/>
      <w:bookmarkStart w:id="1344" w:name="_Toc86869875"/>
      <w:r>
        <w:t xml:space="preserve">Figure </w:t>
      </w:r>
      <w:r>
        <w:fldChar w:fldCharType="begin"/>
      </w:r>
      <w:r>
        <w:instrText xml:space="preserve"> SEQ Figure \* ARABIC </w:instrText>
      </w:r>
      <w:r>
        <w:fldChar w:fldCharType="separate"/>
      </w:r>
      <w:r w:rsidR="00C07D39">
        <w:rPr>
          <w:noProof/>
        </w:rPr>
        <w:t>25</w:t>
      </w:r>
      <w:r>
        <w:fldChar w:fldCharType="end"/>
      </w:r>
      <w:bookmarkEnd w:id="1339"/>
      <w:r>
        <w:t>: Bolt with free nut</w:t>
      </w:r>
      <w:bookmarkEnd w:id="1340"/>
      <w:bookmarkEnd w:id="1341"/>
      <w:bookmarkEnd w:id="1342"/>
      <w:bookmarkEnd w:id="1343"/>
      <w:bookmarkEnd w:id="1344"/>
    </w:p>
    <w:p w14:paraId="042E2F33" w14:textId="77777777" w:rsidR="00FC68DB" w:rsidRDefault="00FC68DB" w:rsidP="00B202D2">
      <w:pPr>
        <w:pStyle w:val="Caption"/>
      </w:pPr>
      <w:r>
        <w:t>(</w:t>
      </w:r>
      <w:r w:rsidRPr="00E62DBF">
        <w:t xml:space="preserve">Since both, the screw and the nut are free, there is no </w:t>
      </w:r>
      <w:r w:rsidRPr="00E62DBF">
        <w:rPr>
          <w:rStyle w:val="elementdeftypeChar"/>
          <w:rFonts w:eastAsia="Calibri"/>
          <w:b w:val="0"/>
        </w:rPr>
        <w:t>fixed_to</w:t>
      </w:r>
      <w:r w:rsidRPr="00E62DBF">
        <w:t xml:space="preserve"> nor </w:t>
      </w:r>
      <w:r w:rsidRPr="00E62DBF">
        <w:rPr>
          <w:rStyle w:val="elementdeftypeChar"/>
          <w:rFonts w:eastAsia="Calibri"/>
          <w:b w:val="0"/>
        </w:rPr>
        <w:t xml:space="preserve">clipped_to </w:t>
      </w:r>
      <w:r w:rsidRPr="00E62DBF">
        <w:t>attribute</w:t>
      </w:r>
      <w:r>
        <w:t>)</w:t>
      </w:r>
    </w:p>
    <w:p w14:paraId="7AD57CFC" w14:textId="77777777" w:rsidR="00FC68DB" w:rsidRDefault="00FC68DB" w:rsidP="001B01D6">
      <w:pPr>
        <w:pStyle w:val="ListParagraph"/>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0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475913F" w:rsidR="00FC68DB" w:rsidRDefault="00FC68DB" w:rsidP="00B202D2">
      <w:pPr>
        <w:pStyle w:val="Caption"/>
        <w:rPr>
          <w:b/>
          <w:bCs/>
        </w:rPr>
      </w:pPr>
      <w:bookmarkStart w:id="1345" w:name="_Ref3568964"/>
      <w:bookmarkStart w:id="1346" w:name="_Toc3557103"/>
      <w:bookmarkStart w:id="1347" w:name="_Toc34747354"/>
      <w:bookmarkStart w:id="1348" w:name="_Toc76030547"/>
      <w:bookmarkStart w:id="1349" w:name="_Toc86869876"/>
      <w:r>
        <w:t xml:space="preserve">Figure </w:t>
      </w:r>
      <w:r>
        <w:fldChar w:fldCharType="begin"/>
      </w:r>
      <w:r>
        <w:instrText xml:space="preserve"> SEQ Figure \* ARABIC </w:instrText>
      </w:r>
      <w:r>
        <w:fldChar w:fldCharType="separate"/>
      </w:r>
      <w:r w:rsidR="00C07D39">
        <w:rPr>
          <w:noProof/>
        </w:rPr>
        <w:t>26</w:t>
      </w:r>
      <w:r>
        <w:fldChar w:fldCharType="end"/>
      </w:r>
      <w:bookmarkEnd w:id="1345"/>
      <w:r>
        <w:t>: Screw</w:t>
      </w:r>
      <w:bookmarkEnd w:id="1346"/>
      <w:bookmarkEnd w:id="1347"/>
      <w:bookmarkEnd w:id="1348"/>
      <w:bookmarkEnd w:id="1349"/>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&lt;normal_direction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&lt;/threaded_connection&gt;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Paragraph"/>
        <w:keepNext/>
        <w:numPr>
          <w:ilvl w:val="0"/>
          <w:numId w:val="32"/>
        </w:numPr>
        <w:tabs>
          <w:tab w:val="clear" w:pos="403"/>
        </w:tabs>
        <w:spacing w:before="120" w:line="240" w:lineRule="auto"/>
        <w:ind w:left="357" w:hanging="357"/>
        <w:contextualSpacing w:val="0"/>
        <w:jc w:val="left"/>
        <w:rPr>
          <w:b/>
          <w:bCs/>
          <w:lang w:val="en-US"/>
        </w:rPr>
      </w:pPr>
      <w:r>
        <w:rPr>
          <w:lang w:val="en-US"/>
        </w:rPr>
        <w:lastRenderedPageBreak/>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Paragraph"/>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6C64C48" w:rsidR="00FC68DB" w:rsidRDefault="00FC68DB" w:rsidP="00B202D2">
      <w:pPr>
        <w:pStyle w:val="Caption"/>
        <w:spacing w:before="120"/>
      </w:pPr>
      <w:bookmarkStart w:id="1350" w:name="_Toc3557104"/>
      <w:bookmarkStart w:id="1351" w:name="_Toc34747355"/>
      <w:bookmarkStart w:id="1352" w:name="_Toc76030548"/>
      <w:bookmarkStart w:id="1353" w:name="_Toc86869877"/>
      <w:r>
        <w:t xml:space="preserve">Figure </w:t>
      </w:r>
      <w:r>
        <w:fldChar w:fldCharType="begin"/>
      </w:r>
      <w:r>
        <w:instrText xml:space="preserve"> SEQ Figure \* ARABIC </w:instrText>
      </w:r>
      <w:r>
        <w:fldChar w:fldCharType="separate"/>
      </w:r>
      <w:r w:rsidR="00C07D39">
        <w:rPr>
          <w:noProof/>
        </w:rPr>
        <w:t>27</w:t>
      </w:r>
      <w:r>
        <w:fldChar w:fldCharType="end"/>
      </w:r>
      <w:r>
        <w:t>: Welded stud with free nut</w:t>
      </w:r>
      <w:bookmarkEnd w:id="1350"/>
      <w:bookmarkEnd w:id="1351"/>
      <w:bookmarkEnd w:id="1352"/>
      <w:bookmarkEnd w:id="1353"/>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&lt;threaded_connection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head_diameter=</w:t>
      </w:r>
      <w:r>
        <w:rPr>
          <w:color w:val="0070C0"/>
        </w:rPr>
        <w:t>"</w:t>
      </w:r>
      <w:r w:rsidRPr="00314F5A">
        <w:rPr>
          <w:color w:val="0070C0"/>
        </w:rPr>
        <w:t>16</w:t>
      </w:r>
      <w:r>
        <w:rPr>
          <w:color w:val="0070C0"/>
        </w:rPr>
        <w:t xml:space="preserve">" </w:t>
      </w:r>
      <w:r w:rsidRPr="00314F5A">
        <w:rPr>
          <w:color w:val="0070C0"/>
        </w:rPr>
        <w:t>head_height=</w:t>
      </w:r>
      <w:r>
        <w:rPr>
          <w:color w:val="0070C0"/>
        </w:rPr>
        <w:t xml:space="preserve">"5" </w:t>
      </w:r>
      <w:r>
        <w:rPr>
          <w:color w:val="0070C0"/>
        </w:rPr>
        <w:tab/>
        <w:t xml:space="preserve">   thread_length="35"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r w:rsidRPr="0033379A">
        <w:rPr>
          <w:color w:val="0070C0"/>
          <w:lang w:val="fr-FR"/>
        </w:rPr>
        <w:t>part_code="M10x50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&lt;normal_direction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fixed_to="1"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&lt;/threaded_connection&gt;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Paragraph"/>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Paragraph"/>
        <w:keepNext/>
        <w:spacing w:before="120"/>
        <w:ind w:left="0"/>
        <w:jc w:val="center"/>
        <w:rPr>
          <w:lang w:val="en-US"/>
        </w:rPr>
      </w:pPr>
      <w:r>
        <w:rPr>
          <w:noProof/>
          <w:lang w:val="en-US"/>
        </w:rPr>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5BFEBB10" w:rsidR="00FC68DB" w:rsidRDefault="00FC68DB" w:rsidP="00B202D2">
      <w:pPr>
        <w:pStyle w:val="Caption"/>
        <w:rPr>
          <w:lang w:eastAsia="x-none"/>
        </w:rPr>
      </w:pPr>
      <w:bookmarkStart w:id="1354" w:name="_Toc3557105"/>
      <w:bookmarkStart w:id="1355" w:name="_Toc34747356"/>
      <w:bookmarkStart w:id="1356" w:name="_Toc76030549"/>
      <w:bookmarkStart w:id="1357" w:name="_Toc86869878"/>
      <w:r>
        <w:t xml:space="preserve">Figure </w:t>
      </w:r>
      <w:r>
        <w:fldChar w:fldCharType="begin"/>
      </w:r>
      <w:r>
        <w:instrText xml:space="preserve"> SEQ Figure \* ARABIC </w:instrText>
      </w:r>
      <w:r>
        <w:fldChar w:fldCharType="separate"/>
      </w:r>
      <w:r w:rsidR="00C07D39">
        <w:rPr>
          <w:noProof/>
        </w:rPr>
        <w:t>28</w:t>
      </w:r>
      <w:r>
        <w:fldChar w:fldCharType="end"/>
      </w:r>
      <w:r>
        <w:t>: Plain stud</w:t>
      </w:r>
      <w:bookmarkEnd w:id="1354"/>
      <w:bookmarkEnd w:id="1355"/>
      <w:bookmarkEnd w:id="1356"/>
      <w:bookmarkEnd w:id="1357"/>
    </w:p>
    <w:p w14:paraId="074E6FA8" w14:textId="77777777" w:rsidR="00FC68DB" w:rsidRPr="00A03929" w:rsidRDefault="00FC68DB" w:rsidP="00B202D2">
      <w:pPr>
        <w:pStyle w:val="ListParagraph"/>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Heading3"/>
      </w:pPr>
      <w:bookmarkStart w:id="1358" w:name="_Toc428456274"/>
      <w:bookmarkStart w:id="1359" w:name="_Toc428537237"/>
      <w:bookmarkStart w:id="1360" w:name="_Toc428969556"/>
      <w:bookmarkStart w:id="1361" w:name="_Toc429052947"/>
      <w:bookmarkStart w:id="1362" w:name="_Toc428456275"/>
      <w:bookmarkStart w:id="1363" w:name="_Toc428537238"/>
      <w:bookmarkStart w:id="1364" w:name="_Toc428969557"/>
      <w:bookmarkStart w:id="1365" w:name="_Toc429052948"/>
      <w:bookmarkStart w:id="1366" w:name="_Toc413359597"/>
      <w:bookmarkStart w:id="1367" w:name="_Toc3556990"/>
      <w:bookmarkStart w:id="1368" w:name="_Toc34747240"/>
      <w:bookmarkStart w:id="1369" w:name="_Toc77102056"/>
      <w:bookmarkStart w:id="1370" w:name="_Toc86869803"/>
      <w:bookmarkEnd w:id="1358"/>
      <w:bookmarkEnd w:id="1359"/>
      <w:bookmarkEnd w:id="1360"/>
      <w:bookmarkEnd w:id="1361"/>
      <w:bookmarkEnd w:id="1362"/>
      <w:bookmarkEnd w:id="1363"/>
      <w:bookmarkEnd w:id="1364"/>
      <w:bookmarkEnd w:id="1365"/>
      <w:r w:rsidRPr="00226A3F">
        <w:t>Screw</w:t>
      </w:r>
      <w:bookmarkEnd w:id="1366"/>
      <w:bookmarkEnd w:id="1367"/>
      <w:bookmarkEnd w:id="1368"/>
      <w:bookmarkEnd w:id="1369"/>
      <w:bookmarkEnd w:id="1370"/>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Heading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7F5C3BAE" w:rsidR="00FC68DB" w:rsidRDefault="00FC68DB" w:rsidP="00B202D2">
      <w:pPr>
        <w:pStyle w:val="Caption"/>
        <w:spacing w:before="120"/>
      </w:pPr>
      <w:bookmarkStart w:id="1371" w:name="_Toc3566465"/>
      <w:bookmarkStart w:id="1372" w:name="_Toc34747466"/>
      <w:bookmarkStart w:id="1373" w:name="_Toc77095916"/>
      <w:bookmarkStart w:id="1374" w:name="_Toc86874011"/>
      <w:r>
        <w:t xml:space="preserve">Table </w:t>
      </w:r>
      <w:r>
        <w:fldChar w:fldCharType="begin"/>
      </w:r>
      <w:r>
        <w:instrText xml:space="preserve"> SEQ Table \* ARABIC </w:instrText>
      </w:r>
      <w:r>
        <w:fldChar w:fldCharType="separate"/>
      </w:r>
      <w:r w:rsidR="00C07D39">
        <w:rPr>
          <w:noProof/>
        </w:rPr>
        <w:t>58</w:t>
      </w:r>
      <w:r>
        <w:fldChar w:fldCharType="end"/>
      </w:r>
      <w:r>
        <w:t xml:space="preserve">: Attributes of element </w:t>
      </w:r>
      <w:r w:rsidRPr="00514F9C">
        <w:rPr>
          <w:rFonts w:ascii="Courier New" w:hAnsi="Courier New" w:cs="Courier New"/>
        </w:rPr>
        <w:t>&lt;screw/&gt;</w:t>
      </w:r>
      <w:bookmarkEnd w:id="1371"/>
      <w:bookmarkEnd w:id="1372"/>
      <w:bookmarkEnd w:id="1373"/>
      <w:bookmarkEnd w:id="1374"/>
    </w:p>
    <w:p w14:paraId="5504B68F" w14:textId="5F4291D9" w:rsidR="00FC68DB" w:rsidRPr="00A747C6" w:rsidRDefault="00FC68DB" w:rsidP="001B01D6">
      <w:pPr>
        <w:pStyle w:val="ListParagraph"/>
        <w:numPr>
          <w:ilvl w:val="0"/>
          <w:numId w:val="33"/>
        </w:numPr>
        <w:tabs>
          <w:tab w:val="clear" w:pos="403"/>
        </w:tabs>
        <w:spacing w:before="120" w:after="0" w:line="240" w:lineRule="auto"/>
        <w:contextualSpacing w:val="0"/>
        <w:rPr>
          <w:rFonts w:ascii="Courier New" w:hAnsi="Courier New" w:cs="Calibri"/>
          <w:sz w:val="18"/>
          <w:szCs w:val="18"/>
          <w:lang w:val="en-US" w:eastAsia="zh-CN"/>
        </w:rPr>
      </w:pPr>
      <w:proofErr w:type="gramStart"/>
      <w:r w:rsidRPr="00A747C6">
        <w:rPr>
          <w:rFonts w:ascii="Courier New" w:hAnsi="Courier New"/>
          <w:sz w:val="18"/>
          <w:szCs w:val="18"/>
          <w:lang w:val="en-US"/>
        </w:rPr>
        <w:lastRenderedPageBreak/>
        <w:t>base</w:t>
      </w:r>
      <w:proofErr w:type="gramEnd"/>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07D39">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73880AB2" w:rsidR="00FC68DB" w:rsidRDefault="00FC68DB" w:rsidP="00B202D2">
      <w:pPr>
        <w:pStyle w:val="Caption"/>
        <w:spacing w:before="120"/>
        <w:rPr>
          <w:rStyle w:val="elementdeftypeChar"/>
          <w:rFonts w:eastAsia="Calibri"/>
          <w:b w:val="0"/>
        </w:rPr>
      </w:pPr>
      <w:bookmarkStart w:id="1375" w:name="_Toc3566466"/>
      <w:bookmarkStart w:id="1376" w:name="_Toc34747467"/>
      <w:bookmarkStart w:id="1377" w:name="_Toc77095917"/>
      <w:bookmarkStart w:id="1378" w:name="_Toc86874012"/>
      <w:r>
        <w:t xml:space="preserve">Table </w:t>
      </w:r>
      <w:r>
        <w:fldChar w:fldCharType="begin"/>
      </w:r>
      <w:r>
        <w:instrText xml:space="preserve"> SEQ Table \* ARABIC </w:instrText>
      </w:r>
      <w:r>
        <w:fldChar w:fldCharType="separate"/>
      </w:r>
      <w:r w:rsidR="00C07D39">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375"/>
      <w:bookmarkEnd w:id="1376"/>
      <w:bookmarkEnd w:id="1377"/>
      <w:bookmarkEnd w:id="1378"/>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3</w:t>
      </w:r>
      <w:r>
        <w:rPr>
          <w:color w:val="0070C0"/>
        </w:rPr>
        <w:t>"</w:t>
      </w:r>
      <w:r w:rsidRPr="00FD0F5B">
        <w:rPr>
          <w:color w:val="0070C0"/>
        </w:rPr>
        <w:t xml:space="preserve"> sink_size=</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 xml:space="preserve">&lt;normal_direction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outer_diameter="20"/&gt;</w:t>
      </w:r>
    </w:p>
    <w:p w14:paraId="3EF048C3" w14:textId="77777777" w:rsidR="00FC68DB" w:rsidRPr="00226A3F" w:rsidRDefault="00FC68DB" w:rsidP="00B202D2">
      <w:pPr>
        <w:pStyle w:val="XMLCode"/>
        <w:keepNext/>
        <w:rPr>
          <w:b/>
        </w:rPr>
      </w:pPr>
      <w:r>
        <w:rPr>
          <w:b/>
        </w:rPr>
        <w:tab/>
        <w:t xml:space="preserve">  &lt;/</w:t>
      </w:r>
      <w:r>
        <w:t>threaded_connection</w:t>
      </w:r>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&lt;threaded_connection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5</w:t>
      </w:r>
      <w:r>
        <w:rPr>
          <w:color w:val="0070C0"/>
        </w:rPr>
        <w:t>"</w:t>
      </w:r>
      <w:r w:rsidRPr="00FD0F5B">
        <w:rPr>
          <w:color w:val="0070C0"/>
        </w:rPr>
        <w:t xml:space="preserve"> thread_length=</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&lt;normal_direction x="0" y="0" z="-10"/&gt;</w:t>
      </w:r>
    </w:p>
    <w:p w14:paraId="65DCD84B" w14:textId="77777777" w:rsidR="00FC68DB" w:rsidRDefault="00FC68DB" w:rsidP="00B202D2">
      <w:pPr>
        <w:pStyle w:val="XMLCode"/>
        <w:keepNext/>
      </w:pPr>
      <w:r w:rsidRPr="00966BAF">
        <w:t xml:space="preserve">          </w:t>
      </w:r>
      <w:r w:rsidRPr="009B5969">
        <w:t>&lt;washer outer_diameter=</w:t>
      </w:r>
      <w:r>
        <w:t>"</w:t>
      </w:r>
      <w:r w:rsidRPr="009B5969">
        <w:t>20</w:t>
      </w:r>
      <w:r>
        <w:t>"</w:t>
      </w:r>
      <w:r w:rsidRPr="009B5969">
        <w:t xml:space="preserve"> inner_diameter=</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&lt;/threaded_connection&gt;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&lt;threaded_connection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head_diameter=</w:t>
      </w:r>
      <w:r>
        <w:rPr>
          <w:color w:val="0070C0"/>
        </w:rPr>
        <w:t>"</w:t>
      </w:r>
      <w:r w:rsidRPr="00097A61">
        <w:rPr>
          <w:color w:val="0070C0"/>
        </w:rPr>
        <w:t>16</w:t>
      </w:r>
      <w:r>
        <w:rPr>
          <w:color w:val="0070C0"/>
        </w:rPr>
        <w:t>"</w:t>
      </w:r>
      <w:r w:rsidRPr="00097A61">
        <w:rPr>
          <w:color w:val="0070C0"/>
        </w:rPr>
        <w:t xml:space="preserve"> head_height=</w:t>
      </w:r>
      <w:r>
        <w:rPr>
          <w:color w:val="0070C0"/>
        </w:rPr>
        <w:t>"</w:t>
      </w:r>
      <w:r w:rsidRPr="00097A61">
        <w:rPr>
          <w:color w:val="0070C0"/>
        </w:rPr>
        <w:t>5</w:t>
      </w:r>
      <w:r>
        <w:rPr>
          <w:color w:val="0070C0"/>
        </w:rPr>
        <w:t>"</w:t>
      </w:r>
      <w:r w:rsidRPr="00097A61">
        <w:rPr>
          <w:color w:val="0070C0"/>
        </w:rPr>
        <w:t xml:space="preserve"> sink_size=</w:t>
      </w:r>
      <w:r>
        <w:rPr>
          <w:color w:val="0070C0"/>
        </w:rPr>
        <w:t>"</w:t>
      </w:r>
      <w:r w:rsidRPr="00097A61">
        <w:rPr>
          <w:color w:val="0070C0"/>
        </w:rPr>
        <w:t>1</w:t>
      </w:r>
      <w:r>
        <w:rPr>
          <w:color w:val="0070C0"/>
        </w:rPr>
        <w:t>"</w:t>
      </w:r>
      <w:r w:rsidRPr="00097A61">
        <w:rPr>
          <w:color w:val="0070C0"/>
        </w:rPr>
        <w:t xml:space="preserve"> thread_length=</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&lt;normal_direction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&lt;/threaded_connection&gt;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Heading4"/>
      </w:pPr>
      <w:bookmarkStart w:id="1379" w:name="_Toc3556991"/>
      <w:bookmarkStart w:id="1380" w:name="_Toc34747241"/>
      <w:bookmarkStart w:id="1381" w:name="_Toc77102057"/>
      <w:r>
        <w:lastRenderedPageBreak/>
        <w:t>7.5.7.1 Flow Drilled Screws (FDS)</w:t>
      </w:r>
      <w:bookmarkEnd w:id="1379"/>
      <w:bookmarkEnd w:id="1380"/>
      <w:bookmarkEnd w:id="1381"/>
    </w:p>
    <w:p w14:paraId="7C98E2E2" w14:textId="5A5F12D5" w:rsidR="00FC68DB" w:rsidRPr="00EF4929" w:rsidRDefault="00FC68DB" w:rsidP="00B202D2">
      <w:pPr>
        <w:pStyle w:val="Normal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105" w:history="1">
        <w:r w:rsidRPr="00EF4929">
          <w:rPr>
            <w:rStyle w:val="Hyperlink"/>
            <w:rFonts w:asciiTheme="minorHAnsi" w:hAnsiTheme="minorHAnsi" w:cstheme="minorHAnsi"/>
            <w:sz w:val="22"/>
            <w:szCs w:val="22"/>
          </w:rPr>
          <w:t>http://en.wikipedia.org/wiki/Friction_drilling</w:t>
        </w:r>
      </w:hyperlink>
      <w:r w:rsidR="00525DF8">
        <w:rPr>
          <w:rFonts w:asciiTheme="minorHAnsi" w:hAnsiTheme="minorHAnsi" w:cstheme="minorHAnsi"/>
          <w:sz w:val="22"/>
          <w:szCs w:val="22"/>
        </w:rPr>
        <w:t xml:space="preserve"> a</w:t>
      </w:r>
      <w:r w:rsidRPr="00EF4929">
        <w:rPr>
          <w:rFonts w:asciiTheme="minorHAnsi" w:hAnsiTheme="minorHAnsi" w:cstheme="minorHAnsi"/>
          <w:sz w:val="22"/>
          <w:szCs w:val="22"/>
        </w:rPr>
        <w:t>nd</w:t>
      </w:r>
      <w:r w:rsidR="00525DF8">
        <w:rPr>
          <w:rFonts w:asciiTheme="minorHAnsi" w:hAnsiTheme="minorHAnsi" w:cstheme="minorHAnsi"/>
          <w:sz w:val="22"/>
          <w:szCs w:val="22"/>
        </w:rPr>
        <w:t xml:space="preserve"> </w:t>
      </w:r>
      <w:hyperlink r:id="rId106" w:history="1">
        <w:r w:rsidRPr="00EF4929">
          <w:rPr>
            <w:rStyle w:val="Hyperlink"/>
            <w:rFonts w:asciiTheme="minorHAnsi" w:hAnsiTheme="minorHAnsi" w:cstheme="minorHAnsi"/>
            <w:sz w:val="22"/>
            <w:szCs w:val="22"/>
          </w:rPr>
          <w:t>http://www.unique-design.co.uk/flow-drilling/</w:t>
        </w:r>
      </w:hyperlink>
      <w:r w:rsidRPr="00EF4929">
        <w:rPr>
          <w:rFonts w:asciiTheme="minorHAnsi" w:hAnsiTheme="minorHAnsi" w:cstheme="minorHAnsi"/>
          <w:sz w:val="22"/>
          <w:szCs w:val="22"/>
        </w:rPr>
        <w:t xml:space="preserve"> </w:t>
      </w:r>
    </w:p>
    <w:p w14:paraId="1044F456" w14:textId="77777777" w:rsidR="00FC68DB" w:rsidRPr="00D977AB" w:rsidRDefault="00FC68DB" w:rsidP="00B202D2">
      <w:pPr>
        <w:pStyle w:val="Normal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(chipless)</w:t>
            </w:r>
          </w:p>
        </w:tc>
        <w:tc>
          <w:tcPr>
            <w:tcW w:w="1400" w:type="dxa"/>
          </w:tcPr>
          <w:p w14:paraId="0C6FA165"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35640761" w:rsidR="00FC68DB" w:rsidRPr="005C50FA" w:rsidRDefault="00FC68DB" w:rsidP="00B202D2">
      <w:pPr>
        <w:pStyle w:val="Caption"/>
        <w:rPr>
          <w:color w:val="676F76"/>
          <w:sz w:val="21"/>
          <w:szCs w:val="21"/>
          <w:lang w:val="en"/>
        </w:rPr>
      </w:pPr>
      <w:bookmarkStart w:id="1382" w:name="_Toc3557106"/>
      <w:bookmarkStart w:id="1383" w:name="_Toc34747357"/>
      <w:bookmarkStart w:id="1384" w:name="_Toc76030550"/>
      <w:bookmarkStart w:id="1385" w:name="_Toc86869879"/>
      <w:r>
        <w:t xml:space="preserve">Figure </w:t>
      </w:r>
      <w:r>
        <w:fldChar w:fldCharType="begin"/>
      </w:r>
      <w:r>
        <w:instrText xml:space="preserve"> SEQ Figure \* ARABIC </w:instrText>
      </w:r>
      <w:r>
        <w:fldChar w:fldCharType="separate"/>
      </w:r>
      <w:r w:rsidR="00C07D39">
        <w:rPr>
          <w:noProof/>
        </w:rPr>
        <w:t>29</w:t>
      </w:r>
      <w:r>
        <w:fldChar w:fldCharType="end"/>
      </w:r>
      <w:r>
        <w:t>: Process of Flow Drill Screwing</w:t>
      </w:r>
      <w:bookmarkEnd w:id="1382"/>
      <w:bookmarkEnd w:id="1383"/>
      <w:bookmarkEnd w:id="1384"/>
      <w:bookmarkEnd w:id="1385"/>
    </w:p>
    <w:p w14:paraId="48C78A26" w14:textId="77777777" w:rsidR="00FC68DB" w:rsidRDefault="00FC68DB" w:rsidP="00B202D2">
      <w:pPr>
        <w:keepNext/>
        <w:jc w:val="center"/>
      </w:pPr>
      <w:r>
        <w:rPr>
          <w:noProof/>
          <w:lang w:val="en-US"/>
        </w:rPr>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09" w:history="1">
        <w:r w:rsidRPr="00EF4929">
          <w:rPr>
            <w:rStyle w:val="Hyperlink"/>
            <w:sz w:val="18"/>
          </w:rPr>
          <w:t>http://www.ejot-avdel.se/sites/default/files/product/files/Brochure_EJOT_FDS_en.pdf</w:t>
        </w:r>
      </w:hyperlink>
    </w:p>
    <w:p w14:paraId="1F16CD56" w14:textId="3BB424D0" w:rsidR="00FC68DB" w:rsidRDefault="00FC68DB" w:rsidP="00B202D2">
      <w:pPr>
        <w:pStyle w:val="Caption"/>
      </w:pPr>
      <w:bookmarkStart w:id="1386" w:name="_Toc3557107"/>
      <w:bookmarkStart w:id="1387" w:name="_Toc34747358"/>
      <w:bookmarkStart w:id="1388" w:name="_Toc76030551"/>
      <w:bookmarkStart w:id="1389" w:name="_Toc86869880"/>
      <w:r>
        <w:t xml:space="preserve">Figure </w:t>
      </w:r>
      <w:r>
        <w:fldChar w:fldCharType="begin"/>
      </w:r>
      <w:r>
        <w:instrText xml:space="preserve"> SEQ Figure \* ARABIC </w:instrText>
      </w:r>
      <w:r>
        <w:fldChar w:fldCharType="separate"/>
      </w:r>
      <w:r w:rsidR="00C07D39">
        <w:rPr>
          <w:noProof/>
        </w:rPr>
        <w:t>30</w:t>
      </w:r>
      <w:r>
        <w:fldChar w:fldCharType="end"/>
      </w:r>
      <w:r>
        <w:t>: Measures of applied FDS</w:t>
      </w:r>
      <w:bookmarkEnd w:id="1386"/>
      <w:bookmarkEnd w:id="1387"/>
      <w:bookmarkEnd w:id="1388"/>
      <w:bookmarkEnd w:id="1389"/>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Paragraph"/>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Paragraph"/>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Paragraph"/>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Paragraph"/>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Heading5"/>
        <w:rPr>
          <w:kern w:val="22"/>
        </w:rPr>
      </w:pPr>
      <w:r w:rsidRPr="00D73BA4">
        <w:rPr>
          <w:kern w:val="22"/>
        </w:rPr>
        <w:t xml:space="preserve">Element </w:t>
      </w:r>
      <w:r>
        <w:rPr>
          <w:kern w:val="22"/>
        </w:rPr>
        <w:t>"</w:t>
      </w:r>
      <w:r w:rsidRPr="00D73BA4">
        <w:rPr>
          <w:kern w:val="22"/>
        </w:rPr>
        <w:t>flow_drilled</w:t>
      </w:r>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&lt;flow_drilled</w:t>
      </w:r>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r>
              <w:rPr>
                <w:sz w:val="18"/>
                <w:szCs w:val="18"/>
              </w:rPr>
              <w:lastRenderedPageBreak/>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131C274C" w:rsidR="00FC68DB" w:rsidRDefault="00FC68DB" w:rsidP="00B202D2">
      <w:pPr>
        <w:pStyle w:val="Caption"/>
        <w:spacing w:before="120"/>
        <w:rPr>
          <w:rFonts w:cs="Calibri"/>
          <w:szCs w:val="22"/>
          <w:lang w:eastAsia="en-GB"/>
        </w:rPr>
      </w:pPr>
      <w:bookmarkStart w:id="1390" w:name="_Toc3566467"/>
      <w:bookmarkStart w:id="1391" w:name="_Toc34747468"/>
      <w:bookmarkStart w:id="1392" w:name="_Toc77095918"/>
      <w:bookmarkStart w:id="1393" w:name="_Toc86874013"/>
      <w:r>
        <w:t xml:space="preserve">Table </w:t>
      </w:r>
      <w:r>
        <w:fldChar w:fldCharType="begin"/>
      </w:r>
      <w:r>
        <w:instrText xml:space="preserve"> SEQ Table \* ARABIC </w:instrText>
      </w:r>
      <w:r>
        <w:fldChar w:fldCharType="separate"/>
      </w:r>
      <w:r w:rsidR="00C07D39">
        <w:rPr>
          <w:noProof/>
        </w:rPr>
        <w:t>60</w:t>
      </w:r>
      <w:r>
        <w:fldChar w:fldCharType="end"/>
      </w:r>
      <w:r>
        <w:t xml:space="preserve">: </w:t>
      </w:r>
      <w:r w:rsidRPr="001E3E2A">
        <w:t>Attr</w:t>
      </w:r>
      <w:r>
        <w:t xml:space="preserve">ibutes of element </w:t>
      </w:r>
      <w:r w:rsidRPr="001E3E2A">
        <w:rPr>
          <w:rStyle w:val="elementdeftypeChar"/>
          <w:rFonts w:eastAsia="Calibri"/>
          <w:b w:val="0"/>
        </w:rPr>
        <w:t>&lt;flow_drilled</w:t>
      </w:r>
      <w:r>
        <w:rPr>
          <w:rStyle w:val="elementdeftypeChar"/>
          <w:rFonts w:eastAsia="Calibri"/>
          <w:b w:val="0"/>
        </w:rPr>
        <w:t>/</w:t>
      </w:r>
      <w:r w:rsidRPr="001E3E2A">
        <w:rPr>
          <w:rStyle w:val="elementdeftypeChar"/>
          <w:rFonts w:eastAsia="Calibri"/>
          <w:b w:val="0"/>
        </w:rPr>
        <w:t>&gt;</w:t>
      </w:r>
      <w:bookmarkEnd w:id="1390"/>
      <w:bookmarkEnd w:id="1391"/>
      <w:bookmarkEnd w:id="1392"/>
      <w:bookmarkEnd w:id="1393"/>
    </w:p>
    <w:p w14:paraId="3D874F45" w14:textId="77777777" w:rsidR="00FC68DB" w:rsidRPr="0059565B" w:rsidRDefault="00FC68DB" w:rsidP="001B01D6">
      <w:pPr>
        <w:pStyle w:val="ListParagraph"/>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r w:rsidRPr="00E82958">
        <w:rPr>
          <w:rStyle w:val="elementdeftypeChar"/>
          <w:rFonts w:eastAsia="Calibri"/>
          <w:lang w:eastAsia="en-GB"/>
        </w:rPr>
        <w:t>pre_machined_hole_diameter</w:t>
      </w:r>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(d</w:t>
      </w:r>
      <w:r w:rsidRPr="00DD7B9C">
        <w:rPr>
          <w:rFonts w:cs="Calibri"/>
          <w:vertAlign w:val="subscript"/>
          <w:lang w:val="en-US" w:eastAsia="en-GB"/>
        </w:rPr>
        <w:t>W</w:t>
      </w:r>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(d</w:t>
      </w:r>
      <w:r w:rsidRPr="00DD7B9C">
        <w:rPr>
          <w:rFonts w:cs="Calibri"/>
          <w:vertAlign w:val="subscript"/>
          <w:lang w:val="en-US" w:eastAsia="en-GB"/>
        </w:rPr>
        <w:t>D</w:t>
      </w:r>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Paragraph"/>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53A0F203" w:rsidR="00FC68DB" w:rsidRPr="001E3E2A" w:rsidRDefault="00FC68DB" w:rsidP="00B202D2">
      <w:pPr>
        <w:pStyle w:val="Caption"/>
        <w:rPr>
          <w:rFonts w:cs="Calibri"/>
          <w:lang w:eastAsia="en-GB"/>
        </w:rPr>
      </w:pPr>
      <w:bookmarkStart w:id="1394" w:name="_Toc3557108"/>
      <w:bookmarkStart w:id="1395" w:name="_Toc34747359"/>
      <w:bookmarkStart w:id="1396" w:name="_Toc76030552"/>
      <w:bookmarkStart w:id="1397" w:name="_Toc86869881"/>
      <w:r>
        <w:t xml:space="preserve">Figure </w:t>
      </w:r>
      <w:r>
        <w:fldChar w:fldCharType="begin"/>
      </w:r>
      <w:r>
        <w:instrText xml:space="preserve"> SEQ Figure \* ARABIC </w:instrText>
      </w:r>
      <w:r>
        <w:fldChar w:fldCharType="separate"/>
      </w:r>
      <w:r w:rsidR="00C07D39">
        <w:rPr>
          <w:noProof/>
        </w:rPr>
        <w:t>31</w:t>
      </w:r>
      <w:r>
        <w:fldChar w:fldCharType="end"/>
      </w:r>
      <w:r>
        <w:t>: Pre-machined or clearance hole in FDS connection</w:t>
      </w:r>
      <w:bookmarkEnd w:id="1394"/>
      <w:bookmarkEnd w:id="1395"/>
      <w:bookmarkEnd w:id="1396"/>
      <w:bookmarkEnd w:id="1397"/>
    </w:p>
    <w:p w14:paraId="49C4E57A" w14:textId="722167EC" w:rsidR="00FC68DB" w:rsidRDefault="00FC68DB" w:rsidP="001B01D6">
      <w:pPr>
        <w:pStyle w:val="ListParagraph"/>
        <w:numPr>
          <w:ilvl w:val="0"/>
          <w:numId w:val="33"/>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lang w:eastAsia="en-GB"/>
        </w:rPr>
        <w:t>pre_machined_hole_index</w:t>
      </w:r>
      <w:r w:rsidRPr="00B50C53">
        <w:rPr>
          <w:rFonts w:cs="Calibri"/>
          <w:lang w:val="en-US" w:eastAsia="en-GB"/>
        </w:rPr>
        <w:t xml:space="preserve">: If </w:t>
      </w:r>
      <w:r w:rsidRPr="00E82958">
        <w:rPr>
          <w:rStyle w:val="elementdeftypeChar"/>
          <w:rFonts w:eastAsia="Calibri"/>
          <w:lang w:eastAsia="en-GB"/>
        </w:rPr>
        <w:t>pre_machined_hole_diameter</w:t>
      </w:r>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r w:rsidRPr="00E82958">
        <w:rPr>
          <w:rStyle w:val="elementdeftypeChar"/>
          <w:rFonts w:eastAsia="Calibri"/>
        </w:rPr>
        <w:t>pre_machined_hole_index</w:t>
      </w:r>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Paragraph"/>
        <w:numPr>
          <w:ilvl w:val="0"/>
          <w:numId w:val="33"/>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r>
        <w:rPr>
          <w:rFonts w:cs="Calibri"/>
          <w:lang w:val="en-US" w:eastAsia="en-GB"/>
        </w:rPr>
        <w:t>: This hole diameter (d</w:t>
      </w:r>
      <w:r w:rsidRPr="00DD7B9C">
        <w:rPr>
          <w:rFonts w:cs="Calibri"/>
          <w:vertAlign w:val="subscript"/>
          <w:lang w:val="en-US" w:eastAsia="en-GB"/>
        </w:rPr>
        <w:t>V</w:t>
      </w:r>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Paragraph"/>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D369A7B" w:rsidR="00FC68DB" w:rsidRPr="00B50C53" w:rsidRDefault="00FC68DB" w:rsidP="00B202D2">
      <w:pPr>
        <w:pStyle w:val="Caption"/>
        <w:rPr>
          <w:rFonts w:cs="Calibri"/>
          <w:lang w:eastAsia="en-GB"/>
        </w:rPr>
      </w:pPr>
      <w:bookmarkStart w:id="1398" w:name="_Toc3557109"/>
      <w:bookmarkStart w:id="1399" w:name="_Toc34747360"/>
      <w:bookmarkStart w:id="1400" w:name="_Toc76030553"/>
      <w:bookmarkStart w:id="1401" w:name="_Toc86869882"/>
      <w:r>
        <w:t xml:space="preserve">Figure </w:t>
      </w:r>
      <w:r>
        <w:fldChar w:fldCharType="begin"/>
      </w:r>
      <w:r>
        <w:instrText xml:space="preserve"> SEQ Figure \* ARABIC </w:instrText>
      </w:r>
      <w:r>
        <w:fldChar w:fldCharType="separate"/>
      </w:r>
      <w:r w:rsidR="00C07D39">
        <w:rPr>
          <w:noProof/>
        </w:rPr>
        <w:t>32</w:t>
      </w:r>
      <w:r>
        <w:fldChar w:fldCharType="end"/>
      </w:r>
      <w:r>
        <w:t>: Pilot hole on sheet metal</w:t>
      </w:r>
      <w:bookmarkEnd w:id="1398"/>
      <w:bookmarkEnd w:id="1399"/>
      <w:bookmarkEnd w:id="1400"/>
      <w:bookmarkEnd w:id="1401"/>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&lt;flow_drilled</w:t>
      </w:r>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&lt;threaded_connection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head_diameter=</w:t>
      </w:r>
      <w:r>
        <w:rPr>
          <w:color w:val="0070C0"/>
        </w:rPr>
        <w:t>"</w:t>
      </w:r>
      <w:r w:rsidRPr="00013E33">
        <w:rPr>
          <w:color w:val="0070C0"/>
        </w:rPr>
        <w:t>16</w:t>
      </w:r>
      <w:r>
        <w:rPr>
          <w:color w:val="0070C0"/>
        </w:rPr>
        <w:t>"</w:t>
      </w:r>
      <w:r w:rsidRPr="00013E33">
        <w:rPr>
          <w:color w:val="0070C0"/>
        </w:rPr>
        <w:t xml:space="preserve"> head_height=</w:t>
      </w:r>
      <w:r>
        <w:rPr>
          <w:color w:val="0070C0"/>
        </w:rPr>
        <w:t>"</w:t>
      </w:r>
      <w:r w:rsidRPr="00013E33">
        <w:rPr>
          <w:color w:val="0070C0"/>
        </w:rPr>
        <w:t>5</w:t>
      </w:r>
      <w:r>
        <w:rPr>
          <w:color w:val="0070C0"/>
        </w:rPr>
        <w:t>"</w:t>
      </w:r>
      <w:r w:rsidRPr="00013E33">
        <w:rPr>
          <w:color w:val="0070C0"/>
        </w:rPr>
        <w:t xml:space="preserve"> sink_size=</w:t>
      </w:r>
      <w:r>
        <w:rPr>
          <w:color w:val="0070C0"/>
        </w:rPr>
        <w:t>"</w:t>
      </w:r>
      <w:r w:rsidRPr="00013E33">
        <w:rPr>
          <w:color w:val="0070C0"/>
        </w:rPr>
        <w:t>1</w:t>
      </w:r>
      <w:r>
        <w:rPr>
          <w:color w:val="0070C0"/>
        </w:rPr>
        <w:t>"</w:t>
      </w:r>
      <w:r w:rsidRPr="00013E33">
        <w:rPr>
          <w:color w:val="0070C0"/>
        </w:rPr>
        <w:t xml:space="preserve"> thread_length=</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&lt;normal_direction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&lt;flow_drilled pre_machined_hole_diameter=</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pre_machined_hole_index=</w:t>
      </w:r>
      <w:r>
        <w:rPr>
          <w:color w:val="0070C0"/>
        </w:rPr>
        <w:t>"</w:t>
      </w:r>
      <w:r w:rsidRPr="00013E33">
        <w:rPr>
          <w:color w:val="0070C0"/>
        </w:rPr>
        <w:t>1</w:t>
      </w:r>
      <w:r>
        <w:rPr>
          <w:color w:val="0070C0"/>
        </w:rPr>
        <w:t>"</w:t>
      </w:r>
      <w:r w:rsidRPr="00013E33">
        <w:rPr>
          <w:color w:val="0070C0"/>
        </w:rPr>
        <w:t xml:space="preserve"> </w:t>
      </w:r>
      <w:r>
        <w:rPr>
          <w:color w:val="0070C0"/>
        </w:rPr>
        <w:t>pilot</w:t>
      </w:r>
      <w:r w:rsidRPr="00013E33">
        <w:rPr>
          <w:color w:val="0070C0"/>
        </w:rPr>
        <w:t>_hole_diameter=</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&lt;/threaded_connection&gt;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Heading2"/>
      </w:pPr>
      <w:bookmarkStart w:id="1402" w:name="_Toc413359598"/>
      <w:bookmarkStart w:id="1403" w:name="_Toc3556992"/>
      <w:bookmarkStart w:id="1404" w:name="_Toc34747242"/>
      <w:bookmarkStart w:id="1405" w:name="_Toc77102058"/>
      <w:bookmarkStart w:id="1406" w:name="_Toc86869804"/>
      <w:r w:rsidRPr="000F30B3">
        <w:lastRenderedPageBreak/>
        <w:t>Gum Drops</w:t>
      </w:r>
      <w:bookmarkEnd w:id="1402"/>
      <w:bookmarkEnd w:id="1403"/>
      <w:bookmarkEnd w:id="1404"/>
      <w:bookmarkEnd w:id="1405"/>
      <w:bookmarkEnd w:id="1406"/>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1487FB"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FC34079" w14:textId="02186303" w:rsidR="00FC68DB" w:rsidRPr="00226A3F" w:rsidRDefault="00FC68DB" w:rsidP="00B202D2">
      <w:pPr>
        <w:pStyle w:val="Caption"/>
        <w:spacing w:before="120" w:after="60"/>
      </w:pPr>
      <w:bookmarkStart w:id="1407" w:name="_Toc3566468"/>
      <w:bookmarkStart w:id="1408" w:name="_Toc34747469"/>
      <w:bookmarkStart w:id="1409" w:name="_Toc77095919"/>
      <w:bookmarkStart w:id="1410" w:name="_Toc86874014"/>
      <w:r>
        <w:t xml:space="preserve">Table </w:t>
      </w:r>
      <w:r>
        <w:fldChar w:fldCharType="begin"/>
      </w:r>
      <w:r>
        <w:instrText xml:space="preserve"> SEQ Table \* ARABIC </w:instrText>
      </w:r>
      <w:r>
        <w:fldChar w:fldCharType="separate"/>
      </w:r>
      <w:r w:rsidR="00C07D39">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407"/>
      <w:bookmarkEnd w:id="1408"/>
      <w:bookmarkEnd w:id="1409"/>
      <w:bookmarkEnd w:id="1410"/>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09ECEE7F" w:rsidR="00FC68DB" w:rsidRDefault="00FC68DB" w:rsidP="00B202D2">
      <w:pPr>
        <w:pStyle w:val="Caption"/>
        <w:spacing w:before="60"/>
      </w:pPr>
      <w:bookmarkStart w:id="1411" w:name="_Toc3566469"/>
      <w:bookmarkStart w:id="1412" w:name="_Toc34747470"/>
      <w:bookmarkStart w:id="1413" w:name="_Toc77095920"/>
      <w:bookmarkStart w:id="1414" w:name="_Toc86874015"/>
      <w:r>
        <w:t xml:space="preserve">Table </w:t>
      </w:r>
      <w:r>
        <w:fldChar w:fldCharType="begin"/>
      </w:r>
      <w:r>
        <w:instrText xml:space="preserve"> SEQ Table \* ARABIC </w:instrText>
      </w:r>
      <w:r>
        <w:fldChar w:fldCharType="separate"/>
      </w:r>
      <w:r w:rsidR="00C07D39">
        <w:rPr>
          <w:noProof/>
        </w:rPr>
        <w:t>62</w:t>
      </w:r>
      <w:r>
        <w:fldChar w:fldCharType="end"/>
      </w:r>
      <w:r>
        <w:t>: Attributes</w:t>
      </w:r>
      <w:r>
        <w:rPr>
          <w:noProof/>
        </w:rPr>
        <w:t xml:space="preserve"> of element </w:t>
      </w:r>
      <w:r w:rsidRPr="00611340">
        <w:rPr>
          <w:rFonts w:ascii="Courier New" w:hAnsi="Courier New" w:cs="Courier New"/>
        </w:rPr>
        <w:t>&lt;gumdrop/&gt;</w:t>
      </w:r>
      <w:bookmarkEnd w:id="1411"/>
      <w:bookmarkEnd w:id="1412"/>
      <w:bookmarkEnd w:id="1413"/>
      <w:bookmarkEnd w:id="1414"/>
    </w:p>
    <w:p w14:paraId="3D5C7D8E" w14:textId="77777777" w:rsidR="00FC68DB" w:rsidRPr="005D241A" w:rsidRDefault="00FC68DB" w:rsidP="001B01D6">
      <w:pPr>
        <w:pStyle w:val="ListParagraph"/>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1B01D6">
      <w:pPr>
        <w:pStyle w:val="ListParagraph"/>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1B01D6">
      <w:pPr>
        <w:pStyle w:val="ListParagraph"/>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r w:rsidRPr="001F112B">
              <w:rPr>
                <w:sz w:val="20"/>
                <w:szCs w:val="20"/>
              </w:rPr>
              <w:t>normal_direction</w:t>
            </w:r>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r w:rsidRPr="001F112B">
              <w:rPr>
                <w:sz w:val="20"/>
                <w:szCs w:val="20"/>
              </w:rPr>
              <w:t>tangential_direction</w:t>
            </w:r>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5F4FCB98" w:rsidR="00FC68DB" w:rsidRDefault="00FC68DB" w:rsidP="00B202D2">
      <w:pPr>
        <w:pStyle w:val="Caption"/>
        <w:tabs>
          <w:tab w:val="center" w:pos="4535"/>
          <w:tab w:val="left" w:pos="7349"/>
        </w:tabs>
        <w:spacing w:before="120"/>
        <w:jc w:val="left"/>
        <w:rPr>
          <w:rStyle w:val="elementdeftypeChar"/>
          <w:rFonts w:eastAsia="Calibri"/>
          <w:b w:val="0"/>
        </w:rPr>
      </w:pPr>
      <w:r w:rsidRPr="001F112B">
        <w:tab/>
      </w:r>
      <w:bookmarkStart w:id="1415" w:name="_Toc77095921"/>
      <w:bookmarkStart w:id="1416" w:name="_Toc86874016"/>
      <w:r w:rsidRPr="001F112B">
        <w:t xml:space="preserve">Table </w:t>
      </w:r>
      <w:r w:rsidRPr="001F112B">
        <w:fldChar w:fldCharType="begin"/>
      </w:r>
      <w:r w:rsidRPr="001F112B">
        <w:instrText xml:space="preserve"> SEQ Table \* ARABIC </w:instrText>
      </w:r>
      <w:r w:rsidRPr="001F112B">
        <w:fldChar w:fldCharType="separate"/>
      </w:r>
      <w:r w:rsidR="00C07D39">
        <w:rPr>
          <w:noProof/>
        </w:rPr>
        <w:t>63</w:t>
      </w:r>
      <w:r w:rsidRPr="001F112B">
        <w:fldChar w:fldCharType="end"/>
      </w:r>
      <w:r w:rsidRPr="001F112B">
        <w:t xml:space="preserve">: Nested elements of element </w:t>
      </w:r>
      <w:r w:rsidRPr="001F112B">
        <w:rPr>
          <w:rStyle w:val="elementdeftypeChar"/>
          <w:rFonts w:eastAsia="Calibri"/>
          <w:b w:val="0"/>
        </w:rPr>
        <w:t>&lt;gumdrop/&gt;</w:t>
      </w:r>
      <w:bookmarkEnd w:id="1415"/>
      <w:bookmarkEnd w:id="1416"/>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r w:rsidRPr="008275F2">
        <w:rPr>
          <w:b/>
          <w:color w:val="0070C0"/>
        </w:rPr>
        <w:t>CAD_Material</w:t>
      </w:r>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Heading2"/>
      </w:pPr>
      <w:bookmarkStart w:id="1417" w:name="_Toc428456279"/>
      <w:bookmarkStart w:id="1418" w:name="_Toc3556993"/>
      <w:bookmarkStart w:id="1419" w:name="_Toc34747243"/>
      <w:bookmarkStart w:id="1420" w:name="_Toc77102059"/>
      <w:bookmarkStart w:id="1421" w:name="_Toc86869805"/>
      <w:bookmarkEnd w:id="1417"/>
      <w:r>
        <w:lastRenderedPageBreak/>
        <w:t>Clinches</w:t>
      </w:r>
      <w:bookmarkEnd w:id="1418"/>
      <w:bookmarkEnd w:id="1419"/>
      <w:bookmarkEnd w:id="1420"/>
      <w:bookmarkEnd w:id="1421"/>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ootnoteReference"/>
        </w:rPr>
        <w:footnoteReference w:id="15"/>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FD5F3A7" w:rsidR="00FC68DB" w:rsidRDefault="00FC68DB" w:rsidP="00B202D2">
      <w:pPr>
        <w:pStyle w:val="Caption"/>
      </w:pPr>
      <w:bookmarkStart w:id="1422" w:name="_Toc3557110"/>
      <w:bookmarkStart w:id="1423" w:name="_Toc34747361"/>
      <w:bookmarkStart w:id="1424" w:name="_Toc76030554"/>
      <w:bookmarkStart w:id="1425" w:name="_Toc86869883"/>
      <w:r>
        <w:t xml:space="preserve">Figure </w:t>
      </w:r>
      <w:r>
        <w:fldChar w:fldCharType="begin"/>
      </w:r>
      <w:r>
        <w:instrText xml:space="preserve"> SEQ Figure \* ARABIC </w:instrText>
      </w:r>
      <w:r>
        <w:fldChar w:fldCharType="separate"/>
      </w:r>
      <w:r w:rsidR="00C07D39">
        <w:rPr>
          <w:noProof/>
        </w:rPr>
        <w:t>33</w:t>
      </w:r>
      <w:r>
        <w:fldChar w:fldCharType="end"/>
      </w:r>
      <w:r>
        <w:t xml:space="preserve">: </w:t>
      </w:r>
      <w:r w:rsidRPr="00D67DC2">
        <w:t>Schematic representation of the clinching operation</w:t>
      </w:r>
      <w:bookmarkEnd w:id="1422"/>
      <w:bookmarkEnd w:id="1423"/>
      <w:bookmarkEnd w:id="1424"/>
      <w:bookmarkEnd w:id="1425"/>
    </w:p>
    <w:p w14:paraId="76C1D173" w14:textId="77777777" w:rsidR="00FC68DB" w:rsidRDefault="00FC68DB" w:rsidP="00B202D2">
      <w:pPr>
        <w:keepNext/>
        <w:spacing w:after="0"/>
        <w:ind w:left="-851"/>
        <w:jc w:val="center"/>
      </w:pPr>
      <w:r>
        <w:rPr>
          <w:noProof/>
          <w:lang w:val="en-US"/>
        </w:rPr>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560F151B" w:rsidR="00FC68DB" w:rsidRDefault="00FC68DB" w:rsidP="00B202D2">
      <w:pPr>
        <w:pStyle w:val="Caption"/>
      </w:pPr>
      <w:bookmarkStart w:id="1426" w:name="_Ref428794448"/>
      <w:bookmarkStart w:id="1427" w:name="_Ref428794398"/>
      <w:bookmarkStart w:id="1428" w:name="_Toc3557111"/>
      <w:bookmarkStart w:id="1429" w:name="_Toc34747362"/>
      <w:bookmarkStart w:id="1430" w:name="_Toc76030555"/>
      <w:bookmarkStart w:id="1431" w:name="_Toc86869884"/>
      <w:r>
        <w:t xml:space="preserve">Figure </w:t>
      </w:r>
      <w:r>
        <w:fldChar w:fldCharType="begin"/>
      </w:r>
      <w:r>
        <w:instrText xml:space="preserve"> SEQ Figure \* ARABIC </w:instrText>
      </w:r>
      <w:r>
        <w:fldChar w:fldCharType="separate"/>
      </w:r>
      <w:r w:rsidR="00C07D39">
        <w:rPr>
          <w:noProof/>
        </w:rPr>
        <w:t>34</w:t>
      </w:r>
      <w:r>
        <w:fldChar w:fldCharType="end"/>
      </w:r>
      <w:bookmarkEnd w:id="1426"/>
      <w:r>
        <w:t xml:space="preserve">: </w:t>
      </w:r>
      <w:r w:rsidRPr="00D67DC2">
        <w:t>Clinch Joint Dimensions</w:t>
      </w:r>
      <w:bookmarkEnd w:id="1427"/>
      <w:bookmarkEnd w:id="1428"/>
      <w:bookmarkEnd w:id="1429"/>
      <w:bookmarkEnd w:id="1430"/>
      <w:bookmarkEnd w:id="1431"/>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734807" cy="1843865"/>
                    </a:xfrm>
                    <a:prstGeom prst="rect">
                      <a:avLst/>
                    </a:prstGeom>
                  </pic:spPr>
                </pic:pic>
              </a:graphicData>
            </a:graphic>
          </wp:inline>
        </w:drawing>
      </w:r>
    </w:p>
    <w:p w14:paraId="3BA6A740" w14:textId="318F26C3" w:rsidR="00FC68DB" w:rsidRDefault="00FC68DB" w:rsidP="00B202D2">
      <w:pPr>
        <w:pStyle w:val="Caption"/>
        <w:spacing w:before="120"/>
        <w:rPr>
          <w:rFonts w:cs="Calibri"/>
          <w:szCs w:val="22"/>
          <w:lang w:eastAsia="en-GB"/>
        </w:rPr>
      </w:pPr>
      <w:bookmarkStart w:id="1432" w:name="_Ref428798660"/>
      <w:bookmarkStart w:id="1433" w:name="_Toc3557112"/>
      <w:bookmarkStart w:id="1434" w:name="_Toc34747363"/>
      <w:bookmarkStart w:id="1435" w:name="_Toc76030556"/>
      <w:bookmarkStart w:id="1436" w:name="_Toc86869885"/>
      <w:r>
        <w:t xml:space="preserve">Figure </w:t>
      </w:r>
      <w:r>
        <w:fldChar w:fldCharType="begin"/>
      </w:r>
      <w:r>
        <w:instrText xml:space="preserve"> SEQ Figure \* ARABIC </w:instrText>
      </w:r>
      <w:r>
        <w:fldChar w:fldCharType="separate"/>
      </w:r>
      <w:r w:rsidR="00C07D39">
        <w:rPr>
          <w:noProof/>
        </w:rPr>
        <w:t>35</w:t>
      </w:r>
      <w:r>
        <w:fldChar w:fldCharType="end"/>
      </w:r>
      <w:bookmarkEnd w:id="1432"/>
      <w:r>
        <w:t>: TOX (left) and BTM’s Tog-L-Loc system</w:t>
      </w:r>
      <w:r>
        <w:rPr>
          <w:rStyle w:val="FootnoteReference"/>
        </w:rPr>
        <w:footnoteReference w:id="16"/>
      </w:r>
      <w:bookmarkEnd w:id="1433"/>
      <w:bookmarkEnd w:id="1434"/>
      <w:bookmarkEnd w:id="1435"/>
      <w:bookmarkEnd w:id="1436"/>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0843347"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B133A93" w14:textId="00812FC2" w:rsidR="00FC68DB" w:rsidRDefault="00FC68DB" w:rsidP="00B202D2">
      <w:pPr>
        <w:pStyle w:val="Caption"/>
        <w:spacing w:before="120"/>
        <w:rPr>
          <w:rStyle w:val="elementdeftypeChar"/>
          <w:rFonts w:eastAsia="Calibri"/>
          <w:b w:val="0"/>
        </w:rPr>
      </w:pPr>
      <w:bookmarkStart w:id="1437" w:name="_Toc3566470"/>
      <w:bookmarkStart w:id="1438" w:name="_Toc34747471"/>
      <w:bookmarkStart w:id="1439" w:name="_Toc77095922"/>
      <w:bookmarkStart w:id="1440" w:name="_Toc86874017"/>
      <w:r>
        <w:t xml:space="preserve">Table </w:t>
      </w:r>
      <w:r>
        <w:fldChar w:fldCharType="begin"/>
      </w:r>
      <w:r>
        <w:instrText xml:space="preserve"> SEQ Table \* ARABIC </w:instrText>
      </w:r>
      <w:r>
        <w:fldChar w:fldCharType="separate"/>
      </w:r>
      <w:r w:rsidR="00C07D39">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437"/>
      <w:bookmarkEnd w:id="1438"/>
      <w:bookmarkEnd w:id="1439"/>
      <w:bookmarkEnd w:id="1440"/>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r>
              <w:rPr>
                <w:sz w:val="20"/>
                <w:szCs w:val="20"/>
              </w:rPr>
              <w:t>clinch_type</w:t>
            </w:r>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r>
              <w:rPr>
                <w:sz w:val="20"/>
                <w:szCs w:val="20"/>
              </w:rPr>
              <w:t>strength_class</w:t>
            </w:r>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r>
              <w:rPr>
                <w:sz w:val="20"/>
                <w:szCs w:val="20"/>
              </w:rPr>
              <w:t>shear_strength</w:t>
            </w:r>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r>
              <w:rPr>
                <w:sz w:val="20"/>
                <w:szCs w:val="20"/>
              </w:rPr>
              <w:t>peel_strength</w:t>
            </w:r>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r>
              <w:rPr>
                <w:sz w:val="20"/>
                <w:szCs w:val="20"/>
              </w:rPr>
              <w:t>button_diameter</w:t>
            </w:r>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r>
              <w:rPr>
                <w:sz w:val="20"/>
                <w:szCs w:val="20"/>
              </w:rPr>
              <w:t>die_type</w:t>
            </w:r>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3EC42A04" w:rsidR="00FC68DB" w:rsidRDefault="00FC68DB" w:rsidP="00B202D2">
      <w:pPr>
        <w:pStyle w:val="Caption"/>
        <w:spacing w:before="120"/>
      </w:pPr>
      <w:bookmarkStart w:id="1441" w:name="_Toc3566471"/>
      <w:bookmarkStart w:id="1442" w:name="_Toc34747472"/>
      <w:bookmarkStart w:id="1443" w:name="_Toc77095923"/>
      <w:bookmarkStart w:id="1444" w:name="_Toc86874018"/>
      <w:r>
        <w:t xml:space="preserve">Table </w:t>
      </w:r>
      <w:r>
        <w:fldChar w:fldCharType="begin"/>
      </w:r>
      <w:r>
        <w:instrText xml:space="preserve"> SEQ Table \* ARABIC </w:instrText>
      </w:r>
      <w:r>
        <w:fldChar w:fldCharType="separate"/>
      </w:r>
      <w:r w:rsidR="00C07D39">
        <w:rPr>
          <w:noProof/>
        </w:rPr>
        <w:t>65</w:t>
      </w:r>
      <w:r>
        <w:fldChar w:fldCharType="end"/>
      </w:r>
      <w:r>
        <w:t xml:space="preserve">: Attributes of element </w:t>
      </w:r>
      <w:r w:rsidRPr="006239BA">
        <w:rPr>
          <w:rStyle w:val="elementdeftypeChar"/>
          <w:rFonts w:eastAsia="Calibri"/>
          <w:b w:val="0"/>
        </w:rPr>
        <w:t>&lt;clinch/&gt;</w:t>
      </w:r>
      <w:bookmarkEnd w:id="1441"/>
      <w:bookmarkEnd w:id="1442"/>
      <w:bookmarkEnd w:id="1443"/>
      <w:bookmarkEnd w:id="1444"/>
    </w:p>
    <w:p w14:paraId="1CE5F3A8" w14:textId="377E4DC4" w:rsidR="00FC68DB" w:rsidRDefault="00FC68DB" w:rsidP="001B01D6">
      <w:pPr>
        <w:pStyle w:val="ListParagraph"/>
        <w:numPr>
          <w:ilvl w:val="0"/>
          <w:numId w:val="37"/>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clinch_type</w:t>
      </w:r>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ootnoteReference"/>
          <w:rFonts w:cs="Calibri"/>
          <w:lang w:val="en-US" w:eastAsia="en-GB"/>
        </w:rPr>
        <w:footnoteReference w:id="17"/>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07D39">
        <w:t xml:space="preserve">Figure </w:t>
      </w:r>
      <w:r w:rsidR="00C07D39">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Paragraph"/>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445"/>
    <w:p w14:paraId="59493592" w14:textId="2A291728" w:rsidR="00FC68DB" w:rsidRDefault="00FC68DB" w:rsidP="00B202D2">
      <w:pPr>
        <w:pStyle w:val="ListParagraph"/>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45"/>
      <w:r>
        <w:rPr>
          <w:rStyle w:val="CommentReference"/>
          <w:rFonts w:eastAsia="Times New Roman"/>
          <w:lang w:val="en-US" w:eastAsia="x-none"/>
        </w:rPr>
        <w:commentReference w:id="1445"/>
      </w:r>
      <w:r>
        <w:rPr>
          <w:rStyle w:val="Hyperlink"/>
          <w:rFonts w:cs="Calibri"/>
          <w:lang w:val="en-US" w:eastAsia="en-GB"/>
        </w:rPr>
        <w:t xml:space="preserve"> </w:t>
      </w:r>
    </w:p>
    <w:p w14:paraId="6898FDF9" w14:textId="77777777" w:rsidR="00FC68DB" w:rsidRDefault="00FC68DB" w:rsidP="001B01D6">
      <w:pPr>
        <w:pStyle w:val="ListParagraph"/>
        <w:numPr>
          <w:ilvl w:val="0"/>
          <w:numId w:val="37"/>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strength_class</w:t>
      </w:r>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1B01D6">
      <w:pPr>
        <w:pStyle w:val="ListParagraph"/>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1B01D6">
      <w:pPr>
        <w:pStyle w:val="ListParagraph"/>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1B01D6">
      <w:pPr>
        <w:pStyle w:val="ListParagraph"/>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1B01D6">
      <w:pPr>
        <w:pStyle w:val="ListParagraph"/>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lastRenderedPageBreak/>
        <w:t>shear_strength</w:t>
      </w:r>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1B01D6">
      <w:pPr>
        <w:pStyle w:val="ListParagraph"/>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3BAF1070" w:rsidR="00FC68DB" w:rsidRPr="004B1D32" w:rsidRDefault="00FC68DB" w:rsidP="001B01D6">
      <w:pPr>
        <w:pStyle w:val="ListParagraph"/>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button_</w:t>
      </w:r>
      <w:r w:rsidRPr="00891EFB">
        <w:rPr>
          <w:rStyle w:val="elementdeftypeChar"/>
          <w:rFonts w:eastAsia="Calibri"/>
        </w:rPr>
        <w:t>diameter</w:t>
      </w:r>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r w:rsidRPr="00B17655">
        <w:rPr>
          <w:lang w:val="en-US"/>
        </w:rPr>
        <w:t>D</w:t>
      </w:r>
      <w:r w:rsidRPr="00B17655">
        <w:rPr>
          <w:vertAlign w:val="subscript"/>
          <w:lang w:val="en-US"/>
        </w:rPr>
        <w:t>button</w:t>
      </w:r>
      <w:r w:rsidRPr="00B17655">
        <w:rPr>
          <w:lang w:val="en-US"/>
        </w:rPr>
        <w:t xml:space="preserve"> = d</w:t>
      </w:r>
      <w:r w:rsidRPr="00B17655">
        <w:rPr>
          <w:vertAlign w:val="subscript"/>
          <w:lang w:val="en-US"/>
        </w:rPr>
        <w:t>nom</w:t>
      </w:r>
      <w:r w:rsidRPr="00B17655">
        <w:rPr>
          <w:lang w:val="en-US"/>
        </w:rPr>
        <w:t xml:space="preserve"> x 1.4.</w:t>
      </w:r>
      <w:r>
        <w:rPr>
          <w:lang w:val="en-US"/>
        </w:rPr>
        <w:t xml:space="preserve"> Where d</w:t>
      </w:r>
      <w:r w:rsidRPr="00B17655">
        <w:rPr>
          <w:vertAlign w:val="subscript"/>
          <w:lang w:val="en-US"/>
        </w:rPr>
        <w:t>nom</w:t>
      </w:r>
      <w:r>
        <w:rPr>
          <w:lang w:val="en-US"/>
        </w:rPr>
        <w:t xml:space="preserve"> is the punch diameter.</w:t>
      </w:r>
    </w:p>
    <w:p w14:paraId="536E2FB5" w14:textId="77777777" w:rsidR="00FC68DB" w:rsidRDefault="00FC68DB" w:rsidP="001B01D6">
      <w:pPr>
        <w:pStyle w:val="ListParagraph"/>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die_type</w:t>
      </w:r>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4B1D32">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681D20BA"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r w:rsidRPr="00B842C9">
              <w:rPr>
                <w:sz w:val="20"/>
                <w:szCs w:val="20"/>
              </w:rPr>
              <w:t>tangential_direction</w:t>
            </w:r>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6EE98E14" w:rsidR="00FC68DB" w:rsidRDefault="00FC68DB" w:rsidP="00B202D2">
      <w:pPr>
        <w:pStyle w:val="Caption"/>
        <w:tabs>
          <w:tab w:val="center" w:pos="4535"/>
          <w:tab w:val="left" w:pos="7349"/>
        </w:tabs>
        <w:spacing w:before="120"/>
        <w:jc w:val="left"/>
        <w:rPr>
          <w:rStyle w:val="elementdeftypeChar"/>
          <w:rFonts w:eastAsia="Calibri"/>
          <w:b w:val="0"/>
        </w:rPr>
      </w:pPr>
      <w:r>
        <w:tab/>
      </w:r>
      <w:bookmarkStart w:id="1446" w:name="_Toc3566472"/>
      <w:bookmarkStart w:id="1447" w:name="_Toc34747473"/>
      <w:bookmarkStart w:id="1448" w:name="_Toc77095924"/>
      <w:bookmarkStart w:id="1449" w:name="_Toc86874019"/>
      <w:r>
        <w:t xml:space="preserve">Table </w:t>
      </w:r>
      <w:r>
        <w:fldChar w:fldCharType="begin"/>
      </w:r>
      <w:r>
        <w:instrText xml:space="preserve"> SEQ Table \* ARABIC </w:instrText>
      </w:r>
      <w:r>
        <w:fldChar w:fldCharType="separate"/>
      </w:r>
      <w:r w:rsidR="00C07D39">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446"/>
      <w:bookmarkEnd w:id="1447"/>
      <w:bookmarkEnd w:id="1448"/>
      <w:bookmarkEnd w:id="1449"/>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&lt;clinch clinch_type=</w:t>
      </w:r>
      <w:r>
        <w:rPr>
          <w:color w:val="0070C0"/>
        </w:rPr>
        <w:t>"</w:t>
      </w:r>
      <w:r w:rsidRPr="007F2FB1">
        <w:rPr>
          <w:color w:val="0070C0"/>
        </w:rPr>
        <w:t>TOX</w:t>
      </w:r>
      <w:r>
        <w:rPr>
          <w:color w:val="0070C0"/>
        </w:rPr>
        <w:t>"</w:t>
      </w:r>
      <w:r w:rsidRPr="007F2FB1">
        <w:rPr>
          <w:color w:val="0070C0"/>
        </w:rPr>
        <w:t xml:space="preserve"> button_diameter=</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strength_class=</w:t>
      </w:r>
      <w:r>
        <w:rPr>
          <w:color w:val="0070C0"/>
        </w:rPr>
        <w:t>"</w:t>
      </w:r>
      <w:r w:rsidRPr="007F2FB1">
        <w:rPr>
          <w:color w:val="0070C0"/>
        </w:rPr>
        <w:t>HD</w:t>
      </w:r>
      <w:r>
        <w:rPr>
          <w:color w:val="0070C0"/>
        </w:rPr>
        <w:t>"</w:t>
      </w:r>
      <w:r w:rsidRPr="007F2FB1">
        <w:rPr>
          <w:color w:val="0070C0"/>
        </w:rPr>
        <w:t xml:space="preserve"> shear_strength=</w:t>
      </w:r>
      <w:r>
        <w:rPr>
          <w:color w:val="0070C0"/>
        </w:rPr>
        <w:t>"</w:t>
      </w:r>
      <w:r w:rsidRPr="007F2FB1">
        <w:rPr>
          <w:color w:val="0070C0"/>
        </w:rPr>
        <w:t>890</w:t>
      </w:r>
      <w:r>
        <w:rPr>
          <w:color w:val="0070C0"/>
        </w:rPr>
        <w:t>"</w:t>
      </w:r>
      <w:r w:rsidRPr="007F2FB1">
        <w:rPr>
          <w:color w:val="0070C0"/>
        </w:rPr>
        <w:t xml:space="preserve"> peel_strength=</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&lt;normal_direction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Heading2"/>
      </w:pPr>
      <w:bookmarkStart w:id="1450" w:name="_Toc3556994"/>
      <w:bookmarkStart w:id="1451" w:name="_Toc34747244"/>
      <w:bookmarkStart w:id="1452" w:name="_Toc77102060"/>
      <w:bookmarkStart w:id="1453" w:name="_Toc86869806"/>
      <w:r w:rsidRPr="00BF4695">
        <w:t>Heat Stakes / Thermal Stakes</w:t>
      </w:r>
      <w:bookmarkEnd w:id="1450"/>
      <w:bookmarkEnd w:id="1451"/>
      <w:bookmarkEnd w:id="1452"/>
      <w:bookmarkEnd w:id="1453"/>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54"/>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454"/>
      <w:r>
        <w:rPr>
          <w:rStyle w:val="CommentReference"/>
          <w:lang w:eastAsia="x-none"/>
        </w:rPr>
        <w:commentReference w:id="1454"/>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95483F" w:rsidP="00B202D2">
      <w:pPr>
        <w:autoSpaceDE w:val="0"/>
        <w:autoSpaceDN w:val="0"/>
        <w:adjustRightInd w:val="0"/>
        <w:spacing w:after="0"/>
        <w:jc w:val="center"/>
        <w:rPr>
          <w:rFonts w:cs="Calibri"/>
          <w:sz w:val="18"/>
          <w:szCs w:val="18"/>
          <w:lang w:eastAsia="en-GB"/>
        </w:rPr>
      </w:pPr>
      <w:hyperlink r:id="rId117"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595D9B4E" w:rsidR="00FC68DB" w:rsidRDefault="00FC68DB" w:rsidP="00B202D2">
      <w:pPr>
        <w:pStyle w:val="Caption"/>
        <w:spacing w:before="120"/>
      </w:pPr>
      <w:bookmarkStart w:id="1455" w:name="_Toc3557113"/>
      <w:bookmarkStart w:id="1456" w:name="_Toc34747364"/>
      <w:bookmarkStart w:id="1457" w:name="_Toc76030557"/>
      <w:bookmarkStart w:id="1458" w:name="_Toc86869886"/>
      <w:r>
        <w:t xml:space="preserve">Figure </w:t>
      </w:r>
      <w:r>
        <w:fldChar w:fldCharType="begin"/>
      </w:r>
      <w:r>
        <w:instrText xml:space="preserve"> SEQ Figure \* ARABIC </w:instrText>
      </w:r>
      <w:r>
        <w:fldChar w:fldCharType="separate"/>
      </w:r>
      <w:r w:rsidR="00C07D39">
        <w:rPr>
          <w:noProof/>
        </w:rPr>
        <w:t>36</w:t>
      </w:r>
      <w:r>
        <w:fldChar w:fldCharType="end"/>
      </w:r>
      <w:r>
        <w:t xml:space="preserve">: </w:t>
      </w:r>
      <w:r w:rsidRPr="00010D17">
        <w:t>Cross Section of a Heat Stake</w:t>
      </w:r>
      <w:bookmarkEnd w:id="1455"/>
      <w:bookmarkEnd w:id="1456"/>
      <w:bookmarkEnd w:id="1457"/>
      <w:bookmarkEnd w:id="1458"/>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&lt;h</w:t>
      </w:r>
      <w:r w:rsidRPr="004C5814">
        <w:rPr>
          <w:rStyle w:val="elementdeftypeChar"/>
          <w:rFonts w:eastAsia="Calibri"/>
        </w:rPr>
        <w:t>eat_stake</w:t>
      </w:r>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r>
              <w:rPr>
                <w:sz w:val="20"/>
                <w:szCs w:val="20"/>
              </w:rPr>
              <w:t>heat_stake</w:t>
            </w:r>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4CB610F"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3DD1847B" w14:textId="65F3AEE5" w:rsidR="00FC68DB" w:rsidRDefault="00FC68DB" w:rsidP="00B202D2">
      <w:pPr>
        <w:pStyle w:val="Caption"/>
        <w:spacing w:before="120"/>
        <w:rPr>
          <w:rStyle w:val="elementdeftypeChar"/>
          <w:rFonts w:eastAsia="Calibri"/>
          <w:b w:val="0"/>
        </w:rPr>
      </w:pPr>
      <w:bookmarkStart w:id="1459" w:name="_Toc3566473"/>
      <w:bookmarkStart w:id="1460" w:name="_Toc34747474"/>
      <w:bookmarkStart w:id="1461" w:name="_Toc77095925"/>
      <w:bookmarkStart w:id="1462" w:name="_Toc86874020"/>
      <w:r>
        <w:t xml:space="preserve">Table </w:t>
      </w:r>
      <w:r>
        <w:fldChar w:fldCharType="begin"/>
      </w:r>
      <w:r>
        <w:instrText xml:space="preserve"> SEQ Table \* ARABIC </w:instrText>
      </w:r>
      <w:r>
        <w:fldChar w:fldCharType="separate"/>
      </w:r>
      <w:r w:rsidR="00C07D39">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heat_stake</w:t>
      </w:r>
      <w:r w:rsidRPr="004B1ED4">
        <w:rPr>
          <w:rStyle w:val="elementdeftypeChar"/>
          <w:rFonts w:eastAsia="Calibri"/>
          <w:b w:val="0"/>
        </w:rPr>
        <w:t>/&gt;</w:t>
      </w:r>
      <w:bookmarkEnd w:id="1459"/>
      <w:bookmarkEnd w:id="1460"/>
      <w:bookmarkEnd w:id="1461"/>
      <w:bookmarkEnd w:id="1462"/>
    </w:p>
    <w:p w14:paraId="29D42812" w14:textId="77777777" w:rsidR="00FC68DB" w:rsidRDefault="00FC68DB" w:rsidP="003168E5">
      <w:pPr>
        <w:keepNext/>
      </w:pPr>
      <w:r>
        <w:rPr>
          <w:rFonts w:cs="Calibri"/>
          <w:lang w:eastAsia="en-GB"/>
        </w:rPr>
        <w:lastRenderedPageBreak/>
        <w:t xml:space="preserve">XML specification of </w:t>
      </w:r>
      <w:r w:rsidRPr="004D4A4B">
        <w:rPr>
          <w:rStyle w:val="elementdeftypeChar"/>
          <w:rFonts w:eastAsia="Calibri"/>
        </w:rPr>
        <w:t>&lt;heat_stake/&gt;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r>
              <w:rPr>
                <w:rFonts w:cs="Calibri"/>
                <w:sz w:val="20"/>
                <w:szCs w:val="20"/>
                <w:lang w:eastAsia="en-GB"/>
              </w:rPr>
              <w:t>heat_stake_type</w:t>
            </w:r>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r>
              <w:rPr>
                <w:rFonts w:cs="Calibri"/>
                <w:sz w:val="20"/>
                <w:szCs w:val="20"/>
                <w:lang w:eastAsia="en-GB"/>
              </w:rPr>
              <w:t>head_diameter</w:t>
            </w:r>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diameter &lt; hole_diameter</w:t>
            </w:r>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r>
              <w:rPr>
                <w:rFonts w:cs="Calibri"/>
                <w:sz w:val="20"/>
                <w:szCs w:val="20"/>
                <w:lang w:eastAsia="en-GB"/>
              </w:rPr>
              <w:t>head_height</w:t>
            </w:r>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r>
              <w:rPr>
                <w:rFonts w:cs="Calibri"/>
                <w:sz w:val="20"/>
                <w:szCs w:val="20"/>
                <w:lang w:eastAsia="en-GB"/>
              </w:rPr>
              <w:t>void_diameter</w:t>
            </w:r>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r>
              <w:rPr>
                <w:rFonts w:cs="Calibri"/>
                <w:sz w:val="20"/>
                <w:szCs w:val="20"/>
                <w:lang w:eastAsia="en-GB"/>
              </w:rPr>
              <w:t>void_diameter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r>
              <w:rPr>
                <w:rFonts w:cs="Calibri"/>
                <w:sz w:val="20"/>
                <w:szCs w:val="20"/>
                <w:lang w:eastAsia="en-GB"/>
              </w:rPr>
              <w:t>hole_diameter</w:t>
            </w:r>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r>
              <w:rPr>
                <w:rFonts w:cs="Calibri"/>
                <w:sz w:val="20"/>
                <w:szCs w:val="20"/>
                <w:lang w:eastAsia="en-GB"/>
              </w:rPr>
              <w:t>hole_diameter &lt; head_diameter</w:t>
            </w:r>
          </w:p>
        </w:tc>
      </w:tr>
    </w:tbl>
    <w:p w14:paraId="71E18670" w14:textId="72E4ED03" w:rsidR="00FC68DB" w:rsidRDefault="00FC68DB" w:rsidP="00B202D2">
      <w:pPr>
        <w:pStyle w:val="Caption"/>
        <w:spacing w:before="120"/>
      </w:pPr>
      <w:bookmarkStart w:id="1463" w:name="_Toc3566474"/>
      <w:bookmarkStart w:id="1464" w:name="_Toc34747475"/>
      <w:bookmarkStart w:id="1465" w:name="_Toc77095926"/>
      <w:bookmarkStart w:id="1466" w:name="_Toc86874021"/>
      <w:r>
        <w:t xml:space="preserve">Table </w:t>
      </w:r>
      <w:r>
        <w:fldChar w:fldCharType="begin"/>
      </w:r>
      <w:r>
        <w:instrText xml:space="preserve"> SEQ Table \* ARABIC </w:instrText>
      </w:r>
      <w:r>
        <w:fldChar w:fldCharType="separate"/>
      </w:r>
      <w:r w:rsidR="00C07D39">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heat_stake</w:t>
      </w:r>
      <w:r w:rsidRPr="006239BA">
        <w:rPr>
          <w:rStyle w:val="elementdeftypeChar"/>
          <w:rFonts w:eastAsia="Calibri"/>
          <w:b w:val="0"/>
        </w:rPr>
        <w:t>/&gt;</w:t>
      </w:r>
      <w:bookmarkEnd w:id="1463"/>
      <w:bookmarkEnd w:id="1464"/>
      <w:bookmarkEnd w:id="1465"/>
      <w:bookmarkEnd w:id="1466"/>
    </w:p>
    <w:p w14:paraId="73EF5C96" w14:textId="77777777" w:rsidR="00FC68DB" w:rsidRPr="00D4274D" w:rsidRDefault="00FC68DB" w:rsidP="001B01D6">
      <w:pPr>
        <w:pStyle w:val="ListParagraph"/>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heat_stake_type</w:t>
      </w:r>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Paragraph"/>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Paragraph"/>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Paragraph"/>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head_diameter</w:t>
      </w:r>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Paragraph"/>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head_height</w:t>
      </w:r>
      <w:r w:rsidRPr="00F45889">
        <w:rPr>
          <w:rFonts w:cs="Calibri"/>
          <w:lang w:val="en-US" w:eastAsia="en-GB"/>
        </w:rPr>
        <w:t>: the height of the head, created by the tool.</w:t>
      </w:r>
    </w:p>
    <w:p w14:paraId="7F6B0A1F" w14:textId="77777777" w:rsidR="00FC68DB" w:rsidRPr="00BD65A3" w:rsidRDefault="00FC68DB" w:rsidP="001B01D6">
      <w:pPr>
        <w:pStyle w:val="ListParagraph"/>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void_diameter</w:t>
      </w:r>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Paragraph"/>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hole_diameter</w:t>
      </w:r>
      <w:r w:rsidRPr="00F45889">
        <w:rPr>
          <w:rFonts w:cs="Calibri"/>
          <w:lang w:val="en-US" w:eastAsia="en-GB"/>
        </w:rPr>
        <w:t>: Diameter of the hole(s) in the non-thermoplastic part(s).</w:t>
      </w:r>
    </w:p>
    <w:p w14:paraId="162D7515" w14:textId="78FD93FD"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955605">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r>
        <w:rPr>
          <w:rStyle w:val="elementdeftypeChar"/>
          <w:rFonts w:eastAsia="Calibri"/>
        </w:rPr>
        <w:t>h</w:t>
      </w:r>
      <w:r w:rsidRPr="004C5814">
        <w:rPr>
          <w:rStyle w:val="elementdeftypeChar"/>
          <w:rFonts w:eastAsia="Calibri"/>
        </w:rPr>
        <w:t>eat_stake</w:t>
      </w:r>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r w:rsidRPr="003455CD">
              <w:rPr>
                <w:sz w:val="20"/>
                <w:szCs w:val="20"/>
              </w:rPr>
              <w:t>normal_direction</w:t>
            </w:r>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r w:rsidRPr="00802A75">
              <w:rPr>
                <w:sz w:val="20"/>
                <w:szCs w:val="20"/>
              </w:rPr>
              <w:t>tangential_direction</w:t>
            </w:r>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719E648F" w:rsidR="00FC68DB" w:rsidRDefault="00FC68DB" w:rsidP="00B202D2">
      <w:pPr>
        <w:pStyle w:val="Caption"/>
        <w:tabs>
          <w:tab w:val="center" w:pos="4535"/>
          <w:tab w:val="left" w:pos="7349"/>
        </w:tabs>
        <w:spacing w:before="120"/>
        <w:jc w:val="left"/>
        <w:rPr>
          <w:rStyle w:val="elementdeftypeChar"/>
          <w:rFonts w:eastAsia="Calibri"/>
          <w:b w:val="0"/>
        </w:rPr>
      </w:pPr>
      <w:r>
        <w:tab/>
      </w:r>
      <w:bookmarkStart w:id="1467" w:name="_Toc77095927"/>
      <w:bookmarkStart w:id="1468" w:name="_Toc86874022"/>
      <w:r>
        <w:t xml:space="preserve">Table </w:t>
      </w:r>
      <w:r>
        <w:fldChar w:fldCharType="begin"/>
      </w:r>
      <w:r>
        <w:instrText xml:space="preserve"> SEQ Table \* ARABIC </w:instrText>
      </w:r>
      <w:r>
        <w:fldChar w:fldCharType="separate"/>
      </w:r>
      <w:r w:rsidR="00C07D39">
        <w:rPr>
          <w:noProof/>
        </w:rPr>
        <w:t>69</w:t>
      </w:r>
      <w:r>
        <w:fldChar w:fldCharType="end"/>
      </w:r>
      <w:r>
        <w:t xml:space="preserve">: </w:t>
      </w:r>
      <w:r w:rsidRPr="0097183B">
        <w:t xml:space="preserve">Nested elements of element </w:t>
      </w:r>
      <w:r w:rsidRPr="0097183B">
        <w:rPr>
          <w:rStyle w:val="elementdeftypeChar"/>
          <w:rFonts w:eastAsia="Calibri"/>
          <w:b w:val="0"/>
        </w:rPr>
        <w:t>&lt;</w:t>
      </w:r>
      <w:r>
        <w:rPr>
          <w:rStyle w:val="elementdeftypeChar"/>
          <w:rFonts w:eastAsia="Calibri"/>
        </w:rPr>
        <w:t>h</w:t>
      </w:r>
      <w:r w:rsidRPr="004C5814">
        <w:rPr>
          <w:rStyle w:val="elementdeftypeChar"/>
          <w:rFonts w:eastAsia="Calibri"/>
        </w:rPr>
        <w:t>eat_stake</w:t>
      </w:r>
      <w:r w:rsidRPr="0097183B">
        <w:rPr>
          <w:rStyle w:val="elementdeftypeChar"/>
          <w:rFonts w:eastAsia="Calibri"/>
          <w:b w:val="0"/>
        </w:rPr>
        <w:t>/&gt;</w:t>
      </w:r>
      <w:bookmarkEnd w:id="1467"/>
      <w:bookmarkEnd w:id="1468"/>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&lt;heat_stake heat_stake_type=</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head_diameter=</w:t>
      </w:r>
      <w:r>
        <w:rPr>
          <w:color w:val="0070C0"/>
        </w:rPr>
        <w:t>"</w:t>
      </w:r>
      <w:r w:rsidRPr="000A05DE">
        <w:rPr>
          <w:color w:val="0070C0"/>
        </w:rPr>
        <w:t>6.0</w:t>
      </w:r>
      <w:r>
        <w:rPr>
          <w:color w:val="0070C0"/>
        </w:rPr>
        <w:t>"</w:t>
      </w:r>
      <w:r w:rsidRPr="000A05DE">
        <w:rPr>
          <w:color w:val="0070C0"/>
        </w:rPr>
        <w:t xml:space="preserve"> head_height=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&lt;normal_direction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&lt;/heat_stake&gt;</w:t>
      </w:r>
    </w:p>
    <w:p w14:paraId="1B7BD933" w14:textId="77777777" w:rsidR="00FC68DB" w:rsidRPr="00226A3F" w:rsidRDefault="00FC68DB" w:rsidP="00B202D2">
      <w:pPr>
        <w:pStyle w:val="XMLCode"/>
        <w:keepNext/>
        <w:keepLines/>
      </w:pPr>
      <w:r w:rsidRPr="00226A3F">
        <w:lastRenderedPageBreak/>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Heading2"/>
      </w:pPr>
      <w:bookmarkStart w:id="1469" w:name="_Toc3556995"/>
      <w:bookmarkStart w:id="1470" w:name="_Toc34747245"/>
      <w:bookmarkStart w:id="1471" w:name="_Toc77102061"/>
      <w:bookmarkStart w:id="1472" w:name="_Toc86869807"/>
      <w:r>
        <w:t>Clips/</w:t>
      </w:r>
      <w:r w:rsidRPr="00BF4695">
        <w:t>Snap Joints</w:t>
      </w:r>
      <w:bookmarkEnd w:id="1469"/>
      <w:bookmarkEnd w:id="1470"/>
      <w:bookmarkEnd w:id="1471"/>
      <w:bookmarkEnd w:id="1472"/>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Paragraph"/>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Paragraph"/>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1B01D6">
      <w:pPr>
        <w:pStyle w:val="ListParagraph"/>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Paragraph"/>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Paragraph"/>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Paragraph"/>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Paragraph"/>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8"/>
                    </pic:cNvP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0B6EDA">
      <w:pPr>
        <w:pStyle w:val="ListParagraph"/>
        <w:keepNext/>
        <w:ind w:left="0"/>
        <w:jc w:val="center"/>
        <w:rPr>
          <w:sz w:val="18"/>
          <w:lang w:val="en-US"/>
        </w:rPr>
      </w:pPr>
      <w:r w:rsidRPr="0042625C">
        <w:rPr>
          <w:i/>
          <w:sz w:val="18"/>
          <w:lang w:val="en-US"/>
        </w:rPr>
        <w:t>Source of image</w:t>
      </w:r>
      <w:r w:rsidRPr="0042625C">
        <w:rPr>
          <w:sz w:val="18"/>
          <w:lang w:val="en-US"/>
        </w:rPr>
        <w:t xml:space="preserve">: </w:t>
      </w:r>
      <w:hyperlink r:id="rId120" w:history="1">
        <w:r w:rsidRPr="0042625C">
          <w:rPr>
            <w:rStyle w:val="Hyperlink"/>
            <w:sz w:val="18"/>
            <w:lang w:val="en-US"/>
          </w:rPr>
          <w:t>http://en.wikipedia.org/wiki/File:Hairpin_clip.png</w:t>
        </w:r>
      </w:hyperlink>
    </w:p>
    <w:p w14:paraId="023289B0" w14:textId="0AED0EEC" w:rsidR="00FC68DB" w:rsidRDefault="00FC68DB" w:rsidP="00B202D2">
      <w:pPr>
        <w:pStyle w:val="Caption"/>
        <w:spacing w:before="120"/>
      </w:pPr>
      <w:bookmarkStart w:id="1473" w:name="_Toc3557114"/>
      <w:bookmarkStart w:id="1474" w:name="_Toc34747365"/>
      <w:bookmarkStart w:id="1475" w:name="_Toc76030558"/>
      <w:bookmarkStart w:id="1476" w:name="_Toc86869887"/>
      <w:r>
        <w:t xml:space="preserve">Figure </w:t>
      </w:r>
      <w:r>
        <w:fldChar w:fldCharType="begin"/>
      </w:r>
      <w:r>
        <w:instrText xml:space="preserve"> SEQ Figure \* ARABIC </w:instrText>
      </w:r>
      <w:r>
        <w:fldChar w:fldCharType="separate"/>
      </w:r>
      <w:r w:rsidR="00C07D39">
        <w:rPr>
          <w:noProof/>
        </w:rPr>
        <w:t>37</w:t>
      </w:r>
      <w:r>
        <w:fldChar w:fldCharType="end"/>
      </w:r>
      <w:r w:rsidRPr="0042625C">
        <w:t xml:space="preserve">: A </w:t>
      </w:r>
      <w:r>
        <w:t>"</w:t>
      </w:r>
      <w:r w:rsidRPr="0042625C">
        <w:t>Hairpin Clip</w:t>
      </w:r>
      <w:bookmarkEnd w:id="1473"/>
      <w:r>
        <w:t>"</w:t>
      </w:r>
      <w:bookmarkEnd w:id="1474"/>
      <w:bookmarkEnd w:id="1475"/>
      <w:bookmarkEnd w:id="1476"/>
    </w:p>
    <w:p w14:paraId="67D8D8DC" w14:textId="77777777" w:rsidR="00FC68DB" w:rsidRDefault="00FC68DB" w:rsidP="000B6EDA">
      <w:pPr>
        <w:pStyle w:val="ListParagraph"/>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846802" cy="959488"/>
                    </a:xfrm>
                    <a:prstGeom prst="rect">
                      <a:avLst/>
                    </a:prstGeom>
                  </pic:spPr>
                </pic:pic>
              </a:graphicData>
            </a:graphic>
          </wp:inline>
        </w:drawing>
      </w:r>
    </w:p>
    <w:p w14:paraId="05046B69" w14:textId="006FDD15" w:rsidR="00FC68DB" w:rsidRDefault="00FC68DB" w:rsidP="000B6EDA">
      <w:pPr>
        <w:pStyle w:val="ListParagraph"/>
        <w:keepNext/>
        <w:ind w:left="0"/>
        <w:jc w:val="center"/>
        <w:rPr>
          <w:lang w:val="en-US"/>
        </w:rPr>
      </w:pPr>
      <w:r w:rsidRPr="0042625C">
        <w:rPr>
          <w:i/>
          <w:sz w:val="18"/>
          <w:lang w:val="en-US"/>
        </w:rPr>
        <w:t>Source of image</w:t>
      </w:r>
      <w:r w:rsidRPr="0042625C">
        <w:rPr>
          <w:sz w:val="18"/>
          <w:lang w:val="en-US"/>
        </w:rPr>
        <w:t xml:space="preserve">: </w:t>
      </w:r>
      <w:hyperlink r:id="rId122" w:history="1">
        <w:r>
          <w:rPr>
            <w:rStyle w:val="Hyperlink"/>
            <w:sz w:val="18"/>
            <w:lang w:val="en-US"/>
          </w:rPr>
          <w:t>http://commons.wikimedia.org/wiki/File:Circlips_interieur.png</w:t>
        </w:r>
      </w:hyperlink>
    </w:p>
    <w:p w14:paraId="15994C73" w14:textId="52433212" w:rsidR="00FC68DB" w:rsidRDefault="00FC68DB" w:rsidP="00B202D2">
      <w:pPr>
        <w:pStyle w:val="Caption"/>
        <w:spacing w:before="120"/>
      </w:pPr>
      <w:bookmarkStart w:id="1477" w:name="_Toc3557115"/>
      <w:bookmarkStart w:id="1478" w:name="_Toc34747366"/>
      <w:bookmarkStart w:id="1479" w:name="_Toc76030559"/>
      <w:bookmarkStart w:id="1480" w:name="_Toc86869888"/>
      <w:r>
        <w:t xml:space="preserve">Figure </w:t>
      </w:r>
      <w:r>
        <w:fldChar w:fldCharType="begin"/>
      </w:r>
      <w:r>
        <w:instrText xml:space="preserve"> SEQ Figure \* ARABIC </w:instrText>
      </w:r>
      <w:r>
        <w:fldChar w:fldCharType="separate"/>
      </w:r>
      <w:r w:rsidR="00C07D39">
        <w:rPr>
          <w:noProof/>
        </w:rPr>
        <w:t>38</w:t>
      </w:r>
      <w:r>
        <w:fldChar w:fldCharType="end"/>
      </w:r>
      <w:r>
        <w:t xml:space="preserve">: </w:t>
      </w:r>
      <w:r w:rsidRPr="008F3E40">
        <w:t>Internal and External Circlips</w:t>
      </w:r>
      <w:bookmarkEnd w:id="1477"/>
      <w:bookmarkEnd w:id="1478"/>
      <w:bookmarkEnd w:id="1479"/>
      <w:bookmarkEnd w:id="1480"/>
    </w:p>
    <w:p w14:paraId="35169F2F" w14:textId="77777777" w:rsidR="00FC68DB" w:rsidRDefault="00FC68DB" w:rsidP="000B6EDA">
      <w:pPr>
        <w:pStyle w:val="ListParagraph"/>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0B6EDA">
      <w:pPr>
        <w:pStyle w:val="ListParagraph"/>
        <w:keepNext/>
        <w:ind w:left="0"/>
        <w:jc w:val="center"/>
        <w:rPr>
          <w:lang w:val="en-US"/>
        </w:rPr>
      </w:pPr>
      <w:r w:rsidRPr="004A2BBC">
        <w:rPr>
          <w:i/>
          <w:sz w:val="18"/>
          <w:lang w:val="en-US"/>
        </w:rPr>
        <w:t>Source of images: Ford Werke GmbH</w:t>
      </w:r>
    </w:p>
    <w:p w14:paraId="68FFE6D3" w14:textId="46FFACDC" w:rsidR="00FC68DB" w:rsidRDefault="00FC68DB" w:rsidP="00B202D2">
      <w:pPr>
        <w:pStyle w:val="Caption"/>
      </w:pPr>
      <w:bookmarkStart w:id="1481" w:name="_Toc3557116"/>
      <w:bookmarkStart w:id="1482" w:name="_Ref7727027"/>
      <w:bookmarkStart w:id="1483" w:name="_Toc34747367"/>
      <w:bookmarkStart w:id="1484" w:name="_Toc76030560"/>
      <w:bookmarkStart w:id="1485" w:name="_Toc86869889"/>
      <w:r>
        <w:t xml:space="preserve">Figure </w:t>
      </w:r>
      <w:r>
        <w:fldChar w:fldCharType="begin"/>
      </w:r>
      <w:r>
        <w:instrText xml:space="preserve"> SEQ Figure \* ARABIC </w:instrText>
      </w:r>
      <w:r>
        <w:fldChar w:fldCharType="separate"/>
      </w:r>
      <w:r w:rsidR="00C07D39">
        <w:rPr>
          <w:noProof/>
        </w:rPr>
        <w:t>39</w:t>
      </w:r>
      <w:r>
        <w:fldChar w:fldCharType="end"/>
      </w:r>
      <w:r w:rsidRPr="004A2BBC">
        <w:t>: Clips Pushed into a Hole</w:t>
      </w:r>
      <w:bookmarkEnd w:id="1481"/>
      <w:bookmarkEnd w:id="1482"/>
      <w:bookmarkEnd w:id="1483"/>
      <w:bookmarkEnd w:id="1484"/>
      <w:bookmarkEnd w:id="1485"/>
    </w:p>
    <w:p w14:paraId="3C4711CE" w14:textId="77777777" w:rsidR="00FC68DB" w:rsidRDefault="00FC68DB" w:rsidP="000B6EDA">
      <w:pPr>
        <w:pStyle w:val="ListParagraph"/>
        <w:keepNext/>
        <w:ind w:left="0"/>
        <w:jc w:val="center"/>
        <w:rPr>
          <w:lang w:val="en-US"/>
        </w:rPr>
      </w:pPr>
      <w:r w:rsidRPr="00D2720D">
        <w:rPr>
          <w:noProof/>
          <w:lang w:val="en-US"/>
        </w:rPr>
        <w:lastRenderedPageBreak/>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Paragraph"/>
        <w:keepNext/>
        <w:ind w:left="0"/>
        <w:rPr>
          <w:lang w:val="en-US"/>
        </w:rPr>
      </w:pPr>
    </w:p>
    <w:p w14:paraId="72EE214A" w14:textId="77777777" w:rsidR="00FC68DB" w:rsidRPr="004A2BBC" w:rsidRDefault="00FC68DB" w:rsidP="000B6EDA">
      <w:pPr>
        <w:pStyle w:val="ListParagraph"/>
        <w:keepNext/>
        <w:ind w:left="0"/>
        <w:jc w:val="center"/>
        <w:rPr>
          <w:lang w:val="en-US"/>
        </w:rPr>
      </w:pPr>
      <w:r w:rsidRPr="004A2BBC">
        <w:rPr>
          <w:i/>
          <w:sz w:val="18"/>
          <w:lang w:val="en-US"/>
        </w:rPr>
        <w:t>Source of images: Ford Werke GmbH</w:t>
      </w:r>
    </w:p>
    <w:p w14:paraId="34801AAE" w14:textId="25155ACF" w:rsidR="00FC68DB" w:rsidRDefault="00FC68DB" w:rsidP="00B202D2">
      <w:pPr>
        <w:pStyle w:val="Caption"/>
      </w:pPr>
      <w:bookmarkStart w:id="1486" w:name="_Toc3557117"/>
      <w:bookmarkStart w:id="1487" w:name="_Toc34747368"/>
      <w:bookmarkStart w:id="1488" w:name="_Toc76030561"/>
      <w:bookmarkStart w:id="1489" w:name="_Toc86869890"/>
      <w:r>
        <w:t xml:space="preserve">Figure </w:t>
      </w:r>
      <w:r>
        <w:fldChar w:fldCharType="begin"/>
      </w:r>
      <w:r>
        <w:instrText xml:space="preserve"> SEQ Figure \* ARABIC </w:instrText>
      </w:r>
      <w:r>
        <w:fldChar w:fldCharType="separate"/>
      </w:r>
      <w:r w:rsidR="00C07D39">
        <w:rPr>
          <w:noProof/>
        </w:rPr>
        <w:t>40</w:t>
      </w:r>
      <w:r>
        <w:fldChar w:fldCharType="end"/>
      </w:r>
      <w:r w:rsidRPr="004A2BBC">
        <w:t xml:space="preserve">: </w:t>
      </w:r>
      <w:r w:rsidRPr="00D2720D">
        <w:t>Clips Sliding onto a Flat Surface</w:t>
      </w:r>
      <w:bookmarkEnd w:id="1486"/>
      <w:bookmarkEnd w:id="1487"/>
      <w:bookmarkEnd w:id="1488"/>
      <w:bookmarkEnd w:id="1489"/>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2BAC13E"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17ADED6" w14:textId="116C86C5" w:rsidR="00FC68DB" w:rsidRDefault="00FC68DB" w:rsidP="00B202D2">
      <w:pPr>
        <w:pStyle w:val="Caption"/>
        <w:spacing w:before="120"/>
        <w:rPr>
          <w:rStyle w:val="elementdeftypeChar"/>
          <w:rFonts w:eastAsia="Calibri"/>
          <w:b w:val="0"/>
        </w:rPr>
      </w:pPr>
      <w:bookmarkStart w:id="1490" w:name="_Toc3566475"/>
      <w:bookmarkStart w:id="1491" w:name="_Toc34747476"/>
      <w:bookmarkStart w:id="1492" w:name="_Toc77095928"/>
      <w:bookmarkStart w:id="1493" w:name="_Toc86874023"/>
      <w:r>
        <w:t xml:space="preserve">Table </w:t>
      </w:r>
      <w:r>
        <w:fldChar w:fldCharType="begin"/>
      </w:r>
      <w:r>
        <w:instrText xml:space="preserve"> SEQ Table \* ARABIC </w:instrText>
      </w:r>
      <w:r>
        <w:fldChar w:fldCharType="separate"/>
      </w:r>
      <w:r w:rsidR="00C07D39">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90"/>
      <w:bookmarkEnd w:id="1491"/>
      <w:bookmarkEnd w:id="1492"/>
      <w:bookmarkEnd w:id="1493"/>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r>
              <w:rPr>
                <w:rFonts w:cs="Calibri"/>
                <w:sz w:val="20"/>
                <w:szCs w:val="20"/>
                <w:lang w:eastAsia="en-GB"/>
              </w:rPr>
              <w:t>clip_type</w:t>
            </w:r>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r>
              <w:rPr>
                <w:rFonts w:cs="Calibri"/>
                <w:sz w:val="20"/>
                <w:szCs w:val="20"/>
                <w:lang w:eastAsia="en-GB"/>
              </w:rPr>
              <w:t>attachment_type</w:t>
            </w:r>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r>
              <w:rPr>
                <w:rFonts w:cs="Calibri"/>
                <w:sz w:val="20"/>
                <w:szCs w:val="20"/>
                <w:lang w:eastAsia="en-GB"/>
              </w:rPr>
              <w:t>hole_diameter</w:t>
            </w:r>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r>
              <w:rPr>
                <w:rFonts w:cs="Calibri"/>
                <w:sz w:val="20"/>
                <w:szCs w:val="20"/>
                <w:lang w:eastAsia="en-GB"/>
              </w:rPr>
              <w:t>hole_length</w:t>
            </w:r>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r>
              <w:rPr>
                <w:rFonts w:cs="Calibri"/>
                <w:sz w:val="20"/>
                <w:szCs w:val="20"/>
                <w:lang w:eastAsia="en-GB"/>
              </w:rPr>
              <w:t>hole_length &gt; 0 implies</w:t>
            </w:r>
          </w:p>
          <w:p w14:paraId="33DAF701" w14:textId="77777777" w:rsidR="00FC68DB" w:rsidRDefault="00FC68DB" w:rsidP="00B202D2">
            <w:pPr>
              <w:rPr>
                <w:sz w:val="20"/>
                <w:szCs w:val="20"/>
              </w:rPr>
            </w:pPr>
            <w:r>
              <w:rPr>
                <w:rFonts w:cs="Calibri"/>
                <w:sz w:val="20"/>
                <w:szCs w:val="20"/>
                <w:lang w:eastAsia="en-GB"/>
              </w:rPr>
              <w:t>hole_diameter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r>
              <w:rPr>
                <w:rFonts w:cs="Calibri"/>
                <w:sz w:val="20"/>
                <w:szCs w:val="20"/>
                <w:lang w:eastAsia="en-GB"/>
              </w:rPr>
              <w:t>pin_diameter</w:t>
            </w:r>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r>
              <w:rPr>
                <w:rFonts w:cs="Calibri"/>
                <w:sz w:val="20"/>
                <w:szCs w:val="20"/>
                <w:lang w:eastAsia="en-GB"/>
              </w:rPr>
              <w:t>pin_width</w:t>
            </w:r>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r>
              <w:rPr>
                <w:sz w:val="20"/>
                <w:szCs w:val="20"/>
              </w:rPr>
              <w:t>pin_width &gt; 0 implies</w:t>
            </w:r>
          </w:p>
          <w:p w14:paraId="6C368871" w14:textId="77777777" w:rsidR="00FC68DB" w:rsidRDefault="00FC68DB" w:rsidP="00B202D2">
            <w:pPr>
              <w:rPr>
                <w:sz w:val="20"/>
                <w:szCs w:val="20"/>
              </w:rPr>
            </w:pPr>
            <w:r>
              <w:rPr>
                <w:sz w:val="20"/>
                <w:szCs w:val="20"/>
              </w:rPr>
              <w:t>pin_diameter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r>
              <w:rPr>
                <w:rFonts w:cs="Calibri"/>
                <w:sz w:val="20"/>
                <w:szCs w:val="20"/>
                <w:lang w:eastAsia="en-GB"/>
              </w:rPr>
              <w:t>pin_length</w:t>
            </w:r>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r>
              <w:rPr>
                <w:rFonts w:cs="Calibri"/>
                <w:sz w:val="20"/>
                <w:szCs w:val="20"/>
                <w:lang w:eastAsia="en-GB"/>
              </w:rPr>
              <w:t>strap_length</w:t>
            </w:r>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r>
              <w:rPr>
                <w:rFonts w:cs="Calibri"/>
                <w:sz w:val="20"/>
                <w:szCs w:val="20"/>
                <w:lang w:eastAsia="en-GB"/>
              </w:rPr>
              <w:t>clipped_to</w:t>
            </w:r>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r>
              <w:rPr>
                <w:rFonts w:cs="Calibri"/>
                <w:sz w:val="20"/>
                <w:szCs w:val="20"/>
                <w:lang w:eastAsia="en-GB"/>
              </w:rPr>
              <w:t>part_code</w:t>
            </w:r>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67AB146B" w:rsidR="00FC68DB" w:rsidRDefault="00FC68DB" w:rsidP="00B202D2">
      <w:pPr>
        <w:pStyle w:val="Caption"/>
        <w:spacing w:before="120"/>
        <w:rPr>
          <w:rStyle w:val="elementdeftypeChar"/>
          <w:rFonts w:eastAsia="Calibri"/>
          <w:b w:val="0"/>
        </w:rPr>
      </w:pPr>
      <w:bookmarkStart w:id="1494" w:name="_Toc3566476"/>
      <w:bookmarkStart w:id="1495" w:name="_Toc34747477"/>
      <w:bookmarkStart w:id="1496" w:name="_Toc77095929"/>
      <w:bookmarkStart w:id="1497" w:name="_Toc86874024"/>
      <w:r>
        <w:t xml:space="preserve">Table </w:t>
      </w:r>
      <w:r>
        <w:fldChar w:fldCharType="begin"/>
      </w:r>
      <w:r>
        <w:instrText xml:space="preserve"> SEQ Table \* ARABIC </w:instrText>
      </w:r>
      <w:r>
        <w:fldChar w:fldCharType="separate"/>
      </w:r>
      <w:r w:rsidR="00C07D39">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494"/>
      <w:bookmarkEnd w:id="1495"/>
      <w:bookmarkEnd w:id="1496"/>
      <w:bookmarkEnd w:id="1497"/>
    </w:p>
    <w:p w14:paraId="06661839" w14:textId="77777777" w:rsidR="00FC68DB" w:rsidRPr="0010140C" w:rsidRDefault="00FC68DB" w:rsidP="001B01D6">
      <w:pPr>
        <w:pStyle w:val="ListParagraph"/>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clip_type</w:t>
      </w:r>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Paragraph"/>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attachment_type</w:t>
      </w:r>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Paragraph"/>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hole_diameter</w:t>
      </w:r>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Paragraph"/>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Paragraph"/>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lastRenderedPageBreak/>
        <w:t>pin_diameter</w:t>
      </w:r>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Paragraph"/>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Paragraph"/>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pin_length</w:t>
      </w:r>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5E634A75" w:rsidR="00FC68DB" w:rsidRPr="00252424" w:rsidRDefault="00FC68DB" w:rsidP="001B01D6">
      <w:pPr>
        <w:pStyle w:val="ListParagraph"/>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strap_length</w:t>
      </w:r>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07D39">
        <w:t xml:space="preserve">Figure </w:t>
      </w:r>
      <w:r w:rsidR="00C07D39">
        <w:rPr>
          <w:noProof/>
        </w:rPr>
        <w:t>39</w:t>
      </w:r>
      <w:r w:rsidR="00C07D39"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6F63944" w:rsidR="00FC68DB" w:rsidRPr="003302C7" w:rsidRDefault="00FC68DB" w:rsidP="001B01D6">
      <w:pPr>
        <w:pStyle w:val="ListParagraph"/>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clipped_to</w:t>
      </w:r>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Paragraph"/>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Paragraph"/>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r w:rsidRPr="003302C7">
        <w:rPr>
          <w:rStyle w:val="elementdeftypeChar"/>
          <w:rFonts w:eastAsia="Calibri"/>
          <w:lang w:eastAsia="en-GB"/>
        </w:rPr>
        <w:t>part_code</w:t>
      </w:r>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r w:rsidRPr="003302C7">
        <w:rPr>
          <w:rStyle w:val="elementdeftypeChar"/>
          <w:rFonts w:eastAsia="Calibri"/>
        </w:rPr>
        <w:t>clipped_to</w:t>
      </w:r>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r w:rsidRPr="007A41AC">
        <w:rPr>
          <w:rStyle w:val="elementdeftypeChar"/>
          <w:rFonts w:eastAsia="Calibri"/>
        </w:rPr>
        <w:t>clipped_to</w:t>
      </w:r>
      <w:r>
        <w:rPr>
          <w:rFonts w:cs="Calibri"/>
          <w:lang w:eastAsia="en-GB"/>
        </w:rPr>
        <w:t>.</w:t>
      </w:r>
    </w:p>
    <w:p w14:paraId="13B3CD3D" w14:textId="2E9E8BA5"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r>
              <w:rPr>
                <w:sz w:val="20"/>
                <w:szCs w:val="20"/>
              </w:rPr>
              <w:t>normal_direction</w:t>
            </w:r>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r>
              <w:rPr>
                <w:sz w:val="20"/>
                <w:szCs w:val="20"/>
              </w:rPr>
              <w:t>tangential_direction</w:t>
            </w:r>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5EF206C7" w:rsidR="00FC68DB" w:rsidRDefault="00FC68DB" w:rsidP="00B202D2">
      <w:pPr>
        <w:pStyle w:val="Caption"/>
        <w:spacing w:before="120"/>
        <w:rPr>
          <w:rStyle w:val="elementdeftypeChar"/>
          <w:rFonts w:eastAsia="Calibri"/>
          <w:b w:val="0"/>
        </w:rPr>
      </w:pPr>
      <w:bookmarkStart w:id="1498" w:name="_Toc3566477"/>
      <w:bookmarkStart w:id="1499" w:name="_Toc34747478"/>
      <w:bookmarkStart w:id="1500" w:name="_Toc77095930"/>
      <w:bookmarkStart w:id="1501" w:name="_Toc86874025"/>
      <w:r w:rsidRPr="00BB135A">
        <w:t xml:space="preserve">Table </w:t>
      </w:r>
      <w:r>
        <w:fldChar w:fldCharType="begin"/>
      </w:r>
      <w:r>
        <w:instrText xml:space="preserve"> SEQ Table \* ARABIC </w:instrText>
      </w:r>
      <w:r>
        <w:fldChar w:fldCharType="separate"/>
      </w:r>
      <w:r w:rsidR="00C07D39">
        <w:rPr>
          <w:noProof/>
        </w:rPr>
        <w:t>72</w:t>
      </w:r>
      <w:r>
        <w:fldChar w:fldCharType="end"/>
      </w:r>
      <w:r w:rsidRPr="00BB135A">
        <w:t xml:space="preserve">: Nested elements of element </w:t>
      </w:r>
      <w:r w:rsidRPr="00BB135A">
        <w:rPr>
          <w:rStyle w:val="elementdeftypeChar"/>
          <w:rFonts w:eastAsia="Calibri"/>
          <w:b w:val="0"/>
        </w:rPr>
        <w:t>&lt;clip/&gt;</w:t>
      </w:r>
      <w:bookmarkEnd w:id="1498"/>
      <w:bookmarkEnd w:id="1499"/>
      <w:bookmarkEnd w:id="1500"/>
      <w:bookmarkEnd w:id="1501"/>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r>
        <w:rPr>
          <w:b/>
          <w:color w:val="0070C0"/>
        </w:rPr>
        <w:t>clipped_to</w:t>
      </w:r>
      <w:r w:rsidRPr="008275F2">
        <w:rPr>
          <w:b/>
          <w:color w:val="0070C0"/>
        </w:rPr>
        <w:t>=</w:t>
      </w:r>
      <w:r>
        <w:rPr>
          <w:b/>
          <w:color w:val="0070C0"/>
        </w:rPr>
        <w:t>"1" attachment_type</w:t>
      </w:r>
      <w:r w:rsidRPr="008275F2">
        <w:rPr>
          <w:b/>
          <w:color w:val="0070C0"/>
        </w:rPr>
        <w:t>=</w:t>
      </w:r>
      <w:r>
        <w:rPr>
          <w:b/>
          <w:color w:val="0070C0"/>
        </w:rPr>
        <w:t>"push into round hole" hole_diameter</w:t>
      </w:r>
      <w:r w:rsidRPr="008275F2">
        <w:rPr>
          <w:b/>
          <w:color w:val="0070C0"/>
        </w:rPr>
        <w:t>=</w:t>
      </w:r>
      <w:r>
        <w:rPr>
          <w:b/>
          <w:color w:val="0070C0"/>
        </w:rPr>
        <w:t xml:space="preserve">"8.0"     </w:t>
      </w:r>
      <w:r>
        <w:rPr>
          <w:b/>
          <w:color w:val="0070C0"/>
        </w:rPr>
        <w:tab/>
        <w:t xml:space="preserve">    hole_length</w:t>
      </w:r>
      <w:r w:rsidRPr="008275F2">
        <w:rPr>
          <w:b/>
          <w:color w:val="0070C0"/>
        </w:rPr>
        <w:t>=</w:t>
      </w:r>
      <w:r>
        <w:rPr>
          <w:b/>
          <w:color w:val="0070C0"/>
        </w:rPr>
        <w:t>"12.0" pin_diameter</w:t>
      </w:r>
      <w:r w:rsidRPr="008275F2">
        <w:rPr>
          <w:b/>
          <w:color w:val="0070C0"/>
        </w:rPr>
        <w:t>=</w:t>
      </w:r>
      <w:r>
        <w:rPr>
          <w:b/>
          <w:color w:val="0070C0"/>
        </w:rPr>
        <w:t>"10.0" pin_length</w:t>
      </w:r>
      <w:r w:rsidRPr="008275F2">
        <w:rPr>
          <w:b/>
          <w:color w:val="0070C0"/>
        </w:rPr>
        <w:t>=</w:t>
      </w:r>
      <w:r>
        <w:rPr>
          <w:b/>
          <w:color w:val="0070C0"/>
        </w:rPr>
        <w:t>"10.0" material</w:t>
      </w:r>
      <w:r w:rsidRPr="008275F2">
        <w:rPr>
          <w:b/>
          <w:color w:val="0070C0"/>
        </w:rPr>
        <w:t>=</w:t>
      </w:r>
      <w:r>
        <w:rPr>
          <w:b/>
          <w:color w:val="0070C0"/>
        </w:rPr>
        <w:t>"polyamid"</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&lt;tangential_direction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&lt;loc&gt; 1645.83 821.145 616.585 &lt;/loc&gt;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Heading2"/>
      </w:pPr>
      <w:bookmarkStart w:id="1502" w:name="_Toc3556996"/>
      <w:bookmarkStart w:id="1503" w:name="_Toc34747246"/>
      <w:bookmarkStart w:id="1504" w:name="_Toc77102062"/>
      <w:bookmarkStart w:id="1505" w:name="_Toc86869808"/>
      <w:r w:rsidRPr="00BF4695">
        <w:t>Nails</w:t>
      </w:r>
      <w:bookmarkEnd w:id="1502"/>
      <w:bookmarkEnd w:id="1503"/>
      <w:bookmarkEnd w:id="1504"/>
      <w:bookmarkEnd w:id="1505"/>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FA353C">
      <w:pPr>
        <w:keepNext/>
        <w:autoSpaceDE w:val="0"/>
        <w:autoSpaceDN w:val="0"/>
        <w:adjustRightInd w:val="0"/>
        <w:spacing w:after="0"/>
        <w:jc w:val="center"/>
        <w:rPr>
          <w:rFonts w:cs="Calibri"/>
          <w:lang w:eastAsia="en-GB"/>
        </w:rPr>
      </w:pPr>
      <w:r>
        <w:rPr>
          <w:noProof/>
          <w:lang w:val="en-US"/>
        </w:rPr>
        <w:lastRenderedPageBreak/>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7">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FA353C">
      <w:pPr>
        <w:pStyle w:val="Caption"/>
        <w:keepNext/>
        <w:spacing w:before="120"/>
        <w:jc w:val="center"/>
        <w:rPr>
          <w:b/>
          <w:sz w:val="16"/>
        </w:rPr>
      </w:pPr>
      <w:r w:rsidRPr="002E2954">
        <w:rPr>
          <w:sz w:val="16"/>
        </w:rPr>
        <w:t xml:space="preserve">Source of image: </w:t>
      </w:r>
      <w:hyperlink r:id="rId128" w:history="1">
        <w:r w:rsidRPr="002E2954">
          <w:rPr>
            <w:rStyle w:val="Hyperlink"/>
            <w:sz w:val="16"/>
          </w:rPr>
          <w:t>http://www.boellhoff.de/files/jpg2/RIVTAC-Alu-Hybrid-low.jpg</w:t>
        </w:r>
      </w:hyperlink>
    </w:p>
    <w:p w14:paraId="1767F965" w14:textId="61A1D72F" w:rsidR="00FC68DB" w:rsidRDefault="00FC68DB" w:rsidP="00B202D2">
      <w:pPr>
        <w:pStyle w:val="Caption"/>
        <w:spacing w:before="120"/>
      </w:pPr>
      <w:bookmarkStart w:id="1506" w:name="_Toc3557118"/>
      <w:bookmarkStart w:id="1507" w:name="_Toc34747369"/>
      <w:bookmarkStart w:id="1508" w:name="_Toc76030562"/>
      <w:bookmarkStart w:id="1509" w:name="_Toc86869891"/>
      <w:r>
        <w:t xml:space="preserve">Figure </w:t>
      </w:r>
      <w:r>
        <w:fldChar w:fldCharType="begin"/>
      </w:r>
      <w:r>
        <w:instrText xml:space="preserve"> SEQ Figure \* ARABIC </w:instrText>
      </w:r>
      <w:r>
        <w:fldChar w:fldCharType="separate"/>
      </w:r>
      <w:r w:rsidR="00C07D39">
        <w:rPr>
          <w:noProof/>
        </w:rPr>
        <w:t>41</w:t>
      </w:r>
      <w:r>
        <w:fldChar w:fldCharType="end"/>
      </w:r>
      <w:r>
        <w:t>: RIVTAC</w:t>
      </w:r>
      <w:r w:rsidRPr="002E2954">
        <w:rPr>
          <w:rFonts w:cs="Calibri"/>
          <w:sz w:val="22"/>
        </w:rPr>
        <w:t>®</w:t>
      </w:r>
      <w:r>
        <w:t xml:space="preserve"> Nail</w:t>
      </w:r>
      <w:bookmarkEnd w:id="1506"/>
      <w:bookmarkEnd w:id="1507"/>
      <w:bookmarkEnd w:id="1508"/>
      <w:bookmarkEnd w:id="1509"/>
    </w:p>
    <w:p w14:paraId="0AD7641F" w14:textId="77777777" w:rsidR="00FC68DB" w:rsidRPr="002E2954" w:rsidRDefault="00FC68DB" w:rsidP="00B202D2">
      <w:r>
        <w:t>The components, which are connected by this type of connector,</w:t>
      </w:r>
      <w:r w:rsidRPr="00D51266">
        <w:t xml:space="preserve"> may consist of steel, aluminum, magnesium</w:t>
      </w:r>
      <w:r>
        <w:t>,</w:t>
      </w:r>
      <w:r w:rsidRPr="00D51266">
        <w:t xml:space="preserve"> or plastic</w:t>
      </w:r>
      <w:r>
        <w:t>.</w:t>
      </w:r>
    </w:p>
    <w:p w14:paraId="0428B73B" w14:textId="77777777" w:rsidR="00FC68DB" w:rsidRPr="00FA353C" w:rsidRDefault="00FC68DB" w:rsidP="00FA353C">
      <w:pPr>
        <w:keepNext/>
        <w:autoSpaceDE w:val="0"/>
        <w:autoSpaceDN w:val="0"/>
        <w:adjustRightInd w:val="0"/>
        <w:spacing w:after="0"/>
        <w:jc w:val="center"/>
        <w:rPr>
          <w:rFonts w:cs="Calibri"/>
          <w:lang w:eastAsia="en-GB"/>
        </w:rPr>
      </w:pPr>
      <w:r w:rsidRPr="00FA353C">
        <w:rPr>
          <w:noProof/>
          <w:lang w:val="en-US"/>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BEBA8EAE-BF5A-486C-A8C5-ECC9F3942E4B}">
                          <a14:imgProps xmlns:a14="http://schemas.microsoft.com/office/drawing/2010/main">
                            <a14:imgLayer r:embed="rId130">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Pr="00FA353C" w:rsidRDefault="00FC68DB" w:rsidP="00FA353C">
      <w:pPr>
        <w:keepNext/>
        <w:autoSpaceDE w:val="0"/>
        <w:autoSpaceDN w:val="0"/>
        <w:adjustRightInd w:val="0"/>
        <w:spacing w:before="120"/>
        <w:jc w:val="center"/>
        <w:rPr>
          <w:rFonts w:cs="Calibri"/>
          <w:lang w:eastAsia="en-GB"/>
        </w:rPr>
      </w:pPr>
      <w:r w:rsidRPr="00FA353C">
        <w:rPr>
          <w:i/>
          <w:sz w:val="16"/>
        </w:rPr>
        <w:t>Source of image</w:t>
      </w:r>
      <w:r w:rsidRPr="00FA353C">
        <w:rPr>
          <w:sz w:val="16"/>
        </w:rPr>
        <w:t xml:space="preserve">: </w:t>
      </w:r>
      <w:hyperlink r:id="rId131" w:history="1">
        <w:r w:rsidRPr="00FA353C">
          <w:rPr>
            <w:rStyle w:val="Hyperlink"/>
            <w:sz w:val="16"/>
          </w:rPr>
          <w:t>http://www.boellhoff.de</w:t>
        </w:r>
      </w:hyperlink>
    </w:p>
    <w:p w14:paraId="01D09EF7" w14:textId="2A8648E3" w:rsidR="00FC68DB" w:rsidRDefault="00FC68DB" w:rsidP="00B202D2">
      <w:pPr>
        <w:pStyle w:val="Caption"/>
        <w:spacing w:before="120"/>
      </w:pPr>
      <w:bookmarkStart w:id="1510" w:name="_Toc3557119"/>
      <w:bookmarkStart w:id="1511" w:name="_Toc34747370"/>
      <w:bookmarkStart w:id="1512" w:name="_Toc76030563"/>
      <w:bookmarkStart w:id="1513" w:name="_Toc86869892"/>
      <w:r>
        <w:t xml:space="preserve">Figure </w:t>
      </w:r>
      <w:r>
        <w:fldChar w:fldCharType="begin"/>
      </w:r>
      <w:r>
        <w:instrText xml:space="preserve"> SEQ Figure \* ARABIC </w:instrText>
      </w:r>
      <w:r>
        <w:fldChar w:fldCharType="separate"/>
      </w:r>
      <w:r w:rsidR="00C07D39">
        <w:rPr>
          <w:noProof/>
        </w:rPr>
        <w:t>42</w:t>
      </w:r>
      <w:r>
        <w:fldChar w:fldCharType="end"/>
      </w:r>
      <w:r>
        <w:t xml:space="preserve">: </w:t>
      </w:r>
      <w:r w:rsidRPr="00037BF9">
        <w:t>Cross Section of a Nail, Connecting Two Sheets</w:t>
      </w:r>
      <w:bookmarkEnd w:id="1510"/>
      <w:bookmarkEnd w:id="1511"/>
      <w:bookmarkEnd w:id="1512"/>
      <w:bookmarkEnd w:id="1513"/>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C2DDA8F"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079FE174" w14:textId="4D2BAD39" w:rsidR="00FC68DB" w:rsidRDefault="00FC68DB" w:rsidP="00B202D2">
      <w:pPr>
        <w:pStyle w:val="Caption"/>
        <w:spacing w:before="120"/>
        <w:rPr>
          <w:rStyle w:val="elementdeftypeChar"/>
          <w:rFonts w:eastAsia="Calibri"/>
          <w:b w:val="0"/>
        </w:rPr>
      </w:pPr>
      <w:bookmarkStart w:id="1514" w:name="_Toc3566478"/>
      <w:bookmarkStart w:id="1515" w:name="_Toc34747479"/>
      <w:bookmarkStart w:id="1516" w:name="_Toc77095931"/>
      <w:bookmarkStart w:id="1517" w:name="_Toc86874026"/>
      <w:r>
        <w:t xml:space="preserve">Table </w:t>
      </w:r>
      <w:r>
        <w:fldChar w:fldCharType="begin"/>
      </w:r>
      <w:r>
        <w:instrText xml:space="preserve"> SEQ Table \* ARABIC </w:instrText>
      </w:r>
      <w:r>
        <w:fldChar w:fldCharType="separate"/>
      </w:r>
      <w:r w:rsidR="00C07D39">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514"/>
      <w:bookmarkEnd w:id="1515"/>
      <w:bookmarkEnd w:id="1516"/>
      <w:bookmarkEnd w:id="1517"/>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r>
              <w:rPr>
                <w:rFonts w:cs="Calibri"/>
                <w:sz w:val="20"/>
                <w:szCs w:val="20"/>
                <w:lang w:eastAsia="en-GB"/>
              </w:rPr>
              <w:t>nail_type</w:t>
            </w:r>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r>
              <w:rPr>
                <w:sz w:val="20"/>
                <w:szCs w:val="20"/>
              </w:rPr>
              <w:lastRenderedPageBreak/>
              <w:t>shaft_diameter</w:t>
            </w:r>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r>
              <w:rPr>
                <w:sz w:val="20"/>
                <w:szCs w:val="20"/>
              </w:rPr>
              <w:t>cylinder_length</w:t>
            </w:r>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r>
              <w:rPr>
                <w:sz w:val="20"/>
                <w:szCs w:val="20"/>
              </w:rPr>
              <w:t>head_diameter</w:t>
            </w:r>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r>
              <w:rPr>
                <w:sz w:val="20"/>
                <w:szCs w:val="20"/>
              </w:rPr>
              <w:t>head_height</w:t>
            </w:r>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r>
              <w:rPr>
                <w:sz w:val="20"/>
                <w:szCs w:val="20"/>
              </w:rPr>
              <w:t>shear_strength</w:t>
            </w:r>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r>
              <w:rPr>
                <w:sz w:val="20"/>
                <w:szCs w:val="20"/>
              </w:rPr>
              <w:t>peel_strength</w:t>
            </w:r>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r>
              <w:rPr>
                <w:rFonts w:cs="Calibri"/>
                <w:sz w:val="20"/>
                <w:szCs w:val="20"/>
                <w:lang w:eastAsia="en-GB"/>
              </w:rPr>
              <w:t>part_code</w:t>
            </w:r>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7A038334" w:rsidR="00FC68DB" w:rsidRDefault="00FC68DB" w:rsidP="00B202D2">
      <w:pPr>
        <w:pStyle w:val="Caption"/>
        <w:spacing w:before="120"/>
        <w:rPr>
          <w:rStyle w:val="elementdeftypeChar"/>
          <w:rFonts w:eastAsia="Calibri"/>
          <w:b w:val="0"/>
        </w:rPr>
      </w:pPr>
      <w:bookmarkStart w:id="1518" w:name="_Toc3566479"/>
      <w:bookmarkStart w:id="1519" w:name="_Toc34747480"/>
      <w:bookmarkStart w:id="1520" w:name="_Toc77095932"/>
      <w:bookmarkStart w:id="1521" w:name="_Toc86874027"/>
      <w:r>
        <w:t xml:space="preserve">Table </w:t>
      </w:r>
      <w:r>
        <w:fldChar w:fldCharType="begin"/>
      </w:r>
      <w:r>
        <w:instrText xml:space="preserve"> SEQ Table \* ARABIC </w:instrText>
      </w:r>
      <w:r>
        <w:fldChar w:fldCharType="separate"/>
      </w:r>
      <w:r w:rsidR="00C07D39">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518"/>
      <w:bookmarkEnd w:id="1519"/>
      <w:bookmarkEnd w:id="1520"/>
      <w:bookmarkEnd w:id="1521"/>
    </w:p>
    <w:p w14:paraId="2FAEF713" w14:textId="77777777" w:rsidR="00FC68DB" w:rsidRDefault="00FC68DB" w:rsidP="001B01D6">
      <w:pPr>
        <w:pStyle w:val="ListParagraph"/>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nail_type</w:t>
      </w:r>
      <w:r w:rsidRPr="00EA5B23">
        <w:rPr>
          <w:rFonts w:cs="Calibri"/>
          <w:lang w:val="en-US" w:eastAsia="en-GB"/>
        </w:rPr>
        <w:t>: the alphanumeric name of the nail</w:t>
      </w:r>
      <w:r>
        <w:rPr>
          <w:rStyle w:val="FootnoteReference"/>
          <w:rFonts w:cs="Calibri"/>
          <w:lang w:val="en-US" w:eastAsia="en-GB"/>
        </w:rPr>
        <w:footnoteReference w:id="18"/>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Paragraph"/>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D31953">
            <w:pPr>
              <w:pStyle w:val="ListParagraph"/>
              <w:keepNext/>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2"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D31953">
            <w:pPr>
              <w:pStyle w:val="ListParagraph"/>
              <w:keepNext/>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3"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D31953">
            <w:pPr>
              <w:pStyle w:val="ListParagraph"/>
              <w:keepNext/>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4"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D31953">
            <w:pPr>
              <w:pStyle w:val="ListParagraph"/>
              <w:keepNext/>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5"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D31953">
            <w:pPr>
              <w:pStyle w:val="ListParagraph"/>
              <w:keepNext/>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6"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D31953">
            <w:pPr>
              <w:pStyle w:val="ListParagraph"/>
              <w:keepNext/>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D31953">
            <w:pPr>
              <w:pStyle w:val="ListParagraph"/>
              <w:keepNext/>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D31953">
            <w:pPr>
              <w:pStyle w:val="ListParagraph"/>
              <w:keepNext/>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D31953">
            <w:pPr>
              <w:pStyle w:val="ListParagraph"/>
              <w:keepNext/>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D31953">
            <w:pPr>
              <w:pStyle w:val="ListParagraph"/>
              <w:keepNext/>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D31953">
      <w:pPr>
        <w:pStyle w:val="ListParagraph"/>
        <w:keepNext/>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D31953">
            <w:pPr>
              <w:pStyle w:val="ListParagraph"/>
              <w:keepNext/>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D31953">
            <w:pPr>
              <w:pStyle w:val="ListParagraph"/>
              <w:keepNext/>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8"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D31953">
            <w:pPr>
              <w:pStyle w:val="ListParagraph"/>
              <w:keepNext/>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D31953">
            <w:pPr>
              <w:pStyle w:val="ListParagraph"/>
              <w:keepNext/>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40">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D31953">
            <w:pPr>
              <w:pStyle w:val="ListParagraph"/>
              <w:keepNext/>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D31953">
            <w:pPr>
              <w:pStyle w:val="ListParagraph"/>
              <w:keepNext/>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D31953">
            <w:pPr>
              <w:pStyle w:val="ListParagraph"/>
              <w:keepNext/>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D31953">
            <w:pPr>
              <w:pStyle w:val="ListParagraph"/>
              <w:keepNext/>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D31953">
            <w:pPr>
              <w:pStyle w:val="ListParagraph"/>
              <w:keepNext/>
              <w:autoSpaceDE w:val="0"/>
              <w:autoSpaceDN w:val="0"/>
              <w:adjustRightInd w:val="0"/>
              <w:ind w:left="0"/>
              <w:jc w:val="center"/>
              <w:rPr>
                <w:rFonts w:cs="Calibri"/>
                <w:lang w:val="en-US" w:eastAsia="en-GB"/>
              </w:rPr>
            </w:pPr>
            <w:r>
              <w:rPr>
                <w:rFonts w:cs="Calibri"/>
                <w:lang w:val="en-US" w:eastAsia="en-GB"/>
              </w:rPr>
              <w:t>i,</w:t>
            </w:r>
          </w:p>
        </w:tc>
        <w:tc>
          <w:tcPr>
            <w:tcW w:w="1425" w:type="dxa"/>
          </w:tcPr>
          <w:p w14:paraId="40EBCCEE" w14:textId="77777777" w:rsidR="00FC68DB" w:rsidRDefault="00FC68DB" w:rsidP="00D31953">
            <w:pPr>
              <w:pStyle w:val="ListParagraph"/>
              <w:keepNext/>
              <w:autoSpaceDE w:val="0"/>
              <w:autoSpaceDN w:val="0"/>
              <w:adjustRightInd w:val="0"/>
              <w:ind w:left="0"/>
              <w:jc w:val="center"/>
              <w:rPr>
                <w:rFonts w:cs="Calibri"/>
                <w:lang w:val="en-US" w:eastAsia="en-GB"/>
              </w:rPr>
            </w:pPr>
          </w:p>
        </w:tc>
      </w:tr>
    </w:tbl>
    <w:p w14:paraId="1830E2B8" w14:textId="1071EA1E" w:rsidR="00D31953" w:rsidRPr="00D31953" w:rsidRDefault="00D31953" w:rsidP="00D31953">
      <w:pPr>
        <w:pStyle w:val="Caption"/>
        <w:spacing w:before="120"/>
      </w:pPr>
      <w:bookmarkStart w:id="1522" w:name="_Toc86874028"/>
      <w:r>
        <w:t xml:space="preserve">Table </w:t>
      </w:r>
      <w:r>
        <w:fldChar w:fldCharType="begin"/>
      </w:r>
      <w:r>
        <w:instrText xml:space="preserve"> SEQ Table \* ARABIC </w:instrText>
      </w:r>
      <w:r>
        <w:fldChar w:fldCharType="separate"/>
      </w:r>
      <w:r w:rsidR="00C07D39">
        <w:rPr>
          <w:noProof/>
        </w:rPr>
        <w:t>75</w:t>
      </w:r>
      <w:r>
        <w:fldChar w:fldCharType="end"/>
      </w:r>
      <w:r>
        <w:t>: Nail types</w:t>
      </w:r>
      <w:bookmarkEnd w:id="1522"/>
      <w:r w:rsidRPr="00D31953">
        <w:rPr>
          <w:bCs/>
          <w:i w:val="0"/>
        </w:rPr>
        <w:t xml:space="preserve"> </w:t>
      </w:r>
    </w:p>
    <w:p w14:paraId="7299756F" w14:textId="77777777" w:rsidR="00FC68DB" w:rsidRPr="00EA5B23" w:rsidRDefault="00FC68DB" w:rsidP="00B202D2">
      <w:pPr>
        <w:pStyle w:val="ListParagraph"/>
        <w:autoSpaceDE w:val="0"/>
        <w:autoSpaceDN w:val="0"/>
        <w:adjustRightInd w:val="0"/>
        <w:ind w:left="567"/>
        <w:rPr>
          <w:rFonts w:cs="Calibri"/>
          <w:lang w:val="en-US" w:eastAsia="en-GB"/>
        </w:rPr>
      </w:pPr>
    </w:p>
    <w:p w14:paraId="043B1D16" w14:textId="77777777" w:rsidR="00FC68DB" w:rsidRPr="00EA5B23" w:rsidRDefault="00FC68DB" w:rsidP="001B01D6">
      <w:pPr>
        <w:pStyle w:val="ListParagraph"/>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Paragraph"/>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Paragraph"/>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Paragraph"/>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rPr>
        <w:t>head_diameter</w:t>
      </w:r>
      <w:r w:rsidRPr="00C83561">
        <w:rPr>
          <w:rFonts w:cs="Calibri"/>
          <w:lang w:val="en-US" w:eastAsia="en-GB"/>
        </w:rPr>
        <w:t>: the diameter of the head of the nail.</w:t>
      </w:r>
    </w:p>
    <w:p w14:paraId="058B9763" w14:textId="77777777" w:rsidR="00FC68DB" w:rsidRPr="00C83561" w:rsidRDefault="00FC68DB" w:rsidP="001B01D6">
      <w:pPr>
        <w:pStyle w:val="ListParagraph"/>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lang w:eastAsia="en-GB"/>
        </w:rPr>
        <w:t>head_height</w:t>
      </w:r>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Paragraph"/>
        <w:numPr>
          <w:ilvl w:val="0"/>
          <w:numId w:val="41"/>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Paragraph"/>
        <w:numPr>
          <w:ilvl w:val="0"/>
          <w:numId w:val="41"/>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Paragraph"/>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B01D6">
      <w:pPr>
        <w:pStyle w:val="ListParagraph"/>
        <w:numPr>
          <w:ilvl w:val="0"/>
          <w:numId w:val="41"/>
        </w:numPr>
        <w:tabs>
          <w:tab w:val="clear" w:pos="403"/>
        </w:tabs>
        <w:autoSpaceDE w:val="0"/>
        <w:autoSpaceDN w:val="0"/>
        <w:adjustRightInd w:val="0"/>
        <w:spacing w:after="0" w:line="240" w:lineRule="auto"/>
        <w:contextualSpacing w:val="0"/>
        <w:rPr>
          <w:rFonts w:cs="Calibri"/>
          <w:lang w:val="en-US" w:eastAsia="en-GB"/>
        </w:rPr>
      </w:pPr>
      <w:r w:rsidRPr="00B60458">
        <w:rPr>
          <w:rStyle w:val="elementdeftypeChar"/>
          <w:rFonts w:eastAsia="Calibri"/>
          <w:lang w:eastAsia="en-GB"/>
        </w:rPr>
        <w:t>part_code</w:t>
      </w:r>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1A79F033"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684528">
        <w:rPr>
          <w:rStyle w:val="elementdeftypeChar"/>
          <w:rFonts w:eastAsia="Calibri"/>
        </w:rPr>
        <w:t>&lt;normal_direction/&gt;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r>
              <w:rPr>
                <w:sz w:val="20"/>
                <w:szCs w:val="20"/>
              </w:rPr>
              <w:t>tangential_direction</w:t>
            </w:r>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29001D19" w:rsidR="00FC68DB" w:rsidRDefault="00FC68DB" w:rsidP="00B202D2">
      <w:pPr>
        <w:pStyle w:val="Caption"/>
        <w:spacing w:before="120"/>
      </w:pPr>
      <w:bookmarkStart w:id="1523" w:name="_Toc3566480"/>
      <w:bookmarkStart w:id="1524" w:name="_Toc34747481"/>
      <w:bookmarkStart w:id="1525" w:name="_Toc77095933"/>
      <w:bookmarkStart w:id="1526" w:name="_Toc86874029"/>
      <w:r>
        <w:t xml:space="preserve">Table </w:t>
      </w:r>
      <w:r>
        <w:fldChar w:fldCharType="begin"/>
      </w:r>
      <w:r>
        <w:instrText xml:space="preserve"> SEQ Table \* ARABIC </w:instrText>
      </w:r>
      <w:r>
        <w:fldChar w:fldCharType="separate"/>
      </w:r>
      <w:r w:rsidR="00C07D39">
        <w:rPr>
          <w:noProof/>
        </w:rPr>
        <w:t>76</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523"/>
      <w:bookmarkEnd w:id="1524"/>
      <w:bookmarkEnd w:id="1525"/>
      <w:bookmarkEnd w:id="1526"/>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Pr>
          <w:b/>
          <w:color w:val="0070C0"/>
        </w:rPr>
        <w:t>shaft_diameter</w:t>
      </w:r>
      <w:r w:rsidRPr="008275F2">
        <w:rPr>
          <w:b/>
          <w:color w:val="0070C0"/>
        </w:rPr>
        <w:t>=</w:t>
      </w:r>
      <w:r>
        <w:rPr>
          <w:b/>
          <w:color w:val="0070C0"/>
        </w:rPr>
        <w:t>"10.0" length</w:t>
      </w:r>
      <w:r w:rsidRPr="008275F2">
        <w:rPr>
          <w:b/>
          <w:color w:val="0070C0"/>
        </w:rPr>
        <w:t>=</w:t>
      </w:r>
      <w:r>
        <w:rPr>
          <w:b/>
          <w:color w:val="0070C0"/>
        </w:rPr>
        <w:t>"26.0" head_diameter</w:t>
      </w:r>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shear_strength</w:t>
      </w:r>
      <w:r w:rsidRPr="008275F2">
        <w:rPr>
          <w:b/>
          <w:color w:val="0070C0"/>
        </w:rPr>
        <w:t>=</w:t>
      </w:r>
      <w:r>
        <w:rPr>
          <w:b/>
          <w:color w:val="0070C0"/>
        </w:rPr>
        <w:t>"5200" peel_strength</w:t>
      </w:r>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&lt;/nail&gt;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Heading2"/>
      </w:pPr>
      <w:bookmarkStart w:id="1527" w:name="_Toc77102063"/>
      <w:bookmarkStart w:id="1528" w:name="_Toc86869809"/>
      <w:bookmarkStart w:id="1529" w:name="_Toc27753609"/>
      <w:r>
        <w:t>Rotation Joints</w:t>
      </w:r>
      <w:bookmarkEnd w:id="1527"/>
      <w:bookmarkEnd w:id="1528"/>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r>
              <w:rPr>
                <w:sz w:val="20"/>
                <w:szCs w:val="20"/>
              </w:rPr>
              <w:t>rotation_joint</w:t>
            </w:r>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r>
              <w:rPr>
                <w:rFonts w:cs="Calibri"/>
                <w:sz w:val="20"/>
                <w:szCs w:val="20"/>
                <w:lang w:eastAsia="en-GB"/>
              </w:rPr>
              <w:t xml:space="preserve">custom_attributes_list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456B392A"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12C1336E" w14:textId="4B2AEAA0" w:rsidR="00FC68DB" w:rsidRDefault="00FC68DB" w:rsidP="00B202D2">
      <w:pPr>
        <w:pStyle w:val="Caption"/>
        <w:spacing w:before="120"/>
      </w:pPr>
      <w:bookmarkStart w:id="1530" w:name="_Toc77095934"/>
      <w:bookmarkStart w:id="1531" w:name="_Toc86874030"/>
      <w:r>
        <w:t xml:space="preserve">Table </w:t>
      </w:r>
      <w:r>
        <w:fldChar w:fldCharType="begin"/>
      </w:r>
      <w:r>
        <w:instrText xml:space="preserve"> SEQ Table \* ARABIC </w:instrText>
      </w:r>
      <w:r>
        <w:fldChar w:fldCharType="separate"/>
      </w:r>
      <w:r w:rsidR="00C07D39">
        <w:rPr>
          <w:noProof/>
        </w:rPr>
        <w:t>77</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rotation_joint</w:t>
      </w:r>
      <w:r w:rsidRPr="00D06BDF">
        <w:rPr>
          <w:rStyle w:val="elementdeftypeChar"/>
          <w:rFonts w:eastAsia="Calibri"/>
          <w:b w:val="0"/>
        </w:rPr>
        <w:t>/&gt;</w:t>
      </w:r>
      <w:bookmarkEnd w:id="1530"/>
      <w:bookmarkEnd w:id="1531"/>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741CC55" w:rsidR="00FC68DB" w:rsidRDefault="00FC68DB" w:rsidP="00B202D2">
      <w:pPr>
        <w:pStyle w:val="Caption"/>
      </w:pPr>
      <w:bookmarkStart w:id="1532" w:name="_Toc77095935"/>
      <w:bookmarkStart w:id="1533" w:name="_Toc86874031"/>
      <w:r>
        <w:t xml:space="preserve">Table </w:t>
      </w:r>
      <w:r>
        <w:fldChar w:fldCharType="begin"/>
      </w:r>
      <w:r>
        <w:instrText xml:space="preserve"> SEQ Table \* ARABIC </w:instrText>
      </w:r>
      <w:r>
        <w:fldChar w:fldCharType="separate"/>
      </w:r>
      <w:r w:rsidR="00C07D39">
        <w:rPr>
          <w:noProof/>
        </w:rPr>
        <w:t>78</w:t>
      </w:r>
      <w:r>
        <w:fldChar w:fldCharType="end"/>
      </w:r>
      <w:r w:rsidRPr="00501F7D">
        <w:t>: Attributes of element &lt;rotation_joint/&gt;</w:t>
      </w:r>
      <w:bookmarkEnd w:id="1532"/>
      <w:bookmarkEnd w:id="1533"/>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30C5407B"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r>
              <w:rPr>
                <w:sz w:val="20"/>
                <w:szCs w:val="20"/>
              </w:rPr>
              <w:t>tangential_direction</w:t>
            </w:r>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r>
              <w:rPr>
                <w:sz w:val="20"/>
                <w:szCs w:val="20"/>
              </w:rPr>
              <w:t>rotav</w:t>
            </w:r>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6DF3C35" w:rsidR="00FC68DB" w:rsidRDefault="00FC68DB" w:rsidP="00B202D2">
      <w:pPr>
        <w:pStyle w:val="Caption"/>
        <w:keepNext/>
        <w:keepLines/>
        <w:spacing w:before="120"/>
      </w:pPr>
      <w:bookmarkStart w:id="1534" w:name="_Toc77095936"/>
      <w:bookmarkStart w:id="1535" w:name="_Toc86874032"/>
      <w:r>
        <w:t xml:space="preserve">Table </w:t>
      </w:r>
      <w:r>
        <w:fldChar w:fldCharType="begin"/>
      </w:r>
      <w:r>
        <w:instrText xml:space="preserve"> SEQ Table \* ARABIC </w:instrText>
      </w:r>
      <w:r>
        <w:fldChar w:fldCharType="separate"/>
      </w:r>
      <w:r w:rsidR="00C07D39">
        <w:rPr>
          <w:noProof/>
        </w:rPr>
        <w:t>79</w:t>
      </w:r>
      <w:r>
        <w:fldChar w:fldCharType="end"/>
      </w:r>
      <w:r>
        <w:t xml:space="preserve">: Nested elements of element </w:t>
      </w:r>
      <w:r w:rsidRPr="009B4B01">
        <w:rPr>
          <w:rFonts w:ascii="Courier New" w:hAnsi="Courier New" w:cs="Courier New"/>
        </w:rPr>
        <w:t>&lt;</w:t>
      </w:r>
      <w:r>
        <w:rPr>
          <w:rFonts w:ascii="Courier New" w:hAnsi="Courier New" w:cs="Courier New"/>
        </w:rPr>
        <w:t>rotation_joint/</w:t>
      </w:r>
      <w:r w:rsidRPr="009B4B01">
        <w:rPr>
          <w:rFonts w:ascii="Courier New" w:hAnsi="Courier New" w:cs="Courier New"/>
        </w:rPr>
        <w:t>&gt;</w:t>
      </w:r>
      <w:bookmarkEnd w:id="1534"/>
      <w:bookmarkEnd w:id="1535"/>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&lt;rotav/&gt;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Heading3"/>
      </w:pPr>
      <w:bookmarkStart w:id="1536" w:name="_Toc77102064"/>
      <w:bookmarkStart w:id="1537" w:name="_Toc86869810"/>
      <w:r>
        <w:t>ROTAV</w:t>
      </w:r>
      <w:bookmarkEnd w:id="1536"/>
      <w:bookmarkEnd w:id="1537"/>
    </w:p>
    <w:p w14:paraId="5A854863" w14:textId="2F34E3F0" w:rsidR="00FC68DB" w:rsidRDefault="00FC68DB" w:rsidP="00B202D2">
      <w:pPr>
        <w:pStyle w:val="Normal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4636DC86" w14:textId="77777777" w:rsidR="00FC68DB" w:rsidRDefault="00FC68DB" w:rsidP="00B202D2">
      <w:pPr>
        <w:pStyle w:val="Normal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Normal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Normal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48962D77" w:rsidR="00FC68DB" w:rsidRPr="005C50FA" w:rsidRDefault="00FC68DB" w:rsidP="00B202D2">
      <w:pPr>
        <w:pStyle w:val="Caption"/>
        <w:rPr>
          <w:color w:val="676F76"/>
          <w:sz w:val="21"/>
          <w:szCs w:val="21"/>
          <w:lang w:val="en"/>
        </w:rPr>
      </w:pPr>
      <w:bookmarkStart w:id="1538" w:name="_Toc76030564"/>
      <w:bookmarkStart w:id="1539" w:name="_Toc86869893"/>
      <w:r>
        <w:t xml:space="preserve">Figure </w:t>
      </w:r>
      <w:r>
        <w:fldChar w:fldCharType="begin"/>
      </w:r>
      <w:r>
        <w:instrText xml:space="preserve"> SEQ Figure \* ARABIC </w:instrText>
      </w:r>
      <w:r>
        <w:fldChar w:fldCharType="separate"/>
      </w:r>
      <w:r w:rsidR="00C07D39">
        <w:rPr>
          <w:noProof/>
        </w:rPr>
        <w:t>43</w:t>
      </w:r>
      <w:r>
        <w:fldChar w:fldCharType="end"/>
      </w:r>
      <w:r>
        <w:t>: Process of Rotation Joining (ROTAV)</w:t>
      </w:r>
      <w:bookmarkEnd w:id="1538"/>
      <w:bookmarkEnd w:id="1539"/>
    </w:p>
    <w:p w14:paraId="45B2311D" w14:textId="77777777" w:rsidR="00FC68DB" w:rsidRDefault="00FC68DB" w:rsidP="00B202D2">
      <w:pPr>
        <w:keepNext/>
        <w:jc w:val="center"/>
      </w:pPr>
      <w:r>
        <w:rPr>
          <w:noProof/>
          <w:lang w:val="en-US"/>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2"/>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BAEEFEB" w:rsidR="00FC68DB" w:rsidRDefault="00FC68DB" w:rsidP="00B202D2">
      <w:pPr>
        <w:pStyle w:val="Caption"/>
      </w:pPr>
      <w:bookmarkStart w:id="1540" w:name="_Toc76030565"/>
      <w:bookmarkStart w:id="1541" w:name="_Toc86869894"/>
      <w:r>
        <w:t xml:space="preserve">Figure </w:t>
      </w:r>
      <w:r>
        <w:fldChar w:fldCharType="begin"/>
      </w:r>
      <w:r>
        <w:instrText xml:space="preserve"> SEQ Figure \* ARABIC </w:instrText>
      </w:r>
      <w:r>
        <w:fldChar w:fldCharType="separate"/>
      </w:r>
      <w:r w:rsidR="00C07D39">
        <w:rPr>
          <w:noProof/>
        </w:rPr>
        <w:t>44</w:t>
      </w:r>
      <w:r>
        <w:fldChar w:fldCharType="end"/>
      </w:r>
      <w:r>
        <w:t>: ROTAV connecting aluminum and steel sheets</w:t>
      </w:r>
      <w:bookmarkEnd w:id="1540"/>
      <w:bookmarkEnd w:id="1541"/>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Paragraph"/>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1B01D6">
      <w:pPr>
        <w:pStyle w:val="ListParagraph"/>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Paragraph"/>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Paragraph"/>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&lt;rotav/&gt;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&lt;rotav/&gt;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47CE8F8C" w:rsidR="00FC68DB" w:rsidRPr="00F84930" w:rsidRDefault="00FC68DB" w:rsidP="00B202D2">
      <w:pPr>
        <w:pStyle w:val="Caption"/>
        <w:spacing w:before="120"/>
        <w:rPr>
          <w:rFonts w:cs="Calibri"/>
          <w:szCs w:val="22"/>
          <w:lang w:eastAsia="en-GB"/>
        </w:rPr>
      </w:pPr>
      <w:bookmarkStart w:id="1542" w:name="_Toc77095937"/>
      <w:bookmarkStart w:id="1543" w:name="_Toc86874033"/>
      <w:r>
        <w:t xml:space="preserve">Table </w:t>
      </w:r>
      <w:r>
        <w:fldChar w:fldCharType="begin"/>
      </w:r>
      <w:r>
        <w:instrText xml:space="preserve"> SEQ Table \* ARABIC </w:instrText>
      </w:r>
      <w:r>
        <w:fldChar w:fldCharType="separate"/>
      </w:r>
      <w:r w:rsidR="00C07D39">
        <w:rPr>
          <w:noProof/>
        </w:rPr>
        <w:t>80</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&lt;rotav/&gt;</w:t>
      </w:r>
      <w:bookmarkEnd w:id="1542"/>
      <w:bookmarkEnd w:id="1543"/>
    </w:p>
    <w:p w14:paraId="4D12CAAC" w14:textId="77777777" w:rsidR="00FC68DB" w:rsidRDefault="00FC68DB" w:rsidP="001B01D6">
      <w:pPr>
        <w:pStyle w:val="ListParagraph"/>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r>
        <w:rPr>
          <w:rStyle w:val="elementdeftypeChar"/>
          <w:rFonts w:eastAsia="Calibri"/>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Paragraph"/>
        <w:numPr>
          <w:ilvl w:val="0"/>
          <w:numId w:val="33"/>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lastRenderedPageBreak/>
        <w:t xml:space="preserve">The element </w:t>
      </w:r>
      <w:r w:rsidRPr="00F84930">
        <w:rPr>
          <w:rStyle w:val="elementdeftypeChar"/>
          <w:rFonts w:eastAsia="Calibri"/>
          <w:lang w:eastAsia="en-GB"/>
        </w:rPr>
        <w:t>&lt;rotav/&gt;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&lt;rotation_joint</w:t>
      </w:r>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r>
        <w:rPr>
          <w:color w:val="0070C0"/>
        </w:rPr>
        <w:t>rotation_joint</w:t>
      </w:r>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rotational_speed="1500000" compression_force="10000"/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&lt;/rotation_joint&gt;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529"/>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Heading1"/>
      </w:pPr>
      <w:bookmarkStart w:id="1544" w:name="_Toc428537246"/>
      <w:bookmarkStart w:id="1545" w:name="_Toc428969565"/>
      <w:bookmarkStart w:id="1546" w:name="_Toc429052956"/>
      <w:bookmarkStart w:id="1547" w:name="_Toc428537247"/>
      <w:bookmarkStart w:id="1548" w:name="_Toc428965632"/>
      <w:bookmarkStart w:id="1549" w:name="_Toc428969566"/>
      <w:bookmarkStart w:id="1550" w:name="_Toc429052957"/>
      <w:bookmarkStart w:id="1551" w:name="_Toc428456280"/>
      <w:bookmarkStart w:id="1552" w:name="_Toc428537248"/>
      <w:bookmarkStart w:id="1553" w:name="_Toc428969567"/>
      <w:bookmarkStart w:id="1554" w:name="_Toc429052958"/>
      <w:bookmarkStart w:id="1555" w:name="_Toc338938901"/>
      <w:bookmarkStart w:id="1556" w:name="_Toc338939097"/>
      <w:bookmarkStart w:id="1557" w:name="_Toc3556997"/>
      <w:bookmarkStart w:id="1558" w:name="_Toc34747247"/>
      <w:bookmarkStart w:id="1559" w:name="_Toc77102065"/>
      <w:bookmarkStart w:id="1560" w:name="_Toc86869811"/>
      <w:bookmarkEnd w:id="1544"/>
      <w:bookmarkEnd w:id="1545"/>
      <w:bookmarkEnd w:id="1546"/>
      <w:bookmarkEnd w:id="1547"/>
      <w:bookmarkEnd w:id="1548"/>
      <w:bookmarkEnd w:id="1549"/>
      <w:bookmarkEnd w:id="1550"/>
      <w:bookmarkEnd w:id="1551"/>
      <w:bookmarkEnd w:id="1552"/>
      <w:bookmarkEnd w:id="1553"/>
      <w:bookmarkEnd w:id="1554"/>
      <w:r w:rsidRPr="007055D9">
        <w:t>1D connections</w:t>
      </w:r>
      <w:bookmarkEnd w:id="1555"/>
      <w:bookmarkEnd w:id="1556"/>
      <w:bookmarkEnd w:id="1557"/>
      <w:bookmarkEnd w:id="1558"/>
      <w:bookmarkEnd w:id="1559"/>
      <w:bookmarkEnd w:id="1560"/>
    </w:p>
    <w:p w14:paraId="249DECC1" w14:textId="77777777" w:rsidR="00FC68DB" w:rsidRDefault="00FC68DB" w:rsidP="00B202D2">
      <w:pPr>
        <w:pStyle w:val="Heading2"/>
      </w:pPr>
      <w:bookmarkStart w:id="1561" w:name="_Toc3556998"/>
      <w:bookmarkStart w:id="1562" w:name="_Toc34747248"/>
      <w:bookmarkStart w:id="1563" w:name="_Toc77102066"/>
      <w:bookmarkStart w:id="1564" w:name="_Toc86869812"/>
      <w:bookmarkStart w:id="1565" w:name="_Toc338938902"/>
      <w:bookmarkStart w:id="1566" w:name="_Toc338939098"/>
      <w:r w:rsidRPr="00246BE4">
        <w:t>Generic Definitions</w:t>
      </w:r>
      <w:bookmarkEnd w:id="1561"/>
      <w:bookmarkEnd w:id="1562"/>
      <w:bookmarkEnd w:id="1563"/>
      <w:bookmarkEnd w:id="1564"/>
    </w:p>
    <w:p w14:paraId="59908147" w14:textId="77777777" w:rsidR="00FC68DB" w:rsidRDefault="00FC68DB" w:rsidP="00B202D2">
      <w:pPr>
        <w:pStyle w:val="Heading3"/>
      </w:pPr>
      <w:bookmarkStart w:id="1567" w:name="_Toc3556999"/>
      <w:bookmarkStart w:id="1568" w:name="_Toc34747249"/>
      <w:bookmarkStart w:id="1569" w:name="_Toc77102067"/>
      <w:bookmarkStart w:id="1570" w:name="_Toc86869813"/>
      <w:r>
        <w:t>Identification</w:t>
      </w:r>
      <w:bookmarkEnd w:id="1567"/>
      <w:bookmarkEnd w:id="1568"/>
      <w:bookmarkEnd w:id="1569"/>
      <w:bookmarkEnd w:id="1570"/>
    </w:p>
    <w:p w14:paraId="17BC607B" w14:textId="0FB0586C"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Heading3"/>
      </w:pPr>
      <w:bookmarkStart w:id="1571" w:name="_Ref414571413"/>
      <w:bookmarkStart w:id="1572" w:name="_Ref429050458"/>
      <w:bookmarkStart w:id="1573" w:name="_Toc3557000"/>
      <w:bookmarkStart w:id="1574" w:name="_Toc34747250"/>
      <w:bookmarkStart w:id="1575" w:name="_Toc77102068"/>
      <w:bookmarkStart w:id="1576" w:name="_Toc86869814"/>
      <w:r w:rsidRPr="007055D9">
        <w:t>L</w:t>
      </w:r>
      <w:bookmarkEnd w:id="1571"/>
      <w:r>
        <w:t>ocation</w:t>
      </w:r>
      <w:bookmarkEnd w:id="1572"/>
      <w:bookmarkEnd w:id="1573"/>
      <w:bookmarkEnd w:id="1574"/>
      <w:bookmarkEnd w:id="1575"/>
      <w:bookmarkEnd w:id="1576"/>
    </w:p>
    <w:p w14:paraId="69F3938A" w14:textId="77777777" w:rsidR="00FC68DB" w:rsidRDefault="00FC68DB" w:rsidP="00B202D2">
      <w:r w:rsidRPr="007055D9">
        <w:t xml:space="preserve">The definition of the connection line is described as </w:t>
      </w:r>
      <w:r w:rsidRPr="00F84930">
        <w:t>a series of points (vertices) and thus split into segments (edges). All other curves can also be represent</w:t>
      </w:r>
      <w:r w:rsidRPr="007055D9">
        <w: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37E387E" w:rsidR="00FC68DB" w:rsidRDefault="00FC68DB" w:rsidP="00B202D2">
      <w:pPr>
        <w:rPr>
          <w:b/>
          <w:bCs/>
          <w:i/>
          <w:iCs/>
        </w:rPr>
      </w:pPr>
      <w:r w:rsidRPr="007215C5">
        <w:t xml:space="preserve">This feature could also be used in cases where </w:t>
      </w:r>
      <w:proofErr w:type="gramStart"/>
      <w:r w:rsidRPr="007215C5">
        <w:t>a seam weld</w:t>
      </w:r>
      <w:proofErr w:type="gramEnd"/>
      <w:r w:rsidRPr="007215C5">
        <w:t xml:space="preserve">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07D39" w:rsidRPr="007055D9">
        <w:t xml:space="preserve">Figure </w:t>
      </w:r>
      <w:r w:rsidR="00C07D39">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07D39" w:rsidRPr="007055D9">
        <w:t>: Weld Line Changing</w:t>
      </w:r>
      <w:r w:rsidR="00C07D39"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Heading5"/>
      </w:pPr>
      <w:r w:rsidRPr="007055D9">
        <w:t xml:space="preserve">Element </w:t>
      </w:r>
      <w:r>
        <w:t>"</w:t>
      </w:r>
      <w:r w:rsidRPr="007055D9">
        <w:t>loc_list</w:t>
      </w:r>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F84930">
      <w:pPr>
        <w:keepNext/>
      </w:pPr>
      <w:r w:rsidRPr="007055D9">
        <w:lastRenderedPageBreak/>
        <w:t xml:space="preserve">The attributes associated to the element </w:t>
      </w:r>
      <w:r w:rsidRPr="00837116">
        <w:rPr>
          <w:rStyle w:val="elementdeftypeChar"/>
          <w:rFonts w:eastAsia="Calibri"/>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loc_list</w:t>
            </w:r>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9D2AFA2" w:rsidR="00FC68DB" w:rsidRDefault="00FC68DB" w:rsidP="00B202D2">
      <w:pPr>
        <w:pStyle w:val="Caption"/>
        <w:spacing w:before="120"/>
      </w:pPr>
      <w:bookmarkStart w:id="1577" w:name="_Toc3566481"/>
      <w:bookmarkStart w:id="1578" w:name="_Toc34747482"/>
      <w:bookmarkStart w:id="1579" w:name="_Toc77095938"/>
      <w:bookmarkStart w:id="1580" w:name="_Toc86874034"/>
      <w:r>
        <w:t xml:space="preserve">Table </w:t>
      </w:r>
      <w:r>
        <w:fldChar w:fldCharType="begin"/>
      </w:r>
      <w:r>
        <w:instrText xml:space="preserve"> SEQ Table \* ARABIC </w:instrText>
      </w:r>
      <w:r>
        <w:fldChar w:fldCharType="separate"/>
      </w:r>
      <w:r w:rsidR="00C07D39">
        <w:rPr>
          <w:noProof/>
        </w:rPr>
        <w:t>81</w:t>
      </w:r>
      <w:r>
        <w:fldChar w:fldCharType="end"/>
      </w:r>
      <w:r>
        <w:t xml:space="preserve">: Attributes of element </w:t>
      </w:r>
      <w:r w:rsidRPr="003E46C4">
        <w:rPr>
          <w:rStyle w:val="elementdeftypeChar"/>
          <w:rFonts w:eastAsia="Calibri"/>
          <w:b w:val="0"/>
        </w:rPr>
        <w:t>&lt;loc</w:t>
      </w:r>
      <w:r>
        <w:rPr>
          <w:rStyle w:val="elementdeftypeChar"/>
          <w:rFonts w:eastAsia="Calibri"/>
          <w:b w:val="0"/>
        </w:rPr>
        <w:t>_list</w:t>
      </w:r>
      <w:r w:rsidRPr="003E46C4">
        <w:rPr>
          <w:rStyle w:val="elementdeftypeChar"/>
          <w:rFonts w:eastAsia="Calibri"/>
          <w:b w:val="0"/>
        </w:rPr>
        <w:t>/&gt;</w:t>
      </w:r>
      <w:bookmarkEnd w:id="1577"/>
      <w:bookmarkEnd w:id="1578"/>
      <w:bookmarkEnd w:id="1579"/>
      <w:bookmarkEnd w:id="1580"/>
    </w:p>
    <w:p w14:paraId="71278377" w14:textId="77777777" w:rsidR="00FC68DB" w:rsidRDefault="00FC68DB" w:rsidP="00B202D2">
      <w:r>
        <w:t>A connection line with sharp corners</w:t>
      </w:r>
      <w:r>
        <w:rPr>
          <w:rStyle w:val="FootnoteReference"/>
        </w:rPr>
        <w:footnoteReference w:id="19"/>
      </w:r>
      <w:r>
        <w:t xml:space="preserve"> can be expressed by a series of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r>
              <w:rPr>
                <w:sz w:val="20"/>
                <w:szCs w:val="20"/>
              </w:rPr>
              <w:t>loc</w:t>
            </w:r>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DFF704B" w:rsidR="00FC68DB" w:rsidRDefault="00FC68DB" w:rsidP="00B202D2">
      <w:pPr>
        <w:pStyle w:val="Caption"/>
        <w:spacing w:before="120"/>
      </w:pPr>
      <w:bookmarkStart w:id="1581" w:name="_Toc3566482"/>
      <w:bookmarkStart w:id="1582" w:name="_Toc34747483"/>
      <w:bookmarkStart w:id="1583" w:name="_Toc77095939"/>
      <w:bookmarkStart w:id="1584" w:name="_Toc86874035"/>
      <w:r>
        <w:t xml:space="preserve">Table </w:t>
      </w:r>
      <w:r>
        <w:fldChar w:fldCharType="begin"/>
      </w:r>
      <w:r>
        <w:instrText xml:space="preserve"> SEQ Table \* ARABIC </w:instrText>
      </w:r>
      <w:r>
        <w:fldChar w:fldCharType="separate"/>
      </w:r>
      <w:r w:rsidR="00C07D39">
        <w:rPr>
          <w:noProof/>
        </w:rPr>
        <w:t>82</w:t>
      </w:r>
      <w:r>
        <w:fldChar w:fldCharType="end"/>
      </w:r>
      <w:r>
        <w:t xml:space="preserve">: Nested elements of </w:t>
      </w:r>
      <w:r w:rsidRPr="00837116">
        <w:rPr>
          <w:rStyle w:val="elementdeftypeChar"/>
          <w:rFonts w:eastAsia="Calibri"/>
          <w:b w:val="0"/>
        </w:rPr>
        <w:t>&lt;loc_list&gt;</w:t>
      </w:r>
      <w:bookmarkEnd w:id="1581"/>
      <w:bookmarkEnd w:id="1582"/>
      <w:bookmarkEnd w:id="1583"/>
      <w:bookmarkEnd w:id="1584"/>
    </w:p>
    <w:p w14:paraId="3D683340" w14:textId="77777777" w:rsidR="00FC68DB" w:rsidRPr="007055D9" w:rsidRDefault="00FC68DB" w:rsidP="00B202D2">
      <w:pPr>
        <w:pStyle w:val="Heading5"/>
      </w:pPr>
      <w:r w:rsidRPr="007055D9">
        <w:t xml:space="preserve">Element </w:t>
      </w:r>
      <w:r>
        <w:t>"</w:t>
      </w:r>
      <w:r w:rsidRPr="007055D9">
        <w:t>loc</w:t>
      </w:r>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r w:rsidRPr="007055D9">
        <w:rPr>
          <w:rStyle w:val="XMLElement"/>
        </w:rPr>
        <w:t>loc</w:t>
      </w:r>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6B88E80A" w:rsidR="00FC68DB" w:rsidRDefault="00FC68DB" w:rsidP="00B202D2">
      <w:pPr>
        <w:pStyle w:val="Caption"/>
        <w:spacing w:before="120"/>
      </w:pPr>
      <w:bookmarkStart w:id="1585" w:name="_Toc3566483"/>
      <w:bookmarkStart w:id="1586" w:name="_Toc34747484"/>
      <w:bookmarkStart w:id="1587" w:name="_Toc77095940"/>
      <w:bookmarkStart w:id="1588" w:name="_Toc86874036"/>
      <w:r>
        <w:t xml:space="preserve">Table </w:t>
      </w:r>
      <w:r>
        <w:fldChar w:fldCharType="begin"/>
      </w:r>
      <w:r>
        <w:instrText xml:space="preserve"> SEQ Table \* ARABIC </w:instrText>
      </w:r>
      <w:r>
        <w:fldChar w:fldCharType="separate"/>
      </w:r>
      <w:r w:rsidR="00C07D39">
        <w:rPr>
          <w:noProof/>
        </w:rPr>
        <w:t>83</w:t>
      </w:r>
      <w:r>
        <w:fldChar w:fldCharType="end"/>
      </w:r>
      <w:r>
        <w:t xml:space="preserve">: Attributes of element </w:t>
      </w:r>
      <w:r w:rsidRPr="003E46C4">
        <w:rPr>
          <w:rStyle w:val="elementdeftypeChar"/>
          <w:rFonts w:eastAsia="Calibri"/>
          <w:b w:val="0"/>
        </w:rPr>
        <w:t>&lt;loc/&gt;</w:t>
      </w:r>
      <w:bookmarkEnd w:id="1585"/>
      <w:bookmarkEnd w:id="1586"/>
      <w:bookmarkEnd w:id="1587"/>
      <w:bookmarkEnd w:id="1588"/>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w:t>
      </w:r>
      <w:r w:rsidRPr="000D3674">
        <w:rPr>
          <w:rStyle w:val="XMLElement"/>
          <w:szCs w:val="18"/>
        </w:rPr>
        <w:t>eld_position</w:t>
      </w:r>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&lt;loc/&gt;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&lt;loc_list&gt;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&lt;/loc_list&gt;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 xml:space="preserve">&lt;loc_list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&lt;/loc_list&gt;</w:t>
      </w:r>
    </w:p>
    <w:p w14:paraId="7C4EE73B" w14:textId="77777777" w:rsidR="00FC68DB" w:rsidRPr="00486010" w:rsidRDefault="00FC68DB" w:rsidP="00AD2CFA">
      <w:pPr>
        <w:pStyle w:val="XMLCode"/>
        <w:keepNext/>
      </w:pPr>
      <w:r w:rsidRPr="00486010">
        <w:lastRenderedPageBreak/>
        <w:t>&lt;loc_list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&lt;/loc_list&gt;</w:t>
      </w:r>
    </w:p>
    <w:p w14:paraId="32533912" w14:textId="77777777" w:rsidR="00FC68DB" w:rsidRDefault="00FC68DB" w:rsidP="00B202D2">
      <w:pPr>
        <w:pStyle w:val="XMLCode"/>
      </w:pPr>
    </w:p>
    <w:p w14:paraId="3DC13ED5" w14:textId="77777777" w:rsidR="00FC68DB" w:rsidRPr="00037F3D" w:rsidRDefault="00FC68DB" w:rsidP="00B202D2">
      <w:pPr>
        <w:pStyle w:val="Heading4"/>
      </w:pPr>
      <w:bookmarkStart w:id="1589" w:name="_Toc432343680"/>
      <w:bookmarkStart w:id="1590" w:name="_Ref69114607"/>
      <w:bookmarkStart w:id="1591" w:name="_Ref69114623"/>
      <w:bookmarkStart w:id="1592" w:name="_Toc77102069"/>
      <w:bookmarkStart w:id="1593" w:name="_Toc3557001"/>
      <w:bookmarkStart w:id="1594" w:name="_Toc34747251"/>
      <w:r w:rsidRPr="00037F3D">
        <w:t>Intermittent Connection Lines</w:t>
      </w:r>
      <w:bookmarkEnd w:id="1589"/>
      <w:bookmarkEnd w:id="1590"/>
      <w:bookmarkEnd w:id="1591"/>
      <w:bookmarkEnd w:id="1592"/>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ootnoteReference"/>
        </w:rPr>
        <w:footnoteReference w:id="20"/>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&lt;loc_list/&gt;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&lt;loc_list/&gt;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ootnoteReference"/>
          <w:vanish/>
        </w:rPr>
        <w:footnoteReference w:id="21"/>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1B01D6">
      <w:pPr>
        <w:pStyle w:val="ListParagraph"/>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1B01D6">
      <w:pPr>
        <w:pStyle w:val="ListParagraph"/>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&lt;regular_segments/&gt;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1B01D6">
      <w:pPr>
        <w:pStyle w:val="ListParagraph"/>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Heading5"/>
      </w:pPr>
      <w:r>
        <w:lastRenderedPageBreak/>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4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A7A37D9" w:rsidR="00FC68DB" w:rsidRDefault="00FC68DB" w:rsidP="00B202D2">
      <w:pPr>
        <w:pStyle w:val="Caption"/>
      </w:pPr>
      <w:bookmarkStart w:id="1595" w:name="_Toc76030566"/>
      <w:bookmarkStart w:id="1596" w:name="_Toc86869895"/>
      <w:r>
        <w:t xml:space="preserve">Figure </w:t>
      </w:r>
      <w:r>
        <w:fldChar w:fldCharType="begin"/>
      </w:r>
      <w:r>
        <w:instrText xml:space="preserve"> SEQ Figure \* ARABIC </w:instrText>
      </w:r>
      <w:r>
        <w:fldChar w:fldCharType="separate"/>
      </w:r>
      <w:r w:rsidR="00C07D39">
        <w:rPr>
          <w:noProof/>
        </w:rPr>
        <w:t>45</w:t>
      </w:r>
      <w:r>
        <w:fldChar w:fldCharType="end"/>
      </w:r>
      <w:r>
        <w:t>: Terminology of a regular intermittent weld</w:t>
      </w:r>
      <w:bookmarkEnd w:id="1595"/>
      <w:bookmarkEnd w:id="1596"/>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56B19A3" w:rsidR="00FC68DB" w:rsidRDefault="00FC68DB" w:rsidP="00B202D2">
      <w:pPr>
        <w:pStyle w:val="Caption"/>
      </w:pPr>
      <w:bookmarkStart w:id="1597" w:name="_Toc76030567"/>
      <w:bookmarkStart w:id="1598" w:name="_Toc86869896"/>
      <w:r>
        <w:t xml:space="preserve">Figure </w:t>
      </w:r>
      <w:r>
        <w:fldChar w:fldCharType="begin"/>
      </w:r>
      <w:r>
        <w:instrText xml:space="preserve"> SEQ Figure \* ARABIC </w:instrText>
      </w:r>
      <w:r>
        <w:fldChar w:fldCharType="separate"/>
      </w:r>
      <w:r w:rsidR="00C07D39">
        <w:rPr>
          <w:noProof/>
        </w:rPr>
        <w:t>46</w:t>
      </w:r>
      <w:r>
        <w:fldChar w:fldCharType="end"/>
      </w:r>
      <w:r>
        <w:t>: Regular intermittent weld with first spacing and last spacing</w:t>
      </w:r>
      <w:bookmarkEnd w:id="1597"/>
      <w:bookmarkEnd w:id="1598"/>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4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16EAEFE" w:rsidR="00FC68DB" w:rsidRPr="00F41434" w:rsidRDefault="00FC68DB" w:rsidP="00B202D2">
      <w:pPr>
        <w:keepNext/>
        <w:jc w:val="center"/>
      </w:pPr>
      <w:bookmarkStart w:id="1599" w:name="_Toc76030568"/>
      <w:bookmarkStart w:id="1600" w:name="_Toc86869897"/>
      <w:r>
        <w:t xml:space="preserve">Figure </w:t>
      </w:r>
      <w:r>
        <w:fldChar w:fldCharType="begin"/>
      </w:r>
      <w:r>
        <w:instrText xml:space="preserve"> SEQ Figure \* ARABIC </w:instrText>
      </w:r>
      <w:r>
        <w:fldChar w:fldCharType="separate"/>
      </w:r>
      <w:r w:rsidR="00C07D39">
        <w:rPr>
          <w:noProof/>
        </w:rPr>
        <w:t>47</w:t>
      </w:r>
      <w:r>
        <w:fldChar w:fldCharType="end"/>
      </w:r>
      <w:r>
        <w:t>: Irregular intermittent welds</w:t>
      </w:r>
      <w:bookmarkEnd w:id="1599"/>
      <w:bookmarkEnd w:id="1600"/>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&lt;segment_list/&gt;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&lt;regular_segments/&gt;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1B01D6">
      <w:pPr>
        <w:pStyle w:val="ListParagraph"/>
        <w:numPr>
          <w:ilvl w:val="0"/>
          <w:numId w:val="23"/>
        </w:numPr>
        <w:tabs>
          <w:tab w:val="clear" w:pos="403"/>
        </w:tabs>
        <w:spacing w:before="120" w:after="0" w:line="240" w:lineRule="auto"/>
        <w:contextualSpacing w:val="0"/>
        <w:rPr>
          <w:lang w:val="en-US"/>
        </w:rPr>
      </w:pPr>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&lt;loc_list/&gt;</w:t>
      </w:r>
      <w:r w:rsidRPr="00966BAF">
        <w:rPr>
          <w:lang w:val="en-US"/>
        </w:rPr>
        <w:t xml:space="preserve"> polygon. </w:t>
      </w:r>
    </w:p>
    <w:p w14:paraId="75CF5A89" w14:textId="77777777" w:rsidR="00FC68DB" w:rsidRPr="00966BAF" w:rsidRDefault="00FC68DB" w:rsidP="001B01D6">
      <w:pPr>
        <w:pStyle w:val="ListParagraph"/>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&lt;regular_segments/&gt;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exept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&lt;loc_list/&gt;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&lt;loc_list/&gt;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601" w:name="_Hlk66958231"/>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601"/>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&lt;regular_se</w:t>
      </w:r>
      <w:r>
        <w:rPr>
          <w:rStyle w:val="elementdeftypeChar"/>
          <w:rFonts w:eastAsia="Calibri"/>
          <w:lang w:eastAsia="en-GB"/>
        </w:rPr>
        <w:t>gments/</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&lt;weld_position</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L</w:t>
      </w:r>
      <w:r w:rsidRPr="00171436">
        <w:rPr>
          <w:vertAlign w:val="subscript"/>
        </w:rPr>
        <w:t>total</w:t>
      </w:r>
      <w:r>
        <w:t xml:space="preserve"> </w:t>
      </w:r>
      <w:r w:rsidRPr="005A650B">
        <w:rPr>
          <w:rFonts w:ascii="Cambria Math" w:hAnsi="Cambria Math" w:cs="Cambria Math"/>
        </w:rPr>
        <w:t>≔</w:t>
      </w:r>
      <w:r>
        <w:t xml:space="preserve"> total length of the </w:t>
      </w:r>
      <w:r w:rsidRPr="00C13ED8">
        <w:rPr>
          <w:rStyle w:val="elementdeftypeChar"/>
          <w:rFonts w:eastAsia="Calibri"/>
        </w:rPr>
        <w:t>&lt;loc_list/&gt;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4BCB0A39" w:rsidR="00FC68DB" w:rsidRDefault="00FC68DB" w:rsidP="00B202D2">
      <w:pPr>
        <w:pStyle w:val="Caption"/>
        <w:spacing w:before="120"/>
      </w:pPr>
      <w:bookmarkStart w:id="1602" w:name="_Ref68888312"/>
      <w:bookmarkStart w:id="1603" w:name="_Toc77095941"/>
      <w:bookmarkStart w:id="1604" w:name="_Toc86874037"/>
      <w:r>
        <w:t xml:space="preserve">Table </w:t>
      </w:r>
      <w:r>
        <w:fldChar w:fldCharType="begin"/>
      </w:r>
      <w:r>
        <w:instrText xml:space="preserve"> SEQ Table \* ARABIC </w:instrText>
      </w:r>
      <w:r>
        <w:fldChar w:fldCharType="separate"/>
      </w:r>
      <w:r w:rsidR="00C07D39">
        <w:rPr>
          <w:noProof/>
        </w:rPr>
        <w:t>84</w:t>
      </w:r>
      <w:r>
        <w:fldChar w:fldCharType="end"/>
      </w:r>
      <w:bookmarkEnd w:id="1602"/>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603"/>
      <w:bookmarkEnd w:id="1604"/>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r w:rsidRPr="0009568A">
        <w:rPr>
          <w:rStyle w:val="elementdeftypeChar"/>
          <w:rFonts w:eastAsia="Calibri"/>
        </w:rPr>
        <w:t>regular_segments/</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r>
        <w:rPr>
          <w:rFonts w:asciiTheme="minorHAnsi" w:hAnsiTheme="minorHAnsi" w:cstheme="minorHAnsi"/>
        </w:rPr>
        <w:t>L</w:t>
      </w:r>
      <w:r w:rsidRPr="00171436">
        <w:rPr>
          <w:rFonts w:asciiTheme="minorHAnsi" w:hAnsiTheme="minorHAnsi" w:cstheme="minorHAnsi"/>
          <w:vertAlign w:val="subscript"/>
        </w:rPr>
        <w:t>total</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r w:rsidRPr="0009568A">
        <w:rPr>
          <w:rStyle w:val="elementdeftypeChar"/>
          <w:rFonts w:eastAsia="Calibri"/>
        </w:rPr>
        <w:t>loc_list/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r w:rsidRPr="00AE50EC">
              <w:rPr>
                <w:sz w:val="20"/>
                <w:szCs w:val="20"/>
              </w:rPr>
              <w:t>num_segments</w:t>
            </w:r>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r w:rsidRPr="00AE50EC">
              <w:rPr>
                <w:sz w:val="20"/>
                <w:szCs w:val="20"/>
              </w:rPr>
              <w:t xml:space="preserve">first_spacing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r w:rsidRPr="00AE50EC">
              <w:rPr>
                <w:sz w:val="20"/>
                <w:szCs w:val="20"/>
              </w:rPr>
              <w:t xml:space="preserve">last_spacing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r w:rsidRPr="00AE50EC">
              <w:rPr>
                <w:sz w:val="20"/>
                <w:szCs w:val="20"/>
              </w:rPr>
              <w:t>max_percentage_of_compensation</w:t>
            </w:r>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 xml:space="preserve">If both attributes are missing, default of "max_percentage_of_compensation" is used. </w:t>
            </w:r>
          </w:p>
          <w:p w14:paraId="22DC7394" w14:textId="77777777" w:rsidR="00FC68DB" w:rsidRPr="00AE50EC" w:rsidRDefault="00FC68DB" w:rsidP="00AD2CFA">
            <w:pPr>
              <w:jc w:val="left"/>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 xml:space="preserve">max_percentage_of_compensation"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r w:rsidRPr="000B7EC1">
              <w:rPr>
                <w:sz w:val="20"/>
                <w:szCs w:val="20"/>
              </w:rPr>
              <w:t>max_absolute_compensation</w:t>
            </w:r>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814711D" w:rsidR="00FC68DB" w:rsidRDefault="00FC68DB" w:rsidP="00B202D2">
      <w:pPr>
        <w:pStyle w:val="Caption"/>
        <w:spacing w:before="120"/>
      </w:pPr>
      <w:bookmarkStart w:id="1605" w:name="_Toc77095942"/>
      <w:bookmarkStart w:id="1606" w:name="_Toc86874038"/>
      <w:r>
        <w:t xml:space="preserve">Table </w:t>
      </w:r>
      <w:r>
        <w:fldChar w:fldCharType="begin"/>
      </w:r>
      <w:r>
        <w:instrText xml:space="preserve"> SEQ Table \* ARABIC </w:instrText>
      </w:r>
      <w:r>
        <w:fldChar w:fldCharType="separate"/>
      </w:r>
      <w:r w:rsidR="00C07D39">
        <w:rPr>
          <w:noProof/>
        </w:rPr>
        <w:t>85</w:t>
      </w:r>
      <w:r>
        <w:fldChar w:fldCharType="end"/>
      </w:r>
      <w:r>
        <w:t xml:space="preserve">: Attributes of element </w:t>
      </w:r>
      <w:r w:rsidRPr="00C6477D">
        <w:rPr>
          <w:rStyle w:val="elementdeftypeChar"/>
          <w:rFonts w:eastAsia="Calibri"/>
          <w:b w:val="0"/>
        </w:rPr>
        <w:t>&lt;</w:t>
      </w:r>
      <w:r w:rsidRPr="00037F3D">
        <w:rPr>
          <w:rStyle w:val="elementdeftypeChar"/>
          <w:rFonts w:eastAsia="Calibri"/>
          <w:b w:val="0"/>
        </w:rPr>
        <w:t>regular_segments</w:t>
      </w:r>
      <w:r>
        <w:rPr>
          <w:rStyle w:val="elementdeftypeChar"/>
          <w:rFonts w:eastAsia="Calibri"/>
          <w:b w:val="0"/>
        </w:rPr>
        <w:t>/</w:t>
      </w:r>
      <w:r w:rsidRPr="00C6477D">
        <w:rPr>
          <w:rStyle w:val="elementdeftypeChar"/>
          <w:rFonts w:eastAsia="Calibri"/>
          <w:b w:val="0"/>
        </w:rPr>
        <w:t>&gt;</w:t>
      </w:r>
      <w:bookmarkEnd w:id="1605"/>
      <w:bookmarkEnd w:id="1606"/>
    </w:p>
    <w:p w14:paraId="736229FE" w14:textId="50503309"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&lt;regular_segments/&gt;</w:t>
      </w:r>
      <w:r>
        <w:t xml:space="preserve"> requires some parameters with specific semantics, as listed in </w:t>
      </w:r>
      <w:r>
        <w:fldChar w:fldCharType="begin"/>
      </w:r>
      <w:r>
        <w:instrText xml:space="preserve"> REF _Ref68888312 \h </w:instrText>
      </w:r>
      <w:r>
        <w:fldChar w:fldCharType="separate"/>
      </w:r>
      <w:r w:rsidR="00C07D39">
        <w:t xml:space="preserve">Table </w:t>
      </w:r>
      <w:r w:rsidR="00C07D39">
        <w:rPr>
          <w:noProof/>
        </w:rPr>
        <w:t>84</w:t>
      </w:r>
      <w:r>
        <w:fldChar w:fldCharType="end"/>
      </w:r>
      <w:r>
        <w:t xml:space="preserve">: </w:t>
      </w:r>
    </w:p>
    <w:p w14:paraId="17F1E37F" w14:textId="77777777" w:rsidR="00FC68DB" w:rsidRPr="00966BAF" w:rsidRDefault="00FC68DB" w:rsidP="001B01D6">
      <w:pPr>
        <w:pStyle w:val="ListParagraph"/>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r w:rsidRPr="00C86A77">
        <w:rPr>
          <w:rStyle w:val="elementdeftypeChar"/>
          <w:rFonts w:eastAsia="Calibri"/>
        </w:rPr>
        <w:t>num_segments</w:t>
      </w:r>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1B01D6">
      <w:pPr>
        <w:pStyle w:val="ListParagraph"/>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1B01D6">
      <w:pPr>
        <w:pStyle w:val="ListParagraph"/>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1B01D6">
      <w:pPr>
        <w:pStyle w:val="ListParagraph"/>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first_spacing</w:t>
      </w:r>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1B01D6">
      <w:pPr>
        <w:pStyle w:val="ListParagraph"/>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last_spacing</w:t>
      </w:r>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1B01D6">
      <w:pPr>
        <w:pStyle w:val="ListParagraph"/>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r w:rsidRPr="00796D13">
        <w:rPr>
          <w:rStyle w:val="elementdeftypeChar"/>
          <w:rFonts w:eastAsia="Calibri"/>
        </w:rPr>
        <w:t>loc_list/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1B01D6">
      <w:pPr>
        <w:pStyle w:val="ListParagraph"/>
        <w:numPr>
          <w:ilvl w:val="0"/>
          <w:numId w:val="55"/>
        </w:numPr>
        <w:tabs>
          <w:tab w:val="clear" w:pos="403"/>
        </w:tabs>
        <w:spacing w:before="120" w:after="0" w:line="240" w:lineRule="auto"/>
        <w:contextualSpacing w:val="0"/>
        <w:jc w:val="left"/>
        <w:rPr>
          <w:rFonts w:asciiTheme="minorHAnsi" w:hAnsiTheme="minorHAnsi" w:cstheme="minorHAnsi"/>
        </w:rPr>
      </w:pPr>
      <w:r w:rsidRPr="00214D4D">
        <w:rPr>
          <w:rStyle w:val="elementdeftypeChar"/>
          <w:rFonts w:eastAsia="Calibri"/>
        </w:rPr>
        <w:t>max_percentage_of_compensation</w:t>
      </w:r>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r w:rsidRPr="00214D4D">
        <w:rPr>
          <w:rStyle w:val="elementdeftypeChar"/>
          <w:rFonts w:eastAsia="Calibri"/>
        </w:rPr>
        <w:t>max_percentage_of_compensation</w:t>
      </w:r>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1B01D6">
      <w:pPr>
        <w:pStyle w:val="ListParagraph"/>
        <w:numPr>
          <w:ilvl w:val="0"/>
          <w:numId w:val="55"/>
        </w:numPr>
        <w:tabs>
          <w:tab w:val="clear" w:pos="403"/>
        </w:tabs>
        <w:spacing w:before="120" w:after="0" w:line="240" w:lineRule="auto"/>
        <w:contextualSpacing w:val="0"/>
        <w:jc w:val="left"/>
        <w:rPr>
          <w:rFonts w:asciiTheme="minorHAnsi" w:hAnsiTheme="minorHAnsi" w:cstheme="minorHAnsi"/>
          <w:lang w:val="en-US"/>
        </w:rPr>
      </w:pPr>
      <w:r w:rsidRPr="00214D4D">
        <w:rPr>
          <w:rStyle w:val="elementdeftypeChar"/>
          <w:rFonts w:eastAsia="Calibri"/>
        </w:rPr>
        <w:t>max_absolute_compensation</w:t>
      </w:r>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r w:rsidRPr="00214D4D">
        <w:rPr>
          <w:rStyle w:val="elementdeftypeChar"/>
          <w:rFonts w:eastAsia="Calibri"/>
        </w:rPr>
        <w:t>max_absolute_compensation</w:t>
      </w:r>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1B01D6">
      <w:pPr>
        <w:pStyle w:val="ListParagraph"/>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1B01D6">
      <w:pPr>
        <w:pStyle w:val="ListParagraph"/>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1B01D6">
      <w:pPr>
        <w:pStyle w:val="ListParagraph"/>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first_spacing and last_spacing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Heading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ootnoteReference"/>
          <w:lang w:val="en-US"/>
        </w:rPr>
        <w:footnoteReference w:id="22"/>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95483F"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Paragraph"/>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95483F" w:rsidP="00B202D2">
      <w:pPr>
        <w:pStyle w:val="ListParagrap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Paragraph"/>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95483F" w:rsidP="00B202D2">
      <w:pPr>
        <w:pStyle w:val="ListParagrap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Paragraph"/>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95483F" w:rsidP="00B202D2">
      <w:pPr>
        <w:pStyle w:val="ListParagrap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Paragraph"/>
      </w:pPr>
      <w:r>
        <w:t xml:space="preserve">and  </w:t>
      </w:r>
    </w:p>
    <w:p w14:paraId="5F2EE97D" w14:textId="77777777" w:rsidR="00FC68DB" w:rsidRDefault="0095483F" w:rsidP="00B202D2">
      <w:pPr>
        <w:pStyle w:val="ListParagrap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Paragraph"/>
        <w:rPr>
          <w:lang w:val="en-US"/>
        </w:rPr>
      </w:pPr>
      <w:r w:rsidRPr="00966BAF">
        <w:rPr>
          <w:lang w:val="en-US"/>
        </w:rPr>
        <w:t xml:space="preserve">where  </w:t>
      </w:r>
    </w:p>
    <w:p w14:paraId="5B22B3F0" w14:textId="77777777" w:rsidR="00FC68DB" w:rsidRPr="00966BAF" w:rsidRDefault="00FC68DB" w:rsidP="00B202D2">
      <w:pPr>
        <w:pStyle w:val="ListParagraph"/>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&lt;corner_weld/&gt;</w:t>
      </w:r>
      <w:r w:rsidRPr="00AD2CFA">
        <w:rPr>
          <w:sz w:val="24"/>
          <w:szCs w:val="24"/>
        </w:rPr>
        <w:t xml:space="preserve"> with </w:t>
      </w:r>
      <w:bookmarkStart w:id="1608" w:name="_Hlk66958266"/>
      <w:r w:rsidRPr="00AD2CFA">
        <w:rPr>
          <w:rStyle w:val="elementdeftypeChar"/>
          <w:rFonts w:eastAsia="Calibri"/>
          <w:sz w:val="24"/>
          <w:szCs w:val="24"/>
        </w:rPr>
        <w:t>&lt;regular_segments/&gt;</w:t>
      </w:r>
      <w:r w:rsidRPr="00AD2CFA">
        <w:rPr>
          <w:sz w:val="24"/>
          <w:szCs w:val="24"/>
        </w:rPr>
        <w:t xml:space="preserve"> </w:t>
      </w:r>
      <w:bookmarkEnd w:id="1608"/>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r>
        <w:t>seamweld&gt;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 xml:space="preserve">&lt;regular_segments </w:t>
      </w:r>
      <w:r>
        <w:rPr>
          <w:b/>
          <w:color w:val="0070C0"/>
        </w:rPr>
        <w:t xml:space="preserve">num_segments="4"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&lt;/weld_position</w:t>
      </w:r>
      <w:r w:rsidRPr="00D977AB">
        <w:t>&gt;</w:t>
      </w:r>
    </w:p>
    <w:p w14:paraId="474365E3" w14:textId="77777777" w:rsidR="00FC68DB" w:rsidRDefault="00FC68DB" w:rsidP="00B202D2">
      <w:pPr>
        <w:pStyle w:val="XMLCode"/>
      </w:pPr>
      <w:r>
        <w:t xml:space="preserve">        &lt;sheet_parameter ... /&gt;</w:t>
      </w:r>
    </w:p>
    <w:p w14:paraId="7FA89837" w14:textId="77777777" w:rsidR="00FC68DB" w:rsidRPr="007055D9" w:rsidRDefault="00FC68DB" w:rsidP="00B202D2">
      <w:pPr>
        <w:pStyle w:val="XMLCode"/>
        <w:keepNext/>
      </w:pPr>
      <w:r>
        <w:t xml:space="preserve">    &lt;/corner_weld&gt;</w:t>
      </w:r>
    </w:p>
    <w:p w14:paraId="01E4859F" w14:textId="77777777" w:rsidR="00FC68DB" w:rsidRDefault="00FC68DB" w:rsidP="00B202D2">
      <w:pPr>
        <w:pStyle w:val="XMLCode"/>
        <w:keepNext/>
      </w:pPr>
      <w:r w:rsidRPr="007055D9">
        <w:t>&lt;/</w:t>
      </w:r>
      <w:r>
        <w:t>seamweld</w:t>
      </w:r>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&lt;corner_weld/&gt;</w:t>
      </w:r>
      <w:r w:rsidRPr="00AD2CFA">
        <w:rPr>
          <w:bCs/>
          <w:sz w:val="24"/>
          <w:szCs w:val="24"/>
        </w:rPr>
        <w:t xml:space="preserve"> with </w:t>
      </w:r>
      <w:r w:rsidRPr="00AD2CFA">
        <w:rPr>
          <w:rStyle w:val="elementdeftypeChar"/>
          <w:rFonts w:eastAsia="Calibri"/>
          <w:bCs w:val="0"/>
          <w:sz w:val="24"/>
          <w:szCs w:val="24"/>
        </w:rPr>
        <w:t>&lt;regular_segments/&gt;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r>
        <w:t>seamweld&gt;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7C3AD0D9"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776B0C1D"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max_absolute_compensation="0.2"/&gt;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0DA84485" w14:textId="77777777" w:rsidR="00FC68DB" w:rsidRDefault="00FC68DB" w:rsidP="00B202D2">
      <w:pPr>
        <w:pStyle w:val="XMLCode"/>
      </w:pPr>
      <w:r>
        <w:t xml:space="preserve">        &lt;sheet_parameter ... /&gt;</w:t>
      </w:r>
    </w:p>
    <w:p w14:paraId="0B596707" w14:textId="77777777" w:rsidR="00FC68DB" w:rsidRPr="007055D9" w:rsidRDefault="00FC68DB" w:rsidP="00B202D2">
      <w:pPr>
        <w:pStyle w:val="XMLCode"/>
        <w:keepNext/>
      </w:pPr>
      <w:r>
        <w:t xml:space="preserve">    &lt;/corner_weld&gt;</w:t>
      </w:r>
    </w:p>
    <w:p w14:paraId="7FD240AB" w14:textId="77777777" w:rsidR="00FC68DB" w:rsidRDefault="00FC68DB" w:rsidP="00B202D2">
      <w:pPr>
        <w:pStyle w:val="XMLCode"/>
        <w:keepNext/>
      </w:pPr>
      <w:r w:rsidRPr="007055D9">
        <w:t>&lt;/</w:t>
      </w:r>
      <w:r>
        <w:t>seamweld</w:t>
      </w:r>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r>
        <w:t>seamweld&gt;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34818680"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6811A7F3"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max_</w:t>
      </w:r>
      <w:r>
        <w:rPr>
          <w:b/>
          <w:color w:val="0070C0"/>
        </w:rPr>
        <w:t>percentage_of_compensation="3.0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19729C5F" w14:textId="77777777" w:rsidR="00FC68DB" w:rsidRDefault="00FC68DB" w:rsidP="00B202D2">
      <w:pPr>
        <w:pStyle w:val="XMLCode"/>
      </w:pPr>
      <w:r>
        <w:t xml:space="preserve">        &lt;sheet_parameter ... /&gt;</w:t>
      </w:r>
    </w:p>
    <w:p w14:paraId="5CE5A5E0" w14:textId="77777777" w:rsidR="00FC68DB" w:rsidRPr="007055D9" w:rsidRDefault="00FC68DB" w:rsidP="00B202D2">
      <w:pPr>
        <w:pStyle w:val="XMLCode"/>
        <w:keepNext/>
      </w:pPr>
      <w:r>
        <w:lastRenderedPageBreak/>
        <w:t xml:space="preserve">    &lt;/corner_weld&gt;</w:t>
      </w:r>
    </w:p>
    <w:p w14:paraId="71197982" w14:textId="77777777" w:rsidR="00FC68DB" w:rsidRDefault="00FC68DB" w:rsidP="00B202D2">
      <w:pPr>
        <w:pStyle w:val="XMLCode"/>
        <w:keepNext/>
      </w:pPr>
      <w:r w:rsidRPr="007055D9">
        <w:t>&lt;/</w:t>
      </w:r>
      <w:r>
        <w:t>seamweld</w:t>
      </w:r>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t>
      </w:r>
      <w:r>
        <w:rPr>
          <w:sz w:val="24"/>
        </w:rPr>
        <w:t xml:space="preserve">welded from both sides in alternating sequence, with two </w:t>
      </w:r>
      <w:r>
        <w:rPr>
          <w:rStyle w:val="elementdeftypeChar"/>
          <w:rFonts w:eastAsia="Calibri"/>
        </w:rPr>
        <w:t>&lt;regular_segments/</w:t>
      </w:r>
      <w:r w:rsidRPr="00004502">
        <w:rPr>
          <w:rStyle w:val="elementdeftypeChar"/>
          <w:rFonts w:eastAsia="Calibri"/>
        </w:rPr>
        <w:t>&gt;</w:t>
      </w:r>
      <w:r w:rsidRPr="002F10B8">
        <w:rPr>
          <w:bCs/>
          <w:sz w:val="24"/>
        </w:rPr>
        <w:t xml:space="preserve"> for the two </w:t>
      </w:r>
      <w:r>
        <w:rPr>
          <w:rStyle w:val="elementdeftypeChar"/>
          <w:rFonts w:eastAsia="Calibri"/>
        </w:rPr>
        <w:t>&lt;weld_position/&gt;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r>
        <w:t>seamweld&gt;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29BBA153" w14:textId="77777777" w:rsidR="00FC68DB" w:rsidRPr="002F10B8" w:rsidRDefault="00FC68DB" w:rsidP="00B202D2">
      <w:pPr>
        <w:pStyle w:val="XMLCode"/>
        <w:rPr>
          <w:b/>
          <w:color w:val="0070C0"/>
        </w:rPr>
      </w:pPr>
      <w:r w:rsidRPr="002F10B8">
        <w:rPr>
          <w:b/>
          <w:color w:val="0070C0"/>
        </w:rPr>
        <w:t xml:space="preserve">                first_spacing="2.5" </w:t>
      </w:r>
      <w:r>
        <w:rPr>
          <w:b/>
          <w:color w:val="0070C0"/>
        </w:rPr>
        <w:t xml:space="preserve">num_segments="3"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&lt;/weld_position</w:t>
      </w:r>
      <w:r w:rsidRPr="002F10B8">
        <w:t>&gt;</w:t>
      </w:r>
    </w:p>
    <w:p w14:paraId="1B9804C5" w14:textId="77777777" w:rsidR="00FC68DB" w:rsidRPr="002F10B8" w:rsidRDefault="00FC68DB" w:rsidP="00B202D2">
      <w:pPr>
        <w:pStyle w:val="XMLCode"/>
        <w:rPr>
          <w:b/>
          <w:color w:val="0070C0"/>
        </w:rPr>
      </w:pPr>
      <w:r w:rsidRPr="002F10B8">
        <w:rPr>
          <w:b/>
          <w:color w:val="0070C0"/>
        </w:rPr>
        <w:t xml:space="preserve">        &lt;weld_position u="0.5" x="-1" y="0" z="1"&gt;</w:t>
      </w:r>
    </w:p>
    <w:p w14:paraId="31FBB7E8" w14:textId="77777777" w:rsidR="00FC68DB" w:rsidRPr="002F10B8" w:rsidRDefault="00FC68DB" w:rsidP="00B202D2">
      <w:pPr>
        <w:pStyle w:val="XMLCode"/>
        <w:keepNext/>
        <w:rPr>
          <w:b/>
          <w:color w:val="0070C0"/>
        </w:rPr>
      </w:pPr>
      <w:r w:rsidRPr="002F10B8">
        <w:rPr>
          <w:b/>
          <w:color w:val="0070C0"/>
        </w:rPr>
        <w:t xml:space="preserve">            &lt;regular_segments </w:t>
      </w:r>
    </w:p>
    <w:p w14:paraId="20CB1DEB" w14:textId="77777777" w:rsidR="00FC68DB" w:rsidRPr="002F10B8" w:rsidRDefault="00FC68DB" w:rsidP="00B202D2">
      <w:pPr>
        <w:pStyle w:val="XMLCode"/>
        <w:rPr>
          <w:b/>
          <w:color w:val="0070C0"/>
        </w:rPr>
      </w:pPr>
      <w:r w:rsidRPr="002F10B8">
        <w:rPr>
          <w:b/>
          <w:color w:val="0070C0"/>
        </w:rPr>
        <w:t xml:space="preserve">                last_spacing="2.5" </w:t>
      </w:r>
      <w:r>
        <w:rPr>
          <w:b/>
          <w:color w:val="0070C0"/>
        </w:rPr>
        <w:t xml:space="preserve">num_segments="3"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7192A237" w14:textId="77777777" w:rsidR="00FC68DB" w:rsidRDefault="00FC68DB" w:rsidP="00B202D2">
      <w:pPr>
        <w:pStyle w:val="XMLCode"/>
        <w:keepNext/>
      </w:pPr>
      <w:r>
        <w:t xml:space="preserve">        &lt;sheet_parameter ... /&gt;</w:t>
      </w:r>
    </w:p>
    <w:p w14:paraId="2165FE2F" w14:textId="77777777" w:rsidR="00FC68DB" w:rsidRPr="007055D9" w:rsidRDefault="00FC68DB" w:rsidP="00B202D2">
      <w:pPr>
        <w:pStyle w:val="XMLCode"/>
        <w:keepNext/>
      </w:pPr>
      <w:r>
        <w:t xml:space="preserve">    &lt;/corner_weld&gt;</w:t>
      </w:r>
    </w:p>
    <w:p w14:paraId="60D5219F" w14:textId="77777777" w:rsidR="00FC68DB" w:rsidRDefault="00FC68DB" w:rsidP="00B202D2">
      <w:pPr>
        <w:pStyle w:val="XMLCode"/>
      </w:pPr>
      <w:r w:rsidRPr="007055D9">
        <w:t>&lt;/</w:t>
      </w:r>
      <w:r>
        <w:t>seamweld</w:t>
      </w:r>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with </w:t>
      </w:r>
      <w:bookmarkStart w:id="1609" w:name="_Hlk64538969"/>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bookmarkEnd w:id="1609"/>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r>
        <w:t>seamweld&gt;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&lt;segment_list&gt;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&lt;/segment_list&gt;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&lt;/weld_position</w:t>
      </w:r>
      <w:r w:rsidRPr="00D977AB">
        <w:t>&gt;</w:t>
      </w:r>
    </w:p>
    <w:p w14:paraId="0CBEA610" w14:textId="77777777" w:rsidR="00FC68DB" w:rsidRPr="0042343A" w:rsidRDefault="00FC68DB" w:rsidP="00B202D2">
      <w:pPr>
        <w:pStyle w:val="XMLCode"/>
      </w:pPr>
      <w:r w:rsidRPr="0042343A">
        <w:t xml:space="preserve">        &lt;sheet_parameter ... /&gt;</w:t>
      </w:r>
    </w:p>
    <w:p w14:paraId="08F57B99" w14:textId="77777777" w:rsidR="00FC68DB" w:rsidRPr="0042343A" w:rsidRDefault="00FC68DB" w:rsidP="00B202D2">
      <w:pPr>
        <w:pStyle w:val="XMLCode"/>
      </w:pPr>
      <w:r w:rsidRPr="0042343A">
        <w:t xml:space="preserve">    &lt;/corner_weld&gt;</w:t>
      </w:r>
    </w:p>
    <w:p w14:paraId="4C935082" w14:textId="77777777" w:rsidR="00FC68DB" w:rsidRDefault="00FC68DB" w:rsidP="00B202D2">
      <w:pPr>
        <w:pStyle w:val="XMLCode"/>
      </w:pPr>
      <w:r w:rsidRPr="0042343A">
        <w:t>&lt;/seamweld&gt;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Heading3"/>
      </w:pPr>
      <w:bookmarkStart w:id="1610" w:name="_Toc77102070"/>
      <w:bookmarkStart w:id="1611" w:name="_Toc86869815"/>
      <w:r>
        <w:t>Type Specification</w:t>
      </w:r>
      <w:bookmarkEnd w:id="1593"/>
      <w:bookmarkEnd w:id="1594"/>
      <w:bookmarkEnd w:id="1610"/>
      <w:bookmarkEnd w:id="1611"/>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lastRenderedPageBreak/>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r w:rsidRPr="003038C9">
              <w:rPr>
                <w:sz w:val="20"/>
                <w:szCs w:val="20"/>
              </w:rPr>
              <w:t>seamweld</w:t>
            </w:r>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r w:rsidRPr="003038C9">
              <w:rPr>
                <w:sz w:val="20"/>
                <w:szCs w:val="20"/>
              </w:rPr>
              <w:t>adhesive_line</w:t>
            </w:r>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r>
              <w:rPr>
                <w:sz w:val="20"/>
                <w:szCs w:val="20"/>
              </w:rPr>
              <w:t>contact_list</w:t>
            </w:r>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B39E38D"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3DDB88A7"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214BA1A" w14:textId="51DA7BDA" w:rsidR="00FC68DB" w:rsidRPr="003038C9" w:rsidRDefault="00FC68DB" w:rsidP="00B202D2">
      <w:pPr>
        <w:pStyle w:val="Caption"/>
        <w:spacing w:before="120"/>
        <w:rPr>
          <w:lang w:eastAsia="x-none"/>
        </w:rPr>
      </w:pPr>
      <w:bookmarkStart w:id="1612" w:name="_Toc3566484"/>
      <w:bookmarkStart w:id="1613" w:name="_Toc34747485"/>
      <w:bookmarkStart w:id="1614" w:name="_Toc77095943"/>
      <w:bookmarkStart w:id="1615" w:name="_Toc86874039"/>
      <w:r>
        <w:t xml:space="preserve">Table </w:t>
      </w:r>
      <w:r>
        <w:fldChar w:fldCharType="begin"/>
      </w:r>
      <w:r>
        <w:instrText xml:space="preserve"> SEQ Table \* ARABIC </w:instrText>
      </w:r>
      <w:r>
        <w:fldChar w:fldCharType="separate"/>
      </w:r>
      <w:r w:rsidR="00C07D39">
        <w:rPr>
          <w:noProof/>
        </w:rPr>
        <w:t>86</w:t>
      </w:r>
      <w:r>
        <w:fldChar w:fldCharType="end"/>
      </w:r>
      <w:r>
        <w:t xml:space="preserve">: Nested elements of element </w:t>
      </w:r>
      <w:r w:rsidRPr="00271D68">
        <w:rPr>
          <w:rFonts w:ascii="Courier New" w:hAnsi="Courier New" w:cs="Courier New"/>
          <w:kern w:val="22"/>
        </w:rPr>
        <w:t>&lt;connection_1d/&gt;</w:t>
      </w:r>
      <w:bookmarkEnd w:id="1612"/>
      <w:bookmarkEnd w:id="1613"/>
      <w:bookmarkEnd w:id="1614"/>
      <w:bookmarkEnd w:id="1615"/>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Fonts w:eastAsia="Calibri"/>
        </w:rPr>
        <w:t>seamweld</w:t>
      </w:r>
      <w:r w:rsidRPr="003038C9">
        <w:rPr>
          <w:lang w:eastAsia="x-none"/>
        </w:rPr>
        <w:t xml:space="preserve">, </w:t>
      </w:r>
      <w:r w:rsidRPr="00215B1C">
        <w:rPr>
          <w:rStyle w:val="elementdeftypeChar"/>
          <w:rFonts w:eastAsia="Calibri"/>
        </w:rPr>
        <w:t>adhesive_line</w:t>
      </w:r>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&lt;seamweld</w:t>
      </w:r>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Heading2"/>
      </w:pPr>
      <w:bookmarkStart w:id="1616" w:name="_Toc3557002"/>
      <w:bookmarkStart w:id="1617" w:name="_Toc34747252"/>
      <w:bookmarkStart w:id="1618" w:name="_Toc77102071"/>
      <w:bookmarkStart w:id="1619" w:name="_Toc86869816"/>
      <w:r w:rsidRPr="007055D9">
        <w:t>Seam Weld</w:t>
      </w:r>
      <w:bookmarkEnd w:id="451"/>
      <w:r w:rsidRPr="007055D9">
        <w:t>s</w:t>
      </w:r>
      <w:bookmarkEnd w:id="1565"/>
      <w:bookmarkEnd w:id="1566"/>
      <w:bookmarkEnd w:id="1616"/>
      <w:bookmarkEnd w:id="1617"/>
      <w:bookmarkEnd w:id="1618"/>
      <w:bookmarkEnd w:id="1619"/>
    </w:p>
    <w:p w14:paraId="3FFAA6F8" w14:textId="77777777" w:rsidR="00FC68DB" w:rsidRPr="007055D9" w:rsidRDefault="00FC68DB" w:rsidP="00B202D2">
      <w:pPr>
        <w:pStyle w:val="Heading3"/>
      </w:pPr>
      <w:bookmarkStart w:id="1620" w:name="_Toc338938903"/>
      <w:bookmarkStart w:id="1621" w:name="_Toc338939099"/>
      <w:bookmarkStart w:id="1622" w:name="_Toc3557003"/>
      <w:bookmarkStart w:id="1623" w:name="_Toc34747253"/>
      <w:bookmarkStart w:id="1624" w:name="_Toc77102072"/>
      <w:bookmarkStart w:id="1625" w:name="_Toc86869817"/>
      <w:r w:rsidRPr="007055D9">
        <w:t>Description and Modeling Parameters</w:t>
      </w:r>
      <w:bookmarkEnd w:id="452"/>
      <w:bookmarkEnd w:id="1620"/>
      <w:bookmarkEnd w:id="1621"/>
      <w:bookmarkEnd w:id="1622"/>
      <w:bookmarkEnd w:id="1623"/>
      <w:bookmarkEnd w:id="1624"/>
      <w:bookmarkEnd w:id="1625"/>
    </w:p>
    <w:p w14:paraId="0DE44FC3" w14:textId="77777777" w:rsidR="00FC68DB" w:rsidRPr="007055D9" w:rsidRDefault="00FC68DB" w:rsidP="00B202D2">
      <w:r w:rsidRPr="007055D9">
        <w:t>To be able to use the χMCF file as a description for seam welds in the process it is necessary to use the modeling described in this document.</w:t>
      </w:r>
    </w:p>
    <w:p w14:paraId="0AD4B340" w14:textId="77777777" w:rsidR="00FC68DB" w:rsidRPr="007055D9" w:rsidRDefault="00FC68DB" w:rsidP="00B202D2">
      <w:r w:rsidRPr="007055D9">
        <w:t>The description of seam welds made up from different modeling types is handled in the way that these welds are split up into separate seam welds each of them containing the specific information representing the intended modeling.</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2CE54F4" w:rsidR="00FC68DB" w:rsidRPr="007055D9" w:rsidRDefault="00FC68DB" w:rsidP="00B202D2">
      <w:pPr>
        <w:pStyle w:val="Caption"/>
        <w:spacing w:before="120"/>
      </w:pPr>
      <w:bookmarkStart w:id="1626" w:name="_Ref428965482"/>
      <w:bookmarkStart w:id="1627" w:name="_Toc3557120"/>
      <w:bookmarkStart w:id="1628" w:name="_Toc34747371"/>
      <w:bookmarkStart w:id="1629" w:name="_Toc76030569"/>
      <w:bookmarkStart w:id="1630" w:name="_Toc86869898"/>
      <w:r w:rsidRPr="007055D9">
        <w:t xml:space="preserve">Figure </w:t>
      </w:r>
      <w:r>
        <w:fldChar w:fldCharType="begin"/>
      </w:r>
      <w:r>
        <w:instrText xml:space="preserve"> SEQ Figure \* ARABIC </w:instrText>
      </w:r>
      <w:r>
        <w:fldChar w:fldCharType="separate"/>
      </w:r>
      <w:r w:rsidR="00C07D39">
        <w:rPr>
          <w:noProof/>
        </w:rPr>
        <w:t>48</w:t>
      </w:r>
      <w:r>
        <w:fldChar w:fldCharType="end"/>
      </w:r>
      <w:bookmarkStart w:id="1631" w:name="_Ref428965475"/>
      <w:bookmarkEnd w:id="1626"/>
      <w:r w:rsidRPr="007055D9">
        <w:t>: Weld Line Changing</w:t>
      </w:r>
      <w:r w:rsidRPr="007055D9">
        <w:rPr>
          <w:noProof/>
        </w:rPr>
        <w:t xml:space="preserve"> from Y-Joint to Overlap-Joint</w:t>
      </w:r>
      <w:bookmarkEnd w:id="1627"/>
      <w:bookmarkEnd w:id="1628"/>
      <w:bookmarkEnd w:id="1629"/>
      <w:bookmarkEnd w:id="1630"/>
      <w:bookmarkEnd w:id="1631"/>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lastRenderedPageBreak/>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4A87E1C4" w:rsidR="00FC68DB" w:rsidRDefault="00FC68DB" w:rsidP="00B202D2">
      <w:pPr>
        <w:pStyle w:val="Caption"/>
      </w:pPr>
      <w:bookmarkStart w:id="1632" w:name="_Toc3557121"/>
      <w:bookmarkStart w:id="1633" w:name="_Toc34747372"/>
      <w:bookmarkStart w:id="1634" w:name="_Toc76030570"/>
      <w:bookmarkStart w:id="1635" w:name="_Toc86869899"/>
      <w:r w:rsidRPr="00E24A0B">
        <w:t xml:space="preserve">Figure </w:t>
      </w:r>
      <w:r w:rsidRPr="00E24A0B">
        <w:fldChar w:fldCharType="begin"/>
      </w:r>
      <w:r w:rsidRPr="00E24A0B">
        <w:instrText xml:space="preserve"> SEQ Figure \* ARABIC </w:instrText>
      </w:r>
      <w:r w:rsidRPr="00E24A0B">
        <w:fldChar w:fldCharType="separate"/>
      </w:r>
      <w:r w:rsidR="00C07D39">
        <w:rPr>
          <w:noProof/>
        </w:rPr>
        <w:t>49</w:t>
      </w:r>
      <w:r w:rsidRPr="00E24A0B">
        <w:fldChar w:fldCharType="end"/>
      </w:r>
      <w:r w:rsidRPr="00E24A0B">
        <w:t>: Longitudinal stiffener, top view</w:t>
      </w:r>
      <w:bookmarkEnd w:id="1632"/>
      <w:bookmarkEnd w:id="1633"/>
      <w:bookmarkEnd w:id="1634"/>
      <w:bookmarkEnd w:id="1635"/>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Heading3"/>
      </w:pPr>
      <w:bookmarkStart w:id="1636" w:name="_Toc288196463"/>
      <w:bookmarkStart w:id="1637" w:name="_Toc288200761"/>
      <w:bookmarkStart w:id="1638" w:name="_Toc338938907"/>
      <w:bookmarkStart w:id="1639" w:name="_Toc338939104"/>
      <w:bookmarkStart w:id="1640" w:name="_Toc3557004"/>
      <w:bookmarkStart w:id="1641" w:name="_Toc34747254"/>
      <w:bookmarkStart w:id="1642" w:name="_Toc77102073"/>
      <w:bookmarkStart w:id="1643" w:name="_Toc86869818"/>
      <w:bookmarkStart w:id="1644" w:name="_Toc288196487"/>
      <w:bookmarkStart w:id="1645" w:name="_Toc288200789"/>
      <w:bookmarkStart w:id="1646" w:name="_Toc338938910"/>
      <w:bookmarkStart w:id="1647" w:name="_Toc338939129"/>
      <w:r w:rsidRPr="007055D9">
        <w:t>Seam Weld Definition</w:t>
      </w:r>
      <w:bookmarkEnd w:id="1636"/>
      <w:bookmarkEnd w:id="1637"/>
      <w:bookmarkEnd w:id="1638"/>
      <w:bookmarkEnd w:id="1639"/>
      <w:r w:rsidRPr="007055D9">
        <w:t xml:space="preserve"> Overview</w:t>
      </w:r>
      <w:bookmarkEnd w:id="1640"/>
      <w:bookmarkEnd w:id="1641"/>
      <w:bookmarkEnd w:id="1642"/>
      <w:bookmarkEnd w:id="1643"/>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1B01D6">
      <w:pPr>
        <w:pStyle w:val="ListBullet"/>
        <w:numPr>
          <w:ilvl w:val="0"/>
          <w:numId w:val="11"/>
        </w:numPr>
        <w:tabs>
          <w:tab w:val="left" w:pos="567"/>
        </w:tabs>
      </w:pPr>
      <w:r w:rsidRPr="007055D9">
        <w:t>Type of the weld</w:t>
      </w:r>
    </w:p>
    <w:p w14:paraId="1B9BA4B9" w14:textId="77777777" w:rsidR="00FC68DB" w:rsidRPr="007055D9" w:rsidRDefault="00FC68DB" w:rsidP="001B01D6">
      <w:pPr>
        <w:pStyle w:val="ListBullet"/>
        <w:numPr>
          <w:ilvl w:val="0"/>
          <w:numId w:val="11"/>
        </w:numPr>
      </w:pPr>
      <w:r w:rsidRPr="007055D9">
        <w:t>Number of weld positions for the type</w:t>
      </w:r>
    </w:p>
    <w:p w14:paraId="3D0B1763" w14:textId="77777777" w:rsidR="00FC68DB" w:rsidRPr="007055D9" w:rsidRDefault="00FC68DB" w:rsidP="001B01D6">
      <w:pPr>
        <w:pStyle w:val="ListBullet"/>
        <w:numPr>
          <w:ilvl w:val="0"/>
          <w:numId w:val="11"/>
        </w:numPr>
      </w:pPr>
      <w:r w:rsidRPr="007055D9">
        <w:t>Supported technology</w:t>
      </w:r>
    </w:p>
    <w:p w14:paraId="6D8D040F" w14:textId="77777777" w:rsidR="00FC68DB" w:rsidRPr="007055D9" w:rsidRDefault="00FC68DB" w:rsidP="001B01D6">
      <w:pPr>
        <w:pStyle w:val="ListBullet"/>
        <w:numPr>
          <w:ilvl w:val="0"/>
          <w:numId w:val="11"/>
        </w:numPr>
      </w:pPr>
      <w:r w:rsidRPr="007055D9">
        <w:t>Valid weld sections</w:t>
      </w:r>
    </w:p>
    <w:p w14:paraId="55E19E25" w14:textId="77777777" w:rsidR="00FC68DB" w:rsidRPr="007055D9" w:rsidRDefault="00FC68DB" w:rsidP="001B01D6">
      <w:pPr>
        <w:pStyle w:val="ListBullet"/>
        <w:numPr>
          <w:ilvl w:val="0"/>
          <w:numId w:val="11"/>
        </w:numPr>
      </w:pPr>
      <w:r w:rsidRPr="007055D9">
        <w:t>Required parameters</w:t>
      </w:r>
    </w:p>
    <w:p w14:paraId="4B7CE475" w14:textId="77777777" w:rsidR="00FC68DB" w:rsidRPr="007055D9" w:rsidRDefault="00FC68DB" w:rsidP="001B01D6">
      <w:pPr>
        <w:pStyle w:val="ListBullet"/>
        <w:numPr>
          <w:ilvl w:val="0"/>
          <w:numId w:val="11"/>
        </w:numPr>
      </w:pPr>
      <w:r w:rsidRPr="007055D9">
        <w:t>Optional parameters with their default values</w:t>
      </w:r>
    </w:p>
    <w:p w14:paraId="11552F61" w14:textId="77777777" w:rsidR="00FC68DB" w:rsidRPr="007055D9" w:rsidRDefault="00FC68DB" w:rsidP="001B01D6">
      <w:pPr>
        <w:pStyle w:val="ListBullet"/>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06EC693B" w:rsidR="00FC68DB" w:rsidRPr="00EB74AE" w:rsidRDefault="00FC68DB" w:rsidP="00B202D2">
      <w:pPr>
        <w:pStyle w:val="Caption"/>
      </w:pPr>
      <w:bookmarkStart w:id="1648" w:name="_Toc3557122"/>
      <w:bookmarkStart w:id="1649" w:name="_Toc34747373"/>
      <w:bookmarkStart w:id="1650" w:name="_Toc76030571"/>
      <w:bookmarkStart w:id="1651" w:name="_Toc86869900"/>
      <w:r>
        <w:t xml:space="preserve">Figure </w:t>
      </w:r>
      <w:r>
        <w:fldChar w:fldCharType="begin"/>
      </w:r>
      <w:r>
        <w:instrText xml:space="preserve"> SEQ Figure \* ARABIC </w:instrText>
      </w:r>
      <w:r>
        <w:fldChar w:fldCharType="separate"/>
      </w:r>
      <w:r w:rsidR="00C07D39">
        <w:rPr>
          <w:noProof/>
        </w:rPr>
        <w:t>50</w:t>
      </w:r>
      <w:r>
        <w:fldChar w:fldCharType="end"/>
      </w:r>
      <w:r w:rsidRPr="00EB74AE">
        <w:t>: Seam weld types and attributes</w:t>
      </w:r>
      <w:bookmarkEnd w:id="1648"/>
      <w:bookmarkEnd w:id="1649"/>
      <w:bookmarkEnd w:id="1650"/>
      <w:bookmarkEnd w:id="1651"/>
    </w:p>
    <w:p w14:paraId="3E80C837" w14:textId="77777777" w:rsidR="00FC68DB" w:rsidRPr="007055D9" w:rsidRDefault="00FC68DB" w:rsidP="00B202D2">
      <w:pPr>
        <w:pStyle w:val="Heading3"/>
      </w:pPr>
      <w:bookmarkStart w:id="1652" w:name="_Toc3557005"/>
      <w:bookmarkStart w:id="1653" w:name="_Toc34747255"/>
      <w:bookmarkStart w:id="1654" w:name="_Toc77102074"/>
      <w:bookmarkStart w:id="1655" w:name="_Toc86869819"/>
      <w:r w:rsidRPr="007055D9">
        <w:lastRenderedPageBreak/>
        <w:t>Specific XML Realization</w:t>
      </w:r>
      <w:bookmarkEnd w:id="1652"/>
      <w:bookmarkEnd w:id="1653"/>
      <w:bookmarkEnd w:id="1654"/>
      <w:bookmarkEnd w:id="1655"/>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656" w:name="XMLStructureSeamWelds"/>
      <w:bookmarkEnd w:id="1656"/>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0B4FA3C3" w:rsidR="00FC68DB" w:rsidRPr="002A57F0" w:rsidRDefault="00FC68DB" w:rsidP="00B202D2">
      <w:pPr>
        <w:pStyle w:val="Caption"/>
      </w:pPr>
      <w:bookmarkStart w:id="1657" w:name="_Toc3557123"/>
      <w:bookmarkStart w:id="1658" w:name="_Toc34747374"/>
      <w:bookmarkStart w:id="1659" w:name="_Toc76030572"/>
      <w:bookmarkStart w:id="1660" w:name="_Toc86869901"/>
      <w:r>
        <w:t xml:space="preserve">Figure </w:t>
      </w:r>
      <w:r>
        <w:fldChar w:fldCharType="begin"/>
      </w:r>
      <w:r>
        <w:instrText xml:space="preserve"> SEQ Figure \* ARABIC </w:instrText>
      </w:r>
      <w:r>
        <w:fldChar w:fldCharType="separate"/>
      </w:r>
      <w:r w:rsidR="00C07D39">
        <w:rPr>
          <w:noProof/>
        </w:rPr>
        <w:t>51</w:t>
      </w:r>
      <w:r>
        <w:fldChar w:fldCharType="end"/>
      </w:r>
      <w:r>
        <w:t xml:space="preserve">: </w:t>
      </w:r>
      <w:r w:rsidRPr="002A57F0">
        <w:t>χMCF Structure of a Seam Weld (connection_1d)</w:t>
      </w:r>
      <w:bookmarkEnd w:id="1657"/>
      <w:bookmarkEnd w:id="1658"/>
      <w:bookmarkEnd w:id="1659"/>
      <w:bookmarkEnd w:id="1660"/>
    </w:p>
    <w:p w14:paraId="7D1BCE42" w14:textId="77777777" w:rsidR="00FC68DB" w:rsidRPr="007055D9" w:rsidRDefault="00FC68DB" w:rsidP="00B202D2">
      <w:pPr>
        <w:pStyle w:val="Heading3"/>
      </w:pPr>
      <w:bookmarkStart w:id="1661" w:name="_Toc3557006"/>
      <w:bookmarkStart w:id="1662" w:name="_Toc34747256"/>
      <w:bookmarkStart w:id="1663" w:name="_Toc77102075"/>
      <w:bookmarkStart w:id="1664" w:name="_Toc86869820"/>
      <w:r w:rsidRPr="007055D9">
        <w:t>Generic Seam Weld Definition</w:t>
      </w:r>
      <w:bookmarkEnd w:id="1644"/>
      <w:bookmarkEnd w:id="1645"/>
      <w:bookmarkEnd w:id="1646"/>
      <w:bookmarkEnd w:id="1647"/>
      <w:bookmarkEnd w:id="1661"/>
      <w:bookmarkEnd w:id="1662"/>
      <w:bookmarkEnd w:id="1663"/>
      <w:bookmarkEnd w:id="1664"/>
    </w:p>
    <w:p w14:paraId="066381A2" w14:textId="77777777" w:rsidR="00FC68DB" w:rsidRPr="007055D9" w:rsidRDefault="00FC68DB" w:rsidP="00B202D2">
      <w:pPr>
        <w:pStyle w:val="Heading4"/>
      </w:pPr>
      <w:bookmarkStart w:id="1665" w:name="_Ref414571756"/>
      <w:bookmarkStart w:id="1666" w:name="_Toc3557008"/>
      <w:bookmarkStart w:id="1667" w:name="_Toc34747258"/>
      <w:bookmarkStart w:id="1668" w:name="_Toc77102077"/>
      <w:r w:rsidRPr="007055D9">
        <w:t>Type Specification</w:t>
      </w:r>
      <w:bookmarkEnd w:id="1665"/>
      <w:bookmarkEnd w:id="1666"/>
      <w:bookmarkEnd w:id="1667"/>
      <w:bookmarkEnd w:id="1668"/>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Heading5"/>
        <w:rPr>
          <w:rStyle w:val="CommentReference"/>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r w:rsidRPr="007055D9">
        <w:rPr>
          <w:rStyle w:val="XMLElement"/>
        </w:rPr>
        <w:t>seamweld</w:t>
      </w:r>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r w:rsidRPr="00467DAC">
              <w:t>butt_joint</w:t>
            </w:r>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r w:rsidRPr="00467DAC">
              <w:t>corner_weld</w:t>
            </w:r>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r w:rsidRPr="00467DAC">
              <w:t>edge_weld</w:t>
            </w:r>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r w:rsidRPr="00467DAC">
              <w:t>i_weld</w:t>
            </w:r>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r w:rsidRPr="00467DAC">
              <w:t>overlap_weld</w:t>
            </w:r>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r w:rsidRPr="00467DAC">
              <w:t>y_joint</w:t>
            </w:r>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r w:rsidRPr="00467DAC">
              <w:t>k_joint</w:t>
            </w:r>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r w:rsidRPr="00467DAC">
              <w:t>cruciform_joint</w:t>
            </w:r>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r>
              <w:t>flared_joint</w:t>
            </w:r>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3387894A" w:rsidR="00FC68DB" w:rsidRDefault="00FC68DB" w:rsidP="00B202D2">
      <w:pPr>
        <w:pStyle w:val="Caption"/>
        <w:spacing w:before="120"/>
      </w:pPr>
      <w:bookmarkStart w:id="1669" w:name="_Toc3566486"/>
      <w:bookmarkStart w:id="1670" w:name="_Toc34747487"/>
      <w:bookmarkStart w:id="1671" w:name="_Toc77095945"/>
      <w:bookmarkStart w:id="1672" w:name="_Toc86874040"/>
      <w:bookmarkStart w:id="1673" w:name="_Toc338939134"/>
      <w:bookmarkStart w:id="1674" w:name="_Toc288196488"/>
      <w:bookmarkStart w:id="1675" w:name="_Toc288200790"/>
      <w:bookmarkStart w:id="1676" w:name="_Toc338939130"/>
      <w:r>
        <w:t xml:space="preserve">Table </w:t>
      </w:r>
      <w:r>
        <w:fldChar w:fldCharType="begin"/>
      </w:r>
      <w:r>
        <w:instrText xml:space="preserve"> SEQ Table \* ARABIC </w:instrText>
      </w:r>
      <w:r>
        <w:fldChar w:fldCharType="separate"/>
      </w:r>
      <w:r w:rsidR="00C07D39">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seamweld</w:t>
      </w:r>
      <w:r w:rsidRPr="00271D68">
        <w:rPr>
          <w:rFonts w:ascii="Courier New" w:hAnsi="Courier New" w:cs="Courier New"/>
          <w:kern w:val="22"/>
        </w:rPr>
        <w:t>/&gt;</w:t>
      </w:r>
      <w:bookmarkEnd w:id="1669"/>
      <w:bookmarkEnd w:id="1670"/>
      <w:bookmarkEnd w:id="1671"/>
      <w:bookmarkEnd w:id="1672"/>
    </w:p>
    <w:p w14:paraId="33F43AFA" w14:textId="77777777" w:rsidR="00FC68DB" w:rsidRPr="007055D9" w:rsidRDefault="00FC68DB" w:rsidP="00B202D2">
      <w:pPr>
        <w:pStyle w:val="Example"/>
      </w:pPr>
      <w:r w:rsidRPr="007055D9">
        <w:lastRenderedPageBreak/>
        <w:t>Example</w:t>
      </w:r>
      <w:r>
        <w:t xml:space="preserve"> A (main type as </w:t>
      </w:r>
      <w:r w:rsidRPr="009C4769">
        <w:rPr>
          <w:rFonts w:ascii="Courier New" w:hAnsi="Courier New" w:cs="Courier New"/>
          <w:i/>
          <w:sz w:val="18"/>
        </w:rPr>
        <w:t>seamweld</w:t>
      </w:r>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&lt;/seamweld&gt;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Strong"/>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Heading5"/>
      </w:pPr>
      <w:r>
        <w:t>Definition of sub</w:t>
      </w:r>
      <w:r w:rsidRPr="004106D7">
        <w:t>type</w:t>
      </w:r>
      <w:bookmarkEnd w:id="1673"/>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ListBullet"/>
        <w:numPr>
          <w:ilvl w:val="0"/>
          <w:numId w:val="11"/>
        </w:numPr>
        <w:rPr>
          <w:rStyle w:val="XMLElement"/>
        </w:rPr>
      </w:pPr>
      <w:r>
        <w:rPr>
          <w:rStyle w:val="XMLElement"/>
        </w:rPr>
        <w:t>b</w:t>
      </w:r>
      <w:r w:rsidRPr="006A21C5">
        <w:rPr>
          <w:rStyle w:val="XMLElement"/>
        </w:rPr>
        <w:t>utt</w:t>
      </w:r>
      <w:r>
        <w:rPr>
          <w:rStyle w:val="XMLElement"/>
        </w:rPr>
        <w:t>_</w:t>
      </w:r>
      <w:r w:rsidRPr="006A21C5">
        <w:rPr>
          <w:rStyle w:val="XMLElement"/>
        </w:rPr>
        <w:t>joint</w:t>
      </w:r>
      <w:r>
        <w:rPr>
          <w:rStyle w:val="XMLElement"/>
        </w:rPr>
        <w:t xml:space="preserve"> </w:t>
      </w:r>
    </w:p>
    <w:p w14:paraId="1793B9A1" w14:textId="77777777" w:rsidR="00FC68DB" w:rsidRPr="006A21C5" w:rsidRDefault="00FC68DB" w:rsidP="001B01D6">
      <w:pPr>
        <w:pStyle w:val="ListBullet"/>
        <w:numPr>
          <w:ilvl w:val="0"/>
          <w:numId w:val="11"/>
        </w:numPr>
        <w:rPr>
          <w:rStyle w:val="XMLElement"/>
        </w:rPr>
      </w:pPr>
      <w:r w:rsidRPr="006A21C5">
        <w:rPr>
          <w:rStyle w:val="XMLElement"/>
        </w:rPr>
        <w:t>corner</w:t>
      </w:r>
      <w:r>
        <w:rPr>
          <w:rStyle w:val="XMLElement"/>
        </w:rPr>
        <w:t>_</w:t>
      </w:r>
      <w:r w:rsidRPr="006A21C5">
        <w:rPr>
          <w:rStyle w:val="XMLElement"/>
        </w:rPr>
        <w:t>weld</w:t>
      </w:r>
      <w:r>
        <w:rPr>
          <w:rStyle w:val="XMLElement"/>
        </w:rPr>
        <w:t xml:space="preserve"> </w:t>
      </w:r>
    </w:p>
    <w:p w14:paraId="19451CF9" w14:textId="77777777" w:rsidR="00FC68DB" w:rsidRPr="006A21C5" w:rsidRDefault="00FC68DB" w:rsidP="001B01D6">
      <w:pPr>
        <w:pStyle w:val="ListBullet"/>
        <w:numPr>
          <w:ilvl w:val="0"/>
          <w:numId w:val="11"/>
        </w:numPr>
        <w:rPr>
          <w:rStyle w:val="XMLElement"/>
        </w:rPr>
      </w:pPr>
      <w:r w:rsidRPr="006A21C5">
        <w:rPr>
          <w:rStyle w:val="XMLElement"/>
        </w:rPr>
        <w:t>edge</w:t>
      </w:r>
      <w:r>
        <w:rPr>
          <w:rStyle w:val="XMLElement"/>
        </w:rPr>
        <w:t>_</w:t>
      </w:r>
      <w:r w:rsidRPr="006A21C5">
        <w:rPr>
          <w:rStyle w:val="XMLElement"/>
        </w:rPr>
        <w:t>weld</w:t>
      </w:r>
      <w:r>
        <w:rPr>
          <w:rStyle w:val="XMLElement"/>
        </w:rPr>
        <w:t xml:space="preserve"> </w:t>
      </w:r>
    </w:p>
    <w:p w14:paraId="0B753AE0" w14:textId="3C15F6DF" w:rsidR="00FC68DB" w:rsidRPr="006A21C5" w:rsidRDefault="00FC68DB" w:rsidP="001B01D6">
      <w:pPr>
        <w:pStyle w:val="ListBullet"/>
        <w:numPr>
          <w:ilvl w:val="0"/>
          <w:numId w:val="11"/>
        </w:numPr>
        <w:rPr>
          <w:rStyle w:val="XMLElement"/>
        </w:rPr>
      </w:pPr>
      <w:r w:rsidRPr="006A21C5">
        <w:rPr>
          <w:rStyle w:val="XMLElement"/>
        </w:rPr>
        <w:t>i</w:t>
      </w:r>
      <w:r>
        <w:rPr>
          <w:rStyle w:val="XMLElement"/>
        </w:rPr>
        <w:t>_</w:t>
      </w:r>
      <w:r w:rsidRPr="006A21C5">
        <w:rPr>
          <w:rStyle w:val="XMLElement"/>
        </w:rPr>
        <w:t>weld</w:t>
      </w:r>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07D39">
        <w:t>10.2.4.4</w:t>
      </w:r>
      <w:r>
        <w:fldChar w:fldCharType="end"/>
      </w:r>
      <w:r>
        <w:t>!</w:t>
      </w:r>
      <w:r w:rsidRPr="002B7246">
        <w:t>)</w:t>
      </w:r>
      <w:r>
        <w:rPr>
          <w:rStyle w:val="XMLElement"/>
        </w:rPr>
        <w:t xml:space="preserve"> </w:t>
      </w:r>
    </w:p>
    <w:p w14:paraId="2B60629E" w14:textId="77777777" w:rsidR="00FC68DB" w:rsidRPr="006A21C5" w:rsidRDefault="00FC68DB" w:rsidP="001B01D6">
      <w:pPr>
        <w:pStyle w:val="ListBullet"/>
        <w:numPr>
          <w:ilvl w:val="0"/>
          <w:numId w:val="11"/>
        </w:numPr>
        <w:rPr>
          <w:rStyle w:val="XMLElement"/>
        </w:rPr>
      </w:pPr>
      <w:r w:rsidRPr="006A21C5">
        <w:rPr>
          <w:rStyle w:val="XMLElement"/>
        </w:rPr>
        <w:t>overlap</w:t>
      </w:r>
      <w:r>
        <w:rPr>
          <w:rStyle w:val="XMLElement"/>
        </w:rPr>
        <w:t>_</w:t>
      </w:r>
      <w:r w:rsidRPr="006A21C5">
        <w:rPr>
          <w:rStyle w:val="XMLElement"/>
        </w:rPr>
        <w:t>weld</w:t>
      </w:r>
      <w:r>
        <w:rPr>
          <w:rStyle w:val="XMLElement"/>
        </w:rPr>
        <w:t xml:space="preserve"> </w:t>
      </w:r>
    </w:p>
    <w:p w14:paraId="2BB40691" w14:textId="77777777" w:rsidR="00FC68DB" w:rsidRPr="006A21C5" w:rsidRDefault="00FC68DB" w:rsidP="001B01D6">
      <w:pPr>
        <w:pStyle w:val="ListBullet"/>
        <w:numPr>
          <w:ilvl w:val="0"/>
          <w:numId w:val="11"/>
        </w:numPr>
        <w:rPr>
          <w:rStyle w:val="XMLElement"/>
        </w:rPr>
      </w:pPr>
      <w:r w:rsidRPr="006A21C5">
        <w:rPr>
          <w:rStyle w:val="XMLElement"/>
        </w:rPr>
        <w:t>y</w:t>
      </w:r>
      <w:r>
        <w:rPr>
          <w:rStyle w:val="XMLElement"/>
        </w:rPr>
        <w:t>_</w:t>
      </w:r>
      <w:r w:rsidRPr="006A21C5">
        <w:rPr>
          <w:rStyle w:val="XMLElement"/>
        </w:rPr>
        <w:t>joint</w:t>
      </w:r>
      <w:r>
        <w:rPr>
          <w:rStyle w:val="XMLElement"/>
        </w:rPr>
        <w:t xml:space="preserve"> </w:t>
      </w:r>
    </w:p>
    <w:p w14:paraId="346CA0DF" w14:textId="77777777" w:rsidR="00FC68DB" w:rsidRPr="006A21C5" w:rsidRDefault="00FC68DB" w:rsidP="001B01D6">
      <w:pPr>
        <w:pStyle w:val="ListBullet"/>
        <w:numPr>
          <w:ilvl w:val="0"/>
          <w:numId w:val="11"/>
        </w:numPr>
        <w:rPr>
          <w:rStyle w:val="XMLElement"/>
        </w:rPr>
      </w:pPr>
      <w:r w:rsidRPr="006A21C5">
        <w:rPr>
          <w:rStyle w:val="XMLElement"/>
        </w:rPr>
        <w:t>k</w:t>
      </w:r>
      <w:r>
        <w:rPr>
          <w:rStyle w:val="XMLElement"/>
        </w:rPr>
        <w:t>_</w:t>
      </w:r>
      <w:r w:rsidRPr="006A21C5">
        <w:rPr>
          <w:rStyle w:val="XMLElement"/>
        </w:rPr>
        <w:t>joint</w:t>
      </w:r>
      <w:r>
        <w:rPr>
          <w:rStyle w:val="XMLElement"/>
        </w:rPr>
        <w:t xml:space="preserve"> </w:t>
      </w:r>
    </w:p>
    <w:p w14:paraId="46646DB1" w14:textId="77777777" w:rsidR="00FC68DB" w:rsidRDefault="00FC68DB" w:rsidP="001B01D6">
      <w:pPr>
        <w:pStyle w:val="ListBullet"/>
        <w:numPr>
          <w:ilvl w:val="0"/>
          <w:numId w:val="11"/>
        </w:numPr>
        <w:rPr>
          <w:rStyle w:val="XMLElement"/>
        </w:rPr>
      </w:pPr>
      <w:r w:rsidRPr="006A21C5">
        <w:rPr>
          <w:rStyle w:val="XMLElement"/>
        </w:rPr>
        <w:t>cruciform</w:t>
      </w:r>
      <w:r>
        <w:rPr>
          <w:rStyle w:val="XMLElement"/>
        </w:rPr>
        <w:t>_</w:t>
      </w:r>
      <w:r w:rsidRPr="006A21C5">
        <w:rPr>
          <w:rStyle w:val="XMLElement"/>
        </w:rPr>
        <w:t>joint</w:t>
      </w:r>
      <w:r>
        <w:rPr>
          <w:rStyle w:val="XMLElement"/>
        </w:rPr>
        <w:t xml:space="preserve"> </w:t>
      </w:r>
    </w:p>
    <w:p w14:paraId="15D1019C" w14:textId="77777777" w:rsidR="00FC68DB" w:rsidRPr="006A21C5" w:rsidRDefault="00FC68DB" w:rsidP="001B01D6">
      <w:pPr>
        <w:pStyle w:val="ListBullet"/>
        <w:numPr>
          <w:ilvl w:val="0"/>
          <w:numId w:val="11"/>
        </w:numPr>
        <w:rPr>
          <w:rFonts w:ascii="Courier New" w:hAnsi="Courier New"/>
          <w:b/>
          <w:i/>
          <w:sz w:val="18"/>
        </w:rPr>
      </w:pPr>
      <w:r>
        <w:rPr>
          <w:rStyle w:val="XMLElement"/>
        </w:rPr>
        <w:t xml:space="preserve">flared_joint </w:t>
      </w:r>
    </w:p>
    <w:p w14:paraId="0E377D24" w14:textId="77777777" w:rsidR="00FC68DB" w:rsidRPr="007055D9" w:rsidRDefault="00FC68DB" w:rsidP="00B202D2">
      <w:bookmarkStart w:id="1677" w:name="_Toc288196490"/>
      <w:bookmarkStart w:id="1678" w:name="_Toc288200792"/>
      <w:bookmarkStart w:id="1679" w:name="_Toc338939132"/>
      <w:bookmarkStart w:id="1680" w:name="_Toc288196468"/>
      <w:bookmarkStart w:id="1681" w:name="_Toc288200771"/>
      <w:bookmarkStart w:id="1682" w:name="_Toc338938904"/>
      <w:bookmarkStart w:id="1683" w:name="_Toc338939100"/>
      <w:bookmarkEnd w:id="1674"/>
      <w:bookmarkEnd w:id="1675"/>
      <w:bookmarkEnd w:id="1676"/>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6BF0266D" w:rsidR="00FC68DB" w:rsidRDefault="00FC68DB" w:rsidP="00B202D2">
      <w:pPr>
        <w:pStyle w:val="Caption"/>
        <w:spacing w:before="120"/>
      </w:pPr>
      <w:bookmarkStart w:id="1684" w:name="_Toc3566487"/>
      <w:bookmarkStart w:id="1685" w:name="_Toc34747488"/>
      <w:bookmarkStart w:id="1686" w:name="_Toc77095946"/>
      <w:bookmarkStart w:id="1687" w:name="_Toc86874041"/>
      <w:r>
        <w:t xml:space="preserve">Table </w:t>
      </w:r>
      <w:r>
        <w:fldChar w:fldCharType="begin"/>
      </w:r>
      <w:r>
        <w:instrText xml:space="preserve"> SEQ Table \* ARABIC </w:instrText>
      </w:r>
      <w:r>
        <w:fldChar w:fldCharType="separate"/>
      </w:r>
      <w:r w:rsidR="00C07D39">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84"/>
      <w:bookmarkEnd w:id="1685"/>
      <w:bookmarkEnd w:id="1686"/>
      <w:bookmarkEnd w:id="1687"/>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r w:rsidRPr="007150F2">
              <w:rPr>
                <w:sz w:val="20"/>
                <w:szCs w:val="20"/>
              </w:rPr>
              <w:t>weld_position</w:t>
            </w:r>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r>
              <w:rPr>
                <w:sz w:val="20"/>
                <w:szCs w:val="20"/>
              </w:rPr>
              <w:t>sheet_parameter</w:t>
            </w:r>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266FFA49" w:rsidR="00FC68DB" w:rsidRDefault="00FC68DB" w:rsidP="00B202D2">
      <w:pPr>
        <w:pStyle w:val="Caption"/>
        <w:spacing w:before="120"/>
      </w:pPr>
      <w:bookmarkStart w:id="1688" w:name="_Toc3566488"/>
      <w:bookmarkStart w:id="1689" w:name="_Toc34747489"/>
      <w:bookmarkStart w:id="1690" w:name="_Toc77095947"/>
      <w:bookmarkStart w:id="1691" w:name="_Toc86874042"/>
      <w:r>
        <w:t xml:space="preserve">Table </w:t>
      </w:r>
      <w:r>
        <w:fldChar w:fldCharType="begin"/>
      </w:r>
      <w:r>
        <w:instrText xml:space="preserve"> SEQ Table \* ARABIC </w:instrText>
      </w:r>
      <w:r>
        <w:fldChar w:fldCharType="separate"/>
      </w:r>
      <w:r w:rsidR="00C07D39">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88"/>
      <w:bookmarkEnd w:id="1689"/>
      <w:bookmarkEnd w:id="1690"/>
      <w:bookmarkEnd w:id="1691"/>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w:t>
      </w:r>
      <w:r w:rsidRPr="007055D9">
        <w:rPr>
          <w:rStyle w:val="XMLElement"/>
        </w:rPr>
        <w:t>eld_position</w:t>
      </w:r>
      <w:r>
        <w:rPr>
          <w:rStyle w:val="XMLElement"/>
        </w:rPr>
        <w:t>/&gt;</w:t>
      </w:r>
      <w:r w:rsidRPr="007055D9">
        <w:t xml:space="preserve"> is dependent on the specific subtype.</w:t>
      </w:r>
    </w:p>
    <w:p w14:paraId="6C157E6F" w14:textId="77777777" w:rsidR="00FC68DB" w:rsidRPr="007055D9" w:rsidRDefault="00FC68DB" w:rsidP="00B202D2">
      <w:pPr>
        <w:pStyle w:val="Heading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Heading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1B01D6">
      <w:pPr>
        <w:pStyle w:val="ListBullet"/>
        <w:numPr>
          <w:ilvl w:val="0"/>
          <w:numId w:val="11"/>
        </w:numPr>
      </w:pPr>
      <w:r w:rsidRPr="007A0587">
        <w:t>Resistance welding</w:t>
      </w:r>
    </w:p>
    <w:p w14:paraId="20CC47BA" w14:textId="77777777" w:rsidR="00FC68DB" w:rsidRPr="007A0587" w:rsidRDefault="00FC68DB" w:rsidP="001B01D6">
      <w:pPr>
        <w:pStyle w:val="ListBullet"/>
        <w:numPr>
          <w:ilvl w:val="0"/>
          <w:numId w:val="11"/>
        </w:numPr>
      </w:pPr>
      <w:r w:rsidRPr="007A0587">
        <w:t>Arc welding</w:t>
      </w:r>
    </w:p>
    <w:p w14:paraId="57E87AF8" w14:textId="77777777" w:rsidR="00FC68DB" w:rsidRDefault="00FC68DB" w:rsidP="001B01D6">
      <w:pPr>
        <w:pStyle w:val="ListBullet"/>
        <w:numPr>
          <w:ilvl w:val="0"/>
          <w:numId w:val="11"/>
        </w:numPr>
      </w:pPr>
      <w:r w:rsidRPr="007A0587">
        <w:t>Energy beam welding (e.g. laser)</w:t>
      </w:r>
    </w:p>
    <w:p w14:paraId="0CC2521D" w14:textId="77777777" w:rsidR="00FC68DB" w:rsidRPr="007A0587" w:rsidRDefault="00FC68DB" w:rsidP="001B01D6">
      <w:pPr>
        <w:pStyle w:val="ListBullet"/>
        <w:numPr>
          <w:ilvl w:val="0"/>
          <w:numId w:val="11"/>
        </w:numPr>
      </w:pPr>
      <w:r>
        <w:t>Friction welding</w:t>
      </w:r>
    </w:p>
    <w:p w14:paraId="15D4EA18" w14:textId="77777777" w:rsidR="00FC68DB" w:rsidRPr="007A0587" w:rsidRDefault="00FC68DB" w:rsidP="001B01D6">
      <w:pPr>
        <w:pStyle w:val="ListBullet"/>
        <w:numPr>
          <w:ilvl w:val="0"/>
          <w:numId w:val="11"/>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ListBullet"/>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ListBullet"/>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ListBullet"/>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1B01D6">
      <w:pPr>
        <w:pStyle w:val="ListBullet"/>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ListBullet"/>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r w:rsidRPr="009C4769">
        <w:rPr>
          <w:rFonts w:ascii="Courier New" w:hAnsi="Courier New" w:cs="Courier New"/>
          <w:i/>
          <w:sz w:val="18"/>
        </w:rPr>
        <w:t>seamweld</w:t>
      </w:r>
      <w:r>
        <w:rPr>
          <w:rFonts w:ascii="Courier New" w:hAnsi="Courier New" w:cs="Courier New"/>
          <w:i/>
          <w:sz w:val="18"/>
        </w:rPr>
        <w:t xml:space="preserve"> </w:t>
      </w:r>
      <w:r w:rsidRPr="000D2C8E">
        <w:t>and subtype as</w:t>
      </w:r>
      <w:r>
        <w:rPr>
          <w:rFonts w:ascii="Courier New" w:hAnsi="Courier New" w:cs="Courier New"/>
          <w:i/>
          <w:sz w:val="18"/>
        </w:rPr>
        <w:t xml:space="preserve"> butt_joint</w:t>
      </w:r>
      <w:r>
        <w:t>)</w:t>
      </w:r>
      <w:r w:rsidRPr="007055D9">
        <w:t>:</w:t>
      </w:r>
      <w:r>
        <w:t xml:space="preserve"> </w:t>
      </w:r>
    </w:p>
    <w:p w14:paraId="189D18B8" w14:textId="77777777" w:rsidR="00FC68DB" w:rsidRPr="007055D9" w:rsidRDefault="00FC68DB" w:rsidP="00B202D2">
      <w:pPr>
        <w:pStyle w:val="XMLCode"/>
        <w:keepNext/>
      </w:pPr>
      <w:bookmarkStart w:id="1692" w:name="_Toc288196493"/>
      <w:bookmarkStart w:id="1693"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&lt;seamweld&gt;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&lt;weld_position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&lt;/seamweld&gt;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Heading4"/>
      </w:pPr>
      <w:bookmarkStart w:id="1694" w:name="GenericSeamWeldWeldPosition"/>
      <w:bookmarkStart w:id="1695" w:name="GenericSeamWelParameters"/>
      <w:bookmarkStart w:id="1696" w:name="GenericSeamWeldSubType"/>
      <w:bookmarkStart w:id="1697" w:name="GenericSeamWeldWeldingPosition"/>
      <w:bookmarkStart w:id="1698" w:name="_Toc3557009"/>
      <w:bookmarkStart w:id="1699" w:name="_Toc34747259"/>
      <w:bookmarkStart w:id="1700" w:name="_Toc77102078"/>
      <w:bookmarkStart w:id="1701" w:name="_Toc338938905"/>
      <w:bookmarkStart w:id="1702" w:name="_Toc338939101"/>
      <w:bookmarkStart w:id="1703" w:name="_Toc338939136"/>
      <w:bookmarkEnd w:id="1677"/>
      <w:bookmarkEnd w:id="1678"/>
      <w:bookmarkEnd w:id="1679"/>
      <w:bookmarkEnd w:id="1680"/>
      <w:bookmarkEnd w:id="1681"/>
      <w:bookmarkEnd w:id="1682"/>
      <w:bookmarkEnd w:id="1683"/>
      <w:bookmarkEnd w:id="1692"/>
      <w:bookmarkEnd w:id="1693"/>
      <w:bookmarkEnd w:id="1694"/>
      <w:bookmarkEnd w:id="1695"/>
      <w:bookmarkEnd w:id="1696"/>
      <w:bookmarkEnd w:id="1697"/>
      <w:r>
        <w:t>Weld Position and Sheet Metal Parameters</w:t>
      </w:r>
      <w:bookmarkEnd w:id="1698"/>
      <w:bookmarkEnd w:id="1699"/>
      <w:bookmarkEnd w:id="1700"/>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0C0F1F98"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C07D39">
        <w:t>10.2.4.3</w:t>
      </w:r>
      <w:r>
        <w:fldChar w:fldCharType="end"/>
      </w:r>
      <w:r>
        <w:t xml:space="preserve"> and for Weld Position Parameters in chapter </w:t>
      </w:r>
      <w:r>
        <w:fldChar w:fldCharType="begin"/>
      </w:r>
      <w:r>
        <w:instrText xml:space="preserve"> REF _Ref397524978 \r \h </w:instrText>
      </w:r>
      <w:r>
        <w:fldChar w:fldCharType="separate"/>
      </w:r>
      <w:r w:rsidR="00C07D39">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B688505" w:rsidR="00FC68DB" w:rsidRPr="007055D9" w:rsidRDefault="00FC68DB" w:rsidP="00B202D2">
      <w:pPr>
        <w:pStyle w:val="Caption"/>
      </w:pPr>
      <w:bookmarkStart w:id="1704" w:name="_Ref397587838"/>
      <w:bookmarkStart w:id="1705" w:name="_Toc3557124"/>
      <w:bookmarkStart w:id="1706" w:name="_Toc34747375"/>
      <w:bookmarkStart w:id="1707" w:name="_Toc76030573"/>
      <w:bookmarkStart w:id="1708" w:name="_Toc86869902"/>
      <w:r w:rsidRPr="007055D9">
        <w:t xml:space="preserve">Figure </w:t>
      </w:r>
      <w:r>
        <w:fldChar w:fldCharType="begin"/>
      </w:r>
      <w:r>
        <w:instrText xml:space="preserve"> SEQ Figure \* ARABIC </w:instrText>
      </w:r>
      <w:r>
        <w:fldChar w:fldCharType="separate"/>
      </w:r>
      <w:r w:rsidR="00C07D39">
        <w:rPr>
          <w:noProof/>
        </w:rPr>
        <w:t>52</w:t>
      </w:r>
      <w:r>
        <w:fldChar w:fldCharType="end"/>
      </w:r>
      <w:bookmarkEnd w:id="1704"/>
      <w:r w:rsidRPr="007055D9">
        <w:t xml:space="preserve">: Sheet Parameters vs. </w:t>
      </w:r>
      <w:r w:rsidRPr="007055D9">
        <w:rPr>
          <w:noProof/>
        </w:rPr>
        <w:t xml:space="preserve"> Weld Position Parameters</w:t>
      </w:r>
      <w:bookmarkEnd w:id="1705"/>
      <w:bookmarkEnd w:id="1706"/>
      <w:bookmarkEnd w:id="1707"/>
      <w:bookmarkEnd w:id="1708"/>
    </w:p>
    <w:p w14:paraId="02CCF9A7" w14:textId="77777777" w:rsidR="00FC68DB" w:rsidRDefault="00FC68DB" w:rsidP="00B202D2">
      <w:pPr>
        <w:pStyle w:val="Heading4"/>
      </w:pPr>
      <w:bookmarkStart w:id="1709" w:name="_Toc3557010"/>
      <w:bookmarkStart w:id="1710" w:name="_Toc34747260"/>
      <w:bookmarkStart w:id="1711" w:name="_Toc77102079"/>
      <w:bookmarkStart w:id="1712" w:name="_Ref397525982"/>
      <w:r w:rsidRPr="007055D9">
        <w:t>Parameters Assigned to a Specific Sheet of the Flange</w:t>
      </w:r>
      <w:bookmarkEnd w:id="1709"/>
      <w:bookmarkEnd w:id="1710"/>
      <w:bookmarkEnd w:id="1711"/>
      <w:r w:rsidRPr="007055D9">
        <w:t xml:space="preserve"> </w:t>
      </w:r>
      <w:bookmarkEnd w:id="1712"/>
    </w:p>
    <w:p w14:paraId="0C923C42" w14:textId="77777777" w:rsidR="00FC68DB" w:rsidRPr="00433A07" w:rsidRDefault="00FC68DB" w:rsidP="00B202D2">
      <w:pPr>
        <w:pStyle w:val="Heading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r w:rsidRPr="00433A07">
        <w:rPr>
          <w:rFonts w:ascii="Courier New" w:hAnsi="Courier New" w:cs="Courier New"/>
          <w:sz w:val="18"/>
        </w:rPr>
        <w:t>heet_parameter</w:t>
      </w:r>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r w:rsidRPr="00433A07">
        <w:rPr>
          <w:rFonts w:ascii="Courier New" w:hAnsi="Courier New" w:cs="Courier New"/>
          <w:sz w:val="18"/>
        </w:rPr>
        <w:t>eld_position</w:t>
      </w:r>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Heading5"/>
      </w:pPr>
      <w:r w:rsidRPr="007055D9">
        <w:t xml:space="preserve">Element </w:t>
      </w:r>
      <w:r>
        <w:t>"sheet_parameter"</w:t>
      </w:r>
    </w:p>
    <w:p w14:paraId="69275BC8" w14:textId="77777777" w:rsidR="00FC68DB" w:rsidRDefault="00FC68DB" w:rsidP="00B202D2">
      <w:r w:rsidRPr="007055D9">
        <w:t xml:space="preserve">The element </w:t>
      </w:r>
      <w:r w:rsidRPr="008A6DA9">
        <w:rPr>
          <w:rStyle w:val="XMLElement"/>
        </w:rPr>
        <w:t>&lt;sheet_parameter/&gt;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r>
              <w:rPr>
                <w:sz w:val="20"/>
                <w:szCs w:val="20"/>
              </w:rPr>
              <w:t>sheet_thickness</w:t>
            </w:r>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r>
              <w:rPr>
                <w:sz w:val="20"/>
                <w:szCs w:val="20"/>
              </w:rPr>
              <w:t>sheet_angle</w:t>
            </w:r>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1079B8AF" w:rsidR="00FC68DB" w:rsidRDefault="00FC68DB" w:rsidP="00B202D2">
      <w:pPr>
        <w:pStyle w:val="Caption"/>
        <w:spacing w:before="120"/>
      </w:pPr>
      <w:bookmarkStart w:id="1713" w:name="_Toc3566489"/>
      <w:bookmarkStart w:id="1714" w:name="_Toc34747490"/>
      <w:bookmarkStart w:id="1715" w:name="_Toc77095948"/>
      <w:bookmarkStart w:id="1716" w:name="_Toc86874043"/>
      <w:r>
        <w:t xml:space="preserve">Table </w:t>
      </w:r>
      <w:r>
        <w:fldChar w:fldCharType="begin"/>
      </w:r>
      <w:r>
        <w:instrText xml:space="preserve"> SEQ Table \* ARABIC </w:instrText>
      </w:r>
      <w:r>
        <w:fldChar w:fldCharType="separate"/>
      </w:r>
      <w:r w:rsidR="00C07D39">
        <w:rPr>
          <w:noProof/>
        </w:rPr>
        <w:t>90</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bookmarkEnd w:id="1713"/>
      <w:bookmarkEnd w:id="1714"/>
      <w:bookmarkEnd w:id="1715"/>
      <w:bookmarkEnd w:id="1716"/>
    </w:p>
    <w:p w14:paraId="7CB9C42A" w14:textId="77777777" w:rsidR="00FC68DB" w:rsidRPr="007055D9" w:rsidRDefault="00FC68DB" w:rsidP="00B202D2">
      <w:pPr>
        <w:pStyle w:val="Heading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Heading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Strong"/>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Heading5"/>
      </w:pPr>
      <w:r w:rsidRPr="007055D9">
        <w:t xml:space="preserve">Attribute </w:t>
      </w:r>
      <w:r>
        <w:t>"sheet_thickness"</w:t>
      </w:r>
    </w:p>
    <w:p w14:paraId="72E60886" w14:textId="092FA1E9" w:rsidR="00FC68DB" w:rsidRDefault="00FC68DB" w:rsidP="00B202D2">
      <w:r w:rsidRPr="007055D9">
        <w:t xml:space="preserve">The value of the attribute </w:t>
      </w:r>
      <w:r w:rsidRPr="00362A5D">
        <w:rPr>
          <w:rFonts w:ascii="Courier New" w:hAnsi="Courier New" w:cs="Courier New"/>
          <w:b/>
          <w:i/>
          <w:sz w:val="18"/>
        </w:rPr>
        <w:t>sheet_</w:t>
      </w:r>
      <w:r>
        <w:rPr>
          <w:rStyle w:val="XMLAttribute"/>
        </w:rPr>
        <w:t>thickness</w:t>
      </w:r>
      <w:r>
        <w:t xml:space="preserve"> is</w:t>
      </w:r>
      <w:r w:rsidRPr="007055D9">
        <w:t xml:space="preserve"> numerical</w:t>
      </w:r>
      <w:r>
        <w:t xml:space="preserve"> in the range (0,</w:t>
      </w:r>
      <w:r w:rsidRPr="007055D9">
        <w:t xml:space="preserve"> </w:t>
      </w:r>
      <w:r w:rsidRPr="007055D9">
        <w:rPr>
          <w:rStyle w:val="Strong"/>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07D39" w:rsidRPr="007055D9">
        <w:t xml:space="preserve">Figure </w:t>
      </w:r>
      <w:r w:rsidR="00C07D39">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07D39">
        <w:t>10.2.11.5</w:t>
      </w:r>
      <w:r>
        <w:fldChar w:fldCharType="end"/>
      </w:r>
      <w:r>
        <w:t>.</w:t>
      </w:r>
    </w:p>
    <w:p w14:paraId="7DE1E19B" w14:textId="77777777" w:rsidR="00FC68DB" w:rsidRPr="007055D9" w:rsidRDefault="00FC68DB" w:rsidP="00B202D2">
      <w:pPr>
        <w:pStyle w:val="Heading5"/>
      </w:pPr>
      <w:r w:rsidRPr="007055D9">
        <w:lastRenderedPageBreak/>
        <w:t xml:space="preserve">Attribute </w:t>
      </w:r>
      <w:r>
        <w:t>"sheet_angle"</w:t>
      </w:r>
    </w:p>
    <w:p w14:paraId="5D98EAEC" w14:textId="77777777" w:rsidR="00FC68DB" w:rsidRDefault="00FC68DB" w:rsidP="00B202D2">
      <w:r w:rsidRPr="007055D9">
        <w:t xml:space="preserve">The value of the attribute </w:t>
      </w:r>
      <w:r>
        <w:rPr>
          <w:rStyle w:val="XMLAttribute"/>
        </w:rPr>
        <w:t>sheet_angle</w:t>
      </w:r>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&lt;seamweld&gt;</w:t>
      </w:r>
    </w:p>
    <w:p w14:paraId="5B4C3C5E"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&lt;weld_position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r>
        <w:rPr>
          <w:rFonts w:cs="Courier New"/>
          <w:b/>
          <w:color w:val="0070C0"/>
        </w:rPr>
        <w:t>sheet_</w:t>
      </w:r>
      <w:r w:rsidRPr="00735160">
        <w:rPr>
          <w:rFonts w:cs="Courier New"/>
          <w:b/>
          <w:color w:val="0070C0"/>
        </w:rPr>
        <w:t>thickness=</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sheet_angle=</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&lt;/corner_weld&gt;</w:t>
      </w:r>
    </w:p>
    <w:p w14:paraId="34C4AD92" w14:textId="77777777" w:rsidR="00FC68DB" w:rsidRPr="006C190C" w:rsidRDefault="00FC68DB" w:rsidP="00B202D2">
      <w:pPr>
        <w:pStyle w:val="XMLCode"/>
        <w:keepNext/>
        <w:rPr>
          <w:rFonts w:cs="Courier New"/>
        </w:rPr>
      </w:pPr>
      <w:r w:rsidRPr="006C190C">
        <w:rPr>
          <w:rFonts w:cs="Courier New"/>
        </w:rPr>
        <w:t xml:space="preserve">    &lt;/seamweld&gt;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Heading4"/>
      </w:pPr>
      <w:bookmarkStart w:id="1717" w:name="_Welding_Position"/>
      <w:bookmarkStart w:id="1718" w:name="_Ref397524978"/>
      <w:bookmarkStart w:id="1719" w:name="_Toc3557011"/>
      <w:bookmarkStart w:id="1720" w:name="_Toc34747261"/>
      <w:bookmarkStart w:id="1721" w:name="_Toc77102080"/>
      <w:bookmarkEnd w:id="1717"/>
      <w:r w:rsidRPr="007055D9">
        <w:t>Welding Position</w:t>
      </w:r>
      <w:bookmarkEnd w:id="1701"/>
      <w:bookmarkEnd w:id="1702"/>
      <w:bookmarkEnd w:id="1718"/>
      <w:bookmarkEnd w:id="1719"/>
      <w:bookmarkEnd w:id="1720"/>
      <w:bookmarkEnd w:id="1721"/>
    </w:p>
    <w:p w14:paraId="0F2FE194" w14:textId="22606585"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07D39" w:rsidRPr="007055D9">
        <w:t xml:space="preserve">Figure </w:t>
      </w:r>
      <w:r w:rsidR="00C07D39">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53AD0A94"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07D39">
        <w:t>10.2.5</w:t>
      </w:r>
      <w:r w:rsidRPr="007055D9">
        <w:fldChar w:fldCharType="end"/>
      </w:r>
      <w:r w:rsidRPr="007055D9">
        <w:t>).</w:t>
      </w:r>
    </w:p>
    <w:p w14:paraId="0A9613D9" w14:textId="77777777" w:rsidR="00FC68DB" w:rsidRPr="007055D9" w:rsidRDefault="00FC68DB" w:rsidP="00B202D2">
      <w:pPr>
        <w:keepNext/>
        <w:jc w:val="center"/>
      </w:pPr>
      <w:bookmarkStart w:id="1722"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EE06888" w:rsidR="00FC68DB" w:rsidRPr="007055D9" w:rsidRDefault="00FC68DB" w:rsidP="00B202D2">
      <w:pPr>
        <w:pStyle w:val="Caption"/>
      </w:pPr>
      <w:bookmarkStart w:id="1723" w:name="_Ref397529286"/>
      <w:bookmarkStart w:id="1724" w:name="_Toc3557125"/>
      <w:bookmarkStart w:id="1725" w:name="_Toc34747376"/>
      <w:bookmarkStart w:id="1726" w:name="_Toc76030574"/>
      <w:bookmarkStart w:id="1727" w:name="_Toc86869903"/>
      <w:r w:rsidRPr="007055D9">
        <w:t xml:space="preserve">Figure </w:t>
      </w:r>
      <w:bookmarkStart w:id="1728" w:name="Figure10"/>
      <w:r>
        <w:fldChar w:fldCharType="begin"/>
      </w:r>
      <w:r>
        <w:instrText xml:space="preserve"> SEQ Figure \* ARABIC </w:instrText>
      </w:r>
      <w:r>
        <w:fldChar w:fldCharType="separate"/>
      </w:r>
      <w:r w:rsidR="00C07D39">
        <w:rPr>
          <w:noProof/>
        </w:rPr>
        <w:t>53</w:t>
      </w:r>
      <w:r>
        <w:fldChar w:fldCharType="end"/>
      </w:r>
      <w:bookmarkEnd w:id="1723"/>
      <w:bookmarkEnd w:id="1728"/>
      <w:r w:rsidRPr="007055D9">
        <w:t>: Welding Position of a Y-Joint</w:t>
      </w:r>
      <w:bookmarkEnd w:id="1724"/>
      <w:bookmarkEnd w:id="1725"/>
      <w:bookmarkEnd w:id="1726"/>
      <w:bookmarkEnd w:id="1727"/>
    </w:p>
    <w:p w14:paraId="793EF08A" w14:textId="77777777" w:rsidR="00FC68DB" w:rsidRPr="007055D9" w:rsidRDefault="00FC68DB" w:rsidP="00B202D2">
      <w:pPr>
        <w:pStyle w:val="Heading5"/>
      </w:pPr>
      <w:r w:rsidRPr="007055D9">
        <w:t>Primary and Secondary Sides</w:t>
      </w:r>
      <w:bookmarkEnd w:id="1722"/>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Heading5"/>
      </w:pPr>
      <w:bookmarkStart w:id="1729" w:name="_Toc288196495"/>
      <w:bookmarkStart w:id="1730" w:name="_Toc288200797"/>
      <w:bookmarkStart w:id="1731" w:name="_Toc338939138"/>
      <w:bookmarkEnd w:id="1703"/>
      <w:r w:rsidRPr="007055D9">
        <w:t xml:space="preserve">Element </w:t>
      </w:r>
      <w:r>
        <w:t>"</w:t>
      </w:r>
      <w:r w:rsidRPr="007055D9">
        <w:t>weld_position</w:t>
      </w:r>
      <w:bookmarkEnd w:id="1729"/>
      <w:bookmarkEnd w:id="1730"/>
      <w:bookmarkEnd w:id="1731"/>
      <w:r>
        <w:t>"</w:t>
      </w:r>
    </w:p>
    <w:p w14:paraId="7F0BE060" w14:textId="77777777" w:rsidR="00FC68DB" w:rsidRDefault="00FC68DB" w:rsidP="00B202D2">
      <w:r w:rsidRPr="007055D9">
        <w:t xml:space="preserve">The element </w:t>
      </w:r>
      <w:r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r w:rsidRPr="00344058">
              <w:rPr>
                <w:sz w:val="20"/>
                <w:szCs w:val="20"/>
              </w:rPr>
              <w:t xml:space="preserve">segment_list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18A3EEA" w:rsidR="00FC68DB" w:rsidRPr="006C3ECF" w:rsidRDefault="00FC68DB" w:rsidP="00B202D2">
            <w:pPr>
              <w:keepNext/>
              <w:rPr>
                <w:sz w:val="20"/>
                <w:szCs w:val="20"/>
              </w:rPr>
            </w:pPr>
            <w:proofErr w:type="gramStart"/>
            <w:r>
              <w:rPr>
                <w:sz w:val="20"/>
                <w:szCs w:val="20"/>
              </w:rPr>
              <w:t>mutually</w:t>
            </w:r>
            <w:proofErr w:type="gramEnd"/>
            <w:r>
              <w:rPr>
                <w:sz w:val="20"/>
                <w:szCs w:val="20"/>
              </w:rPr>
              <w:t xml:space="preserve">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07D39">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07D39" w:rsidRPr="00C07D39">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2EBB4DCB" w:rsidR="00FC68DB" w:rsidRDefault="00FC68DB" w:rsidP="00B202D2">
      <w:pPr>
        <w:pStyle w:val="Caption"/>
        <w:spacing w:before="120"/>
      </w:pPr>
      <w:bookmarkStart w:id="1732" w:name="_Toc77095949"/>
      <w:bookmarkStart w:id="1733" w:name="_Toc86874044"/>
      <w:r>
        <w:t xml:space="preserve">Table </w:t>
      </w:r>
      <w:r>
        <w:fldChar w:fldCharType="begin"/>
      </w:r>
      <w:r>
        <w:instrText xml:space="preserve"> SEQ Table \* ARABIC </w:instrText>
      </w:r>
      <w:r>
        <w:fldChar w:fldCharType="separate"/>
      </w:r>
      <w:r w:rsidR="00C07D39">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32"/>
      <w:bookmarkEnd w:id="1733"/>
    </w:p>
    <w:p w14:paraId="1ECAD41B" w14:textId="77777777" w:rsidR="00FC68DB" w:rsidRPr="007055D9" w:rsidRDefault="00FC68DB" w:rsidP="00B202D2">
      <w:r w:rsidRPr="007055D9">
        <w:t xml:space="preserve">The element </w:t>
      </w:r>
      <w:r w:rsidRPr="0033708C">
        <w:rPr>
          <w:rStyle w:val="XMLElement"/>
        </w:rPr>
        <w:t>&lt;weld_position/&gt;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88BA32A" w:rsidR="00FC68DB" w:rsidRPr="007055D9" w:rsidRDefault="00FC68DB" w:rsidP="00B202D2">
      <w:pPr>
        <w:pStyle w:val="Caption"/>
        <w:spacing w:before="120"/>
      </w:pPr>
      <w:bookmarkStart w:id="1734" w:name="_Toc3566490"/>
      <w:bookmarkStart w:id="1735" w:name="_Toc34747491"/>
      <w:bookmarkStart w:id="1736" w:name="_Toc77095950"/>
      <w:bookmarkStart w:id="1737" w:name="_Toc86874045"/>
      <w:r>
        <w:t xml:space="preserve">Table </w:t>
      </w:r>
      <w:r>
        <w:fldChar w:fldCharType="begin"/>
      </w:r>
      <w:r>
        <w:instrText xml:space="preserve"> SEQ Table \* ARABIC </w:instrText>
      </w:r>
      <w:r>
        <w:fldChar w:fldCharType="separate"/>
      </w:r>
      <w:r w:rsidR="00C07D39">
        <w:rPr>
          <w:noProof/>
        </w:rPr>
        <w:t>92</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bookmarkEnd w:id="1734"/>
      <w:bookmarkEnd w:id="1735"/>
      <w:bookmarkEnd w:id="1736"/>
      <w:bookmarkEnd w:id="1737"/>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&lt;seamweld&gt;</w:t>
      </w:r>
    </w:p>
    <w:p w14:paraId="5154A0D5"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&lt;sheet_parameter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&lt;/corner_weld&gt;</w:t>
      </w:r>
    </w:p>
    <w:p w14:paraId="10D6BF76" w14:textId="77777777" w:rsidR="00FC68DB" w:rsidRPr="006C190C" w:rsidRDefault="00FC68DB" w:rsidP="00B202D2">
      <w:pPr>
        <w:pStyle w:val="XMLCode"/>
        <w:keepNext/>
        <w:rPr>
          <w:rFonts w:cs="Courier New"/>
        </w:rPr>
      </w:pPr>
      <w:r w:rsidRPr="006C190C">
        <w:rPr>
          <w:rFonts w:cs="Courier New"/>
        </w:rPr>
        <w:t xml:space="preserve">    &lt;/seamweld&gt;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Heading5"/>
      </w:pPr>
      <w:bookmarkStart w:id="1738"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738"/>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47E98F60" w14:textId="6ADA49C2"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07D39">
        <w:t xml:space="preserve">Figure </w:t>
      </w:r>
      <w:r w:rsidR="00C07D39">
        <w:rPr>
          <w:noProof/>
        </w:rPr>
        <w:t>54</w:t>
      </w:r>
      <w:r>
        <w:fldChar w:fldCharType="end"/>
      </w:r>
      <w:r>
        <w:t>.</w:t>
      </w:r>
    </w:p>
    <w:p w14:paraId="662E3DE0" w14:textId="77777777" w:rsidR="00FC68DB" w:rsidRDefault="00FC68DB" w:rsidP="003A4064">
      <w:pPr>
        <w:keepNext/>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B306F34" w:rsidR="00FC68DB" w:rsidRPr="007055D9" w:rsidRDefault="00FC68DB" w:rsidP="00B202D2">
      <w:pPr>
        <w:pStyle w:val="Caption"/>
      </w:pPr>
      <w:bookmarkStart w:id="1739" w:name="_Ref397529572"/>
      <w:bookmarkStart w:id="1740" w:name="Figure11"/>
      <w:bookmarkStart w:id="1741" w:name="_Toc3557126"/>
      <w:bookmarkStart w:id="1742" w:name="_Toc34747377"/>
      <w:bookmarkStart w:id="1743" w:name="_Toc76030575"/>
      <w:bookmarkStart w:id="1744" w:name="_Toc86869904"/>
      <w:r>
        <w:t xml:space="preserve">Figure </w:t>
      </w:r>
      <w:r>
        <w:fldChar w:fldCharType="begin"/>
      </w:r>
      <w:r>
        <w:instrText xml:space="preserve"> SEQ Figure \* ARABIC </w:instrText>
      </w:r>
      <w:r>
        <w:fldChar w:fldCharType="separate"/>
      </w:r>
      <w:r w:rsidR="00C07D39">
        <w:rPr>
          <w:noProof/>
        </w:rPr>
        <w:t>54</w:t>
      </w:r>
      <w:r>
        <w:fldChar w:fldCharType="end"/>
      </w:r>
      <w:bookmarkEnd w:id="1739"/>
      <w:bookmarkEnd w:id="1740"/>
      <w:r w:rsidRPr="007055D9">
        <w:t xml:space="preserve">: Welding Position </w:t>
      </w:r>
      <w:r>
        <w:t>vector direction and length</w:t>
      </w:r>
      <w:bookmarkEnd w:id="1741"/>
      <w:bookmarkEnd w:id="1742"/>
      <w:bookmarkEnd w:id="1743"/>
      <w:bookmarkEnd w:id="1744"/>
    </w:p>
    <w:p w14:paraId="3FD74BE5" w14:textId="77777777" w:rsidR="00FC68DB" w:rsidRPr="007055D9" w:rsidRDefault="00FC68DB" w:rsidP="00B202D2">
      <w:pPr>
        <w:pStyle w:val="Heading5"/>
      </w:pPr>
      <w:bookmarkStart w:id="1745" w:name="_Toc338939140"/>
      <w:bookmarkStart w:id="1746" w:name="_Toc338939137"/>
      <w:bookmarkStart w:id="1747" w:name="_Toc338938906"/>
      <w:bookmarkStart w:id="1748" w:name="_Toc338939103"/>
      <w:r w:rsidRPr="007055D9">
        <w:t xml:space="preserve">Attribute </w:t>
      </w:r>
      <w:r>
        <w:t>"</w:t>
      </w:r>
      <w:r w:rsidRPr="007055D9">
        <w:t>reference</w:t>
      </w:r>
      <w:bookmarkEnd w:id="1745"/>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Heading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1B01D6">
      <w:pPr>
        <w:pStyle w:val="ListBullet"/>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ListBullet"/>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ListBullet"/>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ListBullet"/>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ListBullet"/>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ListBullet"/>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ListBullet"/>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1B01D6">
      <w:pPr>
        <w:pStyle w:val="ListBullet"/>
        <w:numPr>
          <w:ilvl w:val="0"/>
          <w:numId w:val="11"/>
        </w:numPr>
        <w:tabs>
          <w:tab w:val="clear" w:pos="454"/>
          <w:tab w:val="num" w:pos="567"/>
        </w:tabs>
        <w:ind w:left="567" w:hanging="283"/>
        <w:rPr>
          <w:rStyle w:val="XMLAttribute"/>
        </w:rPr>
      </w:pPr>
      <w:r w:rsidRPr="007055D9">
        <w:rPr>
          <w:rStyle w:val="XMLAttribute"/>
        </w:rPr>
        <w:lastRenderedPageBreak/>
        <w:t>Fillet</w:t>
      </w:r>
    </w:p>
    <w:p w14:paraId="5965DEAC" w14:textId="77777777" w:rsidR="00FC68DB" w:rsidRPr="007055D9" w:rsidRDefault="00FC68DB" w:rsidP="001B01D6">
      <w:pPr>
        <w:pStyle w:val="ListBullet"/>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Heading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3ACFB8F7"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C07D39">
        <w:t>10.2.4.1</w:t>
      </w:r>
      <w:r>
        <w:fldChar w:fldCharType="end"/>
      </w:r>
      <w:r>
        <w:t xml:space="preserve"> </w:t>
      </w:r>
      <w:r>
        <w:fldChar w:fldCharType="begin"/>
      </w:r>
      <w:r>
        <w:instrText xml:space="preserve"> REF _Ref414571756 \h </w:instrText>
      </w:r>
      <w:r>
        <w:fldChar w:fldCharType="separate"/>
      </w:r>
      <w:r w:rsidR="00C07D39" w:rsidRPr="007055D9">
        <w:t>Type Specification</w:t>
      </w:r>
      <w:r>
        <w:fldChar w:fldCharType="end"/>
      </w:r>
      <w:r>
        <w:t xml:space="preserve">)! </w:t>
      </w:r>
    </w:p>
    <w:p w14:paraId="74E8A578" w14:textId="77777777" w:rsidR="00FC68DB" w:rsidRPr="007055D9" w:rsidRDefault="00FC68DB" w:rsidP="00B202D2">
      <w:pPr>
        <w:pStyle w:val="Heading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Heading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Heading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Heading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Heading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Heading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Heading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Heading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Heading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Strong"/>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Heading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Strong"/>
        </w:rPr>
        <w:sym w:font="Symbol" w:char="F0A5"/>
      </w:r>
      <w:r>
        <w:t>)</w:t>
      </w:r>
      <w:r w:rsidRPr="007055D9">
        <w:t>.</w:t>
      </w:r>
    </w:p>
    <w:p w14:paraId="257647E3" w14:textId="77777777" w:rsidR="00FC68DB" w:rsidRPr="00E82BEB" w:rsidRDefault="00FC68DB" w:rsidP="00B202D2">
      <w:pPr>
        <w:pStyle w:val="Heading5"/>
      </w:pPr>
      <w:r w:rsidRPr="00E82BEB">
        <w:lastRenderedPageBreak/>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&lt;weld_position/&gt;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Heading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1B01D6">
      <w:pPr>
        <w:pStyle w:val="ListBullet"/>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1B01D6">
      <w:pPr>
        <w:pStyle w:val="ListBullet"/>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63E287B" w:rsidR="00FC68DB" w:rsidRDefault="00FC68DB" w:rsidP="00B202D2">
      <w:pPr>
        <w:pStyle w:val="Caption"/>
        <w:spacing w:before="120"/>
      </w:pPr>
      <w:bookmarkStart w:id="1749" w:name="_Toc3566491"/>
      <w:bookmarkStart w:id="1750" w:name="_Toc34747492"/>
      <w:bookmarkStart w:id="1751" w:name="_Toc77095951"/>
      <w:bookmarkStart w:id="1752" w:name="_Toc86874046"/>
      <w:bookmarkStart w:id="1753" w:name="_Toc338939148"/>
      <w:bookmarkStart w:id="1754" w:name="_Toc288196499"/>
      <w:bookmarkStart w:id="1755" w:name="_Toc288200801"/>
      <w:bookmarkEnd w:id="1746"/>
      <w:bookmarkEnd w:id="1747"/>
      <w:bookmarkEnd w:id="1748"/>
      <w:r>
        <w:t xml:space="preserve">Table </w:t>
      </w:r>
      <w:r>
        <w:fldChar w:fldCharType="begin"/>
      </w:r>
      <w:r>
        <w:instrText xml:space="preserve"> SEQ Table \* ARABIC </w:instrText>
      </w:r>
      <w:r>
        <w:fldChar w:fldCharType="separate"/>
      </w:r>
      <w:r w:rsidR="00C07D39">
        <w:rPr>
          <w:noProof/>
        </w:rPr>
        <w:t>93</w:t>
      </w:r>
      <w:r>
        <w:fldChar w:fldCharType="end"/>
      </w:r>
      <w:r>
        <w:t>: Default values of attribute "filler", dependent from attribute "technology</w:t>
      </w:r>
      <w:bookmarkEnd w:id="1749"/>
      <w:r>
        <w:t>"</w:t>
      </w:r>
      <w:bookmarkEnd w:id="1750"/>
      <w:bookmarkEnd w:id="1751"/>
      <w:bookmarkEnd w:id="1752"/>
    </w:p>
    <w:p w14:paraId="1F914976"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Heading5"/>
        <w:rPr>
          <w:b w:val="0"/>
          <w:bCs/>
          <w:i/>
          <w:iCs/>
          <w:szCs w:val="24"/>
          <w:lang w:val="en-US"/>
        </w:rPr>
      </w:pPr>
      <w:r w:rsidRPr="00A06030">
        <w:rPr>
          <w:b w:val="0"/>
          <w:szCs w:val="24"/>
          <w:lang w:val="en-US"/>
        </w:rPr>
        <w:t xml:space="preserve">The attribute </w:t>
      </w:r>
      <w:r>
        <w:rPr>
          <w:b w:val="0"/>
          <w:szCs w:val="24"/>
          <w:lang w:val="en-US"/>
        </w:rPr>
        <w:t>filler_material</w:t>
      </w:r>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Heading5"/>
      </w:pPr>
      <w:r w:rsidRPr="007055D9">
        <w:t xml:space="preserve">Attribute </w:t>
      </w:r>
      <w:r>
        <w:t>"</w:t>
      </w:r>
      <w:r w:rsidRPr="007055D9">
        <w:t>shape</w:t>
      </w:r>
      <w:bookmarkEnd w:id="1753"/>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1B01D6">
      <w:pPr>
        <w:pStyle w:val="ListBullet"/>
        <w:numPr>
          <w:ilvl w:val="0"/>
          <w:numId w:val="11"/>
        </w:numPr>
        <w:rPr>
          <w:rStyle w:val="XMLAttribute"/>
        </w:rPr>
      </w:pPr>
      <w:r w:rsidRPr="007055D9">
        <w:rPr>
          <w:rStyle w:val="XMLAttribute"/>
        </w:rPr>
        <w:t>straight</w:t>
      </w:r>
    </w:p>
    <w:p w14:paraId="489174E4" w14:textId="77777777" w:rsidR="00FC68DB" w:rsidRPr="007055D9" w:rsidRDefault="00FC68DB" w:rsidP="001B01D6">
      <w:pPr>
        <w:pStyle w:val="ListBullet"/>
        <w:numPr>
          <w:ilvl w:val="0"/>
          <w:numId w:val="11"/>
        </w:numPr>
        <w:rPr>
          <w:rStyle w:val="XMLAttribute"/>
        </w:rPr>
      </w:pPr>
      <w:r w:rsidRPr="007055D9">
        <w:rPr>
          <w:rStyle w:val="XMLAttribute"/>
        </w:rPr>
        <w:t>convex</w:t>
      </w:r>
    </w:p>
    <w:p w14:paraId="0F3E2171" w14:textId="77777777" w:rsidR="00FC68DB" w:rsidRDefault="00FC68DB" w:rsidP="001B01D6">
      <w:pPr>
        <w:pStyle w:val="ListBullet"/>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Heading5"/>
      </w:pPr>
      <w:bookmarkStart w:id="1756" w:name="_Toc338939149"/>
      <w:r w:rsidRPr="007055D9">
        <w:t xml:space="preserve">Attribute </w:t>
      </w:r>
      <w:r>
        <w:t>"</w:t>
      </w:r>
      <w:r w:rsidRPr="007055D9">
        <w:t>penetration</w:t>
      </w:r>
      <w:bookmarkEnd w:id="1754"/>
      <w:bookmarkEnd w:id="1755"/>
      <w:bookmarkEnd w:id="1756"/>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&lt;weld_position/&gt;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Heading3"/>
      </w:pPr>
      <w:bookmarkStart w:id="1757" w:name="ModelizationWeldDefinition"/>
      <w:bookmarkStart w:id="1758" w:name="WeldDefinition"/>
      <w:bookmarkStart w:id="1759" w:name="WeldDefinitionButtWeld"/>
      <w:bookmarkStart w:id="1760" w:name="_Toc288200762"/>
      <w:bookmarkStart w:id="1761" w:name="_Toc338939106"/>
      <w:bookmarkStart w:id="1762" w:name="_Toc3557012"/>
      <w:bookmarkStart w:id="1763" w:name="_Toc34747262"/>
      <w:bookmarkStart w:id="1764" w:name="_Toc77102081"/>
      <w:bookmarkStart w:id="1765" w:name="_Toc86869821"/>
      <w:bookmarkStart w:id="1766" w:name="_Toc288196464"/>
      <w:bookmarkEnd w:id="1757"/>
      <w:bookmarkEnd w:id="1758"/>
      <w:bookmarkEnd w:id="1759"/>
      <w:r w:rsidRPr="007055D9">
        <w:t xml:space="preserve">Butt </w:t>
      </w:r>
      <w:bookmarkEnd w:id="1760"/>
      <w:r w:rsidRPr="007055D9">
        <w:t>Joint</w:t>
      </w:r>
      <w:bookmarkEnd w:id="1761"/>
      <w:bookmarkEnd w:id="1762"/>
      <w:bookmarkEnd w:id="1763"/>
      <w:bookmarkEnd w:id="1764"/>
      <w:bookmarkEnd w:id="1765"/>
    </w:p>
    <w:p w14:paraId="217E6353" w14:textId="77777777" w:rsidR="00FC68DB" w:rsidRPr="007055D9" w:rsidRDefault="00FC68DB" w:rsidP="00B202D2">
      <w:r w:rsidRPr="007055D9">
        <w:t>The principles of the modeling</w:t>
      </w:r>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lastRenderedPageBreak/>
        <w:t xml:space="preserve">The XML definition of a Butt Joint supports up to two weld positions. Each of the weld positions is specified using the element </w:t>
      </w:r>
      <w:r>
        <w:rPr>
          <w:rStyle w:val="XMLElement"/>
        </w:rPr>
        <w:t>&lt;w</w:t>
      </w:r>
      <w:r w:rsidRPr="00F717D6">
        <w:rPr>
          <w:rStyle w:val="XMLElement"/>
        </w:rPr>
        <w:t>eld_position</w:t>
      </w:r>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Heading4"/>
      </w:pPr>
      <w:bookmarkStart w:id="1767" w:name="_Toc3557013"/>
      <w:bookmarkStart w:id="1768" w:name="_Toc34747263"/>
      <w:bookmarkStart w:id="1769" w:name="_Toc77102082"/>
      <w:r w:rsidRPr="00654684">
        <w:rPr>
          <w:sz w:val="24"/>
        </w:rPr>
        <w:t>Sheet Parameters</w:t>
      </w:r>
      <w:bookmarkEnd w:id="1767"/>
      <w:bookmarkEnd w:id="1768"/>
      <w:bookmarkEnd w:id="1769"/>
    </w:p>
    <w:p w14:paraId="53BD6606" w14:textId="77777777" w:rsidR="00FC68DB" w:rsidRPr="007055D9" w:rsidRDefault="00FC68DB" w:rsidP="00B202D2">
      <w:r>
        <w:rPr>
          <w:noProof/>
          <w:lang w:val="en-US"/>
        </w:rPr>
        <mc:AlternateContent>
          <mc:Choice Requires="wpg">
            <w:drawing>
              <wp:anchor distT="0" distB="0" distL="114300" distR="114300" simplePos="0" relativeHeight="251692032"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95483F" w:rsidRPr="00362FDC" w:rsidRDefault="0095483F" w:rsidP="00FC68DB">
                              <w:pPr>
                                <w:pStyle w:val="Caption"/>
                                <w:rPr>
                                  <w:noProof/>
                                  <w:szCs w:val="24"/>
                                </w:rPr>
                              </w:pPr>
                              <w:bookmarkStart w:id="1770" w:name="_Toc3557127"/>
                              <w:bookmarkStart w:id="1771" w:name="_Toc34747378"/>
                              <w:bookmarkStart w:id="1772" w:name="_Toc76030576"/>
                              <w:bookmarkStart w:id="1773"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70"/>
                              <w:bookmarkEnd w:id="1771"/>
                              <w:bookmarkEnd w:id="1772"/>
                              <w:bookmarkEnd w:id="17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left:0;text-align:left;margin-left:268.85pt;margin-top:1.6pt;width:192.9pt;height:68.55pt;z-index:251692032"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59" o:title="ButtJoint_v2"/>
                  <v:path arrowok="t"/>
                </v:shape>
                <v:shape id="Text Box 55" o:spid="_x0000_s1029" type="#_x0000_t202" style="position:absolute;top:6096;width:24498;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40BC86E9" w14:textId="77777777" w:rsidR="0095483F" w:rsidRPr="00362FDC" w:rsidRDefault="0095483F" w:rsidP="00FC68DB">
                        <w:pPr>
                          <w:pStyle w:val="Caption"/>
                          <w:rPr>
                            <w:noProof/>
                            <w:szCs w:val="24"/>
                          </w:rPr>
                        </w:pPr>
                        <w:bookmarkStart w:id="1774" w:name="_Toc3557127"/>
                        <w:bookmarkStart w:id="1775" w:name="_Toc34747378"/>
                        <w:bookmarkStart w:id="1776" w:name="_Toc76030576"/>
                        <w:bookmarkStart w:id="1777"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74"/>
                        <w:bookmarkEnd w:id="1775"/>
                        <w:bookmarkEnd w:id="1776"/>
                        <w:bookmarkEnd w:id="1777"/>
                      </w:p>
                    </w:txbxContent>
                  </v:textbox>
                </v:shape>
              </v:group>
            </w:pict>
          </mc:Fallback>
        </mc:AlternateContent>
      </w:r>
      <w:r w:rsidRPr="007055D9">
        <w:t>The parameters to describe the connection are:</w:t>
      </w:r>
    </w:p>
    <w:p w14:paraId="23FFDA9C" w14:textId="77777777" w:rsidR="00FC68DB" w:rsidRPr="007055D9" w:rsidRDefault="00FC68DB" w:rsidP="001B01D6">
      <w:pPr>
        <w:pStyle w:val="ListBullet"/>
        <w:numPr>
          <w:ilvl w:val="0"/>
          <w:numId w:val="11"/>
        </w:numPr>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1B01D6">
      <w:pPr>
        <w:pStyle w:val="ListBullet"/>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Heading4"/>
      </w:pPr>
      <w:bookmarkStart w:id="1778" w:name="_Toc3557014"/>
      <w:bookmarkStart w:id="1779" w:name="_Toc34747264"/>
      <w:bookmarkStart w:id="1780" w:name="_Toc77102083"/>
      <w:r>
        <w:rPr>
          <w:noProof/>
          <w:sz w:val="24"/>
          <w:lang w:val="en-US" w:eastAsia="en-US"/>
        </w:rPr>
        <mc:AlternateContent>
          <mc:Choice Requires="wpg">
            <w:drawing>
              <wp:anchor distT="0" distB="0" distL="114300" distR="114300" simplePos="0" relativeHeight="251737088"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95483F" w:rsidRPr="006C6D3C" w:rsidRDefault="0095483F" w:rsidP="00FC68DB">
                              <w:pPr>
                                <w:pStyle w:val="Caption"/>
                                <w:rPr>
                                  <w:noProof/>
                                  <w:szCs w:val="24"/>
                                </w:rPr>
                              </w:pPr>
                              <w:bookmarkStart w:id="1781" w:name="_Toc3557128"/>
                              <w:bookmarkStart w:id="1782" w:name="_Toc34747379"/>
                              <w:bookmarkStart w:id="1783" w:name="_Toc76030577"/>
                              <w:bookmarkStart w:id="1784"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81"/>
                              <w:bookmarkEnd w:id="1782"/>
                              <w:bookmarkEnd w:id="1783"/>
                              <w:bookmarkEnd w:id="17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4.55pt;z-index:251737088"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61" o:title="ButtJoint_v2"/>
                  <v:path arrowok="t"/>
                </v:shape>
                <v:shape id="Text Box 316" o:spid="_x0000_s1032" type="#_x0000_t202" style="position:absolute;top:10668;width:23380;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F345458" w14:textId="77777777" w:rsidR="0095483F" w:rsidRPr="006C6D3C" w:rsidRDefault="0095483F" w:rsidP="00FC68DB">
                        <w:pPr>
                          <w:pStyle w:val="Caption"/>
                          <w:rPr>
                            <w:noProof/>
                            <w:szCs w:val="24"/>
                          </w:rPr>
                        </w:pPr>
                        <w:bookmarkStart w:id="1785" w:name="_Toc3557128"/>
                        <w:bookmarkStart w:id="1786" w:name="_Toc34747379"/>
                        <w:bookmarkStart w:id="1787" w:name="_Toc76030577"/>
                        <w:bookmarkStart w:id="1788"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85"/>
                        <w:bookmarkEnd w:id="1786"/>
                        <w:bookmarkEnd w:id="1787"/>
                        <w:bookmarkEnd w:id="1788"/>
                      </w:p>
                    </w:txbxContent>
                  </v:textbox>
                </v:shape>
              </v:group>
            </w:pict>
          </mc:Fallback>
        </mc:AlternateContent>
      </w:r>
      <w:r w:rsidRPr="00654684">
        <w:rPr>
          <w:sz w:val="24"/>
        </w:rPr>
        <w:t>Weld Parameters</w:t>
      </w:r>
      <w:bookmarkEnd w:id="1778"/>
      <w:bookmarkEnd w:id="1779"/>
      <w:bookmarkEnd w:id="1780"/>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1B01D6">
      <w:pPr>
        <w:pStyle w:val="ListBullet"/>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1B01D6">
      <w:pPr>
        <w:pStyle w:val="ListBullet"/>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1B01D6">
      <w:pPr>
        <w:pStyle w:val="ListBullet"/>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1B01D6">
      <w:pPr>
        <w:pStyle w:val="ListBullet"/>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6AB547D0" w:rsidR="00FC68DB" w:rsidRDefault="00FC68DB" w:rsidP="00B202D2">
      <w:pPr>
        <w:pStyle w:val="Caption"/>
        <w:spacing w:before="120"/>
      </w:pPr>
      <w:bookmarkStart w:id="1789" w:name="_Toc3566492"/>
      <w:bookmarkStart w:id="1790" w:name="_Toc34747493"/>
      <w:bookmarkStart w:id="1791" w:name="_Toc77095952"/>
      <w:bookmarkStart w:id="1792" w:name="_Toc86874047"/>
      <w:r>
        <w:t xml:space="preserve">Table </w:t>
      </w:r>
      <w:r>
        <w:fldChar w:fldCharType="begin"/>
      </w:r>
      <w:r>
        <w:instrText xml:space="preserve"> SEQ Table \* ARABIC </w:instrText>
      </w:r>
      <w:r>
        <w:fldChar w:fldCharType="separate"/>
      </w:r>
      <w:r w:rsidR="00C07D39">
        <w:rPr>
          <w:noProof/>
        </w:rPr>
        <w:t>94</w:t>
      </w:r>
      <w:r>
        <w:fldChar w:fldCharType="end"/>
      </w:r>
      <w:r>
        <w:t>: Parameters of Butt Joint Weld</w:t>
      </w:r>
      <w:bookmarkEnd w:id="1789"/>
      <w:bookmarkEnd w:id="1790"/>
      <w:bookmarkEnd w:id="1791"/>
      <w:bookmarkEnd w:id="1792"/>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Heading4"/>
      </w:pPr>
      <w:bookmarkStart w:id="1793" w:name="_Toc338939151"/>
      <w:bookmarkStart w:id="1794" w:name="_Toc3557015"/>
      <w:bookmarkStart w:id="1795" w:name="_Toc34747265"/>
      <w:bookmarkStart w:id="1796" w:name="_Toc77102084"/>
      <w:r w:rsidRPr="007055D9">
        <w:t>Attributes</w:t>
      </w:r>
      <w:bookmarkEnd w:id="1793"/>
      <w:bookmarkEnd w:id="1794"/>
      <w:bookmarkEnd w:id="1795"/>
      <w:bookmarkEnd w:id="1796"/>
    </w:p>
    <w:p w14:paraId="75987F07" w14:textId="77777777" w:rsidR="00FC68DB" w:rsidRPr="007055D9" w:rsidRDefault="00FC68DB" w:rsidP="00B202D2">
      <w:pPr>
        <w:pStyle w:val="Heading5"/>
      </w:pPr>
      <w:bookmarkStart w:id="1797" w:name="_Toc338939153"/>
      <w:r w:rsidRPr="007055D9">
        <w:t xml:space="preserve">Attribute </w:t>
      </w:r>
      <w:r>
        <w:t>"</w:t>
      </w:r>
      <w:r w:rsidRPr="007055D9">
        <w:t>base</w:t>
      </w:r>
      <w:bookmarkEnd w:id="1797"/>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Heading5"/>
      </w:pPr>
      <w:bookmarkStart w:id="1798" w:name="_Toc338939154"/>
      <w:r w:rsidRPr="007055D9">
        <w:t xml:space="preserve">Attribute </w:t>
      </w:r>
      <w:r>
        <w:t>"</w:t>
      </w:r>
      <w:r w:rsidRPr="007055D9">
        <w:t>technology</w:t>
      </w:r>
      <w:bookmarkEnd w:id="1798"/>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ListBullet"/>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ListBullet"/>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ListBullet"/>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1B01D6">
      <w:pPr>
        <w:pStyle w:val="ListBullet"/>
        <w:keepLines/>
        <w:numPr>
          <w:ilvl w:val="0"/>
          <w:numId w:val="11"/>
        </w:numPr>
        <w:rPr>
          <w:rStyle w:val="XMLElement"/>
        </w:rPr>
      </w:pPr>
      <w:r>
        <w:rPr>
          <w:rStyle w:val="XMLElement"/>
        </w:rPr>
        <w:t>friction</w:t>
      </w:r>
    </w:p>
    <w:p w14:paraId="030B57FB" w14:textId="77777777" w:rsidR="00FC68DB" w:rsidRPr="007055D9" w:rsidRDefault="00FC68DB" w:rsidP="001B01D6">
      <w:pPr>
        <w:pStyle w:val="ListBullet"/>
        <w:numPr>
          <w:ilvl w:val="0"/>
          <w:numId w:val="11"/>
        </w:numPr>
        <w:rPr>
          <w:rStyle w:val="XMLElement"/>
        </w:rPr>
      </w:pPr>
      <w:r>
        <w:rPr>
          <w:rStyle w:val="XMLElement"/>
        </w:rPr>
        <w:t>brazing</w:t>
      </w:r>
    </w:p>
    <w:p w14:paraId="653AF0E7" w14:textId="77777777" w:rsidR="00FC68DB" w:rsidRPr="007055D9" w:rsidRDefault="00FC68DB" w:rsidP="00B202D2">
      <w:pPr>
        <w:pStyle w:val="Heading4"/>
      </w:pPr>
      <w:bookmarkStart w:id="1799" w:name="_Toc288196505"/>
      <w:bookmarkStart w:id="1800" w:name="_Toc288200807"/>
      <w:bookmarkStart w:id="1801" w:name="_Toc338939155"/>
      <w:bookmarkStart w:id="1802" w:name="_Toc3557016"/>
      <w:bookmarkStart w:id="1803" w:name="_Toc34747266"/>
      <w:bookmarkStart w:id="1804" w:name="_Toc77102085"/>
      <w:r w:rsidRPr="007055D9">
        <w:t xml:space="preserve">Element </w:t>
      </w:r>
      <w:r>
        <w:t>"</w:t>
      </w:r>
      <w:r w:rsidRPr="007055D9">
        <w:t>weld_position</w:t>
      </w:r>
      <w:bookmarkEnd w:id="1799"/>
      <w:bookmarkEnd w:id="1800"/>
      <w:bookmarkEnd w:id="1801"/>
      <w:bookmarkEnd w:id="1802"/>
      <w:r>
        <w:t>"</w:t>
      </w:r>
      <w:bookmarkEnd w:id="1803"/>
      <w:bookmarkEnd w:id="1804"/>
    </w:p>
    <w:p w14:paraId="2138BB05" w14:textId="77777777" w:rsidR="00FC68DB" w:rsidRPr="007055D9" w:rsidRDefault="00FC68DB" w:rsidP="00B202D2">
      <w:r w:rsidRPr="007055D9">
        <w:t xml:space="preserve">For the element </w:t>
      </w:r>
      <w:r w:rsidRPr="0033708C">
        <w:rPr>
          <w:rStyle w:val="XMLElement"/>
        </w:rPr>
        <w:t>&lt;weld_position/&gt;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CommentReference"/>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CommentReference"/>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CommentReference"/>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CommentReference"/>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CommentReference"/>
                <w:sz w:val="20"/>
                <w:szCs w:val="20"/>
                <w:lang w:eastAsia="x-none"/>
              </w:rPr>
            </w:pPr>
            <w:r w:rsidRPr="002D6B99">
              <w:rPr>
                <w:sz w:val="20"/>
                <w:szCs w:val="20"/>
              </w:rPr>
              <w:lastRenderedPageBreak/>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r>
              <w:rPr>
                <w:sz w:val="20"/>
                <w:szCs w:val="20"/>
              </w:rPr>
              <w:t>filler_material</w:t>
            </w:r>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0AB53643" w:rsidR="00FC68DB" w:rsidRDefault="00FC68DB" w:rsidP="00B202D2">
      <w:pPr>
        <w:pStyle w:val="Caption"/>
        <w:spacing w:before="120"/>
      </w:pPr>
      <w:bookmarkStart w:id="1805" w:name="_Toc3566493"/>
      <w:bookmarkStart w:id="1806" w:name="_Toc34747494"/>
      <w:bookmarkStart w:id="1807" w:name="_Toc77095953"/>
      <w:bookmarkStart w:id="1808" w:name="_Toc86874048"/>
      <w:bookmarkStart w:id="1809" w:name="_Toc288196507"/>
      <w:bookmarkStart w:id="1810" w:name="_Toc288200809"/>
      <w:bookmarkStart w:id="1811" w:name="_Toc338939157"/>
      <w:r>
        <w:t xml:space="preserve">Table </w:t>
      </w:r>
      <w:r>
        <w:fldChar w:fldCharType="begin"/>
      </w:r>
      <w:r>
        <w:instrText xml:space="preserve"> SEQ Table \* ARABIC </w:instrText>
      </w:r>
      <w:r>
        <w:fldChar w:fldCharType="separate"/>
      </w:r>
      <w:r w:rsidR="00C07D39">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r w:rsidRPr="003B6225">
        <w:t xml:space="preserve"> for Butt Joint</w:t>
      </w:r>
      <w:bookmarkEnd w:id="1805"/>
      <w:bookmarkEnd w:id="1806"/>
      <w:bookmarkEnd w:id="1807"/>
      <w:bookmarkEnd w:id="1808"/>
    </w:p>
    <w:p w14:paraId="479E1A6E" w14:textId="77777777" w:rsidR="00FC68DB" w:rsidRDefault="00FC68DB" w:rsidP="00B202D2">
      <w:pPr>
        <w:pStyle w:val="Heading5"/>
      </w:pPr>
      <w:r w:rsidRPr="007055D9">
        <w:t>Attribute</w:t>
      </w:r>
      <w:r>
        <w:t>s</w:t>
      </w:r>
      <w:r w:rsidRPr="007055D9">
        <w:t xml:space="preserve"> </w:t>
      </w:r>
      <w:r>
        <w:t>"u, x, y, z, reference"</w:t>
      </w:r>
    </w:p>
    <w:p w14:paraId="1768CA5A" w14:textId="4CCA9C4C"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07D39">
        <w:t>10.2.4.4</w:t>
      </w:r>
      <w:r w:rsidRPr="000B48F3">
        <w:fldChar w:fldCharType="end"/>
      </w:r>
      <w:r w:rsidRPr="000B48F3">
        <w:t xml:space="preserve"> Welding Position.</w:t>
      </w:r>
    </w:p>
    <w:p w14:paraId="2A2790C0" w14:textId="77777777" w:rsidR="00FC68DB" w:rsidRPr="007055D9" w:rsidRDefault="00FC68DB" w:rsidP="00B202D2">
      <w:pPr>
        <w:pStyle w:val="Heading5"/>
      </w:pPr>
      <w:r w:rsidRPr="007055D9">
        <w:t xml:space="preserve">Attribute </w:t>
      </w:r>
      <w:r>
        <w:t>"</w:t>
      </w:r>
      <w:r w:rsidRPr="007055D9">
        <w:t>section</w:t>
      </w:r>
      <w:bookmarkEnd w:id="1809"/>
      <w:bookmarkEnd w:id="1810"/>
      <w:bookmarkEnd w:id="1811"/>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507CCF79" w:rsidR="00FC68DB" w:rsidRPr="007055D9" w:rsidRDefault="00FC68DB" w:rsidP="001B01D6">
      <w:pPr>
        <w:pStyle w:val="ListBullet"/>
        <w:numPr>
          <w:ilvl w:val="0"/>
          <w:numId w:val="11"/>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5EBF829B" w14:textId="77777777" w:rsidR="00FC68DB" w:rsidRPr="007055D9" w:rsidRDefault="00FC68DB" w:rsidP="001B01D6">
      <w:pPr>
        <w:pStyle w:val="ListBullet"/>
        <w:numPr>
          <w:ilvl w:val="0"/>
          <w:numId w:val="11"/>
        </w:numPr>
        <w:rPr>
          <w:rStyle w:val="XMLAttribute"/>
        </w:rPr>
      </w:pPr>
      <w:r w:rsidRPr="007055D9">
        <w:rPr>
          <w:rStyle w:val="XMLAttribute"/>
        </w:rPr>
        <w:t>U</w:t>
      </w:r>
    </w:p>
    <w:p w14:paraId="74025C9B" w14:textId="77777777" w:rsidR="00FC68DB" w:rsidRPr="007055D9" w:rsidRDefault="00FC68DB" w:rsidP="001B01D6">
      <w:pPr>
        <w:pStyle w:val="ListBullet"/>
        <w:numPr>
          <w:ilvl w:val="0"/>
          <w:numId w:val="11"/>
        </w:numPr>
        <w:rPr>
          <w:rStyle w:val="XMLAttribute"/>
        </w:rPr>
      </w:pPr>
      <w:r w:rsidRPr="007055D9">
        <w:rPr>
          <w:rStyle w:val="XMLAttribute"/>
        </w:rPr>
        <w:t>V</w:t>
      </w:r>
    </w:p>
    <w:p w14:paraId="19A7A085" w14:textId="77777777" w:rsidR="00FC68DB" w:rsidRPr="007055D9" w:rsidRDefault="00FC68DB" w:rsidP="001B01D6">
      <w:pPr>
        <w:pStyle w:val="ListBullet"/>
        <w:numPr>
          <w:ilvl w:val="0"/>
          <w:numId w:val="11"/>
        </w:numPr>
        <w:rPr>
          <w:rStyle w:val="XMLAttribute"/>
        </w:rPr>
      </w:pPr>
      <w:r w:rsidRPr="007055D9">
        <w:rPr>
          <w:rStyle w:val="XMLAttribute"/>
        </w:rPr>
        <w:t>X</w:t>
      </w:r>
    </w:p>
    <w:p w14:paraId="4EC5CBAF" w14:textId="77777777" w:rsidR="00FC68DB" w:rsidRPr="007055D9" w:rsidRDefault="00FC68DB" w:rsidP="001B01D6">
      <w:pPr>
        <w:pStyle w:val="ListBullet"/>
        <w:numPr>
          <w:ilvl w:val="0"/>
          <w:numId w:val="11"/>
        </w:numPr>
        <w:rPr>
          <w:rStyle w:val="XMLAttribute"/>
        </w:rPr>
      </w:pPr>
      <w:r w:rsidRPr="007055D9">
        <w:rPr>
          <w:rStyle w:val="XMLAttribute"/>
        </w:rPr>
        <w:t>Y</w:t>
      </w:r>
    </w:p>
    <w:p w14:paraId="1523C95A" w14:textId="77777777" w:rsidR="00FC68DB" w:rsidRPr="007055D9" w:rsidRDefault="00FC68DB" w:rsidP="001B01D6">
      <w:pPr>
        <w:pStyle w:val="ListBullet"/>
        <w:numPr>
          <w:ilvl w:val="0"/>
          <w:numId w:val="11"/>
        </w:numPr>
        <w:rPr>
          <w:rStyle w:val="XMLAttribute"/>
        </w:rPr>
      </w:pPr>
      <w:r w:rsidRPr="007055D9">
        <w:rPr>
          <w:rStyle w:val="XMLAttribute"/>
        </w:rPr>
        <w:t>Radius</w:t>
      </w:r>
    </w:p>
    <w:p w14:paraId="18F02DD5" w14:textId="77777777" w:rsidR="00FC68DB" w:rsidRPr="007055D9" w:rsidRDefault="00FC68DB" w:rsidP="00B202D2">
      <w:pPr>
        <w:pStyle w:val="Heading5"/>
      </w:pPr>
      <w:bookmarkStart w:id="1812" w:name="_Toc338939158"/>
      <w:r w:rsidRPr="007055D9">
        <w:t xml:space="preserve">Attribute </w:t>
      </w:r>
      <w:r>
        <w:t>"</w:t>
      </w:r>
      <w:r w:rsidRPr="007055D9">
        <w:t>width</w:t>
      </w:r>
      <w:bookmarkEnd w:id="1812"/>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Heading5"/>
      </w:pPr>
      <w:bookmarkStart w:id="1813" w:name="_Toc338939159"/>
      <w:r w:rsidRPr="007055D9">
        <w:t xml:space="preserve">Attribute </w:t>
      </w:r>
      <w:r>
        <w:t>"</w:t>
      </w:r>
      <w:r w:rsidRPr="007055D9">
        <w:t>filler</w:t>
      </w:r>
      <w:bookmarkEnd w:id="1813"/>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ListBullet"/>
        <w:numPr>
          <w:ilvl w:val="0"/>
          <w:numId w:val="11"/>
        </w:numPr>
        <w:rPr>
          <w:rStyle w:val="XMLAttribute"/>
        </w:rPr>
      </w:pPr>
      <w:r w:rsidRPr="007055D9">
        <w:rPr>
          <w:rStyle w:val="XMLAttribute"/>
        </w:rPr>
        <w:t>yes</w:t>
      </w:r>
    </w:p>
    <w:p w14:paraId="738BE1E8" w14:textId="77777777" w:rsidR="00FC68DB" w:rsidRPr="007055D9" w:rsidRDefault="00FC68DB" w:rsidP="001B01D6">
      <w:pPr>
        <w:pStyle w:val="ListBullet"/>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r>
        <w:t>seamweld&gt;</w:t>
      </w:r>
    </w:p>
    <w:p w14:paraId="667E2118" w14:textId="77777777" w:rsidR="00FC68DB" w:rsidRPr="007055D9" w:rsidRDefault="00FC68DB" w:rsidP="00B202D2">
      <w:pPr>
        <w:pStyle w:val="XMLCode"/>
        <w:keepNext/>
      </w:pPr>
      <w:r>
        <w:t xml:space="preserve">    &lt;butt_</w:t>
      </w:r>
      <w:r w:rsidRPr="007055D9">
        <w:t>joint</w:t>
      </w:r>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&lt;sheet_parameter ... /&gt;</w:t>
      </w:r>
    </w:p>
    <w:p w14:paraId="687591E7" w14:textId="77777777" w:rsidR="00FC68DB" w:rsidRPr="007055D9" w:rsidRDefault="00FC68DB" w:rsidP="00B202D2">
      <w:pPr>
        <w:pStyle w:val="XMLCode"/>
      </w:pPr>
      <w:r>
        <w:t xml:space="preserve">    &lt;/butt_joint&gt;</w:t>
      </w:r>
    </w:p>
    <w:p w14:paraId="016B2B21" w14:textId="77777777" w:rsidR="00FC68DB" w:rsidRDefault="00FC68DB" w:rsidP="00B202D2">
      <w:pPr>
        <w:pStyle w:val="XMLCode"/>
      </w:pPr>
      <w:r w:rsidRPr="007055D9">
        <w:t>&lt;/</w:t>
      </w:r>
      <w:r>
        <w:t>seamweld</w:t>
      </w:r>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814" w:name="WeldDefinitionCornerWeld"/>
      <w:bookmarkStart w:id="1815" w:name="_Toc288200763"/>
      <w:bookmarkStart w:id="1816" w:name="_Toc338939107"/>
      <w:bookmarkEnd w:id="1814"/>
      <w:r w:rsidRPr="003A4064">
        <w:rPr>
          <w:b/>
          <w:bCs/>
          <w:sz w:val="24"/>
          <w:szCs w:val="24"/>
        </w:rPr>
        <w:lastRenderedPageBreak/>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r>
        <w:t>seamweld&gt;</w:t>
      </w:r>
    </w:p>
    <w:p w14:paraId="439599CE" w14:textId="77777777" w:rsidR="00FC68DB" w:rsidRPr="007055D9" w:rsidRDefault="00FC68DB" w:rsidP="00B202D2">
      <w:pPr>
        <w:pStyle w:val="XMLCode"/>
        <w:keepNext/>
        <w:keepLines/>
      </w:pPr>
      <w:r>
        <w:t xml:space="preserve">    &lt;butt_</w:t>
      </w:r>
      <w:r w:rsidRPr="007055D9">
        <w:t>joint</w:t>
      </w:r>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&lt;sheet_parameter ... /&gt;</w:t>
      </w:r>
    </w:p>
    <w:p w14:paraId="35638409" w14:textId="77777777" w:rsidR="00FC68DB" w:rsidRPr="007055D9" w:rsidRDefault="00FC68DB" w:rsidP="00B202D2">
      <w:pPr>
        <w:pStyle w:val="XMLCode"/>
        <w:keepNext/>
        <w:keepLines/>
      </w:pPr>
      <w:r>
        <w:t xml:space="preserve">    &lt;/butt_joint&gt;</w:t>
      </w:r>
    </w:p>
    <w:p w14:paraId="45CD2190" w14:textId="77777777" w:rsidR="00FC68DB" w:rsidRDefault="00FC68DB" w:rsidP="00B202D2">
      <w:pPr>
        <w:pStyle w:val="XMLCode"/>
        <w:keepNext/>
        <w:keepLines/>
      </w:pPr>
      <w:r w:rsidRPr="007055D9">
        <w:t>&lt;/</w:t>
      </w:r>
      <w:r>
        <w:t>seamweld</w:t>
      </w:r>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Heading4"/>
      </w:pPr>
      <w:bookmarkStart w:id="1817" w:name="_Toc414263397"/>
      <w:bookmarkStart w:id="1818" w:name="_Toc3557017"/>
      <w:bookmarkStart w:id="1819" w:name="_Toc34747267"/>
      <w:bookmarkStart w:id="1820" w:name="_Toc77102086"/>
      <w:bookmarkEnd w:id="1817"/>
      <w:r w:rsidRPr="007055D9">
        <w:t xml:space="preserve">Element </w:t>
      </w:r>
      <w:r>
        <w:t>"sheet_parameter</w:t>
      </w:r>
      <w:bookmarkEnd w:id="1818"/>
      <w:r>
        <w:t>"</w:t>
      </w:r>
      <w:bookmarkEnd w:id="1819"/>
      <w:bookmarkEnd w:id="1820"/>
    </w:p>
    <w:p w14:paraId="11C1B025"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CommentReference"/>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r>
              <w:rPr>
                <w:sz w:val="20"/>
                <w:szCs w:val="20"/>
              </w:rPr>
              <w:t>sheet_angle</w:t>
            </w:r>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62D08B51" w:rsidR="00FC68DB" w:rsidRDefault="00FC68DB" w:rsidP="00B202D2">
      <w:pPr>
        <w:pStyle w:val="Caption"/>
        <w:spacing w:before="120"/>
      </w:pPr>
      <w:bookmarkStart w:id="1821" w:name="_Toc3566494"/>
      <w:bookmarkStart w:id="1822" w:name="_Toc34747495"/>
      <w:bookmarkStart w:id="1823" w:name="_Toc77095954"/>
      <w:bookmarkStart w:id="1824" w:name="_Toc86874049"/>
      <w:r>
        <w:t xml:space="preserve">Table </w:t>
      </w:r>
      <w:r>
        <w:fldChar w:fldCharType="begin"/>
      </w:r>
      <w:r>
        <w:instrText xml:space="preserve"> SEQ Table \* ARABIC </w:instrText>
      </w:r>
      <w:r>
        <w:fldChar w:fldCharType="separate"/>
      </w:r>
      <w:r w:rsidR="00C07D39">
        <w:rPr>
          <w:noProof/>
        </w:rPr>
        <w:t>96</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r w:rsidRPr="003B6225">
        <w:t xml:space="preserve"> for Butt Joint</w:t>
      </w:r>
      <w:bookmarkEnd w:id="1821"/>
      <w:bookmarkEnd w:id="1822"/>
      <w:bookmarkEnd w:id="1823"/>
      <w:bookmarkEnd w:id="1824"/>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r>
        <w:t>seamweld&gt;</w:t>
      </w:r>
    </w:p>
    <w:p w14:paraId="16A0A10B" w14:textId="77777777" w:rsidR="00FC68DB" w:rsidRPr="007055D9" w:rsidRDefault="00FC68DB" w:rsidP="00B202D2">
      <w:pPr>
        <w:pStyle w:val="XMLCode"/>
      </w:pPr>
      <w:r>
        <w:t xml:space="preserve">    &lt;butt_</w:t>
      </w:r>
      <w:r w:rsidRPr="007055D9">
        <w:t>joint</w:t>
      </w:r>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w:t>
      </w:r>
      <w:r w:rsidRPr="009F3818">
        <w:rPr>
          <w:b/>
          <w:color w:val="0070C0"/>
        </w:rPr>
        <w:t>thickness=</w:t>
      </w:r>
      <w:r>
        <w:rPr>
          <w:b/>
          <w:color w:val="0070C0"/>
        </w:rPr>
        <w:t>"</w:t>
      </w:r>
      <w:r w:rsidRPr="009F3818">
        <w:rPr>
          <w:b/>
          <w:color w:val="0070C0"/>
        </w:rPr>
        <w:t>1.5</w:t>
      </w:r>
      <w:r>
        <w:rPr>
          <w:b/>
          <w:color w:val="0070C0"/>
        </w:rPr>
        <w:t>"</w:t>
      </w:r>
      <w:r w:rsidRPr="009F3818">
        <w:rPr>
          <w:b/>
          <w:color w:val="0070C0"/>
        </w:rPr>
        <w:t xml:space="preserve"> sheet_angle=</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&lt;/butt_joint&gt;</w:t>
      </w:r>
    </w:p>
    <w:p w14:paraId="5B7CF59F" w14:textId="77777777" w:rsidR="00FC68DB" w:rsidRDefault="00FC68DB" w:rsidP="00B202D2">
      <w:pPr>
        <w:pStyle w:val="XMLCode"/>
      </w:pPr>
      <w:r w:rsidRPr="007055D9">
        <w:t>&lt;/</w:t>
      </w:r>
      <w:r>
        <w:t>seamweld</w:t>
      </w:r>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Heading3"/>
      </w:pPr>
      <w:bookmarkStart w:id="1825" w:name="_Toc3557018"/>
      <w:bookmarkStart w:id="1826" w:name="_Toc34747268"/>
      <w:bookmarkStart w:id="1827" w:name="_Toc77102087"/>
      <w:bookmarkStart w:id="1828" w:name="_Toc86869822"/>
      <w:r w:rsidRPr="007055D9">
        <w:t>Corner Weld</w:t>
      </w:r>
      <w:bookmarkEnd w:id="1815"/>
      <w:bookmarkEnd w:id="1816"/>
      <w:bookmarkEnd w:id="1825"/>
      <w:bookmarkEnd w:id="1826"/>
      <w:bookmarkEnd w:id="1827"/>
      <w:bookmarkEnd w:id="1828"/>
      <w:r>
        <w:t xml:space="preserve"> </w:t>
      </w:r>
    </w:p>
    <w:p w14:paraId="79A6B77B" w14:textId="77777777" w:rsidR="00FC68DB" w:rsidRPr="007055D9" w:rsidRDefault="00FC68DB" w:rsidP="00B202D2">
      <w:r w:rsidRPr="007055D9">
        <w:t>The principles of the modeling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Heading4"/>
      </w:pPr>
      <w:bookmarkStart w:id="1829" w:name="_Toc34747269"/>
      <w:bookmarkStart w:id="1830" w:name="_Toc77102088"/>
      <w:bookmarkStart w:id="1831" w:name="_Toc3557019"/>
      <w:r>
        <w:rPr>
          <w:noProof/>
          <w:lang w:val="en-US" w:eastAsia="en-US"/>
        </w:rPr>
        <mc:AlternateContent>
          <mc:Choice Requires="wpg">
            <w:drawing>
              <wp:anchor distT="0" distB="0" distL="114300" distR="114300" simplePos="0" relativeHeight="251669504"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95483F" w:rsidRPr="00796AD7" w:rsidRDefault="0095483F" w:rsidP="00FC68DB">
                              <w:pPr>
                                <w:pStyle w:val="Caption"/>
                                <w:rPr>
                                  <w:noProof/>
                                  <w:szCs w:val="24"/>
                                </w:rPr>
                              </w:pPr>
                              <w:bookmarkStart w:id="1832" w:name="_Toc3557129"/>
                              <w:bookmarkStart w:id="1833" w:name="_Toc34747380"/>
                              <w:bookmarkStart w:id="1834" w:name="_Toc76030578"/>
                              <w:bookmarkStart w:id="1835"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32"/>
                              <w:bookmarkEnd w:id="1833"/>
                              <w:bookmarkEnd w:id="1834"/>
                              <w:bookmarkEnd w:id="18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4.55pt;z-index:251669504"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63" o:title="CornerWeld_v2"/>
                  <v:path arrowok="t"/>
                </v:shape>
                <v:shape id="Text Box 317" o:spid="_x0000_s1035" type="#_x0000_t202" style="position:absolute;top:18288;width:21151;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94B9259" w14:textId="77777777" w:rsidR="0095483F" w:rsidRPr="00796AD7" w:rsidRDefault="0095483F" w:rsidP="00FC68DB">
                        <w:pPr>
                          <w:pStyle w:val="Caption"/>
                          <w:rPr>
                            <w:noProof/>
                            <w:szCs w:val="24"/>
                          </w:rPr>
                        </w:pPr>
                        <w:bookmarkStart w:id="1836" w:name="_Toc3557129"/>
                        <w:bookmarkStart w:id="1837" w:name="_Toc34747380"/>
                        <w:bookmarkStart w:id="1838" w:name="_Toc76030578"/>
                        <w:bookmarkStart w:id="1839"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36"/>
                        <w:bookmarkEnd w:id="1837"/>
                        <w:bookmarkEnd w:id="1838"/>
                        <w:bookmarkEnd w:id="1839"/>
                      </w:p>
                    </w:txbxContent>
                  </v:textbox>
                </v:shape>
              </v:group>
            </w:pict>
          </mc:Fallback>
        </mc:AlternateContent>
      </w:r>
      <w:r>
        <w:t>Simple Corner Weld</w:t>
      </w:r>
      <w:bookmarkEnd w:id="1829"/>
      <w:bookmarkEnd w:id="1830"/>
    </w:p>
    <w:p w14:paraId="2DDB54CC" w14:textId="77777777" w:rsidR="00FC68DB" w:rsidRPr="007055D9" w:rsidRDefault="00FC68DB" w:rsidP="00B202D2">
      <w:pPr>
        <w:pStyle w:val="Heading5"/>
      </w:pPr>
      <w:r w:rsidRPr="007055D9">
        <w:t>Sheet Parameters</w:t>
      </w:r>
      <w:bookmarkEnd w:id="1831"/>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1B01D6">
      <w:pPr>
        <w:pStyle w:val="ListBullet"/>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1B01D6">
      <w:pPr>
        <w:pStyle w:val="ListBullet"/>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1B01D6">
      <w:pPr>
        <w:pStyle w:val="ListBullet"/>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1B01D6">
      <w:pPr>
        <w:pStyle w:val="ListBullet"/>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Heading5"/>
      </w:pPr>
      <w:bookmarkStart w:id="1840" w:name="_Toc3557020"/>
      <w:r w:rsidRPr="007055D9">
        <w:lastRenderedPageBreak/>
        <w:t>Weld Parameters</w:t>
      </w:r>
      <w:bookmarkEnd w:id="1840"/>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59616"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64">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95483F" w:rsidRPr="00067927" w:rsidRDefault="0095483F" w:rsidP="00FC68DB">
                              <w:pPr>
                                <w:pStyle w:val="Caption"/>
                                <w:rPr>
                                  <w:noProof/>
                                  <w:szCs w:val="24"/>
                                </w:rPr>
                              </w:pPr>
                              <w:bookmarkStart w:id="1841" w:name="_Toc3557130"/>
                              <w:bookmarkStart w:id="1842" w:name="_Toc34747381"/>
                              <w:bookmarkStart w:id="1843" w:name="_Toc76030579"/>
                              <w:bookmarkStart w:id="1844"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41"/>
                              <w:bookmarkEnd w:id="1842"/>
                              <w:bookmarkEnd w:id="1843"/>
                              <w:bookmarkEnd w:id="18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left:0;text-align:left;margin-left:292.85pt;margin-top:16.2pt;width:159.9pt;height:101.55pt;z-index:251759616"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65" o:title="CornerWeld_v2" croptop="16647f" cropbottom="8705f" cropright="27546f"/>
                  <v:path arrowok="t"/>
                </v:shape>
                <v:shape id="Text Box 318" o:spid="_x0000_s1038" type="#_x0000_t202" style="position:absolute;top:10287;width:20307;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5741B06C" w14:textId="77777777" w:rsidR="0095483F" w:rsidRPr="00067927" w:rsidRDefault="0095483F" w:rsidP="00FC68DB">
                        <w:pPr>
                          <w:pStyle w:val="Caption"/>
                          <w:rPr>
                            <w:noProof/>
                            <w:szCs w:val="24"/>
                          </w:rPr>
                        </w:pPr>
                        <w:bookmarkStart w:id="1845" w:name="_Toc3557130"/>
                        <w:bookmarkStart w:id="1846" w:name="_Toc34747381"/>
                        <w:bookmarkStart w:id="1847" w:name="_Toc76030579"/>
                        <w:bookmarkStart w:id="1848"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45"/>
                        <w:bookmarkEnd w:id="1846"/>
                        <w:bookmarkEnd w:id="1847"/>
                        <w:bookmarkEnd w:id="1848"/>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1B01D6">
      <w:pPr>
        <w:pStyle w:val="ListBullet"/>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1B01D6">
      <w:pPr>
        <w:pStyle w:val="ListBullet"/>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1B01D6">
      <w:pPr>
        <w:pStyle w:val="ListBullet"/>
        <w:keepNext/>
        <w:keepLines/>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5pt;height:33.7pt" o:ole="">
            <v:imagedata r:id="rId166" o:title=""/>
          </v:shape>
          <o:OLEObject Type="Embed" ProgID="Equation.3" ShapeID="_x0000_i1026" DrawAspect="Content" ObjectID="_1701626142" r:id="rId167"/>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[deg]</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4C91D8B5" w:rsidR="00FC68DB" w:rsidRDefault="00FC68DB" w:rsidP="00B202D2">
      <w:pPr>
        <w:pStyle w:val="Caption"/>
        <w:spacing w:before="120"/>
      </w:pPr>
      <w:bookmarkStart w:id="1849" w:name="_Toc3566495"/>
      <w:bookmarkStart w:id="1850" w:name="_Toc34747496"/>
      <w:bookmarkStart w:id="1851" w:name="_Toc77095955"/>
      <w:bookmarkStart w:id="1852" w:name="_Toc86874050"/>
      <w:r>
        <w:t xml:space="preserve">Table </w:t>
      </w:r>
      <w:r>
        <w:fldChar w:fldCharType="begin"/>
      </w:r>
      <w:r>
        <w:instrText xml:space="preserve"> SEQ Table \* ARABIC </w:instrText>
      </w:r>
      <w:r>
        <w:fldChar w:fldCharType="separate"/>
      </w:r>
      <w:r w:rsidR="00C07D39">
        <w:rPr>
          <w:noProof/>
        </w:rPr>
        <w:t>97</w:t>
      </w:r>
      <w:r>
        <w:fldChar w:fldCharType="end"/>
      </w:r>
      <w:r>
        <w:t>: Parameters of Simple Corner Weld</w:t>
      </w:r>
      <w:bookmarkEnd w:id="1849"/>
      <w:bookmarkEnd w:id="1850"/>
      <w:bookmarkEnd w:id="1851"/>
      <w:bookmarkEnd w:id="1852"/>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Heading4"/>
      </w:pPr>
      <w:bookmarkStart w:id="1853" w:name="_Toc34747270"/>
      <w:bookmarkStart w:id="1854" w:name="_Toc77102089"/>
      <w:r>
        <w:t>Double Corner Weld</w:t>
      </w:r>
      <w:bookmarkEnd w:id="1853"/>
      <w:bookmarkEnd w:id="1854"/>
    </w:p>
    <w:p w14:paraId="172CCB80" w14:textId="77777777" w:rsidR="00FC68DB" w:rsidRPr="007055D9" w:rsidRDefault="00FC68DB" w:rsidP="00B202D2">
      <w:pPr>
        <w:pStyle w:val="Heading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1B01D6">
      <w:pPr>
        <w:pStyle w:val="ListBullet"/>
        <w:keepLines/>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1B01D6">
      <w:pPr>
        <w:pStyle w:val="ListBullet"/>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1B01D6">
      <w:pPr>
        <w:pStyle w:val="ListBullet"/>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1B01D6">
      <w:pPr>
        <w:pStyle w:val="ListBullet"/>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Heading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1B01D6">
      <w:pPr>
        <w:pStyle w:val="ListBullet"/>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1B01D6">
      <w:pPr>
        <w:pStyle w:val="ListBullet"/>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1B01D6">
      <w:pPr>
        <w:pStyle w:val="ListBullet"/>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4388231" w:rsidR="00FC68DB" w:rsidRPr="00C330B4" w:rsidRDefault="00FC68DB" w:rsidP="00B202D2">
            <w:pPr>
              <w:jc w:val="center"/>
              <w:rPr>
                <w:sz w:val="20"/>
                <w:szCs w:val="20"/>
              </w:rPr>
            </w:pPr>
            <w:bookmarkStart w:id="1855" w:name="_Toc76030580"/>
            <w:bookmarkStart w:id="1856" w:name="_Toc8686990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59</w:t>
            </w:r>
            <w:r w:rsidRPr="00C330B4">
              <w:rPr>
                <w:sz w:val="20"/>
                <w:szCs w:val="20"/>
              </w:rPr>
              <w:fldChar w:fldCharType="end"/>
            </w:r>
            <w:r w:rsidRPr="00C330B4">
              <w:rPr>
                <w:sz w:val="20"/>
                <w:szCs w:val="20"/>
              </w:rPr>
              <w:t>: Corner Weld Sheet Layout</w:t>
            </w:r>
            <w:bookmarkEnd w:id="1855"/>
            <w:bookmarkEnd w:id="1856"/>
          </w:p>
        </w:tc>
        <w:tc>
          <w:tcPr>
            <w:tcW w:w="4605" w:type="dxa"/>
            <w:shd w:val="clear" w:color="auto" w:fill="auto"/>
          </w:tcPr>
          <w:p w14:paraId="37E17878" w14:textId="22756644" w:rsidR="00FC68DB" w:rsidRPr="00C330B4" w:rsidRDefault="00FC68DB" w:rsidP="00B202D2">
            <w:pPr>
              <w:jc w:val="center"/>
              <w:rPr>
                <w:sz w:val="20"/>
                <w:szCs w:val="20"/>
              </w:rPr>
            </w:pPr>
            <w:bookmarkStart w:id="1857" w:name="_Toc76030581"/>
            <w:bookmarkStart w:id="1858" w:name="_Toc8686991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60</w:t>
            </w:r>
            <w:r w:rsidRPr="00C330B4">
              <w:rPr>
                <w:sz w:val="20"/>
                <w:szCs w:val="20"/>
              </w:rPr>
              <w:fldChar w:fldCharType="end"/>
            </w:r>
            <w:r w:rsidRPr="00C330B4">
              <w:rPr>
                <w:sz w:val="20"/>
                <w:szCs w:val="20"/>
              </w:rPr>
              <w:t>: Double Corner Weld Parameters</w:t>
            </w:r>
            <w:bookmarkEnd w:id="1857"/>
            <w:bookmarkEnd w:id="1858"/>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5pt;height:33.7pt" o:ole="">
            <v:imagedata r:id="rId166" o:title=""/>
          </v:shape>
          <o:OLEObject Type="Embed" ProgID="Equation.3" ShapeID="_x0000_i1027" DrawAspect="Content" ObjectID="_1701626143" r:id="rId170"/>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[deg]</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692D1255" w:rsidR="00FC68DB" w:rsidRDefault="00FC68DB" w:rsidP="00B202D2">
      <w:pPr>
        <w:pStyle w:val="Caption"/>
        <w:spacing w:before="120"/>
      </w:pPr>
      <w:bookmarkStart w:id="1859" w:name="_Toc34747497"/>
      <w:bookmarkStart w:id="1860" w:name="_Toc77095956"/>
      <w:bookmarkStart w:id="1861" w:name="_Toc86874051"/>
      <w:r>
        <w:t xml:space="preserve">Table </w:t>
      </w:r>
      <w:r>
        <w:fldChar w:fldCharType="begin"/>
      </w:r>
      <w:r>
        <w:instrText xml:space="preserve"> SEQ Table \* ARABIC </w:instrText>
      </w:r>
      <w:r>
        <w:fldChar w:fldCharType="separate"/>
      </w:r>
      <w:r w:rsidR="00C07D39">
        <w:rPr>
          <w:noProof/>
        </w:rPr>
        <w:t>98</w:t>
      </w:r>
      <w:r>
        <w:fldChar w:fldCharType="end"/>
      </w:r>
      <w:r>
        <w:t>: Parameters of Double Corner Weld</w:t>
      </w:r>
      <w:bookmarkEnd w:id="1859"/>
      <w:bookmarkEnd w:id="1860"/>
      <w:bookmarkEnd w:id="1861"/>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Heading4"/>
      </w:pPr>
      <w:bookmarkStart w:id="1862" w:name="_Toc338939161"/>
      <w:bookmarkStart w:id="1863" w:name="_Toc3557021"/>
      <w:bookmarkStart w:id="1864" w:name="_Toc34747271"/>
      <w:bookmarkStart w:id="1865" w:name="_Toc77102090"/>
      <w:r w:rsidRPr="007055D9">
        <w:t>Attributes</w:t>
      </w:r>
      <w:bookmarkEnd w:id="1862"/>
      <w:bookmarkEnd w:id="1863"/>
      <w:bookmarkEnd w:id="1864"/>
      <w:bookmarkEnd w:id="1865"/>
    </w:p>
    <w:p w14:paraId="117D2FF0" w14:textId="77777777" w:rsidR="00FC68DB" w:rsidRPr="007055D9" w:rsidRDefault="00FC68DB" w:rsidP="00B202D2">
      <w:pPr>
        <w:pStyle w:val="Heading5"/>
      </w:pPr>
      <w:bookmarkStart w:id="1866" w:name="_Toc338939163"/>
      <w:r w:rsidRPr="007055D9">
        <w:t xml:space="preserve">Attribute </w:t>
      </w:r>
      <w:r>
        <w:t>"</w:t>
      </w:r>
      <w:r w:rsidRPr="007055D9">
        <w:t>base</w:t>
      </w:r>
      <w:bookmarkEnd w:id="1866"/>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Heading5"/>
      </w:pPr>
      <w:bookmarkStart w:id="1867" w:name="_Toc338939164"/>
      <w:r w:rsidRPr="007055D9">
        <w:t xml:space="preserve">Attribute </w:t>
      </w:r>
      <w:r>
        <w:t>"</w:t>
      </w:r>
      <w:r w:rsidRPr="007055D9">
        <w:t>technology</w:t>
      </w:r>
      <w:bookmarkEnd w:id="1867"/>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ListBullet"/>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ListBullet"/>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ListBullet"/>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1B01D6">
      <w:pPr>
        <w:pStyle w:val="ListBullet"/>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ListBullet"/>
        <w:numPr>
          <w:ilvl w:val="0"/>
          <w:numId w:val="11"/>
        </w:numPr>
        <w:rPr>
          <w:rStyle w:val="XMLElement"/>
        </w:rPr>
      </w:pPr>
      <w:r>
        <w:rPr>
          <w:rStyle w:val="XMLElement"/>
        </w:rPr>
        <w:t>brazing</w:t>
      </w:r>
    </w:p>
    <w:p w14:paraId="1FA9D755" w14:textId="77777777" w:rsidR="00FC68DB" w:rsidRPr="007055D9" w:rsidRDefault="00FC68DB" w:rsidP="00B202D2">
      <w:pPr>
        <w:pStyle w:val="Heading4"/>
      </w:pPr>
      <w:bookmarkStart w:id="1868" w:name="_Toc338939165"/>
      <w:bookmarkStart w:id="1869" w:name="_Toc3557022"/>
      <w:bookmarkStart w:id="1870" w:name="_Toc34747272"/>
      <w:bookmarkStart w:id="1871" w:name="_Toc77102091"/>
      <w:r w:rsidRPr="007055D9">
        <w:lastRenderedPageBreak/>
        <w:t xml:space="preserve">Element </w:t>
      </w:r>
      <w:r>
        <w:t>"</w:t>
      </w:r>
      <w:r w:rsidRPr="007055D9">
        <w:t>weld_position</w:t>
      </w:r>
      <w:bookmarkEnd w:id="1868"/>
      <w:bookmarkEnd w:id="1869"/>
      <w:r>
        <w:t>"</w:t>
      </w:r>
      <w:bookmarkEnd w:id="1870"/>
      <w:bookmarkEnd w:id="1871"/>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&lt;weld_position/&gt;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CommentReference"/>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CommentReference"/>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CommentReference"/>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CommentReference"/>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CommentReference"/>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r>
              <w:rPr>
                <w:sz w:val="20"/>
                <w:szCs w:val="20"/>
              </w:rPr>
              <w:t>filler_material</w:t>
            </w:r>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7106E9EB" w:rsidR="00FC68DB" w:rsidRDefault="00FC68DB" w:rsidP="00B202D2">
      <w:pPr>
        <w:pStyle w:val="Caption"/>
        <w:spacing w:before="120"/>
      </w:pPr>
      <w:bookmarkStart w:id="1872" w:name="_Toc3566496"/>
      <w:bookmarkStart w:id="1873" w:name="_Toc34747498"/>
      <w:bookmarkStart w:id="1874" w:name="_Toc77095957"/>
      <w:bookmarkStart w:id="1875" w:name="_Toc86874052"/>
      <w:bookmarkStart w:id="1876" w:name="_Toc338939167"/>
      <w:r>
        <w:t xml:space="preserve">Table </w:t>
      </w:r>
      <w:r>
        <w:fldChar w:fldCharType="begin"/>
      </w:r>
      <w:r>
        <w:instrText xml:space="preserve"> SEQ Table \* ARABIC </w:instrText>
      </w:r>
      <w:r>
        <w:fldChar w:fldCharType="separate"/>
      </w:r>
      <w:r w:rsidR="00C07D39">
        <w:rPr>
          <w:noProof/>
        </w:rPr>
        <w:t>99</w:t>
      </w:r>
      <w:r>
        <w:fldChar w:fldCharType="end"/>
      </w:r>
      <w:r>
        <w:t xml:space="preserve">: </w:t>
      </w:r>
      <w:r w:rsidRPr="00FF7FED">
        <w:t xml:space="preserve">Attributes of element </w:t>
      </w:r>
      <w:r w:rsidRPr="00AA1695">
        <w:rPr>
          <w:rStyle w:val="elementdeftypeChar"/>
          <w:rFonts w:eastAsia="Calibri"/>
          <w:b w:val="0"/>
        </w:rPr>
        <w:t>&lt;weld_position/&gt;</w:t>
      </w:r>
      <w:r>
        <w:t xml:space="preserve"> for Corner Weld</w:t>
      </w:r>
      <w:bookmarkEnd w:id="1872"/>
      <w:bookmarkEnd w:id="1873"/>
      <w:bookmarkEnd w:id="1874"/>
      <w:bookmarkEnd w:id="1875"/>
    </w:p>
    <w:p w14:paraId="192FCC2F" w14:textId="77777777" w:rsidR="00FC68DB" w:rsidRDefault="00FC68DB" w:rsidP="00B202D2">
      <w:pPr>
        <w:pStyle w:val="Heading5"/>
      </w:pPr>
      <w:r w:rsidRPr="007055D9">
        <w:t>Attribute</w:t>
      </w:r>
      <w:r>
        <w:t>s</w:t>
      </w:r>
      <w:r w:rsidRPr="007055D9">
        <w:t xml:space="preserve"> </w:t>
      </w:r>
      <w:r>
        <w:t>"u, x, y, z, reference"</w:t>
      </w:r>
    </w:p>
    <w:p w14:paraId="59B8F659" w14:textId="3C92C044" w:rsidR="00FC68DB" w:rsidRPr="008941DA" w:rsidRDefault="00FC68DB" w:rsidP="00B202D2">
      <w:pPr>
        <w:pStyle w:val="Heading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07D39" w:rsidRPr="00C07D39">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Heading5"/>
      </w:pPr>
      <w:r w:rsidRPr="007055D9">
        <w:t xml:space="preserve">Attribute </w:t>
      </w:r>
      <w:r>
        <w:t>"</w:t>
      </w:r>
      <w:r w:rsidRPr="007055D9">
        <w:t>section</w:t>
      </w:r>
      <w:bookmarkEnd w:id="1876"/>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ListBullet"/>
        <w:numPr>
          <w:ilvl w:val="0"/>
          <w:numId w:val="11"/>
        </w:numPr>
        <w:rPr>
          <w:rStyle w:val="XMLAttribute"/>
        </w:rPr>
      </w:pPr>
      <w:r w:rsidRPr="007055D9">
        <w:rPr>
          <w:rStyle w:val="XMLAttribute"/>
        </w:rPr>
        <w:t>HV</w:t>
      </w:r>
    </w:p>
    <w:p w14:paraId="2B6594B6" w14:textId="77777777" w:rsidR="00FC68DB" w:rsidRPr="007055D9" w:rsidRDefault="00FC68DB" w:rsidP="001B01D6">
      <w:pPr>
        <w:pStyle w:val="ListBullet"/>
        <w:numPr>
          <w:ilvl w:val="0"/>
          <w:numId w:val="11"/>
        </w:numPr>
        <w:rPr>
          <w:rStyle w:val="XMLAttribute"/>
        </w:rPr>
      </w:pPr>
      <w:r w:rsidRPr="007055D9">
        <w:rPr>
          <w:rStyle w:val="XMLAttribute"/>
        </w:rPr>
        <w:t>U</w:t>
      </w:r>
    </w:p>
    <w:p w14:paraId="7306CBD4" w14:textId="77777777" w:rsidR="00FC68DB" w:rsidRPr="007055D9" w:rsidRDefault="00FC68DB" w:rsidP="001B01D6">
      <w:pPr>
        <w:pStyle w:val="ListBullet"/>
        <w:numPr>
          <w:ilvl w:val="0"/>
          <w:numId w:val="11"/>
        </w:numPr>
        <w:rPr>
          <w:rStyle w:val="XMLAttribute"/>
        </w:rPr>
      </w:pPr>
      <w:r w:rsidRPr="007055D9">
        <w:rPr>
          <w:rStyle w:val="XMLAttribute"/>
        </w:rPr>
        <w:t>Fillet</w:t>
      </w:r>
    </w:p>
    <w:p w14:paraId="66C66951" w14:textId="77777777" w:rsidR="00FC68DB" w:rsidRPr="007055D9" w:rsidRDefault="00FC68DB" w:rsidP="00B202D2">
      <w:pPr>
        <w:pStyle w:val="Heading5"/>
      </w:pPr>
      <w:bookmarkStart w:id="1877" w:name="_Toc338939168"/>
      <w:r w:rsidRPr="007055D9">
        <w:t xml:space="preserve">Attribute </w:t>
      </w:r>
      <w:r>
        <w:t>"</w:t>
      </w:r>
      <w:r w:rsidRPr="007055D9">
        <w:t>thickness</w:t>
      </w:r>
      <w:bookmarkEnd w:id="1877"/>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0E5BB0C8" w:rsidR="00FC68DB" w:rsidRDefault="00FC68DB" w:rsidP="00B202D2">
      <w:pPr>
        <w:pStyle w:val="Caption"/>
        <w:spacing w:before="120"/>
      </w:pPr>
      <w:bookmarkStart w:id="1878" w:name="_Toc3566497"/>
      <w:bookmarkStart w:id="1879" w:name="_Toc34747499"/>
      <w:bookmarkStart w:id="1880" w:name="_Toc77095958"/>
      <w:bookmarkStart w:id="1881" w:name="_Toc86874053"/>
      <w:bookmarkStart w:id="1882" w:name="_Toc338939169"/>
      <w:r>
        <w:t xml:space="preserve">Table </w:t>
      </w:r>
      <w:r>
        <w:fldChar w:fldCharType="begin"/>
      </w:r>
      <w:r>
        <w:instrText xml:space="preserve"> SEQ Table \* ARABIC </w:instrText>
      </w:r>
      <w:r>
        <w:fldChar w:fldCharType="separate"/>
      </w:r>
      <w:r w:rsidR="00C07D39">
        <w:rPr>
          <w:noProof/>
        </w:rPr>
        <w:t>100</w:t>
      </w:r>
      <w:r>
        <w:fldChar w:fldCharType="end"/>
      </w:r>
      <w:r>
        <w:t xml:space="preserve">: Values of Attribute </w:t>
      </w:r>
      <w:r w:rsidRPr="008F3D94">
        <w:rPr>
          <w:rStyle w:val="elementdeftypeChar"/>
          <w:rFonts w:eastAsia="Calibri"/>
          <w:b w:val="0"/>
        </w:rPr>
        <w:t>section</w:t>
      </w:r>
      <w:bookmarkEnd w:id="1878"/>
      <w:bookmarkEnd w:id="1879"/>
      <w:bookmarkEnd w:id="1880"/>
      <w:bookmarkEnd w:id="1881"/>
    </w:p>
    <w:p w14:paraId="5AEAFFD0" w14:textId="77777777" w:rsidR="00FC68DB" w:rsidRPr="007055D9" w:rsidRDefault="00FC68DB" w:rsidP="00B202D2">
      <w:pPr>
        <w:pStyle w:val="Heading5"/>
      </w:pPr>
      <w:r w:rsidRPr="007055D9">
        <w:t xml:space="preserve">Attribute </w:t>
      </w:r>
      <w:r>
        <w:t>"</w:t>
      </w:r>
      <w:r w:rsidRPr="007055D9">
        <w:t>angle</w:t>
      </w:r>
      <w:bookmarkEnd w:id="1882"/>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2978E5CC" w:rsidR="00FC68DB" w:rsidRDefault="00FC68DB" w:rsidP="00B202D2">
      <w:pPr>
        <w:pStyle w:val="Caption"/>
        <w:spacing w:before="120"/>
      </w:pPr>
      <w:bookmarkStart w:id="1883" w:name="_Toc3566498"/>
      <w:bookmarkStart w:id="1884" w:name="_Toc34747500"/>
      <w:bookmarkStart w:id="1885" w:name="_Toc77095959"/>
      <w:bookmarkStart w:id="1886" w:name="_Toc86874054"/>
      <w:bookmarkStart w:id="1887" w:name="_Toc338939170"/>
      <w:r>
        <w:t xml:space="preserve">Table </w:t>
      </w:r>
      <w:r>
        <w:fldChar w:fldCharType="begin"/>
      </w:r>
      <w:r>
        <w:instrText xml:space="preserve"> SEQ Table \* ARABIC </w:instrText>
      </w:r>
      <w:r>
        <w:fldChar w:fldCharType="separate"/>
      </w:r>
      <w:r w:rsidR="00C07D39">
        <w:rPr>
          <w:noProof/>
        </w:rPr>
        <w:t>101</w:t>
      </w:r>
      <w:r>
        <w:fldChar w:fldCharType="end"/>
      </w:r>
      <w:r>
        <w:t xml:space="preserve">: Values of Attribute </w:t>
      </w:r>
      <w:r>
        <w:rPr>
          <w:rStyle w:val="elementdeftypeChar"/>
          <w:rFonts w:eastAsia="Calibri"/>
          <w:b w:val="0"/>
        </w:rPr>
        <w:t>angle</w:t>
      </w:r>
      <w:bookmarkEnd w:id="1883"/>
      <w:bookmarkEnd w:id="1884"/>
      <w:bookmarkEnd w:id="1885"/>
      <w:bookmarkEnd w:id="1886"/>
    </w:p>
    <w:p w14:paraId="2C2E1B11" w14:textId="77777777" w:rsidR="00FC68DB" w:rsidRPr="007055D9" w:rsidRDefault="00FC68DB" w:rsidP="00B202D2">
      <w:pPr>
        <w:pStyle w:val="Heading5"/>
      </w:pPr>
      <w:r w:rsidRPr="007055D9">
        <w:t xml:space="preserve">Attribute </w:t>
      </w:r>
      <w:r>
        <w:t>"</w:t>
      </w:r>
      <w:r w:rsidRPr="007055D9">
        <w:t>shape</w:t>
      </w:r>
      <w:bookmarkEnd w:id="1887"/>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Heading5"/>
      </w:pPr>
      <w:bookmarkStart w:id="1888" w:name="_Toc338939171"/>
      <w:r w:rsidRPr="007055D9">
        <w:t xml:space="preserve">Attribute </w:t>
      </w:r>
      <w:r>
        <w:t>"</w:t>
      </w:r>
      <w:r w:rsidRPr="007055D9">
        <w:t>penetration</w:t>
      </w:r>
      <w:bookmarkEnd w:id="1888"/>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Heading5"/>
      </w:pPr>
      <w:bookmarkStart w:id="1889" w:name="_Toc338939173"/>
      <w:r w:rsidRPr="007055D9">
        <w:t xml:space="preserve">Attribute </w:t>
      </w:r>
      <w:r>
        <w:t>"</w:t>
      </w:r>
      <w:r w:rsidRPr="007055D9">
        <w:t>filler</w:t>
      </w:r>
      <w:bookmarkEnd w:id="1889"/>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1B01D6">
      <w:pPr>
        <w:pStyle w:val="ListBullet"/>
        <w:numPr>
          <w:ilvl w:val="0"/>
          <w:numId w:val="11"/>
        </w:numPr>
        <w:rPr>
          <w:rStyle w:val="XMLAttribute"/>
        </w:rPr>
      </w:pPr>
      <w:r w:rsidRPr="007055D9">
        <w:rPr>
          <w:rStyle w:val="XMLAttribute"/>
        </w:rPr>
        <w:t>yes</w:t>
      </w:r>
    </w:p>
    <w:p w14:paraId="1740C79C" w14:textId="77777777" w:rsidR="00FC68DB" w:rsidRPr="007055D9" w:rsidRDefault="00FC68DB" w:rsidP="001B01D6">
      <w:pPr>
        <w:pStyle w:val="ListBullet"/>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r>
        <w:t>seamweld&gt;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&lt;corner_weld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&lt;sheet_parameter ... /&gt;</w:t>
      </w:r>
    </w:p>
    <w:p w14:paraId="6A3D6A7D" w14:textId="77777777" w:rsidR="00FC68DB" w:rsidRPr="007055D9" w:rsidRDefault="00FC68DB" w:rsidP="00B202D2">
      <w:pPr>
        <w:pStyle w:val="XMLCode"/>
      </w:pPr>
      <w:r>
        <w:t xml:space="preserve">    &lt;/corner_weld&gt;</w:t>
      </w:r>
    </w:p>
    <w:p w14:paraId="512B2F60" w14:textId="77777777" w:rsidR="00FC68DB" w:rsidRDefault="00FC68DB" w:rsidP="00B202D2">
      <w:pPr>
        <w:pStyle w:val="XMLCode"/>
      </w:pPr>
      <w:r w:rsidRPr="007055D9">
        <w:t>&lt;/</w:t>
      </w:r>
      <w:r>
        <w:t>seamweld</w:t>
      </w:r>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Heading4"/>
      </w:pPr>
      <w:bookmarkStart w:id="1890" w:name="WeldDefinitionEdgeWeld"/>
      <w:bookmarkStart w:id="1891" w:name="_Toc3557023"/>
      <w:bookmarkStart w:id="1892" w:name="_Toc34747273"/>
      <w:bookmarkStart w:id="1893" w:name="_Toc77102092"/>
      <w:bookmarkStart w:id="1894" w:name="_Toc288200764"/>
      <w:bookmarkStart w:id="1895" w:name="_Toc338939108"/>
      <w:bookmarkEnd w:id="1890"/>
      <w:r w:rsidRPr="007055D9">
        <w:t xml:space="preserve">Element </w:t>
      </w:r>
      <w:r>
        <w:t>"sheet_parameter</w:t>
      </w:r>
      <w:bookmarkEnd w:id="1891"/>
      <w:r>
        <w:t>"</w:t>
      </w:r>
      <w:bookmarkEnd w:id="1892"/>
      <w:bookmarkEnd w:id="1893"/>
    </w:p>
    <w:p w14:paraId="65EB9124"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CommentReference"/>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r>
              <w:rPr>
                <w:sz w:val="20"/>
                <w:szCs w:val="20"/>
              </w:rPr>
              <w:t>sheet_thickness</w:t>
            </w:r>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r>
              <w:rPr>
                <w:sz w:val="20"/>
                <w:szCs w:val="20"/>
              </w:rPr>
              <w:t>sheet_angle</w:t>
            </w:r>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57AEEEC7" w:rsidR="00FC68DB" w:rsidRDefault="00FC68DB" w:rsidP="00B202D2">
      <w:pPr>
        <w:pStyle w:val="Caption"/>
        <w:spacing w:before="120"/>
      </w:pPr>
      <w:bookmarkStart w:id="1896" w:name="_Toc3566499"/>
      <w:bookmarkStart w:id="1897" w:name="_Toc34747501"/>
      <w:bookmarkStart w:id="1898" w:name="_Toc77095960"/>
      <w:bookmarkStart w:id="1899" w:name="_Toc86874055"/>
      <w:r>
        <w:t xml:space="preserve">Table </w:t>
      </w:r>
      <w:r>
        <w:fldChar w:fldCharType="begin"/>
      </w:r>
      <w:r>
        <w:instrText xml:space="preserve"> SEQ Table \* ARABIC </w:instrText>
      </w:r>
      <w:r>
        <w:fldChar w:fldCharType="separate"/>
      </w:r>
      <w:r w:rsidR="00C07D39">
        <w:rPr>
          <w:noProof/>
        </w:rPr>
        <w:t>102</w:t>
      </w:r>
      <w:r>
        <w:fldChar w:fldCharType="end"/>
      </w:r>
      <w:r>
        <w:t xml:space="preserve">: </w:t>
      </w:r>
      <w:r w:rsidRPr="00C2237D">
        <w:t xml:space="preserve">Attributes of element </w:t>
      </w:r>
      <w:r w:rsidRPr="00C75FAA">
        <w:rPr>
          <w:rFonts w:ascii="Courier New" w:hAnsi="Courier New" w:cs="Courier New"/>
          <w:kern w:val="22"/>
        </w:rPr>
        <w:t>&lt;sheet_parameter/&gt;</w:t>
      </w:r>
      <w:r w:rsidRPr="00C2237D">
        <w:t xml:space="preserve"> for </w:t>
      </w:r>
      <w:r>
        <w:t>Corner Weld</w:t>
      </w:r>
      <w:bookmarkEnd w:id="1896"/>
      <w:bookmarkEnd w:id="1897"/>
      <w:bookmarkEnd w:id="1898"/>
      <w:bookmarkEnd w:id="1899"/>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r>
        <w:t>seamweld&gt;</w:t>
      </w:r>
    </w:p>
    <w:p w14:paraId="02E7FF58" w14:textId="77777777" w:rsidR="00FC68DB" w:rsidRPr="007055D9" w:rsidRDefault="00FC68DB" w:rsidP="00B202D2">
      <w:pPr>
        <w:pStyle w:val="XMLCode"/>
      </w:pPr>
      <w:r>
        <w:t xml:space="preserve">    &lt;corner_weld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170191BF" w14:textId="77777777" w:rsidR="00FC68DB" w:rsidRPr="007055D9" w:rsidRDefault="00FC68DB" w:rsidP="00B202D2">
      <w:pPr>
        <w:pStyle w:val="XMLCode"/>
      </w:pPr>
      <w:r>
        <w:t xml:space="preserve">    &lt;/corner_weld&gt;</w:t>
      </w:r>
    </w:p>
    <w:p w14:paraId="3241172B" w14:textId="77777777" w:rsidR="00FC68DB" w:rsidRDefault="00FC68DB" w:rsidP="00B202D2">
      <w:pPr>
        <w:pStyle w:val="XMLCode"/>
      </w:pPr>
      <w:r w:rsidRPr="007055D9">
        <w:t>&lt;/</w:t>
      </w:r>
      <w:r>
        <w:t>seamweld</w:t>
      </w:r>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Heading3"/>
      </w:pPr>
      <w:bookmarkStart w:id="1900" w:name="_Toc3557024"/>
      <w:bookmarkStart w:id="1901" w:name="_Toc34747274"/>
      <w:bookmarkStart w:id="1902" w:name="_Toc77102093"/>
      <w:bookmarkStart w:id="1903" w:name="_Toc86869823"/>
      <w:r w:rsidRPr="007055D9">
        <w:t>Edge Weld</w:t>
      </w:r>
      <w:bookmarkEnd w:id="1894"/>
      <w:bookmarkEnd w:id="1895"/>
      <w:bookmarkEnd w:id="1900"/>
      <w:bookmarkEnd w:id="1901"/>
      <w:bookmarkEnd w:id="1902"/>
      <w:bookmarkEnd w:id="1903"/>
    </w:p>
    <w:p w14:paraId="5A3351FA" w14:textId="77777777" w:rsidR="00FC68DB" w:rsidRPr="007055D9" w:rsidRDefault="00FC68DB" w:rsidP="00B202D2">
      <w:r w:rsidRPr="007055D9">
        <w:t xml:space="preserve">The principles of the modeling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Heading4"/>
      </w:pPr>
      <w:bookmarkStart w:id="1904" w:name="_Toc3557025"/>
      <w:bookmarkStart w:id="1905" w:name="_Toc34747275"/>
      <w:bookmarkStart w:id="1906" w:name="_Toc77102094"/>
      <w:r>
        <w:rPr>
          <w:b w:val="0"/>
          <w:bCs/>
          <w:noProof/>
          <w:lang w:val="en-US" w:eastAsia="en-US"/>
        </w:rPr>
        <w:drawing>
          <wp:anchor distT="0" distB="0" distL="114300" distR="114300" simplePos="0" relativeHeight="251568128"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904"/>
      <w:bookmarkEnd w:id="1905"/>
      <w:bookmarkEnd w:id="1906"/>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1B01D6">
      <w:pPr>
        <w:pStyle w:val="ListBullet"/>
        <w:keepNext/>
        <w:keepLines/>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1B01D6">
      <w:pPr>
        <w:pStyle w:val="ListBullet"/>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1B01D6">
      <w:pPr>
        <w:pStyle w:val="ListBullet"/>
        <w:keepNext/>
        <w:keepLines/>
        <w:numPr>
          <w:ilvl w:val="0"/>
          <w:numId w:val="11"/>
        </w:numPr>
      </w:pPr>
      <w:r>
        <w:rPr>
          <w:noProof/>
          <w:lang w:eastAsia="en-US"/>
        </w:rPr>
        <mc:AlternateContent>
          <mc:Choice Requires="wps">
            <w:drawing>
              <wp:anchor distT="0" distB="0" distL="114300" distR="114300" simplePos="0" relativeHeight="251725824"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95483F" w:rsidRPr="00AF7673" w:rsidRDefault="0095483F" w:rsidP="00FC68DB">
                            <w:pPr>
                              <w:pStyle w:val="Caption"/>
                              <w:keepNext/>
                              <w:keepLines/>
                              <w:rPr>
                                <w:b/>
                                <w:bCs/>
                                <w:noProof/>
                                <w:sz w:val="26"/>
                                <w:szCs w:val="28"/>
                              </w:rPr>
                            </w:pPr>
                            <w:bookmarkStart w:id="1907" w:name="_Toc3557131"/>
                            <w:bookmarkStart w:id="1908" w:name="_Toc34747384"/>
                            <w:bookmarkStart w:id="1909" w:name="_Toc76030582"/>
                            <w:bookmarkStart w:id="1910"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907"/>
                            <w:bookmarkEnd w:id="1908"/>
                            <w:bookmarkEnd w:id="1909"/>
                            <w:bookmarkEnd w:id="19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9" type="#_x0000_t202" style="position:absolute;left:0;text-align:left;margin-left:298.2pt;margin-top:14.45pt;width:151.4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95483F" w:rsidRPr="00AF7673" w:rsidRDefault="0095483F" w:rsidP="00FC68DB">
                      <w:pPr>
                        <w:pStyle w:val="Caption"/>
                        <w:keepNext/>
                        <w:keepLines/>
                        <w:rPr>
                          <w:b/>
                          <w:bCs/>
                          <w:noProof/>
                          <w:sz w:val="26"/>
                          <w:szCs w:val="28"/>
                        </w:rPr>
                      </w:pPr>
                      <w:bookmarkStart w:id="1911" w:name="_Toc3557131"/>
                      <w:bookmarkStart w:id="1912" w:name="_Toc34747384"/>
                      <w:bookmarkStart w:id="1913" w:name="_Toc76030582"/>
                      <w:bookmarkStart w:id="1914"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911"/>
                      <w:bookmarkEnd w:id="1912"/>
                      <w:bookmarkEnd w:id="1913"/>
                      <w:bookmarkEnd w:id="1914"/>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Heading4"/>
      </w:pPr>
      <w:bookmarkStart w:id="1915" w:name="_Toc3557026"/>
      <w:bookmarkStart w:id="1916" w:name="_Toc34747276"/>
      <w:bookmarkStart w:id="1917" w:name="_Toc77102095"/>
      <w:r>
        <w:rPr>
          <w:b w:val="0"/>
          <w:bCs/>
          <w:noProof/>
          <w:lang w:val="en-US" w:eastAsia="en-US"/>
        </w:rPr>
        <w:drawing>
          <wp:anchor distT="0" distB="0" distL="114300" distR="114300" simplePos="0" relativeHeight="251579392"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915"/>
      <w:bookmarkEnd w:id="1916"/>
      <w:bookmarkEnd w:id="1917"/>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1B01D6">
      <w:pPr>
        <w:pStyle w:val="ListBullet"/>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1B01D6">
      <w:pPr>
        <w:pStyle w:val="ListBullet"/>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748352"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95483F" w:rsidRPr="00213139" w:rsidRDefault="0095483F" w:rsidP="00FC68DB">
                            <w:pPr>
                              <w:pStyle w:val="Caption"/>
                              <w:rPr>
                                <w:b/>
                                <w:bCs/>
                                <w:noProof/>
                                <w:sz w:val="26"/>
                                <w:szCs w:val="28"/>
                              </w:rPr>
                            </w:pPr>
                            <w:bookmarkStart w:id="1918" w:name="_Toc3557132"/>
                            <w:bookmarkStart w:id="1919" w:name="_Toc34747385"/>
                            <w:bookmarkStart w:id="1920" w:name="_Toc76030583"/>
                            <w:bookmarkStart w:id="1921"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918"/>
                            <w:bookmarkEnd w:id="1919"/>
                            <w:bookmarkEnd w:id="1920"/>
                            <w:bookmarkEnd w:id="19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0" type="#_x0000_t202" style="position:absolute;left:0;text-align:left;margin-left:300.75pt;margin-top:.25pt;width:137.9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95483F" w:rsidRPr="00213139" w:rsidRDefault="0095483F" w:rsidP="00FC68DB">
                      <w:pPr>
                        <w:pStyle w:val="Caption"/>
                        <w:rPr>
                          <w:b/>
                          <w:bCs/>
                          <w:noProof/>
                          <w:sz w:val="26"/>
                          <w:szCs w:val="28"/>
                        </w:rPr>
                      </w:pPr>
                      <w:bookmarkStart w:id="1922" w:name="_Toc3557132"/>
                      <w:bookmarkStart w:id="1923" w:name="_Toc34747385"/>
                      <w:bookmarkStart w:id="1924" w:name="_Toc76030583"/>
                      <w:bookmarkStart w:id="1925"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922"/>
                      <w:bookmarkEnd w:id="1923"/>
                      <w:bookmarkEnd w:id="1924"/>
                      <w:bookmarkEnd w:id="1925"/>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56B8FCCA" w:rsidR="00FC68DB" w:rsidRDefault="00FC68DB" w:rsidP="00B202D2">
      <w:pPr>
        <w:pStyle w:val="Caption"/>
        <w:spacing w:before="120"/>
      </w:pPr>
      <w:bookmarkStart w:id="1926" w:name="_Toc3566500"/>
      <w:bookmarkStart w:id="1927" w:name="_Toc34747502"/>
      <w:bookmarkStart w:id="1928" w:name="_Toc77095961"/>
      <w:bookmarkStart w:id="1929" w:name="_Toc86874056"/>
      <w:r>
        <w:t xml:space="preserve">Table </w:t>
      </w:r>
      <w:r>
        <w:fldChar w:fldCharType="begin"/>
      </w:r>
      <w:r>
        <w:instrText xml:space="preserve"> SEQ Table \* ARABIC </w:instrText>
      </w:r>
      <w:r>
        <w:fldChar w:fldCharType="separate"/>
      </w:r>
      <w:r w:rsidR="00C07D39">
        <w:rPr>
          <w:noProof/>
        </w:rPr>
        <w:t>103</w:t>
      </w:r>
      <w:r>
        <w:fldChar w:fldCharType="end"/>
      </w:r>
      <w:r>
        <w:t>: Parameters of Edge Weld</w:t>
      </w:r>
      <w:bookmarkEnd w:id="1926"/>
      <w:bookmarkEnd w:id="1927"/>
      <w:bookmarkEnd w:id="1928"/>
      <w:bookmarkEnd w:id="1929"/>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Heading4"/>
      </w:pPr>
      <w:bookmarkStart w:id="1930" w:name="_Toc338939175"/>
      <w:bookmarkStart w:id="1931" w:name="_Toc3557027"/>
      <w:bookmarkStart w:id="1932" w:name="_Toc34747277"/>
      <w:bookmarkStart w:id="1933" w:name="_Toc77102096"/>
      <w:r w:rsidRPr="007055D9">
        <w:t>Attributes</w:t>
      </w:r>
      <w:bookmarkEnd w:id="1930"/>
      <w:bookmarkEnd w:id="1931"/>
      <w:bookmarkEnd w:id="1932"/>
      <w:bookmarkEnd w:id="1933"/>
    </w:p>
    <w:p w14:paraId="39DE4992" w14:textId="77777777" w:rsidR="00FC68DB" w:rsidRPr="007055D9" w:rsidRDefault="00FC68DB" w:rsidP="00B202D2">
      <w:pPr>
        <w:pStyle w:val="Heading5"/>
      </w:pPr>
      <w:bookmarkStart w:id="1934" w:name="_Toc338939177"/>
      <w:r w:rsidRPr="007055D9">
        <w:t xml:space="preserve">Attribute </w:t>
      </w:r>
      <w:r>
        <w:t>"</w:t>
      </w:r>
      <w:r w:rsidRPr="007055D9">
        <w:t>base</w:t>
      </w:r>
      <w:bookmarkEnd w:id="1934"/>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Heading5"/>
      </w:pPr>
      <w:bookmarkStart w:id="1935" w:name="_Toc338939178"/>
      <w:r w:rsidRPr="007055D9">
        <w:t xml:space="preserve">Attribute </w:t>
      </w:r>
      <w:r>
        <w:t>"</w:t>
      </w:r>
      <w:r w:rsidRPr="007055D9">
        <w:t>technology</w:t>
      </w:r>
      <w:bookmarkEnd w:id="1935"/>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ListBullet"/>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ListBullet"/>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ListBullet"/>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1B01D6">
      <w:pPr>
        <w:pStyle w:val="ListBullet"/>
        <w:numPr>
          <w:ilvl w:val="0"/>
          <w:numId w:val="11"/>
        </w:numPr>
        <w:spacing w:after="120"/>
        <w:rPr>
          <w:rStyle w:val="XMLElement"/>
        </w:rPr>
      </w:pPr>
      <w:r>
        <w:rPr>
          <w:rStyle w:val="XMLElement"/>
        </w:rPr>
        <w:t>friction</w:t>
      </w:r>
    </w:p>
    <w:p w14:paraId="790456DD" w14:textId="77777777" w:rsidR="00FC68DB" w:rsidRPr="007055D9" w:rsidRDefault="00FC68DB" w:rsidP="001B01D6">
      <w:pPr>
        <w:pStyle w:val="ListBullet"/>
        <w:numPr>
          <w:ilvl w:val="0"/>
          <w:numId w:val="11"/>
        </w:numPr>
        <w:spacing w:after="120"/>
        <w:rPr>
          <w:rStyle w:val="XMLElement"/>
        </w:rPr>
      </w:pPr>
      <w:r>
        <w:rPr>
          <w:rStyle w:val="XMLElement"/>
        </w:rPr>
        <w:t>brazing</w:t>
      </w:r>
    </w:p>
    <w:p w14:paraId="36855046" w14:textId="77777777" w:rsidR="00FC68DB" w:rsidRPr="007055D9" w:rsidRDefault="00FC68DB" w:rsidP="00B202D2">
      <w:pPr>
        <w:pStyle w:val="Heading4"/>
      </w:pPr>
      <w:bookmarkStart w:id="1936" w:name="_Toc338939179"/>
      <w:bookmarkStart w:id="1937" w:name="_Toc3557028"/>
      <w:bookmarkStart w:id="1938" w:name="_Toc34747278"/>
      <w:bookmarkStart w:id="1939" w:name="_Toc77102097"/>
      <w:r w:rsidRPr="007055D9">
        <w:t xml:space="preserve">Element </w:t>
      </w:r>
      <w:r>
        <w:t>"</w:t>
      </w:r>
      <w:r w:rsidRPr="007055D9">
        <w:t>weld_position</w:t>
      </w:r>
      <w:bookmarkEnd w:id="1936"/>
      <w:bookmarkEnd w:id="1937"/>
      <w:r>
        <w:t>"</w:t>
      </w:r>
      <w:bookmarkEnd w:id="1938"/>
      <w:bookmarkEnd w:id="1939"/>
    </w:p>
    <w:p w14:paraId="33656E2A"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r>
              <w:rPr>
                <w:sz w:val="20"/>
                <w:szCs w:val="20"/>
              </w:rPr>
              <w:t>filler_material</w:t>
            </w:r>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7404CF95" w:rsidR="00FC68DB" w:rsidRDefault="00FC68DB" w:rsidP="00B202D2">
      <w:pPr>
        <w:pStyle w:val="Caption"/>
        <w:spacing w:before="120"/>
      </w:pPr>
      <w:bookmarkStart w:id="1940" w:name="_Toc3566501"/>
      <w:bookmarkStart w:id="1941" w:name="_Toc34747503"/>
      <w:bookmarkStart w:id="1942" w:name="_Toc77095962"/>
      <w:bookmarkStart w:id="1943" w:name="_Toc86874057"/>
      <w:r>
        <w:t xml:space="preserve">Table </w:t>
      </w:r>
      <w:r>
        <w:fldChar w:fldCharType="begin"/>
      </w:r>
      <w:r>
        <w:instrText xml:space="preserve"> SEQ Table \* ARABIC </w:instrText>
      </w:r>
      <w:r>
        <w:fldChar w:fldCharType="separate"/>
      </w:r>
      <w:r w:rsidR="00C07D39">
        <w:rPr>
          <w:noProof/>
        </w:rPr>
        <w:t>104</w:t>
      </w:r>
      <w:r>
        <w:fldChar w:fldCharType="end"/>
      </w:r>
      <w:r>
        <w:t xml:space="preserve">: </w:t>
      </w:r>
      <w:r w:rsidRPr="0008681E">
        <w:t xml:space="preserve">Attributes of element </w:t>
      </w:r>
      <w:r w:rsidRPr="00C75FAA">
        <w:rPr>
          <w:rFonts w:ascii="Courier New" w:hAnsi="Courier New" w:cs="Courier New"/>
          <w:kern w:val="22"/>
        </w:rPr>
        <w:t>&lt;weld_position/&gt;</w:t>
      </w:r>
      <w:r w:rsidRPr="0008681E">
        <w:t xml:space="preserve"> for </w:t>
      </w:r>
      <w:r>
        <w:t>Edge Weld</w:t>
      </w:r>
      <w:bookmarkEnd w:id="1940"/>
      <w:bookmarkEnd w:id="1941"/>
      <w:bookmarkEnd w:id="1942"/>
      <w:bookmarkEnd w:id="1943"/>
    </w:p>
    <w:p w14:paraId="5457DF1E" w14:textId="77777777" w:rsidR="00FC68DB" w:rsidRDefault="00FC68DB" w:rsidP="00B202D2">
      <w:pPr>
        <w:pStyle w:val="Heading5"/>
      </w:pPr>
      <w:r w:rsidRPr="007055D9">
        <w:t>Attribute</w:t>
      </w:r>
      <w:r>
        <w:t>s</w:t>
      </w:r>
      <w:r w:rsidRPr="007055D9">
        <w:t xml:space="preserve"> </w:t>
      </w:r>
      <w:r>
        <w:t>"u, x, y, z, reference"</w:t>
      </w:r>
    </w:p>
    <w:p w14:paraId="4A177630" w14:textId="0D0E35AC" w:rsidR="00FC68DB" w:rsidRPr="008941DA" w:rsidRDefault="00FC68DB" w:rsidP="00B202D2">
      <w:pPr>
        <w:pStyle w:val="Heading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07D39" w:rsidRPr="00C07D39">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Heading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a edge weld are:</w:t>
      </w:r>
    </w:p>
    <w:p w14:paraId="0D4F45DF" w14:textId="7927A17B" w:rsidR="00FC68DB" w:rsidRPr="007055D9" w:rsidRDefault="00FC68DB" w:rsidP="001B01D6">
      <w:pPr>
        <w:pStyle w:val="ListBullet"/>
        <w:numPr>
          <w:ilvl w:val="0"/>
          <w:numId w:val="11"/>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353843DE" w14:textId="77777777" w:rsidR="00FC68DB" w:rsidRPr="007055D9" w:rsidRDefault="00FC68DB" w:rsidP="001B01D6">
      <w:pPr>
        <w:pStyle w:val="ListBullet"/>
        <w:numPr>
          <w:ilvl w:val="0"/>
          <w:numId w:val="11"/>
        </w:numPr>
        <w:rPr>
          <w:rStyle w:val="XMLAttribute"/>
        </w:rPr>
      </w:pPr>
    </w:p>
    <w:p w14:paraId="4A907CE8" w14:textId="77777777" w:rsidR="00FC68DB" w:rsidRPr="007055D9" w:rsidRDefault="00FC68DB" w:rsidP="001B01D6">
      <w:pPr>
        <w:pStyle w:val="ListBullet"/>
        <w:numPr>
          <w:ilvl w:val="0"/>
          <w:numId w:val="11"/>
        </w:numPr>
        <w:rPr>
          <w:rStyle w:val="XMLAttribute"/>
        </w:rPr>
      </w:pPr>
      <w:r w:rsidRPr="007055D9">
        <w:rPr>
          <w:rStyle w:val="XMLAttribute"/>
        </w:rPr>
        <w:t>V</w:t>
      </w:r>
    </w:p>
    <w:p w14:paraId="2414A148" w14:textId="77777777" w:rsidR="00FC68DB" w:rsidRPr="007055D9" w:rsidRDefault="00FC68DB" w:rsidP="001B01D6">
      <w:pPr>
        <w:pStyle w:val="ListBullet"/>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Heading5"/>
      </w:pPr>
      <w:bookmarkStart w:id="1944" w:name="_Toc338939182"/>
      <w:r w:rsidRPr="007055D9">
        <w:t xml:space="preserve">Attribute </w:t>
      </w:r>
      <w:r>
        <w:t>"</w:t>
      </w:r>
      <w:r w:rsidRPr="007055D9">
        <w:t>width</w:t>
      </w:r>
      <w:bookmarkEnd w:id="1944"/>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Heading5"/>
      </w:pPr>
      <w:bookmarkStart w:id="1945" w:name="_Toc338939184"/>
      <w:r w:rsidRPr="007055D9">
        <w:t xml:space="preserve">Attribute </w:t>
      </w:r>
      <w:r>
        <w:t>"</w:t>
      </w:r>
      <w:r w:rsidRPr="007055D9">
        <w:t>filler</w:t>
      </w:r>
      <w:bookmarkEnd w:id="1945"/>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1B01D6">
      <w:pPr>
        <w:pStyle w:val="ListBullet"/>
        <w:numPr>
          <w:ilvl w:val="0"/>
          <w:numId w:val="11"/>
        </w:numPr>
        <w:rPr>
          <w:rStyle w:val="XMLAttribute"/>
        </w:rPr>
      </w:pPr>
      <w:r w:rsidRPr="007055D9">
        <w:rPr>
          <w:rStyle w:val="XMLAttribute"/>
        </w:rPr>
        <w:t>yes</w:t>
      </w:r>
    </w:p>
    <w:p w14:paraId="569B430C" w14:textId="77777777" w:rsidR="00FC68DB" w:rsidRPr="007055D9" w:rsidRDefault="00FC68DB" w:rsidP="001B01D6">
      <w:pPr>
        <w:pStyle w:val="ListBullet"/>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r>
        <w:t>seamweld&gt;</w:t>
      </w:r>
    </w:p>
    <w:p w14:paraId="021773EE" w14:textId="77777777" w:rsidR="00FC68DB" w:rsidRPr="007055D9" w:rsidRDefault="00FC68DB" w:rsidP="00B202D2">
      <w:pPr>
        <w:pStyle w:val="XMLCode"/>
        <w:keepNext/>
      </w:pPr>
      <w:r>
        <w:t xml:space="preserve">    &lt;</w:t>
      </w:r>
      <w:r w:rsidRPr="007055D9">
        <w:t>edge</w:t>
      </w:r>
      <w:r>
        <w:t>_</w:t>
      </w:r>
      <w:r w:rsidRPr="007055D9">
        <w:t>weld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&lt;sheet_parameter ... /&gt;</w:t>
      </w:r>
    </w:p>
    <w:p w14:paraId="2EB9F8F5" w14:textId="77777777" w:rsidR="00FC68DB" w:rsidRPr="007055D9" w:rsidRDefault="00FC68DB" w:rsidP="00B202D2">
      <w:pPr>
        <w:pStyle w:val="XMLCode"/>
      </w:pPr>
      <w:r>
        <w:t xml:space="preserve">    &lt;/edge_weld&gt;</w:t>
      </w:r>
    </w:p>
    <w:p w14:paraId="2F90998F" w14:textId="77777777" w:rsidR="00FC68DB" w:rsidRPr="007055D9" w:rsidRDefault="00FC68DB" w:rsidP="00B202D2">
      <w:pPr>
        <w:pStyle w:val="XMLCode"/>
      </w:pPr>
      <w:r w:rsidRPr="007055D9">
        <w:t>&lt;/</w:t>
      </w:r>
      <w:r>
        <w:t>seamweld</w:t>
      </w:r>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Heading4"/>
      </w:pPr>
      <w:bookmarkStart w:id="1946" w:name="WeldDefinitionIWeld"/>
      <w:bookmarkStart w:id="1947" w:name="_Toc3557029"/>
      <w:bookmarkStart w:id="1948" w:name="_Toc34747279"/>
      <w:bookmarkStart w:id="1949" w:name="_Toc77102098"/>
      <w:bookmarkStart w:id="1950" w:name="_Toc288200765"/>
      <w:bookmarkStart w:id="1951" w:name="_Toc338939109"/>
      <w:bookmarkEnd w:id="1946"/>
      <w:r w:rsidRPr="007055D9">
        <w:t xml:space="preserve">Element </w:t>
      </w:r>
      <w:r>
        <w:t>"sheet_parameter</w:t>
      </w:r>
      <w:bookmarkEnd w:id="1947"/>
      <w:r>
        <w:t>"</w:t>
      </w:r>
      <w:bookmarkEnd w:id="1948"/>
      <w:bookmarkEnd w:id="1949"/>
    </w:p>
    <w:p w14:paraId="71215E74"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CommentReference"/>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r w:rsidRPr="0026200C">
              <w:rPr>
                <w:sz w:val="20"/>
                <w:szCs w:val="20"/>
              </w:rPr>
              <w:t>sheet_thickness</w:t>
            </w:r>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r w:rsidRPr="0026200C">
              <w:rPr>
                <w:sz w:val="20"/>
                <w:szCs w:val="20"/>
              </w:rPr>
              <w:t>sheet_angle</w:t>
            </w:r>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D898DB7" w:rsidR="00FC68DB" w:rsidRDefault="00FC68DB" w:rsidP="00B202D2">
      <w:pPr>
        <w:pStyle w:val="Caption"/>
        <w:spacing w:before="120"/>
      </w:pPr>
      <w:bookmarkStart w:id="1952" w:name="_Toc3566502"/>
      <w:bookmarkStart w:id="1953" w:name="_Toc34747504"/>
      <w:bookmarkStart w:id="1954" w:name="_Toc77095963"/>
      <w:bookmarkStart w:id="1955" w:name="_Toc86874058"/>
      <w:r>
        <w:t xml:space="preserve">Table </w:t>
      </w:r>
      <w:r>
        <w:fldChar w:fldCharType="begin"/>
      </w:r>
      <w:r>
        <w:instrText xml:space="preserve"> SEQ Table \* ARABIC </w:instrText>
      </w:r>
      <w:r>
        <w:fldChar w:fldCharType="separate"/>
      </w:r>
      <w:r w:rsidR="00C07D39">
        <w:rPr>
          <w:noProof/>
        </w:rPr>
        <w:t>105</w:t>
      </w:r>
      <w:r>
        <w:fldChar w:fldCharType="end"/>
      </w:r>
      <w:r>
        <w:t xml:space="preserve">: </w:t>
      </w:r>
      <w:r w:rsidRPr="0008681E">
        <w:t xml:space="preserve">Attributes of element </w:t>
      </w:r>
      <w:r w:rsidRPr="00C75FAA">
        <w:rPr>
          <w:rFonts w:ascii="Courier New" w:hAnsi="Courier New" w:cs="Courier New"/>
          <w:kern w:val="22"/>
        </w:rPr>
        <w:t>&lt;sheet_parameter/&gt;</w:t>
      </w:r>
      <w:r w:rsidRPr="0008681E">
        <w:t xml:space="preserve"> for </w:t>
      </w:r>
      <w:r>
        <w:t>Corner Weld</w:t>
      </w:r>
      <w:bookmarkEnd w:id="1952"/>
      <w:bookmarkEnd w:id="1953"/>
      <w:bookmarkEnd w:id="1954"/>
      <w:bookmarkEnd w:id="1955"/>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r>
        <w:t>seamweld&gt;</w:t>
      </w:r>
    </w:p>
    <w:p w14:paraId="56B1F99A" w14:textId="77777777" w:rsidR="00FC68DB" w:rsidRPr="007055D9" w:rsidRDefault="00FC68DB" w:rsidP="00B202D2">
      <w:pPr>
        <w:pStyle w:val="XMLCode"/>
        <w:keepNext/>
        <w:keepLines/>
      </w:pPr>
      <w:r>
        <w:t xml:space="preserve">    &lt;edge_weld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46D4302B" w14:textId="77777777" w:rsidR="00FC68DB" w:rsidRPr="007055D9" w:rsidRDefault="00FC68DB" w:rsidP="00B202D2">
      <w:pPr>
        <w:pStyle w:val="XMLCode"/>
        <w:keepNext/>
        <w:keepLines/>
      </w:pPr>
      <w:r>
        <w:t xml:space="preserve">    &lt;/edge_weld&gt;</w:t>
      </w:r>
    </w:p>
    <w:p w14:paraId="5548C846" w14:textId="77777777" w:rsidR="00FC68DB" w:rsidRDefault="00FC68DB" w:rsidP="00B202D2">
      <w:pPr>
        <w:pStyle w:val="XMLCode"/>
        <w:keepNext/>
        <w:keepLines/>
      </w:pPr>
      <w:r w:rsidRPr="007055D9">
        <w:t>&lt;/</w:t>
      </w:r>
      <w:r>
        <w:t>seamweld</w:t>
      </w:r>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Heading3"/>
      </w:pPr>
      <w:bookmarkStart w:id="1956" w:name="_Toc3557030"/>
      <w:bookmarkStart w:id="1957" w:name="_Toc34747280"/>
      <w:bookmarkStart w:id="1958" w:name="_Toc77102099"/>
      <w:bookmarkStart w:id="1959" w:name="_Toc86869824"/>
      <w:r w:rsidRPr="007055D9">
        <w:t>I-Weld</w:t>
      </w:r>
      <w:bookmarkEnd w:id="1950"/>
      <w:bookmarkEnd w:id="1951"/>
      <w:bookmarkEnd w:id="1956"/>
      <w:bookmarkEnd w:id="1957"/>
      <w:bookmarkEnd w:id="1958"/>
      <w:bookmarkEnd w:id="1959"/>
    </w:p>
    <w:p w14:paraId="1148A795" w14:textId="77777777" w:rsidR="00FC68DB" w:rsidRPr="007055D9" w:rsidRDefault="00FC68DB" w:rsidP="00B202D2">
      <w:r w:rsidRPr="007055D9">
        <w:t>The principles of the modeling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Heading4"/>
      </w:pPr>
      <w:bookmarkStart w:id="1960" w:name="_Toc3557031"/>
      <w:bookmarkStart w:id="1961" w:name="_Toc34747281"/>
      <w:bookmarkStart w:id="1962" w:name="_Toc77102100"/>
      <w:r w:rsidRPr="007055D9">
        <w:t>Sheet Parameters</w:t>
      </w:r>
      <w:bookmarkEnd w:id="1960"/>
      <w:bookmarkEnd w:id="1961"/>
      <w:bookmarkEnd w:id="1962"/>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1B01D6">
      <w:pPr>
        <w:pStyle w:val="ListBullet"/>
        <w:numPr>
          <w:ilvl w:val="0"/>
          <w:numId w:val="11"/>
        </w:numPr>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1B01D6">
      <w:pPr>
        <w:pStyle w:val="ListBullet"/>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1B01D6">
      <w:pPr>
        <w:pStyle w:val="ListBullet"/>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Heading4"/>
      </w:pPr>
      <w:bookmarkStart w:id="1963" w:name="_Toc3557032"/>
      <w:bookmarkStart w:id="1964" w:name="_Toc34747282"/>
      <w:bookmarkStart w:id="1965" w:name="_Toc77102101"/>
      <w:r w:rsidRPr="007055D9">
        <w:t>Weld Parameters</w:t>
      </w:r>
      <w:bookmarkEnd w:id="1963"/>
      <w:bookmarkEnd w:id="1964"/>
      <w:bookmarkEnd w:id="1965"/>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1B01D6">
      <w:pPr>
        <w:pStyle w:val="ListBullet"/>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74"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0D50F80A" w:rsidR="00FC68DB" w:rsidRPr="00C330B4" w:rsidRDefault="00FC68DB" w:rsidP="00B202D2">
            <w:pPr>
              <w:pStyle w:val="Caption"/>
            </w:pPr>
            <w:bookmarkStart w:id="1966" w:name="_Toc76030584"/>
            <w:bookmarkStart w:id="1967" w:name="_Toc86869913"/>
            <w:r>
              <w:t xml:space="preserve">Figure </w:t>
            </w:r>
            <w:r>
              <w:fldChar w:fldCharType="begin"/>
            </w:r>
            <w:r>
              <w:instrText xml:space="preserve"> SEQ Figure \* ARABIC </w:instrText>
            </w:r>
            <w:r>
              <w:fldChar w:fldCharType="separate"/>
            </w:r>
            <w:r w:rsidR="00C07D39">
              <w:rPr>
                <w:noProof/>
              </w:rPr>
              <w:t>63</w:t>
            </w:r>
            <w:r>
              <w:fldChar w:fldCharType="end"/>
            </w:r>
            <w:r>
              <w:t>: I-Weld Sheet Layout</w:t>
            </w:r>
            <w:bookmarkEnd w:id="1966"/>
            <w:bookmarkEnd w:id="1967"/>
            <w:r>
              <w:t xml:space="preserve">  </w:t>
            </w:r>
          </w:p>
        </w:tc>
        <w:tc>
          <w:tcPr>
            <w:tcW w:w="4605" w:type="dxa"/>
            <w:shd w:val="clear" w:color="auto" w:fill="auto"/>
          </w:tcPr>
          <w:p w14:paraId="2984DFB8" w14:textId="4D0AD9EE" w:rsidR="00FC68DB" w:rsidRPr="00066EE3" w:rsidRDefault="00FC68DB" w:rsidP="00B202D2">
            <w:pPr>
              <w:pStyle w:val="Caption"/>
              <w:rPr>
                <w:bCs/>
              </w:rPr>
            </w:pPr>
            <w:bookmarkStart w:id="1968" w:name="_Toc76030585"/>
            <w:bookmarkStart w:id="1969" w:name="_Toc86869914"/>
            <w:r w:rsidRPr="00D84132">
              <w:t xml:space="preserve">Figure </w:t>
            </w:r>
            <w:r w:rsidRPr="00D84132">
              <w:fldChar w:fldCharType="begin"/>
            </w:r>
            <w:r w:rsidRPr="00D84132">
              <w:instrText xml:space="preserve"> SEQ Figure \* ARABIC </w:instrText>
            </w:r>
            <w:r w:rsidRPr="00D84132">
              <w:fldChar w:fldCharType="separate"/>
            </w:r>
            <w:r w:rsidR="00C07D39">
              <w:rPr>
                <w:noProof/>
              </w:rPr>
              <w:t>64</w:t>
            </w:r>
            <w:r w:rsidRPr="00D84132">
              <w:fldChar w:fldCharType="end"/>
            </w:r>
            <w:r w:rsidRPr="00D84132">
              <w:t>: I-Weld Parameters</w:t>
            </w:r>
            <w:bookmarkEnd w:id="1968"/>
            <w:bookmarkEnd w:id="1969"/>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515D91EB" w:rsidR="00FC68DB" w:rsidRDefault="00FC68DB" w:rsidP="00B202D2">
      <w:pPr>
        <w:pStyle w:val="Caption"/>
        <w:spacing w:before="120"/>
      </w:pPr>
      <w:bookmarkStart w:id="1970" w:name="_Toc3566503"/>
      <w:bookmarkStart w:id="1971" w:name="_Toc34747505"/>
      <w:bookmarkStart w:id="1972" w:name="_Toc77095964"/>
      <w:bookmarkStart w:id="1973" w:name="_Toc86874059"/>
      <w:r>
        <w:t xml:space="preserve">Table </w:t>
      </w:r>
      <w:r>
        <w:fldChar w:fldCharType="begin"/>
      </w:r>
      <w:r>
        <w:instrText xml:space="preserve"> SEQ Table \* ARABIC </w:instrText>
      </w:r>
      <w:r>
        <w:fldChar w:fldCharType="separate"/>
      </w:r>
      <w:r w:rsidR="00C07D39">
        <w:rPr>
          <w:noProof/>
        </w:rPr>
        <w:t>106</w:t>
      </w:r>
      <w:r>
        <w:fldChar w:fldCharType="end"/>
      </w:r>
      <w:r>
        <w:t>: Parameters of I-Weld</w:t>
      </w:r>
      <w:bookmarkEnd w:id="1970"/>
      <w:bookmarkEnd w:id="1971"/>
      <w:bookmarkEnd w:id="1972"/>
      <w:bookmarkEnd w:id="1973"/>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Heading4"/>
      </w:pPr>
      <w:bookmarkStart w:id="1974" w:name="_Toc338939186"/>
      <w:bookmarkStart w:id="1975" w:name="_Toc3557033"/>
      <w:bookmarkStart w:id="1976" w:name="_Toc34747283"/>
      <w:bookmarkStart w:id="1977" w:name="_Toc77102102"/>
      <w:r w:rsidRPr="007055D9">
        <w:t>Attributes</w:t>
      </w:r>
      <w:bookmarkEnd w:id="1974"/>
      <w:bookmarkEnd w:id="1975"/>
      <w:bookmarkEnd w:id="1976"/>
      <w:bookmarkEnd w:id="1977"/>
    </w:p>
    <w:p w14:paraId="547A1CA7" w14:textId="77777777" w:rsidR="00FC68DB" w:rsidRPr="007055D9" w:rsidRDefault="00FC68DB" w:rsidP="00B202D2">
      <w:pPr>
        <w:pStyle w:val="Heading5"/>
      </w:pPr>
      <w:bookmarkStart w:id="1978" w:name="_Toc338939188"/>
      <w:r w:rsidRPr="007055D9">
        <w:t xml:space="preserve">Attribute </w:t>
      </w:r>
      <w:r>
        <w:t>"</w:t>
      </w:r>
      <w:r w:rsidRPr="007055D9">
        <w:t>base</w:t>
      </w:r>
      <w:bookmarkEnd w:id="1978"/>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Heading5"/>
      </w:pPr>
      <w:bookmarkStart w:id="1979" w:name="_Toc338939189"/>
      <w:r w:rsidRPr="007055D9">
        <w:t xml:space="preserve">Attribute </w:t>
      </w:r>
      <w:r>
        <w:t>"</w:t>
      </w:r>
      <w:r w:rsidRPr="007055D9">
        <w:t>technology</w:t>
      </w:r>
      <w:bookmarkEnd w:id="1979"/>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ListBullet"/>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ListBullet"/>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ListBullet"/>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1B01D6">
      <w:pPr>
        <w:pStyle w:val="ListBullet"/>
        <w:numPr>
          <w:ilvl w:val="0"/>
          <w:numId w:val="11"/>
        </w:numPr>
        <w:rPr>
          <w:rStyle w:val="XMLElement"/>
        </w:rPr>
      </w:pPr>
      <w:r>
        <w:rPr>
          <w:rStyle w:val="XMLElement"/>
        </w:rPr>
        <w:t>friction</w:t>
      </w:r>
    </w:p>
    <w:p w14:paraId="444BAF57" w14:textId="77777777" w:rsidR="00FC68DB" w:rsidRPr="007055D9" w:rsidRDefault="00FC68DB" w:rsidP="001B01D6">
      <w:pPr>
        <w:pStyle w:val="ListBullet"/>
        <w:numPr>
          <w:ilvl w:val="0"/>
          <w:numId w:val="11"/>
        </w:numPr>
        <w:rPr>
          <w:rStyle w:val="XMLElement"/>
        </w:rPr>
      </w:pPr>
      <w:r>
        <w:rPr>
          <w:rStyle w:val="XMLElement"/>
        </w:rPr>
        <w:t>brazing</w:t>
      </w:r>
    </w:p>
    <w:p w14:paraId="26927120" w14:textId="77777777" w:rsidR="00FC68DB" w:rsidRPr="007055D9" w:rsidRDefault="00FC68DB" w:rsidP="00B202D2">
      <w:pPr>
        <w:pStyle w:val="Heading4"/>
      </w:pPr>
      <w:bookmarkStart w:id="1980" w:name="_Toc338939190"/>
      <w:bookmarkStart w:id="1981" w:name="_Toc3557034"/>
      <w:bookmarkStart w:id="1982" w:name="_Toc34747284"/>
      <w:bookmarkStart w:id="1983" w:name="_Toc77102103"/>
      <w:r w:rsidRPr="007055D9">
        <w:t xml:space="preserve">Element </w:t>
      </w:r>
      <w:r>
        <w:t>"</w:t>
      </w:r>
      <w:r w:rsidRPr="007055D9">
        <w:t>weld_position</w:t>
      </w:r>
      <w:bookmarkEnd w:id="1980"/>
      <w:bookmarkEnd w:id="1981"/>
      <w:r>
        <w:t>"</w:t>
      </w:r>
      <w:bookmarkEnd w:id="1982"/>
      <w:bookmarkEnd w:id="1983"/>
    </w:p>
    <w:p w14:paraId="5B0AAE44"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r>
              <w:rPr>
                <w:sz w:val="20"/>
                <w:szCs w:val="20"/>
              </w:rPr>
              <w:t>filler_material</w:t>
            </w:r>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3EFF3B9" w:rsidR="00FC68DB" w:rsidRDefault="00FC68DB" w:rsidP="00B202D2">
      <w:pPr>
        <w:pStyle w:val="Caption"/>
        <w:spacing w:before="120"/>
      </w:pPr>
      <w:bookmarkStart w:id="1984" w:name="_Toc3566504"/>
      <w:bookmarkStart w:id="1985" w:name="_Toc34747506"/>
      <w:bookmarkStart w:id="1986" w:name="_Toc77095965"/>
      <w:bookmarkStart w:id="1987" w:name="_Toc86874060"/>
      <w:bookmarkStart w:id="1988" w:name="_Toc338939192"/>
      <w:r>
        <w:t xml:space="preserve">Table </w:t>
      </w:r>
      <w:r>
        <w:fldChar w:fldCharType="begin"/>
      </w:r>
      <w:r>
        <w:instrText xml:space="preserve"> SEQ Table \* ARABIC </w:instrText>
      </w:r>
      <w:r>
        <w:fldChar w:fldCharType="separate"/>
      </w:r>
      <w:r w:rsidR="00C07D39">
        <w:rPr>
          <w:noProof/>
        </w:rPr>
        <w:t>107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I Weld</w:t>
      </w:r>
      <w:bookmarkEnd w:id="1984"/>
      <w:bookmarkEnd w:id="1985"/>
      <w:bookmarkEnd w:id="1986"/>
      <w:bookmarkEnd w:id="1987"/>
      <w:r>
        <w:t xml:space="preserve"> </w:t>
      </w:r>
    </w:p>
    <w:p w14:paraId="2B0EEF3B" w14:textId="77777777" w:rsidR="00FC68DB" w:rsidRDefault="00FC68DB" w:rsidP="00B202D2">
      <w:pPr>
        <w:pStyle w:val="Heading5"/>
      </w:pPr>
      <w:r w:rsidRPr="007055D9">
        <w:lastRenderedPageBreak/>
        <w:t>Attribute</w:t>
      </w:r>
      <w:r>
        <w:t>s</w:t>
      </w:r>
      <w:r w:rsidRPr="007055D9">
        <w:t xml:space="preserve"> </w:t>
      </w:r>
      <w:r>
        <w:t>"u, x, y, z, reference"</w:t>
      </w:r>
    </w:p>
    <w:p w14:paraId="76FC7BCD" w14:textId="7BD20B5B" w:rsidR="00FC68DB" w:rsidRPr="008941DA" w:rsidRDefault="00FC68DB" w:rsidP="00B202D2">
      <w:pPr>
        <w:pStyle w:val="Heading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Heading5"/>
      </w:pPr>
      <w:r w:rsidRPr="007055D9">
        <w:t xml:space="preserve">Attribute </w:t>
      </w:r>
      <w:r>
        <w:t>"</w:t>
      </w:r>
      <w:r w:rsidRPr="007055D9">
        <w:t>width</w:t>
      </w:r>
      <w:bookmarkEnd w:id="1988"/>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Heading5"/>
      </w:pPr>
      <w:bookmarkStart w:id="1989" w:name="_Toc338939194"/>
      <w:r w:rsidRPr="007055D9">
        <w:t xml:space="preserve">Attribute </w:t>
      </w:r>
      <w:r>
        <w:t>"</w:t>
      </w:r>
      <w:r w:rsidRPr="007055D9">
        <w:t>filler</w:t>
      </w:r>
      <w:bookmarkEnd w:id="1989"/>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B01D6">
      <w:pPr>
        <w:pStyle w:val="ListBullet"/>
        <w:numPr>
          <w:ilvl w:val="0"/>
          <w:numId w:val="11"/>
        </w:numPr>
        <w:rPr>
          <w:rStyle w:val="XMLAttribute"/>
        </w:rPr>
      </w:pPr>
      <w:r w:rsidRPr="007055D9">
        <w:rPr>
          <w:rStyle w:val="XMLAttribute"/>
        </w:rPr>
        <w:t>yes</w:t>
      </w:r>
    </w:p>
    <w:p w14:paraId="28CAD900" w14:textId="77777777" w:rsidR="00FC68DB" w:rsidRPr="007055D9" w:rsidRDefault="00FC68DB" w:rsidP="001B01D6">
      <w:pPr>
        <w:pStyle w:val="ListBullet"/>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r>
        <w:t>seamweld&gt;</w:t>
      </w:r>
    </w:p>
    <w:p w14:paraId="6B2E4793" w14:textId="77777777" w:rsidR="00FC68DB" w:rsidRPr="007055D9" w:rsidRDefault="00FC68DB" w:rsidP="00B202D2">
      <w:pPr>
        <w:pStyle w:val="XMLCode"/>
        <w:keepNext/>
      </w:pPr>
      <w:r>
        <w:t xml:space="preserve">    &lt;</w:t>
      </w:r>
      <w:r w:rsidRPr="007055D9">
        <w:t>i</w:t>
      </w:r>
      <w:r>
        <w:t>_</w:t>
      </w:r>
      <w:r w:rsidRPr="007055D9">
        <w:t>weld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&lt;sheet_parameter ... /&gt;</w:t>
      </w:r>
    </w:p>
    <w:p w14:paraId="4B0D1F51" w14:textId="77777777" w:rsidR="00FC68DB" w:rsidRPr="007055D9" w:rsidRDefault="00FC68DB" w:rsidP="00B202D2">
      <w:pPr>
        <w:pStyle w:val="XMLCode"/>
      </w:pPr>
      <w:r>
        <w:t xml:space="preserve">    &lt;/i_weld&gt;</w:t>
      </w:r>
    </w:p>
    <w:p w14:paraId="51774B21" w14:textId="77777777" w:rsidR="00FC68DB" w:rsidRDefault="00FC68DB" w:rsidP="00B202D2">
      <w:pPr>
        <w:pStyle w:val="XMLCode"/>
      </w:pPr>
      <w:r w:rsidRPr="007055D9">
        <w:t>&lt;/</w:t>
      </w:r>
      <w:r>
        <w:t>seamweld</w:t>
      </w:r>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Heading4"/>
      </w:pPr>
      <w:bookmarkStart w:id="1990" w:name="WeldDefinitionOverlapWeld"/>
      <w:bookmarkStart w:id="1991" w:name="_Toc3557035"/>
      <w:bookmarkStart w:id="1992" w:name="_Toc34747285"/>
      <w:bookmarkStart w:id="1993" w:name="_Toc77102104"/>
      <w:bookmarkStart w:id="1994" w:name="_Toc288200766"/>
      <w:bookmarkStart w:id="1995" w:name="_Toc338939110"/>
      <w:bookmarkEnd w:id="1990"/>
      <w:r w:rsidRPr="007055D9">
        <w:t xml:space="preserve">Element </w:t>
      </w:r>
      <w:r>
        <w:t>"sheet_parameter</w:t>
      </w:r>
      <w:bookmarkEnd w:id="1991"/>
      <w:r>
        <w:t>"</w:t>
      </w:r>
      <w:bookmarkEnd w:id="1992"/>
      <w:bookmarkEnd w:id="1993"/>
    </w:p>
    <w:p w14:paraId="1DFC0A55"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CommentReference"/>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7DAAA28" w:rsidR="00FC68DB" w:rsidRDefault="00FC68DB" w:rsidP="00B202D2">
      <w:pPr>
        <w:pStyle w:val="Caption"/>
        <w:spacing w:before="120"/>
      </w:pPr>
      <w:bookmarkStart w:id="1996" w:name="_Toc3566505"/>
      <w:bookmarkStart w:id="1997" w:name="_Toc34747507"/>
      <w:bookmarkStart w:id="1998" w:name="_Toc77095966"/>
      <w:bookmarkStart w:id="1999" w:name="_Toc86874061"/>
      <w:r>
        <w:t xml:space="preserve">Table </w:t>
      </w:r>
      <w:r>
        <w:fldChar w:fldCharType="begin"/>
      </w:r>
      <w:r>
        <w:instrText xml:space="preserve"> SEQ Table \* ARABIC </w:instrText>
      </w:r>
      <w:r>
        <w:fldChar w:fldCharType="separate"/>
      </w:r>
      <w:r w:rsidR="00C07D39">
        <w:rPr>
          <w:noProof/>
        </w:rPr>
        <w:t>108</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I Weld</w:t>
      </w:r>
      <w:bookmarkEnd w:id="1996"/>
      <w:bookmarkEnd w:id="1997"/>
      <w:bookmarkEnd w:id="1998"/>
      <w:bookmarkEnd w:id="1999"/>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r>
        <w:t>seamweld&gt;</w:t>
      </w:r>
    </w:p>
    <w:p w14:paraId="27EDFE13" w14:textId="77777777" w:rsidR="00FC68DB" w:rsidRPr="007055D9" w:rsidRDefault="00FC68DB" w:rsidP="00B202D2">
      <w:pPr>
        <w:pStyle w:val="XMLCode"/>
      </w:pPr>
      <w:r>
        <w:t xml:space="preserve">    &lt;i_weld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sheet_thickness="1.5"</w:t>
      </w:r>
      <w:r w:rsidRPr="009F3818">
        <w:rPr>
          <w:b/>
          <w:color w:val="0070C0"/>
        </w:rPr>
        <w:t>/&gt;</w:t>
      </w:r>
    </w:p>
    <w:p w14:paraId="3481DC95" w14:textId="77777777" w:rsidR="00FC68DB" w:rsidRPr="007055D9" w:rsidRDefault="00FC68DB" w:rsidP="00B202D2">
      <w:pPr>
        <w:pStyle w:val="XMLCode"/>
      </w:pPr>
      <w:r>
        <w:t xml:space="preserve">    &lt;/i_weld&gt;</w:t>
      </w:r>
    </w:p>
    <w:p w14:paraId="74F8177E" w14:textId="77777777" w:rsidR="00FC68DB" w:rsidRDefault="00FC68DB" w:rsidP="00B202D2">
      <w:pPr>
        <w:pStyle w:val="XMLCode"/>
      </w:pPr>
      <w:r w:rsidRPr="007055D9">
        <w:t>&lt;/</w:t>
      </w:r>
      <w:r>
        <w:t>seamweld</w:t>
      </w:r>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Heading3"/>
      </w:pPr>
      <w:bookmarkStart w:id="2000" w:name="_Toc3557036"/>
      <w:bookmarkStart w:id="2001" w:name="_Toc34747286"/>
      <w:bookmarkStart w:id="2002" w:name="_Toc77102105"/>
      <w:bookmarkStart w:id="2003" w:name="_Toc86869825"/>
      <w:r w:rsidRPr="007055D9">
        <w:lastRenderedPageBreak/>
        <w:t>Overlap Weld</w:t>
      </w:r>
      <w:bookmarkEnd w:id="1994"/>
      <w:bookmarkEnd w:id="1995"/>
      <w:bookmarkEnd w:id="2000"/>
      <w:bookmarkEnd w:id="2001"/>
      <w:bookmarkEnd w:id="2002"/>
      <w:bookmarkEnd w:id="2003"/>
    </w:p>
    <w:p w14:paraId="0DE406B4" w14:textId="77777777" w:rsidR="00FC68DB" w:rsidRPr="007055D9" w:rsidRDefault="00FC68DB" w:rsidP="00B202D2">
      <w:r w:rsidRPr="007055D9">
        <w:t>The principles of the modeling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ootnoteReference"/>
        </w:rPr>
        <w:footnoteReference w:id="23"/>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Heading4"/>
      </w:pPr>
      <w:bookmarkStart w:id="2004" w:name="_Toc3557037"/>
      <w:bookmarkStart w:id="2005" w:name="_Toc34747287"/>
      <w:bookmarkStart w:id="2006" w:name="_Toc77102106"/>
      <w:r w:rsidRPr="007055D9">
        <w:t>Simple Overlap Weld</w:t>
      </w:r>
      <w:bookmarkEnd w:id="2004"/>
      <w:bookmarkEnd w:id="2005"/>
      <w:bookmarkEnd w:id="2006"/>
    </w:p>
    <w:p w14:paraId="773F7403" w14:textId="77777777" w:rsidR="00FC68DB" w:rsidRPr="007055D9" w:rsidRDefault="00FC68DB" w:rsidP="00B202D2">
      <w:pPr>
        <w:pStyle w:val="Heading5"/>
      </w:pPr>
      <w:r>
        <w:rPr>
          <w:b w:val="0"/>
          <w:bCs/>
          <w:i/>
          <w:iCs/>
          <w:noProof/>
          <w:lang w:val="en-US" w:eastAsia="en-US"/>
        </w:rPr>
        <w:drawing>
          <wp:anchor distT="0" distB="0" distL="114300" distR="114300" simplePos="0" relativeHeight="251465728"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1B01D6">
      <w:pPr>
        <w:pStyle w:val="ListBullet"/>
        <w:numPr>
          <w:ilvl w:val="0"/>
          <w:numId w:val="11"/>
        </w:numPr>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1B01D6">
      <w:pPr>
        <w:pStyle w:val="ListBullet"/>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1B01D6">
      <w:pPr>
        <w:pStyle w:val="ListBullet"/>
        <w:numPr>
          <w:ilvl w:val="0"/>
          <w:numId w:val="11"/>
        </w:numPr>
        <w:spacing w:after="120"/>
        <w:rPr>
          <w:sz w:val="20"/>
        </w:rPr>
      </w:pPr>
      <w:r>
        <w:rPr>
          <w:noProof/>
          <w:lang w:eastAsia="en-US"/>
        </w:rPr>
        <mc:AlternateContent>
          <mc:Choice Requires="wps">
            <w:drawing>
              <wp:anchor distT="0" distB="0" distL="114300" distR="114300" simplePos="0" relativeHeight="25177088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95483F" w:rsidRPr="0079510C" w:rsidRDefault="0095483F" w:rsidP="00FC68DB">
                            <w:pPr>
                              <w:pStyle w:val="Caption"/>
                              <w:rPr>
                                <w:noProof/>
                                <w:sz w:val="24"/>
                                <w:szCs w:val="26"/>
                              </w:rPr>
                            </w:pPr>
                            <w:bookmarkStart w:id="2007" w:name="_Toc3557135"/>
                            <w:bookmarkStart w:id="2008" w:name="_Toc34747388"/>
                            <w:bookmarkStart w:id="2009" w:name="_Toc76030586"/>
                            <w:bookmarkStart w:id="2010"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007"/>
                            <w:bookmarkEnd w:id="2008"/>
                            <w:bookmarkEnd w:id="2009"/>
                            <w:bookmarkEnd w:id="20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41" type="#_x0000_t202" style="position:absolute;left:0;text-align:left;margin-left:237.6pt;margin-top:18.7pt;width:212.8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95483F" w:rsidRPr="0079510C" w:rsidRDefault="0095483F" w:rsidP="00FC68DB">
                      <w:pPr>
                        <w:pStyle w:val="Caption"/>
                        <w:rPr>
                          <w:noProof/>
                          <w:sz w:val="24"/>
                          <w:szCs w:val="26"/>
                        </w:rPr>
                      </w:pPr>
                      <w:bookmarkStart w:id="2011" w:name="_Toc3557135"/>
                      <w:bookmarkStart w:id="2012" w:name="_Toc34747388"/>
                      <w:bookmarkStart w:id="2013" w:name="_Toc76030586"/>
                      <w:bookmarkStart w:id="2014"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011"/>
                      <w:bookmarkEnd w:id="2012"/>
                      <w:bookmarkEnd w:id="2013"/>
                      <w:bookmarkEnd w:id="2014"/>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Heading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476992"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1B01D6">
      <w:pPr>
        <w:pStyle w:val="ListBullet"/>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1B01D6">
      <w:pPr>
        <w:pStyle w:val="ListBullet"/>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1B01D6">
      <w:pPr>
        <w:pStyle w:val="ListBullet"/>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ListBullet"/>
        <w:tabs>
          <w:tab w:val="clear" w:pos="454"/>
        </w:tabs>
        <w:ind w:firstLine="0"/>
        <w:rPr>
          <w:sz w:val="20"/>
        </w:rPr>
      </w:pPr>
    </w:p>
    <w:p w14:paraId="575D4203" w14:textId="77777777" w:rsidR="00FC68DB" w:rsidRPr="007055D9" w:rsidRDefault="00FC68DB" w:rsidP="00B202D2">
      <w:pPr>
        <w:pStyle w:val="ListBullet"/>
        <w:tabs>
          <w:tab w:val="clear" w:pos="454"/>
        </w:tabs>
        <w:ind w:firstLine="0"/>
        <w:rPr>
          <w:sz w:val="20"/>
        </w:rPr>
      </w:pPr>
      <w:r>
        <w:rPr>
          <w:noProof/>
          <w:lang w:eastAsia="en-US"/>
        </w:rPr>
        <mc:AlternateContent>
          <mc:Choice Requires="wps">
            <w:drawing>
              <wp:anchor distT="0" distB="0" distL="114300" distR="114300" simplePos="0" relativeHeight="251782144"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95483F" w:rsidRPr="00A00F34" w:rsidRDefault="0095483F" w:rsidP="00FC68DB">
                            <w:pPr>
                              <w:pStyle w:val="Caption"/>
                              <w:rPr>
                                <w:noProof/>
                                <w:szCs w:val="24"/>
                              </w:rPr>
                            </w:pPr>
                            <w:bookmarkStart w:id="2015" w:name="_Toc3557136"/>
                            <w:bookmarkStart w:id="2016" w:name="_Toc34747389"/>
                            <w:bookmarkStart w:id="2017" w:name="_Toc76030587"/>
                            <w:bookmarkStart w:id="2018"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015"/>
                            <w:bookmarkEnd w:id="2016"/>
                            <w:bookmarkEnd w:id="2017"/>
                            <w:bookmarkEnd w:id="20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42" type="#_x0000_t202" style="position:absolute;left:0;text-align:left;margin-left:252.4pt;margin-top:2.55pt;width:192.9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95483F" w:rsidRPr="00A00F34" w:rsidRDefault="0095483F" w:rsidP="00FC68DB">
                      <w:pPr>
                        <w:pStyle w:val="Caption"/>
                        <w:rPr>
                          <w:noProof/>
                          <w:szCs w:val="24"/>
                        </w:rPr>
                      </w:pPr>
                      <w:bookmarkStart w:id="2019" w:name="_Toc3557136"/>
                      <w:bookmarkStart w:id="2020" w:name="_Toc34747389"/>
                      <w:bookmarkStart w:id="2021" w:name="_Toc76030587"/>
                      <w:bookmarkStart w:id="2022"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019"/>
                      <w:bookmarkEnd w:id="2020"/>
                      <w:bookmarkEnd w:id="2021"/>
                      <w:bookmarkEnd w:id="2022"/>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3.7pt;height:33.7pt" o:ole="">
            <v:imagedata r:id="rId177" o:title=""/>
          </v:shape>
          <o:OLEObject Type="Embed" ProgID="Equation.3" ShapeID="_x0000_i1028" DrawAspect="Content" ObjectID="_1701626144" r:id="rId178"/>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[deg]</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F22EE85" w:rsidR="00FC68DB" w:rsidRDefault="00FC68DB" w:rsidP="00B202D2">
      <w:pPr>
        <w:pStyle w:val="Caption"/>
        <w:spacing w:before="120"/>
      </w:pPr>
      <w:bookmarkStart w:id="2023" w:name="_Toc3566506"/>
      <w:bookmarkStart w:id="2024" w:name="_Toc34747508"/>
      <w:bookmarkStart w:id="2025" w:name="_Toc77095967"/>
      <w:bookmarkStart w:id="2026" w:name="_Toc86874062"/>
      <w:r>
        <w:t xml:space="preserve">Table </w:t>
      </w:r>
      <w:r>
        <w:fldChar w:fldCharType="begin"/>
      </w:r>
      <w:r>
        <w:instrText xml:space="preserve"> SEQ Table \* ARABIC </w:instrText>
      </w:r>
      <w:r>
        <w:fldChar w:fldCharType="separate"/>
      </w:r>
      <w:r w:rsidR="00C07D39">
        <w:rPr>
          <w:noProof/>
        </w:rPr>
        <w:t>109</w:t>
      </w:r>
      <w:r>
        <w:fldChar w:fldCharType="end"/>
      </w:r>
      <w:r>
        <w:t>: Parameters of Overlap Weld</w:t>
      </w:r>
      <w:bookmarkEnd w:id="2023"/>
      <w:bookmarkEnd w:id="2024"/>
      <w:bookmarkEnd w:id="2025"/>
      <w:bookmarkEnd w:id="2026"/>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Heading4"/>
      </w:pPr>
      <w:bookmarkStart w:id="2027" w:name="_Toc338939112"/>
      <w:bookmarkStart w:id="2028" w:name="_Toc3557038"/>
      <w:bookmarkStart w:id="2029" w:name="_Toc34747288"/>
      <w:bookmarkStart w:id="2030" w:name="_Toc77102107"/>
      <w:r w:rsidRPr="007055D9">
        <w:t>Single Sided Double Overlap Weld</w:t>
      </w:r>
      <w:bookmarkEnd w:id="2027"/>
      <w:bookmarkEnd w:id="2028"/>
      <w:bookmarkEnd w:id="2029"/>
      <w:bookmarkEnd w:id="2030"/>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Heading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1B01D6">
      <w:pPr>
        <w:pStyle w:val="ListBullet"/>
        <w:keepNext/>
        <w:numPr>
          <w:ilvl w:val="0"/>
          <w:numId w:val="11"/>
        </w:numPr>
      </w:pPr>
      <w:r>
        <w:rPr>
          <w:b/>
          <w:bCs/>
          <w:i/>
          <w:iCs/>
          <w:noProof/>
          <w:lang w:eastAsia="en-US"/>
        </w:rPr>
        <w:drawing>
          <wp:anchor distT="0" distB="0" distL="114300" distR="114300" simplePos="0" relativeHeight="251500544"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4501">
        <w:rPr>
          <w:sz w:val="24"/>
          <w:szCs w:val="28"/>
        </w:rPr>
        <w:t>t</w:t>
      </w:r>
      <w:r w:rsidRPr="00BC4501">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1B01D6">
      <w:pPr>
        <w:pStyle w:val="ListBullet"/>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1B01D6">
      <w:pPr>
        <w:pStyle w:val="ListBullet"/>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Heading5"/>
      </w:pPr>
      <w:r>
        <w:rPr>
          <w:noProof/>
          <w:lang w:val="en-US" w:eastAsia="en-US"/>
        </w:rPr>
        <mc:AlternateContent>
          <mc:Choice Requires="wps">
            <w:drawing>
              <wp:anchor distT="0" distB="0" distL="114300" distR="114300" simplePos="0" relativeHeight="251793408"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95483F" w:rsidRPr="008B5970" w:rsidRDefault="0095483F" w:rsidP="00FC68DB">
                            <w:pPr>
                              <w:pStyle w:val="Caption"/>
                              <w:rPr>
                                <w:noProof/>
                                <w:sz w:val="24"/>
                                <w:szCs w:val="26"/>
                              </w:rPr>
                            </w:pPr>
                            <w:bookmarkStart w:id="2031" w:name="_Toc3557137"/>
                            <w:bookmarkStart w:id="2032" w:name="_Toc34747390"/>
                            <w:bookmarkStart w:id="2033" w:name="_Toc76030588"/>
                            <w:bookmarkStart w:id="2034"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31"/>
                            <w:bookmarkEnd w:id="2032"/>
                            <w:bookmarkEnd w:id="2033"/>
                            <w:bookmarkEnd w:id="20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43" type="#_x0000_t202" style="position:absolute;left:0;text-align:left;margin-left:243.15pt;margin-top:4.1pt;width:210.3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95483F" w:rsidRPr="008B5970" w:rsidRDefault="0095483F" w:rsidP="00FC68DB">
                      <w:pPr>
                        <w:pStyle w:val="Caption"/>
                        <w:rPr>
                          <w:noProof/>
                          <w:sz w:val="24"/>
                          <w:szCs w:val="26"/>
                        </w:rPr>
                      </w:pPr>
                      <w:bookmarkStart w:id="2035" w:name="_Toc3557137"/>
                      <w:bookmarkStart w:id="2036" w:name="_Toc34747390"/>
                      <w:bookmarkStart w:id="2037" w:name="_Toc76030588"/>
                      <w:bookmarkStart w:id="2038"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35"/>
                      <w:bookmarkEnd w:id="2036"/>
                      <w:bookmarkEnd w:id="2037"/>
                      <w:bookmarkEnd w:id="2038"/>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23072"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8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11808"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8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1B01D6">
      <w:pPr>
        <w:pStyle w:val="ListBullet"/>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1B01D6">
      <w:pPr>
        <w:pStyle w:val="ListBullet"/>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1B01D6">
      <w:pPr>
        <w:pStyle w:val="ListBullet"/>
        <w:keepNext/>
        <w:numPr>
          <w:ilvl w:val="0"/>
          <w:numId w:val="11"/>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804672"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95483F" w:rsidRPr="008D09AE" w:rsidRDefault="0095483F" w:rsidP="00FC68DB">
                            <w:pPr>
                              <w:pStyle w:val="Caption"/>
                              <w:rPr>
                                <w:noProof/>
                                <w:szCs w:val="24"/>
                              </w:rPr>
                            </w:pPr>
                            <w:bookmarkStart w:id="2039" w:name="_Toc3557138"/>
                            <w:bookmarkStart w:id="2040" w:name="_Toc34747391"/>
                            <w:bookmarkStart w:id="2041" w:name="_Toc76030589"/>
                            <w:bookmarkStart w:id="2042"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39"/>
                            <w:bookmarkEnd w:id="2040"/>
                            <w:bookmarkEnd w:id="2041"/>
                            <w:bookmarkEnd w:id="2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44" type="#_x0000_t202" style="position:absolute;left:0;text-align:left;margin-left:236.1pt;margin-top:15.05pt;width:206.45pt;height:.0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95483F" w:rsidRPr="008D09AE" w:rsidRDefault="0095483F" w:rsidP="00FC68DB">
                      <w:pPr>
                        <w:pStyle w:val="Caption"/>
                        <w:rPr>
                          <w:noProof/>
                          <w:szCs w:val="24"/>
                        </w:rPr>
                      </w:pPr>
                      <w:bookmarkStart w:id="2043" w:name="_Toc3557138"/>
                      <w:bookmarkStart w:id="2044" w:name="_Toc34747391"/>
                      <w:bookmarkStart w:id="2045" w:name="_Toc76030589"/>
                      <w:bookmarkStart w:id="2046"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43"/>
                      <w:bookmarkEnd w:id="2044"/>
                      <w:bookmarkEnd w:id="2045"/>
                      <w:bookmarkEnd w:id="2046"/>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05pt;height:38.3pt" o:ole="">
            <v:imagedata r:id="rId166" o:title=""/>
          </v:shape>
          <o:OLEObject Type="Embed" ProgID="Equation.3" ShapeID="_x0000_i1029" DrawAspect="Content" ObjectID="_1701626145" r:id="rId181"/>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[deg]</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32E12A8" w:rsidR="00FC68DB" w:rsidRDefault="00FC68DB" w:rsidP="00B202D2">
      <w:pPr>
        <w:pStyle w:val="Caption"/>
        <w:spacing w:before="120"/>
      </w:pPr>
      <w:bookmarkStart w:id="2047" w:name="_Toc3566507"/>
      <w:bookmarkStart w:id="2048" w:name="_Toc34747509"/>
      <w:bookmarkStart w:id="2049" w:name="_Toc77095968"/>
      <w:bookmarkStart w:id="2050" w:name="_Toc86874063"/>
      <w:r>
        <w:t xml:space="preserve">Table </w:t>
      </w:r>
      <w:r>
        <w:fldChar w:fldCharType="begin"/>
      </w:r>
      <w:r>
        <w:instrText xml:space="preserve"> SEQ Table \* ARABIC </w:instrText>
      </w:r>
      <w:r>
        <w:fldChar w:fldCharType="separate"/>
      </w:r>
      <w:r w:rsidR="00C07D39">
        <w:rPr>
          <w:noProof/>
        </w:rPr>
        <w:t>110</w:t>
      </w:r>
      <w:r>
        <w:fldChar w:fldCharType="end"/>
      </w:r>
      <w:r>
        <w:t xml:space="preserve">: Parameters of </w:t>
      </w:r>
      <w:r w:rsidRPr="007055D9">
        <w:t>Single Sided Double Overlap Weld</w:t>
      </w:r>
      <w:bookmarkEnd w:id="2047"/>
      <w:bookmarkEnd w:id="2048"/>
      <w:bookmarkEnd w:id="2049"/>
      <w:bookmarkEnd w:id="2050"/>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Heading4"/>
      </w:pPr>
      <w:bookmarkStart w:id="2051" w:name="_Toc338939113"/>
      <w:bookmarkStart w:id="2052" w:name="_Toc3557039"/>
      <w:bookmarkStart w:id="2053" w:name="_Toc34747289"/>
      <w:bookmarkStart w:id="2054" w:name="_Toc77102108"/>
      <w:r w:rsidRPr="007055D9">
        <w:t>Double Sided Double Overlap Weld</w:t>
      </w:r>
      <w:bookmarkEnd w:id="2051"/>
      <w:bookmarkEnd w:id="2052"/>
      <w:bookmarkEnd w:id="2053"/>
      <w:bookmarkEnd w:id="2054"/>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Heading5"/>
      </w:pPr>
      <w:r>
        <w:rPr>
          <w:b w:val="0"/>
          <w:bCs/>
          <w:i/>
          <w:iCs/>
          <w:noProof/>
          <w:lang w:val="en-US" w:eastAsia="en-US"/>
        </w:rPr>
        <w:drawing>
          <wp:anchor distT="0" distB="0" distL="114300" distR="114300" simplePos="0" relativeHeight="251534336"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1B01D6">
      <w:pPr>
        <w:pStyle w:val="ListBullet"/>
        <w:numPr>
          <w:ilvl w:val="0"/>
          <w:numId w:val="11"/>
        </w:numPr>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1B01D6">
      <w:pPr>
        <w:pStyle w:val="ListBullet"/>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1B01D6">
      <w:pPr>
        <w:pStyle w:val="ListBullet"/>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ListBullet"/>
        <w:tabs>
          <w:tab w:val="clear" w:pos="454"/>
        </w:tabs>
        <w:ind w:firstLine="0"/>
      </w:pPr>
      <w:r>
        <w:rPr>
          <w:noProof/>
          <w:lang w:eastAsia="en-US"/>
        </w:rPr>
        <mc:AlternateContent>
          <mc:Choice Requires="wps">
            <w:drawing>
              <wp:anchor distT="0" distB="0" distL="114300" distR="114300" simplePos="0" relativeHeight="251815936"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95483F" w:rsidRPr="000A25D4" w:rsidRDefault="0095483F" w:rsidP="00FC68DB">
                            <w:pPr>
                              <w:pStyle w:val="Caption"/>
                              <w:rPr>
                                <w:noProof/>
                                <w:sz w:val="24"/>
                                <w:szCs w:val="26"/>
                              </w:rPr>
                            </w:pPr>
                            <w:bookmarkStart w:id="2055" w:name="_Toc3557139"/>
                            <w:bookmarkStart w:id="2056" w:name="_Toc34747392"/>
                            <w:bookmarkStart w:id="2057" w:name="_Toc76030590"/>
                            <w:bookmarkStart w:id="2058"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55"/>
                            <w:bookmarkEnd w:id="2056"/>
                            <w:bookmarkEnd w:id="2057"/>
                            <w:bookmarkEnd w:id="20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5" type="#_x0000_t202" style="position:absolute;left:0;text-align:left;margin-left:239.95pt;margin-top:19.65pt;width:221.2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95483F" w:rsidRPr="000A25D4" w:rsidRDefault="0095483F" w:rsidP="00FC68DB">
                      <w:pPr>
                        <w:pStyle w:val="Caption"/>
                        <w:rPr>
                          <w:noProof/>
                          <w:sz w:val="24"/>
                          <w:szCs w:val="26"/>
                        </w:rPr>
                      </w:pPr>
                      <w:bookmarkStart w:id="2059" w:name="_Toc3557139"/>
                      <w:bookmarkStart w:id="2060" w:name="_Toc34747392"/>
                      <w:bookmarkStart w:id="2061" w:name="_Toc76030590"/>
                      <w:bookmarkStart w:id="2062"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59"/>
                      <w:bookmarkEnd w:id="2060"/>
                      <w:bookmarkEnd w:id="2061"/>
                      <w:bookmarkEnd w:id="2062"/>
                    </w:p>
                  </w:txbxContent>
                </v:textbox>
              </v:shape>
            </w:pict>
          </mc:Fallback>
        </mc:AlternateContent>
      </w:r>
    </w:p>
    <w:p w14:paraId="0195A0BD" w14:textId="77777777" w:rsidR="00FC68DB" w:rsidRPr="007055D9" w:rsidRDefault="00FC68DB" w:rsidP="00B202D2">
      <w:pPr>
        <w:pStyle w:val="Heading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56864"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8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4560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1B01D6">
      <w:pPr>
        <w:pStyle w:val="ListBullet"/>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1B01D6">
      <w:pPr>
        <w:pStyle w:val="ListBullet"/>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1B01D6">
      <w:pPr>
        <w:pStyle w:val="ListBullet"/>
        <w:keepNext/>
        <w:keepLines/>
        <w:numPr>
          <w:ilvl w:val="0"/>
          <w:numId w:val="11"/>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827200"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95483F" w:rsidRPr="00F739B3" w:rsidRDefault="0095483F" w:rsidP="00FC68DB">
                            <w:pPr>
                              <w:pStyle w:val="Caption"/>
                              <w:rPr>
                                <w:noProof/>
                                <w:szCs w:val="24"/>
                              </w:rPr>
                            </w:pPr>
                            <w:bookmarkStart w:id="2063" w:name="_Toc3557140"/>
                            <w:bookmarkStart w:id="2064" w:name="_Toc34747393"/>
                            <w:bookmarkStart w:id="2065" w:name="_Toc76030591"/>
                            <w:bookmarkStart w:id="2066"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63"/>
                            <w:bookmarkEnd w:id="2064"/>
                            <w:bookmarkEnd w:id="2065"/>
                            <w:bookmarkEnd w:id="20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6" type="#_x0000_t202" style="position:absolute;left:0;text-align:left;margin-left:178.4pt;margin-top:11.05pt;width:272.4pt;height:.0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95483F" w:rsidRPr="00F739B3" w:rsidRDefault="0095483F" w:rsidP="00FC68DB">
                      <w:pPr>
                        <w:pStyle w:val="Caption"/>
                        <w:rPr>
                          <w:noProof/>
                          <w:szCs w:val="24"/>
                        </w:rPr>
                      </w:pPr>
                      <w:bookmarkStart w:id="2067" w:name="_Toc3557140"/>
                      <w:bookmarkStart w:id="2068" w:name="_Toc34747393"/>
                      <w:bookmarkStart w:id="2069" w:name="_Toc76030591"/>
                      <w:bookmarkStart w:id="2070"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67"/>
                      <w:bookmarkEnd w:id="2068"/>
                      <w:bookmarkEnd w:id="2069"/>
                      <w:bookmarkEnd w:id="2070"/>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05pt;height:38.3pt" o:ole="">
            <v:imagedata r:id="rId166" o:title=""/>
          </v:shape>
          <o:OLEObject Type="Embed" ProgID="Equation.3" ShapeID="_x0000_i1030" DrawAspect="Content" ObjectID="_1701626146" r:id="rId18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[deg]</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A724E00" w:rsidR="00FC68DB" w:rsidRDefault="00FC68DB" w:rsidP="00B202D2">
      <w:pPr>
        <w:pStyle w:val="Caption"/>
        <w:spacing w:before="120"/>
      </w:pPr>
      <w:bookmarkStart w:id="2071" w:name="_Toc3566508"/>
      <w:bookmarkStart w:id="2072" w:name="_Toc34747510"/>
      <w:bookmarkStart w:id="2073" w:name="_Toc77095969"/>
      <w:bookmarkStart w:id="2074" w:name="_Toc86874064"/>
      <w:r>
        <w:t xml:space="preserve">Table </w:t>
      </w:r>
      <w:r>
        <w:fldChar w:fldCharType="begin"/>
      </w:r>
      <w:r>
        <w:instrText xml:space="preserve"> SEQ Table \* ARABIC </w:instrText>
      </w:r>
      <w:r>
        <w:fldChar w:fldCharType="separate"/>
      </w:r>
      <w:r w:rsidR="00C07D39">
        <w:rPr>
          <w:noProof/>
        </w:rPr>
        <w:t>111</w:t>
      </w:r>
      <w:r>
        <w:fldChar w:fldCharType="end"/>
      </w:r>
      <w:r>
        <w:t xml:space="preserve">: Parameters of </w:t>
      </w:r>
      <w:r w:rsidRPr="007055D9">
        <w:t>Double Sided Double Overlap Weld</w:t>
      </w:r>
      <w:bookmarkEnd w:id="2071"/>
      <w:bookmarkEnd w:id="2072"/>
      <w:bookmarkEnd w:id="2073"/>
      <w:bookmarkEnd w:id="2074"/>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Heading4"/>
      </w:pPr>
      <w:bookmarkStart w:id="2075" w:name="_Toc338939196"/>
      <w:bookmarkStart w:id="2076" w:name="_Toc3557040"/>
      <w:bookmarkStart w:id="2077" w:name="_Toc34747290"/>
      <w:bookmarkStart w:id="2078" w:name="_Toc77102109"/>
      <w:r w:rsidRPr="007055D9">
        <w:t>Attributes</w:t>
      </w:r>
      <w:bookmarkEnd w:id="2075"/>
      <w:bookmarkEnd w:id="2076"/>
      <w:bookmarkEnd w:id="2077"/>
      <w:bookmarkEnd w:id="2078"/>
    </w:p>
    <w:p w14:paraId="4EF2ED14" w14:textId="77777777" w:rsidR="00FC68DB" w:rsidRPr="007055D9" w:rsidRDefault="00FC68DB" w:rsidP="00B202D2">
      <w:pPr>
        <w:pStyle w:val="Heading5"/>
      </w:pPr>
      <w:bookmarkStart w:id="2079" w:name="_Toc338939198"/>
      <w:r w:rsidRPr="007055D9">
        <w:t xml:space="preserve">Attribute </w:t>
      </w:r>
      <w:r>
        <w:t>"</w:t>
      </w:r>
      <w:r w:rsidRPr="007055D9">
        <w:t>base</w:t>
      </w:r>
      <w:bookmarkEnd w:id="2079"/>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Heading5"/>
      </w:pPr>
      <w:bookmarkStart w:id="2080" w:name="_Toc338939199"/>
      <w:r w:rsidRPr="007055D9">
        <w:t xml:space="preserve">Attribute </w:t>
      </w:r>
      <w:r>
        <w:t>"</w:t>
      </w:r>
      <w:r w:rsidRPr="007055D9">
        <w:t>technology</w:t>
      </w:r>
      <w:bookmarkEnd w:id="2080"/>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ListBullet"/>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ListBullet"/>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ListBullet"/>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1B01D6">
      <w:pPr>
        <w:pStyle w:val="ListBullet"/>
        <w:numPr>
          <w:ilvl w:val="0"/>
          <w:numId w:val="11"/>
        </w:numPr>
        <w:rPr>
          <w:rStyle w:val="XMLElement"/>
        </w:rPr>
      </w:pPr>
      <w:r>
        <w:rPr>
          <w:rStyle w:val="XMLElement"/>
        </w:rPr>
        <w:t>friction</w:t>
      </w:r>
    </w:p>
    <w:p w14:paraId="6E1DCF3D" w14:textId="77777777" w:rsidR="00FC68DB" w:rsidRPr="007055D9" w:rsidRDefault="00FC68DB" w:rsidP="001B01D6">
      <w:pPr>
        <w:pStyle w:val="ListBullet"/>
        <w:numPr>
          <w:ilvl w:val="0"/>
          <w:numId w:val="11"/>
        </w:numPr>
        <w:rPr>
          <w:rStyle w:val="XMLElement"/>
        </w:rPr>
      </w:pPr>
      <w:r>
        <w:rPr>
          <w:rStyle w:val="XMLElement"/>
        </w:rPr>
        <w:t>brazing</w:t>
      </w:r>
    </w:p>
    <w:p w14:paraId="08A45917" w14:textId="77777777" w:rsidR="00FC68DB" w:rsidRPr="007055D9" w:rsidRDefault="00FC68DB" w:rsidP="00B202D2">
      <w:pPr>
        <w:pStyle w:val="Heading4"/>
      </w:pPr>
      <w:bookmarkStart w:id="2081" w:name="_Toc338939200"/>
      <w:bookmarkStart w:id="2082" w:name="_Toc3557041"/>
      <w:bookmarkStart w:id="2083" w:name="_Toc34747291"/>
      <w:bookmarkStart w:id="2084" w:name="_Toc77102110"/>
      <w:r w:rsidRPr="007055D9">
        <w:t xml:space="preserve">Element </w:t>
      </w:r>
      <w:r>
        <w:t>"</w:t>
      </w:r>
      <w:r w:rsidRPr="007055D9">
        <w:t>weld_position</w:t>
      </w:r>
      <w:bookmarkEnd w:id="2081"/>
      <w:bookmarkEnd w:id="2082"/>
      <w:r>
        <w:t>"</w:t>
      </w:r>
      <w:bookmarkEnd w:id="2083"/>
      <w:bookmarkEnd w:id="2084"/>
    </w:p>
    <w:p w14:paraId="23FA79A2"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r>
              <w:rPr>
                <w:sz w:val="20"/>
                <w:szCs w:val="20"/>
              </w:rPr>
              <w:t>filler_material</w:t>
            </w:r>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3FDCAB9D" w:rsidR="00FC68DB" w:rsidRDefault="00FC68DB" w:rsidP="00B202D2">
      <w:pPr>
        <w:pStyle w:val="Caption"/>
        <w:spacing w:before="120"/>
      </w:pPr>
      <w:bookmarkStart w:id="2085" w:name="_Toc3566509"/>
      <w:bookmarkStart w:id="2086" w:name="_Toc34747511"/>
      <w:bookmarkStart w:id="2087" w:name="_Toc77095970"/>
      <w:bookmarkStart w:id="2088" w:name="_Toc86874065"/>
      <w:bookmarkStart w:id="2089" w:name="_Toc338939203"/>
      <w:r>
        <w:t xml:space="preserve">Table </w:t>
      </w:r>
      <w:r>
        <w:fldChar w:fldCharType="begin"/>
      </w:r>
      <w:r>
        <w:instrText xml:space="preserve"> SEQ Table \* ARABIC </w:instrText>
      </w:r>
      <w:r>
        <w:fldChar w:fldCharType="separate"/>
      </w:r>
      <w:r w:rsidR="00C07D39">
        <w:rPr>
          <w:noProof/>
        </w:rPr>
        <w:t>112</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Overlap Weld</w:t>
      </w:r>
      <w:bookmarkEnd w:id="2085"/>
      <w:bookmarkEnd w:id="2086"/>
      <w:bookmarkEnd w:id="2087"/>
      <w:bookmarkEnd w:id="2088"/>
      <w:r>
        <w:t xml:space="preserve"> </w:t>
      </w:r>
    </w:p>
    <w:p w14:paraId="4AA18F55" w14:textId="77777777" w:rsidR="00FC68DB" w:rsidRDefault="00FC68DB" w:rsidP="00B202D2">
      <w:pPr>
        <w:pStyle w:val="Heading5"/>
      </w:pPr>
      <w:r w:rsidRPr="007055D9">
        <w:t>Attribute</w:t>
      </w:r>
      <w:r>
        <w:t>s</w:t>
      </w:r>
      <w:r w:rsidRPr="007055D9">
        <w:t xml:space="preserve"> </w:t>
      </w:r>
      <w:r>
        <w:t>"u, x, y, z, reference"</w:t>
      </w:r>
    </w:p>
    <w:p w14:paraId="33047A0F" w14:textId="0870FDF5" w:rsidR="00FC68DB" w:rsidRPr="00F07803" w:rsidRDefault="00FC68DB" w:rsidP="00B202D2">
      <w:pPr>
        <w:pStyle w:val="Heading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Heading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23631D1" w14:textId="77777777" w:rsidR="00FC68DB" w:rsidRPr="007055D9" w:rsidRDefault="00FC68DB" w:rsidP="00B202D2">
      <w:pPr>
        <w:pStyle w:val="Heading5"/>
      </w:pPr>
      <w:r w:rsidRPr="007055D9">
        <w:t xml:space="preserve">Attribute </w:t>
      </w:r>
      <w:r>
        <w:t>"</w:t>
      </w:r>
      <w:r w:rsidRPr="007055D9">
        <w:t>section</w:t>
      </w:r>
      <w:bookmarkEnd w:id="2089"/>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ListBullet"/>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Heading5"/>
      </w:pPr>
      <w:bookmarkStart w:id="2090" w:name="_Toc338939204"/>
      <w:r w:rsidRPr="007055D9">
        <w:t xml:space="preserve">Attribute </w:t>
      </w:r>
      <w:r>
        <w:t>"</w:t>
      </w:r>
      <w:r w:rsidRPr="007055D9">
        <w:t>thickness</w:t>
      </w:r>
      <w:bookmarkEnd w:id="2090"/>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Heading5"/>
      </w:pPr>
      <w:bookmarkStart w:id="2091" w:name="_Toc338939205"/>
      <w:r w:rsidRPr="007055D9">
        <w:t xml:space="preserve">Attribute </w:t>
      </w:r>
      <w:r>
        <w:t>"</w:t>
      </w:r>
      <w:r w:rsidRPr="007055D9">
        <w:t>angle</w:t>
      </w:r>
      <w:bookmarkEnd w:id="2091"/>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Heading5"/>
      </w:pPr>
      <w:bookmarkStart w:id="2092" w:name="_Toc338939206"/>
      <w:r w:rsidRPr="007055D9">
        <w:t xml:space="preserve">Attribute </w:t>
      </w:r>
      <w:r>
        <w:t>"</w:t>
      </w:r>
      <w:r w:rsidRPr="007055D9">
        <w:t>shape</w:t>
      </w:r>
      <w:bookmarkEnd w:id="2092"/>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Heading5"/>
      </w:pPr>
      <w:bookmarkStart w:id="2093" w:name="_Toc338939207"/>
      <w:r w:rsidRPr="007055D9">
        <w:t xml:space="preserve">Attribute </w:t>
      </w:r>
      <w:r>
        <w:t>"</w:t>
      </w:r>
      <w:r w:rsidRPr="007055D9">
        <w:t>penetration</w:t>
      </w:r>
      <w:bookmarkEnd w:id="2093"/>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Heading5"/>
      </w:pPr>
      <w:bookmarkStart w:id="2094" w:name="_Toc338939209"/>
      <w:r w:rsidRPr="007055D9">
        <w:t xml:space="preserve">Attribute </w:t>
      </w:r>
      <w:r>
        <w:t>"</w:t>
      </w:r>
      <w:r w:rsidRPr="007055D9">
        <w:t>filler</w:t>
      </w:r>
      <w:bookmarkEnd w:id="2094"/>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1B01D6">
      <w:pPr>
        <w:pStyle w:val="ListBullet"/>
        <w:numPr>
          <w:ilvl w:val="0"/>
          <w:numId w:val="11"/>
        </w:numPr>
        <w:rPr>
          <w:rStyle w:val="XMLAttribute"/>
        </w:rPr>
      </w:pPr>
      <w:r w:rsidRPr="007055D9">
        <w:rPr>
          <w:rStyle w:val="XMLAttribute"/>
        </w:rPr>
        <w:t>yes</w:t>
      </w:r>
    </w:p>
    <w:p w14:paraId="27FCAA80" w14:textId="77777777" w:rsidR="00FC68DB" w:rsidRPr="007055D9" w:rsidRDefault="00FC68DB" w:rsidP="001B01D6">
      <w:pPr>
        <w:pStyle w:val="ListBullet"/>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Heading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&lt;weld_position/&gt;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r>
        <w:t>seamweld&gt;</w:t>
      </w:r>
    </w:p>
    <w:p w14:paraId="147287EE" w14:textId="77777777" w:rsidR="00FC68DB" w:rsidRPr="007055D9" w:rsidRDefault="00FC68DB" w:rsidP="00B202D2">
      <w:pPr>
        <w:pStyle w:val="XMLCode"/>
        <w:keepNext/>
        <w:keepLines/>
      </w:pPr>
      <w:r>
        <w:t xml:space="preserve">    &lt;</w:t>
      </w:r>
      <w:r w:rsidRPr="007055D9">
        <w:t>overlap</w:t>
      </w:r>
      <w:r>
        <w:t>_</w:t>
      </w:r>
      <w:r w:rsidRPr="007055D9">
        <w:t>weld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r w:rsidRPr="00645F8D">
        <w:rPr>
          <w:b/>
          <w:color w:val="0070C0"/>
        </w:rPr>
        <w:t>filler_material=</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&lt;sheet_parameter ...</w:t>
      </w:r>
      <w:r w:rsidRPr="00D977AB">
        <w:t xml:space="preserve"> /&gt;</w:t>
      </w:r>
    </w:p>
    <w:p w14:paraId="4EB32DC7" w14:textId="77777777" w:rsidR="00FC68DB" w:rsidRPr="007055D9" w:rsidRDefault="00FC68DB" w:rsidP="00B202D2">
      <w:pPr>
        <w:pStyle w:val="XMLCode"/>
        <w:keepNext/>
        <w:keepLines/>
      </w:pPr>
      <w:r>
        <w:t xml:space="preserve">    &lt;/overlap_weld&gt;</w:t>
      </w:r>
    </w:p>
    <w:p w14:paraId="4AF01A43" w14:textId="77777777" w:rsidR="00FC68DB" w:rsidRDefault="00FC68DB" w:rsidP="00B202D2">
      <w:pPr>
        <w:pStyle w:val="XMLCode"/>
        <w:keepNext/>
        <w:keepLines/>
      </w:pPr>
      <w:r w:rsidRPr="007055D9">
        <w:t>&lt;/</w:t>
      </w:r>
      <w:r>
        <w:t>seamweld</w:t>
      </w:r>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Heading4"/>
      </w:pPr>
      <w:bookmarkStart w:id="2095" w:name="WeldDefinitionYJoint"/>
      <w:bookmarkStart w:id="2096" w:name="_Toc3557042"/>
      <w:bookmarkStart w:id="2097" w:name="_Toc34747292"/>
      <w:bookmarkStart w:id="2098" w:name="_Toc77102111"/>
      <w:bookmarkStart w:id="2099" w:name="_Toc288200767"/>
      <w:bookmarkStart w:id="2100" w:name="_Toc338939114"/>
      <w:bookmarkEnd w:id="2095"/>
      <w:r w:rsidRPr="007055D9">
        <w:t xml:space="preserve">Element </w:t>
      </w:r>
      <w:r>
        <w:t>"sheet_parameter</w:t>
      </w:r>
      <w:bookmarkEnd w:id="2096"/>
      <w:r>
        <w:t>"</w:t>
      </w:r>
      <w:bookmarkEnd w:id="2097"/>
      <w:bookmarkEnd w:id="2098"/>
    </w:p>
    <w:p w14:paraId="45F63E85" w14:textId="77777777" w:rsidR="00FC68DB" w:rsidRPr="007055D9" w:rsidRDefault="00FC68DB" w:rsidP="00B202D2">
      <w:r w:rsidRPr="007055D9">
        <w:t xml:space="preserve">For the element </w:t>
      </w:r>
      <w:r w:rsidRPr="008A6DA9">
        <w:rPr>
          <w:rStyle w:val="XMLElement"/>
        </w:rPr>
        <w:t>&lt;sheet_parameter/&gt;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CommentReference"/>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r>
              <w:rPr>
                <w:sz w:val="20"/>
                <w:szCs w:val="20"/>
              </w:rPr>
              <w:t>sheet_thickness</w:t>
            </w:r>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r>
              <w:rPr>
                <w:sz w:val="20"/>
                <w:szCs w:val="20"/>
              </w:rPr>
              <w:t>sheet_angle</w:t>
            </w:r>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66CF9ADD" w:rsidR="00FC68DB" w:rsidRDefault="00FC68DB" w:rsidP="00B202D2">
      <w:pPr>
        <w:pStyle w:val="Caption"/>
        <w:spacing w:before="120"/>
      </w:pPr>
      <w:bookmarkStart w:id="2101" w:name="_Toc3566510"/>
      <w:bookmarkStart w:id="2102" w:name="_Toc34747512"/>
      <w:bookmarkStart w:id="2103" w:name="_Toc77095971"/>
      <w:bookmarkStart w:id="2104" w:name="_Toc86874066"/>
      <w:r>
        <w:t xml:space="preserve">Table </w:t>
      </w:r>
      <w:r>
        <w:fldChar w:fldCharType="begin"/>
      </w:r>
      <w:r>
        <w:instrText xml:space="preserve"> SEQ Table \* ARABIC </w:instrText>
      </w:r>
      <w:r>
        <w:fldChar w:fldCharType="separate"/>
      </w:r>
      <w:r w:rsidR="00C07D39">
        <w:rPr>
          <w:noProof/>
        </w:rPr>
        <w:t>113</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Overlap Weld</w:t>
      </w:r>
      <w:bookmarkEnd w:id="2101"/>
      <w:bookmarkEnd w:id="2102"/>
      <w:bookmarkEnd w:id="2103"/>
      <w:bookmarkEnd w:id="2104"/>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r>
        <w:t>seamweld&gt;</w:t>
      </w:r>
    </w:p>
    <w:p w14:paraId="27C0B4F7" w14:textId="77777777" w:rsidR="00FC68DB" w:rsidRPr="007055D9" w:rsidRDefault="00FC68DB" w:rsidP="00B202D2">
      <w:pPr>
        <w:pStyle w:val="XMLCode"/>
      </w:pPr>
      <w:r>
        <w:t xml:space="preserve">    &lt;overlap_weld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sheet_angle="0"</w:t>
      </w:r>
      <w:r w:rsidRPr="009F3818">
        <w:rPr>
          <w:b/>
          <w:color w:val="0070C0"/>
        </w:rPr>
        <w:t>/&gt;</w:t>
      </w:r>
    </w:p>
    <w:p w14:paraId="1CFA62D2" w14:textId="77777777" w:rsidR="00FC68DB" w:rsidRPr="007055D9" w:rsidRDefault="00FC68DB" w:rsidP="00B202D2">
      <w:pPr>
        <w:pStyle w:val="XMLCode"/>
      </w:pPr>
      <w:r>
        <w:t xml:space="preserve">    &lt;/overlap_weld&gt;</w:t>
      </w:r>
    </w:p>
    <w:p w14:paraId="4CADC40A" w14:textId="77777777" w:rsidR="00FC68DB" w:rsidRDefault="00FC68DB" w:rsidP="00B202D2">
      <w:pPr>
        <w:pStyle w:val="XMLCode"/>
      </w:pPr>
      <w:r w:rsidRPr="007055D9">
        <w:t>&lt;/</w:t>
      </w:r>
      <w:r>
        <w:t>seamweld</w:t>
      </w:r>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Heading3"/>
      </w:pPr>
      <w:bookmarkStart w:id="2105" w:name="_Toc3557043"/>
      <w:bookmarkStart w:id="2106" w:name="_Toc34747293"/>
      <w:bookmarkStart w:id="2107" w:name="_Toc77102112"/>
      <w:bookmarkStart w:id="2108" w:name="_Toc86869826"/>
      <w:r w:rsidRPr="007055D9">
        <w:t>Y-Joint</w:t>
      </w:r>
      <w:bookmarkEnd w:id="2099"/>
      <w:bookmarkEnd w:id="2100"/>
      <w:bookmarkEnd w:id="2105"/>
      <w:bookmarkEnd w:id="2106"/>
      <w:bookmarkEnd w:id="2107"/>
      <w:bookmarkEnd w:id="2108"/>
    </w:p>
    <w:p w14:paraId="7CC403C3" w14:textId="77777777" w:rsidR="00FC68DB" w:rsidRPr="007055D9" w:rsidRDefault="00FC68DB" w:rsidP="00B202D2">
      <w:r w:rsidRPr="007055D9">
        <w:t xml:space="preserve">The principles of the modeling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ootnoteReference"/>
        </w:rPr>
        <w:footnoteReference w:id="24"/>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Heading4"/>
      </w:pPr>
      <w:bookmarkStart w:id="2109" w:name="_Toc3557044"/>
      <w:bookmarkStart w:id="2110" w:name="_Toc34747294"/>
      <w:bookmarkStart w:id="2111" w:name="_Toc77102113"/>
      <w:r w:rsidRPr="007055D9">
        <w:t>Sheet Parameters</w:t>
      </w:r>
      <w:bookmarkEnd w:id="2109"/>
      <w:bookmarkEnd w:id="2110"/>
      <w:bookmarkEnd w:id="2111"/>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1B01D6">
      <w:pPr>
        <w:pStyle w:val="ListBullet"/>
        <w:numPr>
          <w:ilvl w:val="0"/>
          <w:numId w:val="11"/>
        </w:numPr>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1B01D6">
      <w:pPr>
        <w:pStyle w:val="ListBullet"/>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1B01D6">
      <w:pPr>
        <w:pStyle w:val="ListBullet"/>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1B01D6">
      <w:pPr>
        <w:pStyle w:val="ListBullet"/>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Heading4"/>
      </w:pPr>
      <w:bookmarkStart w:id="2112" w:name="_Toc3557045"/>
      <w:bookmarkStart w:id="2113" w:name="_Toc34747295"/>
      <w:bookmarkStart w:id="2114" w:name="_Toc77102114"/>
      <w:r w:rsidRPr="007055D9">
        <w:t>Weld Parameters</w:t>
      </w:r>
      <w:bookmarkEnd w:id="2112"/>
      <w:bookmarkEnd w:id="2113"/>
      <w:bookmarkEnd w:id="2114"/>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1B01D6">
      <w:pPr>
        <w:pStyle w:val="ListBullet"/>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1B01D6">
      <w:pPr>
        <w:pStyle w:val="ListBullet"/>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1B01D6">
      <w:pPr>
        <w:pStyle w:val="ListBullet"/>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8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87">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0A6AD13"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90"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90"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740F588C" w:rsidR="00FC68DB" w:rsidRPr="00C330B4" w:rsidRDefault="00FC68DB" w:rsidP="00B202D2">
            <w:pPr>
              <w:pStyle w:val="Caption"/>
            </w:pPr>
            <w:bookmarkStart w:id="2115" w:name="_Ref7931629"/>
            <w:bookmarkStart w:id="2116" w:name="_Toc76030592"/>
            <w:bookmarkStart w:id="2117" w:name="_Toc86869921"/>
            <w:r>
              <w:t xml:space="preserve">Figure </w:t>
            </w:r>
            <w:r>
              <w:fldChar w:fldCharType="begin"/>
            </w:r>
            <w:r>
              <w:instrText xml:space="preserve"> SEQ Figure \* ARABIC </w:instrText>
            </w:r>
            <w:r>
              <w:fldChar w:fldCharType="separate"/>
            </w:r>
            <w:r w:rsidR="00C07D39">
              <w:rPr>
                <w:noProof/>
              </w:rPr>
              <w:t>71</w:t>
            </w:r>
            <w:r>
              <w:fldChar w:fldCharType="end"/>
            </w:r>
            <w:bookmarkEnd w:id="2115"/>
            <w:r>
              <w:t>: Y-Joint Sheet Layout</w:t>
            </w:r>
            <w:bookmarkEnd w:id="2116"/>
            <w:bookmarkEnd w:id="2117"/>
            <w:r>
              <w:t xml:space="preserve"> </w:t>
            </w:r>
          </w:p>
        </w:tc>
        <w:tc>
          <w:tcPr>
            <w:tcW w:w="4605" w:type="dxa"/>
            <w:shd w:val="clear" w:color="auto" w:fill="auto"/>
          </w:tcPr>
          <w:p w14:paraId="0705A4F3" w14:textId="71EBFF92" w:rsidR="00FC68DB" w:rsidRPr="00066EE3" w:rsidRDefault="00FC68DB" w:rsidP="00B202D2">
            <w:pPr>
              <w:pStyle w:val="Caption"/>
              <w:rPr>
                <w:bCs/>
              </w:rPr>
            </w:pPr>
            <w:bookmarkStart w:id="2118" w:name="_Toc76030593"/>
            <w:bookmarkStart w:id="2119" w:name="_Toc86869922"/>
            <w:r>
              <w:t xml:space="preserve">Figure </w:t>
            </w:r>
            <w:r>
              <w:fldChar w:fldCharType="begin"/>
            </w:r>
            <w:r>
              <w:instrText xml:space="preserve"> SEQ Figure \* ARABIC </w:instrText>
            </w:r>
            <w:r>
              <w:fldChar w:fldCharType="separate"/>
            </w:r>
            <w:r w:rsidR="00C07D39">
              <w:rPr>
                <w:noProof/>
              </w:rPr>
              <w:t>72</w:t>
            </w:r>
            <w:r>
              <w:fldChar w:fldCharType="end"/>
            </w:r>
            <w:r>
              <w:t>: Parameters of Y-Joint Weld</w:t>
            </w:r>
            <w:bookmarkEnd w:id="2118"/>
            <w:bookmarkEnd w:id="2119"/>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8.3pt" o:ole="">
            <v:imagedata r:id="rId166" o:title=""/>
          </v:shape>
          <o:OLEObject Type="Embed" ProgID="Equation.3" ShapeID="_x0000_i1031" DrawAspect="Content" ObjectID="_1701626147" r:id="rId191"/>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[deg]</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9592284" w:rsidR="00FC68DB" w:rsidRDefault="00FC68DB" w:rsidP="00B202D2">
      <w:pPr>
        <w:pStyle w:val="Caption"/>
        <w:spacing w:before="120"/>
      </w:pPr>
      <w:bookmarkStart w:id="2120" w:name="_Toc3566511"/>
      <w:bookmarkStart w:id="2121" w:name="_Toc34747513"/>
      <w:bookmarkStart w:id="2122" w:name="_Toc77095972"/>
      <w:bookmarkStart w:id="2123" w:name="_Toc86874067"/>
      <w:bookmarkStart w:id="2124" w:name="_Toc338939211"/>
      <w:r>
        <w:t xml:space="preserve">Table </w:t>
      </w:r>
      <w:r>
        <w:fldChar w:fldCharType="begin"/>
      </w:r>
      <w:r>
        <w:instrText xml:space="preserve"> SEQ Table \* ARABIC </w:instrText>
      </w:r>
      <w:r>
        <w:fldChar w:fldCharType="separate"/>
      </w:r>
      <w:r w:rsidR="00C07D39">
        <w:rPr>
          <w:noProof/>
        </w:rPr>
        <w:t>114</w:t>
      </w:r>
      <w:r>
        <w:fldChar w:fldCharType="end"/>
      </w:r>
      <w:r>
        <w:t>: Parameters of Y-Joint</w:t>
      </w:r>
      <w:bookmarkEnd w:id="2120"/>
      <w:bookmarkEnd w:id="2121"/>
      <w:bookmarkEnd w:id="2122"/>
      <w:bookmarkEnd w:id="2123"/>
    </w:p>
    <w:p w14:paraId="449B6B32" w14:textId="77777777" w:rsidR="00FC68DB" w:rsidRPr="007055D9" w:rsidRDefault="00FC68DB" w:rsidP="00B202D2">
      <w:pPr>
        <w:pStyle w:val="Heading4"/>
      </w:pPr>
      <w:bookmarkStart w:id="2125" w:name="_Toc3557046"/>
      <w:bookmarkStart w:id="2126" w:name="_Toc34747296"/>
      <w:bookmarkStart w:id="2127" w:name="_Toc77102115"/>
      <w:r w:rsidRPr="007055D9">
        <w:lastRenderedPageBreak/>
        <w:t>Attributes</w:t>
      </w:r>
      <w:bookmarkEnd w:id="2124"/>
      <w:bookmarkEnd w:id="2125"/>
      <w:bookmarkEnd w:id="2126"/>
      <w:bookmarkEnd w:id="2127"/>
    </w:p>
    <w:p w14:paraId="196C39A1" w14:textId="77777777" w:rsidR="00FC68DB" w:rsidRPr="007055D9" w:rsidRDefault="00FC68DB" w:rsidP="00B202D2">
      <w:pPr>
        <w:pStyle w:val="Heading5"/>
      </w:pPr>
      <w:bookmarkStart w:id="2128" w:name="_Toc338939213"/>
      <w:r w:rsidRPr="007055D9">
        <w:t xml:space="preserve">Attribute </w:t>
      </w:r>
      <w:r>
        <w:t>"</w:t>
      </w:r>
      <w:r w:rsidRPr="007055D9">
        <w:t>base</w:t>
      </w:r>
      <w:bookmarkEnd w:id="2128"/>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Heading5"/>
      </w:pPr>
      <w:bookmarkStart w:id="2129" w:name="_Toc338939214"/>
      <w:r w:rsidRPr="007055D9">
        <w:t xml:space="preserve">Attribute </w:t>
      </w:r>
      <w:r>
        <w:t>"</w:t>
      </w:r>
      <w:r w:rsidRPr="007055D9">
        <w:t>technology</w:t>
      </w:r>
      <w:bookmarkEnd w:id="2129"/>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ListBullet"/>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ListBullet"/>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ListBullet"/>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1B01D6">
      <w:pPr>
        <w:pStyle w:val="ListBullet"/>
        <w:numPr>
          <w:ilvl w:val="0"/>
          <w:numId w:val="11"/>
        </w:numPr>
        <w:rPr>
          <w:rStyle w:val="XMLElement"/>
        </w:rPr>
      </w:pPr>
      <w:r>
        <w:rPr>
          <w:rStyle w:val="XMLElement"/>
        </w:rPr>
        <w:t>friction</w:t>
      </w:r>
    </w:p>
    <w:p w14:paraId="4C8E9EFA" w14:textId="77777777" w:rsidR="00FC68DB" w:rsidRPr="007055D9" w:rsidRDefault="00FC68DB" w:rsidP="001B01D6">
      <w:pPr>
        <w:pStyle w:val="ListBullet"/>
        <w:numPr>
          <w:ilvl w:val="0"/>
          <w:numId w:val="11"/>
        </w:numPr>
        <w:rPr>
          <w:rStyle w:val="XMLElement"/>
        </w:rPr>
      </w:pPr>
      <w:r>
        <w:rPr>
          <w:rStyle w:val="XMLElement"/>
        </w:rPr>
        <w:t>brazing</w:t>
      </w:r>
    </w:p>
    <w:p w14:paraId="1675BCCE" w14:textId="77777777" w:rsidR="00FC68DB" w:rsidRPr="007055D9" w:rsidRDefault="00FC68DB" w:rsidP="00B202D2">
      <w:pPr>
        <w:pStyle w:val="Heading4"/>
      </w:pPr>
      <w:bookmarkStart w:id="2130" w:name="_Toc338939215"/>
      <w:bookmarkStart w:id="2131" w:name="_Toc3557047"/>
      <w:bookmarkStart w:id="2132" w:name="_Toc34747297"/>
      <w:bookmarkStart w:id="2133" w:name="_Toc77102116"/>
      <w:r w:rsidRPr="007055D9">
        <w:t xml:space="preserve">Element </w:t>
      </w:r>
      <w:r>
        <w:t>"</w:t>
      </w:r>
      <w:r w:rsidRPr="007055D9">
        <w:t>weld_position</w:t>
      </w:r>
      <w:bookmarkEnd w:id="2130"/>
      <w:bookmarkEnd w:id="2131"/>
      <w:r>
        <w:t>"</w:t>
      </w:r>
      <w:bookmarkEnd w:id="2132"/>
      <w:bookmarkEnd w:id="2133"/>
    </w:p>
    <w:p w14:paraId="3DD8F876"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CommentReference"/>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CommentReference"/>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CommentReference"/>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CommentReference"/>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CommentReference"/>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CommentReference"/>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CommentReference"/>
                <w:sz w:val="20"/>
                <w:szCs w:val="20"/>
                <w:lang w:eastAsia="x-none"/>
              </w:rPr>
              <w:t>t</w:t>
            </w:r>
            <w:r w:rsidRPr="007811DF">
              <w:rPr>
                <w:rStyle w:val="CommentReference"/>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r>
              <w:rPr>
                <w:sz w:val="20"/>
                <w:szCs w:val="20"/>
              </w:rPr>
              <w:t>filler_material</w:t>
            </w:r>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CommentReference"/>
                <w:sz w:val="20"/>
                <w:szCs w:val="20"/>
                <w:lang w:eastAsia="x-none"/>
              </w:rPr>
              <w:t>s</w:t>
            </w:r>
            <w:r w:rsidRPr="007811DF">
              <w:rPr>
                <w:rStyle w:val="CommentReference"/>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692A7005" w:rsidR="00FC68DB" w:rsidRDefault="00FC68DB" w:rsidP="00B202D2">
      <w:pPr>
        <w:pStyle w:val="Caption"/>
        <w:spacing w:before="120"/>
      </w:pPr>
      <w:bookmarkStart w:id="2134" w:name="_Toc3566512"/>
      <w:bookmarkStart w:id="2135" w:name="_Toc34747514"/>
      <w:bookmarkStart w:id="2136" w:name="_Toc77095973"/>
      <w:bookmarkStart w:id="2137" w:name="_Toc86874068"/>
      <w:bookmarkStart w:id="2138" w:name="_Toc338939218"/>
      <w:r>
        <w:t xml:space="preserve">Table </w:t>
      </w:r>
      <w:r>
        <w:fldChar w:fldCharType="begin"/>
      </w:r>
      <w:r>
        <w:instrText xml:space="preserve"> SEQ Table \* ARABIC </w:instrText>
      </w:r>
      <w:r>
        <w:fldChar w:fldCharType="separate"/>
      </w:r>
      <w:r w:rsidR="00C07D39">
        <w:rPr>
          <w:noProof/>
        </w:rPr>
        <w:t>115</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Y Joint</w:t>
      </w:r>
      <w:bookmarkEnd w:id="2134"/>
      <w:bookmarkEnd w:id="2135"/>
      <w:bookmarkEnd w:id="2136"/>
      <w:bookmarkEnd w:id="2137"/>
      <w:r>
        <w:t xml:space="preserve"> </w:t>
      </w:r>
    </w:p>
    <w:p w14:paraId="3ADB00F3" w14:textId="77777777" w:rsidR="00FC68DB" w:rsidRDefault="00FC68DB" w:rsidP="00B202D2">
      <w:pPr>
        <w:pStyle w:val="Heading5"/>
      </w:pPr>
      <w:r w:rsidRPr="007055D9">
        <w:t>Attribute</w:t>
      </w:r>
      <w:r>
        <w:t>s</w:t>
      </w:r>
      <w:r w:rsidRPr="007055D9">
        <w:t xml:space="preserve"> </w:t>
      </w:r>
      <w:r>
        <w:t>"u, x, y, z, reference"</w:t>
      </w:r>
    </w:p>
    <w:p w14:paraId="7EC04D54" w14:textId="6D9A4380" w:rsidR="00FC68DB" w:rsidRPr="00F07803" w:rsidRDefault="00FC68DB" w:rsidP="00B202D2">
      <w:pPr>
        <w:pStyle w:val="Heading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Heading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278D6900" w14:textId="77777777" w:rsidR="00FC68DB" w:rsidRPr="007055D9" w:rsidRDefault="00FC68DB" w:rsidP="00B202D2">
      <w:pPr>
        <w:pStyle w:val="Heading5"/>
      </w:pPr>
      <w:r w:rsidRPr="007055D9">
        <w:t xml:space="preserve">Attribute </w:t>
      </w:r>
      <w:r>
        <w:t>"</w:t>
      </w:r>
      <w:r w:rsidRPr="007055D9">
        <w:t>section</w:t>
      </w:r>
      <w:bookmarkEnd w:id="2138"/>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ListBullet"/>
        <w:numPr>
          <w:ilvl w:val="0"/>
          <w:numId w:val="11"/>
        </w:numPr>
        <w:rPr>
          <w:rStyle w:val="XMLAttribute"/>
        </w:rPr>
      </w:pPr>
      <w:r w:rsidRPr="007055D9">
        <w:rPr>
          <w:rStyle w:val="XMLAttribute"/>
        </w:rPr>
        <w:t>Fillet</w:t>
      </w:r>
    </w:p>
    <w:p w14:paraId="4AAF1E0E" w14:textId="77777777" w:rsidR="00FC68DB" w:rsidRPr="007055D9" w:rsidRDefault="00FC68DB" w:rsidP="001B01D6">
      <w:pPr>
        <w:pStyle w:val="ListBullet"/>
        <w:numPr>
          <w:ilvl w:val="0"/>
          <w:numId w:val="11"/>
        </w:numPr>
        <w:rPr>
          <w:rStyle w:val="XMLAttribute"/>
        </w:rPr>
      </w:pPr>
      <w:r w:rsidRPr="007055D9">
        <w:rPr>
          <w:rStyle w:val="XMLAttribute"/>
        </w:rPr>
        <w:t>HV</w:t>
      </w:r>
    </w:p>
    <w:p w14:paraId="3B20E85C" w14:textId="77777777" w:rsidR="00FC68DB" w:rsidRPr="007055D9" w:rsidRDefault="00FC68DB" w:rsidP="001B01D6">
      <w:pPr>
        <w:pStyle w:val="ListBullet"/>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Heading5"/>
      </w:pPr>
      <w:bookmarkStart w:id="2139" w:name="_Toc338939219"/>
      <w:r w:rsidRPr="007055D9">
        <w:t xml:space="preserve">Attribute </w:t>
      </w:r>
      <w:r>
        <w:t>"</w:t>
      </w:r>
      <w:r w:rsidRPr="007055D9">
        <w:t>thickness</w:t>
      </w:r>
      <w:bookmarkEnd w:id="2139"/>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36236D06" w:rsidR="00FC68DB" w:rsidRDefault="00FC68DB" w:rsidP="00B202D2">
      <w:pPr>
        <w:pStyle w:val="Caption"/>
        <w:spacing w:before="120"/>
      </w:pPr>
      <w:bookmarkStart w:id="2140" w:name="_Toc3566513"/>
      <w:bookmarkStart w:id="2141" w:name="_Toc34747515"/>
      <w:bookmarkStart w:id="2142" w:name="_Toc77095974"/>
      <w:bookmarkStart w:id="2143" w:name="_Toc86874069"/>
      <w:bookmarkStart w:id="2144" w:name="_Toc338939220"/>
      <w:r>
        <w:t xml:space="preserve">Table </w:t>
      </w:r>
      <w:r>
        <w:fldChar w:fldCharType="begin"/>
      </w:r>
      <w:r>
        <w:instrText xml:space="preserve"> SEQ Table \* ARABIC </w:instrText>
      </w:r>
      <w:r>
        <w:fldChar w:fldCharType="separate"/>
      </w:r>
      <w:r w:rsidR="00C07D39">
        <w:rPr>
          <w:noProof/>
        </w:rPr>
        <w:t>116</w:t>
      </w:r>
      <w:r>
        <w:fldChar w:fldCharType="end"/>
      </w:r>
      <w:r>
        <w:t xml:space="preserve">: Value Dependency of Attribute </w:t>
      </w:r>
      <w:r>
        <w:rPr>
          <w:rStyle w:val="elementdeftypeChar"/>
          <w:rFonts w:eastAsia="Calibri"/>
          <w:b w:val="0"/>
        </w:rPr>
        <w:t>thickness</w:t>
      </w:r>
      <w:bookmarkEnd w:id="2140"/>
      <w:bookmarkEnd w:id="2141"/>
      <w:bookmarkEnd w:id="2142"/>
      <w:bookmarkEnd w:id="2143"/>
    </w:p>
    <w:p w14:paraId="6D37B18D" w14:textId="77777777" w:rsidR="00FC68DB" w:rsidRPr="007055D9" w:rsidRDefault="00FC68DB" w:rsidP="00B202D2">
      <w:pPr>
        <w:pStyle w:val="Heading5"/>
      </w:pPr>
      <w:r w:rsidRPr="007055D9">
        <w:t xml:space="preserve">Attribute </w:t>
      </w:r>
      <w:r>
        <w:t>"</w:t>
      </w:r>
      <w:r w:rsidRPr="007055D9">
        <w:t>angle</w:t>
      </w:r>
      <w:bookmarkEnd w:id="2144"/>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Heading5"/>
      </w:pPr>
      <w:bookmarkStart w:id="2145" w:name="_Toc338939221"/>
      <w:r w:rsidRPr="007055D9">
        <w:t xml:space="preserve">Attribute </w:t>
      </w:r>
      <w:r>
        <w:t>"</w:t>
      </w:r>
      <w:r w:rsidRPr="007055D9">
        <w:t>penetration</w:t>
      </w:r>
      <w:bookmarkEnd w:id="2145"/>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Heading5"/>
      </w:pPr>
      <w:bookmarkStart w:id="2146" w:name="_Toc338939223"/>
      <w:r w:rsidRPr="007055D9">
        <w:t xml:space="preserve">Attribute </w:t>
      </w:r>
      <w:r>
        <w:t>"</w:t>
      </w:r>
      <w:r w:rsidRPr="007055D9">
        <w:t>shape</w:t>
      </w:r>
      <w:bookmarkEnd w:id="2146"/>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Heading5"/>
      </w:pPr>
      <w:bookmarkStart w:id="2147" w:name="_Toc338939224"/>
      <w:r w:rsidRPr="007055D9">
        <w:t xml:space="preserve">Attribute </w:t>
      </w:r>
      <w:r>
        <w:t>"</w:t>
      </w:r>
      <w:r w:rsidRPr="007055D9">
        <w:t>filler</w:t>
      </w:r>
      <w:bookmarkEnd w:id="2147"/>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1B01D6">
      <w:pPr>
        <w:pStyle w:val="ListBullet"/>
        <w:numPr>
          <w:ilvl w:val="0"/>
          <w:numId w:val="11"/>
        </w:numPr>
        <w:rPr>
          <w:rStyle w:val="XMLAttribute"/>
        </w:rPr>
      </w:pPr>
      <w:r w:rsidRPr="007055D9">
        <w:rPr>
          <w:rStyle w:val="XMLAttribute"/>
        </w:rPr>
        <w:t>yes</w:t>
      </w:r>
    </w:p>
    <w:p w14:paraId="1011F594" w14:textId="77777777" w:rsidR="00FC68DB" w:rsidRPr="007055D9" w:rsidRDefault="00FC68DB" w:rsidP="001B01D6">
      <w:pPr>
        <w:pStyle w:val="ListBullet"/>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r>
        <w:t>seamweld&gt;</w:t>
      </w:r>
    </w:p>
    <w:p w14:paraId="10420769" w14:textId="77777777" w:rsidR="00FC68DB" w:rsidRPr="007055D9" w:rsidRDefault="00FC68DB" w:rsidP="00B202D2">
      <w:pPr>
        <w:pStyle w:val="XMLCode"/>
      </w:pPr>
      <w:r>
        <w:t xml:space="preserve">    &lt;</w:t>
      </w:r>
      <w:r w:rsidRPr="007055D9">
        <w:t>y</w:t>
      </w:r>
      <w:r>
        <w:t>_</w:t>
      </w:r>
      <w:r w:rsidRPr="007055D9">
        <w:t>joint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&lt;weld_position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&lt;sheet_parameter ... /&gt;</w:t>
      </w:r>
    </w:p>
    <w:p w14:paraId="3AF38645" w14:textId="77777777" w:rsidR="00FC68DB" w:rsidRPr="007055D9" w:rsidRDefault="00FC68DB" w:rsidP="00B202D2">
      <w:pPr>
        <w:pStyle w:val="XMLCode"/>
      </w:pPr>
      <w:r>
        <w:lastRenderedPageBreak/>
        <w:t xml:space="preserve">    &lt;/y_joint&gt;</w:t>
      </w:r>
    </w:p>
    <w:p w14:paraId="2B72C5CE" w14:textId="77777777" w:rsidR="00FC68DB" w:rsidRPr="007055D9" w:rsidRDefault="00FC68DB" w:rsidP="00B202D2">
      <w:pPr>
        <w:pStyle w:val="XMLCode"/>
      </w:pPr>
      <w:r w:rsidRPr="007055D9">
        <w:t>&lt;/</w:t>
      </w:r>
      <w:r>
        <w:t>seamweld</w:t>
      </w:r>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Heading4"/>
      </w:pPr>
      <w:bookmarkStart w:id="2148" w:name="_Toc3557048"/>
      <w:bookmarkStart w:id="2149" w:name="_Toc34747298"/>
      <w:bookmarkStart w:id="2150" w:name="_Toc77102117"/>
      <w:r w:rsidRPr="007055D9">
        <w:t xml:space="preserve">Element </w:t>
      </w:r>
      <w:r>
        <w:t>"sheet_parameter</w:t>
      </w:r>
      <w:bookmarkEnd w:id="2148"/>
      <w:r>
        <w:t>"</w:t>
      </w:r>
      <w:bookmarkEnd w:id="2149"/>
      <w:bookmarkEnd w:id="2150"/>
    </w:p>
    <w:p w14:paraId="35EBE25B" w14:textId="77777777" w:rsidR="00FC68DB" w:rsidRPr="007055D9" w:rsidRDefault="00FC68DB" w:rsidP="00B202D2">
      <w:pPr>
        <w:keepNext/>
      </w:pPr>
      <w:r w:rsidRPr="007055D9">
        <w:t xml:space="preserve">For the element </w:t>
      </w:r>
      <w:r>
        <w:rPr>
          <w:rStyle w:val="XMLElement"/>
        </w:rPr>
        <w:t>&lt;sheet_parameter/&gt;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CommentReference"/>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r w:rsidRPr="001B5A81">
              <w:rPr>
                <w:sz w:val="20"/>
                <w:szCs w:val="20"/>
              </w:rPr>
              <w:t>sheet_thickness</w:t>
            </w:r>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r w:rsidRPr="001B5A81">
              <w:rPr>
                <w:sz w:val="20"/>
                <w:szCs w:val="20"/>
              </w:rPr>
              <w:t>sheet_angle</w:t>
            </w:r>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78E16E8A" w:rsidR="00FC68DB" w:rsidRDefault="00FC68DB" w:rsidP="00B202D2">
      <w:pPr>
        <w:pStyle w:val="Caption"/>
        <w:spacing w:before="120"/>
      </w:pPr>
      <w:bookmarkStart w:id="2151" w:name="_Toc3566514"/>
      <w:bookmarkStart w:id="2152" w:name="_Toc34747516"/>
      <w:bookmarkStart w:id="2153" w:name="_Toc77095975"/>
      <w:bookmarkStart w:id="2154" w:name="_Toc86874070"/>
      <w:r>
        <w:t xml:space="preserve">Table </w:t>
      </w:r>
      <w:r>
        <w:fldChar w:fldCharType="begin"/>
      </w:r>
      <w:r>
        <w:instrText xml:space="preserve"> SEQ Table \* ARABIC </w:instrText>
      </w:r>
      <w:r>
        <w:fldChar w:fldCharType="separate"/>
      </w:r>
      <w:r w:rsidR="00C07D39">
        <w:rPr>
          <w:noProof/>
        </w:rPr>
        <w:t>117</w:t>
      </w:r>
      <w:r>
        <w:fldChar w:fldCharType="end"/>
      </w:r>
      <w:r>
        <w:t xml:space="preserve">: </w:t>
      </w:r>
      <w:r w:rsidRPr="0008681E">
        <w:t xml:space="preserve">Attributes of element </w:t>
      </w:r>
      <w:r w:rsidRPr="00A52BFE">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Y-Joint</w:t>
      </w:r>
      <w:bookmarkEnd w:id="2151"/>
      <w:bookmarkEnd w:id="2152"/>
      <w:bookmarkEnd w:id="2153"/>
      <w:bookmarkEnd w:id="2154"/>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r>
        <w:t>seamweld&gt;</w:t>
      </w:r>
    </w:p>
    <w:p w14:paraId="08EF3991" w14:textId="77777777" w:rsidR="00FC68DB" w:rsidRPr="007055D9" w:rsidRDefault="00FC68DB" w:rsidP="00B202D2">
      <w:pPr>
        <w:pStyle w:val="XMLCode"/>
        <w:keepNext/>
        <w:keepLines/>
      </w:pPr>
      <w:r>
        <w:t xml:space="preserve">    &lt;y_joint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sheet_angle="180"</w:t>
      </w:r>
      <w:r w:rsidRPr="009F3818">
        <w:rPr>
          <w:b/>
          <w:color w:val="0070C0"/>
        </w:rPr>
        <w:t>/&gt;</w:t>
      </w:r>
    </w:p>
    <w:p w14:paraId="14F964A5" w14:textId="77777777" w:rsidR="00FC68DB" w:rsidRPr="007055D9" w:rsidRDefault="00FC68DB" w:rsidP="00B202D2">
      <w:pPr>
        <w:pStyle w:val="XMLCode"/>
        <w:keepNext/>
        <w:keepLines/>
      </w:pPr>
      <w:r>
        <w:t xml:space="preserve">    &lt;/y_joint&gt;</w:t>
      </w:r>
    </w:p>
    <w:p w14:paraId="3E96DDBE" w14:textId="77777777" w:rsidR="00FC68DB" w:rsidRDefault="00FC68DB" w:rsidP="00B202D2">
      <w:pPr>
        <w:pStyle w:val="XMLCode"/>
        <w:keepNext/>
        <w:keepLines/>
      </w:pPr>
      <w:r w:rsidRPr="007055D9">
        <w:t>&lt;/</w:t>
      </w:r>
      <w:r>
        <w:t>seamweld</w:t>
      </w:r>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Heading3"/>
      </w:pPr>
      <w:bookmarkStart w:id="2155" w:name="WeldDefinitionKJoint"/>
      <w:bookmarkStart w:id="2156" w:name="_Toc338939115"/>
      <w:bookmarkStart w:id="2157" w:name="_Toc3557049"/>
      <w:bookmarkStart w:id="2158" w:name="_Toc34747299"/>
      <w:bookmarkStart w:id="2159" w:name="_Toc77102118"/>
      <w:bookmarkStart w:id="2160" w:name="_Toc86869827"/>
      <w:bookmarkEnd w:id="2155"/>
      <w:r w:rsidRPr="007055D9">
        <w:t>K-Joint</w:t>
      </w:r>
      <w:bookmarkEnd w:id="2156"/>
      <w:bookmarkEnd w:id="2157"/>
      <w:bookmarkEnd w:id="2158"/>
      <w:bookmarkEnd w:id="2159"/>
      <w:bookmarkEnd w:id="2160"/>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ootnoteReference"/>
        </w:rPr>
        <w:footnoteReference w:id="25"/>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590656"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w:t>
      </w:r>
      <w:r w:rsidRPr="007055D9">
        <w:rPr>
          <w:rStyle w:val="XMLElement"/>
        </w:rPr>
        <w:t>eld_position</w:t>
      </w:r>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Heading4"/>
      </w:pPr>
      <w:bookmarkStart w:id="2161" w:name="_Toc3557050"/>
      <w:bookmarkStart w:id="2162" w:name="_Toc34747300"/>
      <w:bookmarkStart w:id="2163" w:name="_Toc77102119"/>
      <w:r w:rsidRPr="007055D9">
        <w:t>Sheet Parameters</w:t>
      </w:r>
      <w:bookmarkEnd w:id="2161"/>
      <w:bookmarkEnd w:id="2162"/>
      <w:bookmarkEnd w:id="2163"/>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1B01D6">
      <w:pPr>
        <w:pStyle w:val="ListBullet"/>
        <w:numPr>
          <w:ilvl w:val="0"/>
          <w:numId w:val="11"/>
        </w:numPr>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1B01D6">
      <w:pPr>
        <w:pStyle w:val="ListBullet"/>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1B01D6">
      <w:pPr>
        <w:pStyle w:val="ListBullet"/>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1B01D6">
      <w:pPr>
        <w:pStyle w:val="ListBullet"/>
        <w:numPr>
          <w:ilvl w:val="0"/>
          <w:numId w:val="11"/>
        </w:numPr>
      </w:pPr>
      <w:r>
        <w:rPr>
          <w:noProof/>
          <w:lang w:eastAsia="en-US"/>
        </w:rPr>
        <mc:AlternateContent>
          <mc:Choice Requires="wps">
            <w:drawing>
              <wp:anchor distT="0" distB="0" distL="114300" distR="114300" simplePos="0" relativeHeight="251838464"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95483F" w:rsidRPr="003670AB" w:rsidRDefault="0095483F" w:rsidP="00FC68DB">
                            <w:pPr>
                              <w:pStyle w:val="Caption"/>
                              <w:rPr>
                                <w:b/>
                                <w:bCs/>
                                <w:noProof/>
                                <w:sz w:val="26"/>
                                <w:szCs w:val="28"/>
                              </w:rPr>
                            </w:pPr>
                            <w:bookmarkStart w:id="2164" w:name="_Ref7932243"/>
                            <w:bookmarkStart w:id="2165" w:name="_Toc3557143"/>
                            <w:bookmarkStart w:id="2166" w:name="_Ref7932230"/>
                            <w:bookmarkStart w:id="2167" w:name="_Toc34747396"/>
                            <w:bookmarkStart w:id="2168" w:name="_Toc76030594"/>
                            <w:bookmarkStart w:id="2169" w:name="_Toc86869923"/>
                            <w:r>
                              <w:t xml:space="preserve">Figure </w:t>
                            </w:r>
                            <w:r>
                              <w:fldChar w:fldCharType="begin"/>
                            </w:r>
                            <w:r>
                              <w:instrText xml:space="preserve"> SEQ Figure \* ARABIC </w:instrText>
                            </w:r>
                            <w:r>
                              <w:fldChar w:fldCharType="separate"/>
                            </w:r>
                            <w:r>
                              <w:rPr>
                                <w:noProof/>
                              </w:rPr>
                              <w:t>73</w:t>
                            </w:r>
                            <w:r>
                              <w:fldChar w:fldCharType="end"/>
                            </w:r>
                            <w:bookmarkEnd w:id="2164"/>
                            <w:r>
                              <w:t>: K-Joint Sheet Layout</w:t>
                            </w:r>
                            <w:bookmarkEnd w:id="2165"/>
                            <w:bookmarkEnd w:id="2166"/>
                            <w:bookmarkEnd w:id="2167"/>
                            <w:bookmarkEnd w:id="2168"/>
                            <w:bookmarkEnd w:id="2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7" type="#_x0000_t202" style="position:absolute;left:0;text-align:left;margin-left:248.45pt;margin-top:21.15pt;width:210.1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95483F" w:rsidRPr="003670AB" w:rsidRDefault="0095483F" w:rsidP="00FC68DB">
                      <w:pPr>
                        <w:pStyle w:val="Caption"/>
                        <w:rPr>
                          <w:b/>
                          <w:bCs/>
                          <w:noProof/>
                          <w:sz w:val="26"/>
                          <w:szCs w:val="28"/>
                        </w:rPr>
                      </w:pPr>
                      <w:bookmarkStart w:id="2170" w:name="_Ref7932243"/>
                      <w:bookmarkStart w:id="2171" w:name="_Toc3557143"/>
                      <w:bookmarkStart w:id="2172" w:name="_Ref7932230"/>
                      <w:bookmarkStart w:id="2173" w:name="_Toc34747396"/>
                      <w:bookmarkStart w:id="2174" w:name="_Toc76030594"/>
                      <w:bookmarkStart w:id="2175" w:name="_Toc86869923"/>
                      <w:r>
                        <w:t xml:space="preserve">Figure </w:t>
                      </w:r>
                      <w:r>
                        <w:fldChar w:fldCharType="begin"/>
                      </w:r>
                      <w:r>
                        <w:instrText xml:space="preserve"> SEQ Figure \* ARABIC </w:instrText>
                      </w:r>
                      <w:r>
                        <w:fldChar w:fldCharType="separate"/>
                      </w:r>
                      <w:r>
                        <w:rPr>
                          <w:noProof/>
                        </w:rPr>
                        <w:t>73</w:t>
                      </w:r>
                      <w:r>
                        <w:fldChar w:fldCharType="end"/>
                      </w:r>
                      <w:bookmarkEnd w:id="2170"/>
                      <w:r>
                        <w:t>: K-Joint Sheet Layout</w:t>
                      </w:r>
                      <w:bookmarkEnd w:id="2171"/>
                      <w:bookmarkEnd w:id="2172"/>
                      <w:bookmarkEnd w:id="2173"/>
                      <w:bookmarkEnd w:id="2174"/>
                      <w:bookmarkEnd w:id="2175"/>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Heading4"/>
      </w:pPr>
      <w:bookmarkStart w:id="2176" w:name="_Toc3557051"/>
      <w:bookmarkStart w:id="2177" w:name="_Toc34747301"/>
      <w:bookmarkStart w:id="2178" w:name="_Toc77102120"/>
      <w:r w:rsidRPr="007055D9">
        <w:lastRenderedPageBreak/>
        <w:t>Weld Parameters</w:t>
      </w:r>
      <w:bookmarkEnd w:id="2176"/>
      <w:bookmarkEnd w:id="2177"/>
      <w:bookmarkEnd w:id="2178"/>
    </w:p>
    <w:p w14:paraId="2E3C7F48" w14:textId="77777777" w:rsidR="00FC68DB" w:rsidRPr="007055D9" w:rsidRDefault="00FC68DB" w:rsidP="00B202D2">
      <w:pPr>
        <w:keepNext/>
      </w:pPr>
      <w:r>
        <w:rPr>
          <w:noProof/>
          <w:lang w:val="en-US"/>
        </w:rPr>
        <w:drawing>
          <wp:anchor distT="0" distB="0" distL="114300" distR="114300" simplePos="0" relativeHeight="25160192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93">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9728"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95483F" w:rsidRPr="00C21C59" w:rsidRDefault="0095483F" w:rsidP="00FC68DB">
                            <w:pPr>
                              <w:pStyle w:val="Caption"/>
                              <w:rPr>
                                <w:noProof/>
                                <w:szCs w:val="24"/>
                              </w:rPr>
                            </w:pPr>
                            <w:bookmarkStart w:id="2179" w:name="_Toc3557144"/>
                            <w:bookmarkStart w:id="2180" w:name="_Toc34747397"/>
                            <w:bookmarkStart w:id="2181" w:name="_Toc76030595"/>
                            <w:bookmarkStart w:id="2182"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79"/>
                            <w:bookmarkEnd w:id="2180"/>
                            <w:bookmarkEnd w:id="2181"/>
                            <w:bookmarkEnd w:id="2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8" type="#_x0000_t202" style="position:absolute;left:0;text-align:left;margin-left:250.55pt;margin-top:100.6pt;width:200.7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95483F" w:rsidRPr="00C21C59" w:rsidRDefault="0095483F" w:rsidP="00FC68DB">
                      <w:pPr>
                        <w:pStyle w:val="Caption"/>
                        <w:rPr>
                          <w:noProof/>
                          <w:szCs w:val="24"/>
                        </w:rPr>
                      </w:pPr>
                      <w:bookmarkStart w:id="2183" w:name="_Toc3557144"/>
                      <w:bookmarkStart w:id="2184" w:name="_Toc34747397"/>
                      <w:bookmarkStart w:id="2185" w:name="_Toc76030595"/>
                      <w:bookmarkStart w:id="2186"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83"/>
                      <w:bookmarkEnd w:id="2184"/>
                      <w:bookmarkEnd w:id="2185"/>
                      <w:bookmarkEnd w:id="2186"/>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1B01D6">
      <w:pPr>
        <w:pStyle w:val="ListBullet"/>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1B01D6">
      <w:pPr>
        <w:pStyle w:val="ListBullet"/>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1B01D6">
      <w:pPr>
        <w:pStyle w:val="ListBullet"/>
        <w:keepNext/>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8.3pt" o:ole="">
            <v:imagedata r:id="rId166" o:title=""/>
          </v:shape>
          <o:OLEObject Type="Embed" ProgID="Equation.3" ShapeID="_x0000_i1032" DrawAspect="Content" ObjectID="_1701626148" r:id="rId194"/>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[deg]</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7DDD8659" w:rsidR="00FC68DB" w:rsidRPr="007055D9" w:rsidRDefault="00FC68DB" w:rsidP="00B202D2">
      <w:pPr>
        <w:pStyle w:val="Caption"/>
        <w:spacing w:before="120"/>
      </w:pPr>
      <w:bookmarkStart w:id="2187" w:name="_Toc3566515"/>
      <w:bookmarkStart w:id="2188" w:name="_Toc34747517"/>
      <w:bookmarkStart w:id="2189" w:name="_Toc77095976"/>
      <w:bookmarkStart w:id="2190" w:name="_Toc86874071"/>
      <w:r>
        <w:t xml:space="preserve">Table </w:t>
      </w:r>
      <w:r>
        <w:fldChar w:fldCharType="begin"/>
      </w:r>
      <w:r>
        <w:instrText xml:space="preserve"> SEQ Table \* ARABIC </w:instrText>
      </w:r>
      <w:r>
        <w:fldChar w:fldCharType="separate"/>
      </w:r>
      <w:r w:rsidR="00C07D39">
        <w:rPr>
          <w:noProof/>
        </w:rPr>
        <w:t>118</w:t>
      </w:r>
      <w:r>
        <w:fldChar w:fldCharType="end"/>
      </w:r>
      <w:r>
        <w:t>: Parameters of K-Joint</w:t>
      </w:r>
      <w:bookmarkEnd w:id="2187"/>
      <w:bookmarkEnd w:id="2188"/>
      <w:bookmarkEnd w:id="2189"/>
      <w:bookmarkEnd w:id="2190"/>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Heading4"/>
      </w:pPr>
      <w:bookmarkStart w:id="2191" w:name="_Toc338939226"/>
      <w:bookmarkStart w:id="2192" w:name="_Toc3557052"/>
      <w:bookmarkStart w:id="2193" w:name="_Toc34747302"/>
      <w:bookmarkStart w:id="2194" w:name="_Toc77102121"/>
      <w:r w:rsidRPr="007055D9">
        <w:t>Attributes</w:t>
      </w:r>
      <w:bookmarkEnd w:id="2191"/>
      <w:bookmarkEnd w:id="2192"/>
      <w:bookmarkEnd w:id="2193"/>
      <w:bookmarkEnd w:id="2194"/>
    </w:p>
    <w:p w14:paraId="5D24B36D" w14:textId="77777777" w:rsidR="00FC68DB" w:rsidRPr="007055D9" w:rsidRDefault="00FC68DB" w:rsidP="00B202D2">
      <w:pPr>
        <w:pStyle w:val="Heading5"/>
      </w:pPr>
      <w:bookmarkStart w:id="2195" w:name="_Toc338939228"/>
      <w:r w:rsidRPr="007055D9">
        <w:t xml:space="preserve">Attribute </w:t>
      </w:r>
      <w:r>
        <w:t>"</w:t>
      </w:r>
      <w:r w:rsidRPr="007055D9">
        <w:t>base</w:t>
      </w:r>
      <w:bookmarkEnd w:id="2195"/>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Heading5"/>
      </w:pPr>
      <w:bookmarkStart w:id="2196" w:name="_Toc338939229"/>
      <w:r w:rsidRPr="007055D9">
        <w:t xml:space="preserve">Attribute </w:t>
      </w:r>
      <w:r>
        <w:t>"</w:t>
      </w:r>
      <w:r w:rsidRPr="007055D9">
        <w:t>technology</w:t>
      </w:r>
      <w:bookmarkEnd w:id="2196"/>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ListBullet"/>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ListBullet"/>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ListBullet"/>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1B01D6">
      <w:pPr>
        <w:pStyle w:val="ListBullet"/>
        <w:numPr>
          <w:ilvl w:val="0"/>
          <w:numId w:val="11"/>
        </w:numPr>
        <w:rPr>
          <w:rStyle w:val="XMLElement"/>
        </w:rPr>
      </w:pPr>
      <w:r>
        <w:rPr>
          <w:rStyle w:val="XMLElement"/>
        </w:rPr>
        <w:t>friction</w:t>
      </w:r>
    </w:p>
    <w:p w14:paraId="4060CFDD" w14:textId="77777777" w:rsidR="00FC68DB" w:rsidRPr="007055D9" w:rsidRDefault="00FC68DB" w:rsidP="001B01D6">
      <w:pPr>
        <w:pStyle w:val="ListBullet"/>
        <w:numPr>
          <w:ilvl w:val="0"/>
          <w:numId w:val="11"/>
        </w:numPr>
        <w:rPr>
          <w:rStyle w:val="XMLElement"/>
        </w:rPr>
      </w:pPr>
      <w:r>
        <w:rPr>
          <w:rStyle w:val="XMLElement"/>
        </w:rPr>
        <w:t>brazing</w:t>
      </w:r>
    </w:p>
    <w:p w14:paraId="5D13340A" w14:textId="77777777" w:rsidR="00FC68DB" w:rsidRPr="007055D9" w:rsidRDefault="00FC68DB" w:rsidP="00B202D2">
      <w:pPr>
        <w:pStyle w:val="Heading4"/>
      </w:pPr>
      <w:bookmarkStart w:id="2197" w:name="_Toc338939230"/>
      <w:bookmarkStart w:id="2198" w:name="_Toc3557053"/>
      <w:bookmarkStart w:id="2199" w:name="_Toc34747303"/>
      <w:bookmarkStart w:id="2200" w:name="_Toc77102122"/>
      <w:r w:rsidRPr="007055D9">
        <w:t xml:space="preserve">Element </w:t>
      </w:r>
      <w:r>
        <w:t>"</w:t>
      </w:r>
      <w:r w:rsidRPr="007055D9">
        <w:t>weld_position</w:t>
      </w:r>
      <w:bookmarkEnd w:id="2197"/>
      <w:bookmarkEnd w:id="2198"/>
      <w:r>
        <w:t>"</w:t>
      </w:r>
      <w:bookmarkEnd w:id="2199"/>
      <w:bookmarkEnd w:id="2200"/>
    </w:p>
    <w:p w14:paraId="44C04CE8" w14:textId="77777777" w:rsidR="00FC68DB" w:rsidRPr="007055D9" w:rsidRDefault="00FC68DB" w:rsidP="00B202D2">
      <w:r w:rsidRPr="007055D9">
        <w:t xml:space="preserve">For the element </w:t>
      </w:r>
      <w:r>
        <w:rPr>
          <w:rStyle w:val="XMLElement"/>
        </w:rPr>
        <w:t>&lt;w</w:t>
      </w:r>
      <w:r w:rsidRPr="007055D9">
        <w:rPr>
          <w:rStyle w:val="XMLElement"/>
        </w:rPr>
        <w:t>eld_position</w:t>
      </w:r>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CommentReference"/>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CommentReference"/>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CommentReference"/>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CommentReference"/>
                <w:sz w:val="20"/>
                <w:szCs w:val="20"/>
                <w:lang w:eastAsia="x-none"/>
              </w:rPr>
            </w:pPr>
            <w:r>
              <w:rPr>
                <w:sz w:val="20"/>
                <w:szCs w:val="20"/>
              </w:rPr>
              <w:lastRenderedPageBreak/>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CommentReference"/>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CommentReference"/>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CommentReference"/>
                <w:sz w:val="20"/>
                <w:szCs w:val="20"/>
                <w:lang w:eastAsia="x-none"/>
              </w:rPr>
              <w:t>t</w:t>
            </w:r>
            <w:r w:rsidRPr="000A1539">
              <w:rPr>
                <w:rStyle w:val="CommentReference"/>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r>
              <w:rPr>
                <w:sz w:val="20"/>
                <w:szCs w:val="20"/>
              </w:rPr>
              <w:t>filler_material</w:t>
            </w:r>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CommentReference"/>
                <w:sz w:val="20"/>
                <w:szCs w:val="20"/>
                <w:lang w:eastAsia="x-none"/>
              </w:rPr>
              <w:t>s</w:t>
            </w:r>
            <w:r w:rsidRPr="000A1539">
              <w:rPr>
                <w:rStyle w:val="CommentReference"/>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1C5A1A08" w:rsidR="00FC68DB" w:rsidRDefault="00FC68DB" w:rsidP="00B202D2">
      <w:pPr>
        <w:pStyle w:val="Caption"/>
        <w:spacing w:before="120"/>
      </w:pPr>
      <w:bookmarkStart w:id="2201" w:name="_Toc3566516"/>
      <w:bookmarkStart w:id="2202" w:name="_Toc34747518"/>
      <w:bookmarkStart w:id="2203" w:name="_Toc77095977"/>
      <w:bookmarkStart w:id="2204" w:name="_Toc86874072"/>
      <w:bookmarkStart w:id="2205" w:name="_Toc338939233"/>
      <w:r>
        <w:t xml:space="preserve">Table </w:t>
      </w:r>
      <w:r>
        <w:fldChar w:fldCharType="begin"/>
      </w:r>
      <w:r>
        <w:instrText xml:space="preserve"> SEQ Table \* ARABIC </w:instrText>
      </w:r>
      <w:r>
        <w:fldChar w:fldCharType="separate"/>
      </w:r>
      <w:r w:rsidR="00C07D39">
        <w:rPr>
          <w:noProof/>
        </w:rPr>
        <w:t>119</w:t>
      </w:r>
      <w:r>
        <w:fldChar w:fldCharType="end"/>
      </w:r>
      <w:r>
        <w:t xml:space="preserve">: </w:t>
      </w:r>
      <w:r w:rsidRPr="0008681E">
        <w:t xml:space="preserve">Attributes of element </w:t>
      </w:r>
      <w:r w:rsidRPr="008A1560">
        <w:rPr>
          <w:rStyle w:val="elementdeftypeChar"/>
          <w:rFonts w:eastAsia="Calibri"/>
          <w:b w:val="0"/>
        </w:rPr>
        <w:t>&lt;</w:t>
      </w:r>
      <w:r w:rsidRPr="00E67798">
        <w:rPr>
          <w:rFonts w:ascii="Courier New" w:hAnsi="Courier New" w:cs="Courier New"/>
          <w:kern w:val="22"/>
        </w:rPr>
        <w:t>weld_position/&gt;</w:t>
      </w:r>
      <w:r w:rsidRPr="0008681E">
        <w:t xml:space="preserve"> for </w:t>
      </w:r>
      <w:r>
        <w:t>K Joint</w:t>
      </w:r>
      <w:bookmarkEnd w:id="2201"/>
      <w:bookmarkEnd w:id="2202"/>
      <w:bookmarkEnd w:id="2203"/>
      <w:bookmarkEnd w:id="2204"/>
      <w:r>
        <w:t xml:space="preserve"> </w:t>
      </w:r>
    </w:p>
    <w:p w14:paraId="18F3D8B3" w14:textId="77777777" w:rsidR="00FC68DB" w:rsidRDefault="00FC68DB" w:rsidP="00B202D2">
      <w:pPr>
        <w:pStyle w:val="Heading5"/>
      </w:pPr>
      <w:r w:rsidRPr="007055D9">
        <w:t>Attribute</w:t>
      </w:r>
      <w:r>
        <w:t>s</w:t>
      </w:r>
      <w:r w:rsidRPr="007055D9">
        <w:t xml:space="preserve"> </w:t>
      </w:r>
      <w:r>
        <w:t>"u, x, y, z, reference"</w:t>
      </w:r>
    </w:p>
    <w:p w14:paraId="5DCD1115" w14:textId="3A7BD999" w:rsidR="00FC68DB" w:rsidRDefault="00FC68DB" w:rsidP="00B202D2">
      <w:pPr>
        <w:pStyle w:val="Heading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Heading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443AE68" w14:textId="77777777" w:rsidR="00FC68DB" w:rsidRPr="007055D9" w:rsidRDefault="00FC68DB" w:rsidP="00B202D2">
      <w:pPr>
        <w:pStyle w:val="Heading5"/>
      </w:pPr>
      <w:r w:rsidRPr="007055D9">
        <w:t xml:space="preserve">Attribute </w:t>
      </w:r>
      <w:r>
        <w:t>"</w:t>
      </w:r>
      <w:r w:rsidRPr="007055D9">
        <w:t>section</w:t>
      </w:r>
      <w:bookmarkEnd w:id="2205"/>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ListBullet"/>
        <w:numPr>
          <w:ilvl w:val="0"/>
          <w:numId w:val="11"/>
        </w:numPr>
        <w:rPr>
          <w:rStyle w:val="XMLAttribute"/>
        </w:rPr>
      </w:pPr>
      <w:r w:rsidRPr="007055D9">
        <w:rPr>
          <w:rStyle w:val="XMLAttribute"/>
        </w:rPr>
        <w:t>Fillet</w:t>
      </w:r>
    </w:p>
    <w:p w14:paraId="6EFA61EA" w14:textId="77777777" w:rsidR="00FC68DB" w:rsidRPr="007055D9" w:rsidRDefault="00FC68DB" w:rsidP="001B01D6">
      <w:pPr>
        <w:pStyle w:val="ListBullet"/>
        <w:numPr>
          <w:ilvl w:val="0"/>
          <w:numId w:val="11"/>
        </w:numPr>
        <w:rPr>
          <w:rStyle w:val="XMLAttribute"/>
        </w:rPr>
      </w:pPr>
      <w:r w:rsidRPr="007055D9">
        <w:rPr>
          <w:rStyle w:val="XMLAttribute"/>
        </w:rPr>
        <w:t>HV</w:t>
      </w:r>
    </w:p>
    <w:p w14:paraId="168B496B" w14:textId="77777777" w:rsidR="00FC68DB" w:rsidRPr="007055D9" w:rsidRDefault="00FC68DB" w:rsidP="001B01D6">
      <w:pPr>
        <w:pStyle w:val="ListBullet"/>
        <w:numPr>
          <w:ilvl w:val="0"/>
          <w:numId w:val="11"/>
        </w:numPr>
        <w:rPr>
          <w:rStyle w:val="XMLAttribute"/>
        </w:rPr>
      </w:pPr>
      <w:r w:rsidRPr="007055D9">
        <w:rPr>
          <w:rStyle w:val="XMLAttribute"/>
        </w:rPr>
        <w:t>HY</w:t>
      </w:r>
    </w:p>
    <w:p w14:paraId="788C47A3" w14:textId="77777777" w:rsidR="00FC68DB" w:rsidRPr="007055D9" w:rsidRDefault="00FC68DB" w:rsidP="00B202D2">
      <w:pPr>
        <w:pStyle w:val="Heading5"/>
      </w:pPr>
      <w:bookmarkStart w:id="2206" w:name="_Toc338939234"/>
      <w:r w:rsidRPr="007055D9">
        <w:t xml:space="preserve">Attribute </w:t>
      </w:r>
      <w:r>
        <w:t>"</w:t>
      </w:r>
      <w:r w:rsidRPr="007055D9">
        <w:t>thickness</w:t>
      </w:r>
      <w:bookmarkEnd w:id="2206"/>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936B919" w:rsidR="00FC68DB" w:rsidRDefault="00FC68DB" w:rsidP="00B202D2">
      <w:pPr>
        <w:pStyle w:val="Caption"/>
        <w:spacing w:before="120"/>
      </w:pPr>
      <w:bookmarkStart w:id="2207" w:name="_Toc3566517"/>
      <w:bookmarkStart w:id="2208" w:name="_Toc34747519"/>
      <w:bookmarkStart w:id="2209" w:name="_Toc77095978"/>
      <w:bookmarkStart w:id="2210" w:name="_Toc86874073"/>
      <w:bookmarkStart w:id="2211" w:name="_Toc338939235"/>
      <w:r>
        <w:t xml:space="preserve">Table </w:t>
      </w:r>
      <w:r>
        <w:fldChar w:fldCharType="begin"/>
      </w:r>
      <w:r>
        <w:instrText xml:space="preserve"> SEQ Table \* ARABIC </w:instrText>
      </w:r>
      <w:r>
        <w:fldChar w:fldCharType="separate"/>
      </w:r>
      <w:r w:rsidR="00C07D39">
        <w:rPr>
          <w:noProof/>
        </w:rPr>
        <w:t>120</w:t>
      </w:r>
      <w:r>
        <w:fldChar w:fldCharType="end"/>
      </w:r>
      <w:r>
        <w:t xml:space="preserve">: Value Dependency of Attribute </w:t>
      </w:r>
      <w:r>
        <w:rPr>
          <w:rStyle w:val="elementdeftypeChar"/>
          <w:rFonts w:eastAsia="Calibri"/>
          <w:b w:val="0"/>
        </w:rPr>
        <w:t>thickness</w:t>
      </w:r>
      <w:bookmarkEnd w:id="2207"/>
      <w:bookmarkEnd w:id="2208"/>
      <w:bookmarkEnd w:id="2209"/>
      <w:bookmarkEnd w:id="2210"/>
    </w:p>
    <w:p w14:paraId="435000B6" w14:textId="77777777" w:rsidR="00FC68DB" w:rsidRPr="007055D9" w:rsidRDefault="00FC68DB" w:rsidP="00B202D2">
      <w:pPr>
        <w:pStyle w:val="Heading5"/>
      </w:pPr>
      <w:r w:rsidRPr="007055D9">
        <w:t xml:space="preserve">Attribute </w:t>
      </w:r>
      <w:r>
        <w:t>"</w:t>
      </w:r>
      <w:r w:rsidRPr="007055D9">
        <w:t>angle</w:t>
      </w:r>
      <w:bookmarkEnd w:id="2211"/>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The weld angle of a center weld of a K-Joint is assumed to be parallel to the base sheet (i.e. 0°).</w:t>
      </w:r>
    </w:p>
    <w:p w14:paraId="565175A2" w14:textId="77777777" w:rsidR="00FC68DB" w:rsidRPr="007055D9" w:rsidRDefault="00FC68DB" w:rsidP="00B202D2">
      <w:pPr>
        <w:pStyle w:val="Heading5"/>
      </w:pPr>
      <w:bookmarkStart w:id="2212" w:name="_Toc338939236"/>
      <w:r w:rsidRPr="007055D9">
        <w:t xml:space="preserve">Attribute </w:t>
      </w:r>
      <w:r>
        <w:t>"</w:t>
      </w:r>
      <w:r w:rsidRPr="007055D9">
        <w:t>penetration</w:t>
      </w:r>
      <w:bookmarkEnd w:id="2212"/>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Heading5"/>
      </w:pPr>
      <w:bookmarkStart w:id="2213" w:name="_Toc338939238"/>
      <w:r w:rsidRPr="007055D9">
        <w:lastRenderedPageBreak/>
        <w:t xml:space="preserve">Attribute </w:t>
      </w:r>
      <w:r>
        <w:t>"</w:t>
      </w:r>
      <w:r w:rsidRPr="007055D9">
        <w:t>shape</w:t>
      </w:r>
      <w:bookmarkEnd w:id="2213"/>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Heading5"/>
      </w:pPr>
      <w:bookmarkStart w:id="2214" w:name="_Toc338939239"/>
      <w:r w:rsidRPr="007055D9">
        <w:t xml:space="preserve">Attribute </w:t>
      </w:r>
      <w:r>
        <w:t>"</w:t>
      </w:r>
      <w:r w:rsidRPr="007055D9">
        <w:t>filler</w:t>
      </w:r>
      <w:bookmarkEnd w:id="2214"/>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1B01D6">
      <w:pPr>
        <w:pStyle w:val="ListBullet"/>
        <w:keepNext/>
        <w:numPr>
          <w:ilvl w:val="0"/>
          <w:numId w:val="11"/>
        </w:numPr>
        <w:rPr>
          <w:rStyle w:val="XMLAttribute"/>
        </w:rPr>
      </w:pPr>
      <w:r w:rsidRPr="007055D9">
        <w:rPr>
          <w:rStyle w:val="XMLAttribute"/>
        </w:rPr>
        <w:t>yes</w:t>
      </w:r>
    </w:p>
    <w:p w14:paraId="299E373B" w14:textId="77777777" w:rsidR="00FC68DB" w:rsidRPr="007055D9" w:rsidRDefault="00FC68DB" w:rsidP="001B01D6">
      <w:pPr>
        <w:pStyle w:val="ListBullet"/>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r>
        <w:t>seamwweld&gt;</w:t>
      </w:r>
    </w:p>
    <w:p w14:paraId="61A68801" w14:textId="77777777" w:rsidR="00FC68DB" w:rsidRDefault="00FC68DB" w:rsidP="00B202D2">
      <w:pPr>
        <w:pStyle w:val="XMLCode"/>
        <w:keepNext/>
      </w:pPr>
      <w:r>
        <w:t xml:space="preserve">    &lt;</w:t>
      </w:r>
      <w:r w:rsidRPr="007055D9">
        <w:t>k</w:t>
      </w:r>
      <w:r>
        <w:t>_</w:t>
      </w:r>
      <w:r w:rsidRPr="007055D9">
        <w:t>joint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&lt;sheet_parameter ... /&gt;</w:t>
      </w:r>
    </w:p>
    <w:p w14:paraId="430D1FDE" w14:textId="77777777" w:rsidR="00FC68DB" w:rsidRDefault="00FC68DB" w:rsidP="00B202D2">
      <w:pPr>
        <w:pStyle w:val="XMLCode"/>
      </w:pPr>
      <w:r>
        <w:t xml:space="preserve">        &lt;sheet_parameter ... /&gt;</w:t>
      </w:r>
    </w:p>
    <w:p w14:paraId="698C5EF0" w14:textId="77777777" w:rsidR="00FC68DB" w:rsidRPr="007055D9" w:rsidRDefault="00FC68DB" w:rsidP="00B202D2">
      <w:pPr>
        <w:pStyle w:val="XMLCode"/>
      </w:pPr>
      <w:r>
        <w:t xml:space="preserve">    &lt;/k_joint&gt;</w:t>
      </w:r>
    </w:p>
    <w:p w14:paraId="49230E7B" w14:textId="77777777" w:rsidR="00FC68DB" w:rsidRDefault="00FC68DB" w:rsidP="00B202D2">
      <w:pPr>
        <w:pStyle w:val="XMLCode"/>
      </w:pPr>
      <w:r w:rsidRPr="007055D9">
        <w:t>&lt;/</w:t>
      </w:r>
      <w:r>
        <w:t>seamweld</w:t>
      </w:r>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Heading4"/>
      </w:pPr>
      <w:bookmarkStart w:id="2215" w:name="WeldDefinitionCrossJoint"/>
      <w:bookmarkStart w:id="2216" w:name="_Ref397588351"/>
      <w:bookmarkStart w:id="2217" w:name="_Toc3557054"/>
      <w:bookmarkStart w:id="2218" w:name="_Toc34747304"/>
      <w:bookmarkStart w:id="2219" w:name="_Toc77102123"/>
      <w:bookmarkStart w:id="2220" w:name="_Toc338939116"/>
      <w:bookmarkEnd w:id="2215"/>
      <w:r w:rsidRPr="007055D9">
        <w:t xml:space="preserve">Element </w:t>
      </w:r>
      <w:r>
        <w:t>"sheet_parameter</w:t>
      </w:r>
      <w:bookmarkEnd w:id="2216"/>
      <w:bookmarkEnd w:id="2217"/>
      <w:r>
        <w:t>"</w:t>
      </w:r>
      <w:bookmarkEnd w:id="2218"/>
      <w:bookmarkEnd w:id="2219"/>
    </w:p>
    <w:p w14:paraId="0BEC9635" w14:textId="77777777" w:rsidR="00FC68DB" w:rsidRPr="007055D9" w:rsidRDefault="00FC68DB" w:rsidP="00B202D2">
      <w:pPr>
        <w:keepNext/>
        <w:keepLines/>
      </w:pPr>
      <w:r w:rsidRPr="007055D9">
        <w:t xml:space="preserve">For the element </w:t>
      </w:r>
      <w:r>
        <w:rPr>
          <w:rStyle w:val="XMLElement"/>
        </w:rPr>
        <w:t>&lt;sheet_parameter</w:t>
      </w:r>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CommentReference"/>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r>
              <w:rPr>
                <w:sz w:val="20"/>
                <w:szCs w:val="20"/>
              </w:rPr>
              <w:lastRenderedPageBreak/>
              <w:t xml:space="preserve">sheet_thickness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A829FC5" w:rsidR="00FC68DB" w:rsidRDefault="00FC68DB" w:rsidP="00B202D2">
      <w:pPr>
        <w:pStyle w:val="Caption"/>
        <w:spacing w:before="120"/>
      </w:pPr>
      <w:bookmarkStart w:id="2221" w:name="_Toc3566518"/>
      <w:bookmarkStart w:id="2222" w:name="_Toc34747520"/>
      <w:bookmarkStart w:id="2223" w:name="_Toc77095979"/>
      <w:bookmarkStart w:id="2224" w:name="_Toc86874074"/>
      <w:r>
        <w:t xml:space="preserve">Table </w:t>
      </w:r>
      <w:r>
        <w:fldChar w:fldCharType="begin"/>
      </w:r>
      <w:r>
        <w:instrText xml:space="preserve"> SEQ Table \* ARABIC </w:instrText>
      </w:r>
      <w:r>
        <w:fldChar w:fldCharType="separate"/>
      </w:r>
      <w:r w:rsidR="00C07D39">
        <w:rPr>
          <w:noProof/>
        </w:rPr>
        <w:t>121</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K Joint</w:t>
      </w:r>
      <w:bookmarkEnd w:id="2221"/>
      <w:bookmarkEnd w:id="2222"/>
      <w:bookmarkEnd w:id="2223"/>
      <w:bookmarkEnd w:id="2224"/>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r>
        <w:t>seamweld&gt;</w:t>
      </w:r>
    </w:p>
    <w:p w14:paraId="31CC34ED" w14:textId="77777777" w:rsidR="00FC68DB" w:rsidRPr="007055D9" w:rsidRDefault="00FC68DB" w:rsidP="00B202D2">
      <w:pPr>
        <w:pStyle w:val="XMLCode"/>
        <w:keepNext/>
      </w:pPr>
      <w:r>
        <w:t xml:space="preserve">    &lt;k_joint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ex="1" gap="1.5"</w:t>
      </w:r>
      <w:r w:rsidRPr="009F3818">
        <w:rPr>
          <w:b/>
          <w:color w:val="0070C0"/>
        </w:rPr>
        <w:t xml:space="preserve"> </w:t>
      </w:r>
      <w:r>
        <w:rPr>
          <w:b/>
          <w:color w:val="0070C0"/>
        </w:rPr>
        <w:t>sheet_thickness="1.5" sheet_angle="45"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sheet_angle="30"</w:t>
      </w:r>
      <w:r w:rsidRPr="009F3818">
        <w:rPr>
          <w:b/>
          <w:color w:val="0070C0"/>
        </w:rPr>
        <w:t>/&gt;</w:t>
      </w:r>
    </w:p>
    <w:p w14:paraId="4BC8CBAF" w14:textId="77777777" w:rsidR="00FC68DB" w:rsidRPr="007055D9" w:rsidRDefault="00FC68DB" w:rsidP="00B202D2">
      <w:pPr>
        <w:pStyle w:val="XMLCode"/>
      </w:pPr>
      <w:r>
        <w:t xml:space="preserve">    &lt;/k_joint&gt;</w:t>
      </w:r>
    </w:p>
    <w:p w14:paraId="713AC91F" w14:textId="77777777" w:rsidR="00FC68DB" w:rsidRDefault="00FC68DB" w:rsidP="00B202D2">
      <w:pPr>
        <w:pStyle w:val="XMLCode"/>
      </w:pPr>
      <w:r w:rsidRPr="007055D9">
        <w:t>&lt;/</w:t>
      </w:r>
      <w:r>
        <w:t>seamweld</w:t>
      </w:r>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Heading3"/>
      </w:pPr>
      <w:bookmarkStart w:id="2225" w:name="_Toc3557055"/>
      <w:bookmarkStart w:id="2226" w:name="_Toc34747305"/>
      <w:bookmarkStart w:id="2227" w:name="_Toc77102124"/>
      <w:bookmarkStart w:id="2228" w:name="_Toc86869828"/>
      <w:r>
        <w:t>Cruciform Joint</w:t>
      </w:r>
      <w:bookmarkEnd w:id="2220"/>
      <w:bookmarkEnd w:id="2225"/>
      <w:bookmarkEnd w:id="2226"/>
      <w:bookmarkEnd w:id="2227"/>
      <w:bookmarkEnd w:id="2228"/>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29" w:name="GenericSeamWeldWeldingTechnology"/>
      <w:bookmarkEnd w:id="2229"/>
      <w:r>
        <w:t xml:space="preserve"> </w:t>
      </w:r>
      <w:r w:rsidRPr="007055D9">
        <w:t xml:space="preserve">supports up to four weld positions. Each of the weld positions is specified using the element </w:t>
      </w:r>
      <w:r>
        <w:rPr>
          <w:rStyle w:val="XMLElement"/>
        </w:rPr>
        <w:t>&lt;w</w:t>
      </w:r>
      <w:r w:rsidRPr="007055D9">
        <w:rPr>
          <w:rStyle w:val="XMLElement"/>
        </w:rPr>
        <w:t>eld_positio</w:t>
      </w:r>
      <w:r>
        <w:rPr>
          <w:rStyle w:val="XMLElement"/>
        </w:rPr>
        <w:t>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Heading4"/>
      </w:pPr>
      <w:bookmarkStart w:id="2230" w:name="_Toc3557056"/>
      <w:bookmarkStart w:id="2231" w:name="_Toc34747306"/>
      <w:bookmarkStart w:id="2232" w:name="_Toc77102125"/>
      <w:r>
        <w:rPr>
          <w:noProof/>
          <w:lang w:val="en-US" w:eastAsia="en-US"/>
        </w:rPr>
        <w:drawing>
          <wp:anchor distT="0" distB="0" distL="114300" distR="114300" simplePos="0" relativeHeight="251613184"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30"/>
      <w:bookmarkEnd w:id="2231"/>
      <w:bookmarkEnd w:id="2232"/>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1B01D6">
      <w:pPr>
        <w:pStyle w:val="ListBullet"/>
        <w:keepNext/>
        <w:numPr>
          <w:ilvl w:val="0"/>
          <w:numId w:val="11"/>
        </w:numPr>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1B01D6">
      <w:pPr>
        <w:pStyle w:val="ListBullet"/>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1B01D6">
      <w:pPr>
        <w:pStyle w:val="ListBullet"/>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1B01D6">
      <w:pPr>
        <w:pStyle w:val="ListBullet"/>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ListBullet"/>
        <w:tabs>
          <w:tab w:val="clear" w:pos="454"/>
        </w:tabs>
        <w:ind w:firstLine="0"/>
      </w:pPr>
    </w:p>
    <w:p w14:paraId="34BD949F" w14:textId="77777777" w:rsidR="00FC68DB" w:rsidRPr="007055D9" w:rsidRDefault="00FC68DB" w:rsidP="00B202D2">
      <w:pPr>
        <w:pStyle w:val="Heading4"/>
      </w:pPr>
      <w:bookmarkStart w:id="2233" w:name="_Toc3557057"/>
      <w:bookmarkStart w:id="2234" w:name="_Toc34747307"/>
      <w:bookmarkStart w:id="2235" w:name="_Toc77102126"/>
      <w:r>
        <w:rPr>
          <w:noProof/>
          <w:lang w:val="en-US" w:eastAsia="en-US"/>
        </w:rPr>
        <mc:AlternateContent>
          <mc:Choice Requires="wps">
            <w:drawing>
              <wp:anchor distT="0" distB="0" distL="114300" distR="114300" simplePos="0" relativeHeight="251860992"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95483F" w:rsidRPr="00412853" w:rsidRDefault="0095483F" w:rsidP="00FC68DB">
                            <w:pPr>
                              <w:pStyle w:val="Caption"/>
                              <w:rPr>
                                <w:noProof/>
                                <w:szCs w:val="24"/>
                              </w:rPr>
                            </w:pPr>
                            <w:bookmarkStart w:id="2236" w:name="_Toc3557145"/>
                            <w:bookmarkStart w:id="2237" w:name="_Toc34747398"/>
                            <w:bookmarkStart w:id="2238" w:name="_Toc76030596"/>
                            <w:bookmarkStart w:id="2239"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36"/>
                            <w:bookmarkEnd w:id="2237"/>
                            <w:bookmarkEnd w:id="2238"/>
                            <w:bookmarkEnd w:id="2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9" type="#_x0000_t202" style="position:absolute;left:0;text-align:left;margin-left:250.65pt;margin-top:.2pt;width:174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95483F" w:rsidRPr="00412853" w:rsidRDefault="0095483F" w:rsidP="00FC68DB">
                      <w:pPr>
                        <w:pStyle w:val="Caption"/>
                        <w:rPr>
                          <w:noProof/>
                          <w:szCs w:val="24"/>
                        </w:rPr>
                      </w:pPr>
                      <w:bookmarkStart w:id="2240" w:name="_Toc3557145"/>
                      <w:bookmarkStart w:id="2241" w:name="_Toc34747398"/>
                      <w:bookmarkStart w:id="2242" w:name="_Toc76030596"/>
                      <w:bookmarkStart w:id="2243"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40"/>
                      <w:bookmarkEnd w:id="2241"/>
                      <w:bookmarkEnd w:id="2242"/>
                      <w:bookmarkEnd w:id="2243"/>
                    </w:p>
                  </w:txbxContent>
                </v:textbox>
              </v:shape>
            </w:pict>
          </mc:Fallback>
        </mc:AlternateContent>
      </w:r>
      <w:r w:rsidRPr="007055D9">
        <w:t>Weld Parameters</w:t>
      </w:r>
      <w:bookmarkEnd w:id="2233"/>
      <w:bookmarkEnd w:id="2234"/>
      <w:bookmarkEnd w:id="2235"/>
    </w:p>
    <w:p w14:paraId="67FB726C" w14:textId="77777777" w:rsidR="00FC68DB" w:rsidRPr="007055D9" w:rsidRDefault="00FC68DB" w:rsidP="00B202D2">
      <w:r>
        <w:rPr>
          <w:noProof/>
          <w:lang w:val="en-US"/>
        </w:rPr>
        <w:drawing>
          <wp:anchor distT="0" distB="0" distL="114300" distR="114300" simplePos="0" relativeHeight="251645952"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24448"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5712"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40"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2256"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95483F" w:rsidRPr="006E5062" w:rsidRDefault="0095483F" w:rsidP="00FC68DB">
                            <w:pPr>
                              <w:pStyle w:val="Caption"/>
                              <w:rPr>
                                <w:noProof/>
                                <w:szCs w:val="24"/>
                              </w:rPr>
                            </w:pPr>
                            <w:bookmarkStart w:id="2244" w:name="_Toc3557146"/>
                            <w:bookmarkStart w:id="2245" w:name="_Toc34747399"/>
                            <w:bookmarkStart w:id="2246" w:name="_Toc76030597"/>
                            <w:bookmarkStart w:id="2247"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44"/>
                            <w:bookmarkEnd w:id="2245"/>
                            <w:bookmarkEnd w:id="2246"/>
                            <w:bookmarkEnd w:id="2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50" type="#_x0000_t202" style="position:absolute;left:0;text-align:left;margin-left:257.85pt;margin-top:139.7pt;width:172.5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95483F" w:rsidRPr="006E5062" w:rsidRDefault="0095483F" w:rsidP="00FC68DB">
                      <w:pPr>
                        <w:pStyle w:val="Caption"/>
                        <w:rPr>
                          <w:noProof/>
                          <w:szCs w:val="24"/>
                        </w:rPr>
                      </w:pPr>
                      <w:bookmarkStart w:id="2248" w:name="_Toc3557146"/>
                      <w:bookmarkStart w:id="2249" w:name="_Toc34747399"/>
                      <w:bookmarkStart w:id="2250" w:name="_Toc76030597"/>
                      <w:bookmarkStart w:id="2251"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48"/>
                      <w:bookmarkEnd w:id="2249"/>
                      <w:bookmarkEnd w:id="2250"/>
                      <w:bookmarkEnd w:id="2251"/>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1B01D6">
      <w:pPr>
        <w:pStyle w:val="ListBullet"/>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1B01D6">
      <w:pPr>
        <w:pStyle w:val="ListBullet"/>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1B01D6">
      <w:pPr>
        <w:pStyle w:val="ListBullet"/>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2A4B7332" w14:textId="05DA12A2" w:rsidR="00FC68DB" w:rsidRDefault="007051AA" w:rsidP="00B202D2">
      <w:r>
        <w:br/>
      </w:r>
      <w:r>
        <w:br/>
      </w:r>
      <w:r>
        <w:br/>
      </w:r>
      <w:r>
        <w:br/>
      </w:r>
      <w:r>
        <w:br/>
      </w:r>
    </w:p>
    <w:p w14:paraId="2B8F060E"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28E8061A" w14:textId="77777777" w:rsidR="00FC68DB" w:rsidRPr="007055D9" w:rsidRDefault="00FC68DB" w:rsidP="00B202D2">
      <w:r w:rsidRPr="007055D9">
        <w:lastRenderedPageBreak/>
        <w:t xml:space="preserve">This is computed by </w:t>
      </w:r>
      <w:r w:rsidRPr="007055D9">
        <w:rPr>
          <w:position w:val="-32"/>
        </w:rPr>
        <w:object w:dxaOrig="1240" w:dyaOrig="700" w14:anchorId="424B57C3">
          <v:shape id="_x0000_i1033" type="#_x0000_t75" style="width:63.8pt;height:38.3pt" o:ole="">
            <v:imagedata r:id="rId166" o:title=""/>
          </v:shape>
          <o:OLEObject Type="Embed" ProgID="Equation.3" ShapeID="_x0000_i1033" DrawAspect="Content" ObjectID="_1701626149" r:id="rId197"/>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[deg]</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21B66576" w:rsidR="00FC68DB" w:rsidRDefault="00FC68DB" w:rsidP="00B202D2">
      <w:pPr>
        <w:pStyle w:val="Caption"/>
        <w:spacing w:before="120"/>
      </w:pPr>
      <w:bookmarkStart w:id="2252" w:name="_Toc3566519"/>
      <w:bookmarkStart w:id="2253" w:name="_Toc34747521"/>
      <w:bookmarkStart w:id="2254" w:name="_Toc77095980"/>
      <w:bookmarkStart w:id="2255" w:name="_Toc86874075"/>
      <w:bookmarkStart w:id="2256" w:name="_Toc338939241"/>
      <w:bookmarkStart w:id="2257" w:name="_Toc288196482"/>
      <w:bookmarkStart w:id="2258" w:name="_Toc288200784"/>
      <w:bookmarkStart w:id="2259" w:name="_Toc338938909"/>
      <w:bookmarkStart w:id="2260" w:name="_Toc338939128"/>
      <w:bookmarkEnd w:id="1766"/>
      <w:r>
        <w:t xml:space="preserve">Table </w:t>
      </w:r>
      <w:r>
        <w:fldChar w:fldCharType="begin"/>
      </w:r>
      <w:r>
        <w:instrText xml:space="preserve"> SEQ Table \* ARABIC </w:instrText>
      </w:r>
      <w:r>
        <w:fldChar w:fldCharType="separate"/>
      </w:r>
      <w:r w:rsidR="00C07D39">
        <w:rPr>
          <w:noProof/>
        </w:rPr>
        <w:t>122</w:t>
      </w:r>
      <w:r>
        <w:fldChar w:fldCharType="end"/>
      </w:r>
      <w:r>
        <w:t>: Parameters of Cruciform Joint</w:t>
      </w:r>
      <w:bookmarkEnd w:id="2252"/>
      <w:bookmarkEnd w:id="2253"/>
      <w:bookmarkEnd w:id="2254"/>
      <w:bookmarkEnd w:id="2255"/>
    </w:p>
    <w:p w14:paraId="67851E1D" w14:textId="77777777" w:rsidR="00FC68DB" w:rsidRPr="007055D9" w:rsidRDefault="00FC68DB" w:rsidP="00B202D2">
      <w:pPr>
        <w:pStyle w:val="Heading4"/>
      </w:pPr>
      <w:bookmarkStart w:id="2261" w:name="_Toc3557058"/>
      <w:bookmarkStart w:id="2262" w:name="_Toc34747308"/>
      <w:bookmarkStart w:id="2263" w:name="_Toc77102127"/>
      <w:r w:rsidRPr="007055D9">
        <w:t>Attributes</w:t>
      </w:r>
      <w:bookmarkEnd w:id="2256"/>
      <w:bookmarkEnd w:id="2261"/>
      <w:bookmarkEnd w:id="2262"/>
      <w:bookmarkEnd w:id="2263"/>
    </w:p>
    <w:p w14:paraId="78E13020" w14:textId="77777777" w:rsidR="00FC68DB" w:rsidRPr="007055D9" w:rsidRDefault="00FC68DB" w:rsidP="00B202D2">
      <w:pPr>
        <w:pStyle w:val="Heading5"/>
      </w:pPr>
      <w:bookmarkStart w:id="2264" w:name="_Toc338939243"/>
      <w:r w:rsidRPr="007055D9">
        <w:t xml:space="preserve">Attribute </w:t>
      </w:r>
      <w:r>
        <w:t>"</w:t>
      </w:r>
      <w:r w:rsidRPr="007055D9">
        <w:t>base</w:t>
      </w:r>
      <w:bookmarkEnd w:id="2264"/>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Heading5"/>
      </w:pPr>
      <w:bookmarkStart w:id="2265" w:name="_Toc338939244"/>
      <w:r w:rsidRPr="007055D9">
        <w:t xml:space="preserve">Attribute </w:t>
      </w:r>
      <w:r>
        <w:t>"</w:t>
      </w:r>
      <w:r w:rsidRPr="007055D9">
        <w:t>technology</w:t>
      </w:r>
      <w:bookmarkEnd w:id="2265"/>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ListBullet"/>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ListBullet"/>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ListBullet"/>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1B01D6">
      <w:pPr>
        <w:pStyle w:val="ListBullet"/>
        <w:numPr>
          <w:ilvl w:val="0"/>
          <w:numId w:val="11"/>
        </w:numPr>
        <w:rPr>
          <w:rStyle w:val="XMLElement"/>
        </w:rPr>
      </w:pPr>
      <w:r>
        <w:rPr>
          <w:rStyle w:val="XMLElement"/>
        </w:rPr>
        <w:t>friction</w:t>
      </w:r>
    </w:p>
    <w:p w14:paraId="680FA9D8" w14:textId="77777777" w:rsidR="00FC68DB" w:rsidRPr="007055D9" w:rsidRDefault="00FC68DB" w:rsidP="001B01D6">
      <w:pPr>
        <w:pStyle w:val="ListBullet"/>
        <w:numPr>
          <w:ilvl w:val="0"/>
          <w:numId w:val="11"/>
        </w:numPr>
        <w:rPr>
          <w:rStyle w:val="XMLElement"/>
        </w:rPr>
      </w:pPr>
      <w:r>
        <w:rPr>
          <w:rStyle w:val="XMLElement"/>
        </w:rPr>
        <w:t>brazing</w:t>
      </w:r>
    </w:p>
    <w:p w14:paraId="3BF3BB34" w14:textId="77777777" w:rsidR="00FC68DB" w:rsidRPr="007055D9" w:rsidRDefault="00FC68DB" w:rsidP="00B202D2">
      <w:pPr>
        <w:pStyle w:val="Heading4"/>
      </w:pPr>
      <w:bookmarkStart w:id="2266" w:name="_Toc338939245"/>
      <w:bookmarkStart w:id="2267" w:name="_Toc3557059"/>
      <w:bookmarkStart w:id="2268" w:name="_Toc34747309"/>
      <w:bookmarkStart w:id="2269" w:name="_Toc77102128"/>
      <w:r w:rsidRPr="007055D9">
        <w:t xml:space="preserve">Element </w:t>
      </w:r>
      <w:r>
        <w:t>"</w:t>
      </w:r>
      <w:r w:rsidRPr="007055D9">
        <w:t>weld_position</w:t>
      </w:r>
      <w:bookmarkEnd w:id="2266"/>
      <w:bookmarkEnd w:id="2267"/>
      <w:r>
        <w:t>"</w:t>
      </w:r>
      <w:bookmarkEnd w:id="2268"/>
      <w:bookmarkEnd w:id="2269"/>
    </w:p>
    <w:p w14:paraId="10619DC6" w14:textId="77777777" w:rsidR="00FC68DB" w:rsidRPr="007055D9" w:rsidRDefault="00FC68DB" w:rsidP="00B202D2">
      <w:r w:rsidRPr="007055D9">
        <w:t xml:space="preserve">For the element </w:t>
      </w:r>
      <w:r>
        <w:rPr>
          <w:rStyle w:val="XMLElement"/>
        </w:rPr>
        <w:t>&lt;w</w:t>
      </w:r>
      <w:r w:rsidRPr="007055D9">
        <w:rPr>
          <w:rStyle w:val="XMLElement"/>
        </w:rPr>
        <w:t>eld_positio</w:t>
      </w:r>
      <w:r>
        <w:rPr>
          <w:rStyle w:val="XMLElement"/>
        </w:rPr>
        <w:t>n/&gt;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CommentReference"/>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CommentReference"/>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CommentReference"/>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CommentReference"/>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CommentReference"/>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CommentReference"/>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CommentReference"/>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r>
              <w:rPr>
                <w:sz w:val="20"/>
                <w:szCs w:val="20"/>
              </w:rPr>
              <w:t>filler_material</w:t>
            </w:r>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CommentReference"/>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5B69F435" w:rsidR="00FC68DB" w:rsidRDefault="00FC68DB" w:rsidP="00B202D2">
      <w:pPr>
        <w:pStyle w:val="Caption"/>
        <w:spacing w:before="120"/>
      </w:pPr>
      <w:bookmarkStart w:id="2270" w:name="_Toc3566520"/>
      <w:bookmarkStart w:id="2271" w:name="_Toc34747522"/>
      <w:bookmarkStart w:id="2272" w:name="_Toc77095981"/>
      <w:bookmarkStart w:id="2273" w:name="_Toc86874076"/>
      <w:bookmarkStart w:id="2274" w:name="_Toc338939248"/>
      <w:r>
        <w:t xml:space="preserve">Table </w:t>
      </w:r>
      <w:r>
        <w:fldChar w:fldCharType="begin"/>
      </w:r>
      <w:r>
        <w:instrText xml:space="preserve"> SEQ Table \* ARABIC </w:instrText>
      </w:r>
      <w:r>
        <w:fldChar w:fldCharType="separate"/>
      </w:r>
      <w:r w:rsidR="00C07D39">
        <w:rPr>
          <w:noProof/>
        </w:rPr>
        <w:t>123</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Cruciform Joint</w:t>
      </w:r>
      <w:bookmarkEnd w:id="2270"/>
      <w:bookmarkEnd w:id="2271"/>
      <w:bookmarkEnd w:id="2272"/>
      <w:bookmarkEnd w:id="2273"/>
      <w:r>
        <w:t xml:space="preserve"> </w:t>
      </w:r>
    </w:p>
    <w:p w14:paraId="5EEB48C6" w14:textId="77777777" w:rsidR="00FC68DB" w:rsidRDefault="00FC68DB" w:rsidP="00B202D2">
      <w:pPr>
        <w:pStyle w:val="Heading5"/>
      </w:pPr>
      <w:r w:rsidRPr="007055D9">
        <w:lastRenderedPageBreak/>
        <w:t>Attribute</w:t>
      </w:r>
      <w:r>
        <w:t>s</w:t>
      </w:r>
      <w:r w:rsidRPr="007055D9">
        <w:t xml:space="preserve"> </w:t>
      </w:r>
      <w:r>
        <w:t>"u, x, y, z, reference"</w:t>
      </w:r>
    </w:p>
    <w:p w14:paraId="0353B976" w14:textId="5617CD87" w:rsidR="00FC68DB" w:rsidRDefault="00FC68DB" w:rsidP="00B202D2">
      <w:pPr>
        <w:pStyle w:val="Heading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Heading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3E717F15" w14:textId="77777777" w:rsidR="00FC68DB" w:rsidRPr="007055D9" w:rsidRDefault="00FC68DB" w:rsidP="00B202D2">
      <w:pPr>
        <w:pStyle w:val="Heading5"/>
      </w:pPr>
      <w:r w:rsidRPr="007055D9">
        <w:t xml:space="preserve">Attribute </w:t>
      </w:r>
      <w:r>
        <w:t>"</w:t>
      </w:r>
      <w:r w:rsidRPr="007055D9">
        <w:t>section</w:t>
      </w:r>
      <w:bookmarkEnd w:id="2274"/>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1B01D6">
      <w:pPr>
        <w:pStyle w:val="ListBullet"/>
        <w:keepNext/>
        <w:numPr>
          <w:ilvl w:val="0"/>
          <w:numId w:val="11"/>
        </w:numPr>
        <w:rPr>
          <w:rStyle w:val="XMLAttribute"/>
        </w:rPr>
      </w:pPr>
      <w:r w:rsidRPr="007055D9">
        <w:rPr>
          <w:rStyle w:val="XMLAttribute"/>
        </w:rPr>
        <w:t>Fillet</w:t>
      </w:r>
    </w:p>
    <w:p w14:paraId="15A9300F" w14:textId="77777777" w:rsidR="00FC68DB" w:rsidRPr="007055D9" w:rsidRDefault="00FC68DB" w:rsidP="001B01D6">
      <w:pPr>
        <w:pStyle w:val="ListBullet"/>
        <w:numPr>
          <w:ilvl w:val="0"/>
          <w:numId w:val="11"/>
        </w:numPr>
        <w:rPr>
          <w:rStyle w:val="XMLAttribute"/>
        </w:rPr>
      </w:pPr>
      <w:r w:rsidRPr="007055D9">
        <w:rPr>
          <w:rStyle w:val="XMLAttribute"/>
        </w:rPr>
        <w:t>HV</w:t>
      </w:r>
    </w:p>
    <w:p w14:paraId="16A5616E" w14:textId="77777777" w:rsidR="00FC68DB" w:rsidRPr="007055D9" w:rsidRDefault="00FC68DB" w:rsidP="001B01D6">
      <w:pPr>
        <w:pStyle w:val="ListBullet"/>
        <w:numPr>
          <w:ilvl w:val="0"/>
          <w:numId w:val="11"/>
        </w:numPr>
        <w:rPr>
          <w:rStyle w:val="XMLAttribute"/>
        </w:rPr>
      </w:pPr>
      <w:r w:rsidRPr="007055D9">
        <w:rPr>
          <w:rStyle w:val="XMLAttribute"/>
        </w:rPr>
        <w:t>HY</w:t>
      </w:r>
    </w:p>
    <w:p w14:paraId="6197725B" w14:textId="77777777" w:rsidR="00FC68DB" w:rsidRPr="007055D9" w:rsidRDefault="00FC68DB" w:rsidP="00B202D2">
      <w:pPr>
        <w:pStyle w:val="Heading5"/>
      </w:pPr>
      <w:bookmarkStart w:id="2275" w:name="_Toc338939249"/>
      <w:r w:rsidRPr="007055D9">
        <w:t xml:space="preserve">Attribute </w:t>
      </w:r>
      <w:r>
        <w:t>"</w:t>
      </w:r>
      <w:r w:rsidRPr="007055D9">
        <w:t>thickness</w:t>
      </w:r>
      <w:bookmarkEnd w:id="2275"/>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511A4DCA" w:rsidR="00FC68DB" w:rsidRDefault="00FC68DB" w:rsidP="00B202D2">
      <w:pPr>
        <w:pStyle w:val="Caption"/>
        <w:spacing w:before="120"/>
      </w:pPr>
      <w:bookmarkStart w:id="2276" w:name="_Toc3566521"/>
      <w:bookmarkStart w:id="2277" w:name="_Toc34747523"/>
      <w:bookmarkStart w:id="2278" w:name="_Toc77095982"/>
      <w:bookmarkStart w:id="2279" w:name="_Toc86874077"/>
      <w:bookmarkStart w:id="2280" w:name="_Toc338939250"/>
      <w:r>
        <w:t xml:space="preserve">Table </w:t>
      </w:r>
      <w:r>
        <w:fldChar w:fldCharType="begin"/>
      </w:r>
      <w:r>
        <w:instrText xml:space="preserve"> SEQ Table \* ARABIC </w:instrText>
      </w:r>
      <w:r>
        <w:fldChar w:fldCharType="separate"/>
      </w:r>
      <w:r w:rsidR="00C07D39">
        <w:rPr>
          <w:noProof/>
        </w:rPr>
        <w:t>124</w:t>
      </w:r>
      <w:r>
        <w:fldChar w:fldCharType="end"/>
      </w:r>
      <w:r>
        <w:t xml:space="preserve">: Value Dependency of Attribute </w:t>
      </w:r>
      <w:r>
        <w:rPr>
          <w:rStyle w:val="elementdeftypeChar"/>
          <w:rFonts w:eastAsia="Calibri"/>
          <w:b w:val="0"/>
        </w:rPr>
        <w:t>thickness</w:t>
      </w:r>
      <w:bookmarkEnd w:id="2276"/>
      <w:bookmarkEnd w:id="2277"/>
      <w:bookmarkEnd w:id="2278"/>
      <w:bookmarkEnd w:id="2279"/>
    </w:p>
    <w:p w14:paraId="7171C538" w14:textId="77777777" w:rsidR="00FC68DB" w:rsidRPr="007055D9" w:rsidRDefault="00FC68DB" w:rsidP="00B202D2">
      <w:pPr>
        <w:pStyle w:val="Heading5"/>
      </w:pPr>
      <w:r w:rsidRPr="007055D9">
        <w:t xml:space="preserve">Attribute </w:t>
      </w:r>
      <w:r>
        <w:t>"</w:t>
      </w:r>
      <w:r w:rsidRPr="007055D9">
        <w:t>angle</w:t>
      </w:r>
      <w:bookmarkEnd w:id="2280"/>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Heading5"/>
      </w:pPr>
      <w:bookmarkStart w:id="2281" w:name="_Toc338939251"/>
      <w:r w:rsidRPr="007055D9">
        <w:t xml:space="preserve">Attribute </w:t>
      </w:r>
      <w:r>
        <w:t>"</w:t>
      </w:r>
      <w:r w:rsidRPr="007055D9">
        <w:t>penetration</w:t>
      </w:r>
      <w:bookmarkEnd w:id="2281"/>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ootnoteReference"/>
        </w:rPr>
        <w:footnoteReference w:id="26"/>
      </w:r>
      <w:r w:rsidRPr="007055D9">
        <w:t>.</w:t>
      </w:r>
    </w:p>
    <w:p w14:paraId="2450D773" w14:textId="77777777" w:rsidR="00FC68DB" w:rsidRPr="007055D9" w:rsidRDefault="00FC68DB" w:rsidP="00B202D2">
      <w:pPr>
        <w:pStyle w:val="Heading5"/>
      </w:pPr>
      <w:bookmarkStart w:id="2282" w:name="_Toc338939253"/>
      <w:r w:rsidRPr="007055D9">
        <w:t xml:space="preserve">Attribute </w:t>
      </w:r>
      <w:r>
        <w:t>"</w:t>
      </w:r>
      <w:r w:rsidRPr="007055D9">
        <w:t>shape</w:t>
      </w:r>
      <w:bookmarkEnd w:id="2282"/>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Heading5"/>
      </w:pPr>
      <w:bookmarkStart w:id="2283" w:name="_Toc338939254"/>
      <w:r w:rsidRPr="007055D9">
        <w:t xml:space="preserve">Attribute </w:t>
      </w:r>
      <w:r>
        <w:t>"</w:t>
      </w:r>
      <w:r w:rsidRPr="007055D9">
        <w:t>filler</w:t>
      </w:r>
      <w:bookmarkEnd w:id="2283"/>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1B01D6">
      <w:pPr>
        <w:pStyle w:val="ListBullet"/>
        <w:numPr>
          <w:ilvl w:val="0"/>
          <w:numId w:val="11"/>
        </w:numPr>
        <w:rPr>
          <w:rStyle w:val="XMLAttribute"/>
        </w:rPr>
      </w:pPr>
      <w:r w:rsidRPr="007055D9">
        <w:rPr>
          <w:rStyle w:val="XMLAttribute"/>
        </w:rPr>
        <w:t>yes</w:t>
      </w:r>
    </w:p>
    <w:p w14:paraId="6F7298ED" w14:textId="77777777" w:rsidR="00FC68DB" w:rsidRPr="007055D9" w:rsidRDefault="00FC68DB" w:rsidP="001B01D6">
      <w:pPr>
        <w:pStyle w:val="ListBullet"/>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lastRenderedPageBreak/>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r>
        <w:t>seamweld&gt;</w:t>
      </w:r>
    </w:p>
    <w:p w14:paraId="6E9C1C12" w14:textId="77777777" w:rsidR="00FC68DB" w:rsidRDefault="00FC68DB" w:rsidP="00B202D2">
      <w:pPr>
        <w:pStyle w:val="XMLCode"/>
        <w:keepNext/>
      </w:pPr>
      <w:r>
        <w:t xml:space="preserve">    &lt;cruciform_joint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&lt;sheet_parameter ... /&gt;</w:t>
      </w:r>
    </w:p>
    <w:p w14:paraId="4080D286" w14:textId="77777777" w:rsidR="00FC68DB" w:rsidRDefault="00FC68DB" w:rsidP="00B202D2">
      <w:pPr>
        <w:pStyle w:val="XMLCode"/>
      </w:pPr>
      <w:r>
        <w:t xml:space="preserve">        &lt;sheet_parameter ... /&gt;</w:t>
      </w:r>
    </w:p>
    <w:p w14:paraId="291938F8" w14:textId="77777777" w:rsidR="00FC68DB" w:rsidRDefault="00FC68DB" w:rsidP="00B202D2">
      <w:pPr>
        <w:pStyle w:val="XMLCode"/>
      </w:pPr>
      <w:r>
        <w:t xml:space="preserve">    &lt;/cruciform_joint&gt;</w:t>
      </w:r>
    </w:p>
    <w:p w14:paraId="47AB5736" w14:textId="77777777" w:rsidR="00FC68DB" w:rsidRDefault="00FC68DB" w:rsidP="00B202D2">
      <w:pPr>
        <w:pStyle w:val="XMLCode"/>
      </w:pPr>
      <w:r w:rsidRPr="007055D9">
        <w:t>&lt;/</w:t>
      </w:r>
      <w:r>
        <w:t>seamweld</w:t>
      </w:r>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Heading4"/>
      </w:pPr>
      <w:bookmarkStart w:id="2284" w:name="GenericSeamWeldWeld"/>
      <w:bookmarkStart w:id="2285" w:name="_Toc3557060"/>
      <w:bookmarkStart w:id="2286" w:name="_Toc34747310"/>
      <w:bookmarkStart w:id="2287" w:name="_Toc77102129"/>
      <w:bookmarkStart w:id="2288" w:name="_Toc338938919"/>
      <w:bookmarkStart w:id="2289" w:name="_Toc338939255"/>
      <w:bookmarkEnd w:id="2257"/>
      <w:bookmarkEnd w:id="2258"/>
      <w:bookmarkEnd w:id="2259"/>
      <w:bookmarkEnd w:id="2260"/>
      <w:bookmarkEnd w:id="2284"/>
      <w:r w:rsidRPr="007055D9">
        <w:t xml:space="preserve">Element </w:t>
      </w:r>
      <w:r>
        <w:t>"sheet_parameter</w:t>
      </w:r>
      <w:bookmarkEnd w:id="2285"/>
      <w:r>
        <w:t>"</w:t>
      </w:r>
      <w:bookmarkEnd w:id="2286"/>
      <w:bookmarkEnd w:id="2287"/>
    </w:p>
    <w:p w14:paraId="468E027E" w14:textId="77777777" w:rsidR="00FC68DB" w:rsidRPr="007055D9" w:rsidRDefault="00FC68DB" w:rsidP="00B202D2">
      <w:pPr>
        <w:keepNext/>
        <w:keepLines/>
      </w:pPr>
      <w:r w:rsidRPr="007055D9">
        <w:t xml:space="preserve">For the element </w:t>
      </w:r>
      <w:r>
        <w:rPr>
          <w:rStyle w:val="XMLElement"/>
        </w:rPr>
        <w:t>&lt;sheet_parameter/&gt;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CommentReference"/>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r>
              <w:rPr>
                <w:sz w:val="20"/>
                <w:szCs w:val="20"/>
              </w:rPr>
              <w:t>sheet_thickness</w:t>
            </w:r>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67362D1E" w:rsidR="00FC68DB" w:rsidRDefault="00FC68DB" w:rsidP="00B202D2">
      <w:pPr>
        <w:pStyle w:val="Caption"/>
        <w:spacing w:before="120"/>
      </w:pPr>
      <w:bookmarkStart w:id="2290" w:name="_Toc3566522"/>
      <w:bookmarkStart w:id="2291" w:name="_Toc34747524"/>
      <w:bookmarkStart w:id="2292" w:name="_Toc77095983"/>
      <w:bookmarkStart w:id="2293" w:name="_Toc86874078"/>
      <w:r>
        <w:t xml:space="preserve">Table </w:t>
      </w:r>
      <w:r>
        <w:fldChar w:fldCharType="begin"/>
      </w:r>
      <w:r>
        <w:instrText xml:space="preserve"> SEQ Table \* ARABIC </w:instrText>
      </w:r>
      <w:r>
        <w:fldChar w:fldCharType="separate"/>
      </w:r>
      <w:r w:rsidR="00C07D39">
        <w:rPr>
          <w:noProof/>
        </w:rPr>
        <w:t>125</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Cruciform Joint</w:t>
      </w:r>
      <w:bookmarkEnd w:id="2290"/>
      <w:bookmarkEnd w:id="2291"/>
      <w:bookmarkEnd w:id="2292"/>
      <w:bookmarkEnd w:id="2293"/>
    </w:p>
    <w:p w14:paraId="117509ED" w14:textId="77777777" w:rsidR="00FC68DB" w:rsidRPr="00D0519E" w:rsidRDefault="00FC68DB" w:rsidP="00B202D2">
      <w:pPr>
        <w:pStyle w:val="Example"/>
        <w:keepNext/>
        <w:rPr>
          <w:b/>
          <w:bCs/>
          <w:sz w:val="24"/>
          <w:szCs w:val="24"/>
        </w:rPr>
      </w:pPr>
      <w:r w:rsidRPr="00D0519E">
        <w:rPr>
          <w:b/>
          <w:bCs/>
          <w:sz w:val="24"/>
          <w:szCs w:val="24"/>
        </w:rPr>
        <w:lastRenderedPageBreak/>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r>
        <w:t>seamweld&gt;</w:t>
      </w:r>
    </w:p>
    <w:p w14:paraId="55F41C3A" w14:textId="77777777" w:rsidR="00FC68DB" w:rsidRPr="007055D9" w:rsidRDefault="00FC68DB" w:rsidP="00B202D2">
      <w:pPr>
        <w:pStyle w:val="XMLCode"/>
        <w:keepNext/>
      </w:pPr>
      <w:r>
        <w:t xml:space="preserve">    &lt;cruciform_joint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&lt;sheet_parameter ind</w:t>
      </w:r>
      <w:r>
        <w:rPr>
          <w:b/>
          <w:color w:val="0070C0"/>
        </w:rPr>
        <w:t>ex="2" gap="1.5"</w:t>
      </w:r>
      <w:r w:rsidRPr="009F3818">
        <w:rPr>
          <w:b/>
          <w:color w:val="0070C0"/>
        </w:rPr>
        <w:t xml:space="preserve"> </w:t>
      </w:r>
      <w:r>
        <w:rPr>
          <w:b/>
          <w:color w:val="0070C0"/>
        </w:rPr>
        <w:t>sheet_thickness="1.5" sheet_angle="90"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sheet_angle="90"</w:t>
      </w:r>
      <w:r w:rsidRPr="009F3818">
        <w:rPr>
          <w:b/>
          <w:color w:val="0070C0"/>
        </w:rPr>
        <w:t>/&gt;</w:t>
      </w:r>
    </w:p>
    <w:p w14:paraId="76D5359D" w14:textId="77777777" w:rsidR="00FC68DB" w:rsidRPr="007055D9" w:rsidRDefault="00FC68DB" w:rsidP="00B202D2">
      <w:pPr>
        <w:pStyle w:val="XMLCode"/>
        <w:keepNext/>
      </w:pPr>
      <w:r>
        <w:t xml:space="preserve">    &lt;/cruciform_joint&gt;</w:t>
      </w:r>
    </w:p>
    <w:p w14:paraId="6C76C936" w14:textId="77777777" w:rsidR="00FC68DB" w:rsidRDefault="00FC68DB" w:rsidP="00B202D2">
      <w:pPr>
        <w:pStyle w:val="XMLCode"/>
        <w:keepNext/>
      </w:pPr>
      <w:r w:rsidRPr="007055D9">
        <w:t>&lt;/</w:t>
      </w:r>
      <w:r>
        <w:t>seamweld</w:t>
      </w:r>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Heading3"/>
      </w:pPr>
      <w:bookmarkStart w:id="2294" w:name="_Toc413861928"/>
      <w:bookmarkStart w:id="2295" w:name="_Toc3557061"/>
      <w:bookmarkStart w:id="2296" w:name="_Toc34747311"/>
      <w:bookmarkStart w:id="2297" w:name="_Toc77102130"/>
      <w:bookmarkStart w:id="2298" w:name="_Toc86869829"/>
      <w:bookmarkStart w:id="2299" w:name="_Toc413359615"/>
      <w:bookmarkStart w:id="2300" w:name="_Toc338938920"/>
      <w:bookmarkStart w:id="2301" w:name="_Toc338939256"/>
      <w:bookmarkStart w:id="2302" w:name="_Toc391571769"/>
      <w:bookmarkEnd w:id="2288"/>
      <w:bookmarkEnd w:id="2289"/>
      <w:r>
        <w:rPr>
          <w:noProof/>
          <w:lang w:val="en-US" w:eastAsia="en-US"/>
        </w:rPr>
        <mc:AlternateContent>
          <mc:Choice Requires="wpg">
            <w:drawing>
              <wp:anchor distT="0" distB="0" distL="114300" distR="114300" simplePos="0" relativeHeight="251703296"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95483F" w:rsidRPr="000E4598" w:rsidRDefault="0095483F" w:rsidP="00FC68DB">
                              <w:pPr>
                                <w:pStyle w:val="Caption"/>
                                <w:rPr>
                                  <w:noProof/>
                                  <w:sz w:val="30"/>
                                  <w:szCs w:val="26"/>
                                </w:rPr>
                              </w:pPr>
                              <w:bookmarkStart w:id="2303" w:name="_Toc3557147"/>
                              <w:bookmarkStart w:id="2304" w:name="_Toc34747400"/>
                              <w:bookmarkStart w:id="2305" w:name="_Toc76030598"/>
                              <w:bookmarkStart w:id="2306"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303"/>
                              <w:bookmarkEnd w:id="2304"/>
                              <w:bookmarkEnd w:id="2305"/>
                              <w:bookmarkEnd w:id="2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51" style="position:absolute;left:0;text-align:left;margin-left:236.6pt;margin-top:23.9pt;width:223.3pt;height:116.55pt;z-index:251703296"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">
                <v:shape id="Picture 25" o:spid="_x0000_s1052"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99" o:title=""/>
                  <v:path arrowok="t"/>
                </v:shape>
                <v:shape id="Text Box 1042" o:spid="_x0000_s1053" type="#_x0000_t202" style="position:absolute;top:12192;width:28359;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6949FB28" w14:textId="77777777" w:rsidR="0095483F" w:rsidRPr="000E4598" w:rsidRDefault="0095483F" w:rsidP="00FC68DB">
                        <w:pPr>
                          <w:pStyle w:val="Caption"/>
                          <w:rPr>
                            <w:noProof/>
                            <w:sz w:val="30"/>
                            <w:szCs w:val="26"/>
                          </w:rPr>
                        </w:pPr>
                        <w:bookmarkStart w:id="2307" w:name="_Toc3557147"/>
                        <w:bookmarkStart w:id="2308" w:name="_Toc34747400"/>
                        <w:bookmarkStart w:id="2309" w:name="_Toc76030598"/>
                        <w:bookmarkStart w:id="2310"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307"/>
                        <w:bookmarkEnd w:id="2308"/>
                        <w:bookmarkEnd w:id="2309"/>
                        <w:bookmarkEnd w:id="2310"/>
                      </w:p>
                    </w:txbxContent>
                  </v:textbox>
                </v:shape>
              </v:group>
            </w:pict>
          </mc:Fallback>
        </mc:AlternateContent>
      </w:r>
      <w:r w:rsidRPr="00226A3F">
        <w:t>Flared Joint</w:t>
      </w:r>
      <w:bookmarkEnd w:id="2294"/>
      <w:bookmarkEnd w:id="2295"/>
      <w:bookmarkEnd w:id="2296"/>
      <w:bookmarkEnd w:id="2297"/>
      <w:bookmarkEnd w:id="2298"/>
    </w:p>
    <w:p w14:paraId="5218BF4C" w14:textId="77777777" w:rsidR="00FC68DB" w:rsidRDefault="00FC68DB" w:rsidP="00B202D2">
      <w:pPr>
        <w:pStyle w:val="Heading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1B01D6">
      <w:pPr>
        <w:pStyle w:val="ListBullet"/>
        <w:numPr>
          <w:ilvl w:val="0"/>
          <w:numId w:val="11"/>
        </w:numPr>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1B01D6">
      <w:pPr>
        <w:pStyle w:val="ListBullet"/>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1B01D6">
      <w:pPr>
        <w:pStyle w:val="ListBullet"/>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ListBullet"/>
        <w:tabs>
          <w:tab w:val="clear" w:pos="454"/>
        </w:tabs>
        <w:rPr>
          <w:sz w:val="20"/>
        </w:rPr>
      </w:pPr>
    </w:p>
    <w:p w14:paraId="259A6191" w14:textId="77777777" w:rsidR="00FC68DB" w:rsidRDefault="00FC68DB" w:rsidP="00B202D2">
      <w:pPr>
        <w:pStyle w:val="ListBullet"/>
        <w:tabs>
          <w:tab w:val="clear" w:pos="454"/>
        </w:tabs>
        <w:rPr>
          <w:sz w:val="20"/>
        </w:rPr>
      </w:pPr>
    </w:p>
    <w:p w14:paraId="2E9DBDBC" w14:textId="77777777" w:rsidR="00FC68DB" w:rsidRDefault="00FC68DB" w:rsidP="00B202D2">
      <w:pPr>
        <w:pStyle w:val="ListBullet"/>
        <w:tabs>
          <w:tab w:val="clear" w:pos="454"/>
        </w:tabs>
        <w:rPr>
          <w:sz w:val="20"/>
        </w:rPr>
      </w:pPr>
    </w:p>
    <w:p w14:paraId="7484A8C4" w14:textId="77777777" w:rsidR="00FC68DB" w:rsidRDefault="00FC68DB" w:rsidP="00B202D2">
      <w:pPr>
        <w:pStyle w:val="Heading5"/>
      </w:pPr>
      <w:r>
        <w:rPr>
          <w:noProof/>
          <w:lang w:val="en-US" w:eastAsia="en-US"/>
        </w:rPr>
        <mc:AlternateContent>
          <mc:Choice Requires="wpg">
            <w:drawing>
              <wp:anchor distT="0" distB="0" distL="114300" distR="114300" simplePos="0" relativeHeight="25171456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95483F" w:rsidRPr="000C12FE" w:rsidRDefault="0095483F" w:rsidP="00FC68DB">
                              <w:pPr>
                                <w:pStyle w:val="Caption"/>
                                <w:rPr>
                                  <w:i w:val="0"/>
                                  <w:iCs w:val="0"/>
                                  <w:noProof/>
                                  <w:sz w:val="24"/>
                                  <w:szCs w:val="26"/>
                                  <w:lang w:val="x-none"/>
                                </w:rPr>
                              </w:pPr>
                              <w:bookmarkStart w:id="2311" w:name="_Toc3557148"/>
                              <w:bookmarkStart w:id="2312" w:name="_Toc34747401"/>
                              <w:bookmarkStart w:id="2313" w:name="_Toc76030599"/>
                              <w:bookmarkStart w:id="2314"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311"/>
                              <w:bookmarkEnd w:id="2312"/>
                              <w:bookmarkEnd w:id="2313"/>
                              <w:bookmarkEnd w:id="2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54" style="position:absolute;left:0;text-align:left;margin-left:247.1pt;margin-top:-4.7pt;width:204.4pt;height:114.3pt;z-index:25171456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">
                <v:shape id="Picture 26" o:spid="_x0000_s1055"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201" o:title=""/>
                  <v:path arrowok="t"/>
                </v:shape>
                <v:shape id="Text Box 1043" o:spid="_x0000_s1056" type="#_x0000_t202" style="position:absolute;top:11906;width:25958;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4DF7FBB2" w14:textId="77777777" w:rsidR="0095483F" w:rsidRPr="000C12FE" w:rsidRDefault="0095483F" w:rsidP="00FC68DB">
                        <w:pPr>
                          <w:pStyle w:val="Caption"/>
                          <w:rPr>
                            <w:i w:val="0"/>
                            <w:iCs w:val="0"/>
                            <w:noProof/>
                            <w:sz w:val="24"/>
                            <w:szCs w:val="26"/>
                            <w:lang w:val="x-none"/>
                          </w:rPr>
                        </w:pPr>
                        <w:bookmarkStart w:id="2315" w:name="_Toc3557148"/>
                        <w:bookmarkStart w:id="2316" w:name="_Toc34747401"/>
                        <w:bookmarkStart w:id="2317" w:name="_Toc76030599"/>
                        <w:bookmarkStart w:id="2318"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315"/>
                        <w:bookmarkEnd w:id="2316"/>
                        <w:bookmarkEnd w:id="2317"/>
                        <w:bookmarkEnd w:id="2318"/>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1B01D6">
      <w:pPr>
        <w:pStyle w:val="ListBullet"/>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6E4C81B" w:rsidR="00FC68DB" w:rsidRDefault="00FC68DB" w:rsidP="00B202D2">
      <w:pPr>
        <w:pStyle w:val="Caption"/>
        <w:spacing w:before="120"/>
      </w:pPr>
      <w:bookmarkStart w:id="2319" w:name="_Toc3566523"/>
      <w:bookmarkStart w:id="2320" w:name="_Toc34747525"/>
      <w:bookmarkStart w:id="2321" w:name="_Toc77095984"/>
      <w:bookmarkStart w:id="2322" w:name="_Toc86874079"/>
      <w:r>
        <w:t xml:space="preserve">Table </w:t>
      </w:r>
      <w:r>
        <w:fldChar w:fldCharType="begin"/>
      </w:r>
      <w:r>
        <w:instrText xml:space="preserve"> SEQ Table \* ARABIC </w:instrText>
      </w:r>
      <w:r>
        <w:fldChar w:fldCharType="separate"/>
      </w:r>
      <w:r w:rsidR="00C07D39">
        <w:rPr>
          <w:noProof/>
        </w:rPr>
        <w:t>126</w:t>
      </w:r>
      <w:r>
        <w:fldChar w:fldCharType="end"/>
      </w:r>
      <w:r>
        <w:t>: Parameters of Flared joint</w:t>
      </w:r>
      <w:bookmarkEnd w:id="2319"/>
      <w:bookmarkEnd w:id="2320"/>
      <w:bookmarkEnd w:id="2321"/>
      <w:bookmarkEnd w:id="2322"/>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Heading4"/>
      </w:pPr>
      <w:bookmarkStart w:id="2323" w:name="_Toc3557062"/>
      <w:bookmarkStart w:id="2324" w:name="_Toc34747312"/>
      <w:bookmarkStart w:id="2325" w:name="_Toc77102131"/>
      <w:r>
        <w:t>Attributes</w:t>
      </w:r>
      <w:bookmarkEnd w:id="2323"/>
      <w:bookmarkEnd w:id="2324"/>
      <w:bookmarkEnd w:id="2325"/>
    </w:p>
    <w:p w14:paraId="59BDA825" w14:textId="77777777" w:rsidR="00FC68DB" w:rsidRDefault="00FC68DB" w:rsidP="00B202D2">
      <w:pPr>
        <w:pStyle w:val="Heading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Heading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1B01D6">
      <w:pPr>
        <w:pStyle w:val="ListBullet"/>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ListBullet"/>
        <w:numPr>
          <w:ilvl w:val="0"/>
          <w:numId w:val="11"/>
        </w:numPr>
        <w:rPr>
          <w:rStyle w:val="XMLElement"/>
        </w:rPr>
      </w:pPr>
      <w:r w:rsidRPr="00604BF1">
        <w:rPr>
          <w:rStyle w:val="XMLElement"/>
        </w:rPr>
        <w:t>arc</w:t>
      </w:r>
    </w:p>
    <w:p w14:paraId="50C303BE" w14:textId="77777777" w:rsidR="00FC68DB" w:rsidRPr="00604BF1" w:rsidRDefault="00FC68DB" w:rsidP="001B01D6">
      <w:pPr>
        <w:pStyle w:val="ListBullet"/>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1B01D6">
      <w:pPr>
        <w:pStyle w:val="ListBullet"/>
        <w:numPr>
          <w:ilvl w:val="0"/>
          <w:numId w:val="11"/>
        </w:numPr>
        <w:rPr>
          <w:rStyle w:val="XMLElement"/>
        </w:rPr>
      </w:pPr>
      <w:r w:rsidRPr="00604BF1">
        <w:rPr>
          <w:rStyle w:val="XMLElement"/>
        </w:rPr>
        <w:lastRenderedPageBreak/>
        <w:t>friction</w:t>
      </w:r>
    </w:p>
    <w:p w14:paraId="3ABF7450" w14:textId="77777777" w:rsidR="00FC68DB" w:rsidRPr="00604BF1" w:rsidRDefault="00FC68DB" w:rsidP="001B01D6">
      <w:pPr>
        <w:pStyle w:val="ListBullet"/>
        <w:numPr>
          <w:ilvl w:val="0"/>
          <w:numId w:val="11"/>
        </w:numPr>
        <w:rPr>
          <w:rStyle w:val="XMLElement"/>
        </w:rPr>
      </w:pPr>
      <w:r w:rsidRPr="00604BF1">
        <w:rPr>
          <w:rStyle w:val="XMLElement"/>
        </w:rPr>
        <w:t>brazing</w:t>
      </w:r>
    </w:p>
    <w:p w14:paraId="5DDDE5D8" w14:textId="77777777" w:rsidR="00FC68DB" w:rsidRDefault="00FC68DB" w:rsidP="00B202D2">
      <w:pPr>
        <w:pStyle w:val="Heading4"/>
      </w:pPr>
      <w:bookmarkStart w:id="2326" w:name="_Toc3557063"/>
      <w:bookmarkStart w:id="2327" w:name="_Toc34747313"/>
      <w:bookmarkStart w:id="2328" w:name="_Toc77102132"/>
      <w:r>
        <w:t>Element "weld_position</w:t>
      </w:r>
      <w:bookmarkEnd w:id="2326"/>
      <w:r>
        <w:t>"</w:t>
      </w:r>
      <w:bookmarkEnd w:id="2327"/>
      <w:bookmarkEnd w:id="2328"/>
    </w:p>
    <w:p w14:paraId="24C785EF" w14:textId="77777777" w:rsidR="00FC68DB" w:rsidRDefault="00FC68DB" w:rsidP="00B202D2">
      <w:r>
        <w:t xml:space="preserve">For the element </w:t>
      </w:r>
      <w:r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535C3918" w:rsidR="00FC68DB" w:rsidRDefault="00FC68DB" w:rsidP="00B202D2">
      <w:pPr>
        <w:pStyle w:val="Caption"/>
        <w:spacing w:before="120"/>
      </w:pPr>
      <w:bookmarkStart w:id="2329" w:name="_Toc3566524"/>
      <w:bookmarkStart w:id="2330" w:name="_Toc34747526"/>
      <w:bookmarkStart w:id="2331" w:name="_Toc77095985"/>
      <w:bookmarkStart w:id="2332" w:name="_Toc86874080"/>
      <w:r>
        <w:t xml:space="preserve">Table </w:t>
      </w:r>
      <w:r>
        <w:fldChar w:fldCharType="begin"/>
      </w:r>
      <w:r>
        <w:instrText xml:space="preserve"> SEQ Table \* ARABIC </w:instrText>
      </w:r>
      <w:r>
        <w:fldChar w:fldCharType="separate"/>
      </w:r>
      <w:r w:rsidR="00C07D39">
        <w:rPr>
          <w:noProof/>
        </w:rPr>
        <w:t>127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Flared Joint</w:t>
      </w:r>
      <w:bookmarkEnd w:id="2329"/>
      <w:bookmarkEnd w:id="2330"/>
      <w:bookmarkEnd w:id="2331"/>
      <w:bookmarkEnd w:id="2332"/>
      <w:r>
        <w:t xml:space="preserve"> </w:t>
      </w:r>
    </w:p>
    <w:p w14:paraId="789EC919" w14:textId="77777777" w:rsidR="00FC68DB" w:rsidRDefault="00FC68DB" w:rsidP="00B202D2">
      <w:pPr>
        <w:pStyle w:val="Heading5"/>
      </w:pPr>
      <w:r>
        <w:t>Attributes "u, x, y, z, reference"</w:t>
      </w:r>
    </w:p>
    <w:p w14:paraId="7E95BEBC" w14:textId="50C5B317" w:rsidR="00FC68DB" w:rsidRPr="00DA6777" w:rsidRDefault="00FC68DB" w:rsidP="00B202D2">
      <w:pPr>
        <w:pStyle w:val="Heading5"/>
        <w:rPr>
          <w:b w:val="0"/>
          <w:i/>
        </w:rPr>
      </w:pPr>
      <w:r w:rsidRPr="00DA6777">
        <w:rPr>
          <w:b w:val="0"/>
        </w:rPr>
        <w:t xml:space="preserve">Detailed definition can be found in section </w:t>
      </w:r>
      <w:hyperlink w:anchor="_Welding_Position" w:history="1">
        <w:r w:rsidRPr="00DA6777">
          <w:rPr>
            <w:rStyle w:val="Hyperlink"/>
            <w:b w:val="0"/>
          </w:rPr>
          <w:t>Welding Position</w:t>
        </w:r>
      </w:hyperlink>
      <w:r w:rsidRPr="00DA6777">
        <w:rPr>
          <w:b w:val="0"/>
        </w:rPr>
        <w:t>.</w:t>
      </w:r>
    </w:p>
    <w:p w14:paraId="51C33FD6" w14:textId="77777777" w:rsidR="00FC68DB" w:rsidRDefault="00FC68DB" w:rsidP="00B202D2">
      <w:pPr>
        <w:pStyle w:val="Heading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&lt;seamweld&gt;</w:t>
      </w:r>
    </w:p>
    <w:p w14:paraId="18E5F218" w14:textId="77777777" w:rsidR="00FC68DB" w:rsidRDefault="00FC68DB" w:rsidP="00B202D2">
      <w:pPr>
        <w:pStyle w:val="XMLCode"/>
        <w:keepNext/>
      </w:pPr>
      <w:r>
        <w:t xml:space="preserve">    &lt;flared_joint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&lt;sheet_parameter ... /&gt;</w:t>
      </w:r>
    </w:p>
    <w:p w14:paraId="0B46F110" w14:textId="77777777" w:rsidR="00FC68DB" w:rsidRDefault="00FC68DB" w:rsidP="00B202D2">
      <w:pPr>
        <w:pStyle w:val="XMLCode"/>
      </w:pPr>
      <w:r>
        <w:t xml:space="preserve">    &lt;/</w:t>
      </w:r>
      <w:r>
        <w:rPr>
          <w:lang w:val="en-GB"/>
        </w:rPr>
        <w:t>flared_joint</w:t>
      </w:r>
      <w:r>
        <w:t xml:space="preserve"> &gt;</w:t>
      </w:r>
    </w:p>
    <w:p w14:paraId="3B9AB041" w14:textId="77777777" w:rsidR="00FC68DB" w:rsidRDefault="00FC68DB" w:rsidP="00B202D2">
      <w:pPr>
        <w:pStyle w:val="XMLCode"/>
      </w:pPr>
      <w:r>
        <w:t>&lt;/seamweld&gt;</w:t>
      </w:r>
    </w:p>
    <w:p w14:paraId="3868855B" w14:textId="77777777" w:rsidR="00FC68DB" w:rsidRDefault="00FC68DB" w:rsidP="00B202D2">
      <w:pPr>
        <w:pStyle w:val="XMLCode"/>
      </w:pPr>
    </w:p>
    <w:p w14:paraId="1CD0C270" w14:textId="77777777" w:rsidR="00FC68DB" w:rsidRDefault="00FC68DB" w:rsidP="00B202D2">
      <w:pPr>
        <w:pStyle w:val="Heading4"/>
      </w:pPr>
      <w:bookmarkStart w:id="2333" w:name="_Toc3557064"/>
      <w:bookmarkStart w:id="2334" w:name="_Toc34747314"/>
      <w:bookmarkStart w:id="2335" w:name="_Toc77102133"/>
      <w:r>
        <w:t>Element "sheet_parameter</w:t>
      </w:r>
      <w:bookmarkEnd w:id="2333"/>
      <w:r>
        <w:t>"</w:t>
      </w:r>
      <w:bookmarkEnd w:id="2334"/>
      <w:bookmarkEnd w:id="2335"/>
    </w:p>
    <w:p w14:paraId="0FBFF604" w14:textId="77777777" w:rsidR="00FC68DB" w:rsidRDefault="00FC68DB" w:rsidP="00B202D2">
      <w:r>
        <w:t xml:space="preserve">For the element </w:t>
      </w:r>
      <w:r>
        <w:rPr>
          <w:rStyle w:val="XMLElement"/>
        </w:rPr>
        <w:t>&lt;sheet_parameter/&gt;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3B8D723E" w:rsidR="00FC68DB" w:rsidRDefault="00FC68DB" w:rsidP="00B202D2">
      <w:pPr>
        <w:pStyle w:val="Caption"/>
        <w:spacing w:before="120"/>
      </w:pPr>
      <w:bookmarkStart w:id="2336" w:name="_Toc3566525"/>
      <w:bookmarkStart w:id="2337" w:name="_Toc34747527"/>
      <w:bookmarkStart w:id="2338" w:name="_Toc77095986"/>
      <w:bookmarkStart w:id="2339" w:name="_Toc86874081"/>
      <w:r>
        <w:t xml:space="preserve">Table </w:t>
      </w:r>
      <w:r>
        <w:fldChar w:fldCharType="begin"/>
      </w:r>
      <w:r>
        <w:instrText xml:space="preserve"> SEQ Table \* ARABIC </w:instrText>
      </w:r>
      <w:r>
        <w:fldChar w:fldCharType="separate"/>
      </w:r>
      <w:r w:rsidR="00C07D39">
        <w:rPr>
          <w:noProof/>
        </w:rPr>
        <w:t>128</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Flared Joint</w:t>
      </w:r>
      <w:bookmarkEnd w:id="2336"/>
      <w:bookmarkEnd w:id="2337"/>
      <w:bookmarkEnd w:id="2338"/>
      <w:bookmarkEnd w:id="2339"/>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&lt;seamweld&gt;</w:t>
      </w:r>
    </w:p>
    <w:p w14:paraId="0552CBBE" w14:textId="77777777" w:rsidR="00FC68DB" w:rsidRDefault="00FC68DB" w:rsidP="00B202D2">
      <w:pPr>
        <w:pStyle w:val="XMLCode"/>
      </w:pPr>
      <w:r>
        <w:t xml:space="preserve">    &lt;flared_joint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&lt;sheet_parameter index="2" gap="0" sheet_thickness="1.5"/&gt;</w:t>
      </w:r>
    </w:p>
    <w:p w14:paraId="318B1ACB" w14:textId="77777777" w:rsidR="00FC68DB" w:rsidRDefault="00FC68DB" w:rsidP="00B202D2">
      <w:pPr>
        <w:pStyle w:val="XMLCode"/>
      </w:pPr>
      <w:r>
        <w:lastRenderedPageBreak/>
        <w:t xml:space="preserve">    &lt;/flared_joint &gt;</w:t>
      </w:r>
    </w:p>
    <w:p w14:paraId="408FB57D" w14:textId="77777777" w:rsidR="00FC68DB" w:rsidRDefault="00FC68DB" w:rsidP="00B202D2">
      <w:pPr>
        <w:pStyle w:val="XMLCode"/>
      </w:pPr>
      <w:r>
        <w:t>&lt;/seamweld&gt;</w:t>
      </w:r>
    </w:p>
    <w:p w14:paraId="64324AC9" w14:textId="77777777" w:rsidR="00FC68DB" w:rsidRDefault="00FC68DB" w:rsidP="00B202D2">
      <w:pPr>
        <w:pStyle w:val="XMLCode"/>
      </w:pPr>
    </w:p>
    <w:p w14:paraId="786BDAB5" w14:textId="77777777" w:rsidR="00FC68DB" w:rsidRPr="00226A3F" w:rsidRDefault="00FC68DB" w:rsidP="00B202D2">
      <w:pPr>
        <w:pStyle w:val="Heading2"/>
      </w:pPr>
      <w:bookmarkStart w:id="2340" w:name="_Ref414345739"/>
      <w:bookmarkStart w:id="2341" w:name="_Ref414345749"/>
      <w:bookmarkStart w:id="2342" w:name="_Ref414345786"/>
      <w:bookmarkStart w:id="2343" w:name="_Ref414345798"/>
      <w:bookmarkStart w:id="2344" w:name="_Toc3557065"/>
      <w:bookmarkStart w:id="2345" w:name="_Toc34747315"/>
      <w:bookmarkStart w:id="2346" w:name="_Toc77102134"/>
      <w:bookmarkStart w:id="2347" w:name="_Toc86869830"/>
      <w:r w:rsidRPr="00226A3F">
        <w:t>Adhesive Lines</w:t>
      </w:r>
      <w:bookmarkEnd w:id="2299"/>
      <w:bookmarkEnd w:id="2340"/>
      <w:bookmarkEnd w:id="2341"/>
      <w:bookmarkEnd w:id="2342"/>
      <w:bookmarkEnd w:id="2343"/>
      <w:bookmarkEnd w:id="2344"/>
      <w:bookmarkEnd w:id="2345"/>
      <w:bookmarkEnd w:id="2346"/>
      <w:bookmarkEnd w:id="2347"/>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&lt;adhesive_line/&gt;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DBF5D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0D035C3"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44EC40B4" w14:textId="29AAB81F" w:rsidR="00FC68DB" w:rsidRDefault="00FC68DB" w:rsidP="00B202D2">
      <w:pPr>
        <w:pStyle w:val="Caption"/>
        <w:spacing w:before="120"/>
      </w:pPr>
      <w:bookmarkStart w:id="2348" w:name="_Toc3566527"/>
      <w:bookmarkStart w:id="2349" w:name="_Toc34747529"/>
      <w:bookmarkStart w:id="2350" w:name="_Toc77095988"/>
      <w:bookmarkStart w:id="2351" w:name="_Toc86874082"/>
      <w:r>
        <w:t xml:space="preserve">Table </w:t>
      </w:r>
      <w:r>
        <w:fldChar w:fldCharType="begin"/>
      </w:r>
      <w:r>
        <w:instrText xml:space="preserve"> SEQ Table \* ARABIC </w:instrText>
      </w:r>
      <w:r>
        <w:fldChar w:fldCharType="separate"/>
      </w:r>
      <w:r w:rsidR="00C07D39">
        <w:rPr>
          <w:noProof/>
        </w:rPr>
        <w:t>129</w:t>
      </w:r>
      <w:r>
        <w:fldChar w:fldCharType="end"/>
      </w:r>
      <w:r>
        <w:t xml:space="preserve">: Nested elements of </w:t>
      </w:r>
      <w:r w:rsidRPr="00AA1695">
        <w:rPr>
          <w:rStyle w:val="elementdeftypeChar"/>
          <w:rFonts w:eastAsia="Calibri"/>
          <w:b w:val="0"/>
        </w:rPr>
        <w:t>&lt;connection_1d/&gt;</w:t>
      </w:r>
      <w:bookmarkEnd w:id="2348"/>
      <w:bookmarkEnd w:id="2349"/>
      <w:bookmarkEnd w:id="2350"/>
      <w:bookmarkEnd w:id="2351"/>
    </w:p>
    <w:p w14:paraId="367B25BD" w14:textId="77777777" w:rsidR="00FC68DB" w:rsidRPr="00226A3F" w:rsidRDefault="00FC68DB" w:rsidP="00B202D2">
      <w:pPr>
        <w:pStyle w:val="Heading5"/>
        <w:rPr>
          <w:rFonts w:cs="Calibri"/>
          <w:kern w:val="22"/>
          <w:lang w:eastAsia="zh-CN"/>
        </w:rPr>
      </w:pPr>
      <w:r w:rsidRPr="00226A3F">
        <w:rPr>
          <w:kern w:val="22"/>
        </w:rPr>
        <w:t xml:space="preserve">Element </w:t>
      </w:r>
      <w:r>
        <w:rPr>
          <w:kern w:val="22"/>
        </w:rPr>
        <w:t>"</w:t>
      </w:r>
      <w:r w:rsidRPr="00226A3F">
        <w:rPr>
          <w:kern w:val="22"/>
        </w:rPr>
        <w:t>adhesive_line</w:t>
      </w:r>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110A25EA" w:rsidR="00FC68DB" w:rsidRDefault="00FC68DB" w:rsidP="00B202D2">
      <w:pPr>
        <w:pStyle w:val="Caption"/>
        <w:spacing w:before="120"/>
        <w:rPr>
          <w:rFonts w:ascii="Courier New" w:hAnsi="Courier New"/>
        </w:rPr>
      </w:pPr>
      <w:bookmarkStart w:id="2352" w:name="_Toc3566528"/>
      <w:bookmarkStart w:id="2353" w:name="_Toc34747530"/>
      <w:bookmarkStart w:id="2354" w:name="_Toc77095989"/>
      <w:bookmarkStart w:id="2355" w:name="_Toc86874083"/>
      <w:r>
        <w:t xml:space="preserve">Table </w:t>
      </w:r>
      <w:r>
        <w:fldChar w:fldCharType="begin"/>
      </w:r>
      <w:r>
        <w:instrText xml:space="preserve"> SEQ Table \* ARABIC </w:instrText>
      </w:r>
      <w:r>
        <w:fldChar w:fldCharType="separate"/>
      </w:r>
      <w:r w:rsidR="00C07D39">
        <w:rPr>
          <w:noProof/>
        </w:rPr>
        <w:t>130</w:t>
      </w:r>
      <w:r>
        <w:fldChar w:fldCharType="end"/>
      </w:r>
      <w:r>
        <w:t xml:space="preserve">: Attributes of element </w:t>
      </w:r>
      <w:r w:rsidRPr="00D66FF0">
        <w:rPr>
          <w:rFonts w:ascii="Courier New" w:hAnsi="Courier New" w:cs="Courier New"/>
        </w:rPr>
        <w:t>&lt;adhesive_line/&gt;</w:t>
      </w:r>
      <w:bookmarkEnd w:id="2352"/>
      <w:bookmarkEnd w:id="2353"/>
      <w:bookmarkEnd w:id="2354"/>
      <w:bookmarkEnd w:id="2355"/>
    </w:p>
    <w:p w14:paraId="60E1F07E" w14:textId="77777777" w:rsidR="00FC68DB" w:rsidRPr="006C220A" w:rsidRDefault="00FC68DB" w:rsidP="001B01D6">
      <w:pPr>
        <w:pStyle w:val="ListParagraph"/>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1B01D6">
      <w:pPr>
        <w:pStyle w:val="ListParagraph"/>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1B01D6">
      <w:pPr>
        <w:pStyle w:val="ListParagraph"/>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1B01D6">
      <w:pPr>
        <w:pStyle w:val="ListParagraph"/>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Heading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Heading5"/>
        <w:rPr>
          <w:kern w:val="22"/>
        </w:rPr>
      </w:pPr>
      <w:r w:rsidRPr="00226A3F">
        <w:rPr>
          <w:kern w:val="22"/>
        </w:rPr>
        <w:t xml:space="preserve">Element </w:t>
      </w:r>
      <w:r>
        <w:rPr>
          <w:kern w:val="22"/>
        </w:rPr>
        <w:t>"</w:t>
      </w:r>
      <w:r w:rsidRPr="00226A3F">
        <w:rPr>
          <w:kern w:val="22"/>
        </w:rPr>
        <w:t>loc_list</w:t>
      </w:r>
      <w:r>
        <w:rPr>
          <w:kern w:val="22"/>
        </w:rPr>
        <w:t>"</w:t>
      </w:r>
    </w:p>
    <w:p w14:paraId="47EBC35B" w14:textId="2F78F4C0"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6C889826"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07D39">
        <w:t>7.2.1</w:t>
      </w:r>
      <w:r>
        <w:fldChar w:fldCharType="end"/>
      </w:r>
      <w:r>
        <w:t> </w:t>
      </w:r>
      <w:r w:rsidRPr="00130C23">
        <w:rPr>
          <w:rStyle w:val="Emphasis"/>
          <w:i w:val="0"/>
        </w:rPr>
        <w:fldChar w:fldCharType="begin"/>
      </w:r>
      <w:r w:rsidRPr="00130C23">
        <w:rPr>
          <w:rStyle w:val="Emphasis"/>
        </w:rPr>
        <w:instrText xml:space="preserve"> REF _Ref429050591 \h  \* MERGEFORMAT </w:instrText>
      </w:r>
      <w:r w:rsidRPr="00130C23">
        <w:rPr>
          <w:rStyle w:val="Emphasis"/>
          <w:i w:val="0"/>
        </w:rPr>
      </w:r>
      <w:r w:rsidRPr="00130C23">
        <w:rPr>
          <w:rStyle w:val="Emphasis"/>
          <w:i w:val="0"/>
        </w:rPr>
        <w:fldChar w:fldCharType="separate"/>
      </w:r>
      <w:r w:rsidR="00C07D39" w:rsidRPr="00C07D39">
        <w:rPr>
          <w:rStyle w:val="Emphasis"/>
        </w:rPr>
        <w:t>User Specific Data &lt;</w:t>
      </w:r>
      <w:proofErr w:type="spellStart"/>
      <w:r w:rsidR="00C07D39" w:rsidRPr="00C07D39">
        <w:rPr>
          <w:rStyle w:val="Emphasis"/>
        </w:rPr>
        <w:t>appdata</w:t>
      </w:r>
      <w:proofErr w:type="spellEnd"/>
      <w:r w:rsidR="00C07D39" w:rsidRPr="00C07D39">
        <w:rPr>
          <w:rStyle w:val="Emphasis"/>
        </w:rPr>
        <w:t>/</w:t>
      </w:r>
      <w:r w:rsidR="00C07D39" w:rsidRPr="00F54521">
        <w:rPr>
          <w:rFonts w:ascii="Courier New" w:hAnsi="Courier New" w:cs="Courier New"/>
          <w:i/>
          <w:sz w:val="26"/>
          <w:szCs w:val="28"/>
        </w:rPr>
        <w:t>&gt;</w:t>
      </w:r>
      <w:r w:rsidRPr="00130C23">
        <w:rPr>
          <w:rStyle w:val="Emphasis"/>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lastRenderedPageBreak/>
        <w:t>Element "</w:t>
      </w:r>
      <w:r>
        <w:rPr>
          <w:kern w:val="22"/>
          <w:lang w:val="en-US"/>
        </w:rPr>
        <w:t>fem</w:t>
      </w:r>
      <w:r w:rsidRPr="00226A3F">
        <w:rPr>
          <w:kern w:val="22"/>
        </w:rPr>
        <w:t>data</w:t>
      </w:r>
      <w:r>
        <w:rPr>
          <w:kern w:val="22"/>
        </w:rPr>
        <w:t>"</w:t>
      </w:r>
    </w:p>
    <w:p w14:paraId="2F60BEDB" w14:textId="2FDC36EF"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&lt;loc v="1"&gt; 2169.300  -489.495  1773.936 &lt;/loc&gt;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v="2"&gt; 2165.593  -480.000  1790.221 &lt;/loc&gt;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v="3"&gt; 2165.593   480.000  1790.221 &lt;/loc&gt;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&lt;adhesive_line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="CAD_test_Mat"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&lt;loc_list&gt;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&lt;/loc&gt;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&lt;/loc&gt;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&lt;/loc&gt;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Heading2"/>
      </w:pPr>
      <w:bookmarkStart w:id="2356" w:name="_Toc428279602"/>
      <w:bookmarkStart w:id="2357" w:name="_Toc428456348"/>
      <w:bookmarkStart w:id="2358" w:name="_Toc428537316"/>
      <w:bookmarkStart w:id="2359" w:name="_Toc428969638"/>
      <w:bookmarkStart w:id="2360" w:name="_Toc429053029"/>
      <w:bookmarkStart w:id="2361" w:name="_Toc413861930"/>
      <w:bookmarkStart w:id="2362" w:name="_Toc3557066"/>
      <w:bookmarkStart w:id="2363" w:name="_Toc34747316"/>
      <w:bookmarkStart w:id="2364" w:name="_Toc77102135"/>
      <w:bookmarkStart w:id="2365" w:name="_Toc86869831"/>
      <w:bookmarkStart w:id="2366" w:name="_Toc413359617"/>
      <w:bookmarkEnd w:id="2356"/>
      <w:bookmarkEnd w:id="2357"/>
      <w:bookmarkEnd w:id="2358"/>
      <w:bookmarkEnd w:id="2359"/>
      <w:bookmarkEnd w:id="2360"/>
      <w:r w:rsidRPr="00226A3F">
        <w:lastRenderedPageBreak/>
        <w:t>Hemming Flanges</w:t>
      </w:r>
      <w:bookmarkEnd w:id="2361"/>
      <w:bookmarkEnd w:id="2362"/>
      <w:bookmarkEnd w:id="2363"/>
      <w:bookmarkEnd w:id="2364"/>
      <w:bookmarkEnd w:id="2365"/>
    </w:p>
    <w:p w14:paraId="7D310584" w14:textId="77777777" w:rsidR="00FC68DB" w:rsidRDefault="00FC68DB" w:rsidP="00B202D2">
      <w:pPr>
        <w:pStyle w:val="Heading3"/>
      </w:pPr>
      <w:bookmarkStart w:id="2367" w:name="_Toc413861931"/>
      <w:bookmarkStart w:id="2368" w:name="_Toc3557067"/>
      <w:bookmarkStart w:id="2369" w:name="_Toc34747317"/>
      <w:bookmarkStart w:id="2370" w:name="_Toc77102136"/>
      <w:bookmarkStart w:id="2371" w:name="_Toc86869832"/>
      <w:r>
        <w:t>Introduction</w:t>
      </w:r>
      <w:bookmarkEnd w:id="2367"/>
      <w:bookmarkEnd w:id="2368"/>
      <w:bookmarkEnd w:id="2369"/>
      <w:bookmarkEnd w:id="2370"/>
      <w:bookmarkEnd w:id="2371"/>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6179B5D" w:rsidR="00FC68DB" w:rsidRDefault="00FC68DB" w:rsidP="00B202D2">
      <w:pPr>
        <w:pStyle w:val="Caption"/>
        <w:rPr>
          <w:b/>
          <w:u w:val="single"/>
        </w:rPr>
      </w:pPr>
      <w:bookmarkStart w:id="2372" w:name="_Ref413858805"/>
      <w:bookmarkStart w:id="2373" w:name="_Toc413861952"/>
      <w:bookmarkStart w:id="2374" w:name="_Toc3557149"/>
      <w:bookmarkStart w:id="2375" w:name="_Toc34747402"/>
      <w:bookmarkStart w:id="2376" w:name="_Toc76030600"/>
      <w:bookmarkStart w:id="2377" w:name="_Toc86869929"/>
      <w:r>
        <w:t xml:space="preserve">Figure </w:t>
      </w:r>
      <w:r>
        <w:fldChar w:fldCharType="begin"/>
      </w:r>
      <w:r>
        <w:instrText xml:space="preserve"> SEQ Figure \* ARABIC </w:instrText>
      </w:r>
      <w:r>
        <w:fldChar w:fldCharType="separate"/>
      </w:r>
      <w:r w:rsidR="00C07D39">
        <w:rPr>
          <w:noProof/>
        </w:rPr>
        <w:t>79</w:t>
      </w:r>
      <w:r>
        <w:fldChar w:fldCharType="end"/>
      </w:r>
      <w:bookmarkEnd w:id="2372"/>
      <w:r>
        <w:t>: The Three Regions of a Hemming</w:t>
      </w:r>
      <w:bookmarkEnd w:id="2373"/>
      <w:bookmarkEnd w:id="2374"/>
      <w:bookmarkEnd w:id="2375"/>
      <w:bookmarkEnd w:id="2376"/>
      <w:bookmarkEnd w:id="2377"/>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F2918BD" w:rsidR="00FC68DB" w:rsidRPr="00EB3687" w:rsidRDefault="00FC68DB" w:rsidP="00B202D2">
      <w:pPr>
        <w:pStyle w:val="Caption"/>
        <w:rPr>
          <w:noProof/>
          <w:lang w:eastAsia="en-GB"/>
        </w:rPr>
      </w:pPr>
      <w:bookmarkStart w:id="2378" w:name="_Ref413850590"/>
      <w:bookmarkStart w:id="2379" w:name="_Toc413861953"/>
      <w:bookmarkStart w:id="2380" w:name="_Toc3557150"/>
      <w:bookmarkStart w:id="2381" w:name="_Toc34747403"/>
      <w:bookmarkStart w:id="2382" w:name="_Toc76030601"/>
      <w:bookmarkStart w:id="2383" w:name="_Toc86869930"/>
      <w:r>
        <w:t xml:space="preserve">Figure </w:t>
      </w:r>
      <w:r>
        <w:fldChar w:fldCharType="begin"/>
      </w:r>
      <w:r>
        <w:instrText xml:space="preserve"> SEQ Figure \* ARABIC </w:instrText>
      </w:r>
      <w:r>
        <w:fldChar w:fldCharType="separate"/>
      </w:r>
      <w:r w:rsidR="00C07D39">
        <w:rPr>
          <w:noProof/>
        </w:rPr>
        <w:t>80</w:t>
      </w:r>
      <w:r>
        <w:fldChar w:fldCharType="end"/>
      </w:r>
      <w:bookmarkEnd w:id="2378"/>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79"/>
      <w:bookmarkEnd w:id="2380"/>
      <w:bookmarkEnd w:id="2381"/>
      <w:bookmarkEnd w:id="2382"/>
      <w:bookmarkEnd w:id="2383"/>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620E470A" w:rsidR="00FC68DB" w:rsidRPr="00803403" w:rsidRDefault="00FC68DB" w:rsidP="00B202D2">
      <w:pPr>
        <w:pStyle w:val="Caption"/>
      </w:pPr>
      <w:bookmarkStart w:id="2384" w:name="_Toc413861954"/>
      <w:bookmarkStart w:id="2385" w:name="_Toc3557151"/>
      <w:bookmarkStart w:id="2386" w:name="_Toc34747404"/>
      <w:bookmarkStart w:id="2387" w:name="_Toc76030602"/>
      <w:bookmarkStart w:id="2388" w:name="_Toc86869931"/>
      <w:r w:rsidRPr="005231A8">
        <w:t xml:space="preserve">Figure </w:t>
      </w:r>
      <w:r>
        <w:fldChar w:fldCharType="begin"/>
      </w:r>
      <w:r>
        <w:instrText xml:space="preserve"> SEQ Figure \* ARABIC </w:instrText>
      </w:r>
      <w:r>
        <w:fldChar w:fldCharType="separate"/>
      </w:r>
      <w:r w:rsidR="00C07D39">
        <w:rPr>
          <w:noProof/>
        </w:rPr>
        <w:t>81</w:t>
      </w:r>
      <w:r>
        <w:fldChar w:fldCharType="end"/>
      </w:r>
      <w:r w:rsidRPr="005231A8">
        <w:t>: Adhesive Path Differs from Root Path</w:t>
      </w:r>
      <w:bookmarkEnd w:id="2384"/>
      <w:bookmarkEnd w:id="2385"/>
      <w:bookmarkEnd w:id="2386"/>
      <w:bookmarkEnd w:id="2387"/>
      <w:bookmarkEnd w:id="2388"/>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55CFC482" w:rsidR="00FC68DB" w:rsidRPr="00EB3687" w:rsidRDefault="00FC68DB" w:rsidP="00B202D2">
      <w:pPr>
        <w:pStyle w:val="Caption"/>
        <w:rPr>
          <w:noProof/>
          <w:lang w:eastAsia="en-GB"/>
        </w:rPr>
      </w:pPr>
      <w:bookmarkStart w:id="2389" w:name="_Toc3557152"/>
      <w:bookmarkStart w:id="2390" w:name="_Toc34747405"/>
      <w:bookmarkStart w:id="2391" w:name="_Toc76030603"/>
      <w:bookmarkStart w:id="2392" w:name="_Toc86869932"/>
      <w:r>
        <w:t xml:space="preserve">Figure </w:t>
      </w:r>
      <w:r>
        <w:fldChar w:fldCharType="begin"/>
      </w:r>
      <w:r>
        <w:instrText xml:space="preserve"> SEQ Figure \* ARABIC </w:instrText>
      </w:r>
      <w:r>
        <w:fldChar w:fldCharType="separate"/>
      </w:r>
      <w:r w:rsidR="00C07D39">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389"/>
      <w:bookmarkEnd w:id="2390"/>
      <w:bookmarkEnd w:id="2391"/>
      <w:bookmarkEnd w:id="2392"/>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Heading3"/>
      </w:pPr>
      <w:bookmarkStart w:id="2393" w:name="_Toc413861932"/>
      <w:bookmarkStart w:id="2394" w:name="_Toc3557068"/>
      <w:bookmarkStart w:id="2395" w:name="_Toc34747318"/>
      <w:bookmarkStart w:id="2396" w:name="_Toc77102137"/>
      <w:bookmarkStart w:id="2397" w:name="_Toc86869833"/>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393"/>
      <w:bookmarkEnd w:id="2394"/>
      <w:bookmarkEnd w:id="2395"/>
      <w:bookmarkEnd w:id="2396"/>
      <w:bookmarkEnd w:id="2397"/>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8B5270A"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D4C91D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C012A34" w14:textId="70E92536" w:rsidR="00FC68DB" w:rsidRDefault="00FC68DB" w:rsidP="00B202D2">
      <w:pPr>
        <w:pStyle w:val="Caption"/>
        <w:spacing w:before="120"/>
      </w:pPr>
      <w:bookmarkStart w:id="2398" w:name="_Toc3566530"/>
      <w:bookmarkStart w:id="2399" w:name="_Toc34747532"/>
      <w:bookmarkStart w:id="2400" w:name="_Toc77095991"/>
      <w:bookmarkStart w:id="2401" w:name="_Toc86874084"/>
      <w:r>
        <w:t xml:space="preserve">Table </w:t>
      </w:r>
      <w:r>
        <w:fldChar w:fldCharType="begin"/>
      </w:r>
      <w:r>
        <w:instrText xml:space="preserve"> SEQ Table \* ARABIC </w:instrText>
      </w:r>
      <w:r>
        <w:fldChar w:fldCharType="separate"/>
      </w:r>
      <w:r w:rsidR="00C07D39">
        <w:rPr>
          <w:noProof/>
        </w:rPr>
        <w:t>131</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398"/>
      <w:bookmarkEnd w:id="2399"/>
      <w:bookmarkEnd w:id="2400"/>
      <w:bookmarkEnd w:id="2401"/>
    </w:p>
    <w:p w14:paraId="13BCD7AC" w14:textId="77777777" w:rsidR="00FC68DB" w:rsidRPr="00226A3F" w:rsidRDefault="00FC68DB" w:rsidP="00B202D2">
      <w:pPr>
        <w:pStyle w:val="Heading5"/>
        <w:rPr>
          <w:kern w:val="22"/>
        </w:rPr>
      </w:pPr>
      <w:r w:rsidRPr="00226A3F">
        <w:rPr>
          <w:kern w:val="22"/>
        </w:rPr>
        <w:lastRenderedPageBreak/>
        <w:t xml:space="preserve">Element </w:t>
      </w:r>
      <w:r>
        <w:rPr>
          <w:kern w:val="22"/>
        </w:rPr>
        <w:t>"</w:t>
      </w:r>
      <w:r w:rsidRPr="00226A3F">
        <w:rPr>
          <w:kern w:val="22"/>
        </w:rPr>
        <w:t>loc_list</w:t>
      </w:r>
      <w:r>
        <w:rPr>
          <w:kern w:val="22"/>
        </w:rPr>
        <w:t>"</w:t>
      </w:r>
    </w:p>
    <w:p w14:paraId="4EAA9F99" w14:textId="42A53D20"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8F0206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07D39">
        <w:t>7.2.1</w:t>
      </w:r>
      <w:r>
        <w:fldChar w:fldCharType="end"/>
      </w:r>
      <w:r>
        <w:t> </w:t>
      </w:r>
      <w:r>
        <w:fldChar w:fldCharType="begin"/>
      </w:r>
      <w:r>
        <w:instrText xml:space="preserve"> REF _Ref429053268 \h  \* MERGEFORMAT </w:instrText>
      </w:r>
      <w:r>
        <w:fldChar w:fldCharType="separate"/>
      </w:r>
      <w:r w:rsidR="00C07D39" w:rsidRPr="007055D9">
        <w:t xml:space="preserve">User Specific Data </w:t>
      </w:r>
      <w:r w:rsidR="00C07D39" w:rsidRPr="00C07D39">
        <w:rPr>
          <w:rStyle w:val="Emphasis"/>
        </w:rPr>
        <w:t>&lt;</w:t>
      </w:r>
      <w:proofErr w:type="spellStart"/>
      <w:r w:rsidR="00C07D39" w:rsidRPr="00C07D39">
        <w:rPr>
          <w:rStyle w:val="Emphasis"/>
        </w:rPr>
        <w:t>appdata</w:t>
      </w:r>
      <w:proofErr w:type="spellEnd"/>
      <w:r w:rsidR="00C07D39" w:rsidRPr="00C07D39">
        <w:rPr>
          <w:rStyle w:val="Emphasis"/>
        </w:rPr>
        <w:t>/</w:t>
      </w:r>
      <w:r w:rsidR="00C07D39"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45490B63"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580C19C2" w14:textId="77777777" w:rsidR="00FC68DB" w:rsidRPr="00226A3F" w:rsidRDefault="00FC68DB" w:rsidP="00B202D2">
      <w:pPr>
        <w:pStyle w:val="Heading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698FC89" w:rsidR="00FC68DB" w:rsidRDefault="00FC68DB" w:rsidP="00B202D2">
      <w:pPr>
        <w:pStyle w:val="Caption"/>
        <w:spacing w:before="120"/>
      </w:pPr>
      <w:bookmarkStart w:id="2402" w:name="_Toc413861979"/>
      <w:bookmarkStart w:id="2403" w:name="_Toc3566531"/>
      <w:bookmarkStart w:id="2404" w:name="_Toc34747533"/>
      <w:bookmarkStart w:id="2405" w:name="_Toc77095992"/>
      <w:bookmarkStart w:id="2406" w:name="_Toc86874085"/>
      <w:r>
        <w:t xml:space="preserve">Table </w:t>
      </w:r>
      <w:r>
        <w:fldChar w:fldCharType="begin"/>
      </w:r>
      <w:r>
        <w:instrText xml:space="preserve"> SEQ Table \* ARABIC </w:instrText>
      </w:r>
      <w:r>
        <w:fldChar w:fldCharType="separate"/>
      </w:r>
      <w:r w:rsidR="00C07D39">
        <w:rPr>
          <w:noProof/>
        </w:rPr>
        <w:t>132</w:t>
      </w:r>
      <w:r>
        <w:fldChar w:fldCharType="end"/>
      </w:r>
      <w:r>
        <w:t xml:space="preserve">: Attributes of element </w:t>
      </w:r>
      <w:r w:rsidRPr="00F51947">
        <w:rPr>
          <w:rStyle w:val="elementdeftypeChar"/>
          <w:rFonts w:eastAsia="Calibri"/>
          <w:b w:val="0"/>
        </w:rPr>
        <w:t>&lt;hemming/&gt;</w:t>
      </w:r>
      <w:bookmarkEnd w:id="2402"/>
      <w:bookmarkEnd w:id="2403"/>
      <w:bookmarkEnd w:id="2404"/>
      <w:bookmarkEnd w:id="2405"/>
      <w:bookmarkEnd w:id="2406"/>
    </w:p>
    <w:p w14:paraId="1612958E" w14:textId="77777777" w:rsidR="00FC68DB" w:rsidRPr="0079141E" w:rsidRDefault="00FC68DB" w:rsidP="001B01D6">
      <w:pPr>
        <w:pStyle w:val="ListParagraph"/>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r w:rsidRPr="0079141E">
        <w:rPr>
          <w:rStyle w:val="elementdeftypeChar"/>
          <w:rFonts w:eastAsia="Calibri"/>
        </w:rPr>
        <w:t>folded_width</w:t>
      </w:r>
      <w:r w:rsidRPr="0079141E">
        <w:rPr>
          <w:lang w:val="en-US"/>
        </w:rPr>
        <w:t>: This is the measure of the width of the folded metal sheet. It is different from the width of the adhesive which may optionally exist.</w:t>
      </w:r>
    </w:p>
    <w:p w14:paraId="62001CA9" w14:textId="3DCB40FC" w:rsidR="00FC68DB" w:rsidRPr="0079141E" w:rsidRDefault="00FC68DB" w:rsidP="001B01D6">
      <w:pPr>
        <w:pStyle w:val="ListParagraph"/>
        <w:numPr>
          <w:ilvl w:val="0"/>
          <w:numId w:val="43"/>
        </w:numPr>
        <w:tabs>
          <w:tab w:val="clear" w:pos="403"/>
        </w:tabs>
        <w:spacing w:after="0" w:line="240" w:lineRule="auto"/>
        <w:contextualSpacing w:val="0"/>
        <w:rPr>
          <w:rFonts w:ascii="Courier New" w:hAnsi="Courier New" w:cs="Calibri"/>
          <w:strike/>
          <w:sz w:val="18"/>
          <w:szCs w:val="18"/>
          <w:lang w:val="en-US" w:eastAsia="zh-CN"/>
        </w:rPr>
      </w:pPr>
      <w:r w:rsidRPr="0079141E">
        <w:rPr>
          <w:rStyle w:val="elementdeftypeChar"/>
          <w:rFonts w:eastAsia="Calibri"/>
        </w:rPr>
        <w:t>folded_part</w:t>
      </w:r>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07D39">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07D39" w:rsidRPr="00C07D39">
        <w:rPr>
          <w:lang w:val="en-US"/>
        </w:rPr>
        <w:t>Element</w:t>
      </w:r>
      <w:r w:rsidR="00C07D39" w:rsidRPr="00C07D39">
        <w:rPr>
          <w:rStyle w:val="Emphasis"/>
          <w:lang w:val="en-US"/>
        </w:rPr>
        <w:t xml:space="preserve"> &lt;part/&gt;</w:t>
      </w:r>
      <w:r>
        <w:rPr>
          <w:lang w:val="en-US"/>
        </w:rPr>
        <w:fldChar w:fldCharType="end"/>
      </w:r>
      <w:r>
        <w:rPr>
          <w:lang w:val="en-US"/>
        </w:rPr>
        <w:t>.</w:t>
      </w:r>
    </w:p>
    <w:p w14:paraId="39586273" w14:textId="16067E19"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07D39">
        <w:t>10.2.4.1</w:t>
      </w:r>
      <w:r>
        <w:fldChar w:fldCharType="end"/>
      </w:r>
      <w:r>
        <w:t xml:space="preserve"> </w:t>
      </w:r>
      <w:r>
        <w:fldChar w:fldCharType="begin"/>
      </w:r>
      <w:r>
        <w:instrText xml:space="preserve"> REF _Ref414571756 \h  \* MERGEFORMAT </w:instrText>
      </w:r>
      <w:r>
        <w:fldChar w:fldCharType="separate"/>
      </w:r>
      <w:r w:rsidR="00C07D39"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053B6BBA" w:rsidR="00FC68DB" w:rsidRDefault="00FC68DB" w:rsidP="00B202D2">
      <w:pPr>
        <w:pStyle w:val="Caption"/>
        <w:spacing w:before="120"/>
      </w:pPr>
      <w:bookmarkStart w:id="2407" w:name="_Toc413861980"/>
      <w:bookmarkStart w:id="2408" w:name="_Toc3566532"/>
      <w:bookmarkStart w:id="2409" w:name="_Toc34747534"/>
      <w:bookmarkStart w:id="2410" w:name="_Toc77095993"/>
      <w:bookmarkStart w:id="2411" w:name="_Toc86874086"/>
      <w:r>
        <w:t xml:space="preserve">Table </w:t>
      </w:r>
      <w:r>
        <w:fldChar w:fldCharType="begin"/>
      </w:r>
      <w:r>
        <w:instrText xml:space="preserve"> SEQ Table \* ARABIC </w:instrText>
      </w:r>
      <w:r>
        <w:fldChar w:fldCharType="separate"/>
      </w:r>
      <w:r w:rsidR="00C07D39">
        <w:rPr>
          <w:noProof/>
        </w:rPr>
        <w:t>133</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407"/>
      <w:bookmarkEnd w:id="2408"/>
      <w:bookmarkEnd w:id="2409"/>
      <w:bookmarkEnd w:id="2410"/>
      <w:bookmarkEnd w:id="2411"/>
    </w:p>
    <w:p w14:paraId="41FCE006" w14:textId="77777777" w:rsidR="00FC68DB" w:rsidRPr="00EB3687" w:rsidRDefault="00FC68DB" w:rsidP="00B202D2">
      <w:pPr>
        <w:pStyle w:val="Heading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r w:rsidRPr="00D83A1D">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r>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r>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12C588E1" w:rsidR="00FC68DB" w:rsidRDefault="00FC68DB" w:rsidP="00B202D2">
      <w:pPr>
        <w:pStyle w:val="Caption"/>
        <w:spacing w:before="120"/>
      </w:pPr>
      <w:bookmarkStart w:id="2412" w:name="_Toc413861981"/>
      <w:bookmarkStart w:id="2413" w:name="_Toc3566533"/>
      <w:bookmarkStart w:id="2414" w:name="_Toc34747535"/>
      <w:bookmarkStart w:id="2415" w:name="_Toc77095994"/>
      <w:bookmarkStart w:id="2416" w:name="_Toc86874087"/>
      <w:r>
        <w:t xml:space="preserve">Table </w:t>
      </w:r>
      <w:r>
        <w:fldChar w:fldCharType="begin"/>
      </w:r>
      <w:r>
        <w:instrText xml:space="preserve"> SEQ Table \* ARABIC </w:instrText>
      </w:r>
      <w:r>
        <w:fldChar w:fldCharType="separate"/>
      </w:r>
      <w:r w:rsidR="00C07D39">
        <w:rPr>
          <w:noProof/>
        </w:rPr>
        <w:t>134</w:t>
      </w:r>
      <w:r>
        <w:fldChar w:fldCharType="end"/>
      </w:r>
      <w:r>
        <w:t>: Attributes of element</w:t>
      </w:r>
      <w:r w:rsidRPr="00226A3F">
        <w:t xml:space="preserve"> </w:t>
      </w:r>
      <w:r w:rsidRPr="0079141E">
        <w:rPr>
          <w:rStyle w:val="elementdeftypeChar"/>
          <w:rFonts w:eastAsia="Calibri"/>
          <w:b w:val="0"/>
        </w:rPr>
        <w:t>&lt;region/&gt;</w:t>
      </w:r>
      <w:bookmarkEnd w:id="2412"/>
      <w:bookmarkEnd w:id="2413"/>
      <w:bookmarkEnd w:id="2414"/>
      <w:bookmarkEnd w:id="2415"/>
      <w:bookmarkEnd w:id="2416"/>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7C921FAA" w:rsidR="00FC68DB" w:rsidRDefault="00FC68DB" w:rsidP="001B01D6">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C07D39">
        <w:t xml:space="preserve">Figure </w:t>
      </w:r>
      <w:r w:rsidR="00C07D39">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r w:rsidRPr="0079141E">
        <w:rPr>
          <w:rStyle w:val="elementdeftypeChar"/>
          <w:rFonts w:eastAsia="Calibri"/>
        </w:rPr>
        <w:t>fill_percentage</w:t>
      </w:r>
      <w:r>
        <w:rPr>
          <w:rFonts w:ascii="Courier New" w:hAnsi="Courier New" w:cs="Calibri"/>
          <w:sz w:val="18"/>
          <w:szCs w:val="18"/>
          <w:lang w:eastAsia="zh-CN"/>
        </w:rPr>
        <w:t xml:space="preserve">: </w:t>
      </w:r>
      <w:r>
        <w:t>target hem fill for this region.</w:t>
      </w:r>
    </w:p>
    <w:p w14:paraId="0F5E41BB" w14:textId="7C57D6C9" w:rsidR="00FC68DB" w:rsidRPr="0033379A" w:rsidRDefault="00FC68DB" w:rsidP="001B01D6">
      <w:pPr>
        <w:pStyle w:val="ListParagraph"/>
        <w:numPr>
          <w:ilvl w:val="0"/>
          <w:numId w:val="27"/>
        </w:numPr>
        <w:tabs>
          <w:tab w:val="clear" w:pos="403"/>
        </w:tabs>
        <w:spacing w:after="0" w:line="240" w:lineRule="auto"/>
        <w:contextualSpacing w:val="0"/>
        <w:jc w:val="left"/>
        <w:rPr>
          <w:lang w:val="en-US"/>
        </w:rPr>
      </w:pPr>
      <w:r w:rsidRPr="00C45A3A">
        <w:rPr>
          <w:rStyle w:val="elementdeftypeChar"/>
          <w:rFonts w:eastAsia="Calibri"/>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07D39">
        <w:rPr>
          <w:lang w:val="en-US"/>
        </w:rPr>
        <w:t>7.3.1.1</w:t>
      </w:r>
      <w:r w:rsidRPr="00C45A3A">
        <w:fldChar w:fldCharType="end"/>
      </w:r>
      <w:r w:rsidRPr="0033379A">
        <w:rPr>
          <w:lang w:val="en-US"/>
        </w:rPr>
        <w:t>) where the region’s adhesive connects to.</w:t>
      </w:r>
    </w:p>
    <w:p w14:paraId="2E0C5882" w14:textId="05377AE8" w:rsidR="00FC68DB" w:rsidRPr="00C45A3A" w:rsidRDefault="00FC68DB" w:rsidP="001B01D6">
      <w:pPr>
        <w:numPr>
          <w:ilvl w:val="0"/>
          <w:numId w:val="27"/>
        </w:numPr>
        <w:tabs>
          <w:tab w:val="clear" w:pos="403"/>
        </w:tabs>
        <w:spacing w:before="120" w:line="240" w:lineRule="auto"/>
        <w:ind w:left="714" w:hanging="357"/>
      </w:pPr>
      <w:r w:rsidRPr="00C45A3A">
        <w:rPr>
          <w:rStyle w:val="elementdeftypeChar"/>
          <w:rFonts w:eastAsia="Calibri"/>
        </w:rPr>
        <w:lastRenderedPageBreak/>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07D39">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&lt;adhesive_line/&gt;</w:t>
            </w:r>
            <w:r>
              <w:rPr>
                <w:sz w:val="20"/>
                <w:szCs w:val="20"/>
              </w:rPr>
              <w:t xml:space="preserve"> or an </w:t>
            </w:r>
            <w:r w:rsidRPr="0061019D">
              <w:rPr>
                <w:rStyle w:val="elementdeftypeChar"/>
                <w:rFonts w:eastAsia="Calibri"/>
              </w:rPr>
              <w:t>&lt;adhesive_face/&gt;</w:t>
            </w:r>
            <w:r>
              <w:rPr>
                <w:rStyle w:val="elementdeftypeChar"/>
                <w:rFonts w:eastAsia="Calibri"/>
              </w:rPr>
              <w:t>.</w:t>
            </w:r>
          </w:p>
        </w:tc>
      </w:tr>
    </w:tbl>
    <w:p w14:paraId="16AAB466" w14:textId="79C2CA31" w:rsidR="00FC68DB" w:rsidRDefault="00FC68DB" w:rsidP="00B202D2">
      <w:pPr>
        <w:pStyle w:val="Caption"/>
        <w:spacing w:before="120"/>
        <w:rPr>
          <w:rFonts w:cs="Courier New"/>
          <w:szCs w:val="22"/>
        </w:rPr>
      </w:pPr>
      <w:bookmarkStart w:id="2417" w:name="_Toc3566534"/>
      <w:bookmarkStart w:id="2418" w:name="_Toc34747536"/>
      <w:bookmarkStart w:id="2419" w:name="_Toc77095995"/>
      <w:bookmarkStart w:id="2420" w:name="_Toc86874088"/>
      <w:r>
        <w:t xml:space="preserve">Table </w:t>
      </w:r>
      <w:r>
        <w:fldChar w:fldCharType="begin"/>
      </w:r>
      <w:r>
        <w:instrText xml:space="preserve"> SEQ Table \* ARABIC </w:instrText>
      </w:r>
      <w:r>
        <w:fldChar w:fldCharType="separate"/>
      </w:r>
      <w:r w:rsidR="00C07D39">
        <w:rPr>
          <w:noProof/>
        </w:rPr>
        <w:t>135</w:t>
      </w:r>
      <w:r>
        <w:fldChar w:fldCharType="end"/>
      </w:r>
      <w:r>
        <w:t>: Nested elements of element</w:t>
      </w:r>
      <w:r w:rsidRPr="00226A3F">
        <w:t xml:space="preserve"> </w:t>
      </w:r>
      <w:r w:rsidRPr="0079141E">
        <w:rPr>
          <w:rStyle w:val="elementdeftypeChar"/>
          <w:rFonts w:eastAsia="Calibri"/>
          <w:b w:val="0"/>
        </w:rPr>
        <w:t>&lt;region/&gt;</w:t>
      </w:r>
      <w:bookmarkEnd w:id="2417"/>
      <w:bookmarkEnd w:id="2418"/>
      <w:bookmarkEnd w:id="2419"/>
      <w:bookmarkEnd w:id="2420"/>
      <w:r w:rsidRPr="0079141E">
        <w:rPr>
          <w:rStyle w:val="elementdeftypeChar"/>
          <w:rFonts w:eastAsia="Calibri"/>
          <w:b w:val="0"/>
        </w:rPr>
        <w:t xml:space="preserve"> </w:t>
      </w:r>
    </w:p>
    <w:p w14:paraId="2DD7785C" w14:textId="5D24DCA2"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07D39">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07D39"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07D39">
        <w:t>11.2</w:t>
      </w:r>
      <w:r>
        <w:fldChar w:fldCharType="end"/>
      </w:r>
      <w:r>
        <w:t xml:space="preserve"> </w:t>
      </w:r>
      <w:r>
        <w:fldChar w:fldCharType="begin"/>
      </w:r>
      <w:r>
        <w:instrText xml:space="preserve"> REF _Ref429051261 \h  \* MERGEFORMAT </w:instrText>
      </w:r>
      <w:r>
        <w:fldChar w:fldCharType="separate"/>
      </w:r>
      <w:r w:rsidR="00C07D39" w:rsidRPr="00226A3F">
        <w:t xml:space="preserve">Adhesive </w:t>
      </w:r>
      <w:r w:rsidR="00C07D39">
        <w:t>F</w:t>
      </w:r>
      <w:r w:rsidR="00C07D39"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v="1"&gt; 2169.300  -489.495  1773.936 &lt;/loc&gt;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v="2"&gt; 2165.593  -480.000  1790.221 &lt;/loc&gt;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v="3"&gt; 2165.593   480.000  1790.221 &lt;/loc&gt;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folded_part=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100574 region A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bottom_index=</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Heading2"/>
      </w:pPr>
      <w:bookmarkStart w:id="2421" w:name="_Toc428537321"/>
      <w:bookmarkStart w:id="2422" w:name="_Toc428969643"/>
      <w:bookmarkStart w:id="2423" w:name="_Toc429053034"/>
      <w:bookmarkStart w:id="2424" w:name="_Toc428537324"/>
      <w:bookmarkStart w:id="2425" w:name="_Toc428969646"/>
      <w:bookmarkStart w:id="2426" w:name="_Toc429053037"/>
      <w:bookmarkStart w:id="2427" w:name="_Toc428537325"/>
      <w:bookmarkStart w:id="2428" w:name="_Toc428969647"/>
      <w:bookmarkStart w:id="2429" w:name="_Toc429053038"/>
      <w:bookmarkStart w:id="2430" w:name="_Toc428537328"/>
      <w:bookmarkStart w:id="2431" w:name="_Toc428969650"/>
      <w:bookmarkStart w:id="2432" w:name="_Toc429053041"/>
      <w:bookmarkStart w:id="2433" w:name="_Toc428537330"/>
      <w:bookmarkStart w:id="2434" w:name="_Toc428969652"/>
      <w:bookmarkStart w:id="2435" w:name="_Toc429053043"/>
      <w:bookmarkStart w:id="2436" w:name="_Toc3557069"/>
      <w:bookmarkStart w:id="2437" w:name="_Toc34747319"/>
      <w:bookmarkStart w:id="2438" w:name="_Toc77102138"/>
      <w:bookmarkStart w:id="2439" w:name="_Toc86869834"/>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r w:rsidRPr="00226A3F">
        <w:t>Sequence Connections</w:t>
      </w:r>
      <w:bookmarkEnd w:id="2366"/>
      <w:bookmarkEnd w:id="2436"/>
      <w:bookmarkEnd w:id="2437"/>
      <w:bookmarkEnd w:id="2438"/>
      <w:bookmarkEnd w:id="2439"/>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30E955BB" w:rsidR="00FC68DB" w:rsidRPr="00226A3F" w:rsidRDefault="00FC68DB" w:rsidP="00B202D2">
      <w:pPr>
        <w:pStyle w:val="Caption"/>
      </w:pPr>
      <w:bookmarkStart w:id="2440" w:name="_Toc413359638"/>
      <w:bookmarkStart w:id="2441" w:name="_Toc3557153"/>
      <w:bookmarkStart w:id="2442" w:name="_Toc34747406"/>
      <w:bookmarkStart w:id="2443" w:name="_Toc76030604"/>
      <w:bookmarkStart w:id="2444" w:name="_Toc86869933"/>
      <w:r>
        <w:t xml:space="preserve">Figure </w:t>
      </w:r>
      <w:r>
        <w:fldChar w:fldCharType="begin"/>
      </w:r>
      <w:r>
        <w:instrText xml:space="preserve"> SEQ Figure \* ARABIC </w:instrText>
      </w:r>
      <w:r>
        <w:fldChar w:fldCharType="separate"/>
      </w:r>
      <w:r w:rsidR="00C07D39">
        <w:rPr>
          <w:noProof/>
        </w:rPr>
        <w:t>83</w:t>
      </w:r>
      <w:r>
        <w:fldChar w:fldCharType="end"/>
      </w:r>
      <w:r>
        <w:t>: Sequence without margin</w:t>
      </w:r>
      <w:bookmarkEnd w:id="2440"/>
      <w:bookmarkEnd w:id="2441"/>
      <w:bookmarkEnd w:id="2442"/>
      <w:bookmarkEnd w:id="2443"/>
      <w:bookmarkEnd w:id="2444"/>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64A6C36" w:rsidR="00FC68DB" w:rsidRPr="000F7EEA" w:rsidRDefault="00FC68DB" w:rsidP="00B202D2">
      <w:pPr>
        <w:pStyle w:val="Caption"/>
        <w:rPr>
          <w:noProof/>
          <w:lang w:eastAsia="en-GB"/>
        </w:rPr>
      </w:pPr>
      <w:bookmarkStart w:id="2445" w:name="_Toc413359639"/>
      <w:bookmarkStart w:id="2446" w:name="_Toc3557154"/>
      <w:bookmarkStart w:id="2447" w:name="_Toc34747407"/>
      <w:bookmarkStart w:id="2448" w:name="_Toc76030605"/>
      <w:bookmarkStart w:id="2449" w:name="_Toc86869934"/>
      <w:r>
        <w:t xml:space="preserve">Figure </w:t>
      </w:r>
      <w:r>
        <w:fldChar w:fldCharType="begin"/>
      </w:r>
      <w:r>
        <w:instrText xml:space="preserve"> SEQ Figure \* ARABIC </w:instrText>
      </w:r>
      <w:r>
        <w:fldChar w:fldCharType="separate"/>
      </w:r>
      <w:r w:rsidR="00C07D39">
        <w:rPr>
          <w:noProof/>
        </w:rPr>
        <w:t>84</w:t>
      </w:r>
      <w:r>
        <w:fldChar w:fldCharType="end"/>
      </w:r>
      <w:r>
        <w:t>: Sequence with</w:t>
      </w:r>
      <w:r w:rsidRPr="003F0822">
        <w:t xml:space="preserve"> margin</w:t>
      </w:r>
      <w:bookmarkEnd w:id="2445"/>
      <w:r>
        <w:t xml:space="preserve"> and spacing</w:t>
      </w:r>
      <w:bookmarkEnd w:id="2446"/>
      <w:bookmarkEnd w:id="2447"/>
      <w:bookmarkEnd w:id="2448"/>
      <w:bookmarkEnd w:id="2449"/>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98E82E2" w:rsidR="00FC68DB" w:rsidRPr="000F7EEA" w:rsidRDefault="00FC68DB" w:rsidP="00B202D2">
      <w:pPr>
        <w:pStyle w:val="Caption"/>
        <w:rPr>
          <w:noProof/>
          <w:lang w:eastAsia="en-GB"/>
        </w:rPr>
      </w:pPr>
      <w:bookmarkStart w:id="2450" w:name="_Toc3557155"/>
      <w:bookmarkStart w:id="2451" w:name="_Toc34747408"/>
      <w:bookmarkStart w:id="2452" w:name="_Toc76030606"/>
      <w:bookmarkStart w:id="2453" w:name="_Toc86869935"/>
      <w:r>
        <w:t xml:space="preserve">Figure </w:t>
      </w:r>
      <w:r>
        <w:fldChar w:fldCharType="begin"/>
      </w:r>
      <w:r>
        <w:instrText xml:space="preserve"> SEQ Figure \* ARABIC </w:instrText>
      </w:r>
      <w:r>
        <w:fldChar w:fldCharType="separate"/>
      </w:r>
      <w:r w:rsidR="00C07D39">
        <w:rPr>
          <w:noProof/>
        </w:rPr>
        <w:t>85</w:t>
      </w:r>
      <w:r>
        <w:fldChar w:fldCharType="end"/>
      </w:r>
      <w:r>
        <w:t>: Margin relaxation</w:t>
      </w:r>
      <w:bookmarkEnd w:id="2450"/>
      <w:bookmarkEnd w:id="2451"/>
      <w:bookmarkEnd w:id="2452"/>
      <w:bookmarkEnd w:id="2453"/>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61B20279" w:rsidR="00FC68DB" w:rsidRPr="000F7EEA" w:rsidRDefault="00FC68DB" w:rsidP="00B202D2">
      <w:pPr>
        <w:pStyle w:val="Caption"/>
        <w:rPr>
          <w:noProof/>
          <w:lang w:eastAsia="en-GB"/>
        </w:rPr>
      </w:pPr>
      <w:bookmarkStart w:id="2454" w:name="_Toc3557156"/>
      <w:bookmarkStart w:id="2455" w:name="_Toc34747409"/>
      <w:bookmarkStart w:id="2456" w:name="_Toc76030607"/>
      <w:bookmarkStart w:id="2457" w:name="_Toc86869936"/>
      <w:r>
        <w:t xml:space="preserve">Figure </w:t>
      </w:r>
      <w:r>
        <w:fldChar w:fldCharType="begin"/>
      </w:r>
      <w:r>
        <w:instrText xml:space="preserve"> SEQ Figure \* ARABIC </w:instrText>
      </w:r>
      <w:r>
        <w:fldChar w:fldCharType="separate"/>
      </w:r>
      <w:r w:rsidR="00C07D39">
        <w:rPr>
          <w:noProof/>
        </w:rPr>
        <w:t>86</w:t>
      </w:r>
      <w:r>
        <w:fldChar w:fldCharType="end"/>
      </w:r>
      <w:r>
        <w:t>: Spacing relaxation</w:t>
      </w:r>
      <w:bookmarkEnd w:id="2454"/>
      <w:bookmarkEnd w:id="2455"/>
      <w:bookmarkEnd w:id="2456"/>
      <w:bookmarkEnd w:id="2457"/>
    </w:p>
    <w:p w14:paraId="34B14DF1" w14:textId="77777777" w:rsidR="00FC68DB" w:rsidRPr="00226A3F" w:rsidRDefault="00FC68DB" w:rsidP="00B202D2">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&lt;loc_list&gt;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&lt;loc_list&gt;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&lt;/loc_list&gt;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r w:rsidRPr="00C84C79">
        <w:rPr>
          <w:b/>
          <w:color w:val="0070C0"/>
        </w:rPr>
        <w:t>CAD_Material</w:t>
      </w:r>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&lt;loc_list&gt;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&lt;/loc_list&gt;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&lt;loc_list&gt;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&lt;/loc_list&gt;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F05AC99"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E455BC2"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74F4A78" w14:textId="0270A42B" w:rsidR="00FC68DB" w:rsidRPr="00226A3F" w:rsidRDefault="00FC68DB" w:rsidP="00B202D2">
      <w:pPr>
        <w:pStyle w:val="Caption"/>
        <w:spacing w:before="120"/>
      </w:pPr>
      <w:bookmarkStart w:id="2458" w:name="_Toc3566535"/>
      <w:bookmarkStart w:id="2459" w:name="_Toc34747537"/>
      <w:bookmarkStart w:id="2460" w:name="_Toc77095996"/>
      <w:bookmarkStart w:id="2461" w:name="_Toc86874089"/>
      <w:r>
        <w:t xml:space="preserve">Table </w:t>
      </w:r>
      <w:r>
        <w:fldChar w:fldCharType="begin"/>
      </w:r>
      <w:r>
        <w:instrText xml:space="preserve"> SEQ Table \* ARABIC </w:instrText>
      </w:r>
      <w:r>
        <w:fldChar w:fldCharType="separate"/>
      </w:r>
      <w:r w:rsidR="00C07D39">
        <w:rPr>
          <w:noProof/>
        </w:rPr>
        <w:t>136</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58"/>
      <w:bookmarkEnd w:id="2459"/>
      <w:bookmarkEnd w:id="2460"/>
      <w:bookmarkEnd w:id="2461"/>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34AF5E41" w:rsidR="00FC68DB" w:rsidRDefault="00FC68DB" w:rsidP="00B202D2">
      <w:pPr>
        <w:pStyle w:val="Caption"/>
        <w:spacing w:before="120"/>
      </w:pPr>
      <w:bookmarkStart w:id="2462" w:name="_Toc3566536"/>
      <w:bookmarkStart w:id="2463" w:name="_Toc34747538"/>
      <w:bookmarkStart w:id="2464" w:name="_Toc77095997"/>
      <w:bookmarkStart w:id="2465" w:name="_Toc86874090"/>
      <w:r>
        <w:t xml:space="preserve">Table </w:t>
      </w:r>
      <w:r>
        <w:fldChar w:fldCharType="begin"/>
      </w:r>
      <w:r>
        <w:instrText xml:space="preserve"> SEQ Table \* ARABIC </w:instrText>
      </w:r>
      <w:r>
        <w:fldChar w:fldCharType="separate"/>
      </w:r>
      <w:r w:rsidR="00C07D39">
        <w:rPr>
          <w:noProof/>
        </w:rPr>
        <w:t>137</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462"/>
      <w:bookmarkEnd w:id="2463"/>
      <w:bookmarkEnd w:id="2464"/>
      <w:bookmarkEnd w:id="2465"/>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F12D616" w:rsidR="00FC68DB" w:rsidRPr="00226A3F" w:rsidRDefault="00FC68DB" w:rsidP="00B202D2">
      <w:pPr>
        <w:pStyle w:val="Caption"/>
        <w:spacing w:before="120"/>
      </w:pPr>
      <w:bookmarkStart w:id="2466" w:name="_Toc3566537"/>
      <w:bookmarkStart w:id="2467" w:name="_Toc34747539"/>
      <w:bookmarkStart w:id="2468" w:name="_Toc77095998"/>
      <w:bookmarkStart w:id="2469" w:name="_Toc86874091"/>
      <w:r>
        <w:t xml:space="preserve">Table </w:t>
      </w:r>
      <w:r>
        <w:fldChar w:fldCharType="begin"/>
      </w:r>
      <w:r>
        <w:instrText xml:space="preserve"> SEQ Table \* ARABIC </w:instrText>
      </w:r>
      <w:r>
        <w:fldChar w:fldCharType="separate"/>
      </w:r>
      <w:r w:rsidR="00C07D39">
        <w:rPr>
          <w:noProof/>
        </w:rPr>
        <w:t>138</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466"/>
      <w:bookmarkEnd w:id="2467"/>
      <w:bookmarkEnd w:id="2468"/>
      <w:bookmarkEnd w:id="2469"/>
    </w:p>
    <w:p w14:paraId="6F0DFACD" w14:textId="77777777" w:rsidR="00FC68DB" w:rsidRDefault="00FC68DB" w:rsidP="00B202D2"/>
    <w:p w14:paraId="065B83EF" w14:textId="77777777" w:rsidR="00FC68DB" w:rsidRPr="00226A3F" w:rsidRDefault="00FC68DB" w:rsidP="00B202D2">
      <w:pPr>
        <w:pStyle w:val="Heading1"/>
      </w:pPr>
      <w:bookmarkStart w:id="2470" w:name="_Toc413359618"/>
      <w:bookmarkStart w:id="2471" w:name="_Toc3557070"/>
      <w:bookmarkStart w:id="2472" w:name="_Toc34747320"/>
      <w:bookmarkStart w:id="2473" w:name="_Toc77102139"/>
      <w:bookmarkStart w:id="2474" w:name="_Toc86869835"/>
      <w:bookmarkEnd w:id="2300"/>
      <w:bookmarkEnd w:id="2301"/>
      <w:bookmarkEnd w:id="2302"/>
      <w:r w:rsidRPr="00226A3F">
        <w:t>2D connections</w:t>
      </w:r>
      <w:bookmarkEnd w:id="2470"/>
      <w:bookmarkEnd w:id="2471"/>
      <w:bookmarkEnd w:id="2472"/>
      <w:bookmarkEnd w:id="2473"/>
      <w:bookmarkEnd w:id="2474"/>
    </w:p>
    <w:p w14:paraId="7FE12C3B" w14:textId="77777777" w:rsidR="00FC68DB" w:rsidRPr="00226A3F" w:rsidRDefault="00FC68DB" w:rsidP="00B202D2">
      <w:pPr>
        <w:pStyle w:val="Heading2"/>
      </w:pPr>
      <w:bookmarkStart w:id="2475" w:name="_Toc413359619"/>
      <w:bookmarkStart w:id="2476" w:name="_Toc3557071"/>
      <w:bookmarkStart w:id="2477" w:name="_Toc34747321"/>
      <w:bookmarkStart w:id="2478" w:name="_Toc77102140"/>
      <w:bookmarkStart w:id="2479" w:name="_Toc86869836"/>
      <w:r w:rsidRPr="00226A3F">
        <w:t>Generic Definitions</w:t>
      </w:r>
      <w:bookmarkEnd w:id="2475"/>
      <w:bookmarkEnd w:id="2476"/>
      <w:bookmarkEnd w:id="2477"/>
      <w:bookmarkEnd w:id="2478"/>
      <w:bookmarkEnd w:id="2479"/>
    </w:p>
    <w:p w14:paraId="7C6ACD6A" w14:textId="77777777" w:rsidR="00FC68DB" w:rsidRPr="00226A3F" w:rsidRDefault="00FC68DB" w:rsidP="00B202D2">
      <w:pPr>
        <w:pStyle w:val="Heading3"/>
      </w:pPr>
      <w:bookmarkStart w:id="2480" w:name="_Toc413359620"/>
      <w:bookmarkStart w:id="2481" w:name="_Toc3557072"/>
      <w:bookmarkStart w:id="2482" w:name="_Toc34747322"/>
      <w:bookmarkStart w:id="2483" w:name="_Toc77102141"/>
      <w:bookmarkStart w:id="2484" w:name="_Toc86869837"/>
      <w:r w:rsidRPr="00226A3F">
        <w:t>Identification</w:t>
      </w:r>
      <w:bookmarkEnd w:id="2480"/>
      <w:bookmarkEnd w:id="2481"/>
      <w:bookmarkEnd w:id="2482"/>
      <w:bookmarkEnd w:id="2483"/>
      <w:bookmarkEnd w:id="2484"/>
    </w:p>
    <w:p w14:paraId="6B80BAF0" w14:textId="34FE5BAB"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Heading3"/>
      </w:pPr>
      <w:bookmarkStart w:id="2485" w:name="_Toc413359621"/>
      <w:bookmarkStart w:id="2486" w:name="_Toc3557073"/>
      <w:bookmarkStart w:id="2487" w:name="_Toc34747323"/>
      <w:bookmarkStart w:id="2488" w:name="_Toc77102142"/>
      <w:bookmarkStart w:id="2489" w:name="_Toc86869838"/>
      <w:r w:rsidRPr="00226A3F">
        <w:t>Connection Face</w:t>
      </w:r>
      <w:bookmarkEnd w:id="2485"/>
      <w:bookmarkEnd w:id="2486"/>
      <w:bookmarkEnd w:id="2487"/>
      <w:bookmarkEnd w:id="2488"/>
      <w:bookmarkEnd w:id="2489"/>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loc_list</w:t>
      </w:r>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 xml:space="preserve">. This element contains nested elements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&lt;loc_list</w:t>
      </w:r>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r>
              <w:rPr>
                <w:sz w:val="20"/>
                <w:szCs w:val="20"/>
              </w:rPr>
              <w:t>l</w:t>
            </w:r>
            <w:r w:rsidRPr="00226A3F">
              <w:rPr>
                <w:sz w:val="20"/>
                <w:szCs w:val="20"/>
              </w:rPr>
              <w:t>oc</w:t>
            </w:r>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F6FE891" w:rsidR="00FC68DB" w:rsidRDefault="00FC68DB" w:rsidP="00B202D2">
      <w:pPr>
        <w:pStyle w:val="Caption"/>
        <w:spacing w:before="120"/>
      </w:pPr>
      <w:bookmarkStart w:id="2490" w:name="_Toc3566539"/>
      <w:bookmarkStart w:id="2491" w:name="_Toc34747541"/>
      <w:bookmarkStart w:id="2492" w:name="_Toc77096000"/>
      <w:bookmarkStart w:id="2493" w:name="_Toc86874092"/>
      <w:r>
        <w:t xml:space="preserve">Table </w:t>
      </w:r>
      <w:r>
        <w:fldChar w:fldCharType="begin"/>
      </w:r>
      <w:r>
        <w:instrText xml:space="preserve"> SEQ Table \* ARABIC </w:instrText>
      </w:r>
      <w:r>
        <w:fldChar w:fldCharType="separate"/>
      </w:r>
      <w:r w:rsidR="00C07D39">
        <w:rPr>
          <w:noProof/>
        </w:rPr>
        <w:t>139</w:t>
      </w:r>
      <w:r>
        <w:fldChar w:fldCharType="end"/>
      </w:r>
      <w:r>
        <w:t xml:space="preserve">: Nested elements of </w:t>
      </w:r>
      <w:r w:rsidRPr="004D270F">
        <w:rPr>
          <w:rStyle w:val="elementdeftypeChar"/>
          <w:rFonts w:eastAsia="Calibri"/>
          <w:b w:val="0"/>
        </w:rPr>
        <w:t>&lt;loc_list&gt;</w:t>
      </w:r>
      <w:bookmarkEnd w:id="2490"/>
      <w:bookmarkEnd w:id="2491"/>
      <w:bookmarkEnd w:id="2492"/>
      <w:bookmarkEnd w:id="2493"/>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w:t>
      </w:r>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&lt;loc</w:t>
      </w:r>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517000C0" w:rsidR="00FC68DB" w:rsidRDefault="00FC68DB" w:rsidP="00B202D2">
      <w:pPr>
        <w:pStyle w:val="Caption"/>
        <w:spacing w:before="120"/>
      </w:pPr>
      <w:bookmarkStart w:id="2494" w:name="_Toc3566540"/>
      <w:bookmarkStart w:id="2495" w:name="_Toc34747542"/>
      <w:bookmarkStart w:id="2496" w:name="_Toc77096001"/>
      <w:bookmarkStart w:id="2497" w:name="_Toc86874093"/>
      <w:r>
        <w:t xml:space="preserve">Table </w:t>
      </w:r>
      <w:r>
        <w:fldChar w:fldCharType="begin"/>
      </w:r>
      <w:r>
        <w:instrText xml:space="preserve"> SEQ Table \* ARABIC </w:instrText>
      </w:r>
      <w:r>
        <w:fldChar w:fldCharType="separate"/>
      </w:r>
      <w:r w:rsidR="00C07D39">
        <w:rPr>
          <w:noProof/>
        </w:rPr>
        <w:t>140</w:t>
      </w:r>
      <w:r>
        <w:fldChar w:fldCharType="end"/>
      </w:r>
      <w:r>
        <w:t xml:space="preserve">: Attributes of element </w:t>
      </w:r>
      <w:r w:rsidRPr="004D270F">
        <w:rPr>
          <w:rStyle w:val="elementdeftypeChar"/>
          <w:rFonts w:eastAsia="Calibri"/>
          <w:b w:val="0"/>
        </w:rPr>
        <w:t>&lt;loc/&gt;</w:t>
      </w:r>
      <w:bookmarkEnd w:id="2494"/>
      <w:bookmarkEnd w:id="2495"/>
      <w:bookmarkEnd w:id="2496"/>
      <w:bookmarkEnd w:id="2497"/>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&lt;loc v="1"&gt;   2581.21 -708.408 31.6532   &lt;/loc&gt;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&lt;loc v="2"&gt;   2581.42 -708.357 35.2816   &lt;/loc&gt;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v="3"&gt;   </w:t>
      </w:r>
      <w:r w:rsidRPr="00226A3F">
        <w:rPr>
          <w:rFonts w:ascii="Courier New" w:hAnsi="Courier New"/>
          <w:b/>
          <w:color w:val="0070C0"/>
          <w:sz w:val="16"/>
        </w:rPr>
        <w:t>2581.05 -708.302 39.0643   &lt;/loc&gt;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face_list</w:t>
      </w:r>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w:t>
      </w:r>
    </w:p>
    <w:p w14:paraId="27FF7C70" w14:textId="77777777" w:rsidR="00FC68DB" w:rsidRPr="00226A3F" w:rsidRDefault="00FC68DB" w:rsidP="00B202D2">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2A2CF2B" w:rsidR="00FC68DB" w:rsidRDefault="00FC68DB" w:rsidP="00B202D2">
      <w:pPr>
        <w:pStyle w:val="Caption"/>
        <w:spacing w:before="120"/>
      </w:pPr>
      <w:bookmarkStart w:id="2498" w:name="_Toc3566541"/>
      <w:bookmarkStart w:id="2499" w:name="_Toc34747543"/>
      <w:bookmarkStart w:id="2500" w:name="_Toc77096002"/>
      <w:bookmarkStart w:id="2501" w:name="_Toc86874094"/>
      <w:r>
        <w:t xml:space="preserve">Table </w:t>
      </w:r>
      <w:r>
        <w:fldChar w:fldCharType="begin"/>
      </w:r>
      <w:r>
        <w:instrText xml:space="preserve"> SEQ Table \* ARABIC </w:instrText>
      </w:r>
      <w:r>
        <w:fldChar w:fldCharType="separate"/>
      </w:r>
      <w:r w:rsidR="00C07D39">
        <w:rPr>
          <w:noProof/>
        </w:rPr>
        <w:t>141</w:t>
      </w:r>
      <w:r>
        <w:fldChar w:fldCharType="end"/>
      </w:r>
      <w:r>
        <w:t>: Nested elements of element</w:t>
      </w:r>
      <w:r w:rsidRPr="00226A3F">
        <w:t xml:space="preserve"> </w:t>
      </w:r>
      <w:r w:rsidRPr="00226A3F">
        <w:rPr>
          <w:rFonts w:ascii="Courier New" w:hAnsi="Courier New" w:cs="Courier New"/>
        </w:rPr>
        <w:t>&lt;</w:t>
      </w:r>
      <w:r>
        <w:rPr>
          <w:rFonts w:ascii="Courier New" w:hAnsi="Courier New" w:cs="Courier New"/>
        </w:rPr>
        <w:t>face_list</w:t>
      </w:r>
      <w:r w:rsidRPr="00226A3F">
        <w:rPr>
          <w:rFonts w:ascii="Courier New" w:hAnsi="Courier New" w:cs="Courier New"/>
        </w:rPr>
        <w:t>&gt;</w:t>
      </w:r>
      <w:bookmarkEnd w:id="2498"/>
      <w:bookmarkEnd w:id="2499"/>
      <w:bookmarkEnd w:id="2500"/>
      <w:bookmarkEnd w:id="2501"/>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&lt;loc&gt;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18732DA8" w14:textId="08E67389" w:rsidR="00FC68DB" w:rsidRPr="00226A3F" w:rsidRDefault="00FC68DB" w:rsidP="00B202D2">
      <w:pPr>
        <w:pStyle w:val="Caption"/>
        <w:spacing w:before="120"/>
      </w:pPr>
      <w:bookmarkStart w:id="2502" w:name="_Toc3566542"/>
      <w:bookmarkStart w:id="2503" w:name="_Toc34747544"/>
      <w:bookmarkStart w:id="2504" w:name="_Toc77096003"/>
      <w:bookmarkStart w:id="2505" w:name="_Toc86874095"/>
      <w:r>
        <w:t xml:space="preserve">Table </w:t>
      </w:r>
      <w:r>
        <w:fldChar w:fldCharType="begin"/>
      </w:r>
      <w:r>
        <w:instrText xml:space="preserve"> SEQ Table \* ARABIC </w:instrText>
      </w:r>
      <w:r>
        <w:fldChar w:fldCharType="separate"/>
      </w:r>
      <w:r w:rsidR="00C07D39">
        <w:rPr>
          <w:noProof/>
        </w:rPr>
        <w:t>142</w:t>
      </w:r>
      <w:r>
        <w:fldChar w:fldCharType="end"/>
      </w:r>
      <w:r>
        <w:t>: Attributes of element</w:t>
      </w:r>
      <w:r w:rsidRPr="00226A3F">
        <w:t xml:space="preserve"> </w:t>
      </w:r>
      <w:r w:rsidRPr="00F94FF6">
        <w:rPr>
          <w:rStyle w:val="elementdeftypeChar"/>
          <w:rFonts w:eastAsia="Calibri"/>
          <w:b w:val="0"/>
        </w:rPr>
        <w:t>&lt;face/&gt;</w:t>
      </w:r>
      <w:bookmarkEnd w:id="2502"/>
      <w:bookmarkEnd w:id="2503"/>
      <w:bookmarkEnd w:id="2504"/>
      <w:bookmarkEnd w:id="2505"/>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&lt;loc v="</w:t>
      </w:r>
      <w:r w:rsidRPr="00F475E1">
        <w:rPr>
          <w:rFonts w:ascii="Courier New" w:hAnsi="Courier New"/>
          <w:b/>
          <w:color w:val="0070C0"/>
          <w:sz w:val="16"/>
        </w:rPr>
        <w:t>1</w:t>
      </w:r>
      <w:r w:rsidRPr="00F475E1">
        <w:rPr>
          <w:rFonts w:ascii="Courier New" w:hAnsi="Courier New"/>
          <w:sz w:val="16"/>
        </w:rPr>
        <w:t>"&gt; 2001.557  14.435  1736.898 &lt;/loc&gt;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2</w:t>
      </w:r>
      <w:r w:rsidRPr="00F475E1">
        <w:rPr>
          <w:rFonts w:ascii="Courier New" w:hAnsi="Courier New"/>
          <w:sz w:val="16"/>
        </w:rPr>
        <w:t>"&gt; 1994.802  14.435  1734.247 &lt;/loc&gt;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3</w:t>
      </w:r>
      <w:r w:rsidRPr="00F475E1">
        <w:rPr>
          <w:rFonts w:ascii="Courier New" w:hAnsi="Courier New"/>
          <w:sz w:val="16"/>
        </w:rPr>
        <w:t>"&gt; 1994.790  0.0436  1734.256 &lt;/loc&gt;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4</w:t>
      </w:r>
      <w:r w:rsidRPr="00F475E1">
        <w:rPr>
          <w:rFonts w:ascii="Courier New" w:hAnsi="Courier New"/>
          <w:sz w:val="16"/>
        </w:rPr>
        <w:t>"&gt; 2001.547  0.0545  1736.911 &lt;/loc&gt;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5</w:t>
      </w:r>
      <w:r w:rsidRPr="00F475E1">
        <w:rPr>
          <w:rFonts w:ascii="Courier New" w:hAnsi="Courier New"/>
          <w:sz w:val="16"/>
        </w:rPr>
        <w:t>"&gt; 2008.298  14.435  1739.550 &lt;/loc&gt;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&lt;loc v="</w:t>
      </w:r>
      <w:r w:rsidRPr="0033379A">
        <w:rPr>
          <w:rFonts w:ascii="Courier New" w:hAnsi="Courier New"/>
          <w:b/>
          <w:color w:val="0070C0"/>
          <w:sz w:val="16"/>
          <w:lang w:val="fr-FR"/>
        </w:rPr>
        <w:t>6</w:t>
      </w:r>
      <w:r w:rsidRPr="0033379A">
        <w:rPr>
          <w:rFonts w:ascii="Courier New" w:hAnsi="Courier New"/>
          <w:sz w:val="16"/>
          <w:lang w:val="fr-FR"/>
        </w:rPr>
        <w:t>"&gt; 2008.336  28.784  1739.524 &lt;/loc&gt;</w:t>
      </w:r>
    </w:p>
    <w:p w14:paraId="59D2391C" w14:textId="77777777" w:rsidR="00FC68DB" w:rsidRPr="00247FBF"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&lt;!--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Heading3"/>
      </w:pPr>
      <w:bookmarkStart w:id="2506" w:name="_Toc413359622"/>
      <w:bookmarkStart w:id="2507" w:name="_Toc3557074"/>
      <w:bookmarkStart w:id="2508" w:name="_Toc34747324"/>
      <w:bookmarkStart w:id="2509" w:name="_Toc77102143"/>
      <w:bookmarkStart w:id="2510" w:name="_Toc86869839"/>
      <w:r w:rsidRPr="00226A3F">
        <w:t>Type Specification</w:t>
      </w:r>
      <w:bookmarkEnd w:id="2506"/>
      <w:bookmarkEnd w:id="2507"/>
      <w:bookmarkEnd w:id="2508"/>
      <w:bookmarkEnd w:id="2509"/>
      <w:bookmarkEnd w:id="2510"/>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r w:rsidRPr="00226A3F">
              <w:t>adhesive_face</w:t>
            </w:r>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4FA874BE"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70F9970F" w14:textId="1EB26DD4" w:rsidR="00FC68DB" w:rsidRDefault="00FC68DB" w:rsidP="00B202D2">
      <w:pPr>
        <w:pStyle w:val="Caption"/>
        <w:spacing w:before="120"/>
      </w:pPr>
      <w:bookmarkStart w:id="2511" w:name="_Toc3566543"/>
      <w:bookmarkStart w:id="2512" w:name="_Toc34747545"/>
      <w:bookmarkStart w:id="2513" w:name="_Toc77096004"/>
      <w:bookmarkStart w:id="2514" w:name="_Toc86874096"/>
      <w:r>
        <w:t xml:space="preserve">Table </w:t>
      </w:r>
      <w:r>
        <w:fldChar w:fldCharType="begin"/>
      </w:r>
      <w:r>
        <w:instrText xml:space="preserve"> SEQ Table \* ARABIC </w:instrText>
      </w:r>
      <w:r>
        <w:fldChar w:fldCharType="separate"/>
      </w:r>
      <w:r w:rsidR="00C07D39">
        <w:rPr>
          <w:noProof/>
        </w:rPr>
        <w:t>143</w:t>
      </w:r>
      <w:r>
        <w:fldChar w:fldCharType="end"/>
      </w:r>
      <w:r>
        <w:t xml:space="preserve">: Nested elements of </w:t>
      </w:r>
      <w:r w:rsidRPr="00F94FF6">
        <w:rPr>
          <w:rStyle w:val="elementdeftypeChar"/>
          <w:rFonts w:eastAsia="Calibri"/>
          <w:b w:val="0"/>
        </w:rPr>
        <w:t>&lt;connection_2d/&gt;</w:t>
      </w:r>
      <w:bookmarkEnd w:id="2511"/>
      <w:bookmarkEnd w:id="2512"/>
      <w:bookmarkEnd w:id="2513"/>
      <w:bookmarkEnd w:id="2514"/>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&lt;adhesive_face/&gt;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r w:rsidRPr="00A913FE">
        <w:rPr>
          <w:rStyle w:val="elementdeftypeChar"/>
          <w:rFonts w:eastAsia="Calibri"/>
        </w:rPr>
        <w:t>adhesive_face</w:t>
      </w:r>
      <w:r w:rsidRPr="00B44359">
        <w:t>.</w:t>
      </w:r>
    </w:p>
    <w:p w14:paraId="51600E50" w14:textId="77777777" w:rsidR="00FC68DB" w:rsidRPr="00226A3F" w:rsidRDefault="00FC68DB" w:rsidP="00B202D2">
      <w:pPr>
        <w:pStyle w:val="Heading2"/>
      </w:pPr>
      <w:bookmarkStart w:id="2515" w:name="_Toc413359623"/>
      <w:bookmarkStart w:id="2516" w:name="_Ref414345836"/>
      <w:bookmarkStart w:id="2517" w:name="_Ref414345889"/>
      <w:bookmarkStart w:id="2518" w:name="_Ref414350043"/>
      <w:bookmarkStart w:id="2519" w:name="_Ref429051261"/>
      <w:bookmarkStart w:id="2520" w:name="_Toc3557075"/>
      <w:bookmarkStart w:id="2521" w:name="_Toc34747325"/>
      <w:bookmarkStart w:id="2522" w:name="_Toc77102144"/>
      <w:bookmarkStart w:id="2523" w:name="_Toc86869840"/>
      <w:r w:rsidRPr="00226A3F">
        <w:lastRenderedPageBreak/>
        <w:t xml:space="preserve">Adhesive </w:t>
      </w:r>
      <w:r>
        <w:t>F</w:t>
      </w:r>
      <w:r w:rsidRPr="00226A3F">
        <w:t>aces</w:t>
      </w:r>
      <w:bookmarkEnd w:id="2515"/>
      <w:bookmarkEnd w:id="2516"/>
      <w:bookmarkEnd w:id="2517"/>
      <w:bookmarkEnd w:id="2518"/>
      <w:bookmarkEnd w:id="2519"/>
      <w:bookmarkEnd w:id="2520"/>
      <w:bookmarkEnd w:id="2521"/>
      <w:bookmarkEnd w:id="2522"/>
      <w:bookmarkEnd w:id="2523"/>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&lt;adhesive_face/&gt;.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269A788A" w:rsidR="00FC68DB" w:rsidRPr="00226A3F" w:rsidRDefault="00FC68DB" w:rsidP="00B202D2">
      <w:pPr>
        <w:pStyle w:val="Caption"/>
      </w:pPr>
      <w:bookmarkStart w:id="2524" w:name="_Toc413359640"/>
      <w:bookmarkStart w:id="2525" w:name="_Toc3557157"/>
      <w:bookmarkStart w:id="2526" w:name="_Toc34747410"/>
      <w:bookmarkStart w:id="2527" w:name="_Toc76030608"/>
      <w:bookmarkStart w:id="2528" w:name="_Toc86869937"/>
      <w:r>
        <w:t xml:space="preserve">Figure </w:t>
      </w:r>
      <w:r>
        <w:fldChar w:fldCharType="begin"/>
      </w:r>
      <w:r>
        <w:instrText xml:space="preserve"> SEQ Figure \* ARABIC </w:instrText>
      </w:r>
      <w:r>
        <w:fldChar w:fldCharType="separate"/>
      </w:r>
      <w:r w:rsidR="00C07D39">
        <w:rPr>
          <w:noProof/>
        </w:rPr>
        <w:t>87</w:t>
      </w:r>
      <w:r>
        <w:fldChar w:fldCharType="end"/>
      </w:r>
      <w:r>
        <w:t>: Picture of an adhesive face</w:t>
      </w:r>
      <w:bookmarkEnd w:id="2524"/>
      <w:bookmarkEnd w:id="2525"/>
      <w:bookmarkEnd w:id="2526"/>
      <w:bookmarkEnd w:id="2527"/>
      <w:bookmarkEnd w:id="2528"/>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adhesive_face</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91E4008"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FE42924" w14:textId="282AEF68" w:rsidR="00FC68DB" w:rsidRPr="00226A3F" w:rsidRDefault="00FC68DB" w:rsidP="00B202D2">
      <w:pPr>
        <w:pStyle w:val="Caption"/>
        <w:spacing w:before="120"/>
      </w:pPr>
      <w:bookmarkStart w:id="2529" w:name="_Toc3566545"/>
      <w:bookmarkStart w:id="2530" w:name="_Toc34747547"/>
      <w:bookmarkStart w:id="2531" w:name="_Toc77096006"/>
      <w:bookmarkStart w:id="2532" w:name="_Toc86874097"/>
      <w:r>
        <w:t xml:space="preserve">Table </w:t>
      </w:r>
      <w:r>
        <w:fldChar w:fldCharType="begin"/>
      </w:r>
      <w:r>
        <w:instrText xml:space="preserve"> SEQ Table \* ARABIC </w:instrText>
      </w:r>
      <w:r>
        <w:fldChar w:fldCharType="separate"/>
      </w:r>
      <w:r w:rsidR="00C07D39">
        <w:rPr>
          <w:noProof/>
        </w:rPr>
        <w:t>144</w:t>
      </w:r>
      <w:r>
        <w:fldChar w:fldCharType="end"/>
      </w:r>
      <w:r>
        <w:t>: Nested elements of element</w:t>
      </w:r>
      <w:r w:rsidRPr="00226A3F">
        <w:t xml:space="preserve"> </w:t>
      </w:r>
      <w:r w:rsidRPr="00F94FF6">
        <w:rPr>
          <w:rStyle w:val="elementdeftypeChar"/>
          <w:rFonts w:eastAsia="Calibri"/>
          <w:b w:val="0"/>
        </w:rPr>
        <w:t>&lt;connection_2d/&gt;</w:t>
      </w:r>
      <w:bookmarkEnd w:id="2529"/>
      <w:bookmarkEnd w:id="2530"/>
      <w:bookmarkEnd w:id="2531"/>
      <w:bookmarkEnd w:id="2532"/>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082F7217" w:rsidR="00FC68DB" w:rsidRPr="00226A3F" w:rsidRDefault="00FC68DB" w:rsidP="00B202D2">
      <w:pPr>
        <w:pStyle w:val="Caption"/>
        <w:spacing w:before="120"/>
      </w:pPr>
      <w:bookmarkStart w:id="2533" w:name="_Toc413359658"/>
      <w:bookmarkStart w:id="2534" w:name="_Toc3566546"/>
      <w:bookmarkStart w:id="2535" w:name="_Toc34747548"/>
      <w:bookmarkStart w:id="2536" w:name="_Toc77096007"/>
      <w:bookmarkStart w:id="2537" w:name="_Toc86874098"/>
      <w:r>
        <w:t xml:space="preserve">Table </w:t>
      </w:r>
      <w:r>
        <w:fldChar w:fldCharType="begin"/>
      </w:r>
      <w:r>
        <w:instrText xml:space="preserve"> SEQ Table \* ARABIC </w:instrText>
      </w:r>
      <w:r>
        <w:fldChar w:fldCharType="separate"/>
      </w:r>
      <w:r w:rsidR="00C07D39">
        <w:rPr>
          <w:noProof/>
        </w:rPr>
        <w:t>145</w:t>
      </w:r>
      <w:r>
        <w:fldChar w:fldCharType="end"/>
      </w:r>
      <w:r>
        <w:t xml:space="preserve">: Attributes of element </w:t>
      </w:r>
      <w:r w:rsidRPr="00F94FF6">
        <w:rPr>
          <w:rStyle w:val="elementdeftypeChar"/>
          <w:rFonts w:eastAsia="Calibri"/>
          <w:b w:val="0"/>
        </w:rPr>
        <w:t>&lt;adhesive_face/&gt;</w:t>
      </w:r>
      <w:bookmarkEnd w:id="2533"/>
      <w:bookmarkEnd w:id="2534"/>
      <w:bookmarkEnd w:id="2535"/>
      <w:bookmarkEnd w:id="2536"/>
      <w:bookmarkEnd w:id="2537"/>
    </w:p>
    <w:p w14:paraId="0732E2F7" w14:textId="77777777" w:rsidR="00FC68DB" w:rsidRPr="00B14291" w:rsidRDefault="00FC68DB" w:rsidP="001B01D6">
      <w:pPr>
        <w:pStyle w:val="ListParagraph"/>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1B01D6">
      <w:pPr>
        <w:pStyle w:val="ListParagraph"/>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1B01D6">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&lt;a</w:t>
      </w:r>
      <w:r w:rsidRPr="00226A3F">
        <w:rPr>
          <w:rFonts w:ascii="Courier New" w:hAnsi="Courier New" w:cs="Courier New"/>
          <w:b/>
          <w:i/>
          <w:sz w:val="18"/>
        </w:rPr>
        <w:t>dhesive_face</w:t>
      </w:r>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v="1"&gt; 2001.557  14.435  1736.898 &lt;/loc&gt;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v="2"&gt; 1994.802  14.435  1734.247 &lt;/loc&gt;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v="3"&gt; 1994.790  0.0436  1734.256 &lt;/loc&gt;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v="4"&gt; 2001.547  0.0545  1736.911 &lt;/loc&gt;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v="5"&gt; 2008.298  14.435  1739.550 &lt;/loc&gt;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&lt;loc v="6"&gt; 2008.336  28.784  1739.524 &lt;/loc&gt;</w:t>
      </w:r>
    </w:p>
    <w:p w14:paraId="12331375" w14:textId="77777777" w:rsidR="00FC68DB" w:rsidRPr="00247FBF"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&lt;!--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38" w:name="_Toc3557076"/>
      <w:bookmarkStart w:id="2539" w:name="_Toc34747326"/>
      <w:bookmarkStart w:id="2540" w:name="_Toc77102147"/>
      <w:bookmarkStart w:id="2541" w:name="_Toc443470372"/>
      <w:bookmarkStart w:id="2542" w:name="_Toc450303224"/>
      <w:bookmarkStart w:id="2543" w:name="_Toc9996979"/>
      <w:bookmarkStart w:id="2544" w:name="_Toc353342679"/>
      <w:bookmarkEnd w:id="19"/>
    </w:p>
    <w:p w14:paraId="175E8840" w14:textId="5A6AB99C" w:rsidR="002D2C85" w:rsidRPr="007055D9" w:rsidRDefault="002D2C85" w:rsidP="00B202D2">
      <w:pPr>
        <w:pStyle w:val="Heading1"/>
      </w:pPr>
      <w:bookmarkStart w:id="2545" w:name="_Toc86869841"/>
      <w:r w:rsidRPr="007055D9">
        <w:t>Future extensions</w:t>
      </w:r>
      <w:bookmarkEnd w:id="2538"/>
      <w:bookmarkEnd w:id="2539"/>
      <w:bookmarkEnd w:id="2540"/>
      <w:bookmarkEnd w:id="2545"/>
    </w:p>
    <w:p w14:paraId="209DB769" w14:textId="77777777" w:rsidR="002D2C85" w:rsidRPr="00226A3F" w:rsidRDefault="002D2C85" w:rsidP="00B202D2">
      <w:bookmarkStart w:id="2546" w:name="_Toc338938925"/>
      <w:bookmarkStart w:id="2547"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Heading2"/>
      </w:pPr>
      <w:bookmarkStart w:id="2548" w:name="_Toc338938923"/>
      <w:bookmarkStart w:id="2549" w:name="_Toc338939259"/>
      <w:bookmarkStart w:id="2550" w:name="_Toc413359625"/>
      <w:bookmarkStart w:id="2551" w:name="_Toc3557077"/>
      <w:bookmarkStart w:id="2552" w:name="_Toc34747327"/>
      <w:bookmarkStart w:id="2553" w:name="_Toc77102148"/>
      <w:bookmarkStart w:id="2554" w:name="_Toc86869842"/>
      <w:r w:rsidRPr="00226A3F">
        <w:t>Additional parameters for spot and seam welds</w:t>
      </w:r>
      <w:bookmarkEnd w:id="2548"/>
      <w:bookmarkEnd w:id="2549"/>
      <w:bookmarkEnd w:id="2550"/>
      <w:bookmarkEnd w:id="2551"/>
      <w:bookmarkEnd w:id="2552"/>
      <w:bookmarkEnd w:id="2553"/>
      <w:bookmarkEnd w:id="2554"/>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Heading2"/>
      </w:pPr>
      <w:bookmarkStart w:id="2555" w:name="_Ref338846673"/>
      <w:bookmarkStart w:id="2556" w:name="_Toc338938924"/>
      <w:bookmarkStart w:id="2557" w:name="_Toc338939260"/>
      <w:bookmarkStart w:id="2558" w:name="_Toc413359626"/>
      <w:bookmarkStart w:id="2559" w:name="_Toc3557078"/>
      <w:bookmarkStart w:id="2560" w:name="_Toc34747328"/>
      <w:bookmarkStart w:id="2561" w:name="_Toc77102149"/>
      <w:bookmarkStart w:id="2562" w:name="_Toc86869843"/>
      <w:r w:rsidRPr="00226A3F">
        <w:t>Other relevant and new joint types</w:t>
      </w:r>
      <w:bookmarkEnd w:id="2555"/>
      <w:bookmarkEnd w:id="2556"/>
      <w:bookmarkEnd w:id="2557"/>
      <w:bookmarkEnd w:id="2558"/>
      <w:bookmarkEnd w:id="2559"/>
      <w:bookmarkEnd w:id="2560"/>
      <w:bookmarkEnd w:id="2561"/>
      <w:bookmarkEnd w:id="2562"/>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563" w:name="_Ref69238344"/>
      <w:bookmarkStart w:id="2564" w:name="_Toc77102146"/>
      <w:bookmarkEnd w:id="2546"/>
      <w:bookmarkEnd w:id="2547"/>
      <w:r>
        <w:rPr>
          <w:lang w:val="en-US"/>
        </w:rPr>
        <w:lastRenderedPageBreak/>
        <w:br/>
      </w:r>
      <w:bookmarkStart w:id="2565" w:name="_Toc86869844"/>
      <w:r w:rsidRPr="0036320E">
        <w:rPr>
          <w:b w:val="0"/>
          <w:bCs/>
          <w:lang w:val="en-US"/>
        </w:rPr>
        <w:t>(informative)</w:t>
      </w:r>
      <w:r>
        <w:rPr>
          <w:lang w:val="en-US"/>
        </w:rPr>
        <w:br/>
      </w:r>
      <w:r>
        <w:rPr>
          <w:lang w:val="en-US"/>
        </w:rPr>
        <w:br/>
      </w:r>
      <w:r w:rsidRPr="0036320E">
        <w:rPr>
          <w:lang w:val="en-US"/>
        </w:rPr>
        <w:t>Derivation of Formulae used for Regular Intermittent Welds</w:t>
      </w:r>
      <w:bookmarkEnd w:id="2563"/>
      <w:bookmarkEnd w:id="2564"/>
      <w:bookmarkEnd w:id="2565"/>
    </w:p>
    <w:p w14:paraId="3283E922" w14:textId="77777777" w:rsidR="0036320E" w:rsidRDefault="0036320E" w:rsidP="0036320E"/>
    <w:p w14:paraId="099379AC" w14:textId="77777777" w:rsidR="0036320E" w:rsidRDefault="0036320E" w:rsidP="0036320E">
      <w:r>
        <w:t>The regular intermittent weld is defined using with these labeled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59450" cy="1727835"/>
                    </a:xfrm>
                    <a:prstGeom prst="rect">
                      <a:avLst/>
                    </a:prstGeom>
                  </pic:spPr>
                </pic:pic>
              </a:graphicData>
            </a:graphic>
          </wp:inline>
        </w:drawing>
      </w:r>
    </w:p>
    <w:p w14:paraId="5B85766D" w14:textId="6DA0B60F" w:rsidR="0036320E" w:rsidRDefault="0036320E" w:rsidP="0036320E">
      <w:pPr>
        <w:pStyle w:val="Caption"/>
      </w:pPr>
      <w:bookmarkStart w:id="2566" w:name="_Toc76030609"/>
      <w:bookmarkStart w:id="2567" w:name="_Toc86869938"/>
      <w:r>
        <w:t xml:space="preserve">Figure </w:t>
      </w:r>
      <w:r>
        <w:fldChar w:fldCharType="begin"/>
      </w:r>
      <w:r>
        <w:instrText xml:space="preserve"> SEQ Figure \* ARABIC </w:instrText>
      </w:r>
      <w:r>
        <w:fldChar w:fldCharType="separate"/>
      </w:r>
      <w:r w:rsidR="00C07D39">
        <w:rPr>
          <w:noProof/>
        </w:rPr>
        <w:t>88</w:t>
      </w:r>
      <w:r>
        <w:fldChar w:fldCharType="end"/>
      </w:r>
      <w:r>
        <w:t>: 'length', 'spacing', 'first_spacing' and 'last_spacing' are the terms needed to define a regular intermittent weld.</w:t>
      </w:r>
      <w:bookmarkEnd w:id="2566"/>
      <w:bookmarkEnd w:id="2567"/>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59450" cy="1421403"/>
                    </a:xfrm>
                    <a:prstGeom prst="rect">
                      <a:avLst/>
                    </a:prstGeom>
                  </pic:spPr>
                </pic:pic>
              </a:graphicData>
            </a:graphic>
          </wp:inline>
        </w:drawing>
      </w:r>
    </w:p>
    <w:p w14:paraId="33E62F61" w14:textId="13F49A6D" w:rsidR="0036320E" w:rsidRDefault="0036320E" w:rsidP="0036320E">
      <w:pPr>
        <w:pStyle w:val="Caption"/>
      </w:pPr>
      <w:bookmarkStart w:id="2568" w:name="_Toc76030610"/>
      <w:bookmarkStart w:id="2569" w:name="_Toc86869939"/>
      <w:r>
        <w:t xml:space="preserve">Figure </w:t>
      </w:r>
      <w:r>
        <w:fldChar w:fldCharType="begin"/>
      </w:r>
      <w:r>
        <w:instrText xml:space="preserve"> SEQ Figure \* ARABIC </w:instrText>
      </w:r>
      <w:r>
        <w:fldChar w:fldCharType="separate"/>
      </w:r>
      <w:r w:rsidR="00C07D39">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568"/>
      <w:bookmarkEnd w:id="2569"/>
    </w:p>
    <w:p w14:paraId="20B46718" w14:textId="77777777" w:rsidR="0036320E" w:rsidRDefault="0036320E" w:rsidP="0036320E"/>
    <w:p w14:paraId="43E3C8CD" w14:textId="77777777" w:rsidR="0036320E" w:rsidRDefault="0036320E" w:rsidP="0036320E">
      <w:r>
        <w:t>where:</w:t>
      </w:r>
    </w:p>
    <w:tbl>
      <w:tblPr>
        <w:tblStyle w:val="TableGrid"/>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24D08171" w14:textId="77777777" w:rsidR="0036320E" w:rsidRDefault="0036320E" w:rsidP="0007274A">
            <w:r>
              <w:t xml:space="preserve">The "total length" of the of the &lt;loc_list&gt;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1D90B176" w14:textId="77777777" w:rsidR="0036320E" w:rsidRDefault="0036320E" w:rsidP="0007274A">
            <w:r>
              <w:t>"first_spacing"</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535B27A8" w14:textId="77777777" w:rsidR="0036320E" w:rsidRDefault="0036320E" w:rsidP="0007274A">
            <w:r>
              <w:t>"last_spacing"</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"num_segments",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Consider a connection line of total length L</w:t>
      </w:r>
      <w:r>
        <w:rPr>
          <w:vertAlign w:val="subscript"/>
        </w:rPr>
        <w:t>total</w:t>
      </w:r>
      <w:r>
        <w:t xml:space="preserve">. </w:t>
      </w:r>
      <w:r w:rsidR="004E428E">
        <w:t xml:space="preserve"> </w:t>
      </w:r>
      <w:r>
        <w:t>The effective welded length, L, is:</w:t>
      </w:r>
    </w:p>
    <w:p w14:paraId="188208B8" w14:textId="77777777" w:rsidR="0036320E" w:rsidRDefault="0095483F"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leGrid"/>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369B98E" w:rsidR="0036320E" w:rsidRDefault="0036320E" w:rsidP="0007274A">
            <w:pPr>
              <w:pStyle w:val="Caption"/>
              <w:jc w:val="right"/>
            </w:pPr>
            <w:bookmarkStart w:id="2570" w:name="_Ref69246368"/>
            <w:r>
              <w:t xml:space="preserve">Equation </w:t>
            </w:r>
            <w:r>
              <w:fldChar w:fldCharType="begin"/>
            </w:r>
            <w:r>
              <w:instrText xml:space="preserve"> SEQ Equation \* ARABIC </w:instrText>
            </w:r>
            <w:r>
              <w:fldChar w:fldCharType="separate"/>
            </w:r>
            <w:r w:rsidR="00C07D39">
              <w:rPr>
                <w:noProof/>
              </w:rPr>
              <w:t>1</w:t>
            </w:r>
            <w:r>
              <w:fldChar w:fldCharType="end"/>
            </w:r>
            <w:bookmarkEnd w:id="2570"/>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8AB0118" w:rsidR="0036320E" w:rsidRDefault="0036320E" w:rsidP="0007274A">
            <w:pPr>
              <w:pStyle w:val="Caption"/>
              <w:jc w:val="right"/>
            </w:pPr>
            <w:bookmarkStart w:id="2571" w:name="_Ref69243596"/>
            <w:r>
              <w:t xml:space="preserve">Equation </w:t>
            </w:r>
            <w:r>
              <w:fldChar w:fldCharType="begin"/>
            </w:r>
            <w:r>
              <w:instrText xml:space="preserve"> SEQ Equation \* ARABIC </w:instrText>
            </w:r>
            <w:r>
              <w:fldChar w:fldCharType="separate"/>
            </w:r>
            <w:r w:rsidR="00C07D39">
              <w:rPr>
                <w:noProof/>
              </w:rPr>
              <w:t>2</w:t>
            </w:r>
            <w:r>
              <w:fldChar w:fldCharType="end"/>
            </w:r>
            <w:bookmarkEnd w:id="2571"/>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1B01D6">
      <w:pPr>
        <w:pStyle w:val="ListParagraph"/>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007A4E4"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95483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95483F"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1B01D6">
      <w:pPr>
        <w:pStyle w:val="ListParagraph"/>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BD9E59"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95483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95483F"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Paragraph"/>
      </w:pPr>
    </w:p>
    <w:p w14:paraId="1FC6DA7E" w14:textId="77777777" w:rsidR="0036320E" w:rsidRPr="00966BAF" w:rsidRDefault="0036320E" w:rsidP="001B01D6">
      <w:pPr>
        <w:pStyle w:val="ListParagraph"/>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Paragraph"/>
        <w:rPr>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4FB81E7" w:rsidR="0036320E" w:rsidRDefault="0036320E" w:rsidP="0007274A">
            <w:pPr>
              <w:jc w:val="center"/>
            </w:pPr>
            <w:r>
              <w:fldChar w:fldCharType="begin"/>
            </w:r>
            <w:r>
              <w:instrText xml:space="preserve"> REF _Ref69246368 \h </w:instrText>
            </w:r>
            <w:r>
              <w:fldChar w:fldCharType="separate"/>
            </w:r>
            <w:r w:rsidR="00C07D39">
              <w:t xml:space="preserve">Equation </w:t>
            </w:r>
            <w:r w:rsidR="00C07D39">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95483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95483F"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37E26F2B" w:rsidR="0036320E" w:rsidRPr="00AB3D78" w:rsidRDefault="0036320E" w:rsidP="0007274A">
            <w:pPr>
              <w:pStyle w:val="Caption"/>
              <w:jc w:val="right"/>
            </w:pPr>
            <w:bookmarkStart w:id="2572" w:name="_Ref69248254"/>
            <w:r>
              <w:t xml:space="preserve">Equation </w:t>
            </w:r>
            <w:r>
              <w:fldChar w:fldCharType="begin"/>
            </w:r>
            <w:r>
              <w:instrText xml:space="preserve"> SEQ Equation \* ARABIC </w:instrText>
            </w:r>
            <w:r>
              <w:fldChar w:fldCharType="separate"/>
            </w:r>
            <w:r w:rsidR="00C07D39">
              <w:rPr>
                <w:noProof/>
              </w:rPr>
              <w:t>3</w:t>
            </w:r>
            <w:r>
              <w:fldChar w:fldCharType="end"/>
            </w:r>
            <w:bookmarkEnd w:id="2572"/>
          </w:p>
        </w:tc>
      </w:tr>
      <w:tr w:rsidR="0036320E" w14:paraId="5028CFE3" w14:textId="77777777" w:rsidTr="0007274A">
        <w:tc>
          <w:tcPr>
            <w:tcW w:w="2903" w:type="dxa"/>
            <w:vAlign w:val="center"/>
          </w:tcPr>
          <w:p w14:paraId="0DA13778" w14:textId="463707E1"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 xml:space="preserve"> becomes:</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95483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98C7A93" w:rsidR="0036320E" w:rsidRDefault="0036320E" w:rsidP="0007274A">
            <w:pPr>
              <w:keepNext/>
              <w:jc w:val="center"/>
            </w:pPr>
            <w:r>
              <w:t xml:space="preserve">substituted </w:t>
            </w:r>
            <w:r>
              <w:fldChar w:fldCharType="begin"/>
            </w:r>
            <w:r>
              <w:instrText xml:space="preserve"> REF _Ref69248254 \h </w:instrText>
            </w:r>
            <w:r>
              <w:fldChar w:fldCharType="separate"/>
            </w:r>
            <w:r w:rsidR="00C07D39">
              <w:t xml:space="preserve">Equation </w:t>
            </w:r>
            <w:r w:rsidR="00C07D39">
              <w:rPr>
                <w:noProof/>
              </w:rPr>
              <w:t>3</w:t>
            </w:r>
            <w:r>
              <w:fldChar w:fldCharType="end"/>
            </w:r>
          </w:p>
        </w:tc>
      </w:tr>
      <w:tr w:rsidR="0036320E" w14:paraId="1AD25753" w14:textId="77777777" w:rsidTr="0007274A">
        <w:tc>
          <w:tcPr>
            <w:tcW w:w="2903" w:type="dxa"/>
          </w:tcPr>
          <w:p w14:paraId="400C0C13" w14:textId="77777777" w:rsidR="0036320E" w:rsidRPr="00A72019" w:rsidRDefault="0095483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95483F"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95483F"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95483F"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573" w:name="_Toc86869845"/>
      <w:r w:rsidRPr="0007274A">
        <w:rPr>
          <w:b w:val="0"/>
          <w:bCs/>
          <w:lang w:val="en-US"/>
        </w:rPr>
        <w:t>(informative)</w:t>
      </w:r>
      <w:r>
        <w:rPr>
          <w:lang w:val="en-US"/>
        </w:rPr>
        <w:br/>
      </w:r>
      <w:r>
        <w:rPr>
          <w:lang w:val="en-US"/>
        </w:rPr>
        <w:br/>
      </w:r>
      <w:bookmarkStart w:id="2574"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573"/>
      <w:bookmarkEnd w:id="2574"/>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575" w:name="_Toc86869846"/>
      <w:r>
        <w:t>General principles</w:t>
      </w:r>
      <w:bookmarkEnd w:id="2575"/>
      <w:r w:rsidR="00B42AD7">
        <w:t xml:space="preserve"> </w:t>
      </w:r>
    </w:p>
    <w:p w14:paraId="10A5DA44" w14:textId="30215EAD" w:rsidR="00B42AD7" w:rsidRDefault="00B42AD7" w:rsidP="00B42AD7">
      <w:pPr>
        <w:rPr>
          <w:ins w:id="2576" w:author="Dr. Carsten Franke" w:date="2021-10-20T11:29:00Z"/>
        </w:rPr>
      </w:pPr>
      <w:ins w:id="2577" w:author="Dr. Carsten Franke" w:date="2021-10-20T11:29:00Z">
        <w:r>
          <w:t xml:space="preserve">Following general principles apply to the </w:t>
        </w:r>
        <w:r w:rsidRPr="004163E0">
          <w:t xml:space="preserve">federated use of </w:t>
        </w:r>
      </w:ins>
      <w:ins w:id="2578" w:author="Dr. Carsten Franke" w:date="2021-11-03T23:09:00Z">
        <w:r w:rsidR="000277B7">
          <w:t xml:space="preserve">χMCF </w:t>
        </w:r>
      </w:ins>
      <w:ins w:id="2579" w:author="Dr. Carsten Franke" w:date="2021-10-20T11:29:00Z">
        <w:r w:rsidRPr="004163E0">
          <w:t>together with ISO</w:t>
        </w:r>
        <w:r>
          <w:t> </w:t>
        </w:r>
        <w:r w:rsidRPr="004163E0">
          <w:t>10303-242</w:t>
        </w:r>
        <w:r>
          <w:t xml:space="preserve">: </w:t>
        </w:r>
      </w:ins>
    </w:p>
    <w:p w14:paraId="192D966A" w14:textId="4BC0B8A9" w:rsidR="00B42AD7" w:rsidRDefault="006F7241" w:rsidP="001B01D6">
      <w:pPr>
        <w:pStyle w:val="ListParagraph"/>
        <w:numPr>
          <w:ilvl w:val="0"/>
          <w:numId w:val="59"/>
        </w:numPr>
        <w:rPr>
          <w:ins w:id="2580" w:author="Dr. Carsten Franke" w:date="2021-10-20T11:31:00Z"/>
        </w:rPr>
      </w:pPr>
      <w:ins w:id="2581" w:author="Dr. Carsten Franke" w:date="2021-10-20T11:31:00Z">
        <w:r>
          <w:t xml:space="preserve">Both standard definitions stay unchanged. </w:t>
        </w:r>
      </w:ins>
      <w:ins w:id="2582"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1B01D6">
      <w:pPr>
        <w:pStyle w:val="ListParagraph"/>
        <w:numPr>
          <w:ilvl w:val="0"/>
          <w:numId w:val="59"/>
        </w:numPr>
        <w:rPr>
          <w:ins w:id="2583" w:author="Dr. Carsten Franke" w:date="2021-10-20T11:35:00Z"/>
        </w:rPr>
      </w:pPr>
      <w:ins w:id="2584" w:author="Dr. Carsten Franke" w:date="2021-10-20T11:34:00Z">
        <w:r w:rsidRPr="008D52DC">
          <w:t>Clearly defined and delimited roles are assigned to both standards.</w:t>
        </w:r>
      </w:ins>
      <w:ins w:id="2585" w:author="Dr. Carsten Franke" w:date="2021-10-20T11:33:00Z">
        <w:r>
          <w:t xml:space="preserve"> </w:t>
        </w:r>
      </w:ins>
    </w:p>
    <w:p w14:paraId="16C90303" w14:textId="75B37985" w:rsidR="008D52DC" w:rsidRDefault="008D52DC" w:rsidP="001B01D6">
      <w:pPr>
        <w:pStyle w:val="ListParagraph"/>
        <w:numPr>
          <w:ilvl w:val="0"/>
          <w:numId w:val="59"/>
        </w:numPr>
        <w:rPr>
          <w:ins w:id="2586" w:author="Dr. Carsten Franke" w:date="2021-10-20T11:43:00Z"/>
        </w:rPr>
      </w:pPr>
      <w:ins w:id="2587" w:author="Dr. Carsten Franke" w:date="2021-10-20T11:35:00Z">
        <w:r w:rsidRPr="008D52DC">
          <w:t xml:space="preserve">Redundancies </w:t>
        </w:r>
      </w:ins>
      <w:ins w:id="2588" w:author="Dr. Carsten Franke" w:date="2021-10-20T11:46:00Z">
        <w:r w:rsidR="00D44CF6">
          <w:t>must</w:t>
        </w:r>
      </w:ins>
      <w:ins w:id="2589" w:author="Dr. Carsten Franke" w:date="2021-10-20T11:35:00Z">
        <w:r w:rsidRPr="008D52DC">
          <w:t xml:space="preserve"> be avoided as far as possible.</w:t>
        </w:r>
        <w:r>
          <w:t xml:space="preserve"> </w:t>
        </w:r>
      </w:ins>
    </w:p>
    <w:p w14:paraId="02B80A02" w14:textId="05FEB885" w:rsidR="00BF60BC" w:rsidRDefault="00BF60BC" w:rsidP="001B01D6">
      <w:pPr>
        <w:pStyle w:val="ListParagraph"/>
        <w:numPr>
          <w:ilvl w:val="0"/>
          <w:numId w:val="59"/>
        </w:numPr>
        <w:rPr>
          <w:ins w:id="2590" w:author="Dr. Carsten Franke" w:date="2021-10-20T11:31:00Z"/>
        </w:rPr>
      </w:pPr>
      <w:ins w:id="2591" w:author="Dr. Carsten Franke" w:date="2021-10-20T11:43:00Z">
        <w:r>
          <w:t xml:space="preserve">In case of </w:t>
        </w:r>
      </w:ins>
      <w:ins w:id="2592" w:author="Dr. Carsten Franke" w:date="2021-10-20T11:44:00Z">
        <w:r>
          <w:t>u</w:t>
        </w:r>
      </w:ins>
      <w:ins w:id="2593" w:author="Dr. Carsten Franke" w:date="2021-10-20T11:43:00Z">
        <w:r>
          <w:t>navoidable redundancies</w:t>
        </w:r>
      </w:ins>
      <w:ins w:id="2594" w:author="Dr. Carsten Franke" w:date="2021-10-20T11:44:00Z">
        <w:r>
          <w:t xml:space="preserve">, there must be no </w:t>
        </w:r>
      </w:ins>
      <w:ins w:id="2595" w:author="Dr. Carsten Franke" w:date="2021-10-20T11:45:00Z">
        <w:r w:rsidR="007A68CF" w:rsidRPr="007A68CF">
          <w:t xml:space="preserve">inconsistencies </w:t>
        </w:r>
      </w:ins>
      <w:ins w:id="2596" w:author="Dr. Carsten Franke" w:date="2021-10-20T11:44:00Z">
        <w:r>
          <w:t xml:space="preserve">within the set of </w:t>
        </w:r>
      </w:ins>
      <w:ins w:id="2597" w:author="Dr. Carsten Franke" w:date="2021-10-20T11:47:00Z">
        <w:r w:rsidR="00842882" w:rsidRPr="00842882">
          <w:t>federatively</w:t>
        </w:r>
        <w:r w:rsidR="00842882">
          <w:t xml:space="preserve"> </w:t>
        </w:r>
      </w:ins>
      <w:ins w:id="2598" w:author="Dr. Carsten Franke" w:date="2021-10-20T11:44:00Z">
        <w:r>
          <w:t>use</w:t>
        </w:r>
      </w:ins>
      <w:ins w:id="2599" w:author="Dr. Carsten Franke" w:date="2021-10-21T10:34:00Z">
        <w:r w:rsidR="00B318B6">
          <w:t>d</w:t>
        </w:r>
      </w:ins>
      <w:ins w:id="2600" w:author="Dr. Carsten Franke" w:date="2021-10-20T11:44:00Z">
        <w:r>
          <w:t xml:space="preserve"> files. </w:t>
        </w:r>
      </w:ins>
    </w:p>
    <w:p w14:paraId="3BCD4F55" w14:textId="03173BDA" w:rsidR="006F7241" w:rsidRDefault="00434959" w:rsidP="00B42AD7">
      <w:pPr>
        <w:rPr>
          <w:ins w:id="2601" w:author="Dr. Carsten Franke" w:date="2021-10-20T11:37:00Z"/>
        </w:rPr>
      </w:pPr>
      <w:ins w:id="2602" w:author="Dr. Carsten Franke" w:date="2021-10-20T11:37:00Z">
        <w:r>
          <w:t xml:space="preserve">These general principles are implemented by following regulations: </w:t>
        </w:r>
      </w:ins>
    </w:p>
    <w:p w14:paraId="2D5FD3D1" w14:textId="05187065" w:rsidR="00E26B6D" w:rsidRDefault="00E26B6D" w:rsidP="001B01D6">
      <w:pPr>
        <w:pStyle w:val="ListParagraph"/>
        <w:numPr>
          <w:ilvl w:val="0"/>
          <w:numId w:val="60"/>
        </w:numPr>
        <w:rPr>
          <w:ins w:id="2603" w:author="Dr. Carsten Franke" w:date="2021-10-20T11:41:00Z"/>
        </w:rPr>
      </w:pPr>
      <w:ins w:id="2604" w:author="Dr. Carsten Franke" w:date="2021-10-20T11:38:00Z">
        <w:r w:rsidRPr="00E26B6D">
          <w:t>ISO 10303-242</w:t>
        </w:r>
        <w:r>
          <w:t xml:space="preserve"> </w:t>
        </w:r>
      </w:ins>
      <w:ins w:id="2605" w:author="Dr. Carsten Franke" w:date="2021-10-20T11:40:00Z">
        <w:r>
          <w:t xml:space="preserve">contains the usual PLM-type information. </w:t>
        </w:r>
      </w:ins>
      <w:ins w:id="2606" w:author="Dr. Carsten Franke" w:date="2021-10-21T10:34:00Z">
        <w:r w:rsidR="00A5143B">
          <w:t>E</w:t>
        </w:r>
      </w:ins>
      <w:ins w:id="2607" w:author="Dr. Carsten Franke" w:date="2021-10-20T11:40:00Z">
        <w:r>
          <w:t xml:space="preserve">specially, it </w:t>
        </w:r>
      </w:ins>
      <w:ins w:id="2608" w:author="Dr. Carsten Franke" w:date="2021-10-20T11:38:00Z">
        <w:r>
          <w:t>references the relevant files (let it be CAD native</w:t>
        </w:r>
      </w:ins>
      <w:ins w:id="2609" w:author="Dr. Carsten Franke" w:date="2021-10-20T11:39:00Z">
        <w:r>
          <w:t xml:space="preserve"> or standard</w:t>
        </w:r>
      </w:ins>
      <w:ins w:id="2610" w:author="Dr. Carsten Franke" w:date="2021-10-20T11:38:00Z">
        <w:r>
          <w:t xml:space="preserve">, </w:t>
        </w:r>
      </w:ins>
      <w:ins w:id="2611" w:author="Dr. Carsten Franke" w:date="2021-10-20T11:39:00Z">
        <w:r>
          <w:t xml:space="preserve">visualization or χMCF) and </w:t>
        </w:r>
      </w:ins>
      <w:ins w:id="2612" w:author="Dr. Carsten Franke" w:date="2021-10-20T11:38:00Z">
        <w:r>
          <w:t>defines</w:t>
        </w:r>
      </w:ins>
      <w:ins w:id="2613" w:author="Dr. Carsten Franke" w:date="2021-10-20T11:39:00Z">
        <w:r>
          <w:t xml:space="preserve"> the location in space, where their content </w:t>
        </w:r>
      </w:ins>
      <w:ins w:id="2614" w:author="Dr. Carsten Franke" w:date="2021-10-20T11:40:00Z">
        <w:r>
          <w:t>must be instantiated (geometric transformations)</w:t>
        </w:r>
      </w:ins>
      <w:ins w:id="2615" w:author="Dr. Carsten Franke" w:date="2021-10-20T11:47:00Z">
        <w:r w:rsidR="0099082A">
          <w:t>.</w:t>
        </w:r>
      </w:ins>
      <w:ins w:id="2616" w:author="Dr. Carsten Franke" w:date="2021-10-20T11:40:00Z">
        <w:r>
          <w:t xml:space="preserve"> </w:t>
        </w:r>
      </w:ins>
    </w:p>
    <w:p w14:paraId="3A9EED33" w14:textId="159C9023" w:rsidR="00E26B6D" w:rsidRDefault="00E26B6D" w:rsidP="001B01D6">
      <w:pPr>
        <w:pStyle w:val="ListParagraph"/>
        <w:numPr>
          <w:ilvl w:val="0"/>
          <w:numId w:val="60"/>
        </w:numPr>
        <w:rPr>
          <w:ins w:id="2617" w:author="Dr. Carsten Franke" w:date="2021-10-20T11:49:00Z"/>
        </w:rPr>
      </w:pPr>
      <w:ins w:id="2618" w:author="Dr. Carsten Franke" w:date="2021-10-20T11:41:00Z">
        <w:r>
          <w:t xml:space="preserve">χMCF contains </w:t>
        </w:r>
      </w:ins>
      <w:ins w:id="2619" w:author="Dr. Carsten Franke" w:date="2021-10-20T15:19:00Z">
        <w:r w:rsidR="00BF4937">
          <w:t>geometrical (position, orientation, lengt</w:t>
        </w:r>
      </w:ins>
      <w:ins w:id="2620" w:author="Dr. Carsten Franke" w:date="2021-10-20T15:20:00Z">
        <w:r w:rsidR="00BF4937">
          <w:t xml:space="preserve">h, …), </w:t>
        </w:r>
      </w:ins>
      <w:ins w:id="2621" w:author="Dr. Carsten Franke" w:date="2021-10-20T11:41:00Z">
        <w:r>
          <w:t xml:space="preserve">technical information </w:t>
        </w:r>
      </w:ins>
      <w:ins w:id="2622" w:author="Dr. Carsten Franke" w:date="2021-10-20T11:42:00Z">
        <w:r>
          <w:t>of connecting elements</w:t>
        </w:r>
      </w:ins>
      <w:ins w:id="2623" w:author="Dr. Carsten Franke" w:date="2021-10-21T10:35:00Z">
        <w:r w:rsidR="00A5143B">
          <w:t>,</w:t>
        </w:r>
      </w:ins>
      <w:ins w:id="2624" w:author="Dr. Carsten Franke" w:date="2021-10-20T11:42:00Z">
        <w:r>
          <w:t xml:space="preserve"> and the lists of the parts connected, only. </w:t>
        </w:r>
      </w:ins>
    </w:p>
    <w:p w14:paraId="1B9F5C85" w14:textId="716E709F" w:rsidR="005E786E" w:rsidRDefault="005E786E" w:rsidP="001B01D6">
      <w:pPr>
        <w:pStyle w:val="ListParagraph"/>
        <w:numPr>
          <w:ilvl w:val="0"/>
          <w:numId w:val="60"/>
        </w:numPr>
        <w:rPr>
          <w:ins w:id="2625" w:author="Dr. Carsten Franke" w:date="2021-10-20T11:56:00Z"/>
        </w:rPr>
      </w:pPr>
      <w:ins w:id="2626" w:author="Dr. Carsten Franke" w:date="2021-10-20T11:49:00Z">
        <w:r>
          <w:t xml:space="preserve">In </w:t>
        </w:r>
        <w:r w:rsidRPr="00E26B6D">
          <w:t>ISO 10303-242</w:t>
        </w:r>
        <w:r>
          <w:t>, the element "</w:t>
        </w:r>
        <w:r w:rsidRPr="005E786E">
          <w:t>MatedPartAssociation</w:t>
        </w:r>
        <w:r>
          <w:t>"</w:t>
        </w:r>
        <w:r w:rsidRPr="005E786E">
          <w:t xml:space="preserve"> is necessary for technical reasons</w:t>
        </w:r>
        <w:r>
          <w:t xml:space="preserve">. </w:t>
        </w:r>
      </w:ins>
      <w:ins w:id="2627" w:author="Dr. Carsten Franke" w:date="2021-10-20T11:53:00Z">
        <w:r w:rsidR="00DF4C66">
          <w:t>The l</w:t>
        </w:r>
        <w:r w:rsidR="00DF4C66" w:rsidRPr="00DF4C66">
          <w:t xml:space="preserve">ist of </w:t>
        </w:r>
      </w:ins>
      <w:ins w:id="2628" w:author="Dr. Carsten Franke" w:date="2021-10-20T11:54:00Z">
        <w:r w:rsidR="00DF4C66">
          <w:t xml:space="preserve">the </w:t>
        </w:r>
      </w:ins>
      <w:ins w:id="2629" w:author="Dr. Carsten Franke" w:date="2021-10-20T11:53:00Z">
        <w:r w:rsidR="00DF4C66" w:rsidRPr="00DF4C66">
          <w:t xml:space="preserve">part </w:t>
        </w:r>
      </w:ins>
      <w:ins w:id="2630" w:author="Dr. Carsten Franke" w:date="2021-10-21T10:36:00Z">
        <w:r w:rsidR="009B50B7">
          <w:t>numbers</w:t>
        </w:r>
      </w:ins>
      <w:ins w:id="2631" w:author="Dr. Carsten Franke" w:date="2021-10-20T11:53:00Z">
        <w:r w:rsidR="00DF4C66" w:rsidRPr="00DF4C66">
          <w:t xml:space="preserve"> </w:t>
        </w:r>
      </w:ins>
      <w:ins w:id="2632" w:author="Dr. Carsten Franke" w:date="2021-10-20T11:54:00Z">
        <w:r w:rsidR="00DF4C66">
          <w:t xml:space="preserve">of connected parts </w:t>
        </w:r>
      </w:ins>
      <w:ins w:id="2633" w:author="Dr. Carsten Franke" w:date="2021-10-20T11:53:00Z">
        <w:r w:rsidR="00DF4C66" w:rsidRPr="00DF4C66">
          <w:t>is mandatory within it.</w:t>
        </w:r>
        <w:r w:rsidR="00DF4C66">
          <w:t xml:space="preserve"> </w:t>
        </w:r>
      </w:ins>
      <w:ins w:id="2634" w:author="Dr. Carsten Franke" w:date="2021-10-20T11:54:00Z">
        <w:r w:rsidR="00DF4C66">
          <w:t xml:space="preserve">It must be identical to χMCF's </w:t>
        </w:r>
      </w:ins>
      <w:ins w:id="2635" w:author="Dr. Carsten Franke" w:date="2021-10-20T11:55:00Z">
        <w:r w:rsidR="00AC3984" w:rsidRPr="00446313">
          <w:rPr>
            <w:rFonts w:ascii="Courier New" w:hAnsi="Courier New" w:cs="Courier New"/>
            <w:b/>
            <w:i/>
            <w:sz w:val="18"/>
            <w:szCs w:val="18"/>
          </w:rPr>
          <w:t>&lt;</w:t>
        </w:r>
      </w:ins>
      <w:ins w:id="2636" w:author="Dr. Carsten Franke" w:date="2021-10-20T11:57:00Z">
        <w:r w:rsidR="000870CB" w:rsidRPr="000870CB">
          <w:rPr>
            <w:rFonts w:ascii="Courier New" w:hAnsi="Courier New" w:cs="Courier New"/>
            <w:b/>
            <w:i/>
            <w:sz w:val="18"/>
            <w:szCs w:val="18"/>
          </w:rPr>
          <w:t>connected_to</w:t>
        </w:r>
      </w:ins>
      <w:ins w:id="2637"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1B01D6">
      <w:pPr>
        <w:pStyle w:val="ListParagraph"/>
        <w:numPr>
          <w:ilvl w:val="0"/>
          <w:numId w:val="60"/>
        </w:numPr>
        <w:rPr>
          <w:ins w:id="2638" w:author="Dr. Carsten Franke" w:date="2021-10-21T11:04:00Z"/>
        </w:rPr>
      </w:pPr>
      <w:ins w:id="2639" w:author="Dr. Carsten Franke" w:date="2021-10-20T11:56:00Z">
        <w:r>
          <w:t xml:space="preserve">Consequently, </w:t>
        </w:r>
      </w:ins>
      <w:ins w:id="2640" w:author="Dr. Carsten Franke" w:date="2021-10-20T11:57:00Z">
        <w:r>
          <w:t xml:space="preserve">nested χMCF element </w:t>
        </w:r>
      </w:ins>
      <w:ins w:id="2641" w:author="Dr. Carsten Franke" w:date="2021-10-20T11:58:00Z">
        <w:r>
          <w:rPr>
            <w:rFonts w:ascii="Courier New" w:hAnsi="Courier New" w:cs="Courier New"/>
            <w:b/>
            <w:i/>
            <w:sz w:val="18"/>
            <w:szCs w:val="18"/>
          </w:rPr>
          <w:t>&lt;assy/</w:t>
        </w:r>
        <w:r w:rsidRPr="00446313">
          <w:rPr>
            <w:rFonts w:ascii="Courier New" w:hAnsi="Courier New" w:cs="Courier New"/>
            <w:b/>
            <w:i/>
            <w:sz w:val="18"/>
            <w:szCs w:val="18"/>
          </w:rPr>
          <w:t>&gt;</w:t>
        </w:r>
      </w:ins>
      <w:ins w:id="2642" w:author="Dr. Carsten Franke" w:date="2021-10-20T11:57:00Z">
        <w:r>
          <w:t xml:space="preserve"> cannot be used. </w:t>
        </w:r>
      </w:ins>
      <w:ins w:id="2643" w:author="Dr. Carsten Franke" w:date="2021-10-20T11:59:00Z">
        <w:r w:rsidR="00846B9E">
          <w:t>F</w:t>
        </w:r>
        <w:r w:rsidR="00846B9E" w:rsidRPr="00846B9E">
          <w:t>urthermore</w:t>
        </w:r>
        <w:r w:rsidR="00846B9E">
          <w:t xml:space="preserve">, </w:t>
        </w:r>
        <w:r w:rsidR="00F66EBB">
          <w:t>attribute</w:t>
        </w:r>
      </w:ins>
      <w:ins w:id="2644" w:author="Dr. Carsten Franke" w:date="2021-10-20T12:00:00Z">
        <w:r w:rsidR="00F66EBB">
          <w:t>s</w:t>
        </w:r>
      </w:ins>
      <w:ins w:id="2645" w:author="Dr. Carsten Franke" w:date="2021-10-20T11:59:00Z">
        <w:r w:rsidR="00F66EBB">
          <w:t xml:space="preserve"> </w:t>
        </w:r>
      </w:ins>
      <w:ins w:id="2646" w:author="Dr. Carsten Franke" w:date="2021-10-20T12:00:00Z">
        <w:r w:rsidR="00F66EBB">
          <w:t>"pid" and "pname"</w:t>
        </w:r>
      </w:ins>
      <w:ins w:id="2647"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648" w:author="Dr. Carsten Franke" w:date="2021-10-20T12:00:00Z">
        <w:r w:rsidR="00F66EBB">
          <w:t xml:space="preserve">cannot be used. </w:t>
        </w:r>
      </w:ins>
    </w:p>
    <w:p w14:paraId="39DB4E10" w14:textId="52BE495F" w:rsidR="000532C5" w:rsidRDefault="000532C5" w:rsidP="001B01D6">
      <w:pPr>
        <w:pStyle w:val="ListParagraph"/>
        <w:numPr>
          <w:ilvl w:val="0"/>
          <w:numId w:val="60"/>
        </w:numPr>
        <w:rPr>
          <w:ins w:id="2649" w:author="Dr. Carsten Franke" w:date="2021-10-20T11:37:00Z"/>
        </w:rPr>
      </w:pPr>
      <w:ins w:id="2650" w:author="Dr. Carsten Franke" w:date="2021-10-21T11:04:00Z">
        <w:r>
          <w:t xml:space="preserve">χMCF files are referenced from </w:t>
        </w:r>
        <w:r w:rsidRPr="00E26B6D">
          <w:t>ISO 10303-242</w:t>
        </w:r>
      </w:ins>
      <w:ins w:id="2651" w:author="Dr. Carsten Franke" w:date="2021-10-21T11:05:00Z">
        <w:r>
          <w:t xml:space="preserve"> by means of </w:t>
        </w:r>
        <w:commentRangeStart w:id="2652"/>
        <w:r>
          <w:t>"external reference"</w:t>
        </w:r>
        <w:commentRangeEnd w:id="2652"/>
        <w:r>
          <w:rPr>
            <w:rStyle w:val="CommentReference"/>
            <w:rFonts w:ascii="Calibri" w:eastAsia="Times New Roman" w:hAnsi="Calibri"/>
            <w:lang w:val="en-US" w:eastAsia="x-none"/>
          </w:rPr>
          <w:commentReference w:id="2652"/>
        </w:r>
        <w:r>
          <w:t xml:space="preserve">. </w:t>
        </w:r>
      </w:ins>
    </w:p>
    <w:p w14:paraId="4218D5CD" w14:textId="0FDB5C26" w:rsidR="00F94939" w:rsidRDefault="00BF2AE8" w:rsidP="00931307">
      <w:pPr>
        <w:rPr>
          <w:ins w:id="2653" w:author="Dr. Carsten Franke" w:date="2021-09-29T09:26:00Z"/>
        </w:rPr>
      </w:pPr>
      <w:ins w:id="2654" w:author="Dr. Carsten Franke" w:date="2021-10-21T10:46:00Z">
        <w:r w:rsidRPr="00F7090C">
          <w:rPr>
            <w:u w:val="single"/>
          </w:rPr>
          <w:t>Note:</w:t>
        </w:r>
        <w:r>
          <w:t xml:space="preserve"> </w:t>
        </w:r>
      </w:ins>
      <w:ins w:id="2655" w:author="Dr. Carsten Franke" w:date="2021-09-29T09:26:00Z">
        <w:r w:rsidR="00731939">
          <w:t xml:space="preserve">In general, </w:t>
        </w:r>
      </w:ins>
      <w:ins w:id="2656" w:author="Dr. Carsten Franke" w:date="2021-09-29T09:27:00Z">
        <w:r w:rsidR="00731939" w:rsidRPr="000B5A61">
          <w:rPr>
            <w:lang w:eastAsia="ja-JP"/>
          </w:rPr>
          <w:t>χ</w:t>
        </w:r>
      </w:ins>
      <w:ins w:id="2657" w:author="Dr. Carsten Franke" w:date="2021-09-29T09:26:00Z">
        <w:r w:rsidR="00731939">
          <w:t xml:space="preserve">MCF files are handled quite similar to CAD files, e.g. if it comes to configuration or version management. </w:t>
        </w:r>
      </w:ins>
    </w:p>
    <w:p w14:paraId="148A3927" w14:textId="4560E53D" w:rsidR="00731939" w:rsidRDefault="00731939" w:rsidP="00931307">
      <w:pPr>
        <w:rPr>
          <w:ins w:id="2658" w:author="Dr. Carsten Franke" w:date="2021-10-20T11:52:00Z"/>
        </w:rPr>
      </w:pPr>
    </w:p>
    <w:p w14:paraId="31473EE3" w14:textId="74E7D30C" w:rsidR="002D782E" w:rsidRDefault="002D782E" w:rsidP="00931307">
      <w:pPr>
        <w:rPr>
          <w:ins w:id="2659" w:author="Dr. Carsten Franke" w:date="2021-10-20T11:52:00Z"/>
        </w:rPr>
      </w:pPr>
      <w:bookmarkStart w:id="2660" w:name="_Hlk85697615"/>
      <w:ins w:id="2661" w:author="Dr. Carsten Franke" w:date="2021-10-20T11:52:00Z">
        <w:r>
          <w:t xml:space="preserve">To-Do: </w:t>
        </w:r>
        <w:r w:rsidRPr="00931307">
          <w:rPr>
            <w:highlight w:val="yellow"/>
          </w:rPr>
          <w:t>Include a figure for illustration</w:t>
        </w:r>
        <w:r>
          <w:rPr>
            <w:highlight w:val="yellow"/>
          </w:rPr>
          <w:t>.</w:t>
        </w:r>
      </w:ins>
      <w:ins w:id="2662" w:author="Dr. Carsten Franke" w:date="2021-10-21T08:33:00Z">
        <w:r w:rsidR="0098249B">
          <w:t xml:space="preserve"> </w:t>
        </w:r>
      </w:ins>
    </w:p>
    <w:bookmarkEnd w:id="2660"/>
    <w:p w14:paraId="78CD9C76" w14:textId="77777777" w:rsidR="002D782E" w:rsidRPr="00931307" w:rsidRDefault="002D782E" w:rsidP="00931307"/>
    <w:p w14:paraId="2F472891" w14:textId="0A66AEEF" w:rsidR="00F94939" w:rsidRPr="007055D9" w:rsidRDefault="00F94939" w:rsidP="009E48B8">
      <w:pPr>
        <w:pStyle w:val="a2"/>
        <w:numPr>
          <w:ilvl w:val="1"/>
          <w:numId w:val="3"/>
        </w:numPr>
        <w:tabs>
          <w:tab w:val="clear" w:pos="501"/>
          <w:tab w:val="num" w:pos="360"/>
        </w:tabs>
        <w:ind w:left="0"/>
      </w:pPr>
      <w:bookmarkStart w:id="2663" w:name="_Toc86869847"/>
      <w:r w:rsidRPr="00931307">
        <w:t>Cross</w:t>
      </w:r>
      <w:r>
        <w:t xml:space="preserve">-Reference Table between </w:t>
      </w:r>
      <w:r w:rsidR="006F7241">
        <w:t>ISO 10303-242</w:t>
      </w:r>
      <w:r w:rsidR="00741F4D">
        <w:t xml:space="preserve"> and</w:t>
      </w:r>
      <w:r w:rsidR="00563419">
        <w:t xml:space="preserve"> </w:t>
      </w:r>
      <w:r w:rsidRPr="007836EA">
        <w:t>χ</w:t>
      </w:r>
      <w:r>
        <w:t>MCF</w:t>
      </w:r>
      <w:bookmarkEnd w:id="2663"/>
      <w:ins w:id="2664" w:author="Dr. Carsten Franke" w:date="2021-11-03T23:08:00Z">
        <w:r w:rsidR="000277B7">
          <w:t xml:space="preserve"> </w:t>
        </w:r>
      </w:ins>
    </w:p>
    <w:p w14:paraId="045D2019" w14:textId="5BAE697F" w:rsidR="000277B7" w:rsidRDefault="000277B7" w:rsidP="000277B7">
      <w:pPr>
        <w:keepNext/>
        <w:rPr>
          <w:ins w:id="2665" w:author="Dr. Carsten Franke" w:date="2021-11-03T23:09:00Z"/>
        </w:rPr>
      </w:pPr>
      <w:ins w:id="2666" w:author="Dr. Carsten Franke" w:date="2021-11-03T23:09:00Z">
        <w:r>
          <w:t>Both standards, χMCF and</w:t>
        </w:r>
        <w:r w:rsidRPr="004163E0">
          <w:t xml:space="preserve"> ISO</w:t>
        </w:r>
        <w:r>
          <w:t> </w:t>
        </w:r>
        <w:r w:rsidRPr="004163E0">
          <w:t>10303-242</w:t>
        </w:r>
        <w:r>
          <w:t xml:space="preserve">, contain elements </w:t>
        </w:r>
      </w:ins>
      <w:ins w:id="2667" w:author="Dr. Carsten Franke" w:date="2021-11-03T23:10:00Z">
        <w:r>
          <w:t xml:space="preserve">which on first glance may potentially match. However, there is </w:t>
        </w:r>
        <w:r w:rsidRPr="000277B7">
          <w:rPr>
            <w:i/>
          </w:rPr>
          <w:t>only one</w:t>
        </w:r>
        <w:r>
          <w:t xml:space="preserve"> pair of matching elements, </w:t>
        </w:r>
      </w:ins>
      <w:ins w:id="2668" w:author="Dr. Carsten Franke" w:date="2021-11-03T23:11:00Z">
        <w:r>
          <w:t xml:space="preserve">as is explained by following table: </w:t>
        </w:r>
      </w:ins>
    </w:p>
    <w:p w14:paraId="194D9ACC" w14:textId="2A6874FF" w:rsidR="0007274A" w:rsidRPr="000277B7" w:rsidDel="00741F4D" w:rsidRDefault="0098249B" w:rsidP="0007274A">
      <w:pPr>
        <w:rPr>
          <w:del w:id="2669" w:author="Max Ungerer" w:date="2021-09-15T20:20:00Z"/>
          <w:strike/>
        </w:rPr>
      </w:pPr>
      <w:ins w:id="2670" w:author="Dr. Carsten Franke" w:date="2021-10-21T08:33:00Z">
        <w:r w:rsidRPr="000277B7">
          <w:rPr>
            <w:strike/>
          </w:rPr>
          <w:t xml:space="preserve">To-Do: </w:t>
        </w:r>
        <w:r w:rsidRPr="000277B7">
          <w:rPr>
            <w:strike/>
            <w:highlight w:val="yellow"/>
          </w:rPr>
          <w:t xml:space="preserve">Introduction to the table: What is its motivation, scope &amp; meaning? </w:t>
        </w:r>
      </w:ins>
    </w:p>
    <w:tbl>
      <w:tblPr>
        <w:tblStyle w:val="TableGrid"/>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r w:rsidRPr="00595051">
              <w:t>MatedPartAssociation</w:t>
            </w:r>
            <w:r w:rsidR="00CC7E17" w:rsidRPr="00595051">
              <w:t xml:space="preserve"> </w:t>
            </w:r>
          </w:p>
        </w:tc>
        <w:tc>
          <w:tcPr>
            <w:tcW w:w="3234" w:type="dxa"/>
          </w:tcPr>
          <w:p w14:paraId="32C8E9BA" w14:textId="4FB4E291" w:rsidR="0007274A" w:rsidRPr="00595051" w:rsidRDefault="00CC7E17" w:rsidP="0007274A">
            <w:r w:rsidRPr="00595051">
              <w:t xml:space="preserve">MatedPartAssociation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connection_list</w:t>
            </w:r>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connection_[012]d</w:t>
            </w:r>
          </w:p>
        </w:tc>
        <w:tc>
          <w:tcPr>
            <w:tcW w:w="3234" w:type="dxa"/>
          </w:tcPr>
          <w:p w14:paraId="49EB5EDD" w14:textId="0347EC2D" w:rsidR="0007274A" w:rsidRPr="00595051" w:rsidRDefault="0007274A" w:rsidP="0007274A">
            <w:r w:rsidRPr="00595051">
              <w:t>MatedPartRelationship</w:t>
            </w:r>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t>MatedPartRelationship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  connection_[012]d_type</w:t>
            </w:r>
          </w:p>
        </w:tc>
        <w:tc>
          <w:tcPr>
            <w:tcW w:w="3234" w:type="dxa"/>
          </w:tcPr>
          <w:p w14:paraId="3F1A0479" w14:textId="2FC59492" w:rsidR="0007274A" w:rsidRPr="00595051" w:rsidRDefault="00F7079F" w:rsidP="0007274A">
            <w:r w:rsidRPr="00595051">
              <w:t>Mating_Type</w:t>
            </w:r>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defines the connection type as attribute within MatedPartRelationship</w:t>
            </w:r>
            <w:r w:rsidR="000923B7" w:rsidRPr="00595051">
              <w:t xml:space="preserve">, which is not relevant (see above). </w:t>
            </w:r>
            <w:r w:rsidR="00054B74" w:rsidRPr="00595051">
              <w:br/>
            </w:r>
            <w:r w:rsidR="0054277F" w:rsidRPr="00595051">
              <w:t>“connection_[012]d_type” is just a placeholder for a specific name, i.e. “spotweld”, “rivet”,</w:t>
            </w:r>
            <w:r w:rsidR="00CD5966" w:rsidRPr="00595051">
              <w:t>”seamweld”,</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  </w:t>
            </w:r>
            <w:r w:rsidR="0054277F" w:rsidRPr="00595051">
              <w:t>loc</w:t>
            </w:r>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&lt;loc</w:t>
            </w:r>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r w:rsidRPr="00595051">
              <w:t>0</w:t>
            </w:r>
            <w:r w:rsidR="00054B74" w:rsidRPr="00595051">
              <w:t>12]</w:t>
            </w:r>
            <w:r w:rsidRPr="00595051">
              <w:t>d/&gt;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r w:rsidRPr="00595051">
              <w:t xml:space="preserve">TimeStamp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D0CB5C9" w14:textId="01074CD4" w:rsidR="0007274A" w:rsidRPr="00595051" w:rsidRDefault="00DC3394" w:rsidP="0007274A">
      <w:pPr>
        <w:pStyle w:val="Heading1"/>
        <w:numPr>
          <w:ilvl w:val="0"/>
          <w:numId w:val="0"/>
        </w:numPr>
        <w:rPr>
          <w:rFonts w:eastAsia="Calibri"/>
          <w:b w:val="0"/>
          <w:sz w:val="22"/>
          <w:lang w:eastAsia="en-US"/>
        </w:rPr>
      </w:pPr>
      <w:bookmarkStart w:id="2671" w:name="_Toc86869848"/>
      <w:r w:rsidRPr="00595051">
        <w:rPr>
          <w:rFonts w:eastAsia="Calibri"/>
          <w:b w:val="0"/>
          <w:sz w:val="22"/>
          <w:lang w:eastAsia="en-US"/>
        </w:rPr>
        <w:t>Any not mentioned entity of either standard does not map to or interact with an entity of the other standard.</w:t>
      </w:r>
      <w:bookmarkEnd w:id="2671"/>
      <w:r w:rsidRPr="00595051">
        <w:rPr>
          <w:rFonts w:eastAsia="Calibri"/>
          <w:b w:val="0"/>
          <w:sz w:val="22"/>
          <w:lang w:eastAsia="en-US"/>
        </w:rPr>
        <w:t xml:space="preserve"> </w:t>
      </w:r>
    </w:p>
    <w:p w14:paraId="51012402" w14:textId="057F1A37" w:rsidR="00CC65E4" w:rsidRPr="000D087B" w:rsidRDefault="00CC65E4" w:rsidP="00CC65E4">
      <w:pPr>
        <w:pStyle w:val="ANNEX"/>
        <w:numPr>
          <w:ilvl w:val="0"/>
          <w:numId w:val="3"/>
        </w:numPr>
      </w:pPr>
      <w:r>
        <w:rPr>
          <w:lang w:val="en-US"/>
        </w:rPr>
        <w:lastRenderedPageBreak/>
        <w:br/>
      </w:r>
      <w:bookmarkStart w:id="2672" w:name="_Toc86869849"/>
      <w:r w:rsidRPr="0007274A">
        <w:rPr>
          <w:b w:val="0"/>
          <w:bCs/>
          <w:lang w:val="en-US"/>
        </w:rPr>
        <w:t>(informative)</w:t>
      </w:r>
      <w:r>
        <w:rPr>
          <w:lang w:val="en-US"/>
        </w:rPr>
        <w:br/>
      </w:r>
      <w:r>
        <w:rPr>
          <w:lang w:val="en-US"/>
        </w:rPr>
        <w:br/>
      </w:r>
      <w:r w:rsidRPr="000D087B">
        <w:rPr>
          <w:lang w:val="en-US"/>
        </w:rPr>
        <w:t>History</w:t>
      </w:r>
      <w:bookmarkEnd w:id="2672"/>
    </w:p>
    <w:p w14:paraId="46AE60F1" w14:textId="5895294D"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ootnoteReference"/>
        </w:rPr>
        <w:footnoteReference w:id="27"/>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 was the most suitable basis for future developments and extensions.  This original MCF format is based on the XML-standard but covers only few joint types and parameters (cf.</w:t>
      </w:r>
      <w:r w:rsidR="00841112" w:rsidRPr="000D087B">
        <w:t xml:space="preserve"> [1]</w:t>
      </w:r>
      <w:r w:rsidRPr="000D087B">
        <w:t>). In order to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31B49764"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 The proper description of these welds meant a big challenge. The successful treatment of seam welds laid out the foundation for the integration of any other joint type.</w:t>
      </w:r>
    </w:p>
    <w:p w14:paraId="1A594006" w14:textId="24CA66D1" w:rsidR="00CC65E4" w:rsidRPr="000D087B" w:rsidRDefault="00EC76BD" w:rsidP="00105B03">
      <w:pPr>
        <w:pStyle w:val="ForewordText"/>
        <w:jc w:val="left"/>
      </w:pPr>
      <w:r w:rsidRPr="000D087B">
        <w:rPr>
          <w:lang w:val="en-GB"/>
        </w:rPr>
        <w:t>This document is based on the VDA/FAT standard “xMCF – A Standard for Describing Connections &amp; Joints in Mechanical Systems</w:t>
      </w:r>
      <w:r w:rsidRPr="000D087B">
        <w:t xml:space="preserve"> (Version 3.1)” (see </w:t>
      </w:r>
      <w:hyperlink r:id="rId213" w:history="1">
        <w:r w:rsidRPr="000D087B">
          <w:rPr>
            <w:rStyle w:val="Hyperlink"/>
            <w:color w:val="auto"/>
            <w:lang w:val="en-GB"/>
          </w:rPr>
          <w:t>https://www.vda.de/dam/vda/publications/2020/FAT/xMCF_Pack_V3.1_.zip</w:t>
        </w:r>
      </w:hyperlink>
      <w:r w:rsidRPr="000D087B">
        <w:t>).</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2673" w:name="_Toc86869850"/>
      <w:r w:rsidRPr="00BC394B">
        <w:lastRenderedPageBreak/>
        <w:t>Bibliography</w:t>
      </w:r>
      <w:bookmarkEnd w:id="2541"/>
      <w:bookmarkEnd w:id="2542"/>
      <w:bookmarkEnd w:id="2543"/>
      <w:bookmarkEnd w:id="2544"/>
      <w:bookmarkEnd w:id="2673"/>
    </w:p>
    <w:p w14:paraId="7299EDC9" w14:textId="77777777" w:rsidR="00396023" w:rsidRPr="00226A3F" w:rsidRDefault="001A33D0" w:rsidP="00396023">
      <w:pPr>
        <w:pStyle w:val="Bibliography"/>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Bibliography"/>
        <w:rPr>
          <w:kern w:val="22"/>
        </w:rPr>
      </w:pPr>
      <w:r w:rsidRPr="00226A3F">
        <w:rPr>
          <w:kern w:val="22"/>
        </w:rPr>
        <w:tab/>
        <w:t xml:space="preserve">Brian E. Huf, Ford Motor Company, </w:t>
      </w:r>
      <w:r w:rsidRPr="00226A3F">
        <w:rPr>
          <w:b/>
          <w:kern w:val="22"/>
        </w:rPr>
        <w:t>2001</w:t>
      </w:r>
    </w:p>
    <w:p w14:paraId="4E4B2133" w14:textId="77777777" w:rsidR="00396023" w:rsidRPr="00226A3F" w:rsidRDefault="00396023" w:rsidP="00396023">
      <w:pPr>
        <w:pStyle w:val="Bibliography"/>
        <w:rPr>
          <w:i/>
          <w:kern w:val="22"/>
        </w:rPr>
      </w:pPr>
      <w:bookmarkStart w:id="2674" w:name="ReferenceZha2005"/>
      <w:r w:rsidRPr="00226A3F">
        <w:rPr>
          <w:kern w:val="22"/>
        </w:rPr>
        <w:t>[2]</w:t>
      </w:r>
      <w:bookmarkEnd w:id="2674"/>
      <w:r w:rsidRPr="00226A3F">
        <w:rPr>
          <w:kern w:val="22"/>
        </w:rPr>
        <w:tab/>
      </w:r>
      <w:r w:rsidRPr="00226A3F">
        <w:rPr>
          <w:i/>
          <w:kern w:val="22"/>
        </w:rPr>
        <w:t>Classification of Seam Welds.ppt</w:t>
      </w:r>
    </w:p>
    <w:p w14:paraId="33458854" w14:textId="77777777" w:rsidR="00396023" w:rsidRPr="00226A3F" w:rsidRDefault="00396023" w:rsidP="00396023">
      <w:pPr>
        <w:pStyle w:val="Bibliography"/>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Bibliography"/>
        <w:rPr>
          <w:i/>
          <w:kern w:val="22"/>
        </w:rPr>
      </w:pPr>
      <w:bookmarkStart w:id="2675" w:name="ReferenceGai2006"/>
      <w:r w:rsidRPr="00226A3F">
        <w:rPr>
          <w:kern w:val="22"/>
        </w:rPr>
        <w:t>[3]</w:t>
      </w:r>
      <w:bookmarkEnd w:id="2675"/>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6FF64783" w14:textId="77777777" w:rsidR="00396023" w:rsidRPr="00226A3F" w:rsidRDefault="00396023" w:rsidP="00396023">
      <w:pPr>
        <w:pStyle w:val="Bibliography"/>
        <w:rPr>
          <w:i/>
          <w:kern w:val="22"/>
        </w:rPr>
      </w:pPr>
      <w:bookmarkStart w:id="2676" w:name="ReferenceBet2008"/>
      <w:r w:rsidRPr="00226A3F">
        <w:rPr>
          <w:kern w:val="22"/>
        </w:rPr>
        <w:t>[4]</w:t>
      </w:r>
      <w:bookmarkEnd w:id="2676"/>
      <w:r w:rsidRPr="00226A3F">
        <w:rPr>
          <w:kern w:val="22"/>
        </w:rPr>
        <w:tab/>
      </w:r>
      <w:r w:rsidRPr="00226A3F">
        <w:rPr>
          <w:i/>
          <w:kern w:val="22"/>
        </w:rPr>
        <w:t>χMCF pilot in ANSA</w:t>
      </w:r>
    </w:p>
    <w:p w14:paraId="56226346" w14:textId="77777777" w:rsidR="00396023" w:rsidRPr="00226A3F" w:rsidRDefault="00396023" w:rsidP="00396023">
      <w:pPr>
        <w:pStyle w:val="Bibliography"/>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Bibliography"/>
        <w:spacing w:before="120"/>
        <w:rPr>
          <w:i/>
          <w:iCs w:val="0"/>
        </w:rPr>
      </w:pPr>
      <w:bookmarkStart w:id="2677" w:name="ReferenceMik20061"/>
      <w:r w:rsidRPr="00226A3F">
        <w:rPr>
          <w:kern w:val="22"/>
        </w:rPr>
        <w:t>[5]</w:t>
      </w:r>
      <w:bookmarkEnd w:id="2677"/>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Bibliography"/>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Bibliography"/>
        <w:rPr>
          <w:kern w:val="22"/>
          <w:lang w:val="de-DE"/>
        </w:rPr>
      </w:pPr>
      <w:bookmarkStart w:id="2678" w:name="CiteFATXML"/>
      <w:r w:rsidRPr="00966BAF">
        <w:rPr>
          <w:lang w:val="de-DE"/>
        </w:rPr>
        <w:t>[7]</w:t>
      </w:r>
      <w:bookmarkEnd w:id="2678"/>
      <w:r w:rsidRPr="00966BAF">
        <w:rPr>
          <w:lang w:val="de-DE"/>
        </w:rPr>
        <w:tab/>
      </w:r>
      <w:r w:rsidRPr="00966BAF">
        <w:rPr>
          <w:i/>
          <w:kern w:val="22"/>
          <w:lang w:val="de-DE"/>
        </w:rPr>
        <w:t>FATXML-Format Version V1.2 R3</w:t>
      </w:r>
    </w:p>
    <w:p w14:paraId="7C8FAF75" w14:textId="77777777" w:rsidR="00396023" w:rsidRPr="00966BAF" w:rsidRDefault="00396023" w:rsidP="00396023">
      <w:pPr>
        <w:pStyle w:val="Bibliography"/>
        <w:rPr>
          <w:b/>
          <w:kern w:val="22"/>
          <w:lang w:val="de-DE"/>
        </w:rPr>
      </w:pPr>
      <w:r w:rsidRPr="00966BAF">
        <w:rPr>
          <w:kern w:val="22"/>
          <w:lang w:val="de-DE"/>
        </w:rPr>
        <w:tab/>
        <w:t xml:space="preserve">Schulte-Frankenfeld, VDA FAT-AK27, May </w:t>
      </w:r>
      <w:r w:rsidRPr="00966BAF">
        <w:rPr>
          <w:b/>
          <w:kern w:val="22"/>
          <w:lang w:val="de-DE"/>
        </w:rPr>
        <w:t>2020</w:t>
      </w:r>
    </w:p>
    <w:p w14:paraId="2F4B1CE8" w14:textId="63077A49" w:rsidR="00396023" w:rsidRPr="00966BAF" w:rsidRDefault="00396023" w:rsidP="00396023">
      <w:pPr>
        <w:pStyle w:val="Bibliography"/>
        <w:rPr>
          <w:kern w:val="22"/>
          <w:lang w:val="de-DE"/>
        </w:rPr>
      </w:pPr>
      <w:r w:rsidRPr="00966BAF">
        <w:rPr>
          <w:rFonts w:asciiTheme="minorHAnsi" w:hAnsiTheme="minorHAnsi"/>
          <w:b/>
          <w:kern w:val="22"/>
          <w:szCs w:val="22"/>
          <w:lang w:val="de-DE"/>
        </w:rPr>
        <w:tab/>
      </w:r>
      <w:hyperlink r:id="rId214" w:history="1">
        <w:r w:rsidR="005179B7">
          <w:rPr>
            <w:rStyle w:val="Hyperlink"/>
            <w:kern w:val="22"/>
            <w:lang w:val="de-DE"/>
          </w:rPr>
          <w:t>https://www.vda.de/vda/de/aktuelles/publikationen/publication/fatxml-format-version-v1.2</w:t>
        </w:r>
      </w:hyperlink>
      <w:r w:rsidRPr="00966BAF">
        <w:rPr>
          <w:kern w:val="22"/>
          <w:lang w:val="de-DE"/>
        </w:rPr>
        <w:t xml:space="preserve"> </w:t>
      </w:r>
    </w:p>
    <w:p w14:paraId="6FA0BE6E" w14:textId="484E2EA1" w:rsidR="00396023" w:rsidRDefault="00396023" w:rsidP="00396023">
      <w:pPr>
        <w:pStyle w:val="Bibliography"/>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15" w:history="1">
        <w:r w:rsidRPr="00226A3F">
          <w:rPr>
            <w:rStyle w:val="Hyperlink"/>
            <w:kern w:val="22"/>
          </w:rPr>
          <w:t>http://www.vda.de/de/publikationen/publikationen_downloads/index.html</w:t>
        </w:r>
      </w:hyperlink>
      <w:r>
        <w:t xml:space="preserve"> </w:t>
      </w:r>
    </w:p>
    <w:p w14:paraId="04B66D1D" w14:textId="7226DD74" w:rsidR="00396023" w:rsidRDefault="00396023" w:rsidP="00396023">
      <w:pPr>
        <w:pStyle w:val="Bibliography"/>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16" w:history="1">
        <w:r w:rsidR="008E6CB0">
          <w:rPr>
            <w:rStyle w:val="Hyperlink"/>
            <w:noProof/>
            <w:kern w:val="22"/>
          </w:rPr>
          <w:t>https://en.vda.de/en/services/Publications/fat-schriftenreihe-286.html</w:t>
        </w:r>
      </w:hyperlink>
      <w:r>
        <w:rPr>
          <w:noProof/>
          <w:kern w:val="22"/>
        </w:rPr>
        <w:t xml:space="preserve"> </w:t>
      </w:r>
    </w:p>
    <w:p w14:paraId="65849B6B" w14:textId="44881C4B" w:rsidR="00396023" w:rsidRDefault="00396023" w:rsidP="00396023">
      <w:pPr>
        <w:pStyle w:val="Bibliography"/>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17" w:history="1">
        <w:r w:rsidR="00123370">
          <w:rPr>
            <w:rStyle w:val="Hyperlink"/>
            <w:noProof/>
            <w:kern w:val="22"/>
          </w:rPr>
          <w:t>https://en.vda.de/en/services/Publications/xmcf.html</w:t>
        </w:r>
      </w:hyperlink>
      <w:r>
        <w:rPr>
          <w:noProof/>
          <w:kern w:val="22"/>
        </w:rPr>
        <w:t xml:space="preserve"> </w:t>
      </w:r>
    </w:p>
    <w:p w14:paraId="1DCA8E71" w14:textId="55D29E98" w:rsidR="00C673CF" w:rsidRDefault="00C673CF" w:rsidP="00396023">
      <w:pPr>
        <w:pStyle w:val="Bibliography"/>
        <w:spacing w:before="120"/>
        <w:rPr>
          <w:noProof/>
          <w:kern w:val="22"/>
        </w:rPr>
      </w:pPr>
    </w:p>
    <w:p w14:paraId="2F2389AC" w14:textId="77777777" w:rsidR="00C673CF" w:rsidRPr="0076161D" w:rsidRDefault="00C673CF" w:rsidP="0076161D">
      <w:pPr>
        <w:pStyle w:val="ForewordText"/>
        <w:jc w:val="left"/>
      </w:pPr>
      <w:bookmarkStart w:id="2679" w:name="_Toc3557079"/>
      <w:bookmarkStart w:id="2680" w:name="_Toc34747329"/>
      <w:bookmarkStart w:id="2681" w:name="_Toc77102150"/>
      <w:r>
        <w:br w:type="page"/>
      </w:r>
      <w:bookmarkEnd w:id="2679"/>
      <w:bookmarkEnd w:id="2680"/>
      <w:bookmarkEnd w:id="2681"/>
    </w:p>
    <w:sectPr w:rsidR="00C673CF" w:rsidRPr="0076161D" w:rsidSect="00C845B4">
      <w:footerReference w:type="even" r:id="rId218"/>
      <w:footerReference w:type="default" r:id="rId219"/>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5" w:author="Dr. Carsten Franke" w:date="2021-11-16T09:57:00Z" w:initials="CF">
    <w:p w14:paraId="5A1DBE23" w14:textId="1B20E868" w:rsidR="0095483F" w:rsidRDefault="0095483F">
      <w:pPr>
        <w:pStyle w:val="CommentText"/>
      </w:pPr>
      <w:r>
        <w:rPr>
          <w:rStyle w:val="CommentReference"/>
        </w:rPr>
        <w:annotationRef/>
      </w:r>
      <w:r>
        <w:t xml:space="preserve">Origin? </w:t>
      </w:r>
      <w:r>
        <w:rPr>
          <w:rStyle w:val="CommentReference"/>
        </w:rPr>
        <w:annotationRef/>
      </w:r>
      <w:r>
        <w:t xml:space="preserve">Copright? </w:t>
      </w:r>
    </w:p>
  </w:comment>
  <w:comment w:id="65" w:author="Dr. Carsten Franke" w:date="2021-11-16T09:56:00Z" w:initials="CF">
    <w:p w14:paraId="74F2D400" w14:textId="1FB4B5C9" w:rsidR="0095483F" w:rsidRDefault="0095483F">
      <w:pPr>
        <w:pStyle w:val="CommentText"/>
      </w:pPr>
      <w:r>
        <w:rPr>
          <w:rStyle w:val="CommentReference"/>
        </w:rPr>
        <w:annotationRef/>
      </w:r>
      <w:r>
        <w:t xml:space="preserve">Image was provided by Dr. Zhang. </w:t>
      </w:r>
      <w:r>
        <w:br/>
        <w:t xml:space="preserve">Copright handed over to AK 25. </w:t>
      </w:r>
      <w:r>
        <w:br/>
        <w:t xml:space="preserve">How to document this formally correct? </w:t>
      </w:r>
    </w:p>
  </w:comment>
  <w:comment w:id="71" w:author="Dr. Carsten Franke" w:date="2021-11-16T09:56:00Z" w:initials="CF">
    <w:p w14:paraId="7C83819D" w14:textId="1F835078" w:rsidR="0095483F" w:rsidRDefault="0095483F">
      <w:pPr>
        <w:pStyle w:val="CommentText"/>
      </w:pPr>
      <w:r>
        <w:rPr>
          <w:rStyle w:val="CommentReference"/>
        </w:rPr>
        <w:annotationRef/>
      </w:r>
      <w:r>
        <w:t xml:space="preserve">Image was provided by Dr. Zhang. </w:t>
      </w:r>
      <w:r>
        <w:br/>
        <w:t xml:space="preserve">Copright handed over to AK 25. </w:t>
      </w:r>
      <w:r>
        <w:br/>
        <w:t xml:space="preserve">How to document this formally correct? </w:t>
      </w:r>
    </w:p>
  </w:comment>
  <w:comment w:id="84" w:author="Dr. Carsten Franke" w:date="2021-11-16T09:55:00Z" w:initials="CF">
    <w:p w14:paraId="27BC8487" w14:textId="3D4B59F8" w:rsidR="0095483F" w:rsidRDefault="0095483F">
      <w:pPr>
        <w:pStyle w:val="CommentText"/>
      </w:pPr>
      <w:r>
        <w:t xml:space="preserve">Origin? </w:t>
      </w:r>
      <w:r>
        <w:rPr>
          <w:rStyle w:val="CommentReference"/>
        </w:rPr>
        <w:annotationRef/>
      </w:r>
      <w:r>
        <w:t xml:space="preserve">Copright? </w:t>
      </w:r>
    </w:p>
  </w:comment>
  <w:comment w:id="92" w:author="Dr. Carsten Franke" w:date="2021-11-16T09:55:00Z" w:initials="CF">
    <w:p w14:paraId="4C32E4E1" w14:textId="522EE484" w:rsidR="0095483F" w:rsidRDefault="0095483F">
      <w:pPr>
        <w:pStyle w:val="CommentText"/>
      </w:pPr>
      <w:r>
        <w:rPr>
          <w:rStyle w:val="CommentReference"/>
        </w:rPr>
        <w:annotationRef/>
      </w:r>
      <w:r>
        <w:t xml:space="preserve">Image was provided by Dr. Zhang. </w:t>
      </w:r>
      <w:r>
        <w:br/>
        <w:t xml:space="preserve">Copright handed over to AK 25. </w:t>
      </w:r>
      <w:r>
        <w:br/>
        <w:t>How to document this formally correct?</w:t>
      </w:r>
    </w:p>
  </w:comment>
  <w:comment w:id="225" w:author="Dr. Carsten Franke" w:date="2021-01-27T11:49:00Z" w:initials="CF">
    <w:p w14:paraId="1D534FA9" w14:textId="77777777" w:rsidR="0095483F" w:rsidRDefault="0095483F" w:rsidP="00FC68DB">
      <w:pPr>
        <w:pStyle w:val="CommentText"/>
      </w:pPr>
      <w:r>
        <w:rPr>
          <w:rStyle w:val="CommentReference"/>
        </w:rPr>
        <w:annotationRef/>
      </w:r>
      <w:r>
        <w:t xml:space="preserve">Discussion of 2021-01-08 revealed that </w:t>
      </w:r>
      <w:r>
        <w:rPr>
          <w:rStyle w:val="HTMLCode"/>
        </w:rPr>
        <w:t>&lt;appdata/&gt;</w:t>
      </w:r>
      <w:r>
        <w:t xml:space="preserve"> definition on page 33 needs some review wrt. the word "</w:t>
      </w:r>
      <w:r>
        <w:rPr>
          <w:rStyle w:val="Strong"/>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45" w:author="Dr. Carsten Franke" w:date="2021-11-16T09:54:00Z" w:initials="CF">
    <w:p w14:paraId="1F96B75A" w14:textId="7110DCB5" w:rsidR="0095483F" w:rsidRDefault="0095483F">
      <w:pPr>
        <w:pStyle w:val="CommentText"/>
      </w:pPr>
      <w:r>
        <w:rPr>
          <w:rStyle w:val="CommentReference"/>
        </w:rPr>
        <w:annotationRef/>
      </w:r>
      <w:r>
        <w:t xml:space="preserve">Image was provided by me. </w:t>
      </w:r>
      <w:r>
        <w:br/>
        <w:t xml:space="preserve">Copright handed over to AK 25. </w:t>
      </w:r>
      <w:r>
        <w:br/>
        <w:t xml:space="preserve">How to document this formally correct? </w:t>
      </w:r>
    </w:p>
  </w:comment>
  <w:comment w:id="424" w:author="Dr. Carsten Franke" w:date="2021-10-29T10:09:00Z" w:initials="CF">
    <w:p w14:paraId="0ED52C02" w14:textId="40B84587" w:rsidR="0095483F" w:rsidRDefault="0095483F">
      <w:pPr>
        <w:pStyle w:val="CommentText"/>
      </w:pPr>
      <w:r>
        <w:rPr>
          <w:rStyle w:val="CommentReference"/>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460" w:author="nick" w:date="2021-07-14T20:05:00Z" w:initials="n">
    <w:p w14:paraId="161CEBFF" w14:textId="77777777" w:rsidR="0095483F" w:rsidRDefault="0095483F" w:rsidP="00FC68DB">
      <w:pPr>
        <w:pStyle w:val="CommentText"/>
      </w:pPr>
      <w:r>
        <w:rPr>
          <w:rStyle w:val="CommentReference"/>
        </w:rPr>
        <w:annotationRef/>
      </w:r>
      <w:r>
        <w:t>other names:</w:t>
      </w:r>
    </w:p>
    <w:p w14:paraId="6E965326" w14:textId="77777777" w:rsidR="0095483F" w:rsidRDefault="0095483F" w:rsidP="001B01D6">
      <w:pPr>
        <w:pStyle w:val="CommentText"/>
        <w:numPr>
          <w:ilvl w:val="0"/>
          <w:numId w:val="58"/>
        </w:numPr>
      </w:pPr>
      <w:r>
        <w:t xml:space="preserve"> id</w:t>
      </w:r>
    </w:p>
  </w:comment>
  <w:comment w:id="586" w:author="Dr. Carsten Franke" w:date="2021-10-29T01:56:00Z" w:initials="CF">
    <w:p w14:paraId="076EA4A7" w14:textId="32B59745" w:rsidR="0095483F" w:rsidRDefault="0095483F">
      <w:pPr>
        <w:pStyle w:val="CommentText"/>
      </w:pPr>
      <w:r>
        <w:rPr>
          <w:rStyle w:val="CommentReference"/>
        </w:rPr>
        <w:annotationRef/>
      </w:r>
      <w:r>
        <w:t xml:space="preserve">I guess, this half-sentence is not necessary for our standard </w:t>
      </w:r>
      <w:r>
        <w:rPr>
          <w:rFonts w:ascii="Segoe UI Emoji" w:eastAsia="Segoe UI Emoji" w:hAnsi="Segoe UI Emoji" w:cs="Segoe UI Emoji"/>
        </w:rPr>
        <w:t>😉</w:t>
      </w:r>
    </w:p>
  </w:comment>
  <w:comment w:id="645" w:author="Dr. Carsten Franke" w:date="2021-11-16T09:52:00Z" w:initials="CF">
    <w:p w14:paraId="58B96D74" w14:textId="062FFC4E" w:rsidR="0095483F" w:rsidRDefault="0095483F">
      <w:pPr>
        <w:pStyle w:val="CommentText"/>
      </w:pPr>
      <w:r>
        <w:rPr>
          <w:rStyle w:val="CommentReference"/>
        </w:rPr>
        <w:annotationRef/>
      </w:r>
      <w:r>
        <w:t xml:space="preserve">Image was provided by me. </w:t>
      </w:r>
      <w:r>
        <w:br/>
        <w:t xml:space="preserve">Copright handed over to AK 25. </w:t>
      </w:r>
      <w:r>
        <w:br/>
        <w:t xml:space="preserve">How to document this formally correct? </w:t>
      </w:r>
    </w:p>
  </w:comment>
  <w:comment w:id="682" w:author="Dr. Carsten Franke" w:date="2021-11-16T09:16:00Z" w:initials="CF">
    <w:p w14:paraId="0CFBE58F" w14:textId="1D4B5EE9" w:rsidR="0095483F" w:rsidRDefault="0095483F">
      <w:pPr>
        <w:pStyle w:val="CommentText"/>
      </w:pPr>
      <w:r>
        <w:rPr>
          <w:rStyle w:val="CommentReference"/>
        </w:rPr>
        <w:annotationRef/>
      </w:r>
      <w:r>
        <w:t xml:space="preserve">Link does not work any more. </w:t>
      </w:r>
      <w:r>
        <w:br/>
        <w:t xml:space="preserve">However, a copy can still be found at </w:t>
      </w:r>
      <w:hyperlink r:id="rId1" w:history="1">
        <w:r w:rsidRPr="00A74690">
          <w:rPr>
            <w:rStyle w:val="Hyperlink"/>
            <w:lang w:val="en-US"/>
          </w:rPr>
          <w:t>https://bylerrivet.com/wp-content/uploads/2020/03/Gesipa-Rivet-Brochure-Feb-2011.pdf</w:t>
        </w:r>
      </w:hyperlink>
      <w:r>
        <w:t xml:space="preserve">. </w:t>
      </w:r>
      <w:r>
        <w:br/>
      </w:r>
      <w:r w:rsidRPr="00C45C32">
        <w:t>Probably there is a problem with copyright.</w:t>
      </w:r>
      <w:r>
        <w:t xml:space="preserve"> </w:t>
      </w:r>
    </w:p>
  </w:comment>
  <w:comment w:id="713" w:author="Dr. Carsten Franke" w:date="2021-11-16T09:58:00Z" w:initials="CF">
    <w:p w14:paraId="05656CAF" w14:textId="0B508387" w:rsidR="0095483F" w:rsidRDefault="0095483F">
      <w:pPr>
        <w:pStyle w:val="CommentText"/>
      </w:pPr>
      <w:r>
        <w:rPr>
          <w:rStyle w:val="CommentReference"/>
        </w:rPr>
        <w:annotationRef/>
      </w:r>
      <w:r>
        <w:t xml:space="preserve">Origin? </w:t>
      </w:r>
      <w:r>
        <w:rPr>
          <w:rStyle w:val="CommentReference"/>
        </w:rPr>
        <w:annotationRef/>
      </w:r>
      <w:r>
        <w:t xml:space="preserve">Copright? </w:t>
      </w:r>
    </w:p>
  </w:comment>
  <w:comment w:id="714" w:author="Dr. Carsten Franke" w:date="2021-11-16T09:25:00Z" w:initials="CF">
    <w:p w14:paraId="3DE674CB" w14:textId="796E9107" w:rsidR="0095483F" w:rsidRDefault="0095483F">
      <w:pPr>
        <w:pStyle w:val="CommentText"/>
      </w:pPr>
      <w:r>
        <w:rPr>
          <w:rStyle w:val="CommentReference"/>
        </w:rPr>
        <w:annotationRef/>
      </w:r>
      <w:r w:rsidRPr="0083542E">
        <w:t>Probably there is a problem with copyright.</w:t>
      </w:r>
      <w:r>
        <w:t xml:space="preserve"> </w:t>
      </w:r>
    </w:p>
  </w:comment>
  <w:comment w:id="719" w:author="Dr. Carsten Franke" w:date="2021-11-16T09:32:00Z" w:initials="CF">
    <w:p w14:paraId="0FC8EE61" w14:textId="3623CF3E" w:rsidR="0095483F" w:rsidRDefault="0095483F">
      <w:pPr>
        <w:pStyle w:val="CommentText"/>
      </w:pPr>
      <w:r>
        <w:rPr>
          <w:rStyle w:val="CommentReference"/>
        </w:rPr>
        <w:annotationRef/>
      </w:r>
      <w:r>
        <w:t xml:space="preserve">Source of image missing. </w:t>
      </w:r>
      <w:r>
        <w:br/>
        <w:t xml:space="preserve">Probably </w:t>
      </w:r>
      <w:hyperlink r:id="rId2" w:history="1">
        <w:r w:rsidRPr="00A74690">
          <w:rPr>
            <w:rStyle w:val="Hyperlink"/>
            <w:lang w:val="en-US"/>
          </w:rPr>
          <w:t>https://www.stanleyengineeredfastening.com</w:t>
        </w:r>
      </w:hyperlink>
      <w:r>
        <w:t xml:space="preserve"> </w:t>
      </w:r>
      <w:r>
        <w:br/>
      </w:r>
      <w:r w:rsidRPr="0083542E">
        <w:t>Probably there is a problem with copyright.</w:t>
      </w:r>
      <w:r>
        <w:t xml:space="preserve"> </w:t>
      </w:r>
    </w:p>
  </w:comment>
  <w:comment w:id="724" w:author="Dr. Carsten Franke" w:date="2021-11-16T09:33:00Z" w:initials="CF">
    <w:p w14:paraId="22D87866" w14:textId="44ADD546" w:rsidR="0095483F" w:rsidRDefault="0095483F">
      <w:pPr>
        <w:pStyle w:val="CommentText"/>
      </w:pPr>
      <w:r>
        <w:rPr>
          <w:rStyle w:val="CommentReference"/>
        </w:rPr>
        <w:annotationRef/>
      </w:r>
      <w:r>
        <w:t xml:space="preserve">Source of image missing. </w:t>
      </w:r>
      <w:r>
        <w:br/>
        <w:t xml:space="preserve">Probably </w:t>
      </w:r>
      <w:hyperlink r:id="rId3" w:history="1">
        <w:r w:rsidRPr="00A74690">
          <w:rPr>
            <w:rStyle w:val="Hyperlink"/>
            <w:lang w:val="en-US"/>
          </w:rPr>
          <w:t>https://www.stanleyengineeredfastening.com</w:t>
        </w:r>
      </w:hyperlink>
      <w:r>
        <w:t xml:space="preserve"> </w:t>
      </w:r>
      <w:r>
        <w:br/>
      </w:r>
      <w:r w:rsidRPr="0083542E">
        <w:t>Probably there is a problem with copyright.</w:t>
      </w:r>
      <w:r>
        <w:t xml:space="preserve"> </w:t>
      </w:r>
    </w:p>
  </w:comment>
  <w:comment w:id="733" w:author="Dr. Carsten Franke" w:date="2021-11-16T09:27:00Z" w:initials="CF">
    <w:p w14:paraId="4E42AD3D" w14:textId="6AC0E4FF" w:rsidR="0095483F" w:rsidRDefault="0095483F">
      <w:pPr>
        <w:pStyle w:val="CommentText"/>
      </w:pPr>
      <w:r>
        <w:rPr>
          <w:rStyle w:val="CommentReference"/>
        </w:rPr>
        <w:annotationRef/>
      </w:r>
      <w:r w:rsidRPr="00AA0E0E">
        <w:t>Probably there is a problem with copyright.</w:t>
      </w:r>
      <w:r>
        <w:t xml:space="preserve"> </w:t>
      </w:r>
      <w:r>
        <w:br/>
        <w:t xml:space="preserve">I suggest to drop the complete hint. </w:t>
      </w:r>
    </w:p>
  </w:comment>
  <w:comment w:id="744" w:author="Dr. Carsten Franke" w:date="2021-11-16T09:40:00Z" w:initials="CF">
    <w:p w14:paraId="5C43C527" w14:textId="5D4F0EB9" w:rsidR="0095483F" w:rsidRDefault="0095483F">
      <w:pPr>
        <w:pStyle w:val="CommentText"/>
      </w:pPr>
      <w:r>
        <w:rPr>
          <w:rStyle w:val="CommentReference"/>
        </w:rPr>
        <w:annotationRef/>
      </w:r>
      <w:r>
        <w:t xml:space="preserve">Source of image missing. </w:t>
      </w:r>
      <w:r>
        <w:br/>
      </w:r>
      <w:r w:rsidRPr="0083542E">
        <w:t>Probably there is a problem with copyright.</w:t>
      </w:r>
      <w:r>
        <w:t xml:space="preserve"> </w:t>
      </w:r>
    </w:p>
  </w:comment>
  <w:comment w:id="745" w:author="Dr. Carsten Franke" w:date="2021-11-16T09:41:00Z" w:initials="CF">
    <w:p w14:paraId="66E1085B" w14:textId="2C78BFF5" w:rsidR="0095483F" w:rsidRDefault="0095483F">
      <w:pPr>
        <w:pStyle w:val="CommentText"/>
      </w:pPr>
      <w:r>
        <w:rPr>
          <w:rStyle w:val="CommentReference"/>
        </w:rPr>
        <w:annotationRef/>
      </w:r>
      <w:r>
        <w:t xml:space="preserve">Source of image missing. </w:t>
      </w:r>
      <w:r>
        <w:br/>
      </w:r>
      <w:r w:rsidRPr="0083542E">
        <w:t>Probably there is a problem with copyright.</w:t>
      </w:r>
      <w:r>
        <w:t xml:space="preserve"> </w:t>
      </w:r>
    </w:p>
  </w:comment>
  <w:comment w:id="751" w:author="Dr. Carsten Franke" w:date="2021-11-16T09:41:00Z" w:initials="CF">
    <w:p w14:paraId="41962FCB" w14:textId="6E5C6233" w:rsidR="0095483F" w:rsidRDefault="0095483F">
      <w:pPr>
        <w:pStyle w:val="CommentText"/>
      </w:pPr>
      <w:r>
        <w:rPr>
          <w:rStyle w:val="CommentReference"/>
        </w:rPr>
        <w:annotationRef/>
      </w:r>
      <w:r>
        <w:t xml:space="preserve">Copyright to be verified. </w:t>
      </w:r>
    </w:p>
  </w:comment>
  <w:comment w:id="804" w:author="Dr. Carsten Franke" w:date="2021-11-16T09:43:00Z" w:initials="CF">
    <w:p w14:paraId="5587CA31" w14:textId="22B1D875" w:rsidR="0095483F" w:rsidRDefault="0095483F">
      <w:pPr>
        <w:pStyle w:val="CommentText"/>
      </w:pPr>
      <w:r>
        <w:rPr>
          <w:rStyle w:val="CommentReference"/>
        </w:rPr>
        <w:annotationRef/>
      </w:r>
      <w:r>
        <w:t xml:space="preserve">Link does not work any more. </w:t>
      </w:r>
      <w:r>
        <w:br/>
      </w:r>
      <w:r w:rsidRPr="00C45C32">
        <w:t>Probably there is a problem with copyright.</w:t>
      </w:r>
      <w:r>
        <w:t xml:space="preserve"> </w:t>
      </w:r>
    </w:p>
  </w:comment>
  <w:comment w:id="814" w:author="Dr. Carsten Franke" w:date="2021-11-16T09:44:00Z" w:initials="CF">
    <w:p w14:paraId="30213939" w14:textId="28F5B53F" w:rsidR="0095483F" w:rsidRDefault="0095483F">
      <w:pPr>
        <w:pStyle w:val="CommentText"/>
      </w:pPr>
      <w:r>
        <w:rPr>
          <w:rStyle w:val="CommentReference"/>
        </w:rPr>
        <w:annotationRef/>
      </w:r>
      <w:r>
        <w:t xml:space="preserve">Sources of images missing. </w:t>
      </w:r>
      <w:r>
        <w:br/>
      </w:r>
      <w:r w:rsidRPr="0083542E">
        <w:t>Probably there is a problem with copyright.</w:t>
      </w:r>
      <w:r>
        <w:t xml:space="preserve"> </w:t>
      </w:r>
    </w:p>
  </w:comment>
  <w:comment w:id="816" w:author="m.kalaitzaki" w:date="2021-07-13T20:50:00Z" w:initials="m">
    <w:p w14:paraId="1800DDE1" w14:textId="77777777" w:rsidR="0095483F" w:rsidRPr="00B14B2C" w:rsidRDefault="0095483F" w:rsidP="00FC68DB">
      <w:pPr>
        <w:pStyle w:val="CommentText"/>
      </w:pPr>
      <w:r>
        <w:rPr>
          <w:rStyle w:val="CommentReference"/>
        </w:rPr>
        <w:annotationRef/>
      </w:r>
      <w:r>
        <w:t>Perhaps a check sh</w:t>
      </w:r>
      <w:r w:rsidRPr="0033379A">
        <w:t>ο</w:t>
      </w:r>
      <w:r>
        <w:t>uld be added to assert that max_grip &gt; min_grip</w:t>
      </w:r>
    </w:p>
  </w:comment>
  <w:comment w:id="815" w:author="Dr. Carsten Franke" w:date="2021-07-13T20:50:00Z" w:initials="CF">
    <w:p w14:paraId="744CCAFD" w14:textId="77777777" w:rsidR="0095483F" w:rsidRDefault="0095483F" w:rsidP="00FC68DB">
      <w:pPr>
        <w:pStyle w:val="CommentText"/>
      </w:pPr>
      <w:r>
        <w:rPr>
          <w:rStyle w:val="CommentReference"/>
        </w:rPr>
        <w:annotationRef/>
      </w:r>
      <w:r>
        <w:t xml:space="preserve">You mean ≥ ? (greater </w:t>
      </w:r>
      <w:r w:rsidRPr="00F1371D">
        <w:rPr>
          <w:i/>
        </w:rPr>
        <w:t>or equal</w:t>
      </w:r>
      <w:r>
        <w:t xml:space="preserve">)  ;-) </w:t>
      </w:r>
    </w:p>
    <w:p w14:paraId="41144C56" w14:textId="77777777" w:rsidR="0095483F" w:rsidRDefault="0095483F" w:rsidP="00FC68DB">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95483F" w:rsidRDefault="0095483F" w:rsidP="001B01D6">
      <w:pPr>
        <w:pStyle w:val="CommentText"/>
        <w:numPr>
          <w:ilvl w:val="0"/>
          <w:numId w:val="49"/>
        </w:numPr>
      </w:pPr>
      <w:r>
        <w:t xml:space="preserve">I suggest to have them "all or none" – and to discuss this with the AK, on next occasion! </w:t>
      </w:r>
    </w:p>
  </w:comment>
  <w:comment w:id="821" w:author="Dr. Carsten Franke" w:date="2021-11-16T09:44:00Z" w:initials="CF">
    <w:p w14:paraId="7CAC8DED" w14:textId="6DC2B736" w:rsidR="0095483F" w:rsidRDefault="0095483F">
      <w:pPr>
        <w:pStyle w:val="CommentText"/>
      </w:pPr>
      <w:r>
        <w:rPr>
          <w:rStyle w:val="CommentReference"/>
        </w:rPr>
        <w:annotationRef/>
      </w:r>
      <w:r>
        <w:t xml:space="preserve">Source of image missing. </w:t>
      </w:r>
      <w:r>
        <w:br/>
      </w:r>
      <w:r w:rsidRPr="0083542E">
        <w:t>Probably there is a problem with copyright.</w:t>
      </w:r>
      <w:r>
        <w:t xml:space="preserve"> </w:t>
      </w:r>
    </w:p>
  </w:comment>
  <w:comment w:id="836" w:author="Dr. Carsten Franke" w:date="2021-11-16T09:59:00Z" w:initials="CF">
    <w:p w14:paraId="15989605" w14:textId="70230C3B" w:rsidR="0095483F" w:rsidRDefault="0095483F">
      <w:pPr>
        <w:pStyle w:val="CommentText"/>
      </w:pPr>
      <w:r>
        <w:rPr>
          <w:rStyle w:val="CommentReference"/>
        </w:rPr>
        <w:annotationRef/>
      </w:r>
      <w:r>
        <w:t xml:space="preserve">Copyright to be verified. </w:t>
      </w:r>
    </w:p>
  </w:comment>
  <w:comment w:id="848" w:author="Dr. Carsten Franke" w:date="2021-11-16T10:03:00Z" w:initials="CF">
    <w:p w14:paraId="493841AB" w14:textId="5334F881" w:rsidR="0095483F" w:rsidRDefault="0095483F">
      <w:pPr>
        <w:pStyle w:val="CommentText"/>
      </w:pPr>
      <w:r>
        <w:rPr>
          <w:rStyle w:val="CommentReference"/>
        </w:rPr>
        <w:annotationRef/>
      </w:r>
      <w:r w:rsidRPr="0083542E">
        <w:t>Probably there is a problem with copyright.</w:t>
      </w:r>
      <w:r>
        <w:t xml:space="preserve"> </w:t>
      </w:r>
    </w:p>
  </w:comment>
  <w:comment w:id="853" w:author="Dr. Carsten Franke" w:date="2021-11-16T10:03:00Z" w:initials="CF">
    <w:p w14:paraId="5FF2EC00" w14:textId="01FC0455" w:rsidR="0095483F" w:rsidRDefault="0095483F">
      <w:pPr>
        <w:pStyle w:val="CommentText"/>
      </w:pPr>
      <w:r>
        <w:rPr>
          <w:rStyle w:val="CommentReference"/>
        </w:rPr>
        <w:annotationRef/>
      </w:r>
      <w:r>
        <w:t xml:space="preserve">Source of image missing. </w:t>
      </w:r>
      <w:r>
        <w:br/>
      </w:r>
      <w:r w:rsidRPr="0083542E">
        <w:t>Probably there is a problem with copyright.</w:t>
      </w:r>
      <w:r>
        <w:t xml:space="preserve"> </w:t>
      </w:r>
    </w:p>
  </w:comment>
  <w:comment w:id="1445" w:author="Dr. Carsten Franke" w:date="2021-04-14T01:33:00Z" w:initials="CF">
    <w:p w14:paraId="1071B60F" w14:textId="77777777" w:rsidR="0095483F" w:rsidRDefault="0095483F" w:rsidP="00FC68DB">
      <w:pPr>
        <w:pStyle w:val="CommentText"/>
      </w:pPr>
      <w:r>
        <w:rPr>
          <w:rStyle w:val="CommentReference"/>
        </w:rPr>
        <w:annotationRef/>
      </w:r>
      <w:r>
        <w:t xml:space="preserve">Hyperlink does not work any more. </w:t>
      </w:r>
    </w:p>
  </w:comment>
  <w:comment w:id="1454" w:author="Dr. Carsten Franke" w:date="2021-04-14T01:35:00Z" w:initials="CF">
    <w:p w14:paraId="7562248E" w14:textId="77777777" w:rsidR="0095483F" w:rsidRDefault="0095483F" w:rsidP="00FC68DB">
      <w:pPr>
        <w:pStyle w:val="CommentText"/>
      </w:pPr>
      <w:r>
        <w:rPr>
          <w:rStyle w:val="CommentReference"/>
        </w:rPr>
        <w:annotationRef/>
      </w:r>
      <w:r>
        <w:t xml:space="preserve">Hyperlink does not work any more. </w:t>
      </w:r>
    </w:p>
  </w:comment>
  <w:comment w:id="2652" w:author="Dr. Carsten Franke" w:date="2021-10-21T11:05:00Z" w:initials="CF">
    <w:p w14:paraId="6911ABFC" w14:textId="4774227E" w:rsidR="0095483F" w:rsidRDefault="0095483F">
      <w:pPr>
        <w:pStyle w:val="CommentText"/>
      </w:pPr>
      <w:r>
        <w:rPr>
          <w:rStyle w:val="CommentReference"/>
        </w:rPr>
        <w:annotationRef/>
      </w:r>
      <w:r>
        <w:t xml:space="preserve">Example to be provided, for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A1DBE23" w15:done="0"/>
  <w15:commentEx w15:paraId="74F2D400" w15:done="0"/>
  <w15:commentEx w15:paraId="7C83819D" w15:done="0"/>
  <w15:commentEx w15:paraId="27BC8487" w15:done="0"/>
  <w15:commentEx w15:paraId="4C32E4E1" w15:done="0"/>
  <w15:commentEx w15:paraId="1D534FA9" w15:done="0"/>
  <w15:commentEx w15:paraId="1F96B75A" w15:done="0"/>
  <w15:commentEx w15:paraId="0ED52C02" w15:done="0"/>
  <w15:commentEx w15:paraId="6E965326" w15:done="0"/>
  <w15:commentEx w15:paraId="076EA4A7" w15:done="0"/>
  <w15:commentEx w15:paraId="58B96D74" w15:done="0"/>
  <w15:commentEx w15:paraId="0CFBE58F" w15:done="0"/>
  <w15:commentEx w15:paraId="05656CAF" w15:done="0"/>
  <w15:commentEx w15:paraId="3DE674CB" w15:done="0"/>
  <w15:commentEx w15:paraId="0FC8EE61" w15:done="0"/>
  <w15:commentEx w15:paraId="22D87866" w15:done="0"/>
  <w15:commentEx w15:paraId="4E42AD3D" w15:done="0"/>
  <w15:commentEx w15:paraId="5C43C527" w15:done="0"/>
  <w15:commentEx w15:paraId="66E1085B" w15:done="0"/>
  <w15:commentEx w15:paraId="41962FCB" w15:done="0"/>
  <w15:commentEx w15:paraId="5587CA31" w15:done="0"/>
  <w15:commentEx w15:paraId="30213939" w15:done="0"/>
  <w15:commentEx w15:paraId="1800DDE1" w15:done="0"/>
  <w15:commentEx w15:paraId="42C165F8" w15:done="0"/>
  <w15:commentEx w15:paraId="7CAC8DED" w15:done="0"/>
  <w15:commentEx w15:paraId="15989605" w15:done="0"/>
  <w15:commentEx w15:paraId="493841AB" w15:done="0"/>
  <w15:commentEx w15:paraId="5FF2EC00" w15:done="0"/>
  <w15:commentEx w15:paraId="1071B60F" w15:done="0"/>
  <w15:commentEx w15:paraId="7562248E" w15:done="0"/>
  <w15:commentEx w15:paraId="6911AB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3DFEF4" w16cex:dateUtc="2021-11-16T08:57:00Z"/>
  <w16cex:commentExtensible w16cex:durableId="253DFEE0" w16cex:dateUtc="2021-11-16T08:56:00Z"/>
  <w16cex:commentExtensible w16cex:durableId="253DFEC7" w16cex:dateUtc="2021-11-16T08:56:00Z"/>
  <w16cex:commentExtensible w16cex:durableId="253DFE9A" w16cex:dateUtc="2021-11-16T08:55:00Z"/>
  <w16cex:commentExtensible w16cex:durableId="253DFE83" w16cex:dateUtc="2021-11-16T08:55:00Z"/>
  <w16cex:commentExtensible w16cex:durableId="23BBD1D1" w16cex:dateUtc="2021-01-27T10:49:00Z"/>
  <w16cex:commentExtensible w16cex:durableId="253DFE68" w16cex:dateUtc="2021-11-16T08:54:00Z"/>
  <w16cex:commentExtensible w16cex:durableId="252646F6" w16cex:dateUtc="2021-10-29T08:09:00Z"/>
  <w16cex:commentExtensible w16cex:durableId="24C63B7C" w16cex:dateUtc="2021-07-14T18:05:00Z"/>
  <w16cex:commentExtensible w16cex:durableId="2525D343" w16cex:dateUtc="2021-10-28T23:56:00Z"/>
  <w16cex:commentExtensible w16cex:durableId="253DFDE3" w16cex:dateUtc="2021-11-16T08:52:00Z"/>
  <w16cex:commentExtensible w16cex:durableId="253DF563" w16cex:dateUtc="2021-11-16T08:16:00Z"/>
  <w16cex:commentExtensible w16cex:durableId="253DFF40" w16cex:dateUtc="2021-11-16T08:58:00Z"/>
  <w16cex:commentExtensible w16cex:durableId="253DF7A4" w16cex:dateUtc="2021-11-16T08:25:00Z"/>
  <w16cex:commentExtensible w16cex:durableId="253DF938" w16cex:dateUtc="2021-11-16T08:32:00Z"/>
  <w16cex:commentExtensible w16cex:durableId="253DF956" w16cex:dateUtc="2021-11-16T08:33:00Z"/>
  <w16cex:commentExtensible w16cex:durableId="253DF7EE" w16cex:dateUtc="2021-11-16T08:27:00Z"/>
  <w16cex:commentExtensible w16cex:durableId="253DFB27" w16cex:dateUtc="2021-11-16T08:40:00Z"/>
  <w16cex:commentExtensible w16cex:durableId="253DFB38" w16cex:dateUtc="2021-11-16T08:41:00Z"/>
  <w16cex:commentExtensible w16cex:durableId="253DFB4A" w16cex:dateUtc="2021-11-16T08:41:00Z"/>
  <w16cex:commentExtensible w16cex:durableId="253DFBB4" w16cex:dateUtc="2021-11-16T08:43:00Z"/>
  <w16cex:commentExtensible w16cex:durableId="253DFBE4" w16cex:dateUtc="2021-11-16T08:44:00Z"/>
  <w16cex:commentExtensible w16cex:durableId="219A8415" w16cex:dateUtc="2021-07-13T18:50:00Z"/>
  <w16cex:commentExtensible w16cex:durableId="219A8416" w16cex:dateUtc="2021-07-13T18:50:00Z"/>
  <w16cex:commentExtensible w16cex:durableId="253DFBF8" w16cex:dateUtc="2021-11-16T08:44:00Z"/>
  <w16cex:commentExtensible w16cex:durableId="253DFF6C" w16cex:dateUtc="2021-11-16T08:59:00Z"/>
  <w16cex:commentExtensible w16cex:durableId="253E0064" w16cex:dateUtc="2021-11-16T09:03:00Z"/>
  <w16cex:commentExtensible w16cex:durableId="253E0059" w16cex:dateUtc="2021-11-16T09:03:00Z"/>
  <w16cex:commentExtensible w16cex:durableId="2420C502" w16cex:dateUtc="2021-04-13T23:33:00Z"/>
  <w16cex:commentExtensible w16cex:durableId="2420C552" w16cex:dateUtc="2021-04-13T23:35:00Z"/>
  <w16cex:commentExtensible w16cex:durableId="251BC7EA" w16cex:dateUtc="2021-10-21T09: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A1DBE23" w16cid:durableId="253DFEF4"/>
  <w16cid:commentId w16cid:paraId="74F2D400" w16cid:durableId="253DFEE0"/>
  <w16cid:commentId w16cid:paraId="7C83819D" w16cid:durableId="253DFEC7"/>
  <w16cid:commentId w16cid:paraId="27BC8487" w16cid:durableId="253DFE9A"/>
  <w16cid:commentId w16cid:paraId="4C32E4E1" w16cid:durableId="253DFE83"/>
  <w16cid:commentId w16cid:paraId="1D534FA9" w16cid:durableId="23BBD1D1"/>
  <w16cid:commentId w16cid:paraId="1F96B75A" w16cid:durableId="253DFE68"/>
  <w16cid:commentId w16cid:paraId="0ED52C02" w16cid:durableId="252646F6"/>
  <w16cid:commentId w16cid:paraId="6E965326" w16cid:durableId="24C63B7C"/>
  <w16cid:commentId w16cid:paraId="076EA4A7" w16cid:durableId="2525D343"/>
  <w16cid:commentId w16cid:paraId="58B96D74" w16cid:durableId="253DFDE3"/>
  <w16cid:commentId w16cid:paraId="0CFBE58F" w16cid:durableId="253DF563"/>
  <w16cid:commentId w16cid:paraId="05656CAF" w16cid:durableId="253DFF40"/>
  <w16cid:commentId w16cid:paraId="3DE674CB" w16cid:durableId="253DF7A4"/>
  <w16cid:commentId w16cid:paraId="0FC8EE61" w16cid:durableId="253DF938"/>
  <w16cid:commentId w16cid:paraId="22D87866" w16cid:durableId="253DF956"/>
  <w16cid:commentId w16cid:paraId="4E42AD3D" w16cid:durableId="253DF7EE"/>
  <w16cid:commentId w16cid:paraId="5C43C527" w16cid:durableId="253DFB27"/>
  <w16cid:commentId w16cid:paraId="66E1085B" w16cid:durableId="253DFB38"/>
  <w16cid:commentId w16cid:paraId="41962FCB" w16cid:durableId="253DFB4A"/>
  <w16cid:commentId w16cid:paraId="5587CA31" w16cid:durableId="253DFBB4"/>
  <w16cid:commentId w16cid:paraId="30213939" w16cid:durableId="253DFBE4"/>
  <w16cid:commentId w16cid:paraId="1800DDE1" w16cid:durableId="219A8415"/>
  <w16cid:commentId w16cid:paraId="42C165F8" w16cid:durableId="219A8416"/>
  <w16cid:commentId w16cid:paraId="7CAC8DED" w16cid:durableId="253DFBF8"/>
  <w16cid:commentId w16cid:paraId="15989605" w16cid:durableId="253DFF6C"/>
  <w16cid:commentId w16cid:paraId="493841AB" w16cid:durableId="253E0064"/>
  <w16cid:commentId w16cid:paraId="5FF2EC00" w16cid:durableId="253E0059"/>
  <w16cid:commentId w16cid:paraId="1071B60F" w16cid:durableId="2420C502"/>
  <w16cid:commentId w16cid:paraId="7562248E" w16cid:durableId="2420C552"/>
  <w16cid:commentId w16cid:paraId="6911ABFC" w16cid:durableId="251BC7E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DB6677" w14:textId="77777777" w:rsidR="004A6EBE" w:rsidRDefault="004A6EBE">
      <w:pPr>
        <w:spacing w:after="0" w:line="240" w:lineRule="auto"/>
      </w:pPr>
      <w:r>
        <w:separator/>
      </w:r>
    </w:p>
  </w:endnote>
  <w:endnote w:type="continuationSeparator" w:id="0">
    <w:p w14:paraId="293607E9" w14:textId="77777777" w:rsidR="004A6EBE" w:rsidRDefault="004A6E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77BBC3" w14:textId="77777777" w:rsidR="0095483F" w:rsidRPr="00BA1CC8" w:rsidRDefault="0095483F"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D35167" w14:textId="16830F61" w:rsidR="0095483F" w:rsidRPr="000F0E7A" w:rsidRDefault="0095483F" w:rsidP="000F0E7A">
    <w:pPr>
      <w:pStyle w:val="Header"/>
      <w:spacing w:before="360" w:after="480" w:line="240" w:lineRule="exact"/>
      <w:jc w:val="right"/>
      <w:rPr>
        <w:b w:val="0"/>
        <w:sz w:val="20"/>
        <w:szCs w:val="20"/>
      </w:rPr>
    </w:pPr>
    <w:r w:rsidRPr="000F0E7A">
      <w:rPr>
        <w:b w:val="0"/>
        <w:sz w:val="20"/>
        <w:szCs w:val="20"/>
      </w:rPr>
      <w:t xml:space="preserve">© </w:t>
    </w:r>
    <w:r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295DCC" w14:textId="01E305ED" w:rsidR="0095483F" w:rsidRPr="00BA1CC8" w:rsidRDefault="0095483F"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9106A7">
      <w:rPr>
        <w:noProof/>
      </w:rPr>
      <w:t>ii</w:t>
    </w:r>
    <w:r w:rsidRPr="00096387">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F074F6" w14:textId="3CF1C704" w:rsidR="0095483F" w:rsidRPr="00BA1CC8" w:rsidRDefault="0095483F" w:rsidP="003B153F">
    <w:pPr>
      <w:pStyle w:val="Footer"/>
      <w:spacing w:after="480" w:line="240" w:lineRule="atLeas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9106A7">
      <w:rPr>
        <w:noProof/>
      </w:rPr>
      <w:t>iii</w:t>
    </w:r>
    <w:r w:rsidRPr="00596E93">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2BBD96" w14:textId="3220B462" w:rsidR="0095483F" w:rsidRPr="00BA1CC8" w:rsidRDefault="0095483F"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9106A7">
      <w:rPr>
        <w:b/>
        <w:noProof/>
      </w:rPr>
      <w:t>40</w:t>
    </w:r>
    <w:r w:rsidRPr="008A6D64">
      <w:rPr>
        <w:b/>
      </w:rPr>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DA505" w14:textId="55EA94E3" w:rsidR="0095483F" w:rsidRPr="00BA1CC8" w:rsidRDefault="0095483F" w:rsidP="003B153F">
    <w:pPr>
      <w:pStyle w:val="Footer"/>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9106A7">
      <w:rPr>
        <w:b/>
        <w:noProof/>
      </w:rPr>
      <w:t>39</w:t>
    </w:r>
    <w:r w:rsidRPr="00864D32">
      <w:rPr>
        <w:b/>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30E678" w14:textId="77777777" w:rsidR="004A6EBE" w:rsidRDefault="004A6EBE">
      <w:pPr>
        <w:spacing w:after="0" w:line="240" w:lineRule="auto"/>
      </w:pPr>
      <w:r>
        <w:separator/>
      </w:r>
    </w:p>
  </w:footnote>
  <w:footnote w:type="continuationSeparator" w:id="0">
    <w:p w14:paraId="7F3869F5" w14:textId="77777777" w:rsidR="004A6EBE" w:rsidRDefault="004A6EBE">
      <w:pPr>
        <w:spacing w:after="0" w:line="240" w:lineRule="auto"/>
      </w:pPr>
      <w:r>
        <w:continuationSeparator/>
      </w:r>
    </w:p>
  </w:footnote>
  <w:footnote w:id="1">
    <w:p w14:paraId="04362F50" w14:textId="77777777" w:rsidR="0095483F" w:rsidRPr="001C48A8" w:rsidRDefault="0095483F" w:rsidP="00FC68DB">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95483F" w:rsidRPr="00E211E6" w:rsidRDefault="0095483F" w:rsidP="00FC68DB">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3">
    <w:p w14:paraId="7EEFE5DC" w14:textId="77777777" w:rsidR="0095483F" w:rsidRPr="00860E71" w:rsidRDefault="0095483F" w:rsidP="00FC68DB">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6E84E7DB" w14:textId="77777777" w:rsidR="0095483F" w:rsidRPr="00E11D02" w:rsidRDefault="0095483F" w:rsidP="00FC68DB">
      <w:pPr>
        <w:pStyle w:val="FootnoteText"/>
      </w:pPr>
      <w:r>
        <w:rPr>
          <w:rStyle w:val="FootnoteReference"/>
        </w:rPr>
        <w:footnoteRef/>
      </w:r>
      <w:r>
        <w:t xml:space="preserve"> </w:t>
      </w:r>
      <w:proofErr w:type="spellStart"/>
      <w:r w:rsidRPr="007F259D">
        <w:t>χMCF</w:t>
      </w:r>
      <w:proofErr w:type="spellEnd"/>
      <w:r w:rsidRPr="007F259D">
        <w:t xml:space="preserve"> versions 3.1 or later allow to contain </w:t>
      </w:r>
      <w:r w:rsidRPr="007F259D">
        <w:rPr>
          <w:rStyle w:val="elementdeftypeChar"/>
        </w:rPr>
        <w:t>&lt;femdata/&gt;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5">
    <w:p w14:paraId="7BBFADB2" w14:textId="77777777" w:rsidR="0095483F" w:rsidRPr="006E4DF4" w:rsidRDefault="0095483F" w:rsidP="00FC68DB">
      <w:pPr>
        <w:pStyle w:val="FootnoteText"/>
      </w:pPr>
      <w:r>
        <w:rPr>
          <w:rStyle w:val="FootnoteReference"/>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6">
    <w:p w14:paraId="037790A9" w14:textId="77777777" w:rsidR="0095483F" w:rsidRPr="00A81382" w:rsidRDefault="0095483F" w:rsidP="00FC68DB">
      <w:pPr>
        <w:pStyle w:val="FootnoteText"/>
      </w:pPr>
      <w:r>
        <w:rPr>
          <w:rStyle w:val="FootnoteReference"/>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7">
    <w:p w14:paraId="1CF554C6" w14:textId="77777777" w:rsidR="0095483F" w:rsidRDefault="0095483F" w:rsidP="00FC68DB">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8">
    <w:p w14:paraId="0AC1FE4F" w14:textId="77777777" w:rsidR="0095483F" w:rsidRDefault="0095483F" w:rsidP="00FC68DB">
      <w:pPr>
        <w:pStyle w:val="FootnoteText"/>
      </w:pPr>
      <w:r>
        <w:rPr>
          <w:rStyle w:val="FootnoteReference"/>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9">
    <w:p w14:paraId="2FCB592E" w14:textId="0C56A98C" w:rsidR="0095483F" w:rsidRPr="00DD5EBC" w:rsidRDefault="0095483F">
      <w:pPr>
        <w:pStyle w:val="FootnoteText"/>
      </w:pPr>
      <w:r>
        <w:rPr>
          <w:rStyle w:val="FootnoteReference"/>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sidRPr="00DD5EBC">
        <w:t xml:space="preserve"> is not relevant for the currently known use cases and was therefore intentionally not included in the list. </w:t>
      </w:r>
    </w:p>
  </w:footnote>
  <w:footnote w:id="10">
    <w:p w14:paraId="4F45D006" w14:textId="77777777" w:rsidR="0095483F" w:rsidRPr="00B17E85" w:rsidRDefault="0095483F" w:rsidP="00FC68D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444A6047" w14:textId="77777777" w:rsidR="0095483F" w:rsidRPr="00F70171" w:rsidRDefault="0095483F" w:rsidP="00FC68D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57B44F3B" w14:textId="7DC94A66" w:rsidR="0095483F" w:rsidRPr="00DD5EBC" w:rsidRDefault="0095483F">
      <w:pPr>
        <w:pStyle w:val="FootnoteText"/>
      </w:pPr>
      <w:ins w:id="688" w:author="Dr. Carsten Franke" w:date="2021-10-29T01:03:00Z">
        <w:r>
          <w:rPr>
            <w:rStyle w:val="FootnoteReference"/>
          </w:rPr>
          <w:footnoteRef/>
        </w:r>
        <w:r>
          <w:t xml:space="preserve"> </w:t>
        </w:r>
        <w:r w:rsidRPr="00DD5EBC">
          <w:t xml:space="preserve">Attribute </w:t>
        </w:r>
        <w:r w:rsidRPr="00A2186E">
          <w:rPr>
            <w:rStyle w:val="elementdeftypeChar"/>
            <w:rFonts w:eastAsia="Calibri"/>
          </w:rPr>
          <w:t>hardness</w:t>
        </w:r>
        <w:r w:rsidRPr="00DD5EBC">
          <w:t xml:space="preserve"> was moved from element </w:t>
        </w:r>
      </w:ins>
      <w:ins w:id="689" w:author="Dr. Carsten Franke" w:date="2021-10-29T01:05:00Z">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ins>
      <w:ins w:id="690" w:author="Dr. Carsten Franke" w:date="2021-10-29T01:03:00Z">
        <w:r w:rsidRPr="00DD5EBC">
          <w:t xml:space="preserve"> to element </w:t>
        </w:r>
      </w:ins>
      <w:ins w:id="691"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92" w:author="Dr. Carsten Franke" w:date="2021-10-29T01:03:00Z">
        <w:r w:rsidRPr="00DD5EBC">
          <w:t xml:space="preserve"> with </w:t>
        </w:r>
        <w:r>
          <w:rPr>
            <w:lang w:val="de-DE"/>
          </w:rPr>
          <w:t>χ</w:t>
        </w:r>
        <w:r w:rsidRPr="00DD5EBC">
          <w:t xml:space="preserve">MCF version </w:t>
        </w:r>
      </w:ins>
      <w:ins w:id="693" w:author="Dr. Carsten Franke" w:date="2021-10-29T01:07:00Z">
        <w:r w:rsidRPr="00DD5EBC">
          <w:t>3.1</w:t>
        </w:r>
      </w:ins>
      <w:ins w:id="694" w:author="Dr. Carsten Franke" w:date="2021-10-29T01:03:00Z">
        <w:r w:rsidRPr="00DD5EBC">
          <w:t>.</w:t>
        </w:r>
      </w:ins>
    </w:p>
  </w:footnote>
  <w:footnote w:id="13">
    <w:p w14:paraId="745C656C" w14:textId="77777777" w:rsidR="0095483F" w:rsidRDefault="0095483F" w:rsidP="00FC68DB">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4">
    <w:p w14:paraId="17ABD414" w14:textId="77777777" w:rsidR="0095483F" w:rsidRPr="003974C3" w:rsidRDefault="0095483F" w:rsidP="00FC68D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35F3AFD9" w14:textId="77777777" w:rsidR="0095483F" w:rsidRPr="00D74FE5" w:rsidRDefault="0095483F" w:rsidP="00FC68DB">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60ADF497" w14:textId="77777777" w:rsidR="0095483F" w:rsidRPr="00E41964" w:rsidRDefault="0095483F" w:rsidP="00FC68DB">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7">
    <w:p w14:paraId="0C8D401E" w14:textId="77777777" w:rsidR="0095483F" w:rsidRPr="00C01C5C" w:rsidRDefault="0095483F" w:rsidP="00FC68DB">
      <w:pPr>
        <w:pStyle w:val="FootnoteText"/>
        <w:rPr>
          <w:lang w:val="de-DE"/>
        </w:rPr>
      </w:pPr>
      <w:r>
        <w:rPr>
          <w:rStyle w:val="FootnoteReference"/>
        </w:rPr>
        <w:footnoteRef/>
      </w:r>
      <w:r w:rsidRPr="00C01C5C">
        <w:rPr>
          <w:lang w:val="de-DE"/>
        </w:rPr>
        <w:t xml:space="preserve"> http://www.btm-europe.de/en/tooling-system/lance-n-loc.html#how-it-works</w:t>
      </w:r>
    </w:p>
  </w:footnote>
  <w:footnote w:id="18">
    <w:p w14:paraId="21E16AA9" w14:textId="77777777" w:rsidR="0095483F" w:rsidRPr="006C3E10" w:rsidRDefault="0095483F" w:rsidP="00FC68DB">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19">
    <w:p w14:paraId="5FC58BDE" w14:textId="77777777" w:rsidR="0095483F" w:rsidRDefault="0095483F" w:rsidP="00FC68DB">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0">
    <w:p w14:paraId="38939F83" w14:textId="77777777" w:rsidR="0095483F" w:rsidRPr="00E67362" w:rsidRDefault="0095483F" w:rsidP="00FC68DB">
      <w:pPr>
        <w:pStyle w:val="FootnoteText"/>
      </w:pPr>
      <w:r>
        <w:rPr>
          <w:rStyle w:val="FootnoteReference"/>
        </w:rPr>
        <w:footnoteRef/>
      </w:r>
      <w:r>
        <w:t xml:space="preserve"> </w:t>
      </w:r>
      <w:r w:rsidRPr="00E67362">
        <w:t>Here, the word „segment</w:t>
      </w:r>
      <w:proofErr w:type="gramStart"/>
      <w:r w:rsidRPr="00E67362">
        <w:t>“ must</w:t>
      </w:r>
      <w:proofErr w:type="gramEnd"/>
      <w:r w:rsidRPr="00E67362">
        <w:t xml:space="preserve">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1">
    <w:p w14:paraId="125B3298" w14:textId="77777777" w:rsidR="0095483F" w:rsidRPr="00966BAF" w:rsidRDefault="0095483F" w:rsidP="00FC68DB">
      <w:pPr>
        <w:pStyle w:val="FootnoteText"/>
        <w:rPr>
          <w:vanish/>
        </w:rPr>
      </w:pPr>
      <w:r w:rsidRPr="00966BAF">
        <w:rPr>
          <w:rStyle w:val="FootnoteReference"/>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2">
    <w:p w14:paraId="4FB0A811" w14:textId="77777777" w:rsidR="0095483F" w:rsidRPr="00E67362" w:rsidRDefault="0095483F" w:rsidP="00FC68DB">
      <w:bookmarkStart w:id="1607" w:name="_Hlk69116624"/>
      <w:r>
        <w:rPr>
          <w:rStyle w:val="FootnoteReference"/>
        </w:rPr>
        <w:footnoteRef/>
      </w:r>
      <w:r>
        <w:t xml:space="preserve"> The derivation of </w:t>
      </w:r>
      <w:proofErr w:type="gramStart"/>
      <w:r>
        <w:t>this formulae</w:t>
      </w:r>
      <w:proofErr w:type="gramEnd"/>
      <w:r>
        <w:t xml:space="preserv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607"/>
    </w:p>
  </w:footnote>
  <w:footnote w:id="23">
    <w:p w14:paraId="472C6C84" w14:textId="77777777" w:rsidR="0095483F" w:rsidRDefault="0095483F" w:rsidP="00FC68DB">
      <w:pPr>
        <w:pStyle w:val="FootnoteText"/>
      </w:pPr>
      <w:r>
        <w:rPr>
          <w:rStyle w:val="FootnoteReference"/>
        </w:rPr>
        <w:footnoteRef/>
      </w:r>
      <w:r>
        <w:t xml:space="preserve"> four-sheet overlap welds have been encountered, even though they are not explicitly depicted in this document.</w:t>
      </w:r>
    </w:p>
  </w:footnote>
  <w:footnote w:id="24">
    <w:p w14:paraId="0E4BE3B7" w14:textId="77777777" w:rsidR="0095483F" w:rsidRDefault="0095483F" w:rsidP="00FC68DB">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5">
    <w:p w14:paraId="106B9C34" w14:textId="77777777" w:rsidR="0095483F" w:rsidRDefault="0095483F" w:rsidP="00FC68DB">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6">
    <w:p w14:paraId="0B543DA0" w14:textId="77777777" w:rsidR="0095483F" w:rsidRPr="00FA0EDB" w:rsidRDefault="0095483F" w:rsidP="00FC68DB">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7">
    <w:p w14:paraId="6CF9DDD9" w14:textId="4ECEDAA8" w:rsidR="0095483F" w:rsidRPr="00DB42BD" w:rsidRDefault="0095483F" w:rsidP="00CC65E4">
      <w:pPr>
        <w:pStyle w:val="FootnoteText"/>
      </w:pPr>
      <w:r>
        <w:rPr>
          <w:rStyle w:val="FootnoteReference"/>
        </w:rPr>
        <w:footnoteRef/>
      </w:r>
      <w:r>
        <w:t xml:space="preserve"> Working group 25 for joining technologies of the German Research Association of Automotive Technologies (FAT). </w:t>
      </w:r>
      <w:r>
        <w:br/>
        <w:t xml:space="preserve">The FAT is a department of the </w:t>
      </w:r>
      <w:r w:rsidRPr="002A7689">
        <w:t>German Association of the Automotive Industry (VDA),</w:t>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3DA989" w14:textId="77777777" w:rsidR="0095483F" w:rsidRPr="00151316" w:rsidRDefault="0095483F" w:rsidP="004421EF">
    <w:pPr>
      <w:pStyle w:val="Header"/>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389BAA" w14:textId="78D4ECD8" w:rsidR="0095483F" w:rsidRPr="004D16C0" w:rsidRDefault="0095483F" w:rsidP="004D16C0">
    <w:pPr>
      <w:pStyle w:val="Header"/>
      <w:spacing w:after="720" w:line="240" w:lineRule="exact"/>
      <w:jc w:val="lef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FCEE65" w14:textId="0579C125" w:rsidR="0095483F" w:rsidRPr="004D16C0" w:rsidRDefault="0095483F" w:rsidP="00864D32">
    <w:pPr>
      <w:pStyle w:val="Header"/>
      <w:spacing w:after="720" w:line="240" w:lineRule="exact"/>
      <w:jc w:val="righ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3F72C3D"/>
    <w:multiLevelType w:val="hybridMultilevel"/>
    <w:tmpl w:val="83A601A2"/>
    <w:lvl w:ilvl="0" w:tplc="1FC07F14">
      <w:numFmt w:val="bullet"/>
      <w:pStyle w:val="Lis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7"/>
  </w:num>
  <w:num w:numId="7">
    <w:abstractNumId w:val="58"/>
  </w:num>
  <w:num w:numId="8">
    <w:abstractNumId w:val="8"/>
  </w:num>
  <w:num w:numId="9">
    <w:abstractNumId w:val="31"/>
  </w:num>
  <w:num w:numId="10">
    <w:abstractNumId w:val="15"/>
  </w:num>
  <w:num w:numId="11">
    <w:abstractNumId w:val="6"/>
  </w:num>
  <w:num w:numId="12">
    <w:abstractNumId w:val="41"/>
  </w:num>
  <w:num w:numId="13">
    <w:abstractNumId w:val="10"/>
  </w:num>
  <w:num w:numId="14">
    <w:abstractNumId w:val="18"/>
  </w:num>
  <w:num w:numId="15">
    <w:abstractNumId w:val="50"/>
  </w:num>
  <w:num w:numId="16">
    <w:abstractNumId w:val="37"/>
  </w:num>
  <w:num w:numId="17">
    <w:abstractNumId w:val="11"/>
  </w:num>
  <w:num w:numId="18">
    <w:abstractNumId w:val="56"/>
  </w:num>
  <w:num w:numId="19">
    <w:abstractNumId w:val="5"/>
  </w:num>
  <w:num w:numId="20">
    <w:abstractNumId w:val="16"/>
  </w:num>
  <w:num w:numId="21">
    <w:abstractNumId w:val="43"/>
  </w:num>
  <w:num w:numId="22">
    <w:abstractNumId w:val="52"/>
  </w:num>
  <w:num w:numId="23">
    <w:abstractNumId w:val="1"/>
  </w:num>
  <w:num w:numId="24">
    <w:abstractNumId w:val="45"/>
  </w:num>
  <w:num w:numId="25">
    <w:abstractNumId w:val="46"/>
  </w:num>
  <w:num w:numId="26">
    <w:abstractNumId w:val="0"/>
  </w:num>
  <w:num w:numId="27">
    <w:abstractNumId w:val="12"/>
  </w:num>
  <w:num w:numId="28">
    <w:abstractNumId w:val="51"/>
  </w:num>
  <w:num w:numId="29">
    <w:abstractNumId w:val="26"/>
  </w:num>
  <w:num w:numId="30">
    <w:abstractNumId w:val="25"/>
  </w:num>
  <w:num w:numId="31">
    <w:abstractNumId w:val="24"/>
  </w:num>
  <w:num w:numId="32">
    <w:abstractNumId w:val="4"/>
  </w:num>
  <w:num w:numId="33">
    <w:abstractNumId w:val="9"/>
  </w:num>
  <w:num w:numId="34">
    <w:abstractNumId w:val="55"/>
  </w:num>
  <w:num w:numId="35">
    <w:abstractNumId w:val="36"/>
  </w:num>
  <w:num w:numId="36">
    <w:abstractNumId w:val="49"/>
  </w:num>
  <w:num w:numId="37">
    <w:abstractNumId w:val="19"/>
  </w:num>
  <w:num w:numId="38">
    <w:abstractNumId w:val="33"/>
  </w:num>
  <w:num w:numId="39">
    <w:abstractNumId w:val="48"/>
  </w:num>
  <w:num w:numId="40">
    <w:abstractNumId w:val="34"/>
  </w:num>
  <w:num w:numId="41">
    <w:abstractNumId w:val="22"/>
  </w:num>
  <w:num w:numId="42">
    <w:abstractNumId w:val="38"/>
  </w:num>
  <w:num w:numId="43">
    <w:abstractNumId w:val="32"/>
  </w:num>
  <w:num w:numId="44">
    <w:abstractNumId w:val="3"/>
  </w:num>
  <w:num w:numId="45">
    <w:abstractNumId w:val="17"/>
  </w:num>
  <w:num w:numId="46">
    <w:abstractNumId w:val="44"/>
  </w:num>
  <w:num w:numId="47">
    <w:abstractNumId w:val="7"/>
  </w:num>
  <w:num w:numId="48">
    <w:abstractNumId w:val="28"/>
  </w:num>
  <w:num w:numId="49">
    <w:abstractNumId w:val="57"/>
  </w:num>
  <w:num w:numId="50">
    <w:abstractNumId w:val="40"/>
  </w:num>
  <w:num w:numId="51">
    <w:abstractNumId w:val="23"/>
  </w:num>
  <w:num w:numId="52">
    <w:abstractNumId w:val="13"/>
  </w:num>
  <w:num w:numId="53">
    <w:abstractNumId w:val="42"/>
  </w:num>
  <w:num w:numId="54">
    <w:abstractNumId w:val="30"/>
  </w:num>
  <w:num w:numId="55">
    <w:abstractNumId w:val="35"/>
  </w:num>
  <w:num w:numId="56">
    <w:abstractNumId w:val="20"/>
  </w:num>
  <w:num w:numId="57">
    <w:abstractNumId w:val="54"/>
  </w:num>
  <w:num w:numId="58">
    <w:abstractNumId w:val="14"/>
  </w:num>
  <w:num w:numId="59">
    <w:abstractNumId w:val="53"/>
  </w:num>
  <w:num w:numId="60">
    <w:abstractNumId w:val="3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2B6"/>
    <w:rsid w:val="0000546C"/>
    <w:rsid w:val="000119C5"/>
    <w:rsid w:val="00013688"/>
    <w:rsid w:val="00013C84"/>
    <w:rsid w:val="000277B7"/>
    <w:rsid w:val="0004257F"/>
    <w:rsid w:val="000441A5"/>
    <w:rsid w:val="000518A1"/>
    <w:rsid w:val="00052262"/>
    <w:rsid w:val="000523E1"/>
    <w:rsid w:val="000532C5"/>
    <w:rsid w:val="00054B74"/>
    <w:rsid w:val="00055455"/>
    <w:rsid w:val="00060093"/>
    <w:rsid w:val="000606E8"/>
    <w:rsid w:val="0007274A"/>
    <w:rsid w:val="00072D10"/>
    <w:rsid w:val="00084345"/>
    <w:rsid w:val="00086132"/>
    <w:rsid w:val="000870CB"/>
    <w:rsid w:val="000923B7"/>
    <w:rsid w:val="00096387"/>
    <w:rsid w:val="000B0F9C"/>
    <w:rsid w:val="000B5A61"/>
    <w:rsid w:val="000B6EDA"/>
    <w:rsid w:val="000C033F"/>
    <w:rsid w:val="000D087B"/>
    <w:rsid w:val="000D278C"/>
    <w:rsid w:val="000D702B"/>
    <w:rsid w:val="000E6724"/>
    <w:rsid w:val="000F0E7A"/>
    <w:rsid w:val="000F23F7"/>
    <w:rsid w:val="000F609E"/>
    <w:rsid w:val="00105B03"/>
    <w:rsid w:val="00113DCB"/>
    <w:rsid w:val="00123370"/>
    <w:rsid w:val="00132FAE"/>
    <w:rsid w:val="00143C92"/>
    <w:rsid w:val="00151B6D"/>
    <w:rsid w:val="0015226D"/>
    <w:rsid w:val="00162783"/>
    <w:rsid w:val="0017421C"/>
    <w:rsid w:val="0018150D"/>
    <w:rsid w:val="0018659B"/>
    <w:rsid w:val="00192045"/>
    <w:rsid w:val="00194950"/>
    <w:rsid w:val="001A0B0F"/>
    <w:rsid w:val="001A33D0"/>
    <w:rsid w:val="001A6FE7"/>
    <w:rsid w:val="001B01D6"/>
    <w:rsid w:val="001B0F4C"/>
    <w:rsid w:val="001B35EF"/>
    <w:rsid w:val="001B51CD"/>
    <w:rsid w:val="001C6275"/>
    <w:rsid w:val="001C6575"/>
    <w:rsid w:val="001D46C2"/>
    <w:rsid w:val="001E0F2A"/>
    <w:rsid w:val="001E4412"/>
    <w:rsid w:val="001E635D"/>
    <w:rsid w:val="001F112B"/>
    <w:rsid w:val="001F3B0B"/>
    <w:rsid w:val="00203EA9"/>
    <w:rsid w:val="00206112"/>
    <w:rsid w:val="002238CD"/>
    <w:rsid w:val="0023245B"/>
    <w:rsid w:val="0023324B"/>
    <w:rsid w:val="002334F3"/>
    <w:rsid w:val="00246C95"/>
    <w:rsid w:val="00246D43"/>
    <w:rsid w:val="002504F2"/>
    <w:rsid w:val="00252826"/>
    <w:rsid w:val="00252D75"/>
    <w:rsid w:val="00253D6D"/>
    <w:rsid w:val="00260F88"/>
    <w:rsid w:val="00264095"/>
    <w:rsid w:val="0028029B"/>
    <w:rsid w:val="002813DC"/>
    <w:rsid w:val="002926E1"/>
    <w:rsid w:val="00294FB0"/>
    <w:rsid w:val="002A4B3F"/>
    <w:rsid w:val="002A7689"/>
    <w:rsid w:val="002B3B7D"/>
    <w:rsid w:val="002B5C06"/>
    <w:rsid w:val="002C067A"/>
    <w:rsid w:val="002C453D"/>
    <w:rsid w:val="002C4667"/>
    <w:rsid w:val="002C471C"/>
    <w:rsid w:val="002D17E4"/>
    <w:rsid w:val="002D2C85"/>
    <w:rsid w:val="002D5F2B"/>
    <w:rsid w:val="002D782E"/>
    <w:rsid w:val="002E0796"/>
    <w:rsid w:val="002E1EA9"/>
    <w:rsid w:val="002F65DE"/>
    <w:rsid w:val="00305A8B"/>
    <w:rsid w:val="00306366"/>
    <w:rsid w:val="00314414"/>
    <w:rsid w:val="003167A5"/>
    <w:rsid w:val="003168E5"/>
    <w:rsid w:val="00322A6A"/>
    <w:rsid w:val="003247F9"/>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A18D8"/>
    <w:rsid w:val="003A4064"/>
    <w:rsid w:val="003B153F"/>
    <w:rsid w:val="003B19A0"/>
    <w:rsid w:val="003B3D92"/>
    <w:rsid w:val="003B50DC"/>
    <w:rsid w:val="003C2428"/>
    <w:rsid w:val="003D4CC2"/>
    <w:rsid w:val="003E0950"/>
    <w:rsid w:val="003E18DF"/>
    <w:rsid w:val="003F5140"/>
    <w:rsid w:val="00400F60"/>
    <w:rsid w:val="00404DBD"/>
    <w:rsid w:val="004076DC"/>
    <w:rsid w:val="004112BB"/>
    <w:rsid w:val="004163E0"/>
    <w:rsid w:val="00420CF4"/>
    <w:rsid w:val="00423700"/>
    <w:rsid w:val="00426C8C"/>
    <w:rsid w:val="00434959"/>
    <w:rsid w:val="00437B8D"/>
    <w:rsid w:val="004406EE"/>
    <w:rsid w:val="004417F0"/>
    <w:rsid w:val="004421EF"/>
    <w:rsid w:val="004545B1"/>
    <w:rsid w:val="004641D6"/>
    <w:rsid w:val="00465495"/>
    <w:rsid w:val="00481387"/>
    <w:rsid w:val="00490CBC"/>
    <w:rsid w:val="0049420D"/>
    <w:rsid w:val="00494DC9"/>
    <w:rsid w:val="004969D2"/>
    <w:rsid w:val="004A16CC"/>
    <w:rsid w:val="004A1ECC"/>
    <w:rsid w:val="004A63D9"/>
    <w:rsid w:val="004A6EBE"/>
    <w:rsid w:val="004B049A"/>
    <w:rsid w:val="004C113B"/>
    <w:rsid w:val="004C241D"/>
    <w:rsid w:val="004D1649"/>
    <w:rsid w:val="004D16C0"/>
    <w:rsid w:val="004D3DEB"/>
    <w:rsid w:val="004D6D98"/>
    <w:rsid w:val="004E428E"/>
    <w:rsid w:val="004E6E8E"/>
    <w:rsid w:val="004E71EA"/>
    <w:rsid w:val="00501F28"/>
    <w:rsid w:val="00502DF5"/>
    <w:rsid w:val="0050777B"/>
    <w:rsid w:val="005132CE"/>
    <w:rsid w:val="005160E8"/>
    <w:rsid w:val="0051622F"/>
    <w:rsid w:val="005179B7"/>
    <w:rsid w:val="00525DF8"/>
    <w:rsid w:val="00526284"/>
    <w:rsid w:val="00537730"/>
    <w:rsid w:val="0054277F"/>
    <w:rsid w:val="0054733A"/>
    <w:rsid w:val="00551453"/>
    <w:rsid w:val="00552CA1"/>
    <w:rsid w:val="0055799E"/>
    <w:rsid w:val="00563419"/>
    <w:rsid w:val="005655C2"/>
    <w:rsid w:val="0056585E"/>
    <w:rsid w:val="00592196"/>
    <w:rsid w:val="00595051"/>
    <w:rsid w:val="00596E93"/>
    <w:rsid w:val="005B20BF"/>
    <w:rsid w:val="005B3EC6"/>
    <w:rsid w:val="005B6BD7"/>
    <w:rsid w:val="005C3646"/>
    <w:rsid w:val="005D5977"/>
    <w:rsid w:val="005D6017"/>
    <w:rsid w:val="005E0526"/>
    <w:rsid w:val="005E1116"/>
    <w:rsid w:val="005E56D0"/>
    <w:rsid w:val="005E786E"/>
    <w:rsid w:val="005F169A"/>
    <w:rsid w:val="005F3399"/>
    <w:rsid w:val="0060413A"/>
    <w:rsid w:val="00604E26"/>
    <w:rsid w:val="00610D56"/>
    <w:rsid w:val="006272B6"/>
    <w:rsid w:val="006330AE"/>
    <w:rsid w:val="00652F34"/>
    <w:rsid w:val="00657B4B"/>
    <w:rsid w:val="00673172"/>
    <w:rsid w:val="00675DB0"/>
    <w:rsid w:val="006772C2"/>
    <w:rsid w:val="00680F6D"/>
    <w:rsid w:val="0068101F"/>
    <w:rsid w:val="00692383"/>
    <w:rsid w:val="006952B5"/>
    <w:rsid w:val="006A27FC"/>
    <w:rsid w:val="006C0EF8"/>
    <w:rsid w:val="006C48BF"/>
    <w:rsid w:val="006D3D76"/>
    <w:rsid w:val="006E40FA"/>
    <w:rsid w:val="006E7579"/>
    <w:rsid w:val="006F3F3B"/>
    <w:rsid w:val="006F6E48"/>
    <w:rsid w:val="006F7241"/>
    <w:rsid w:val="007051AA"/>
    <w:rsid w:val="00723919"/>
    <w:rsid w:val="00727AF4"/>
    <w:rsid w:val="00731939"/>
    <w:rsid w:val="0073389D"/>
    <w:rsid w:val="00733F9C"/>
    <w:rsid w:val="007346D6"/>
    <w:rsid w:val="007363F0"/>
    <w:rsid w:val="00736962"/>
    <w:rsid w:val="00741F4D"/>
    <w:rsid w:val="0076161D"/>
    <w:rsid w:val="00762AED"/>
    <w:rsid w:val="00763022"/>
    <w:rsid w:val="00772623"/>
    <w:rsid w:val="007729D9"/>
    <w:rsid w:val="00774861"/>
    <w:rsid w:val="007812F0"/>
    <w:rsid w:val="007836EA"/>
    <w:rsid w:val="0079653A"/>
    <w:rsid w:val="007A68CF"/>
    <w:rsid w:val="007A7529"/>
    <w:rsid w:val="007B0C70"/>
    <w:rsid w:val="007B3B45"/>
    <w:rsid w:val="007B3FE9"/>
    <w:rsid w:val="007B49E1"/>
    <w:rsid w:val="007B5DAA"/>
    <w:rsid w:val="007B61D2"/>
    <w:rsid w:val="007C16D2"/>
    <w:rsid w:val="007C3DD4"/>
    <w:rsid w:val="007C6648"/>
    <w:rsid w:val="007C6B8E"/>
    <w:rsid w:val="007D631A"/>
    <w:rsid w:val="007E14C1"/>
    <w:rsid w:val="007E4ADE"/>
    <w:rsid w:val="007F3B91"/>
    <w:rsid w:val="007F7F35"/>
    <w:rsid w:val="00800E67"/>
    <w:rsid w:val="00802A75"/>
    <w:rsid w:val="008116BB"/>
    <w:rsid w:val="0082319D"/>
    <w:rsid w:val="008248CC"/>
    <w:rsid w:val="0083542E"/>
    <w:rsid w:val="00841112"/>
    <w:rsid w:val="00842882"/>
    <w:rsid w:val="00846B9E"/>
    <w:rsid w:val="00861029"/>
    <w:rsid w:val="00864C94"/>
    <w:rsid w:val="00864D32"/>
    <w:rsid w:val="008657EE"/>
    <w:rsid w:val="008713ED"/>
    <w:rsid w:val="008760F0"/>
    <w:rsid w:val="008814B2"/>
    <w:rsid w:val="00885E28"/>
    <w:rsid w:val="00890EE2"/>
    <w:rsid w:val="00896D4A"/>
    <w:rsid w:val="00897961"/>
    <w:rsid w:val="008A4B5A"/>
    <w:rsid w:val="008A4C29"/>
    <w:rsid w:val="008A56B3"/>
    <w:rsid w:val="008A6D64"/>
    <w:rsid w:val="008B5A82"/>
    <w:rsid w:val="008D0559"/>
    <w:rsid w:val="008D3B96"/>
    <w:rsid w:val="008D52DC"/>
    <w:rsid w:val="008D5FCC"/>
    <w:rsid w:val="008E6CB0"/>
    <w:rsid w:val="008F2F5F"/>
    <w:rsid w:val="0090159C"/>
    <w:rsid w:val="00906586"/>
    <w:rsid w:val="009106A7"/>
    <w:rsid w:val="00914FA0"/>
    <w:rsid w:val="009163AD"/>
    <w:rsid w:val="009204B0"/>
    <w:rsid w:val="0092482E"/>
    <w:rsid w:val="00931307"/>
    <w:rsid w:val="0095483F"/>
    <w:rsid w:val="00954C96"/>
    <w:rsid w:val="0096693D"/>
    <w:rsid w:val="00970B84"/>
    <w:rsid w:val="00972A1C"/>
    <w:rsid w:val="0097303B"/>
    <w:rsid w:val="0098249B"/>
    <w:rsid w:val="00982C54"/>
    <w:rsid w:val="0098693E"/>
    <w:rsid w:val="0099082A"/>
    <w:rsid w:val="009A682C"/>
    <w:rsid w:val="009B202E"/>
    <w:rsid w:val="009B4364"/>
    <w:rsid w:val="009B50B7"/>
    <w:rsid w:val="009C2A9B"/>
    <w:rsid w:val="009D1189"/>
    <w:rsid w:val="009D2B6D"/>
    <w:rsid w:val="009D7C88"/>
    <w:rsid w:val="009E48B8"/>
    <w:rsid w:val="009E7B5A"/>
    <w:rsid w:val="009F1B26"/>
    <w:rsid w:val="009F4BBF"/>
    <w:rsid w:val="00A10C28"/>
    <w:rsid w:val="00A11911"/>
    <w:rsid w:val="00A122BE"/>
    <w:rsid w:val="00A236DA"/>
    <w:rsid w:val="00A33FC4"/>
    <w:rsid w:val="00A35202"/>
    <w:rsid w:val="00A4138B"/>
    <w:rsid w:val="00A4141A"/>
    <w:rsid w:val="00A434AD"/>
    <w:rsid w:val="00A44CE4"/>
    <w:rsid w:val="00A45AE0"/>
    <w:rsid w:val="00A50D78"/>
    <w:rsid w:val="00A50DBF"/>
    <w:rsid w:val="00A5143B"/>
    <w:rsid w:val="00A537BF"/>
    <w:rsid w:val="00A70417"/>
    <w:rsid w:val="00A752AD"/>
    <w:rsid w:val="00A959C3"/>
    <w:rsid w:val="00A97D1B"/>
    <w:rsid w:val="00AA0E0E"/>
    <w:rsid w:val="00AB23E5"/>
    <w:rsid w:val="00AB49A4"/>
    <w:rsid w:val="00AB5C7F"/>
    <w:rsid w:val="00AC1762"/>
    <w:rsid w:val="00AC3984"/>
    <w:rsid w:val="00AC5E41"/>
    <w:rsid w:val="00AD2CFA"/>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42C9"/>
    <w:rsid w:val="00B865B6"/>
    <w:rsid w:val="00B9118A"/>
    <w:rsid w:val="00B91B32"/>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07D39"/>
    <w:rsid w:val="00C227F7"/>
    <w:rsid w:val="00C33932"/>
    <w:rsid w:val="00C372C0"/>
    <w:rsid w:val="00C4462E"/>
    <w:rsid w:val="00C45C32"/>
    <w:rsid w:val="00C507FB"/>
    <w:rsid w:val="00C618F1"/>
    <w:rsid w:val="00C673CF"/>
    <w:rsid w:val="00C7417F"/>
    <w:rsid w:val="00C800D6"/>
    <w:rsid w:val="00C80DEE"/>
    <w:rsid w:val="00C83357"/>
    <w:rsid w:val="00C845B4"/>
    <w:rsid w:val="00C878AB"/>
    <w:rsid w:val="00C949F9"/>
    <w:rsid w:val="00CA0F77"/>
    <w:rsid w:val="00CA294F"/>
    <w:rsid w:val="00CB117B"/>
    <w:rsid w:val="00CB5EBE"/>
    <w:rsid w:val="00CC4839"/>
    <w:rsid w:val="00CC65E4"/>
    <w:rsid w:val="00CC668A"/>
    <w:rsid w:val="00CC7E17"/>
    <w:rsid w:val="00CD0567"/>
    <w:rsid w:val="00CD0D5E"/>
    <w:rsid w:val="00CD5032"/>
    <w:rsid w:val="00CD5966"/>
    <w:rsid w:val="00CF6BB6"/>
    <w:rsid w:val="00D0519E"/>
    <w:rsid w:val="00D11DD0"/>
    <w:rsid w:val="00D12D02"/>
    <w:rsid w:val="00D21A10"/>
    <w:rsid w:val="00D31953"/>
    <w:rsid w:val="00D33289"/>
    <w:rsid w:val="00D44CF6"/>
    <w:rsid w:val="00D44CFB"/>
    <w:rsid w:val="00D536CE"/>
    <w:rsid w:val="00D613A8"/>
    <w:rsid w:val="00D63A68"/>
    <w:rsid w:val="00D66696"/>
    <w:rsid w:val="00D74714"/>
    <w:rsid w:val="00D940C3"/>
    <w:rsid w:val="00DB0AC2"/>
    <w:rsid w:val="00DB6BB6"/>
    <w:rsid w:val="00DC3394"/>
    <w:rsid w:val="00DC6717"/>
    <w:rsid w:val="00DD0D68"/>
    <w:rsid w:val="00DD1BA4"/>
    <w:rsid w:val="00DD5EBC"/>
    <w:rsid w:val="00DE4393"/>
    <w:rsid w:val="00DF121D"/>
    <w:rsid w:val="00DF4C66"/>
    <w:rsid w:val="00DF6AAF"/>
    <w:rsid w:val="00E014A1"/>
    <w:rsid w:val="00E1367D"/>
    <w:rsid w:val="00E15B74"/>
    <w:rsid w:val="00E21EC4"/>
    <w:rsid w:val="00E26B6D"/>
    <w:rsid w:val="00E326F1"/>
    <w:rsid w:val="00E3566D"/>
    <w:rsid w:val="00E45C50"/>
    <w:rsid w:val="00E45DE1"/>
    <w:rsid w:val="00E50F27"/>
    <w:rsid w:val="00E65B74"/>
    <w:rsid w:val="00E66E01"/>
    <w:rsid w:val="00E67D2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54C0D"/>
    <w:rsid w:val="00F64334"/>
    <w:rsid w:val="00F66EBB"/>
    <w:rsid w:val="00F678EE"/>
    <w:rsid w:val="00F7079F"/>
    <w:rsid w:val="00F7090C"/>
    <w:rsid w:val="00F744C0"/>
    <w:rsid w:val="00F74C24"/>
    <w:rsid w:val="00F77E4F"/>
    <w:rsid w:val="00F81286"/>
    <w:rsid w:val="00F81ACE"/>
    <w:rsid w:val="00F828CA"/>
    <w:rsid w:val="00F84930"/>
    <w:rsid w:val="00F8504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libri" w:hAnsi="Cambria"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footer" w:uiPriority="0"/>
    <w:lsdException w:name="caption" w:uiPriority="35" w:qFormat="1"/>
    <w:lsdException w:name="footnote reference" w:uiPriority="0"/>
    <w:lsdException w:name="annotation reference" w:uiPriority="0"/>
    <w:lsdException w:name="page number" w:uiPriority="0"/>
    <w:lsdException w:name="endnote reference" w:uiPriority="0"/>
    <w:lsdException w:name="endnote text" w:uiPriority="0"/>
    <w:lsdException w:name="List" w:semiHidden="0" w:uiPriority="4" w:unhideWhenUsed="0"/>
    <w:lsdException w:name="List Bullet" w:uiPriority="0"/>
    <w:lsdException w:name="List Bullet 2" w:uiPriority="0"/>
    <w:lsdException w:name="List Bullet 3" w:uiPriority="0"/>
    <w:lsdException w:name="Title" w:semiHidden="0" w:uiPriority="10" w:unhideWhenUsed="0" w:qFormat="1"/>
    <w:lsdException w:name="Default Paragraph Font" w:uiPriority="1"/>
    <w:lsdException w:name="Body Text" w:qFormat="1"/>
    <w:lsdException w:name="Subtitle" w:semiHidden="0" w:uiPriority="11" w:unhideWhenUsed="0" w:qFormat="1"/>
    <w:lsdException w:name="Block Text"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0"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uiPriority="0"/>
    <w:lsdException w:name="TOC Heading" w:uiPriority="39" w:qFormat="1"/>
  </w:latentStyles>
  <w:style w:type="paragraph" w:default="1" w:styleId="Normal">
    <w:name w:val="Normal"/>
    <w:semiHidden/>
    <w:qFormat/>
    <w:rsid w:val="00982C54"/>
    <w:pPr>
      <w:tabs>
        <w:tab w:val="left" w:pos="403"/>
      </w:tabs>
      <w:spacing w:after="120" w:line="240" w:lineRule="atLeast"/>
      <w:jc w:val="both"/>
    </w:pPr>
    <w:rPr>
      <w:sz w:val="22"/>
      <w:szCs w:val="22"/>
      <w:lang w:val="en-GB"/>
    </w:rPr>
  </w:style>
  <w:style w:type="paragraph" w:styleId="Heading1">
    <w:name w:val="heading 1"/>
    <w:basedOn w:val="Normal"/>
    <w:next w:val="Normal"/>
    <w:link w:val="Heading1Char"/>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qFormat/>
    <w:rsid w:val="001B51CD"/>
    <w:pPr>
      <w:numPr>
        <w:ilvl w:val="4"/>
      </w:numPr>
      <w:tabs>
        <w:tab w:val="clear" w:pos="1140"/>
        <w:tab w:val="clear" w:pos="1360"/>
      </w:tabs>
      <w:outlineLvl w:val="4"/>
    </w:pPr>
  </w:style>
  <w:style w:type="paragraph" w:styleId="Heading6">
    <w:name w:val="heading 6"/>
    <w:basedOn w:val="Heading5"/>
    <w:next w:val="Normal"/>
    <w:link w:val="Heading6Char"/>
    <w:qFormat/>
    <w:rsid w:val="001B51CD"/>
    <w:pPr>
      <w:numPr>
        <w:ilvl w:val="5"/>
      </w:numPr>
      <w:outlineLvl w:val="5"/>
    </w:pPr>
  </w:style>
  <w:style w:type="paragraph" w:styleId="Heading7">
    <w:name w:val="heading 7"/>
    <w:basedOn w:val="Normal"/>
    <w:next w:val="Normal"/>
    <w:link w:val="Heading7Char"/>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Heading8">
    <w:name w:val="heading 8"/>
    <w:basedOn w:val="Normal"/>
    <w:next w:val="Normal"/>
    <w:link w:val="Heading8Char"/>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Heading9">
    <w:name w:val="heading 9"/>
    <w:basedOn w:val="Normal"/>
    <w:next w:val="Normal"/>
    <w:link w:val="Heading9Char"/>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1B51CD"/>
    <w:rPr>
      <w:rFonts w:eastAsia="MS Mincho"/>
      <w:b/>
      <w:sz w:val="26"/>
      <w:szCs w:val="22"/>
      <w:lang w:val="en-GB" w:eastAsia="ja-JP"/>
    </w:rPr>
  </w:style>
  <w:style w:type="character" w:customStyle="1" w:styleId="Heading2Char">
    <w:name w:val="Heading 2 Char"/>
    <w:link w:val="Heading2"/>
    <w:rsid w:val="001B51CD"/>
    <w:rPr>
      <w:rFonts w:eastAsia="MS Mincho"/>
      <w:b/>
      <w:sz w:val="24"/>
      <w:szCs w:val="22"/>
      <w:lang w:val="en-GB" w:eastAsia="ja-JP"/>
    </w:rPr>
  </w:style>
  <w:style w:type="character" w:customStyle="1" w:styleId="Heading3Char">
    <w:name w:val="Heading 3 Char"/>
    <w:link w:val="Heading3"/>
    <w:rsid w:val="001B51CD"/>
    <w:rPr>
      <w:rFonts w:eastAsia="MS Mincho"/>
      <w:b/>
      <w:sz w:val="22"/>
      <w:szCs w:val="22"/>
      <w:lang w:val="en-GB" w:eastAsia="ja-JP"/>
    </w:rPr>
  </w:style>
  <w:style w:type="character" w:customStyle="1" w:styleId="Heading4Char">
    <w:name w:val="Heading 4 Char"/>
    <w:link w:val="Heading4"/>
    <w:rsid w:val="00F828CA"/>
    <w:rPr>
      <w:rFonts w:eastAsia="MS Mincho"/>
      <w:b/>
      <w:sz w:val="22"/>
      <w:szCs w:val="22"/>
      <w:lang w:val="en-GB" w:eastAsia="ja-JP"/>
    </w:rPr>
  </w:style>
  <w:style w:type="character" w:customStyle="1" w:styleId="Heading5Char">
    <w:name w:val="Heading 5 Char"/>
    <w:link w:val="Heading5"/>
    <w:rsid w:val="001B51CD"/>
    <w:rPr>
      <w:rFonts w:eastAsia="MS Mincho"/>
      <w:b/>
      <w:sz w:val="22"/>
      <w:szCs w:val="22"/>
      <w:lang w:val="en-GB" w:eastAsia="ja-JP"/>
    </w:rPr>
  </w:style>
  <w:style w:type="character" w:customStyle="1" w:styleId="Heading6Char">
    <w:name w:val="Heading 6 Char"/>
    <w:link w:val="Heading6"/>
    <w:rsid w:val="001B51CD"/>
    <w:rPr>
      <w:rFonts w:eastAsia="MS Mincho"/>
      <w:b/>
      <w:sz w:val="22"/>
      <w:szCs w:val="22"/>
      <w:lang w:val="en-GB" w:eastAsia="ja-JP"/>
    </w:rPr>
  </w:style>
  <w:style w:type="character" w:customStyle="1" w:styleId="Heading7Char">
    <w:name w:val="Heading 7 Char"/>
    <w:basedOn w:val="DefaultParagraphFont"/>
    <w:link w:val="Heading7"/>
    <w:rsid w:val="00FC68DB"/>
    <w:rPr>
      <w:rFonts w:ascii="Times New Roman" w:eastAsia="Times New Roman" w:hAnsi="Times New Roman"/>
      <w:sz w:val="24"/>
      <w:szCs w:val="24"/>
      <w:lang w:eastAsia="de-DE"/>
    </w:rPr>
  </w:style>
  <w:style w:type="character" w:customStyle="1" w:styleId="Heading8Char">
    <w:name w:val="Heading 8 Char"/>
    <w:basedOn w:val="DefaultParagraphFont"/>
    <w:link w:val="Heading8"/>
    <w:rsid w:val="00FC68DB"/>
    <w:rPr>
      <w:rFonts w:ascii="Times New Roman" w:eastAsia="Times New Roman" w:hAnsi="Times New Roman"/>
      <w:i/>
      <w:iCs/>
      <w:sz w:val="24"/>
      <w:szCs w:val="24"/>
      <w:lang w:eastAsia="de-DE"/>
    </w:rPr>
  </w:style>
  <w:style w:type="character" w:customStyle="1" w:styleId="Heading9Char">
    <w:name w:val="Heading 9 Char"/>
    <w:basedOn w:val="DefaultParagraphFont"/>
    <w:link w:val="Heading9"/>
    <w:rsid w:val="00FC68DB"/>
    <w:rPr>
      <w:rFonts w:ascii="Calibri" w:eastAsia="Times New Roman" w:hAnsi="Calibri" w:cs="Arial"/>
      <w:sz w:val="22"/>
      <w:szCs w:val="22"/>
      <w:lang w:eastAsia="de-DE"/>
    </w:rPr>
  </w:style>
  <w:style w:type="paragraph" w:customStyle="1" w:styleId="a2">
    <w:name w:val="a2"/>
    <w:basedOn w:val="Normal"/>
    <w:next w:val="Normal"/>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Normal"/>
    <w:uiPriority w:val="5"/>
    <w:rsid w:val="00264095"/>
    <w:pPr>
      <w:spacing w:after="310" w:line="310" w:lineRule="atLeast"/>
      <w:jc w:val="center"/>
      <w:outlineLvl w:val="0"/>
    </w:pPr>
    <w:rPr>
      <w:b/>
      <w:sz w:val="28"/>
    </w:rPr>
  </w:style>
  <w:style w:type="paragraph" w:customStyle="1" w:styleId="Definition">
    <w:name w:val="Definition"/>
    <w:basedOn w:val="Normal"/>
    <w:link w:val="DefinitionChar"/>
    <w:uiPriority w:val="9"/>
    <w:rsid w:val="00F77E4F"/>
  </w:style>
  <w:style w:type="character" w:customStyle="1" w:styleId="DefinitionChar">
    <w:name w:val="Definition Char"/>
    <w:basedOn w:val="DefaultParagraphFont"/>
    <w:link w:val="Definition"/>
    <w:uiPriority w:val="9"/>
    <w:rsid w:val="00396685"/>
    <w:rPr>
      <w:sz w:val="22"/>
      <w:szCs w:val="22"/>
      <w:lang w:val="en-GB"/>
    </w:rPr>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qFormat/>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qFormat/>
    <w:rsid w:val="00264095"/>
    <w:pPr>
      <w:spacing w:before="0"/>
    </w:pPr>
  </w:style>
  <w:style w:type="paragraph" w:styleId="TOC3">
    <w:name w:val="toc 3"/>
    <w:basedOn w:val="TOC2"/>
    <w:next w:val="Normal"/>
    <w:uiPriority w:val="39"/>
    <w:qFormat/>
    <w:rsid w:val="00264095"/>
  </w:style>
  <w:style w:type="paragraph" w:customStyle="1" w:styleId="zzContents">
    <w:name w:val="zzContents"/>
    <w:basedOn w:val="Normal"/>
    <w:next w:val="TOC1"/>
    <w:semiHidden/>
    <w:rsid w:val="008116BB"/>
    <w:pPr>
      <w:keepNext/>
      <w:pageBreakBefore/>
      <w:suppressAutoHyphens/>
      <w:spacing w:before="270" w:line="310" w:lineRule="exact"/>
      <w:jc w:val="left"/>
    </w:pPr>
    <w:rPr>
      <w:b/>
      <w:sz w:val="28"/>
    </w:rPr>
  </w:style>
  <w:style w:type="paragraph" w:customStyle="1" w:styleId="zzCopyright">
    <w:name w:val="zzCopyright"/>
    <w:basedOn w:val="Normal"/>
    <w:next w:val="Normal"/>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rsid w:val="00526284"/>
    <w:pPr>
      <w:tabs>
        <w:tab w:val="clear" w:pos="403"/>
        <w:tab w:val="right" w:pos="9752"/>
      </w:tabs>
      <w:spacing w:before="36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rsid w:val="00526284"/>
    <w:pPr>
      <w:spacing w:after="600" w:line="220" w:lineRule="exact"/>
    </w:pPr>
    <w:rPr>
      <w:b/>
    </w:rPr>
  </w:style>
  <w:style w:type="character" w:customStyle="1" w:styleId="HeaderChar">
    <w:name w:val="Header Char"/>
    <w:link w:val="Header"/>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qFormat/>
    <w:rsid w:val="00526284"/>
    <w:pPr>
      <w:spacing w:after="0" w:line="200" w:lineRule="atLeast"/>
      <w:jc w:val="left"/>
    </w:pPr>
    <w:rPr>
      <w:rFonts w:ascii="Courier New" w:hAnsi="Courier New"/>
      <w:sz w:val="18"/>
    </w:rPr>
  </w:style>
  <w:style w:type="paragraph" w:styleId="Caption">
    <w:name w:val="caption"/>
    <w:basedOn w:val="Normal"/>
    <w:next w:val="Normal"/>
    <w:uiPriority w:val="35"/>
    <w:unhideWhenUsed/>
    <w:qFormat/>
    <w:rsid w:val="00CB117B"/>
    <w:pPr>
      <w:spacing w:after="200" w:line="240" w:lineRule="auto"/>
    </w:pPr>
    <w:rPr>
      <w:i/>
      <w:iCs/>
      <w:color w:val="44546A" w:themeColor="text2"/>
      <w:sz w:val="18"/>
      <w:szCs w:val="18"/>
    </w:rPr>
  </w:style>
  <w:style w:type="paragraph" w:styleId="BodyText">
    <w:name w:val="Body Text"/>
    <w:basedOn w:val="Normal"/>
    <w:link w:val="BodyTextChar"/>
    <w:qFormat/>
    <w:rsid w:val="007B5DAA"/>
  </w:style>
  <w:style w:type="character" w:customStyle="1" w:styleId="BodyTextChar">
    <w:name w:val="Body Text Char"/>
    <w:basedOn w:val="DefaultParagraphFont"/>
    <w:link w:val="BodyText"/>
    <w:rsid w:val="007B5DAA"/>
    <w:rPr>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rsid w:val="00652F34"/>
    <w:pPr>
      <w:spacing w:before="60" w:after="60"/>
      <w:jc w:val="center"/>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0C033F"/>
    <w:rPr>
      <w:rFonts w:ascii="Segoe UI" w:hAnsi="Segoe UI" w:cs="Segoe UI"/>
      <w:sz w:val="18"/>
      <w:szCs w:val="18"/>
      <w:lang w:val="en-GB"/>
    </w:rPr>
  </w:style>
  <w:style w:type="character" w:styleId="FollowedHyperlink">
    <w:name w:val="FollowedHyperlink"/>
    <w:basedOn w:val="DefaultParagraphFont"/>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
    <w:name w:val="List"/>
    <w:basedOn w:val="ListParagraph"/>
    <w:uiPriority w:val="4"/>
    <w:rsid w:val="00CB117B"/>
    <w:pPr>
      <w:keepNext/>
      <w:numPr>
        <w:numId w:val="9"/>
      </w:numPr>
      <w:tabs>
        <w:tab w:val="clear" w:pos="403"/>
      </w:tabs>
      <w:ind w:left="425" w:hanging="425"/>
    </w:pPr>
  </w:style>
  <w:style w:type="paragraph" w:styleId="ListParagraph">
    <w:name w:val="List Paragraph"/>
    <w:basedOn w:val="Normal"/>
    <w:link w:val="ListParagraphChar"/>
    <w:uiPriority w:val="34"/>
    <w:qFormat/>
    <w:rsid w:val="00C878AB"/>
    <w:pPr>
      <w:ind w:left="720"/>
      <w:contextualSpacing/>
    </w:pPr>
  </w:style>
  <w:style w:type="character" w:customStyle="1" w:styleId="ListParagraphChar">
    <w:name w:val="List Paragraph Char"/>
    <w:basedOn w:val="DefaultParagraphFont"/>
    <w:link w:val="ListParagraph"/>
    <w:uiPriority w:val="34"/>
    <w:semiHidden/>
    <w:rsid w:val="00C878AB"/>
    <w:rPr>
      <w:sz w:val="22"/>
      <w:szCs w:val="22"/>
      <w:lang w:val="en-GB"/>
    </w:rPr>
  </w:style>
  <w:style w:type="paragraph" w:customStyle="1" w:styleId="Example">
    <w:name w:val="Example"/>
    <w:basedOn w:val="Normal"/>
    <w:link w:val="ExampleChar"/>
    <w:qFormat/>
    <w:rsid w:val="00396685"/>
    <w:rPr>
      <w:sz w:val="20"/>
      <w:szCs w:val="20"/>
    </w:rPr>
  </w:style>
  <w:style w:type="character" w:customStyle="1" w:styleId="ExampleChar">
    <w:name w:val="Example Char"/>
    <w:basedOn w:val="DefaultParagraphFont"/>
    <w:link w:val="Example"/>
    <w:rsid w:val="00396685"/>
    <w:rPr>
      <w:lang w:val="en-GB"/>
    </w:rPr>
  </w:style>
  <w:style w:type="paragraph" w:customStyle="1" w:styleId="Note">
    <w:name w:val="Note"/>
    <w:basedOn w:val="Normal"/>
    <w:link w:val="NoteChar"/>
    <w:qFormat/>
    <w:rsid w:val="00E014A1"/>
    <w:pPr>
      <w:spacing w:after="240"/>
    </w:pPr>
    <w:rPr>
      <w:sz w:val="20"/>
      <w:szCs w:val="20"/>
    </w:rPr>
  </w:style>
  <w:style w:type="character" w:customStyle="1" w:styleId="NoteChar">
    <w:name w:val="Note Char"/>
    <w:basedOn w:val="DefaultParagraphFont"/>
    <w:link w:val="Note"/>
    <w:rsid w:val="00E014A1"/>
    <w:rPr>
      <w:lang w:val="en-GB"/>
    </w:rPr>
  </w:style>
  <w:style w:type="paragraph" w:customStyle="1" w:styleId="FigureTitle">
    <w:name w:val="Figure Title"/>
    <w:basedOn w:val="ListParagraph"/>
    <w:link w:val="FigureTitleChar"/>
    <w:qFormat/>
    <w:rsid w:val="00151B6D"/>
    <w:pPr>
      <w:numPr>
        <w:numId w:val="7"/>
      </w:numPr>
      <w:jc w:val="center"/>
    </w:pPr>
    <w:rPr>
      <w:b/>
      <w:bCs/>
    </w:rPr>
  </w:style>
  <w:style w:type="character" w:customStyle="1" w:styleId="FigureTitleChar">
    <w:name w:val="Figure Title Char"/>
    <w:basedOn w:val="ListParagraphChar"/>
    <w:link w:val="FigureTitle"/>
    <w:rsid w:val="00151B6D"/>
    <w:rPr>
      <w:b/>
      <w:bCs/>
      <w:sz w:val="22"/>
      <w:szCs w:val="22"/>
      <w:lang w:val="en-GB"/>
    </w:rPr>
  </w:style>
  <w:style w:type="paragraph" w:customStyle="1" w:styleId="AnnexFigureTitle">
    <w:name w:val="Annex Figure Title"/>
    <w:basedOn w:val="Normal"/>
    <w:link w:val="AnnexFigureTitleChar"/>
    <w:qFormat/>
    <w:rsid w:val="00151B6D"/>
    <w:pPr>
      <w:numPr>
        <w:numId w:val="4"/>
      </w:numPr>
      <w:jc w:val="center"/>
    </w:pPr>
    <w:rPr>
      <w:b/>
      <w:bCs/>
    </w:rPr>
  </w:style>
  <w:style w:type="character" w:customStyle="1" w:styleId="AnnexFigureTitleChar">
    <w:name w:val="Annex Figure Title Char"/>
    <w:basedOn w:val="DefaultParagraphFont"/>
    <w:link w:val="AnnexFigureTitle"/>
    <w:rsid w:val="00151B6D"/>
    <w:rPr>
      <w:b/>
      <w:bCs/>
      <w:sz w:val="22"/>
      <w:szCs w:val="22"/>
      <w:lang w:val="en-GB"/>
    </w:rPr>
  </w:style>
  <w:style w:type="paragraph" w:customStyle="1" w:styleId="AnnexTableTitle">
    <w:name w:val="Annex Table Title"/>
    <w:basedOn w:val="ListParagraph"/>
    <w:link w:val="AnnexTableTitleChar"/>
    <w:qFormat/>
    <w:rsid w:val="00C878AB"/>
    <w:pPr>
      <w:keepNext/>
      <w:pageBreakBefore/>
      <w:numPr>
        <w:numId w:val="5"/>
      </w:numPr>
      <w:jc w:val="center"/>
    </w:pPr>
    <w:rPr>
      <w:b/>
    </w:rPr>
  </w:style>
  <w:style w:type="character" w:customStyle="1" w:styleId="AnnexTableTitleChar">
    <w:name w:val="Annex Table Title Char"/>
    <w:basedOn w:val="ListParagraphChar"/>
    <w:link w:val="AnnexTableTitle"/>
    <w:rsid w:val="00C878AB"/>
    <w:rPr>
      <w:b/>
      <w:sz w:val="22"/>
      <w:szCs w:val="22"/>
      <w:lang w:val="en-GB"/>
    </w:rPr>
  </w:style>
  <w:style w:type="paragraph" w:customStyle="1" w:styleId="Tabletitle">
    <w:name w:val="Table title"/>
    <w:basedOn w:val="ListParagraph"/>
    <w:link w:val="TabletitleChar"/>
    <w:qFormat/>
    <w:rsid w:val="00426C8C"/>
    <w:pPr>
      <w:numPr>
        <w:numId w:val="6"/>
      </w:numPr>
      <w:jc w:val="center"/>
    </w:pPr>
    <w:rPr>
      <w:b/>
      <w:bCs/>
      <w:lang w:val="fr-CH"/>
    </w:rPr>
  </w:style>
  <w:style w:type="character" w:customStyle="1" w:styleId="TabletitleChar">
    <w:name w:val="Table title Char"/>
    <w:basedOn w:val="ListParagraphChar"/>
    <w:link w:val="Tabletitle"/>
    <w:rsid w:val="00426C8C"/>
    <w:rPr>
      <w:b/>
      <w:bCs/>
      <w:sz w:val="22"/>
      <w:szCs w:val="22"/>
      <w:lang w:val="fr-CH"/>
    </w:rPr>
  </w:style>
  <w:style w:type="character" w:customStyle="1" w:styleId="NichtaufgelsteErwhnung1">
    <w:name w:val="Nicht aufgelöste Erwähnung1"/>
    <w:basedOn w:val="DefaultParagraphFont"/>
    <w:uiPriority w:val="99"/>
    <w:semiHidden/>
    <w:unhideWhenUsed/>
    <w:rsid w:val="004D3DEB"/>
    <w:rPr>
      <w:color w:val="605E5C"/>
      <w:shd w:val="clear" w:color="auto" w:fill="E1DFDD"/>
    </w:rPr>
  </w:style>
  <w:style w:type="paragraph" w:styleId="FootnoteText">
    <w:name w:val="footnote text"/>
    <w:basedOn w:val="Normal"/>
    <w:link w:val="FootnoteTextChar"/>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ootnoteTextChar">
    <w:name w:val="Footnote Text Char"/>
    <w:basedOn w:val="DefaultParagraphFont"/>
    <w:link w:val="FootnoteText"/>
    <w:semiHidden/>
    <w:rsid w:val="00FC68DB"/>
    <w:rPr>
      <w:rFonts w:ascii="Calibri" w:eastAsia="Times New Roman" w:hAnsi="Calibri"/>
      <w:lang w:eastAsia="x-none"/>
    </w:rPr>
  </w:style>
  <w:style w:type="character" w:styleId="FootnoteReference">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ListBullet">
    <w:name w:val="List Bullet"/>
    <w:basedOn w:val="Normal"/>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ListBullet2">
    <w:name w:val="List Bullet 2"/>
    <w:basedOn w:val="Normal"/>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ListBullet3">
    <w:name w:val="List Bullet 3"/>
    <w:basedOn w:val="Normal"/>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Normal"/>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Bibliography">
    <w:name w:val="Bibliography"/>
    <w:basedOn w:val="Normal"/>
    <w:link w:val="BibliographyChar"/>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BibliographyChar">
    <w:name w:val="Bibliography Char"/>
    <w:link w:val="Bibliography"/>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Strong">
    <w:name w:val="Strong"/>
    <w:uiPriority w:val="22"/>
    <w:qFormat/>
    <w:rsid w:val="00FC68DB"/>
    <w:rPr>
      <w:b/>
      <w:bCs/>
    </w:rPr>
  </w:style>
  <w:style w:type="paragraph" w:customStyle="1" w:styleId="Imported">
    <w:name w:val="Imported"/>
    <w:basedOn w:val="Normal"/>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TableNormal"/>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PageNumber">
    <w:name w:val="page number"/>
    <w:basedOn w:val="DefaultParagraphFont"/>
    <w:rsid w:val="00FC68DB"/>
  </w:style>
  <w:style w:type="paragraph" w:customStyle="1" w:styleId="Important">
    <w:name w:val="Important"/>
    <w:basedOn w:val="Normal"/>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cumentMap">
    <w:name w:val="Document Map"/>
    <w:basedOn w:val="Normal"/>
    <w:link w:val="DocumentMapChar"/>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cumentMapChar">
    <w:name w:val="Document Map Char"/>
    <w:basedOn w:val="DefaultParagraphFont"/>
    <w:link w:val="DocumentMap"/>
    <w:semiHidden/>
    <w:rsid w:val="00FC68DB"/>
    <w:rPr>
      <w:rFonts w:ascii="Tahoma" w:eastAsia="Times New Roman" w:hAnsi="Tahoma" w:cs="Tahoma"/>
      <w:shd w:val="clear" w:color="auto" w:fill="000080"/>
      <w:lang w:eastAsia="de-DE"/>
    </w:rPr>
  </w:style>
  <w:style w:type="paragraph" w:customStyle="1" w:styleId="XMLCode">
    <w:name w:val="XML Code"/>
    <w:basedOn w:val="Normal"/>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TOC4">
    <w:name w:val="toc 4"/>
    <w:basedOn w:val="Normal"/>
    <w:next w:val="Normal"/>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TOC5">
    <w:name w:val="toc 5"/>
    <w:basedOn w:val="Normal"/>
    <w:next w:val="Normal"/>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TOC6">
    <w:name w:val="toc 6"/>
    <w:basedOn w:val="Normal"/>
    <w:next w:val="Normal"/>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TOC7">
    <w:name w:val="toc 7"/>
    <w:basedOn w:val="Normal"/>
    <w:next w:val="Normal"/>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TOC8">
    <w:name w:val="toc 8"/>
    <w:basedOn w:val="Normal"/>
    <w:next w:val="Normal"/>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TOC9">
    <w:name w:val="toc 9"/>
    <w:basedOn w:val="Normal"/>
    <w:next w:val="Normal"/>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CommentReference">
    <w:name w:val="annotation reference"/>
    <w:rsid w:val="00FC68DB"/>
    <w:rPr>
      <w:sz w:val="16"/>
      <w:szCs w:val="16"/>
    </w:rPr>
  </w:style>
  <w:style w:type="paragraph" w:styleId="CommentText">
    <w:name w:val="annotation text"/>
    <w:basedOn w:val="Normal"/>
    <w:link w:val="CommentTextChar"/>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CommentTextChar">
    <w:name w:val="Comment Text Char"/>
    <w:basedOn w:val="DefaultParagraphFont"/>
    <w:link w:val="CommentText"/>
    <w:rsid w:val="00FC68DB"/>
    <w:rPr>
      <w:rFonts w:ascii="Calibri" w:eastAsia="Times New Roman" w:hAnsi="Calibri"/>
      <w:lang w:eastAsia="x-none"/>
    </w:rPr>
  </w:style>
  <w:style w:type="paragraph" w:styleId="CommentSubject">
    <w:name w:val="annotation subject"/>
    <w:basedOn w:val="CommentText"/>
    <w:next w:val="CommentText"/>
    <w:link w:val="CommentSubjectChar"/>
    <w:rsid w:val="00FC68DB"/>
    <w:rPr>
      <w:b/>
      <w:bCs/>
    </w:rPr>
  </w:style>
  <w:style w:type="character" w:customStyle="1" w:styleId="CommentSubjectChar">
    <w:name w:val="Comment Subject Char"/>
    <w:basedOn w:val="CommentTextChar"/>
    <w:link w:val="CommentSubject"/>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Bibliography"/>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TOCHeading">
    <w:name w:val="TOC Heading"/>
    <w:basedOn w:val="Heading1"/>
    <w:next w:val="Normal"/>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Normal"/>
    <w:qFormat/>
    <w:rsid w:val="00FC68DB"/>
    <w:pPr>
      <w:tabs>
        <w:tab w:val="clear" w:pos="403"/>
      </w:tabs>
      <w:spacing w:line="240" w:lineRule="auto"/>
      <w:jc w:val="left"/>
    </w:pPr>
    <w:rPr>
      <w:rFonts w:ascii="Calibri" w:eastAsia="Times New Roman" w:hAnsi="Calibri"/>
      <w:szCs w:val="24"/>
      <w:lang w:val="en-US" w:eastAsia="de-DE"/>
    </w:rPr>
  </w:style>
  <w:style w:type="paragraph" w:styleId="HTMLPreformatted">
    <w:name w:val="HTML Preformatted"/>
    <w:basedOn w:val="Normal"/>
    <w:link w:val="HTMLPreformattedChar"/>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PreformattedChar">
    <w:name w:val="HTML Preformatted Char"/>
    <w:basedOn w:val="DefaultParagraphFont"/>
    <w:link w:val="HTMLPreformatted"/>
    <w:uiPriority w:val="99"/>
    <w:rsid w:val="00FC68DB"/>
    <w:rPr>
      <w:rFonts w:ascii="Courier New" w:eastAsia="Times New Roman" w:hAnsi="Courier New"/>
      <w:lang w:val="x-none" w:eastAsia="x-none"/>
    </w:rPr>
  </w:style>
  <w:style w:type="character" w:customStyle="1" w:styleId="atn">
    <w:name w:val="atn"/>
    <w:rsid w:val="00FC68DB"/>
  </w:style>
  <w:style w:type="paragraph" w:styleId="TableofFigures">
    <w:name w:val="table of figures"/>
    <w:basedOn w:val="TOC1"/>
    <w:next w:val="Normal"/>
    <w:uiPriority w:val="99"/>
    <w:rsid w:val="00FC68DB"/>
    <w:pPr>
      <w:tabs>
        <w:tab w:val="clear" w:pos="403"/>
      </w:tabs>
      <w:spacing w:line="240" w:lineRule="auto"/>
    </w:pPr>
    <w:rPr>
      <w:rFonts w:ascii="Calibri" w:eastAsia="Times New Roman" w:hAnsi="Calibri"/>
      <w:szCs w:val="24"/>
      <w:lang w:val="en-US" w:eastAsia="de-DE"/>
    </w:rPr>
  </w:style>
  <w:style w:type="paragraph" w:styleId="EndnoteText">
    <w:name w:val="endnote text"/>
    <w:basedOn w:val="Normal"/>
    <w:link w:val="EndnoteTextChar"/>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TextChar">
    <w:name w:val="Endnote Text Char"/>
    <w:basedOn w:val="DefaultParagraphFont"/>
    <w:link w:val="EndnoteText"/>
    <w:rsid w:val="00FC68DB"/>
    <w:rPr>
      <w:rFonts w:ascii="Calibri" w:eastAsia="Times New Roman" w:hAnsi="Calibri"/>
      <w:lang w:val="x-none" w:eastAsia="de-DE"/>
    </w:rPr>
  </w:style>
  <w:style w:type="character" w:styleId="EndnoteReference">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Heading1"/>
    <w:next w:val="Normal"/>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Heading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TableNormal"/>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PlainText">
    <w:name w:val="Plain Text"/>
    <w:basedOn w:val="Normal"/>
    <w:link w:val="PlainTextChar"/>
    <w:uiPriority w:val="99"/>
    <w:unhideWhenUsed/>
    <w:rsid w:val="00FC68DB"/>
    <w:pPr>
      <w:tabs>
        <w:tab w:val="clear" w:pos="403"/>
      </w:tabs>
      <w:spacing w:after="0" w:line="240" w:lineRule="auto"/>
      <w:jc w:val="left"/>
    </w:pPr>
    <w:rPr>
      <w:rFonts w:ascii="Calibri" w:hAnsi="Calibri"/>
      <w:szCs w:val="21"/>
      <w:lang w:val="x-none"/>
    </w:rPr>
  </w:style>
  <w:style w:type="character" w:customStyle="1" w:styleId="PlainTextChar">
    <w:name w:val="Plain Text Char"/>
    <w:basedOn w:val="DefaultParagraphFont"/>
    <w:link w:val="PlainText"/>
    <w:uiPriority w:val="99"/>
    <w:rsid w:val="00FC68DB"/>
    <w:rPr>
      <w:rFonts w:ascii="Calibri" w:hAnsi="Calibri"/>
      <w:sz w:val="22"/>
      <w:szCs w:val="21"/>
      <w:lang w:val="x-none"/>
    </w:rPr>
  </w:style>
  <w:style w:type="character" w:customStyle="1" w:styleId="hps">
    <w:name w:val="hps"/>
    <w:basedOn w:val="DefaultParagraphFont"/>
    <w:rsid w:val="00FC68DB"/>
  </w:style>
  <w:style w:type="character" w:styleId="Emphasis">
    <w:name w:val="Emphasis"/>
    <w:basedOn w:val="DefaultParagraphFont"/>
    <w:uiPriority w:val="20"/>
    <w:qFormat/>
    <w:rsid w:val="00FC68DB"/>
    <w:rPr>
      <w:i/>
      <w:iCs/>
    </w:rPr>
  </w:style>
  <w:style w:type="paragraph" w:customStyle="1" w:styleId="elementdeftype">
    <w:name w:val="element def type"/>
    <w:basedOn w:val="Normal"/>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DefaultParagraphFon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DefaultParagraphFont"/>
    <w:rsid w:val="00FC68DB"/>
  </w:style>
  <w:style w:type="character" w:customStyle="1" w:styleId="NichtaufgelsteErwhnung10">
    <w:name w:val="Nicht aufgelöste Erwähnung1"/>
    <w:basedOn w:val="DefaultParagraphFont"/>
    <w:uiPriority w:val="99"/>
    <w:semiHidden/>
    <w:unhideWhenUsed/>
    <w:rsid w:val="00FC68DB"/>
    <w:rPr>
      <w:color w:val="605E5C"/>
      <w:shd w:val="clear" w:color="auto" w:fill="E1DFDD"/>
    </w:rPr>
  </w:style>
  <w:style w:type="character" w:customStyle="1" w:styleId="NichtaufgelsteErwhnung2">
    <w:name w:val="Nicht aufgelöste Erwähnung2"/>
    <w:basedOn w:val="DefaultParagraphFont"/>
    <w:uiPriority w:val="99"/>
    <w:semiHidden/>
    <w:unhideWhenUsed/>
    <w:rsid w:val="00FC68DB"/>
    <w:rPr>
      <w:color w:val="605E5C"/>
      <w:shd w:val="clear" w:color="auto" w:fill="E1DFDD"/>
    </w:rPr>
  </w:style>
  <w:style w:type="character" w:customStyle="1" w:styleId="NichtaufgelsteErwhnung3">
    <w:name w:val="Nicht aufgelöste Erwähnung3"/>
    <w:basedOn w:val="DefaultParagraphFont"/>
    <w:uiPriority w:val="99"/>
    <w:semiHidden/>
    <w:unhideWhenUsed/>
    <w:rsid w:val="00FC68DB"/>
    <w:rPr>
      <w:color w:val="605E5C"/>
      <w:shd w:val="clear" w:color="auto" w:fill="E1DFDD"/>
    </w:rPr>
  </w:style>
  <w:style w:type="character" w:customStyle="1" w:styleId="NichtaufgelsteErwhnung4">
    <w:name w:val="Nicht aufgelöste Erwähnung4"/>
    <w:basedOn w:val="DefaultParagraphFont"/>
    <w:uiPriority w:val="99"/>
    <w:semiHidden/>
    <w:unhideWhenUsed/>
    <w:rsid w:val="00FC68DB"/>
    <w:rPr>
      <w:color w:val="605E5C"/>
      <w:shd w:val="clear" w:color="auto" w:fill="E1DFDD"/>
    </w:rPr>
  </w:style>
  <w:style w:type="character" w:styleId="HTMLCode">
    <w:name w:val="HTML Code"/>
    <w:basedOn w:val="DefaultParagraphFon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DefaultParagraphFont"/>
    <w:uiPriority w:val="99"/>
    <w:semiHidden/>
    <w:unhideWhenUsed/>
    <w:rsid w:val="00FC68DB"/>
    <w:rPr>
      <w:color w:val="605E5C"/>
      <w:shd w:val="clear" w:color="auto" w:fill="E1DFDD"/>
    </w:rPr>
  </w:style>
  <w:style w:type="character" w:customStyle="1" w:styleId="NichtaufgelsteErwhnung6">
    <w:name w:val="Nicht aufgelöste Erwähnung6"/>
    <w:basedOn w:val="DefaultParagraphFont"/>
    <w:uiPriority w:val="99"/>
    <w:semiHidden/>
    <w:unhideWhenUsed/>
    <w:rsid w:val="00FC68DB"/>
    <w:rPr>
      <w:color w:val="605E5C"/>
      <w:shd w:val="clear" w:color="auto" w:fill="E1DFDD"/>
    </w:rPr>
  </w:style>
  <w:style w:type="character" w:customStyle="1" w:styleId="NichtaufgelsteErwhnung7">
    <w:name w:val="Nicht aufgelöste Erwähnung7"/>
    <w:basedOn w:val="DefaultParagraphFont"/>
    <w:uiPriority w:val="99"/>
    <w:semiHidden/>
    <w:unhideWhenUsed/>
    <w:rsid w:val="00FC68DB"/>
    <w:rPr>
      <w:color w:val="605E5C"/>
      <w:shd w:val="clear" w:color="auto" w:fill="E1DFDD"/>
    </w:rPr>
  </w:style>
  <w:style w:type="paragraph" w:styleId="Revision">
    <w:name w:val="Revision"/>
    <w:hidden/>
    <w:uiPriority w:val="99"/>
    <w:semiHidden/>
    <w:rsid w:val="008D5FCC"/>
    <w:rPr>
      <w:sz w:val="22"/>
      <w:szCs w:val="22"/>
      <w:lang w:val="en-GB"/>
    </w:rPr>
  </w:style>
  <w:style w:type="character" w:customStyle="1" w:styleId="js-issue-title">
    <w:name w:val="js-issue-title"/>
    <w:basedOn w:val="DefaultParagraphFont"/>
    <w:rsid w:val="003167A5"/>
  </w:style>
  <w:style w:type="character" w:customStyle="1" w:styleId="NichtaufgelsteErwhnung8">
    <w:name w:val="Nicht aufgelöste Erwähnung8"/>
    <w:basedOn w:val="DefaultParagraphFont"/>
    <w:uiPriority w:val="99"/>
    <w:semiHidden/>
    <w:unhideWhenUsed/>
    <w:rsid w:val="00BA6895"/>
    <w:rPr>
      <w:color w:val="605E5C"/>
      <w:shd w:val="clear" w:color="auto" w:fill="E1DFDD"/>
    </w:rPr>
  </w:style>
  <w:style w:type="character" w:customStyle="1" w:styleId="UnresolvedMention">
    <w:name w:val="Unresolved Mention"/>
    <w:basedOn w:val="DefaultParagraphFont"/>
    <w:uiPriority w:val="99"/>
    <w:semiHidden/>
    <w:unhideWhenUsed/>
    <w:rsid w:val="00E70F03"/>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libri" w:hAnsi="Cambria"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footer" w:uiPriority="0"/>
    <w:lsdException w:name="caption" w:uiPriority="35" w:qFormat="1"/>
    <w:lsdException w:name="footnote reference" w:uiPriority="0"/>
    <w:lsdException w:name="annotation reference" w:uiPriority="0"/>
    <w:lsdException w:name="page number" w:uiPriority="0"/>
    <w:lsdException w:name="endnote reference" w:uiPriority="0"/>
    <w:lsdException w:name="endnote text" w:uiPriority="0"/>
    <w:lsdException w:name="List" w:semiHidden="0" w:uiPriority="4" w:unhideWhenUsed="0"/>
    <w:lsdException w:name="List Bullet" w:uiPriority="0"/>
    <w:lsdException w:name="List Bullet 2" w:uiPriority="0"/>
    <w:lsdException w:name="List Bullet 3" w:uiPriority="0"/>
    <w:lsdException w:name="Title" w:semiHidden="0" w:uiPriority="10" w:unhideWhenUsed="0" w:qFormat="1"/>
    <w:lsdException w:name="Default Paragraph Font" w:uiPriority="1"/>
    <w:lsdException w:name="Body Text" w:qFormat="1"/>
    <w:lsdException w:name="Subtitle" w:semiHidden="0" w:uiPriority="11" w:unhideWhenUsed="0" w:qFormat="1"/>
    <w:lsdException w:name="Block Text"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0"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uiPriority="0"/>
    <w:lsdException w:name="TOC Heading" w:uiPriority="39" w:qFormat="1"/>
  </w:latentStyles>
  <w:style w:type="paragraph" w:default="1" w:styleId="Normal">
    <w:name w:val="Normal"/>
    <w:semiHidden/>
    <w:qFormat/>
    <w:rsid w:val="00982C54"/>
    <w:pPr>
      <w:tabs>
        <w:tab w:val="left" w:pos="403"/>
      </w:tabs>
      <w:spacing w:after="120" w:line="240" w:lineRule="atLeast"/>
      <w:jc w:val="both"/>
    </w:pPr>
    <w:rPr>
      <w:sz w:val="22"/>
      <w:szCs w:val="22"/>
      <w:lang w:val="en-GB"/>
    </w:rPr>
  </w:style>
  <w:style w:type="paragraph" w:styleId="Heading1">
    <w:name w:val="heading 1"/>
    <w:basedOn w:val="Normal"/>
    <w:next w:val="Normal"/>
    <w:link w:val="Heading1Char"/>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qFormat/>
    <w:rsid w:val="001B51CD"/>
    <w:pPr>
      <w:numPr>
        <w:ilvl w:val="4"/>
      </w:numPr>
      <w:tabs>
        <w:tab w:val="clear" w:pos="1140"/>
        <w:tab w:val="clear" w:pos="1360"/>
      </w:tabs>
      <w:outlineLvl w:val="4"/>
    </w:pPr>
  </w:style>
  <w:style w:type="paragraph" w:styleId="Heading6">
    <w:name w:val="heading 6"/>
    <w:basedOn w:val="Heading5"/>
    <w:next w:val="Normal"/>
    <w:link w:val="Heading6Char"/>
    <w:qFormat/>
    <w:rsid w:val="001B51CD"/>
    <w:pPr>
      <w:numPr>
        <w:ilvl w:val="5"/>
      </w:numPr>
      <w:outlineLvl w:val="5"/>
    </w:pPr>
  </w:style>
  <w:style w:type="paragraph" w:styleId="Heading7">
    <w:name w:val="heading 7"/>
    <w:basedOn w:val="Normal"/>
    <w:next w:val="Normal"/>
    <w:link w:val="Heading7Char"/>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Heading8">
    <w:name w:val="heading 8"/>
    <w:basedOn w:val="Normal"/>
    <w:next w:val="Normal"/>
    <w:link w:val="Heading8Char"/>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Heading9">
    <w:name w:val="heading 9"/>
    <w:basedOn w:val="Normal"/>
    <w:next w:val="Normal"/>
    <w:link w:val="Heading9Char"/>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1B51CD"/>
    <w:rPr>
      <w:rFonts w:eastAsia="MS Mincho"/>
      <w:b/>
      <w:sz w:val="26"/>
      <w:szCs w:val="22"/>
      <w:lang w:val="en-GB" w:eastAsia="ja-JP"/>
    </w:rPr>
  </w:style>
  <w:style w:type="character" w:customStyle="1" w:styleId="Heading2Char">
    <w:name w:val="Heading 2 Char"/>
    <w:link w:val="Heading2"/>
    <w:rsid w:val="001B51CD"/>
    <w:rPr>
      <w:rFonts w:eastAsia="MS Mincho"/>
      <w:b/>
      <w:sz w:val="24"/>
      <w:szCs w:val="22"/>
      <w:lang w:val="en-GB" w:eastAsia="ja-JP"/>
    </w:rPr>
  </w:style>
  <w:style w:type="character" w:customStyle="1" w:styleId="Heading3Char">
    <w:name w:val="Heading 3 Char"/>
    <w:link w:val="Heading3"/>
    <w:rsid w:val="001B51CD"/>
    <w:rPr>
      <w:rFonts w:eastAsia="MS Mincho"/>
      <w:b/>
      <w:sz w:val="22"/>
      <w:szCs w:val="22"/>
      <w:lang w:val="en-GB" w:eastAsia="ja-JP"/>
    </w:rPr>
  </w:style>
  <w:style w:type="character" w:customStyle="1" w:styleId="Heading4Char">
    <w:name w:val="Heading 4 Char"/>
    <w:link w:val="Heading4"/>
    <w:rsid w:val="00F828CA"/>
    <w:rPr>
      <w:rFonts w:eastAsia="MS Mincho"/>
      <w:b/>
      <w:sz w:val="22"/>
      <w:szCs w:val="22"/>
      <w:lang w:val="en-GB" w:eastAsia="ja-JP"/>
    </w:rPr>
  </w:style>
  <w:style w:type="character" w:customStyle="1" w:styleId="Heading5Char">
    <w:name w:val="Heading 5 Char"/>
    <w:link w:val="Heading5"/>
    <w:rsid w:val="001B51CD"/>
    <w:rPr>
      <w:rFonts w:eastAsia="MS Mincho"/>
      <w:b/>
      <w:sz w:val="22"/>
      <w:szCs w:val="22"/>
      <w:lang w:val="en-GB" w:eastAsia="ja-JP"/>
    </w:rPr>
  </w:style>
  <w:style w:type="character" w:customStyle="1" w:styleId="Heading6Char">
    <w:name w:val="Heading 6 Char"/>
    <w:link w:val="Heading6"/>
    <w:rsid w:val="001B51CD"/>
    <w:rPr>
      <w:rFonts w:eastAsia="MS Mincho"/>
      <w:b/>
      <w:sz w:val="22"/>
      <w:szCs w:val="22"/>
      <w:lang w:val="en-GB" w:eastAsia="ja-JP"/>
    </w:rPr>
  </w:style>
  <w:style w:type="character" w:customStyle="1" w:styleId="Heading7Char">
    <w:name w:val="Heading 7 Char"/>
    <w:basedOn w:val="DefaultParagraphFont"/>
    <w:link w:val="Heading7"/>
    <w:rsid w:val="00FC68DB"/>
    <w:rPr>
      <w:rFonts w:ascii="Times New Roman" w:eastAsia="Times New Roman" w:hAnsi="Times New Roman"/>
      <w:sz w:val="24"/>
      <w:szCs w:val="24"/>
      <w:lang w:eastAsia="de-DE"/>
    </w:rPr>
  </w:style>
  <w:style w:type="character" w:customStyle="1" w:styleId="Heading8Char">
    <w:name w:val="Heading 8 Char"/>
    <w:basedOn w:val="DefaultParagraphFont"/>
    <w:link w:val="Heading8"/>
    <w:rsid w:val="00FC68DB"/>
    <w:rPr>
      <w:rFonts w:ascii="Times New Roman" w:eastAsia="Times New Roman" w:hAnsi="Times New Roman"/>
      <w:i/>
      <w:iCs/>
      <w:sz w:val="24"/>
      <w:szCs w:val="24"/>
      <w:lang w:eastAsia="de-DE"/>
    </w:rPr>
  </w:style>
  <w:style w:type="character" w:customStyle="1" w:styleId="Heading9Char">
    <w:name w:val="Heading 9 Char"/>
    <w:basedOn w:val="DefaultParagraphFont"/>
    <w:link w:val="Heading9"/>
    <w:rsid w:val="00FC68DB"/>
    <w:rPr>
      <w:rFonts w:ascii="Calibri" w:eastAsia="Times New Roman" w:hAnsi="Calibri" w:cs="Arial"/>
      <w:sz w:val="22"/>
      <w:szCs w:val="22"/>
      <w:lang w:eastAsia="de-DE"/>
    </w:rPr>
  </w:style>
  <w:style w:type="paragraph" w:customStyle="1" w:styleId="a2">
    <w:name w:val="a2"/>
    <w:basedOn w:val="Normal"/>
    <w:next w:val="Normal"/>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Normal"/>
    <w:uiPriority w:val="5"/>
    <w:rsid w:val="00264095"/>
    <w:pPr>
      <w:spacing w:after="310" w:line="310" w:lineRule="atLeast"/>
      <w:jc w:val="center"/>
      <w:outlineLvl w:val="0"/>
    </w:pPr>
    <w:rPr>
      <w:b/>
      <w:sz w:val="28"/>
    </w:rPr>
  </w:style>
  <w:style w:type="paragraph" w:customStyle="1" w:styleId="Definition">
    <w:name w:val="Definition"/>
    <w:basedOn w:val="Normal"/>
    <w:link w:val="DefinitionChar"/>
    <w:uiPriority w:val="9"/>
    <w:rsid w:val="00F77E4F"/>
  </w:style>
  <w:style w:type="character" w:customStyle="1" w:styleId="DefinitionChar">
    <w:name w:val="Definition Char"/>
    <w:basedOn w:val="DefaultParagraphFont"/>
    <w:link w:val="Definition"/>
    <w:uiPriority w:val="9"/>
    <w:rsid w:val="00396685"/>
    <w:rPr>
      <w:sz w:val="22"/>
      <w:szCs w:val="22"/>
      <w:lang w:val="en-GB"/>
    </w:rPr>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qFormat/>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qFormat/>
    <w:rsid w:val="00264095"/>
    <w:pPr>
      <w:spacing w:before="0"/>
    </w:pPr>
  </w:style>
  <w:style w:type="paragraph" w:styleId="TOC3">
    <w:name w:val="toc 3"/>
    <w:basedOn w:val="TOC2"/>
    <w:next w:val="Normal"/>
    <w:uiPriority w:val="39"/>
    <w:qFormat/>
    <w:rsid w:val="00264095"/>
  </w:style>
  <w:style w:type="paragraph" w:customStyle="1" w:styleId="zzContents">
    <w:name w:val="zzContents"/>
    <w:basedOn w:val="Normal"/>
    <w:next w:val="TOC1"/>
    <w:semiHidden/>
    <w:rsid w:val="008116BB"/>
    <w:pPr>
      <w:keepNext/>
      <w:pageBreakBefore/>
      <w:suppressAutoHyphens/>
      <w:spacing w:before="270" w:line="310" w:lineRule="exact"/>
      <w:jc w:val="left"/>
    </w:pPr>
    <w:rPr>
      <w:b/>
      <w:sz w:val="28"/>
    </w:rPr>
  </w:style>
  <w:style w:type="paragraph" w:customStyle="1" w:styleId="zzCopyright">
    <w:name w:val="zzCopyright"/>
    <w:basedOn w:val="Normal"/>
    <w:next w:val="Normal"/>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rsid w:val="00526284"/>
    <w:pPr>
      <w:tabs>
        <w:tab w:val="clear" w:pos="403"/>
        <w:tab w:val="right" w:pos="9752"/>
      </w:tabs>
      <w:spacing w:before="36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rsid w:val="00526284"/>
    <w:pPr>
      <w:spacing w:after="600" w:line="220" w:lineRule="exact"/>
    </w:pPr>
    <w:rPr>
      <w:b/>
    </w:rPr>
  </w:style>
  <w:style w:type="character" w:customStyle="1" w:styleId="HeaderChar">
    <w:name w:val="Header Char"/>
    <w:link w:val="Header"/>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qFormat/>
    <w:rsid w:val="00526284"/>
    <w:pPr>
      <w:spacing w:after="0" w:line="200" w:lineRule="atLeast"/>
      <w:jc w:val="left"/>
    </w:pPr>
    <w:rPr>
      <w:rFonts w:ascii="Courier New" w:hAnsi="Courier New"/>
      <w:sz w:val="18"/>
    </w:rPr>
  </w:style>
  <w:style w:type="paragraph" w:styleId="Caption">
    <w:name w:val="caption"/>
    <w:basedOn w:val="Normal"/>
    <w:next w:val="Normal"/>
    <w:uiPriority w:val="35"/>
    <w:unhideWhenUsed/>
    <w:qFormat/>
    <w:rsid w:val="00CB117B"/>
    <w:pPr>
      <w:spacing w:after="200" w:line="240" w:lineRule="auto"/>
    </w:pPr>
    <w:rPr>
      <w:i/>
      <w:iCs/>
      <w:color w:val="44546A" w:themeColor="text2"/>
      <w:sz w:val="18"/>
      <w:szCs w:val="18"/>
    </w:rPr>
  </w:style>
  <w:style w:type="paragraph" w:styleId="BodyText">
    <w:name w:val="Body Text"/>
    <w:basedOn w:val="Normal"/>
    <w:link w:val="BodyTextChar"/>
    <w:qFormat/>
    <w:rsid w:val="007B5DAA"/>
  </w:style>
  <w:style w:type="character" w:customStyle="1" w:styleId="BodyTextChar">
    <w:name w:val="Body Text Char"/>
    <w:basedOn w:val="DefaultParagraphFont"/>
    <w:link w:val="BodyText"/>
    <w:rsid w:val="007B5DAA"/>
    <w:rPr>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rsid w:val="00652F34"/>
    <w:pPr>
      <w:spacing w:before="60" w:after="60"/>
      <w:jc w:val="center"/>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0C033F"/>
    <w:rPr>
      <w:rFonts w:ascii="Segoe UI" w:hAnsi="Segoe UI" w:cs="Segoe UI"/>
      <w:sz w:val="18"/>
      <w:szCs w:val="18"/>
      <w:lang w:val="en-GB"/>
    </w:rPr>
  </w:style>
  <w:style w:type="character" w:styleId="FollowedHyperlink">
    <w:name w:val="FollowedHyperlink"/>
    <w:basedOn w:val="DefaultParagraphFont"/>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
    <w:name w:val="List"/>
    <w:basedOn w:val="ListParagraph"/>
    <w:uiPriority w:val="4"/>
    <w:rsid w:val="00CB117B"/>
    <w:pPr>
      <w:keepNext/>
      <w:numPr>
        <w:numId w:val="9"/>
      </w:numPr>
      <w:tabs>
        <w:tab w:val="clear" w:pos="403"/>
      </w:tabs>
      <w:ind w:left="425" w:hanging="425"/>
    </w:pPr>
  </w:style>
  <w:style w:type="paragraph" w:styleId="ListParagraph">
    <w:name w:val="List Paragraph"/>
    <w:basedOn w:val="Normal"/>
    <w:link w:val="ListParagraphChar"/>
    <w:uiPriority w:val="34"/>
    <w:qFormat/>
    <w:rsid w:val="00C878AB"/>
    <w:pPr>
      <w:ind w:left="720"/>
      <w:contextualSpacing/>
    </w:pPr>
  </w:style>
  <w:style w:type="character" w:customStyle="1" w:styleId="ListParagraphChar">
    <w:name w:val="List Paragraph Char"/>
    <w:basedOn w:val="DefaultParagraphFont"/>
    <w:link w:val="ListParagraph"/>
    <w:uiPriority w:val="34"/>
    <w:semiHidden/>
    <w:rsid w:val="00C878AB"/>
    <w:rPr>
      <w:sz w:val="22"/>
      <w:szCs w:val="22"/>
      <w:lang w:val="en-GB"/>
    </w:rPr>
  </w:style>
  <w:style w:type="paragraph" w:customStyle="1" w:styleId="Example">
    <w:name w:val="Example"/>
    <w:basedOn w:val="Normal"/>
    <w:link w:val="ExampleChar"/>
    <w:qFormat/>
    <w:rsid w:val="00396685"/>
    <w:rPr>
      <w:sz w:val="20"/>
      <w:szCs w:val="20"/>
    </w:rPr>
  </w:style>
  <w:style w:type="character" w:customStyle="1" w:styleId="ExampleChar">
    <w:name w:val="Example Char"/>
    <w:basedOn w:val="DefaultParagraphFont"/>
    <w:link w:val="Example"/>
    <w:rsid w:val="00396685"/>
    <w:rPr>
      <w:lang w:val="en-GB"/>
    </w:rPr>
  </w:style>
  <w:style w:type="paragraph" w:customStyle="1" w:styleId="Note">
    <w:name w:val="Note"/>
    <w:basedOn w:val="Normal"/>
    <w:link w:val="NoteChar"/>
    <w:qFormat/>
    <w:rsid w:val="00E014A1"/>
    <w:pPr>
      <w:spacing w:after="240"/>
    </w:pPr>
    <w:rPr>
      <w:sz w:val="20"/>
      <w:szCs w:val="20"/>
    </w:rPr>
  </w:style>
  <w:style w:type="character" w:customStyle="1" w:styleId="NoteChar">
    <w:name w:val="Note Char"/>
    <w:basedOn w:val="DefaultParagraphFont"/>
    <w:link w:val="Note"/>
    <w:rsid w:val="00E014A1"/>
    <w:rPr>
      <w:lang w:val="en-GB"/>
    </w:rPr>
  </w:style>
  <w:style w:type="paragraph" w:customStyle="1" w:styleId="FigureTitle">
    <w:name w:val="Figure Title"/>
    <w:basedOn w:val="ListParagraph"/>
    <w:link w:val="FigureTitleChar"/>
    <w:qFormat/>
    <w:rsid w:val="00151B6D"/>
    <w:pPr>
      <w:numPr>
        <w:numId w:val="7"/>
      </w:numPr>
      <w:jc w:val="center"/>
    </w:pPr>
    <w:rPr>
      <w:b/>
      <w:bCs/>
    </w:rPr>
  </w:style>
  <w:style w:type="character" w:customStyle="1" w:styleId="FigureTitleChar">
    <w:name w:val="Figure Title Char"/>
    <w:basedOn w:val="ListParagraphChar"/>
    <w:link w:val="FigureTitle"/>
    <w:rsid w:val="00151B6D"/>
    <w:rPr>
      <w:b/>
      <w:bCs/>
      <w:sz w:val="22"/>
      <w:szCs w:val="22"/>
      <w:lang w:val="en-GB"/>
    </w:rPr>
  </w:style>
  <w:style w:type="paragraph" w:customStyle="1" w:styleId="AnnexFigureTitle">
    <w:name w:val="Annex Figure Title"/>
    <w:basedOn w:val="Normal"/>
    <w:link w:val="AnnexFigureTitleChar"/>
    <w:qFormat/>
    <w:rsid w:val="00151B6D"/>
    <w:pPr>
      <w:numPr>
        <w:numId w:val="4"/>
      </w:numPr>
      <w:jc w:val="center"/>
    </w:pPr>
    <w:rPr>
      <w:b/>
      <w:bCs/>
    </w:rPr>
  </w:style>
  <w:style w:type="character" w:customStyle="1" w:styleId="AnnexFigureTitleChar">
    <w:name w:val="Annex Figure Title Char"/>
    <w:basedOn w:val="DefaultParagraphFont"/>
    <w:link w:val="AnnexFigureTitle"/>
    <w:rsid w:val="00151B6D"/>
    <w:rPr>
      <w:b/>
      <w:bCs/>
      <w:sz w:val="22"/>
      <w:szCs w:val="22"/>
      <w:lang w:val="en-GB"/>
    </w:rPr>
  </w:style>
  <w:style w:type="paragraph" w:customStyle="1" w:styleId="AnnexTableTitle">
    <w:name w:val="Annex Table Title"/>
    <w:basedOn w:val="ListParagraph"/>
    <w:link w:val="AnnexTableTitleChar"/>
    <w:qFormat/>
    <w:rsid w:val="00C878AB"/>
    <w:pPr>
      <w:keepNext/>
      <w:pageBreakBefore/>
      <w:numPr>
        <w:numId w:val="5"/>
      </w:numPr>
      <w:jc w:val="center"/>
    </w:pPr>
    <w:rPr>
      <w:b/>
    </w:rPr>
  </w:style>
  <w:style w:type="character" w:customStyle="1" w:styleId="AnnexTableTitleChar">
    <w:name w:val="Annex Table Title Char"/>
    <w:basedOn w:val="ListParagraphChar"/>
    <w:link w:val="AnnexTableTitle"/>
    <w:rsid w:val="00C878AB"/>
    <w:rPr>
      <w:b/>
      <w:sz w:val="22"/>
      <w:szCs w:val="22"/>
      <w:lang w:val="en-GB"/>
    </w:rPr>
  </w:style>
  <w:style w:type="paragraph" w:customStyle="1" w:styleId="Tabletitle">
    <w:name w:val="Table title"/>
    <w:basedOn w:val="ListParagraph"/>
    <w:link w:val="TabletitleChar"/>
    <w:qFormat/>
    <w:rsid w:val="00426C8C"/>
    <w:pPr>
      <w:numPr>
        <w:numId w:val="6"/>
      </w:numPr>
      <w:jc w:val="center"/>
    </w:pPr>
    <w:rPr>
      <w:b/>
      <w:bCs/>
      <w:lang w:val="fr-CH"/>
    </w:rPr>
  </w:style>
  <w:style w:type="character" w:customStyle="1" w:styleId="TabletitleChar">
    <w:name w:val="Table title Char"/>
    <w:basedOn w:val="ListParagraphChar"/>
    <w:link w:val="Tabletitle"/>
    <w:rsid w:val="00426C8C"/>
    <w:rPr>
      <w:b/>
      <w:bCs/>
      <w:sz w:val="22"/>
      <w:szCs w:val="22"/>
      <w:lang w:val="fr-CH"/>
    </w:rPr>
  </w:style>
  <w:style w:type="character" w:customStyle="1" w:styleId="NichtaufgelsteErwhnung1">
    <w:name w:val="Nicht aufgelöste Erwähnung1"/>
    <w:basedOn w:val="DefaultParagraphFont"/>
    <w:uiPriority w:val="99"/>
    <w:semiHidden/>
    <w:unhideWhenUsed/>
    <w:rsid w:val="004D3DEB"/>
    <w:rPr>
      <w:color w:val="605E5C"/>
      <w:shd w:val="clear" w:color="auto" w:fill="E1DFDD"/>
    </w:rPr>
  </w:style>
  <w:style w:type="paragraph" w:styleId="FootnoteText">
    <w:name w:val="footnote text"/>
    <w:basedOn w:val="Normal"/>
    <w:link w:val="FootnoteTextChar"/>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ootnoteTextChar">
    <w:name w:val="Footnote Text Char"/>
    <w:basedOn w:val="DefaultParagraphFont"/>
    <w:link w:val="FootnoteText"/>
    <w:semiHidden/>
    <w:rsid w:val="00FC68DB"/>
    <w:rPr>
      <w:rFonts w:ascii="Calibri" w:eastAsia="Times New Roman" w:hAnsi="Calibri"/>
      <w:lang w:eastAsia="x-none"/>
    </w:rPr>
  </w:style>
  <w:style w:type="character" w:styleId="FootnoteReference">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ListBullet">
    <w:name w:val="List Bullet"/>
    <w:basedOn w:val="Normal"/>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ListBullet2">
    <w:name w:val="List Bullet 2"/>
    <w:basedOn w:val="Normal"/>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ListBullet3">
    <w:name w:val="List Bullet 3"/>
    <w:basedOn w:val="Normal"/>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Normal"/>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Bibliography">
    <w:name w:val="Bibliography"/>
    <w:basedOn w:val="Normal"/>
    <w:link w:val="BibliographyChar"/>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BibliographyChar">
    <w:name w:val="Bibliography Char"/>
    <w:link w:val="Bibliography"/>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Strong">
    <w:name w:val="Strong"/>
    <w:uiPriority w:val="22"/>
    <w:qFormat/>
    <w:rsid w:val="00FC68DB"/>
    <w:rPr>
      <w:b/>
      <w:bCs/>
    </w:rPr>
  </w:style>
  <w:style w:type="paragraph" w:customStyle="1" w:styleId="Imported">
    <w:name w:val="Imported"/>
    <w:basedOn w:val="Normal"/>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TableNormal"/>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PageNumber">
    <w:name w:val="page number"/>
    <w:basedOn w:val="DefaultParagraphFont"/>
    <w:rsid w:val="00FC68DB"/>
  </w:style>
  <w:style w:type="paragraph" w:customStyle="1" w:styleId="Important">
    <w:name w:val="Important"/>
    <w:basedOn w:val="Normal"/>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cumentMap">
    <w:name w:val="Document Map"/>
    <w:basedOn w:val="Normal"/>
    <w:link w:val="DocumentMapChar"/>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cumentMapChar">
    <w:name w:val="Document Map Char"/>
    <w:basedOn w:val="DefaultParagraphFont"/>
    <w:link w:val="DocumentMap"/>
    <w:semiHidden/>
    <w:rsid w:val="00FC68DB"/>
    <w:rPr>
      <w:rFonts w:ascii="Tahoma" w:eastAsia="Times New Roman" w:hAnsi="Tahoma" w:cs="Tahoma"/>
      <w:shd w:val="clear" w:color="auto" w:fill="000080"/>
      <w:lang w:eastAsia="de-DE"/>
    </w:rPr>
  </w:style>
  <w:style w:type="paragraph" w:customStyle="1" w:styleId="XMLCode">
    <w:name w:val="XML Code"/>
    <w:basedOn w:val="Normal"/>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TOC4">
    <w:name w:val="toc 4"/>
    <w:basedOn w:val="Normal"/>
    <w:next w:val="Normal"/>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TOC5">
    <w:name w:val="toc 5"/>
    <w:basedOn w:val="Normal"/>
    <w:next w:val="Normal"/>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TOC6">
    <w:name w:val="toc 6"/>
    <w:basedOn w:val="Normal"/>
    <w:next w:val="Normal"/>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TOC7">
    <w:name w:val="toc 7"/>
    <w:basedOn w:val="Normal"/>
    <w:next w:val="Normal"/>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TOC8">
    <w:name w:val="toc 8"/>
    <w:basedOn w:val="Normal"/>
    <w:next w:val="Normal"/>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TOC9">
    <w:name w:val="toc 9"/>
    <w:basedOn w:val="Normal"/>
    <w:next w:val="Normal"/>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CommentReference">
    <w:name w:val="annotation reference"/>
    <w:rsid w:val="00FC68DB"/>
    <w:rPr>
      <w:sz w:val="16"/>
      <w:szCs w:val="16"/>
    </w:rPr>
  </w:style>
  <w:style w:type="paragraph" w:styleId="CommentText">
    <w:name w:val="annotation text"/>
    <w:basedOn w:val="Normal"/>
    <w:link w:val="CommentTextChar"/>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CommentTextChar">
    <w:name w:val="Comment Text Char"/>
    <w:basedOn w:val="DefaultParagraphFont"/>
    <w:link w:val="CommentText"/>
    <w:rsid w:val="00FC68DB"/>
    <w:rPr>
      <w:rFonts w:ascii="Calibri" w:eastAsia="Times New Roman" w:hAnsi="Calibri"/>
      <w:lang w:eastAsia="x-none"/>
    </w:rPr>
  </w:style>
  <w:style w:type="paragraph" w:styleId="CommentSubject">
    <w:name w:val="annotation subject"/>
    <w:basedOn w:val="CommentText"/>
    <w:next w:val="CommentText"/>
    <w:link w:val="CommentSubjectChar"/>
    <w:rsid w:val="00FC68DB"/>
    <w:rPr>
      <w:b/>
      <w:bCs/>
    </w:rPr>
  </w:style>
  <w:style w:type="character" w:customStyle="1" w:styleId="CommentSubjectChar">
    <w:name w:val="Comment Subject Char"/>
    <w:basedOn w:val="CommentTextChar"/>
    <w:link w:val="CommentSubject"/>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Bibliography"/>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TOCHeading">
    <w:name w:val="TOC Heading"/>
    <w:basedOn w:val="Heading1"/>
    <w:next w:val="Normal"/>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Normal"/>
    <w:qFormat/>
    <w:rsid w:val="00FC68DB"/>
    <w:pPr>
      <w:tabs>
        <w:tab w:val="clear" w:pos="403"/>
      </w:tabs>
      <w:spacing w:line="240" w:lineRule="auto"/>
      <w:jc w:val="left"/>
    </w:pPr>
    <w:rPr>
      <w:rFonts w:ascii="Calibri" w:eastAsia="Times New Roman" w:hAnsi="Calibri"/>
      <w:szCs w:val="24"/>
      <w:lang w:val="en-US" w:eastAsia="de-DE"/>
    </w:rPr>
  </w:style>
  <w:style w:type="paragraph" w:styleId="HTMLPreformatted">
    <w:name w:val="HTML Preformatted"/>
    <w:basedOn w:val="Normal"/>
    <w:link w:val="HTMLPreformattedChar"/>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PreformattedChar">
    <w:name w:val="HTML Preformatted Char"/>
    <w:basedOn w:val="DefaultParagraphFont"/>
    <w:link w:val="HTMLPreformatted"/>
    <w:uiPriority w:val="99"/>
    <w:rsid w:val="00FC68DB"/>
    <w:rPr>
      <w:rFonts w:ascii="Courier New" w:eastAsia="Times New Roman" w:hAnsi="Courier New"/>
      <w:lang w:val="x-none" w:eastAsia="x-none"/>
    </w:rPr>
  </w:style>
  <w:style w:type="character" w:customStyle="1" w:styleId="atn">
    <w:name w:val="atn"/>
    <w:rsid w:val="00FC68DB"/>
  </w:style>
  <w:style w:type="paragraph" w:styleId="TableofFigures">
    <w:name w:val="table of figures"/>
    <w:basedOn w:val="TOC1"/>
    <w:next w:val="Normal"/>
    <w:uiPriority w:val="99"/>
    <w:rsid w:val="00FC68DB"/>
    <w:pPr>
      <w:tabs>
        <w:tab w:val="clear" w:pos="403"/>
      </w:tabs>
      <w:spacing w:line="240" w:lineRule="auto"/>
    </w:pPr>
    <w:rPr>
      <w:rFonts w:ascii="Calibri" w:eastAsia="Times New Roman" w:hAnsi="Calibri"/>
      <w:szCs w:val="24"/>
      <w:lang w:val="en-US" w:eastAsia="de-DE"/>
    </w:rPr>
  </w:style>
  <w:style w:type="paragraph" w:styleId="EndnoteText">
    <w:name w:val="endnote text"/>
    <w:basedOn w:val="Normal"/>
    <w:link w:val="EndnoteTextChar"/>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TextChar">
    <w:name w:val="Endnote Text Char"/>
    <w:basedOn w:val="DefaultParagraphFont"/>
    <w:link w:val="EndnoteText"/>
    <w:rsid w:val="00FC68DB"/>
    <w:rPr>
      <w:rFonts w:ascii="Calibri" w:eastAsia="Times New Roman" w:hAnsi="Calibri"/>
      <w:lang w:val="x-none" w:eastAsia="de-DE"/>
    </w:rPr>
  </w:style>
  <w:style w:type="character" w:styleId="EndnoteReference">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Heading1"/>
    <w:next w:val="Normal"/>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Heading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TableNormal"/>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PlainText">
    <w:name w:val="Plain Text"/>
    <w:basedOn w:val="Normal"/>
    <w:link w:val="PlainTextChar"/>
    <w:uiPriority w:val="99"/>
    <w:unhideWhenUsed/>
    <w:rsid w:val="00FC68DB"/>
    <w:pPr>
      <w:tabs>
        <w:tab w:val="clear" w:pos="403"/>
      </w:tabs>
      <w:spacing w:after="0" w:line="240" w:lineRule="auto"/>
      <w:jc w:val="left"/>
    </w:pPr>
    <w:rPr>
      <w:rFonts w:ascii="Calibri" w:hAnsi="Calibri"/>
      <w:szCs w:val="21"/>
      <w:lang w:val="x-none"/>
    </w:rPr>
  </w:style>
  <w:style w:type="character" w:customStyle="1" w:styleId="PlainTextChar">
    <w:name w:val="Plain Text Char"/>
    <w:basedOn w:val="DefaultParagraphFont"/>
    <w:link w:val="PlainText"/>
    <w:uiPriority w:val="99"/>
    <w:rsid w:val="00FC68DB"/>
    <w:rPr>
      <w:rFonts w:ascii="Calibri" w:hAnsi="Calibri"/>
      <w:sz w:val="22"/>
      <w:szCs w:val="21"/>
      <w:lang w:val="x-none"/>
    </w:rPr>
  </w:style>
  <w:style w:type="character" w:customStyle="1" w:styleId="hps">
    <w:name w:val="hps"/>
    <w:basedOn w:val="DefaultParagraphFont"/>
    <w:rsid w:val="00FC68DB"/>
  </w:style>
  <w:style w:type="character" w:styleId="Emphasis">
    <w:name w:val="Emphasis"/>
    <w:basedOn w:val="DefaultParagraphFont"/>
    <w:uiPriority w:val="20"/>
    <w:qFormat/>
    <w:rsid w:val="00FC68DB"/>
    <w:rPr>
      <w:i/>
      <w:iCs/>
    </w:rPr>
  </w:style>
  <w:style w:type="paragraph" w:customStyle="1" w:styleId="elementdeftype">
    <w:name w:val="element def type"/>
    <w:basedOn w:val="Normal"/>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DefaultParagraphFon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DefaultParagraphFont"/>
    <w:rsid w:val="00FC68DB"/>
  </w:style>
  <w:style w:type="character" w:customStyle="1" w:styleId="NichtaufgelsteErwhnung10">
    <w:name w:val="Nicht aufgelöste Erwähnung1"/>
    <w:basedOn w:val="DefaultParagraphFont"/>
    <w:uiPriority w:val="99"/>
    <w:semiHidden/>
    <w:unhideWhenUsed/>
    <w:rsid w:val="00FC68DB"/>
    <w:rPr>
      <w:color w:val="605E5C"/>
      <w:shd w:val="clear" w:color="auto" w:fill="E1DFDD"/>
    </w:rPr>
  </w:style>
  <w:style w:type="character" w:customStyle="1" w:styleId="NichtaufgelsteErwhnung2">
    <w:name w:val="Nicht aufgelöste Erwähnung2"/>
    <w:basedOn w:val="DefaultParagraphFont"/>
    <w:uiPriority w:val="99"/>
    <w:semiHidden/>
    <w:unhideWhenUsed/>
    <w:rsid w:val="00FC68DB"/>
    <w:rPr>
      <w:color w:val="605E5C"/>
      <w:shd w:val="clear" w:color="auto" w:fill="E1DFDD"/>
    </w:rPr>
  </w:style>
  <w:style w:type="character" w:customStyle="1" w:styleId="NichtaufgelsteErwhnung3">
    <w:name w:val="Nicht aufgelöste Erwähnung3"/>
    <w:basedOn w:val="DefaultParagraphFont"/>
    <w:uiPriority w:val="99"/>
    <w:semiHidden/>
    <w:unhideWhenUsed/>
    <w:rsid w:val="00FC68DB"/>
    <w:rPr>
      <w:color w:val="605E5C"/>
      <w:shd w:val="clear" w:color="auto" w:fill="E1DFDD"/>
    </w:rPr>
  </w:style>
  <w:style w:type="character" w:customStyle="1" w:styleId="NichtaufgelsteErwhnung4">
    <w:name w:val="Nicht aufgelöste Erwähnung4"/>
    <w:basedOn w:val="DefaultParagraphFont"/>
    <w:uiPriority w:val="99"/>
    <w:semiHidden/>
    <w:unhideWhenUsed/>
    <w:rsid w:val="00FC68DB"/>
    <w:rPr>
      <w:color w:val="605E5C"/>
      <w:shd w:val="clear" w:color="auto" w:fill="E1DFDD"/>
    </w:rPr>
  </w:style>
  <w:style w:type="character" w:styleId="HTMLCode">
    <w:name w:val="HTML Code"/>
    <w:basedOn w:val="DefaultParagraphFon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DefaultParagraphFont"/>
    <w:uiPriority w:val="99"/>
    <w:semiHidden/>
    <w:unhideWhenUsed/>
    <w:rsid w:val="00FC68DB"/>
    <w:rPr>
      <w:color w:val="605E5C"/>
      <w:shd w:val="clear" w:color="auto" w:fill="E1DFDD"/>
    </w:rPr>
  </w:style>
  <w:style w:type="character" w:customStyle="1" w:styleId="NichtaufgelsteErwhnung6">
    <w:name w:val="Nicht aufgelöste Erwähnung6"/>
    <w:basedOn w:val="DefaultParagraphFont"/>
    <w:uiPriority w:val="99"/>
    <w:semiHidden/>
    <w:unhideWhenUsed/>
    <w:rsid w:val="00FC68DB"/>
    <w:rPr>
      <w:color w:val="605E5C"/>
      <w:shd w:val="clear" w:color="auto" w:fill="E1DFDD"/>
    </w:rPr>
  </w:style>
  <w:style w:type="character" w:customStyle="1" w:styleId="NichtaufgelsteErwhnung7">
    <w:name w:val="Nicht aufgelöste Erwähnung7"/>
    <w:basedOn w:val="DefaultParagraphFont"/>
    <w:uiPriority w:val="99"/>
    <w:semiHidden/>
    <w:unhideWhenUsed/>
    <w:rsid w:val="00FC68DB"/>
    <w:rPr>
      <w:color w:val="605E5C"/>
      <w:shd w:val="clear" w:color="auto" w:fill="E1DFDD"/>
    </w:rPr>
  </w:style>
  <w:style w:type="paragraph" w:styleId="Revision">
    <w:name w:val="Revision"/>
    <w:hidden/>
    <w:uiPriority w:val="99"/>
    <w:semiHidden/>
    <w:rsid w:val="008D5FCC"/>
    <w:rPr>
      <w:sz w:val="22"/>
      <w:szCs w:val="22"/>
      <w:lang w:val="en-GB"/>
    </w:rPr>
  </w:style>
  <w:style w:type="character" w:customStyle="1" w:styleId="js-issue-title">
    <w:name w:val="js-issue-title"/>
    <w:basedOn w:val="DefaultParagraphFont"/>
    <w:rsid w:val="003167A5"/>
  </w:style>
  <w:style w:type="character" w:customStyle="1" w:styleId="NichtaufgelsteErwhnung8">
    <w:name w:val="Nicht aufgelöste Erwähnung8"/>
    <w:basedOn w:val="DefaultParagraphFont"/>
    <w:uiPriority w:val="99"/>
    <w:semiHidden/>
    <w:unhideWhenUsed/>
    <w:rsid w:val="00BA6895"/>
    <w:rPr>
      <w:color w:val="605E5C"/>
      <w:shd w:val="clear" w:color="auto" w:fill="E1DFDD"/>
    </w:rPr>
  </w:style>
  <w:style w:type="character" w:customStyle="1" w:styleId="UnresolvedMention">
    <w:name w:val="Unresolved Mention"/>
    <w:basedOn w:val="DefaultParagraphFon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stanleyengineeredfastening.com" TargetMode="External"/><Relationship Id="rId2" Type="http://schemas.openxmlformats.org/officeDocument/2006/relationships/hyperlink" Target="https://www.stanleyengineeredfastening.com" TargetMode="External"/><Relationship Id="rId1" Type="http://schemas.openxmlformats.org/officeDocument/2006/relationships/hyperlink" Target="https://bylerrivet.com/wp-content/uploads/2020/03/Gesipa-Rivet-Brochure-Feb-2011.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www.emersonindustrial.com/en-US/documentcenter/BransonUltrasonics/Plastic%20Joining/Non-Ultrasonics/Thermal%20Staking%20Design%20Guide%20pgs.pdf" TargetMode="External"/><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https://www.iso.org/obp" TargetMode="External"/><Relationship Id="rId63" Type="http://schemas.openxmlformats.org/officeDocument/2006/relationships/image" Target="media/image15.png"/><Relationship Id="rId84" Type="http://schemas.openxmlformats.org/officeDocument/2006/relationships/hyperlink" Target="https://patents.google.com/patent/EP0967044A2" TargetMode="External"/><Relationship Id="rId138" Type="http://schemas.openxmlformats.org/officeDocument/2006/relationships/image" Target="media/image71.jpeg"/><Relationship Id="rId159" Type="http://schemas.openxmlformats.org/officeDocument/2006/relationships/image" Target="media/image92.png"/><Relationship Id="rId170" Type="http://schemas.openxmlformats.org/officeDocument/2006/relationships/oleObject" Target="embeddings/oleObject3.bin"/><Relationship Id="rId191" Type="http://schemas.openxmlformats.org/officeDocument/2006/relationships/oleObject" Target="embeddings/oleObject7.bin"/><Relationship Id="rId205" Type="http://schemas.openxmlformats.org/officeDocument/2006/relationships/image" Target="media/image128.png"/><Relationship Id="rId107" Type="http://schemas.openxmlformats.org/officeDocument/2006/relationships/image" Target="media/image48.jpeg"/><Relationship Id="rId11" Type="http://schemas.openxmlformats.org/officeDocument/2006/relationships/endnotes" Target="endnotes.xml"/><Relationship Id="rId32" Type="http://schemas.openxmlformats.org/officeDocument/2006/relationships/hyperlink" Target="file:///C:\Franke\Kunden\VDA-AK_25\xMCF_at_GitHub\createXSDforxMCF\V3.1.1\xMCF_V3.1.1_PAS.docx" TargetMode="External"/><Relationship Id="rId53" Type="http://schemas.openxmlformats.org/officeDocument/2006/relationships/image" Target="media/image7.png"/><Relationship Id="rId74" Type="http://schemas.openxmlformats.org/officeDocument/2006/relationships/image" Target="media/image25.png"/><Relationship Id="rId128" Type="http://schemas.openxmlformats.org/officeDocument/2006/relationships/hyperlink" Target="http://www.boellhoff.de/files/jpg2/RIVTAC-Alu-Hybrid-low.jpg" TargetMode="External"/><Relationship Id="rId149" Type="http://schemas.openxmlformats.org/officeDocument/2006/relationships/image" Target="media/image82.png"/><Relationship Id="rId5" Type="http://schemas.openxmlformats.org/officeDocument/2006/relationships/numbering" Target="numbering.xml"/><Relationship Id="rId95" Type="http://schemas.openxmlformats.org/officeDocument/2006/relationships/hyperlink" Target="http://creativecommons.org/licenses/by-sa/3.0/deed.en" TargetMode="External"/><Relationship Id="rId160" Type="http://schemas.openxmlformats.org/officeDocument/2006/relationships/image" Target="media/image93.png"/><Relationship Id="rId181" Type="http://schemas.openxmlformats.org/officeDocument/2006/relationships/oleObject" Target="embeddings/oleObject5.bin"/><Relationship Id="rId216" Type="http://schemas.openxmlformats.org/officeDocument/2006/relationships/hyperlink" Target="https://www.vda.de/de/services/Publikationen/fat-schriftenreihe-286.html" TargetMode="External"/><Relationship Id="rId22" Type="http://schemas.openxmlformats.org/officeDocument/2006/relationships/hyperlink" Target="file:///C:\Franke\Kunden\VDA-AK_25\xMCF_at_GitHub\createXSDforxMCF\V3.1.1\xMCF_V3.1.1_PAS.docx" TargetMode="External"/><Relationship Id="rId43" Type="http://schemas.openxmlformats.org/officeDocument/2006/relationships/hyperlink" Target="https://www.electropedia.org/" TargetMode="External"/><Relationship Id="rId64" Type="http://schemas.openxmlformats.org/officeDocument/2006/relationships/image" Target="media/image16.png"/><Relationship Id="rId118" Type="http://schemas.openxmlformats.org/officeDocument/2006/relationships/hyperlink" Target="https://upload.wikimedia.org/wikipedia/commons/0/03/Hairpin_clip.png" TargetMode="External"/><Relationship Id="rId139" Type="http://schemas.openxmlformats.org/officeDocument/2006/relationships/image" Target="media/image72.jpeg"/><Relationship Id="rId85" Type="http://schemas.openxmlformats.org/officeDocument/2006/relationships/image" Target="media/image35.png"/><Relationship Id="rId150" Type="http://schemas.openxmlformats.org/officeDocument/2006/relationships/image" Target="media/image83.png"/><Relationship Id="rId171" Type="http://schemas.openxmlformats.org/officeDocument/2006/relationships/image" Target="media/image102.png"/><Relationship Id="rId192" Type="http://schemas.openxmlformats.org/officeDocument/2006/relationships/image" Target="media/image117.png"/><Relationship Id="rId206" Type="http://schemas.openxmlformats.org/officeDocument/2006/relationships/image" Target="media/image129.png"/><Relationship Id="rId12" Type="http://schemas.openxmlformats.org/officeDocument/2006/relationships/header" Target="header1.xml"/><Relationship Id="rId33" Type="http://schemas.openxmlformats.org/officeDocument/2006/relationships/hyperlink" Target="file:///C:\Franke\Kunden\VDA-AK_25\xMCF_at_GitHub\createXSDforxMCF\V3.1.1\xMCF_V3.1.1_PAS.docx" TargetMode="External"/><Relationship Id="rId108" Type="http://schemas.openxmlformats.org/officeDocument/2006/relationships/image" Target="media/image49.png"/><Relationship Id="rId129" Type="http://schemas.openxmlformats.org/officeDocument/2006/relationships/image" Target="media/image64.png"/><Relationship Id="rId54" Type="http://schemas.openxmlformats.org/officeDocument/2006/relationships/image" Target="media/image8.png"/><Relationship Id="rId75" Type="http://schemas.openxmlformats.org/officeDocument/2006/relationships/image" Target="media/image26.png"/><Relationship Id="rId96" Type="http://schemas.openxmlformats.org/officeDocument/2006/relationships/image" Target="media/image41.png"/><Relationship Id="rId140" Type="http://schemas.openxmlformats.org/officeDocument/2006/relationships/image" Target="media/image73.JPG"/><Relationship Id="rId161" Type="http://schemas.openxmlformats.org/officeDocument/2006/relationships/image" Target="media/image94.png"/><Relationship Id="rId182" Type="http://schemas.openxmlformats.org/officeDocument/2006/relationships/image" Target="media/image111.png"/><Relationship Id="rId217" Type="http://schemas.openxmlformats.org/officeDocument/2006/relationships/hyperlink" Target="https://www.vda.de/en/services/Publications/Publication.~1654~.html" TargetMode="External"/><Relationship Id="rId6" Type="http://schemas.openxmlformats.org/officeDocument/2006/relationships/styles" Target="styles.xml"/><Relationship Id="rId23" Type="http://schemas.openxmlformats.org/officeDocument/2006/relationships/hyperlink" Target="file:///C:\Franke\Kunden\VDA-AK_25\xMCF_at_GitHub\createXSDforxMCF\V3.1.1\xMCF_V3.1.1_PAS.docx" TargetMode="External"/><Relationship Id="rId119" Type="http://schemas.openxmlformats.org/officeDocument/2006/relationships/image" Target="media/image57.png"/><Relationship Id="rId44" Type="http://schemas.openxmlformats.org/officeDocument/2006/relationships/image" Target="media/image1.png"/><Relationship Id="rId65" Type="http://schemas.openxmlformats.org/officeDocument/2006/relationships/image" Target="media/image17.png"/><Relationship Id="rId86" Type="http://schemas.openxmlformats.org/officeDocument/2006/relationships/image" Target="media/image36.png"/><Relationship Id="rId130" Type="http://schemas.microsoft.com/office/2007/relationships/hdphoto" Target="media/hdphoto1.wdp"/><Relationship Id="rId151" Type="http://schemas.openxmlformats.org/officeDocument/2006/relationships/image" Target="media/image84.png"/><Relationship Id="rId172" Type="http://schemas.openxmlformats.org/officeDocument/2006/relationships/image" Target="media/image103.png"/><Relationship Id="rId193" Type="http://schemas.openxmlformats.org/officeDocument/2006/relationships/image" Target="media/image118.png"/><Relationship Id="rId207" Type="http://schemas.openxmlformats.org/officeDocument/2006/relationships/image" Target="media/image130.png"/><Relationship Id="rId13" Type="http://schemas.openxmlformats.org/officeDocument/2006/relationships/footer" Target="footer1.xml"/><Relationship Id="rId109" Type="http://schemas.openxmlformats.org/officeDocument/2006/relationships/hyperlink" Target="http://www.ejot-avdel.se/sites/default/files/product/files/Brochure_EJOT_FDS_en.pdf" TargetMode="External"/><Relationship Id="rId34" Type="http://schemas.openxmlformats.org/officeDocument/2006/relationships/hyperlink" Target="https://www.iso.org/directives-and-policies.html" TargetMode="External"/><Relationship Id="rId55" Type="http://schemas.openxmlformats.org/officeDocument/2006/relationships/image" Target="media/image9.png"/><Relationship Id="rId76" Type="http://schemas.openxmlformats.org/officeDocument/2006/relationships/image" Target="media/image27.png"/><Relationship Id="rId97" Type="http://schemas.openxmlformats.org/officeDocument/2006/relationships/image" Target="media/image42.png"/><Relationship Id="rId120" Type="http://schemas.openxmlformats.org/officeDocument/2006/relationships/hyperlink" Target="http://en.wikipedia.org/wiki/File:Hairpin_clip.png" TargetMode="External"/><Relationship Id="rId141" Type="http://schemas.openxmlformats.org/officeDocument/2006/relationships/image" Target="media/image74.png"/><Relationship Id="rId7" Type="http://schemas.microsoft.com/office/2007/relationships/stylesWithEffects" Target="stylesWithEffects.xml"/><Relationship Id="rId162" Type="http://schemas.openxmlformats.org/officeDocument/2006/relationships/image" Target="media/image95.png"/><Relationship Id="rId183" Type="http://schemas.openxmlformats.org/officeDocument/2006/relationships/image" Target="media/image112.png"/><Relationship Id="rId218" Type="http://schemas.openxmlformats.org/officeDocument/2006/relationships/footer" Target="footer5.xml"/><Relationship Id="rId24" Type="http://schemas.openxmlformats.org/officeDocument/2006/relationships/hyperlink" Target="file:///C:\Franke\Kunden\VDA-AK_25\xMCF_at_GitHub\createXSDforxMCF\V3.1.1\xMCF_V3.1.1_PAS.docx" TargetMode="External"/><Relationship Id="rId45" Type="http://schemas.openxmlformats.org/officeDocument/2006/relationships/comments" Target="comments.xml"/><Relationship Id="rId66" Type="http://schemas.openxmlformats.org/officeDocument/2006/relationships/image" Target="media/image18.png"/><Relationship Id="rId87" Type="http://schemas.openxmlformats.org/officeDocument/2006/relationships/image" Target="media/image37.png"/><Relationship Id="rId110" Type="http://schemas.openxmlformats.org/officeDocument/2006/relationships/image" Target="media/image50.png"/><Relationship Id="rId131" Type="http://schemas.openxmlformats.org/officeDocument/2006/relationships/hyperlink" Target="http://www.boellhoff.de" TargetMode="External"/><Relationship Id="rId152" Type="http://schemas.openxmlformats.org/officeDocument/2006/relationships/image" Target="media/image85.emf"/><Relationship Id="rId173" Type="http://schemas.openxmlformats.org/officeDocument/2006/relationships/image" Target="media/image104.png"/><Relationship Id="rId194" Type="http://schemas.openxmlformats.org/officeDocument/2006/relationships/oleObject" Target="embeddings/oleObject8.bin"/><Relationship Id="rId208" Type="http://schemas.openxmlformats.org/officeDocument/2006/relationships/image" Target="media/image131.png"/><Relationship Id="rId14" Type="http://schemas.openxmlformats.org/officeDocument/2006/relationships/footer" Target="footer2.xml"/><Relationship Id="rId35" Type="http://schemas.openxmlformats.org/officeDocument/2006/relationships/hyperlink" Target="https://www.iso.org/iso-standards-and-patents.html" TargetMode="External"/><Relationship Id="rId56" Type="http://schemas.openxmlformats.org/officeDocument/2006/relationships/image" Target="media/image10.png"/><Relationship Id="rId77" Type="http://schemas.openxmlformats.org/officeDocument/2006/relationships/image" Target="media/image28.png"/><Relationship Id="rId100" Type="http://schemas.openxmlformats.org/officeDocument/2006/relationships/image" Target="media/image43.png"/><Relationship Id="rId8" Type="http://schemas.openxmlformats.org/officeDocument/2006/relationships/settings" Target="settings.xml"/><Relationship Id="rId51" Type="http://schemas.openxmlformats.org/officeDocument/2006/relationships/image" Target="media/image6.png"/><Relationship Id="rId72" Type="http://schemas.openxmlformats.org/officeDocument/2006/relationships/image" Target="media/image23.png"/><Relationship Id="rId93" Type="http://schemas.openxmlformats.org/officeDocument/2006/relationships/hyperlink" Target="http://commons.wikimedia.org/wiki/File:Screw_head_types.svg" TargetMode="External"/><Relationship Id="rId98" Type="http://schemas.openxmlformats.org/officeDocument/2006/relationships/hyperlink" Target="http://upload.wikimedia.org/wikipedia/commons/0/00/Lead_and_pitch.png" TargetMode="External"/><Relationship Id="rId121" Type="http://schemas.openxmlformats.org/officeDocument/2006/relationships/image" Target="media/image58.png"/><Relationship Id="rId142" Type="http://schemas.openxmlformats.org/officeDocument/2006/relationships/image" Target="media/image75.png"/><Relationship Id="rId163" Type="http://schemas.openxmlformats.org/officeDocument/2006/relationships/image" Target="media/image96.png"/><Relationship Id="rId184" Type="http://schemas.openxmlformats.org/officeDocument/2006/relationships/image" Target="media/image113.png"/><Relationship Id="rId219" Type="http://schemas.openxmlformats.org/officeDocument/2006/relationships/footer" Target="footer6.xml"/><Relationship Id="rId3" Type="http://schemas.openxmlformats.org/officeDocument/2006/relationships/customXml" Target="../customXml/item3.xml"/><Relationship Id="rId214" Type="http://schemas.openxmlformats.org/officeDocument/2006/relationships/hyperlink" Target="https://www.vda.de/de/services/Publikationen/fatxml-format-version-v1.2.html" TargetMode="External"/><Relationship Id="rId25" Type="http://schemas.openxmlformats.org/officeDocument/2006/relationships/hyperlink" Target="file:///C:\Franke\Kunden\VDA-AK_25\xMCF_at_GitHub\createXSDforxMCF\V3.1.1\xMCF_V3.1.1_PAS.docx" TargetMode="External"/><Relationship Id="rId46" Type="http://schemas.openxmlformats.org/officeDocument/2006/relationships/image" Target="media/image2.png"/><Relationship Id="rId67" Type="http://schemas.openxmlformats.org/officeDocument/2006/relationships/hyperlink" Target="http://www.google.com/patents/US7810231" TargetMode="External"/><Relationship Id="rId116" Type="http://schemas.openxmlformats.org/officeDocument/2006/relationships/image" Target="media/image56.png"/><Relationship Id="rId137" Type="http://schemas.openxmlformats.org/officeDocument/2006/relationships/image" Target="media/image70.jpeg"/><Relationship Id="rId158" Type="http://schemas.openxmlformats.org/officeDocument/2006/relationships/image" Target="media/image91.pn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footer" Target="footer4.xml"/><Relationship Id="rId62" Type="http://schemas.openxmlformats.org/officeDocument/2006/relationships/image" Target="media/image14.png"/><Relationship Id="rId83" Type="http://schemas.openxmlformats.org/officeDocument/2006/relationships/image" Target="media/image34.png"/><Relationship Id="rId88" Type="http://schemas.openxmlformats.org/officeDocument/2006/relationships/hyperlink" Target="https://en.wikipedia.org/wiki/Nut_(hardware)" TargetMode="External"/><Relationship Id="rId111" Type="http://schemas.openxmlformats.org/officeDocument/2006/relationships/image" Target="media/image51.png"/><Relationship Id="rId132" Type="http://schemas.openxmlformats.org/officeDocument/2006/relationships/image" Target="media/image65.jpeg"/><Relationship Id="rId153" Type="http://schemas.openxmlformats.org/officeDocument/2006/relationships/image" Target="media/image86.png"/><Relationship Id="rId174" Type="http://schemas.openxmlformats.org/officeDocument/2006/relationships/image" Target="media/image105.png"/><Relationship Id="rId179" Type="http://schemas.openxmlformats.org/officeDocument/2006/relationships/image" Target="media/image109.png"/><Relationship Id="rId195" Type="http://schemas.openxmlformats.org/officeDocument/2006/relationships/image" Target="media/image119.png"/><Relationship Id="rId209" Type="http://schemas.openxmlformats.org/officeDocument/2006/relationships/image" Target="media/image132.png"/><Relationship Id="rId190" Type="http://schemas.openxmlformats.org/officeDocument/2006/relationships/image" Target="media/image116.png"/><Relationship Id="rId204" Type="http://schemas.openxmlformats.org/officeDocument/2006/relationships/image" Target="media/image127.png"/><Relationship Id="rId220" Type="http://schemas.openxmlformats.org/officeDocument/2006/relationships/fontTable" Target="fontTable.xml"/><Relationship Id="rId225" Type="http://schemas.microsoft.com/office/2011/relationships/people" Target="people.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https://www.iso.org/foreword-supplementary-information.html" TargetMode="External"/><Relationship Id="rId57" Type="http://schemas.openxmlformats.org/officeDocument/2006/relationships/image" Target="media/image11.png"/><Relationship Id="rId106" Type="http://schemas.openxmlformats.org/officeDocument/2006/relationships/hyperlink" Target="http://www.unique-design.co.uk/flow-drilling/" TargetMode="External"/><Relationship Id="rId127" Type="http://schemas.openxmlformats.org/officeDocument/2006/relationships/image" Target="media/image63.jpeg"/><Relationship Id="rId10" Type="http://schemas.openxmlformats.org/officeDocument/2006/relationships/footnotes" Target="footnotes.xml"/><Relationship Id="rId31" Type="http://schemas.openxmlformats.org/officeDocument/2006/relationships/hyperlink" Target="file:///C:\Franke\Kunden\VDA-AK_25\xMCF_at_GitHub\createXSDforxMCF\V3.1.1\xMCF_V3.1.1_PAS.docx" TargetMode="External"/><Relationship Id="rId52" Type="http://schemas.openxmlformats.org/officeDocument/2006/relationships/hyperlink" Target="http://en.wikipedia.org/wiki/ISO_8601" TargetMode="External"/><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hyperlink" Target="http://en.wikipedia.org/wiki/en:Creative_Commons" TargetMode="External"/><Relationship Id="rId99" Type="http://schemas.openxmlformats.org/officeDocument/2006/relationships/hyperlink" Target="https://en.wikipedia.org/wiki/Parameter" TargetMode="External"/><Relationship Id="rId101" Type="http://schemas.openxmlformats.org/officeDocument/2006/relationships/image" Target="media/image44.png"/><Relationship Id="rId122" Type="http://schemas.openxmlformats.org/officeDocument/2006/relationships/hyperlink" Target="http://commons.wikimedia.org/wiki/File:Circlips_interieur.png" TargetMode="External"/><Relationship Id="rId143" Type="http://schemas.openxmlformats.org/officeDocument/2006/relationships/image" Target="media/image76.png"/><Relationship Id="rId148" Type="http://schemas.openxmlformats.org/officeDocument/2006/relationships/image" Target="media/image81.png"/><Relationship Id="rId164" Type="http://schemas.openxmlformats.org/officeDocument/2006/relationships/image" Target="media/image97.png"/><Relationship Id="rId169" Type="http://schemas.openxmlformats.org/officeDocument/2006/relationships/image" Target="media/image101.png"/><Relationship Id="rId185"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10.png"/><Relationship Id="rId210" Type="http://schemas.openxmlformats.org/officeDocument/2006/relationships/image" Target="media/image133.png"/><Relationship Id="rId215" Type="http://schemas.openxmlformats.org/officeDocument/2006/relationships/hyperlink" Target="http://www.vda.de/de/publikationen/publikationen_downloads/index.html" TargetMode="External"/><Relationship Id="rId26" Type="http://schemas.openxmlformats.org/officeDocument/2006/relationships/hyperlink" Target="file:///C:\Franke\Kunden\VDA-AK_25\xMCF_at_GitHub\createXSDforxMCF\V3.1.1\xMCF_V3.1.1_PAS.docx" TargetMode="External"/><Relationship Id="rId47" Type="http://schemas.openxmlformats.org/officeDocument/2006/relationships/image" Target="media/image3.emf"/><Relationship Id="rId68" Type="http://schemas.openxmlformats.org/officeDocument/2006/relationships/image" Target="media/image19.png"/><Relationship Id="rId89" Type="http://schemas.openxmlformats.org/officeDocument/2006/relationships/image" Target="media/image38.png"/><Relationship Id="rId112" Type="http://schemas.openxmlformats.org/officeDocument/2006/relationships/image" Target="media/image52.gif"/><Relationship Id="rId133" Type="http://schemas.openxmlformats.org/officeDocument/2006/relationships/image" Target="media/image66.jpeg"/><Relationship Id="rId154" Type="http://schemas.openxmlformats.org/officeDocument/2006/relationships/image" Target="media/image87.png"/><Relationship Id="rId175" Type="http://schemas.openxmlformats.org/officeDocument/2006/relationships/image" Target="media/image106.png"/><Relationship Id="rId196" Type="http://schemas.openxmlformats.org/officeDocument/2006/relationships/image" Target="media/image120.png"/><Relationship Id="rId200" Type="http://schemas.openxmlformats.org/officeDocument/2006/relationships/image" Target="media/image123.png"/><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theme" Target="theme/theme1.xml"/><Relationship Id="rId37" Type="http://schemas.openxmlformats.org/officeDocument/2006/relationships/hyperlink" Target="https://www.iso.org/members.html" TargetMode="External"/><Relationship Id="rId58" Type="http://schemas.openxmlformats.org/officeDocument/2006/relationships/hyperlink" Target="http://sfsintecusa.com/files/2011/09/Rivet-Brochure-Feb-2011.pdf" TargetMode="External"/><Relationship Id="rId79" Type="http://schemas.openxmlformats.org/officeDocument/2006/relationships/image" Target="media/image30.png"/><Relationship Id="rId102" Type="http://schemas.openxmlformats.org/officeDocument/2006/relationships/image" Target="media/image45.png"/><Relationship Id="rId123" Type="http://schemas.openxmlformats.org/officeDocument/2006/relationships/image" Target="media/image59.png"/><Relationship Id="rId144" Type="http://schemas.openxmlformats.org/officeDocument/2006/relationships/image" Target="media/image77.png"/><Relationship Id="rId90" Type="http://schemas.openxmlformats.org/officeDocument/2006/relationships/image" Target="media/image39.png"/><Relationship Id="rId165" Type="http://schemas.openxmlformats.org/officeDocument/2006/relationships/image" Target="media/image98.png"/><Relationship Id="rId186" Type="http://schemas.openxmlformats.org/officeDocument/2006/relationships/image" Target="media/image114.png"/><Relationship Id="rId211" Type="http://schemas.openxmlformats.org/officeDocument/2006/relationships/image" Target="media/image134.png"/><Relationship Id="rId27" Type="http://schemas.openxmlformats.org/officeDocument/2006/relationships/hyperlink" Target="file:///C:\Franke\Kunden\VDA-AK_25\xMCF_at_GitHub\createXSDforxMCF\V3.1.1\xMCF_V3.1.1_PAS.docx" TargetMode="External"/><Relationship Id="rId48" Type="http://schemas.openxmlformats.org/officeDocument/2006/relationships/oleObject" Target="embeddings/oleObject1.bin"/><Relationship Id="rId69" Type="http://schemas.openxmlformats.org/officeDocument/2006/relationships/image" Target="media/image20.png"/><Relationship Id="rId113" Type="http://schemas.openxmlformats.org/officeDocument/2006/relationships/image" Target="media/image53.png"/><Relationship Id="rId134" Type="http://schemas.openxmlformats.org/officeDocument/2006/relationships/image" Target="media/image67.jpeg"/><Relationship Id="rId80" Type="http://schemas.openxmlformats.org/officeDocument/2006/relationships/image" Target="media/image31.png"/><Relationship Id="rId155" Type="http://schemas.openxmlformats.org/officeDocument/2006/relationships/image" Target="media/image88.png"/><Relationship Id="rId176" Type="http://schemas.openxmlformats.org/officeDocument/2006/relationships/image" Target="media/image107.png"/><Relationship Id="rId197" Type="http://schemas.openxmlformats.org/officeDocument/2006/relationships/oleObject" Target="embeddings/oleObject9.bin"/><Relationship Id="rId201" Type="http://schemas.openxmlformats.org/officeDocument/2006/relationships/image" Target="media/image124.png"/><Relationship Id="rId222" Type="http://schemas.microsoft.com/office/2011/relationships/commentsExtended" Target="commentsExtended.xml"/><Relationship Id="rId17" Type="http://schemas.openxmlformats.org/officeDocument/2006/relationships/hyperlink" Target="file:///C:\Franke\Kunden\VDA-AK_25\xMCF_at_GitHub\createXSDforxMCF\V3.1.1\xMCF_V3.1.1_PAS.docx" TargetMode="External"/><Relationship Id="rId38" Type="http://schemas.openxmlformats.org/officeDocument/2006/relationships/header" Target="header2.xml"/><Relationship Id="rId59" Type="http://schemas.openxmlformats.org/officeDocument/2006/relationships/image" Target="media/image12.gif"/><Relationship Id="rId103" Type="http://schemas.openxmlformats.org/officeDocument/2006/relationships/image" Target="media/image46.png"/><Relationship Id="rId124" Type="http://schemas.openxmlformats.org/officeDocument/2006/relationships/image" Target="media/image60.png"/><Relationship Id="rId70" Type="http://schemas.openxmlformats.org/officeDocument/2006/relationships/image" Target="media/image21.png"/><Relationship Id="rId91" Type="http://schemas.openxmlformats.org/officeDocument/2006/relationships/image" Target="media/image40.png"/><Relationship Id="rId145" Type="http://schemas.openxmlformats.org/officeDocument/2006/relationships/image" Target="media/image78.png"/><Relationship Id="rId166" Type="http://schemas.openxmlformats.org/officeDocument/2006/relationships/image" Target="media/image99.wmf"/><Relationship Id="rId187" Type="http://schemas.openxmlformats.org/officeDocument/2006/relationships/image" Target="media/image115.png"/><Relationship Id="rId1" Type="http://schemas.openxmlformats.org/officeDocument/2006/relationships/customXml" Target="../customXml/item1.xml"/><Relationship Id="rId212" Type="http://schemas.openxmlformats.org/officeDocument/2006/relationships/image" Target="media/image135.png"/><Relationship Id="rId28" Type="http://schemas.openxmlformats.org/officeDocument/2006/relationships/hyperlink" Target="file:///C:\Franke\Kunden\VDA-AK_25\xMCF_at_GitHub\createXSDforxMCF\V3.1.1\xMCF_V3.1.1_PAS.docx" TargetMode="External"/><Relationship Id="rId49" Type="http://schemas.openxmlformats.org/officeDocument/2006/relationships/image" Target="media/image4.png"/><Relationship Id="rId114" Type="http://schemas.openxmlformats.org/officeDocument/2006/relationships/image" Target="media/image54.png"/><Relationship Id="rId60" Type="http://schemas.openxmlformats.org/officeDocument/2006/relationships/image" Target="media/image13.jpeg"/><Relationship Id="rId81" Type="http://schemas.openxmlformats.org/officeDocument/2006/relationships/image" Target="media/image32.png"/><Relationship Id="rId135" Type="http://schemas.openxmlformats.org/officeDocument/2006/relationships/image" Target="media/image68.jpeg"/><Relationship Id="rId156" Type="http://schemas.openxmlformats.org/officeDocument/2006/relationships/image" Target="media/image89.png"/><Relationship Id="rId177" Type="http://schemas.openxmlformats.org/officeDocument/2006/relationships/image" Target="media/image108.wmf"/><Relationship Id="rId198" Type="http://schemas.openxmlformats.org/officeDocument/2006/relationships/image" Target="media/image121.png"/><Relationship Id="rId202" Type="http://schemas.openxmlformats.org/officeDocument/2006/relationships/image" Target="media/image125.png"/><Relationship Id="rId223" Type="http://schemas.microsoft.com/office/2016/09/relationships/commentsIds" Target="commentsIds.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header" Target="header3.xml"/><Relationship Id="rId50" Type="http://schemas.openxmlformats.org/officeDocument/2006/relationships/image" Target="media/image5.png"/><Relationship Id="rId104" Type="http://schemas.openxmlformats.org/officeDocument/2006/relationships/image" Target="media/image47.png"/><Relationship Id="rId125" Type="http://schemas.openxmlformats.org/officeDocument/2006/relationships/image" Target="media/image61.png"/><Relationship Id="rId146" Type="http://schemas.openxmlformats.org/officeDocument/2006/relationships/image" Target="media/image79.png"/><Relationship Id="rId167" Type="http://schemas.openxmlformats.org/officeDocument/2006/relationships/oleObject" Target="embeddings/oleObject2.bin"/><Relationship Id="rId71" Type="http://schemas.openxmlformats.org/officeDocument/2006/relationships/image" Target="media/image22.png"/><Relationship Id="rId92" Type="http://schemas.openxmlformats.org/officeDocument/2006/relationships/image" Target="http://upload.wikimedia.org/wikipedia/commons/thumb/6/61/Screw_head_types.svg/400px-Screw_head_types.svg.png" TargetMode="External"/><Relationship Id="rId213" Type="http://schemas.openxmlformats.org/officeDocument/2006/relationships/hyperlink" Target="https://www.vda.de/dam/vda/publications/2020/FAT/xMCF_Pack_V3.1_.zip" TargetMode="Externa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40" Type="http://schemas.openxmlformats.org/officeDocument/2006/relationships/footer" Target="footer3.xml"/><Relationship Id="rId115" Type="http://schemas.openxmlformats.org/officeDocument/2006/relationships/image" Target="media/image55.png"/><Relationship Id="rId136" Type="http://schemas.openxmlformats.org/officeDocument/2006/relationships/image" Target="media/image69.jpeg"/><Relationship Id="rId157" Type="http://schemas.openxmlformats.org/officeDocument/2006/relationships/image" Target="media/image90.png"/><Relationship Id="rId178" Type="http://schemas.openxmlformats.org/officeDocument/2006/relationships/oleObject" Target="embeddings/oleObject4.bin"/><Relationship Id="rId61" Type="http://schemas.openxmlformats.org/officeDocument/2006/relationships/hyperlink" Target="http://www.stanleyengineeredfastening.com/brands/pop/rivets/selection-factors" TargetMode="External"/><Relationship Id="rId82" Type="http://schemas.openxmlformats.org/officeDocument/2006/relationships/image" Target="media/image33.png"/><Relationship Id="rId199" Type="http://schemas.openxmlformats.org/officeDocument/2006/relationships/image" Target="media/image122.png"/><Relationship Id="rId203" Type="http://schemas.openxmlformats.org/officeDocument/2006/relationships/image" Target="media/image126.png"/><Relationship Id="rId19" Type="http://schemas.openxmlformats.org/officeDocument/2006/relationships/hyperlink" Target="file:///C:\Franke\Kunden\VDA-AK_25\xMCF_at_GitHub\createXSDforxMCF\V3.1.1\xMCF_V3.1.1_PAS.docx" TargetMode="External"/><Relationship Id="rId224" Type="http://schemas.microsoft.com/office/2018/08/relationships/commentsExtensible" Target="commentsExtensible.xml"/><Relationship Id="rId30" Type="http://schemas.openxmlformats.org/officeDocument/2006/relationships/hyperlink" Target="file:///C:\Franke\Kunden\VDA-AK_25\xMCF_at_GitHub\createXSDforxMCF\V3.1.1\xMCF_V3.1.1_PAS.docx" TargetMode="External"/><Relationship Id="rId105" Type="http://schemas.openxmlformats.org/officeDocument/2006/relationships/hyperlink" Target="http://en.wikipedia.org/wiki/Friction_drilling" TargetMode="External"/><Relationship Id="rId126" Type="http://schemas.openxmlformats.org/officeDocument/2006/relationships/image" Target="media/image62.png"/><Relationship Id="rId147" Type="http://schemas.openxmlformats.org/officeDocument/2006/relationships/image" Target="media/image80.png"/><Relationship Id="rId168" Type="http://schemas.openxmlformats.org/officeDocument/2006/relationships/image" Target="media/image100.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1D5EFF4-90B7-47D5-870C-F91874BAD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130</TotalTime>
  <Pages>1</Pages>
  <Words>47338</Words>
  <Characters>269828</Characters>
  <Application>Microsoft Office Word</Application>
  <DocSecurity>0</DocSecurity>
  <Lines>2248</Lines>
  <Paragraphs>633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316533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nick</cp:lastModifiedBy>
  <cp:revision>6</cp:revision>
  <dcterms:created xsi:type="dcterms:W3CDTF">2021-12-02T13:58:00Z</dcterms:created>
  <dcterms:modified xsi:type="dcterms:W3CDTF">2021-12-21T19:09:00Z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