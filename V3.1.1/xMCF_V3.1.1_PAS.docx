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2F1A1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2F1A16">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2F1A16">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2F1A16">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2F1A1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2F1A16">
      <w:pPr>
        <w:pStyle w:val="Aufzhlungszeichen"/>
        <w:numPr>
          <w:ilvl w:val="0"/>
          <w:numId w:val="12"/>
        </w:numPr>
        <w:jc w:val="both"/>
      </w:pPr>
      <w:r w:rsidRPr="007055D9">
        <w:t>Connection data are unique.</w:t>
      </w:r>
    </w:p>
    <w:p w14:paraId="7DB7E809" w14:textId="77777777" w:rsidR="00FC68DB" w:rsidRPr="007055D9" w:rsidRDefault="00FC68DB" w:rsidP="002F1A1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2F1A1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2F1A1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2F1A1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2F1A1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2F1A1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667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2F1A16">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2F1A1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2"/>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45" o:title="" cropbottom="43024f" cropright="10402f"/>
          </v:shape>
          <o:OLEObject Type="Embed" ProgID="PowerPoint.Slide.8" ShapeID="_x0000_i1025" DrawAspect="Content" ObjectID="_1697483462"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2F1A1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2F1A1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2F1A16">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2F1A16">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2F1A1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2F1A1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2F1A1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2F1A1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2F1A1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2F1A1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2F1A1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2F1A1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2F1A1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2F1A1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2F1A1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2F1A1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2F1A1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2F1A1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2F1A16">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2F1A16">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2F1A16">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2F1A16">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2F1A16">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2F1A16">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2F1A16">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2F1A16">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2F1A16">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2F1A1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2F1A1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2F1A1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2F1A1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2F1A16">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2F1A1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2F1A16">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2F1A1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2F1A16">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2F1A16">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2F1A1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2F1A16">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2F1A1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2F1A1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4"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2000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132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2F1A1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2F1A16">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2F1A1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2F1A1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2F1A16">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2F1A1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2F1A1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2F1A1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2F1A1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2F1A1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2F1A1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2F1A1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2F1A1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2F1A1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2F1A1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2F1A1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2F1A1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2F1A1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2F1A1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2F1A1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2F1A1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2F1A1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2F1A1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2F1A1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proofErr w:type="gramStart"/>
      <w:r w:rsidRPr="00D613A8">
        <w:rPr>
          <w:b/>
          <w:sz w:val="24"/>
          <w:szCs w:val="24"/>
          <w:lang w:val="fr-FR"/>
        </w:rPr>
        <w:t>Example</w:t>
      </w:r>
      <w:r w:rsidR="00FC68DB" w:rsidRPr="00D613A8">
        <w:rPr>
          <w:b/>
          <w:sz w:val="24"/>
          <w:szCs w:val="24"/>
          <w:lang w:val="fr-FR"/>
        </w:rPr>
        <w:t>:</w:t>
      </w:r>
      <w:proofErr w:type="gramEnd"/>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2F1A16">
      <w:pPr>
        <w:pStyle w:val="Aufzhlungszeichen"/>
        <w:numPr>
          <w:ilvl w:val="0"/>
          <w:numId w:val="11"/>
        </w:numPr>
      </w:pPr>
      <w:r w:rsidRPr="002E74A6">
        <w:t>Resistance welding</w:t>
      </w:r>
    </w:p>
    <w:p w14:paraId="0F5C33C7" w14:textId="77777777" w:rsidR="00FC68DB" w:rsidRPr="002E74A6" w:rsidRDefault="00FC68DB" w:rsidP="002F1A16">
      <w:pPr>
        <w:pStyle w:val="Aufzhlungszeichen"/>
        <w:numPr>
          <w:ilvl w:val="0"/>
          <w:numId w:val="11"/>
        </w:numPr>
      </w:pPr>
      <w:r>
        <w:t>Laser</w:t>
      </w:r>
      <w:r w:rsidRPr="002E74A6">
        <w:t xml:space="preserve"> welding</w:t>
      </w:r>
    </w:p>
    <w:p w14:paraId="5F3B1A41" w14:textId="77777777" w:rsidR="00FC68DB" w:rsidRDefault="00FC68DB" w:rsidP="002F1A16">
      <w:pPr>
        <w:pStyle w:val="Aufzhlungszeichen"/>
        <w:numPr>
          <w:ilvl w:val="0"/>
          <w:numId w:val="11"/>
        </w:numPr>
      </w:pPr>
      <w:r>
        <w:t>Projection</w:t>
      </w:r>
      <w:r w:rsidRPr="002E74A6">
        <w:t xml:space="preserve"> welding </w:t>
      </w:r>
    </w:p>
    <w:p w14:paraId="796B1BF5" w14:textId="77777777" w:rsidR="00FC68DB" w:rsidRPr="002E74A6" w:rsidRDefault="00FC68DB" w:rsidP="002F1A1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2F1A1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2F1A1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2F1A1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2F1A1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2F1A1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2F1A1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2F1A1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2F1A1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2F1A1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2F1A1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2F1A1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2F1A16">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2F1A1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2F1A1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2F1A1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2F1A16">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proofErr w:type="gramStart"/>
      <w:r w:rsidRPr="004112BB">
        <w:rPr>
          <w:b/>
          <w:color w:val="0070C0"/>
          <w:lang w:val="fr-FR"/>
        </w:rPr>
        <w:t>tangential</w:t>
      </w:r>
      <w:proofErr w:type="gramEnd"/>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2F1A1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2F1A1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2F1A1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2F1A1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2F1A1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2F1A1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2F1A1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2F1A1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2F1A1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2F1A1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2F1A1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2F1A1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2F1A1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2F1A16">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2F1A16">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2F1A16">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2F1A16">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2F1A1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2F1A1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2F1A1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2F1A1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2F1A1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2F1A1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2F1A1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2F1A1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2F1A1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2F1A1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2F1A1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2F1A1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2F1A1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2F1A1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2F1A1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2F1A1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2F1A1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2F1A1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2F1A16">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7D92A3F" w:rsidR="00FC68DB" w:rsidRPr="000B11EA" w:rsidRDefault="00FC68DB" w:rsidP="002F1A1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2F1A1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2F1A1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2F1A1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2F1A1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2F1A1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2F1A1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2F1A1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2F1A1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2F1A1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2F1A1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2F1A1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2F1A1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xml:space="preserve">: </w:t>
      </w:r>
      <w:proofErr w:type="gramStart"/>
      <w:r>
        <w:t>Pre-machined</w:t>
      </w:r>
      <w:proofErr w:type="gramEnd"/>
      <w:r>
        <w:t xml:space="preserve"> or clearance hole in FDS connection</w:t>
      </w:r>
      <w:bookmarkEnd w:id="1370"/>
      <w:bookmarkEnd w:id="1371"/>
      <w:bookmarkEnd w:id="1372"/>
      <w:bookmarkEnd w:id="1373"/>
    </w:p>
    <w:p w14:paraId="49C4E57A" w14:textId="722167EC" w:rsidR="00FC68DB" w:rsidRDefault="00FC68DB" w:rsidP="002F1A1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2F1A1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2F1A1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2F1A1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2F1A1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2F1A1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2F1A1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2F1A1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2F1A1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2F1A16"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2F1A1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2F1A1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2F1A1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2F1A1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2F1A1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2F1A1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2F1A1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2F1A1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2F1A1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2F1A1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2F1A1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2F1A1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2F1A1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2F1A1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2F1A1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2F1A1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2F1A1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2F1A1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2F1A1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2F1A1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lastRenderedPageBreak/>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2F1A1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2F1A1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2F1A1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lastRenderedPageBreak/>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2F1A1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2F1A1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2F1A1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2F1A1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2F1A1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2F1A1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2F1A1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2F1A1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lastRenderedPageBreak/>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2F1A1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2F1A1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2F1A1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2F1A1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2F1A1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F1A16"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2F1A1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F1A16"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2F1A1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F1A16"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2F1A1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F1A1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F1A16"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584"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584"/>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3DDB88A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2F1A16">
      <w:pPr>
        <w:pStyle w:val="Aufzhlungszeichen"/>
        <w:numPr>
          <w:ilvl w:val="1"/>
          <w:numId w:val="11"/>
        </w:numPr>
        <w:tabs>
          <w:tab w:val="left" w:pos="567"/>
        </w:tabs>
      </w:pPr>
      <w:r w:rsidRPr="007055D9">
        <w:t>Type of the weld</w:t>
      </w:r>
    </w:p>
    <w:p w14:paraId="1B9BA4B9" w14:textId="77777777" w:rsidR="00FC68DB" w:rsidRPr="007055D9" w:rsidRDefault="00FC68DB" w:rsidP="002F1A16">
      <w:pPr>
        <w:pStyle w:val="Aufzhlungszeichen"/>
        <w:numPr>
          <w:ilvl w:val="1"/>
          <w:numId w:val="11"/>
        </w:numPr>
      </w:pPr>
      <w:r w:rsidRPr="007055D9">
        <w:t>Number of weld positions for the type</w:t>
      </w:r>
    </w:p>
    <w:p w14:paraId="3D0B1763" w14:textId="77777777" w:rsidR="00FC68DB" w:rsidRPr="007055D9" w:rsidRDefault="00FC68DB" w:rsidP="002F1A16">
      <w:pPr>
        <w:pStyle w:val="Aufzhlungszeichen"/>
        <w:numPr>
          <w:ilvl w:val="1"/>
          <w:numId w:val="11"/>
        </w:numPr>
      </w:pPr>
      <w:r w:rsidRPr="007055D9">
        <w:t>Supported technology</w:t>
      </w:r>
    </w:p>
    <w:p w14:paraId="6D8D040F" w14:textId="77777777" w:rsidR="00FC68DB" w:rsidRPr="007055D9" w:rsidRDefault="00FC68DB" w:rsidP="002F1A16">
      <w:pPr>
        <w:pStyle w:val="Aufzhlungszeichen"/>
        <w:numPr>
          <w:ilvl w:val="1"/>
          <w:numId w:val="11"/>
        </w:numPr>
      </w:pPr>
      <w:r w:rsidRPr="007055D9">
        <w:t>Valid weld sections</w:t>
      </w:r>
    </w:p>
    <w:p w14:paraId="55E19E25" w14:textId="77777777" w:rsidR="00FC68DB" w:rsidRPr="007055D9" w:rsidRDefault="00FC68DB" w:rsidP="002F1A16">
      <w:pPr>
        <w:pStyle w:val="Aufzhlungszeichen"/>
        <w:numPr>
          <w:ilvl w:val="1"/>
          <w:numId w:val="11"/>
        </w:numPr>
      </w:pPr>
      <w:r w:rsidRPr="007055D9">
        <w:t>Required parameters</w:t>
      </w:r>
    </w:p>
    <w:p w14:paraId="4B7CE475" w14:textId="77777777" w:rsidR="00FC68DB" w:rsidRPr="007055D9" w:rsidRDefault="00FC68DB" w:rsidP="002F1A16">
      <w:pPr>
        <w:pStyle w:val="Aufzhlungszeichen"/>
        <w:numPr>
          <w:ilvl w:val="1"/>
          <w:numId w:val="11"/>
        </w:numPr>
      </w:pPr>
      <w:r w:rsidRPr="007055D9">
        <w:t>Optional parameters with their default values</w:t>
      </w:r>
    </w:p>
    <w:p w14:paraId="11552F61" w14:textId="77777777" w:rsidR="00FC68DB" w:rsidRPr="007055D9" w:rsidRDefault="00FC68DB" w:rsidP="002F1A16">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2EC4C0A0" w14:textId="2480649E" w:rsidR="00FC68DB" w:rsidRPr="007055D9" w:rsidDel="00B33791" w:rsidRDefault="00FC68DB" w:rsidP="00B202D2">
      <w:pPr>
        <w:pStyle w:val="berschrift4"/>
        <w:rPr>
          <w:del w:id="1641" w:author="nick" w:date="2021-10-27T10:29:00Z"/>
        </w:rPr>
      </w:pPr>
      <w:bookmarkStart w:id="1642" w:name="_Toc3557007"/>
      <w:bookmarkStart w:id="1643" w:name="_Toc34747257"/>
      <w:bookmarkStart w:id="1644" w:name="_Toc77102076"/>
      <w:del w:id="1645" w:author="nick" w:date="2021-10-27T10:29:00Z">
        <w:r w:rsidRPr="007055D9" w:rsidDel="00B33791">
          <w:delText>Identification</w:delText>
        </w:r>
        <w:bookmarkEnd w:id="1642"/>
        <w:bookmarkEnd w:id="1643"/>
        <w:bookmarkEnd w:id="1644"/>
      </w:del>
    </w:p>
    <w:p w14:paraId="4D1E7D56" w14:textId="38B4BCD4" w:rsidR="00FC68DB" w:rsidRPr="007055D9" w:rsidDel="00B33791" w:rsidRDefault="00FC68DB" w:rsidP="00B202D2">
      <w:pPr>
        <w:rPr>
          <w:del w:id="1646" w:author="nick" w:date="2021-10-27T10:29:00Z"/>
        </w:rPr>
      </w:pPr>
      <w:del w:id="1647"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48" w:author="nick" w:date="2021-10-27T08:52:00Z">
        <w:r w:rsidRPr="007055D9" w:rsidDel="00BD4F32">
          <w:delText>.</w:delText>
        </w:r>
      </w:del>
      <w:del w:id="1649"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50"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51" w:author="nick" w:date="2021-10-27T10:29:00Z"/>
                <w:b/>
                <w:i/>
              </w:rPr>
            </w:pPr>
            <w:del w:id="1652"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53" w:author="nick" w:date="2021-10-27T10:29:00Z"/>
                <w:b/>
                <w:i/>
              </w:rPr>
            </w:pPr>
            <w:del w:id="1654"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55" w:author="nick" w:date="2021-10-27T10:29:00Z"/>
                <w:b/>
                <w:i/>
              </w:rPr>
            </w:pPr>
            <w:del w:id="1656"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57" w:author="nick" w:date="2021-10-27T10:29:00Z"/>
                <w:b/>
                <w:i/>
              </w:rPr>
            </w:pPr>
            <w:del w:id="1658"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59" w:author="nick" w:date="2021-10-27T10:29:00Z"/>
        </w:trPr>
        <w:tc>
          <w:tcPr>
            <w:tcW w:w="1544" w:type="dxa"/>
            <w:shd w:val="clear" w:color="auto" w:fill="auto"/>
            <w:vAlign w:val="bottom"/>
          </w:tcPr>
          <w:p w14:paraId="0CE07CB9" w14:textId="45D35E87" w:rsidR="00FC68DB" w:rsidRPr="00030A40" w:rsidDel="00B33791" w:rsidRDefault="00FC68DB" w:rsidP="00B202D2">
            <w:pPr>
              <w:rPr>
                <w:del w:id="1660" w:author="nick" w:date="2021-10-27T10:29:00Z"/>
                <w:sz w:val="20"/>
                <w:szCs w:val="20"/>
              </w:rPr>
            </w:pPr>
            <w:del w:id="1661"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62" w:author="nick" w:date="2021-10-27T10:29:00Z"/>
                <w:sz w:val="20"/>
                <w:szCs w:val="20"/>
              </w:rPr>
            </w:pPr>
            <w:del w:id="1663"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64" w:author="nick" w:date="2021-10-27T10:29:00Z"/>
                <w:sz w:val="20"/>
                <w:szCs w:val="20"/>
              </w:rPr>
            </w:pPr>
            <w:del w:id="1665"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66" w:author="nick" w:date="2021-10-27T10:29:00Z"/>
                <w:sz w:val="20"/>
                <w:szCs w:val="20"/>
              </w:rPr>
            </w:pPr>
            <w:del w:id="1667" w:author="nick" w:date="2021-10-27T10:29:00Z">
              <w:r w:rsidRPr="00030A40" w:rsidDel="00B33791">
                <w:rPr>
                  <w:sz w:val="20"/>
                  <w:szCs w:val="20"/>
                </w:rPr>
                <w:delText>-</w:delText>
              </w:r>
            </w:del>
          </w:p>
        </w:tc>
      </w:tr>
      <w:tr w:rsidR="00FC68DB" w:rsidRPr="007055D9" w:rsidDel="00B33791" w14:paraId="1F6C735C" w14:textId="01DD2DC6" w:rsidTr="00FC68DB">
        <w:trPr>
          <w:jc w:val="center"/>
          <w:del w:id="1668" w:author="nick" w:date="2021-10-27T10:29:00Z"/>
        </w:trPr>
        <w:tc>
          <w:tcPr>
            <w:tcW w:w="1544" w:type="dxa"/>
            <w:shd w:val="clear" w:color="auto" w:fill="auto"/>
          </w:tcPr>
          <w:p w14:paraId="3EFEAD3C" w14:textId="2B07E7A8" w:rsidR="00FC68DB" w:rsidRPr="007055D9" w:rsidDel="00B33791" w:rsidRDefault="00FC68DB" w:rsidP="00B202D2">
            <w:pPr>
              <w:rPr>
                <w:del w:id="1669" w:author="nick" w:date="2021-10-27T10:29:00Z"/>
              </w:rPr>
            </w:pPr>
            <w:del w:id="1670"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71" w:author="nick" w:date="2021-10-27T10:29:00Z"/>
              </w:rPr>
            </w:pPr>
            <w:del w:id="1672"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673" w:author="nick" w:date="2021-10-27T10:29:00Z"/>
              </w:rPr>
            </w:pPr>
            <w:del w:id="1674"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675" w:author="nick" w:date="2021-10-27T10:29:00Z"/>
              </w:rPr>
            </w:pPr>
            <w:del w:id="1676"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677" w:author="nick" w:date="2021-10-27T10:29:00Z"/>
        </w:rPr>
      </w:pPr>
      <w:bookmarkStart w:id="1678" w:name="_Toc3566485"/>
      <w:bookmarkStart w:id="1679" w:name="_Toc34747486"/>
      <w:bookmarkStart w:id="1680" w:name="_Toc77095944"/>
      <w:del w:id="1681"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678"/>
        <w:bookmarkEnd w:id="1679"/>
        <w:bookmarkEnd w:id="1680"/>
      </w:del>
    </w:p>
    <w:p w14:paraId="6BED641B" w14:textId="4CA8540F" w:rsidR="00FC68DB" w:rsidRPr="007055D9" w:rsidDel="00B33791" w:rsidRDefault="00FC68DB" w:rsidP="00B202D2">
      <w:pPr>
        <w:pStyle w:val="berschrift5"/>
        <w:rPr>
          <w:del w:id="1682" w:author="nick" w:date="2021-10-27T10:29:00Z"/>
        </w:rPr>
      </w:pPr>
      <w:del w:id="168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684" w:author="nick" w:date="2021-10-27T10:29:00Z"/>
        </w:rPr>
      </w:pPr>
      <w:del w:id="168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686" w:author="nick" w:date="2021-10-27T10:29:00Z"/>
        </w:rPr>
      </w:pPr>
      <w:del w:id="168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688" w:author="nick" w:date="2021-10-27T10:29:00Z"/>
        </w:rPr>
      </w:pPr>
    </w:p>
    <w:p w14:paraId="13404BA3" w14:textId="61EBF668" w:rsidR="00FC68DB" w:rsidRPr="00D977AB" w:rsidDel="00B33791" w:rsidRDefault="00FC68DB" w:rsidP="00B202D2">
      <w:pPr>
        <w:pStyle w:val="XMLCode"/>
        <w:rPr>
          <w:del w:id="1689" w:author="nick" w:date="2021-10-27T10:29:00Z"/>
        </w:rPr>
      </w:pPr>
      <w:del w:id="169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691" w:author="nick" w:date="2021-10-27T10:29:00Z"/>
          <w:b/>
          <w:color w:val="0070C0"/>
        </w:rPr>
      </w:pPr>
      <w:del w:id="169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693" w:author="nick" w:date="2021-10-27T10:29:00Z"/>
        </w:rPr>
      </w:pPr>
      <w:del w:id="169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695" w:author="nick" w:date="2021-10-27T10:29:00Z"/>
        </w:rPr>
      </w:pPr>
      <w:del w:id="169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697" w:author="nick" w:date="2021-10-27T10:29:00Z"/>
        </w:rPr>
      </w:pPr>
      <w:del w:id="169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699" w:author="nick" w:date="2021-10-27T10:29:00Z"/>
        </w:rPr>
      </w:pPr>
      <w:del w:id="170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01" w:author="nick" w:date="2021-10-27T10:29:00Z"/>
        </w:rPr>
      </w:pPr>
      <w:del w:id="170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03" w:author="nick" w:date="2021-10-27T10:29:00Z"/>
        </w:rPr>
      </w:pPr>
      <w:del w:id="170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05" w:author="nick" w:date="2021-10-27T10:29:00Z"/>
        </w:rPr>
      </w:pPr>
      <w:del w:id="170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07" w:author="nick" w:date="2021-10-27T10:29:00Z"/>
        </w:rPr>
      </w:pPr>
      <w:del w:id="170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09" w:author="nick" w:date="2021-10-27T10:29:00Z"/>
        </w:rPr>
      </w:pPr>
      <w:del w:id="171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11" w:author="nick" w:date="2021-10-27T10:29:00Z"/>
          <w:b/>
          <w:color w:val="0070C0"/>
        </w:rPr>
      </w:pPr>
      <w:del w:id="171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13" w:author="nick" w:date="2021-10-27T10:29:00Z"/>
        </w:rPr>
      </w:pPr>
      <w:del w:id="1714" w:author="nick" w:date="2021-10-27T10:29:00Z">
        <w:r w:rsidDel="00B33791">
          <w:delText>&lt;/connection_list&gt;</w:delText>
        </w:r>
      </w:del>
    </w:p>
    <w:p w14:paraId="619403D2" w14:textId="17E2549A" w:rsidR="00FC68DB" w:rsidRPr="007055D9" w:rsidDel="00B33791" w:rsidRDefault="00FC68DB" w:rsidP="00B202D2">
      <w:pPr>
        <w:pStyle w:val="XMLCode"/>
        <w:rPr>
          <w:del w:id="1715" w:author="nick" w:date="2021-10-27T10:29:00Z"/>
        </w:rPr>
      </w:pPr>
    </w:p>
    <w:p w14:paraId="066381A2" w14:textId="77777777" w:rsidR="00FC68DB" w:rsidRPr="007055D9" w:rsidRDefault="00FC68DB" w:rsidP="00B202D2">
      <w:pPr>
        <w:pStyle w:val="berschrift4"/>
      </w:pPr>
      <w:bookmarkStart w:id="1716" w:name="_Ref414571756"/>
      <w:bookmarkStart w:id="1717" w:name="_Toc3557008"/>
      <w:bookmarkStart w:id="1718" w:name="_Toc34747258"/>
      <w:bookmarkStart w:id="1719" w:name="_Toc77102077"/>
      <w:r w:rsidRPr="007055D9">
        <w:lastRenderedPageBreak/>
        <w:t>Type Specification</w:t>
      </w:r>
      <w:bookmarkEnd w:id="1716"/>
      <w:bookmarkEnd w:id="1717"/>
      <w:bookmarkEnd w:id="1718"/>
      <w:bookmarkEnd w:id="171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720" w:name="_Toc3566486"/>
      <w:bookmarkStart w:id="1721" w:name="_Toc34747487"/>
      <w:bookmarkStart w:id="1722" w:name="_Toc77095945"/>
      <w:bookmarkStart w:id="1723" w:name="_Toc338939134"/>
      <w:bookmarkStart w:id="1724" w:name="_Toc288196488"/>
      <w:bookmarkStart w:id="1725" w:name="_Toc288200790"/>
      <w:bookmarkStart w:id="1726" w:name="_Toc338939130"/>
      <w:bookmarkStart w:id="1727"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720"/>
      <w:bookmarkEnd w:id="1721"/>
      <w:bookmarkEnd w:id="1722"/>
      <w:bookmarkEnd w:id="1727"/>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723"/>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2F1A1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2F1A1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2F1A1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2F1A1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2F1A1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2F1A1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2F1A1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2F1A1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2F1A1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728" w:name="_Toc288196490"/>
      <w:bookmarkStart w:id="1729" w:name="_Toc288200792"/>
      <w:bookmarkStart w:id="1730" w:name="_Toc338939132"/>
      <w:bookmarkStart w:id="1731" w:name="_Toc288196468"/>
      <w:bookmarkStart w:id="1732" w:name="_Toc288200771"/>
      <w:bookmarkStart w:id="1733" w:name="_Toc338938904"/>
      <w:bookmarkStart w:id="1734" w:name="_Toc338939100"/>
      <w:bookmarkEnd w:id="1724"/>
      <w:bookmarkEnd w:id="1725"/>
      <w:bookmarkEnd w:id="1726"/>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735" w:name="_Toc3566487"/>
      <w:bookmarkStart w:id="1736" w:name="_Toc34747488"/>
      <w:bookmarkStart w:id="1737" w:name="_Toc77095946"/>
      <w:bookmarkStart w:id="1738"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5"/>
      <w:bookmarkEnd w:id="1736"/>
      <w:bookmarkEnd w:id="1737"/>
      <w:bookmarkEnd w:id="173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739" w:name="_Toc3566488"/>
      <w:bookmarkStart w:id="1740" w:name="_Toc34747489"/>
      <w:bookmarkStart w:id="1741" w:name="_Toc77095947"/>
      <w:bookmarkStart w:id="1742"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9"/>
      <w:bookmarkEnd w:id="1740"/>
      <w:bookmarkEnd w:id="1741"/>
      <w:bookmarkEnd w:id="1742"/>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2F1A16">
      <w:pPr>
        <w:pStyle w:val="Aufzhlungszeichen"/>
        <w:numPr>
          <w:ilvl w:val="0"/>
          <w:numId w:val="11"/>
        </w:numPr>
      </w:pPr>
      <w:r w:rsidRPr="007A0587">
        <w:t>Resistance welding</w:t>
      </w:r>
    </w:p>
    <w:p w14:paraId="20CC47BA" w14:textId="77777777" w:rsidR="00FC68DB" w:rsidRPr="007A0587" w:rsidRDefault="00FC68DB" w:rsidP="002F1A16">
      <w:pPr>
        <w:pStyle w:val="Aufzhlungszeichen"/>
        <w:numPr>
          <w:ilvl w:val="0"/>
          <w:numId w:val="11"/>
        </w:numPr>
      </w:pPr>
      <w:r w:rsidRPr="007A0587">
        <w:t>Arc welding</w:t>
      </w:r>
    </w:p>
    <w:p w14:paraId="57E87AF8" w14:textId="77777777" w:rsidR="00FC68DB" w:rsidRDefault="00FC68DB" w:rsidP="002F1A16">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2F1A16">
      <w:pPr>
        <w:pStyle w:val="Aufzhlungszeichen"/>
        <w:numPr>
          <w:ilvl w:val="0"/>
          <w:numId w:val="11"/>
        </w:numPr>
      </w:pPr>
      <w:r>
        <w:t>Friction welding</w:t>
      </w:r>
    </w:p>
    <w:p w14:paraId="15D4EA18" w14:textId="77777777" w:rsidR="00FC68DB" w:rsidRPr="007A0587" w:rsidRDefault="00FC68DB" w:rsidP="002F1A1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2F1A1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2F1A1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2F1A1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2F1A1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2F1A1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743" w:name="_Toc288196493"/>
      <w:bookmarkStart w:id="1744"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45" w:name="GenericSeamWeldWeldPosition"/>
      <w:bookmarkStart w:id="1746" w:name="GenericSeamWelParameters"/>
      <w:bookmarkStart w:id="1747" w:name="GenericSeamWeldSubType"/>
      <w:bookmarkStart w:id="1748" w:name="GenericSeamWeldWeldingPosition"/>
      <w:bookmarkStart w:id="1749" w:name="_Toc3557009"/>
      <w:bookmarkStart w:id="1750" w:name="_Toc34747259"/>
      <w:bookmarkStart w:id="1751" w:name="_Toc77102078"/>
      <w:bookmarkStart w:id="1752" w:name="_Toc338938905"/>
      <w:bookmarkStart w:id="1753" w:name="_Toc338939101"/>
      <w:bookmarkStart w:id="1754" w:name="_Toc338939136"/>
      <w:bookmarkEnd w:id="1728"/>
      <w:bookmarkEnd w:id="1729"/>
      <w:bookmarkEnd w:id="1730"/>
      <w:bookmarkEnd w:id="1731"/>
      <w:bookmarkEnd w:id="1732"/>
      <w:bookmarkEnd w:id="1733"/>
      <w:bookmarkEnd w:id="1734"/>
      <w:bookmarkEnd w:id="1743"/>
      <w:bookmarkEnd w:id="1744"/>
      <w:bookmarkEnd w:id="1745"/>
      <w:bookmarkEnd w:id="1746"/>
      <w:bookmarkEnd w:id="1747"/>
      <w:bookmarkEnd w:id="1748"/>
      <w:r>
        <w:t>Weld Position and Sheet Metal Parameters</w:t>
      </w:r>
      <w:bookmarkEnd w:id="1749"/>
      <w:bookmarkEnd w:id="1750"/>
      <w:bookmarkEnd w:id="1751"/>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55" w:name="_Ref397587838"/>
      <w:bookmarkStart w:id="1756" w:name="_Toc3557124"/>
      <w:bookmarkStart w:id="1757" w:name="_Toc34747375"/>
      <w:bookmarkStart w:id="1758" w:name="_Toc76030573"/>
      <w:bookmarkStart w:id="1759"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55"/>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756"/>
      <w:bookmarkEnd w:id="1757"/>
      <w:bookmarkEnd w:id="1758"/>
      <w:bookmarkEnd w:id="1759"/>
    </w:p>
    <w:p w14:paraId="02CCF9A7" w14:textId="77777777" w:rsidR="00FC68DB" w:rsidRDefault="00FC68DB" w:rsidP="00B202D2">
      <w:pPr>
        <w:pStyle w:val="berschrift4"/>
      </w:pPr>
      <w:bookmarkStart w:id="1760" w:name="_Toc3557010"/>
      <w:bookmarkStart w:id="1761" w:name="_Toc34747260"/>
      <w:bookmarkStart w:id="1762" w:name="_Toc77102079"/>
      <w:bookmarkStart w:id="1763" w:name="_Ref397525982"/>
      <w:r w:rsidRPr="007055D9">
        <w:t>Parameters Assigned to a Specific Sheet of the Flange</w:t>
      </w:r>
      <w:bookmarkEnd w:id="1760"/>
      <w:bookmarkEnd w:id="1761"/>
      <w:bookmarkEnd w:id="1762"/>
      <w:r w:rsidRPr="007055D9">
        <w:t xml:space="preserve"> </w:t>
      </w:r>
      <w:bookmarkEnd w:id="176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64" w:name="_Toc3566489"/>
      <w:bookmarkStart w:id="1765" w:name="_Toc34747490"/>
      <w:bookmarkStart w:id="1766" w:name="_Toc77095948"/>
      <w:bookmarkStart w:id="1767"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764"/>
      <w:bookmarkEnd w:id="1765"/>
      <w:bookmarkEnd w:id="1766"/>
      <w:bookmarkEnd w:id="176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68" w:name="_Welding_Position"/>
      <w:bookmarkStart w:id="1769" w:name="_Ref397524978"/>
      <w:bookmarkStart w:id="1770" w:name="_Toc3557011"/>
      <w:bookmarkStart w:id="1771" w:name="_Toc34747261"/>
      <w:bookmarkStart w:id="1772" w:name="_Toc77102080"/>
      <w:bookmarkEnd w:id="1768"/>
      <w:r w:rsidRPr="007055D9">
        <w:t>Welding Position</w:t>
      </w:r>
      <w:bookmarkEnd w:id="1752"/>
      <w:bookmarkEnd w:id="1753"/>
      <w:bookmarkEnd w:id="1769"/>
      <w:bookmarkEnd w:id="1770"/>
      <w:bookmarkEnd w:id="1771"/>
      <w:bookmarkEnd w:id="1772"/>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73"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74" w:name="_Ref397529286"/>
      <w:bookmarkStart w:id="1775" w:name="_Toc3557125"/>
      <w:bookmarkStart w:id="1776" w:name="_Toc34747376"/>
      <w:bookmarkStart w:id="1777" w:name="_Toc76030574"/>
      <w:bookmarkStart w:id="1778" w:name="_Toc86869903"/>
      <w:r w:rsidRPr="007055D9">
        <w:t xml:space="preserve">Figure </w:t>
      </w:r>
      <w:bookmarkStart w:id="1779" w:name="Figure10"/>
      <w:r>
        <w:fldChar w:fldCharType="begin"/>
      </w:r>
      <w:r>
        <w:instrText xml:space="preserve"> SEQ Figure \* ARABIC </w:instrText>
      </w:r>
      <w:r>
        <w:fldChar w:fldCharType="separate"/>
      </w:r>
      <w:r w:rsidR="00C07D39">
        <w:rPr>
          <w:noProof/>
        </w:rPr>
        <w:t>53</w:t>
      </w:r>
      <w:r>
        <w:fldChar w:fldCharType="end"/>
      </w:r>
      <w:bookmarkEnd w:id="1774"/>
      <w:bookmarkEnd w:id="1779"/>
      <w:r w:rsidRPr="007055D9">
        <w:t>: Welding Position of a Y-Joint</w:t>
      </w:r>
      <w:bookmarkEnd w:id="1775"/>
      <w:bookmarkEnd w:id="1776"/>
      <w:bookmarkEnd w:id="1777"/>
      <w:bookmarkEnd w:id="1778"/>
    </w:p>
    <w:p w14:paraId="793EF08A" w14:textId="77777777" w:rsidR="00FC68DB" w:rsidRPr="007055D9" w:rsidRDefault="00FC68DB" w:rsidP="00B202D2">
      <w:pPr>
        <w:pStyle w:val="berschrift5"/>
      </w:pPr>
      <w:r w:rsidRPr="007055D9">
        <w:t>Primary and Secondary Sides</w:t>
      </w:r>
      <w:bookmarkEnd w:id="177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80" w:name="_Toc288196495"/>
      <w:bookmarkStart w:id="1781" w:name="_Toc288200797"/>
      <w:bookmarkStart w:id="1782" w:name="_Toc338939138"/>
      <w:bookmarkEnd w:id="1754"/>
      <w:r w:rsidRPr="007055D9">
        <w:t xml:space="preserve">Element </w:t>
      </w:r>
      <w:r>
        <w:t>"</w:t>
      </w:r>
      <w:proofErr w:type="spellStart"/>
      <w:r w:rsidRPr="007055D9">
        <w:t>weld_position</w:t>
      </w:r>
      <w:bookmarkEnd w:id="1780"/>
      <w:bookmarkEnd w:id="1781"/>
      <w:bookmarkEnd w:id="178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83" w:name="_Toc77095949"/>
      <w:bookmarkStart w:id="1784"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83"/>
      <w:bookmarkEnd w:id="178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85" w:name="_Toc3566490"/>
      <w:bookmarkStart w:id="1786" w:name="_Toc34747491"/>
      <w:bookmarkStart w:id="1787" w:name="_Toc77095950"/>
      <w:bookmarkStart w:id="1788"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85"/>
      <w:bookmarkEnd w:id="1786"/>
      <w:bookmarkEnd w:id="1787"/>
      <w:bookmarkEnd w:id="178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8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8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90" w:name="_Ref397529572"/>
      <w:bookmarkStart w:id="1791" w:name="Figure11"/>
      <w:bookmarkStart w:id="1792" w:name="_Toc3557126"/>
      <w:bookmarkStart w:id="1793" w:name="_Toc34747377"/>
      <w:bookmarkStart w:id="1794" w:name="_Toc76030575"/>
      <w:bookmarkStart w:id="1795"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90"/>
      <w:bookmarkEnd w:id="1791"/>
      <w:r w:rsidRPr="007055D9">
        <w:t xml:space="preserve">: Welding Position </w:t>
      </w:r>
      <w:r>
        <w:t>vector direction and length</w:t>
      </w:r>
      <w:bookmarkEnd w:id="1792"/>
      <w:bookmarkEnd w:id="1793"/>
      <w:bookmarkEnd w:id="1794"/>
      <w:bookmarkEnd w:id="1795"/>
    </w:p>
    <w:p w14:paraId="3FD74BE5" w14:textId="77777777" w:rsidR="00FC68DB" w:rsidRPr="007055D9" w:rsidRDefault="00FC68DB" w:rsidP="00B202D2">
      <w:pPr>
        <w:pStyle w:val="berschrift5"/>
      </w:pPr>
      <w:bookmarkStart w:id="1796" w:name="_Toc338939140"/>
      <w:bookmarkStart w:id="1797" w:name="_Toc338939137"/>
      <w:bookmarkStart w:id="1798" w:name="_Toc338938906"/>
      <w:bookmarkStart w:id="1799" w:name="_Toc338939103"/>
      <w:r w:rsidRPr="007055D9">
        <w:lastRenderedPageBreak/>
        <w:t xml:space="preserve">Attribute </w:t>
      </w:r>
      <w:r>
        <w:t>"</w:t>
      </w:r>
      <w:r w:rsidRPr="007055D9">
        <w:t>reference</w:t>
      </w:r>
      <w:bookmarkEnd w:id="1796"/>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2F1A1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2F1A1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2F1A1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800" w:name="_Toc3566491"/>
      <w:bookmarkStart w:id="1801" w:name="_Toc34747492"/>
      <w:bookmarkStart w:id="1802" w:name="_Toc77095951"/>
      <w:bookmarkStart w:id="1803" w:name="_Toc338939148"/>
      <w:bookmarkStart w:id="1804" w:name="_Toc288196499"/>
      <w:bookmarkStart w:id="1805" w:name="_Toc288200801"/>
      <w:bookmarkStart w:id="1806" w:name="_Toc86870123"/>
      <w:bookmarkEnd w:id="1797"/>
      <w:bookmarkEnd w:id="1798"/>
      <w:bookmarkEnd w:id="1799"/>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800"/>
      <w:r>
        <w:t>"</w:t>
      </w:r>
      <w:bookmarkEnd w:id="1801"/>
      <w:bookmarkEnd w:id="1802"/>
      <w:bookmarkEnd w:id="1806"/>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0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2F1A1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2F1A16">
      <w:pPr>
        <w:pStyle w:val="Aufzhlungszeichen"/>
        <w:numPr>
          <w:ilvl w:val="0"/>
          <w:numId w:val="11"/>
        </w:numPr>
        <w:rPr>
          <w:rStyle w:val="XMLAttribute"/>
        </w:rPr>
      </w:pPr>
      <w:r w:rsidRPr="007055D9">
        <w:rPr>
          <w:rStyle w:val="XMLAttribute"/>
        </w:rPr>
        <w:t>convex</w:t>
      </w:r>
    </w:p>
    <w:p w14:paraId="0F3E2171" w14:textId="77777777" w:rsidR="00FC68DB" w:rsidRDefault="00FC68DB" w:rsidP="002F1A16">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807" w:name="_Toc338939149"/>
      <w:r w:rsidRPr="007055D9">
        <w:t xml:space="preserve">Attribute </w:t>
      </w:r>
      <w:r>
        <w:t>"</w:t>
      </w:r>
      <w:r w:rsidRPr="007055D9">
        <w:t>penetration</w:t>
      </w:r>
      <w:bookmarkEnd w:id="1804"/>
      <w:bookmarkEnd w:id="1805"/>
      <w:bookmarkEnd w:id="180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08" w:name="ModelizationWeldDefinition"/>
      <w:bookmarkStart w:id="1809" w:name="WeldDefinition"/>
      <w:bookmarkStart w:id="1810" w:name="WeldDefinitionButtWeld"/>
      <w:bookmarkStart w:id="1811" w:name="_Toc288200762"/>
      <w:bookmarkStart w:id="1812" w:name="_Toc338939106"/>
      <w:bookmarkStart w:id="1813" w:name="_Toc3557012"/>
      <w:bookmarkStart w:id="1814" w:name="_Toc34747262"/>
      <w:bookmarkStart w:id="1815" w:name="_Toc77102081"/>
      <w:bookmarkStart w:id="1816" w:name="_Toc288196464"/>
      <w:bookmarkStart w:id="1817" w:name="_Toc86869821"/>
      <w:bookmarkEnd w:id="1808"/>
      <w:bookmarkEnd w:id="1809"/>
      <w:bookmarkEnd w:id="1810"/>
      <w:r w:rsidRPr="007055D9">
        <w:t xml:space="preserve">Butt </w:t>
      </w:r>
      <w:bookmarkEnd w:id="1811"/>
      <w:r w:rsidRPr="007055D9">
        <w:t>Joint</w:t>
      </w:r>
      <w:bookmarkEnd w:id="1812"/>
      <w:bookmarkEnd w:id="1813"/>
      <w:bookmarkEnd w:id="1814"/>
      <w:bookmarkEnd w:id="1815"/>
      <w:bookmarkEnd w:id="1817"/>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18" w:name="_Toc3557013"/>
      <w:bookmarkStart w:id="1819" w:name="_Toc34747263"/>
      <w:bookmarkStart w:id="1820" w:name="_Toc77102082"/>
      <w:r w:rsidRPr="00654684">
        <w:rPr>
          <w:sz w:val="24"/>
        </w:rPr>
        <w:t>Sheet Parameters</w:t>
      </w:r>
      <w:bookmarkEnd w:id="1818"/>
      <w:bookmarkEnd w:id="1819"/>
      <w:bookmarkEnd w:id="1820"/>
    </w:p>
    <w:p w14:paraId="53BD6606" w14:textId="77777777" w:rsidR="00FC68DB" w:rsidRPr="007055D9" w:rsidRDefault="00FC68DB" w:rsidP="00B202D2">
      <w:r>
        <w:rPr>
          <w:noProof/>
          <w:lang w:val="en-US"/>
        </w:rPr>
        <mc:AlternateContent>
          <mc:Choice Requires="wpg">
            <w:drawing>
              <wp:anchor distT="0" distB="0" distL="114300" distR="114300" simplePos="0" relativeHeight="251685888"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21" w:name="_Toc3557127"/>
                              <w:bookmarkStart w:id="1822" w:name="_Toc34747378"/>
                              <w:bookmarkStart w:id="1823" w:name="_Toc76030576"/>
                              <w:bookmarkStart w:id="1824"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21"/>
                              <w:bookmarkEnd w:id="1822"/>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5888"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825" w:name="_Toc3557127"/>
                        <w:bookmarkStart w:id="1826" w:name="_Toc34747378"/>
                        <w:bookmarkStart w:id="1827" w:name="_Toc76030576"/>
                        <w:bookmarkStart w:id="1828"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25"/>
                        <w:bookmarkEnd w:id="1826"/>
                        <w:bookmarkEnd w:id="1827"/>
                        <w:bookmarkEnd w:id="1828"/>
                      </w:p>
                    </w:txbxContent>
                  </v:textbox>
                </v:shape>
              </v:group>
            </w:pict>
          </mc:Fallback>
        </mc:AlternateContent>
      </w:r>
      <w:r w:rsidRPr="007055D9">
        <w:t>The parameters to describe the connection are:</w:t>
      </w:r>
    </w:p>
    <w:p w14:paraId="23FFDA9C" w14:textId="77777777" w:rsidR="00FC68DB" w:rsidRPr="007055D9" w:rsidRDefault="00FC68DB" w:rsidP="002F1A16">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2F1A16">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829" w:name="_Toc3557014"/>
      <w:bookmarkStart w:id="1830" w:name="_Toc34747264"/>
      <w:bookmarkStart w:id="1831" w:name="_Toc77102083"/>
      <w:r>
        <w:rPr>
          <w:noProof/>
          <w:sz w:val="24"/>
          <w:lang w:val="en-US" w:eastAsia="en-US"/>
        </w:rPr>
        <mc:AlternateContent>
          <mc:Choice Requires="wpg">
            <w:drawing>
              <wp:anchor distT="0" distB="0" distL="114300" distR="114300" simplePos="0" relativeHeight="25172275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832" w:name="_Toc3557128"/>
                              <w:bookmarkStart w:id="1833" w:name="_Toc34747379"/>
                              <w:bookmarkStart w:id="1834" w:name="_Toc76030577"/>
                              <w:bookmarkStart w:id="1835"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32"/>
                              <w:bookmarkEnd w:id="1833"/>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275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36" w:name="_Toc3557128"/>
                        <w:bookmarkStart w:id="1837" w:name="_Toc34747379"/>
                        <w:bookmarkStart w:id="1838" w:name="_Toc76030577"/>
                        <w:bookmarkStart w:id="1839"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36"/>
                        <w:bookmarkEnd w:id="1837"/>
                        <w:bookmarkEnd w:id="1838"/>
                        <w:bookmarkEnd w:id="1839"/>
                      </w:p>
                    </w:txbxContent>
                  </v:textbox>
                </v:shape>
              </v:group>
            </w:pict>
          </mc:Fallback>
        </mc:AlternateContent>
      </w:r>
      <w:r w:rsidRPr="00654684">
        <w:rPr>
          <w:sz w:val="24"/>
        </w:rPr>
        <w:t>Weld Parameters</w:t>
      </w:r>
      <w:bookmarkEnd w:id="1829"/>
      <w:bookmarkEnd w:id="1830"/>
      <w:bookmarkEnd w:id="183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2F1A1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2F1A1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2F1A1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2F1A1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840" w:name="_Toc3566492"/>
      <w:bookmarkStart w:id="1841" w:name="_Toc34747493"/>
      <w:bookmarkStart w:id="1842" w:name="_Toc77095952"/>
      <w:bookmarkStart w:id="1843"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840"/>
      <w:bookmarkEnd w:id="1841"/>
      <w:bookmarkEnd w:id="1842"/>
      <w:bookmarkEnd w:id="184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44" w:name="_Toc338939151"/>
      <w:bookmarkStart w:id="1845" w:name="_Toc3557015"/>
      <w:bookmarkStart w:id="1846" w:name="_Toc34747265"/>
      <w:bookmarkStart w:id="1847" w:name="_Toc77102084"/>
      <w:r w:rsidRPr="007055D9">
        <w:t>Attributes</w:t>
      </w:r>
      <w:bookmarkEnd w:id="1844"/>
      <w:bookmarkEnd w:id="1845"/>
      <w:bookmarkEnd w:id="1846"/>
      <w:bookmarkEnd w:id="1847"/>
    </w:p>
    <w:p w14:paraId="75987F07" w14:textId="77777777" w:rsidR="00FC68DB" w:rsidRPr="007055D9" w:rsidRDefault="00FC68DB" w:rsidP="00B202D2">
      <w:pPr>
        <w:pStyle w:val="berschrift5"/>
      </w:pPr>
      <w:bookmarkStart w:id="1848" w:name="_Toc338939153"/>
      <w:r w:rsidRPr="007055D9">
        <w:t xml:space="preserve">Attribute </w:t>
      </w:r>
      <w:r>
        <w:t>"</w:t>
      </w:r>
      <w:r w:rsidRPr="007055D9">
        <w:t>base</w:t>
      </w:r>
      <w:bookmarkEnd w:id="184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49" w:name="_Toc338939154"/>
      <w:r w:rsidRPr="007055D9">
        <w:lastRenderedPageBreak/>
        <w:t xml:space="preserve">Attribute </w:t>
      </w:r>
      <w:r>
        <w:t>"</w:t>
      </w:r>
      <w:r w:rsidRPr="007055D9">
        <w:t>technology</w:t>
      </w:r>
      <w:bookmarkEnd w:id="184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2F1A1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2F1A1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2F1A1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2F1A1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2F1A16">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50" w:name="_Toc288196505"/>
      <w:bookmarkStart w:id="1851" w:name="_Toc288200807"/>
      <w:bookmarkStart w:id="1852" w:name="_Toc338939155"/>
      <w:bookmarkStart w:id="1853" w:name="_Toc3557016"/>
      <w:bookmarkStart w:id="1854" w:name="_Toc34747266"/>
      <w:bookmarkStart w:id="1855" w:name="_Toc77102085"/>
      <w:r w:rsidRPr="007055D9">
        <w:t xml:space="preserve">Element </w:t>
      </w:r>
      <w:r>
        <w:t>"</w:t>
      </w:r>
      <w:proofErr w:type="spellStart"/>
      <w:r w:rsidRPr="007055D9">
        <w:t>weld_position</w:t>
      </w:r>
      <w:bookmarkEnd w:id="1850"/>
      <w:bookmarkEnd w:id="1851"/>
      <w:bookmarkEnd w:id="1852"/>
      <w:bookmarkEnd w:id="1853"/>
      <w:proofErr w:type="spellEnd"/>
      <w:r>
        <w:t>"</w:t>
      </w:r>
      <w:bookmarkEnd w:id="1854"/>
      <w:bookmarkEnd w:id="1855"/>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56" w:name="_Toc3566493"/>
      <w:bookmarkStart w:id="1857" w:name="_Toc34747494"/>
      <w:bookmarkStart w:id="1858" w:name="_Toc77095953"/>
      <w:bookmarkStart w:id="1859" w:name="_Toc288196507"/>
      <w:bookmarkStart w:id="1860" w:name="_Toc288200809"/>
      <w:bookmarkStart w:id="1861" w:name="_Toc338939157"/>
      <w:bookmarkStart w:id="1862"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856"/>
      <w:bookmarkEnd w:id="1857"/>
      <w:bookmarkEnd w:id="1858"/>
      <w:bookmarkEnd w:id="1862"/>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59"/>
      <w:bookmarkEnd w:id="1860"/>
      <w:bookmarkEnd w:id="1861"/>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2F1A1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2F1A1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2F1A1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2F1A1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2F1A1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2F1A1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63" w:name="_Toc338939158"/>
      <w:r w:rsidRPr="007055D9">
        <w:t xml:space="preserve">Attribute </w:t>
      </w:r>
      <w:r>
        <w:t>"</w:t>
      </w:r>
      <w:r w:rsidRPr="007055D9">
        <w:t>width</w:t>
      </w:r>
      <w:bookmarkEnd w:id="186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64" w:name="_Toc338939159"/>
      <w:r w:rsidRPr="007055D9">
        <w:t xml:space="preserve">Attribute </w:t>
      </w:r>
      <w:r>
        <w:t>"</w:t>
      </w:r>
      <w:r w:rsidRPr="007055D9">
        <w:t>filler</w:t>
      </w:r>
      <w:bookmarkEnd w:id="186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65" w:name="WeldDefinitionCornerWeld"/>
      <w:bookmarkStart w:id="1866" w:name="_Toc288200763"/>
      <w:bookmarkStart w:id="1867" w:name="_Toc338939107"/>
      <w:bookmarkEnd w:id="1865"/>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68" w:name="_Toc414263397"/>
      <w:bookmarkStart w:id="1869" w:name="_Toc3557017"/>
      <w:bookmarkStart w:id="1870" w:name="_Toc34747267"/>
      <w:bookmarkStart w:id="1871" w:name="_Toc77102086"/>
      <w:bookmarkEnd w:id="1868"/>
      <w:r w:rsidRPr="007055D9">
        <w:t xml:space="preserve">Element </w:t>
      </w:r>
      <w:r>
        <w:t>"</w:t>
      </w:r>
      <w:proofErr w:type="spellStart"/>
      <w:r>
        <w:t>sheet_parameter</w:t>
      </w:r>
      <w:bookmarkEnd w:id="1869"/>
      <w:proofErr w:type="spellEnd"/>
      <w:r>
        <w:t>"</w:t>
      </w:r>
      <w:bookmarkEnd w:id="1870"/>
      <w:bookmarkEnd w:id="1871"/>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72" w:name="_Toc3566494"/>
      <w:bookmarkStart w:id="1873" w:name="_Toc34747495"/>
      <w:bookmarkStart w:id="1874" w:name="_Toc77095954"/>
      <w:bookmarkStart w:id="1875"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872"/>
      <w:bookmarkEnd w:id="1873"/>
      <w:bookmarkEnd w:id="1874"/>
      <w:bookmarkEnd w:id="187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76" w:name="_Toc3557018"/>
      <w:bookmarkStart w:id="1877" w:name="_Toc34747268"/>
      <w:bookmarkStart w:id="1878" w:name="_Toc77102087"/>
      <w:bookmarkStart w:id="1879" w:name="_Toc86869822"/>
      <w:r w:rsidRPr="007055D9">
        <w:t>Corner Weld</w:t>
      </w:r>
      <w:bookmarkEnd w:id="1866"/>
      <w:bookmarkEnd w:id="1867"/>
      <w:bookmarkEnd w:id="1876"/>
      <w:bookmarkEnd w:id="1877"/>
      <w:bookmarkEnd w:id="1878"/>
      <w:bookmarkEnd w:id="187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80" w:name="_Toc34747269"/>
      <w:bookmarkStart w:id="1881" w:name="_Toc77102088"/>
      <w:bookmarkStart w:id="1882" w:name="_Toc3557019"/>
      <w:r>
        <w:rPr>
          <w:noProof/>
          <w:lang w:val="en-US" w:eastAsia="en-US"/>
        </w:rPr>
        <mc:AlternateContent>
          <mc:Choice Requires="wpg">
            <w:drawing>
              <wp:anchor distT="0" distB="0" distL="114300" distR="114300" simplePos="0" relativeHeight="251667456"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83" w:name="_Toc3557129"/>
                              <w:bookmarkStart w:id="1884" w:name="_Toc34747380"/>
                              <w:bookmarkStart w:id="1885" w:name="_Toc76030578"/>
                              <w:bookmarkStart w:id="1886"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7456"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87" w:name="_Toc3557129"/>
                        <w:bookmarkStart w:id="1888" w:name="_Toc34747380"/>
                        <w:bookmarkStart w:id="1889" w:name="_Toc76030578"/>
                        <w:bookmarkStart w:id="1890"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87"/>
                        <w:bookmarkEnd w:id="1888"/>
                        <w:bookmarkEnd w:id="1889"/>
                        <w:bookmarkEnd w:id="1890"/>
                      </w:p>
                    </w:txbxContent>
                  </v:textbox>
                </v:shape>
              </v:group>
            </w:pict>
          </mc:Fallback>
        </mc:AlternateContent>
      </w:r>
      <w:r>
        <w:t>Simple Corner Weld</w:t>
      </w:r>
      <w:bookmarkEnd w:id="1880"/>
      <w:bookmarkEnd w:id="1881"/>
    </w:p>
    <w:p w14:paraId="2DDB54CC" w14:textId="77777777" w:rsidR="00FC68DB" w:rsidRPr="007055D9" w:rsidRDefault="00FC68DB" w:rsidP="00B202D2">
      <w:pPr>
        <w:pStyle w:val="berschrift5"/>
      </w:pPr>
      <w:r w:rsidRPr="007055D9">
        <w:t>Sheet Parameters</w:t>
      </w:r>
      <w:bookmarkEnd w:id="188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2F1A16">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2F1A1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2F1A1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2F1A1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91" w:name="_Toc3557020"/>
      <w:r w:rsidRPr="007055D9">
        <w:t>Weld Parameters</w:t>
      </w:r>
      <w:bookmarkEnd w:id="1891"/>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1184"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92" w:name="_Toc3557130"/>
                              <w:bookmarkStart w:id="1893" w:name="_Toc34747381"/>
                              <w:bookmarkStart w:id="1894" w:name="_Toc76030579"/>
                              <w:bookmarkStart w:id="1895"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92"/>
                              <w:bookmarkEnd w:id="1893"/>
                              <w:bookmarkEnd w:id="1894"/>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1184"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96" w:name="_Toc3557130"/>
                        <w:bookmarkStart w:id="1897" w:name="_Toc34747381"/>
                        <w:bookmarkStart w:id="1898" w:name="_Toc76030579"/>
                        <w:bookmarkStart w:id="1899"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96"/>
                        <w:bookmarkEnd w:id="1897"/>
                        <w:bookmarkEnd w:id="1898"/>
                        <w:bookmarkEnd w:id="1899"/>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2F1A1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2F1A1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2F1A1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70" o:title=""/>
          </v:shape>
          <o:OLEObject Type="Embed" ProgID="Equation.3" ShapeID="_x0000_i1026" DrawAspect="Content" ObjectID="_1697483463"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900" w:name="_Toc3566495"/>
      <w:bookmarkStart w:id="1901" w:name="_Toc34747496"/>
      <w:bookmarkStart w:id="1902" w:name="_Toc77095955"/>
      <w:bookmarkStart w:id="1903"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900"/>
      <w:bookmarkEnd w:id="1901"/>
      <w:bookmarkEnd w:id="1902"/>
      <w:bookmarkEnd w:id="190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04" w:name="_Toc34747270"/>
      <w:bookmarkStart w:id="1905" w:name="_Toc77102089"/>
      <w:r>
        <w:t>Double Corner Weld</w:t>
      </w:r>
      <w:bookmarkEnd w:id="1904"/>
      <w:bookmarkEnd w:id="190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2F1A16">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2F1A16">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2F1A1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2F1A16">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2F1A1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2F1A1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2F1A16">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906" w:name="_Toc76030580"/>
            <w:bookmarkStart w:id="1907"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906"/>
            <w:bookmarkEnd w:id="1907"/>
          </w:p>
        </w:tc>
        <w:tc>
          <w:tcPr>
            <w:tcW w:w="4605" w:type="dxa"/>
            <w:shd w:val="clear" w:color="auto" w:fill="auto"/>
          </w:tcPr>
          <w:p w14:paraId="37E17878" w14:textId="22756644" w:rsidR="00FC68DB" w:rsidRPr="00C330B4" w:rsidRDefault="00FC68DB" w:rsidP="00B202D2">
            <w:pPr>
              <w:jc w:val="center"/>
              <w:rPr>
                <w:sz w:val="20"/>
                <w:szCs w:val="20"/>
              </w:rPr>
            </w:pPr>
            <w:bookmarkStart w:id="1908" w:name="_Toc76030581"/>
            <w:bookmarkStart w:id="1909"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908"/>
            <w:bookmarkEnd w:id="190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70" o:title=""/>
          </v:shape>
          <o:OLEObject Type="Embed" ProgID="Equation.3" ShapeID="_x0000_i1027" DrawAspect="Content" ObjectID="_1697483464"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910" w:name="_Toc34747497"/>
      <w:bookmarkStart w:id="1911" w:name="_Toc77095956"/>
      <w:bookmarkStart w:id="1912"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910"/>
      <w:bookmarkEnd w:id="1911"/>
      <w:bookmarkEnd w:id="191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13" w:name="_Toc338939161"/>
      <w:bookmarkStart w:id="1914" w:name="_Toc3557021"/>
      <w:bookmarkStart w:id="1915" w:name="_Toc34747271"/>
      <w:bookmarkStart w:id="1916" w:name="_Toc77102090"/>
      <w:r w:rsidRPr="007055D9">
        <w:lastRenderedPageBreak/>
        <w:t>Attributes</w:t>
      </w:r>
      <w:bookmarkEnd w:id="1913"/>
      <w:bookmarkEnd w:id="1914"/>
      <w:bookmarkEnd w:id="1915"/>
      <w:bookmarkEnd w:id="1916"/>
    </w:p>
    <w:p w14:paraId="117D2FF0" w14:textId="77777777" w:rsidR="00FC68DB" w:rsidRPr="007055D9" w:rsidRDefault="00FC68DB" w:rsidP="00B202D2">
      <w:pPr>
        <w:pStyle w:val="berschrift5"/>
      </w:pPr>
      <w:bookmarkStart w:id="1917" w:name="_Toc338939163"/>
      <w:r w:rsidRPr="007055D9">
        <w:t xml:space="preserve">Attribute </w:t>
      </w:r>
      <w:r>
        <w:t>"</w:t>
      </w:r>
      <w:r w:rsidRPr="007055D9">
        <w:t>base</w:t>
      </w:r>
      <w:bookmarkEnd w:id="191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18" w:name="_Toc338939164"/>
      <w:r w:rsidRPr="007055D9">
        <w:t xml:space="preserve">Attribute </w:t>
      </w:r>
      <w:r>
        <w:t>"</w:t>
      </w:r>
      <w:r w:rsidRPr="007055D9">
        <w:t>technology</w:t>
      </w:r>
      <w:bookmarkEnd w:id="191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2F1A1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2F1A1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2F1A1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2F1A1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2F1A16">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19" w:name="_Toc338939165"/>
      <w:bookmarkStart w:id="1920" w:name="_Toc3557022"/>
      <w:bookmarkStart w:id="1921" w:name="_Toc34747272"/>
      <w:bookmarkStart w:id="1922" w:name="_Toc77102091"/>
      <w:r w:rsidRPr="007055D9">
        <w:t xml:space="preserve">Element </w:t>
      </w:r>
      <w:r>
        <w:t>"</w:t>
      </w:r>
      <w:proofErr w:type="spellStart"/>
      <w:r w:rsidRPr="007055D9">
        <w:t>weld_position</w:t>
      </w:r>
      <w:bookmarkEnd w:id="1919"/>
      <w:bookmarkEnd w:id="1920"/>
      <w:proofErr w:type="spellEnd"/>
      <w:r>
        <w:t>"</w:t>
      </w:r>
      <w:bookmarkEnd w:id="1921"/>
      <w:bookmarkEnd w:id="1922"/>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923" w:name="_Toc3566496"/>
      <w:bookmarkStart w:id="1924" w:name="_Toc34747498"/>
      <w:bookmarkStart w:id="1925" w:name="_Toc77095957"/>
      <w:bookmarkStart w:id="1926" w:name="_Toc338939167"/>
      <w:bookmarkStart w:id="1927"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923"/>
      <w:bookmarkEnd w:id="1924"/>
      <w:bookmarkEnd w:id="1925"/>
      <w:bookmarkEnd w:id="1927"/>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92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2F1A1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2F1A1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2F1A1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928" w:name="_Toc338939168"/>
      <w:r w:rsidRPr="007055D9">
        <w:t xml:space="preserve">Attribute </w:t>
      </w:r>
      <w:r>
        <w:t>"</w:t>
      </w:r>
      <w:r w:rsidRPr="007055D9">
        <w:t>thickness</w:t>
      </w:r>
      <w:bookmarkEnd w:id="192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929" w:name="_Toc3566497"/>
      <w:bookmarkStart w:id="1930" w:name="_Toc34747499"/>
      <w:bookmarkStart w:id="1931" w:name="_Toc77095958"/>
      <w:bookmarkStart w:id="1932" w:name="_Toc338939169"/>
      <w:bookmarkStart w:id="1933"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929"/>
      <w:bookmarkEnd w:id="1930"/>
      <w:bookmarkEnd w:id="1931"/>
      <w:bookmarkEnd w:id="1933"/>
    </w:p>
    <w:p w14:paraId="5AEAFFD0" w14:textId="77777777" w:rsidR="00FC68DB" w:rsidRPr="007055D9" w:rsidRDefault="00FC68DB" w:rsidP="00B202D2">
      <w:pPr>
        <w:pStyle w:val="berschrift5"/>
      </w:pPr>
      <w:r w:rsidRPr="007055D9">
        <w:t xml:space="preserve">Attribute </w:t>
      </w:r>
      <w:r>
        <w:t>"</w:t>
      </w:r>
      <w:r w:rsidRPr="007055D9">
        <w:t>angle</w:t>
      </w:r>
      <w:bookmarkEnd w:id="1932"/>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934" w:name="_Toc3566498"/>
      <w:bookmarkStart w:id="1935" w:name="_Toc34747500"/>
      <w:bookmarkStart w:id="1936" w:name="_Toc77095959"/>
      <w:bookmarkStart w:id="1937" w:name="_Toc338939170"/>
      <w:bookmarkStart w:id="1938"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934"/>
      <w:bookmarkEnd w:id="1935"/>
      <w:bookmarkEnd w:id="1936"/>
      <w:bookmarkEnd w:id="1938"/>
    </w:p>
    <w:p w14:paraId="2C2E1B11" w14:textId="77777777" w:rsidR="00FC68DB" w:rsidRPr="007055D9" w:rsidRDefault="00FC68DB" w:rsidP="00B202D2">
      <w:pPr>
        <w:pStyle w:val="berschrift5"/>
      </w:pPr>
      <w:r w:rsidRPr="007055D9">
        <w:t xml:space="preserve">Attribute </w:t>
      </w:r>
      <w:r>
        <w:t>"</w:t>
      </w:r>
      <w:r w:rsidRPr="007055D9">
        <w:t>shape</w:t>
      </w:r>
      <w:bookmarkEnd w:id="1937"/>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39" w:name="_Toc338939171"/>
      <w:r w:rsidRPr="007055D9">
        <w:t xml:space="preserve">Attribute </w:t>
      </w:r>
      <w:r>
        <w:t>"</w:t>
      </w:r>
      <w:r w:rsidRPr="007055D9">
        <w:t>penetration</w:t>
      </w:r>
      <w:bookmarkEnd w:id="193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40" w:name="_Toc338939173"/>
      <w:r w:rsidRPr="007055D9">
        <w:t xml:space="preserve">Attribute </w:t>
      </w:r>
      <w:r>
        <w:t>"</w:t>
      </w:r>
      <w:r w:rsidRPr="007055D9">
        <w:t>filler</w:t>
      </w:r>
      <w:bookmarkEnd w:id="194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41" w:name="WeldDefinitionEdgeWeld"/>
      <w:bookmarkStart w:id="1942" w:name="_Toc3557023"/>
      <w:bookmarkStart w:id="1943" w:name="_Toc34747273"/>
      <w:bookmarkStart w:id="1944" w:name="_Toc77102092"/>
      <w:bookmarkStart w:id="1945" w:name="_Toc288200764"/>
      <w:bookmarkStart w:id="1946" w:name="_Toc338939108"/>
      <w:bookmarkEnd w:id="1941"/>
      <w:r w:rsidRPr="007055D9">
        <w:lastRenderedPageBreak/>
        <w:t xml:space="preserve">Element </w:t>
      </w:r>
      <w:r>
        <w:t>"</w:t>
      </w:r>
      <w:proofErr w:type="spellStart"/>
      <w:r>
        <w:t>sheet_parameter</w:t>
      </w:r>
      <w:bookmarkEnd w:id="1942"/>
      <w:proofErr w:type="spellEnd"/>
      <w:r>
        <w:t>"</w:t>
      </w:r>
      <w:bookmarkEnd w:id="1943"/>
      <w:bookmarkEnd w:id="194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947" w:name="_Toc3566499"/>
      <w:bookmarkStart w:id="1948" w:name="_Toc34747501"/>
      <w:bookmarkStart w:id="1949" w:name="_Toc77095960"/>
      <w:bookmarkStart w:id="1950"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947"/>
      <w:bookmarkEnd w:id="1948"/>
      <w:bookmarkEnd w:id="1949"/>
      <w:bookmarkEnd w:id="1950"/>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51" w:name="_Toc3557024"/>
      <w:bookmarkStart w:id="1952" w:name="_Toc34747274"/>
      <w:bookmarkStart w:id="1953" w:name="_Toc77102093"/>
      <w:bookmarkStart w:id="1954" w:name="_Toc86869823"/>
      <w:r w:rsidRPr="007055D9">
        <w:t>Edge Weld</w:t>
      </w:r>
      <w:bookmarkEnd w:id="1945"/>
      <w:bookmarkEnd w:id="1946"/>
      <w:bookmarkEnd w:id="1951"/>
      <w:bookmarkEnd w:id="1952"/>
      <w:bookmarkEnd w:id="1953"/>
      <w:bookmarkEnd w:id="1954"/>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55" w:name="_Toc3557025"/>
      <w:bookmarkStart w:id="1956" w:name="_Toc34747275"/>
      <w:bookmarkStart w:id="1957" w:name="_Toc77102094"/>
      <w:r>
        <w:rPr>
          <w:b w:val="0"/>
          <w:bCs/>
          <w:noProof/>
          <w:lang w:val="en-US" w:eastAsia="en-US"/>
        </w:rPr>
        <w:drawing>
          <wp:anchor distT="0" distB="0" distL="114300" distR="114300" simplePos="0" relativeHeight="25158451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55"/>
      <w:bookmarkEnd w:id="1956"/>
      <w:bookmarkEnd w:id="1957"/>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2F1A16">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2F1A1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2F1A16">
      <w:pPr>
        <w:pStyle w:val="Aufzhlungszeichen"/>
        <w:keepNext/>
        <w:keepLines/>
        <w:numPr>
          <w:ilvl w:val="0"/>
          <w:numId w:val="11"/>
        </w:numPr>
      </w:pPr>
      <w:r>
        <w:rPr>
          <w:noProof/>
          <w:lang w:eastAsia="en-US"/>
        </w:rPr>
        <mc:AlternateContent>
          <mc:Choice Requires="wps">
            <w:drawing>
              <wp:anchor distT="0" distB="0" distL="114300" distR="114300" simplePos="0" relativeHeight="25171353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58" w:name="_Toc3557131"/>
                            <w:bookmarkStart w:id="1959" w:name="_Toc34747384"/>
                            <w:bookmarkStart w:id="1960" w:name="_Toc76030582"/>
                            <w:bookmarkStart w:id="1961"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58"/>
                            <w:bookmarkEnd w:id="1959"/>
                            <w:bookmarkEnd w:id="1960"/>
                            <w:bookmarkEnd w:id="19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62" w:name="_Toc3557131"/>
                      <w:bookmarkStart w:id="1963" w:name="_Toc34747384"/>
                      <w:bookmarkStart w:id="1964" w:name="_Toc76030582"/>
                      <w:bookmarkStart w:id="1965"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62"/>
                      <w:bookmarkEnd w:id="1963"/>
                      <w:bookmarkEnd w:id="1964"/>
                      <w:bookmarkEnd w:id="1965"/>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66" w:name="_Toc3557026"/>
      <w:bookmarkStart w:id="1967" w:name="_Toc34747276"/>
      <w:bookmarkStart w:id="1968" w:name="_Toc77102095"/>
      <w:r>
        <w:rPr>
          <w:b w:val="0"/>
          <w:bCs/>
          <w:noProof/>
          <w:lang w:val="en-US" w:eastAsia="en-US"/>
        </w:rPr>
        <w:drawing>
          <wp:anchor distT="0" distB="0" distL="114300" distR="114300" simplePos="0" relativeHeight="251593728"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66"/>
      <w:bookmarkEnd w:id="1967"/>
      <w:bookmarkEnd w:id="1968"/>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2F1A1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2F1A16">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3196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69" w:name="_Toc3557132"/>
                            <w:bookmarkStart w:id="1970" w:name="_Toc34747385"/>
                            <w:bookmarkStart w:id="1971" w:name="_Toc76030583"/>
                            <w:bookmarkStart w:id="1972"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69"/>
                            <w:bookmarkEnd w:id="1970"/>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73" w:name="_Toc3557132"/>
                      <w:bookmarkStart w:id="1974" w:name="_Toc34747385"/>
                      <w:bookmarkStart w:id="1975" w:name="_Toc76030583"/>
                      <w:bookmarkStart w:id="1976"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73"/>
                      <w:bookmarkEnd w:id="1974"/>
                      <w:bookmarkEnd w:id="1975"/>
                      <w:bookmarkEnd w:id="197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77" w:name="_Toc3566500"/>
      <w:bookmarkStart w:id="1978" w:name="_Toc34747502"/>
      <w:bookmarkStart w:id="1979" w:name="_Toc77095961"/>
      <w:bookmarkStart w:id="1980" w:name="_Toc86870133"/>
      <w:r>
        <w:lastRenderedPageBreak/>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77"/>
      <w:bookmarkEnd w:id="1978"/>
      <w:bookmarkEnd w:id="1979"/>
      <w:bookmarkEnd w:id="198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81" w:name="_Toc338939175"/>
      <w:bookmarkStart w:id="1982" w:name="_Toc3557027"/>
      <w:bookmarkStart w:id="1983" w:name="_Toc34747277"/>
      <w:bookmarkStart w:id="1984" w:name="_Toc77102096"/>
      <w:r w:rsidRPr="007055D9">
        <w:t>Attributes</w:t>
      </w:r>
      <w:bookmarkEnd w:id="1981"/>
      <w:bookmarkEnd w:id="1982"/>
      <w:bookmarkEnd w:id="1983"/>
      <w:bookmarkEnd w:id="1984"/>
    </w:p>
    <w:p w14:paraId="39DE4992" w14:textId="77777777" w:rsidR="00FC68DB" w:rsidRPr="007055D9" w:rsidRDefault="00FC68DB" w:rsidP="00B202D2">
      <w:pPr>
        <w:pStyle w:val="berschrift5"/>
      </w:pPr>
      <w:bookmarkStart w:id="1985" w:name="_Toc338939177"/>
      <w:r w:rsidRPr="007055D9">
        <w:t xml:space="preserve">Attribute </w:t>
      </w:r>
      <w:r>
        <w:t>"</w:t>
      </w:r>
      <w:r w:rsidRPr="007055D9">
        <w:t>base</w:t>
      </w:r>
      <w:bookmarkEnd w:id="198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86" w:name="_Toc338939178"/>
      <w:r w:rsidRPr="007055D9">
        <w:t xml:space="preserve">Attribute </w:t>
      </w:r>
      <w:r>
        <w:t>"</w:t>
      </w:r>
      <w:r w:rsidRPr="007055D9">
        <w:t>technology</w:t>
      </w:r>
      <w:bookmarkEnd w:id="198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2F1A1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2F1A1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2F1A1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2F1A1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87" w:name="_Toc338939179"/>
      <w:bookmarkStart w:id="1988" w:name="_Toc3557028"/>
      <w:bookmarkStart w:id="1989" w:name="_Toc34747278"/>
      <w:bookmarkStart w:id="1990" w:name="_Toc77102097"/>
      <w:r w:rsidRPr="007055D9">
        <w:t xml:space="preserve">Element </w:t>
      </w:r>
      <w:r>
        <w:t>"</w:t>
      </w:r>
      <w:proofErr w:type="spellStart"/>
      <w:r w:rsidRPr="007055D9">
        <w:t>weld_position</w:t>
      </w:r>
      <w:bookmarkEnd w:id="1987"/>
      <w:bookmarkEnd w:id="1988"/>
      <w:proofErr w:type="spellEnd"/>
      <w:r>
        <w:t>"</w:t>
      </w:r>
      <w:bookmarkEnd w:id="1989"/>
      <w:bookmarkEnd w:id="199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91" w:name="_Toc3566501"/>
      <w:bookmarkStart w:id="1992" w:name="_Toc34747503"/>
      <w:bookmarkStart w:id="1993" w:name="_Toc77095962"/>
      <w:bookmarkStart w:id="1994"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91"/>
      <w:bookmarkEnd w:id="1992"/>
      <w:bookmarkEnd w:id="1993"/>
      <w:bookmarkEnd w:id="199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927A17B" w:rsidR="00FC68DB" w:rsidRPr="007055D9" w:rsidRDefault="00FC68DB" w:rsidP="002F1A16">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2F1A16">
      <w:pPr>
        <w:pStyle w:val="Aufzhlungszeichen"/>
        <w:numPr>
          <w:ilvl w:val="0"/>
          <w:numId w:val="11"/>
        </w:numPr>
        <w:rPr>
          <w:rStyle w:val="XMLAttribute"/>
        </w:rPr>
      </w:pPr>
    </w:p>
    <w:p w14:paraId="4A907CE8" w14:textId="77777777" w:rsidR="00FC68DB" w:rsidRPr="007055D9" w:rsidRDefault="00FC68DB" w:rsidP="002F1A1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2F1A1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95" w:name="_Toc338939182"/>
      <w:r w:rsidRPr="007055D9">
        <w:t xml:space="preserve">Attribute </w:t>
      </w:r>
      <w:r>
        <w:t>"</w:t>
      </w:r>
      <w:r w:rsidRPr="007055D9">
        <w:t>width</w:t>
      </w:r>
      <w:bookmarkEnd w:id="199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96" w:name="_Toc338939184"/>
      <w:r w:rsidRPr="007055D9">
        <w:t xml:space="preserve">Attribute </w:t>
      </w:r>
      <w:r>
        <w:t>"</w:t>
      </w:r>
      <w:r w:rsidRPr="007055D9">
        <w:t>filler</w:t>
      </w:r>
      <w:bookmarkEnd w:id="199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2F1A16">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97" w:name="WeldDefinitionIWeld"/>
      <w:bookmarkStart w:id="1998" w:name="_Toc3557029"/>
      <w:bookmarkStart w:id="1999" w:name="_Toc34747279"/>
      <w:bookmarkStart w:id="2000" w:name="_Toc77102098"/>
      <w:bookmarkStart w:id="2001" w:name="_Toc288200765"/>
      <w:bookmarkStart w:id="2002" w:name="_Toc338939109"/>
      <w:bookmarkEnd w:id="1997"/>
      <w:r w:rsidRPr="007055D9">
        <w:t xml:space="preserve">Element </w:t>
      </w:r>
      <w:r>
        <w:t>"</w:t>
      </w:r>
      <w:proofErr w:type="spellStart"/>
      <w:r>
        <w:t>sheet_parameter</w:t>
      </w:r>
      <w:bookmarkEnd w:id="1998"/>
      <w:proofErr w:type="spellEnd"/>
      <w:r>
        <w:t>"</w:t>
      </w:r>
      <w:bookmarkEnd w:id="1999"/>
      <w:bookmarkEnd w:id="200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2003" w:name="_Toc3566502"/>
      <w:bookmarkStart w:id="2004" w:name="_Toc34747504"/>
      <w:bookmarkStart w:id="2005" w:name="_Toc77095963"/>
      <w:bookmarkStart w:id="2006"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003"/>
      <w:bookmarkEnd w:id="2004"/>
      <w:bookmarkEnd w:id="2005"/>
      <w:bookmarkEnd w:id="2006"/>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07" w:name="_Toc3557030"/>
      <w:bookmarkStart w:id="2008" w:name="_Toc34747280"/>
      <w:bookmarkStart w:id="2009" w:name="_Toc77102099"/>
      <w:bookmarkStart w:id="2010" w:name="_Toc86869824"/>
      <w:r w:rsidRPr="007055D9">
        <w:t>I-Weld</w:t>
      </w:r>
      <w:bookmarkEnd w:id="2001"/>
      <w:bookmarkEnd w:id="2002"/>
      <w:bookmarkEnd w:id="2007"/>
      <w:bookmarkEnd w:id="2008"/>
      <w:bookmarkEnd w:id="2009"/>
      <w:bookmarkEnd w:id="2010"/>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11" w:name="_Toc3557031"/>
      <w:bookmarkStart w:id="2012" w:name="_Toc34747281"/>
      <w:bookmarkStart w:id="2013" w:name="_Toc77102100"/>
      <w:r w:rsidRPr="007055D9">
        <w:t>Sheet Parameters</w:t>
      </w:r>
      <w:bookmarkEnd w:id="2011"/>
      <w:bookmarkEnd w:id="2012"/>
      <w:bookmarkEnd w:id="201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2F1A16">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2F1A16">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2F1A1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14" w:name="_Toc3557032"/>
      <w:bookmarkStart w:id="2015" w:name="_Toc34747282"/>
      <w:bookmarkStart w:id="2016" w:name="_Toc77102101"/>
      <w:r w:rsidRPr="007055D9">
        <w:t>Weld Parameters</w:t>
      </w:r>
      <w:bookmarkEnd w:id="2014"/>
      <w:bookmarkEnd w:id="2015"/>
      <w:bookmarkEnd w:id="201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2F1A1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2017" w:name="_Toc76030584"/>
            <w:bookmarkStart w:id="2018"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2017"/>
            <w:bookmarkEnd w:id="2018"/>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2019" w:name="_Toc76030585"/>
            <w:bookmarkStart w:id="2020"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2019"/>
            <w:bookmarkEnd w:id="202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2021" w:name="_Toc3566503"/>
      <w:bookmarkStart w:id="2022" w:name="_Toc34747505"/>
      <w:bookmarkStart w:id="2023" w:name="_Toc77095964"/>
      <w:bookmarkStart w:id="2024"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2021"/>
      <w:bookmarkEnd w:id="2022"/>
      <w:bookmarkEnd w:id="2023"/>
      <w:bookmarkEnd w:id="2024"/>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025" w:name="_Toc338939186"/>
      <w:bookmarkStart w:id="2026" w:name="_Toc3557033"/>
      <w:bookmarkStart w:id="2027" w:name="_Toc34747283"/>
      <w:bookmarkStart w:id="2028" w:name="_Toc77102102"/>
      <w:r w:rsidRPr="007055D9">
        <w:t>Attributes</w:t>
      </w:r>
      <w:bookmarkEnd w:id="2025"/>
      <w:bookmarkEnd w:id="2026"/>
      <w:bookmarkEnd w:id="2027"/>
      <w:bookmarkEnd w:id="2028"/>
    </w:p>
    <w:p w14:paraId="547A1CA7" w14:textId="77777777" w:rsidR="00FC68DB" w:rsidRPr="007055D9" w:rsidRDefault="00FC68DB" w:rsidP="00B202D2">
      <w:pPr>
        <w:pStyle w:val="berschrift5"/>
      </w:pPr>
      <w:bookmarkStart w:id="2029" w:name="_Toc338939188"/>
      <w:r w:rsidRPr="007055D9">
        <w:t xml:space="preserve">Attribute </w:t>
      </w:r>
      <w:r>
        <w:t>"</w:t>
      </w:r>
      <w:r w:rsidRPr="007055D9">
        <w:t>base</w:t>
      </w:r>
      <w:bookmarkEnd w:id="2029"/>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030" w:name="_Toc338939189"/>
      <w:r w:rsidRPr="007055D9">
        <w:t xml:space="preserve">Attribute </w:t>
      </w:r>
      <w:r>
        <w:t>"</w:t>
      </w:r>
      <w:r w:rsidRPr="007055D9">
        <w:t>technology</w:t>
      </w:r>
      <w:bookmarkEnd w:id="2030"/>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2F1A16">
      <w:pPr>
        <w:pStyle w:val="Aufzhlungszeichen"/>
        <w:numPr>
          <w:ilvl w:val="0"/>
          <w:numId w:val="11"/>
        </w:numPr>
        <w:rPr>
          <w:rStyle w:val="XMLElement"/>
        </w:rPr>
      </w:pPr>
      <w:r>
        <w:rPr>
          <w:rStyle w:val="XMLElement"/>
        </w:rPr>
        <w:t>friction</w:t>
      </w:r>
    </w:p>
    <w:p w14:paraId="444BAF57" w14:textId="77777777" w:rsidR="00FC68DB" w:rsidRPr="007055D9" w:rsidRDefault="00FC68DB" w:rsidP="002F1A1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031" w:name="_Toc338939190"/>
      <w:bookmarkStart w:id="2032" w:name="_Toc3557034"/>
      <w:bookmarkStart w:id="2033" w:name="_Toc34747284"/>
      <w:bookmarkStart w:id="2034" w:name="_Toc77102103"/>
      <w:r w:rsidRPr="007055D9">
        <w:t xml:space="preserve">Element </w:t>
      </w:r>
      <w:r>
        <w:t>"</w:t>
      </w:r>
      <w:proofErr w:type="spellStart"/>
      <w:r w:rsidRPr="007055D9">
        <w:t>weld_position</w:t>
      </w:r>
      <w:bookmarkEnd w:id="2031"/>
      <w:bookmarkEnd w:id="2032"/>
      <w:proofErr w:type="spellEnd"/>
      <w:r>
        <w:t>"</w:t>
      </w:r>
      <w:bookmarkEnd w:id="2033"/>
      <w:bookmarkEnd w:id="2034"/>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2035" w:name="_Toc3566504"/>
      <w:bookmarkStart w:id="2036" w:name="_Toc34747506"/>
      <w:bookmarkStart w:id="2037" w:name="_Toc77095965"/>
      <w:bookmarkStart w:id="2038" w:name="_Toc338939192"/>
      <w:bookmarkStart w:id="2039"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035"/>
      <w:bookmarkEnd w:id="2036"/>
      <w:bookmarkEnd w:id="2037"/>
      <w:bookmarkEnd w:id="203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38"/>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40" w:name="_Toc338939194"/>
      <w:r w:rsidRPr="007055D9">
        <w:t xml:space="preserve">Attribute </w:t>
      </w:r>
      <w:r>
        <w:t>"</w:t>
      </w:r>
      <w:r w:rsidRPr="007055D9">
        <w:t>filler</w:t>
      </w:r>
      <w:bookmarkEnd w:id="204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41" w:name="WeldDefinitionOverlapWeld"/>
      <w:bookmarkStart w:id="2042" w:name="_Toc3557035"/>
      <w:bookmarkStart w:id="2043" w:name="_Toc34747285"/>
      <w:bookmarkStart w:id="2044" w:name="_Toc77102104"/>
      <w:bookmarkStart w:id="2045" w:name="_Toc288200766"/>
      <w:bookmarkStart w:id="2046" w:name="_Toc338939110"/>
      <w:bookmarkEnd w:id="2041"/>
      <w:r w:rsidRPr="007055D9">
        <w:t xml:space="preserve">Element </w:t>
      </w:r>
      <w:r>
        <w:t>"</w:t>
      </w:r>
      <w:proofErr w:type="spellStart"/>
      <w:r>
        <w:t>sheet_parameter</w:t>
      </w:r>
      <w:bookmarkEnd w:id="2042"/>
      <w:proofErr w:type="spellEnd"/>
      <w:r>
        <w:t>"</w:t>
      </w:r>
      <w:bookmarkEnd w:id="2043"/>
      <w:bookmarkEnd w:id="2044"/>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2047" w:name="_Toc3566505"/>
      <w:bookmarkStart w:id="2048" w:name="_Toc34747507"/>
      <w:bookmarkStart w:id="2049" w:name="_Toc77095966"/>
      <w:bookmarkStart w:id="2050"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047"/>
      <w:bookmarkEnd w:id="2048"/>
      <w:bookmarkEnd w:id="2049"/>
      <w:bookmarkEnd w:id="2050"/>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51" w:name="_Toc3557036"/>
      <w:bookmarkStart w:id="2052" w:name="_Toc34747286"/>
      <w:bookmarkStart w:id="2053" w:name="_Toc77102105"/>
      <w:bookmarkStart w:id="2054" w:name="_Toc86869825"/>
      <w:r w:rsidRPr="007055D9">
        <w:t>Overlap Weld</w:t>
      </w:r>
      <w:bookmarkEnd w:id="2045"/>
      <w:bookmarkEnd w:id="2046"/>
      <w:bookmarkEnd w:id="2051"/>
      <w:bookmarkEnd w:id="2052"/>
      <w:bookmarkEnd w:id="2053"/>
      <w:bookmarkEnd w:id="2054"/>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55" w:name="_Toc3557037"/>
      <w:bookmarkStart w:id="2056" w:name="_Toc34747287"/>
      <w:bookmarkStart w:id="2057" w:name="_Toc77102106"/>
      <w:r w:rsidRPr="007055D9">
        <w:t>Simple Overlap Weld</w:t>
      </w:r>
      <w:bookmarkEnd w:id="2055"/>
      <w:bookmarkEnd w:id="2056"/>
      <w:bookmarkEnd w:id="2057"/>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0054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2F1A16">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2F1A1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2F1A1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50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58" w:name="_Toc3557135"/>
                            <w:bookmarkStart w:id="2059" w:name="_Toc34747388"/>
                            <w:bookmarkStart w:id="2060" w:name="_Toc76030586"/>
                            <w:bookmarkStart w:id="2061"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58"/>
                            <w:bookmarkEnd w:id="2059"/>
                            <w:bookmarkEnd w:id="2060"/>
                            <w:bookmarkEnd w:id="2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62" w:name="_Toc3557135"/>
                      <w:bookmarkStart w:id="2063" w:name="_Toc34747388"/>
                      <w:bookmarkStart w:id="2064" w:name="_Toc76030586"/>
                      <w:bookmarkStart w:id="2065"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62"/>
                      <w:bookmarkEnd w:id="2063"/>
                      <w:bookmarkEnd w:id="2064"/>
                      <w:bookmarkEnd w:id="2065"/>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9760"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2F1A1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2F1A1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2F1A1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9616"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66" w:name="_Toc3557136"/>
                            <w:bookmarkStart w:id="2067" w:name="_Toc34747389"/>
                            <w:bookmarkStart w:id="2068" w:name="_Toc76030587"/>
                            <w:bookmarkStart w:id="2069"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66"/>
                            <w:bookmarkEnd w:id="2067"/>
                            <w:bookmarkEnd w:id="2068"/>
                            <w:bookmarkEnd w:id="2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70" w:name="_Toc3557136"/>
                      <w:bookmarkStart w:id="2071" w:name="_Toc34747389"/>
                      <w:bookmarkStart w:id="2072" w:name="_Toc76030587"/>
                      <w:bookmarkStart w:id="2073"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70"/>
                      <w:bookmarkEnd w:id="2071"/>
                      <w:bookmarkEnd w:id="2072"/>
                      <w:bookmarkEnd w:id="207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81" o:title=""/>
          </v:shape>
          <o:OLEObject Type="Embed" ProgID="Equation.3" ShapeID="_x0000_i1028" DrawAspect="Content" ObjectID="_1697483465"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74" w:name="_Toc3566506"/>
      <w:bookmarkStart w:id="2075" w:name="_Toc34747508"/>
      <w:bookmarkStart w:id="2076" w:name="_Toc77095967"/>
      <w:bookmarkStart w:id="2077"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74"/>
      <w:bookmarkEnd w:id="2075"/>
      <w:bookmarkEnd w:id="2076"/>
      <w:bookmarkEnd w:id="207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78" w:name="_Toc338939112"/>
      <w:bookmarkStart w:id="2079" w:name="_Toc3557038"/>
      <w:bookmarkStart w:id="2080" w:name="_Toc34747288"/>
      <w:bookmarkStart w:id="2081" w:name="_Toc77102107"/>
      <w:r w:rsidRPr="007055D9">
        <w:t>Single Sided Double Overlap Weld</w:t>
      </w:r>
      <w:bookmarkEnd w:id="2078"/>
      <w:bookmarkEnd w:id="2079"/>
      <w:bookmarkEnd w:id="2080"/>
      <w:bookmarkEnd w:id="208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2F1A16">
      <w:pPr>
        <w:pStyle w:val="Aufzhlungszeichen"/>
        <w:keepNext/>
        <w:numPr>
          <w:ilvl w:val="0"/>
          <w:numId w:val="11"/>
        </w:numPr>
      </w:pPr>
      <w:r>
        <w:rPr>
          <w:b/>
          <w:bCs/>
          <w:i/>
          <w:iCs/>
          <w:noProof/>
          <w:lang w:eastAsia="en-US"/>
        </w:rPr>
        <w:drawing>
          <wp:anchor distT="0" distB="0" distL="114300" distR="114300" simplePos="0" relativeHeight="251529216"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2F1A1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2F1A16">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88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82" w:name="_Toc3557137"/>
                            <w:bookmarkStart w:id="2083" w:name="_Toc34747390"/>
                            <w:bookmarkStart w:id="2084" w:name="_Toc76030588"/>
                            <w:bookmarkStart w:id="2085"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82"/>
                            <w:bookmarkEnd w:id="2083"/>
                            <w:bookmarkEnd w:id="2084"/>
                            <w:bookmarkEnd w:id="20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86" w:name="_Toc3557137"/>
                      <w:bookmarkStart w:id="2087" w:name="_Toc34747390"/>
                      <w:bookmarkStart w:id="2088" w:name="_Toc76030588"/>
                      <w:bookmarkStart w:id="2089"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86"/>
                      <w:bookmarkEnd w:id="2087"/>
                      <w:bookmarkEnd w:id="2088"/>
                      <w:bookmarkEnd w:id="2089"/>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7648"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84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2F1A1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2F1A1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2F1A16">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804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90" w:name="_Toc3557138"/>
                            <w:bookmarkStart w:id="2091" w:name="_Toc34747391"/>
                            <w:bookmarkStart w:id="2092" w:name="_Toc76030589"/>
                            <w:bookmarkStart w:id="2093"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90"/>
                            <w:bookmarkEnd w:id="2091"/>
                            <w:bookmarkEnd w:id="2092"/>
                            <w:bookmarkEnd w:id="2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94" w:name="_Toc3557138"/>
                      <w:bookmarkStart w:id="2095" w:name="_Toc34747391"/>
                      <w:bookmarkStart w:id="2096" w:name="_Toc76030589"/>
                      <w:bookmarkStart w:id="2097"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94"/>
                      <w:bookmarkEnd w:id="2095"/>
                      <w:bookmarkEnd w:id="2096"/>
                      <w:bookmarkEnd w:id="209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70" o:title=""/>
          </v:shape>
          <o:OLEObject Type="Embed" ProgID="Equation.3" ShapeID="_x0000_i1029" DrawAspect="Content" ObjectID="_1697483466"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98" w:name="_Toc3566507"/>
      <w:bookmarkStart w:id="2099" w:name="_Toc34747509"/>
      <w:bookmarkStart w:id="2100" w:name="_Toc77095968"/>
      <w:bookmarkStart w:id="2101"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98"/>
      <w:bookmarkEnd w:id="2099"/>
      <w:bookmarkEnd w:id="2100"/>
      <w:bookmarkEnd w:id="2101"/>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02" w:name="_Toc338939113"/>
      <w:bookmarkStart w:id="2103" w:name="_Toc3557039"/>
      <w:bookmarkStart w:id="2104" w:name="_Toc34747289"/>
      <w:bookmarkStart w:id="2105" w:name="_Toc77102108"/>
      <w:r w:rsidRPr="007055D9">
        <w:t>Double Sided Double Overlap Weld</w:t>
      </w:r>
      <w:bookmarkEnd w:id="2102"/>
      <w:bookmarkEnd w:id="2103"/>
      <w:bookmarkEnd w:id="2104"/>
      <w:bookmarkEnd w:id="2105"/>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686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2F1A16">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2F1A1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2F1A1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7264"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06" w:name="_Toc3557139"/>
                            <w:bookmarkStart w:id="2107" w:name="_Toc34747392"/>
                            <w:bookmarkStart w:id="2108" w:name="_Toc76030590"/>
                            <w:bookmarkStart w:id="2109"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06"/>
                            <w:bookmarkEnd w:id="2107"/>
                            <w:bookmarkEnd w:id="2108"/>
                            <w:bookmarkEnd w:id="2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10" w:name="_Toc3557139"/>
                      <w:bookmarkStart w:id="2111" w:name="_Toc34747392"/>
                      <w:bookmarkStart w:id="2112" w:name="_Toc76030590"/>
                      <w:bookmarkStart w:id="2113"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10"/>
                      <w:bookmarkEnd w:id="2111"/>
                      <w:bookmarkEnd w:id="2112"/>
                      <w:bookmarkEnd w:id="2113"/>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5296"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608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2F1A1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2F1A1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2F1A16">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648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14" w:name="_Toc3557140"/>
                            <w:bookmarkStart w:id="2115" w:name="_Toc34747393"/>
                            <w:bookmarkStart w:id="2116" w:name="_Toc76030591"/>
                            <w:bookmarkStart w:id="2117"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14"/>
                            <w:bookmarkEnd w:id="2115"/>
                            <w:bookmarkEnd w:id="2116"/>
                            <w:bookmarkEnd w:id="2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118" w:name="_Toc3557140"/>
                      <w:bookmarkStart w:id="2119" w:name="_Toc34747393"/>
                      <w:bookmarkStart w:id="2120" w:name="_Toc76030591"/>
                      <w:bookmarkStart w:id="2121"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18"/>
                      <w:bookmarkEnd w:id="2119"/>
                      <w:bookmarkEnd w:id="2120"/>
                      <w:bookmarkEnd w:id="212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70" o:title=""/>
          </v:shape>
          <o:OLEObject Type="Embed" ProgID="Equation.3" ShapeID="_x0000_i1030" DrawAspect="Content" ObjectID="_1697483467"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122" w:name="_Toc3566508"/>
      <w:bookmarkStart w:id="2123" w:name="_Toc34747510"/>
      <w:bookmarkStart w:id="2124" w:name="_Toc77095969"/>
      <w:bookmarkStart w:id="2125"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proofErr w:type="gramStart"/>
      <w:r w:rsidRPr="007055D9">
        <w:t>Double Sided</w:t>
      </w:r>
      <w:proofErr w:type="gramEnd"/>
      <w:r w:rsidRPr="007055D9">
        <w:t xml:space="preserve"> Double Overlap Weld</w:t>
      </w:r>
      <w:bookmarkEnd w:id="2122"/>
      <w:bookmarkEnd w:id="2123"/>
      <w:bookmarkEnd w:id="2124"/>
      <w:bookmarkEnd w:id="2125"/>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26" w:name="_Toc338939196"/>
      <w:bookmarkStart w:id="2127" w:name="_Toc3557040"/>
      <w:bookmarkStart w:id="2128" w:name="_Toc34747290"/>
      <w:bookmarkStart w:id="2129" w:name="_Toc77102109"/>
      <w:r w:rsidRPr="007055D9">
        <w:t>Attributes</w:t>
      </w:r>
      <w:bookmarkEnd w:id="2126"/>
      <w:bookmarkEnd w:id="2127"/>
      <w:bookmarkEnd w:id="2128"/>
      <w:bookmarkEnd w:id="2129"/>
    </w:p>
    <w:p w14:paraId="4EF2ED14" w14:textId="77777777" w:rsidR="00FC68DB" w:rsidRPr="007055D9" w:rsidRDefault="00FC68DB" w:rsidP="00B202D2">
      <w:pPr>
        <w:pStyle w:val="berschrift5"/>
      </w:pPr>
      <w:bookmarkStart w:id="2130" w:name="_Toc338939198"/>
      <w:r w:rsidRPr="007055D9">
        <w:t xml:space="preserve">Attribute </w:t>
      </w:r>
      <w:r>
        <w:t>"</w:t>
      </w:r>
      <w:r w:rsidRPr="007055D9">
        <w:t>base</w:t>
      </w:r>
      <w:bookmarkEnd w:id="2130"/>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31" w:name="_Toc338939199"/>
      <w:r w:rsidRPr="007055D9">
        <w:t xml:space="preserve">Attribute </w:t>
      </w:r>
      <w:r>
        <w:t>"</w:t>
      </w:r>
      <w:r w:rsidRPr="007055D9">
        <w:t>technology</w:t>
      </w:r>
      <w:bookmarkEnd w:id="2131"/>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2F1A16">
      <w:pPr>
        <w:pStyle w:val="Aufzhlungszeichen"/>
        <w:numPr>
          <w:ilvl w:val="0"/>
          <w:numId w:val="11"/>
        </w:numPr>
        <w:rPr>
          <w:rStyle w:val="XMLElement"/>
        </w:rPr>
      </w:pPr>
      <w:r>
        <w:rPr>
          <w:rStyle w:val="XMLElement"/>
        </w:rPr>
        <w:t>friction</w:t>
      </w:r>
    </w:p>
    <w:p w14:paraId="6E1DCF3D" w14:textId="77777777" w:rsidR="00FC68DB" w:rsidRPr="007055D9" w:rsidRDefault="00FC68DB" w:rsidP="002F1A1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32" w:name="_Toc338939200"/>
      <w:bookmarkStart w:id="2133" w:name="_Toc3557041"/>
      <w:bookmarkStart w:id="2134" w:name="_Toc34747291"/>
      <w:bookmarkStart w:id="2135" w:name="_Toc77102110"/>
      <w:r w:rsidRPr="007055D9">
        <w:t xml:space="preserve">Element </w:t>
      </w:r>
      <w:r>
        <w:t>"</w:t>
      </w:r>
      <w:proofErr w:type="spellStart"/>
      <w:r w:rsidRPr="007055D9">
        <w:t>weld_position</w:t>
      </w:r>
      <w:bookmarkEnd w:id="2132"/>
      <w:bookmarkEnd w:id="2133"/>
      <w:proofErr w:type="spellEnd"/>
      <w:r>
        <w:t>"</w:t>
      </w:r>
      <w:bookmarkEnd w:id="2134"/>
      <w:bookmarkEnd w:id="2135"/>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136" w:name="_Toc3566509"/>
      <w:bookmarkStart w:id="2137" w:name="_Toc34747511"/>
      <w:bookmarkStart w:id="2138" w:name="_Toc77095970"/>
      <w:bookmarkStart w:id="2139" w:name="_Toc338939203"/>
      <w:bookmarkStart w:id="2140"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136"/>
      <w:bookmarkEnd w:id="2137"/>
      <w:bookmarkEnd w:id="2138"/>
      <w:bookmarkEnd w:id="2140"/>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39"/>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2F1A1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41" w:name="_Toc338939204"/>
      <w:r w:rsidRPr="007055D9">
        <w:t xml:space="preserve">Attribute </w:t>
      </w:r>
      <w:r>
        <w:t>"</w:t>
      </w:r>
      <w:r w:rsidRPr="007055D9">
        <w:t>thickness</w:t>
      </w:r>
      <w:bookmarkEnd w:id="214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42" w:name="_Toc338939205"/>
      <w:r w:rsidRPr="007055D9">
        <w:t xml:space="preserve">Attribute </w:t>
      </w:r>
      <w:r>
        <w:t>"</w:t>
      </w:r>
      <w:r w:rsidRPr="007055D9">
        <w:t>angle</w:t>
      </w:r>
      <w:bookmarkEnd w:id="214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43" w:name="_Toc338939206"/>
      <w:r w:rsidRPr="007055D9">
        <w:t xml:space="preserve">Attribute </w:t>
      </w:r>
      <w:r>
        <w:t>"</w:t>
      </w:r>
      <w:r w:rsidRPr="007055D9">
        <w:t>shape</w:t>
      </w:r>
      <w:bookmarkEnd w:id="214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44" w:name="_Toc338939207"/>
      <w:r w:rsidRPr="007055D9">
        <w:t xml:space="preserve">Attribute </w:t>
      </w:r>
      <w:r>
        <w:t>"</w:t>
      </w:r>
      <w:r w:rsidRPr="007055D9">
        <w:t>penetration</w:t>
      </w:r>
      <w:bookmarkEnd w:id="214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45" w:name="_Toc338939209"/>
      <w:r w:rsidRPr="007055D9">
        <w:t xml:space="preserve">Attribute </w:t>
      </w:r>
      <w:r>
        <w:t>"</w:t>
      </w:r>
      <w:r w:rsidRPr="007055D9">
        <w:t>filler</w:t>
      </w:r>
      <w:bookmarkEnd w:id="214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46" w:name="WeldDefinitionYJoint"/>
      <w:bookmarkStart w:id="2147" w:name="_Toc3557042"/>
      <w:bookmarkStart w:id="2148" w:name="_Toc34747292"/>
      <w:bookmarkStart w:id="2149" w:name="_Toc77102111"/>
      <w:bookmarkStart w:id="2150" w:name="_Toc288200767"/>
      <w:bookmarkStart w:id="2151" w:name="_Toc338939114"/>
      <w:bookmarkEnd w:id="2146"/>
      <w:r w:rsidRPr="007055D9">
        <w:t xml:space="preserve">Element </w:t>
      </w:r>
      <w:r>
        <w:t>"</w:t>
      </w:r>
      <w:proofErr w:type="spellStart"/>
      <w:r>
        <w:t>sheet_parameter</w:t>
      </w:r>
      <w:bookmarkEnd w:id="2147"/>
      <w:proofErr w:type="spellEnd"/>
      <w:r>
        <w:t>"</w:t>
      </w:r>
      <w:bookmarkEnd w:id="2148"/>
      <w:bookmarkEnd w:id="214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52" w:name="_Toc3566510"/>
      <w:bookmarkStart w:id="2153" w:name="_Toc34747512"/>
      <w:bookmarkStart w:id="2154" w:name="_Toc77095971"/>
      <w:bookmarkStart w:id="2155"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152"/>
      <w:bookmarkEnd w:id="2153"/>
      <w:bookmarkEnd w:id="2154"/>
      <w:bookmarkEnd w:id="215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56" w:name="_Toc3557043"/>
      <w:bookmarkStart w:id="2157" w:name="_Toc34747293"/>
      <w:bookmarkStart w:id="2158" w:name="_Toc77102112"/>
      <w:bookmarkStart w:id="2159" w:name="_Toc86869826"/>
      <w:r w:rsidRPr="007055D9">
        <w:t>Y-Joint</w:t>
      </w:r>
      <w:bookmarkEnd w:id="2150"/>
      <w:bookmarkEnd w:id="2151"/>
      <w:bookmarkEnd w:id="2156"/>
      <w:bookmarkEnd w:id="2157"/>
      <w:bookmarkEnd w:id="2158"/>
      <w:bookmarkEnd w:id="2159"/>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60" w:name="_Toc3557044"/>
      <w:bookmarkStart w:id="2161" w:name="_Toc34747294"/>
      <w:bookmarkStart w:id="2162" w:name="_Toc77102113"/>
      <w:r w:rsidRPr="007055D9">
        <w:t>Sheet Parameters</w:t>
      </w:r>
      <w:bookmarkEnd w:id="2160"/>
      <w:bookmarkEnd w:id="2161"/>
      <w:bookmarkEnd w:id="216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2F1A16">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2F1A1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2F1A1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2F1A1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63" w:name="_Toc3557045"/>
      <w:bookmarkStart w:id="2164" w:name="_Toc34747295"/>
      <w:bookmarkStart w:id="2165" w:name="_Toc77102114"/>
      <w:r w:rsidRPr="007055D9">
        <w:t>Weld Parameters</w:t>
      </w:r>
      <w:bookmarkEnd w:id="2163"/>
      <w:bookmarkEnd w:id="2164"/>
      <w:bookmarkEnd w:id="2165"/>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2F1A1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2F1A1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2F1A16">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1EFBD28"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5C91F43" w:rsidR="00FC68DB" w:rsidRPr="00C330B4" w:rsidRDefault="00FC68DB" w:rsidP="00B202D2">
            <w:pPr>
              <w:pStyle w:val="Beschriftung"/>
            </w:pPr>
            <w:bookmarkStart w:id="2166" w:name="_Ref7931629"/>
            <w:bookmarkStart w:id="2167" w:name="_Toc76030592"/>
            <w:bookmarkStart w:id="2168"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66"/>
            <w:r>
              <w:t>: Y-Joint Sheet Layout</w:t>
            </w:r>
            <w:bookmarkEnd w:id="2167"/>
            <w:bookmarkEnd w:id="2168"/>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69" w:name="_Toc76030593"/>
            <w:bookmarkStart w:id="2170"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69"/>
            <w:bookmarkEnd w:id="2170"/>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70" o:title=""/>
          </v:shape>
          <o:OLEObject Type="Embed" ProgID="Equation.3" ShapeID="_x0000_i1031" DrawAspect="Content" ObjectID="_1697483468"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71" w:name="_Toc3566511"/>
      <w:bookmarkStart w:id="2172" w:name="_Toc34747513"/>
      <w:bookmarkStart w:id="2173" w:name="_Toc77095972"/>
      <w:bookmarkStart w:id="2174" w:name="_Toc338939211"/>
      <w:bookmarkStart w:id="2175"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71"/>
      <w:bookmarkEnd w:id="2172"/>
      <w:bookmarkEnd w:id="2173"/>
      <w:bookmarkEnd w:id="2175"/>
    </w:p>
    <w:p w14:paraId="449B6B32" w14:textId="77777777" w:rsidR="00FC68DB" w:rsidRPr="007055D9" w:rsidRDefault="00FC68DB" w:rsidP="00B202D2">
      <w:pPr>
        <w:pStyle w:val="berschrift4"/>
      </w:pPr>
      <w:bookmarkStart w:id="2176" w:name="_Toc3557046"/>
      <w:bookmarkStart w:id="2177" w:name="_Toc34747296"/>
      <w:bookmarkStart w:id="2178" w:name="_Toc77102115"/>
      <w:r w:rsidRPr="007055D9">
        <w:lastRenderedPageBreak/>
        <w:t>Attributes</w:t>
      </w:r>
      <w:bookmarkEnd w:id="2174"/>
      <w:bookmarkEnd w:id="2176"/>
      <w:bookmarkEnd w:id="2177"/>
      <w:bookmarkEnd w:id="2178"/>
    </w:p>
    <w:p w14:paraId="196C39A1" w14:textId="77777777" w:rsidR="00FC68DB" w:rsidRPr="007055D9" w:rsidRDefault="00FC68DB" w:rsidP="00B202D2">
      <w:pPr>
        <w:pStyle w:val="berschrift5"/>
      </w:pPr>
      <w:bookmarkStart w:id="2179" w:name="_Toc338939213"/>
      <w:r w:rsidRPr="007055D9">
        <w:t xml:space="preserve">Attribute </w:t>
      </w:r>
      <w:r>
        <w:t>"</w:t>
      </w:r>
      <w:r w:rsidRPr="007055D9">
        <w:t>base</w:t>
      </w:r>
      <w:bookmarkEnd w:id="2179"/>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80" w:name="_Toc338939214"/>
      <w:r w:rsidRPr="007055D9">
        <w:t xml:space="preserve">Attribute </w:t>
      </w:r>
      <w:r>
        <w:t>"</w:t>
      </w:r>
      <w:r w:rsidRPr="007055D9">
        <w:t>technology</w:t>
      </w:r>
      <w:bookmarkEnd w:id="2180"/>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2F1A16">
      <w:pPr>
        <w:pStyle w:val="Aufzhlungszeichen"/>
        <w:numPr>
          <w:ilvl w:val="0"/>
          <w:numId w:val="11"/>
        </w:numPr>
        <w:rPr>
          <w:rStyle w:val="XMLElement"/>
        </w:rPr>
      </w:pPr>
      <w:r>
        <w:rPr>
          <w:rStyle w:val="XMLElement"/>
        </w:rPr>
        <w:t>friction</w:t>
      </w:r>
    </w:p>
    <w:p w14:paraId="4C8E9EFA" w14:textId="77777777" w:rsidR="00FC68DB" w:rsidRPr="007055D9" w:rsidRDefault="00FC68DB" w:rsidP="002F1A1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81" w:name="_Toc338939215"/>
      <w:bookmarkStart w:id="2182" w:name="_Toc3557047"/>
      <w:bookmarkStart w:id="2183" w:name="_Toc34747297"/>
      <w:bookmarkStart w:id="2184" w:name="_Toc77102116"/>
      <w:r w:rsidRPr="007055D9">
        <w:t xml:space="preserve">Element </w:t>
      </w:r>
      <w:r>
        <w:t>"</w:t>
      </w:r>
      <w:proofErr w:type="spellStart"/>
      <w:r w:rsidRPr="007055D9">
        <w:t>weld_position</w:t>
      </w:r>
      <w:bookmarkEnd w:id="2181"/>
      <w:bookmarkEnd w:id="2182"/>
      <w:proofErr w:type="spellEnd"/>
      <w:r>
        <w:t>"</w:t>
      </w:r>
      <w:bookmarkEnd w:id="2183"/>
      <w:bookmarkEnd w:id="2184"/>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85" w:name="_Toc3566512"/>
      <w:bookmarkStart w:id="2186" w:name="_Toc34747514"/>
      <w:bookmarkStart w:id="2187" w:name="_Toc77095973"/>
      <w:bookmarkStart w:id="2188" w:name="_Toc338939218"/>
      <w:bookmarkStart w:id="2189"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85"/>
      <w:bookmarkEnd w:id="2186"/>
      <w:bookmarkEnd w:id="2187"/>
      <w:bookmarkEnd w:id="218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88"/>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2F1A1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2F1A1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2F1A16">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90" w:name="_Toc338939219"/>
      <w:r w:rsidRPr="007055D9">
        <w:t xml:space="preserve">Attribute </w:t>
      </w:r>
      <w:r>
        <w:t>"</w:t>
      </w:r>
      <w:r w:rsidRPr="007055D9">
        <w:t>thickness</w:t>
      </w:r>
      <w:bookmarkEnd w:id="219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91" w:name="_Toc3566513"/>
      <w:bookmarkStart w:id="2192" w:name="_Toc34747515"/>
      <w:bookmarkStart w:id="2193" w:name="_Toc77095974"/>
      <w:bookmarkStart w:id="2194" w:name="_Toc338939220"/>
      <w:bookmarkStart w:id="2195"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91"/>
      <w:bookmarkEnd w:id="2192"/>
      <w:bookmarkEnd w:id="2193"/>
      <w:bookmarkEnd w:id="2195"/>
    </w:p>
    <w:p w14:paraId="6D37B18D" w14:textId="77777777" w:rsidR="00FC68DB" w:rsidRPr="007055D9" w:rsidRDefault="00FC68DB" w:rsidP="00B202D2">
      <w:pPr>
        <w:pStyle w:val="berschrift5"/>
      </w:pPr>
      <w:r w:rsidRPr="007055D9">
        <w:t xml:space="preserve">Attribute </w:t>
      </w:r>
      <w:r>
        <w:t>"</w:t>
      </w:r>
      <w:r w:rsidRPr="007055D9">
        <w:t>angle</w:t>
      </w:r>
      <w:bookmarkEnd w:id="2194"/>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96" w:name="_Toc338939221"/>
      <w:r w:rsidRPr="007055D9">
        <w:t xml:space="preserve">Attribute </w:t>
      </w:r>
      <w:r>
        <w:t>"</w:t>
      </w:r>
      <w:r w:rsidRPr="007055D9">
        <w:t>penetration</w:t>
      </w:r>
      <w:bookmarkEnd w:id="2196"/>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97" w:name="_Toc338939223"/>
      <w:r w:rsidRPr="007055D9">
        <w:t xml:space="preserve">Attribute </w:t>
      </w:r>
      <w:r>
        <w:t>"</w:t>
      </w:r>
      <w:r w:rsidRPr="007055D9">
        <w:t>shape</w:t>
      </w:r>
      <w:bookmarkEnd w:id="2197"/>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98" w:name="_Toc338939224"/>
      <w:r w:rsidRPr="007055D9">
        <w:t xml:space="preserve">Attribute </w:t>
      </w:r>
      <w:r>
        <w:t>"</w:t>
      </w:r>
      <w:r w:rsidRPr="007055D9">
        <w:t>filler</w:t>
      </w:r>
      <w:bookmarkEnd w:id="2198"/>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99" w:name="_Toc3557048"/>
      <w:bookmarkStart w:id="2200" w:name="_Toc34747298"/>
      <w:bookmarkStart w:id="2201" w:name="_Toc77102117"/>
      <w:r w:rsidRPr="007055D9">
        <w:t xml:space="preserve">Element </w:t>
      </w:r>
      <w:r>
        <w:t>"</w:t>
      </w:r>
      <w:proofErr w:type="spellStart"/>
      <w:r>
        <w:t>sheet_parameter</w:t>
      </w:r>
      <w:bookmarkEnd w:id="2199"/>
      <w:proofErr w:type="spellEnd"/>
      <w:r>
        <w:t>"</w:t>
      </w:r>
      <w:bookmarkEnd w:id="2200"/>
      <w:bookmarkEnd w:id="2201"/>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202" w:name="_Toc3566514"/>
      <w:bookmarkStart w:id="2203" w:name="_Toc34747516"/>
      <w:bookmarkStart w:id="2204" w:name="_Toc77095975"/>
      <w:bookmarkStart w:id="2205"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202"/>
      <w:bookmarkEnd w:id="2203"/>
      <w:bookmarkEnd w:id="2204"/>
      <w:bookmarkEnd w:id="220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06" w:name="WeldDefinitionKJoint"/>
      <w:bookmarkStart w:id="2207" w:name="_Toc338939115"/>
      <w:bookmarkStart w:id="2208" w:name="_Toc3557049"/>
      <w:bookmarkStart w:id="2209" w:name="_Toc34747299"/>
      <w:bookmarkStart w:id="2210" w:name="_Toc77102118"/>
      <w:bookmarkStart w:id="2211" w:name="_Toc86869827"/>
      <w:bookmarkEnd w:id="2206"/>
      <w:r w:rsidRPr="007055D9">
        <w:t>K-Joint</w:t>
      </w:r>
      <w:bookmarkEnd w:id="2207"/>
      <w:bookmarkEnd w:id="2208"/>
      <w:bookmarkEnd w:id="2209"/>
      <w:bookmarkEnd w:id="2210"/>
      <w:bookmarkEnd w:id="221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294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12" w:name="_Toc3557050"/>
      <w:bookmarkStart w:id="2213" w:name="_Toc34747300"/>
      <w:bookmarkStart w:id="2214" w:name="_Toc77102119"/>
      <w:r w:rsidRPr="007055D9">
        <w:t>Sheet Parameters</w:t>
      </w:r>
      <w:bookmarkEnd w:id="2212"/>
      <w:bookmarkEnd w:id="2213"/>
      <w:bookmarkEnd w:id="221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2F1A16">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2F1A1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2F1A1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2F1A16">
      <w:pPr>
        <w:pStyle w:val="Aufzhlungszeichen"/>
        <w:numPr>
          <w:ilvl w:val="0"/>
          <w:numId w:val="11"/>
        </w:numPr>
      </w:pPr>
      <w:r>
        <w:rPr>
          <w:noProof/>
          <w:lang w:eastAsia="en-US"/>
        </w:rPr>
        <mc:AlternateContent>
          <mc:Choice Requires="wps">
            <w:drawing>
              <wp:anchor distT="0" distB="0" distL="114300" distR="114300" simplePos="0" relativeHeight="251805696"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15" w:name="_Ref7932243"/>
                            <w:bookmarkStart w:id="2216" w:name="_Toc3557143"/>
                            <w:bookmarkStart w:id="2217" w:name="_Ref7932230"/>
                            <w:bookmarkStart w:id="2218" w:name="_Toc34747396"/>
                            <w:bookmarkStart w:id="2219" w:name="_Toc76030594"/>
                            <w:bookmarkStart w:id="2220" w:name="_Toc86869923"/>
                            <w:r>
                              <w:t xml:space="preserve">Figure </w:t>
                            </w:r>
                            <w:r>
                              <w:fldChar w:fldCharType="begin"/>
                            </w:r>
                            <w:r>
                              <w:instrText xml:space="preserve"> SEQ Figure \* ARABIC </w:instrText>
                            </w:r>
                            <w:r>
                              <w:fldChar w:fldCharType="separate"/>
                            </w:r>
                            <w:r>
                              <w:rPr>
                                <w:noProof/>
                              </w:rPr>
                              <w:t>73</w:t>
                            </w:r>
                            <w:r>
                              <w:fldChar w:fldCharType="end"/>
                            </w:r>
                            <w:bookmarkEnd w:id="2215"/>
                            <w:r>
                              <w:t>: K-Joint Sheet Layout</w:t>
                            </w:r>
                            <w:bookmarkEnd w:id="2216"/>
                            <w:bookmarkEnd w:id="2217"/>
                            <w:bookmarkEnd w:id="2218"/>
                            <w:bookmarkEnd w:id="2219"/>
                            <w:bookmarkEnd w:id="2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221" w:name="_Ref7932243"/>
                      <w:bookmarkStart w:id="2222" w:name="_Toc3557143"/>
                      <w:bookmarkStart w:id="2223" w:name="_Ref7932230"/>
                      <w:bookmarkStart w:id="2224" w:name="_Toc34747396"/>
                      <w:bookmarkStart w:id="2225" w:name="_Toc76030594"/>
                      <w:bookmarkStart w:id="2226" w:name="_Toc86869923"/>
                      <w:r>
                        <w:t xml:space="preserve">Figure </w:t>
                      </w:r>
                      <w:r>
                        <w:fldChar w:fldCharType="begin"/>
                      </w:r>
                      <w:r>
                        <w:instrText xml:space="preserve"> SEQ Figure \* ARABIC </w:instrText>
                      </w:r>
                      <w:r>
                        <w:fldChar w:fldCharType="separate"/>
                      </w:r>
                      <w:r>
                        <w:rPr>
                          <w:noProof/>
                        </w:rPr>
                        <w:t>73</w:t>
                      </w:r>
                      <w:r>
                        <w:fldChar w:fldCharType="end"/>
                      </w:r>
                      <w:bookmarkEnd w:id="2221"/>
                      <w:r>
                        <w:t>: K-Joint Sheet Layout</w:t>
                      </w:r>
                      <w:bookmarkEnd w:id="2222"/>
                      <w:bookmarkEnd w:id="2223"/>
                      <w:bookmarkEnd w:id="2224"/>
                      <w:bookmarkEnd w:id="2225"/>
                      <w:bookmarkEnd w:id="2226"/>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27" w:name="_Toc3557051"/>
      <w:bookmarkStart w:id="2228" w:name="_Toc34747301"/>
      <w:bookmarkStart w:id="2229" w:name="_Toc77102120"/>
      <w:r w:rsidRPr="007055D9">
        <w:lastRenderedPageBreak/>
        <w:t>Weld Parameters</w:t>
      </w:r>
      <w:bookmarkEnd w:id="2227"/>
      <w:bookmarkEnd w:id="2228"/>
      <w:bookmarkEnd w:id="2229"/>
    </w:p>
    <w:p w14:paraId="2E3C7F48" w14:textId="77777777" w:rsidR="00FC68DB" w:rsidRPr="007055D9" w:rsidRDefault="00FC68DB" w:rsidP="00B202D2">
      <w:pPr>
        <w:keepNext/>
      </w:pPr>
      <w:r>
        <w:rPr>
          <w:noProof/>
          <w:lang w:val="en-US"/>
        </w:rPr>
        <w:drawing>
          <wp:anchor distT="0" distB="0" distL="114300" distR="114300" simplePos="0" relativeHeight="25161216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30" w:name="_Toc3557144"/>
                            <w:bookmarkStart w:id="2231" w:name="_Toc34747397"/>
                            <w:bookmarkStart w:id="2232" w:name="_Toc76030595"/>
                            <w:bookmarkStart w:id="2233"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30"/>
                            <w:bookmarkEnd w:id="2231"/>
                            <w:bookmarkEnd w:id="2232"/>
                            <w:bookmarkEnd w:id="2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34" w:name="_Toc3557144"/>
                      <w:bookmarkStart w:id="2235" w:name="_Toc34747397"/>
                      <w:bookmarkStart w:id="2236" w:name="_Toc76030595"/>
                      <w:bookmarkStart w:id="2237"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34"/>
                      <w:bookmarkEnd w:id="2235"/>
                      <w:bookmarkEnd w:id="2236"/>
                      <w:bookmarkEnd w:id="2237"/>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2F1A1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2F1A1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2F1A16">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70" o:title=""/>
          </v:shape>
          <o:OLEObject Type="Embed" ProgID="Equation.3" ShapeID="_x0000_i1032" DrawAspect="Content" ObjectID="_1697483469"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238" w:name="_Toc3566515"/>
      <w:bookmarkStart w:id="2239" w:name="_Toc34747517"/>
      <w:bookmarkStart w:id="2240" w:name="_Toc77095976"/>
      <w:bookmarkStart w:id="2241"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238"/>
      <w:bookmarkEnd w:id="2239"/>
      <w:bookmarkEnd w:id="2240"/>
      <w:bookmarkEnd w:id="224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42" w:name="_Toc338939226"/>
      <w:bookmarkStart w:id="2243" w:name="_Toc3557052"/>
      <w:bookmarkStart w:id="2244" w:name="_Toc34747302"/>
      <w:bookmarkStart w:id="2245" w:name="_Toc77102121"/>
      <w:r w:rsidRPr="007055D9">
        <w:t>Attributes</w:t>
      </w:r>
      <w:bookmarkEnd w:id="2242"/>
      <w:bookmarkEnd w:id="2243"/>
      <w:bookmarkEnd w:id="2244"/>
      <w:bookmarkEnd w:id="2245"/>
    </w:p>
    <w:p w14:paraId="5D24B36D" w14:textId="77777777" w:rsidR="00FC68DB" w:rsidRPr="007055D9" w:rsidRDefault="00FC68DB" w:rsidP="00B202D2">
      <w:pPr>
        <w:pStyle w:val="berschrift5"/>
      </w:pPr>
      <w:bookmarkStart w:id="2246" w:name="_Toc338939228"/>
      <w:r w:rsidRPr="007055D9">
        <w:t xml:space="preserve">Attribute </w:t>
      </w:r>
      <w:r>
        <w:t>"</w:t>
      </w:r>
      <w:r w:rsidRPr="007055D9">
        <w:t>base</w:t>
      </w:r>
      <w:bookmarkEnd w:id="224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47" w:name="_Toc338939229"/>
      <w:r w:rsidRPr="007055D9">
        <w:t xml:space="preserve">Attribute </w:t>
      </w:r>
      <w:r>
        <w:t>"</w:t>
      </w:r>
      <w:r w:rsidRPr="007055D9">
        <w:t>technology</w:t>
      </w:r>
      <w:bookmarkEnd w:id="224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2F1A16">
      <w:pPr>
        <w:pStyle w:val="Aufzhlungszeichen"/>
        <w:numPr>
          <w:ilvl w:val="0"/>
          <w:numId w:val="11"/>
        </w:numPr>
        <w:rPr>
          <w:rStyle w:val="XMLElement"/>
        </w:rPr>
      </w:pPr>
      <w:r>
        <w:rPr>
          <w:rStyle w:val="XMLElement"/>
        </w:rPr>
        <w:t>friction</w:t>
      </w:r>
    </w:p>
    <w:p w14:paraId="4060CFDD" w14:textId="77777777" w:rsidR="00FC68DB" w:rsidRPr="007055D9" w:rsidRDefault="00FC68DB" w:rsidP="002F1A1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48" w:name="_Toc338939230"/>
      <w:bookmarkStart w:id="2249" w:name="_Toc3557053"/>
      <w:bookmarkStart w:id="2250" w:name="_Toc34747303"/>
      <w:bookmarkStart w:id="2251" w:name="_Toc77102122"/>
      <w:r w:rsidRPr="007055D9">
        <w:t xml:space="preserve">Element </w:t>
      </w:r>
      <w:r>
        <w:t>"</w:t>
      </w:r>
      <w:proofErr w:type="spellStart"/>
      <w:r w:rsidRPr="007055D9">
        <w:t>weld_position</w:t>
      </w:r>
      <w:bookmarkEnd w:id="2248"/>
      <w:bookmarkEnd w:id="2249"/>
      <w:proofErr w:type="spellEnd"/>
      <w:r>
        <w:t>"</w:t>
      </w:r>
      <w:bookmarkEnd w:id="2250"/>
      <w:bookmarkEnd w:id="225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52" w:name="_Toc3566516"/>
      <w:bookmarkStart w:id="2253" w:name="_Toc34747518"/>
      <w:bookmarkStart w:id="2254" w:name="_Toc77095977"/>
      <w:bookmarkStart w:id="2255" w:name="_Toc338939233"/>
      <w:bookmarkStart w:id="2256"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52"/>
      <w:bookmarkEnd w:id="2253"/>
      <w:bookmarkEnd w:id="2254"/>
      <w:bookmarkEnd w:id="2256"/>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55"/>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2F1A1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2F1A1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2F1A1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57" w:name="_Toc338939234"/>
      <w:r w:rsidRPr="007055D9">
        <w:t xml:space="preserve">Attribute </w:t>
      </w:r>
      <w:r>
        <w:t>"</w:t>
      </w:r>
      <w:r w:rsidRPr="007055D9">
        <w:t>thickness</w:t>
      </w:r>
      <w:bookmarkEnd w:id="225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58" w:name="_Toc3566517"/>
      <w:bookmarkStart w:id="2259" w:name="_Toc34747519"/>
      <w:bookmarkStart w:id="2260" w:name="_Toc77095978"/>
      <w:bookmarkStart w:id="2261" w:name="_Toc338939235"/>
      <w:bookmarkStart w:id="2262"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58"/>
      <w:bookmarkEnd w:id="2259"/>
      <w:bookmarkEnd w:id="2260"/>
      <w:bookmarkEnd w:id="2262"/>
    </w:p>
    <w:p w14:paraId="435000B6" w14:textId="77777777" w:rsidR="00FC68DB" w:rsidRPr="007055D9" w:rsidRDefault="00FC68DB" w:rsidP="00B202D2">
      <w:pPr>
        <w:pStyle w:val="berschrift5"/>
      </w:pPr>
      <w:r w:rsidRPr="007055D9">
        <w:t xml:space="preserve">Attribute </w:t>
      </w:r>
      <w:r>
        <w:t>"</w:t>
      </w:r>
      <w:r w:rsidRPr="007055D9">
        <w:t>angle</w:t>
      </w:r>
      <w:bookmarkEnd w:id="2261"/>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63" w:name="_Toc338939236"/>
      <w:r w:rsidRPr="007055D9">
        <w:t xml:space="preserve">Attribute </w:t>
      </w:r>
      <w:r>
        <w:t>"</w:t>
      </w:r>
      <w:r w:rsidRPr="007055D9">
        <w:t>penetration</w:t>
      </w:r>
      <w:bookmarkEnd w:id="2263"/>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64" w:name="_Toc338939238"/>
      <w:r w:rsidRPr="007055D9">
        <w:lastRenderedPageBreak/>
        <w:t xml:space="preserve">Attribute </w:t>
      </w:r>
      <w:r>
        <w:t>"</w:t>
      </w:r>
      <w:r w:rsidRPr="007055D9">
        <w:t>shape</w:t>
      </w:r>
      <w:bookmarkEnd w:id="2264"/>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65" w:name="_Toc338939239"/>
      <w:r w:rsidRPr="007055D9">
        <w:t xml:space="preserve">Attribute </w:t>
      </w:r>
      <w:r>
        <w:t>"</w:t>
      </w:r>
      <w:r w:rsidRPr="007055D9">
        <w:t>filler</w:t>
      </w:r>
      <w:bookmarkEnd w:id="2265"/>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2F1A1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2F1A1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66" w:name="WeldDefinitionCrossJoint"/>
      <w:bookmarkStart w:id="2267" w:name="_Ref397588351"/>
      <w:bookmarkStart w:id="2268" w:name="_Toc3557054"/>
      <w:bookmarkStart w:id="2269" w:name="_Toc34747304"/>
      <w:bookmarkStart w:id="2270" w:name="_Toc77102123"/>
      <w:bookmarkStart w:id="2271" w:name="_Toc338939116"/>
      <w:bookmarkEnd w:id="2266"/>
      <w:r w:rsidRPr="007055D9">
        <w:lastRenderedPageBreak/>
        <w:t xml:space="preserve">Element </w:t>
      </w:r>
      <w:r>
        <w:t>"</w:t>
      </w:r>
      <w:proofErr w:type="spellStart"/>
      <w:r>
        <w:t>sheet_parameter</w:t>
      </w:r>
      <w:bookmarkEnd w:id="2267"/>
      <w:bookmarkEnd w:id="2268"/>
      <w:proofErr w:type="spellEnd"/>
      <w:r>
        <w:t>"</w:t>
      </w:r>
      <w:bookmarkEnd w:id="2269"/>
      <w:bookmarkEnd w:id="2270"/>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72" w:name="_Toc3566518"/>
      <w:bookmarkStart w:id="2273" w:name="_Toc34747520"/>
      <w:bookmarkStart w:id="2274" w:name="_Toc77095979"/>
      <w:bookmarkStart w:id="2275"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72"/>
      <w:bookmarkEnd w:id="2273"/>
      <w:bookmarkEnd w:id="2274"/>
      <w:bookmarkEnd w:id="227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76" w:name="_Toc3557055"/>
      <w:bookmarkStart w:id="2277" w:name="_Toc34747305"/>
      <w:bookmarkStart w:id="2278" w:name="_Toc77102124"/>
      <w:bookmarkStart w:id="2279" w:name="_Toc86869828"/>
      <w:r>
        <w:t>Cruciform Joint</w:t>
      </w:r>
      <w:bookmarkEnd w:id="2271"/>
      <w:bookmarkEnd w:id="2276"/>
      <w:bookmarkEnd w:id="2277"/>
      <w:bookmarkEnd w:id="2278"/>
      <w:bookmarkEnd w:id="227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80" w:name="GenericSeamWeldWeldingTechnology"/>
      <w:bookmarkEnd w:id="228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81" w:name="_Toc3557056"/>
      <w:bookmarkStart w:id="2282" w:name="_Toc34747306"/>
      <w:bookmarkStart w:id="2283" w:name="_Toc77102125"/>
      <w:r>
        <w:rPr>
          <w:noProof/>
          <w:lang w:val="en-US" w:eastAsia="en-US"/>
        </w:rPr>
        <w:drawing>
          <wp:anchor distT="0" distB="0" distL="114300" distR="114300" simplePos="0" relativeHeight="251621376"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81"/>
      <w:bookmarkEnd w:id="2282"/>
      <w:bookmarkEnd w:id="228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2F1A16">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2F1A1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2F1A1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2F1A1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84" w:name="_Toc3557057"/>
      <w:bookmarkStart w:id="2285" w:name="_Toc34747307"/>
      <w:bookmarkStart w:id="2286" w:name="_Toc77102126"/>
      <w:r>
        <w:rPr>
          <w:noProof/>
          <w:lang w:val="en-US" w:eastAsia="en-US"/>
        </w:rPr>
        <mc:AlternateContent>
          <mc:Choice Requires="wps">
            <w:drawing>
              <wp:anchor distT="0" distB="0" distL="114300" distR="114300" simplePos="0" relativeHeight="251824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87" w:name="_Toc3557145"/>
                            <w:bookmarkStart w:id="2288" w:name="_Toc34747398"/>
                            <w:bookmarkStart w:id="2289" w:name="_Toc76030596"/>
                            <w:bookmarkStart w:id="2290"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91" w:name="_Toc3557145"/>
                      <w:bookmarkStart w:id="2292" w:name="_Toc34747398"/>
                      <w:bookmarkStart w:id="2293" w:name="_Toc76030596"/>
                      <w:bookmarkStart w:id="2294"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91"/>
                      <w:bookmarkEnd w:id="2292"/>
                      <w:bookmarkEnd w:id="2293"/>
                      <w:bookmarkEnd w:id="2294"/>
                    </w:p>
                  </w:txbxContent>
                </v:textbox>
              </v:shape>
            </w:pict>
          </mc:Fallback>
        </mc:AlternateContent>
      </w:r>
      <w:r w:rsidRPr="007055D9">
        <w:t>Weld Parameters</w:t>
      </w:r>
      <w:bookmarkEnd w:id="2284"/>
      <w:bookmarkEnd w:id="2285"/>
      <w:bookmarkEnd w:id="2286"/>
    </w:p>
    <w:p w14:paraId="67FB726C" w14:textId="77777777" w:rsidR="00FC68DB" w:rsidRPr="007055D9" w:rsidRDefault="00FC68DB" w:rsidP="00B202D2">
      <w:r>
        <w:rPr>
          <w:noProof/>
          <w:lang w:val="en-US"/>
        </w:rPr>
        <w:drawing>
          <wp:anchor distT="0" distB="0" distL="114300" distR="114300" simplePos="0" relativeHeight="2516490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059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9808"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95" w:name="_Toc3557146"/>
                            <w:bookmarkStart w:id="2296" w:name="_Toc34747399"/>
                            <w:bookmarkStart w:id="2297" w:name="_Toc76030597"/>
                            <w:bookmarkStart w:id="2298"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95"/>
                            <w:bookmarkEnd w:id="2296"/>
                            <w:bookmarkEnd w:id="2297"/>
                            <w:bookmarkEnd w:id="2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99" w:name="_Toc3557146"/>
                      <w:bookmarkStart w:id="2300" w:name="_Toc34747399"/>
                      <w:bookmarkStart w:id="2301" w:name="_Toc76030597"/>
                      <w:bookmarkStart w:id="2302"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99"/>
                      <w:bookmarkEnd w:id="2300"/>
                      <w:bookmarkEnd w:id="2301"/>
                      <w:bookmarkEnd w:id="2302"/>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2F1A1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2F1A1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2F1A16">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70" o:title=""/>
          </v:shape>
          <o:OLEObject Type="Embed" ProgID="Equation.3" ShapeID="_x0000_i1033" DrawAspect="Content" ObjectID="_1697483470"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303" w:name="_Toc3566519"/>
      <w:bookmarkStart w:id="2304" w:name="_Toc34747521"/>
      <w:bookmarkStart w:id="2305" w:name="_Toc77095980"/>
      <w:bookmarkStart w:id="2306" w:name="_Toc338939241"/>
      <w:bookmarkStart w:id="2307" w:name="_Toc288196482"/>
      <w:bookmarkStart w:id="2308" w:name="_Toc288200784"/>
      <w:bookmarkStart w:id="2309" w:name="_Toc338938909"/>
      <w:bookmarkStart w:id="2310" w:name="_Toc338939128"/>
      <w:bookmarkStart w:id="2311" w:name="_Toc86870152"/>
      <w:bookmarkEnd w:id="1816"/>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303"/>
      <w:bookmarkEnd w:id="2304"/>
      <w:bookmarkEnd w:id="2305"/>
      <w:bookmarkEnd w:id="2311"/>
    </w:p>
    <w:p w14:paraId="67851E1D" w14:textId="77777777" w:rsidR="00FC68DB" w:rsidRPr="007055D9" w:rsidRDefault="00FC68DB" w:rsidP="00B202D2">
      <w:pPr>
        <w:pStyle w:val="berschrift4"/>
      </w:pPr>
      <w:bookmarkStart w:id="2312" w:name="_Toc3557058"/>
      <w:bookmarkStart w:id="2313" w:name="_Toc34747308"/>
      <w:bookmarkStart w:id="2314" w:name="_Toc77102127"/>
      <w:r w:rsidRPr="007055D9">
        <w:t>Attributes</w:t>
      </w:r>
      <w:bookmarkEnd w:id="2306"/>
      <w:bookmarkEnd w:id="2312"/>
      <w:bookmarkEnd w:id="2313"/>
      <w:bookmarkEnd w:id="2314"/>
    </w:p>
    <w:p w14:paraId="78E13020" w14:textId="77777777" w:rsidR="00FC68DB" w:rsidRPr="007055D9" w:rsidRDefault="00FC68DB" w:rsidP="00B202D2">
      <w:pPr>
        <w:pStyle w:val="berschrift5"/>
      </w:pPr>
      <w:bookmarkStart w:id="2315" w:name="_Toc338939243"/>
      <w:r w:rsidRPr="007055D9">
        <w:t xml:space="preserve">Attribute </w:t>
      </w:r>
      <w:r>
        <w:t>"</w:t>
      </w:r>
      <w:r w:rsidRPr="007055D9">
        <w:t>base</w:t>
      </w:r>
      <w:bookmarkEnd w:id="2315"/>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16" w:name="_Toc338939244"/>
      <w:r w:rsidRPr="007055D9">
        <w:t xml:space="preserve">Attribute </w:t>
      </w:r>
      <w:r>
        <w:t>"</w:t>
      </w:r>
      <w:r w:rsidRPr="007055D9">
        <w:t>technology</w:t>
      </w:r>
      <w:bookmarkEnd w:id="2316"/>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2F1A1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2F1A16">
      <w:pPr>
        <w:pStyle w:val="Aufzhlungszeichen"/>
        <w:numPr>
          <w:ilvl w:val="0"/>
          <w:numId w:val="11"/>
        </w:numPr>
        <w:rPr>
          <w:rStyle w:val="XMLElement"/>
        </w:rPr>
      </w:pPr>
      <w:r>
        <w:rPr>
          <w:rStyle w:val="XMLElement"/>
        </w:rPr>
        <w:t>friction</w:t>
      </w:r>
    </w:p>
    <w:p w14:paraId="680FA9D8" w14:textId="77777777" w:rsidR="00FC68DB" w:rsidRPr="007055D9" w:rsidRDefault="00FC68DB" w:rsidP="002F1A1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17" w:name="_Toc338939245"/>
      <w:bookmarkStart w:id="2318" w:name="_Toc3557059"/>
      <w:bookmarkStart w:id="2319" w:name="_Toc34747309"/>
      <w:bookmarkStart w:id="2320" w:name="_Toc77102128"/>
      <w:r w:rsidRPr="007055D9">
        <w:t xml:space="preserve">Element </w:t>
      </w:r>
      <w:r>
        <w:t>"</w:t>
      </w:r>
      <w:proofErr w:type="spellStart"/>
      <w:r w:rsidRPr="007055D9">
        <w:t>weld_position</w:t>
      </w:r>
      <w:bookmarkEnd w:id="2317"/>
      <w:bookmarkEnd w:id="2318"/>
      <w:proofErr w:type="spellEnd"/>
      <w:r>
        <w:t>"</w:t>
      </w:r>
      <w:bookmarkEnd w:id="2319"/>
      <w:bookmarkEnd w:id="2320"/>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321" w:name="_Toc3566520"/>
      <w:bookmarkStart w:id="2322" w:name="_Toc34747522"/>
      <w:bookmarkStart w:id="2323" w:name="_Toc77095981"/>
      <w:bookmarkStart w:id="2324" w:name="_Toc338939248"/>
      <w:bookmarkStart w:id="2325"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321"/>
      <w:bookmarkEnd w:id="2322"/>
      <w:bookmarkEnd w:id="2323"/>
      <w:bookmarkEnd w:id="2325"/>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24"/>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2F1A1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2F1A1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2F1A1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26" w:name="_Toc338939249"/>
      <w:r w:rsidRPr="007055D9">
        <w:t xml:space="preserve">Attribute </w:t>
      </w:r>
      <w:r>
        <w:t>"</w:t>
      </w:r>
      <w:r w:rsidRPr="007055D9">
        <w:t>thickness</w:t>
      </w:r>
      <w:bookmarkEnd w:id="232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327" w:name="_Toc3566521"/>
      <w:bookmarkStart w:id="2328" w:name="_Toc34747523"/>
      <w:bookmarkStart w:id="2329" w:name="_Toc77095982"/>
      <w:bookmarkStart w:id="2330" w:name="_Toc338939250"/>
      <w:bookmarkStart w:id="2331"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327"/>
      <w:bookmarkEnd w:id="2328"/>
      <w:bookmarkEnd w:id="2329"/>
      <w:bookmarkEnd w:id="2331"/>
    </w:p>
    <w:p w14:paraId="7171C538" w14:textId="77777777" w:rsidR="00FC68DB" w:rsidRPr="007055D9" w:rsidRDefault="00FC68DB" w:rsidP="00B202D2">
      <w:pPr>
        <w:pStyle w:val="berschrift5"/>
      </w:pPr>
      <w:r w:rsidRPr="007055D9">
        <w:t xml:space="preserve">Attribute </w:t>
      </w:r>
      <w:r>
        <w:t>"</w:t>
      </w:r>
      <w:r w:rsidRPr="007055D9">
        <w:t>angle</w:t>
      </w:r>
      <w:bookmarkEnd w:id="2330"/>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32" w:name="_Toc338939251"/>
      <w:r w:rsidRPr="007055D9">
        <w:t xml:space="preserve">Attribute </w:t>
      </w:r>
      <w:r>
        <w:t>"</w:t>
      </w:r>
      <w:r w:rsidRPr="007055D9">
        <w:t>penetration</w:t>
      </w:r>
      <w:bookmarkEnd w:id="2332"/>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33" w:name="_Toc338939253"/>
      <w:r w:rsidRPr="007055D9">
        <w:t xml:space="preserve">Attribute </w:t>
      </w:r>
      <w:r>
        <w:t>"</w:t>
      </w:r>
      <w:r w:rsidRPr="007055D9">
        <w:t>shape</w:t>
      </w:r>
      <w:bookmarkEnd w:id="2333"/>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34" w:name="_Toc338939254"/>
      <w:r w:rsidRPr="007055D9">
        <w:t xml:space="preserve">Attribute </w:t>
      </w:r>
      <w:r>
        <w:t>"</w:t>
      </w:r>
      <w:r w:rsidRPr="007055D9">
        <w:t>filler</w:t>
      </w:r>
      <w:bookmarkEnd w:id="2334"/>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2F1A1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2F1A1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35" w:name="GenericSeamWeldWeld"/>
      <w:bookmarkStart w:id="2336" w:name="_Toc3557060"/>
      <w:bookmarkStart w:id="2337" w:name="_Toc34747310"/>
      <w:bookmarkStart w:id="2338" w:name="_Toc77102129"/>
      <w:bookmarkStart w:id="2339" w:name="_Toc338938919"/>
      <w:bookmarkStart w:id="2340" w:name="_Toc338939255"/>
      <w:bookmarkEnd w:id="2307"/>
      <w:bookmarkEnd w:id="2308"/>
      <w:bookmarkEnd w:id="2309"/>
      <w:bookmarkEnd w:id="2310"/>
      <w:bookmarkEnd w:id="2335"/>
      <w:r w:rsidRPr="007055D9">
        <w:t xml:space="preserve">Element </w:t>
      </w:r>
      <w:r>
        <w:t>"</w:t>
      </w:r>
      <w:proofErr w:type="spellStart"/>
      <w:r>
        <w:t>sheet_parameter</w:t>
      </w:r>
      <w:bookmarkEnd w:id="2336"/>
      <w:proofErr w:type="spellEnd"/>
      <w:r>
        <w:t>"</w:t>
      </w:r>
      <w:bookmarkEnd w:id="2337"/>
      <w:bookmarkEnd w:id="2338"/>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341" w:name="_Toc3566522"/>
      <w:bookmarkStart w:id="2342" w:name="_Toc34747524"/>
      <w:bookmarkStart w:id="2343" w:name="_Toc77095983"/>
      <w:bookmarkStart w:id="2344"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41"/>
      <w:bookmarkEnd w:id="2342"/>
      <w:bookmarkEnd w:id="2343"/>
      <w:bookmarkEnd w:id="2344"/>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45" w:name="_Toc413861928"/>
      <w:bookmarkStart w:id="2346" w:name="_Toc3557061"/>
      <w:bookmarkStart w:id="2347" w:name="_Toc34747311"/>
      <w:bookmarkStart w:id="2348" w:name="_Toc77102130"/>
      <w:bookmarkStart w:id="2349" w:name="_Toc413359615"/>
      <w:bookmarkStart w:id="2350" w:name="_Toc338938920"/>
      <w:bookmarkStart w:id="2351" w:name="_Toc338939256"/>
      <w:bookmarkStart w:id="2352" w:name="_Toc391571769"/>
      <w:bookmarkStart w:id="2353" w:name="_Toc86869829"/>
      <w:bookmarkEnd w:id="2339"/>
      <w:bookmarkEnd w:id="2340"/>
      <w:r>
        <w:rPr>
          <w:noProof/>
          <w:lang w:val="en-US" w:eastAsia="en-US"/>
        </w:rPr>
        <mc:AlternateContent>
          <mc:Choice Requires="wpg">
            <w:drawing>
              <wp:anchor distT="0" distB="0" distL="114300" distR="114300" simplePos="0" relativeHeight="25169510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54" w:name="_Toc3557147"/>
                              <w:bookmarkStart w:id="2355" w:name="_Toc34747400"/>
                              <w:bookmarkStart w:id="2356" w:name="_Toc76030598"/>
                              <w:bookmarkStart w:id="2357"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54"/>
                              <w:bookmarkEnd w:id="2355"/>
                              <w:bookmarkEnd w:id="2356"/>
                              <w:bookmarkEnd w:id="2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510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58" w:name="_Toc3557147"/>
                        <w:bookmarkStart w:id="2359" w:name="_Toc34747400"/>
                        <w:bookmarkStart w:id="2360" w:name="_Toc76030598"/>
                        <w:bookmarkStart w:id="2361"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58"/>
                        <w:bookmarkEnd w:id="2359"/>
                        <w:bookmarkEnd w:id="2360"/>
                        <w:bookmarkEnd w:id="2361"/>
                      </w:p>
                    </w:txbxContent>
                  </v:textbox>
                </v:shape>
              </v:group>
            </w:pict>
          </mc:Fallback>
        </mc:AlternateContent>
      </w:r>
      <w:r w:rsidRPr="00226A3F">
        <w:t>Flared Joint</w:t>
      </w:r>
      <w:bookmarkEnd w:id="2345"/>
      <w:bookmarkEnd w:id="2346"/>
      <w:bookmarkEnd w:id="2347"/>
      <w:bookmarkEnd w:id="2348"/>
      <w:bookmarkEnd w:id="2353"/>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2F1A16">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2F1A1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2F1A1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432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62" w:name="_Toc3557148"/>
                              <w:bookmarkStart w:id="2363" w:name="_Toc34747401"/>
                              <w:bookmarkStart w:id="2364" w:name="_Toc76030599"/>
                              <w:bookmarkStart w:id="2365"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62"/>
                              <w:bookmarkEnd w:id="2363"/>
                              <w:bookmarkEnd w:id="2364"/>
                              <w:bookmarkEnd w:id="2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432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66" w:name="_Toc3557148"/>
                        <w:bookmarkStart w:id="2367" w:name="_Toc34747401"/>
                        <w:bookmarkStart w:id="2368" w:name="_Toc76030599"/>
                        <w:bookmarkStart w:id="2369"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66"/>
                        <w:bookmarkEnd w:id="2367"/>
                        <w:bookmarkEnd w:id="2368"/>
                        <w:bookmarkEnd w:id="236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2F1A1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70" w:name="_Toc3566523"/>
      <w:bookmarkStart w:id="2371" w:name="_Toc34747525"/>
      <w:bookmarkStart w:id="2372" w:name="_Toc77095984"/>
      <w:bookmarkStart w:id="2373"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70"/>
      <w:bookmarkEnd w:id="2371"/>
      <w:bookmarkEnd w:id="2372"/>
      <w:bookmarkEnd w:id="237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74" w:name="_Toc3557062"/>
      <w:bookmarkStart w:id="2375" w:name="_Toc34747312"/>
      <w:bookmarkStart w:id="2376" w:name="_Toc77102131"/>
      <w:r>
        <w:t>Attributes</w:t>
      </w:r>
      <w:bookmarkEnd w:id="2374"/>
      <w:bookmarkEnd w:id="2375"/>
      <w:bookmarkEnd w:id="237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2F1A1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2F1A1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2F1A1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2F1A16">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2F1A1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77" w:name="_Toc3557063"/>
      <w:bookmarkStart w:id="2378" w:name="_Toc34747313"/>
      <w:bookmarkStart w:id="2379" w:name="_Toc77102132"/>
      <w:r>
        <w:t>Element "</w:t>
      </w:r>
      <w:proofErr w:type="spellStart"/>
      <w:r>
        <w:t>weld_position</w:t>
      </w:r>
      <w:bookmarkEnd w:id="2377"/>
      <w:proofErr w:type="spellEnd"/>
      <w:r>
        <w:t>"</w:t>
      </w:r>
      <w:bookmarkEnd w:id="2378"/>
      <w:bookmarkEnd w:id="2379"/>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80" w:name="_Toc3566524"/>
      <w:bookmarkStart w:id="2381" w:name="_Toc34747526"/>
      <w:bookmarkStart w:id="2382" w:name="_Toc77095985"/>
      <w:bookmarkStart w:id="2383"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80"/>
      <w:bookmarkEnd w:id="2381"/>
      <w:bookmarkEnd w:id="2382"/>
      <w:bookmarkEnd w:id="2383"/>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84" w:name="_Toc3557064"/>
      <w:bookmarkStart w:id="2385" w:name="_Toc34747314"/>
      <w:bookmarkStart w:id="2386" w:name="_Toc77102133"/>
      <w:r>
        <w:t>Element "</w:t>
      </w:r>
      <w:proofErr w:type="spellStart"/>
      <w:r>
        <w:t>sheet_parameter</w:t>
      </w:r>
      <w:bookmarkEnd w:id="2384"/>
      <w:proofErr w:type="spellEnd"/>
      <w:r>
        <w:t>"</w:t>
      </w:r>
      <w:bookmarkEnd w:id="2385"/>
      <w:bookmarkEnd w:id="2386"/>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3B8D723E" w:rsidR="00FC68DB" w:rsidRDefault="00FC68DB" w:rsidP="00B202D2">
      <w:pPr>
        <w:pStyle w:val="Beschriftung"/>
        <w:spacing w:before="120"/>
      </w:pPr>
      <w:bookmarkStart w:id="2387" w:name="_Toc3566525"/>
      <w:bookmarkStart w:id="2388" w:name="_Toc34747527"/>
      <w:bookmarkStart w:id="2389" w:name="_Toc77095986"/>
      <w:bookmarkStart w:id="2390"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87"/>
      <w:bookmarkEnd w:id="2388"/>
      <w:bookmarkEnd w:id="2389"/>
      <w:bookmarkEnd w:id="239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91" w:name="_Ref414345739"/>
      <w:bookmarkStart w:id="2392" w:name="_Ref414345749"/>
      <w:bookmarkStart w:id="2393" w:name="_Ref414345786"/>
      <w:bookmarkStart w:id="2394" w:name="_Ref414345798"/>
      <w:bookmarkStart w:id="2395" w:name="_Toc3557065"/>
      <w:bookmarkStart w:id="2396" w:name="_Toc34747315"/>
      <w:bookmarkStart w:id="2397" w:name="_Toc77102134"/>
      <w:bookmarkStart w:id="2398" w:name="_Toc86869830"/>
      <w:r w:rsidRPr="00226A3F">
        <w:t>Adhesive Lines</w:t>
      </w:r>
      <w:bookmarkEnd w:id="2349"/>
      <w:bookmarkEnd w:id="2391"/>
      <w:bookmarkEnd w:id="2392"/>
      <w:bookmarkEnd w:id="2393"/>
      <w:bookmarkEnd w:id="2394"/>
      <w:bookmarkEnd w:id="2395"/>
      <w:bookmarkEnd w:id="2396"/>
      <w:bookmarkEnd w:id="2397"/>
      <w:bookmarkEnd w:id="239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399" w:author="nick" w:date="2021-10-27T10:31:00Z"/>
          <w:b/>
          <w:i/>
        </w:rPr>
      </w:pPr>
      <w:del w:id="2400"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01"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02" w:author="nick" w:date="2021-10-27T10:31:00Z"/>
                <w:rFonts w:cs="Calibri"/>
                <w:b/>
                <w:i/>
                <w:lang w:eastAsia="zh-CN"/>
              </w:rPr>
            </w:pPr>
            <w:del w:id="2403"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04" w:author="nick" w:date="2021-10-27T10:31:00Z"/>
                <w:rFonts w:cs="Calibri"/>
                <w:b/>
                <w:i/>
                <w:lang w:eastAsia="zh-CN"/>
              </w:rPr>
            </w:pPr>
            <w:del w:id="2405"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06" w:author="nick" w:date="2021-10-27T10:31:00Z"/>
                <w:rFonts w:cs="Calibri"/>
                <w:b/>
                <w:i/>
                <w:lang w:eastAsia="zh-CN"/>
              </w:rPr>
            </w:pPr>
            <w:del w:id="2407"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08" w:author="nick" w:date="2021-10-27T10:31:00Z"/>
                <w:rFonts w:cs="Calibri"/>
                <w:b/>
                <w:i/>
                <w:lang w:eastAsia="zh-CN"/>
              </w:rPr>
            </w:pPr>
            <w:del w:id="2409"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10" w:author="nick" w:date="2021-10-27T10:31:00Z"/>
                <w:rFonts w:cs="Calibri"/>
                <w:lang w:eastAsia="zh-CN"/>
              </w:rPr>
            </w:pPr>
            <w:del w:id="2411"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12"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13" w:author="nick" w:date="2021-10-27T10:31:00Z"/>
                <w:rFonts w:cs="Calibri"/>
                <w:sz w:val="20"/>
                <w:szCs w:val="20"/>
                <w:lang w:eastAsia="zh-CN"/>
              </w:rPr>
            </w:pPr>
            <w:del w:id="2414"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15" w:author="nick" w:date="2021-10-27T10:31:00Z"/>
                <w:rFonts w:cs="Calibri"/>
                <w:sz w:val="20"/>
                <w:szCs w:val="20"/>
                <w:lang w:eastAsia="zh-CN"/>
              </w:rPr>
            </w:pPr>
            <w:del w:id="2416"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17" w:author="nick" w:date="2021-10-27T10:31:00Z"/>
                <w:rFonts w:cs="Calibri"/>
                <w:sz w:val="20"/>
                <w:szCs w:val="20"/>
                <w:lang w:eastAsia="zh-CN"/>
              </w:rPr>
            </w:pPr>
            <w:del w:id="2418"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419" w:author="nick" w:date="2021-10-27T10:31:00Z"/>
                <w:rFonts w:cs="Calibri"/>
                <w:sz w:val="20"/>
                <w:szCs w:val="20"/>
                <w:lang w:eastAsia="zh-CN"/>
              </w:rPr>
            </w:pPr>
            <w:del w:id="2420"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421" w:author="nick" w:date="2021-10-27T10:31:00Z"/>
                <w:rFonts w:cs="Calibri"/>
                <w:lang w:eastAsia="zh-CN"/>
              </w:rPr>
            </w:pPr>
            <w:del w:id="2422" w:author="nick" w:date="2021-10-27T10:31:00Z">
              <w:r w:rsidRPr="00226A3F" w:rsidDel="00B33791">
                <w:rPr>
                  <w:sz w:val="20"/>
                  <w:szCs w:val="20"/>
                </w:rPr>
                <w:delText>-</w:delText>
              </w:r>
            </w:del>
          </w:p>
        </w:tc>
      </w:tr>
      <w:tr w:rsidR="00FC68DB" w:rsidRPr="00226A3F" w:rsidDel="00B33791" w14:paraId="26F21C3D" w14:textId="5487479D" w:rsidTr="00FC68DB">
        <w:trPr>
          <w:jc w:val="center"/>
          <w:del w:id="2423"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424" w:author="nick" w:date="2021-10-27T10:31:00Z"/>
                <w:sz w:val="20"/>
                <w:szCs w:val="20"/>
              </w:rPr>
            </w:pPr>
            <w:del w:id="2425"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426" w:author="nick" w:date="2021-10-27T10:31:00Z"/>
                <w:sz w:val="20"/>
                <w:szCs w:val="20"/>
              </w:rPr>
            </w:pPr>
            <w:del w:id="2427"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428" w:author="nick" w:date="2021-10-27T10:31:00Z"/>
                <w:sz w:val="20"/>
                <w:szCs w:val="20"/>
              </w:rPr>
            </w:pPr>
            <w:del w:id="2429"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30" w:author="nick" w:date="2021-10-27T10:31:00Z"/>
                <w:sz w:val="20"/>
                <w:szCs w:val="20"/>
              </w:rPr>
            </w:pPr>
            <w:del w:id="2431"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32" w:author="nick" w:date="2021-10-27T10:31:00Z"/>
                <w:sz w:val="20"/>
                <w:szCs w:val="20"/>
              </w:rPr>
            </w:pPr>
            <w:del w:id="2433"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34" w:name="_Toc3566526"/>
      <w:bookmarkStart w:id="2435" w:name="_Toc34747528"/>
      <w:bookmarkStart w:id="2436" w:name="_Toc77095987"/>
      <w:del w:id="2437"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34"/>
      <w:bookmarkEnd w:id="2435"/>
      <w:bookmarkEnd w:id="2436"/>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95A3015"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438" w:name="_Toc3566527"/>
      <w:bookmarkStart w:id="2439" w:name="_Toc34747529"/>
      <w:bookmarkStart w:id="2440" w:name="_Toc77095988"/>
      <w:bookmarkStart w:id="2441"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438"/>
      <w:bookmarkEnd w:id="2439"/>
      <w:bookmarkEnd w:id="2440"/>
      <w:bookmarkEnd w:id="244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442" w:name="_Toc3566528"/>
      <w:bookmarkStart w:id="2443" w:name="_Toc34747530"/>
      <w:bookmarkStart w:id="2444" w:name="_Toc77095989"/>
      <w:bookmarkStart w:id="2445"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442"/>
      <w:bookmarkEnd w:id="2443"/>
      <w:bookmarkEnd w:id="2444"/>
      <w:bookmarkEnd w:id="2445"/>
    </w:p>
    <w:p w14:paraId="60E1F07E" w14:textId="77777777" w:rsidR="00FC68DB" w:rsidRPr="006C220A" w:rsidRDefault="00FC68DB" w:rsidP="002F1A1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2F1A1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2F1A1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2F1A1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46" w:name="_Toc428279602"/>
      <w:bookmarkStart w:id="2447" w:name="_Toc428456348"/>
      <w:bookmarkStart w:id="2448" w:name="_Toc428537316"/>
      <w:bookmarkStart w:id="2449" w:name="_Toc428969638"/>
      <w:bookmarkStart w:id="2450" w:name="_Toc429053029"/>
      <w:bookmarkStart w:id="2451" w:name="_Toc413861930"/>
      <w:bookmarkStart w:id="2452" w:name="_Toc3557066"/>
      <w:bookmarkStart w:id="2453" w:name="_Toc34747316"/>
      <w:bookmarkStart w:id="2454" w:name="_Toc77102135"/>
      <w:bookmarkStart w:id="2455" w:name="_Toc413359617"/>
      <w:bookmarkStart w:id="2456" w:name="_Toc86869831"/>
      <w:bookmarkEnd w:id="2446"/>
      <w:bookmarkEnd w:id="2447"/>
      <w:bookmarkEnd w:id="2448"/>
      <w:bookmarkEnd w:id="2449"/>
      <w:bookmarkEnd w:id="2450"/>
      <w:r w:rsidRPr="00226A3F">
        <w:lastRenderedPageBreak/>
        <w:t>Hemming Flanges</w:t>
      </w:r>
      <w:bookmarkEnd w:id="2451"/>
      <w:bookmarkEnd w:id="2452"/>
      <w:bookmarkEnd w:id="2453"/>
      <w:bookmarkEnd w:id="2454"/>
      <w:bookmarkEnd w:id="2456"/>
    </w:p>
    <w:p w14:paraId="7D310584" w14:textId="77777777" w:rsidR="00FC68DB" w:rsidRDefault="00FC68DB" w:rsidP="00B202D2">
      <w:pPr>
        <w:pStyle w:val="berschrift3"/>
      </w:pPr>
      <w:bookmarkStart w:id="2457" w:name="_Toc413861931"/>
      <w:bookmarkStart w:id="2458" w:name="_Toc3557067"/>
      <w:bookmarkStart w:id="2459" w:name="_Toc34747317"/>
      <w:bookmarkStart w:id="2460" w:name="_Toc77102136"/>
      <w:bookmarkStart w:id="2461" w:name="_Toc86869832"/>
      <w:r>
        <w:t>Introduction</w:t>
      </w:r>
      <w:bookmarkEnd w:id="2457"/>
      <w:bookmarkEnd w:id="2458"/>
      <w:bookmarkEnd w:id="2459"/>
      <w:bookmarkEnd w:id="2460"/>
      <w:bookmarkEnd w:id="246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462" w:name="_Ref413858805"/>
      <w:bookmarkStart w:id="2463" w:name="_Toc413861952"/>
      <w:bookmarkStart w:id="2464" w:name="_Toc3557149"/>
      <w:bookmarkStart w:id="2465" w:name="_Toc34747402"/>
      <w:bookmarkStart w:id="2466" w:name="_Toc76030600"/>
      <w:bookmarkStart w:id="2467"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462"/>
      <w:r>
        <w:t>: The Three Regions of a Hemming</w:t>
      </w:r>
      <w:bookmarkEnd w:id="2463"/>
      <w:bookmarkEnd w:id="2464"/>
      <w:bookmarkEnd w:id="2465"/>
      <w:bookmarkEnd w:id="2466"/>
      <w:bookmarkEnd w:id="2467"/>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2F1A1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2F1A1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2F1A1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468" w:name="_Ref413850590"/>
      <w:bookmarkStart w:id="2469" w:name="_Toc413861953"/>
      <w:bookmarkStart w:id="2470" w:name="_Toc3557150"/>
      <w:bookmarkStart w:id="2471" w:name="_Toc34747403"/>
      <w:bookmarkStart w:id="2472" w:name="_Toc76030601"/>
      <w:bookmarkStart w:id="2473"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46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69"/>
      <w:bookmarkEnd w:id="2470"/>
      <w:bookmarkEnd w:id="2471"/>
      <w:bookmarkEnd w:id="2472"/>
      <w:bookmarkEnd w:id="2473"/>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474" w:name="_Toc413861954"/>
      <w:bookmarkStart w:id="2475" w:name="_Toc3557151"/>
      <w:bookmarkStart w:id="2476" w:name="_Toc34747404"/>
      <w:bookmarkStart w:id="2477" w:name="_Toc76030602"/>
      <w:bookmarkStart w:id="2478"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474"/>
      <w:bookmarkEnd w:id="2475"/>
      <w:bookmarkEnd w:id="2476"/>
      <w:bookmarkEnd w:id="2477"/>
      <w:bookmarkEnd w:id="2478"/>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479" w:name="_Toc3557152"/>
      <w:bookmarkStart w:id="2480" w:name="_Toc34747405"/>
      <w:bookmarkStart w:id="2481" w:name="_Toc76030603"/>
      <w:bookmarkStart w:id="2482"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79"/>
      <w:bookmarkEnd w:id="2480"/>
      <w:bookmarkEnd w:id="2481"/>
      <w:bookmarkEnd w:id="248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83" w:name="_Toc413861932"/>
      <w:bookmarkStart w:id="2484" w:name="_Toc3557068"/>
      <w:bookmarkStart w:id="2485" w:name="_Toc34747318"/>
      <w:bookmarkStart w:id="2486" w:name="_Toc77102137"/>
      <w:bookmarkStart w:id="2487"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83"/>
      <w:bookmarkEnd w:id="2484"/>
      <w:bookmarkEnd w:id="2485"/>
      <w:bookmarkEnd w:id="2486"/>
      <w:bookmarkEnd w:id="2487"/>
    </w:p>
    <w:p w14:paraId="38CCD2C4" w14:textId="6D16AA1A" w:rsidR="00B33791" w:rsidRDefault="00B33791" w:rsidP="00B202D2">
      <w:pPr>
        <w:keepNext/>
        <w:rPr>
          <w:ins w:id="2488" w:author="nick" w:date="2021-10-27T10:32:00Z"/>
        </w:rPr>
      </w:pPr>
      <w:proofErr w:type="gramStart"/>
      <w:ins w:id="2489" w:author="nick" w:date="2021-10-27T10:32:00Z">
        <w:r w:rsidRPr="00226A3F">
          <w:t>An</w:t>
        </w:r>
        <w:proofErr w:type="gramEnd"/>
        <w:r w:rsidRPr="00226A3F">
          <w:t xml:space="preserve"> </w:t>
        </w:r>
      </w:ins>
      <w:ins w:id="2490" w:author="nick" w:date="2021-10-27T10:33:00Z">
        <w:r>
          <w:t>hemming</w:t>
        </w:r>
      </w:ins>
      <w:ins w:id="2491" w:author="nick" w:date="2021-10-27T10:32:00Z">
        <w:r w:rsidRPr="00226A3F">
          <w:t xml:space="preserve"> </w:t>
        </w:r>
      </w:ins>
      <w:ins w:id="2492" w:author="nick" w:date="2021-10-27T10:33:00Z">
        <w:r>
          <w:t xml:space="preserve">connection </w:t>
        </w:r>
      </w:ins>
      <w:ins w:id="2493" w:author="nick" w:date="2021-10-27T10:32:00Z">
        <w:r w:rsidRPr="00226A3F">
          <w:t xml:space="preserve">is denoted by an element </w:t>
        </w:r>
        <w:r w:rsidRPr="00AA1695">
          <w:rPr>
            <w:rStyle w:val="elementdeftypeChar"/>
            <w:rFonts w:eastAsia="Calibri"/>
          </w:rPr>
          <w:t>&lt;</w:t>
        </w:r>
      </w:ins>
      <w:ins w:id="2494" w:author="nick" w:date="2021-10-27T10:33:00Z">
        <w:r>
          <w:rPr>
            <w:rStyle w:val="elementdeftypeChar"/>
            <w:rFonts w:eastAsia="Calibri"/>
          </w:rPr>
          <w:t>hemming</w:t>
        </w:r>
      </w:ins>
      <w:ins w:id="2495"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96" w:author="nick" w:date="2021-10-27T10:32:00Z"/>
          <w:b/>
          <w:i/>
        </w:rPr>
      </w:pPr>
      <w:del w:id="2497"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98"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499" w:author="nick" w:date="2021-10-27T10:32:00Z"/>
                <w:rFonts w:cs="Calibri"/>
                <w:b/>
                <w:i/>
                <w:lang w:eastAsia="zh-CN"/>
              </w:rPr>
            </w:pPr>
            <w:del w:id="2500"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01" w:author="nick" w:date="2021-10-27T10:32:00Z"/>
                <w:rFonts w:cs="Calibri"/>
                <w:b/>
                <w:i/>
                <w:lang w:eastAsia="zh-CN"/>
              </w:rPr>
            </w:pPr>
            <w:del w:id="2502"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03" w:author="nick" w:date="2021-10-27T10:32:00Z"/>
                <w:rFonts w:cs="Calibri"/>
                <w:b/>
                <w:i/>
                <w:lang w:eastAsia="zh-CN"/>
              </w:rPr>
            </w:pPr>
            <w:del w:id="2504"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05" w:author="nick" w:date="2021-10-27T10:32:00Z"/>
                <w:rFonts w:cs="Calibri"/>
                <w:b/>
                <w:i/>
                <w:lang w:eastAsia="zh-CN"/>
              </w:rPr>
            </w:pPr>
            <w:del w:id="2506"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07" w:author="nick" w:date="2021-10-27T10:32:00Z"/>
                <w:rFonts w:cs="Calibri"/>
                <w:lang w:eastAsia="zh-CN"/>
              </w:rPr>
            </w:pPr>
            <w:del w:id="2508"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09"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10" w:author="nick" w:date="2021-10-27T10:32:00Z"/>
                <w:rFonts w:cs="Calibri"/>
                <w:sz w:val="20"/>
                <w:szCs w:val="20"/>
                <w:lang w:eastAsia="zh-CN"/>
              </w:rPr>
            </w:pPr>
            <w:del w:id="2511"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12" w:author="nick" w:date="2021-10-27T10:32:00Z"/>
                <w:rFonts w:cs="Calibri"/>
                <w:sz w:val="20"/>
                <w:szCs w:val="20"/>
                <w:lang w:eastAsia="zh-CN"/>
              </w:rPr>
            </w:pPr>
            <w:del w:id="2513"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14" w:author="nick" w:date="2021-10-27T10:32:00Z"/>
                <w:rFonts w:cs="Calibri"/>
                <w:sz w:val="20"/>
                <w:szCs w:val="20"/>
                <w:lang w:eastAsia="zh-CN"/>
              </w:rPr>
            </w:pPr>
            <w:del w:id="2515"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516" w:author="nick" w:date="2021-10-27T10:32:00Z"/>
                <w:rFonts w:cs="Calibri"/>
                <w:sz w:val="20"/>
                <w:szCs w:val="20"/>
                <w:lang w:eastAsia="zh-CN"/>
              </w:rPr>
            </w:pPr>
            <w:del w:id="2517"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518" w:author="nick" w:date="2021-10-27T10:32:00Z"/>
                <w:rFonts w:cs="Calibri"/>
                <w:lang w:eastAsia="zh-CN"/>
              </w:rPr>
            </w:pPr>
            <w:del w:id="2519" w:author="nick" w:date="2021-10-27T10:32:00Z">
              <w:r w:rsidRPr="00226A3F" w:rsidDel="00B33791">
                <w:rPr>
                  <w:sz w:val="20"/>
                  <w:szCs w:val="20"/>
                </w:rPr>
                <w:delText>-</w:delText>
              </w:r>
            </w:del>
          </w:p>
        </w:tc>
      </w:tr>
      <w:tr w:rsidR="00FC68DB" w:rsidRPr="00226A3F" w:rsidDel="00B33791" w14:paraId="420D26E0" w14:textId="0D2E770A" w:rsidTr="00FC68DB">
        <w:trPr>
          <w:del w:id="2520"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521" w:author="nick" w:date="2021-10-27T10:32:00Z"/>
                <w:sz w:val="20"/>
                <w:szCs w:val="20"/>
              </w:rPr>
            </w:pPr>
            <w:del w:id="2522"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523" w:author="nick" w:date="2021-10-27T10:32:00Z"/>
                <w:sz w:val="20"/>
                <w:szCs w:val="20"/>
              </w:rPr>
            </w:pPr>
            <w:del w:id="2524"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525" w:author="nick" w:date="2021-10-27T10:32:00Z"/>
                <w:sz w:val="20"/>
                <w:szCs w:val="20"/>
              </w:rPr>
            </w:pPr>
            <w:del w:id="2526"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527" w:author="nick" w:date="2021-10-27T10:32:00Z"/>
                <w:sz w:val="20"/>
                <w:szCs w:val="20"/>
              </w:rPr>
            </w:pPr>
            <w:del w:id="2528"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29" w:author="nick" w:date="2021-10-27T10:32:00Z"/>
                <w:sz w:val="20"/>
                <w:szCs w:val="20"/>
              </w:rPr>
            </w:pPr>
            <w:del w:id="2530"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31" w:name="_Toc3566529"/>
      <w:bookmarkStart w:id="2532" w:name="_Toc34747531"/>
      <w:bookmarkStart w:id="2533" w:name="_Toc77095990"/>
      <w:del w:id="2534"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31"/>
      <w:bookmarkEnd w:id="2532"/>
      <w:bookmarkEnd w:id="2533"/>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535" w:name="_Toc3566530"/>
      <w:bookmarkStart w:id="2536" w:name="_Toc34747532"/>
      <w:bookmarkStart w:id="2537" w:name="_Toc77095991"/>
      <w:bookmarkStart w:id="2538"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35"/>
      <w:bookmarkEnd w:id="2536"/>
      <w:bookmarkEnd w:id="2537"/>
      <w:bookmarkEnd w:id="2538"/>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539" w:name="_Toc413861979"/>
      <w:bookmarkStart w:id="2540" w:name="_Toc3566531"/>
      <w:bookmarkStart w:id="2541" w:name="_Toc34747533"/>
      <w:bookmarkStart w:id="2542" w:name="_Toc77095992"/>
      <w:bookmarkStart w:id="2543"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539"/>
      <w:bookmarkEnd w:id="2540"/>
      <w:bookmarkEnd w:id="2541"/>
      <w:bookmarkEnd w:id="2542"/>
      <w:bookmarkEnd w:id="2543"/>
    </w:p>
    <w:p w14:paraId="1612958E" w14:textId="77777777" w:rsidR="00FC68DB" w:rsidRPr="0079141E" w:rsidRDefault="00FC68DB" w:rsidP="002F1A1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2F1A1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544" w:name="_Toc413861980"/>
      <w:bookmarkStart w:id="2545" w:name="_Toc3566532"/>
      <w:bookmarkStart w:id="2546" w:name="_Toc34747534"/>
      <w:bookmarkStart w:id="2547" w:name="_Toc77095993"/>
      <w:bookmarkStart w:id="2548"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44"/>
      <w:bookmarkEnd w:id="2545"/>
      <w:bookmarkEnd w:id="2546"/>
      <w:bookmarkEnd w:id="2547"/>
      <w:bookmarkEnd w:id="2548"/>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549" w:name="_Toc413861981"/>
      <w:bookmarkStart w:id="2550" w:name="_Toc3566533"/>
      <w:bookmarkStart w:id="2551" w:name="_Toc34747535"/>
      <w:bookmarkStart w:id="2552" w:name="_Toc77095994"/>
      <w:bookmarkStart w:id="2553"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549"/>
      <w:bookmarkEnd w:id="2550"/>
      <w:bookmarkEnd w:id="2551"/>
      <w:bookmarkEnd w:id="2552"/>
      <w:bookmarkEnd w:id="255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2F1A1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2F1A1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7C57D6C9" w:rsidR="00FC68DB" w:rsidRPr="0033379A" w:rsidRDefault="00FC68DB" w:rsidP="002F1A1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2F1A16">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554" w:name="_Toc3566534"/>
      <w:bookmarkStart w:id="2555" w:name="_Toc34747536"/>
      <w:bookmarkStart w:id="2556" w:name="_Toc77095995"/>
      <w:bookmarkStart w:id="2557"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554"/>
      <w:bookmarkEnd w:id="2555"/>
      <w:bookmarkEnd w:id="2556"/>
      <w:bookmarkEnd w:id="2557"/>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58" w:name="_Toc428537321"/>
      <w:bookmarkStart w:id="2559" w:name="_Toc428969643"/>
      <w:bookmarkStart w:id="2560" w:name="_Toc429053034"/>
      <w:bookmarkStart w:id="2561" w:name="_Toc428537324"/>
      <w:bookmarkStart w:id="2562" w:name="_Toc428969646"/>
      <w:bookmarkStart w:id="2563" w:name="_Toc429053037"/>
      <w:bookmarkStart w:id="2564" w:name="_Toc428537325"/>
      <w:bookmarkStart w:id="2565" w:name="_Toc428969647"/>
      <w:bookmarkStart w:id="2566" w:name="_Toc429053038"/>
      <w:bookmarkStart w:id="2567" w:name="_Toc428537328"/>
      <w:bookmarkStart w:id="2568" w:name="_Toc428969650"/>
      <w:bookmarkStart w:id="2569" w:name="_Toc429053041"/>
      <w:bookmarkStart w:id="2570" w:name="_Toc428537330"/>
      <w:bookmarkStart w:id="2571" w:name="_Toc428969652"/>
      <w:bookmarkStart w:id="2572" w:name="_Toc429053043"/>
      <w:bookmarkStart w:id="2573" w:name="_Toc3557069"/>
      <w:bookmarkStart w:id="2574" w:name="_Toc34747319"/>
      <w:bookmarkStart w:id="2575" w:name="_Toc77102138"/>
      <w:bookmarkStart w:id="2576" w:name="_Toc86869834"/>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Pr="00226A3F">
        <w:t>Sequence Connections</w:t>
      </w:r>
      <w:bookmarkEnd w:id="2455"/>
      <w:bookmarkEnd w:id="2573"/>
      <w:bookmarkEnd w:id="2574"/>
      <w:bookmarkEnd w:id="2575"/>
      <w:bookmarkEnd w:id="2576"/>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577" w:name="_Toc413359638"/>
      <w:bookmarkStart w:id="2578" w:name="_Toc3557153"/>
      <w:bookmarkStart w:id="2579" w:name="_Toc34747406"/>
      <w:bookmarkStart w:id="2580" w:name="_Toc76030604"/>
      <w:bookmarkStart w:id="2581"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577"/>
      <w:bookmarkEnd w:id="2578"/>
      <w:bookmarkEnd w:id="2579"/>
      <w:bookmarkEnd w:id="2580"/>
      <w:bookmarkEnd w:id="258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582" w:name="_Toc413359639"/>
      <w:bookmarkStart w:id="2583" w:name="_Toc3557154"/>
      <w:bookmarkStart w:id="2584" w:name="_Toc34747407"/>
      <w:bookmarkStart w:id="2585" w:name="_Toc76030605"/>
      <w:bookmarkStart w:id="2586"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582"/>
      <w:r>
        <w:t xml:space="preserve"> and spacing</w:t>
      </w:r>
      <w:bookmarkEnd w:id="2583"/>
      <w:bookmarkEnd w:id="2584"/>
      <w:bookmarkEnd w:id="2585"/>
      <w:bookmarkEnd w:id="2586"/>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587" w:name="_Toc3557155"/>
      <w:bookmarkStart w:id="2588" w:name="_Toc34747408"/>
      <w:bookmarkStart w:id="2589" w:name="_Toc76030606"/>
      <w:bookmarkStart w:id="2590"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587"/>
      <w:bookmarkEnd w:id="2588"/>
      <w:bookmarkEnd w:id="2589"/>
      <w:bookmarkEnd w:id="259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591" w:name="_Toc3557156"/>
      <w:bookmarkStart w:id="2592" w:name="_Toc34747409"/>
      <w:bookmarkStart w:id="2593" w:name="_Toc76030607"/>
      <w:bookmarkStart w:id="2594"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591"/>
      <w:bookmarkEnd w:id="2592"/>
      <w:bookmarkEnd w:id="2593"/>
      <w:bookmarkEnd w:id="2594"/>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2F1A1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2F1A1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2F1A1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595" w:name="_Toc3566535"/>
      <w:bookmarkStart w:id="2596" w:name="_Toc34747537"/>
      <w:bookmarkStart w:id="2597" w:name="_Toc77095996"/>
      <w:bookmarkStart w:id="2598"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95"/>
      <w:bookmarkEnd w:id="2596"/>
      <w:bookmarkEnd w:id="2597"/>
      <w:bookmarkEnd w:id="2598"/>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599" w:name="_Toc3566536"/>
      <w:bookmarkStart w:id="2600" w:name="_Toc34747538"/>
      <w:bookmarkStart w:id="2601" w:name="_Toc77095997"/>
      <w:bookmarkStart w:id="2602"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99"/>
      <w:bookmarkEnd w:id="2600"/>
      <w:bookmarkEnd w:id="2601"/>
      <w:bookmarkEnd w:id="2602"/>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603" w:name="_Toc3566537"/>
      <w:bookmarkStart w:id="2604" w:name="_Toc34747539"/>
      <w:bookmarkStart w:id="2605" w:name="_Toc77095998"/>
      <w:bookmarkStart w:id="2606"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03"/>
      <w:bookmarkEnd w:id="2604"/>
      <w:bookmarkEnd w:id="2605"/>
      <w:bookmarkEnd w:id="2606"/>
    </w:p>
    <w:p w14:paraId="6F0DFACD" w14:textId="77777777" w:rsidR="00FC68DB" w:rsidRDefault="00FC68DB" w:rsidP="00B202D2"/>
    <w:p w14:paraId="065B83EF" w14:textId="77777777" w:rsidR="00FC68DB" w:rsidRPr="00226A3F" w:rsidRDefault="00FC68DB" w:rsidP="00B202D2">
      <w:pPr>
        <w:pStyle w:val="berschrift1"/>
      </w:pPr>
      <w:bookmarkStart w:id="2607" w:name="_Toc413359618"/>
      <w:bookmarkStart w:id="2608" w:name="_Toc3557070"/>
      <w:bookmarkStart w:id="2609" w:name="_Toc34747320"/>
      <w:bookmarkStart w:id="2610" w:name="_Toc77102139"/>
      <w:bookmarkStart w:id="2611" w:name="_Toc86869835"/>
      <w:bookmarkEnd w:id="2350"/>
      <w:bookmarkEnd w:id="2351"/>
      <w:bookmarkEnd w:id="2352"/>
      <w:r w:rsidRPr="00226A3F">
        <w:lastRenderedPageBreak/>
        <w:t>2D connections</w:t>
      </w:r>
      <w:bookmarkEnd w:id="2607"/>
      <w:bookmarkEnd w:id="2608"/>
      <w:bookmarkEnd w:id="2609"/>
      <w:bookmarkEnd w:id="2610"/>
      <w:bookmarkEnd w:id="2611"/>
    </w:p>
    <w:p w14:paraId="7FE12C3B" w14:textId="77777777" w:rsidR="00FC68DB" w:rsidRPr="00226A3F" w:rsidRDefault="00FC68DB" w:rsidP="00B202D2">
      <w:pPr>
        <w:pStyle w:val="berschrift2"/>
      </w:pPr>
      <w:bookmarkStart w:id="2612" w:name="_Toc413359619"/>
      <w:bookmarkStart w:id="2613" w:name="_Toc3557071"/>
      <w:bookmarkStart w:id="2614" w:name="_Toc34747321"/>
      <w:bookmarkStart w:id="2615" w:name="_Toc77102140"/>
      <w:bookmarkStart w:id="2616" w:name="_Toc86869836"/>
      <w:r w:rsidRPr="00226A3F">
        <w:t>Generic Definitions</w:t>
      </w:r>
      <w:bookmarkEnd w:id="2612"/>
      <w:bookmarkEnd w:id="2613"/>
      <w:bookmarkEnd w:id="2614"/>
      <w:bookmarkEnd w:id="2615"/>
      <w:bookmarkEnd w:id="2616"/>
    </w:p>
    <w:p w14:paraId="7C6ACD6A" w14:textId="77777777" w:rsidR="00FC68DB" w:rsidRPr="00226A3F" w:rsidRDefault="00FC68DB" w:rsidP="00B202D2">
      <w:pPr>
        <w:pStyle w:val="berschrift3"/>
      </w:pPr>
      <w:bookmarkStart w:id="2617" w:name="_Toc413359620"/>
      <w:bookmarkStart w:id="2618" w:name="_Toc3557072"/>
      <w:bookmarkStart w:id="2619" w:name="_Toc34747322"/>
      <w:bookmarkStart w:id="2620" w:name="_Toc77102141"/>
      <w:bookmarkStart w:id="2621" w:name="_Toc86869837"/>
      <w:r w:rsidRPr="00226A3F">
        <w:t>Identification</w:t>
      </w:r>
      <w:bookmarkEnd w:id="2617"/>
      <w:bookmarkEnd w:id="2618"/>
      <w:bookmarkEnd w:id="2619"/>
      <w:bookmarkEnd w:id="2620"/>
      <w:bookmarkEnd w:id="2621"/>
    </w:p>
    <w:p w14:paraId="6B80BAF0" w14:textId="34FE5BAB" w:rsidR="00B865B6" w:rsidRDefault="00B865B6" w:rsidP="00B865B6">
      <w:pPr>
        <w:autoSpaceDE w:val="0"/>
        <w:autoSpaceDN w:val="0"/>
        <w:adjustRightInd w:val="0"/>
        <w:spacing w:after="0"/>
        <w:rPr>
          <w:ins w:id="2622" w:author="nick" w:date="2021-10-27T10:34:00Z"/>
          <w:lang w:eastAsia="x-none"/>
        </w:rPr>
      </w:pPr>
      <w:ins w:id="2623"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624" w:author="nick" w:date="2021-10-27T10:34:00Z">
        <w:r>
          <w:rPr>
            <w:rFonts w:cs="Calibri"/>
            <w:lang w:eastAsia="en-GB"/>
          </w:rPr>
          <w:fldChar w:fldCharType="separate"/>
        </w:r>
      </w:ins>
      <w:r w:rsidR="00C07D39">
        <w:rPr>
          <w:rFonts w:cs="Calibri"/>
          <w:lang w:eastAsia="en-GB"/>
        </w:rPr>
        <w:t>9.1.1</w:t>
      </w:r>
      <w:ins w:id="2625"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626" w:author="nick" w:date="2021-10-27T10:34:00Z"/>
        </w:rPr>
      </w:pPr>
      <w:del w:id="2627"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628" w:author="nick" w:date="2021-10-27T08:59:00Z">
        <w:r w:rsidRPr="00226A3F" w:rsidDel="00BD4F32">
          <w:delText>.</w:delText>
        </w:r>
      </w:del>
      <w:del w:id="2629"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630"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631" w:author="nick" w:date="2021-10-27T10:34:00Z"/>
                <w:b/>
                <w:i/>
              </w:rPr>
            </w:pPr>
            <w:del w:id="2632"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33" w:author="nick" w:date="2021-10-27T10:34:00Z"/>
                <w:b/>
                <w:i/>
              </w:rPr>
            </w:pPr>
            <w:del w:id="2634"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35" w:author="nick" w:date="2021-10-27T10:34:00Z"/>
                <w:b/>
                <w:i/>
              </w:rPr>
            </w:pPr>
            <w:del w:id="2636"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37" w:author="nick" w:date="2021-10-27T10:34:00Z"/>
                <w:b/>
                <w:i/>
              </w:rPr>
            </w:pPr>
            <w:del w:id="2638"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39" w:author="nick" w:date="2021-10-27T10:34:00Z"/>
        </w:trPr>
        <w:tc>
          <w:tcPr>
            <w:tcW w:w="1592" w:type="dxa"/>
            <w:shd w:val="clear" w:color="auto" w:fill="auto"/>
            <w:vAlign w:val="bottom"/>
          </w:tcPr>
          <w:p w14:paraId="64D40910" w14:textId="3B64E4D0" w:rsidR="00FC68DB" w:rsidRPr="00226A3F" w:rsidDel="00B865B6" w:rsidRDefault="00FC68DB" w:rsidP="00B202D2">
            <w:pPr>
              <w:rPr>
                <w:del w:id="2640" w:author="nick" w:date="2021-10-27T10:34:00Z"/>
              </w:rPr>
            </w:pPr>
            <w:del w:id="2641"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42" w:author="nick" w:date="2021-10-27T10:34:00Z"/>
              </w:rPr>
            </w:pPr>
            <w:del w:id="2643"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44" w:author="nick" w:date="2021-10-27T10:34:00Z"/>
              </w:rPr>
            </w:pPr>
            <w:del w:id="2645"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46" w:author="nick" w:date="2021-10-27T10:34:00Z"/>
              </w:rPr>
            </w:pPr>
            <w:del w:id="2647" w:author="nick" w:date="2021-10-27T10:34:00Z">
              <w:r w:rsidRPr="00226A3F" w:rsidDel="00B865B6">
                <w:delText>-</w:delText>
              </w:r>
            </w:del>
          </w:p>
        </w:tc>
      </w:tr>
      <w:tr w:rsidR="00FC68DB" w:rsidRPr="007055D9" w:rsidDel="00B865B6" w14:paraId="5A501684" w14:textId="022EAD62" w:rsidTr="00FC68DB">
        <w:trPr>
          <w:jc w:val="center"/>
          <w:del w:id="2648"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49" w:author="nick" w:date="2021-10-27T10:34:00Z"/>
              </w:rPr>
            </w:pPr>
            <w:del w:id="2650"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51" w:author="nick" w:date="2021-10-27T10:34:00Z"/>
              </w:rPr>
            </w:pPr>
            <w:del w:id="2652"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53" w:author="nick" w:date="2021-10-27T10:34:00Z"/>
              </w:rPr>
            </w:pPr>
            <w:del w:id="2654"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55" w:author="nick" w:date="2021-10-27T10:34:00Z"/>
              </w:rPr>
            </w:pPr>
            <w:del w:id="2656"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57" w:author="nick" w:date="2021-10-27T10:34:00Z"/>
        </w:rPr>
      </w:pPr>
      <w:bookmarkStart w:id="2658" w:name="_Toc3566538"/>
      <w:bookmarkStart w:id="2659" w:name="_Toc34747540"/>
      <w:bookmarkStart w:id="2660" w:name="_Toc77095999"/>
      <w:del w:id="2661"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58"/>
        <w:bookmarkEnd w:id="2659"/>
        <w:bookmarkEnd w:id="2660"/>
      </w:del>
    </w:p>
    <w:p w14:paraId="4477B8F9" w14:textId="06F29CA1" w:rsidR="00FC68DB" w:rsidRPr="00226A3F" w:rsidDel="00B865B6" w:rsidRDefault="00FC68DB" w:rsidP="00B202D2">
      <w:pPr>
        <w:keepNext/>
        <w:spacing w:before="240" w:after="60"/>
        <w:outlineLvl w:val="4"/>
        <w:rPr>
          <w:del w:id="2662" w:author="nick" w:date="2021-10-27T10:34:00Z"/>
          <w:b/>
          <w:bCs/>
          <w:i/>
          <w:iCs/>
          <w:sz w:val="24"/>
          <w:szCs w:val="26"/>
        </w:rPr>
      </w:pPr>
      <w:del w:id="2663"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64" w:author="nick" w:date="2021-10-27T10:34:00Z"/>
        </w:rPr>
      </w:pPr>
      <w:del w:id="2665"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66" w:author="nick" w:date="2021-10-27T10:34:00Z"/>
          <w:b/>
          <w:sz w:val="24"/>
        </w:rPr>
      </w:pPr>
      <w:del w:id="2667"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68"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69" w:author="nick" w:date="2021-10-27T10:34:00Z"/>
          <w:rFonts w:ascii="Courier New" w:hAnsi="Courier New"/>
          <w:sz w:val="16"/>
        </w:rPr>
      </w:pPr>
      <w:del w:id="2670"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1" w:author="nick" w:date="2021-10-27T10:34:00Z"/>
          <w:rFonts w:ascii="Courier New" w:hAnsi="Courier New"/>
          <w:b/>
          <w:color w:val="0070C0"/>
          <w:sz w:val="16"/>
        </w:rPr>
      </w:pPr>
      <w:del w:id="267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3" w:author="nick" w:date="2021-10-27T10:34:00Z"/>
          <w:rFonts w:ascii="Courier New" w:hAnsi="Courier New"/>
          <w:sz w:val="16"/>
        </w:rPr>
      </w:pPr>
      <w:del w:id="2674"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5" w:author="nick" w:date="2021-10-27T10:34:00Z"/>
          <w:rFonts w:ascii="Courier New" w:hAnsi="Courier New"/>
          <w:sz w:val="16"/>
        </w:rPr>
      </w:pPr>
      <w:del w:id="2676"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7" w:author="nick" w:date="2021-10-27T10:34:00Z"/>
          <w:rFonts w:ascii="Courier New" w:hAnsi="Courier New"/>
          <w:sz w:val="16"/>
        </w:rPr>
      </w:pPr>
      <w:del w:id="2678"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9" w:author="nick" w:date="2021-10-27T10:34:00Z"/>
          <w:rFonts w:ascii="Courier New" w:hAnsi="Courier New"/>
          <w:sz w:val="16"/>
        </w:rPr>
      </w:pPr>
      <w:del w:id="2680"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1" w:author="nick" w:date="2021-10-27T10:34:00Z"/>
          <w:rFonts w:ascii="Courier New" w:hAnsi="Courier New"/>
          <w:sz w:val="16"/>
        </w:rPr>
      </w:pPr>
      <w:del w:id="2682"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3" w:author="nick" w:date="2021-10-27T10:34:00Z"/>
          <w:rFonts w:ascii="Courier New" w:hAnsi="Courier New"/>
          <w:sz w:val="16"/>
        </w:rPr>
      </w:pPr>
      <w:del w:id="2684"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5" w:author="nick" w:date="2021-10-27T10:34:00Z"/>
          <w:rFonts w:ascii="Courier New" w:hAnsi="Courier New"/>
          <w:sz w:val="16"/>
        </w:rPr>
      </w:pPr>
      <w:del w:id="2686"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7" w:author="nick" w:date="2021-10-27T10:34:00Z"/>
          <w:rFonts w:ascii="Courier New" w:hAnsi="Courier New"/>
          <w:sz w:val="16"/>
        </w:rPr>
      </w:pPr>
      <w:del w:id="2688"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9" w:author="nick" w:date="2021-10-27T10:34:00Z"/>
          <w:rFonts w:ascii="Courier New" w:hAnsi="Courier New"/>
          <w:sz w:val="16"/>
        </w:rPr>
      </w:pPr>
      <w:del w:id="2690"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1" w:author="nick" w:date="2021-10-27T10:34:00Z"/>
          <w:rFonts w:ascii="Courier New" w:hAnsi="Courier New"/>
          <w:b/>
          <w:color w:val="0070C0"/>
          <w:sz w:val="16"/>
        </w:rPr>
      </w:pPr>
      <w:del w:id="269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3" w:author="nick" w:date="2021-10-27T10:34:00Z"/>
          <w:rFonts w:ascii="Courier New" w:hAnsi="Courier New"/>
          <w:sz w:val="16"/>
        </w:rPr>
      </w:pPr>
      <w:del w:id="2694"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5" w:author="nick" w:date="2021-10-27T10:34:00Z"/>
          <w:rFonts w:ascii="Courier New" w:hAnsi="Courier New"/>
          <w:sz w:val="16"/>
        </w:rPr>
      </w:pPr>
    </w:p>
    <w:p w14:paraId="119AD676" w14:textId="77777777" w:rsidR="00FC68DB" w:rsidRPr="00226A3F" w:rsidRDefault="00FC68DB" w:rsidP="00B202D2">
      <w:pPr>
        <w:pStyle w:val="berschrift3"/>
      </w:pPr>
      <w:bookmarkStart w:id="2696" w:name="_Toc413359621"/>
      <w:bookmarkStart w:id="2697" w:name="_Toc3557073"/>
      <w:bookmarkStart w:id="2698" w:name="_Toc34747323"/>
      <w:bookmarkStart w:id="2699" w:name="_Toc77102142"/>
      <w:bookmarkStart w:id="2700" w:name="_Toc86869838"/>
      <w:r w:rsidRPr="00226A3F">
        <w:t>Connection Face</w:t>
      </w:r>
      <w:bookmarkEnd w:id="2696"/>
      <w:bookmarkEnd w:id="2697"/>
      <w:bookmarkEnd w:id="2698"/>
      <w:bookmarkEnd w:id="2699"/>
      <w:bookmarkEnd w:id="270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701" w:name="_Toc3566539"/>
      <w:bookmarkStart w:id="2702" w:name="_Toc34747541"/>
      <w:bookmarkStart w:id="2703" w:name="_Toc77096000"/>
      <w:bookmarkStart w:id="2704"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701"/>
      <w:bookmarkEnd w:id="2702"/>
      <w:bookmarkEnd w:id="2703"/>
      <w:bookmarkEnd w:id="2704"/>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705" w:name="_Toc3566540"/>
      <w:bookmarkStart w:id="2706" w:name="_Toc34747542"/>
      <w:bookmarkStart w:id="2707" w:name="_Toc77096001"/>
      <w:bookmarkStart w:id="2708"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705"/>
      <w:bookmarkEnd w:id="2706"/>
      <w:bookmarkEnd w:id="2707"/>
      <w:bookmarkEnd w:id="2708"/>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709" w:name="_Toc3566541"/>
      <w:bookmarkStart w:id="2710" w:name="_Toc34747543"/>
      <w:bookmarkStart w:id="2711" w:name="_Toc77096002"/>
      <w:bookmarkStart w:id="2712"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709"/>
      <w:bookmarkEnd w:id="2710"/>
      <w:bookmarkEnd w:id="2711"/>
      <w:bookmarkEnd w:id="2712"/>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713" w:name="_Toc3566542"/>
      <w:bookmarkStart w:id="2714" w:name="_Toc34747544"/>
      <w:bookmarkStart w:id="2715" w:name="_Toc77096003"/>
      <w:bookmarkStart w:id="2716"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713"/>
      <w:bookmarkEnd w:id="2714"/>
      <w:bookmarkEnd w:id="2715"/>
      <w:bookmarkEnd w:id="2716"/>
      <w:r>
        <w:t xml:space="preserve">  </w:t>
      </w:r>
    </w:p>
    <w:p w14:paraId="15AB46C6" w14:textId="77777777" w:rsidR="00FC68DB" w:rsidRDefault="00FC68DB" w:rsidP="002F1A1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2F1A1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17" w:name="_Toc413359622"/>
      <w:bookmarkStart w:id="2718" w:name="_Toc3557074"/>
      <w:bookmarkStart w:id="2719" w:name="_Toc34747324"/>
      <w:bookmarkStart w:id="2720" w:name="_Toc77102143"/>
      <w:bookmarkStart w:id="2721" w:name="_Toc86869839"/>
      <w:r w:rsidRPr="00226A3F">
        <w:t>Type Specification</w:t>
      </w:r>
      <w:bookmarkEnd w:id="2717"/>
      <w:bookmarkEnd w:id="2718"/>
      <w:bookmarkEnd w:id="2719"/>
      <w:bookmarkEnd w:id="2720"/>
      <w:bookmarkEnd w:id="272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722" w:name="_Toc3566543"/>
      <w:bookmarkStart w:id="2723" w:name="_Toc34747545"/>
      <w:bookmarkStart w:id="2724" w:name="_Toc77096004"/>
      <w:bookmarkStart w:id="2725"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722"/>
      <w:bookmarkEnd w:id="2723"/>
      <w:bookmarkEnd w:id="2724"/>
      <w:bookmarkEnd w:id="2725"/>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726" w:name="_Toc413359623"/>
      <w:bookmarkStart w:id="2727" w:name="_Ref414345836"/>
      <w:bookmarkStart w:id="2728" w:name="_Ref414345889"/>
      <w:bookmarkStart w:id="2729" w:name="_Ref414350043"/>
      <w:bookmarkStart w:id="2730" w:name="_Ref429051261"/>
      <w:bookmarkStart w:id="2731" w:name="_Toc3557075"/>
      <w:bookmarkStart w:id="2732" w:name="_Toc34747325"/>
      <w:bookmarkStart w:id="2733" w:name="_Toc77102144"/>
      <w:bookmarkStart w:id="2734" w:name="_Toc86869840"/>
      <w:r w:rsidRPr="00226A3F">
        <w:lastRenderedPageBreak/>
        <w:t xml:space="preserve">Adhesive </w:t>
      </w:r>
      <w:r>
        <w:t>F</w:t>
      </w:r>
      <w:r w:rsidRPr="00226A3F">
        <w:t>aces</w:t>
      </w:r>
      <w:bookmarkEnd w:id="2726"/>
      <w:bookmarkEnd w:id="2727"/>
      <w:bookmarkEnd w:id="2728"/>
      <w:bookmarkEnd w:id="2729"/>
      <w:bookmarkEnd w:id="2730"/>
      <w:bookmarkEnd w:id="2731"/>
      <w:bookmarkEnd w:id="2732"/>
      <w:bookmarkEnd w:id="2733"/>
      <w:bookmarkEnd w:id="2734"/>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735" w:name="_Toc413359640"/>
      <w:bookmarkStart w:id="2736" w:name="_Toc3557157"/>
      <w:bookmarkStart w:id="2737" w:name="_Toc34747410"/>
      <w:bookmarkStart w:id="2738" w:name="_Toc76030608"/>
      <w:bookmarkStart w:id="2739"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735"/>
      <w:bookmarkEnd w:id="2736"/>
      <w:bookmarkEnd w:id="2737"/>
      <w:bookmarkEnd w:id="2738"/>
      <w:bookmarkEnd w:id="2739"/>
    </w:p>
    <w:p w14:paraId="118441B4" w14:textId="279240A0" w:rsidR="00206112" w:rsidRDefault="00206112" w:rsidP="00206112">
      <w:pPr>
        <w:keepNext/>
        <w:rPr>
          <w:ins w:id="2740" w:author="nick" w:date="2021-10-27T11:22:00Z"/>
        </w:rPr>
      </w:pPr>
      <w:ins w:id="2741"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42" w:author="nick" w:date="2021-10-27T11:21:00Z"/>
          <w:b/>
          <w:i/>
        </w:rPr>
      </w:pPr>
      <w:del w:id="2743"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44"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45" w:author="nick" w:date="2021-10-27T11:21:00Z"/>
                <w:rFonts w:cs="Calibri"/>
                <w:b/>
                <w:i/>
                <w:lang w:eastAsia="zh-CN"/>
              </w:rPr>
            </w:pPr>
            <w:del w:id="2746"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47" w:author="nick" w:date="2021-10-27T11:21:00Z"/>
                <w:rFonts w:cs="Calibri"/>
                <w:b/>
                <w:i/>
                <w:lang w:eastAsia="zh-CN"/>
              </w:rPr>
            </w:pPr>
            <w:del w:id="2748"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49" w:author="nick" w:date="2021-10-27T11:21:00Z"/>
                <w:rFonts w:cs="Calibri"/>
                <w:b/>
                <w:i/>
                <w:lang w:eastAsia="zh-CN"/>
              </w:rPr>
            </w:pPr>
            <w:del w:id="2750"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51" w:author="nick" w:date="2021-10-27T11:21:00Z"/>
                <w:rFonts w:cs="Calibri"/>
                <w:b/>
                <w:i/>
                <w:lang w:eastAsia="zh-CN"/>
              </w:rPr>
            </w:pPr>
            <w:del w:id="2752"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53" w:author="nick" w:date="2021-10-27T11:21:00Z"/>
                <w:rFonts w:cs="Calibri"/>
                <w:lang w:eastAsia="zh-CN"/>
              </w:rPr>
            </w:pPr>
            <w:del w:id="2754"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55"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56" w:author="nick" w:date="2021-10-27T11:21:00Z"/>
                <w:rFonts w:cs="Calibri"/>
                <w:sz w:val="20"/>
                <w:szCs w:val="20"/>
                <w:lang w:eastAsia="zh-CN"/>
              </w:rPr>
            </w:pPr>
            <w:del w:id="2757"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58" w:author="nick" w:date="2021-10-27T11:21:00Z"/>
                <w:rFonts w:cs="Calibri"/>
                <w:sz w:val="20"/>
                <w:szCs w:val="20"/>
                <w:lang w:eastAsia="zh-CN"/>
              </w:rPr>
            </w:pPr>
            <w:del w:id="2759"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60" w:author="nick" w:date="2021-10-27T11:21:00Z"/>
                <w:rFonts w:cs="Calibri"/>
                <w:sz w:val="20"/>
                <w:szCs w:val="20"/>
                <w:lang w:eastAsia="zh-CN"/>
              </w:rPr>
            </w:pPr>
            <w:del w:id="2761"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62" w:author="nick" w:date="2021-10-27T11:21:00Z"/>
                <w:rFonts w:cs="Calibri"/>
                <w:sz w:val="20"/>
                <w:szCs w:val="20"/>
                <w:lang w:eastAsia="zh-CN"/>
              </w:rPr>
            </w:pPr>
            <w:del w:id="2763"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64" w:author="nick" w:date="2021-10-27T11:21:00Z"/>
                <w:rFonts w:cs="Calibri"/>
                <w:lang w:eastAsia="zh-CN"/>
              </w:rPr>
            </w:pPr>
            <w:del w:id="2765" w:author="nick" w:date="2021-10-27T11:21:00Z">
              <w:r w:rsidRPr="00226A3F" w:rsidDel="00206112">
                <w:rPr>
                  <w:sz w:val="20"/>
                  <w:szCs w:val="20"/>
                </w:rPr>
                <w:delText>-</w:delText>
              </w:r>
            </w:del>
          </w:p>
        </w:tc>
      </w:tr>
      <w:tr w:rsidR="00FC68DB" w:rsidRPr="00226A3F" w:rsidDel="00206112" w14:paraId="28FED0FF" w14:textId="5C415B3D" w:rsidTr="00FC68DB">
        <w:trPr>
          <w:jc w:val="center"/>
          <w:del w:id="2766"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67" w:author="nick" w:date="2021-10-27T11:21:00Z"/>
                <w:sz w:val="20"/>
                <w:szCs w:val="20"/>
              </w:rPr>
            </w:pPr>
            <w:del w:id="2768"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69" w:author="nick" w:date="2021-10-27T11:21:00Z"/>
                <w:sz w:val="20"/>
                <w:szCs w:val="20"/>
              </w:rPr>
            </w:pPr>
            <w:del w:id="2770"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71" w:author="nick" w:date="2021-10-27T11:21:00Z"/>
                <w:sz w:val="20"/>
                <w:szCs w:val="20"/>
              </w:rPr>
            </w:pPr>
            <w:del w:id="2772"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73" w:author="nick" w:date="2021-10-27T11:21:00Z"/>
                <w:sz w:val="20"/>
                <w:szCs w:val="20"/>
              </w:rPr>
            </w:pPr>
            <w:del w:id="2774"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75" w:author="nick" w:date="2021-10-27T11:21:00Z"/>
                <w:sz w:val="20"/>
                <w:szCs w:val="20"/>
              </w:rPr>
            </w:pPr>
            <w:del w:id="2776"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77" w:name="_Toc3566544"/>
      <w:bookmarkStart w:id="2778" w:name="_Toc34747546"/>
      <w:bookmarkStart w:id="2779" w:name="_Toc77096005"/>
      <w:del w:id="2780"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77"/>
      <w:bookmarkEnd w:id="2778"/>
      <w:bookmarkEnd w:id="2779"/>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781" w:name="_Toc3566545"/>
      <w:bookmarkStart w:id="2782" w:name="_Toc34747547"/>
      <w:bookmarkStart w:id="2783" w:name="_Toc77096006"/>
      <w:bookmarkStart w:id="2784"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781"/>
      <w:bookmarkEnd w:id="2782"/>
      <w:bookmarkEnd w:id="2783"/>
      <w:bookmarkEnd w:id="2784"/>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785" w:name="_Toc413359658"/>
      <w:bookmarkStart w:id="2786" w:name="_Toc3566546"/>
      <w:bookmarkStart w:id="2787" w:name="_Toc34747548"/>
      <w:bookmarkStart w:id="2788" w:name="_Toc77096007"/>
      <w:bookmarkStart w:id="2789"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785"/>
      <w:bookmarkEnd w:id="2786"/>
      <w:bookmarkEnd w:id="2787"/>
      <w:bookmarkEnd w:id="2788"/>
      <w:bookmarkEnd w:id="2789"/>
    </w:p>
    <w:p w14:paraId="0732E2F7" w14:textId="77777777" w:rsidR="00FC68DB" w:rsidRPr="00B14291" w:rsidRDefault="00FC68DB" w:rsidP="002F1A1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2F1A1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2F1A1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90" w:name="_Toc77102145"/>
      <w:bookmarkStart w:id="2791" w:name="_Toc443470372"/>
      <w:bookmarkStart w:id="2792" w:name="_Toc450303224"/>
      <w:bookmarkStart w:id="2793" w:name="_Toc9996979"/>
      <w:bookmarkStart w:id="2794"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95" w:name="_Toc3557076"/>
      <w:bookmarkStart w:id="2796" w:name="_Toc34747326"/>
      <w:bookmarkStart w:id="2797" w:name="_Toc77102147"/>
      <w:bookmarkEnd w:id="2790"/>
      <w:r>
        <w:lastRenderedPageBreak/>
        <w:br w:type="page"/>
      </w:r>
    </w:p>
    <w:p w14:paraId="175E8840" w14:textId="5A6AB99C" w:rsidR="002D2C85" w:rsidRPr="007055D9" w:rsidRDefault="002D2C85" w:rsidP="00B202D2">
      <w:pPr>
        <w:pStyle w:val="berschrift1"/>
      </w:pPr>
      <w:bookmarkStart w:id="2798" w:name="_Toc86869841"/>
      <w:r w:rsidRPr="007055D9">
        <w:lastRenderedPageBreak/>
        <w:t>Future extensions</w:t>
      </w:r>
      <w:bookmarkEnd w:id="2795"/>
      <w:bookmarkEnd w:id="2796"/>
      <w:bookmarkEnd w:id="2797"/>
      <w:bookmarkEnd w:id="2798"/>
    </w:p>
    <w:p w14:paraId="209DB769" w14:textId="77777777" w:rsidR="002D2C85" w:rsidRPr="00226A3F" w:rsidRDefault="002D2C85" w:rsidP="00B202D2">
      <w:bookmarkStart w:id="2799" w:name="_Toc338938925"/>
      <w:bookmarkStart w:id="2800"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01" w:name="_Toc338938923"/>
      <w:bookmarkStart w:id="2802" w:name="_Toc338939259"/>
      <w:bookmarkStart w:id="2803" w:name="_Toc413359625"/>
      <w:bookmarkStart w:id="2804" w:name="_Toc3557077"/>
      <w:bookmarkStart w:id="2805" w:name="_Toc34747327"/>
      <w:bookmarkStart w:id="2806" w:name="_Toc77102148"/>
      <w:bookmarkStart w:id="2807" w:name="_Toc86869842"/>
      <w:r w:rsidRPr="00226A3F">
        <w:t>Additional parameters for spot and seam welds</w:t>
      </w:r>
      <w:bookmarkEnd w:id="2801"/>
      <w:bookmarkEnd w:id="2802"/>
      <w:bookmarkEnd w:id="2803"/>
      <w:bookmarkEnd w:id="2804"/>
      <w:bookmarkEnd w:id="2805"/>
      <w:bookmarkEnd w:id="2806"/>
      <w:bookmarkEnd w:id="2807"/>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808" w:name="_Ref338846673"/>
      <w:bookmarkStart w:id="2809" w:name="_Toc338938924"/>
      <w:bookmarkStart w:id="2810" w:name="_Toc338939260"/>
      <w:bookmarkStart w:id="2811" w:name="_Toc413359626"/>
      <w:bookmarkStart w:id="2812" w:name="_Toc3557078"/>
      <w:bookmarkStart w:id="2813" w:name="_Toc34747328"/>
      <w:bookmarkStart w:id="2814" w:name="_Toc77102149"/>
      <w:bookmarkStart w:id="2815" w:name="_Toc86869843"/>
      <w:r w:rsidRPr="00226A3F">
        <w:t>Other relevant and new joint types</w:t>
      </w:r>
      <w:bookmarkEnd w:id="2808"/>
      <w:bookmarkEnd w:id="2809"/>
      <w:bookmarkEnd w:id="2810"/>
      <w:bookmarkEnd w:id="2811"/>
      <w:bookmarkEnd w:id="2812"/>
      <w:bookmarkEnd w:id="2813"/>
      <w:bookmarkEnd w:id="2814"/>
      <w:bookmarkEnd w:id="2815"/>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16" w:name="_Ref69238344"/>
      <w:bookmarkStart w:id="2817" w:name="_Toc77102146"/>
      <w:bookmarkEnd w:id="2799"/>
      <w:bookmarkEnd w:id="2800"/>
      <w:r>
        <w:rPr>
          <w:lang w:val="en-US"/>
        </w:rPr>
        <w:lastRenderedPageBreak/>
        <w:br/>
      </w:r>
      <w:bookmarkStart w:id="2818"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816"/>
      <w:bookmarkEnd w:id="2817"/>
      <w:bookmarkEnd w:id="2818"/>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819" w:name="_Toc76030609"/>
      <w:bookmarkStart w:id="2820"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819"/>
      <w:bookmarkEnd w:id="2820"/>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821" w:name="_Toc76030610"/>
      <w:bookmarkStart w:id="2822"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21"/>
      <w:bookmarkEnd w:id="282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2F1A16"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823"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82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824"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82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2F1A1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F1A1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F1A1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2F1A1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F1A1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F1A16"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2F1A1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F1A1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F1A16"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825"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825"/>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F1A1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2F1A16"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F1A16"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F1A16"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F1A16"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826" w:name="_Toc86869845"/>
      <w:r w:rsidRPr="0007274A">
        <w:rPr>
          <w:b w:val="0"/>
          <w:bCs/>
          <w:lang w:val="en-US"/>
        </w:rPr>
        <w:t>(informative)</w:t>
      </w:r>
      <w:r>
        <w:rPr>
          <w:lang w:val="en-US"/>
        </w:rPr>
        <w:br/>
      </w:r>
      <w:r>
        <w:rPr>
          <w:lang w:val="en-US"/>
        </w:rPr>
        <w:br/>
      </w:r>
      <w:bookmarkStart w:id="282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826"/>
      <w:bookmarkEnd w:id="2827"/>
    </w:p>
    <w:p w14:paraId="2D6CACD7" w14:textId="479BC908" w:rsidR="004163E0" w:rsidRPr="00931307" w:rsidRDefault="004163E0" w:rsidP="004163E0">
      <w:pPr>
        <w:rPr>
          <w:ins w:id="2828" w:author="Dr. Carsten Franke" w:date="2021-10-20T11:23:00Z"/>
        </w:rPr>
      </w:pPr>
      <w:ins w:id="2829" w:author="Dr. Carsten Franke" w:date="2021-10-20T11:24:00Z">
        <w:r>
          <w:t xml:space="preserve">According </w:t>
        </w:r>
      </w:ins>
      <w:ins w:id="2830" w:author="Dr. Carsten Franke" w:date="2021-10-20T11:25:00Z">
        <w:r>
          <w:t xml:space="preserve">to </w:t>
        </w:r>
        <w:r w:rsidRPr="004163E0">
          <w:t>the widespread use of ISO</w:t>
        </w:r>
      </w:ins>
      <w:ins w:id="2831" w:author="Dr. Carsten Franke" w:date="2021-10-20T11:29:00Z">
        <w:r w:rsidR="00B42AD7">
          <w:t> </w:t>
        </w:r>
      </w:ins>
      <w:ins w:id="2832" w:author="Dr. Carsten Franke" w:date="2021-10-20T11:25:00Z">
        <w:r w:rsidRPr="004163E0">
          <w:t xml:space="preserve">10303-242, it is important to describe the federated use of </w:t>
        </w:r>
      </w:ins>
      <w:ins w:id="2833" w:author="Dr. Carsten Franke" w:date="2021-10-20T11:27:00Z">
        <w:r w:rsidR="00B42AD7">
          <w:t>χMCF</w:t>
        </w:r>
      </w:ins>
      <w:ins w:id="2834" w:author="Dr. Carsten Franke" w:date="2021-10-20T11:25:00Z">
        <w:r w:rsidRPr="004163E0">
          <w:t xml:space="preserve"> together with </w:t>
        </w:r>
      </w:ins>
      <w:ins w:id="2835" w:author="Dr. Carsten Franke" w:date="2021-10-20T11:29:00Z">
        <w:r w:rsidR="00B42AD7" w:rsidRPr="004163E0">
          <w:t>ISO</w:t>
        </w:r>
        <w:r w:rsidR="00B42AD7">
          <w:t> </w:t>
        </w:r>
        <w:r w:rsidR="00B42AD7" w:rsidRPr="004163E0">
          <w:t>10303-242</w:t>
        </w:r>
      </w:ins>
      <w:ins w:id="2836" w:author="Dr. Carsten Franke" w:date="2021-10-20T11:25:00Z">
        <w:r w:rsidRPr="004163E0">
          <w:t>.</w:t>
        </w:r>
      </w:ins>
      <w:ins w:id="2837"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38" w:author="Dr. Carsten Franke" w:date="2021-10-20T11:28:00Z"/>
        </w:rPr>
      </w:pPr>
      <w:bookmarkStart w:id="2839" w:name="_Toc86869846"/>
      <w:ins w:id="2840" w:author="Max Ungerer" w:date="2021-09-15T20:13:00Z">
        <w:r>
          <w:t>General principles</w:t>
        </w:r>
      </w:ins>
      <w:bookmarkEnd w:id="2839"/>
      <w:ins w:id="2841" w:author="Dr. Carsten Franke" w:date="2021-10-20T11:28:00Z">
        <w:r w:rsidR="00B42AD7">
          <w:t xml:space="preserve"> </w:t>
        </w:r>
      </w:ins>
    </w:p>
    <w:p w14:paraId="10A5DA44" w14:textId="0A41CBA1" w:rsidR="00B42AD7" w:rsidRDefault="00B42AD7" w:rsidP="00B42AD7">
      <w:pPr>
        <w:rPr>
          <w:ins w:id="2842" w:author="Dr. Carsten Franke" w:date="2021-10-20T11:29:00Z"/>
        </w:rPr>
      </w:pPr>
      <w:ins w:id="2843"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2F1A16">
      <w:pPr>
        <w:pStyle w:val="Listenabsatz"/>
        <w:numPr>
          <w:ilvl w:val="0"/>
          <w:numId w:val="60"/>
        </w:numPr>
        <w:rPr>
          <w:ins w:id="2844" w:author="Dr. Carsten Franke" w:date="2021-10-20T11:31:00Z"/>
        </w:rPr>
      </w:pPr>
      <w:ins w:id="2845" w:author="Dr. Carsten Franke" w:date="2021-10-20T11:31:00Z">
        <w:r>
          <w:t xml:space="preserve">Both standard definitions stay unchanged. </w:t>
        </w:r>
      </w:ins>
      <w:ins w:id="284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2F1A16">
      <w:pPr>
        <w:pStyle w:val="Listenabsatz"/>
        <w:numPr>
          <w:ilvl w:val="0"/>
          <w:numId w:val="60"/>
        </w:numPr>
        <w:rPr>
          <w:ins w:id="2847" w:author="Dr. Carsten Franke" w:date="2021-10-20T11:35:00Z"/>
        </w:rPr>
      </w:pPr>
      <w:ins w:id="2848" w:author="Dr. Carsten Franke" w:date="2021-10-20T11:34:00Z">
        <w:r w:rsidRPr="008D52DC">
          <w:t>Clearly defined and delimited roles are assigned to both standards.</w:t>
        </w:r>
      </w:ins>
      <w:ins w:id="2849" w:author="Dr. Carsten Franke" w:date="2021-10-20T11:33:00Z">
        <w:r>
          <w:t xml:space="preserve"> </w:t>
        </w:r>
      </w:ins>
    </w:p>
    <w:p w14:paraId="16C90303" w14:textId="75B37985" w:rsidR="008D52DC" w:rsidRDefault="008D52DC" w:rsidP="002F1A16">
      <w:pPr>
        <w:pStyle w:val="Listenabsatz"/>
        <w:numPr>
          <w:ilvl w:val="0"/>
          <w:numId w:val="60"/>
        </w:numPr>
        <w:rPr>
          <w:ins w:id="2850" w:author="Dr. Carsten Franke" w:date="2021-10-20T11:43:00Z"/>
        </w:rPr>
      </w:pPr>
      <w:ins w:id="2851" w:author="Dr. Carsten Franke" w:date="2021-10-20T11:35:00Z">
        <w:r w:rsidRPr="008D52DC">
          <w:t xml:space="preserve">Redundancies </w:t>
        </w:r>
      </w:ins>
      <w:ins w:id="2852" w:author="Dr. Carsten Franke" w:date="2021-10-20T11:46:00Z">
        <w:r w:rsidR="00D44CF6">
          <w:t>must</w:t>
        </w:r>
      </w:ins>
      <w:ins w:id="2853" w:author="Dr. Carsten Franke" w:date="2021-10-20T11:35:00Z">
        <w:r w:rsidRPr="008D52DC">
          <w:t xml:space="preserve"> be avoided as far as possible.</w:t>
        </w:r>
        <w:r>
          <w:t xml:space="preserve"> </w:t>
        </w:r>
      </w:ins>
    </w:p>
    <w:p w14:paraId="02B80A02" w14:textId="05FEB885" w:rsidR="00BF60BC" w:rsidRDefault="00BF60BC" w:rsidP="002F1A16">
      <w:pPr>
        <w:pStyle w:val="Listenabsatz"/>
        <w:numPr>
          <w:ilvl w:val="0"/>
          <w:numId w:val="60"/>
        </w:numPr>
        <w:rPr>
          <w:ins w:id="2854" w:author="Dr. Carsten Franke" w:date="2021-10-20T11:31:00Z"/>
        </w:rPr>
      </w:pPr>
      <w:ins w:id="2855" w:author="Dr. Carsten Franke" w:date="2021-10-20T11:43:00Z">
        <w:r>
          <w:t xml:space="preserve">In case of </w:t>
        </w:r>
      </w:ins>
      <w:ins w:id="2856" w:author="Dr. Carsten Franke" w:date="2021-10-20T11:44:00Z">
        <w:r>
          <w:t>u</w:t>
        </w:r>
      </w:ins>
      <w:ins w:id="2857" w:author="Dr. Carsten Franke" w:date="2021-10-20T11:43:00Z">
        <w:r>
          <w:t>navoidable redundancies</w:t>
        </w:r>
      </w:ins>
      <w:ins w:id="2858" w:author="Dr. Carsten Franke" w:date="2021-10-20T11:44:00Z">
        <w:r>
          <w:t xml:space="preserve">, there must be no </w:t>
        </w:r>
      </w:ins>
      <w:ins w:id="2859" w:author="Dr. Carsten Franke" w:date="2021-10-20T11:45:00Z">
        <w:r w:rsidR="007A68CF" w:rsidRPr="007A68CF">
          <w:t xml:space="preserve">inconsistencies </w:t>
        </w:r>
      </w:ins>
      <w:ins w:id="2860" w:author="Dr. Carsten Franke" w:date="2021-10-20T11:44:00Z">
        <w:r>
          <w:t xml:space="preserve">within the set of </w:t>
        </w:r>
      </w:ins>
      <w:ins w:id="2861" w:author="Dr. Carsten Franke" w:date="2021-10-20T11:47:00Z">
        <w:r w:rsidR="00842882" w:rsidRPr="00842882">
          <w:t>federatively</w:t>
        </w:r>
        <w:r w:rsidR="00842882">
          <w:t xml:space="preserve"> </w:t>
        </w:r>
      </w:ins>
      <w:ins w:id="2862" w:author="Dr. Carsten Franke" w:date="2021-10-20T11:44:00Z">
        <w:r>
          <w:t>use</w:t>
        </w:r>
      </w:ins>
      <w:ins w:id="2863" w:author="Dr. Carsten Franke" w:date="2021-10-21T10:34:00Z">
        <w:r w:rsidR="00B318B6">
          <w:t>d</w:t>
        </w:r>
      </w:ins>
      <w:ins w:id="2864" w:author="Dr. Carsten Franke" w:date="2021-10-20T11:44:00Z">
        <w:r>
          <w:t xml:space="preserve"> files. </w:t>
        </w:r>
      </w:ins>
    </w:p>
    <w:p w14:paraId="3BCD4F55" w14:textId="03173BDA" w:rsidR="006F7241" w:rsidRDefault="00434959" w:rsidP="00B42AD7">
      <w:pPr>
        <w:rPr>
          <w:ins w:id="2865" w:author="Dr. Carsten Franke" w:date="2021-10-20T11:37:00Z"/>
        </w:rPr>
      </w:pPr>
      <w:ins w:id="2866" w:author="Dr. Carsten Franke" w:date="2021-10-20T11:37:00Z">
        <w:r>
          <w:t xml:space="preserve">These general principles are implemented by following regulations: </w:t>
        </w:r>
      </w:ins>
    </w:p>
    <w:p w14:paraId="2D5FD3D1" w14:textId="05187065" w:rsidR="00E26B6D" w:rsidRDefault="00E26B6D" w:rsidP="002F1A16">
      <w:pPr>
        <w:pStyle w:val="Listenabsatz"/>
        <w:numPr>
          <w:ilvl w:val="0"/>
          <w:numId w:val="61"/>
        </w:numPr>
        <w:rPr>
          <w:ins w:id="2867" w:author="Dr. Carsten Franke" w:date="2021-10-20T11:41:00Z"/>
        </w:rPr>
      </w:pPr>
      <w:ins w:id="2868" w:author="Dr. Carsten Franke" w:date="2021-10-20T11:38:00Z">
        <w:r w:rsidRPr="00E26B6D">
          <w:t>ISO 10303-242</w:t>
        </w:r>
        <w:r>
          <w:t xml:space="preserve"> </w:t>
        </w:r>
      </w:ins>
      <w:ins w:id="2869" w:author="Dr. Carsten Franke" w:date="2021-10-20T11:40:00Z">
        <w:r>
          <w:t xml:space="preserve">contains the usual PLM-type information. </w:t>
        </w:r>
      </w:ins>
      <w:ins w:id="2870" w:author="Dr. Carsten Franke" w:date="2021-10-21T10:34:00Z">
        <w:r w:rsidR="00A5143B">
          <w:t>E</w:t>
        </w:r>
      </w:ins>
      <w:ins w:id="2871" w:author="Dr. Carsten Franke" w:date="2021-10-20T11:40:00Z">
        <w:r>
          <w:t xml:space="preserve">specially, it </w:t>
        </w:r>
      </w:ins>
      <w:ins w:id="2872" w:author="Dr. Carsten Franke" w:date="2021-10-20T11:38:00Z">
        <w:r>
          <w:t>references the relevant files (let it be CAD native</w:t>
        </w:r>
      </w:ins>
      <w:ins w:id="2873" w:author="Dr. Carsten Franke" w:date="2021-10-20T11:39:00Z">
        <w:r>
          <w:t xml:space="preserve"> or standard</w:t>
        </w:r>
      </w:ins>
      <w:ins w:id="2874" w:author="Dr. Carsten Franke" w:date="2021-10-20T11:38:00Z">
        <w:r>
          <w:t xml:space="preserve">, </w:t>
        </w:r>
      </w:ins>
      <w:ins w:id="2875" w:author="Dr. Carsten Franke" w:date="2021-10-20T11:39:00Z">
        <w:r>
          <w:t xml:space="preserve">visualization or χMCF) and </w:t>
        </w:r>
      </w:ins>
      <w:ins w:id="2876" w:author="Dr. Carsten Franke" w:date="2021-10-20T11:38:00Z">
        <w:r>
          <w:t>defines</w:t>
        </w:r>
      </w:ins>
      <w:ins w:id="2877" w:author="Dr. Carsten Franke" w:date="2021-10-20T11:39:00Z">
        <w:r>
          <w:t xml:space="preserve"> the location in space, where their content </w:t>
        </w:r>
      </w:ins>
      <w:ins w:id="2878" w:author="Dr. Carsten Franke" w:date="2021-10-20T11:40:00Z">
        <w:r>
          <w:t>must be instantiated (geometric transformations)</w:t>
        </w:r>
      </w:ins>
      <w:ins w:id="2879" w:author="Dr. Carsten Franke" w:date="2021-10-20T11:47:00Z">
        <w:r w:rsidR="0099082A">
          <w:t>.</w:t>
        </w:r>
      </w:ins>
      <w:ins w:id="2880" w:author="Dr. Carsten Franke" w:date="2021-10-20T11:40:00Z">
        <w:r>
          <w:t xml:space="preserve"> </w:t>
        </w:r>
      </w:ins>
    </w:p>
    <w:p w14:paraId="3A9EED33" w14:textId="159C9023" w:rsidR="00E26B6D" w:rsidRDefault="00E26B6D" w:rsidP="002F1A16">
      <w:pPr>
        <w:pStyle w:val="Listenabsatz"/>
        <w:numPr>
          <w:ilvl w:val="0"/>
          <w:numId w:val="61"/>
        </w:numPr>
        <w:rPr>
          <w:ins w:id="2881" w:author="Dr. Carsten Franke" w:date="2021-10-20T11:49:00Z"/>
        </w:rPr>
      </w:pPr>
      <w:ins w:id="2882" w:author="Dr. Carsten Franke" w:date="2021-10-20T11:41:00Z">
        <w:r>
          <w:t xml:space="preserve">χMCF contains </w:t>
        </w:r>
      </w:ins>
      <w:ins w:id="2883" w:author="Dr. Carsten Franke" w:date="2021-10-20T15:19:00Z">
        <w:r w:rsidR="00BF4937">
          <w:t>geometrical (position, orientation, lengt</w:t>
        </w:r>
      </w:ins>
      <w:ins w:id="2884" w:author="Dr. Carsten Franke" w:date="2021-10-20T15:20:00Z">
        <w:r w:rsidR="00BF4937">
          <w:t xml:space="preserve">h, …), </w:t>
        </w:r>
      </w:ins>
      <w:ins w:id="2885" w:author="Dr. Carsten Franke" w:date="2021-10-20T11:41:00Z">
        <w:r>
          <w:t xml:space="preserve">technical information </w:t>
        </w:r>
      </w:ins>
      <w:ins w:id="2886" w:author="Dr. Carsten Franke" w:date="2021-10-20T11:42:00Z">
        <w:r>
          <w:t>of connecting elements</w:t>
        </w:r>
      </w:ins>
      <w:ins w:id="2887" w:author="Dr. Carsten Franke" w:date="2021-10-21T10:35:00Z">
        <w:r w:rsidR="00A5143B">
          <w:t>,</w:t>
        </w:r>
      </w:ins>
      <w:ins w:id="2888" w:author="Dr. Carsten Franke" w:date="2021-10-20T11:42:00Z">
        <w:r>
          <w:t xml:space="preserve"> and the lists of the parts connected, only. </w:t>
        </w:r>
      </w:ins>
    </w:p>
    <w:p w14:paraId="1B9F5C85" w14:textId="716E709F" w:rsidR="005E786E" w:rsidRDefault="005E786E" w:rsidP="002F1A16">
      <w:pPr>
        <w:pStyle w:val="Listenabsatz"/>
        <w:numPr>
          <w:ilvl w:val="0"/>
          <w:numId w:val="61"/>
        </w:numPr>
        <w:rPr>
          <w:ins w:id="2889" w:author="Dr. Carsten Franke" w:date="2021-10-20T11:56:00Z"/>
        </w:rPr>
      </w:pPr>
      <w:ins w:id="289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891" w:author="Dr. Carsten Franke" w:date="2021-10-20T11:53:00Z">
        <w:r w:rsidR="00DF4C66">
          <w:t>The l</w:t>
        </w:r>
        <w:r w:rsidR="00DF4C66" w:rsidRPr="00DF4C66">
          <w:t xml:space="preserve">ist of </w:t>
        </w:r>
      </w:ins>
      <w:ins w:id="2892" w:author="Dr. Carsten Franke" w:date="2021-10-20T11:54:00Z">
        <w:r w:rsidR="00DF4C66">
          <w:t xml:space="preserve">the </w:t>
        </w:r>
      </w:ins>
      <w:ins w:id="2893" w:author="Dr. Carsten Franke" w:date="2021-10-20T11:53:00Z">
        <w:r w:rsidR="00DF4C66" w:rsidRPr="00DF4C66">
          <w:t xml:space="preserve">part </w:t>
        </w:r>
      </w:ins>
      <w:ins w:id="2894" w:author="Dr. Carsten Franke" w:date="2021-10-21T10:36:00Z">
        <w:r w:rsidR="009B50B7">
          <w:t>numbers</w:t>
        </w:r>
      </w:ins>
      <w:ins w:id="2895" w:author="Dr. Carsten Franke" w:date="2021-10-20T11:53:00Z">
        <w:r w:rsidR="00DF4C66" w:rsidRPr="00DF4C66">
          <w:t xml:space="preserve"> </w:t>
        </w:r>
      </w:ins>
      <w:ins w:id="2896" w:author="Dr. Carsten Franke" w:date="2021-10-20T11:54:00Z">
        <w:r w:rsidR="00DF4C66">
          <w:t xml:space="preserve">of connected parts </w:t>
        </w:r>
      </w:ins>
      <w:ins w:id="2897" w:author="Dr. Carsten Franke" w:date="2021-10-20T11:53:00Z">
        <w:r w:rsidR="00DF4C66" w:rsidRPr="00DF4C66">
          <w:t>is mandatory within it.</w:t>
        </w:r>
        <w:r w:rsidR="00DF4C66">
          <w:t xml:space="preserve"> </w:t>
        </w:r>
      </w:ins>
      <w:ins w:id="2898" w:author="Dr. Carsten Franke" w:date="2021-10-20T11:54:00Z">
        <w:r w:rsidR="00DF4C66">
          <w:t xml:space="preserve">It must be identical to </w:t>
        </w:r>
        <w:proofErr w:type="spellStart"/>
        <w:r w:rsidR="00DF4C66">
          <w:t>χMCF's</w:t>
        </w:r>
        <w:proofErr w:type="spellEnd"/>
        <w:r w:rsidR="00DF4C66">
          <w:t xml:space="preserve"> </w:t>
        </w:r>
      </w:ins>
      <w:ins w:id="2899" w:author="Dr. Carsten Franke" w:date="2021-10-20T11:55:00Z">
        <w:r w:rsidR="00AC3984" w:rsidRPr="00446313">
          <w:rPr>
            <w:rFonts w:ascii="Courier New" w:hAnsi="Courier New" w:cs="Courier New"/>
            <w:b/>
            <w:i/>
            <w:sz w:val="18"/>
            <w:szCs w:val="18"/>
          </w:rPr>
          <w:t>&lt;</w:t>
        </w:r>
      </w:ins>
      <w:ins w:id="2900" w:author="Dr. Carsten Franke" w:date="2021-10-20T11:57:00Z">
        <w:r w:rsidR="000870CB" w:rsidRPr="000870CB">
          <w:rPr>
            <w:rFonts w:ascii="Courier New" w:hAnsi="Courier New" w:cs="Courier New"/>
            <w:b/>
            <w:i/>
            <w:sz w:val="18"/>
            <w:szCs w:val="18"/>
          </w:rPr>
          <w:t>connected_to</w:t>
        </w:r>
      </w:ins>
      <w:ins w:id="2901"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2F1A16">
      <w:pPr>
        <w:pStyle w:val="Listenabsatz"/>
        <w:numPr>
          <w:ilvl w:val="0"/>
          <w:numId w:val="61"/>
        </w:numPr>
        <w:rPr>
          <w:ins w:id="2902" w:author="Dr. Carsten Franke" w:date="2021-10-21T11:04:00Z"/>
        </w:rPr>
      </w:pPr>
      <w:ins w:id="2903" w:author="Dr. Carsten Franke" w:date="2021-10-20T11:56:00Z">
        <w:r>
          <w:t xml:space="preserve">Consequently, </w:t>
        </w:r>
      </w:ins>
      <w:ins w:id="2904" w:author="Dr. Carsten Franke" w:date="2021-10-20T11:57:00Z">
        <w:r>
          <w:t xml:space="preserve">nested χMCF element </w:t>
        </w:r>
      </w:ins>
      <w:ins w:id="2905"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906" w:author="Dr. Carsten Franke" w:date="2021-10-20T11:57:00Z">
        <w:r>
          <w:t xml:space="preserve"> cannot be used. </w:t>
        </w:r>
      </w:ins>
      <w:ins w:id="2907" w:author="Dr. Carsten Franke" w:date="2021-10-20T11:59:00Z">
        <w:r w:rsidR="00846B9E">
          <w:t>F</w:t>
        </w:r>
        <w:r w:rsidR="00846B9E" w:rsidRPr="00846B9E">
          <w:t>urthermore</w:t>
        </w:r>
        <w:r w:rsidR="00846B9E">
          <w:t xml:space="preserve">, </w:t>
        </w:r>
        <w:r w:rsidR="00F66EBB">
          <w:t>attribute</w:t>
        </w:r>
      </w:ins>
      <w:ins w:id="2908" w:author="Dr. Carsten Franke" w:date="2021-10-20T12:00:00Z">
        <w:r w:rsidR="00F66EBB">
          <w:t>s</w:t>
        </w:r>
      </w:ins>
      <w:ins w:id="2909" w:author="Dr. Carsten Franke" w:date="2021-10-20T11:59:00Z">
        <w:r w:rsidR="00F66EBB">
          <w:t xml:space="preserve"> </w:t>
        </w:r>
      </w:ins>
      <w:ins w:id="2910"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911"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12" w:author="Dr. Carsten Franke" w:date="2021-10-20T12:00:00Z">
        <w:r w:rsidR="00F66EBB">
          <w:t xml:space="preserve">cannot be used. </w:t>
        </w:r>
      </w:ins>
    </w:p>
    <w:p w14:paraId="39DB4E10" w14:textId="52BE495F" w:rsidR="000532C5" w:rsidRDefault="000532C5" w:rsidP="002F1A16">
      <w:pPr>
        <w:pStyle w:val="Listenabsatz"/>
        <w:numPr>
          <w:ilvl w:val="0"/>
          <w:numId w:val="61"/>
        </w:numPr>
        <w:rPr>
          <w:ins w:id="2913" w:author="Dr. Carsten Franke" w:date="2021-10-20T11:37:00Z"/>
        </w:rPr>
      </w:pPr>
      <w:ins w:id="2914" w:author="Dr. Carsten Franke" w:date="2021-10-21T11:04:00Z">
        <w:r>
          <w:t xml:space="preserve">χMCF files are referenced from </w:t>
        </w:r>
        <w:r w:rsidRPr="00E26B6D">
          <w:t>ISO 10303-242</w:t>
        </w:r>
      </w:ins>
      <w:ins w:id="2915" w:author="Dr. Carsten Franke" w:date="2021-10-21T11:05:00Z">
        <w:r>
          <w:t xml:space="preserve"> by means of </w:t>
        </w:r>
        <w:commentRangeStart w:id="2916"/>
        <w:r>
          <w:t>"external reference"</w:t>
        </w:r>
        <w:commentRangeEnd w:id="2916"/>
        <w:r>
          <w:rPr>
            <w:rStyle w:val="Kommentarzeichen"/>
            <w:rFonts w:ascii="Calibri" w:eastAsia="Times New Roman" w:hAnsi="Calibri"/>
            <w:lang w:val="en-US" w:eastAsia="x-none"/>
          </w:rPr>
          <w:commentReference w:id="2916"/>
        </w:r>
        <w:r>
          <w:t xml:space="preserve">. </w:t>
        </w:r>
      </w:ins>
    </w:p>
    <w:p w14:paraId="3BA214C4" w14:textId="77777777" w:rsidR="00434959" w:rsidRPr="00B42AD7" w:rsidRDefault="00434959" w:rsidP="00B42AD7">
      <w:pPr>
        <w:rPr>
          <w:ins w:id="2917" w:author="Max Ungerer" w:date="2021-09-15T20:13:00Z"/>
        </w:rPr>
      </w:pPr>
    </w:p>
    <w:p w14:paraId="1C827307" w14:textId="6A81E964" w:rsidR="009C2A9B" w:rsidRPr="00434959" w:rsidRDefault="00741F4D" w:rsidP="002F1A16">
      <w:pPr>
        <w:pStyle w:val="Listenabsatz"/>
        <w:numPr>
          <w:ilvl w:val="0"/>
          <w:numId w:val="59"/>
        </w:numPr>
        <w:rPr>
          <w:ins w:id="2918" w:author="Dr. Carsten Franke" w:date="2021-09-16T14:33:00Z"/>
          <w:strike/>
          <w:highlight w:val="yellow"/>
          <w:lang w:eastAsia="ja-JP"/>
          <w:rPrChange w:id="2919" w:author="Dr. Carsten Franke" w:date="2021-10-20T11:37:00Z">
            <w:rPr>
              <w:ins w:id="2920" w:author="Dr. Carsten Franke" w:date="2021-09-16T14:33:00Z"/>
              <w:highlight w:val="yellow"/>
              <w:lang w:eastAsia="ja-JP"/>
            </w:rPr>
          </w:rPrChange>
        </w:rPr>
      </w:pPr>
      <w:commentRangeStart w:id="2921"/>
      <w:ins w:id="2922" w:author="Max Ungerer" w:date="2021-09-15T20:13:00Z">
        <w:r w:rsidRPr="00434959">
          <w:rPr>
            <w:strike/>
            <w:highlight w:val="yellow"/>
            <w:lang w:eastAsia="ja-JP"/>
            <w:rPrChange w:id="2923" w:author="Dr. Carsten Franke" w:date="2021-10-20T11:37:00Z">
              <w:rPr>
                <w:highlight w:val="yellow"/>
                <w:lang w:eastAsia="ja-JP"/>
              </w:rPr>
            </w:rPrChange>
          </w:rPr>
          <w:t>Avoid redundant information</w:t>
        </w:r>
      </w:ins>
      <w:ins w:id="2924" w:author="Dr. Carsten Franke" w:date="2021-09-16T14:30:00Z">
        <w:r w:rsidR="00385BD6" w:rsidRPr="00434959">
          <w:rPr>
            <w:strike/>
            <w:highlight w:val="yellow"/>
            <w:lang w:eastAsia="ja-JP"/>
            <w:rPrChange w:id="2925" w:author="Dr. Carsten Franke" w:date="2021-10-20T11:37:00Z">
              <w:rPr>
                <w:highlight w:val="yellow"/>
                <w:lang w:eastAsia="ja-JP"/>
              </w:rPr>
            </w:rPrChange>
          </w:rPr>
          <w:t xml:space="preserve"> </w:t>
        </w:r>
      </w:ins>
      <w:ins w:id="2926" w:author="Dr. Carsten Franke" w:date="2021-09-20T17:06:00Z">
        <w:r w:rsidR="000B5A61" w:rsidRPr="00434959">
          <w:rPr>
            <w:strike/>
            <w:lang w:eastAsia="ja-JP"/>
            <w:rPrChange w:id="2927" w:author="Dr. Carsten Franke" w:date="2021-10-20T11:37:00Z">
              <w:rPr>
                <w:lang w:eastAsia="ja-JP"/>
              </w:rPr>
            </w:rPrChange>
          </w:rPr>
          <w:t xml:space="preserve">when using χMCF with </w:t>
        </w:r>
      </w:ins>
      <w:ins w:id="2928" w:author="Dr. Carsten Franke" w:date="2021-10-20T11:30:00Z">
        <w:r w:rsidR="006F7241" w:rsidRPr="00434959">
          <w:rPr>
            <w:strike/>
            <w:lang w:eastAsia="ja-JP"/>
            <w:rPrChange w:id="2929" w:author="Dr. Carsten Franke" w:date="2021-10-20T11:37:00Z">
              <w:rPr>
                <w:lang w:eastAsia="ja-JP"/>
              </w:rPr>
            </w:rPrChange>
          </w:rPr>
          <w:t>ISO 10303-242</w:t>
        </w:r>
      </w:ins>
      <w:ins w:id="2930" w:author="Dr. Carsten Franke" w:date="2021-09-20T17:06:00Z">
        <w:r w:rsidR="000B5A61" w:rsidRPr="00434959">
          <w:rPr>
            <w:strike/>
            <w:lang w:eastAsia="ja-JP"/>
            <w:rPrChange w:id="2931" w:author="Dr. Carsten Franke" w:date="2021-10-20T11:37:00Z">
              <w:rPr>
                <w:lang w:eastAsia="ja-JP"/>
              </w:rPr>
            </w:rPrChange>
          </w:rPr>
          <w:t xml:space="preserve"> federatively</w:t>
        </w:r>
        <w:proofErr w:type="gramStart"/>
        <w:r w:rsidR="000B5A61" w:rsidRPr="00434959">
          <w:rPr>
            <w:strike/>
            <w:lang w:eastAsia="ja-JP"/>
            <w:rPrChange w:id="2932" w:author="Dr. Carsten Franke" w:date="2021-10-20T11:37:00Z">
              <w:rPr>
                <w:lang w:eastAsia="ja-JP"/>
              </w:rPr>
            </w:rPrChange>
          </w:rPr>
          <w:t xml:space="preserve">.  </w:t>
        </w:r>
      </w:ins>
      <w:proofErr w:type="gramEnd"/>
      <w:ins w:id="2933" w:author="Dr. Carsten Franke" w:date="2021-09-16T14:30:00Z">
        <w:r w:rsidR="00385BD6" w:rsidRPr="00434959">
          <w:rPr>
            <w:strike/>
            <w:highlight w:val="yellow"/>
            <w:lang w:eastAsia="ja-JP"/>
            <w:rPrChange w:id="2934" w:author="Dr. Carsten Franke" w:date="2021-10-20T11:37:00Z">
              <w:rPr>
                <w:highlight w:val="yellow"/>
                <w:lang w:eastAsia="ja-JP"/>
              </w:rPr>
            </w:rPrChange>
          </w:rPr>
          <w:br/>
          <w:t xml:space="preserve">Objectives: </w:t>
        </w:r>
      </w:ins>
    </w:p>
    <w:p w14:paraId="2E4C582A" w14:textId="675FEB0F" w:rsidR="00741F4D" w:rsidRPr="00434959" w:rsidRDefault="00385BD6" w:rsidP="002F1A16">
      <w:pPr>
        <w:pStyle w:val="Listenabsatz"/>
        <w:numPr>
          <w:ilvl w:val="1"/>
          <w:numId w:val="59"/>
        </w:numPr>
        <w:rPr>
          <w:ins w:id="2935" w:author="Dr. Carsten Franke" w:date="2021-09-16T14:58:00Z"/>
          <w:strike/>
          <w:highlight w:val="yellow"/>
          <w:lang w:eastAsia="ja-JP"/>
          <w:rPrChange w:id="2936" w:author="Dr. Carsten Franke" w:date="2021-10-20T11:37:00Z">
            <w:rPr>
              <w:ins w:id="2937" w:author="Dr. Carsten Franke" w:date="2021-09-16T14:58:00Z"/>
              <w:highlight w:val="yellow"/>
              <w:lang w:eastAsia="ja-JP"/>
            </w:rPr>
          </w:rPrChange>
        </w:rPr>
      </w:pPr>
      <w:ins w:id="2938" w:author="Dr. Carsten Franke" w:date="2021-09-16T14:30:00Z">
        <w:r w:rsidRPr="00434959">
          <w:rPr>
            <w:strike/>
            <w:highlight w:val="yellow"/>
            <w:lang w:eastAsia="ja-JP"/>
            <w:rPrChange w:id="2939" w:author="Dr. Carsten Franke" w:date="2021-10-20T11:37:00Z">
              <w:rPr>
                <w:highlight w:val="yellow"/>
                <w:lang w:eastAsia="ja-JP"/>
              </w:rPr>
            </w:rPrChange>
          </w:rPr>
          <w:t xml:space="preserve">Keep </w:t>
        </w:r>
      </w:ins>
      <w:ins w:id="2940" w:author="Dr. Carsten Franke" w:date="2021-09-20T17:07:00Z">
        <w:r w:rsidR="000B5A61" w:rsidRPr="00434959">
          <w:rPr>
            <w:strike/>
            <w:highlight w:val="yellow"/>
            <w:lang w:eastAsia="ja-JP"/>
            <w:rPrChange w:id="2941" w:author="Dr. Carsten Franke" w:date="2021-10-20T11:37:00Z">
              <w:rPr>
                <w:highlight w:val="yellow"/>
                <w:lang w:eastAsia="ja-JP"/>
              </w:rPr>
            </w:rPrChange>
          </w:rPr>
          <w:t>core content of both</w:t>
        </w:r>
      </w:ins>
      <w:ins w:id="2942" w:author="Dr. Carsten Franke" w:date="2021-09-16T14:30:00Z">
        <w:r w:rsidRPr="00434959">
          <w:rPr>
            <w:strike/>
            <w:highlight w:val="yellow"/>
            <w:lang w:eastAsia="ja-JP"/>
            <w:rPrChange w:id="2943" w:author="Dr. Carsten Franke" w:date="2021-10-20T11:37:00Z">
              <w:rPr>
                <w:highlight w:val="yellow"/>
                <w:lang w:eastAsia="ja-JP"/>
              </w:rPr>
            </w:rPrChange>
          </w:rPr>
          <w:t xml:space="preserve"> standard</w:t>
        </w:r>
      </w:ins>
      <w:ins w:id="2944" w:author="Dr. Carsten Franke" w:date="2021-09-20T17:07:00Z">
        <w:r w:rsidR="000B5A61" w:rsidRPr="00434959">
          <w:rPr>
            <w:strike/>
            <w:highlight w:val="yellow"/>
            <w:lang w:eastAsia="ja-JP"/>
            <w:rPrChange w:id="2945" w:author="Dr. Carsten Franke" w:date="2021-10-20T11:37:00Z">
              <w:rPr>
                <w:highlight w:val="yellow"/>
                <w:lang w:eastAsia="ja-JP"/>
              </w:rPr>
            </w:rPrChange>
          </w:rPr>
          <w:t>s</w:t>
        </w:r>
      </w:ins>
      <w:ins w:id="2946" w:author="Dr. Carsten Franke" w:date="2021-09-16T14:30:00Z">
        <w:r w:rsidRPr="00434959">
          <w:rPr>
            <w:strike/>
            <w:highlight w:val="yellow"/>
            <w:lang w:eastAsia="ja-JP"/>
            <w:rPrChange w:id="2947" w:author="Dr. Carsten Franke" w:date="2021-10-20T11:37:00Z">
              <w:rPr>
                <w:highlight w:val="yellow"/>
                <w:lang w:eastAsia="ja-JP"/>
              </w:rPr>
            </w:rPrChange>
          </w:rPr>
          <w:t xml:space="preserve"> unchanged. </w:t>
        </w:r>
      </w:ins>
      <w:ins w:id="2948" w:author="Dr. Carsten Franke" w:date="2021-09-20T17:07:00Z">
        <w:r w:rsidR="000B5A61" w:rsidRPr="00434959">
          <w:rPr>
            <w:strike/>
            <w:highlight w:val="yellow"/>
            <w:lang w:eastAsia="ja-JP"/>
            <w:rPrChange w:id="2949" w:author="Dr. Carsten Franke" w:date="2021-10-20T11:37:00Z">
              <w:rPr>
                <w:highlight w:val="yellow"/>
                <w:lang w:eastAsia="ja-JP"/>
              </w:rPr>
            </w:rPrChange>
          </w:rPr>
          <w:t xml:space="preserve">Focus on </w:t>
        </w:r>
      </w:ins>
      <w:ins w:id="2950" w:author="Dr. Carsten Franke" w:date="2021-09-20T17:08:00Z">
        <w:r w:rsidR="000B5A61" w:rsidRPr="00434959">
          <w:rPr>
            <w:strike/>
            <w:highlight w:val="yellow"/>
            <w:lang w:eastAsia="ja-JP"/>
            <w:rPrChange w:id="2951" w:author="Dr. Carsten Franke" w:date="2021-10-20T11:37:00Z">
              <w:rPr>
                <w:highlight w:val="yellow"/>
                <w:lang w:eastAsia="ja-JP"/>
              </w:rPr>
            </w:rPrChange>
          </w:rPr>
          <w:t xml:space="preserve">usage recommendations. </w:t>
        </w:r>
      </w:ins>
    </w:p>
    <w:p w14:paraId="375802F0" w14:textId="2466F5E2" w:rsidR="006952B5" w:rsidRPr="00434959" w:rsidRDefault="006952B5" w:rsidP="002F1A16">
      <w:pPr>
        <w:pStyle w:val="Listenabsatz"/>
        <w:numPr>
          <w:ilvl w:val="1"/>
          <w:numId w:val="59"/>
        </w:numPr>
        <w:rPr>
          <w:ins w:id="2952" w:author="Dr. Carsten Franke" w:date="2021-09-16T14:34:00Z"/>
          <w:strike/>
          <w:highlight w:val="yellow"/>
          <w:lang w:eastAsia="ja-JP"/>
          <w:rPrChange w:id="2953" w:author="Dr. Carsten Franke" w:date="2021-10-20T11:37:00Z">
            <w:rPr>
              <w:ins w:id="2954" w:author="Dr. Carsten Franke" w:date="2021-09-16T14:34:00Z"/>
              <w:highlight w:val="yellow"/>
              <w:lang w:eastAsia="ja-JP"/>
            </w:rPr>
          </w:rPrChange>
        </w:rPr>
      </w:pPr>
      <w:ins w:id="2955" w:author="Dr. Carsten Franke" w:date="2021-09-16T14:58:00Z">
        <w:r w:rsidRPr="00434959">
          <w:rPr>
            <w:strike/>
            <w:highlight w:val="yellow"/>
            <w:lang w:eastAsia="ja-JP"/>
            <w:rPrChange w:id="2956" w:author="Dr. Carsten Franke" w:date="2021-10-20T11:37:00Z">
              <w:rPr>
                <w:highlight w:val="yellow"/>
                <w:lang w:eastAsia="ja-JP"/>
              </w:rPr>
            </w:rPrChange>
          </w:rPr>
          <w:t>Keep the possible conflicts minimal.</w:t>
        </w:r>
      </w:ins>
      <w:ins w:id="2957" w:author="Dr. Carsten Franke" w:date="2021-09-16T14:59:00Z">
        <w:r w:rsidRPr="00434959">
          <w:rPr>
            <w:strike/>
            <w:highlight w:val="yellow"/>
            <w:lang w:eastAsia="ja-JP"/>
            <w:rPrChange w:id="2958" w:author="Dr. Carsten Franke" w:date="2021-10-20T11:37:00Z">
              <w:rPr>
                <w:highlight w:val="yellow"/>
                <w:lang w:eastAsia="ja-JP"/>
              </w:rPr>
            </w:rPrChange>
          </w:rPr>
          <w:t xml:space="preserve"> </w:t>
        </w:r>
      </w:ins>
      <w:ins w:id="2959" w:author="Dr. Carsten Franke" w:date="2021-09-20T17:08:00Z">
        <w:r w:rsidR="000B5A61" w:rsidRPr="00434959">
          <w:rPr>
            <w:strike/>
            <w:highlight w:val="yellow"/>
            <w:lang w:eastAsia="ja-JP"/>
            <w:rPrChange w:id="2960" w:author="Dr. Carsten Franke" w:date="2021-10-20T11:37:00Z">
              <w:rPr>
                <w:highlight w:val="yellow"/>
                <w:lang w:eastAsia="ja-JP"/>
              </w:rPr>
            </w:rPrChange>
          </w:rPr>
          <w:t>(</w:t>
        </w:r>
        <w:proofErr w:type="gramStart"/>
        <w:r w:rsidR="000B5A61" w:rsidRPr="00434959">
          <w:rPr>
            <w:strike/>
            <w:highlight w:val="yellow"/>
            <w:lang w:eastAsia="ja-JP"/>
            <w:rPrChange w:id="2961" w:author="Dr. Carsten Franke" w:date="2021-10-20T11:37:00Z">
              <w:rPr>
                <w:highlight w:val="yellow"/>
                <w:lang w:eastAsia="ja-JP"/>
              </w:rPr>
            </w:rPrChange>
          </w:rPr>
          <w:t>to</w:t>
        </w:r>
        <w:proofErr w:type="gramEnd"/>
        <w:r w:rsidR="000B5A61" w:rsidRPr="00434959">
          <w:rPr>
            <w:strike/>
            <w:highlight w:val="yellow"/>
            <w:lang w:eastAsia="ja-JP"/>
            <w:rPrChange w:id="2962" w:author="Dr. Carsten Franke" w:date="2021-10-20T11:37:00Z">
              <w:rPr>
                <w:highlight w:val="yellow"/>
                <w:lang w:eastAsia="ja-JP"/>
              </w:rPr>
            </w:rPrChange>
          </w:rPr>
          <w:t xml:space="preserve"> be done)</w:t>
        </w:r>
      </w:ins>
    </w:p>
    <w:p w14:paraId="65773A96" w14:textId="77777777" w:rsidR="00A44CE4" w:rsidRDefault="009C2A9B" w:rsidP="002F1A16">
      <w:pPr>
        <w:pStyle w:val="Listenabsatz"/>
        <w:numPr>
          <w:ilvl w:val="1"/>
          <w:numId w:val="59"/>
        </w:numPr>
        <w:rPr>
          <w:ins w:id="2963" w:author="Dr. Carsten Franke" w:date="2021-09-16T15:46:00Z"/>
          <w:highlight w:val="yellow"/>
          <w:lang w:eastAsia="ja-JP"/>
        </w:rPr>
      </w:pPr>
      <w:ins w:id="2964" w:author="Dr. Carsten Franke" w:date="2021-09-16T14:34:00Z">
        <w:r>
          <w:rPr>
            <w:highlight w:val="yellow"/>
            <w:lang w:eastAsia="ja-JP"/>
          </w:rPr>
          <w:t>Upon import</w:t>
        </w:r>
      </w:ins>
      <w:ins w:id="2965" w:author="Dr. Carsten Franke" w:date="2021-09-16T15:46:00Z">
        <w:r w:rsidR="00A44CE4">
          <w:rPr>
            <w:highlight w:val="yellow"/>
            <w:lang w:eastAsia="ja-JP"/>
          </w:rPr>
          <w:t xml:space="preserve"> (as a use case)</w:t>
        </w:r>
      </w:ins>
      <w:ins w:id="2966" w:author="Dr. Carsten Franke" w:date="2021-09-16T14:34:00Z">
        <w:r>
          <w:rPr>
            <w:highlight w:val="yellow"/>
            <w:lang w:eastAsia="ja-JP"/>
          </w:rPr>
          <w:t xml:space="preserve">, </w:t>
        </w:r>
      </w:ins>
    </w:p>
    <w:p w14:paraId="08DCB0B8" w14:textId="1AF704CA" w:rsidR="009C2A9B" w:rsidRPr="00D44CFB" w:rsidRDefault="009C2A9B" w:rsidP="002F1A16">
      <w:pPr>
        <w:pStyle w:val="Listenabsatz"/>
        <w:numPr>
          <w:ilvl w:val="2"/>
          <w:numId w:val="59"/>
        </w:numPr>
        <w:rPr>
          <w:ins w:id="2967" w:author="Dr. Carsten Franke" w:date="2021-09-16T14:34:00Z"/>
          <w:strike/>
          <w:highlight w:val="yellow"/>
          <w:lang w:eastAsia="ja-JP"/>
          <w:rPrChange w:id="2968" w:author="Dr. Carsten Franke" w:date="2021-10-20T11:51:00Z">
            <w:rPr>
              <w:ins w:id="2969" w:author="Dr. Carsten Franke" w:date="2021-09-16T14:34:00Z"/>
              <w:highlight w:val="yellow"/>
              <w:lang w:eastAsia="ja-JP"/>
            </w:rPr>
          </w:rPrChange>
        </w:rPr>
      </w:pPr>
      <w:ins w:id="2970" w:author="Dr. Carsten Franke" w:date="2021-09-16T14:34:00Z">
        <w:r w:rsidRPr="00D44CFB">
          <w:rPr>
            <w:b/>
            <w:strike/>
            <w:highlight w:val="yellow"/>
            <w:lang w:eastAsia="ja-JP"/>
            <w:rPrChange w:id="2971" w:author="Dr. Carsten Franke" w:date="2021-10-20T11:51:00Z">
              <w:rPr>
                <w:b/>
                <w:highlight w:val="yellow"/>
                <w:lang w:eastAsia="ja-JP"/>
              </w:rPr>
            </w:rPrChange>
          </w:rPr>
          <w:t>STEP</w:t>
        </w:r>
        <w:r w:rsidRPr="00D44CFB">
          <w:rPr>
            <w:strike/>
            <w:highlight w:val="yellow"/>
            <w:lang w:eastAsia="ja-JP"/>
            <w:rPrChange w:id="2972" w:author="Dr. Carsten Franke" w:date="2021-10-20T11:51:00Z">
              <w:rPr>
                <w:highlight w:val="yellow"/>
                <w:lang w:eastAsia="ja-JP"/>
              </w:rPr>
            </w:rPrChange>
          </w:rPr>
          <w:t xml:space="preserve"> defines which </w:t>
        </w:r>
      </w:ins>
      <w:ins w:id="2973" w:author="Dr. Carsten Franke" w:date="2021-09-16T15:44:00Z">
        <w:r w:rsidR="00A44CE4" w:rsidRPr="00D44CFB">
          <w:rPr>
            <w:strike/>
            <w:highlight w:val="yellow"/>
            <w:lang w:eastAsia="ja-JP"/>
            <w:rPrChange w:id="2974" w:author="Dr. Carsten Franke" w:date="2021-10-20T11:51:00Z">
              <w:rPr>
                <w:highlight w:val="yellow"/>
                <w:lang w:eastAsia="ja-JP"/>
              </w:rPr>
            </w:rPrChange>
          </w:rPr>
          <w:t>χMCF</w:t>
        </w:r>
      </w:ins>
      <w:ins w:id="2975" w:author="Dr. Carsten Franke" w:date="2021-09-16T14:34:00Z">
        <w:r w:rsidRPr="00D44CFB">
          <w:rPr>
            <w:strike/>
            <w:highlight w:val="yellow"/>
            <w:lang w:eastAsia="ja-JP"/>
            <w:rPrChange w:id="2976" w:author="Dr. Carsten Franke" w:date="2021-10-20T11:51:00Z">
              <w:rPr>
                <w:highlight w:val="yellow"/>
                <w:lang w:eastAsia="ja-JP"/>
              </w:rPr>
            </w:rPrChange>
          </w:rPr>
          <w:t xml:space="preserve"> files to read and </w:t>
        </w:r>
        <w:commentRangeStart w:id="2977"/>
        <w:r w:rsidRPr="00D44CFB">
          <w:rPr>
            <w:strike/>
            <w:highlight w:val="yellow"/>
            <w:lang w:eastAsia="ja-JP"/>
            <w:rPrChange w:id="2978" w:author="Dr. Carsten Franke" w:date="2021-10-20T11:51:00Z">
              <w:rPr>
                <w:highlight w:val="yellow"/>
                <w:lang w:eastAsia="ja-JP"/>
              </w:rPr>
            </w:rPrChange>
          </w:rPr>
          <w:t>where to transform their content</w:t>
        </w:r>
      </w:ins>
      <w:ins w:id="2979" w:author="Dr. Carsten Franke" w:date="2021-09-20T17:09:00Z">
        <w:r w:rsidR="000B5A61" w:rsidRPr="00D44CFB">
          <w:rPr>
            <w:strike/>
            <w:highlight w:val="yellow"/>
            <w:lang w:eastAsia="ja-JP"/>
            <w:rPrChange w:id="2980" w:author="Dr. Carsten Franke" w:date="2021-10-20T11:51:00Z">
              <w:rPr>
                <w:highlight w:val="yellow"/>
                <w:lang w:eastAsia="ja-JP"/>
              </w:rPr>
            </w:rPrChange>
          </w:rPr>
          <w:t xml:space="preserve"> for assembly</w:t>
        </w:r>
      </w:ins>
      <w:commentRangeEnd w:id="2977"/>
      <w:ins w:id="2981" w:author="Dr. Carsten Franke" w:date="2021-09-20T17:10:00Z">
        <w:r w:rsidR="000B5A61" w:rsidRPr="00D44CFB">
          <w:rPr>
            <w:rStyle w:val="Kommentarzeichen"/>
            <w:rFonts w:ascii="Calibri" w:eastAsia="Times New Roman" w:hAnsi="Calibri"/>
            <w:strike/>
            <w:lang w:val="en-US" w:eastAsia="x-none"/>
            <w:rPrChange w:id="2982" w:author="Dr. Carsten Franke" w:date="2021-10-20T11:51:00Z">
              <w:rPr>
                <w:rStyle w:val="Kommentarzeichen"/>
                <w:rFonts w:ascii="Calibri" w:eastAsia="Times New Roman" w:hAnsi="Calibri"/>
                <w:lang w:val="en-US" w:eastAsia="x-none"/>
              </w:rPr>
            </w:rPrChange>
          </w:rPr>
          <w:commentReference w:id="2977"/>
        </w:r>
      </w:ins>
      <w:ins w:id="2983" w:author="Dr. Carsten Franke" w:date="2021-09-16T14:34:00Z">
        <w:r w:rsidRPr="00D44CFB">
          <w:rPr>
            <w:strike/>
            <w:highlight w:val="yellow"/>
            <w:lang w:eastAsia="ja-JP"/>
            <w:rPrChange w:id="2984" w:author="Dr. Carsten Franke" w:date="2021-10-20T11:51:00Z">
              <w:rPr>
                <w:highlight w:val="yellow"/>
                <w:lang w:eastAsia="ja-JP"/>
              </w:rPr>
            </w:rPrChange>
          </w:rPr>
          <w:t xml:space="preserve">. </w:t>
        </w:r>
      </w:ins>
    </w:p>
    <w:p w14:paraId="254CA13B" w14:textId="176A6FFF" w:rsidR="009C2A9B" w:rsidRPr="00D44CFB" w:rsidRDefault="009C2A9B" w:rsidP="002F1A16">
      <w:pPr>
        <w:pStyle w:val="Listenabsatz"/>
        <w:numPr>
          <w:ilvl w:val="2"/>
          <w:numId w:val="59"/>
        </w:numPr>
        <w:rPr>
          <w:ins w:id="2985" w:author="Dr. Carsten Franke" w:date="2021-09-16T14:35:00Z"/>
          <w:strike/>
          <w:highlight w:val="yellow"/>
          <w:lang w:eastAsia="ja-JP"/>
          <w:rPrChange w:id="2986" w:author="Dr. Carsten Franke" w:date="2021-10-20T11:51:00Z">
            <w:rPr>
              <w:ins w:id="2987" w:author="Dr. Carsten Franke" w:date="2021-09-16T14:35:00Z"/>
              <w:highlight w:val="yellow"/>
              <w:lang w:eastAsia="ja-JP"/>
            </w:rPr>
          </w:rPrChange>
        </w:rPr>
      </w:pPr>
      <w:ins w:id="2988" w:author="Dr. Carsten Franke" w:date="2021-09-16T14:34:00Z">
        <w:r w:rsidRPr="00D44CFB">
          <w:rPr>
            <w:strike/>
            <w:highlight w:val="yellow"/>
            <w:lang w:eastAsia="ja-JP"/>
            <w:rPrChange w:id="2989" w:author="Dr. Carsten Franke" w:date="2021-10-20T11:51:00Z">
              <w:rPr>
                <w:highlight w:val="yellow"/>
                <w:lang w:eastAsia="ja-JP"/>
              </w:rPr>
            </w:rPrChange>
          </w:rPr>
          <w:t>A</w:t>
        </w:r>
      </w:ins>
      <w:ins w:id="2990" w:author="Dr. Carsten Franke" w:date="2021-09-16T14:35:00Z">
        <w:r w:rsidRPr="00D44CFB">
          <w:rPr>
            <w:strike/>
            <w:highlight w:val="yellow"/>
            <w:lang w:eastAsia="ja-JP"/>
            <w:rPrChange w:id="2991" w:author="Dr. Carsten Franke" w:date="2021-10-20T11:51:00Z">
              <w:rPr>
                <w:highlight w:val="yellow"/>
                <w:lang w:eastAsia="ja-JP"/>
              </w:rPr>
            </w:rPrChange>
          </w:rPr>
          <w:t xml:space="preserve">ny other connection information shall be read from </w:t>
        </w:r>
      </w:ins>
      <w:ins w:id="2992" w:author="Dr. Carsten Franke" w:date="2021-09-16T15:44:00Z">
        <w:r w:rsidR="00A44CE4" w:rsidRPr="00D44CFB">
          <w:rPr>
            <w:b/>
            <w:strike/>
            <w:highlight w:val="yellow"/>
            <w:lang w:eastAsia="ja-JP"/>
            <w:rPrChange w:id="2993" w:author="Dr. Carsten Franke" w:date="2021-10-20T11:51:00Z">
              <w:rPr>
                <w:b/>
                <w:highlight w:val="yellow"/>
                <w:lang w:eastAsia="ja-JP"/>
              </w:rPr>
            </w:rPrChange>
          </w:rPr>
          <w:t>χMCF</w:t>
        </w:r>
      </w:ins>
      <w:ins w:id="2994" w:author="Dr. Carsten Franke" w:date="2021-09-16T14:35:00Z">
        <w:r w:rsidRPr="00D44CFB">
          <w:rPr>
            <w:strike/>
            <w:highlight w:val="yellow"/>
            <w:lang w:eastAsia="ja-JP"/>
            <w:rPrChange w:id="2995" w:author="Dr. Carsten Franke" w:date="2021-10-20T11:51:00Z">
              <w:rPr>
                <w:highlight w:val="yellow"/>
                <w:lang w:eastAsia="ja-JP"/>
              </w:rPr>
            </w:rPrChange>
          </w:rPr>
          <w:t xml:space="preserve">. </w:t>
        </w:r>
      </w:ins>
    </w:p>
    <w:p w14:paraId="59D995D1" w14:textId="7F93EB89" w:rsidR="009C2A9B" w:rsidRPr="00F66EBB" w:rsidRDefault="009C2A9B" w:rsidP="002F1A16">
      <w:pPr>
        <w:pStyle w:val="Listenabsatz"/>
        <w:numPr>
          <w:ilvl w:val="2"/>
          <w:numId w:val="59"/>
        </w:numPr>
        <w:rPr>
          <w:ins w:id="2996" w:author="Dr. Carsten Franke" w:date="2021-09-16T14:39:00Z"/>
          <w:strike/>
          <w:highlight w:val="yellow"/>
          <w:lang w:eastAsia="ja-JP"/>
          <w:rPrChange w:id="2997" w:author="Dr. Carsten Franke" w:date="2021-10-20T12:00:00Z">
            <w:rPr>
              <w:ins w:id="2998" w:author="Dr. Carsten Franke" w:date="2021-09-16T14:39:00Z"/>
              <w:highlight w:val="yellow"/>
              <w:lang w:eastAsia="ja-JP"/>
            </w:rPr>
          </w:rPrChange>
        </w:rPr>
      </w:pPr>
      <w:ins w:id="2999" w:author="Dr. Carsten Franke" w:date="2021-09-16T14:35:00Z">
        <w:r w:rsidRPr="00F66EBB">
          <w:rPr>
            <w:strike/>
            <w:highlight w:val="yellow"/>
            <w:lang w:eastAsia="ja-JP"/>
            <w:rPrChange w:id="300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001" w:author="Dr. Carsten Franke" w:date="2021-10-20T12:00:00Z">
              <w:rPr>
                <w:highlight w:val="yellow"/>
                <w:lang w:eastAsia="ja-JP"/>
              </w:rPr>
            </w:rPrChange>
          </w:rPr>
          <w:t>Mat</w:t>
        </w:r>
      </w:ins>
      <w:ins w:id="3002" w:author="Dr. Carsten Franke" w:date="2021-09-16T14:36:00Z">
        <w:r w:rsidRPr="00F66EBB">
          <w:rPr>
            <w:strike/>
            <w:highlight w:val="yellow"/>
            <w:lang w:eastAsia="ja-JP"/>
            <w:rPrChange w:id="3003" w:author="Dr. Carsten Franke" w:date="2021-10-20T12:00:00Z">
              <w:rPr>
                <w:highlight w:val="yellow"/>
                <w:lang w:eastAsia="ja-JP"/>
              </w:rPr>
            </w:rPrChange>
          </w:rPr>
          <w:t>edPartAssociation</w:t>
        </w:r>
        <w:proofErr w:type="spellEnd"/>
        <w:r w:rsidRPr="00F66EBB">
          <w:rPr>
            <w:strike/>
            <w:highlight w:val="yellow"/>
            <w:lang w:eastAsia="ja-JP"/>
            <w:rPrChange w:id="3004" w:author="Dr. Carsten Franke" w:date="2021-10-20T12:00:00Z">
              <w:rPr>
                <w:highlight w:val="yellow"/>
                <w:lang w:eastAsia="ja-JP"/>
              </w:rPr>
            </w:rPrChange>
          </w:rPr>
          <w:t xml:space="preserve">"). </w:t>
        </w:r>
      </w:ins>
      <w:ins w:id="3005" w:author="Dr. Carsten Franke" w:date="2021-09-16T14:37:00Z">
        <w:r w:rsidR="00CC668A" w:rsidRPr="00F66EBB">
          <w:rPr>
            <w:strike/>
            <w:highlight w:val="yellow"/>
            <w:lang w:eastAsia="ja-JP"/>
            <w:rPrChange w:id="3006" w:author="Dr. Carsten Franke" w:date="2021-10-20T12:00:00Z">
              <w:rPr>
                <w:highlight w:val="yellow"/>
                <w:lang w:eastAsia="ja-JP"/>
              </w:rPr>
            </w:rPrChange>
          </w:rPr>
          <w:t>In case this is mandatory in STEP, can we prescribe that it must be ignored</w:t>
        </w:r>
      </w:ins>
      <w:ins w:id="3007" w:author="Dr. Carsten Franke" w:date="2021-09-16T15:46:00Z">
        <w:r w:rsidR="00A44CE4" w:rsidRPr="00F66EBB">
          <w:rPr>
            <w:strike/>
            <w:highlight w:val="yellow"/>
            <w:lang w:eastAsia="ja-JP"/>
            <w:rPrChange w:id="3008" w:author="Dr. Carsten Franke" w:date="2021-10-20T12:00:00Z">
              <w:rPr>
                <w:highlight w:val="yellow"/>
                <w:lang w:eastAsia="ja-JP"/>
              </w:rPr>
            </w:rPrChange>
          </w:rPr>
          <w:t xml:space="preserve"> upon imp</w:t>
        </w:r>
      </w:ins>
      <w:ins w:id="3009" w:author="Dr. Carsten Franke" w:date="2021-09-16T15:47:00Z">
        <w:r w:rsidR="00A44CE4" w:rsidRPr="00F66EBB">
          <w:rPr>
            <w:strike/>
            <w:highlight w:val="yellow"/>
            <w:lang w:eastAsia="ja-JP"/>
            <w:rPrChange w:id="3010" w:author="Dr. Carsten Franke" w:date="2021-10-20T12:00:00Z">
              <w:rPr>
                <w:highlight w:val="yellow"/>
                <w:lang w:eastAsia="ja-JP"/>
              </w:rPr>
            </w:rPrChange>
          </w:rPr>
          <w:t>ort</w:t>
        </w:r>
      </w:ins>
      <w:ins w:id="3011" w:author="Dr. Carsten Franke" w:date="2021-09-16T14:37:00Z">
        <w:r w:rsidR="00CC668A" w:rsidRPr="00F66EBB">
          <w:rPr>
            <w:strike/>
            <w:highlight w:val="yellow"/>
            <w:lang w:eastAsia="ja-JP"/>
            <w:rPrChange w:id="3012" w:author="Dr. Carsten Franke" w:date="2021-10-20T12:00:00Z">
              <w:rPr>
                <w:highlight w:val="yellow"/>
                <w:lang w:eastAsia="ja-JP"/>
              </w:rPr>
            </w:rPrChange>
          </w:rPr>
          <w:t xml:space="preserve">? </w:t>
        </w:r>
      </w:ins>
      <w:ins w:id="3013" w:author="Dr. Carsten Franke" w:date="2021-09-16T14:44:00Z">
        <w:r w:rsidR="000523E1" w:rsidRPr="00F66EBB">
          <w:rPr>
            <w:strike/>
            <w:highlight w:val="yellow"/>
            <w:lang w:eastAsia="ja-JP"/>
            <w:rPrChange w:id="3014" w:author="Dr. Carsten Franke" w:date="2021-10-20T12:00:00Z">
              <w:rPr>
                <w:highlight w:val="yellow"/>
                <w:lang w:eastAsia="ja-JP"/>
              </w:rPr>
            </w:rPrChange>
          </w:rPr>
          <w:t xml:space="preserve">Or more general: How to handle inconsistencies between STEP &amp; </w:t>
        </w:r>
      </w:ins>
      <w:ins w:id="3015" w:author="Dr. Carsten Franke" w:date="2021-09-16T15:44:00Z">
        <w:r w:rsidR="00A44CE4" w:rsidRPr="00F66EBB">
          <w:rPr>
            <w:strike/>
            <w:highlight w:val="yellow"/>
            <w:lang w:eastAsia="ja-JP"/>
            <w:rPrChange w:id="3016" w:author="Dr. Carsten Franke" w:date="2021-10-20T12:00:00Z">
              <w:rPr>
                <w:highlight w:val="yellow"/>
                <w:lang w:eastAsia="ja-JP"/>
              </w:rPr>
            </w:rPrChange>
          </w:rPr>
          <w:t>χMCF</w:t>
        </w:r>
      </w:ins>
      <w:ins w:id="3017" w:author="Dr. Carsten Franke" w:date="2021-09-16T14:44:00Z">
        <w:r w:rsidR="000523E1" w:rsidRPr="00F66EBB">
          <w:rPr>
            <w:strike/>
            <w:highlight w:val="yellow"/>
            <w:lang w:eastAsia="ja-JP"/>
            <w:rPrChange w:id="3018" w:author="Dr. Carsten Franke" w:date="2021-10-20T12:00:00Z">
              <w:rPr>
                <w:highlight w:val="yellow"/>
                <w:lang w:eastAsia="ja-JP"/>
              </w:rPr>
            </w:rPrChange>
          </w:rPr>
          <w:t xml:space="preserve"> files? </w:t>
        </w:r>
      </w:ins>
      <w:ins w:id="3019" w:author="Dr. Carsten Franke" w:date="2021-09-16T14:48:00Z">
        <w:r w:rsidR="007E14C1" w:rsidRPr="00F66EBB">
          <w:rPr>
            <w:strike/>
            <w:highlight w:val="yellow"/>
            <w:lang w:eastAsia="ja-JP"/>
            <w:rPrChange w:id="3020" w:author="Dr. Carsten Franke" w:date="2021-10-20T12:00:00Z">
              <w:rPr>
                <w:highlight w:val="yellow"/>
                <w:lang w:eastAsia="ja-JP"/>
              </w:rPr>
            </w:rPrChange>
          </w:rPr>
          <w:t xml:space="preserve">E.g.: Inconsistencies must be detected by the importing system and must be reported as warning etc. </w:t>
        </w:r>
      </w:ins>
      <w:ins w:id="3021" w:author="Dr. Carsten Franke" w:date="2021-09-20T17:21:00Z">
        <w:r w:rsidR="009B202E" w:rsidRPr="00F66EBB">
          <w:rPr>
            <w:strike/>
            <w:highlight w:val="yellow"/>
            <w:lang w:eastAsia="ja-JP"/>
            <w:rPrChange w:id="3022" w:author="Dr. Carsten Franke" w:date="2021-10-20T12:00:00Z">
              <w:rPr>
                <w:highlight w:val="yellow"/>
                <w:lang w:eastAsia="ja-JP"/>
              </w:rPr>
            </w:rPrChange>
          </w:rPr>
          <w:br/>
        </w:r>
        <w:r w:rsidR="009B202E" w:rsidRPr="00F66EBB">
          <w:rPr>
            <w:i/>
            <w:strike/>
            <w:highlight w:val="yellow"/>
            <w:u w:val="single"/>
            <w:lang w:eastAsia="ja-JP"/>
            <w:rPrChange w:id="302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024" w:author="Dr. Carsten Franke" w:date="2021-10-20T12:00:00Z">
              <w:rPr>
                <w:highlight w:val="yellow"/>
                <w:lang w:eastAsia="ja-JP"/>
              </w:rPr>
            </w:rPrChange>
          </w:rPr>
          <w:t xml:space="preserve">: We may avoid a statement about </w:t>
        </w:r>
      </w:ins>
      <w:ins w:id="3025" w:author="Dr. Carsten Franke" w:date="2021-09-20T17:22:00Z">
        <w:r w:rsidR="00BE0017" w:rsidRPr="00F66EBB">
          <w:rPr>
            <w:strike/>
            <w:highlight w:val="yellow"/>
            <w:lang w:eastAsia="ja-JP"/>
            <w:rPrChange w:id="3026" w:author="Dr. Carsten Franke" w:date="2021-10-20T12:00:00Z">
              <w:rPr>
                <w:highlight w:val="yellow"/>
                <w:lang w:eastAsia="ja-JP"/>
              </w:rPr>
            </w:rPrChange>
          </w:rPr>
          <w:t>owner</w:t>
        </w:r>
      </w:ins>
      <w:ins w:id="3027" w:author="Dr. Carsten Franke" w:date="2021-09-20T17:21:00Z">
        <w:r w:rsidR="009B202E" w:rsidRPr="00F66EBB">
          <w:rPr>
            <w:strike/>
            <w:highlight w:val="yellow"/>
            <w:lang w:eastAsia="ja-JP"/>
            <w:rPrChange w:id="302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029" w:author="Dr. Carsten Franke" w:date="2021-10-20T12:00:00Z">
              <w:rPr>
                <w:highlight w:val="yellow"/>
                <w:lang w:eastAsia="ja-JP"/>
              </w:rPr>
            </w:rPrChange>
          </w:rPr>
          <w:t>e.g.</w:t>
        </w:r>
        <w:proofErr w:type="gramEnd"/>
        <w:r w:rsidR="009B202E" w:rsidRPr="00F66EBB">
          <w:rPr>
            <w:strike/>
            <w:highlight w:val="yellow"/>
            <w:lang w:eastAsia="ja-JP"/>
            <w:rPrChange w:id="3030" w:author="Dr. Carsten Franke" w:date="2021-10-20T12:00:00Z">
              <w:rPr>
                <w:highlight w:val="yellow"/>
                <w:lang w:eastAsia="ja-JP"/>
              </w:rPr>
            </w:rPrChange>
          </w:rPr>
          <w:t xml:space="preserve"> emitting warnings). It may be sufficient just to </w:t>
        </w:r>
      </w:ins>
      <w:ins w:id="3031" w:author="Dr. Carsten Franke" w:date="2021-09-20T17:22:00Z">
        <w:r w:rsidR="009B202E" w:rsidRPr="00F66EBB">
          <w:rPr>
            <w:strike/>
            <w:highlight w:val="yellow"/>
            <w:lang w:eastAsia="ja-JP"/>
            <w:rPrChange w:id="303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2F1A16">
      <w:pPr>
        <w:pStyle w:val="Listenabsatz"/>
        <w:numPr>
          <w:ilvl w:val="0"/>
          <w:numId w:val="59"/>
        </w:numPr>
        <w:rPr>
          <w:ins w:id="3033" w:author="Max Ungerer" w:date="2021-09-15T20:16:00Z"/>
          <w:strike/>
          <w:highlight w:val="yellow"/>
          <w:lang w:eastAsia="ja-JP"/>
          <w:rPrChange w:id="3034" w:author="Dr. Carsten Franke" w:date="2021-10-20T11:51:00Z">
            <w:rPr>
              <w:ins w:id="3035" w:author="Max Ungerer" w:date="2021-09-15T20:16:00Z"/>
              <w:highlight w:val="yellow"/>
              <w:lang w:eastAsia="ja-JP"/>
            </w:rPr>
          </w:rPrChange>
        </w:rPr>
      </w:pPr>
      <w:ins w:id="3036" w:author="Max Ungerer" w:date="2021-09-15T20:15:00Z">
        <w:r w:rsidRPr="00D44CFB">
          <w:rPr>
            <w:strike/>
            <w:highlight w:val="yellow"/>
            <w:lang w:eastAsia="ja-JP"/>
            <w:rPrChange w:id="3037" w:author="Dr. Carsten Franke" w:date="2021-10-20T11:51:00Z">
              <w:rPr>
                <w:highlight w:val="yellow"/>
                <w:lang w:eastAsia="ja-JP"/>
              </w:rPr>
            </w:rPrChange>
          </w:rPr>
          <w:t xml:space="preserve">Use of </w:t>
        </w:r>
      </w:ins>
      <w:r w:rsidRPr="00D44CFB">
        <w:rPr>
          <w:strike/>
          <w:highlight w:val="yellow"/>
          <w:lang w:eastAsia="ja-JP"/>
          <w:rPrChange w:id="3038" w:author="Dr. Carsten Franke" w:date="2021-10-20T11:51:00Z">
            <w:rPr>
              <w:highlight w:val="yellow"/>
              <w:lang w:eastAsia="ja-JP"/>
            </w:rPr>
          </w:rPrChange>
        </w:rPr>
        <w:t>A</w:t>
      </w:r>
      <w:r w:rsidR="00FA340D" w:rsidRPr="00D44CFB">
        <w:rPr>
          <w:strike/>
          <w:highlight w:val="yellow"/>
          <w:lang w:eastAsia="ja-JP"/>
          <w:rPrChange w:id="3039" w:author="Dr. Carsten Franke" w:date="2021-10-20T11:51:00Z">
            <w:rPr>
              <w:highlight w:val="yellow"/>
              <w:lang w:eastAsia="ja-JP"/>
            </w:rPr>
          </w:rPrChange>
        </w:rPr>
        <w:t>P</w:t>
      </w:r>
      <w:r w:rsidRPr="00D44CFB">
        <w:rPr>
          <w:strike/>
          <w:highlight w:val="yellow"/>
          <w:lang w:eastAsia="ja-JP"/>
          <w:rPrChange w:id="3040" w:author="Dr. Carsten Franke" w:date="2021-10-20T11:51:00Z">
            <w:rPr>
              <w:highlight w:val="yellow"/>
              <w:lang w:eastAsia="ja-JP"/>
            </w:rPr>
          </w:rPrChange>
        </w:rPr>
        <w:t xml:space="preserve">242 </w:t>
      </w:r>
      <w:ins w:id="3041" w:author="Max Ungerer" w:date="2021-09-15T20:15:00Z">
        <w:r w:rsidRPr="00D44CFB">
          <w:rPr>
            <w:strike/>
            <w:highlight w:val="yellow"/>
            <w:lang w:eastAsia="ja-JP"/>
            <w:rPrChange w:id="3042" w:author="Dr. Carsten Franke" w:date="2021-10-20T11:51:00Z">
              <w:rPr>
                <w:highlight w:val="yellow"/>
                <w:lang w:eastAsia="ja-JP"/>
              </w:rPr>
            </w:rPrChange>
          </w:rPr>
          <w:t xml:space="preserve">Mating capability to describe high level information </w:t>
        </w:r>
      </w:ins>
      <w:ins w:id="3043" w:author="Max Ungerer" w:date="2021-09-15T20:16:00Z">
        <w:r w:rsidRPr="00D44CFB">
          <w:rPr>
            <w:strike/>
            <w:highlight w:val="yellow"/>
            <w:lang w:eastAsia="ja-JP"/>
            <w:rPrChange w:id="3044" w:author="Dr. Carsten Franke" w:date="2021-10-20T11:51:00Z">
              <w:rPr>
                <w:highlight w:val="yellow"/>
                <w:lang w:eastAsia="ja-JP"/>
              </w:rPr>
            </w:rPrChange>
          </w:rPr>
          <w:t>about joined parts</w:t>
        </w:r>
      </w:ins>
      <w:ins w:id="3045" w:author="Dr. Carsten Franke" w:date="2021-09-20T17:38:00Z">
        <w:r w:rsidR="00FA340D" w:rsidRPr="00D44CFB">
          <w:rPr>
            <w:strike/>
            <w:highlight w:val="yellow"/>
            <w:lang w:eastAsia="ja-JP"/>
            <w:rPrChange w:id="3046" w:author="Dr. Carsten Franke" w:date="2021-10-20T11:51:00Z">
              <w:rPr>
                <w:highlight w:val="yellow"/>
                <w:lang w:eastAsia="ja-JP"/>
              </w:rPr>
            </w:rPrChange>
          </w:rPr>
          <w:t xml:space="preserve">, only. </w:t>
        </w:r>
      </w:ins>
      <w:ins w:id="3047" w:author="Dr. Carsten Franke" w:date="2021-09-16T14:21:00Z">
        <w:r w:rsidR="001E4412" w:rsidRPr="00D44CFB">
          <w:rPr>
            <w:strike/>
            <w:highlight w:val="yellow"/>
            <w:lang w:eastAsia="ja-JP"/>
            <w:rPrChange w:id="3048" w:author="Dr. Carsten Franke" w:date="2021-10-20T11:51:00Z">
              <w:rPr>
                <w:highlight w:val="yellow"/>
                <w:lang w:eastAsia="ja-JP"/>
              </w:rPr>
            </w:rPrChange>
          </w:rPr>
          <w:br/>
        </w:r>
      </w:ins>
      <w:ins w:id="3049" w:author="Dr. Carsten Franke" w:date="2021-09-16T14:22:00Z">
        <w:r w:rsidR="006E7579" w:rsidRPr="00D44CFB">
          <w:rPr>
            <w:strike/>
            <w:highlight w:val="yellow"/>
            <w:lang w:eastAsia="ja-JP"/>
            <w:rPrChange w:id="3050" w:author="Dr. Carsten Franke" w:date="2021-10-20T11:51:00Z">
              <w:rPr>
                <w:highlight w:val="yellow"/>
                <w:lang w:eastAsia="ja-JP"/>
              </w:rPr>
            </w:rPrChange>
          </w:rPr>
          <w:t>"</w:t>
        </w:r>
        <w:proofErr w:type="gramStart"/>
        <w:r w:rsidR="006E7579" w:rsidRPr="00D44CFB">
          <w:rPr>
            <w:strike/>
            <w:highlight w:val="yellow"/>
            <w:lang w:eastAsia="ja-JP"/>
            <w:rPrChange w:id="3051" w:author="Dr. Carsten Franke" w:date="2021-10-20T11:51:00Z">
              <w:rPr>
                <w:highlight w:val="yellow"/>
                <w:lang w:eastAsia="ja-JP"/>
              </w:rPr>
            </w:rPrChange>
          </w:rPr>
          <w:t>high</w:t>
        </w:r>
        <w:proofErr w:type="gramEnd"/>
        <w:r w:rsidR="006E7579" w:rsidRPr="00D44CFB">
          <w:rPr>
            <w:strike/>
            <w:highlight w:val="yellow"/>
            <w:lang w:eastAsia="ja-JP"/>
            <w:rPrChange w:id="3052" w:author="Dr. Carsten Franke" w:date="2021-10-20T11:51:00Z">
              <w:rPr>
                <w:highlight w:val="yellow"/>
                <w:lang w:eastAsia="ja-JP"/>
              </w:rPr>
            </w:rPrChange>
          </w:rPr>
          <w:t xml:space="preserve"> level information" n</w:t>
        </w:r>
      </w:ins>
      <w:ins w:id="3053" w:author="Dr. Carsten Franke" w:date="2021-09-16T14:21:00Z">
        <w:r w:rsidR="001E4412" w:rsidRPr="00D44CFB">
          <w:rPr>
            <w:strike/>
            <w:highlight w:val="yellow"/>
            <w:lang w:eastAsia="ja-JP"/>
            <w:rPrChange w:id="3054"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55"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56" w:author="Dr. Carsten Franke" w:date="2021-10-20T11:51:00Z">
              <w:rPr>
                <w:highlight w:val="yellow"/>
                <w:lang w:eastAsia="ja-JP"/>
              </w:rPr>
            </w:rPrChange>
          </w:rPr>
          <w:t xml:space="preserve"> </w:t>
        </w:r>
      </w:ins>
      <w:ins w:id="3057" w:author="Dr. Carsten Franke" w:date="2021-09-20T17:41:00Z">
        <w:r w:rsidR="00357E93" w:rsidRPr="00D44CFB">
          <w:rPr>
            <w:strike/>
            <w:highlight w:val="yellow"/>
            <w:lang w:eastAsia="ja-JP"/>
            <w:rPrChange w:id="3058" w:author="Dr. Carsten Franke" w:date="2021-10-20T11:51:00Z">
              <w:rPr>
                <w:highlight w:val="yellow"/>
                <w:lang w:eastAsia="ja-JP"/>
              </w:rPr>
            </w:rPrChange>
          </w:rPr>
          <w:t xml:space="preserve">- </w:t>
        </w:r>
      </w:ins>
      <w:ins w:id="3059" w:author="Dr. Carsten Franke" w:date="2021-09-20T17:42:00Z">
        <w:r w:rsidR="00357E93" w:rsidRPr="00D44CFB">
          <w:rPr>
            <w:i/>
            <w:strike/>
            <w:highlight w:val="yellow"/>
            <w:u w:val="single"/>
            <w:lang w:eastAsia="ja-JP"/>
            <w:rPrChange w:id="3060" w:author="Dr. Carsten Franke" w:date="2021-10-20T11:51:00Z">
              <w:rPr>
                <w:i/>
                <w:highlight w:val="yellow"/>
                <w:u w:val="single"/>
                <w:lang w:eastAsia="ja-JP"/>
              </w:rPr>
            </w:rPrChange>
          </w:rPr>
          <w:t xml:space="preserve">Suggestion (Max &amp; Carsten, 2021-09-20): </w:t>
        </w:r>
      </w:ins>
      <w:ins w:id="3061" w:author="Dr. Carsten Franke" w:date="2021-09-20T17:36:00Z">
        <w:r w:rsidR="00FA340D" w:rsidRPr="00D44CFB">
          <w:rPr>
            <w:strike/>
            <w:highlight w:val="yellow"/>
            <w:lang w:eastAsia="ja-JP"/>
            <w:rPrChange w:id="3062" w:author="Dr. Carsten Franke" w:date="2021-10-20T11:51:00Z">
              <w:rPr>
                <w:highlight w:val="yellow"/>
                <w:lang w:eastAsia="ja-JP"/>
              </w:rPr>
            </w:rPrChange>
          </w:rPr>
          <w:br/>
        </w:r>
      </w:ins>
      <w:ins w:id="3063" w:author="Dr. Carsten Franke" w:date="2021-09-20T17:38:00Z">
        <w:r w:rsidR="00FA340D" w:rsidRPr="00D44CFB">
          <w:rPr>
            <w:strike/>
            <w:highlight w:val="yellow"/>
            <w:lang w:eastAsia="ja-JP"/>
            <w:rPrChange w:id="3064" w:author="Dr. Carsten Franke" w:date="2021-10-20T11:51:00Z">
              <w:rPr>
                <w:highlight w:val="yellow"/>
                <w:lang w:eastAsia="ja-JP"/>
              </w:rPr>
            </w:rPrChange>
          </w:rPr>
          <w:t xml:space="preserve">- </w:t>
        </w:r>
      </w:ins>
      <w:ins w:id="3065" w:author="Dr. Carsten Franke" w:date="2021-09-20T17:36:00Z">
        <w:r w:rsidR="00FA340D" w:rsidRPr="00D44CFB">
          <w:rPr>
            <w:strike/>
            <w:highlight w:val="yellow"/>
            <w:lang w:eastAsia="ja-JP"/>
            <w:rPrChange w:id="3066" w:author="Dr. Carsten Franke" w:date="2021-10-20T11:51:00Z">
              <w:rPr>
                <w:highlight w:val="yellow"/>
                <w:lang w:eastAsia="ja-JP"/>
              </w:rPr>
            </w:rPrChange>
          </w:rPr>
          <w:t xml:space="preserve">Technology is </w:t>
        </w:r>
        <w:r w:rsidR="00FA340D" w:rsidRPr="00D44CFB">
          <w:rPr>
            <w:i/>
            <w:strike/>
            <w:highlight w:val="yellow"/>
            <w:lang w:eastAsia="ja-JP"/>
            <w:rPrChange w:id="3067" w:author="Dr. Carsten Franke" w:date="2021-10-20T11:51:00Z">
              <w:rPr>
                <w:i/>
                <w:highlight w:val="yellow"/>
                <w:lang w:eastAsia="ja-JP"/>
              </w:rPr>
            </w:rPrChange>
          </w:rPr>
          <w:t>not</w:t>
        </w:r>
        <w:r w:rsidR="00FA340D" w:rsidRPr="00D44CFB">
          <w:rPr>
            <w:strike/>
            <w:highlight w:val="yellow"/>
            <w:lang w:eastAsia="ja-JP"/>
            <w:rPrChange w:id="3068" w:author="Dr. Carsten Franke" w:date="2021-10-20T11:51:00Z">
              <w:rPr>
                <w:highlight w:val="yellow"/>
                <w:lang w:eastAsia="ja-JP"/>
              </w:rPr>
            </w:rPrChange>
          </w:rPr>
          <w:t xml:space="preserve"> mandatory in AP 242 file </w:t>
        </w:r>
        <w:r w:rsidR="00FA340D" w:rsidRPr="00D44CFB">
          <w:rPr>
            <w:strike/>
            <w:highlight w:val="yellow"/>
            <w:lang w:eastAsia="ja-JP"/>
            <w:rPrChange w:id="3069" w:author="Dr. Carsten Franke" w:date="2021-10-20T11:51:00Z">
              <w:rPr>
                <w:highlight w:val="yellow"/>
                <w:lang w:eastAsia="ja-JP"/>
              </w:rPr>
            </w:rPrChange>
          </w:rPr>
          <w:sym w:font="Wingdings" w:char="F0E0"/>
        </w:r>
        <w:r w:rsidR="00FA340D" w:rsidRPr="00D44CFB">
          <w:rPr>
            <w:strike/>
            <w:highlight w:val="yellow"/>
            <w:lang w:eastAsia="ja-JP"/>
            <w:rPrChange w:id="3070" w:author="Dr. Carsten Franke" w:date="2021-10-20T11:51:00Z">
              <w:rPr>
                <w:highlight w:val="yellow"/>
                <w:lang w:eastAsia="ja-JP"/>
              </w:rPr>
            </w:rPrChange>
          </w:rPr>
          <w:t xml:space="preserve"> shall be specified in </w:t>
        </w:r>
        <w:r w:rsidR="00FA340D" w:rsidRPr="00D44CFB">
          <w:rPr>
            <w:strike/>
            <w:lang w:eastAsia="ja-JP"/>
            <w:rPrChange w:id="3071" w:author="Dr. Carsten Franke" w:date="2021-10-20T11:51:00Z">
              <w:rPr>
                <w:lang w:eastAsia="ja-JP"/>
              </w:rPr>
            </w:rPrChange>
          </w:rPr>
          <w:t>χ</w:t>
        </w:r>
        <w:r w:rsidR="00FA340D" w:rsidRPr="00D44CFB">
          <w:rPr>
            <w:strike/>
            <w:highlight w:val="yellow"/>
            <w:lang w:eastAsia="ja-JP"/>
            <w:rPrChange w:id="3072" w:author="Dr. Carsten Franke" w:date="2021-10-20T11:51:00Z">
              <w:rPr>
                <w:highlight w:val="yellow"/>
                <w:lang w:eastAsia="ja-JP"/>
              </w:rPr>
            </w:rPrChange>
          </w:rPr>
          <w:t xml:space="preserve">MCF file, only. </w:t>
        </w:r>
      </w:ins>
      <w:ins w:id="3073" w:author="Dr. Carsten Franke" w:date="2021-09-20T17:45:00Z">
        <w:r w:rsidR="00C7417F" w:rsidRPr="00D44CFB">
          <w:rPr>
            <w:strike/>
            <w:highlight w:val="yellow"/>
            <w:lang w:eastAsia="ja-JP"/>
            <w:rPrChange w:id="3074" w:author="Dr. Carsten Franke" w:date="2021-10-20T11:51:00Z">
              <w:rPr>
                <w:highlight w:val="yellow"/>
                <w:lang w:eastAsia="ja-JP"/>
              </w:rPr>
            </w:rPrChange>
          </w:rPr>
          <w:br/>
          <w:t>- List of connected parts (</w:t>
        </w:r>
        <w:proofErr w:type="spellStart"/>
        <w:r w:rsidR="00C7417F" w:rsidRPr="00D44CFB">
          <w:rPr>
            <w:strike/>
            <w:rPrChange w:id="3075" w:author="Dr. Carsten Franke" w:date="2021-10-20T11:51:00Z">
              <w:rPr/>
            </w:rPrChange>
          </w:rPr>
          <w:t>MatedPartAssociation</w:t>
        </w:r>
        <w:proofErr w:type="spellEnd"/>
        <w:r w:rsidR="00C7417F" w:rsidRPr="00D44CFB">
          <w:rPr>
            <w:strike/>
            <w:rPrChange w:id="3076" w:author="Dr. Carsten Franke" w:date="2021-10-20T11:51:00Z">
              <w:rPr/>
            </w:rPrChange>
          </w:rPr>
          <w:t xml:space="preserve">) is necessary for technical reasons. </w:t>
        </w:r>
      </w:ins>
    </w:p>
    <w:p w14:paraId="344432E7" w14:textId="6399A196" w:rsidR="00741F4D" w:rsidRPr="002D782E" w:rsidRDefault="00741F4D" w:rsidP="002F1A16">
      <w:pPr>
        <w:pStyle w:val="Listenabsatz"/>
        <w:numPr>
          <w:ilvl w:val="0"/>
          <w:numId w:val="59"/>
        </w:numPr>
        <w:rPr>
          <w:ins w:id="3077" w:author="Max Ungerer" w:date="2021-09-15T20:16:00Z"/>
          <w:strike/>
          <w:highlight w:val="yellow"/>
          <w:lang w:eastAsia="ja-JP"/>
          <w:rPrChange w:id="3078" w:author="Dr. Carsten Franke" w:date="2021-10-20T11:51:00Z">
            <w:rPr>
              <w:ins w:id="3079" w:author="Max Ungerer" w:date="2021-09-15T20:16:00Z"/>
              <w:highlight w:val="yellow"/>
              <w:lang w:eastAsia="ja-JP"/>
            </w:rPr>
          </w:rPrChange>
        </w:rPr>
      </w:pPr>
      <w:ins w:id="3080" w:author="Max Ungerer" w:date="2021-09-15T20:16:00Z">
        <w:r w:rsidRPr="002D782E">
          <w:rPr>
            <w:strike/>
            <w:highlight w:val="yellow"/>
            <w:lang w:eastAsia="ja-JP"/>
            <w:rPrChange w:id="3081" w:author="Dr. Carsten Franke" w:date="2021-10-20T11:51:00Z">
              <w:rPr>
                <w:highlight w:val="yellow"/>
                <w:lang w:eastAsia="ja-JP"/>
              </w:rPr>
            </w:rPrChange>
          </w:rPr>
          <w:lastRenderedPageBreak/>
          <w:t xml:space="preserve">Use of </w:t>
        </w:r>
        <w:r w:rsidRPr="002D782E">
          <w:rPr>
            <w:strike/>
            <w:highlight w:val="yellow"/>
            <w:rPrChange w:id="3082" w:author="Dr. Carsten Franke" w:date="2021-10-20T11:51:00Z">
              <w:rPr>
                <w:highlight w:val="yellow"/>
              </w:rPr>
            </w:rPrChange>
          </w:rPr>
          <w:t xml:space="preserve">χMCF for detailed information including technologies </w:t>
        </w:r>
      </w:ins>
      <w:ins w:id="3083" w:author="Max Ungerer" w:date="2021-09-15T20:17:00Z">
        <w:r w:rsidRPr="002D782E">
          <w:rPr>
            <w:strike/>
            <w:highlight w:val="yellow"/>
            <w:rPrChange w:id="3084" w:author="Dr. Carsten Franke" w:date="2021-10-20T11:51:00Z">
              <w:rPr>
                <w:highlight w:val="yellow"/>
              </w:rPr>
            </w:rPrChange>
          </w:rPr>
          <w:t>and</w:t>
        </w:r>
      </w:ins>
      <w:ins w:id="3085" w:author="Max Ungerer" w:date="2021-09-15T20:16:00Z">
        <w:r w:rsidRPr="002D782E">
          <w:rPr>
            <w:strike/>
            <w:highlight w:val="yellow"/>
            <w:rPrChange w:id="3086" w:author="Dr. Carsten Franke" w:date="2021-10-20T11:51:00Z">
              <w:rPr>
                <w:highlight w:val="yellow"/>
              </w:rPr>
            </w:rPrChange>
          </w:rPr>
          <w:t xml:space="preserve"> joining methods</w:t>
        </w:r>
      </w:ins>
    </w:p>
    <w:p w14:paraId="358F1C57" w14:textId="0E02DFF5" w:rsidR="00741F4D" w:rsidRPr="002D782E" w:rsidRDefault="00741F4D" w:rsidP="002F1A16">
      <w:pPr>
        <w:pStyle w:val="Listenabsatz"/>
        <w:numPr>
          <w:ilvl w:val="0"/>
          <w:numId w:val="59"/>
        </w:numPr>
        <w:rPr>
          <w:ins w:id="3087" w:author="Max Ungerer" w:date="2021-09-15T20:17:00Z"/>
          <w:strike/>
          <w:highlight w:val="yellow"/>
          <w:lang w:eastAsia="ja-JP"/>
          <w:rPrChange w:id="3088" w:author="Dr. Carsten Franke" w:date="2021-10-20T11:51:00Z">
            <w:rPr>
              <w:ins w:id="3089" w:author="Max Ungerer" w:date="2021-09-15T20:17:00Z"/>
              <w:highlight w:val="yellow"/>
              <w:lang w:eastAsia="ja-JP"/>
            </w:rPr>
          </w:rPrChange>
        </w:rPr>
      </w:pPr>
      <w:ins w:id="3090" w:author="Max Ungerer" w:date="2021-09-15T20:17:00Z">
        <w:r w:rsidRPr="002D782E">
          <w:rPr>
            <w:strike/>
            <w:highlight w:val="yellow"/>
            <w:lang w:eastAsia="ja-JP"/>
            <w:rPrChange w:id="3091" w:author="Dr. Carsten Franke" w:date="2021-10-20T11:51:00Z">
              <w:rPr>
                <w:highlight w:val="yellow"/>
                <w:lang w:eastAsia="ja-JP"/>
              </w:rPr>
            </w:rPrChange>
          </w:rPr>
          <w:t xml:space="preserve">AP 242 XML file references </w:t>
        </w:r>
        <w:r w:rsidRPr="002D782E">
          <w:rPr>
            <w:strike/>
            <w:highlight w:val="yellow"/>
            <w:rPrChange w:id="3092" w:author="Dr. Carsten Franke" w:date="2021-10-20T11:51:00Z">
              <w:rPr>
                <w:highlight w:val="yellow"/>
              </w:rPr>
            </w:rPrChange>
          </w:rPr>
          <w:t>χMCF file as external reference</w:t>
        </w:r>
      </w:ins>
    </w:p>
    <w:p w14:paraId="1F567DD1" w14:textId="44ECD372" w:rsidR="00741F4D" w:rsidRPr="002D782E" w:rsidRDefault="00741F4D" w:rsidP="002F1A16">
      <w:pPr>
        <w:pStyle w:val="Listenabsatz"/>
        <w:numPr>
          <w:ilvl w:val="1"/>
          <w:numId w:val="59"/>
        </w:numPr>
        <w:rPr>
          <w:strike/>
          <w:highlight w:val="yellow"/>
          <w:lang w:eastAsia="ja-JP"/>
          <w:rPrChange w:id="3093" w:author="Dr. Carsten Franke" w:date="2021-10-20T11:51:00Z">
            <w:rPr>
              <w:highlight w:val="yellow"/>
              <w:lang w:eastAsia="ja-JP"/>
            </w:rPr>
          </w:rPrChange>
        </w:rPr>
      </w:pPr>
      <w:ins w:id="3094" w:author="Max Ungerer" w:date="2021-09-15T20:18:00Z">
        <w:r w:rsidRPr="002D782E">
          <w:rPr>
            <w:strike/>
            <w:highlight w:val="yellow"/>
            <w:rPrChange w:id="3095" w:author="Dr. Carsten Franke" w:date="2021-10-20T11:51:00Z">
              <w:rPr>
                <w:highlight w:val="yellow"/>
              </w:rPr>
            </w:rPrChange>
          </w:rPr>
          <w:t>Details should be described (reference source and target)</w:t>
        </w:r>
      </w:ins>
    </w:p>
    <w:p w14:paraId="5D467C67" w14:textId="3788A86A" w:rsidR="00AC1762" w:rsidRPr="002D782E" w:rsidRDefault="00AC1762" w:rsidP="002F1A16">
      <w:pPr>
        <w:pStyle w:val="Listenabsatz"/>
        <w:numPr>
          <w:ilvl w:val="1"/>
          <w:numId w:val="59"/>
        </w:numPr>
        <w:rPr>
          <w:ins w:id="3096" w:author="Dr. Carsten Franke" w:date="2021-09-16T15:47:00Z"/>
          <w:strike/>
          <w:highlight w:val="yellow"/>
          <w:lang w:eastAsia="ja-JP"/>
          <w:rPrChange w:id="3097" w:author="Dr. Carsten Franke" w:date="2021-10-20T11:51:00Z">
            <w:rPr>
              <w:ins w:id="3098" w:author="Dr. Carsten Franke" w:date="2021-09-16T15:47:00Z"/>
              <w:highlight w:val="yellow"/>
              <w:lang w:eastAsia="ja-JP"/>
            </w:rPr>
          </w:rPrChange>
        </w:rPr>
      </w:pPr>
      <w:ins w:id="3099" w:author="Dr. Carsten Franke" w:date="2021-09-16T15:47:00Z">
        <w:r w:rsidRPr="002D782E">
          <w:rPr>
            <w:strike/>
            <w:highlight w:val="yellow"/>
            <w:rPrChange w:id="3100" w:author="Dr. Carsten Franke" w:date="2021-10-20T11:51:00Z">
              <w:rPr>
                <w:highlight w:val="yellow"/>
              </w:rPr>
            </w:rPrChange>
          </w:rPr>
          <w:t xml:space="preserve">What about transformations? </w:t>
        </w:r>
      </w:ins>
      <w:ins w:id="3101" w:author="Dr. Carsten Franke" w:date="2021-09-20T17:46:00Z">
        <w:r w:rsidR="00C7417F" w:rsidRPr="002D782E">
          <w:rPr>
            <w:strike/>
            <w:highlight w:val="yellow"/>
            <w:rPrChange w:id="3102" w:author="Dr. Carsten Franke" w:date="2021-10-20T11:51:00Z">
              <w:rPr>
                <w:highlight w:val="yellow"/>
              </w:rPr>
            </w:rPrChange>
          </w:rPr>
          <w:t xml:space="preserve">– see above. </w:t>
        </w:r>
      </w:ins>
    </w:p>
    <w:p w14:paraId="4F2F2CED" w14:textId="5701F972" w:rsidR="00741F4D" w:rsidRPr="00931307" w:rsidRDefault="00741F4D" w:rsidP="002F1A16">
      <w:pPr>
        <w:pStyle w:val="Listenabsatz"/>
        <w:numPr>
          <w:ilvl w:val="1"/>
          <w:numId w:val="59"/>
        </w:numPr>
        <w:rPr>
          <w:ins w:id="3103" w:author="Max Ungerer" w:date="2021-09-15T19:33:00Z"/>
          <w:highlight w:val="yellow"/>
        </w:rPr>
      </w:pPr>
      <w:ins w:id="3104" w:author="Max Ungerer" w:date="2021-09-15T20:18:00Z">
        <w:del w:id="3105" w:author="Dr. Carsten Franke" w:date="2021-10-20T11:52:00Z">
          <w:r w:rsidRPr="00931307" w:rsidDel="002D782E">
            <w:rPr>
              <w:highlight w:val="yellow"/>
            </w:rPr>
            <w:delText>Include a figure for illustration</w:delText>
          </w:r>
        </w:del>
      </w:ins>
      <w:commentRangeEnd w:id="2921"/>
      <w:ins w:id="3106" w:author="Max Ungerer" w:date="2021-09-15T20:19:00Z">
        <w:del w:id="3107" w:author="Dr. Carsten Franke" w:date="2021-10-20T11:52:00Z">
          <w:r w:rsidRPr="00931307" w:rsidDel="002D782E">
            <w:rPr>
              <w:rStyle w:val="Kommentarzeichen"/>
              <w:rFonts w:ascii="Calibri" w:eastAsia="Times New Roman" w:hAnsi="Calibri"/>
              <w:highlight w:val="yellow"/>
              <w:lang w:val="en-US" w:eastAsia="x-none"/>
            </w:rPr>
            <w:commentReference w:id="2921"/>
          </w:r>
        </w:del>
      </w:ins>
    </w:p>
    <w:p w14:paraId="4218D5CD" w14:textId="0FDB5C26" w:rsidR="00F94939" w:rsidRDefault="00BF2AE8" w:rsidP="00931307">
      <w:pPr>
        <w:rPr>
          <w:ins w:id="3108" w:author="Dr. Carsten Franke" w:date="2021-09-29T09:26:00Z"/>
        </w:rPr>
      </w:pPr>
      <w:ins w:id="3109" w:author="Dr. Carsten Franke" w:date="2021-10-21T10:46:00Z">
        <w:r w:rsidRPr="00F7090C">
          <w:rPr>
            <w:u w:val="single"/>
          </w:rPr>
          <w:t>Note:</w:t>
        </w:r>
        <w:r>
          <w:t xml:space="preserve"> </w:t>
        </w:r>
      </w:ins>
      <w:ins w:id="3110" w:author="Dr. Carsten Franke" w:date="2021-09-29T09:26:00Z">
        <w:r w:rsidR="00731939">
          <w:t xml:space="preserve">In general, </w:t>
        </w:r>
      </w:ins>
      <w:ins w:id="3111" w:author="Dr. Carsten Franke" w:date="2021-09-29T09:27:00Z">
        <w:r w:rsidR="00731939" w:rsidRPr="000B5A61">
          <w:rPr>
            <w:lang w:eastAsia="ja-JP"/>
          </w:rPr>
          <w:t>χ</w:t>
        </w:r>
      </w:ins>
      <w:ins w:id="3112"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13" w:author="Dr. Carsten Franke" w:date="2021-10-20T11:52:00Z"/>
        </w:rPr>
      </w:pPr>
    </w:p>
    <w:p w14:paraId="31473EE3" w14:textId="74E7D30C" w:rsidR="002D782E" w:rsidRDefault="002D782E" w:rsidP="00931307">
      <w:pPr>
        <w:rPr>
          <w:ins w:id="3114" w:author="Dr. Carsten Franke" w:date="2021-10-20T11:52:00Z"/>
        </w:rPr>
      </w:pPr>
      <w:bookmarkStart w:id="3115" w:name="_Hlk85697615"/>
      <w:ins w:id="3116" w:author="Dr. Carsten Franke" w:date="2021-10-20T11:52:00Z">
        <w:r>
          <w:t xml:space="preserve">To-Do: </w:t>
        </w:r>
        <w:r w:rsidRPr="00931307">
          <w:rPr>
            <w:highlight w:val="yellow"/>
          </w:rPr>
          <w:t>Include a figure for illustration</w:t>
        </w:r>
        <w:r>
          <w:rPr>
            <w:highlight w:val="yellow"/>
          </w:rPr>
          <w:t>.</w:t>
        </w:r>
      </w:ins>
      <w:ins w:id="3117" w:author="Dr. Carsten Franke" w:date="2021-10-21T08:33:00Z">
        <w:r w:rsidR="0098249B">
          <w:t xml:space="preserve"> </w:t>
        </w:r>
      </w:ins>
    </w:p>
    <w:bookmarkEnd w:id="3115"/>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18"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118"/>
    </w:p>
    <w:p w14:paraId="194D9ACC" w14:textId="3C02AA46" w:rsidR="0007274A" w:rsidDel="00741F4D" w:rsidRDefault="0098249B" w:rsidP="0007274A">
      <w:pPr>
        <w:rPr>
          <w:del w:id="3119" w:author="Max Ungerer" w:date="2021-09-15T20:20:00Z"/>
        </w:rPr>
      </w:pPr>
      <w:ins w:id="3120"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21" w:author="Dr. Carsten Franke" w:date="2021-09-20T17:47:00Z">
              <w:r>
                <w:t>Mati</w:t>
              </w:r>
            </w:ins>
            <w:ins w:id="3122" w:author="Dr. Carsten Franke" w:date="2021-09-20T17:48:00Z">
              <w:r>
                <w:t xml:space="preserve">ngDefinition points to part version of assembly, which is irrelevant for </w:t>
              </w:r>
            </w:ins>
            <w:r w:rsidR="00F05698">
              <w:t>χMCF</w:t>
            </w:r>
            <w:ins w:id="3123" w:author="Dr. Carsten Franke" w:date="2021-09-20T17:48:00Z">
              <w:r>
                <w:t>. Hence, there is no correlation between both XML elements</w:t>
              </w:r>
              <w:proofErr w:type="gramStart"/>
              <w:r>
                <w:t xml:space="preserve">. </w:t>
              </w:r>
            </w:ins>
            <w:ins w:id="3124"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125" w:author="Dr. Carsten Franke" w:date="2021-09-20T17:43:00Z">
              <w:r w:rsidR="00CC7E17">
                <w:t xml:space="preserve"> </w:t>
              </w:r>
            </w:ins>
          </w:p>
        </w:tc>
        <w:tc>
          <w:tcPr>
            <w:tcW w:w="3234" w:type="dxa"/>
          </w:tcPr>
          <w:p w14:paraId="32C8E9BA" w14:textId="37F22D12" w:rsidR="0007274A" w:rsidRDefault="00CC7E17" w:rsidP="0007274A">
            <w:proofErr w:type="spellStart"/>
            <w:ins w:id="3126" w:author="Dr. Carsten Franke" w:date="2021-09-20T17:42:00Z">
              <w:r>
                <w:t>MatedPartAssociation</w:t>
              </w:r>
              <w:proofErr w:type="spellEnd"/>
              <w:r>
                <w:t xml:space="preserve"> contains </w:t>
              </w:r>
            </w:ins>
            <w:ins w:id="3127" w:author="Dr. Carsten Franke" w:date="2021-09-29T09:23:00Z">
              <w:r w:rsidR="002504F2">
                <w:t xml:space="preserve">geometric </w:t>
              </w:r>
            </w:ins>
            <w:ins w:id="3128" w:author="Dr. Carsten Franke" w:date="2021-09-20T17:42:00Z">
              <w:r>
                <w:t xml:space="preserve">transformation, hence is necessary. </w:t>
              </w:r>
            </w:ins>
            <w:ins w:id="3129" w:author="Dr. Carsten Franke" w:date="2021-09-20T17:43:00Z">
              <w:r>
                <w:br/>
              </w:r>
              <w:r w:rsidRPr="00BA5141">
                <w:t xml:space="preserve">List of part codes is mandatory </w:t>
              </w:r>
              <w:r>
                <w:t xml:space="preserve">within it. </w:t>
              </w:r>
            </w:ins>
            <w:del w:id="3130"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131"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132" w:author="Dr. Carsten Franke" w:date="2021-09-16T14:23:00Z">
              <w:r w:rsidR="00252D75">
                <w:t xml:space="preserve"> </w:t>
              </w:r>
            </w:ins>
          </w:p>
        </w:tc>
        <w:tc>
          <w:tcPr>
            <w:tcW w:w="3234" w:type="dxa"/>
          </w:tcPr>
          <w:p w14:paraId="65A324DE" w14:textId="6074E8C1" w:rsidR="0007274A" w:rsidRDefault="000923B7" w:rsidP="0007274A">
            <w:ins w:id="3133" w:author="Dr. Carsten Franke" w:date="2021-09-20T17:50:00Z">
              <w:r>
                <w:t xml:space="preserve">Semantics of both XML elements </w:t>
              </w:r>
              <w:r>
                <w:br/>
                <w:t xml:space="preserve">does not match exactly. They are just similar. </w:t>
              </w:r>
              <w:r>
                <w:br/>
              </w:r>
            </w:ins>
            <w:proofErr w:type="spellStart"/>
            <w:ins w:id="3134" w:author="Dr. Carsten Franke" w:date="2021-09-20T17:51:00Z">
              <w:r>
                <w:t>MatedPartRelationship</w:t>
              </w:r>
              <w:proofErr w:type="spellEnd"/>
              <w:r>
                <w:t xml:space="preserve"> is not relevant for </w:t>
              </w:r>
            </w:ins>
            <w:ins w:id="3135" w:author="Dr. Carsten Franke" w:date="2021-09-20T17:52:00Z">
              <w:r>
                <w:t xml:space="preserve">χMCF </w:t>
              </w:r>
            </w:ins>
            <w:ins w:id="3136" w:author="Dr. Carsten Franke" w:date="2021-09-20T17:51:00Z">
              <w:r>
                <w:t>use cases</w:t>
              </w:r>
            </w:ins>
            <w:ins w:id="3137" w:author="Dr. Carsten Franke" w:date="2021-09-16T14:33:00Z">
              <w:r w:rsidR="00774861">
                <w:t>.</w:t>
              </w:r>
            </w:ins>
            <w:ins w:id="3138"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139"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140"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41" w:author="Max Ungerer" w:date="2021-09-15T20:23:00Z">
              <w:r>
                <w:t>Unit</w:t>
              </w:r>
            </w:ins>
          </w:p>
        </w:tc>
        <w:tc>
          <w:tcPr>
            <w:tcW w:w="3234" w:type="dxa"/>
          </w:tcPr>
          <w:p w14:paraId="6F3460AF" w14:textId="58D41E15" w:rsidR="0007274A" w:rsidRDefault="000923B7" w:rsidP="0007274A">
            <w:ins w:id="3142" w:author="Dr. Carsten Franke" w:date="2021-09-15T21:11:00Z">
              <w:r w:rsidRPr="00A33FC4">
                <w:t>U</w:t>
              </w:r>
              <w:r w:rsidR="00A33FC4" w:rsidRPr="00A33FC4">
                <w:t>nit system used by</w:t>
              </w:r>
              <w:r w:rsidR="00A33FC4">
                <w:t xml:space="preserve"> the file</w:t>
              </w:r>
            </w:ins>
            <w:ins w:id="3143" w:author="Dr. Carsten Franke" w:date="2021-09-20T17:54:00Z">
              <w:r>
                <w:t>.</w:t>
              </w:r>
            </w:ins>
            <w:ins w:id="3144" w:author="Dr. Carsten Franke" w:date="2021-09-15T21:11:00Z">
              <w:r w:rsidR="00A33FC4">
                <w:t xml:space="preserve"> </w:t>
              </w:r>
            </w:ins>
            <w:ins w:id="3145"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146" w:author="Dr. Carsten Franke" w:date="2021-09-20T17:55:00Z">
              <w:r>
                <w:t>D</w:t>
              </w:r>
            </w:ins>
            <w:ins w:id="3147" w:author="Dr. Carsten Franke" w:date="2021-09-15T21:09:00Z">
              <w:r w:rsidR="00D66696" w:rsidRPr="00D66696">
                <w:t>ate on which the file is created</w:t>
              </w:r>
            </w:ins>
            <w:ins w:id="3148" w:author="Dr. Carsten Franke" w:date="2021-09-20T17:55:00Z">
              <w:r>
                <w:t>.</w:t>
              </w:r>
            </w:ins>
            <w:ins w:id="3149" w:author="Dr. Carsten Franke" w:date="2021-09-15T21:10:00Z">
              <w:r w:rsidR="00D66696">
                <w:t xml:space="preserve"> </w:t>
              </w:r>
            </w:ins>
            <w:ins w:id="3150"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51" w:author="Dr. Carsten Franke" w:date="2021-09-20T17:57:00Z">
              <w:r>
                <w:t xml:space="preserve">Encoded in XML name space </w:t>
              </w:r>
            </w:ins>
          </w:p>
        </w:tc>
        <w:tc>
          <w:tcPr>
            <w:tcW w:w="3234" w:type="dxa"/>
          </w:tcPr>
          <w:p w14:paraId="5A0E3F08" w14:textId="28C6A523" w:rsidR="0007274A" w:rsidRDefault="000923B7" w:rsidP="0007274A">
            <w:ins w:id="3152" w:author="Dr. Carsten Franke" w:date="2021-09-20T17:57:00Z">
              <w:r>
                <w:t>V</w:t>
              </w:r>
            </w:ins>
            <w:ins w:id="3153" w:author="Dr. Carsten Franke" w:date="2021-09-15T21:08:00Z">
              <w:r w:rsidR="008657EE" w:rsidRPr="008657EE">
                <w:t>ersion code of the standard</w:t>
              </w:r>
            </w:ins>
            <w:ins w:id="3154" w:author="Dr. Carsten Franke" w:date="2021-09-15T21:09:00Z">
              <w:r w:rsidR="008657EE">
                <w:t xml:space="preserve"> </w:t>
              </w:r>
            </w:ins>
            <w:ins w:id="3155" w:author="Dr. Carsten Franke" w:date="2021-09-15T21:11:00Z">
              <w:r w:rsidR="00A33FC4">
                <w:t>used</w:t>
              </w:r>
            </w:ins>
            <w:ins w:id="3156" w:author="Dr. Carsten Franke" w:date="2021-09-20T17:57:00Z">
              <w:r>
                <w:t>.</w:t>
              </w:r>
            </w:ins>
            <w:ins w:id="3157" w:author="Dr. Carsten Franke" w:date="2021-09-15T21:11:00Z">
              <w:r w:rsidR="00A33FC4">
                <w:t xml:space="preserve"> </w:t>
              </w:r>
            </w:ins>
            <w:ins w:id="3158" w:author="Dr. Carsten Franke" w:date="2021-09-20T17:58:00Z">
              <w:r w:rsidR="00E326F1">
                <w:t>These XML elements are not related.</w:t>
              </w:r>
            </w:ins>
            <w:ins w:id="3159"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60" w:name="_Toc86869848"/>
      <w:ins w:id="316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62" w:author="Dr. Carsten Franke" w:date="2021-09-16T14:29:00Z">
        <w:r>
          <w:rPr>
            <w:rFonts w:eastAsia="Calibri"/>
            <w:b w:val="0"/>
            <w:color w:val="00B050"/>
            <w:sz w:val="22"/>
            <w:lang w:eastAsia="en-US"/>
          </w:rPr>
          <w:t>ther standard.</w:t>
        </w:r>
        <w:bookmarkEnd w:id="316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63" w:name="_Toc86869849"/>
      <w:r w:rsidRPr="0007274A">
        <w:rPr>
          <w:b w:val="0"/>
          <w:bCs/>
          <w:lang w:val="en-US"/>
        </w:rPr>
        <w:t>(informative)</w:t>
      </w:r>
      <w:r>
        <w:rPr>
          <w:lang w:val="en-US"/>
        </w:rPr>
        <w:br/>
      </w:r>
      <w:r>
        <w:rPr>
          <w:lang w:val="en-US"/>
        </w:rPr>
        <w:br/>
        <w:t>History</w:t>
      </w:r>
      <w:bookmarkEnd w:id="3163"/>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w:t>
      </w:r>
      <w:proofErr w:type="gramStart"/>
      <w:r w:rsidRPr="004545B1">
        <w:rPr>
          <w:color w:val="00B050"/>
        </w:rPr>
        <w:t xml:space="preserve">. </w:t>
      </w:r>
      <w:r>
        <w:rPr>
          <w:color w:val="00B050"/>
        </w:rPr>
        <w:t xml:space="preserve"> </w:t>
      </w:r>
      <w:proofErr w:type="gramEnd"/>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w:t>
      </w:r>
      <w:proofErr w:type="gramStart"/>
      <w:r w:rsidRPr="004545B1">
        <w:rPr>
          <w:color w:val="00B050"/>
        </w:rPr>
        <w:t xml:space="preserve">.  </w:t>
      </w:r>
      <w:proofErr w:type="gramEnd"/>
      <w:r w:rsidRPr="004545B1">
        <w:rPr>
          <w:color w:val="00B050"/>
        </w:rPr>
        <w:t>This original MCF format is based on the XML-standard but covers only few joint types and parameters (cf.</w:t>
      </w:r>
      <w:ins w:id="3177" w:author="Dr. Carsten Franke" w:date="2021-09-16T15:50:00Z">
        <w:r w:rsidR="00841112">
          <w:rPr>
            <w:color w:val="00B050"/>
          </w:rPr>
          <w:t xml:space="preserve"> </w:t>
        </w:r>
        <w:r w:rsidR="00841112">
          <w:t>[1]</w:t>
        </w:r>
      </w:ins>
      <w:r w:rsidRPr="004545B1">
        <w:rPr>
          <w:color w:val="00B050"/>
        </w:rPr>
        <w:t xml:space="preserve">). </w:t>
      </w:r>
      <w:proofErr w:type="gramStart"/>
      <w:r w:rsidRPr="004545B1">
        <w:rPr>
          <w:color w:val="00B050"/>
        </w:rPr>
        <w:t>In order to</w:t>
      </w:r>
      <w:proofErr w:type="gramEnd"/>
      <w:r w:rsidRPr="004545B1">
        <w:rPr>
          <w:color w:val="00B050"/>
        </w:rPr>
        <w:t xml:space="preserve">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78" w:name="_Toc86869850"/>
      <w:r w:rsidRPr="00BC394B">
        <w:lastRenderedPageBreak/>
        <w:t>Bibliography</w:t>
      </w:r>
      <w:bookmarkEnd w:id="2791"/>
      <w:bookmarkEnd w:id="2792"/>
      <w:bookmarkEnd w:id="2793"/>
      <w:bookmarkEnd w:id="2794"/>
      <w:bookmarkEnd w:id="317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79" w:name="ReferenceZha2005"/>
      <w:r w:rsidRPr="00226A3F">
        <w:rPr>
          <w:kern w:val="22"/>
        </w:rPr>
        <w:t>[2]</w:t>
      </w:r>
      <w:bookmarkEnd w:id="317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80" w:name="ReferenceGai2006"/>
      <w:r w:rsidRPr="00226A3F">
        <w:rPr>
          <w:kern w:val="22"/>
        </w:rPr>
        <w:t>[3]</w:t>
      </w:r>
      <w:bookmarkEnd w:id="318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81" w:name="ReferenceBet2008"/>
      <w:r w:rsidRPr="00226A3F">
        <w:rPr>
          <w:kern w:val="22"/>
        </w:rPr>
        <w:t>[4]</w:t>
      </w:r>
      <w:bookmarkEnd w:id="318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82" w:name="ReferenceMik20061"/>
      <w:r w:rsidRPr="00226A3F">
        <w:rPr>
          <w:kern w:val="22"/>
        </w:rPr>
        <w:t>[5]</w:t>
      </w:r>
      <w:bookmarkEnd w:id="318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83" w:name="CiteFATXML"/>
      <w:r w:rsidRPr="00966BAF">
        <w:rPr>
          <w:lang w:val="de-DE"/>
        </w:rPr>
        <w:t>[7]</w:t>
      </w:r>
      <w:bookmarkEnd w:id="318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84"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85"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86" w:name="_Toc3557079"/>
      <w:bookmarkStart w:id="3187" w:name="_Toc34747329"/>
      <w:bookmarkStart w:id="3188" w:name="_Toc77102150"/>
      <w:r>
        <w:br w:type="page"/>
      </w:r>
      <w:bookmarkEnd w:id="3186"/>
      <w:bookmarkEnd w:id="3187"/>
      <w:bookmarkEnd w:id="3188"/>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2F1A16">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2F1A16">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916"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7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21"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AE59C" w14:textId="77777777" w:rsidR="002F1A16" w:rsidRDefault="002F1A16">
      <w:pPr>
        <w:spacing w:after="0" w:line="240" w:lineRule="auto"/>
      </w:pPr>
      <w:r>
        <w:separator/>
      </w:r>
    </w:p>
  </w:endnote>
  <w:endnote w:type="continuationSeparator" w:id="0">
    <w:p w14:paraId="679F3A68" w14:textId="77777777" w:rsidR="002F1A16" w:rsidRDefault="002F1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FE8C4" w14:textId="77777777" w:rsidR="002F1A16" w:rsidRDefault="002F1A16">
      <w:pPr>
        <w:spacing w:after="0" w:line="240" w:lineRule="auto"/>
      </w:pPr>
      <w:r>
        <w:separator/>
      </w:r>
    </w:p>
  </w:footnote>
  <w:footnote w:type="continuationSeparator" w:id="0">
    <w:p w14:paraId="01C97290" w14:textId="77777777" w:rsidR="002F1A16" w:rsidRDefault="002F1A16">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64" w:author="Max Ungerer" w:date="2021-09-15T19:02:00Z"/>
        </w:rPr>
      </w:pPr>
      <w:r>
        <w:rPr>
          <w:rStyle w:val="Funotenzeichen"/>
        </w:rPr>
        <w:footnoteRef/>
      </w:r>
      <w:r>
        <w:t xml:space="preserve"> Working group 25 for joining technologies of the German Research Association of Automotive Technologies</w:t>
      </w:r>
      <w:ins w:id="3165" w:author="Dr. Carsten Franke" w:date="2021-10-20T11:19:00Z">
        <w:r w:rsidR="002A7689">
          <w:t xml:space="preserve"> (FAT)</w:t>
        </w:r>
      </w:ins>
      <w:r>
        <w:t xml:space="preserve">. </w:t>
      </w:r>
      <w:ins w:id="3166" w:author="Dr. Carsten Franke" w:date="2021-10-20T11:19:00Z">
        <w:r w:rsidR="002A7689">
          <w:br/>
        </w:r>
      </w:ins>
      <w:ins w:id="3167" w:author="Dr. Carsten Franke" w:date="2021-10-20T11:21:00Z">
        <w:r w:rsidR="002A7689">
          <w:t xml:space="preserve">The FAT is a department of the </w:t>
        </w:r>
        <w:r w:rsidR="002A7689" w:rsidRPr="002A7689">
          <w:t>German Association of the Automotive Industry (VDA),</w:t>
        </w:r>
      </w:ins>
      <w:ins w:id="3168" w:author="Dr. Carsten Franke" w:date="2021-10-20T11:22:00Z">
        <w:r w:rsidR="002A7689">
          <w:t xml:space="preserve"> </w:t>
        </w:r>
      </w:ins>
      <w:del w:id="3169" w:author="Dr. Carsten Franke" w:date="2021-10-20T11:22:00Z">
        <w:r w:rsidDel="002A7689">
          <w:br/>
        </w:r>
      </w:del>
      <w:ins w:id="3170" w:author="Max Ungerer" w:date="2021-09-15T19:02:00Z">
        <w:del w:id="3171" w:author="Dr. Carsten Franke" w:date="2021-10-20T11:22:00Z">
          <w:r w:rsidRPr="00140190" w:rsidDel="002A7689">
            <w:rPr>
              <w:highlight w:val="yellow"/>
            </w:rPr>
            <w:delText>Shall we mention / explain its relation to VDA?</w:delText>
          </w:r>
          <w:r w:rsidDel="002A7689">
            <w:delText xml:space="preserve"> </w:delText>
          </w:r>
        </w:del>
      </w:ins>
      <w:ins w:id="3172" w:author="Max Ungerer" w:date="2021-09-15T20:21:00Z">
        <w:del w:id="3173" w:author="Dr. Carsten Franke" w:date="2021-10-20T11:22:00Z">
          <w:r w:rsidR="003F5140" w:rsidRPr="00A44CE4" w:rsidDel="002A7689">
            <w:rPr>
              <w:highlight w:val="green"/>
            </w:rPr>
            <w:delText>Yes</w:delText>
          </w:r>
        </w:del>
      </w:ins>
      <w:ins w:id="3174" w:author="Max Ungerer" w:date="2021-09-15T20:22:00Z">
        <w:del w:id="3175" w:author="Dr. Carsten Franke" w:date="2021-10-20T11:22:00Z">
          <w:r w:rsidR="003F5140" w:rsidRPr="00A44CE4" w:rsidDel="002A7689">
            <w:rPr>
              <w:highlight w:val="green"/>
            </w:rPr>
            <w:delText>!</w:delText>
          </w:r>
        </w:del>
      </w:ins>
      <w:del w:id="3176"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1A16"/>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1953"/>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44126</Words>
  <Characters>277996</Characters>
  <Application>Microsoft Office Word</Application>
  <DocSecurity>0</DocSecurity>
  <Lines>2316</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321480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58</cp:revision>
  <dcterms:created xsi:type="dcterms:W3CDTF">2021-10-29T14:50:00Z</dcterms:created>
  <dcterms:modified xsi:type="dcterms:W3CDTF">2021-11-03T21:16:00Z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