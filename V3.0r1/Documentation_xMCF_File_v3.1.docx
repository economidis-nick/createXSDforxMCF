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proofErr w:type="gramStart"/>
      <w:r w:rsidRPr="007055D9">
        <w:rPr>
          <w:b/>
          <w:sz w:val="72"/>
          <w:szCs w:val="72"/>
        </w:rPr>
        <w:t>χMCF</w:t>
      </w:r>
      <w:proofErr w:type="gramEnd"/>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3F247B"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52446900" r:id="rId10"/>
        </w:pi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1C62003F"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ins w:id="0" w:author="nick" w:date="2020-05-31T14:55:00Z">
        <w:r w:rsidR="0051248B">
          <w:rPr>
            <w:b/>
            <w:sz w:val="40"/>
            <w:szCs w:val="40"/>
            <w:lang w:val="de-DE"/>
          </w:rPr>
          <w:t>3.1</w:t>
        </w:r>
      </w:ins>
      <w:del w:id="1" w:author="nick" w:date="2020-05-31T14:55:00Z">
        <w:r w:rsidR="00561944" w:rsidRPr="0033379A" w:rsidDel="0051248B">
          <w:rPr>
            <w:b/>
            <w:sz w:val="40"/>
            <w:szCs w:val="40"/>
            <w:lang w:val="de-DE"/>
          </w:rPr>
          <w:delText>3</w:delText>
        </w:r>
        <w:r w:rsidR="00B04A42" w:rsidRPr="0033379A" w:rsidDel="0051248B">
          <w:rPr>
            <w:b/>
            <w:sz w:val="40"/>
            <w:szCs w:val="40"/>
            <w:lang w:val="de-DE"/>
          </w:rPr>
          <w:delText>.</w:delText>
        </w:r>
        <w:r w:rsidR="00561944" w:rsidRPr="0033379A" w:rsidDel="0051248B">
          <w:rPr>
            <w:b/>
            <w:sz w:val="40"/>
            <w:szCs w:val="40"/>
            <w:lang w:val="de-DE"/>
          </w:rPr>
          <w:delText>0</w:delText>
        </w:r>
        <w:r w:rsidR="00401B7D" w:rsidRPr="0033379A" w:rsidDel="0051248B">
          <w:rPr>
            <w:b/>
            <w:sz w:val="40"/>
            <w:szCs w:val="40"/>
            <w:lang w:val="de-DE"/>
          </w:rPr>
          <w:delText xml:space="preserve"> </w:delText>
        </w:r>
        <w:r w:rsidR="009F7B47" w:rsidRPr="0033379A" w:rsidDel="0051248B">
          <w:rPr>
            <w:b/>
            <w:i/>
            <w:sz w:val="40"/>
            <w:szCs w:val="40"/>
            <w:lang w:val="de-DE"/>
          </w:rPr>
          <w:delText>revision 1</w:delText>
        </w:r>
      </w:del>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7E97BA71" w:rsidR="00524099" w:rsidRPr="007055D9" w:rsidRDefault="00E80D7A" w:rsidP="00524099">
      <w:pPr>
        <w:jc w:val="right"/>
      </w:pPr>
      <w:bookmarkStart w:id="2" w:name="DoCDate"/>
      <w:r>
        <w:t xml:space="preserve">Köln - </w:t>
      </w:r>
      <w:r w:rsidR="00B04257">
        <w:fldChar w:fldCharType="begin"/>
      </w:r>
      <w:r w:rsidR="00B04257">
        <w:instrText xml:space="preserve"> DATE \@ "MMMM d, yyyy" </w:instrText>
      </w:r>
      <w:r w:rsidR="00B04257">
        <w:fldChar w:fldCharType="separate"/>
      </w:r>
      <w:ins w:id="3" w:author="nick" w:date="2020-05-31T16:08:00Z">
        <w:r w:rsidR="002E17D4">
          <w:rPr>
            <w:noProof/>
          </w:rPr>
          <w:t>May 31, 2020</w:t>
        </w:r>
      </w:ins>
      <w:del w:id="4" w:author="nick" w:date="2020-05-27T19:34:00Z">
        <w:r w:rsidR="00A2710C" w:rsidDel="00180A63">
          <w:rPr>
            <w:noProof/>
          </w:rPr>
          <w:delText>May 9, 2020</w:delText>
        </w:r>
      </w:del>
      <w:r w:rsidR="00B04257">
        <w:fldChar w:fldCharType="end"/>
      </w:r>
      <w:bookmarkEnd w:id="2"/>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2284F7FF" w14:textId="7943497F" w:rsidR="005125B1" w:rsidRDefault="00E6056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r w:rsidR="003F247B">
        <w:rPr>
          <w:noProof/>
        </w:rPr>
        <w:fldChar w:fldCharType="begin"/>
      </w:r>
      <w:r w:rsidR="003F247B">
        <w:rPr>
          <w:noProof/>
        </w:rPr>
        <w:instrText xml:space="preserve"> HYPERLINK \l "_Toc39880484" </w:instrText>
      </w:r>
      <w:ins w:id="5" w:author="nick" w:date="2020-05-31T16:09:00Z">
        <w:r w:rsidR="002E17D4">
          <w:rPr>
            <w:noProof/>
          </w:rPr>
        </w:r>
      </w:ins>
      <w:r w:rsidR="003F247B">
        <w:rPr>
          <w:noProof/>
        </w:rPr>
        <w:fldChar w:fldCharType="separate"/>
      </w:r>
      <w:r w:rsidR="005125B1" w:rsidRPr="00E3311B">
        <w:rPr>
          <w:rStyle w:val="Hyperlink"/>
          <w:noProof/>
          <w14:scene3d>
            <w14:camera w14:prst="orthographicFront"/>
            <w14:lightRig w14:rig="threePt" w14:dir="t">
              <w14:rot w14:lat="0" w14:lon="0" w14:rev="0"/>
            </w14:lightRig>
          </w14:scene3d>
        </w:rPr>
        <w:t>1</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Introduction</w:t>
      </w:r>
      <w:r w:rsidR="005125B1">
        <w:rPr>
          <w:noProof/>
          <w:webHidden/>
        </w:rPr>
        <w:tab/>
      </w:r>
      <w:r w:rsidR="005125B1">
        <w:rPr>
          <w:noProof/>
          <w:webHidden/>
        </w:rPr>
        <w:fldChar w:fldCharType="begin"/>
      </w:r>
      <w:r w:rsidR="005125B1">
        <w:rPr>
          <w:noProof/>
          <w:webHidden/>
        </w:rPr>
        <w:instrText xml:space="preserve"> PAGEREF _Toc39880484 \h </w:instrText>
      </w:r>
      <w:r w:rsidR="005125B1">
        <w:rPr>
          <w:noProof/>
          <w:webHidden/>
        </w:rPr>
      </w:r>
      <w:r w:rsidR="005125B1">
        <w:rPr>
          <w:noProof/>
          <w:webHidden/>
        </w:rPr>
        <w:fldChar w:fldCharType="separate"/>
      </w:r>
      <w:ins w:id="6" w:author="nick" w:date="2020-05-31T16:09:00Z">
        <w:r w:rsidR="002E17D4">
          <w:rPr>
            <w:noProof/>
            <w:webHidden/>
          </w:rPr>
          <w:t>20</w:t>
        </w:r>
      </w:ins>
      <w:del w:id="7" w:author="nick" w:date="2020-05-31T16:09:00Z">
        <w:r w:rsidR="00A2710C" w:rsidDel="002E17D4">
          <w:rPr>
            <w:noProof/>
            <w:webHidden/>
          </w:rPr>
          <w:delText>19</w:delText>
        </w:r>
      </w:del>
      <w:r w:rsidR="005125B1">
        <w:rPr>
          <w:noProof/>
          <w:webHidden/>
        </w:rPr>
        <w:fldChar w:fldCharType="end"/>
      </w:r>
      <w:r w:rsidR="003F247B">
        <w:rPr>
          <w:noProof/>
        </w:rPr>
        <w:fldChar w:fldCharType="end"/>
      </w:r>
    </w:p>
    <w:p w14:paraId="622AC0FC" w14:textId="117DAABB" w:rsidR="005125B1" w:rsidRDefault="003F247B">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"_Toc39880485" </w:instrText>
      </w:r>
      <w:ins w:id="8" w:author="nick" w:date="2020-05-31T16:09:00Z">
        <w:r w:rsidR="002E17D4">
          <w:rPr>
            <w:noProof/>
          </w:rPr>
        </w:r>
      </w:ins>
      <w:r>
        <w:rPr>
          <w:noProof/>
        </w:rPr>
        <w:fldChar w:fldCharType="separate"/>
      </w:r>
      <w:r w:rsidR="005125B1" w:rsidRPr="00E3311B">
        <w:rPr>
          <w:rStyle w:val="Hyperlink"/>
          <w:noProof/>
        </w:rPr>
        <w:t>1.1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Motivation</w:t>
      </w:r>
      <w:r w:rsidR="005125B1">
        <w:rPr>
          <w:noProof/>
          <w:webHidden/>
        </w:rPr>
        <w:tab/>
      </w:r>
      <w:r w:rsidR="005125B1">
        <w:rPr>
          <w:noProof/>
          <w:webHidden/>
        </w:rPr>
        <w:fldChar w:fldCharType="begin"/>
      </w:r>
      <w:r w:rsidR="005125B1">
        <w:rPr>
          <w:noProof/>
          <w:webHidden/>
        </w:rPr>
        <w:instrText xml:space="preserve"> PAGEREF _Toc39880485 \h </w:instrText>
      </w:r>
      <w:r w:rsidR="005125B1">
        <w:rPr>
          <w:noProof/>
          <w:webHidden/>
        </w:rPr>
      </w:r>
      <w:r w:rsidR="005125B1">
        <w:rPr>
          <w:noProof/>
          <w:webHidden/>
        </w:rPr>
        <w:fldChar w:fldCharType="separate"/>
      </w:r>
      <w:ins w:id="9" w:author="nick" w:date="2020-05-31T16:09:00Z">
        <w:r w:rsidR="002E17D4">
          <w:rPr>
            <w:noProof/>
            <w:webHidden/>
          </w:rPr>
          <w:t>20</w:t>
        </w:r>
      </w:ins>
      <w:del w:id="10" w:author="nick" w:date="2020-05-31T16:09:00Z">
        <w:r w:rsidR="00A2710C" w:rsidDel="002E17D4">
          <w:rPr>
            <w:noProof/>
            <w:webHidden/>
          </w:rPr>
          <w:delText>19</w:delText>
        </w:r>
      </w:del>
      <w:r w:rsidR="005125B1">
        <w:rPr>
          <w:noProof/>
          <w:webHidden/>
        </w:rPr>
        <w:fldChar w:fldCharType="end"/>
      </w:r>
      <w:r>
        <w:rPr>
          <w:noProof/>
        </w:rPr>
        <w:fldChar w:fldCharType="end"/>
      </w:r>
    </w:p>
    <w:p w14:paraId="1D3A6B1A" w14:textId="5E3C4949" w:rsidR="005125B1" w:rsidRDefault="003F247B">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"_Toc39880486" </w:instrText>
      </w:r>
      <w:ins w:id="11" w:author="nick" w:date="2020-05-31T16:09:00Z">
        <w:r w:rsidR="002E17D4">
          <w:rPr>
            <w:noProof/>
          </w:rPr>
        </w:r>
      </w:ins>
      <w:r>
        <w:rPr>
          <w:noProof/>
        </w:rPr>
        <w:fldChar w:fldCharType="separate"/>
      </w:r>
      <w:r w:rsidR="005125B1" w:rsidRPr="00E3311B">
        <w:rPr>
          <w:rStyle w:val="Hyperlink"/>
          <w:noProof/>
        </w:rPr>
        <w:t>1.2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MCF at Ford</w:t>
      </w:r>
      <w:r w:rsidR="005125B1">
        <w:rPr>
          <w:noProof/>
          <w:webHidden/>
        </w:rPr>
        <w:tab/>
      </w:r>
      <w:r w:rsidR="005125B1">
        <w:rPr>
          <w:noProof/>
          <w:webHidden/>
        </w:rPr>
        <w:fldChar w:fldCharType="begin"/>
      </w:r>
      <w:r w:rsidR="005125B1">
        <w:rPr>
          <w:noProof/>
          <w:webHidden/>
        </w:rPr>
        <w:instrText xml:space="preserve"> PAGEREF _Toc39880486 \h </w:instrText>
      </w:r>
      <w:r w:rsidR="005125B1">
        <w:rPr>
          <w:noProof/>
          <w:webHidden/>
        </w:rPr>
      </w:r>
      <w:r w:rsidR="005125B1">
        <w:rPr>
          <w:noProof/>
          <w:webHidden/>
        </w:rPr>
        <w:fldChar w:fldCharType="separate"/>
      </w:r>
      <w:ins w:id="12" w:author="nick" w:date="2020-05-31T16:09:00Z">
        <w:r w:rsidR="002E17D4">
          <w:rPr>
            <w:noProof/>
            <w:webHidden/>
          </w:rPr>
          <w:t>20</w:t>
        </w:r>
      </w:ins>
      <w:del w:id="13" w:author="nick" w:date="2020-05-31T16:09:00Z">
        <w:r w:rsidR="00A2710C" w:rsidDel="002E17D4">
          <w:rPr>
            <w:noProof/>
            <w:webHidden/>
          </w:rPr>
          <w:delText>19</w:delText>
        </w:r>
      </w:del>
      <w:r w:rsidR="005125B1">
        <w:rPr>
          <w:noProof/>
          <w:webHidden/>
        </w:rPr>
        <w:fldChar w:fldCharType="end"/>
      </w:r>
      <w:r>
        <w:rPr>
          <w:noProof/>
        </w:rPr>
        <w:fldChar w:fldCharType="end"/>
      </w:r>
    </w:p>
    <w:p w14:paraId="652B78F8" w14:textId="755EFB44" w:rsidR="005125B1" w:rsidRDefault="003F247B">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"_Toc39880487" </w:instrText>
      </w:r>
      <w:ins w:id="14" w:author="nick" w:date="2020-05-31T16:09:00Z">
        <w:r w:rsidR="002E17D4">
          <w:rPr>
            <w:noProof/>
          </w:rPr>
        </w:r>
      </w:ins>
      <w:r>
        <w:rPr>
          <w:noProof/>
        </w:rPr>
        <w:fldChar w:fldCharType="separate"/>
      </w:r>
      <w:r w:rsidR="005125B1" w:rsidRPr="00E3311B">
        <w:rPr>
          <w:rStyle w:val="Hyperlink"/>
          <w:noProof/>
        </w:rPr>
        <w:t>1.3</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From MCF to χMCF - The Scope of the Document</w:t>
      </w:r>
      <w:r w:rsidR="005125B1">
        <w:rPr>
          <w:noProof/>
          <w:webHidden/>
        </w:rPr>
        <w:tab/>
      </w:r>
      <w:r w:rsidR="005125B1">
        <w:rPr>
          <w:noProof/>
          <w:webHidden/>
        </w:rPr>
        <w:fldChar w:fldCharType="begin"/>
      </w:r>
      <w:r w:rsidR="005125B1">
        <w:rPr>
          <w:noProof/>
          <w:webHidden/>
        </w:rPr>
        <w:instrText xml:space="preserve"> PAGEREF _Toc39880487 \h </w:instrText>
      </w:r>
      <w:r w:rsidR="005125B1">
        <w:rPr>
          <w:noProof/>
          <w:webHidden/>
        </w:rPr>
      </w:r>
      <w:r w:rsidR="005125B1">
        <w:rPr>
          <w:noProof/>
          <w:webHidden/>
        </w:rPr>
        <w:fldChar w:fldCharType="separate"/>
      </w:r>
      <w:ins w:id="15" w:author="nick" w:date="2020-05-31T16:09:00Z">
        <w:r w:rsidR="002E17D4">
          <w:rPr>
            <w:noProof/>
            <w:webHidden/>
          </w:rPr>
          <w:t>20</w:t>
        </w:r>
      </w:ins>
      <w:del w:id="16" w:author="nick" w:date="2020-05-31T16:09:00Z">
        <w:r w:rsidR="00A2710C" w:rsidDel="002E17D4">
          <w:rPr>
            <w:noProof/>
            <w:webHidden/>
          </w:rPr>
          <w:delText>19</w:delText>
        </w:r>
      </w:del>
      <w:r w:rsidR="005125B1">
        <w:rPr>
          <w:noProof/>
          <w:webHidden/>
        </w:rPr>
        <w:fldChar w:fldCharType="end"/>
      </w:r>
      <w:r>
        <w:rPr>
          <w:noProof/>
        </w:rPr>
        <w:fldChar w:fldCharType="end"/>
      </w:r>
    </w:p>
    <w:p w14:paraId="4FCCA898" w14:textId="6E4DC83B" w:rsidR="005125B1" w:rsidRDefault="003F247B">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rPr>
          <w:noProof/>
        </w:rPr>
        <w:fldChar w:fldCharType="begin"/>
      </w:r>
      <w:r>
        <w:rPr>
          <w:noProof/>
        </w:rPr>
        <w:instrText xml:space="preserve"> HYPERLINK \l </w:instrText>
      </w:r>
      <w:r>
        <w:rPr>
          <w:noProof/>
        </w:rPr>
        <w:instrText xml:space="preserve">"_Toc39880488" </w:instrText>
      </w:r>
      <w:ins w:id="17" w:author="nick" w:date="2020-05-31T16:09:00Z">
        <w:r w:rsidR="002E17D4">
          <w:rPr>
            <w:noProof/>
          </w:rPr>
        </w:r>
      </w:ins>
      <w:r>
        <w:rPr>
          <w:noProof/>
        </w:rPr>
        <w:fldChar w:fldCharType="separate"/>
      </w:r>
      <w:r w:rsidR="005125B1" w:rsidRPr="00E3311B">
        <w:rPr>
          <w:rStyle w:val="Hyperlink"/>
          <w:noProof/>
          <w14:scene3d>
            <w14:camera w14:prst="orthographicFront"/>
            <w14:lightRig w14:rig="threePt" w14:dir="t">
              <w14:rot w14:lat="0" w14:lon="0" w14:rev="0"/>
            </w14:lightRig>
          </w14:scene3d>
        </w:rPr>
        <w:t>2</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Design Principles and Basic Features of χMCF</w:t>
      </w:r>
      <w:r w:rsidR="005125B1">
        <w:rPr>
          <w:noProof/>
          <w:webHidden/>
        </w:rPr>
        <w:tab/>
      </w:r>
      <w:r w:rsidR="005125B1">
        <w:rPr>
          <w:noProof/>
          <w:webHidden/>
        </w:rPr>
        <w:fldChar w:fldCharType="begin"/>
      </w:r>
      <w:r w:rsidR="005125B1">
        <w:rPr>
          <w:noProof/>
          <w:webHidden/>
        </w:rPr>
        <w:instrText xml:space="preserve"> PAGEREF _Toc39880488 \h </w:instrText>
      </w:r>
      <w:r w:rsidR="005125B1">
        <w:rPr>
          <w:noProof/>
          <w:webHidden/>
        </w:rPr>
      </w:r>
      <w:r w:rsidR="005125B1">
        <w:rPr>
          <w:noProof/>
          <w:webHidden/>
        </w:rPr>
        <w:fldChar w:fldCharType="separate"/>
      </w:r>
      <w:ins w:id="18" w:author="nick" w:date="2020-05-31T16:09:00Z">
        <w:r w:rsidR="002E17D4">
          <w:rPr>
            <w:noProof/>
            <w:webHidden/>
          </w:rPr>
          <w:t>22</w:t>
        </w:r>
      </w:ins>
      <w:del w:id="19" w:author="nick" w:date="2020-05-31T16:09:00Z">
        <w:r w:rsidR="00A2710C" w:rsidDel="002E17D4">
          <w:rPr>
            <w:noProof/>
            <w:webHidden/>
          </w:rPr>
          <w:delText>21</w:delText>
        </w:r>
      </w:del>
      <w:r w:rsidR="005125B1">
        <w:rPr>
          <w:noProof/>
          <w:webHidden/>
        </w:rPr>
        <w:fldChar w:fldCharType="end"/>
      </w:r>
      <w:r>
        <w:rPr>
          <w:noProof/>
        </w:rPr>
        <w:fldChar w:fldCharType="end"/>
      </w:r>
    </w:p>
    <w:p w14:paraId="796CBBA3" w14:textId="6F428756" w:rsidR="005125B1" w:rsidRDefault="003F247B">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"_Toc39880489" </w:instrText>
      </w:r>
      <w:ins w:id="20" w:author="nick" w:date="2020-05-31T16:09:00Z">
        <w:r w:rsidR="002E17D4">
          <w:rPr>
            <w:noProof/>
          </w:rPr>
        </w:r>
      </w:ins>
      <w:r>
        <w:rPr>
          <w:noProof/>
        </w:rPr>
        <w:fldChar w:fldCharType="separate"/>
      </w:r>
      <w:r w:rsidR="005125B1" w:rsidRPr="00E3311B">
        <w:rPr>
          <w:rStyle w:val="Hyperlink"/>
          <w:noProof/>
        </w:rPr>
        <w:t>2.1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Design Principles</w:t>
      </w:r>
      <w:r w:rsidR="005125B1">
        <w:rPr>
          <w:noProof/>
          <w:webHidden/>
        </w:rPr>
        <w:tab/>
      </w:r>
      <w:r w:rsidR="005125B1">
        <w:rPr>
          <w:noProof/>
          <w:webHidden/>
        </w:rPr>
        <w:fldChar w:fldCharType="begin"/>
      </w:r>
      <w:r w:rsidR="005125B1">
        <w:rPr>
          <w:noProof/>
          <w:webHidden/>
        </w:rPr>
        <w:instrText xml:space="preserve"> PAGEREF _Toc39880489 \h </w:instrText>
      </w:r>
      <w:r w:rsidR="005125B1">
        <w:rPr>
          <w:noProof/>
          <w:webHidden/>
        </w:rPr>
      </w:r>
      <w:r w:rsidR="005125B1">
        <w:rPr>
          <w:noProof/>
          <w:webHidden/>
        </w:rPr>
        <w:fldChar w:fldCharType="separate"/>
      </w:r>
      <w:ins w:id="21" w:author="nick" w:date="2020-05-31T16:09:00Z">
        <w:r w:rsidR="002E17D4">
          <w:rPr>
            <w:noProof/>
            <w:webHidden/>
          </w:rPr>
          <w:t>22</w:t>
        </w:r>
      </w:ins>
      <w:del w:id="22" w:author="nick" w:date="2020-05-31T16:09:00Z">
        <w:r w:rsidR="00A2710C" w:rsidDel="002E17D4">
          <w:rPr>
            <w:noProof/>
            <w:webHidden/>
          </w:rPr>
          <w:delText>21</w:delText>
        </w:r>
      </w:del>
      <w:r w:rsidR="005125B1">
        <w:rPr>
          <w:noProof/>
          <w:webHidden/>
        </w:rPr>
        <w:fldChar w:fldCharType="end"/>
      </w:r>
      <w:r>
        <w:rPr>
          <w:noProof/>
        </w:rPr>
        <w:fldChar w:fldCharType="end"/>
      </w:r>
    </w:p>
    <w:p w14:paraId="5B67560C" w14:textId="7BB70D66" w:rsidR="005125B1" w:rsidRDefault="003F247B">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"_Toc39880490" </w:instrText>
      </w:r>
      <w:ins w:id="23" w:author="nick" w:date="2020-05-31T16:09:00Z">
        <w:r w:rsidR="002E17D4">
          <w:rPr>
            <w:noProof/>
          </w:rPr>
        </w:r>
      </w:ins>
      <w:r>
        <w:rPr>
          <w:noProof/>
        </w:rPr>
        <w:fldChar w:fldCharType="separate"/>
      </w:r>
      <w:r w:rsidR="005125B1" w:rsidRPr="00E3311B">
        <w:rPr>
          <w:rStyle w:val="Hyperlink"/>
          <w:noProof/>
        </w:rPr>
        <w:t>2.2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Idealization of Joints</w:t>
      </w:r>
      <w:r w:rsidR="005125B1">
        <w:rPr>
          <w:noProof/>
          <w:webHidden/>
        </w:rPr>
        <w:tab/>
      </w:r>
      <w:r w:rsidR="005125B1">
        <w:rPr>
          <w:noProof/>
          <w:webHidden/>
        </w:rPr>
        <w:fldChar w:fldCharType="begin"/>
      </w:r>
      <w:r w:rsidR="005125B1">
        <w:rPr>
          <w:noProof/>
          <w:webHidden/>
        </w:rPr>
        <w:instrText xml:space="preserve"> PAGEREF _Toc39880490 \h </w:instrText>
      </w:r>
      <w:r w:rsidR="005125B1">
        <w:rPr>
          <w:noProof/>
          <w:webHidden/>
        </w:rPr>
      </w:r>
      <w:r w:rsidR="005125B1">
        <w:rPr>
          <w:noProof/>
          <w:webHidden/>
        </w:rPr>
        <w:fldChar w:fldCharType="separate"/>
      </w:r>
      <w:ins w:id="24" w:author="nick" w:date="2020-05-31T16:09:00Z">
        <w:r w:rsidR="002E17D4">
          <w:rPr>
            <w:noProof/>
            <w:webHidden/>
          </w:rPr>
          <w:t>23</w:t>
        </w:r>
      </w:ins>
      <w:del w:id="25" w:author="nick" w:date="2020-05-31T16:09:00Z">
        <w:r w:rsidR="00A2710C" w:rsidDel="002E17D4">
          <w:rPr>
            <w:noProof/>
            <w:webHidden/>
          </w:rPr>
          <w:delText>22</w:delText>
        </w:r>
      </w:del>
      <w:r w:rsidR="005125B1">
        <w:rPr>
          <w:noProof/>
          <w:webHidden/>
        </w:rPr>
        <w:fldChar w:fldCharType="end"/>
      </w:r>
      <w:r>
        <w:rPr>
          <w:noProof/>
        </w:rPr>
        <w:fldChar w:fldCharType="end"/>
      </w:r>
    </w:p>
    <w:p w14:paraId="265CF1B0" w14:textId="20409E6A" w:rsidR="005125B1" w:rsidRDefault="003F247B">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"_Toc39880491" </w:instrText>
      </w:r>
      <w:ins w:id="26" w:author="nick" w:date="2020-05-31T16:09:00Z">
        <w:r w:rsidR="002E17D4">
          <w:rPr>
            <w:noProof/>
          </w:rPr>
        </w:r>
      </w:ins>
      <w:r>
        <w:rPr>
          <w:noProof/>
        </w:rPr>
        <w:fldChar w:fldCharType="separate"/>
      </w:r>
      <w:r w:rsidR="005125B1" w:rsidRPr="00E3311B">
        <w:rPr>
          <w:rStyle w:val="Hyperlink"/>
          <w:noProof/>
        </w:rPr>
        <w:t>2.3</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Reconstruction of Joints from χMCF</w:t>
      </w:r>
      <w:r w:rsidR="005125B1">
        <w:rPr>
          <w:noProof/>
          <w:webHidden/>
        </w:rPr>
        <w:tab/>
      </w:r>
      <w:r w:rsidR="005125B1">
        <w:rPr>
          <w:noProof/>
          <w:webHidden/>
        </w:rPr>
        <w:fldChar w:fldCharType="begin"/>
      </w:r>
      <w:r w:rsidR="005125B1">
        <w:rPr>
          <w:noProof/>
          <w:webHidden/>
        </w:rPr>
        <w:instrText xml:space="preserve"> PAGEREF _Toc39880491 \h </w:instrText>
      </w:r>
      <w:r w:rsidR="005125B1">
        <w:rPr>
          <w:noProof/>
          <w:webHidden/>
        </w:rPr>
      </w:r>
      <w:r w:rsidR="005125B1">
        <w:rPr>
          <w:noProof/>
          <w:webHidden/>
        </w:rPr>
        <w:fldChar w:fldCharType="separate"/>
      </w:r>
      <w:ins w:id="27" w:author="nick" w:date="2020-05-31T16:09:00Z">
        <w:r w:rsidR="002E17D4">
          <w:rPr>
            <w:noProof/>
            <w:webHidden/>
          </w:rPr>
          <w:t>23</w:t>
        </w:r>
      </w:ins>
      <w:del w:id="28" w:author="nick" w:date="2020-05-31T16:09:00Z">
        <w:r w:rsidR="00A2710C" w:rsidDel="002E17D4">
          <w:rPr>
            <w:noProof/>
            <w:webHidden/>
          </w:rPr>
          <w:delText>22</w:delText>
        </w:r>
      </w:del>
      <w:r w:rsidR="005125B1">
        <w:rPr>
          <w:noProof/>
          <w:webHidden/>
        </w:rPr>
        <w:fldChar w:fldCharType="end"/>
      </w:r>
      <w:r>
        <w:rPr>
          <w:noProof/>
        </w:rPr>
        <w:fldChar w:fldCharType="end"/>
      </w:r>
    </w:p>
    <w:p w14:paraId="56B0B2EB" w14:textId="1EE643C3" w:rsidR="005125B1" w:rsidRDefault="003F247B">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"_Toc39880492" </w:instrText>
      </w:r>
      <w:ins w:id="29" w:author="nick" w:date="2020-05-31T16:09:00Z">
        <w:r w:rsidR="002E17D4">
          <w:rPr>
            <w:noProof/>
          </w:rPr>
        </w:r>
      </w:ins>
      <w:r>
        <w:rPr>
          <w:noProof/>
        </w:rPr>
        <w:fldChar w:fldCharType="separate"/>
      </w:r>
      <w:r w:rsidR="005125B1" w:rsidRPr="00E3311B">
        <w:rPr>
          <w:rStyle w:val="Hyperlink"/>
          <w:noProof/>
        </w:rPr>
        <w:t>2.4</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Description of Topology</w:t>
      </w:r>
      <w:r w:rsidR="005125B1">
        <w:rPr>
          <w:noProof/>
          <w:webHidden/>
        </w:rPr>
        <w:tab/>
      </w:r>
      <w:r w:rsidR="005125B1">
        <w:rPr>
          <w:noProof/>
          <w:webHidden/>
        </w:rPr>
        <w:fldChar w:fldCharType="begin"/>
      </w:r>
      <w:r w:rsidR="005125B1">
        <w:rPr>
          <w:noProof/>
          <w:webHidden/>
        </w:rPr>
        <w:instrText xml:space="preserve"> PAGEREF _Toc39880492 \h </w:instrText>
      </w:r>
      <w:r w:rsidR="005125B1">
        <w:rPr>
          <w:noProof/>
          <w:webHidden/>
        </w:rPr>
      </w:r>
      <w:r w:rsidR="005125B1">
        <w:rPr>
          <w:noProof/>
          <w:webHidden/>
        </w:rPr>
        <w:fldChar w:fldCharType="separate"/>
      </w:r>
      <w:ins w:id="30" w:author="nick" w:date="2020-05-31T16:09:00Z">
        <w:r w:rsidR="002E17D4">
          <w:rPr>
            <w:noProof/>
            <w:webHidden/>
          </w:rPr>
          <w:t>23</w:t>
        </w:r>
      </w:ins>
      <w:del w:id="31" w:author="nick" w:date="2020-05-31T16:09:00Z">
        <w:r w:rsidR="00A2710C" w:rsidDel="002E17D4">
          <w:rPr>
            <w:noProof/>
            <w:webHidden/>
          </w:rPr>
          <w:delText>22</w:delText>
        </w:r>
      </w:del>
      <w:r w:rsidR="005125B1">
        <w:rPr>
          <w:noProof/>
          <w:webHidden/>
        </w:rPr>
        <w:fldChar w:fldCharType="end"/>
      </w:r>
      <w:r>
        <w:rPr>
          <w:noProof/>
        </w:rPr>
        <w:fldChar w:fldCharType="end"/>
      </w:r>
    </w:p>
    <w:p w14:paraId="53CCD43C" w14:textId="71C2AA6A" w:rsidR="005125B1" w:rsidRDefault="003F247B">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"_Toc39880493" </w:instrText>
      </w:r>
      <w:ins w:id="32" w:author="nick" w:date="2020-05-31T16:09:00Z">
        <w:r w:rsidR="002E17D4">
          <w:rPr>
            <w:noProof/>
          </w:rPr>
        </w:r>
      </w:ins>
      <w:r>
        <w:rPr>
          <w:noProof/>
        </w:rPr>
        <w:fldChar w:fldCharType="separate"/>
      </w:r>
      <w:r w:rsidR="005125B1" w:rsidRPr="00E3311B">
        <w:rPr>
          <w:rStyle w:val="Hyperlink"/>
          <w:noProof/>
        </w:rPr>
        <w:t>2.5</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χMCF in the Development Processes</w:t>
      </w:r>
      <w:r w:rsidR="005125B1">
        <w:rPr>
          <w:noProof/>
          <w:webHidden/>
        </w:rPr>
        <w:tab/>
      </w:r>
      <w:r w:rsidR="005125B1">
        <w:rPr>
          <w:noProof/>
          <w:webHidden/>
        </w:rPr>
        <w:fldChar w:fldCharType="begin"/>
      </w:r>
      <w:r w:rsidR="005125B1">
        <w:rPr>
          <w:noProof/>
          <w:webHidden/>
        </w:rPr>
        <w:instrText xml:space="preserve"> PAGEREF _Toc39880493 \h </w:instrText>
      </w:r>
      <w:r w:rsidR="005125B1">
        <w:rPr>
          <w:noProof/>
          <w:webHidden/>
        </w:rPr>
      </w:r>
      <w:r w:rsidR="005125B1">
        <w:rPr>
          <w:noProof/>
          <w:webHidden/>
        </w:rPr>
        <w:fldChar w:fldCharType="separate"/>
      </w:r>
      <w:ins w:id="33" w:author="nick" w:date="2020-05-31T16:09:00Z">
        <w:r w:rsidR="002E17D4">
          <w:rPr>
            <w:noProof/>
            <w:webHidden/>
          </w:rPr>
          <w:t>24</w:t>
        </w:r>
      </w:ins>
      <w:del w:id="34" w:author="nick" w:date="2020-05-31T16:09:00Z">
        <w:r w:rsidR="00A2710C" w:rsidDel="002E17D4">
          <w:rPr>
            <w:noProof/>
            <w:webHidden/>
          </w:rPr>
          <w:delText>23</w:delText>
        </w:r>
      </w:del>
      <w:r w:rsidR="005125B1">
        <w:rPr>
          <w:noProof/>
          <w:webHidden/>
        </w:rPr>
        <w:fldChar w:fldCharType="end"/>
      </w:r>
      <w:r>
        <w:rPr>
          <w:noProof/>
        </w:rPr>
        <w:fldChar w:fldCharType="end"/>
      </w:r>
    </w:p>
    <w:p w14:paraId="73F6ED17" w14:textId="1B32FDE6" w:rsidR="005125B1" w:rsidRDefault="003F247B">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rPr>
          <w:noProof/>
        </w:rPr>
        <w:fldChar w:fldCharType="begin"/>
      </w:r>
      <w:r>
        <w:rPr>
          <w:noProof/>
        </w:rPr>
        <w:instrText xml:space="preserve"> HYPERLINK \l "_Toc39880494" </w:instrText>
      </w:r>
      <w:ins w:id="35" w:author="nick" w:date="2020-05-31T16:09:00Z">
        <w:r w:rsidR="002E17D4">
          <w:rPr>
            <w:noProof/>
          </w:rPr>
        </w:r>
      </w:ins>
      <w:r>
        <w:rPr>
          <w:noProof/>
        </w:rPr>
        <w:fldChar w:fldCharType="separate"/>
      </w:r>
      <w:r w:rsidR="005125B1" w:rsidRPr="00E3311B">
        <w:rPr>
          <w:rStyle w:val="Hyperlink"/>
          <w:noProof/>
          <w14:scene3d>
            <w14:camera w14:prst="orthographicFront"/>
            <w14:lightRig w14:rig="threePt" w14:dir="t">
              <w14:rot w14:lat="0" w14:lon="0" w14:rev="0"/>
            </w14:lightRig>
          </w14:scene3d>
        </w:rPr>
        <w:t>3</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Keywords of XML specification</w:t>
      </w:r>
      <w:r w:rsidR="005125B1">
        <w:rPr>
          <w:noProof/>
          <w:webHidden/>
        </w:rPr>
        <w:tab/>
      </w:r>
      <w:r w:rsidR="005125B1">
        <w:rPr>
          <w:noProof/>
          <w:webHidden/>
        </w:rPr>
        <w:fldChar w:fldCharType="begin"/>
      </w:r>
      <w:r w:rsidR="005125B1">
        <w:rPr>
          <w:noProof/>
          <w:webHidden/>
        </w:rPr>
        <w:instrText xml:space="preserve"> PAGEREF _Toc39880494 \h </w:instrText>
      </w:r>
      <w:r w:rsidR="005125B1">
        <w:rPr>
          <w:noProof/>
          <w:webHidden/>
        </w:rPr>
      </w:r>
      <w:r w:rsidR="005125B1">
        <w:rPr>
          <w:noProof/>
          <w:webHidden/>
        </w:rPr>
        <w:fldChar w:fldCharType="separate"/>
      </w:r>
      <w:ins w:id="36" w:author="nick" w:date="2020-05-31T16:09:00Z">
        <w:r w:rsidR="002E17D4">
          <w:rPr>
            <w:noProof/>
            <w:webHidden/>
          </w:rPr>
          <w:t>27</w:t>
        </w:r>
      </w:ins>
      <w:del w:id="37" w:author="nick" w:date="2020-05-31T16:09:00Z">
        <w:r w:rsidR="00A2710C" w:rsidDel="002E17D4">
          <w:rPr>
            <w:noProof/>
            <w:webHidden/>
          </w:rPr>
          <w:delText>26</w:delText>
        </w:r>
      </w:del>
      <w:r w:rsidR="005125B1">
        <w:rPr>
          <w:noProof/>
          <w:webHidden/>
        </w:rPr>
        <w:fldChar w:fldCharType="end"/>
      </w:r>
      <w:r>
        <w:rPr>
          <w:noProof/>
        </w:rPr>
        <w:fldChar w:fldCharType="end"/>
      </w:r>
    </w:p>
    <w:p w14:paraId="62F28FC1" w14:textId="409A8F1A" w:rsidR="005125B1" w:rsidRDefault="003F247B">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"_Toc39880495" </w:instrText>
      </w:r>
      <w:ins w:id="38" w:author="nick" w:date="2020-05-31T16:09:00Z">
        <w:r w:rsidR="002E17D4">
          <w:rPr>
            <w:noProof/>
          </w:rPr>
        </w:r>
      </w:ins>
      <w:r>
        <w:rPr>
          <w:noProof/>
        </w:rPr>
        <w:fldChar w:fldCharType="separate"/>
      </w:r>
      <w:r w:rsidR="005125B1" w:rsidRPr="00E3311B">
        <w:rPr>
          <w:rStyle w:val="Hyperlink"/>
          <w:noProof/>
        </w:rPr>
        <w:t>3.1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Keywords</w:t>
      </w:r>
      <w:r w:rsidR="005125B1">
        <w:rPr>
          <w:noProof/>
          <w:webHidden/>
        </w:rPr>
        <w:tab/>
      </w:r>
      <w:r w:rsidR="005125B1">
        <w:rPr>
          <w:noProof/>
          <w:webHidden/>
        </w:rPr>
        <w:fldChar w:fldCharType="begin"/>
      </w:r>
      <w:r w:rsidR="005125B1">
        <w:rPr>
          <w:noProof/>
          <w:webHidden/>
        </w:rPr>
        <w:instrText xml:space="preserve"> PAGEREF _Toc39880495 \h </w:instrText>
      </w:r>
      <w:r w:rsidR="005125B1">
        <w:rPr>
          <w:noProof/>
          <w:webHidden/>
        </w:rPr>
      </w:r>
      <w:r w:rsidR="005125B1">
        <w:rPr>
          <w:noProof/>
          <w:webHidden/>
        </w:rPr>
        <w:fldChar w:fldCharType="separate"/>
      </w:r>
      <w:ins w:id="39" w:author="nick" w:date="2020-05-31T16:09:00Z">
        <w:r w:rsidR="002E17D4">
          <w:rPr>
            <w:noProof/>
            <w:webHidden/>
          </w:rPr>
          <w:t>27</w:t>
        </w:r>
      </w:ins>
      <w:del w:id="40" w:author="nick" w:date="2020-05-31T16:09:00Z">
        <w:r w:rsidR="00A2710C" w:rsidDel="002E17D4">
          <w:rPr>
            <w:noProof/>
            <w:webHidden/>
          </w:rPr>
          <w:delText>26</w:delText>
        </w:r>
      </w:del>
      <w:r w:rsidR="005125B1">
        <w:rPr>
          <w:noProof/>
          <w:webHidden/>
        </w:rPr>
        <w:fldChar w:fldCharType="end"/>
      </w:r>
      <w:r>
        <w:rPr>
          <w:noProof/>
        </w:rPr>
        <w:fldChar w:fldCharType="end"/>
      </w:r>
    </w:p>
    <w:p w14:paraId="0E81B775" w14:textId="717497B3" w:rsidR="005125B1" w:rsidRDefault="003F247B">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rPr>
          <w:noProof/>
        </w:rPr>
        <w:fldChar w:fldCharType="begin"/>
      </w:r>
      <w:r>
        <w:rPr>
          <w:noProof/>
        </w:rPr>
        <w:instrText xml:space="preserve"> HYPERLINK \l "_Toc39880496" </w:instrText>
      </w:r>
      <w:ins w:id="41" w:author="nick" w:date="2020-05-31T16:09:00Z">
        <w:r w:rsidR="002E17D4">
          <w:rPr>
            <w:noProof/>
          </w:rPr>
        </w:r>
      </w:ins>
      <w:r>
        <w:rPr>
          <w:noProof/>
        </w:rPr>
        <w:fldChar w:fldCharType="separate"/>
      </w:r>
      <w:r w:rsidR="005125B1" w:rsidRPr="00E3311B">
        <w:rPr>
          <w:rStyle w:val="Hyperlink"/>
          <w:noProof/>
          <w14:scene3d>
            <w14:camera w14:prst="orthographicFront"/>
            <w14:lightRig w14:rig="threePt" w14:dir="t">
              <w14:rot w14:lat="0" w14:lon="0" w14:rev="0"/>
            </w14:lightRig>
          </w14:scene3d>
        </w:rPr>
        <w:t>4</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Parts, Properties and Assemblies</w:t>
      </w:r>
      <w:r w:rsidR="005125B1">
        <w:rPr>
          <w:noProof/>
          <w:webHidden/>
        </w:rPr>
        <w:tab/>
      </w:r>
      <w:r w:rsidR="005125B1">
        <w:rPr>
          <w:noProof/>
          <w:webHidden/>
        </w:rPr>
        <w:fldChar w:fldCharType="begin"/>
      </w:r>
      <w:r w:rsidR="005125B1">
        <w:rPr>
          <w:noProof/>
          <w:webHidden/>
        </w:rPr>
        <w:instrText xml:space="preserve"> PAGEREF _Toc39880496 \h </w:instrText>
      </w:r>
      <w:r w:rsidR="005125B1">
        <w:rPr>
          <w:noProof/>
          <w:webHidden/>
        </w:rPr>
      </w:r>
      <w:r w:rsidR="005125B1">
        <w:rPr>
          <w:noProof/>
          <w:webHidden/>
        </w:rPr>
        <w:fldChar w:fldCharType="separate"/>
      </w:r>
      <w:ins w:id="42" w:author="nick" w:date="2020-05-31T16:09:00Z">
        <w:r w:rsidR="002E17D4">
          <w:rPr>
            <w:noProof/>
            <w:webHidden/>
          </w:rPr>
          <w:t>29</w:t>
        </w:r>
      </w:ins>
      <w:del w:id="43" w:author="nick" w:date="2020-05-31T16:09:00Z">
        <w:r w:rsidR="00A2710C" w:rsidDel="002E17D4">
          <w:rPr>
            <w:noProof/>
            <w:webHidden/>
          </w:rPr>
          <w:delText>28</w:delText>
        </w:r>
      </w:del>
      <w:r w:rsidR="005125B1">
        <w:rPr>
          <w:noProof/>
          <w:webHidden/>
        </w:rPr>
        <w:fldChar w:fldCharType="end"/>
      </w:r>
      <w:r>
        <w:rPr>
          <w:noProof/>
        </w:rPr>
        <w:fldChar w:fldCharType="end"/>
      </w:r>
    </w:p>
    <w:p w14:paraId="2167BCE7" w14:textId="304CDCFB" w:rsidR="005125B1" w:rsidRDefault="003F247B">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"_Toc39880497" </w:instrText>
      </w:r>
      <w:ins w:id="44" w:author="nick" w:date="2020-05-31T16:09:00Z">
        <w:r w:rsidR="002E17D4">
          <w:rPr>
            <w:noProof/>
          </w:rPr>
        </w:r>
      </w:ins>
      <w:r>
        <w:rPr>
          <w:noProof/>
        </w:rPr>
        <w:fldChar w:fldCharType="separate"/>
      </w:r>
      <w:r w:rsidR="005125B1" w:rsidRPr="00E3311B">
        <w:rPr>
          <w:rStyle w:val="Hyperlink"/>
          <w:noProof/>
        </w:rPr>
        <w:t>4.1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Parts</w:t>
      </w:r>
      <w:r w:rsidR="005125B1">
        <w:rPr>
          <w:noProof/>
          <w:webHidden/>
        </w:rPr>
        <w:tab/>
      </w:r>
      <w:r w:rsidR="005125B1">
        <w:rPr>
          <w:noProof/>
          <w:webHidden/>
        </w:rPr>
        <w:fldChar w:fldCharType="begin"/>
      </w:r>
      <w:r w:rsidR="005125B1">
        <w:rPr>
          <w:noProof/>
          <w:webHidden/>
        </w:rPr>
        <w:instrText xml:space="preserve"> PAGEREF _Toc39880497 \h </w:instrText>
      </w:r>
      <w:r w:rsidR="005125B1">
        <w:rPr>
          <w:noProof/>
          <w:webHidden/>
        </w:rPr>
      </w:r>
      <w:r w:rsidR="005125B1">
        <w:rPr>
          <w:noProof/>
          <w:webHidden/>
        </w:rPr>
        <w:fldChar w:fldCharType="separate"/>
      </w:r>
      <w:ins w:id="45" w:author="nick" w:date="2020-05-31T16:09:00Z">
        <w:r w:rsidR="002E17D4">
          <w:rPr>
            <w:noProof/>
            <w:webHidden/>
          </w:rPr>
          <w:t>29</w:t>
        </w:r>
      </w:ins>
      <w:del w:id="46" w:author="nick" w:date="2020-05-31T16:09:00Z">
        <w:r w:rsidR="00A2710C" w:rsidDel="002E17D4">
          <w:rPr>
            <w:noProof/>
            <w:webHidden/>
          </w:rPr>
          <w:delText>28</w:delText>
        </w:r>
      </w:del>
      <w:r w:rsidR="005125B1">
        <w:rPr>
          <w:noProof/>
          <w:webHidden/>
        </w:rPr>
        <w:fldChar w:fldCharType="end"/>
      </w:r>
      <w:r>
        <w:rPr>
          <w:noProof/>
        </w:rPr>
        <w:fldChar w:fldCharType="end"/>
      </w:r>
    </w:p>
    <w:p w14:paraId="23C6A2A4" w14:textId="47AF5BEA" w:rsidR="005125B1" w:rsidRDefault="003F247B">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"_Toc39880498" </w:instrText>
      </w:r>
      <w:ins w:id="47" w:author="nick" w:date="2020-05-31T16:09:00Z">
        <w:r w:rsidR="002E17D4">
          <w:rPr>
            <w:noProof/>
          </w:rPr>
        </w:r>
      </w:ins>
      <w:r>
        <w:rPr>
          <w:noProof/>
        </w:rPr>
        <w:fldChar w:fldCharType="separate"/>
      </w:r>
      <w:r w:rsidR="005125B1" w:rsidRPr="00E3311B">
        <w:rPr>
          <w:rStyle w:val="Hyperlink"/>
          <w:noProof/>
        </w:rPr>
        <w:t>4.1.1</w:t>
      </w:r>
      <w:r w:rsidR="005125B1">
        <w:rPr>
          <w:rFonts w:asciiTheme="minorHAnsi" w:eastAsiaTheme="minorEastAsia" w:hAnsiTheme="minorHAnsi" w:cstheme="minorBidi"/>
          <w:noProof/>
          <w:sz w:val="22"/>
          <w:szCs w:val="22"/>
          <w:lang w:val="de-DE"/>
        </w:rPr>
        <w:tab/>
      </w:r>
      <w:r w:rsidR="005125B1" w:rsidRPr="00E3311B">
        <w:rPr>
          <w:rStyle w:val="Hyperlink"/>
          <w:noProof/>
        </w:rPr>
        <w:t>Part Labels</w:t>
      </w:r>
      <w:r w:rsidR="005125B1">
        <w:rPr>
          <w:noProof/>
          <w:webHidden/>
        </w:rPr>
        <w:tab/>
      </w:r>
      <w:r w:rsidR="005125B1">
        <w:rPr>
          <w:noProof/>
          <w:webHidden/>
        </w:rPr>
        <w:fldChar w:fldCharType="begin"/>
      </w:r>
      <w:r w:rsidR="005125B1">
        <w:rPr>
          <w:noProof/>
          <w:webHidden/>
        </w:rPr>
        <w:instrText xml:space="preserve"> PAGEREF _Toc39880498 \h </w:instrText>
      </w:r>
      <w:r w:rsidR="005125B1">
        <w:rPr>
          <w:noProof/>
          <w:webHidden/>
        </w:rPr>
      </w:r>
      <w:r w:rsidR="005125B1">
        <w:rPr>
          <w:noProof/>
          <w:webHidden/>
        </w:rPr>
        <w:fldChar w:fldCharType="separate"/>
      </w:r>
      <w:ins w:id="48" w:author="nick" w:date="2020-05-31T16:09:00Z">
        <w:r w:rsidR="002E17D4">
          <w:rPr>
            <w:noProof/>
            <w:webHidden/>
          </w:rPr>
          <w:t>29</w:t>
        </w:r>
      </w:ins>
      <w:del w:id="49" w:author="nick" w:date="2020-05-31T16:09:00Z">
        <w:r w:rsidR="00A2710C" w:rsidDel="002E17D4">
          <w:rPr>
            <w:noProof/>
            <w:webHidden/>
          </w:rPr>
          <w:delText>28</w:delText>
        </w:r>
      </w:del>
      <w:r w:rsidR="005125B1">
        <w:rPr>
          <w:noProof/>
          <w:webHidden/>
        </w:rPr>
        <w:fldChar w:fldCharType="end"/>
      </w:r>
      <w:r>
        <w:rPr>
          <w:noProof/>
        </w:rPr>
        <w:fldChar w:fldCharType="end"/>
      </w:r>
    </w:p>
    <w:p w14:paraId="165A3450" w14:textId="3B40363D" w:rsidR="005125B1" w:rsidRDefault="003F247B">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"_Toc39880499" </w:instrText>
      </w:r>
      <w:ins w:id="50" w:author="nick" w:date="2020-05-31T16:09:00Z">
        <w:r w:rsidR="002E17D4">
          <w:rPr>
            <w:noProof/>
          </w:rPr>
        </w:r>
      </w:ins>
      <w:r>
        <w:rPr>
          <w:noProof/>
        </w:rPr>
        <w:fldChar w:fldCharType="separate"/>
      </w:r>
      <w:r w:rsidR="005125B1" w:rsidRPr="00E3311B">
        <w:rPr>
          <w:rStyle w:val="Hyperlink"/>
          <w:noProof/>
        </w:rPr>
        <w:t>4.2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Properties</w:t>
      </w:r>
      <w:r w:rsidR="005125B1">
        <w:rPr>
          <w:noProof/>
          <w:webHidden/>
        </w:rPr>
        <w:tab/>
      </w:r>
      <w:r w:rsidR="005125B1">
        <w:rPr>
          <w:noProof/>
          <w:webHidden/>
        </w:rPr>
        <w:fldChar w:fldCharType="begin"/>
      </w:r>
      <w:r w:rsidR="005125B1">
        <w:rPr>
          <w:noProof/>
          <w:webHidden/>
        </w:rPr>
        <w:instrText xml:space="preserve"> PAGEREF _Toc39880499 \h </w:instrText>
      </w:r>
      <w:r w:rsidR="005125B1">
        <w:rPr>
          <w:noProof/>
          <w:webHidden/>
        </w:rPr>
      </w:r>
      <w:r w:rsidR="005125B1">
        <w:rPr>
          <w:noProof/>
          <w:webHidden/>
        </w:rPr>
        <w:fldChar w:fldCharType="separate"/>
      </w:r>
      <w:ins w:id="51" w:author="nick" w:date="2020-05-31T16:09:00Z">
        <w:r w:rsidR="002E17D4">
          <w:rPr>
            <w:noProof/>
            <w:webHidden/>
          </w:rPr>
          <w:t>29</w:t>
        </w:r>
      </w:ins>
      <w:del w:id="52" w:author="nick" w:date="2020-05-31T16:09:00Z">
        <w:r w:rsidR="00A2710C" w:rsidDel="002E17D4">
          <w:rPr>
            <w:noProof/>
            <w:webHidden/>
          </w:rPr>
          <w:delText>28</w:delText>
        </w:r>
      </w:del>
      <w:r w:rsidR="005125B1">
        <w:rPr>
          <w:noProof/>
          <w:webHidden/>
        </w:rPr>
        <w:fldChar w:fldCharType="end"/>
      </w:r>
      <w:r>
        <w:rPr>
          <w:noProof/>
        </w:rPr>
        <w:fldChar w:fldCharType="end"/>
      </w:r>
    </w:p>
    <w:p w14:paraId="1D95A686" w14:textId="6C79A402" w:rsidR="005125B1" w:rsidRDefault="003F247B">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"_Toc39880500" </w:instrText>
      </w:r>
      <w:ins w:id="53" w:author="nick" w:date="2020-05-31T16:09:00Z">
        <w:r w:rsidR="002E17D4">
          <w:rPr>
            <w:noProof/>
          </w:rPr>
        </w:r>
      </w:ins>
      <w:r>
        <w:rPr>
          <w:noProof/>
        </w:rPr>
        <w:fldChar w:fldCharType="separate"/>
      </w:r>
      <w:r w:rsidR="005125B1" w:rsidRPr="00E3311B">
        <w:rPr>
          <w:rStyle w:val="Hyperlink"/>
          <w:noProof/>
        </w:rPr>
        <w:t>4.3</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Assemblies</w:t>
      </w:r>
      <w:r w:rsidR="005125B1">
        <w:rPr>
          <w:noProof/>
          <w:webHidden/>
        </w:rPr>
        <w:tab/>
      </w:r>
      <w:r w:rsidR="005125B1">
        <w:rPr>
          <w:noProof/>
          <w:webHidden/>
        </w:rPr>
        <w:fldChar w:fldCharType="begin"/>
      </w:r>
      <w:r w:rsidR="005125B1">
        <w:rPr>
          <w:noProof/>
          <w:webHidden/>
        </w:rPr>
        <w:instrText xml:space="preserve"> PAGEREF _Toc39880500 \h </w:instrText>
      </w:r>
      <w:r w:rsidR="005125B1">
        <w:rPr>
          <w:noProof/>
          <w:webHidden/>
        </w:rPr>
      </w:r>
      <w:r w:rsidR="005125B1">
        <w:rPr>
          <w:noProof/>
          <w:webHidden/>
        </w:rPr>
        <w:fldChar w:fldCharType="separate"/>
      </w:r>
      <w:ins w:id="54" w:author="nick" w:date="2020-05-31T16:09:00Z">
        <w:r w:rsidR="002E17D4">
          <w:rPr>
            <w:noProof/>
            <w:webHidden/>
          </w:rPr>
          <w:t>30</w:t>
        </w:r>
      </w:ins>
      <w:del w:id="55" w:author="nick" w:date="2020-05-31T16:09:00Z">
        <w:r w:rsidR="00A2710C" w:rsidDel="002E17D4">
          <w:rPr>
            <w:noProof/>
            <w:webHidden/>
          </w:rPr>
          <w:delText>29</w:delText>
        </w:r>
      </w:del>
      <w:r w:rsidR="005125B1">
        <w:rPr>
          <w:noProof/>
          <w:webHidden/>
        </w:rPr>
        <w:fldChar w:fldCharType="end"/>
      </w:r>
      <w:r>
        <w:rPr>
          <w:noProof/>
        </w:rPr>
        <w:fldChar w:fldCharType="end"/>
      </w:r>
    </w:p>
    <w:p w14:paraId="112224C5" w14:textId="3995EDAA" w:rsidR="005125B1" w:rsidRDefault="003F247B">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rPr>
          <w:noProof/>
        </w:rPr>
        <w:fldChar w:fldCharType="begin"/>
      </w:r>
      <w:r>
        <w:rPr>
          <w:noProof/>
        </w:rPr>
        <w:instrText xml:space="preserve"> HYPERLINK \l "_Toc39880501" </w:instrText>
      </w:r>
      <w:ins w:id="56" w:author="nick" w:date="2020-05-31T16:09:00Z">
        <w:r w:rsidR="002E17D4">
          <w:rPr>
            <w:noProof/>
          </w:rPr>
        </w:r>
      </w:ins>
      <w:r>
        <w:rPr>
          <w:noProof/>
        </w:rPr>
        <w:fldChar w:fldCharType="separate"/>
      </w:r>
      <w:r w:rsidR="005125B1" w:rsidRPr="00E3311B">
        <w:rPr>
          <w:rStyle w:val="Hyperlink"/>
          <w:noProof/>
          <w14:scene3d>
            <w14:camera w14:prst="orthographicFront"/>
            <w14:lightRig w14:rig="threePt" w14:dir="t">
              <w14:rot w14:lat="0" w14:lon="0" w14:rev="0"/>
            </w14:lightRig>
          </w14:scene3d>
        </w:rPr>
        <w:t>5</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File Structure of χMCF</w:t>
      </w:r>
      <w:r w:rsidR="005125B1">
        <w:rPr>
          <w:noProof/>
          <w:webHidden/>
        </w:rPr>
        <w:tab/>
      </w:r>
      <w:r w:rsidR="005125B1">
        <w:rPr>
          <w:noProof/>
          <w:webHidden/>
        </w:rPr>
        <w:fldChar w:fldCharType="begin"/>
      </w:r>
      <w:r w:rsidR="005125B1">
        <w:rPr>
          <w:noProof/>
          <w:webHidden/>
        </w:rPr>
        <w:instrText xml:space="preserve"> PAGEREF _Toc39880501 \h </w:instrText>
      </w:r>
      <w:r w:rsidR="005125B1">
        <w:rPr>
          <w:noProof/>
          <w:webHidden/>
        </w:rPr>
      </w:r>
      <w:r w:rsidR="005125B1">
        <w:rPr>
          <w:noProof/>
          <w:webHidden/>
        </w:rPr>
        <w:fldChar w:fldCharType="separate"/>
      </w:r>
      <w:ins w:id="57" w:author="nick" w:date="2020-05-31T16:09:00Z">
        <w:r w:rsidR="002E17D4">
          <w:rPr>
            <w:noProof/>
            <w:webHidden/>
          </w:rPr>
          <w:t>31</w:t>
        </w:r>
      </w:ins>
      <w:del w:id="58" w:author="nick" w:date="2020-05-31T16:09:00Z">
        <w:r w:rsidR="00A2710C" w:rsidDel="002E17D4">
          <w:rPr>
            <w:noProof/>
            <w:webHidden/>
          </w:rPr>
          <w:delText>30</w:delText>
        </w:r>
      </w:del>
      <w:r w:rsidR="005125B1">
        <w:rPr>
          <w:noProof/>
          <w:webHidden/>
        </w:rPr>
        <w:fldChar w:fldCharType="end"/>
      </w:r>
      <w:r>
        <w:rPr>
          <w:noProof/>
        </w:rPr>
        <w:fldChar w:fldCharType="end"/>
      </w:r>
    </w:p>
    <w:p w14:paraId="65E954FC" w14:textId="62D29296" w:rsidR="005125B1" w:rsidRDefault="003F247B">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"_Toc39880502" </w:instrText>
      </w:r>
      <w:ins w:id="59" w:author="nick" w:date="2020-05-31T16:09:00Z">
        <w:r w:rsidR="002E17D4">
          <w:rPr>
            <w:noProof/>
          </w:rPr>
        </w:r>
      </w:ins>
      <w:r>
        <w:rPr>
          <w:noProof/>
        </w:rPr>
        <w:fldChar w:fldCharType="separate"/>
      </w:r>
      <w:r w:rsidR="005125B1" w:rsidRPr="00E3311B">
        <w:rPr>
          <w:rStyle w:val="Hyperlink"/>
          <w:noProof/>
        </w:rPr>
        <w:t>5.1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Elements containing general information</w:t>
      </w:r>
      <w:r w:rsidR="005125B1">
        <w:rPr>
          <w:noProof/>
          <w:webHidden/>
        </w:rPr>
        <w:tab/>
      </w:r>
      <w:r w:rsidR="005125B1">
        <w:rPr>
          <w:noProof/>
          <w:webHidden/>
        </w:rPr>
        <w:fldChar w:fldCharType="begin"/>
      </w:r>
      <w:r w:rsidR="005125B1">
        <w:rPr>
          <w:noProof/>
          <w:webHidden/>
        </w:rPr>
        <w:instrText xml:space="preserve"> PAGEREF _Toc39880502 \h </w:instrText>
      </w:r>
      <w:r w:rsidR="005125B1">
        <w:rPr>
          <w:noProof/>
          <w:webHidden/>
        </w:rPr>
      </w:r>
      <w:r w:rsidR="005125B1">
        <w:rPr>
          <w:noProof/>
          <w:webHidden/>
        </w:rPr>
        <w:fldChar w:fldCharType="separate"/>
      </w:r>
      <w:ins w:id="60" w:author="nick" w:date="2020-05-31T16:09:00Z">
        <w:r w:rsidR="002E17D4">
          <w:rPr>
            <w:noProof/>
            <w:webHidden/>
          </w:rPr>
          <w:t>31</w:t>
        </w:r>
      </w:ins>
      <w:del w:id="61" w:author="nick" w:date="2020-05-31T16:09:00Z">
        <w:r w:rsidR="00A2710C" w:rsidDel="002E17D4">
          <w:rPr>
            <w:noProof/>
            <w:webHidden/>
          </w:rPr>
          <w:delText>30</w:delText>
        </w:r>
      </w:del>
      <w:r w:rsidR="005125B1">
        <w:rPr>
          <w:noProof/>
          <w:webHidden/>
        </w:rPr>
        <w:fldChar w:fldCharType="end"/>
      </w:r>
      <w:r>
        <w:rPr>
          <w:noProof/>
        </w:rPr>
        <w:fldChar w:fldCharType="end"/>
      </w:r>
    </w:p>
    <w:p w14:paraId="436E22F6" w14:textId="3511E02D" w:rsidR="005125B1" w:rsidRDefault="003F247B">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"_Toc39880503" </w:instrText>
      </w:r>
      <w:ins w:id="62" w:author="nick" w:date="2020-05-31T16:09:00Z">
        <w:r w:rsidR="002E17D4">
          <w:rPr>
            <w:noProof/>
          </w:rPr>
        </w:r>
      </w:ins>
      <w:r>
        <w:rPr>
          <w:noProof/>
        </w:rPr>
        <w:fldChar w:fldCharType="separate"/>
      </w:r>
      <w:r w:rsidR="005125B1" w:rsidRPr="00E3311B">
        <w:rPr>
          <w:rStyle w:val="Hyperlink"/>
          <w:noProof/>
        </w:rPr>
        <w:t>5.1.1</w:t>
      </w:r>
      <w:r w:rsidR="005125B1">
        <w:rPr>
          <w:rFonts w:asciiTheme="minorHAnsi" w:eastAsiaTheme="minorEastAsia" w:hAnsiTheme="minorHAnsi" w:cstheme="minorBidi"/>
          <w:noProof/>
          <w:sz w:val="22"/>
          <w:szCs w:val="22"/>
          <w:lang w:val="de-DE"/>
        </w:rPr>
        <w:tab/>
      </w:r>
      <w:r w:rsidR="005125B1" w:rsidRPr="00E3311B">
        <w:rPr>
          <w:rStyle w:val="Hyperlink"/>
          <w:noProof/>
        </w:rPr>
        <w:t>Date</w:t>
      </w:r>
      <w:r w:rsidR="005125B1">
        <w:rPr>
          <w:noProof/>
          <w:webHidden/>
        </w:rPr>
        <w:tab/>
      </w:r>
      <w:r w:rsidR="005125B1">
        <w:rPr>
          <w:noProof/>
          <w:webHidden/>
        </w:rPr>
        <w:fldChar w:fldCharType="begin"/>
      </w:r>
      <w:r w:rsidR="005125B1">
        <w:rPr>
          <w:noProof/>
          <w:webHidden/>
        </w:rPr>
        <w:instrText xml:space="preserve"> PAGEREF _Toc39880503 \h </w:instrText>
      </w:r>
      <w:r w:rsidR="005125B1">
        <w:rPr>
          <w:noProof/>
          <w:webHidden/>
        </w:rPr>
      </w:r>
      <w:r w:rsidR="005125B1">
        <w:rPr>
          <w:noProof/>
          <w:webHidden/>
        </w:rPr>
        <w:fldChar w:fldCharType="separate"/>
      </w:r>
      <w:ins w:id="63" w:author="nick" w:date="2020-05-31T16:09:00Z">
        <w:r w:rsidR="002E17D4">
          <w:rPr>
            <w:noProof/>
            <w:webHidden/>
          </w:rPr>
          <w:t>31</w:t>
        </w:r>
      </w:ins>
      <w:del w:id="64" w:author="nick" w:date="2020-05-31T16:09:00Z">
        <w:r w:rsidR="00A2710C" w:rsidDel="002E17D4">
          <w:rPr>
            <w:noProof/>
            <w:webHidden/>
          </w:rPr>
          <w:delText>30</w:delText>
        </w:r>
      </w:del>
      <w:r w:rsidR="005125B1">
        <w:rPr>
          <w:noProof/>
          <w:webHidden/>
        </w:rPr>
        <w:fldChar w:fldCharType="end"/>
      </w:r>
      <w:r>
        <w:rPr>
          <w:noProof/>
        </w:rPr>
        <w:fldChar w:fldCharType="end"/>
      </w:r>
    </w:p>
    <w:p w14:paraId="734001EB" w14:textId="54315D61" w:rsidR="005125B1" w:rsidRDefault="003F247B">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"_Toc39880504" </w:instrText>
      </w:r>
      <w:ins w:id="65" w:author="nick" w:date="2020-05-31T16:09:00Z">
        <w:r w:rsidR="002E17D4">
          <w:rPr>
            <w:noProof/>
          </w:rPr>
        </w:r>
      </w:ins>
      <w:r>
        <w:rPr>
          <w:noProof/>
        </w:rPr>
        <w:fldChar w:fldCharType="separate"/>
      </w:r>
      <w:r w:rsidR="005125B1" w:rsidRPr="00E3311B">
        <w:rPr>
          <w:rStyle w:val="Hyperlink"/>
          <w:noProof/>
        </w:rPr>
        <w:t>5.1.2</w:t>
      </w:r>
      <w:r w:rsidR="005125B1">
        <w:rPr>
          <w:rFonts w:asciiTheme="minorHAnsi" w:eastAsiaTheme="minorEastAsia" w:hAnsiTheme="minorHAnsi" w:cstheme="minorBidi"/>
          <w:noProof/>
          <w:sz w:val="22"/>
          <w:szCs w:val="22"/>
          <w:lang w:val="de-DE"/>
        </w:rPr>
        <w:tab/>
      </w:r>
      <w:r w:rsidR="005125B1" w:rsidRPr="00E3311B">
        <w:rPr>
          <w:rStyle w:val="Hyperlink"/>
          <w:noProof/>
        </w:rPr>
        <w:t>Version</w:t>
      </w:r>
      <w:r w:rsidR="005125B1">
        <w:rPr>
          <w:noProof/>
          <w:webHidden/>
        </w:rPr>
        <w:tab/>
      </w:r>
      <w:r w:rsidR="005125B1">
        <w:rPr>
          <w:noProof/>
          <w:webHidden/>
        </w:rPr>
        <w:fldChar w:fldCharType="begin"/>
      </w:r>
      <w:r w:rsidR="005125B1">
        <w:rPr>
          <w:noProof/>
          <w:webHidden/>
        </w:rPr>
        <w:instrText xml:space="preserve"> PAGEREF _Toc39880504 \h </w:instrText>
      </w:r>
      <w:r w:rsidR="005125B1">
        <w:rPr>
          <w:noProof/>
          <w:webHidden/>
        </w:rPr>
      </w:r>
      <w:r w:rsidR="005125B1">
        <w:rPr>
          <w:noProof/>
          <w:webHidden/>
        </w:rPr>
        <w:fldChar w:fldCharType="separate"/>
      </w:r>
      <w:ins w:id="66" w:author="nick" w:date="2020-05-31T16:09:00Z">
        <w:r w:rsidR="002E17D4">
          <w:rPr>
            <w:noProof/>
            <w:webHidden/>
          </w:rPr>
          <w:t>32</w:t>
        </w:r>
      </w:ins>
      <w:del w:id="67" w:author="nick" w:date="2020-05-31T16:09:00Z">
        <w:r w:rsidR="00A2710C" w:rsidDel="002E17D4">
          <w:rPr>
            <w:noProof/>
            <w:webHidden/>
          </w:rPr>
          <w:delText>31</w:delText>
        </w:r>
      </w:del>
      <w:r w:rsidR="005125B1">
        <w:rPr>
          <w:noProof/>
          <w:webHidden/>
        </w:rPr>
        <w:fldChar w:fldCharType="end"/>
      </w:r>
      <w:r>
        <w:rPr>
          <w:noProof/>
        </w:rPr>
        <w:fldChar w:fldCharType="end"/>
      </w:r>
    </w:p>
    <w:p w14:paraId="79968A4E" w14:textId="76BD8ECD" w:rsidR="005125B1" w:rsidRDefault="003F247B">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"_Toc39880505" </w:instrText>
      </w:r>
      <w:ins w:id="68" w:author="nick" w:date="2020-05-31T16:09:00Z">
        <w:r w:rsidR="002E17D4">
          <w:rPr>
            <w:noProof/>
          </w:rPr>
        </w:r>
      </w:ins>
      <w:r>
        <w:rPr>
          <w:noProof/>
        </w:rPr>
        <w:fldChar w:fldCharType="separate"/>
      </w:r>
      <w:r w:rsidR="005125B1" w:rsidRPr="00E3311B">
        <w:rPr>
          <w:rStyle w:val="Hyperlink"/>
          <w:noProof/>
        </w:rPr>
        <w:t>5.1.3</w:t>
      </w:r>
      <w:r w:rsidR="005125B1">
        <w:rPr>
          <w:rFonts w:asciiTheme="minorHAnsi" w:eastAsiaTheme="minorEastAsia" w:hAnsiTheme="minorHAnsi" w:cstheme="minorBidi"/>
          <w:noProof/>
          <w:sz w:val="22"/>
          <w:szCs w:val="22"/>
          <w:lang w:val="de-DE"/>
        </w:rPr>
        <w:tab/>
      </w:r>
      <w:r w:rsidR="005125B1" w:rsidRPr="00E3311B">
        <w:rPr>
          <w:rStyle w:val="Hyperlink"/>
          <w:noProof/>
        </w:rPr>
        <w:t>Unit System</w:t>
      </w:r>
      <w:r w:rsidR="005125B1">
        <w:rPr>
          <w:noProof/>
          <w:webHidden/>
        </w:rPr>
        <w:tab/>
      </w:r>
      <w:r w:rsidR="005125B1">
        <w:rPr>
          <w:noProof/>
          <w:webHidden/>
        </w:rPr>
        <w:fldChar w:fldCharType="begin"/>
      </w:r>
      <w:r w:rsidR="005125B1">
        <w:rPr>
          <w:noProof/>
          <w:webHidden/>
        </w:rPr>
        <w:instrText xml:space="preserve"> PAGEREF _Toc39880505 \h </w:instrText>
      </w:r>
      <w:r w:rsidR="005125B1">
        <w:rPr>
          <w:noProof/>
          <w:webHidden/>
        </w:rPr>
      </w:r>
      <w:r w:rsidR="005125B1">
        <w:rPr>
          <w:noProof/>
          <w:webHidden/>
        </w:rPr>
        <w:fldChar w:fldCharType="separate"/>
      </w:r>
      <w:ins w:id="69" w:author="nick" w:date="2020-05-31T16:09:00Z">
        <w:r w:rsidR="002E17D4">
          <w:rPr>
            <w:noProof/>
            <w:webHidden/>
          </w:rPr>
          <w:t>32</w:t>
        </w:r>
      </w:ins>
      <w:del w:id="70" w:author="nick" w:date="2020-05-31T16:09:00Z">
        <w:r w:rsidR="00A2710C" w:rsidDel="002E17D4">
          <w:rPr>
            <w:noProof/>
            <w:webHidden/>
          </w:rPr>
          <w:delText>31</w:delText>
        </w:r>
      </w:del>
      <w:r w:rsidR="005125B1">
        <w:rPr>
          <w:noProof/>
          <w:webHidden/>
        </w:rPr>
        <w:fldChar w:fldCharType="end"/>
      </w:r>
      <w:r>
        <w:rPr>
          <w:noProof/>
        </w:rPr>
        <w:fldChar w:fldCharType="end"/>
      </w:r>
    </w:p>
    <w:p w14:paraId="1F44CEF2" w14:textId="15C6B763" w:rsidR="005125B1" w:rsidRDefault="003F247B">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"_Toc39880506" </w:instrText>
      </w:r>
      <w:ins w:id="71" w:author="nick" w:date="2020-05-31T16:09:00Z">
        <w:r w:rsidR="002E17D4">
          <w:rPr>
            <w:noProof/>
          </w:rPr>
        </w:r>
      </w:ins>
      <w:r>
        <w:rPr>
          <w:noProof/>
        </w:rPr>
        <w:fldChar w:fldCharType="separate"/>
      </w:r>
      <w:r w:rsidR="005125B1" w:rsidRPr="00E3311B">
        <w:rPr>
          <w:rStyle w:val="Hyperlink"/>
          <w:noProof/>
        </w:rPr>
        <w:t>5.2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Application, User and Process Specific Data</w:t>
      </w:r>
      <w:r w:rsidR="005125B1">
        <w:rPr>
          <w:noProof/>
          <w:webHidden/>
        </w:rPr>
        <w:tab/>
      </w:r>
      <w:r w:rsidR="005125B1">
        <w:rPr>
          <w:noProof/>
          <w:webHidden/>
        </w:rPr>
        <w:fldChar w:fldCharType="begin"/>
      </w:r>
      <w:r w:rsidR="005125B1">
        <w:rPr>
          <w:noProof/>
          <w:webHidden/>
        </w:rPr>
        <w:instrText xml:space="preserve"> PAGEREF _Toc39880506 \h </w:instrText>
      </w:r>
      <w:r w:rsidR="005125B1">
        <w:rPr>
          <w:noProof/>
          <w:webHidden/>
        </w:rPr>
      </w:r>
      <w:r w:rsidR="005125B1">
        <w:rPr>
          <w:noProof/>
          <w:webHidden/>
        </w:rPr>
        <w:fldChar w:fldCharType="separate"/>
      </w:r>
      <w:ins w:id="72" w:author="nick" w:date="2020-05-31T16:09:00Z">
        <w:r w:rsidR="002E17D4">
          <w:rPr>
            <w:noProof/>
            <w:webHidden/>
          </w:rPr>
          <w:t>33</w:t>
        </w:r>
      </w:ins>
      <w:del w:id="73" w:author="nick" w:date="2020-05-31T16:09:00Z">
        <w:r w:rsidR="00A2710C" w:rsidDel="002E17D4">
          <w:rPr>
            <w:noProof/>
            <w:webHidden/>
          </w:rPr>
          <w:delText>32</w:delText>
        </w:r>
      </w:del>
      <w:r w:rsidR="005125B1">
        <w:rPr>
          <w:noProof/>
          <w:webHidden/>
        </w:rPr>
        <w:fldChar w:fldCharType="end"/>
      </w:r>
      <w:r>
        <w:rPr>
          <w:noProof/>
        </w:rPr>
        <w:fldChar w:fldCharType="end"/>
      </w:r>
    </w:p>
    <w:p w14:paraId="2DC3D017" w14:textId="65132C80" w:rsidR="005125B1" w:rsidRDefault="003F247B">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w:instrText>
      </w:r>
      <w:r>
        <w:rPr>
          <w:noProof/>
        </w:rPr>
        <w:instrText xml:space="preserve">Toc39880507" </w:instrText>
      </w:r>
      <w:ins w:id="74" w:author="nick" w:date="2020-05-31T16:09:00Z">
        <w:r w:rsidR="002E17D4">
          <w:rPr>
            <w:noProof/>
          </w:rPr>
        </w:r>
      </w:ins>
      <w:r>
        <w:rPr>
          <w:noProof/>
        </w:rPr>
        <w:fldChar w:fldCharType="separate"/>
      </w:r>
      <w:r w:rsidR="005125B1" w:rsidRPr="00E3311B">
        <w:rPr>
          <w:rStyle w:val="Hyperlink"/>
          <w:noProof/>
        </w:rPr>
        <w:t>5.2.1</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User Specific Data </w:t>
      </w:r>
      <w:r w:rsidR="005125B1" w:rsidRPr="00E3311B">
        <w:rPr>
          <w:rStyle w:val="Hyperlink"/>
          <w:rFonts w:ascii="Courier New" w:hAnsi="Courier New" w:cs="Courier New"/>
          <w:noProof/>
        </w:rPr>
        <w:t>&lt;appdata&gt;</w:t>
      </w:r>
      <w:r w:rsidR="005125B1">
        <w:rPr>
          <w:noProof/>
          <w:webHidden/>
        </w:rPr>
        <w:tab/>
      </w:r>
      <w:r w:rsidR="005125B1">
        <w:rPr>
          <w:noProof/>
          <w:webHidden/>
        </w:rPr>
        <w:fldChar w:fldCharType="begin"/>
      </w:r>
      <w:r w:rsidR="005125B1">
        <w:rPr>
          <w:noProof/>
          <w:webHidden/>
        </w:rPr>
        <w:instrText xml:space="preserve"> PAGEREF _Toc39880507 \h </w:instrText>
      </w:r>
      <w:r w:rsidR="005125B1">
        <w:rPr>
          <w:noProof/>
          <w:webHidden/>
        </w:rPr>
      </w:r>
      <w:r w:rsidR="005125B1">
        <w:rPr>
          <w:noProof/>
          <w:webHidden/>
        </w:rPr>
        <w:fldChar w:fldCharType="separate"/>
      </w:r>
      <w:ins w:id="75" w:author="nick" w:date="2020-05-31T16:09:00Z">
        <w:r w:rsidR="002E17D4">
          <w:rPr>
            <w:noProof/>
            <w:webHidden/>
          </w:rPr>
          <w:t>33</w:t>
        </w:r>
      </w:ins>
      <w:del w:id="76" w:author="nick" w:date="2020-05-31T16:09:00Z">
        <w:r w:rsidR="00A2710C" w:rsidDel="002E17D4">
          <w:rPr>
            <w:noProof/>
            <w:webHidden/>
          </w:rPr>
          <w:delText>32</w:delText>
        </w:r>
      </w:del>
      <w:r w:rsidR="005125B1">
        <w:rPr>
          <w:noProof/>
          <w:webHidden/>
        </w:rPr>
        <w:fldChar w:fldCharType="end"/>
      </w:r>
      <w:r>
        <w:rPr>
          <w:noProof/>
        </w:rPr>
        <w:fldChar w:fldCharType="end"/>
      </w:r>
    </w:p>
    <w:p w14:paraId="4C12C258" w14:textId="11CC08DF" w:rsidR="005125B1" w:rsidRDefault="003F247B">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"_Toc39880508" </w:instrText>
      </w:r>
      <w:ins w:id="77" w:author="nick" w:date="2020-05-31T16:09:00Z">
        <w:r w:rsidR="002E17D4">
          <w:rPr>
            <w:noProof/>
          </w:rPr>
        </w:r>
      </w:ins>
      <w:r>
        <w:rPr>
          <w:noProof/>
        </w:rPr>
        <w:fldChar w:fldCharType="separate"/>
      </w:r>
      <w:r w:rsidR="005125B1" w:rsidRPr="00E3311B">
        <w:rPr>
          <w:rStyle w:val="Hyperlink"/>
          <w:noProof/>
        </w:rPr>
        <w:t>5.2.1.1</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Finite Element Specific Data </w:t>
      </w:r>
      <w:r w:rsidR="005125B1" w:rsidRPr="00E3311B">
        <w:rPr>
          <w:rStyle w:val="Hyperlink"/>
          <w:rFonts w:ascii="Courier New" w:hAnsi="Courier New" w:cs="Courier New"/>
          <w:noProof/>
        </w:rPr>
        <w:t>&lt;femdata/&gt;</w:t>
      </w:r>
      <w:r w:rsidR="005125B1">
        <w:rPr>
          <w:noProof/>
          <w:webHidden/>
        </w:rPr>
        <w:tab/>
      </w:r>
      <w:r w:rsidR="005125B1">
        <w:rPr>
          <w:noProof/>
          <w:webHidden/>
        </w:rPr>
        <w:fldChar w:fldCharType="begin"/>
      </w:r>
      <w:r w:rsidR="005125B1">
        <w:rPr>
          <w:noProof/>
          <w:webHidden/>
        </w:rPr>
        <w:instrText xml:space="preserve"> PAGEREF _Toc39880508 \h </w:instrText>
      </w:r>
      <w:r w:rsidR="005125B1">
        <w:rPr>
          <w:noProof/>
          <w:webHidden/>
        </w:rPr>
      </w:r>
      <w:r w:rsidR="005125B1">
        <w:rPr>
          <w:noProof/>
          <w:webHidden/>
        </w:rPr>
        <w:fldChar w:fldCharType="separate"/>
      </w:r>
      <w:ins w:id="78" w:author="nick" w:date="2020-05-31T16:09:00Z">
        <w:r w:rsidR="002E17D4">
          <w:rPr>
            <w:noProof/>
            <w:webHidden/>
          </w:rPr>
          <w:t>35</w:t>
        </w:r>
      </w:ins>
      <w:del w:id="79" w:author="nick" w:date="2020-05-31T16:09:00Z">
        <w:r w:rsidR="00A2710C" w:rsidDel="002E17D4">
          <w:rPr>
            <w:noProof/>
            <w:webHidden/>
          </w:rPr>
          <w:delText>34</w:delText>
        </w:r>
      </w:del>
      <w:r w:rsidR="005125B1">
        <w:rPr>
          <w:noProof/>
          <w:webHidden/>
        </w:rPr>
        <w:fldChar w:fldCharType="end"/>
      </w:r>
      <w:r>
        <w:rPr>
          <w:noProof/>
        </w:rPr>
        <w:fldChar w:fldCharType="end"/>
      </w:r>
    </w:p>
    <w:p w14:paraId="06B68875" w14:textId="66EA5585" w:rsidR="005125B1" w:rsidRDefault="003F247B">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w:instrText>
      </w:r>
      <w:r>
        <w:rPr>
          <w:noProof/>
        </w:rPr>
        <w:instrText xml:space="preserve">Toc39880509" </w:instrText>
      </w:r>
      <w:ins w:id="80" w:author="nick" w:date="2020-05-31T16:09:00Z">
        <w:r w:rsidR="002E17D4">
          <w:rPr>
            <w:noProof/>
          </w:rPr>
        </w:r>
      </w:ins>
      <w:r>
        <w:rPr>
          <w:noProof/>
        </w:rPr>
        <w:fldChar w:fldCharType="separate"/>
      </w:r>
      <w:r w:rsidR="005125B1" w:rsidRPr="00E3311B">
        <w:rPr>
          <w:rStyle w:val="Hyperlink"/>
          <w:noProof/>
        </w:rPr>
        <w:t>5.3</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 xml:space="preserve">Connection Data </w:t>
      </w:r>
      <w:r w:rsidR="005125B1" w:rsidRPr="00E3311B">
        <w:rPr>
          <w:rStyle w:val="Hyperlink"/>
          <w:rFonts w:ascii="Courier New" w:hAnsi="Courier New" w:cs="Courier New"/>
          <w:noProof/>
        </w:rPr>
        <w:t>&lt;connection_group/&gt;</w:t>
      </w:r>
      <w:r w:rsidR="005125B1">
        <w:rPr>
          <w:noProof/>
          <w:webHidden/>
        </w:rPr>
        <w:tab/>
      </w:r>
      <w:r w:rsidR="005125B1">
        <w:rPr>
          <w:noProof/>
          <w:webHidden/>
        </w:rPr>
        <w:fldChar w:fldCharType="begin"/>
      </w:r>
      <w:r w:rsidR="005125B1">
        <w:rPr>
          <w:noProof/>
          <w:webHidden/>
        </w:rPr>
        <w:instrText xml:space="preserve"> PAGEREF _Toc39880509 \h </w:instrText>
      </w:r>
      <w:r w:rsidR="005125B1">
        <w:rPr>
          <w:noProof/>
          <w:webHidden/>
        </w:rPr>
      </w:r>
      <w:r w:rsidR="005125B1">
        <w:rPr>
          <w:noProof/>
          <w:webHidden/>
        </w:rPr>
        <w:fldChar w:fldCharType="separate"/>
      </w:r>
      <w:ins w:id="81" w:author="nick" w:date="2020-05-31T16:09:00Z">
        <w:r w:rsidR="002E17D4">
          <w:rPr>
            <w:noProof/>
            <w:webHidden/>
          </w:rPr>
          <w:t>37</w:t>
        </w:r>
      </w:ins>
      <w:del w:id="82" w:author="nick" w:date="2020-05-31T16:09:00Z">
        <w:r w:rsidR="00A2710C" w:rsidDel="002E17D4">
          <w:rPr>
            <w:noProof/>
            <w:webHidden/>
          </w:rPr>
          <w:delText>36</w:delText>
        </w:r>
      </w:del>
      <w:r w:rsidR="005125B1">
        <w:rPr>
          <w:noProof/>
          <w:webHidden/>
        </w:rPr>
        <w:fldChar w:fldCharType="end"/>
      </w:r>
      <w:r>
        <w:rPr>
          <w:noProof/>
        </w:rPr>
        <w:fldChar w:fldCharType="end"/>
      </w:r>
    </w:p>
    <w:p w14:paraId="239DA5DB" w14:textId="0F887CC4" w:rsidR="005125B1" w:rsidRDefault="003F247B">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"_Toc39880510" </w:instrText>
      </w:r>
      <w:ins w:id="83" w:author="nick" w:date="2020-05-31T16:09:00Z">
        <w:r w:rsidR="002E17D4">
          <w:rPr>
            <w:noProof/>
          </w:rPr>
        </w:r>
      </w:ins>
      <w:r>
        <w:rPr>
          <w:noProof/>
        </w:rPr>
        <w:fldChar w:fldCharType="separate"/>
      </w:r>
      <w:r w:rsidR="005125B1" w:rsidRPr="00E3311B">
        <w:rPr>
          <w:rStyle w:val="Hyperlink"/>
          <w:noProof/>
        </w:rPr>
        <w:t>5.3.1</w:t>
      </w:r>
      <w:r w:rsidR="005125B1">
        <w:rPr>
          <w:rFonts w:asciiTheme="minorHAnsi" w:eastAsiaTheme="minorEastAsia" w:hAnsiTheme="minorHAnsi" w:cstheme="minorBidi"/>
          <w:noProof/>
          <w:sz w:val="22"/>
          <w:szCs w:val="22"/>
          <w:lang w:val="de-DE"/>
        </w:rPr>
        <w:tab/>
      </w:r>
      <w:r w:rsidR="005125B1" w:rsidRPr="00E3311B">
        <w:rPr>
          <w:rStyle w:val="Hyperlink"/>
          <w:noProof/>
        </w:rPr>
        <w:t>Connected Objects</w:t>
      </w:r>
      <w:r w:rsidR="005125B1">
        <w:rPr>
          <w:noProof/>
          <w:webHidden/>
        </w:rPr>
        <w:tab/>
      </w:r>
      <w:r w:rsidR="005125B1">
        <w:rPr>
          <w:noProof/>
          <w:webHidden/>
        </w:rPr>
        <w:fldChar w:fldCharType="begin"/>
      </w:r>
      <w:r w:rsidR="005125B1">
        <w:rPr>
          <w:noProof/>
          <w:webHidden/>
        </w:rPr>
        <w:instrText xml:space="preserve"> PAGEREF _Toc39880510 \h </w:instrText>
      </w:r>
      <w:r w:rsidR="005125B1">
        <w:rPr>
          <w:noProof/>
          <w:webHidden/>
        </w:rPr>
      </w:r>
      <w:r w:rsidR="005125B1">
        <w:rPr>
          <w:noProof/>
          <w:webHidden/>
        </w:rPr>
        <w:fldChar w:fldCharType="separate"/>
      </w:r>
      <w:ins w:id="84" w:author="nick" w:date="2020-05-31T16:09:00Z">
        <w:r w:rsidR="002E17D4">
          <w:rPr>
            <w:noProof/>
            <w:webHidden/>
          </w:rPr>
          <w:t>37</w:t>
        </w:r>
      </w:ins>
      <w:del w:id="85" w:author="nick" w:date="2020-05-31T16:09:00Z">
        <w:r w:rsidR="00A2710C" w:rsidDel="002E17D4">
          <w:rPr>
            <w:noProof/>
            <w:webHidden/>
          </w:rPr>
          <w:delText>36</w:delText>
        </w:r>
      </w:del>
      <w:r w:rsidR="005125B1">
        <w:rPr>
          <w:noProof/>
          <w:webHidden/>
        </w:rPr>
        <w:fldChar w:fldCharType="end"/>
      </w:r>
      <w:r>
        <w:rPr>
          <w:noProof/>
        </w:rPr>
        <w:fldChar w:fldCharType="end"/>
      </w:r>
    </w:p>
    <w:p w14:paraId="71F0829F" w14:textId="3001FFB5" w:rsidR="005125B1" w:rsidRDefault="003F247B">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"_Toc39880511" </w:instrText>
      </w:r>
      <w:ins w:id="86" w:author="nick" w:date="2020-05-31T16:09:00Z">
        <w:r w:rsidR="002E17D4">
          <w:rPr>
            <w:noProof/>
          </w:rPr>
        </w:r>
      </w:ins>
      <w:r>
        <w:rPr>
          <w:noProof/>
        </w:rPr>
        <w:fldChar w:fldCharType="separate"/>
      </w:r>
      <w:r w:rsidR="005125B1" w:rsidRPr="00E3311B">
        <w:rPr>
          <w:rStyle w:val="Hyperlink"/>
          <w:noProof/>
        </w:rPr>
        <w:t>5.3.1.1</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Element </w:t>
      </w:r>
      <w:r w:rsidR="005125B1" w:rsidRPr="00E3311B">
        <w:rPr>
          <w:rStyle w:val="Hyperlink"/>
          <w:rFonts w:ascii="Courier New" w:hAnsi="Courier New" w:cs="Courier New"/>
          <w:noProof/>
        </w:rPr>
        <w:t>&lt;part/&gt;</w:t>
      </w:r>
      <w:r w:rsidR="005125B1">
        <w:rPr>
          <w:noProof/>
          <w:webHidden/>
        </w:rPr>
        <w:tab/>
      </w:r>
      <w:r w:rsidR="005125B1">
        <w:rPr>
          <w:noProof/>
          <w:webHidden/>
        </w:rPr>
        <w:fldChar w:fldCharType="begin"/>
      </w:r>
      <w:r w:rsidR="005125B1">
        <w:rPr>
          <w:noProof/>
          <w:webHidden/>
        </w:rPr>
        <w:instrText xml:space="preserve"> PAGEREF _Toc39880511 \h </w:instrText>
      </w:r>
      <w:r w:rsidR="005125B1">
        <w:rPr>
          <w:noProof/>
          <w:webHidden/>
        </w:rPr>
      </w:r>
      <w:r w:rsidR="005125B1">
        <w:rPr>
          <w:noProof/>
          <w:webHidden/>
        </w:rPr>
        <w:fldChar w:fldCharType="separate"/>
      </w:r>
      <w:ins w:id="87" w:author="nick" w:date="2020-05-31T16:09:00Z">
        <w:r w:rsidR="002E17D4">
          <w:rPr>
            <w:noProof/>
            <w:webHidden/>
          </w:rPr>
          <w:t>38</w:t>
        </w:r>
      </w:ins>
      <w:del w:id="88" w:author="nick" w:date="2020-05-31T16:09:00Z">
        <w:r w:rsidR="00A2710C" w:rsidDel="002E17D4">
          <w:rPr>
            <w:noProof/>
            <w:webHidden/>
          </w:rPr>
          <w:delText>37</w:delText>
        </w:r>
      </w:del>
      <w:r w:rsidR="005125B1">
        <w:rPr>
          <w:noProof/>
          <w:webHidden/>
        </w:rPr>
        <w:fldChar w:fldCharType="end"/>
      </w:r>
      <w:r>
        <w:rPr>
          <w:noProof/>
        </w:rPr>
        <w:fldChar w:fldCharType="end"/>
      </w:r>
    </w:p>
    <w:p w14:paraId="32CFF337" w14:textId="4F546B5B" w:rsidR="005125B1" w:rsidRDefault="003F247B">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"_Toc39880512" </w:instrText>
      </w:r>
      <w:ins w:id="89" w:author="nick" w:date="2020-05-31T16:09:00Z">
        <w:r w:rsidR="002E17D4">
          <w:rPr>
            <w:noProof/>
          </w:rPr>
        </w:r>
      </w:ins>
      <w:r>
        <w:rPr>
          <w:noProof/>
        </w:rPr>
        <w:fldChar w:fldCharType="separate"/>
      </w:r>
      <w:r w:rsidR="005125B1" w:rsidRPr="00E3311B">
        <w:rPr>
          <w:rStyle w:val="Hyperlink"/>
          <w:noProof/>
        </w:rPr>
        <w:t>5.3.1.2</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Element </w:t>
      </w:r>
      <w:r w:rsidR="005125B1" w:rsidRPr="00E3311B">
        <w:rPr>
          <w:rStyle w:val="Hyperlink"/>
          <w:rFonts w:ascii="Courier New" w:hAnsi="Courier New" w:cs="Courier New"/>
          <w:noProof/>
        </w:rPr>
        <w:t>&lt;assy/&gt;</w:t>
      </w:r>
      <w:r w:rsidR="005125B1">
        <w:rPr>
          <w:noProof/>
          <w:webHidden/>
        </w:rPr>
        <w:tab/>
      </w:r>
      <w:r w:rsidR="005125B1">
        <w:rPr>
          <w:noProof/>
          <w:webHidden/>
        </w:rPr>
        <w:fldChar w:fldCharType="begin"/>
      </w:r>
      <w:r w:rsidR="005125B1">
        <w:rPr>
          <w:noProof/>
          <w:webHidden/>
        </w:rPr>
        <w:instrText xml:space="preserve"> PAGEREF _Toc39880512 \h </w:instrText>
      </w:r>
      <w:r w:rsidR="005125B1">
        <w:rPr>
          <w:noProof/>
          <w:webHidden/>
        </w:rPr>
      </w:r>
      <w:r w:rsidR="005125B1">
        <w:rPr>
          <w:noProof/>
          <w:webHidden/>
        </w:rPr>
        <w:fldChar w:fldCharType="separate"/>
      </w:r>
      <w:ins w:id="90" w:author="nick" w:date="2020-05-31T16:09:00Z">
        <w:r w:rsidR="002E17D4">
          <w:rPr>
            <w:noProof/>
            <w:webHidden/>
          </w:rPr>
          <w:t>39</w:t>
        </w:r>
      </w:ins>
      <w:del w:id="91" w:author="nick" w:date="2020-05-31T16:09:00Z">
        <w:r w:rsidR="00A2710C" w:rsidDel="002E17D4">
          <w:rPr>
            <w:noProof/>
            <w:webHidden/>
          </w:rPr>
          <w:delText>38</w:delText>
        </w:r>
      </w:del>
      <w:r w:rsidR="005125B1">
        <w:rPr>
          <w:noProof/>
          <w:webHidden/>
        </w:rPr>
        <w:fldChar w:fldCharType="end"/>
      </w:r>
      <w:r>
        <w:rPr>
          <w:noProof/>
        </w:rPr>
        <w:fldChar w:fldCharType="end"/>
      </w:r>
    </w:p>
    <w:p w14:paraId="6EB25CB8" w14:textId="54800C96" w:rsidR="005125B1" w:rsidRDefault="003F247B">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"_Toc39880513" </w:instrText>
      </w:r>
      <w:ins w:id="92" w:author="nick" w:date="2020-05-31T16:09:00Z">
        <w:r w:rsidR="002E17D4">
          <w:rPr>
            <w:noProof/>
          </w:rPr>
        </w:r>
      </w:ins>
      <w:r>
        <w:rPr>
          <w:noProof/>
        </w:rPr>
        <w:fldChar w:fldCharType="separate"/>
      </w:r>
      <w:r w:rsidR="005125B1" w:rsidRPr="00E3311B">
        <w:rPr>
          <w:rStyle w:val="Hyperlink"/>
          <w:noProof/>
        </w:rPr>
        <w:t>5.3.1.3</w:t>
      </w:r>
      <w:r w:rsidR="005125B1">
        <w:rPr>
          <w:rFonts w:asciiTheme="minorHAnsi" w:eastAsiaTheme="minorEastAsia" w:hAnsiTheme="minorHAnsi" w:cstheme="minorBidi"/>
          <w:noProof/>
          <w:sz w:val="22"/>
          <w:szCs w:val="22"/>
          <w:lang w:val="de-DE"/>
        </w:rPr>
        <w:tab/>
      </w:r>
      <w:r w:rsidR="005125B1" w:rsidRPr="00E3311B">
        <w:rPr>
          <w:rStyle w:val="Hyperlink"/>
          <w:noProof/>
        </w:rPr>
        <w:t>Special Topological situations</w:t>
      </w:r>
      <w:r w:rsidR="005125B1">
        <w:rPr>
          <w:noProof/>
          <w:webHidden/>
        </w:rPr>
        <w:tab/>
      </w:r>
      <w:r w:rsidR="005125B1">
        <w:rPr>
          <w:noProof/>
          <w:webHidden/>
        </w:rPr>
        <w:fldChar w:fldCharType="begin"/>
      </w:r>
      <w:r w:rsidR="005125B1">
        <w:rPr>
          <w:noProof/>
          <w:webHidden/>
        </w:rPr>
        <w:instrText xml:space="preserve"> PAGEREF _Toc39880513 \h </w:instrText>
      </w:r>
      <w:r w:rsidR="005125B1">
        <w:rPr>
          <w:noProof/>
          <w:webHidden/>
        </w:rPr>
      </w:r>
      <w:r w:rsidR="005125B1">
        <w:rPr>
          <w:noProof/>
          <w:webHidden/>
        </w:rPr>
        <w:fldChar w:fldCharType="separate"/>
      </w:r>
      <w:ins w:id="93" w:author="nick" w:date="2020-05-31T16:09:00Z">
        <w:r w:rsidR="002E17D4">
          <w:rPr>
            <w:noProof/>
            <w:webHidden/>
          </w:rPr>
          <w:t>40</w:t>
        </w:r>
      </w:ins>
      <w:del w:id="94" w:author="nick" w:date="2020-05-31T16:09:00Z">
        <w:r w:rsidR="00A2710C" w:rsidDel="002E17D4">
          <w:rPr>
            <w:noProof/>
            <w:webHidden/>
          </w:rPr>
          <w:delText>39</w:delText>
        </w:r>
      </w:del>
      <w:r w:rsidR="005125B1">
        <w:rPr>
          <w:noProof/>
          <w:webHidden/>
        </w:rPr>
        <w:fldChar w:fldCharType="end"/>
      </w:r>
      <w:r>
        <w:rPr>
          <w:noProof/>
        </w:rPr>
        <w:fldChar w:fldCharType="end"/>
      </w:r>
    </w:p>
    <w:p w14:paraId="4B9BF395" w14:textId="0CA3E958" w:rsidR="005125B1" w:rsidRDefault="003F247B">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w:instrText>
      </w:r>
      <w:r>
        <w:rPr>
          <w:noProof/>
        </w:rPr>
        <w:instrText xml:space="preserve">514" </w:instrText>
      </w:r>
      <w:ins w:id="95" w:author="nick" w:date="2020-05-31T16:09:00Z">
        <w:r w:rsidR="002E17D4">
          <w:rPr>
            <w:noProof/>
          </w:rPr>
        </w:r>
      </w:ins>
      <w:r>
        <w:rPr>
          <w:noProof/>
        </w:rPr>
        <w:fldChar w:fldCharType="separate"/>
      </w:r>
      <w:r w:rsidR="005125B1" w:rsidRPr="00E3311B">
        <w:rPr>
          <w:rStyle w:val="Hyperlink"/>
          <w:noProof/>
        </w:rPr>
        <w:t>5.3.2</w:t>
      </w:r>
      <w:r w:rsidR="005125B1">
        <w:rPr>
          <w:rFonts w:asciiTheme="minorHAnsi" w:eastAsiaTheme="minorEastAsia" w:hAnsiTheme="minorHAnsi" w:cstheme="minorBidi"/>
          <w:noProof/>
          <w:sz w:val="22"/>
          <w:szCs w:val="22"/>
          <w:lang w:val="de-DE"/>
        </w:rPr>
        <w:tab/>
      </w:r>
      <w:r w:rsidR="005125B1" w:rsidRPr="00E3311B">
        <w:rPr>
          <w:rStyle w:val="Hyperlink"/>
          <w:noProof/>
        </w:rPr>
        <w:t>Contacts and Friction</w:t>
      </w:r>
      <w:r w:rsidR="005125B1">
        <w:rPr>
          <w:noProof/>
          <w:webHidden/>
        </w:rPr>
        <w:tab/>
      </w:r>
      <w:r w:rsidR="005125B1">
        <w:rPr>
          <w:noProof/>
          <w:webHidden/>
        </w:rPr>
        <w:fldChar w:fldCharType="begin"/>
      </w:r>
      <w:r w:rsidR="005125B1">
        <w:rPr>
          <w:noProof/>
          <w:webHidden/>
        </w:rPr>
        <w:instrText xml:space="preserve"> PAGEREF _Toc39880514 \h </w:instrText>
      </w:r>
      <w:r w:rsidR="005125B1">
        <w:rPr>
          <w:noProof/>
          <w:webHidden/>
        </w:rPr>
      </w:r>
      <w:r w:rsidR="005125B1">
        <w:rPr>
          <w:noProof/>
          <w:webHidden/>
        </w:rPr>
        <w:fldChar w:fldCharType="separate"/>
      </w:r>
      <w:ins w:id="96" w:author="nick" w:date="2020-05-31T16:09:00Z">
        <w:r w:rsidR="002E17D4">
          <w:rPr>
            <w:noProof/>
            <w:webHidden/>
          </w:rPr>
          <w:t>43</w:t>
        </w:r>
      </w:ins>
      <w:del w:id="97" w:author="nick" w:date="2020-05-31T16:09:00Z">
        <w:r w:rsidR="00A2710C" w:rsidDel="002E17D4">
          <w:rPr>
            <w:noProof/>
            <w:webHidden/>
          </w:rPr>
          <w:delText>42</w:delText>
        </w:r>
      </w:del>
      <w:r w:rsidR="005125B1">
        <w:rPr>
          <w:noProof/>
          <w:webHidden/>
        </w:rPr>
        <w:fldChar w:fldCharType="end"/>
      </w:r>
      <w:r>
        <w:rPr>
          <w:noProof/>
        </w:rPr>
        <w:fldChar w:fldCharType="end"/>
      </w:r>
    </w:p>
    <w:p w14:paraId="38DC74F8" w14:textId="14107684" w:rsidR="005125B1" w:rsidRDefault="003F247B">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"_Toc39880515" </w:instrText>
      </w:r>
      <w:ins w:id="98" w:author="nick" w:date="2020-05-31T16:09:00Z">
        <w:r w:rsidR="002E17D4">
          <w:rPr>
            <w:noProof/>
          </w:rPr>
        </w:r>
      </w:ins>
      <w:r>
        <w:rPr>
          <w:noProof/>
        </w:rPr>
        <w:fldChar w:fldCharType="separate"/>
      </w:r>
      <w:r w:rsidR="005125B1" w:rsidRPr="00E3311B">
        <w:rPr>
          <w:rStyle w:val="Hyperlink"/>
          <w:noProof/>
        </w:rPr>
        <w:t>5.3.2.1</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Element </w:t>
      </w:r>
      <w:r w:rsidR="005125B1" w:rsidRPr="00E3311B">
        <w:rPr>
          <w:rStyle w:val="Hyperlink"/>
          <w:rFonts w:ascii="Courier New" w:hAnsi="Courier New" w:cs="Courier New"/>
          <w:i/>
          <w:noProof/>
        </w:rPr>
        <w:t>&lt;contact_list/&gt;</w:t>
      </w:r>
      <w:r w:rsidR="005125B1">
        <w:rPr>
          <w:noProof/>
          <w:webHidden/>
        </w:rPr>
        <w:tab/>
      </w:r>
      <w:r w:rsidR="005125B1">
        <w:rPr>
          <w:noProof/>
          <w:webHidden/>
        </w:rPr>
        <w:fldChar w:fldCharType="begin"/>
      </w:r>
      <w:r w:rsidR="005125B1">
        <w:rPr>
          <w:noProof/>
          <w:webHidden/>
        </w:rPr>
        <w:instrText xml:space="preserve"> PAGEREF _Toc39880515 \h </w:instrText>
      </w:r>
      <w:r w:rsidR="005125B1">
        <w:rPr>
          <w:noProof/>
          <w:webHidden/>
        </w:rPr>
      </w:r>
      <w:r w:rsidR="005125B1">
        <w:rPr>
          <w:noProof/>
          <w:webHidden/>
        </w:rPr>
        <w:fldChar w:fldCharType="separate"/>
      </w:r>
      <w:ins w:id="99" w:author="nick" w:date="2020-05-31T16:09:00Z">
        <w:r w:rsidR="002E17D4">
          <w:rPr>
            <w:noProof/>
            <w:webHidden/>
          </w:rPr>
          <w:t>43</w:t>
        </w:r>
      </w:ins>
      <w:del w:id="100" w:author="nick" w:date="2020-05-31T16:09:00Z">
        <w:r w:rsidR="00A2710C" w:rsidDel="002E17D4">
          <w:rPr>
            <w:noProof/>
            <w:webHidden/>
          </w:rPr>
          <w:delText>42</w:delText>
        </w:r>
      </w:del>
      <w:r w:rsidR="005125B1">
        <w:rPr>
          <w:noProof/>
          <w:webHidden/>
        </w:rPr>
        <w:fldChar w:fldCharType="end"/>
      </w:r>
      <w:r>
        <w:rPr>
          <w:noProof/>
        </w:rPr>
        <w:fldChar w:fldCharType="end"/>
      </w:r>
    </w:p>
    <w:p w14:paraId="7C801FC3" w14:textId="3D897C5A" w:rsidR="005125B1" w:rsidRDefault="003F247B">
      <w:pPr>
        <w:pStyle w:val="TOC4"/>
        <w:tabs>
          <w:tab w:val="left" w:pos="1320"/>
          <w:tab w:val="right" w:leader="dot" w:pos="9060"/>
        </w:tabs>
        <w:rPr>
          <w:rFonts w:asciiTheme="minorHAnsi" w:eastAsiaTheme="minorEastAsia" w:hAnsiTheme="minorHAnsi" w:cstheme="minorBidi"/>
          <w:noProof/>
          <w:sz w:val="22"/>
          <w:szCs w:val="22"/>
          <w:lang w:val="de-DE"/>
        </w:rPr>
      </w:pPr>
      <w:r>
        <w:rPr>
          <w:noProof/>
        </w:rPr>
        <w:lastRenderedPageBreak/>
        <w:fldChar w:fldCharType="begin"/>
      </w:r>
      <w:r>
        <w:rPr>
          <w:noProof/>
        </w:rPr>
        <w:instrText xml:space="preserve"> HYPERLINK \l "_Toc39880516" </w:instrText>
      </w:r>
      <w:ins w:id="101" w:author="nick" w:date="2020-05-31T16:09:00Z">
        <w:r w:rsidR="002E17D4">
          <w:rPr>
            <w:noProof/>
          </w:rPr>
        </w:r>
      </w:ins>
      <w:r>
        <w:rPr>
          <w:noProof/>
        </w:rPr>
        <w:fldChar w:fldCharType="separate"/>
      </w:r>
      <w:r w:rsidR="005125B1" w:rsidRPr="00E3311B">
        <w:rPr>
          <w:rStyle w:val="Hyperlink"/>
          <w:noProof/>
        </w:rPr>
        <w:t>5.3.2.2</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Element </w:t>
      </w:r>
      <w:r w:rsidR="005125B1" w:rsidRPr="00E3311B">
        <w:rPr>
          <w:rStyle w:val="Hyperlink"/>
          <w:rFonts w:ascii="Courier New" w:hAnsi="Courier New" w:cs="Courier New"/>
          <w:i/>
          <w:noProof/>
        </w:rPr>
        <w:t>&lt;contact/&gt;</w:t>
      </w:r>
      <w:r w:rsidR="005125B1">
        <w:rPr>
          <w:noProof/>
          <w:webHidden/>
        </w:rPr>
        <w:tab/>
      </w:r>
      <w:r w:rsidR="005125B1">
        <w:rPr>
          <w:noProof/>
          <w:webHidden/>
        </w:rPr>
        <w:fldChar w:fldCharType="begin"/>
      </w:r>
      <w:r w:rsidR="005125B1">
        <w:rPr>
          <w:noProof/>
          <w:webHidden/>
        </w:rPr>
        <w:instrText xml:space="preserve"> PAGEREF _Toc39880516 \h </w:instrText>
      </w:r>
      <w:r w:rsidR="005125B1">
        <w:rPr>
          <w:noProof/>
          <w:webHidden/>
        </w:rPr>
      </w:r>
      <w:r w:rsidR="005125B1">
        <w:rPr>
          <w:noProof/>
          <w:webHidden/>
        </w:rPr>
        <w:fldChar w:fldCharType="separate"/>
      </w:r>
      <w:ins w:id="102" w:author="nick" w:date="2020-05-31T16:09:00Z">
        <w:r w:rsidR="002E17D4">
          <w:rPr>
            <w:noProof/>
            <w:webHidden/>
          </w:rPr>
          <w:t>43</w:t>
        </w:r>
      </w:ins>
      <w:del w:id="103" w:author="nick" w:date="2020-05-31T16:09:00Z">
        <w:r w:rsidR="00A2710C" w:rsidDel="002E17D4">
          <w:rPr>
            <w:noProof/>
            <w:webHidden/>
          </w:rPr>
          <w:delText>42</w:delText>
        </w:r>
      </w:del>
      <w:r w:rsidR="005125B1">
        <w:rPr>
          <w:noProof/>
          <w:webHidden/>
        </w:rPr>
        <w:fldChar w:fldCharType="end"/>
      </w:r>
      <w:r>
        <w:rPr>
          <w:noProof/>
        </w:rPr>
        <w:fldChar w:fldCharType="end"/>
      </w:r>
    </w:p>
    <w:p w14:paraId="5A4F7B97" w14:textId="330EA6C5" w:rsidR="005125B1" w:rsidRDefault="003F247B">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"_Toc39880517" </w:instrText>
      </w:r>
      <w:ins w:id="104" w:author="nick" w:date="2020-05-31T16:09:00Z">
        <w:r w:rsidR="002E17D4">
          <w:rPr>
            <w:noProof/>
          </w:rPr>
        </w:r>
      </w:ins>
      <w:r>
        <w:rPr>
          <w:noProof/>
        </w:rPr>
        <w:fldChar w:fldCharType="separate"/>
      </w:r>
      <w:r w:rsidR="005125B1" w:rsidRPr="00E3311B">
        <w:rPr>
          <w:rStyle w:val="Hyperlink"/>
          <w:i/>
          <w:noProof/>
        </w:rPr>
        <w:t>5.3.2.3</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Element </w:t>
      </w:r>
      <w:r w:rsidR="005125B1" w:rsidRPr="00E3311B">
        <w:rPr>
          <w:rStyle w:val="Hyperlink"/>
          <w:rFonts w:ascii="Courier New" w:hAnsi="Courier New" w:cs="Courier New"/>
          <w:i/>
          <w:noProof/>
        </w:rPr>
        <w:t>&lt;partner/&gt;</w:t>
      </w:r>
      <w:r w:rsidR="005125B1">
        <w:rPr>
          <w:noProof/>
          <w:webHidden/>
        </w:rPr>
        <w:tab/>
      </w:r>
      <w:r w:rsidR="005125B1">
        <w:rPr>
          <w:noProof/>
          <w:webHidden/>
        </w:rPr>
        <w:fldChar w:fldCharType="begin"/>
      </w:r>
      <w:r w:rsidR="005125B1">
        <w:rPr>
          <w:noProof/>
          <w:webHidden/>
        </w:rPr>
        <w:instrText xml:space="preserve"> PAGEREF _Toc39880517 \h </w:instrText>
      </w:r>
      <w:r w:rsidR="005125B1">
        <w:rPr>
          <w:noProof/>
          <w:webHidden/>
        </w:rPr>
      </w:r>
      <w:r w:rsidR="005125B1">
        <w:rPr>
          <w:noProof/>
          <w:webHidden/>
        </w:rPr>
        <w:fldChar w:fldCharType="separate"/>
      </w:r>
      <w:ins w:id="105" w:author="nick" w:date="2020-05-31T16:09:00Z">
        <w:r w:rsidR="002E17D4">
          <w:rPr>
            <w:noProof/>
            <w:webHidden/>
          </w:rPr>
          <w:t>43</w:t>
        </w:r>
      </w:ins>
      <w:del w:id="106" w:author="nick" w:date="2020-05-31T16:09:00Z">
        <w:r w:rsidR="00A2710C" w:rsidDel="002E17D4">
          <w:rPr>
            <w:noProof/>
            <w:webHidden/>
          </w:rPr>
          <w:delText>42</w:delText>
        </w:r>
      </w:del>
      <w:r w:rsidR="005125B1">
        <w:rPr>
          <w:noProof/>
          <w:webHidden/>
        </w:rPr>
        <w:fldChar w:fldCharType="end"/>
      </w:r>
      <w:r>
        <w:rPr>
          <w:noProof/>
        </w:rPr>
        <w:fldChar w:fldCharType="end"/>
      </w:r>
    </w:p>
    <w:p w14:paraId="36454485" w14:textId="018FE427" w:rsidR="005125B1" w:rsidRDefault="003F247B">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"_Toc39880518" </w:instrText>
      </w:r>
      <w:ins w:id="107" w:author="nick" w:date="2020-05-31T16:09:00Z">
        <w:r w:rsidR="002E17D4">
          <w:rPr>
            <w:noProof/>
          </w:rPr>
        </w:r>
      </w:ins>
      <w:r>
        <w:rPr>
          <w:noProof/>
        </w:rPr>
        <w:fldChar w:fldCharType="separate"/>
      </w:r>
      <w:r w:rsidR="005125B1" w:rsidRPr="00E3311B">
        <w:rPr>
          <w:rStyle w:val="Hyperlink"/>
          <w:i/>
          <w:noProof/>
        </w:rPr>
        <w:t>5.3.2.4</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Element </w:t>
      </w:r>
      <w:r w:rsidR="005125B1" w:rsidRPr="00E3311B">
        <w:rPr>
          <w:rStyle w:val="Hyperlink"/>
          <w:rFonts w:ascii="Courier New" w:hAnsi="Courier New" w:cs="Courier New"/>
          <w:i/>
          <w:noProof/>
        </w:rPr>
        <w:t>&lt;coefficients/&gt;</w:t>
      </w:r>
      <w:r w:rsidR="005125B1">
        <w:rPr>
          <w:noProof/>
          <w:webHidden/>
        </w:rPr>
        <w:tab/>
      </w:r>
      <w:r w:rsidR="005125B1">
        <w:rPr>
          <w:noProof/>
          <w:webHidden/>
        </w:rPr>
        <w:fldChar w:fldCharType="begin"/>
      </w:r>
      <w:r w:rsidR="005125B1">
        <w:rPr>
          <w:noProof/>
          <w:webHidden/>
        </w:rPr>
        <w:instrText xml:space="preserve"> PAGEREF _Toc39880518 \h </w:instrText>
      </w:r>
      <w:r w:rsidR="005125B1">
        <w:rPr>
          <w:noProof/>
          <w:webHidden/>
        </w:rPr>
      </w:r>
      <w:r w:rsidR="005125B1">
        <w:rPr>
          <w:noProof/>
          <w:webHidden/>
        </w:rPr>
        <w:fldChar w:fldCharType="separate"/>
      </w:r>
      <w:ins w:id="108" w:author="nick" w:date="2020-05-31T16:09:00Z">
        <w:r w:rsidR="002E17D4">
          <w:rPr>
            <w:noProof/>
            <w:webHidden/>
          </w:rPr>
          <w:t>44</w:t>
        </w:r>
      </w:ins>
      <w:del w:id="109" w:author="nick" w:date="2020-05-31T16:09:00Z">
        <w:r w:rsidR="00A2710C" w:rsidDel="002E17D4">
          <w:rPr>
            <w:noProof/>
            <w:webHidden/>
          </w:rPr>
          <w:delText>43</w:delText>
        </w:r>
      </w:del>
      <w:r w:rsidR="005125B1">
        <w:rPr>
          <w:noProof/>
          <w:webHidden/>
        </w:rPr>
        <w:fldChar w:fldCharType="end"/>
      </w:r>
      <w:r>
        <w:rPr>
          <w:noProof/>
        </w:rPr>
        <w:fldChar w:fldCharType="end"/>
      </w:r>
    </w:p>
    <w:p w14:paraId="1A62750A" w14:textId="40BB66AB" w:rsidR="005125B1" w:rsidRDefault="003F247B">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"_Toc39880519" </w:instrText>
      </w:r>
      <w:ins w:id="110" w:author="nick" w:date="2020-05-31T16:09:00Z">
        <w:r w:rsidR="002E17D4">
          <w:rPr>
            <w:noProof/>
          </w:rPr>
        </w:r>
      </w:ins>
      <w:r>
        <w:rPr>
          <w:noProof/>
        </w:rPr>
        <w:fldChar w:fldCharType="separate"/>
      </w:r>
      <w:r w:rsidR="005125B1" w:rsidRPr="00E3311B">
        <w:rPr>
          <w:rStyle w:val="Hyperlink"/>
          <w:noProof/>
        </w:rPr>
        <w:t>5.3.2.5</w:t>
      </w:r>
      <w:r w:rsidR="005125B1">
        <w:rPr>
          <w:rFonts w:asciiTheme="minorHAnsi" w:eastAsiaTheme="minorEastAsia" w:hAnsiTheme="minorHAnsi" w:cstheme="minorBidi"/>
          <w:noProof/>
          <w:sz w:val="22"/>
          <w:szCs w:val="22"/>
          <w:lang w:val="de-DE"/>
        </w:rPr>
        <w:tab/>
      </w:r>
      <w:r w:rsidR="005125B1" w:rsidRPr="00E3311B">
        <w:rPr>
          <w:rStyle w:val="Hyperlink"/>
          <w:noProof/>
        </w:rPr>
        <w:t>Local Contact Properties</w:t>
      </w:r>
      <w:r w:rsidR="005125B1">
        <w:rPr>
          <w:noProof/>
          <w:webHidden/>
        </w:rPr>
        <w:tab/>
      </w:r>
      <w:r w:rsidR="005125B1">
        <w:rPr>
          <w:noProof/>
          <w:webHidden/>
        </w:rPr>
        <w:fldChar w:fldCharType="begin"/>
      </w:r>
      <w:r w:rsidR="005125B1">
        <w:rPr>
          <w:noProof/>
          <w:webHidden/>
        </w:rPr>
        <w:instrText xml:space="preserve"> PAGEREF _Toc39880519 \h </w:instrText>
      </w:r>
      <w:r w:rsidR="005125B1">
        <w:rPr>
          <w:noProof/>
          <w:webHidden/>
        </w:rPr>
      </w:r>
      <w:r w:rsidR="005125B1">
        <w:rPr>
          <w:noProof/>
          <w:webHidden/>
        </w:rPr>
        <w:fldChar w:fldCharType="separate"/>
      </w:r>
      <w:ins w:id="111" w:author="nick" w:date="2020-05-31T16:09:00Z">
        <w:r w:rsidR="002E17D4">
          <w:rPr>
            <w:noProof/>
            <w:webHidden/>
          </w:rPr>
          <w:t>44</w:t>
        </w:r>
      </w:ins>
      <w:del w:id="112" w:author="nick" w:date="2020-05-31T16:09:00Z">
        <w:r w:rsidR="00A2710C" w:rsidDel="002E17D4">
          <w:rPr>
            <w:noProof/>
            <w:webHidden/>
          </w:rPr>
          <w:delText>43</w:delText>
        </w:r>
      </w:del>
      <w:r w:rsidR="005125B1">
        <w:rPr>
          <w:noProof/>
          <w:webHidden/>
        </w:rPr>
        <w:fldChar w:fldCharType="end"/>
      </w:r>
      <w:r>
        <w:rPr>
          <w:noProof/>
        </w:rPr>
        <w:fldChar w:fldCharType="end"/>
      </w:r>
    </w:p>
    <w:p w14:paraId="4E30C87D" w14:textId="771DF84B" w:rsidR="005125B1" w:rsidRDefault="003F247B">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"_Toc39880520" </w:instrText>
      </w:r>
      <w:ins w:id="113" w:author="nick" w:date="2020-05-31T16:09:00Z">
        <w:r w:rsidR="002E17D4">
          <w:rPr>
            <w:noProof/>
          </w:rPr>
        </w:r>
      </w:ins>
      <w:r>
        <w:rPr>
          <w:noProof/>
        </w:rPr>
        <w:fldChar w:fldCharType="separate"/>
      </w:r>
      <w:r w:rsidR="005125B1" w:rsidRPr="00E3311B">
        <w:rPr>
          <w:rStyle w:val="Hyperlink"/>
          <w:noProof/>
        </w:rPr>
        <w:t>5.3.3</w:t>
      </w:r>
      <w:r w:rsidR="005125B1">
        <w:rPr>
          <w:rFonts w:asciiTheme="minorHAnsi" w:eastAsiaTheme="minorEastAsia" w:hAnsiTheme="minorHAnsi" w:cstheme="minorBidi"/>
          <w:noProof/>
          <w:sz w:val="22"/>
          <w:szCs w:val="22"/>
          <w:lang w:val="de-DE"/>
        </w:rPr>
        <w:tab/>
      </w:r>
      <w:r w:rsidR="005125B1" w:rsidRPr="00E3311B">
        <w:rPr>
          <w:rStyle w:val="Hyperlink"/>
          <w:noProof/>
        </w:rPr>
        <w:t>Joints</w:t>
      </w:r>
      <w:r w:rsidR="005125B1">
        <w:rPr>
          <w:noProof/>
          <w:webHidden/>
        </w:rPr>
        <w:tab/>
      </w:r>
      <w:r w:rsidR="005125B1">
        <w:rPr>
          <w:noProof/>
          <w:webHidden/>
        </w:rPr>
        <w:fldChar w:fldCharType="begin"/>
      </w:r>
      <w:r w:rsidR="005125B1">
        <w:rPr>
          <w:noProof/>
          <w:webHidden/>
        </w:rPr>
        <w:instrText xml:space="preserve"> PAGEREF _Toc39880520 \h </w:instrText>
      </w:r>
      <w:r w:rsidR="005125B1">
        <w:rPr>
          <w:noProof/>
          <w:webHidden/>
        </w:rPr>
      </w:r>
      <w:r w:rsidR="005125B1">
        <w:rPr>
          <w:noProof/>
          <w:webHidden/>
        </w:rPr>
        <w:fldChar w:fldCharType="separate"/>
      </w:r>
      <w:ins w:id="114" w:author="nick" w:date="2020-05-31T16:09:00Z">
        <w:r w:rsidR="002E17D4">
          <w:rPr>
            <w:noProof/>
            <w:webHidden/>
          </w:rPr>
          <w:t>44</w:t>
        </w:r>
      </w:ins>
      <w:del w:id="115" w:author="nick" w:date="2020-05-31T16:09:00Z">
        <w:r w:rsidR="00A2710C" w:rsidDel="002E17D4">
          <w:rPr>
            <w:noProof/>
            <w:webHidden/>
          </w:rPr>
          <w:delText>43</w:delText>
        </w:r>
      </w:del>
      <w:r w:rsidR="005125B1">
        <w:rPr>
          <w:noProof/>
          <w:webHidden/>
        </w:rPr>
        <w:fldChar w:fldCharType="end"/>
      </w:r>
      <w:r>
        <w:rPr>
          <w:noProof/>
        </w:rPr>
        <w:fldChar w:fldCharType="end"/>
      </w:r>
    </w:p>
    <w:p w14:paraId="408844AB" w14:textId="36A61C0C" w:rsidR="005125B1" w:rsidRDefault="003F247B">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"_Toc39880521" </w:instrText>
      </w:r>
      <w:ins w:id="116" w:author="nick" w:date="2020-05-31T16:09:00Z">
        <w:r w:rsidR="002E17D4">
          <w:rPr>
            <w:noProof/>
          </w:rPr>
        </w:r>
      </w:ins>
      <w:r>
        <w:rPr>
          <w:noProof/>
        </w:rPr>
        <w:fldChar w:fldCharType="separate"/>
      </w:r>
      <w:r w:rsidR="005125B1" w:rsidRPr="00E3311B">
        <w:rPr>
          <w:rStyle w:val="Hyperlink"/>
          <w:noProof/>
        </w:rPr>
        <w:t>5.4</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A Minimalistic Example of a χMCF file</w:t>
      </w:r>
      <w:r w:rsidR="005125B1">
        <w:rPr>
          <w:noProof/>
          <w:webHidden/>
        </w:rPr>
        <w:tab/>
      </w:r>
      <w:r w:rsidR="005125B1">
        <w:rPr>
          <w:noProof/>
          <w:webHidden/>
        </w:rPr>
        <w:fldChar w:fldCharType="begin"/>
      </w:r>
      <w:r w:rsidR="005125B1">
        <w:rPr>
          <w:noProof/>
          <w:webHidden/>
        </w:rPr>
        <w:instrText xml:space="preserve"> PAGEREF _Toc39880521 \h </w:instrText>
      </w:r>
      <w:r w:rsidR="005125B1">
        <w:rPr>
          <w:noProof/>
          <w:webHidden/>
        </w:rPr>
      </w:r>
      <w:r w:rsidR="005125B1">
        <w:rPr>
          <w:noProof/>
          <w:webHidden/>
        </w:rPr>
        <w:fldChar w:fldCharType="separate"/>
      </w:r>
      <w:ins w:id="117" w:author="nick" w:date="2020-05-31T16:09:00Z">
        <w:r w:rsidR="002E17D4">
          <w:rPr>
            <w:noProof/>
            <w:webHidden/>
          </w:rPr>
          <w:t>46</w:t>
        </w:r>
      </w:ins>
      <w:del w:id="118" w:author="nick" w:date="2020-05-31T16:09:00Z">
        <w:r w:rsidR="00A2710C" w:rsidDel="002E17D4">
          <w:rPr>
            <w:noProof/>
            <w:webHidden/>
          </w:rPr>
          <w:delText>45</w:delText>
        </w:r>
      </w:del>
      <w:r w:rsidR="005125B1">
        <w:rPr>
          <w:noProof/>
          <w:webHidden/>
        </w:rPr>
        <w:fldChar w:fldCharType="end"/>
      </w:r>
      <w:r>
        <w:rPr>
          <w:noProof/>
        </w:rPr>
        <w:fldChar w:fldCharType="end"/>
      </w:r>
    </w:p>
    <w:p w14:paraId="46BF251E" w14:textId="0B08E15E" w:rsidR="005125B1" w:rsidRDefault="003F247B">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"_Toc39880522" </w:instrText>
      </w:r>
      <w:ins w:id="119" w:author="nick" w:date="2020-05-31T16:09:00Z">
        <w:r w:rsidR="002E17D4">
          <w:rPr>
            <w:noProof/>
          </w:rPr>
        </w:r>
      </w:ins>
      <w:r>
        <w:rPr>
          <w:noProof/>
        </w:rPr>
        <w:fldChar w:fldCharType="separate"/>
      </w:r>
      <w:r w:rsidR="005125B1" w:rsidRPr="00E3311B">
        <w:rPr>
          <w:rStyle w:val="Hyperlink"/>
          <w:noProof/>
        </w:rPr>
        <w:t>5.5</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XML Schema Definition</w:t>
      </w:r>
      <w:r w:rsidR="005125B1">
        <w:rPr>
          <w:noProof/>
          <w:webHidden/>
        </w:rPr>
        <w:tab/>
      </w:r>
      <w:r w:rsidR="005125B1">
        <w:rPr>
          <w:noProof/>
          <w:webHidden/>
        </w:rPr>
        <w:fldChar w:fldCharType="begin"/>
      </w:r>
      <w:r w:rsidR="005125B1">
        <w:rPr>
          <w:noProof/>
          <w:webHidden/>
        </w:rPr>
        <w:instrText xml:space="preserve"> PAGEREF _Toc39880522 \h </w:instrText>
      </w:r>
      <w:r w:rsidR="005125B1">
        <w:rPr>
          <w:noProof/>
          <w:webHidden/>
        </w:rPr>
      </w:r>
      <w:r w:rsidR="005125B1">
        <w:rPr>
          <w:noProof/>
          <w:webHidden/>
        </w:rPr>
        <w:fldChar w:fldCharType="separate"/>
      </w:r>
      <w:ins w:id="120" w:author="nick" w:date="2020-05-31T16:09:00Z">
        <w:r w:rsidR="002E17D4">
          <w:rPr>
            <w:noProof/>
            <w:webHidden/>
          </w:rPr>
          <w:t>46</w:t>
        </w:r>
      </w:ins>
      <w:del w:id="121" w:author="nick" w:date="2020-05-31T16:09:00Z">
        <w:r w:rsidR="00A2710C" w:rsidDel="002E17D4">
          <w:rPr>
            <w:noProof/>
            <w:webHidden/>
          </w:rPr>
          <w:delText>45</w:delText>
        </w:r>
      </w:del>
      <w:r w:rsidR="005125B1">
        <w:rPr>
          <w:noProof/>
          <w:webHidden/>
        </w:rPr>
        <w:fldChar w:fldCharType="end"/>
      </w:r>
      <w:r>
        <w:rPr>
          <w:noProof/>
        </w:rPr>
        <w:fldChar w:fldCharType="end"/>
      </w:r>
    </w:p>
    <w:p w14:paraId="2DFFD74D" w14:textId="04895CC6" w:rsidR="005125B1" w:rsidRDefault="003F247B">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rPr>
          <w:noProof/>
        </w:rPr>
        <w:fldChar w:fldCharType="begin"/>
      </w:r>
      <w:r>
        <w:rPr>
          <w:noProof/>
        </w:rPr>
        <w:instrText xml:space="preserve"> HYPERLINK \l "_Toc39880523" </w:instrText>
      </w:r>
      <w:ins w:id="122" w:author="nick" w:date="2020-05-31T16:09:00Z">
        <w:r w:rsidR="002E17D4">
          <w:rPr>
            <w:noProof/>
          </w:rPr>
        </w:r>
      </w:ins>
      <w:r>
        <w:rPr>
          <w:noProof/>
        </w:rPr>
        <w:fldChar w:fldCharType="separate"/>
      </w:r>
      <w:r w:rsidR="005125B1" w:rsidRPr="00E3311B">
        <w:rPr>
          <w:rStyle w:val="Hyperlink"/>
          <w:noProof/>
          <w14:scene3d>
            <w14:camera w14:prst="orthographicFront"/>
            <w14:lightRig w14:rig="threePt" w14:dir="t">
              <w14:rot w14:lat="0" w14:lon="0" w14:rev="0"/>
            </w14:lightRig>
          </w14:scene3d>
        </w:rPr>
        <w:t>6</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Data Common to any Connection</w:t>
      </w:r>
      <w:r w:rsidR="005125B1">
        <w:rPr>
          <w:noProof/>
          <w:webHidden/>
        </w:rPr>
        <w:tab/>
      </w:r>
      <w:r w:rsidR="005125B1">
        <w:rPr>
          <w:noProof/>
          <w:webHidden/>
        </w:rPr>
        <w:fldChar w:fldCharType="begin"/>
      </w:r>
      <w:r w:rsidR="005125B1">
        <w:rPr>
          <w:noProof/>
          <w:webHidden/>
        </w:rPr>
        <w:instrText xml:space="preserve"> PAGEREF _Toc39880523 \h </w:instrText>
      </w:r>
      <w:r w:rsidR="005125B1">
        <w:rPr>
          <w:noProof/>
          <w:webHidden/>
        </w:rPr>
      </w:r>
      <w:r w:rsidR="005125B1">
        <w:rPr>
          <w:noProof/>
          <w:webHidden/>
        </w:rPr>
        <w:fldChar w:fldCharType="separate"/>
      </w:r>
      <w:ins w:id="123" w:author="nick" w:date="2020-05-31T16:09:00Z">
        <w:r w:rsidR="002E17D4">
          <w:rPr>
            <w:noProof/>
            <w:webHidden/>
          </w:rPr>
          <w:t>47</w:t>
        </w:r>
      </w:ins>
      <w:del w:id="124" w:author="nick" w:date="2020-05-31T16:09:00Z">
        <w:r w:rsidR="00A2710C" w:rsidDel="002E17D4">
          <w:rPr>
            <w:noProof/>
            <w:webHidden/>
          </w:rPr>
          <w:delText>46</w:delText>
        </w:r>
      </w:del>
      <w:r w:rsidR="005125B1">
        <w:rPr>
          <w:noProof/>
          <w:webHidden/>
        </w:rPr>
        <w:fldChar w:fldCharType="end"/>
      </w:r>
      <w:r>
        <w:rPr>
          <w:noProof/>
        </w:rPr>
        <w:fldChar w:fldCharType="end"/>
      </w:r>
    </w:p>
    <w:p w14:paraId="4AF371EC" w14:textId="630687EE" w:rsidR="005125B1" w:rsidRDefault="003F247B">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"_Toc39880524" </w:instrText>
      </w:r>
      <w:ins w:id="125" w:author="nick" w:date="2020-05-31T16:09:00Z">
        <w:r w:rsidR="002E17D4">
          <w:rPr>
            <w:noProof/>
          </w:rPr>
        </w:r>
      </w:ins>
      <w:r>
        <w:rPr>
          <w:noProof/>
        </w:rPr>
        <w:fldChar w:fldCharType="separate"/>
      </w:r>
      <w:r w:rsidR="005125B1" w:rsidRPr="00E3311B">
        <w:rPr>
          <w:rStyle w:val="Hyperlink"/>
          <w:noProof/>
        </w:rPr>
        <w:t>6.1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Indices and their properties</w:t>
      </w:r>
      <w:r w:rsidR="005125B1">
        <w:rPr>
          <w:noProof/>
          <w:webHidden/>
        </w:rPr>
        <w:tab/>
      </w:r>
      <w:r w:rsidR="005125B1">
        <w:rPr>
          <w:noProof/>
          <w:webHidden/>
        </w:rPr>
        <w:fldChar w:fldCharType="begin"/>
      </w:r>
      <w:r w:rsidR="005125B1">
        <w:rPr>
          <w:noProof/>
          <w:webHidden/>
        </w:rPr>
        <w:instrText xml:space="preserve"> PAGEREF _Toc39880524 \h </w:instrText>
      </w:r>
      <w:r w:rsidR="005125B1">
        <w:rPr>
          <w:noProof/>
          <w:webHidden/>
        </w:rPr>
      </w:r>
      <w:r w:rsidR="005125B1">
        <w:rPr>
          <w:noProof/>
          <w:webHidden/>
        </w:rPr>
        <w:fldChar w:fldCharType="separate"/>
      </w:r>
      <w:ins w:id="126" w:author="nick" w:date="2020-05-31T16:09:00Z">
        <w:r w:rsidR="002E17D4">
          <w:rPr>
            <w:noProof/>
            <w:webHidden/>
          </w:rPr>
          <w:t>47</w:t>
        </w:r>
      </w:ins>
      <w:del w:id="127" w:author="nick" w:date="2020-05-31T16:09:00Z">
        <w:r w:rsidR="00A2710C" w:rsidDel="002E17D4">
          <w:rPr>
            <w:noProof/>
            <w:webHidden/>
          </w:rPr>
          <w:delText>46</w:delText>
        </w:r>
      </w:del>
      <w:r w:rsidR="005125B1">
        <w:rPr>
          <w:noProof/>
          <w:webHidden/>
        </w:rPr>
        <w:fldChar w:fldCharType="end"/>
      </w:r>
      <w:r>
        <w:rPr>
          <w:noProof/>
        </w:rPr>
        <w:fldChar w:fldCharType="end"/>
      </w:r>
    </w:p>
    <w:p w14:paraId="7866597A" w14:textId="7DC4647B" w:rsidR="005125B1" w:rsidRDefault="003F247B">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"_Toc39880525" </w:instrText>
      </w:r>
      <w:ins w:id="128" w:author="nick" w:date="2020-05-31T16:09:00Z">
        <w:r w:rsidR="002E17D4">
          <w:rPr>
            <w:noProof/>
          </w:rPr>
        </w:r>
      </w:ins>
      <w:r>
        <w:rPr>
          <w:noProof/>
        </w:rPr>
        <w:fldChar w:fldCharType="separate"/>
      </w:r>
      <w:r w:rsidR="005125B1" w:rsidRPr="00E3311B">
        <w:rPr>
          <w:rStyle w:val="Hyperlink"/>
          <w:noProof/>
        </w:rPr>
        <w:t>6.2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 xml:space="preserve">Attribute </w:t>
      </w:r>
      <w:r w:rsidR="005125B1" w:rsidRPr="00E3311B">
        <w:rPr>
          <w:rStyle w:val="Hyperlink"/>
          <w:rFonts w:ascii="Courier New" w:hAnsi="Courier New" w:cs="Courier New"/>
          <w:noProof/>
          <w:highlight w:val="white"/>
        </w:rPr>
        <w:t>label</w:t>
      </w:r>
      <w:r w:rsidR="005125B1">
        <w:rPr>
          <w:noProof/>
          <w:webHidden/>
        </w:rPr>
        <w:tab/>
      </w:r>
      <w:r w:rsidR="005125B1">
        <w:rPr>
          <w:noProof/>
          <w:webHidden/>
        </w:rPr>
        <w:fldChar w:fldCharType="begin"/>
      </w:r>
      <w:r w:rsidR="005125B1">
        <w:rPr>
          <w:noProof/>
          <w:webHidden/>
        </w:rPr>
        <w:instrText xml:space="preserve"> PAGEREF _Toc39880525 \h </w:instrText>
      </w:r>
      <w:r w:rsidR="005125B1">
        <w:rPr>
          <w:noProof/>
          <w:webHidden/>
        </w:rPr>
      </w:r>
      <w:r w:rsidR="005125B1">
        <w:rPr>
          <w:noProof/>
          <w:webHidden/>
        </w:rPr>
        <w:fldChar w:fldCharType="separate"/>
      </w:r>
      <w:ins w:id="129" w:author="nick" w:date="2020-05-31T16:09:00Z">
        <w:r w:rsidR="002E17D4">
          <w:rPr>
            <w:noProof/>
            <w:webHidden/>
          </w:rPr>
          <w:t>47</w:t>
        </w:r>
      </w:ins>
      <w:del w:id="130" w:author="nick" w:date="2020-05-31T16:09:00Z">
        <w:r w:rsidR="00A2710C" w:rsidDel="002E17D4">
          <w:rPr>
            <w:noProof/>
            <w:webHidden/>
          </w:rPr>
          <w:delText>46</w:delText>
        </w:r>
      </w:del>
      <w:r w:rsidR="005125B1">
        <w:rPr>
          <w:noProof/>
          <w:webHidden/>
        </w:rPr>
        <w:fldChar w:fldCharType="end"/>
      </w:r>
      <w:r>
        <w:rPr>
          <w:noProof/>
        </w:rPr>
        <w:fldChar w:fldCharType="end"/>
      </w:r>
    </w:p>
    <w:p w14:paraId="098388FF" w14:textId="78C65247" w:rsidR="005125B1" w:rsidRDefault="003F247B">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"_Toc39880526" </w:instrText>
      </w:r>
      <w:ins w:id="131" w:author="nick" w:date="2020-05-31T16:09:00Z">
        <w:r w:rsidR="002E17D4">
          <w:rPr>
            <w:noProof/>
          </w:rPr>
        </w:r>
      </w:ins>
      <w:r>
        <w:rPr>
          <w:noProof/>
        </w:rPr>
        <w:fldChar w:fldCharType="separate"/>
      </w:r>
      <w:r w:rsidR="005125B1" w:rsidRPr="00E3311B">
        <w:rPr>
          <w:rStyle w:val="Hyperlink"/>
          <w:noProof/>
        </w:rPr>
        <w:t>6.3</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Dimensions and Coordinates</w:t>
      </w:r>
      <w:r w:rsidR="005125B1">
        <w:rPr>
          <w:noProof/>
          <w:webHidden/>
        </w:rPr>
        <w:tab/>
      </w:r>
      <w:r w:rsidR="005125B1">
        <w:rPr>
          <w:noProof/>
          <w:webHidden/>
        </w:rPr>
        <w:fldChar w:fldCharType="begin"/>
      </w:r>
      <w:r w:rsidR="005125B1">
        <w:rPr>
          <w:noProof/>
          <w:webHidden/>
        </w:rPr>
        <w:instrText xml:space="preserve"> PAGEREF _Toc39880526 \h </w:instrText>
      </w:r>
      <w:r w:rsidR="005125B1">
        <w:rPr>
          <w:noProof/>
          <w:webHidden/>
        </w:rPr>
      </w:r>
      <w:r w:rsidR="005125B1">
        <w:rPr>
          <w:noProof/>
          <w:webHidden/>
        </w:rPr>
        <w:fldChar w:fldCharType="separate"/>
      </w:r>
      <w:ins w:id="132" w:author="nick" w:date="2020-05-31T16:09:00Z">
        <w:r w:rsidR="002E17D4">
          <w:rPr>
            <w:noProof/>
            <w:webHidden/>
          </w:rPr>
          <w:t>47</w:t>
        </w:r>
      </w:ins>
      <w:del w:id="133" w:author="nick" w:date="2020-05-31T16:09:00Z">
        <w:r w:rsidR="00A2710C" w:rsidDel="002E17D4">
          <w:rPr>
            <w:noProof/>
            <w:webHidden/>
          </w:rPr>
          <w:delText>46</w:delText>
        </w:r>
      </w:del>
      <w:r w:rsidR="005125B1">
        <w:rPr>
          <w:noProof/>
          <w:webHidden/>
        </w:rPr>
        <w:fldChar w:fldCharType="end"/>
      </w:r>
      <w:r>
        <w:rPr>
          <w:noProof/>
        </w:rPr>
        <w:fldChar w:fldCharType="end"/>
      </w:r>
    </w:p>
    <w:p w14:paraId="162B52DD" w14:textId="609AA8A0" w:rsidR="005125B1" w:rsidRDefault="003F247B">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"_Toc39880527" </w:instrText>
      </w:r>
      <w:ins w:id="134" w:author="nick" w:date="2020-05-31T16:09:00Z">
        <w:r w:rsidR="002E17D4">
          <w:rPr>
            <w:noProof/>
          </w:rPr>
        </w:r>
      </w:ins>
      <w:r>
        <w:rPr>
          <w:noProof/>
        </w:rPr>
        <w:fldChar w:fldCharType="separate"/>
      </w:r>
      <w:r w:rsidR="005125B1" w:rsidRPr="00E3311B">
        <w:rPr>
          <w:rStyle w:val="Hyperlink"/>
          <w:noProof/>
        </w:rPr>
        <w:t>6.4</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 xml:space="preserve">Attribute </w:t>
      </w:r>
      <w:r w:rsidR="005125B1" w:rsidRPr="00E3311B">
        <w:rPr>
          <w:rStyle w:val="Hyperlink"/>
          <w:rFonts w:ascii="Courier New" w:hAnsi="Courier New" w:cs="Courier New"/>
          <w:noProof/>
          <w:highlight w:val="white"/>
        </w:rPr>
        <w:t>quality_control</w:t>
      </w:r>
      <w:r w:rsidR="005125B1">
        <w:rPr>
          <w:noProof/>
          <w:webHidden/>
        </w:rPr>
        <w:tab/>
      </w:r>
      <w:r w:rsidR="005125B1">
        <w:rPr>
          <w:noProof/>
          <w:webHidden/>
        </w:rPr>
        <w:fldChar w:fldCharType="begin"/>
      </w:r>
      <w:r w:rsidR="005125B1">
        <w:rPr>
          <w:noProof/>
          <w:webHidden/>
        </w:rPr>
        <w:instrText xml:space="preserve"> PAGEREF _Toc39880527 \h </w:instrText>
      </w:r>
      <w:r w:rsidR="005125B1">
        <w:rPr>
          <w:noProof/>
          <w:webHidden/>
        </w:rPr>
      </w:r>
      <w:r w:rsidR="005125B1">
        <w:rPr>
          <w:noProof/>
          <w:webHidden/>
        </w:rPr>
        <w:fldChar w:fldCharType="separate"/>
      </w:r>
      <w:ins w:id="135" w:author="nick" w:date="2020-05-31T16:09:00Z">
        <w:r w:rsidR="002E17D4">
          <w:rPr>
            <w:noProof/>
            <w:webHidden/>
          </w:rPr>
          <w:t>47</w:t>
        </w:r>
      </w:ins>
      <w:del w:id="136" w:author="nick" w:date="2020-05-31T16:09:00Z">
        <w:r w:rsidR="00A2710C" w:rsidDel="002E17D4">
          <w:rPr>
            <w:noProof/>
            <w:webHidden/>
          </w:rPr>
          <w:delText>46</w:delText>
        </w:r>
      </w:del>
      <w:r w:rsidR="005125B1">
        <w:rPr>
          <w:noProof/>
          <w:webHidden/>
        </w:rPr>
        <w:fldChar w:fldCharType="end"/>
      </w:r>
      <w:r>
        <w:rPr>
          <w:noProof/>
        </w:rPr>
        <w:fldChar w:fldCharType="end"/>
      </w:r>
    </w:p>
    <w:p w14:paraId="1716B2EB" w14:textId="4F6E57FD" w:rsidR="005125B1" w:rsidRDefault="003F247B">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w:instrText>
      </w:r>
      <w:r>
        <w:rPr>
          <w:noProof/>
        </w:rPr>
        <w:instrText xml:space="preserve">ERLINK \l "_Toc39880528" </w:instrText>
      </w:r>
      <w:ins w:id="137" w:author="nick" w:date="2020-05-31T16:09:00Z">
        <w:r w:rsidR="002E17D4">
          <w:rPr>
            <w:noProof/>
          </w:rPr>
        </w:r>
      </w:ins>
      <w:r>
        <w:rPr>
          <w:noProof/>
        </w:rPr>
        <w:fldChar w:fldCharType="separate"/>
      </w:r>
      <w:r w:rsidR="005125B1" w:rsidRPr="00E3311B">
        <w:rPr>
          <w:rStyle w:val="Hyperlink"/>
          <w:noProof/>
        </w:rPr>
        <w:t>6.5</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Custom Attributes list</w:t>
      </w:r>
      <w:r w:rsidR="005125B1">
        <w:rPr>
          <w:noProof/>
          <w:webHidden/>
        </w:rPr>
        <w:tab/>
      </w:r>
      <w:r w:rsidR="005125B1">
        <w:rPr>
          <w:noProof/>
          <w:webHidden/>
        </w:rPr>
        <w:fldChar w:fldCharType="begin"/>
      </w:r>
      <w:r w:rsidR="005125B1">
        <w:rPr>
          <w:noProof/>
          <w:webHidden/>
        </w:rPr>
        <w:instrText xml:space="preserve"> PAGEREF _Toc39880528 \h </w:instrText>
      </w:r>
      <w:r w:rsidR="005125B1">
        <w:rPr>
          <w:noProof/>
          <w:webHidden/>
        </w:rPr>
      </w:r>
      <w:r w:rsidR="005125B1">
        <w:rPr>
          <w:noProof/>
          <w:webHidden/>
        </w:rPr>
        <w:fldChar w:fldCharType="separate"/>
      </w:r>
      <w:ins w:id="138" w:author="nick" w:date="2020-05-31T16:09:00Z">
        <w:r w:rsidR="002E17D4">
          <w:rPr>
            <w:noProof/>
            <w:webHidden/>
          </w:rPr>
          <w:t>48</w:t>
        </w:r>
      </w:ins>
      <w:del w:id="139" w:author="nick" w:date="2020-05-31T16:09:00Z">
        <w:r w:rsidR="00A2710C" w:rsidDel="002E17D4">
          <w:rPr>
            <w:noProof/>
            <w:webHidden/>
          </w:rPr>
          <w:delText>47</w:delText>
        </w:r>
      </w:del>
      <w:r w:rsidR="005125B1">
        <w:rPr>
          <w:noProof/>
          <w:webHidden/>
        </w:rPr>
        <w:fldChar w:fldCharType="end"/>
      </w:r>
      <w:r>
        <w:rPr>
          <w:noProof/>
        </w:rPr>
        <w:fldChar w:fldCharType="end"/>
      </w:r>
    </w:p>
    <w:p w14:paraId="5CDA918C" w14:textId="408C92E4" w:rsidR="005125B1" w:rsidRDefault="003F247B">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"_Toc39880529" </w:instrText>
      </w:r>
      <w:ins w:id="140" w:author="nick" w:date="2020-05-31T16:09:00Z">
        <w:r w:rsidR="002E17D4">
          <w:rPr>
            <w:noProof/>
          </w:rPr>
        </w:r>
      </w:ins>
      <w:r>
        <w:rPr>
          <w:noProof/>
        </w:rPr>
        <w:fldChar w:fldCharType="separate"/>
      </w:r>
      <w:r w:rsidR="005125B1" w:rsidRPr="00E3311B">
        <w:rPr>
          <w:rStyle w:val="Hyperlink"/>
          <w:noProof/>
        </w:rPr>
        <w:t>6.6</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 xml:space="preserve">Distinction between </w:t>
      </w:r>
      <w:r w:rsidR="005125B1" w:rsidRPr="00E3311B">
        <w:rPr>
          <w:rStyle w:val="Hyperlink"/>
          <w:rFonts w:ascii="Courier New" w:hAnsi="Courier New" w:cs="Courier New"/>
          <w:noProof/>
        </w:rPr>
        <w:t>&lt;custom_attributes/&gt;</w:t>
      </w:r>
      <w:r w:rsidR="005125B1" w:rsidRPr="00E3311B">
        <w:rPr>
          <w:rStyle w:val="Hyperlink"/>
          <w:noProof/>
        </w:rPr>
        <w:t xml:space="preserve"> and </w:t>
      </w:r>
      <w:r w:rsidR="005125B1" w:rsidRPr="00E3311B">
        <w:rPr>
          <w:rStyle w:val="Hyperlink"/>
          <w:rFonts w:ascii="Courier New" w:hAnsi="Courier New" w:cs="Courier New"/>
          <w:noProof/>
        </w:rPr>
        <w:t>&lt;appdata/&gt;</w:t>
      </w:r>
      <w:r w:rsidR="005125B1">
        <w:rPr>
          <w:noProof/>
          <w:webHidden/>
        </w:rPr>
        <w:tab/>
      </w:r>
      <w:r w:rsidR="005125B1">
        <w:rPr>
          <w:noProof/>
          <w:webHidden/>
        </w:rPr>
        <w:fldChar w:fldCharType="begin"/>
      </w:r>
      <w:r w:rsidR="005125B1">
        <w:rPr>
          <w:noProof/>
          <w:webHidden/>
        </w:rPr>
        <w:instrText xml:space="preserve"> PAGEREF _Toc39880529 \h </w:instrText>
      </w:r>
      <w:r w:rsidR="005125B1">
        <w:rPr>
          <w:noProof/>
          <w:webHidden/>
        </w:rPr>
      </w:r>
      <w:r w:rsidR="005125B1">
        <w:rPr>
          <w:noProof/>
          <w:webHidden/>
        </w:rPr>
        <w:fldChar w:fldCharType="separate"/>
      </w:r>
      <w:ins w:id="141" w:author="nick" w:date="2020-05-31T16:09:00Z">
        <w:r w:rsidR="002E17D4">
          <w:rPr>
            <w:noProof/>
            <w:webHidden/>
          </w:rPr>
          <w:t>53</w:t>
        </w:r>
      </w:ins>
      <w:del w:id="142" w:author="nick" w:date="2020-05-31T16:09:00Z">
        <w:r w:rsidR="00A2710C" w:rsidDel="002E17D4">
          <w:rPr>
            <w:noProof/>
            <w:webHidden/>
          </w:rPr>
          <w:delText>52</w:delText>
        </w:r>
      </w:del>
      <w:r w:rsidR="005125B1">
        <w:rPr>
          <w:noProof/>
          <w:webHidden/>
        </w:rPr>
        <w:fldChar w:fldCharType="end"/>
      </w:r>
      <w:r>
        <w:rPr>
          <w:noProof/>
        </w:rPr>
        <w:fldChar w:fldCharType="end"/>
      </w:r>
    </w:p>
    <w:p w14:paraId="480EA032" w14:textId="58F313B1" w:rsidR="005125B1" w:rsidRDefault="003F247B">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"_Toc39880530" </w:instrText>
      </w:r>
      <w:ins w:id="143" w:author="nick" w:date="2020-05-31T16:09:00Z">
        <w:r w:rsidR="002E17D4">
          <w:rPr>
            <w:noProof/>
          </w:rPr>
        </w:r>
      </w:ins>
      <w:r>
        <w:rPr>
          <w:noProof/>
        </w:rPr>
        <w:fldChar w:fldCharType="separate"/>
      </w:r>
      <w:r w:rsidR="005125B1" w:rsidRPr="00E3311B">
        <w:rPr>
          <w:rStyle w:val="Hyperlink"/>
          <w:noProof/>
        </w:rPr>
        <w:t>6.6.1</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Needs of different process roles, addressed by </w:t>
      </w:r>
      <w:r w:rsidR="005125B1" w:rsidRPr="00E3311B">
        <w:rPr>
          <w:rStyle w:val="Hyperlink"/>
          <w:rFonts w:ascii="Courier New" w:hAnsi="Courier New" w:cs="Courier New"/>
          <w:i/>
          <w:iCs/>
          <w:noProof/>
        </w:rPr>
        <w:t>&lt;custom_attributes/&gt;</w:t>
      </w:r>
      <w:r w:rsidR="005125B1" w:rsidRPr="00E3311B">
        <w:rPr>
          <w:rStyle w:val="Hyperlink"/>
          <w:noProof/>
        </w:rPr>
        <w:t xml:space="preserve"> and </w:t>
      </w:r>
      <w:r w:rsidR="005125B1" w:rsidRPr="00E3311B">
        <w:rPr>
          <w:rStyle w:val="Hyperlink"/>
          <w:rFonts w:ascii="Courier New" w:hAnsi="Courier New" w:cs="Courier New"/>
          <w:i/>
          <w:iCs/>
          <w:noProof/>
        </w:rPr>
        <w:t>&lt;appdata/&gt;</w:t>
      </w:r>
      <w:r w:rsidR="005125B1">
        <w:rPr>
          <w:noProof/>
          <w:webHidden/>
        </w:rPr>
        <w:tab/>
      </w:r>
      <w:r w:rsidR="005125B1">
        <w:rPr>
          <w:noProof/>
          <w:webHidden/>
        </w:rPr>
        <w:fldChar w:fldCharType="begin"/>
      </w:r>
      <w:r w:rsidR="005125B1">
        <w:rPr>
          <w:noProof/>
          <w:webHidden/>
        </w:rPr>
        <w:instrText xml:space="preserve"> PAGEREF _Toc39880530 \h </w:instrText>
      </w:r>
      <w:r w:rsidR="005125B1">
        <w:rPr>
          <w:noProof/>
          <w:webHidden/>
        </w:rPr>
      </w:r>
      <w:r w:rsidR="005125B1">
        <w:rPr>
          <w:noProof/>
          <w:webHidden/>
        </w:rPr>
        <w:fldChar w:fldCharType="separate"/>
      </w:r>
      <w:ins w:id="144" w:author="nick" w:date="2020-05-31T16:09:00Z">
        <w:r w:rsidR="002E17D4">
          <w:rPr>
            <w:noProof/>
            <w:webHidden/>
          </w:rPr>
          <w:t>53</w:t>
        </w:r>
      </w:ins>
      <w:del w:id="145" w:author="nick" w:date="2020-05-31T16:09:00Z">
        <w:r w:rsidR="00A2710C" w:rsidDel="002E17D4">
          <w:rPr>
            <w:noProof/>
            <w:webHidden/>
          </w:rPr>
          <w:delText>52</w:delText>
        </w:r>
      </w:del>
      <w:r w:rsidR="005125B1">
        <w:rPr>
          <w:noProof/>
          <w:webHidden/>
        </w:rPr>
        <w:fldChar w:fldCharType="end"/>
      </w:r>
      <w:r>
        <w:rPr>
          <w:noProof/>
        </w:rPr>
        <w:fldChar w:fldCharType="end"/>
      </w:r>
    </w:p>
    <w:p w14:paraId="74246D10" w14:textId="48C90A07" w:rsidR="005125B1" w:rsidRDefault="003F247B">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"_Toc39880531" </w:instrText>
      </w:r>
      <w:ins w:id="146" w:author="nick" w:date="2020-05-31T16:09:00Z">
        <w:r w:rsidR="002E17D4">
          <w:rPr>
            <w:noProof/>
          </w:rPr>
        </w:r>
      </w:ins>
      <w:r>
        <w:rPr>
          <w:noProof/>
        </w:rPr>
        <w:fldChar w:fldCharType="separate"/>
      </w:r>
      <w:r w:rsidR="005125B1" w:rsidRPr="00E3311B">
        <w:rPr>
          <w:rStyle w:val="Hyperlink"/>
          <w:noProof/>
        </w:rPr>
        <w:t>6.6.2</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Needs of different applications, addressed by </w:t>
      </w:r>
      <w:r w:rsidR="005125B1" w:rsidRPr="00E3311B">
        <w:rPr>
          <w:rStyle w:val="Hyperlink"/>
          <w:rFonts w:ascii="Courier New" w:hAnsi="Courier New" w:cs="Courier New"/>
          <w:i/>
          <w:iCs/>
          <w:noProof/>
        </w:rPr>
        <w:t>&lt;custom_attributes/&gt;</w:t>
      </w:r>
      <w:r w:rsidR="005125B1" w:rsidRPr="00E3311B">
        <w:rPr>
          <w:rStyle w:val="Hyperlink"/>
          <w:noProof/>
        </w:rPr>
        <w:t xml:space="preserve"> and </w:t>
      </w:r>
      <w:r w:rsidR="005125B1" w:rsidRPr="00E3311B">
        <w:rPr>
          <w:rStyle w:val="Hyperlink"/>
          <w:rFonts w:ascii="Courier New" w:hAnsi="Courier New" w:cs="Courier New"/>
          <w:i/>
          <w:iCs/>
          <w:noProof/>
        </w:rPr>
        <w:t>&lt;appdata/&gt;</w:t>
      </w:r>
      <w:r w:rsidR="005125B1">
        <w:rPr>
          <w:noProof/>
          <w:webHidden/>
        </w:rPr>
        <w:tab/>
      </w:r>
      <w:r w:rsidR="005125B1">
        <w:rPr>
          <w:noProof/>
          <w:webHidden/>
        </w:rPr>
        <w:fldChar w:fldCharType="begin"/>
      </w:r>
      <w:r w:rsidR="005125B1">
        <w:rPr>
          <w:noProof/>
          <w:webHidden/>
        </w:rPr>
        <w:instrText xml:space="preserve"> PAGEREF _Toc39880531 \h </w:instrText>
      </w:r>
      <w:r w:rsidR="005125B1">
        <w:rPr>
          <w:noProof/>
          <w:webHidden/>
        </w:rPr>
      </w:r>
      <w:r w:rsidR="005125B1">
        <w:rPr>
          <w:noProof/>
          <w:webHidden/>
        </w:rPr>
        <w:fldChar w:fldCharType="separate"/>
      </w:r>
      <w:ins w:id="147" w:author="nick" w:date="2020-05-31T16:09:00Z">
        <w:r w:rsidR="002E17D4">
          <w:rPr>
            <w:noProof/>
            <w:webHidden/>
          </w:rPr>
          <w:t>53</w:t>
        </w:r>
      </w:ins>
      <w:del w:id="148" w:author="nick" w:date="2020-05-31T16:09:00Z">
        <w:r w:rsidR="00A2710C" w:rsidDel="002E17D4">
          <w:rPr>
            <w:noProof/>
            <w:webHidden/>
          </w:rPr>
          <w:delText>52</w:delText>
        </w:r>
      </w:del>
      <w:r w:rsidR="005125B1">
        <w:rPr>
          <w:noProof/>
          <w:webHidden/>
        </w:rPr>
        <w:fldChar w:fldCharType="end"/>
      </w:r>
      <w:r>
        <w:rPr>
          <w:noProof/>
        </w:rPr>
        <w:fldChar w:fldCharType="end"/>
      </w:r>
    </w:p>
    <w:p w14:paraId="3478E2EB" w14:textId="06BDC0B7" w:rsidR="005125B1" w:rsidRDefault="003F247B">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"_Toc39880532" </w:instrText>
      </w:r>
      <w:ins w:id="149" w:author="nick" w:date="2020-05-31T16:09:00Z">
        <w:r w:rsidR="002E17D4">
          <w:rPr>
            <w:noProof/>
          </w:rPr>
        </w:r>
      </w:ins>
      <w:r>
        <w:rPr>
          <w:noProof/>
        </w:rPr>
        <w:fldChar w:fldCharType="separate"/>
      </w:r>
      <w:r w:rsidR="005125B1" w:rsidRPr="00E3311B">
        <w:rPr>
          <w:rStyle w:val="Hyperlink"/>
          <w:noProof/>
        </w:rPr>
        <w:t>6.6.3</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Different levels of </w:t>
      </w:r>
      <w:r w:rsidR="005125B1" w:rsidRPr="00E3311B">
        <w:rPr>
          <w:rStyle w:val="Hyperlink"/>
          <w:rFonts w:ascii="Courier New" w:hAnsi="Courier New" w:cs="Courier New"/>
          <w:i/>
          <w:iCs/>
          <w:noProof/>
        </w:rPr>
        <w:t>&lt;custom_attributes/&gt;</w:t>
      </w:r>
      <w:r w:rsidR="005125B1" w:rsidRPr="00E3311B">
        <w:rPr>
          <w:rStyle w:val="Hyperlink"/>
          <w:noProof/>
        </w:rPr>
        <w:t xml:space="preserve"> and </w:t>
      </w:r>
      <w:r w:rsidR="005125B1" w:rsidRPr="00E3311B">
        <w:rPr>
          <w:rStyle w:val="Hyperlink"/>
          <w:rFonts w:ascii="Courier New" w:hAnsi="Courier New" w:cs="Courier New"/>
          <w:i/>
          <w:iCs/>
          <w:noProof/>
        </w:rPr>
        <w:t>&lt;appdata/&gt;</w:t>
      </w:r>
      <w:r w:rsidR="005125B1" w:rsidRPr="00E3311B">
        <w:rPr>
          <w:rStyle w:val="Hyperlink"/>
          <w:noProof/>
        </w:rPr>
        <w:t xml:space="preserve"> within χMCF data model</w:t>
      </w:r>
      <w:r w:rsidR="005125B1">
        <w:rPr>
          <w:noProof/>
          <w:webHidden/>
        </w:rPr>
        <w:tab/>
      </w:r>
      <w:r w:rsidR="005125B1">
        <w:rPr>
          <w:noProof/>
          <w:webHidden/>
        </w:rPr>
        <w:fldChar w:fldCharType="begin"/>
      </w:r>
      <w:r w:rsidR="005125B1">
        <w:rPr>
          <w:noProof/>
          <w:webHidden/>
        </w:rPr>
        <w:instrText xml:space="preserve"> PAGEREF _Toc39880532 \h </w:instrText>
      </w:r>
      <w:r w:rsidR="005125B1">
        <w:rPr>
          <w:noProof/>
          <w:webHidden/>
        </w:rPr>
      </w:r>
      <w:r w:rsidR="005125B1">
        <w:rPr>
          <w:noProof/>
          <w:webHidden/>
        </w:rPr>
        <w:fldChar w:fldCharType="separate"/>
      </w:r>
      <w:ins w:id="150" w:author="nick" w:date="2020-05-31T16:09:00Z">
        <w:r w:rsidR="002E17D4">
          <w:rPr>
            <w:noProof/>
            <w:webHidden/>
          </w:rPr>
          <w:t>54</w:t>
        </w:r>
      </w:ins>
      <w:del w:id="151" w:author="nick" w:date="2020-05-31T16:09:00Z">
        <w:r w:rsidR="00A2710C" w:rsidDel="002E17D4">
          <w:rPr>
            <w:noProof/>
            <w:webHidden/>
          </w:rPr>
          <w:delText>53</w:delText>
        </w:r>
      </w:del>
      <w:r w:rsidR="005125B1">
        <w:rPr>
          <w:noProof/>
          <w:webHidden/>
        </w:rPr>
        <w:fldChar w:fldCharType="end"/>
      </w:r>
      <w:r>
        <w:rPr>
          <w:noProof/>
        </w:rPr>
        <w:fldChar w:fldCharType="end"/>
      </w:r>
    </w:p>
    <w:p w14:paraId="1CA61EA0" w14:textId="114DF255" w:rsidR="005125B1" w:rsidRDefault="003F247B">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rPr>
          <w:noProof/>
        </w:rPr>
        <w:fldChar w:fldCharType="begin"/>
      </w:r>
      <w:r>
        <w:rPr>
          <w:noProof/>
        </w:rPr>
        <w:instrText xml:space="preserve"> HYPERLINK \l "_Toc39880533" </w:instrText>
      </w:r>
      <w:ins w:id="152" w:author="nick" w:date="2020-05-31T16:09:00Z">
        <w:r w:rsidR="002E17D4">
          <w:rPr>
            <w:noProof/>
          </w:rPr>
        </w:r>
      </w:ins>
      <w:r>
        <w:rPr>
          <w:noProof/>
        </w:rPr>
        <w:fldChar w:fldCharType="separate"/>
      </w:r>
      <w:r w:rsidR="005125B1" w:rsidRPr="00E3311B">
        <w:rPr>
          <w:rStyle w:val="Hyperlink"/>
          <w:noProof/>
          <w14:scene3d>
            <w14:camera w14:prst="orthographicFront"/>
            <w14:lightRig w14:rig="threePt" w14:dir="t">
              <w14:rot w14:lat="0" w14:lon="0" w14:rev="0"/>
            </w14:lightRig>
          </w14:scene3d>
        </w:rPr>
        <w:t>7</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0D connections</w:t>
      </w:r>
      <w:r w:rsidR="005125B1">
        <w:rPr>
          <w:noProof/>
          <w:webHidden/>
        </w:rPr>
        <w:tab/>
      </w:r>
      <w:r w:rsidR="005125B1">
        <w:rPr>
          <w:noProof/>
          <w:webHidden/>
        </w:rPr>
        <w:fldChar w:fldCharType="begin"/>
      </w:r>
      <w:r w:rsidR="005125B1">
        <w:rPr>
          <w:noProof/>
          <w:webHidden/>
        </w:rPr>
        <w:instrText xml:space="preserve"> PAGEREF _Toc39880533 \h </w:instrText>
      </w:r>
      <w:r w:rsidR="005125B1">
        <w:rPr>
          <w:noProof/>
          <w:webHidden/>
        </w:rPr>
      </w:r>
      <w:r w:rsidR="005125B1">
        <w:rPr>
          <w:noProof/>
          <w:webHidden/>
        </w:rPr>
        <w:fldChar w:fldCharType="separate"/>
      </w:r>
      <w:ins w:id="153" w:author="nick" w:date="2020-05-31T16:09:00Z">
        <w:r w:rsidR="002E17D4">
          <w:rPr>
            <w:noProof/>
            <w:webHidden/>
          </w:rPr>
          <w:t>55</w:t>
        </w:r>
      </w:ins>
      <w:del w:id="154" w:author="nick" w:date="2020-05-31T16:09:00Z">
        <w:r w:rsidR="00A2710C" w:rsidDel="002E17D4">
          <w:rPr>
            <w:noProof/>
            <w:webHidden/>
          </w:rPr>
          <w:delText>54</w:delText>
        </w:r>
      </w:del>
      <w:r w:rsidR="005125B1">
        <w:rPr>
          <w:noProof/>
          <w:webHidden/>
        </w:rPr>
        <w:fldChar w:fldCharType="end"/>
      </w:r>
      <w:r>
        <w:rPr>
          <w:noProof/>
        </w:rPr>
        <w:fldChar w:fldCharType="end"/>
      </w:r>
    </w:p>
    <w:p w14:paraId="2BF19E04" w14:textId="69736B20" w:rsidR="005125B1" w:rsidRDefault="003F247B">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"_Toc39880534" </w:instrText>
      </w:r>
      <w:ins w:id="155" w:author="nick" w:date="2020-05-31T16:09:00Z">
        <w:r w:rsidR="002E17D4">
          <w:rPr>
            <w:noProof/>
          </w:rPr>
        </w:r>
      </w:ins>
      <w:r>
        <w:rPr>
          <w:noProof/>
        </w:rPr>
        <w:fldChar w:fldCharType="separate"/>
      </w:r>
      <w:r w:rsidR="005125B1" w:rsidRPr="00E3311B">
        <w:rPr>
          <w:rStyle w:val="Hyperlink"/>
          <w:noProof/>
        </w:rPr>
        <w:t>7.1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Generic Definitions</w:t>
      </w:r>
      <w:r w:rsidR="005125B1">
        <w:rPr>
          <w:noProof/>
          <w:webHidden/>
        </w:rPr>
        <w:tab/>
      </w:r>
      <w:r w:rsidR="005125B1">
        <w:rPr>
          <w:noProof/>
          <w:webHidden/>
        </w:rPr>
        <w:fldChar w:fldCharType="begin"/>
      </w:r>
      <w:r w:rsidR="005125B1">
        <w:rPr>
          <w:noProof/>
          <w:webHidden/>
        </w:rPr>
        <w:instrText xml:space="preserve"> PAGEREF _Toc39880534 \h </w:instrText>
      </w:r>
      <w:r w:rsidR="005125B1">
        <w:rPr>
          <w:noProof/>
          <w:webHidden/>
        </w:rPr>
      </w:r>
      <w:r w:rsidR="005125B1">
        <w:rPr>
          <w:noProof/>
          <w:webHidden/>
        </w:rPr>
        <w:fldChar w:fldCharType="separate"/>
      </w:r>
      <w:ins w:id="156" w:author="nick" w:date="2020-05-31T16:09:00Z">
        <w:r w:rsidR="002E17D4">
          <w:rPr>
            <w:noProof/>
            <w:webHidden/>
          </w:rPr>
          <w:t>55</w:t>
        </w:r>
      </w:ins>
      <w:del w:id="157" w:author="nick" w:date="2020-05-31T16:09:00Z">
        <w:r w:rsidR="00A2710C" w:rsidDel="002E17D4">
          <w:rPr>
            <w:noProof/>
            <w:webHidden/>
          </w:rPr>
          <w:delText>54</w:delText>
        </w:r>
      </w:del>
      <w:r w:rsidR="005125B1">
        <w:rPr>
          <w:noProof/>
          <w:webHidden/>
        </w:rPr>
        <w:fldChar w:fldCharType="end"/>
      </w:r>
      <w:r>
        <w:rPr>
          <w:noProof/>
        </w:rPr>
        <w:fldChar w:fldCharType="end"/>
      </w:r>
    </w:p>
    <w:p w14:paraId="6F47DAA3" w14:textId="6952707B" w:rsidR="005125B1" w:rsidRDefault="003F247B">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"_Toc39880535" </w:instrText>
      </w:r>
      <w:ins w:id="158" w:author="nick" w:date="2020-05-31T16:09:00Z">
        <w:r w:rsidR="002E17D4">
          <w:rPr>
            <w:noProof/>
          </w:rPr>
        </w:r>
      </w:ins>
      <w:r>
        <w:rPr>
          <w:noProof/>
        </w:rPr>
        <w:fldChar w:fldCharType="separate"/>
      </w:r>
      <w:r w:rsidR="005125B1" w:rsidRPr="00E3311B">
        <w:rPr>
          <w:rStyle w:val="Hyperlink"/>
          <w:noProof/>
        </w:rPr>
        <w:t>7.1.1</w:t>
      </w:r>
      <w:r w:rsidR="005125B1">
        <w:rPr>
          <w:rFonts w:asciiTheme="minorHAnsi" w:eastAsiaTheme="minorEastAsia" w:hAnsiTheme="minorHAnsi" w:cstheme="minorBidi"/>
          <w:noProof/>
          <w:sz w:val="22"/>
          <w:szCs w:val="22"/>
          <w:lang w:val="de-DE"/>
        </w:rPr>
        <w:tab/>
      </w:r>
      <w:r w:rsidR="005125B1" w:rsidRPr="00E3311B">
        <w:rPr>
          <w:rStyle w:val="Hyperlink"/>
          <w:noProof/>
        </w:rPr>
        <w:t>Identification</w:t>
      </w:r>
      <w:r w:rsidR="005125B1">
        <w:rPr>
          <w:noProof/>
          <w:webHidden/>
        </w:rPr>
        <w:tab/>
      </w:r>
      <w:r w:rsidR="005125B1">
        <w:rPr>
          <w:noProof/>
          <w:webHidden/>
        </w:rPr>
        <w:fldChar w:fldCharType="begin"/>
      </w:r>
      <w:r w:rsidR="005125B1">
        <w:rPr>
          <w:noProof/>
          <w:webHidden/>
        </w:rPr>
        <w:instrText xml:space="preserve"> PAGEREF _Toc39880535 \h </w:instrText>
      </w:r>
      <w:r w:rsidR="005125B1">
        <w:rPr>
          <w:noProof/>
          <w:webHidden/>
        </w:rPr>
      </w:r>
      <w:r w:rsidR="005125B1">
        <w:rPr>
          <w:noProof/>
          <w:webHidden/>
        </w:rPr>
        <w:fldChar w:fldCharType="separate"/>
      </w:r>
      <w:ins w:id="159" w:author="nick" w:date="2020-05-31T16:09:00Z">
        <w:r w:rsidR="002E17D4">
          <w:rPr>
            <w:noProof/>
            <w:webHidden/>
          </w:rPr>
          <w:t>55</w:t>
        </w:r>
      </w:ins>
      <w:del w:id="160" w:author="nick" w:date="2020-05-31T16:09:00Z">
        <w:r w:rsidR="00A2710C" w:rsidDel="002E17D4">
          <w:rPr>
            <w:noProof/>
            <w:webHidden/>
          </w:rPr>
          <w:delText>54</w:delText>
        </w:r>
      </w:del>
      <w:r w:rsidR="005125B1">
        <w:rPr>
          <w:noProof/>
          <w:webHidden/>
        </w:rPr>
        <w:fldChar w:fldCharType="end"/>
      </w:r>
      <w:r>
        <w:rPr>
          <w:noProof/>
        </w:rPr>
        <w:fldChar w:fldCharType="end"/>
      </w:r>
    </w:p>
    <w:p w14:paraId="329BA197" w14:textId="3CED8C6F" w:rsidR="005125B1" w:rsidRDefault="003F247B">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"_Toc39880536" </w:instrText>
      </w:r>
      <w:ins w:id="161" w:author="nick" w:date="2020-05-31T16:09:00Z">
        <w:r w:rsidR="002E17D4">
          <w:rPr>
            <w:noProof/>
          </w:rPr>
        </w:r>
      </w:ins>
      <w:r>
        <w:rPr>
          <w:noProof/>
        </w:rPr>
        <w:fldChar w:fldCharType="separate"/>
      </w:r>
      <w:r w:rsidR="005125B1" w:rsidRPr="00E3311B">
        <w:rPr>
          <w:rStyle w:val="Hyperlink"/>
          <w:noProof/>
        </w:rPr>
        <w:t>7.1.2</w:t>
      </w:r>
      <w:r w:rsidR="005125B1">
        <w:rPr>
          <w:rFonts w:asciiTheme="minorHAnsi" w:eastAsiaTheme="minorEastAsia" w:hAnsiTheme="minorHAnsi" w:cstheme="minorBidi"/>
          <w:noProof/>
          <w:sz w:val="22"/>
          <w:szCs w:val="22"/>
          <w:lang w:val="de-DE"/>
        </w:rPr>
        <w:tab/>
      </w:r>
      <w:r w:rsidR="005125B1" w:rsidRPr="00E3311B">
        <w:rPr>
          <w:rStyle w:val="Hyperlink"/>
          <w:noProof/>
        </w:rPr>
        <w:t>Location</w:t>
      </w:r>
      <w:r w:rsidR="005125B1">
        <w:rPr>
          <w:noProof/>
          <w:webHidden/>
        </w:rPr>
        <w:tab/>
      </w:r>
      <w:r w:rsidR="005125B1">
        <w:rPr>
          <w:noProof/>
          <w:webHidden/>
        </w:rPr>
        <w:fldChar w:fldCharType="begin"/>
      </w:r>
      <w:r w:rsidR="005125B1">
        <w:rPr>
          <w:noProof/>
          <w:webHidden/>
        </w:rPr>
        <w:instrText xml:space="preserve"> PAGEREF _Toc39880536 \h </w:instrText>
      </w:r>
      <w:r w:rsidR="005125B1">
        <w:rPr>
          <w:noProof/>
          <w:webHidden/>
        </w:rPr>
      </w:r>
      <w:r w:rsidR="005125B1">
        <w:rPr>
          <w:noProof/>
          <w:webHidden/>
        </w:rPr>
        <w:fldChar w:fldCharType="separate"/>
      </w:r>
      <w:ins w:id="162" w:author="nick" w:date="2020-05-31T16:09:00Z">
        <w:r w:rsidR="002E17D4">
          <w:rPr>
            <w:noProof/>
            <w:webHidden/>
          </w:rPr>
          <w:t>55</w:t>
        </w:r>
      </w:ins>
      <w:del w:id="163" w:author="nick" w:date="2020-05-31T16:09:00Z">
        <w:r w:rsidR="00A2710C" w:rsidDel="002E17D4">
          <w:rPr>
            <w:noProof/>
            <w:webHidden/>
          </w:rPr>
          <w:delText>54</w:delText>
        </w:r>
      </w:del>
      <w:r w:rsidR="005125B1">
        <w:rPr>
          <w:noProof/>
          <w:webHidden/>
        </w:rPr>
        <w:fldChar w:fldCharType="end"/>
      </w:r>
      <w:r>
        <w:rPr>
          <w:noProof/>
        </w:rPr>
        <w:fldChar w:fldCharType="end"/>
      </w:r>
    </w:p>
    <w:p w14:paraId="1792F9CC" w14:textId="7D52B47B" w:rsidR="005125B1" w:rsidRDefault="003F247B">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"_Toc39880537" </w:instrText>
      </w:r>
      <w:ins w:id="164" w:author="nick" w:date="2020-05-31T16:09:00Z">
        <w:r w:rsidR="002E17D4">
          <w:rPr>
            <w:noProof/>
          </w:rPr>
        </w:r>
      </w:ins>
      <w:r>
        <w:rPr>
          <w:noProof/>
        </w:rPr>
        <w:fldChar w:fldCharType="separate"/>
      </w:r>
      <w:r w:rsidR="005125B1" w:rsidRPr="00E3311B">
        <w:rPr>
          <w:rStyle w:val="Hyperlink"/>
          <w:noProof/>
        </w:rPr>
        <w:t>7.1.3</w:t>
      </w:r>
      <w:r w:rsidR="005125B1">
        <w:rPr>
          <w:rFonts w:asciiTheme="minorHAnsi" w:eastAsiaTheme="minorEastAsia" w:hAnsiTheme="minorHAnsi" w:cstheme="minorBidi"/>
          <w:noProof/>
          <w:sz w:val="22"/>
          <w:szCs w:val="22"/>
          <w:lang w:val="de-DE"/>
        </w:rPr>
        <w:tab/>
      </w:r>
      <w:r w:rsidR="005125B1" w:rsidRPr="00E3311B">
        <w:rPr>
          <w:rStyle w:val="Hyperlink"/>
          <w:noProof/>
        </w:rPr>
        <w:t>Direction</w:t>
      </w:r>
      <w:r w:rsidR="005125B1">
        <w:rPr>
          <w:noProof/>
          <w:webHidden/>
        </w:rPr>
        <w:tab/>
      </w:r>
      <w:r w:rsidR="005125B1">
        <w:rPr>
          <w:noProof/>
          <w:webHidden/>
        </w:rPr>
        <w:fldChar w:fldCharType="begin"/>
      </w:r>
      <w:r w:rsidR="005125B1">
        <w:rPr>
          <w:noProof/>
          <w:webHidden/>
        </w:rPr>
        <w:instrText xml:space="preserve"> PAGEREF _Toc39880537 \h </w:instrText>
      </w:r>
      <w:r w:rsidR="005125B1">
        <w:rPr>
          <w:noProof/>
          <w:webHidden/>
        </w:rPr>
      </w:r>
      <w:r w:rsidR="005125B1">
        <w:rPr>
          <w:noProof/>
          <w:webHidden/>
        </w:rPr>
        <w:fldChar w:fldCharType="separate"/>
      </w:r>
      <w:ins w:id="165" w:author="nick" w:date="2020-05-31T16:09:00Z">
        <w:r w:rsidR="002E17D4">
          <w:rPr>
            <w:noProof/>
            <w:webHidden/>
          </w:rPr>
          <w:t>56</w:t>
        </w:r>
      </w:ins>
      <w:del w:id="166" w:author="nick" w:date="2020-05-31T16:09:00Z">
        <w:r w:rsidR="00A2710C" w:rsidDel="002E17D4">
          <w:rPr>
            <w:noProof/>
            <w:webHidden/>
          </w:rPr>
          <w:delText>55</w:delText>
        </w:r>
      </w:del>
      <w:r w:rsidR="005125B1">
        <w:rPr>
          <w:noProof/>
          <w:webHidden/>
        </w:rPr>
        <w:fldChar w:fldCharType="end"/>
      </w:r>
      <w:r>
        <w:rPr>
          <w:noProof/>
        </w:rPr>
        <w:fldChar w:fldCharType="end"/>
      </w:r>
    </w:p>
    <w:p w14:paraId="7C85B5B6" w14:textId="61E66168" w:rsidR="005125B1" w:rsidRDefault="003F247B">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"_Toc39880538" </w:instrText>
      </w:r>
      <w:ins w:id="167" w:author="nick" w:date="2020-05-31T16:09:00Z">
        <w:r w:rsidR="002E17D4">
          <w:rPr>
            <w:noProof/>
          </w:rPr>
        </w:r>
      </w:ins>
      <w:r>
        <w:rPr>
          <w:noProof/>
        </w:rPr>
        <w:fldChar w:fldCharType="separate"/>
      </w:r>
      <w:r w:rsidR="005125B1" w:rsidRPr="00E3311B">
        <w:rPr>
          <w:rStyle w:val="Hyperlink"/>
          <w:noProof/>
        </w:rPr>
        <w:t>7.1.4</w:t>
      </w:r>
      <w:r w:rsidR="005125B1">
        <w:rPr>
          <w:rFonts w:asciiTheme="minorHAnsi" w:eastAsiaTheme="minorEastAsia" w:hAnsiTheme="minorHAnsi" w:cstheme="minorBidi"/>
          <w:noProof/>
          <w:sz w:val="22"/>
          <w:szCs w:val="22"/>
          <w:lang w:val="de-DE"/>
        </w:rPr>
        <w:tab/>
      </w:r>
      <w:r w:rsidR="005125B1" w:rsidRPr="00E3311B">
        <w:rPr>
          <w:rStyle w:val="Hyperlink"/>
          <w:noProof/>
        </w:rPr>
        <w:t>Type Specification</w:t>
      </w:r>
      <w:r w:rsidR="005125B1">
        <w:rPr>
          <w:noProof/>
          <w:webHidden/>
        </w:rPr>
        <w:tab/>
      </w:r>
      <w:r w:rsidR="005125B1">
        <w:rPr>
          <w:noProof/>
          <w:webHidden/>
        </w:rPr>
        <w:fldChar w:fldCharType="begin"/>
      </w:r>
      <w:r w:rsidR="005125B1">
        <w:rPr>
          <w:noProof/>
          <w:webHidden/>
        </w:rPr>
        <w:instrText xml:space="preserve"> PAGEREF _Toc39880538 \h </w:instrText>
      </w:r>
      <w:r w:rsidR="005125B1">
        <w:rPr>
          <w:noProof/>
          <w:webHidden/>
        </w:rPr>
      </w:r>
      <w:r w:rsidR="005125B1">
        <w:rPr>
          <w:noProof/>
          <w:webHidden/>
        </w:rPr>
        <w:fldChar w:fldCharType="separate"/>
      </w:r>
      <w:ins w:id="168" w:author="nick" w:date="2020-05-31T16:09:00Z">
        <w:r w:rsidR="002E17D4">
          <w:rPr>
            <w:noProof/>
            <w:webHidden/>
          </w:rPr>
          <w:t>57</w:t>
        </w:r>
      </w:ins>
      <w:del w:id="169" w:author="nick" w:date="2020-05-31T16:09:00Z">
        <w:r w:rsidR="00A2710C" w:rsidDel="002E17D4">
          <w:rPr>
            <w:noProof/>
            <w:webHidden/>
          </w:rPr>
          <w:delText>56</w:delText>
        </w:r>
      </w:del>
      <w:r w:rsidR="005125B1">
        <w:rPr>
          <w:noProof/>
          <w:webHidden/>
        </w:rPr>
        <w:fldChar w:fldCharType="end"/>
      </w:r>
      <w:r>
        <w:rPr>
          <w:noProof/>
        </w:rPr>
        <w:fldChar w:fldCharType="end"/>
      </w:r>
    </w:p>
    <w:p w14:paraId="30990692" w14:textId="7FF37B9C" w:rsidR="005125B1" w:rsidRDefault="003F247B">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"_Toc39880539" </w:instrText>
      </w:r>
      <w:ins w:id="170" w:author="nick" w:date="2020-05-31T16:09:00Z">
        <w:r w:rsidR="002E17D4">
          <w:rPr>
            <w:noProof/>
          </w:rPr>
        </w:r>
      </w:ins>
      <w:r>
        <w:rPr>
          <w:noProof/>
        </w:rPr>
        <w:fldChar w:fldCharType="separate"/>
      </w:r>
      <w:r w:rsidR="005125B1" w:rsidRPr="00E3311B">
        <w:rPr>
          <w:rStyle w:val="Hyperlink"/>
          <w:noProof/>
        </w:rPr>
        <w:t>7.2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Spot Welds</w:t>
      </w:r>
      <w:r w:rsidR="005125B1">
        <w:rPr>
          <w:noProof/>
          <w:webHidden/>
        </w:rPr>
        <w:tab/>
      </w:r>
      <w:r w:rsidR="005125B1">
        <w:rPr>
          <w:noProof/>
          <w:webHidden/>
        </w:rPr>
        <w:fldChar w:fldCharType="begin"/>
      </w:r>
      <w:r w:rsidR="005125B1">
        <w:rPr>
          <w:noProof/>
          <w:webHidden/>
        </w:rPr>
        <w:instrText xml:space="preserve"> PAGEREF _Toc39880539 \h </w:instrText>
      </w:r>
      <w:r w:rsidR="005125B1">
        <w:rPr>
          <w:noProof/>
          <w:webHidden/>
        </w:rPr>
      </w:r>
      <w:r w:rsidR="005125B1">
        <w:rPr>
          <w:noProof/>
          <w:webHidden/>
        </w:rPr>
        <w:fldChar w:fldCharType="separate"/>
      </w:r>
      <w:ins w:id="171" w:author="nick" w:date="2020-05-31T16:09:00Z">
        <w:r w:rsidR="002E17D4">
          <w:rPr>
            <w:noProof/>
            <w:webHidden/>
          </w:rPr>
          <w:t>57</w:t>
        </w:r>
      </w:ins>
      <w:del w:id="172" w:author="nick" w:date="2020-05-31T16:09:00Z">
        <w:r w:rsidR="00A2710C" w:rsidDel="002E17D4">
          <w:rPr>
            <w:noProof/>
            <w:webHidden/>
          </w:rPr>
          <w:delText>56</w:delText>
        </w:r>
      </w:del>
      <w:r w:rsidR="005125B1">
        <w:rPr>
          <w:noProof/>
          <w:webHidden/>
        </w:rPr>
        <w:fldChar w:fldCharType="end"/>
      </w:r>
      <w:r>
        <w:rPr>
          <w:noProof/>
        </w:rPr>
        <w:fldChar w:fldCharType="end"/>
      </w:r>
    </w:p>
    <w:p w14:paraId="799DE7D3" w14:textId="5B82EBFB" w:rsidR="005125B1" w:rsidRDefault="003F247B">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"_Toc39880540" </w:instrText>
      </w:r>
      <w:ins w:id="173" w:author="nick" w:date="2020-05-31T16:09:00Z">
        <w:r w:rsidR="002E17D4">
          <w:rPr>
            <w:noProof/>
          </w:rPr>
        </w:r>
      </w:ins>
      <w:r>
        <w:rPr>
          <w:noProof/>
        </w:rPr>
        <w:fldChar w:fldCharType="separate"/>
      </w:r>
      <w:r w:rsidR="005125B1" w:rsidRPr="00E3311B">
        <w:rPr>
          <w:rStyle w:val="Hyperlink"/>
          <w:noProof/>
        </w:rPr>
        <w:t>7.3</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Robscans</w:t>
      </w:r>
      <w:r w:rsidR="005125B1">
        <w:rPr>
          <w:noProof/>
          <w:webHidden/>
        </w:rPr>
        <w:tab/>
      </w:r>
      <w:r w:rsidR="005125B1">
        <w:rPr>
          <w:noProof/>
          <w:webHidden/>
        </w:rPr>
        <w:fldChar w:fldCharType="begin"/>
      </w:r>
      <w:r w:rsidR="005125B1">
        <w:rPr>
          <w:noProof/>
          <w:webHidden/>
        </w:rPr>
        <w:instrText xml:space="preserve"> PAGEREF _Toc39880540 \h </w:instrText>
      </w:r>
      <w:r w:rsidR="005125B1">
        <w:rPr>
          <w:noProof/>
          <w:webHidden/>
        </w:rPr>
      </w:r>
      <w:r w:rsidR="005125B1">
        <w:rPr>
          <w:noProof/>
          <w:webHidden/>
        </w:rPr>
        <w:fldChar w:fldCharType="separate"/>
      </w:r>
      <w:ins w:id="174" w:author="nick" w:date="2020-05-31T16:09:00Z">
        <w:r w:rsidR="002E17D4">
          <w:rPr>
            <w:noProof/>
            <w:webHidden/>
          </w:rPr>
          <w:t>58</w:t>
        </w:r>
      </w:ins>
      <w:del w:id="175" w:author="nick" w:date="2020-05-31T16:09:00Z">
        <w:r w:rsidR="00A2710C" w:rsidDel="002E17D4">
          <w:rPr>
            <w:noProof/>
            <w:webHidden/>
          </w:rPr>
          <w:delText>57</w:delText>
        </w:r>
      </w:del>
      <w:r w:rsidR="005125B1">
        <w:rPr>
          <w:noProof/>
          <w:webHidden/>
        </w:rPr>
        <w:fldChar w:fldCharType="end"/>
      </w:r>
      <w:r>
        <w:rPr>
          <w:noProof/>
        </w:rPr>
        <w:fldChar w:fldCharType="end"/>
      </w:r>
    </w:p>
    <w:p w14:paraId="39D39339" w14:textId="4F901EC6" w:rsidR="005125B1" w:rsidRDefault="003F247B">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"_Toc39880541" </w:instrText>
      </w:r>
      <w:ins w:id="176" w:author="nick" w:date="2020-05-31T16:09:00Z">
        <w:r w:rsidR="002E17D4">
          <w:rPr>
            <w:noProof/>
          </w:rPr>
        </w:r>
      </w:ins>
      <w:r>
        <w:rPr>
          <w:noProof/>
        </w:rPr>
        <w:fldChar w:fldCharType="separate"/>
      </w:r>
      <w:r w:rsidR="005125B1" w:rsidRPr="00E3311B">
        <w:rPr>
          <w:rStyle w:val="Hyperlink"/>
          <w:noProof/>
        </w:rPr>
        <w:t>7.4</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Rivets</w:t>
      </w:r>
      <w:r w:rsidR="005125B1">
        <w:rPr>
          <w:noProof/>
          <w:webHidden/>
        </w:rPr>
        <w:tab/>
      </w:r>
      <w:r w:rsidR="005125B1">
        <w:rPr>
          <w:noProof/>
          <w:webHidden/>
        </w:rPr>
        <w:fldChar w:fldCharType="begin"/>
      </w:r>
      <w:r w:rsidR="005125B1">
        <w:rPr>
          <w:noProof/>
          <w:webHidden/>
        </w:rPr>
        <w:instrText xml:space="preserve"> PAGEREF _Toc39880541 \h </w:instrText>
      </w:r>
      <w:r w:rsidR="005125B1">
        <w:rPr>
          <w:noProof/>
          <w:webHidden/>
        </w:rPr>
      </w:r>
      <w:r w:rsidR="005125B1">
        <w:rPr>
          <w:noProof/>
          <w:webHidden/>
        </w:rPr>
        <w:fldChar w:fldCharType="separate"/>
      </w:r>
      <w:ins w:id="177" w:author="nick" w:date="2020-05-31T16:09:00Z">
        <w:r w:rsidR="002E17D4">
          <w:rPr>
            <w:noProof/>
            <w:webHidden/>
          </w:rPr>
          <w:t>61</w:t>
        </w:r>
      </w:ins>
      <w:del w:id="178" w:author="nick" w:date="2020-05-31T16:09:00Z">
        <w:r w:rsidR="00A2710C" w:rsidDel="002E17D4">
          <w:rPr>
            <w:noProof/>
            <w:webHidden/>
          </w:rPr>
          <w:delText>60</w:delText>
        </w:r>
      </w:del>
      <w:r w:rsidR="005125B1">
        <w:rPr>
          <w:noProof/>
          <w:webHidden/>
        </w:rPr>
        <w:fldChar w:fldCharType="end"/>
      </w:r>
      <w:r>
        <w:rPr>
          <w:noProof/>
        </w:rPr>
        <w:fldChar w:fldCharType="end"/>
      </w:r>
    </w:p>
    <w:p w14:paraId="04C3B812" w14:textId="0BF57BBB" w:rsidR="005125B1" w:rsidRDefault="003F247B">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"_Toc39880542" </w:instrText>
      </w:r>
      <w:ins w:id="179" w:author="nick" w:date="2020-05-31T16:09:00Z">
        <w:r w:rsidR="002E17D4">
          <w:rPr>
            <w:noProof/>
          </w:rPr>
        </w:r>
      </w:ins>
      <w:r>
        <w:rPr>
          <w:noProof/>
        </w:rPr>
        <w:fldChar w:fldCharType="separate"/>
      </w:r>
      <w:r w:rsidR="005125B1" w:rsidRPr="00E3311B">
        <w:rPr>
          <w:rStyle w:val="Hyperlink"/>
          <w:noProof/>
        </w:rPr>
        <w:t>7.4.1</w:t>
      </w:r>
      <w:r w:rsidR="005125B1">
        <w:rPr>
          <w:rFonts w:asciiTheme="minorHAnsi" w:eastAsiaTheme="minorEastAsia" w:hAnsiTheme="minorHAnsi" w:cstheme="minorBidi"/>
          <w:noProof/>
          <w:sz w:val="22"/>
          <w:szCs w:val="22"/>
          <w:lang w:val="de-DE"/>
        </w:rPr>
        <w:tab/>
      </w:r>
      <w:r w:rsidR="005125B1" w:rsidRPr="00E3311B">
        <w:rPr>
          <w:rStyle w:val="Hyperlink"/>
          <w:noProof/>
        </w:rPr>
        <w:t>Blind Rivets</w:t>
      </w:r>
      <w:r w:rsidR="005125B1">
        <w:rPr>
          <w:noProof/>
          <w:webHidden/>
        </w:rPr>
        <w:tab/>
      </w:r>
      <w:r w:rsidR="005125B1">
        <w:rPr>
          <w:noProof/>
          <w:webHidden/>
        </w:rPr>
        <w:fldChar w:fldCharType="begin"/>
      </w:r>
      <w:r w:rsidR="005125B1">
        <w:rPr>
          <w:noProof/>
          <w:webHidden/>
        </w:rPr>
        <w:instrText xml:space="preserve"> PAGEREF _Toc39880542 \h </w:instrText>
      </w:r>
      <w:r w:rsidR="005125B1">
        <w:rPr>
          <w:noProof/>
          <w:webHidden/>
        </w:rPr>
      </w:r>
      <w:r w:rsidR="005125B1">
        <w:rPr>
          <w:noProof/>
          <w:webHidden/>
        </w:rPr>
        <w:fldChar w:fldCharType="separate"/>
      </w:r>
      <w:ins w:id="180" w:author="nick" w:date="2020-05-31T16:09:00Z">
        <w:r w:rsidR="002E17D4">
          <w:rPr>
            <w:noProof/>
            <w:webHidden/>
          </w:rPr>
          <w:t>63</w:t>
        </w:r>
      </w:ins>
      <w:del w:id="181" w:author="nick" w:date="2020-05-31T16:09:00Z">
        <w:r w:rsidR="00A2710C" w:rsidDel="002E17D4">
          <w:rPr>
            <w:noProof/>
            <w:webHidden/>
          </w:rPr>
          <w:delText>62</w:delText>
        </w:r>
      </w:del>
      <w:r w:rsidR="005125B1">
        <w:rPr>
          <w:noProof/>
          <w:webHidden/>
        </w:rPr>
        <w:fldChar w:fldCharType="end"/>
      </w:r>
      <w:r>
        <w:rPr>
          <w:noProof/>
        </w:rPr>
        <w:fldChar w:fldCharType="end"/>
      </w:r>
    </w:p>
    <w:p w14:paraId="63792D27" w14:textId="68B97803" w:rsidR="005125B1" w:rsidRDefault="003F247B">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"_Toc39880543" </w:instrText>
      </w:r>
      <w:ins w:id="182" w:author="nick" w:date="2020-05-31T16:09:00Z">
        <w:r w:rsidR="002E17D4">
          <w:rPr>
            <w:noProof/>
          </w:rPr>
        </w:r>
      </w:ins>
      <w:r>
        <w:rPr>
          <w:noProof/>
        </w:rPr>
        <w:fldChar w:fldCharType="separate"/>
      </w:r>
      <w:r w:rsidR="005125B1" w:rsidRPr="00E3311B">
        <w:rPr>
          <w:rStyle w:val="Hyperlink"/>
          <w:noProof/>
        </w:rPr>
        <w:t>7.4.2</w:t>
      </w:r>
      <w:r w:rsidR="005125B1">
        <w:rPr>
          <w:rFonts w:asciiTheme="minorHAnsi" w:eastAsiaTheme="minorEastAsia" w:hAnsiTheme="minorHAnsi" w:cstheme="minorBidi"/>
          <w:noProof/>
          <w:sz w:val="22"/>
          <w:szCs w:val="22"/>
          <w:lang w:val="de-DE"/>
        </w:rPr>
        <w:tab/>
      </w:r>
      <w:r w:rsidR="005125B1" w:rsidRPr="00E3311B">
        <w:rPr>
          <w:rStyle w:val="Hyperlink"/>
          <w:noProof/>
        </w:rPr>
        <w:t>Self-Piercing Rivets</w:t>
      </w:r>
      <w:r w:rsidR="005125B1">
        <w:rPr>
          <w:noProof/>
          <w:webHidden/>
        </w:rPr>
        <w:tab/>
      </w:r>
      <w:r w:rsidR="005125B1">
        <w:rPr>
          <w:noProof/>
          <w:webHidden/>
        </w:rPr>
        <w:fldChar w:fldCharType="begin"/>
      </w:r>
      <w:r w:rsidR="005125B1">
        <w:rPr>
          <w:noProof/>
          <w:webHidden/>
        </w:rPr>
        <w:instrText xml:space="preserve"> PAGEREF _Toc39880543 \h </w:instrText>
      </w:r>
      <w:r w:rsidR="005125B1">
        <w:rPr>
          <w:noProof/>
          <w:webHidden/>
        </w:rPr>
      </w:r>
      <w:r w:rsidR="005125B1">
        <w:rPr>
          <w:noProof/>
          <w:webHidden/>
        </w:rPr>
        <w:fldChar w:fldCharType="separate"/>
      </w:r>
      <w:ins w:id="183" w:author="nick" w:date="2020-05-31T16:09:00Z">
        <w:r w:rsidR="002E17D4">
          <w:rPr>
            <w:noProof/>
            <w:webHidden/>
          </w:rPr>
          <w:t>66</w:t>
        </w:r>
      </w:ins>
      <w:del w:id="184" w:author="nick" w:date="2020-05-31T16:09:00Z">
        <w:r w:rsidR="00A2710C" w:rsidDel="002E17D4">
          <w:rPr>
            <w:noProof/>
            <w:webHidden/>
          </w:rPr>
          <w:delText>65</w:delText>
        </w:r>
      </w:del>
      <w:r w:rsidR="005125B1">
        <w:rPr>
          <w:noProof/>
          <w:webHidden/>
        </w:rPr>
        <w:fldChar w:fldCharType="end"/>
      </w:r>
      <w:r>
        <w:rPr>
          <w:noProof/>
        </w:rPr>
        <w:fldChar w:fldCharType="end"/>
      </w:r>
    </w:p>
    <w:p w14:paraId="3AC62E39" w14:textId="1C32FA35" w:rsidR="005125B1" w:rsidRDefault="003F247B">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"_Toc39880544" </w:instrText>
      </w:r>
      <w:ins w:id="185" w:author="nick" w:date="2020-05-31T16:09:00Z">
        <w:r w:rsidR="002E17D4">
          <w:rPr>
            <w:noProof/>
          </w:rPr>
        </w:r>
      </w:ins>
      <w:r>
        <w:rPr>
          <w:noProof/>
        </w:rPr>
        <w:fldChar w:fldCharType="separate"/>
      </w:r>
      <w:r w:rsidR="005125B1" w:rsidRPr="00E3311B">
        <w:rPr>
          <w:rStyle w:val="Hyperlink"/>
          <w:noProof/>
        </w:rPr>
        <w:t>7.4.3</w:t>
      </w:r>
      <w:r w:rsidR="005125B1">
        <w:rPr>
          <w:rFonts w:asciiTheme="minorHAnsi" w:eastAsiaTheme="minorEastAsia" w:hAnsiTheme="minorHAnsi" w:cstheme="minorBidi"/>
          <w:noProof/>
          <w:sz w:val="22"/>
          <w:szCs w:val="22"/>
          <w:lang w:val="de-DE"/>
        </w:rPr>
        <w:tab/>
      </w:r>
      <w:r w:rsidR="005125B1" w:rsidRPr="00E3311B">
        <w:rPr>
          <w:rStyle w:val="Hyperlink"/>
          <w:noProof/>
        </w:rPr>
        <w:t>Solid Rivets</w:t>
      </w:r>
      <w:r w:rsidR="005125B1">
        <w:rPr>
          <w:noProof/>
          <w:webHidden/>
        </w:rPr>
        <w:tab/>
      </w:r>
      <w:r w:rsidR="005125B1">
        <w:rPr>
          <w:noProof/>
          <w:webHidden/>
        </w:rPr>
        <w:fldChar w:fldCharType="begin"/>
      </w:r>
      <w:r w:rsidR="005125B1">
        <w:rPr>
          <w:noProof/>
          <w:webHidden/>
        </w:rPr>
        <w:instrText xml:space="preserve"> PAGEREF _Toc39880544 \h </w:instrText>
      </w:r>
      <w:r w:rsidR="005125B1">
        <w:rPr>
          <w:noProof/>
          <w:webHidden/>
        </w:rPr>
      </w:r>
      <w:r w:rsidR="005125B1">
        <w:rPr>
          <w:noProof/>
          <w:webHidden/>
        </w:rPr>
        <w:fldChar w:fldCharType="separate"/>
      </w:r>
      <w:ins w:id="186" w:author="nick" w:date="2020-05-31T16:09:00Z">
        <w:r w:rsidR="002E17D4">
          <w:rPr>
            <w:noProof/>
            <w:webHidden/>
          </w:rPr>
          <w:t>67</w:t>
        </w:r>
      </w:ins>
      <w:del w:id="187" w:author="nick" w:date="2020-05-31T16:09:00Z">
        <w:r w:rsidR="00A2710C" w:rsidDel="002E17D4">
          <w:rPr>
            <w:noProof/>
            <w:webHidden/>
          </w:rPr>
          <w:delText>66</w:delText>
        </w:r>
      </w:del>
      <w:r w:rsidR="005125B1">
        <w:rPr>
          <w:noProof/>
          <w:webHidden/>
        </w:rPr>
        <w:fldChar w:fldCharType="end"/>
      </w:r>
      <w:r>
        <w:rPr>
          <w:noProof/>
        </w:rPr>
        <w:fldChar w:fldCharType="end"/>
      </w:r>
    </w:p>
    <w:p w14:paraId="5FE8209D" w14:textId="4FB548CD" w:rsidR="005125B1" w:rsidRDefault="003F247B">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"_Toc39880545" </w:instrText>
      </w:r>
      <w:ins w:id="188" w:author="nick" w:date="2020-05-31T16:09:00Z">
        <w:r w:rsidR="002E17D4">
          <w:rPr>
            <w:noProof/>
          </w:rPr>
        </w:r>
      </w:ins>
      <w:r>
        <w:rPr>
          <w:noProof/>
        </w:rPr>
        <w:fldChar w:fldCharType="separate"/>
      </w:r>
      <w:r w:rsidR="005125B1" w:rsidRPr="00E3311B">
        <w:rPr>
          <w:rStyle w:val="Hyperlink"/>
          <w:noProof/>
        </w:rPr>
        <w:t>7.4.4</w:t>
      </w:r>
      <w:r w:rsidR="005125B1">
        <w:rPr>
          <w:rFonts w:asciiTheme="minorHAnsi" w:eastAsiaTheme="minorEastAsia" w:hAnsiTheme="minorHAnsi" w:cstheme="minorBidi"/>
          <w:noProof/>
          <w:sz w:val="22"/>
          <w:szCs w:val="22"/>
          <w:lang w:val="de-DE"/>
        </w:rPr>
        <w:tab/>
      </w:r>
      <w:r w:rsidR="005125B1" w:rsidRPr="00E3311B">
        <w:rPr>
          <w:rStyle w:val="Hyperlink"/>
          <w:noProof/>
        </w:rPr>
        <w:t>Swop Rivets</w:t>
      </w:r>
      <w:r w:rsidR="005125B1">
        <w:rPr>
          <w:noProof/>
          <w:webHidden/>
        </w:rPr>
        <w:tab/>
      </w:r>
      <w:r w:rsidR="005125B1">
        <w:rPr>
          <w:noProof/>
          <w:webHidden/>
        </w:rPr>
        <w:fldChar w:fldCharType="begin"/>
      </w:r>
      <w:r w:rsidR="005125B1">
        <w:rPr>
          <w:noProof/>
          <w:webHidden/>
        </w:rPr>
        <w:instrText xml:space="preserve"> PAGEREF _Toc39880545 \h </w:instrText>
      </w:r>
      <w:r w:rsidR="005125B1">
        <w:rPr>
          <w:noProof/>
          <w:webHidden/>
        </w:rPr>
      </w:r>
      <w:r w:rsidR="005125B1">
        <w:rPr>
          <w:noProof/>
          <w:webHidden/>
        </w:rPr>
        <w:fldChar w:fldCharType="separate"/>
      </w:r>
      <w:ins w:id="189" w:author="nick" w:date="2020-05-31T16:09:00Z">
        <w:r w:rsidR="002E17D4">
          <w:rPr>
            <w:noProof/>
            <w:webHidden/>
          </w:rPr>
          <w:t>70</w:t>
        </w:r>
      </w:ins>
      <w:del w:id="190" w:author="nick" w:date="2020-05-31T16:09:00Z">
        <w:r w:rsidR="00A2710C" w:rsidDel="002E17D4">
          <w:rPr>
            <w:noProof/>
            <w:webHidden/>
          </w:rPr>
          <w:delText>69</w:delText>
        </w:r>
      </w:del>
      <w:r w:rsidR="005125B1">
        <w:rPr>
          <w:noProof/>
          <w:webHidden/>
        </w:rPr>
        <w:fldChar w:fldCharType="end"/>
      </w:r>
      <w:r>
        <w:rPr>
          <w:noProof/>
        </w:rPr>
        <w:fldChar w:fldCharType="end"/>
      </w:r>
    </w:p>
    <w:p w14:paraId="6738140E" w14:textId="171EA954" w:rsidR="005125B1" w:rsidRDefault="003F247B">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"_Toc39880546" </w:instrText>
      </w:r>
      <w:ins w:id="191" w:author="nick" w:date="2020-05-31T16:09:00Z">
        <w:r w:rsidR="002E17D4">
          <w:rPr>
            <w:noProof/>
          </w:rPr>
        </w:r>
      </w:ins>
      <w:r>
        <w:rPr>
          <w:noProof/>
        </w:rPr>
        <w:fldChar w:fldCharType="separate"/>
      </w:r>
      <w:r w:rsidR="005125B1" w:rsidRPr="00E3311B">
        <w:rPr>
          <w:rStyle w:val="Hyperlink"/>
          <w:noProof/>
        </w:rPr>
        <w:t>7.4.5</w:t>
      </w:r>
      <w:r w:rsidR="005125B1">
        <w:rPr>
          <w:rFonts w:asciiTheme="minorHAnsi" w:eastAsiaTheme="minorEastAsia" w:hAnsiTheme="minorHAnsi" w:cstheme="minorBidi"/>
          <w:noProof/>
          <w:sz w:val="22"/>
          <w:szCs w:val="22"/>
          <w:lang w:val="de-DE"/>
        </w:rPr>
        <w:tab/>
      </w:r>
      <w:r w:rsidR="005125B1" w:rsidRPr="00E3311B">
        <w:rPr>
          <w:rStyle w:val="Hyperlink"/>
          <w:noProof/>
        </w:rPr>
        <w:t>Clinch Rivet Studs</w:t>
      </w:r>
      <w:r w:rsidR="005125B1">
        <w:rPr>
          <w:noProof/>
          <w:webHidden/>
        </w:rPr>
        <w:tab/>
      </w:r>
      <w:r w:rsidR="005125B1">
        <w:rPr>
          <w:noProof/>
          <w:webHidden/>
        </w:rPr>
        <w:fldChar w:fldCharType="begin"/>
      </w:r>
      <w:r w:rsidR="005125B1">
        <w:rPr>
          <w:noProof/>
          <w:webHidden/>
        </w:rPr>
        <w:instrText xml:space="preserve"> PAGEREF _Toc39880546 \h </w:instrText>
      </w:r>
      <w:r w:rsidR="005125B1">
        <w:rPr>
          <w:noProof/>
          <w:webHidden/>
        </w:rPr>
      </w:r>
      <w:r w:rsidR="005125B1">
        <w:rPr>
          <w:noProof/>
          <w:webHidden/>
        </w:rPr>
        <w:fldChar w:fldCharType="separate"/>
      </w:r>
      <w:ins w:id="192" w:author="nick" w:date="2020-05-31T16:09:00Z">
        <w:r w:rsidR="002E17D4">
          <w:rPr>
            <w:noProof/>
            <w:webHidden/>
          </w:rPr>
          <w:t>71</w:t>
        </w:r>
      </w:ins>
      <w:del w:id="193" w:author="nick" w:date="2020-05-31T16:09:00Z">
        <w:r w:rsidR="00A2710C" w:rsidDel="002E17D4">
          <w:rPr>
            <w:noProof/>
            <w:webHidden/>
          </w:rPr>
          <w:delText>70</w:delText>
        </w:r>
      </w:del>
      <w:r w:rsidR="005125B1">
        <w:rPr>
          <w:noProof/>
          <w:webHidden/>
        </w:rPr>
        <w:fldChar w:fldCharType="end"/>
      </w:r>
      <w:r>
        <w:rPr>
          <w:noProof/>
        </w:rPr>
        <w:fldChar w:fldCharType="end"/>
      </w:r>
    </w:p>
    <w:p w14:paraId="6D6641F0" w14:textId="1834F3BD" w:rsidR="005125B1" w:rsidRDefault="003F247B">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"_Toc39880547" </w:instrText>
      </w:r>
      <w:ins w:id="194" w:author="nick" w:date="2020-05-31T16:09:00Z">
        <w:r w:rsidR="002E17D4">
          <w:rPr>
            <w:noProof/>
          </w:rPr>
        </w:r>
      </w:ins>
      <w:r>
        <w:rPr>
          <w:noProof/>
        </w:rPr>
        <w:fldChar w:fldCharType="separate"/>
      </w:r>
      <w:r w:rsidR="005125B1" w:rsidRPr="00E3311B">
        <w:rPr>
          <w:rStyle w:val="Hyperlink"/>
          <w:noProof/>
        </w:rPr>
        <w:t>7.5</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Threaded Connections: Bolts and Screws</w:t>
      </w:r>
      <w:r w:rsidR="005125B1">
        <w:rPr>
          <w:noProof/>
          <w:webHidden/>
        </w:rPr>
        <w:tab/>
      </w:r>
      <w:r w:rsidR="005125B1">
        <w:rPr>
          <w:noProof/>
          <w:webHidden/>
        </w:rPr>
        <w:fldChar w:fldCharType="begin"/>
      </w:r>
      <w:r w:rsidR="005125B1">
        <w:rPr>
          <w:noProof/>
          <w:webHidden/>
        </w:rPr>
        <w:instrText xml:space="preserve"> PAGEREF _Toc39880547 \h </w:instrText>
      </w:r>
      <w:r w:rsidR="005125B1">
        <w:rPr>
          <w:noProof/>
          <w:webHidden/>
        </w:rPr>
      </w:r>
      <w:r w:rsidR="005125B1">
        <w:rPr>
          <w:noProof/>
          <w:webHidden/>
        </w:rPr>
        <w:fldChar w:fldCharType="separate"/>
      </w:r>
      <w:ins w:id="195" w:author="nick" w:date="2020-05-31T16:09:00Z">
        <w:r w:rsidR="002E17D4">
          <w:rPr>
            <w:noProof/>
            <w:webHidden/>
          </w:rPr>
          <w:t>74</w:t>
        </w:r>
      </w:ins>
      <w:del w:id="196" w:author="nick" w:date="2020-05-31T16:09:00Z">
        <w:r w:rsidR="00A2710C" w:rsidDel="002E17D4">
          <w:rPr>
            <w:noProof/>
            <w:webHidden/>
          </w:rPr>
          <w:delText>73</w:delText>
        </w:r>
      </w:del>
      <w:r w:rsidR="005125B1">
        <w:rPr>
          <w:noProof/>
          <w:webHidden/>
        </w:rPr>
        <w:fldChar w:fldCharType="end"/>
      </w:r>
      <w:r>
        <w:rPr>
          <w:noProof/>
        </w:rPr>
        <w:fldChar w:fldCharType="end"/>
      </w:r>
    </w:p>
    <w:p w14:paraId="06FC80C3" w14:textId="7552CF55" w:rsidR="005125B1" w:rsidRDefault="003F247B">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"_Toc39880548" </w:instrText>
      </w:r>
      <w:ins w:id="197" w:author="nick" w:date="2020-05-31T16:09:00Z">
        <w:r w:rsidR="002E17D4">
          <w:rPr>
            <w:noProof/>
          </w:rPr>
        </w:r>
      </w:ins>
      <w:r>
        <w:rPr>
          <w:noProof/>
        </w:rPr>
        <w:fldChar w:fldCharType="separate"/>
      </w:r>
      <w:r w:rsidR="005125B1" w:rsidRPr="00E3311B">
        <w:rPr>
          <w:rStyle w:val="Hyperlink"/>
          <w:noProof/>
        </w:rPr>
        <w:t>7.5.1</w:t>
      </w:r>
      <w:r w:rsidR="005125B1">
        <w:rPr>
          <w:rFonts w:asciiTheme="minorHAnsi" w:eastAsiaTheme="minorEastAsia" w:hAnsiTheme="minorHAnsi" w:cstheme="minorBidi"/>
          <w:noProof/>
          <w:sz w:val="22"/>
          <w:szCs w:val="22"/>
          <w:lang w:val="de-DE"/>
        </w:rPr>
        <w:tab/>
      </w:r>
      <w:r w:rsidR="005125B1" w:rsidRPr="00E3311B">
        <w:rPr>
          <w:rStyle w:val="Hyperlink"/>
          <w:noProof/>
        </w:rPr>
        <w:t>Introduction</w:t>
      </w:r>
      <w:r w:rsidR="005125B1">
        <w:rPr>
          <w:noProof/>
          <w:webHidden/>
        </w:rPr>
        <w:tab/>
      </w:r>
      <w:r w:rsidR="005125B1">
        <w:rPr>
          <w:noProof/>
          <w:webHidden/>
        </w:rPr>
        <w:fldChar w:fldCharType="begin"/>
      </w:r>
      <w:r w:rsidR="005125B1">
        <w:rPr>
          <w:noProof/>
          <w:webHidden/>
        </w:rPr>
        <w:instrText xml:space="preserve"> PAGEREF _Toc39880548 \h </w:instrText>
      </w:r>
      <w:r w:rsidR="005125B1">
        <w:rPr>
          <w:noProof/>
          <w:webHidden/>
        </w:rPr>
      </w:r>
      <w:r w:rsidR="005125B1">
        <w:rPr>
          <w:noProof/>
          <w:webHidden/>
        </w:rPr>
        <w:fldChar w:fldCharType="separate"/>
      </w:r>
      <w:ins w:id="198" w:author="nick" w:date="2020-05-31T16:09:00Z">
        <w:r w:rsidR="002E17D4">
          <w:rPr>
            <w:noProof/>
            <w:webHidden/>
          </w:rPr>
          <w:t>74</w:t>
        </w:r>
      </w:ins>
      <w:del w:id="199" w:author="nick" w:date="2020-05-31T16:09:00Z">
        <w:r w:rsidR="00A2710C" w:rsidDel="002E17D4">
          <w:rPr>
            <w:noProof/>
            <w:webHidden/>
          </w:rPr>
          <w:delText>73</w:delText>
        </w:r>
      </w:del>
      <w:r w:rsidR="005125B1">
        <w:rPr>
          <w:noProof/>
          <w:webHidden/>
        </w:rPr>
        <w:fldChar w:fldCharType="end"/>
      </w:r>
      <w:r>
        <w:rPr>
          <w:noProof/>
        </w:rPr>
        <w:fldChar w:fldCharType="end"/>
      </w:r>
    </w:p>
    <w:p w14:paraId="1FE473F6" w14:textId="76E7AC07" w:rsidR="005125B1" w:rsidRDefault="003F247B">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"_Toc39880549" </w:instrText>
      </w:r>
      <w:ins w:id="200" w:author="nick" w:date="2020-05-31T16:09:00Z">
        <w:r w:rsidR="002E17D4">
          <w:rPr>
            <w:noProof/>
          </w:rPr>
        </w:r>
      </w:ins>
      <w:r>
        <w:rPr>
          <w:noProof/>
        </w:rPr>
        <w:fldChar w:fldCharType="separate"/>
      </w:r>
      <w:r w:rsidR="005125B1" w:rsidRPr="00E3311B">
        <w:rPr>
          <w:rStyle w:val="Hyperlink"/>
          <w:noProof/>
        </w:rPr>
        <w:t>7.5.2</w:t>
      </w:r>
      <w:r w:rsidR="005125B1">
        <w:rPr>
          <w:rFonts w:asciiTheme="minorHAnsi" w:eastAsiaTheme="minorEastAsia" w:hAnsiTheme="minorHAnsi" w:cstheme="minorBidi"/>
          <w:noProof/>
          <w:sz w:val="22"/>
          <w:szCs w:val="22"/>
          <w:lang w:val="de-DE"/>
        </w:rPr>
        <w:tab/>
      </w:r>
      <w:r w:rsidR="005125B1" w:rsidRPr="00E3311B">
        <w:rPr>
          <w:rStyle w:val="Hyperlink"/>
          <w:noProof/>
        </w:rPr>
        <w:t>Contacts and Friction</w:t>
      </w:r>
      <w:r w:rsidR="005125B1">
        <w:rPr>
          <w:noProof/>
          <w:webHidden/>
        </w:rPr>
        <w:tab/>
      </w:r>
      <w:r w:rsidR="005125B1">
        <w:rPr>
          <w:noProof/>
          <w:webHidden/>
        </w:rPr>
        <w:fldChar w:fldCharType="begin"/>
      </w:r>
      <w:r w:rsidR="005125B1">
        <w:rPr>
          <w:noProof/>
          <w:webHidden/>
        </w:rPr>
        <w:instrText xml:space="preserve"> PAGEREF _Toc39880549 \h </w:instrText>
      </w:r>
      <w:r w:rsidR="005125B1">
        <w:rPr>
          <w:noProof/>
          <w:webHidden/>
        </w:rPr>
      </w:r>
      <w:r w:rsidR="005125B1">
        <w:rPr>
          <w:noProof/>
          <w:webHidden/>
        </w:rPr>
        <w:fldChar w:fldCharType="separate"/>
      </w:r>
      <w:ins w:id="201" w:author="nick" w:date="2020-05-31T16:09:00Z">
        <w:r w:rsidR="002E17D4">
          <w:rPr>
            <w:noProof/>
            <w:webHidden/>
          </w:rPr>
          <w:t>75</w:t>
        </w:r>
      </w:ins>
      <w:del w:id="202" w:author="nick" w:date="2020-05-31T16:09:00Z">
        <w:r w:rsidR="00A2710C" w:rsidDel="002E17D4">
          <w:rPr>
            <w:noProof/>
            <w:webHidden/>
          </w:rPr>
          <w:delText>74</w:delText>
        </w:r>
      </w:del>
      <w:r w:rsidR="005125B1">
        <w:rPr>
          <w:noProof/>
          <w:webHidden/>
        </w:rPr>
        <w:fldChar w:fldCharType="end"/>
      </w:r>
      <w:r>
        <w:rPr>
          <w:noProof/>
        </w:rPr>
        <w:fldChar w:fldCharType="end"/>
      </w:r>
    </w:p>
    <w:p w14:paraId="1A4163E9" w14:textId="3F2476C0" w:rsidR="005125B1" w:rsidRDefault="003F247B">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"_Toc39880550" </w:instrText>
      </w:r>
      <w:ins w:id="203" w:author="nick" w:date="2020-05-31T16:09:00Z">
        <w:r w:rsidR="002E17D4">
          <w:rPr>
            <w:noProof/>
          </w:rPr>
        </w:r>
      </w:ins>
      <w:r>
        <w:rPr>
          <w:noProof/>
        </w:rPr>
        <w:fldChar w:fldCharType="separate"/>
      </w:r>
      <w:r w:rsidR="005125B1" w:rsidRPr="00E3311B">
        <w:rPr>
          <w:rStyle w:val="Hyperlink"/>
          <w:noProof/>
        </w:rPr>
        <w:t>7.5.3</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Definition of element </w:t>
      </w:r>
      <w:r w:rsidR="005125B1" w:rsidRPr="00E3311B">
        <w:rPr>
          <w:rStyle w:val="Hyperlink"/>
          <w:rFonts w:ascii="Courier New" w:hAnsi="Courier New" w:cs="Courier New"/>
          <w:i/>
          <w:noProof/>
        </w:rPr>
        <w:t>&lt;threaded_connection/&gt;</w:t>
      </w:r>
      <w:r w:rsidR="005125B1">
        <w:rPr>
          <w:noProof/>
          <w:webHidden/>
        </w:rPr>
        <w:tab/>
      </w:r>
      <w:r w:rsidR="005125B1">
        <w:rPr>
          <w:noProof/>
          <w:webHidden/>
        </w:rPr>
        <w:fldChar w:fldCharType="begin"/>
      </w:r>
      <w:r w:rsidR="005125B1">
        <w:rPr>
          <w:noProof/>
          <w:webHidden/>
        </w:rPr>
        <w:instrText xml:space="preserve"> PAGEREF _Toc39880550 \h </w:instrText>
      </w:r>
      <w:r w:rsidR="005125B1">
        <w:rPr>
          <w:noProof/>
          <w:webHidden/>
        </w:rPr>
      </w:r>
      <w:r w:rsidR="005125B1">
        <w:rPr>
          <w:noProof/>
          <w:webHidden/>
        </w:rPr>
        <w:fldChar w:fldCharType="separate"/>
      </w:r>
      <w:ins w:id="204" w:author="nick" w:date="2020-05-31T16:09:00Z">
        <w:r w:rsidR="002E17D4">
          <w:rPr>
            <w:noProof/>
            <w:webHidden/>
          </w:rPr>
          <w:t>78</w:t>
        </w:r>
      </w:ins>
      <w:del w:id="205" w:author="nick" w:date="2020-05-31T16:09:00Z">
        <w:r w:rsidR="00A2710C" w:rsidDel="002E17D4">
          <w:rPr>
            <w:noProof/>
            <w:webHidden/>
          </w:rPr>
          <w:delText>77</w:delText>
        </w:r>
      </w:del>
      <w:r w:rsidR="005125B1">
        <w:rPr>
          <w:noProof/>
          <w:webHidden/>
        </w:rPr>
        <w:fldChar w:fldCharType="end"/>
      </w:r>
      <w:r>
        <w:rPr>
          <w:noProof/>
        </w:rPr>
        <w:fldChar w:fldCharType="end"/>
      </w:r>
    </w:p>
    <w:p w14:paraId="59A29651" w14:textId="3163E6F7" w:rsidR="005125B1" w:rsidRDefault="003F247B">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"_Toc39880551" </w:instrText>
      </w:r>
      <w:ins w:id="206" w:author="nick" w:date="2020-05-31T16:09:00Z">
        <w:r w:rsidR="002E17D4">
          <w:rPr>
            <w:noProof/>
          </w:rPr>
        </w:r>
      </w:ins>
      <w:r>
        <w:rPr>
          <w:noProof/>
        </w:rPr>
        <w:fldChar w:fldCharType="separate"/>
      </w:r>
      <w:r w:rsidR="005125B1" w:rsidRPr="00E3311B">
        <w:rPr>
          <w:rStyle w:val="Hyperlink"/>
          <w:noProof/>
        </w:rPr>
        <w:t>7.5.4</w:t>
      </w:r>
      <w:r w:rsidR="005125B1">
        <w:rPr>
          <w:rFonts w:asciiTheme="minorHAnsi" w:eastAsiaTheme="minorEastAsia" w:hAnsiTheme="minorHAnsi" w:cstheme="minorBidi"/>
          <w:noProof/>
          <w:sz w:val="22"/>
          <w:szCs w:val="22"/>
          <w:lang w:val="de-DE"/>
        </w:rPr>
        <w:tab/>
      </w:r>
      <w:r w:rsidR="005125B1" w:rsidRPr="00E3311B">
        <w:rPr>
          <w:rStyle w:val="Hyperlink"/>
          <w:noProof/>
        </w:rPr>
        <w:t>Washer</w:t>
      </w:r>
      <w:r w:rsidR="005125B1">
        <w:rPr>
          <w:noProof/>
          <w:webHidden/>
        </w:rPr>
        <w:tab/>
      </w:r>
      <w:r w:rsidR="005125B1">
        <w:rPr>
          <w:noProof/>
          <w:webHidden/>
        </w:rPr>
        <w:fldChar w:fldCharType="begin"/>
      </w:r>
      <w:r w:rsidR="005125B1">
        <w:rPr>
          <w:noProof/>
          <w:webHidden/>
        </w:rPr>
        <w:instrText xml:space="preserve"> PAGEREF _Toc39880551 \h </w:instrText>
      </w:r>
      <w:r w:rsidR="005125B1">
        <w:rPr>
          <w:noProof/>
          <w:webHidden/>
        </w:rPr>
      </w:r>
      <w:r w:rsidR="005125B1">
        <w:rPr>
          <w:noProof/>
          <w:webHidden/>
        </w:rPr>
        <w:fldChar w:fldCharType="separate"/>
      </w:r>
      <w:ins w:id="207" w:author="nick" w:date="2020-05-31T16:09:00Z">
        <w:r w:rsidR="002E17D4">
          <w:rPr>
            <w:noProof/>
            <w:webHidden/>
          </w:rPr>
          <w:t>81</w:t>
        </w:r>
      </w:ins>
      <w:del w:id="208" w:author="nick" w:date="2020-05-31T16:09:00Z">
        <w:r w:rsidR="00A2710C" w:rsidDel="002E17D4">
          <w:rPr>
            <w:noProof/>
            <w:webHidden/>
          </w:rPr>
          <w:delText>80</w:delText>
        </w:r>
      </w:del>
      <w:r w:rsidR="005125B1">
        <w:rPr>
          <w:noProof/>
          <w:webHidden/>
        </w:rPr>
        <w:fldChar w:fldCharType="end"/>
      </w:r>
      <w:r>
        <w:rPr>
          <w:noProof/>
        </w:rPr>
        <w:fldChar w:fldCharType="end"/>
      </w:r>
    </w:p>
    <w:p w14:paraId="4D6D95DD" w14:textId="04C757AA" w:rsidR="005125B1" w:rsidRDefault="003F247B">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"_Toc39880552" </w:instrText>
      </w:r>
      <w:ins w:id="209" w:author="nick" w:date="2020-05-31T16:09:00Z">
        <w:r w:rsidR="002E17D4">
          <w:rPr>
            <w:noProof/>
          </w:rPr>
        </w:r>
      </w:ins>
      <w:r>
        <w:rPr>
          <w:noProof/>
        </w:rPr>
        <w:fldChar w:fldCharType="separate"/>
      </w:r>
      <w:r w:rsidR="005125B1" w:rsidRPr="00E3311B">
        <w:rPr>
          <w:rStyle w:val="Hyperlink"/>
          <w:noProof/>
        </w:rPr>
        <w:t>7.5.5</w:t>
      </w:r>
      <w:r w:rsidR="005125B1">
        <w:rPr>
          <w:rFonts w:asciiTheme="minorHAnsi" w:eastAsiaTheme="minorEastAsia" w:hAnsiTheme="minorHAnsi" w:cstheme="minorBidi"/>
          <w:noProof/>
          <w:sz w:val="22"/>
          <w:szCs w:val="22"/>
          <w:lang w:val="de-DE"/>
        </w:rPr>
        <w:tab/>
      </w:r>
      <w:r w:rsidR="005125B1" w:rsidRPr="00E3311B">
        <w:rPr>
          <w:rStyle w:val="Hyperlink"/>
          <w:noProof/>
        </w:rPr>
        <w:t>Nut</w:t>
      </w:r>
      <w:r w:rsidR="005125B1">
        <w:rPr>
          <w:noProof/>
          <w:webHidden/>
        </w:rPr>
        <w:tab/>
      </w:r>
      <w:r w:rsidR="005125B1">
        <w:rPr>
          <w:noProof/>
          <w:webHidden/>
        </w:rPr>
        <w:fldChar w:fldCharType="begin"/>
      </w:r>
      <w:r w:rsidR="005125B1">
        <w:rPr>
          <w:noProof/>
          <w:webHidden/>
        </w:rPr>
        <w:instrText xml:space="preserve"> PAGEREF _Toc39880552 \h </w:instrText>
      </w:r>
      <w:r w:rsidR="005125B1">
        <w:rPr>
          <w:noProof/>
          <w:webHidden/>
        </w:rPr>
      </w:r>
      <w:r w:rsidR="005125B1">
        <w:rPr>
          <w:noProof/>
          <w:webHidden/>
        </w:rPr>
        <w:fldChar w:fldCharType="separate"/>
      </w:r>
      <w:ins w:id="210" w:author="nick" w:date="2020-05-31T16:09:00Z">
        <w:r w:rsidR="002E17D4">
          <w:rPr>
            <w:noProof/>
            <w:webHidden/>
          </w:rPr>
          <w:t>82</w:t>
        </w:r>
      </w:ins>
      <w:del w:id="211" w:author="nick" w:date="2020-05-31T16:09:00Z">
        <w:r w:rsidR="00A2710C" w:rsidDel="002E17D4">
          <w:rPr>
            <w:noProof/>
            <w:webHidden/>
          </w:rPr>
          <w:delText>81</w:delText>
        </w:r>
      </w:del>
      <w:r w:rsidR="005125B1">
        <w:rPr>
          <w:noProof/>
          <w:webHidden/>
        </w:rPr>
        <w:fldChar w:fldCharType="end"/>
      </w:r>
      <w:r>
        <w:rPr>
          <w:noProof/>
        </w:rPr>
        <w:fldChar w:fldCharType="end"/>
      </w:r>
    </w:p>
    <w:p w14:paraId="001B2378" w14:textId="76F8FC1F" w:rsidR="005125B1" w:rsidRDefault="003F247B">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"_Toc39880553" </w:instrText>
      </w:r>
      <w:ins w:id="212" w:author="nick" w:date="2020-05-31T16:09:00Z">
        <w:r w:rsidR="002E17D4">
          <w:rPr>
            <w:noProof/>
          </w:rPr>
        </w:r>
      </w:ins>
      <w:r>
        <w:rPr>
          <w:noProof/>
        </w:rPr>
        <w:fldChar w:fldCharType="separate"/>
      </w:r>
      <w:r w:rsidR="005125B1" w:rsidRPr="00E3311B">
        <w:rPr>
          <w:rStyle w:val="Hyperlink"/>
          <w:noProof/>
        </w:rPr>
        <w:t>7.5.6</w:t>
      </w:r>
      <w:r w:rsidR="005125B1">
        <w:rPr>
          <w:rFonts w:asciiTheme="minorHAnsi" w:eastAsiaTheme="minorEastAsia" w:hAnsiTheme="minorHAnsi" w:cstheme="minorBidi"/>
          <w:noProof/>
          <w:sz w:val="22"/>
          <w:szCs w:val="22"/>
          <w:lang w:val="de-DE"/>
        </w:rPr>
        <w:tab/>
      </w:r>
      <w:r w:rsidR="005125B1" w:rsidRPr="00E3311B">
        <w:rPr>
          <w:rStyle w:val="Hyperlink"/>
          <w:noProof/>
        </w:rPr>
        <w:t>Bolt</w:t>
      </w:r>
      <w:r w:rsidR="005125B1">
        <w:rPr>
          <w:noProof/>
          <w:webHidden/>
        </w:rPr>
        <w:tab/>
      </w:r>
      <w:r w:rsidR="005125B1">
        <w:rPr>
          <w:noProof/>
          <w:webHidden/>
        </w:rPr>
        <w:fldChar w:fldCharType="begin"/>
      </w:r>
      <w:r w:rsidR="005125B1">
        <w:rPr>
          <w:noProof/>
          <w:webHidden/>
        </w:rPr>
        <w:instrText xml:space="preserve"> PAGEREF _Toc39880553 \h </w:instrText>
      </w:r>
      <w:r w:rsidR="005125B1">
        <w:rPr>
          <w:noProof/>
          <w:webHidden/>
        </w:rPr>
      </w:r>
      <w:r w:rsidR="005125B1">
        <w:rPr>
          <w:noProof/>
          <w:webHidden/>
        </w:rPr>
        <w:fldChar w:fldCharType="separate"/>
      </w:r>
      <w:ins w:id="213" w:author="nick" w:date="2020-05-31T16:09:00Z">
        <w:r w:rsidR="002E17D4">
          <w:rPr>
            <w:noProof/>
            <w:webHidden/>
          </w:rPr>
          <w:t>83</w:t>
        </w:r>
      </w:ins>
      <w:del w:id="214" w:author="nick" w:date="2020-05-31T16:09:00Z">
        <w:r w:rsidR="00A2710C" w:rsidDel="002E17D4">
          <w:rPr>
            <w:noProof/>
            <w:webHidden/>
          </w:rPr>
          <w:delText>82</w:delText>
        </w:r>
      </w:del>
      <w:r w:rsidR="005125B1">
        <w:rPr>
          <w:noProof/>
          <w:webHidden/>
        </w:rPr>
        <w:fldChar w:fldCharType="end"/>
      </w:r>
      <w:r>
        <w:rPr>
          <w:noProof/>
        </w:rPr>
        <w:fldChar w:fldCharType="end"/>
      </w:r>
    </w:p>
    <w:p w14:paraId="2C2C6074" w14:textId="4DC07D4A" w:rsidR="005125B1" w:rsidRDefault="003F247B">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"_Toc39880554" </w:instrText>
      </w:r>
      <w:ins w:id="215" w:author="nick" w:date="2020-05-31T16:09:00Z">
        <w:r w:rsidR="002E17D4">
          <w:rPr>
            <w:noProof/>
          </w:rPr>
        </w:r>
      </w:ins>
      <w:r>
        <w:rPr>
          <w:noProof/>
        </w:rPr>
        <w:fldChar w:fldCharType="separate"/>
      </w:r>
      <w:r w:rsidR="005125B1" w:rsidRPr="00E3311B">
        <w:rPr>
          <w:rStyle w:val="Hyperlink"/>
          <w:noProof/>
        </w:rPr>
        <w:t>7.5.6.1</w:t>
      </w:r>
      <w:r w:rsidR="005125B1">
        <w:rPr>
          <w:rFonts w:asciiTheme="minorHAnsi" w:eastAsiaTheme="minorEastAsia" w:hAnsiTheme="minorHAnsi" w:cstheme="minorBidi"/>
          <w:noProof/>
          <w:sz w:val="22"/>
          <w:szCs w:val="22"/>
          <w:lang w:val="de-DE"/>
        </w:rPr>
        <w:tab/>
      </w:r>
      <w:r w:rsidR="005125B1" w:rsidRPr="00E3311B">
        <w:rPr>
          <w:rStyle w:val="Hyperlink"/>
          <w:noProof/>
        </w:rPr>
        <w:t>Possible Bolt and Screw Assemblies</w:t>
      </w:r>
      <w:r w:rsidR="005125B1">
        <w:rPr>
          <w:noProof/>
          <w:webHidden/>
        </w:rPr>
        <w:tab/>
      </w:r>
      <w:r w:rsidR="005125B1">
        <w:rPr>
          <w:noProof/>
          <w:webHidden/>
        </w:rPr>
        <w:fldChar w:fldCharType="begin"/>
      </w:r>
      <w:r w:rsidR="005125B1">
        <w:rPr>
          <w:noProof/>
          <w:webHidden/>
        </w:rPr>
        <w:instrText xml:space="preserve"> PAGEREF _Toc39880554 \h </w:instrText>
      </w:r>
      <w:r w:rsidR="005125B1">
        <w:rPr>
          <w:noProof/>
          <w:webHidden/>
        </w:rPr>
      </w:r>
      <w:r w:rsidR="005125B1">
        <w:rPr>
          <w:noProof/>
          <w:webHidden/>
        </w:rPr>
        <w:fldChar w:fldCharType="separate"/>
      </w:r>
      <w:ins w:id="216" w:author="nick" w:date="2020-05-31T16:09:00Z">
        <w:r w:rsidR="002E17D4">
          <w:rPr>
            <w:noProof/>
            <w:webHidden/>
          </w:rPr>
          <w:t>86</w:t>
        </w:r>
      </w:ins>
      <w:del w:id="217" w:author="nick" w:date="2020-05-31T16:09:00Z">
        <w:r w:rsidR="00A2710C" w:rsidDel="002E17D4">
          <w:rPr>
            <w:noProof/>
            <w:webHidden/>
          </w:rPr>
          <w:delText>85</w:delText>
        </w:r>
      </w:del>
      <w:r w:rsidR="005125B1">
        <w:rPr>
          <w:noProof/>
          <w:webHidden/>
        </w:rPr>
        <w:fldChar w:fldCharType="end"/>
      </w:r>
      <w:r>
        <w:rPr>
          <w:noProof/>
        </w:rPr>
        <w:fldChar w:fldCharType="end"/>
      </w:r>
    </w:p>
    <w:p w14:paraId="3D7CFBEA" w14:textId="6B590637" w:rsidR="005125B1" w:rsidRDefault="003F247B">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"_Toc39880555" </w:instrText>
      </w:r>
      <w:ins w:id="218" w:author="nick" w:date="2020-05-31T16:09:00Z">
        <w:r w:rsidR="002E17D4">
          <w:rPr>
            <w:noProof/>
          </w:rPr>
        </w:r>
      </w:ins>
      <w:r>
        <w:rPr>
          <w:noProof/>
        </w:rPr>
        <w:fldChar w:fldCharType="separate"/>
      </w:r>
      <w:r w:rsidR="005125B1" w:rsidRPr="00E3311B">
        <w:rPr>
          <w:rStyle w:val="Hyperlink"/>
          <w:noProof/>
        </w:rPr>
        <w:t>7.5.7</w:t>
      </w:r>
      <w:r w:rsidR="005125B1">
        <w:rPr>
          <w:rFonts w:asciiTheme="minorHAnsi" w:eastAsiaTheme="minorEastAsia" w:hAnsiTheme="minorHAnsi" w:cstheme="minorBidi"/>
          <w:noProof/>
          <w:sz w:val="22"/>
          <w:szCs w:val="22"/>
          <w:lang w:val="de-DE"/>
        </w:rPr>
        <w:tab/>
      </w:r>
      <w:r w:rsidR="005125B1" w:rsidRPr="00E3311B">
        <w:rPr>
          <w:rStyle w:val="Hyperlink"/>
          <w:noProof/>
        </w:rPr>
        <w:t>Screw</w:t>
      </w:r>
      <w:r w:rsidR="005125B1">
        <w:rPr>
          <w:noProof/>
          <w:webHidden/>
        </w:rPr>
        <w:tab/>
      </w:r>
      <w:r w:rsidR="005125B1">
        <w:rPr>
          <w:noProof/>
          <w:webHidden/>
        </w:rPr>
        <w:fldChar w:fldCharType="begin"/>
      </w:r>
      <w:r w:rsidR="005125B1">
        <w:rPr>
          <w:noProof/>
          <w:webHidden/>
        </w:rPr>
        <w:instrText xml:space="preserve"> PAGEREF _Toc39880555 \h </w:instrText>
      </w:r>
      <w:r w:rsidR="005125B1">
        <w:rPr>
          <w:noProof/>
          <w:webHidden/>
        </w:rPr>
      </w:r>
      <w:r w:rsidR="005125B1">
        <w:rPr>
          <w:noProof/>
          <w:webHidden/>
        </w:rPr>
        <w:fldChar w:fldCharType="separate"/>
      </w:r>
      <w:ins w:id="219" w:author="nick" w:date="2020-05-31T16:09:00Z">
        <w:r w:rsidR="002E17D4">
          <w:rPr>
            <w:noProof/>
            <w:webHidden/>
          </w:rPr>
          <w:t>88</w:t>
        </w:r>
      </w:ins>
      <w:del w:id="220" w:author="nick" w:date="2020-05-31T16:09:00Z">
        <w:r w:rsidR="00A2710C" w:rsidDel="002E17D4">
          <w:rPr>
            <w:noProof/>
            <w:webHidden/>
          </w:rPr>
          <w:delText>87</w:delText>
        </w:r>
      </w:del>
      <w:r w:rsidR="005125B1">
        <w:rPr>
          <w:noProof/>
          <w:webHidden/>
        </w:rPr>
        <w:fldChar w:fldCharType="end"/>
      </w:r>
      <w:r>
        <w:rPr>
          <w:noProof/>
        </w:rPr>
        <w:fldChar w:fldCharType="end"/>
      </w:r>
    </w:p>
    <w:p w14:paraId="7ED90397" w14:textId="11090A3A" w:rsidR="005125B1" w:rsidRDefault="003F247B">
      <w:pPr>
        <w:pStyle w:val="TOC4"/>
        <w:tabs>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"_Toc39880556" </w:instrText>
      </w:r>
      <w:ins w:id="221" w:author="nick" w:date="2020-05-31T16:09:00Z">
        <w:r w:rsidR="002E17D4">
          <w:rPr>
            <w:noProof/>
          </w:rPr>
        </w:r>
      </w:ins>
      <w:r>
        <w:rPr>
          <w:noProof/>
        </w:rPr>
        <w:fldChar w:fldCharType="separate"/>
      </w:r>
      <w:r w:rsidR="005125B1" w:rsidRPr="00E3311B">
        <w:rPr>
          <w:rStyle w:val="Hyperlink"/>
          <w:noProof/>
        </w:rPr>
        <w:t>7.5.7.1 Flow Drilled Screws (FDS)</w:t>
      </w:r>
      <w:r w:rsidR="005125B1">
        <w:rPr>
          <w:noProof/>
          <w:webHidden/>
        </w:rPr>
        <w:tab/>
      </w:r>
      <w:r w:rsidR="005125B1">
        <w:rPr>
          <w:noProof/>
          <w:webHidden/>
        </w:rPr>
        <w:fldChar w:fldCharType="begin"/>
      </w:r>
      <w:r w:rsidR="005125B1">
        <w:rPr>
          <w:noProof/>
          <w:webHidden/>
        </w:rPr>
        <w:instrText xml:space="preserve"> PAGEREF _Toc39880556 \h </w:instrText>
      </w:r>
      <w:r w:rsidR="005125B1">
        <w:rPr>
          <w:noProof/>
          <w:webHidden/>
        </w:rPr>
      </w:r>
      <w:r w:rsidR="005125B1">
        <w:rPr>
          <w:noProof/>
          <w:webHidden/>
        </w:rPr>
        <w:fldChar w:fldCharType="separate"/>
      </w:r>
      <w:ins w:id="222" w:author="nick" w:date="2020-05-31T16:09:00Z">
        <w:r w:rsidR="002E17D4">
          <w:rPr>
            <w:noProof/>
            <w:webHidden/>
          </w:rPr>
          <w:t>89</w:t>
        </w:r>
      </w:ins>
      <w:del w:id="223" w:author="nick" w:date="2020-05-31T16:09:00Z">
        <w:r w:rsidR="00A2710C" w:rsidDel="002E17D4">
          <w:rPr>
            <w:noProof/>
            <w:webHidden/>
          </w:rPr>
          <w:delText>88</w:delText>
        </w:r>
      </w:del>
      <w:r w:rsidR="005125B1">
        <w:rPr>
          <w:noProof/>
          <w:webHidden/>
        </w:rPr>
        <w:fldChar w:fldCharType="end"/>
      </w:r>
      <w:r>
        <w:rPr>
          <w:noProof/>
        </w:rPr>
        <w:fldChar w:fldCharType="end"/>
      </w:r>
    </w:p>
    <w:p w14:paraId="666BB1E9" w14:textId="2267CCF4" w:rsidR="005125B1" w:rsidRDefault="003F247B">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lastRenderedPageBreak/>
        <w:fldChar w:fldCharType="begin"/>
      </w:r>
      <w:r>
        <w:rPr>
          <w:noProof/>
        </w:rPr>
        <w:instrText xml:space="preserve"> HYPERLINK \l "_Toc39880557" </w:instrText>
      </w:r>
      <w:ins w:id="224" w:author="nick" w:date="2020-05-31T16:09:00Z">
        <w:r w:rsidR="002E17D4">
          <w:rPr>
            <w:noProof/>
          </w:rPr>
        </w:r>
      </w:ins>
      <w:r>
        <w:rPr>
          <w:noProof/>
        </w:rPr>
        <w:fldChar w:fldCharType="separate"/>
      </w:r>
      <w:r w:rsidR="005125B1" w:rsidRPr="00E3311B">
        <w:rPr>
          <w:rStyle w:val="Hyperlink"/>
          <w:noProof/>
        </w:rPr>
        <w:t>7.6</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Gum Drops</w:t>
      </w:r>
      <w:r w:rsidR="005125B1">
        <w:rPr>
          <w:noProof/>
          <w:webHidden/>
        </w:rPr>
        <w:tab/>
      </w:r>
      <w:r w:rsidR="005125B1">
        <w:rPr>
          <w:noProof/>
          <w:webHidden/>
        </w:rPr>
        <w:fldChar w:fldCharType="begin"/>
      </w:r>
      <w:r w:rsidR="005125B1">
        <w:rPr>
          <w:noProof/>
          <w:webHidden/>
        </w:rPr>
        <w:instrText xml:space="preserve"> PAGEREF _Toc39880557 \h </w:instrText>
      </w:r>
      <w:r w:rsidR="005125B1">
        <w:rPr>
          <w:noProof/>
          <w:webHidden/>
        </w:rPr>
      </w:r>
      <w:r w:rsidR="005125B1">
        <w:rPr>
          <w:noProof/>
          <w:webHidden/>
        </w:rPr>
        <w:fldChar w:fldCharType="separate"/>
      </w:r>
      <w:ins w:id="225" w:author="nick" w:date="2020-05-31T16:09:00Z">
        <w:r w:rsidR="002E17D4">
          <w:rPr>
            <w:noProof/>
            <w:webHidden/>
          </w:rPr>
          <w:t>91</w:t>
        </w:r>
      </w:ins>
      <w:del w:id="226" w:author="nick" w:date="2020-05-31T16:09:00Z">
        <w:r w:rsidR="00A2710C" w:rsidDel="002E17D4">
          <w:rPr>
            <w:noProof/>
            <w:webHidden/>
          </w:rPr>
          <w:delText>90</w:delText>
        </w:r>
      </w:del>
      <w:r w:rsidR="005125B1">
        <w:rPr>
          <w:noProof/>
          <w:webHidden/>
        </w:rPr>
        <w:fldChar w:fldCharType="end"/>
      </w:r>
      <w:r>
        <w:rPr>
          <w:noProof/>
        </w:rPr>
        <w:fldChar w:fldCharType="end"/>
      </w:r>
    </w:p>
    <w:p w14:paraId="4C9533CD" w14:textId="293DA1A0" w:rsidR="005125B1" w:rsidRDefault="003F247B">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"_Toc39880558" </w:instrText>
      </w:r>
      <w:ins w:id="227" w:author="nick" w:date="2020-05-31T16:09:00Z">
        <w:r w:rsidR="002E17D4">
          <w:rPr>
            <w:noProof/>
          </w:rPr>
        </w:r>
      </w:ins>
      <w:r>
        <w:rPr>
          <w:noProof/>
        </w:rPr>
        <w:fldChar w:fldCharType="separate"/>
      </w:r>
      <w:r w:rsidR="005125B1" w:rsidRPr="00E3311B">
        <w:rPr>
          <w:rStyle w:val="Hyperlink"/>
          <w:noProof/>
        </w:rPr>
        <w:t>7.7</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Clinches</w:t>
      </w:r>
      <w:r w:rsidR="005125B1">
        <w:rPr>
          <w:noProof/>
          <w:webHidden/>
        </w:rPr>
        <w:tab/>
      </w:r>
      <w:r w:rsidR="005125B1">
        <w:rPr>
          <w:noProof/>
          <w:webHidden/>
        </w:rPr>
        <w:fldChar w:fldCharType="begin"/>
      </w:r>
      <w:r w:rsidR="005125B1">
        <w:rPr>
          <w:noProof/>
          <w:webHidden/>
        </w:rPr>
        <w:instrText xml:space="preserve"> PAGEREF _Toc39880558 \h </w:instrText>
      </w:r>
      <w:r w:rsidR="005125B1">
        <w:rPr>
          <w:noProof/>
          <w:webHidden/>
        </w:rPr>
      </w:r>
      <w:r w:rsidR="005125B1">
        <w:rPr>
          <w:noProof/>
          <w:webHidden/>
        </w:rPr>
        <w:fldChar w:fldCharType="separate"/>
      </w:r>
      <w:ins w:id="228" w:author="nick" w:date="2020-05-31T16:09:00Z">
        <w:r w:rsidR="002E17D4">
          <w:rPr>
            <w:noProof/>
            <w:webHidden/>
          </w:rPr>
          <w:t>92</w:t>
        </w:r>
      </w:ins>
      <w:del w:id="229" w:author="nick" w:date="2020-05-31T16:09:00Z">
        <w:r w:rsidR="00A2710C" w:rsidDel="002E17D4">
          <w:rPr>
            <w:noProof/>
            <w:webHidden/>
          </w:rPr>
          <w:delText>91</w:delText>
        </w:r>
      </w:del>
      <w:r w:rsidR="005125B1">
        <w:rPr>
          <w:noProof/>
          <w:webHidden/>
        </w:rPr>
        <w:fldChar w:fldCharType="end"/>
      </w:r>
      <w:r>
        <w:rPr>
          <w:noProof/>
        </w:rPr>
        <w:fldChar w:fldCharType="end"/>
      </w:r>
    </w:p>
    <w:p w14:paraId="12F1187E" w14:textId="6F1C5CCA" w:rsidR="005125B1" w:rsidRDefault="003F247B">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"_Toc39880559" </w:instrText>
      </w:r>
      <w:ins w:id="230" w:author="nick" w:date="2020-05-31T16:09:00Z">
        <w:r w:rsidR="002E17D4">
          <w:rPr>
            <w:noProof/>
          </w:rPr>
        </w:r>
      </w:ins>
      <w:r>
        <w:rPr>
          <w:noProof/>
        </w:rPr>
        <w:fldChar w:fldCharType="separate"/>
      </w:r>
      <w:r w:rsidR="005125B1" w:rsidRPr="00E3311B">
        <w:rPr>
          <w:rStyle w:val="Hyperlink"/>
          <w:noProof/>
        </w:rPr>
        <w:t>7.8</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Heat Stakes / Thermal Stakes</w:t>
      </w:r>
      <w:r w:rsidR="005125B1">
        <w:rPr>
          <w:noProof/>
          <w:webHidden/>
        </w:rPr>
        <w:tab/>
      </w:r>
      <w:r w:rsidR="005125B1">
        <w:rPr>
          <w:noProof/>
          <w:webHidden/>
        </w:rPr>
        <w:fldChar w:fldCharType="begin"/>
      </w:r>
      <w:r w:rsidR="005125B1">
        <w:rPr>
          <w:noProof/>
          <w:webHidden/>
        </w:rPr>
        <w:instrText xml:space="preserve"> PAGEREF _Toc39880559 \h </w:instrText>
      </w:r>
      <w:r w:rsidR="005125B1">
        <w:rPr>
          <w:noProof/>
          <w:webHidden/>
        </w:rPr>
      </w:r>
      <w:r w:rsidR="005125B1">
        <w:rPr>
          <w:noProof/>
          <w:webHidden/>
        </w:rPr>
        <w:fldChar w:fldCharType="separate"/>
      </w:r>
      <w:ins w:id="231" w:author="nick" w:date="2020-05-31T16:09:00Z">
        <w:r w:rsidR="002E17D4">
          <w:rPr>
            <w:noProof/>
            <w:webHidden/>
          </w:rPr>
          <w:t>95</w:t>
        </w:r>
      </w:ins>
      <w:del w:id="232" w:author="nick" w:date="2020-05-31T16:09:00Z">
        <w:r w:rsidR="00A2710C" w:rsidDel="002E17D4">
          <w:rPr>
            <w:noProof/>
            <w:webHidden/>
          </w:rPr>
          <w:delText>94</w:delText>
        </w:r>
      </w:del>
      <w:r w:rsidR="005125B1">
        <w:rPr>
          <w:noProof/>
          <w:webHidden/>
        </w:rPr>
        <w:fldChar w:fldCharType="end"/>
      </w:r>
      <w:r>
        <w:rPr>
          <w:noProof/>
        </w:rPr>
        <w:fldChar w:fldCharType="end"/>
      </w:r>
    </w:p>
    <w:p w14:paraId="46454528" w14:textId="37B6D453" w:rsidR="005125B1" w:rsidRDefault="003F247B">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"_Toc39880560" </w:instrText>
      </w:r>
      <w:ins w:id="233" w:author="nick" w:date="2020-05-31T16:09:00Z">
        <w:r w:rsidR="002E17D4">
          <w:rPr>
            <w:noProof/>
          </w:rPr>
        </w:r>
      </w:ins>
      <w:r>
        <w:rPr>
          <w:noProof/>
        </w:rPr>
        <w:fldChar w:fldCharType="separate"/>
      </w:r>
      <w:r w:rsidR="005125B1" w:rsidRPr="00E3311B">
        <w:rPr>
          <w:rStyle w:val="Hyperlink"/>
          <w:noProof/>
        </w:rPr>
        <w:t>7.9</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Clips/Snap Joints</w:t>
      </w:r>
      <w:r w:rsidR="005125B1">
        <w:rPr>
          <w:noProof/>
          <w:webHidden/>
        </w:rPr>
        <w:tab/>
      </w:r>
      <w:r w:rsidR="005125B1">
        <w:rPr>
          <w:noProof/>
          <w:webHidden/>
        </w:rPr>
        <w:fldChar w:fldCharType="begin"/>
      </w:r>
      <w:r w:rsidR="005125B1">
        <w:rPr>
          <w:noProof/>
          <w:webHidden/>
        </w:rPr>
        <w:instrText xml:space="preserve"> PAGEREF _Toc39880560 \h </w:instrText>
      </w:r>
      <w:r w:rsidR="005125B1">
        <w:rPr>
          <w:noProof/>
          <w:webHidden/>
        </w:rPr>
      </w:r>
      <w:r w:rsidR="005125B1">
        <w:rPr>
          <w:noProof/>
          <w:webHidden/>
        </w:rPr>
        <w:fldChar w:fldCharType="separate"/>
      </w:r>
      <w:ins w:id="234" w:author="nick" w:date="2020-05-31T16:09:00Z">
        <w:r w:rsidR="002E17D4">
          <w:rPr>
            <w:noProof/>
            <w:webHidden/>
          </w:rPr>
          <w:t>97</w:t>
        </w:r>
      </w:ins>
      <w:del w:id="235" w:author="nick" w:date="2020-05-31T16:09:00Z">
        <w:r w:rsidR="00A2710C" w:rsidDel="002E17D4">
          <w:rPr>
            <w:noProof/>
            <w:webHidden/>
          </w:rPr>
          <w:delText>96</w:delText>
        </w:r>
      </w:del>
      <w:r w:rsidR="005125B1">
        <w:rPr>
          <w:noProof/>
          <w:webHidden/>
        </w:rPr>
        <w:fldChar w:fldCharType="end"/>
      </w:r>
      <w:r>
        <w:rPr>
          <w:noProof/>
        </w:rPr>
        <w:fldChar w:fldCharType="end"/>
      </w:r>
    </w:p>
    <w:p w14:paraId="6A7AEFE3" w14:textId="19CA3521" w:rsidR="005125B1" w:rsidRDefault="003F247B">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"_Toc39880561" </w:instrText>
      </w:r>
      <w:ins w:id="236" w:author="nick" w:date="2020-05-31T16:09:00Z">
        <w:r w:rsidR="002E17D4">
          <w:rPr>
            <w:noProof/>
          </w:rPr>
        </w:r>
      </w:ins>
      <w:r>
        <w:rPr>
          <w:noProof/>
        </w:rPr>
        <w:fldChar w:fldCharType="separate"/>
      </w:r>
      <w:r w:rsidR="005125B1" w:rsidRPr="00E3311B">
        <w:rPr>
          <w:rStyle w:val="Hyperlink"/>
          <w:noProof/>
        </w:rPr>
        <w:t>7.10</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Nails</w:t>
      </w:r>
      <w:r w:rsidR="005125B1">
        <w:rPr>
          <w:noProof/>
          <w:webHidden/>
        </w:rPr>
        <w:tab/>
      </w:r>
      <w:r w:rsidR="005125B1">
        <w:rPr>
          <w:noProof/>
          <w:webHidden/>
        </w:rPr>
        <w:fldChar w:fldCharType="begin"/>
      </w:r>
      <w:r w:rsidR="005125B1">
        <w:rPr>
          <w:noProof/>
          <w:webHidden/>
        </w:rPr>
        <w:instrText xml:space="preserve"> PAGEREF _Toc39880561 \h </w:instrText>
      </w:r>
      <w:r w:rsidR="005125B1">
        <w:rPr>
          <w:noProof/>
          <w:webHidden/>
        </w:rPr>
      </w:r>
      <w:r w:rsidR="005125B1">
        <w:rPr>
          <w:noProof/>
          <w:webHidden/>
        </w:rPr>
        <w:fldChar w:fldCharType="separate"/>
      </w:r>
      <w:ins w:id="237" w:author="nick" w:date="2020-05-31T16:09:00Z">
        <w:r w:rsidR="002E17D4">
          <w:rPr>
            <w:noProof/>
            <w:webHidden/>
          </w:rPr>
          <w:t>100</w:t>
        </w:r>
      </w:ins>
      <w:del w:id="238" w:author="nick" w:date="2020-05-31T16:09:00Z">
        <w:r w:rsidR="00A2710C" w:rsidDel="002E17D4">
          <w:rPr>
            <w:noProof/>
            <w:webHidden/>
          </w:rPr>
          <w:delText>99</w:delText>
        </w:r>
      </w:del>
      <w:r w:rsidR="005125B1">
        <w:rPr>
          <w:noProof/>
          <w:webHidden/>
        </w:rPr>
        <w:fldChar w:fldCharType="end"/>
      </w:r>
      <w:r>
        <w:rPr>
          <w:noProof/>
        </w:rPr>
        <w:fldChar w:fldCharType="end"/>
      </w:r>
    </w:p>
    <w:p w14:paraId="0951C7F0" w14:textId="23D02A8F" w:rsidR="005125B1" w:rsidRDefault="003F247B">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"_Toc39880562" </w:instrText>
      </w:r>
      <w:ins w:id="239" w:author="nick" w:date="2020-05-31T16:09:00Z">
        <w:r w:rsidR="002E17D4">
          <w:rPr>
            <w:noProof/>
          </w:rPr>
        </w:r>
      </w:ins>
      <w:r>
        <w:rPr>
          <w:noProof/>
        </w:rPr>
        <w:fldChar w:fldCharType="separate"/>
      </w:r>
      <w:r w:rsidR="005125B1" w:rsidRPr="00E3311B">
        <w:rPr>
          <w:rStyle w:val="Hyperlink"/>
          <w:noProof/>
        </w:rPr>
        <w:t>7.11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Rotation Joints</w:t>
      </w:r>
      <w:r w:rsidR="005125B1">
        <w:rPr>
          <w:noProof/>
          <w:webHidden/>
        </w:rPr>
        <w:tab/>
      </w:r>
      <w:r w:rsidR="005125B1">
        <w:rPr>
          <w:noProof/>
          <w:webHidden/>
        </w:rPr>
        <w:fldChar w:fldCharType="begin"/>
      </w:r>
      <w:r w:rsidR="005125B1">
        <w:rPr>
          <w:noProof/>
          <w:webHidden/>
        </w:rPr>
        <w:instrText xml:space="preserve"> PAGEREF _Toc39880562 \h </w:instrText>
      </w:r>
      <w:r w:rsidR="005125B1">
        <w:rPr>
          <w:noProof/>
          <w:webHidden/>
        </w:rPr>
      </w:r>
      <w:r w:rsidR="005125B1">
        <w:rPr>
          <w:noProof/>
          <w:webHidden/>
        </w:rPr>
        <w:fldChar w:fldCharType="separate"/>
      </w:r>
      <w:ins w:id="240" w:author="nick" w:date="2020-05-31T16:09:00Z">
        <w:r w:rsidR="002E17D4">
          <w:rPr>
            <w:noProof/>
            <w:webHidden/>
          </w:rPr>
          <w:t>103</w:t>
        </w:r>
      </w:ins>
      <w:del w:id="241" w:author="nick" w:date="2020-05-31T16:09:00Z">
        <w:r w:rsidR="00A2710C" w:rsidDel="002E17D4">
          <w:rPr>
            <w:noProof/>
            <w:webHidden/>
          </w:rPr>
          <w:delText>102</w:delText>
        </w:r>
      </w:del>
      <w:r w:rsidR="005125B1">
        <w:rPr>
          <w:noProof/>
          <w:webHidden/>
        </w:rPr>
        <w:fldChar w:fldCharType="end"/>
      </w:r>
      <w:r>
        <w:rPr>
          <w:noProof/>
        </w:rPr>
        <w:fldChar w:fldCharType="end"/>
      </w:r>
    </w:p>
    <w:p w14:paraId="216FE7F4" w14:textId="2D2683E3" w:rsidR="005125B1" w:rsidRDefault="003F247B">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"_Toc39880563" </w:instrText>
      </w:r>
      <w:ins w:id="242" w:author="nick" w:date="2020-05-31T16:09:00Z">
        <w:r w:rsidR="002E17D4">
          <w:rPr>
            <w:noProof/>
          </w:rPr>
        </w:r>
      </w:ins>
      <w:r>
        <w:rPr>
          <w:noProof/>
        </w:rPr>
        <w:fldChar w:fldCharType="separate"/>
      </w:r>
      <w:r w:rsidR="005125B1" w:rsidRPr="00E3311B">
        <w:rPr>
          <w:rStyle w:val="Hyperlink"/>
          <w:noProof/>
        </w:rPr>
        <w:t>7.11.1</w:t>
      </w:r>
      <w:r w:rsidR="005125B1">
        <w:rPr>
          <w:rFonts w:asciiTheme="minorHAnsi" w:eastAsiaTheme="minorEastAsia" w:hAnsiTheme="minorHAnsi" w:cstheme="minorBidi"/>
          <w:noProof/>
          <w:sz w:val="22"/>
          <w:szCs w:val="22"/>
          <w:lang w:val="de-DE"/>
        </w:rPr>
        <w:tab/>
      </w:r>
      <w:r w:rsidR="005125B1" w:rsidRPr="00E3311B">
        <w:rPr>
          <w:rStyle w:val="Hyperlink"/>
          <w:noProof/>
        </w:rPr>
        <w:t>ROTAV</w:t>
      </w:r>
      <w:r w:rsidR="005125B1">
        <w:rPr>
          <w:noProof/>
          <w:webHidden/>
        </w:rPr>
        <w:tab/>
      </w:r>
      <w:r w:rsidR="005125B1">
        <w:rPr>
          <w:noProof/>
          <w:webHidden/>
        </w:rPr>
        <w:fldChar w:fldCharType="begin"/>
      </w:r>
      <w:r w:rsidR="005125B1">
        <w:rPr>
          <w:noProof/>
          <w:webHidden/>
        </w:rPr>
        <w:instrText xml:space="preserve"> PAGEREF _Toc39880563 \h </w:instrText>
      </w:r>
      <w:r w:rsidR="005125B1">
        <w:rPr>
          <w:noProof/>
          <w:webHidden/>
        </w:rPr>
      </w:r>
      <w:r w:rsidR="005125B1">
        <w:rPr>
          <w:noProof/>
          <w:webHidden/>
        </w:rPr>
        <w:fldChar w:fldCharType="separate"/>
      </w:r>
      <w:ins w:id="243" w:author="nick" w:date="2020-05-31T16:09:00Z">
        <w:r w:rsidR="002E17D4">
          <w:rPr>
            <w:noProof/>
            <w:webHidden/>
          </w:rPr>
          <w:t>104</w:t>
        </w:r>
      </w:ins>
      <w:del w:id="244" w:author="nick" w:date="2020-05-31T16:09:00Z">
        <w:r w:rsidR="00A2710C" w:rsidDel="002E17D4">
          <w:rPr>
            <w:noProof/>
            <w:webHidden/>
          </w:rPr>
          <w:delText>103</w:delText>
        </w:r>
      </w:del>
      <w:r w:rsidR="005125B1">
        <w:rPr>
          <w:noProof/>
          <w:webHidden/>
        </w:rPr>
        <w:fldChar w:fldCharType="end"/>
      </w:r>
      <w:r>
        <w:rPr>
          <w:noProof/>
        </w:rPr>
        <w:fldChar w:fldCharType="end"/>
      </w:r>
    </w:p>
    <w:p w14:paraId="5D224418" w14:textId="0F743E19" w:rsidR="005125B1" w:rsidRDefault="003F247B">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rPr>
          <w:noProof/>
        </w:rPr>
        <w:fldChar w:fldCharType="begin"/>
      </w:r>
      <w:r>
        <w:rPr>
          <w:noProof/>
        </w:rPr>
        <w:instrText xml:space="preserve"> HYPERLINK \l "_Toc39880564" </w:instrText>
      </w:r>
      <w:ins w:id="245" w:author="nick" w:date="2020-05-31T16:09:00Z">
        <w:r w:rsidR="002E17D4">
          <w:rPr>
            <w:noProof/>
          </w:rPr>
        </w:r>
      </w:ins>
      <w:r>
        <w:rPr>
          <w:noProof/>
        </w:rPr>
        <w:fldChar w:fldCharType="separate"/>
      </w:r>
      <w:r w:rsidR="005125B1" w:rsidRPr="00E3311B">
        <w:rPr>
          <w:rStyle w:val="Hyperlink"/>
          <w:noProof/>
          <w14:scene3d>
            <w14:camera w14:prst="orthographicFront"/>
            <w14:lightRig w14:rig="threePt" w14:dir="t">
              <w14:rot w14:lat="0" w14:lon="0" w14:rev="0"/>
            </w14:lightRig>
          </w14:scene3d>
        </w:rPr>
        <w:t>8</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1D connections</w:t>
      </w:r>
      <w:r w:rsidR="005125B1">
        <w:rPr>
          <w:noProof/>
          <w:webHidden/>
        </w:rPr>
        <w:tab/>
      </w:r>
      <w:r w:rsidR="005125B1">
        <w:rPr>
          <w:noProof/>
          <w:webHidden/>
        </w:rPr>
        <w:fldChar w:fldCharType="begin"/>
      </w:r>
      <w:r w:rsidR="005125B1">
        <w:rPr>
          <w:noProof/>
          <w:webHidden/>
        </w:rPr>
        <w:instrText xml:space="preserve"> PAGEREF _Toc39880564 \h </w:instrText>
      </w:r>
      <w:r w:rsidR="005125B1">
        <w:rPr>
          <w:noProof/>
          <w:webHidden/>
        </w:rPr>
      </w:r>
      <w:r w:rsidR="005125B1">
        <w:rPr>
          <w:noProof/>
          <w:webHidden/>
        </w:rPr>
        <w:fldChar w:fldCharType="separate"/>
      </w:r>
      <w:ins w:id="246" w:author="nick" w:date="2020-05-31T16:09:00Z">
        <w:r w:rsidR="002E17D4">
          <w:rPr>
            <w:noProof/>
            <w:webHidden/>
          </w:rPr>
          <w:t>107</w:t>
        </w:r>
      </w:ins>
      <w:del w:id="247" w:author="nick" w:date="2020-05-31T16:09:00Z">
        <w:r w:rsidR="00A2710C" w:rsidDel="002E17D4">
          <w:rPr>
            <w:noProof/>
            <w:webHidden/>
          </w:rPr>
          <w:delText>106</w:delText>
        </w:r>
      </w:del>
      <w:r w:rsidR="005125B1">
        <w:rPr>
          <w:noProof/>
          <w:webHidden/>
        </w:rPr>
        <w:fldChar w:fldCharType="end"/>
      </w:r>
      <w:r>
        <w:rPr>
          <w:noProof/>
        </w:rPr>
        <w:fldChar w:fldCharType="end"/>
      </w:r>
    </w:p>
    <w:p w14:paraId="069B3F5D" w14:textId="16885DD5" w:rsidR="005125B1" w:rsidRDefault="003F247B">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"_Toc39880565" </w:instrText>
      </w:r>
      <w:ins w:id="248" w:author="nick" w:date="2020-05-31T16:09:00Z">
        <w:r w:rsidR="002E17D4">
          <w:rPr>
            <w:noProof/>
          </w:rPr>
        </w:r>
      </w:ins>
      <w:r>
        <w:rPr>
          <w:noProof/>
        </w:rPr>
        <w:fldChar w:fldCharType="separate"/>
      </w:r>
      <w:r w:rsidR="005125B1" w:rsidRPr="00E3311B">
        <w:rPr>
          <w:rStyle w:val="Hyperlink"/>
          <w:noProof/>
        </w:rPr>
        <w:t>8.1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Generic Definitions</w:t>
      </w:r>
      <w:r w:rsidR="005125B1">
        <w:rPr>
          <w:noProof/>
          <w:webHidden/>
        </w:rPr>
        <w:tab/>
      </w:r>
      <w:r w:rsidR="005125B1">
        <w:rPr>
          <w:noProof/>
          <w:webHidden/>
        </w:rPr>
        <w:fldChar w:fldCharType="begin"/>
      </w:r>
      <w:r w:rsidR="005125B1">
        <w:rPr>
          <w:noProof/>
          <w:webHidden/>
        </w:rPr>
        <w:instrText xml:space="preserve"> PAGEREF _Toc39880565 \h </w:instrText>
      </w:r>
      <w:r w:rsidR="005125B1">
        <w:rPr>
          <w:noProof/>
          <w:webHidden/>
        </w:rPr>
      </w:r>
      <w:r w:rsidR="005125B1">
        <w:rPr>
          <w:noProof/>
          <w:webHidden/>
        </w:rPr>
        <w:fldChar w:fldCharType="separate"/>
      </w:r>
      <w:ins w:id="249" w:author="nick" w:date="2020-05-31T16:09:00Z">
        <w:r w:rsidR="002E17D4">
          <w:rPr>
            <w:noProof/>
            <w:webHidden/>
          </w:rPr>
          <w:t>107</w:t>
        </w:r>
      </w:ins>
      <w:del w:id="250" w:author="nick" w:date="2020-05-31T16:09:00Z">
        <w:r w:rsidR="00A2710C" w:rsidDel="002E17D4">
          <w:rPr>
            <w:noProof/>
            <w:webHidden/>
          </w:rPr>
          <w:delText>106</w:delText>
        </w:r>
      </w:del>
      <w:r w:rsidR="005125B1">
        <w:rPr>
          <w:noProof/>
          <w:webHidden/>
        </w:rPr>
        <w:fldChar w:fldCharType="end"/>
      </w:r>
      <w:r>
        <w:rPr>
          <w:noProof/>
        </w:rPr>
        <w:fldChar w:fldCharType="end"/>
      </w:r>
    </w:p>
    <w:p w14:paraId="0CDA82D1" w14:textId="5B6B8466" w:rsidR="005125B1" w:rsidRDefault="003F247B">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"_Toc39880566" </w:instrText>
      </w:r>
      <w:ins w:id="251" w:author="nick" w:date="2020-05-31T16:09:00Z">
        <w:r w:rsidR="002E17D4">
          <w:rPr>
            <w:noProof/>
          </w:rPr>
        </w:r>
      </w:ins>
      <w:r>
        <w:rPr>
          <w:noProof/>
        </w:rPr>
        <w:fldChar w:fldCharType="separate"/>
      </w:r>
      <w:r w:rsidR="005125B1" w:rsidRPr="00E3311B">
        <w:rPr>
          <w:rStyle w:val="Hyperlink"/>
          <w:noProof/>
        </w:rPr>
        <w:t>8.1.1</w:t>
      </w:r>
      <w:r w:rsidR="005125B1">
        <w:rPr>
          <w:rFonts w:asciiTheme="minorHAnsi" w:eastAsiaTheme="minorEastAsia" w:hAnsiTheme="minorHAnsi" w:cstheme="minorBidi"/>
          <w:noProof/>
          <w:sz w:val="22"/>
          <w:szCs w:val="22"/>
          <w:lang w:val="de-DE"/>
        </w:rPr>
        <w:tab/>
      </w:r>
      <w:r w:rsidR="005125B1" w:rsidRPr="00E3311B">
        <w:rPr>
          <w:rStyle w:val="Hyperlink"/>
          <w:noProof/>
        </w:rPr>
        <w:t>Identification</w:t>
      </w:r>
      <w:r w:rsidR="005125B1">
        <w:rPr>
          <w:noProof/>
          <w:webHidden/>
        </w:rPr>
        <w:tab/>
      </w:r>
      <w:r w:rsidR="005125B1">
        <w:rPr>
          <w:noProof/>
          <w:webHidden/>
        </w:rPr>
        <w:fldChar w:fldCharType="begin"/>
      </w:r>
      <w:r w:rsidR="005125B1">
        <w:rPr>
          <w:noProof/>
          <w:webHidden/>
        </w:rPr>
        <w:instrText xml:space="preserve"> PAGEREF _Toc39880566 \h </w:instrText>
      </w:r>
      <w:r w:rsidR="005125B1">
        <w:rPr>
          <w:noProof/>
          <w:webHidden/>
        </w:rPr>
      </w:r>
      <w:r w:rsidR="005125B1">
        <w:rPr>
          <w:noProof/>
          <w:webHidden/>
        </w:rPr>
        <w:fldChar w:fldCharType="separate"/>
      </w:r>
      <w:ins w:id="252" w:author="nick" w:date="2020-05-31T16:09:00Z">
        <w:r w:rsidR="002E17D4">
          <w:rPr>
            <w:noProof/>
            <w:webHidden/>
          </w:rPr>
          <w:t>107</w:t>
        </w:r>
      </w:ins>
      <w:del w:id="253" w:author="nick" w:date="2020-05-31T16:09:00Z">
        <w:r w:rsidR="00A2710C" w:rsidDel="002E17D4">
          <w:rPr>
            <w:noProof/>
            <w:webHidden/>
          </w:rPr>
          <w:delText>106</w:delText>
        </w:r>
      </w:del>
      <w:r w:rsidR="005125B1">
        <w:rPr>
          <w:noProof/>
          <w:webHidden/>
        </w:rPr>
        <w:fldChar w:fldCharType="end"/>
      </w:r>
      <w:r>
        <w:rPr>
          <w:noProof/>
        </w:rPr>
        <w:fldChar w:fldCharType="end"/>
      </w:r>
    </w:p>
    <w:p w14:paraId="35D94FF6" w14:textId="4A0F2A4A" w:rsidR="005125B1" w:rsidRDefault="003F247B">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"_Toc39880567" </w:instrText>
      </w:r>
      <w:ins w:id="254" w:author="nick" w:date="2020-05-31T16:09:00Z">
        <w:r w:rsidR="002E17D4">
          <w:rPr>
            <w:noProof/>
          </w:rPr>
        </w:r>
      </w:ins>
      <w:r>
        <w:rPr>
          <w:noProof/>
        </w:rPr>
        <w:fldChar w:fldCharType="separate"/>
      </w:r>
      <w:r w:rsidR="005125B1" w:rsidRPr="00E3311B">
        <w:rPr>
          <w:rStyle w:val="Hyperlink"/>
          <w:noProof/>
        </w:rPr>
        <w:t>8.1.2</w:t>
      </w:r>
      <w:r w:rsidR="005125B1">
        <w:rPr>
          <w:rFonts w:asciiTheme="minorHAnsi" w:eastAsiaTheme="minorEastAsia" w:hAnsiTheme="minorHAnsi" w:cstheme="minorBidi"/>
          <w:noProof/>
          <w:sz w:val="22"/>
          <w:szCs w:val="22"/>
          <w:lang w:val="de-DE"/>
        </w:rPr>
        <w:tab/>
      </w:r>
      <w:r w:rsidR="005125B1" w:rsidRPr="00E3311B">
        <w:rPr>
          <w:rStyle w:val="Hyperlink"/>
          <w:noProof/>
        </w:rPr>
        <w:t>Location</w:t>
      </w:r>
      <w:r w:rsidR="005125B1">
        <w:rPr>
          <w:noProof/>
          <w:webHidden/>
        </w:rPr>
        <w:tab/>
      </w:r>
      <w:r w:rsidR="005125B1">
        <w:rPr>
          <w:noProof/>
          <w:webHidden/>
        </w:rPr>
        <w:fldChar w:fldCharType="begin"/>
      </w:r>
      <w:r w:rsidR="005125B1">
        <w:rPr>
          <w:noProof/>
          <w:webHidden/>
        </w:rPr>
        <w:instrText xml:space="preserve"> PAGEREF _Toc39880567 \h </w:instrText>
      </w:r>
      <w:r w:rsidR="005125B1">
        <w:rPr>
          <w:noProof/>
          <w:webHidden/>
        </w:rPr>
      </w:r>
      <w:r w:rsidR="005125B1">
        <w:rPr>
          <w:noProof/>
          <w:webHidden/>
        </w:rPr>
        <w:fldChar w:fldCharType="separate"/>
      </w:r>
      <w:ins w:id="255" w:author="nick" w:date="2020-05-31T16:09:00Z">
        <w:r w:rsidR="002E17D4">
          <w:rPr>
            <w:noProof/>
            <w:webHidden/>
          </w:rPr>
          <w:t>107</w:t>
        </w:r>
      </w:ins>
      <w:del w:id="256" w:author="nick" w:date="2020-05-31T16:09:00Z">
        <w:r w:rsidR="00A2710C" w:rsidDel="002E17D4">
          <w:rPr>
            <w:noProof/>
            <w:webHidden/>
          </w:rPr>
          <w:delText>106</w:delText>
        </w:r>
      </w:del>
      <w:r w:rsidR="005125B1">
        <w:rPr>
          <w:noProof/>
          <w:webHidden/>
        </w:rPr>
        <w:fldChar w:fldCharType="end"/>
      </w:r>
      <w:r>
        <w:rPr>
          <w:noProof/>
        </w:rPr>
        <w:fldChar w:fldCharType="end"/>
      </w:r>
    </w:p>
    <w:p w14:paraId="6CDD6782" w14:textId="2C6ACBA4" w:rsidR="005125B1" w:rsidRDefault="003F247B">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"_Toc39880568" </w:instrText>
      </w:r>
      <w:ins w:id="257" w:author="nick" w:date="2020-05-31T16:09:00Z">
        <w:r w:rsidR="002E17D4">
          <w:rPr>
            <w:noProof/>
          </w:rPr>
        </w:r>
      </w:ins>
      <w:r>
        <w:rPr>
          <w:noProof/>
        </w:rPr>
        <w:fldChar w:fldCharType="separate"/>
      </w:r>
      <w:r w:rsidR="005125B1" w:rsidRPr="00E3311B">
        <w:rPr>
          <w:rStyle w:val="Hyperlink"/>
          <w:noProof/>
        </w:rPr>
        <w:t>8.1.3</w:t>
      </w:r>
      <w:r w:rsidR="005125B1">
        <w:rPr>
          <w:rFonts w:asciiTheme="minorHAnsi" w:eastAsiaTheme="minorEastAsia" w:hAnsiTheme="minorHAnsi" w:cstheme="minorBidi"/>
          <w:noProof/>
          <w:sz w:val="22"/>
          <w:szCs w:val="22"/>
          <w:lang w:val="de-DE"/>
        </w:rPr>
        <w:tab/>
      </w:r>
      <w:r w:rsidR="005125B1" w:rsidRPr="00E3311B">
        <w:rPr>
          <w:rStyle w:val="Hyperlink"/>
          <w:noProof/>
        </w:rPr>
        <w:t>Type Specification</w:t>
      </w:r>
      <w:r w:rsidR="005125B1">
        <w:rPr>
          <w:noProof/>
          <w:webHidden/>
        </w:rPr>
        <w:tab/>
      </w:r>
      <w:r w:rsidR="005125B1">
        <w:rPr>
          <w:noProof/>
          <w:webHidden/>
        </w:rPr>
        <w:fldChar w:fldCharType="begin"/>
      </w:r>
      <w:r w:rsidR="005125B1">
        <w:rPr>
          <w:noProof/>
          <w:webHidden/>
        </w:rPr>
        <w:instrText xml:space="preserve"> PAGEREF _Toc39880568 \h </w:instrText>
      </w:r>
      <w:r w:rsidR="005125B1">
        <w:rPr>
          <w:noProof/>
          <w:webHidden/>
        </w:rPr>
      </w:r>
      <w:r w:rsidR="005125B1">
        <w:rPr>
          <w:noProof/>
          <w:webHidden/>
        </w:rPr>
        <w:fldChar w:fldCharType="separate"/>
      </w:r>
      <w:ins w:id="258" w:author="nick" w:date="2020-05-31T16:09:00Z">
        <w:r w:rsidR="002E17D4">
          <w:rPr>
            <w:noProof/>
            <w:webHidden/>
          </w:rPr>
          <w:t>108</w:t>
        </w:r>
      </w:ins>
      <w:del w:id="259" w:author="nick" w:date="2020-05-31T16:09:00Z">
        <w:r w:rsidR="00A2710C" w:rsidDel="002E17D4">
          <w:rPr>
            <w:noProof/>
            <w:webHidden/>
          </w:rPr>
          <w:delText>107</w:delText>
        </w:r>
      </w:del>
      <w:r w:rsidR="005125B1">
        <w:rPr>
          <w:noProof/>
          <w:webHidden/>
        </w:rPr>
        <w:fldChar w:fldCharType="end"/>
      </w:r>
      <w:r>
        <w:rPr>
          <w:noProof/>
        </w:rPr>
        <w:fldChar w:fldCharType="end"/>
      </w:r>
    </w:p>
    <w:p w14:paraId="04D8C996" w14:textId="32009D87" w:rsidR="005125B1" w:rsidRDefault="003F247B">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"_Toc39880569" </w:instrText>
      </w:r>
      <w:ins w:id="260" w:author="nick" w:date="2020-05-31T16:09:00Z">
        <w:r w:rsidR="002E17D4">
          <w:rPr>
            <w:noProof/>
          </w:rPr>
        </w:r>
      </w:ins>
      <w:r>
        <w:rPr>
          <w:noProof/>
        </w:rPr>
        <w:fldChar w:fldCharType="separate"/>
      </w:r>
      <w:r w:rsidR="005125B1" w:rsidRPr="00E3311B">
        <w:rPr>
          <w:rStyle w:val="Hyperlink"/>
          <w:noProof/>
        </w:rPr>
        <w:t>8.2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Seam Welds</w:t>
      </w:r>
      <w:r w:rsidR="005125B1">
        <w:rPr>
          <w:noProof/>
          <w:webHidden/>
        </w:rPr>
        <w:tab/>
      </w:r>
      <w:r w:rsidR="005125B1">
        <w:rPr>
          <w:noProof/>
          <w:webHidden/>
        </w:rPr>
        <w:fldChar w:fldCharType="begin"/>
      </w:r>
      <w:r w:rsidR="005125B1">
        <w:rPr>
          <w:noProof/>
          <w:webHidden/>
        </w:rPr>
        <w:instrText xml:space="preserve"> PAGEREF _Toc39880569 \h </w:instrText>
      </w:r>
      <w:r w:rsidR="005125B1">
        <w:rPr>
          <w:noProof/>
          <w:webHidden/>
        </w:rPr>
      </w:r>
      <w:r w:rsidR="005125B1">
        <w:rPr>
          <w:noProof/>
          <w:webHidden/>
        </w:rPr>
        <w:fldChar w:fldCharType="separate"/>
      </w:r>
      <w:ins w:id="261" w:author="nick" w:date="2020-05-31T16:09:00Z">
        <w:r w:rsidR="002E17D4">
          <w:rPr>
            <w:noProof/>
            <w:webHidden/>
          </w:rPr>
          <w:t>109</w:t>
        </w:r>
      </w:ins>
      <w:del w:id="262" w:author="nick" w:date="2020-05-31T16:09:00Z">
        <w:r w:rsidR="00A2710C" w:rsidDel="002E17D4">
          <w:rPr>
            <w:noProof/>
            <w:webHidden/>
          </w:rPr>
          <w:delText>108</w:delText>
        </w:r>
      </w:del>
      <w:r w:rsidR="005125B1">
        <w:rPr>
          <w:noProof/>
          <w:webHidden/>
        </w:rPr>
        <w:fldChar w:fldCharType="end"/>
      </w:r>
      <w:r>
        <w:rPr>
          <w:noProof/>
        </w:rPr>
        <w:fldChar w:fldCharType="end"/>
      </w:r>
    </w:p>
    <w:p w14:paraId="0BBA2D94" w14:textId="3758C6BE" w:rsidR="005125B1" w:rsidRDefault="003F247B">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"_Toc39880570" </w:instrText>
      </w:r>
      <w:ins w:id="263" w:author="nick" w:date="2020-05-31T16:09:00Z">
        <w:r w:rsidR="002E17D4">
          <w:rPr>
            <w:noProof/>
          </w:rPr>
        </w:r>
      </w:ins>
      <w:r>
        <w:rPr>
          <w:noProof/>
        </w:rPr>
        <w:fldChar w:fldCharType="separate"/>
      </w:r>
      <w:r w:rsidR="005125B1" w:rsidRPr="00E3311B">
        <w:rPr>
          <w:rStyle w:val="Hyperlink"/>
          <w:noProof/>
        </w:rPr>
        <w:t>8.2.1</w:t>
      </w:r>
      <w:r w:rsidR="005125B1">
        <w:rPr>
          <w:rFonts w:asciiTheme="minorHAnsi" w:eastAsiaTheme="minorEastAsia" w:hAnsiTheme="minorHAnsi" w:cstheme="minorBidi"/>
          <w:noProof/>
          <w:sz w:val="22"/>
          <w:szCs w:val="22"/>
          <w:lang w:val="de-DE"/>
        </w:rPr>
        <w:tab/>
      </w:r>
      <w:r w:rsidR="005125B1" w:rsidRPr="00E3311B">
        <w:rPr>
          <w:rStyle w:val="Hyperlink"/>
          <w:noProof/>
        </w:rPr>
        <w:t>Description and Modeling Parameters</w:t>
      </w:r>
      <w:r w:rsidR="005125B1">
        <w:rPr>
          <w:noProof/>
          <w:webHidden/>
        </w:rPr>
        <w:tab/>
      </w:r>
      <w:r w:rsidR="005125B1">
        <w:rPr>
          <w:noProof/>
          <w:webHidden/>
        </w:rPr>
        <w:fldChar w:fldCharType="begin"/>
      </w:r>
      <w:r w:rsidR="005125B1">
        <w:rPr>
          <w:noProof/>
          <w:webHidden/>
        </w:rPr>
        <w:instrText xml:space="preserve"> PAGEREF _Toc39880570 \h </w:instrText>
      </w:r>
      <w:r w:rsidR="005125B1">
        <w:rPr>
          <w:noProof/>
          <w:webHidden/>
        </w:rPr>
      </w:r>
      <w:r w:rsidR="005125B1">
        <w:rPr>
          <w:noProof/>
          <w:webHidden/>
        </w:rPr>
        <w:fldChar w:fldCharType="separate"/>
      </w:r>
      <w:ins w:id="264" w:author="nick" w:date="2020-05-31T16:09:00Z">
        <w:r w:rsidR="002E17D4">
          <w:rPr>
            <w:noProof/>
            <w:webHidden/>
          </w:rPr>
          <w:t>109</w:t>
        </w:r>
      </w:ins>
      <w:del w:id="265" w:author="nick" w:date="2020-05-31T16:09:00Z">
        <w:r w:rsidR="00A2710C" w:rsidDel="002E17D4">
          <w:rPr>
            <w:noProof/>
            <w:webHidden/>
          </w:rPr>
          <w:delText>108</w:delText>
        </w:r>
      </w:del>
      <w:r w:rsidR="005125B1">
        <w:rPr>
          <w:noProof/>
          <w:webHidden/>
        </w:rPr>
        <w:fldChar w:fldCharType="end"/>
      </w:r>
      <w:r>
        <w:rPr>
          <w:noProof/>
        </w:rPr>
        <w:fldChar w:fldCharType="end"/>
      </w:r>
    </w:p>
    <w:p w14:paraId="00732F15" w14:textId="51E28B1D" w:rsidR="005125B1" w:rsidRDefault="003F247B">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"_Toc39880571" </w:instrText>
      </w:r>
      <w:ins w:id="266" w:author="nick" w:date="2020-05-31T16:09:00Z">
        <w:r w:rsidR="002E17D4">
          <w:rPr>
            <w:noProof/>
          </w:rPr>
        </w:r>
      </w:ins>
      <w:r>
        <w:rPr>
          <w:noProof/>
        </w:rPr>
        <w:fldChar w:fldCharType="separate"/>
      </w:r>
      <w:r w:rsidR="005125B1" w:rsidRPr="00E3311B">
        <w:rPr>
          <w:rStyle w:val="Hyperlink"/>
          <w:noProof/>
        </w:rPr>
        <w:t>8.2.2</w:t>
      </w:r>
      <w:r w:rsidR="005125B1">
        <w:rPr>
          <w:rFonts w:asciiTheme="minorHAnsi" w:eastAsiaTheme="minorEastAsia" w:hAnsiTheme="minorHAnsi" w:cstheme="minorBidi"/>
          <w:noProof/>
          <w:sz w:val="22"/>
          <w:szCs w:val="22"/>
          <w:lang w:val="de-DE"/>
        </w:rPr>
        <w:tab/>
      </w:r>
      <w:r w:rsidR="005125B1" w:rsidRPr="00E3311B">
        <w:rPr>
          <w:rStyle w:val="Hyperlink"/>
          <w:noProof/>
        </w:rPr>
        <w:t>Seam Weld Definition Overview</w:t>
      </w:r>
      <w:r w:rsidR="005125B1">
        <w:rPr>
          <w:noProof/>
          <w:webHidden/>
        </w:rPr>
        <w:tab/>
      </w:r>
      <w:r w:rsidR="005125B1">
        <w:rPr>
          <w:noProof/>
          <w:webHidden/>
        </w:rPr>
        <w:fldChar w:fldCharType="begin"/>
      </w:r>
      <w:r w:rsidR="005125B1">
        <w:rPr>
          <w:noProof/>
          <w:webHidden/>
        </w:rPr>
        <w:instrText xml:space="preserve"> PAGEREF _Toc39880571 \h </w:instrText>
      </w:r>
      <w:r w:rsidR="005125B1">
        <w:rPr>
          <w:noProof/>
          <w:webHidden/>
        </w:rPr>
      </w:r>
      <w:r w:rsidR="005125B1">
        <w:rPr>
          <w:noProof/>
          <w:webHidden/>
        </w:rPr>
        <w:fldChar w:fldCharType="separate"/>
      </w:r>
      <w:ins w:id="267" w:author="nick" w:date="2020-05-31T16:09:00Z">
        <w:r w:rsidR="002E17D4">
          <w:rPr>
            <w:noProof/>
            <w:webHidden/>
          </w:rPr>
          <w:t>110</w:t>
        </w:r>
      </w:ins>
      <w:del w:id="268" w:author="nick" w:date="2020-05-31T16:09:00Z">
        <w:r w:rsidR="00A2710C" w:rsidDel="002E17D4">
          <w:rPr>
            <w:noProof/>
            <w:webHidden/>
          </w:rPr>
          <w:delText>109</w:delText>
        </w:r>
      </w:del>
      <w:r w:rsidR="005125B1">
        <w:rPr>
          <w:noProof/>
          <w:webHidden/>
        </w:rPr>
        <w:fldChar w:fldCharType="end"/>
      </w:r>
      <w:r>
        <w:rPr>
          <w:noProof/>
        </w:rPr>
        <w:fldChar w:fldCharType="end"/>
      </w:r>
    </w:p>
    <w:p w14:paraId="5DE1E177" w14:textId="41695D56" w:rsidR="005125B1" w:rsidRDefault="003F247B">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"_Toc39880572" </w:instrText>
      </w:r>
      <w:ins w:id="269" w:author="nick" w:date="2020-05-31T16:09:00Z">
        <w:r w:rsidR="002E17D4">
          <w:rPr>
            <w:noProof/>
          </w:rPr>
        </w:r>
      </w:ins>
      <w:r>
        <w:rPr>
          <w:noProof/>
        </w:rPr>
        <w:fldChar w:fldCharType="separate"/>
      </w:r>
      <w:r w:rsidR="005125B1" w:rsidRPr="00E3311B">
        <w:rPr>
          <w:rStyle w:val="Hyperlink"/>
          <w:noProof/>
        </w:rPr>
        <w:t>8.2.3</w:t>
      </w:r>
      <w:r w:rsidR="005125B1">
        <w:rPr>
          <w:rFonts w:asciiTheme="minorHAnsi" w:eastAsiaTheme="minorEastAsia" w:hAnsiTheme="minorHAnsi" w:cstheme="minorBidi"/>
          <w:noProof/>
          <w:sz w:val="22"/>
          <w:szCs w:val="22"/>
          <w:lang w:val="de-DE"/>
        </w:rPr>
        <w:tab/>
      </w:r>
      <w:r w:rsidR="005125B1" w:rsidRPr="00E3311B">
        <w:rPr>
          <w:rStyle w:val="Hyperlink"/>
          <w:noProof/>
        </w:rPr>
        <w:t>Specific XML Realization</w:t>
      </w:r>
      <w:r w:rsidR="005125B1">
        <w:rPr>
          <w:noProof/>
          <w:webHidden/>
        </w:rPr>
        <w:tab/>
      </w:r>
      <w:r w:rsidR="005125B1">
        <w:rPr>
          <w:noProof/>
          <w:webHidden/>
        </w:rPr>
        <w:fldChar w:fldCharType="begin"/>
      </w:r>
      <w:r w:rsidR="005125B1">
        <w:rPr>
          <w:noProof/>
          <w:webHidden/>
        </w:rPr>
        <w:instrText xml:space="preserve"> PAGEREF _Toc39880572 \h </w:instrText>
      </w:r>
      <w:r w:rsidR="005125B1">
        <w:rPr>
          <w:noProof/>
          <w:webHidden/>
        </w:rPr>
      </w:r>
      <w:r w:rsidR="005125B1">
        <w:rPr>
          <w:noProof/>
          <w:webHidden/>
        </w:rPr>
        <w:fldChar w:fldCharType="separate"/>
      </w:r>
      <w:ins w:id="270" w:author="nick" w:date="2020-05-31T16:09:00Z">
        <w:r w:rsidR="002E17D4">
          <w:rPr>
            <w:noProof/>
            <w:webHidden/>
          </w:rPr>
          <w:t>112</w:t>
        </w:r>
      </w:ins>
      <w:del w:id="271" w:author="nick" w:date="2020-05-31T16:09:00Z">
        <w:r w:rsidR="00A2710C" w:rsidDel="002E17D4">
          <w:rPr>
            <w:noProof/>
            <w:webHidden/>
          </w:rPr>
          <w:delText>111</w:delText>
        </w:r>
      </w:del>
      <w:r w:rsidR="005125B1">
        <w:rPr>
          <w:noProof/>
          <w:webHidden/>
        </w:rPr>
        <w:fldChar w:fldCharType="end"/>
      </w:r>
      <w:r>
        <w:rPr>
          <w:noProof/>
        </w:rPr>
        <w:fldChar w:fldCharType="end"/>
      </w:r>
    </w:p>
    <w:p w14:paraId="3D936BD9" w14:textId="4D5C2AFE" w:rsidR="005125B1" w:rsidRDefault="003F247B">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"_Toc39880573" </w:instrText>
      </w:r>
      <w:ins w:id="272" w:author="nick" w:date="2020-05-31T16:09:00Z">
        <w:r w:rsidR="002E17D4">
          <w:rPr>
            <w:noProof/>
          </w:rPr>
        </w:r>
      </w:ins>
      <w:r>
        <w:rPr>
          <w:noProof/>
        </w:rPr>
        <w:fldChar w:fldCharType="separate"/>
      </w:r>
      <w:r w:rsidR="005125B1" w:rsidRPr="00E3311B">
        <w:rPr>
          <w:rStyle w:val="Hyperlink"/>
          <w:noProof/>
        </w:rPr>
        <w:t>8.2.4</w:t>
      </w:r>
      <w:r w:rsidR="005125B1">
        <w:rPr>
          <w:rFonts w:asciiTheme="minorHAnsi" w:eastAsiaTheme="minorEastAsia" w:hAnsiTheme="minorHAnsi" w:cstheme="minorBidi"/>
          <w:noProof/>
          <w:sz w:val="22"/>
          <w:szCs w:val="22"/>
          <w:lang w:val="de-DE"/>
        </w:rPr>
        <w:tab/>
      </w:r>
      <w:r w:rsidR="005125B1" w:rsidRPr="00E3311B">
        <w:rPr>
          <w:rStyle w:val="Hyperlink"/>
          <w:noProof/>
        </w:rPr>
        <w:t>Generic Seam Weld Definition</w:t>
      </w:r>
      <w:r w:rsidR="005125B1">
        <w:rPr>
          <w:noProof/>
          <w:webHidden/>
        </w:rPr>
        <w:tab/>
      </w:r>
      <w:r w:rsidR="005125B1">
        <w:rPr>
          <w:noProof/>
          <w:webHidden/>
        </w:rPr>
        <w:fldChar w:fldCharType="begin"/>
      </w:r>
      <w:r w:rsidR="005125B1">
        <w:rPr>
          <w:noProof/>
          <w:webHidden/>
        </w:rPr>
        <w:instrText xml:space="preserve"> PAGEREF _Toc39880573 \h </w:instrText>
      </w:r>
      <w:r w:rsidR="005125B1">
        <w:rPr>
          <w:noProof/>
          <w:webHidden/>
        </w:rPr>
      </w:r>
      <w:r w:rsidR="005125B1">
        <w:rPr>
          <w:noProof/>
          <w:webHidden/>
        </w:rPr>
        <w:fldChar w:fldCharType="separate"/>
      </w:r>
      <w:ins w:id="273" w:author="nick" w:date="2020-05-31T16:09:00Z">
        <w:r w:rsidR="002E17D4">
          <w:rPr>
            <w:noProof/>
            <w:webHidden/>
          </w:rPr>
          <w:t>112</w:t>
        </w:r>
      </w:ins>
      <w:del w:id="274" w:author="nick" w:date="2020-05-31T16:09:00Z">
        <w:r w:rsidR="00A2710C" w:rsidDel="002E17D4">
          <w:rPr>
            <w:noProof/>
            <w:webHidden/>
          </w:rPr>
          <w:delText>111</w:delText>
        </w:r>
      </w:del>
      <w:r w:rsidR="005125B1">
        <w:rPr>
          <w:noProof/>
          <w:webHidden/>
        </w:rPr>
        <w:fldChar w:fldCharType="end"/>
      </w:r>
      <w:r>
        <w:rPr>
          <w:noProof/>
        </w:rPr>
        <w:fldChar w:fldCharType="end"/>
      </w:r>
    </w:p>
    <w:p w14:paraId="5B9D2C10" w14:textId="28079018" w:rsidR="005125B1" w:rsidRDefault="003F247B">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"_Toc39880574" </w:instrText>
      </w:r>
      <w:ins w:id="275" w:author="nick" w:date="2020-05-31T16:09:00Z">
        <w:r w:rsidR="002E17D4">
          <w:rPr>
            <w:noProof/>
          </w:rPr>
        </w:r>
      </w:ins>
      <w:r>
        <w:rPr>
          <w:noProof/>
        </w:rPr>
        <w:fldChar w:fldCharType="separate"/>
      </w:r>
      <w:r w:rsidR="005125B1" w:rsidRPr="00E3311B">
        <w:rPr>
          <w:rStyle w:val="Hyperlink"/>
          <w:noProof/>
        </w:rPr>
        <w:t>8.2.4.1</w:t>
      </w:r>
      <w:r w:rsidR="005125B1">
        <w:rPr>
          <w:rFonts w:asciiTheme="minorHAnsi" w:eastAsiaTheme="minorEastAsia" w:hAnsiTheme="minorHAnsi" w:cstheme="minorBidi"/>
          <w:noProof/>
          <w:sz w:val="22"/>
          <w:szCs w:val="22"/>
          <w:lang w:val="de-DE"/>
        </w:rPr>
        <w:tab/>
      </w:r>
      <w:r w:rsidR="005125B1" w:rsidRPr="00E3311B">
        <w:rPr>
          <w:rStyle w:val="Hyperlink"/>
          <w:noProof/>
        </w:rPr>
        <w:t>Identification</w:t>
      </w:r>
      <w:r w:rsidR="005125B1">
        <w:rPr>
          <w:noProof/>
          <w:webHidden/>
        </w:rPr>
        <w:tab/>
      </w:r>
      <w:r w:rsidR="005125B1">
        <w:rPr>
          <w:noProof/>
          <w:webHidden/>
        </w:rPr>
        <w:fldChar w:fldCharType="begin"/>
      </w:r>
      <w:r w:rsidR="005125B1">
        <w:rPr>
          <w:noProof/>
          <w:webHidden/>
        </w:rPr>
        <w:instrText xml:space="preserve"> PAGEREF _Toc39880574 \h </w:instrText>
      </w:r>
      <w:r w:rsidR="005125B1">
        <w:rPr>
          <w:noProof/>
          <w:webHidden/>
        </w:rPr>
      </w:r>
      <w:r w:rsidR="005125B1">
        <w:rPr>
          <w:noProof/>
          <w:webHidden/>
        </w:rPr>
        <w:fldChar w:fldCharType="separate"/>
      </w:r>
      <w:ins w:id="276" w:author="nick" w:date="2020-05-31T16:09:00Z">
        <w:r w:rsidR="002E17D4">
          <w:rPr>
            <w:noProof/>
            <w:webHidden/>
          </w:rPr>
          <w:t>112</w:t>
        </w:r>
      </w:ins>
      <w:del w:id="277" w:author="nick" w:date="2020-05-31T16:09:00Z">
        <w:r w:rsidR="00A2710C" w:rsidDel="002E17D4">
          <w:rPr>
            <w:noProof/>
            <w:webHidden/>
          </w:rPr>
          <w:delText>111</w:delText>
        </w:r>
      </w:del>
      <w:r w:rsidR="005125B1">
        <w:rPr>
          <w:noProof/>
          <w:webHidden/>
        </w:rPr>
        <w:fldChar w:fldCharType="end"/>
      </w:r>
      <w:r>
        <w:rPr>
          <w:noProof/>
        </w:rPr>
        <w:fldChar w:fldCharType="end"/>
      </w:r>
    </w:p>
    <w:p w14:paraId="37B03F8C" w14:textId="5108FEFF" w:rsidR="005125B1" w:rsidRDefault="003F247B">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"_Toc39880575" </w:instrText>
      </w:r>
      <w:ins w:id="278" w:author="nick" w:date="2020-05-31T16:09:00Z">
        <w:r w:rsidR="002E17D4">
          <w:rPr>
            <w:noProof/>
          </w:rPr>
        </w:r>
      </w:ins>
      <w:r>
        <w:rPr>
          <w:noProof/>
        </w:rPr>
        <w:fldChar w:fldCharType="separate"/>
      </w:r>
      <w:r w:rsidR="005125B1" w:rsidRPr="00E3311B">
        <w:rPr>
          <w:rStyle w:val="Hyperlink"/>
          <w:noProof/>
        </w:rPr>
        <w:t>8.2.4.2</w:t>
      </w:r>
      <w:r w:rsidR="005125B1">
        <w:rPr>
          <w:rFonts w:asciiTheme="minorHAnsi" w:eastAsiaTheme="minorEastAsia" w:hAnsiTheme="minorHAnsi" w:cstheme="minorBidi"/>
          <w:noProof/>
          <w:sz w:val="22"/>
          <w:szCs w:val="22"/>
          <w:lang w:val="de-DE"/>
        </w:rPr>
        <w:tab/>
      </w:r>
      <w:r w:rsidR="005125B1" w:rsidRPr="00E3311B">
        <w:rPr>
          <w:rStyle w:val="Hyperlink"/>
          <w:noProof/>
        </w:rPr>
        <w:t>Type Specification</w:t>
      </w:r>
      <w:r w:rsidR="005125B1">
        <w:rPr>
          <w:noProof/>
          <w:webHidden/>
        </w:rPr>
        <w:tab/>
      </w:r>
      <w:r w:rsidR="005125B1">
        <w:rPr>
          <w:noProof/>
          <w:webHidden/>
        </w:rPr>
        <w:fldChar w:fldCharType="begin"/>
      </w:r>
      <w:r w:rsidR="005125B1">
        <w:rPr>
          <w:noProof/>
          <w:webHidden/>
        </w:rPr>
        <w:instrText xml:space="preserve"> PAGEREF _Toc39880575 \h </w:instrText>
      </w:r>
      <w:r w:rsidR="005125B1">
        <w:rPr>
          <w:noProof/>
          <w:webHidden/>
        </w:rPr>
      </w:r>
      <w:r w:rsidR="005125B1">
        <w:rPr>
          <w:noProof/>
          <w:webHidden/>
        </w:rPr>
        <w:fldChar w:fldCharType="separate"/>
      </w:r>
      <w:ins w:id="279" w:author="nick" w:date="2020-05-31T16:09:00Z">
        <w:r w:rsidR="002E17D4">
          <w:rPr>
            <w:noProof/>
            <w:webHidden/>
          </w:rPr>
          <w:t>113</w:t>
        </w:r>
      </w:ins>
      <w:del w:id="280" w:author="nick" w:date="2020-05-31T16:09:00Z">
        <w:r w:rsidR="00A2710C" w:rsidDel="002E17D4">
          <w:rPr>
            <w:noProof/>
            <w:webHidden/>
          </w:rPr>
          <w:delText>112</w:delText>
        </w:r>
      </w:del>
      <w:r w:rsidR="005125B1">
        <w:rPr>
          <w:noProof/>
          <w:webHidden/>
        </w:rPr>
        <w:fldChar w:fldCharType="end"/>
      </w:r>
      <w:r>
        <w:rPr>
          <w:noProof/>
        </w:rPr>
        <w:fldChar w:fldCharType="end"/>
      </w:r>
    </w:p>
    <w:p w14:paraId="7F82C09C" w14:textId="56D235CB" w:rsidR="005125B1" w:rsidRDefault="003F247B">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"_Toc39880576" </w:instrText>
      </w:r>
      <w:ins w:id="281" w:author="nick" w:date="2020-05-31T16:09:00Z">
        <w:r w:rsidR="002E17D4">
          <w:rPr>
            <w:noProof/>
          </w:rPr>
        </w:r>
      </w:ins>
      <w:r>
        <w:rPr>
          <w:noProof/>
        </w:rPr>
        <w:fldChar w:fldCharType="separate"/>
      </w:r>
      <w:r w:rsidR="005125B1" w:rsidRPr="00E3311B">
        <w:rPr>
          <w:rStyle w:val="Hyperlink"/>
          <w:noProof/>
        </w:rPr>
        <w:t>8.2.4.3</w:t>
      </w:r>
      <w:r w:rsidR="005125B1">
        <w:rPr>
          <w:rFonts w:asciiTheme="minorHAnsi" w:eastAsiaTheme="minorEastAsia" w:hAnsiTheme="minorHAnsi" w:cstheme="minorBidi"/>
          <w:noProof/>
          <w:sz w:val="22"/>
          <w:szCs w:val="22"/>
          <w:lang w:val="de-DE"/>
        </w:rPr>
        <w:tab/>
      </w:r>
      <w:r w:rsidR="005125B1" w:rsidRPr="00E3311B">
        <w:rPr>
          <w:rStyle w:val="Hyperlink"/>
          <w:noProof/>
        </w:rPr>
        <w:t>Weld Position and Sheet Metal Parameters</w:t>
      </w:r>
      <w:r w:rsidR="005125B1">
        <w:rPr>
          <w:noProof/>
          <w:webHidden/>
        </w:rPr>
        <w:tab/>
      </w:r>
      <w:r w:rsidR="005125B1">
        <w:rPr>
          <w:noProof/>
          <w:webHidden/>
        </w:rPr>
        <w:fldChar w:fldCharType="begin"/>
      </w:r>
      <w:r w:rsidR="005125B1">
        <w:rPr>
          <w:noProof/>
          <w:webHidden/>
        </w:rPr>
        <w:instrText xml:space="preserve"> PAGEREF _Toc39880576 \h </w:instrText>
      </w:r>
      <w:r w:rsidR="005125B1">
        <w:rPr>
          <w:noProof/>
          <w:webHidden/>
        </w:rPr>
      </w:r>
      <w:r w:rsidR="005125B1">
        <w:rPr>
          <w:noProof/>
          <w:webHidden/>
        </w:rPr>
        <w:fldChar w:fldCharType="separate"/>
      </w:r>
      <w:ins w:id="282" w:author="nick" w:date="2020-05-31T16:09:00Z">
        <w:r w:rsidR="002E17D4">
          <w:rPr>
            <w:noProof/>
            <w:webHidden/>
          </w:rPr>
          <w:t>115</w:t>
        </w:r>
      </w:ins>
      <w:del w:id="283" w:author="nick" w:date="2020-05-31T16:09:00Z">
        <w:r w:rsidR="00A2710C" w:rsidDel="002E17D4">
          <w:rPr>
            <w:noProof/>
            <w:webHidden/>
          </w:rPr>
          <w:delText>114</w:delText>
        </w:r>
      </w:del>
      <w:r w:rsidR="005125B1">
        <w:rPr>
          <w:noProof/>
          <w:webHidden/>
        </w:rPr>
        <w:fldChar w:fldCharType="end"/>
      </w:r>
      <w:r>
        <w:rPr>
          <w:noProof/>
        </w:rPr>
        <w:fldChar w:fldCharType="end"/>
      </w:r>
    </w:p>
    <w:p w14:paraId="5624304F" w14:textId="4E348F6E" w:rsidR="005125B1" w:rsidRDefault="003F247B">
      <w:pPr>
        <w:pStyle w:val="TOC4"/>
        <w:tabs>
          <w:tab w:val="left" w:pos="154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"_Toc39880577" </w:instrText>
      </w:r>
      <w:ins w:id="284" w:author="nick" w:date="2020-05-31T16:09:00Z">
        <w:r w:rsidR="002E17D4">
          <w:rPr>
            <w:noProof/>
          </w:rPr>
        </w:r>
      </w:ins>
      <w:r>
        <w:rPr>
          <w:noProof/>
        </w:rPr>
        <w:fldChar w:fldCharType="separate"/>
      </w:r>
      <w:r w:rsidR="005125B1" w:rsidRPr="00E3311B">
        <w:rPr>
          <w:rStyle w:val="Hyperlink"/>
          <w:noProof/>
        </w:rPr>
        <w:t>8.2.4.3.1</w:t>
      </w:r>
      <w:r w:rsidR="005125B1">
        <w:rPr>
          <w:rFonts w:asciiTheme="minorHAnsi" w:eastAsiaTheme="minorEastAsia" w:hAnsiTheme="minorHAnsi" w:cstheme="minorBidi"/>
          <w:noProof/>
          <w:sz w:val="22"/>
          <w:szCs w:val="22"/>
          <w:lang w:val="de-DE"/>
        </w:rPr>
        <w:tab/>
      </w:r>
      <w:r w:rsidR="005125B1" w:rsidRPr="00E3311B">
        <w:rPr>
          <w:rStyle w:val="Hyperlink"/>
          <w:noProof/>
        </w:rPr>
        <w:t>Parameters Assigned to a Specific Sheet of the Flange</w:t>
      </w:r>
      <w:r w:rsidR="005125B1">
        <w:rPr>
          <w:noProof/>
          <w:webHidden/>
        </w:rPr>
        <w:tab/>
      </w:r>
      <w:r w:rsidR="005125B1">
        <w:rPr>
          <w:noProof/>
          <w:webHidden/>
        </w:rPr>
        <w:fldChar w:fldCharType="begin"/>
      </w:r>
      <w:r w:rsidR="005125B1">
        <w:rPr>
          <w:noProof/>
          <w:webHidden/>
        </w:rPr>
        <w:instrText xml:space="preserve"> PAGEREF _Toc39880577 \h </w:instrText>
      </w:r>
      <w:r w:rsidR="005125B1">
        <w:rPr>
          <w:noProof/>
          <w:webHidden/>
        </w:rPr>
      </w:r>
      <w:r w:rsidR="005125B1">
        <w:rPr>
          <w:noProof/>
          <w:webHidden/>
        </w:rPr>
        <w:fldChar w:fldCharType="separate"/>
      </w:r>
      <w:ins w:id="285" w:author="nick" w:date="2020-05-31T16:09:00Z">
        <w:r w:rsidR="002E17D4">
          <w:rPr>
            <w:noProof/>
            <w:webHidden/>
          </w:rPr>
          <w:t>115</w:t>
        </w:r>
      </w:ins>
      <w:del w:id="286" w:author="nick" w:date="2020-05-31T16:09:00Z">
        <w:r w:rsidR="00A2710C" w:rsidDel="002E17D4">
          <w:rPr>
            <w:noProof/>
            <w:webHidden/>
          </w:rPr>
          <w:delText>114</w:delText>
        </w:r>
      </w:del>
      <w:r w:rsidR="005125B1">
        <w:rPr>
          <w:noProof/>
          <w:webHidden/>
        </w:rPr>
        <w:fldChar w:fldCharType="end"/>
      </w:r>
      <w:r>
        <w:rPr>
          <w:noProof/>
        </w:rPr>
        <w:fldChar w:fldCharType="end"/>
      </w:r>
    </w:p>
    <w:p w14:paraId="455E287B" w14:textId="35B30D5C" w:rsidR="005125B1" w:rsidRDefault="003F247B">
      <w:pPr>
        <w:pStyle w:val="TOC4"/>
        <w:tabs>
          <w:tab w:val="left" w:pos="154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"_Toc39880578" </w:instrText>
      </w:r>
      <w:ins w:id="287" w:author="nick" w:date="2020-05-31T16:09:00Z">
        <w:r w:rsidR="002E17D4">
          <w:rPr>
            <w:noProof/>
          </w:rPr>
        </w:r>
      </w:ins>
      <w:r>
        <w:rPr>
          <w:noProof/>
        </w:rPr>
        <w:fldChar w:fldCharType="separate"/>
      </w:r>
      <w:r w:rsidR="005125B1" w:rsidRPr="00E3311B">
        <w:rPr>
          <w:rStyle w:val="Hyperlink"/>
          <w:noProof/>
        </w:rPr>
        <w:t>8.2.4.3.2</w:t>
      </w:r>
      <w:r w:rsidR="005125B1">
        <w:rPr>
          <w:rFonts w:asciiTheme="minorHAnsi" w:eastAsiaTheme="minorEastAsia" w:hAnsiTheme="minorHAnsi" w:cstheme="minorBidi"/>
          <w:noProof/>
          <w:sz w:val="22"/>
          <w:szCs w:val="22"/>
          <w:lang w:val="de-DE"/>
        </w:rPr>
        <w:tab/>
      </w:r>
      <w:r w:rsidR="005125B1" w:rsidRPr="00E3311B">
        <w:rPr>
          <w:rStyle w:val="Hyperlink"/>
          <w:noProof/>
        </w:rPr>
        <w:t>Welding Position</w:t>
      </w:r>
      <w:r w:rsidR="005125B1">
        <w:rPr>
          <w:noProof/>
          <w:webHidden/>
        </w:rPr>
        <w:tab/>
      </w:r>
      <w:r w:rsidR="005125B1">
        <w:rPr>
          <w:noProof/>
          <w:webHidden/>
        </w:rPr>
        <w:fldChar w:fldCharType="begin"/>
      </w:r>
      <w:r w:rsidR="005125B1">
        <w:rPr>
          <w:noProof/>
          <w:webHidden/>
        </w:rPr>
        <w:instrText xml:space="preserve"> PAGEREF _Toc39880578 \h </w:instrText>
      </w:r>
      <w:r w:rsidR="005125B1">
        <w:rPr>
          <w:noProof/>
          <w:webHidden/>
        </w:rPr>
      </w:r>
      <w:r w:rsidR="005125B1">
        <w:rPr>
          <w:noProof/>
          <w:webHidden/>
        </w:rPr>
        <w:fldChar w:fldCharType="separate"/>
      </w:r>
      <w:ins w:id="288" w:author="nick" w:date="2020-05-31T16:09:00Z">
        <w:r w:rsidR="002E17D4">
          <w:rPr>
            <w:noProof/>
            <w:webHidden/>
          </w:rPr>
          <w:t>116</w:t>
        </w:r>
      </w:ins>
      <w:del w:id="289" w:author="nick" w:date="2020-05-31T16:09:00Z">
        <w:r w:rsidR="00A2710C" w:rsidDel="002E17D4">
          <w:rPr>
            <w:noProof/>
            <w:webHidden/>
          </w:rPr>
          <w:delText>115</w:delText>
        </w:r>
      </w:del>
      <w:r w:rsidR="005125B1">
        <w:rPr>
          <w:noProof/>
          <w:webHidden/>
        </w:rPr>
        <w:fldChar w:fldCharType="end"/>
      </w:r>
      <w:r>
        <w:rPr>
          <w:noProof/>
        </w:rPr>
        <w:fldChar w:fldCharType="end"/>
      </w:r>
    </w:p>
    <w:p w14:paraId="4843D219" w14:textId="7538671A" w:rsidR="005125B1" w:rsidRDefault="003F247B">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"_Toc39880579" </w:instrText>
      </w:r>
      <w:ins w:id="290" w:author="nick" w:date="2020-05-31T16:09:00Z">
        <w:r w:rsidR="002E17D4">
          <w:rPr>
            <w:noProof/>
          </w:rPr>
        </w:r>
      </w:ins>
      <w:r>
        <w:rPr>
          <w:noProof/>
        </w:rPr>
        <w:fldChar w:fldCharType="separate"/>
      </w:r>
      <w:r w:rsidR="005125B1" w:rsidRPr="00E3311B">
        <w:rPr>
          <w:rStyle w:val="Hyperlink"/>
          <w:noProof/>
        </w:rPr>
        <w:t>8.2.5</w:t>
      </w:r>
      <w:r w:rsidR="005125B1">
        <w:rPr>
          <w:rFonts w:asciiTheme="minorHAnsi" w:eastAsiaTheme="minorEastAsia" w:hAnsiTheme="minorHAnsi" w:cstheme="minorBidi"/>
          <w:noProof/>
          <w:sz w:val="22"/>
          <w:szCs w:val="22"/>
          <w:lang w:val="de-DE"/>
        </w:rPr>
        <w:tab/>
      </w:r>
      <w:r w:rsidR="005125B1" w:rsidRPr="00E3311B">
        <w:rPr>
          <w:rStyle w:val="Hyperlink"/>
          <w:noProof/>
        </w:rPr>
        <w:t>Butt Joint</w:t>
      </w:r>
      <w:r w:rsidR="005125B1">
        <w:rPr>
          <w:noProof/>
          <w:webHidden/>
        </w:rPr>
        <w:tab/>
      </w:r>
      <w:r w:rsidR="005125B1">
        <w:rPr>
          <w:noProof/>
          <w:webHidden/>
        </w:rPr>
        <w:fldChar w:fldCharType="begin"/>
      </w:r>
      <w:r w:rsidR="005125B1">
        <w:rPr>
          <w:noProof/>
          <w:webHidden/>
        </w:rPr>
        <w:instrText xml:space="preserve"> PAGEREF _Toc39880579 \h </w:instrText>
      </w:r>
      <w:r w:rsidR="005125B1">
        <w:rPr>
          <w:noProof/>
          <w:webHidden/>
        </w:rPr>
      </w:r>
      <w:r w:rsidR="005125B1">
        <w:rPr>
          <w:noProof/>
          <w:webHidden/>
        </w:rPr>
        <w:fldChar w:fldCharType="separate"/>
      </w:r>
      <w:ins w:id="291" w:author="nick" w:date="2020-05-31T16:09:00Z">
        <w:r w:rsidR="002E17D4">
          <w:rPr>
            <w:noProof/>
            <w:webHidden/>
          </w:rPr>
          <w:t>121</w:t>
        </w:r>
      </w:ins>
      <w:del w:id="292" w:author="nick" w:date="2020-05-31T16:09:00Z">
        <w:r w:rsidR="00A2710C" w:rsidDel="002E17D4">
          <w:rPr>
            <w:noProof/>
            <w:webHidden/>
          </w:rPr>
          <w:delText>120</w:delText>
        </w:r>
      </w:del>
      <w:r w:rsidR="005125B1">
        <w:rPr>
          <w:noProof/>
          <w:webHidden/>
        </w:rPr>
        <w:fldChar w:fldCharType="end"/>
      </w:r>
      <w:r>
        <w:rPr>
          <w:noProof/>
        </w:rPr>
        <w:fldChar w:fldCharType="end"/>
      </w:r>
    </w:p>
    <w:p w14:paraId="6CDFD3A2" w14:textId="79F69253" w:rsidR="005125B1" w:rsidRDefault="003F247B">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"_Toc39880580" </w:instrText>
      </w:r>
      <w:ins w:id="293" w:author="nick" w:date="2020-05-31T16:09:00Z">
        <w:r w:rsidR="002E17D4">
          <w:rPr>
            <w:noProof/>
          </w:rPr>
        </w:r>
      </w:ins>
      <w:r>
        <w:rPr>
          <w:noProof/>
        </w:rPr>
        <w:fldChar w:fldCharType="separate"/>
      </w:r>
      <w:r w:rsidR="005125B1" w:rsidRPr="00E3311B">
        <w:rPr>
          <w:rStyle w:val="Hyperlink"/>
          <w:noProof/>
        </w:rPr>
        <w:t>8.2.5.1</w:t>
      </w:r>
      <w:r w:rsidR="005125B1">
        <w:rPr>
          <w:rFonts w:asciiTheme="minorHAnsi" w:eastAsiaTheme="minorEastAsia" w:hAnsiTheme="minorHAnsi" w:cstheme="minorBidi"/>
          <w:noProof/>
          <w:sz w:val="22"/>
          <w:szCs w:val="22"/>
          <w:lang w:val="de-DE"/>
        </w:rPr>
        <w:tab/>
      </w:r>
      <w:r w:rsidR="005125B1" w:rsidRPr="00E3311B">
        <w:rPr>
          <w:rStyle w:val="Hyperlink"/>
          <w:noProof/>
        </w:rPr>
        <w:t>Sheet Parameters</w:t>
      </w:r>
      <w:r w:rsidR="005125B1">
        <w:rPr>
          <w:noProof/>
          <w:webHidden/>
        </w:rPr>
        <w:tab/>
      </w:r>
      <w:r w:rsidR="005125B1">
        <w:rPr>
          <w:noProof/>
          <w:webHidden/>
        </w:rPr>
        <w:fldChar w:fldCharType="begin"/>
      </w:r>
      <w:r w:rsidR="005125B1">
        <w:rPr>
          <w:noProof/>
          <w:webHidden/>
        </w:rPr>
        <w:instrText xml:space="preserve"> PAGEREF _Toc39880580 \h </w:instrText>
      </w:r>
      <w:r w:rsidR="005125B1">
        <w:rPr>
          <w:noProof/>
          <w:webHidden/>
        </w:rPr>
      </w:r>
      <w:r w:rsidR="005125B1">
        <w:rPr>
          <w:noProof/>
          <w:webHidden/>
        </w:rPr>
        <w:fldChar w:fldCharType="separate"/>
      </w:r>
      <w:ins w:id="294" w:author="nick" w:date="2020-05-31T16:09:00Z">
        <w:r w:rsidR="002E17D4">
          <w:rPr>
            <w:noProof/>
            <w:webHidden/>
          </w:rPr>
          <w:t>121</w:t>
        </w:r>
      </w:ins>
      <w:del w:id="295" w:author="nick" w:date="2020-05-31T16:09:00Z">
        <w:r w:rsidR="00A2710C" w:rsidDel="002E17D4">
          <w:rPr>
            <w:noProof/>
            <w:webHidden/>
          </w:rPr>
          <w:delText>120</w:delText>
        </w:r>
      </w:del>
      <w:r w:rsidR="005125B1">
        <w:rPr>
          <w:noProof/>
          <w:webHidden/>
        </w:rPr>
        <w:fldChar w:fldCharType="end"/>
      </w:r>
      <w:r>
        <w:rPr>
          <w:noProof/>
        </w:rPr>
        <w:fldChar w:fldCharType="end"/>
      </w:r>
    </w:p>
    <w:p w14:paraId="61C6E3C9" w14:textId="744C6786" w:rsidR="005125B1" w:rsidRDefault="003F247B">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"_Toc39880581" </w:instrText>
      </w:r>
      <w:ins w:id="296" w:author="nick" w:date="2020-05-31T16:09:00Z">
        <w:r w:rsidR="002E17D4">
          <w:rPr>
            <w:noProof/>
          </w:rPr>
        </w:r>
      </w:ins>
      <w:r>
        <w:rPr>
          <w:noProof/>
        </w:rPr>
        <w:fldChar w:fldCharType="separate"/>
      </w:r>
      <w:r w:rsidR="005125B1" w:rsidRPr="00E3311B">
        <w:rPr>
          <w:rStyle w:val="Hyperlink"/>
          <w:noProof/>
        </w:rPr>
        <w:t>8.2.5.2</w:t>
      </w:r>
      <w:r w:rsidR="005125B1">
        <w:rPr>
          <w:rFonts w:asciiTheme="minorHAnsi" w:eastAsiaTheme="minorEastAsia" w:hAnsiTheme="minorHAnsi" w:cstheme="minorBidi"/>
          <w:noProof/>
          <w:sz w:val="22"/>
          <w:szCs w:val="22"/>
          <w:lang w:val="de-DE"/>
        </w:rPr>
        <w:tab/>
      </w:r>
      <w:r w:rsidR="005125B1" w:rsidRPr="00E3311B">
        <w:rPr>
          <w:rStyle w:val="Hyperlink"/>
          <w:noProof/>
        </w:rPr>
        <w:t>Weld Parameters</w:t>
      </w:r>
      <w:r w:rsidR="005125B1">
        <w:rPr>
          <w:noProof/>
          <w:webHidden/>
        </w:rPr>
        <w:tab/>
      </w:r>
      <w:r w:rsidR="005125B1">
        <w:rPr>
          <w:noProof/>
          <w:webHidden/>
        </w:rPr>
        <w:fldChar w:fldCharType="begin"/>
      </w:r>
      <w:r w:rsidR="005125B1">
        <w:rPr>
          <w:noProof/>
          <w:webHidden/>
        </w:rPr>
        <w:instrText xml:space="preserve"> PAGEREF _Toc39880581 \h </w:instrText>
      </w:r>
      <w:r w:rsidR="005125B1">
        <w:rPr>
          <w:noProof/>
          <w:webHidden/>
        </w:rPr>
      </w:r>
      <w:r w:rsidR="005125B1">
        <w:rPr>
          <w:noProof/>
          <w:webHidden/>
        </w:rPr>
        <w:fldChar w:fldCharType="separate"/>
      </w:r>
      <w:ins w:id="297" w:author="nick" w:date="2020-05-31T16:09:00Z">
        <w:r w:rsidR="002E17D4">
          <w:rPr>
            <w:noProof/>
            <w:webHidden/>
          </w:rPr>
          <w:t>121</w:t>
        </w:r>
      </w:ins>
      <w:del w:id="298" w:author="nick" w:date="2020-05-31T16:09:00Z">
        <w:r w:rsidR="00A2710C" w:rsidDel="002E17D4">
          <w:rPr>
            <w:noProof/>
            <w:webHidden/>
          </w:rPr>
          <w:delText>120</w:delText>
        </w:r>
      </w:del>
      <w:r w:rsidR="005125B1">
        <w:rPr>
          <w:noProof/>
          <w:webHidden/>
        </w:rPr>
        <w:fldChar w:fldCharType="end"/>
      </w:r>
      <w:r>
        <w:rPr>
          <w:noProof/>
        </w:rPr>
        <w:fldChar w:fldCharType="end"/>
      </w:r>
    </w:p>
    <w:p w14:paraId="261D92A1" w14:textId="6F8EFA4B" w:rsidR="005125B1" w:rsidRDefault="003F247B">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"_Toc39880582" </w:instrText>
      </w:r>
      <w:ins w:id="299" w:author="nick" w:date="2020-05-31T16:09:00Z">
        <w:r w:rsidR="002E17D4">
          <w:rPr>
            <w:noProof/>
          </w:rPr>
        </w:r>
      </w:ins>
      <w:r>
        <w:rPr>
          <w:noProof/>
        </w:rPr>
        <w:fldChar w:fldCharType="separate"/>
      </w:r>
      <w:r w:rsidR="005125B1" w:rsidRPr="00E3311B">
        <w:rPr>
          <w:rStyle w:val="Hyperlink"/>
          <w:noProof/>
        </w:rPr>
        <w:t>8.2.5.3</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_Toc39880582 \h </w:instrText>
      </w:r>
      <w:r w:rsidR="005125B1">
        <w:rPr>
          <w:noProof/>
          <w:webHidden/>
        </w:rPr>
      </w:r>
      <w:r w:rsidR="005125B1">
        <w:rPr>
          <w:noProof/>
          <w:webHidden/>
        </w:rPr>
        <w:fldChar w:fldCharType="separate"/>
      </w:r>
      <w:ins w:id="300" w:author="nick" w:date="2020-05-31T16:09:00Z">
        <w:r w:rsidR="002E17D4">
          <w:rPr>
            <w:noProof/>
            <w:webHidden/>
          </w:rPr>
          <w:t>121</w:t>
        </w:r>
      </w:ins>
      <w:del w:id="301" w:author="nick" w:date="2020-05-31T16:09:00Z">
        <w:r w:rsidR="00A2710C" w:rsidDel="002E17D4">
          <w:rPr>
            <w:noProof/>
            <w:webHidden/>
          </w:rPr>
          <w:delText>120</w:delText>
        </w:r>
      </w:del>
      <w:r w:rsidR="005125B1">
        <w:rPr>
          <w:noProof/>
          <w:webHidden/>
        </w:rPr>
        <w:fldChar w:fldCharType="end"/>
      </w:r>
      <w:r>
        <w:rPr>
          <w:noProof/>
        </w:rPr>
        <w:fldChar w:fldCharType="end"/>
      </w:r>
    </w:p>
    <w:p w14:paraId="578EE096" w14:textId="34C94364" w:rsidR="005125B1" w:rsidRDefault="003F247B">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"_Toc39880583" </w:instrText>
      </w:r>
      <w:ins w:id="302" w:author="nick" w:date="2020-05-31T16:09:00Z">
        <w:r w:rsidR="002E17D4">
          <w:rPr>
            <w:noProof/>
          </w:rPr>
        </w:r>
      </w:ins>
      <w:r>
        <w:rPr>
          <w:noProof/>
        </w:rPr>
        <w:fldChar w:fldCharType="separate"/>
      </w:r>
      <w:r w:rsidR="005125B1" w:rsidRPr="00E3311B">
        <w:rPr>
          <w:rStyle w:val="Hyperlink"/>
          <w:noProof/>
        </w:rPr>
        <w:t>8.2.5.4</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_Toc39880583 \h </w:instrText>
      </w:r>
      <w:r w:rsidR="005125B1">
        <w:rPr>
          <w:noProof/>
          <w:webHidden/>
        </w:rPr>
      </w:r>
      <w:r w:rsidR="005125B1">
        <w:rPr>
          <w:noProof/>
          <w:webHidden/>
        </w:rPr>
        <w:fldChar w:fldCharType="separate"/>
      </w:r>
      <w:r w:rsidR="002E17D4">
        <w:rPr>
          <w:noProof/>
          <w:webHidden/>
        </w:rPr>
        <w:t>121</w:t>
      </w:r>
      <w:r w:rsidR="005125B1">
        <w:rPr>
          <w:noProof/>
          <w:webHidden/>
        </w:rPr>
        <w:fldChar w:fldCharType="end"/>
      </w:r>
      <w:r>
        <w:rPr>
          <w:noProof/>
        </w:rPr>
        <w:fldChar w:fldCharType="end"/>
      </w:r>
    </w:p>
    <w:p w14:paraId="1F4AB9E1" w14:textId="171DEE16" w:rsidR="005125B1" w:rsidRDefault="003F247B">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"_Toc39880584" </w:instrText>
      </w:r>
      <w:ins w:id="303" w:author="nick" w:date="2020-05-31T16:09:00Z">
        <w:r w:rsidR="002E17D4">
          <w:rPr>
            <w:noProof/>
          </w:rPr>
        </w:r>
      </w:ins>
      <w:r>
        <w:rPr>
          <w:noProof/>
        </w:rPr>
        <w:fldChar w:fldCharType="separate"/>
      </w:r>
      <w:r w:rsidR="005125B1" w:rsidRPr="00E3311B">
        <w:rPr>
          <w:rStyle w:val="Hyperlink"/>
          <w:noProof/>
        </w:rPr>
        <w:t>8.2.5.5</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_Toc39880584 \h </w:instrText>
      </w:r>
      <w:r w:rsidR="005125B1">
        <w:rPr>
          <w:noProof/>
          <w:webHidden/>
        </w:rPr>
      </w:r>
      <w:r w:rsidR="005125B1">
        <w:rPr>
          <w:noProof/>
          <w:webHidden/>
        </w:rPr>
        <w:fldChar w:fldCharType="separate"/>
      </w:r>
      <w:ins w:id="304" w:author="nick" w:date="2020-05-31T16:09:00Z">
        <w:r w:rsidR="002E17D4">
          <w:rPr>
            <w:noProof/>
            <w:webHidden/>
          </w:rPr>
          <w:t>123</w:t>
        </w:r>
      </w:ins>
      <w:del w:id="305" w:author="nick" w:date="2020-05-31T16:09:00Z">
        <w:r w:rsidR="00A2710C" w:rsidDel="002E17D4">
          <w:rPr>
            <w:noProof/>
            <w:webHidden/>
          </w:rPr>
          <w:delText>122</w:delText>
        </w:r>
      </w:del>
      <w:r w:rsidR="005125B1">
        <w:rPr>
          <w:noProof/>
          <w:webHidden/>
        </w:rPr>
        <w:fldChar w:fldCharType="end"/>
      </w:r>
      <w:r>
        <w:rPr>
          <w:noProof/>
        </w:rPr>
        <w:fldChar w:fldCharType="end"/>
      </w:r>
    </w:p>
    <w:p w14:paraId="10C9A8FC" w14:textId="22FB1761" w:rsidR="005125B1" w:rsidRDefault="003F247B">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"_Toc39880585" </w:instrText>
      </w:r>
      <w:ins w:id="306" w:author="nick" w:date="2020-05-31T16:09:00Z">
        <w:r w:rsidR="002E17D4">
          <w:rPr>
            <w:noProof/>
          </w:rPr>
        </w:r>
      </w:ins>
      <w:r>
        <w:rPr>
          <w:noProof/>
        </w:rPr>
        <w:fldChar w:fldCharType="separate"/>
      </w:r>
      <w:r w:rsidR="005125B1" w:rsidRPr="00E3311B">
        <w:rPr>
          <w:rStyle w:val="Hyperlink"/>
          <w:noProof/>
        </w:rPr>
        <w:t>8.2.6</w:t>
      </w:r>
      <w:r w:rsidR="005125B1">
        <w:rPr>
          <w:rFonts w:asciiTheme="minorHAnsi" w:eastAsiaTheme="minorEastAsia" w:hAnsiTheme="minorHAnsi" w:cstheme="minorBidi"/>
          <w:noProof/>
          <w:sz w:val="22"/>
          <w:szCs w:val="22"/>
          <w:lang w:val="de-DE"/>
        </w:rPr>
        <w:tab/>
      </w:r>
      <w:r w:rsidR="005125B1" w:rsidRPr="00E3311B">
        <w:rPr>
          <w:rStyle w:val="Hyperlink"/>
          <w:noProof/>
        </w:rPr>
        <w:t>Corner Weld</w:t>
      </w:r>
      <w:r w:rsidR="005125B1">
        <w:rPr>
          <w:noProof/>
          <w:webHidden/>
        </w:rPr>
        <w:tab/>
      </w:r>
      <w:r w:rsidR="005125B1">
        <w:rPr>
          <w:noProof/>
          <w:webHidden/>
        </w:rPr>
        <w:fldChar w:fldCharType="begin"/>
      </w:r>
      <w:r w:rsidR="005125B1">
        <w:rPr>
          <w:noProof/>
          <w:webHidden/>
        </w:rPr>
        <w:instrText xml:space="preserve"> PAGEREF _Toc39880585 \h </w:instrText>
      </w:r>
      <w:r w:rsidR="005125B1">
        <w:rPr>
          <w:noProof/>
          <w:webHidden/>
        </w:rPr>
      </w:r>
      <w:r w:rsidR="005125B1">
        <w:rPr>
          <w:noProof/>
          <w:webHidden/>
        </w:rPr>
        <w:fldChar w:fldCharType="separate"/>
      </w:r>
      <w:ins w:id="307" w:author="nick" w:date="2020-05-31T16:09:00Z">
        <w:r w:rsidR="002E17D4">
          <w:rPr>
            <w:noProof/>
            <w:webHidden/>
          </w:rPr>
          <w:t>124</w:t>
        </w:r>
      </w:ins>
      <w:del w:id="308" w:author="nick" w:date="2020-05-31T16:09:00Z">
        <w:r w:rsidR="00A2710C" w:rsidDel="002E17D4">
          <w:rPr>
            <w:noProof/>
            <w:webHidden/>
          </w:rPr>
          <w:delText>123</w:delText>
        </w:r>
      </w:del>
      <w:r w:rsidR="005125B1">
        <w:rPr>
          <w:noProof/>
          <w:webHidden/>
        </w:rPr>
        <w:fldChar w:fldCharType="end"/>
      </w:r>
      <w:r>
        <w:rPr>
          <w:noProof/>
        </w:rPr>
        <w:fldChar w:fldCharType="end"/>
      </w:r>
    </w:p>
    <w:p w14:paraId="23648086" w14:textId="7EF29AB3" w:rsidR="005125B1" w:rsidRDefault="003F247B">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"_Toc39880586" </w:instrText>
      </w:r>
      <w:ins w:id="309" w:author="nick" w:date="2020-05-31T16:09:00Z">
        <w:r w:rsidR="002E17D4">
          <w:rPr>
            <w:noProof/>
          </w:rPr>
        </w:r>
      </w:ins>
      <w:r>
        <w:rPr>
          <w:noProof/>
        </w:rPr>
        <w:fldChar w:fldCharType="separate"/>
      </w:r>
      <w:r w:rsidR="005125B1" w:rsidRPr="00E3311B">
        <w:rPr>
          <w:rStyle w:val="Hyperlink"/>
          <w:noProof/>
        </w:rPr>
        <w:t>8.2.6.1</w:t>
      </w:r>
      <w:r w:rsidR="005125B1">
        <w:rPr>
          <w:rFonts w:asciiTheme="minorHAnsi" w:eastAsiaTheme="minorEastAsia" w:hAnsiTheme="minorHAnsi" w:cstheme="minorBidi"/>
          <w:noProof/>
          <w:sz w:val="22"/>
          <w:szCs w:val="22"/>
          <w:lang w:val="de-DE"/>
        </w:rPr>
        <w:tab/>
      </w:r>
      <w:r w:rsidR="005125B1" w:rsidRPr="00E3311B">
        <w:rPr>
          <w:rStyle w:val="Hyperlink"/>
          <w:noProof/>
        </w:rPr>
        <w:t>Simple Corner Weld</w:t>
      </w:r>
      <w:r w:rsidR="005125B1">
        <w:rPr>
          <w:noProof/>
          <w:webHidden/>
        </w:rPr>
        <w:tab/>
      </w:r>
      <w:r w:rsidR="005125B1">
        <w:rPr>
          <w:noProof/>
          <w:webHidden/>
        </w:rPr>
        <w:fldChar w:fldCharType="begin"/>
      </w:r>
      <w:r w:rsidR="005125B1">
        <w:rPr>
          <w:noProof/>
          <w:webHidden/>
        </w:rPr>
        <w:instrText xml:space="preserve"> PAGEREF _Toc39880586 \h </w:instrText>
      </w:r>
      <w:r w:rsidR="005125B1">
        <w:rPr>
          <w:noProof/>
          <w:webHidden/>
        </w:rPr>
      </w:r>
      <w:r w:rsidR="005125B1">
        <w:rPr>
          <w:noProof/>
          <w:webHidden/>
        </w:rPr>
        <w:fldChar w:fldCharType="separate"/>
      </w:r>
      <w:ins w:id="310" w:author="nick" w:date="2020-05-31T16:09:00Z">
        <w:r w:rsidR="002E17D4">
          <w:rPr>
            <w:noProof/>
            <w:webHidden/>
          </w:rPr>
          <w:t>124</w:t>
        </w:r>
      </w:ins>
      <w:del w:id="311" w:author="nick" w:date="2020-05-31T16:09:00Z">
        <w:r w:rsidR="00A2710C" w:rsidDel="002E17D4">
          <w:rPr>
            <w:noProof/>
            <w:webHidden/>
          </w:rPr>
          <w:delText>123</w:delText>
        </w:r>
      </w:del>
      <w:r w:rsidR="005125B1">
        <w:rPr>
          <w:noProof/>
          <w:webHidden/>
        </w:rPr>
        <w:fldChar w:fldCharType="end"/>
      </w:r>
      <w:r>
        <w:rPr>
          <w:noProof/>
        </w:rPr>
        <w:fldChar w:fldCharType="end"/>
      </w:r>
    </w:p>
    <w:p w14:paraId="61A35843" w14:textId="11A467D2" w:rsidR="005125B1" w:rsidRDefault="003F247B">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"_Toc39880587" </w:instrText>
      </w:r>
      <w:ins w:id="312" w:author="nick" w:date="2020-05-31T16:09:00Z">
        <w:r w:rsidR="002E17D4">
          <w:rPr>
            <w:noProof/>
          </w:rPr>
        </w:r>
      </w:ins>
      <w:r>
        <w:rPr>
          <w:noProof/>
        </w:rPr>
        <w:fldChar w:fldCharType="separate"/>
      </w:r>
      <w:r w:rsidR="005125B1" w:rsidRPr="00E3311B">
        <w:rPr>
          <w:rStyle w:val="Hyperlink"/>
          <w:noProof/>
        </w:rPr>
        <w:t>8.2.6.2</w:t>
      </w:r>
      <w:r w:rsidR="005125B1">
        <w:rPr>
          <w:rFonts w:asciiTheme="minorHAnsi" w:eastAsiaTheme="minorEastAsia" w:hAnsiTheme="minorHAnsi" w:cstheme="minorBidi"/>
          <w:noProof/>
          <w:sz w:val="22"/>
          <w:szCs w:val="22"/>
          <w:lang w:val="de-DE"/>
        </w:rPr>
        <w:tab/>
      </w:r>
      <w:r w:rsidR="005125B1" w:rsidRPr="00E3311B">
        <w:rPr>
          <w:rStyle w:val="Hyperlink"/>
          <w:noProof/>
        </w:rPr>
        <w:t>Double Corner Weld</w:t>
      </w:r>
      <w:r w:rsidR="005125B1">
        <w:rPr>
          <w:noProof/>
          <w:webHidden/>
        </w:rPr>
        <w:tab/>
      </w:r>
      <w:r w:rsidR="005125B1">
        <w:rPr>
          <w:noProof/>
          <w:webHidden/>
        </w:rPr>
        <w:fldChar w:fldCharType="begin"/>
      </w:r>
      <w:r w:rsidR="005125B1">
        <w:rPr>
          <w:noProof/>
          <w:webHidden/>
        </w:rPr>
        <w:instrText xml:space="preserve"> PAGEREF _Toc39880587 \h </w:instrText>
      </w:r>
      <w:r w:rsidR="005125B1">
        <w:rPr>
          <w:noProof/>
          <w:webHidden/>
        </w:rPr>
      </w:r>
      <w:r w:rsidR="005125B1">
        <w:rPr>
          <w:noProof/>
          <w:webHidden/>
        </w:rPr>
        <w:fldChar w:fldCharType="separate"/>
      </w:r>
      <w:ins w:id="313" w:author="nick" w:date="2020-05-31T16:09:00Z">
        <w:r w:rsidR="002E17D4">
          <w:rPr>
            <w:noProof/>
            <w:webHidden/>
          </w:rPr>
          <w:t>125</w:t>
        </w:r>
      </w:ins>
      <w:del w:id="314" w:author="nick" w:date="2020-05-31T16:09:00Z">
        <w:r w:rsidR="00A2710C" w:rsidDel="002E17D4">
          <w:rPr>
            <w:noProof/>
            <w:webHidden/>
          </w:rPr>
          <w:delText>124</w:delText>
        </w:r>
      </w:del>
      <w:r w:rsidR="005125B1">
        <w:rPr>
          <w:noProof/>
          <w:webHidden/>
        </w:rPr>
        <w:fldChar w:fldCharType="end"/>
      </w:r>
      <w:r>
        <w:rPr>
          <w:noProof/>
        </w:rPr>
        <w:fldChar w:fldCharType="end"/>
      </w:r>
    </w:p>
    <w:p w14:paraId="527DFC66" w14:textId="1B3C1470" w:rsidR="005125B1" w:rsidRDefault="003F247B">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"_Toc39880588" </w:instrText>
      </w:r>
      <w:ins w:id="315" w:author="nick" w:date="2020-05-31T16:09:00Z">
        <w:r w:rsidR="002E17D4">
          <w:rPr>
            <w:noProof/>
          </w:rPr>
        </w:r>
      </w:ins>
      <w:r>
        <w:rPr>
          <w:noProof/>
        </w:rPr>
        <w:fldChar w:fldCharType="separate"/>
      </w:r>
      <w:r w:rsidR="005125B1" w:rsidRPr="00E3311B">
        <w:rPr>
          <w:rStyle w:val="Hyperlink"/>
          <w:noProof/>
        </w:rPr>
        <w:t>8.2.6.3</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_Toc39880588 \h </w:instrText>
      </w:r>
      <w:r w:rsidR="005125B1">
        <w:rPr>
          <w:noProof/>
          <w:webHidden/>
        </w:rPr>
      </w:r>
      <w:r w:rsidR="005125B1">
        <w:rPr>
          <w:noProof/>
          <w:webHidden/>
        </w:rPr>
        <w:fldChar w:fldCharType="separate"/>
      </w:r>
      <w:ins w:id="316" w:author="nick" w:date="2020-05-31T16:09:00Z">
        <w:r w:rsidR="002E17D4">
          <w:rPr>
            <w:noProof/>
            <w:webHidden/>
          </w:rPr>
          <w:t>126</w:t>
        </w:r>
      </w:ins>
      <w:del w:id="317" w:author="nick" w:date="2020-05-31T16:09:00Z">
        <w:r w:rsidR="00A2710C" w:rsidDel="002E17D4">
          <w:rPr>
            <w:noProof/>
            <w:webHidden/>
          </w:rPr>
          <w:delText>125</w:delText>
        </w:r>
      </w:del>
      <w:r w:rsidR="005125B1">
        <w:rPr>
          <w:noProof/>
          <w:webHidden/>
        </w:rPr>
        <w:fldChar w:fldCharType="end"/>
      </w:r>
      <w:r>
        <w:rPr>
          <w:noProof/>
        </w:rPr>
        <w:fldChar w:fldCharType="end"/>
      </w:r>
    </w:p>
    <w:p w14:paraId="4648AAC6" w14:textId="01A1B496" w:rsidR="005125B1" w:rsidRDefault="003F247B">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"_Toc39880589" </w:instrText>
      </w:r>
      <w:ins w:id="318" w:author="nick" w:date="2020-05-31T16:09:00Z">
        <w:r w:rsidR="002E17D4">
          <w:rPr>
            <w:noProof/>
          </w:rPr>
        </w:r>
      </w:ins>
      <w:r>
        <w:rPr>
          <w:noProof/>
        </w:rPr>
        <w:fldChar w:fldCharType="separate"/>
      </w:r>
      <w:r w:rsidR="005125B1" w:rsidRPr="00E3311B">
        <w:rPr>
          <w:rStyle w:val="Hyperlink"/>
          <w:noProof/>
        </w:rPr>
        <w:t>8.2.6.4</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_Toc39880589 \h </w:instrText>
      </w:r>
      <w:r w:rsidR="005125B1">
        <w:rPr>
          <w:noProof/>
          <w:webHidden/>
        </w:rPr>
      </w:r>
      <w:r w:rsidR="005125B1">
        <w:rPr>
          <w:noProof/>
          <w:webHidden/>
        </w:rPr>
        <w:fldChar w:fldCharType="separate"/>
      </w:r>
      <w:ins w:id="319" w:author="nick" w:date="2020-05-31T16:09:00Z">
        <w:r w:rsidR="002E17D4">
          <w:rPr>
            <w:noProof/>
            <w:webHidden/>
          </w:rPr>
          <w:t>126</w:t>
        </w:r>
      </w:ins>
      <w:del w:id="320" w:author="nick" w:date="2020-05-31T16:09:00Z">
        <w:r w:rsidR="00A2710C" w:rsidDel="002E17D4">
          <w:rPr>
            <w:noProof/>
            <w:webHidden/>
          </w:rPr>
          <w:delText>125</w:delText>
        </w:r>
      </w:del>
      <w:r w:rsidR="005125B1">
        <w:rPr>
          <w:noProof/>
          <w:webHidden/>
        </w:rPr>
        <w:fldChar w:fldCharType="end"/>
      </w:r>
      <w:r>
        <w:rPr>
          <w:noProof/>
        </w:rPr>
        <w:fldChar w:fldCharType="end"/>
      </w:r>
    </w:p>
    <w:p w14:paraId="6CCC3FF9" w14:textId="227F4B6E" w:rsidR="005125B1" w:rsidRDefault="003F247B">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"_Toc39880590" </w:instrText>
      </w:r>
      <w:ins w:id="321" w:author="nick" w:date="2020-05-31T16:09:00Z">
        <w:r w:rsidR="002E17D4">
          <w:rPr>
            <w:noProof/>
          </w:rPr>
        </w:r>
      </w:ins>
      <w:r>
        <w:rPr>
          <w:noProof/>
        </w:rPr>
        <w:fldChar w:fldCharType="separate"/>
      </w:r>
      <w:r w:rsidR="005125B1" w:rsidRPr="00E3311B">
        <w:rPr>
          <w:rStyle w:val="Hyperlink"/>
          <w:noProof/>
        </w:rPr>
        <w:t>8.2.6.5</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_Toc39880590 \h </w:instrText>
      </w:r>
      <w:r w:rsidR="005125B1">
        <w:rPr>
          <w:noProof/>
          <w:webHidden/>
        </w:rPr>
      </w:r>
      <w:r w:rsidR="005125B1">
        <w:rPr>
          <w:noProof/>
          <w:webHidden/>
        </w:rPr>
        <w:fldChar w:fldCharType="separate"/>
      </w:r>
      <w:ins w:id="322" w:author="nick" w:date="2020-05-31T16:09:00Z">
        <w:r w:rsidR="002E17D4">
          <w:rPr>
            <w:noProof/>
            <w:webHidden/>
          </w:rPr>
          <w:t>128</w:t>
        </w:r>
      </w:ins>
      <w:del w:id="323" w:author="nick" w:date="2020-05-31T16:09:00Z">
        <w:r w:rsidR="00A2710C" w:rsidDel="002E17D4">
          <w:rPr>
            <w:noProof/>
            <w:webHidden/>
          </w:rPr>
          <w:delText>127</w:delText>
        </w:r>
      </w:del>
      <w:r w:rsidR="005125B1">
        <w:rPr>
          <w:noProof/>
          <w:webHidden/>
        </w:rPr>
        <w:fldChar w:fldCharType="end"/>
      </w:r>
      <w:r>
        <w:rPr>
          <w:noProof/>
        </w:rPr>
        <w:fldChar w:fldCharType="end"/>
      </w:r>
    </w:p>
    <w:p w14:paraId="72BF2FAF" w14:textId="4F741B40" w:rsidR="005125B1" w:rsidRDefault="003F247B">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"_Toc39880591"</w:instrText>
      </w:r>
      <w:r>
        <w:rPr>
          <w:noProof/>
        </w:rPr>
        <w:instrText xml:space="preserve"> </w:instrText>
      </w:r>
      <w:ins w:id="324" w:author="nick" w:date="2020-05-31T16:09:00Z">
        <w:r w:rsidR="002E17D4">
          <w:rPr>
            <w:noProof/>
          </w:rPr>
        </w:r>
      </w:ins>
      <w:r>
        <w:rPr>
          <w:noProof/>
        </w:rPr>
        <w:fldChar w:fldCharType="separate"/>
      </w:r>
      <w:r w:rsidR="005125B1" w:rsidRPr="00E3311B">
        <w:rPr>
          <w:rStyle w:val="Hyperlink"/>
          <w:noProof/>
        </w:rPr>
        <w:t>8.2.7</w:t>
      </w:r>
      <w:r w:rsidR="005125B1">
        <w:rPr>
          <w:rFonts w:asciiTheme="minorHAnsi" w:eastAsiaTheme="minorEastAsia" w:hAnsiTheme="minorHAnsi" w:cstheme="minorBidi"/>
          <w:noProof/>
          <w:sz w:val="22"/>
          <w:szCs w:val="22"/>
          <w:lang w:val="de-DE"/>
        </w:rPr>
        <w:tab/>
      </w:r>
      <w:r w:rsidR="005125B1" w:rsidRPr="00E3311B">
        <w:rPr>
          <w:rStyle w:val="Hyperlink"/>
          <w:noProof/>
        </w:rPr>
        <w:t>Edge Weld</w:t>
      </w:r>
      <w:r w:rsidR="005125B1">
        <w:rPr>
          <w:noProof/>
          <w:webHidden/>
        </w:rPr>
        <w:tab/>
      </w:r>
      <w:r w:rsidR="005125B1">
        <w:rPr>
          <w:noProof/>
          <w:webHidden/>
        </w:rPr>
        <w:fldChar w:fldCharType="begin"/>
      </w:r>
      <w:r w:rsidR="005125B1">
        <w:rPr>
          <w:noProof/>
          <w:webHidden/>
        </w:rPr>
        <w:instrText xml:space="preserve"> PAGEREF _Toc39880591 \h </w:instrText>
      </w:r>
      <w:r w:rsidR="005125B1">
        <w:rPr>
          <w:noProof/>
          <w:webHidden/>
        </w:rPr>
      </w:r>
      <w:r w:rsidR="005125B1">
        <w:rPr>
          <w:noProof/>
          <w:webHidden/>
        </w:rPr>
        <w:fldChar w:fldCharType="separate"/>
      </w:r>
      <w:ins w:id="325" w:author="nick" w:date="2020-05-31T16:09:00Z">
        <w:r w:rsidR="002E17D4">
          <w:rPr>
            <w:noProof/>
            <w:webHidden/>
          </w:rPr>
          <w:t>128</w:t>
        </w:r>
      </w:ins>
      <w:del w:id="326" w:author="nick" w:date="2020-05-31T16:09:00Z">
        <w:r w:rsidR="00A2710C" w:rsidDel="002E17D4">
          <w:rPr>
            <w:noProof/>
            <w:webHidden/>
          </w:rPr>
          <w:delText>127</w:delText>
        </w:r>
      </w:del>
      <w:r w:rsidR="005125B1">
        <w:rPr>
          <w:noProof/>
          <w:webHidden/>
        </w:rPr>
        <w:fldChar w:fldCharType="end"/>
      </w:r>
      <w:r>
        <w:rPr>
          <w:noProof/>
        </w:rPr>
        <w:fldChar w:fldCharType="end"/>
      </w:r>
    </w:p>
    <w:p w14:paraId="2B955312" w14:textId="077E43D7" w:rsidR="005125B1" w:rsidRDefault="003F247B">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"_Toc39880592" </w:instrText>
      </w:r>
      <w:ins w:id="327" w:author="nick" w:date="2020-05-31T16:09:00Z">
        <w:r w:rsidR="002E17D4">
          <w:rPr>
            <w:noProof/>
          </w:rPr>
        </w:r>
      </w:ins>
      <w:r>
        <w:rPr>
          <w:noProof/>
        </w:rPr>
        <w:fldChar w:fldCharType="separate"/>
      </w:r>
      <w:r w:rsidR="005125B1" w:rsidRPr="00E3311B">
        <w:rPr>
          <w:rStyle w:val="Hyperlink"/>
          <w:noProof/>
        </w:rPr>
        <w:t>8.2.7.1</w:t>
      </w:r>
      <w:r w:rsidR="005125B1">
        <w:rPr>
          <w:rFonts w:asciiTheme="minorHAnsi" w:eastAsiaTheme="minorEastAsia" w:hAnsiTheme="minorHAnsi" w:cstheme="minorBidi"/>
          <w:noProof/>
          <w:sz w:val="22"/>
          <w:szCs w:val="22"/>
          <w:lang w:val="de-DE"/>
        </w:rPr>
        <w:tab/>
      </w:r>
      <w:r w:rsidR="005125B1" w:rsidRPr="00E3311B">
        <w:rPr>
          <w:rStyle w:val="Hyperlink"/>
          <w:noProof/>
        </w:rPr>
        <w:t>Sheet Parameters</w:t>
      </w:r>
      <w:r w:rsidR="005125B1">
        <w:rPr>
          <w:noProof/>
          <w:webHidden/>
        </w:rPr>
        <w:tab/>
      </w:r>
      <w:r w:rsidR="005125B1">
        <w:rPr>
          <w:noProof/>
          <w:webHidden/>
        </w:rPr>
        <w:fldChar w:fldCharType="begin"/>
      </w:r>
      <w:r w:rsidR="005125B1">
        <w:rPr>
          <w:noProof/>
          <w:webHidden/>
        </w:rPr>
        <w:instrText xml:space="preserve"> PAGEREF _Toc39880592 \h </w:instrText>
      </w:r>
      <w:r w:rsidR="005125B1">
        <w:rPr>
          <w:noProof/>
          <w:webHidden/>
        </w:rPr>
      </w:r>
      <w:r w:rsidR="005125B1">
        <w:rPr>
          <w:noProof/>
          <w:webHidden/>
        </w:rPr>
        <w:fldChar w:fldCharType="separate"/>
      </w:r>
      <w:ins w:id="328" w:author="nick" w:date="2020-05-31T16:09:00Z">
        <w:r w:rsidR="002E17D4">
          <w:rPr>
            <w:noProof/>
            <w:webHidden/>
          </w:rPr>
          <w:t>128</w:t>
        </w:r>
      </w:ins>
      <w:del w:id="329" w:author="nick" w:date="2020-05-31T16:09:00Z">
        <w:r w:rsidR="00A2710C" w:rsidDel="002E17D4">
          <w:rPr>
            <w:noProof/>
            <w:webHidden/>
          </w:rPr>
          <w:delText>127</w:delText>
        </w:r>
      </w:del>
      <w:r w:rsidR="005125B1">
        <w:rPr>
          <w:noProof/>
          <w:webHidden/>
        </w:rPr>
        <w:fldChar w:fldCharType="end"/>
      </w:r>
      <w:r>
        <w:rPr>
          <w:noProof/>
        </w:rPr>
        <w:fldChar w:fldCharType="end"/>
      </w:r>
    </w:p>
    <w:p w14:paraId="1AA0B52E" w14:textId="399FFA71" w:rsidR="005125B1" w:rsidRDefault="003F247B">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"_Toc39880593" </w:instrText>
      </w:r>
      <w:ins w:id="330" w:author="nick" w:date="2020-05-31T16:09:00Z">
        <w:r w:rsidR="002E17D4">
          <w:rPr>
            <w:noProof/>
          </w:rPr>
        </w:r>
      </w:ins>
      <w:r>
        <w:rPr>
          <w:noProof/>
        </w:rPr>
        <w:fldChar w:fldCharType="separate"/>
      </w:r>
      <w:r w:rsidR="005125B1" w:rsidRPr="00E3311B">
        <w:rPr>
          <w:rStyle w:val="Hyperlink"/>
          <w:noProof/>
        </w:rPr>
        <w:t>8.2.7.2</w:t>
      </w:r>
      <w:r w:rsidR="005125B1">
        <w:rPr>
          <w:rFonts w:asciiTheme="minorHAnsi" w:eastAsiaTheme="minorEastAsia" w:hAnsiTheme="minorHAnsi" w:cstheme="minorBidi"/>
          <w:noProof/>
          <w:sz w:val="22"/>
          <w:szCs w:val="22"/>
          <w:lang w:val="de-DE"/>
        </w:rPr>
        <w:tab/>
      </w:r>
      <w:r w:rsidR="005125B1" w:rsidRPr="00E3311B">
        <w:rPr>
          <w:rStyle w:val="Hyperlink"/>
          <w:noProof/>
        </w:rPr>
        <w:t>Weld Parameters</w:t>
      </w:r>
      <w:r w:rsidR="005125B1">
        <w:rPr>
          <w:noProof/>
          <w:webHidden/>
        </w:rPr>
        <w:tab/>
      </w:r>
      <w:r w:rsidR="005125B1">
        <w:rPr>
          <w:noProof/>
          <w:webHidden/>
        </w:rPr>
        <w:fldChar w:fldCharType="begin"/>
      </w:r>
      <w:r w:rsidR="005125B1">
        <w:rPr>
          <w:noProof/>
          <w:webHidden/>
        </w:rPr>
        <w:instrText xml:space="preserve"> PAGEREF _Toc39880593 \h </w:instrText>
      </w:r>
      <w:r w:rsidR="005125B1">
        <w:rPr>
          <w:noProof/>
          <w:webHidden/>
        </w:rPr>
      </w:r>
      <w:r w:rsidR="005125B1">
        <w:rPr>
          <w:noProof/>
          <w:webHidden/>
        </w:rPr>
        <w:fldChar w:fldCharType="separate"/>
      </w:r>
      <w:ins w:id="331" w:author="nick" w:date="2020-05-31T16:09:00Z">
        <w:r w:rsidR="002E17D4">
          <w:rPr>
            <w:noProof/>
            <w:webHidden/>
          </w:rPr>
          <w:t>128</w:t>
        </w:r>
      </w:ins>
      <w:del w:id="332" w:author="nick" w:date="2020-05-31T16:09:00Z">
        <w:r w:rsidR="00A2710C" w:rsidDel="002E17D4">
          <w:rPr>
            <w:noProof/>
            <w:webHidden/>
          </w:rPr>
          <w:delText>127</w:delText>
        </w:r>
      </w:del>
      <w:r w:rsidR="005125B1">
        <w:rPr>
          <w:noProof/>
          <w:webHidden/>
        </w:rPr>
        <w:fldChar w:fldCharType="end"/>
      </w:r>
      <w:r>
        <w:rPr>
          <w:noProof/>
        </w:rPr>
        <w:fldChar w:fldCharType="end"/>
      </w:r>
    </w:p>
    <w:p w14:paraId="22535ECF" w14:textId="418A66BE" w:rsidR="005125B1" w:rsidRDefault="003F247B">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"_Toc39880594" </w:instrText>
      </w:r>
      <w:ins w:id="333" w:author="nick" w:date="2020-05-31T16:09:00Z">
        <w:r w:rsidR="002E17D4">
          <w:rPr>
            <w:noProof/>
          </w:rPr>
        </w:r>
      </w:ins>
      <w:r>
        <w:rPr>
          <w:noProof/>
        </w:rPr>
        <w:fldChar w:fldCharType="separate"/>
      </w:r>
      <w:r w:rsidR="005125B1" w:rsidRPr="00E3311B">
        <w:rPr>
          <w:rStyle w:val="Hyperlink"/>
          <w:noProof/>
        </w:rPr>
        <w:t>8.2.7.3</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_Toc39880594 \h </w:instrText>
      </w:r>
      <w:r w:rsidR="005125B1">
        <w:rPr>
          <w:noProof/>
          <w:webHidden/>
        </w:rPr>
      </w:r>
      <w:r w:rsidR="005125B1">
        <w:rPr>
          <w:noProof/>
          <w:webHidden/>
        </w:rPr>
        <w:fldChar w:fldCharType="separate"/>
      </w:r>
      <w:ins w:id="334" w:author="nick" w:date="2020-05-31T16:09:00Z">
        <w:r w:rsidR="002E17D4">
          <w:rPr>
            <w:noProof/>
            <w:webHidden/>
          </w:rPr>
          <w:t>129</w:t>
        </w:r>
      </w:ins>
      <w:del w:id="335" w:author="nick" w:date="2020-05-31T16:09:00Z">
        <w:r w:rsidR="00A2710C" w:rsidDel="002E17D4">
          <w:rPr>
            <w:noProof/>
            <w:webHidden/>
          </w:rPr>
          <w:delText>128</w:delText>
        </w:r>
      </w:del>
      <w:r w:rsidR="005125B1">
        <w:rPr>
          <w:noProof/>
          <w:webHidden/>
        </w:rPr>
        <w:fldChar w:fldCharType="end"/>
      </w:r>
      <w:r>
        <w:rPr>
          <w:noProof/>
        </w:rPr>
        <w:fldChar w:fldCharType="end"/>
      </w:r>
    </w:p>
    <w:p w14:paraId="7368EE68" w14:textId="55B42E38" w:rsidR="005125B1" w:rsidRDefault="003F247B">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"_Toc39880595" </w:instrText>
      </w:r>
      <w:ins w:id="336" w:author="nick" w:date="2020-05-31T16:09:00Z">
        <w:r w:rsidR="002E17D4">
          <w:rPr>
            <w:noProof/>
          </w:rPr>
        </w:r>
      </w:ins>
      <w:r>
        <w:rPr>
          <w:noProof/>
        </w:rPr>
        <w:fldChar w:fldCharType="separate"/>
      </w:r>
      <w:r w:rsidR="005125B1" w:rsidRPr="00E3311B">
        <w:rPr>
          <w:rStyle w:val="Hyperlink"/>
          <w:noProof/>
        </w:rPr>
        <w:t>8.2.7.4</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_Toc39880595 \h </w:instrText>
      </w:r>
      <w:r w:rsidR="005125B1">
        <w:rPr>
          <w:noProof/>
          <w:webHidden/>
        </w:rPr>
      </w:r>
      <w:r w:rsidR="005125B1">
        <w:rPr>
          <w:noProof/>
          <w:webHidden/>
        </w:rPr>
        <w:fldChar w:fldCharType="separate"/>
      </w:r>
      <w:ins w:id="337" w:author="nick" w:date="2020-05-31T16:09:00Z">
        <w:r w:rsidR="002E17D4">
          <w:rPr>
            <w:noProof/>
            <w:webHidden/>
          </w:rPr>
          <w:t>129</w:t>
        </w:r>
      </w:ins>
      <w:del w:id="338" w:author="nick" w:date="2020-05-31T16:09:00Z">
        <w:r w:rsidR="00A2710C" w:rsidDel="002E17D4">
          <w:rPr>
            <w:noProof/>
            <w:webHidden/>
          </w:rPr>
          <w:delText>128</w:delText>
        </w:r>
      </w:del>
      <w:r w:rsidR="005125B1">
        <w:rPr>
          <w:noProof/>
          <w:webHidden/>
        </w:rPr>
        <w:fldChar w:fldCharType="end"/>
      </w:r>
      <w:r>
        <w:rPr>
          <w:noProof/>
        </w:rPr>
        <w:fldChar w:fldCharType="end"/>
      </w:r>
    </w:p>
    <w:p w14:paraId="1B8F095D" w14:textId="3C257878" w:rsidR="005125B1" w:rsidRDefault="003F247B">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"_Toc39880596" </w:instrText>
      </w:r>
      <w:ins w:id="339" w:author="nick" w:date="2020-05-31T16:09:00Z">
        <w:r w:rsidR="002E17D4">
          <w:rPr>
            <w:noProof/>
          </w:rPr>
        </w:r>
      </w:ins>
      <w:r>
        <w:rPr>
          <w:noProof/>
        </w:rPr>
        <w:fldChar w:fldCharType="separate"/>
      </w:r>
      <w:r w:rsidR="005125B1" w:rsidRPr="00E3311B">
        <w:rPr>
          <w:rStyle w:val="Hyperlink"/>
          <w:noProof/>
        </w:rPr>
        <w:t>8.2.7.5</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_Toc39880596 \h </w:instrText>
      </w:r>
      <w:r w:rsidR="005125B1">
        <w:rPr>
          <w:noProof/>
          <w:webHidden/>
        </w:rPr>
      </w:r>
      <w:r w:rsidR="005125B1">
        <w:rPr>
          <w:noProof/>
          <w:webHidden/>
        </w:rPr>
        <w:fldChar w:fldCharType="separate"/>
      </w:r>
      <w:ins w:id="340" w:author="nick" w:date="2020-05-31T16:09:00Z">
        <w:r w:rsidR="002E17D4">
          <w:rPr>
            <w:noProof/>
            <w:webHidden/>
          </w:rPr>
          <w:t>130</w:t>
        </w:r>
      </w:ins>
      <w:del w:id="341" w:author="nick" w:date="2020-05-31T16:09:00Z">
        <w:r w:rsidR="00A2710C" w:rsidDel="002E17D4">
          <w:rPr>
            <w:noProof/>
            <w:webHidden/>
          </w:rPr>
          <w:delText>129</w:delText>
        </w:r>
      </w:del>
      <w:r w:rsidR="005125B1">
        <w:rPr>
          <w:noProof/>
          <w:webHidden/>
        </w:rPr>
        <w:fldChar w:fldCharType="end"/>
      </w:r>
      <w:r>
        <w:rPr>
          <w:noProof/>
        </w:rPr>
        <w:fldChar w:fldCharType="end"/>
      </w:r>
    </w:p>
    <w:p w14:paraId="5966F8BE" w14:textId="749E853C" w:rsidR="005125B1" w:rsidRDefault="003F247B">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"_Toc39880597" </w:instrText>
      </w:r>
      <w:ins w:id="342" w:author="nick" w:date="2020-05-31T16:09:00Z">
        <w:r w:rsidR="002E17D4">
          <w:rPr>
            <w:noProof/>
          </w:rPr>
        </w:r>
      </w:ins>
      <w:r>
        <w:rPr>
          <w:noProof/>
        </w:rPr>
        <w:fldChar w:fldCharType="separate"/>
      </w:r>
      <w:r w:rsidR="005125B1" w:rsidRPr="00E3311B">
        <w:rPr>
          <w:rStyle w:val="Hyperlink"/>
          <w:noProof/>
        </w:rPr>
        <w:t>8.2.8</w:t>
      </w:r>
      <w:r w:rsidR="005125B1">
        <w:rPr>
          <w:rFonts w:asciiTheme="minorHAnsi" w:eastAsiaTheme="minorEastAsia" w:hAnsiTheme="minorHAnsi" w:cstheme="minorBidi"/>
          <w:noProof/>
          <w:sz w:val="22"/>
          <w:szCs w:val="22"/>
          <w:lang w:val="de-DE"/>
        </w:rPr>
        <w:tab/>
      </w:r>
      <w:r w:rsidR="005125B1" w:rsidRPr="00E3311B">
        <w:rPr>
          <w:rStyle w:val="Hyperlink"/>
          <w:noProof/>
        </w:rPr>
        <w:t>I-Weld</w:t>
      </w:r>
      <w:r w:rsidR="005125B1">
        <w:rPr>
          <w:noProof/>
          <w:webHidden/>
        </w:rPr>
        <w:tab/>
      </w:r>
      <w:r w:rsidR="005125B1">
        <w:rPr>
          <w:noProof/>
          <w:webHidden/>
        </w:rPr>
        <w:fldChar w:fldCharType="begin"/>
      </w:r>
      <w:r w:rsidR="005125B1">
        <w:rPr>
          <w:noProof/>
          <w:webHidden/>
        </w:rPr>
        <w:instrText xml:space="preserve"> PAGEREF _Toc39880597 \h </w:instrText>
      </w:r>
      <w:r w:rsidR="005125B1">
        <w:rPr>
          <w:noProof/>
          <w:webHidden/>
        </w:rPr>
      </w:r>
      <w:r w:rsidR="005125B1">
        <w:rPr>
          <w:noProof/>
          <w:webHidden/>
        </w:rPr>
        <w:fldChar w:fldCharType="separate"/>
      </w:r>
      <w:ins w:id="343" w:author="nick" w:date="2020-05-31T16:09:00Z">
        <w:r w:rsidR="002E17D4">
          <w:rPr>
            <w:noProof/>
            <w:webHidden/>
          </w:rPr>
          <w:t>130</w:t>
        </w:r>
      </w:ins>
      <w:del w:id="344" w:author="nick" w:date="2020-05-31T16:09:00Z">
        <w:r w:rsidR="00A2710C" w:rsidDel="002E17D4">
          <w:rPr>
            <w:noProof/>
            <w:webHidden/>
          </w:rPr>
          <w:delText>129</w:delText>
        </w:r>
      </w:del>
      <w:r w:rsidR="005125B1">
        <w:rPr>
          <w:noProof/>
          <w:webHidden/>
        </w:rPr>
        <w:fldChar w:fldCharType="end"/>
      </w:r>
      <w:r>
        <w:rPr>
          <w:noProof/>
        </w:rPr>
        <w:fldChar w:fldCharType="end"/>
      </w:r>
    </w:p>
    <w:p w14:paraId="5E61878F" w14:textId="06C4E303" w:rsidR="005125B1" w:rsidRDefault="003F247B">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"_Toc39880598" </w:instrText>
      </w:r>
      <w:ins w:id="345" w:author="nick" w:date="2020-05-31T16:09:00Z">
        <w:r w:rsidR="002E17D4">
          <w:rPr>
            <w:noProof/>
          </w:rPr>
        </w:r>
      </w:ins>
      <w:r>
        <w:rPr>
          <w:noProof/>
        </w:rPr>
        <w:fldChar w:fldCharType="separate"/>
      </w:r>
      <w:r w:rsidR="005125B1" w:rsidRPr="00E3311B">
        <w:rPr>
          <w:rStyle w:val="Hyperlink"/>
          <w:noProof/>
        </w:rPr>
        <w:t>8.2.8.1</w:t>
      </w:r>
      <w:r w:rsidR="005125B1">
        <w:rPr>
          <w:rFonts w:asciiTheme="minorHAnsi" w:eastAsiaTheme="minorEastAsia" w:hAnsiTheme="minorHAnsi" w:cstheme="minorBidi"/>
          <w:noProof/>
          <w:sz w:val="22"/>
          <w:szCs w:val="22"/>
          <w:lang w:val="de-DE"/>
        </w:rPr>
        <w:tab/>
      </w:r>
      <w:r w:rsidR="005125B1" w:rsidRPr="00E3311B">
        <w:rPr>
          <w:rStyle w:val="Hyperlink"/>
          <w:noProof/>
        </w:rPr>
        <w:t>Sheet Parameters</w:t>
      </w:r>
      <w:r w:rsidR="005125B1">
        <w:rPr>
          <w:noProof/>
          <w:webHidden/>
        </w:rPr>
        <w:tab/>
      </w:r>
      <w:r w:rsidR="005125B1">
        <w:rPr>
          <w:noProof/>
          <w:webHidden/>
        </w:rPr>
        <w:fldChar w:fldCharType="begin"/>
      </w:r>
      <w:r w:rsidR="005125B1">
        <w:rPr>
          <w:noProof/>
          <w:webHidden/>
        </w:rPr>
        <w:instrText xml:space="preserve"> PAGEREF _Toc39880598 \h </w:instrText>
      </w:r>
      <w:r w:rsidR="005125B1">
        <w:rPr>
          <w:noProof/>
          <w:webHidden/>
        </w:rPr>
      </w:r>
      <w:r w:rsidR="005125B1">
        <w:rPr>
          <w:noProof/>
          <w:webHidden/>
        </w:rPr>
        <w:fldChar w:fldCharType="separate"/>
      </w:r>
      <w:ins w:id="346" w:author="nick" w:date="2020-05-31T16:09:00Z">
        <w:r w:rsidR="002E17D4">
          <w:rPr>
            <w:noProof/>
            <w:webHidden/>
          </w:rPr>
          <w:t>130</w:t>
        </w:r>
      </w:ins>
      <w:del w:id="347" w:author="nick" w:date="2020-05-31T16:09:00Z">
        <w:r w:rsidR="00A2710C" w:rsidDel="002E17D4">
          <w:rPr>
            <w:noProof/>
            <w:webHidden/>
          </w:rPr>
          <w:delText>129</w:delText>
        </w:r>
      </w:del>
      <w:r w:rsidR="005125B1">
        <w:rPr>
          <w:noProof/>
          <w:webHidden/>
        </w:rPr>
        <w:fldChar w:fldCharType="end"/>
      </w:r>
      <w:r>
        <w:rPr>
          <w:noProof/>
        </w:rPr>
        <w:fldChar w:fldCharType="end"/>
      </w:r>
    </w:p>
    <w:p w14:paraId="5E9A606C" w14:textId="6D7DEC8B" w:rsidR="005125B1" w:rsidRDefault="003F247B">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"_Toc39880599" </w:instrText>
      </w:r>
      <w:ins w:id="348" w:author="nick" w:date="2020-05-31T16:09:00Z">
        <w:r w:rsidR="002E17D4">
          <w:rPr>
            <w:noProof/>
          </w:rPr>
        </w:r>
      </w:ins>
      <w:r>
        <w:rPr>
          <w:noProof/>
        </w:rPr>
        <w:fldChar w:fldCharType="separate"/>
      </w:r>
      <w:r w:rsidR="005125B1" w:rsidRPr="00E3311B">
        <w:rPr>
          <w:rStyle w:val="Hyperlink"/>
          <w:noProof/>
        </w:rPr>
        <w:t>8.2.8.2</w:t>
      </w:r>
      <w:r w:rsidR="005125B1">
        <w:rPr>
          <w:rFonts w:asciiTheme="minorHAnsi" w:eastAsiaTheme="minorEastAsia" w:hAnsiTheme="minorHAnsi" w:cstheme="minorBidi"/>
          <w:noProof/>
          <w:sz w:val="22"/>
          <w:szCs w:val="22"/>
          <w:lang w:val="de-DE"/>
        </w:rPr>
        <w:tab/>
      </w:r>
      <w:r w:rsidR="005125B1" w:rsidRPr="00E3311B">
        <w:rPr>
          <w:rStyle w:val="Hyperlink"/>
          <w:noProof/>
        </w:rPr>
        <w:t>Weld Parameters</w:t>
      </w:r>
      <w:r w:rsidR="005125B1">
        <w:rPr>
          <w:noProof/>
          <w:webHidden/>
        </w:rPr>
        <w:tab/>
      </w:r>
      <w:r w:rsidR="005125B1">
        <w:rPr>
          <w:noProof/>
          <w:webHidden/>
        </w:rPr>
        <w:fldChar w:fldCharType="begin"/>
      </w:r>
      <w:r w:rsidR="005125B1">
        <w:rPr>
          <w:noProof/>
          <w:webHidden/>
        </w:rPr>
        <w:instrText xml:space="preserve"> PAGEREF _Toc39880599 \h </w:instrText>
      </w:r>
      <w:r w:rsidR="005125B1">
        <w:rPr>
          <w:noProof/>
          <w:webHidden/>
        </w:rPr>
      </w:r>
      <w:r w:rsidR="005125B1">
        <w:rPr>
          <w:noProof/>
          <w:webHidden/>
        </w:rPr>
        <w:fldChar w:fldCharType="separate"/>
      </w:r>
      <w:ins w:id="349" w:author="nick" w:date="2020-05-31T16:09:00Z">
        <w:r w:rsidR="002E17D4">
          <w:rPr>
            <w:noProof/>
            <w:webHidden/>
          </w:rPr>
          <w:t>131</w:t>
        </w:r>
      </w:ins>
      <w:del w:id="350" w:author="nick" w:date="2020-05-31T16:09:00Z">
        <w:r w:rsidR="00A2710C" w:rsidDel="002E17D4">
          <w:rPr>
            <w:noProof/>
            <w:webHidden/>
          </w:rPr>
          <w:delText>130</w:delText>
        </w:r>
      </w:del>
      <w:r w:rsidR="005125B1">
        <w:rPr>
          <w:noProof/>
          <w:webHidden/>
        </w:rPr>
        <w:fldChar w:fldCharType="end"/>
      </w:r>
      <w:r>
        <w:rPr>
          <w:noProof/>
        </w:rPr>
        <w:fldChar w:fldCharType="end"/>
      </w:r>
    </w:p>
    <w:p w14:paraId="63720984" w14:textId="7C2CB591" w:rsidR="005125B1" w:rsidRDefault="003F247B">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"_Toc39880600" </w:instrText>
      </w:r>
      <w:ins w:id="351" w:author="nick" w:date="2020-05-31T16:09:00Z">
        <w:r w:rsidR="002E17D4">
          <w:rPr>
            <w:noProof/>
          </w:rPr>
        </w:r>
      </w:ins>
      <w:r>
        <w:rPr>
          <w:noProof/>
        </w:rPr>
        <w:fldChar w:fldCharType="separate"/>
      </w:r>
      <w:r w:rsidR="005125B1" w:rsidRPr="00E3311B">
        <w:rPr>
          <w:rStyle w:val="Hyperlink"/>
          <w:noProof/>
        </w:rPr>
        <w:t>8.2.8.3</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_Toc39880600 \h </w:instrText>
      </w:r>
      <w:r w:rsidR="005125B1">
        <w:rPr>
          <w:noProof/>
          <w:webHidden/>
        </w:rPr>
      </w:r>
      <w:r w:rsidR="005125B1">
        <w:rPr>
          <w:noProof/>
          <w:webHidden/>
        </w:rPr>
        <w:fldChar w:fldCharType="separate"/>
      </w:r>
      <w:ins w:id="352" w:author="nick" w:date="2020-05-31T16:09:00Z">
        <w:r w:rsidR="002E17D4">
          <w:rPr>
            <w:noProof/>
            <w:webHidden/>
          </w:rPr>
          <w:t>131</w:t>
        </w:r>
      </w:ins>
      <w:del w:id="353" w:author="nick" w:date="2020-05-31T16:09:00Z">
        <w:r w:rsidR="00A2710C" w:rsidDel="002E17D4">
          <w:rPr>
            <w:noProof/>
            <w:webHidden/>
          </w:rPr>
          <w:delText>130</w:delText>
        </w:r>
      </w:del>
      <w:r w:rsidR="005125B1">
        <w:rPr>
          <w:noProof/>
          <w:webHidden/>
        </w:rPr>
        <w:fldChar w:fldCharType="end"/>
      </w:r>
      <w:r>
        <w:rPr>
          <w:noProof/>
        </w:rPr>
        <w:fldChar w:fldCharType="end"/>
      </w:r>
    </w:p>
    <w:p w14:paraId="28E3F794" w14:textId="276E77BB" w:rsidR="005125B1" w:rsidRDefault="003F247B">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"_Toc39880601" </w:instrText>
      </w:r>
      <w:ins w:id="354" w:author="nick" w:date="2020-05-31T16:09:00Z">
        <w:r w:rsidR="002E17D4">
          <w:rPr>
            <w:noProof/>
          </w:rPr>
        </w:r>
      </w:ins>
      <w:r>
        <w:rPr>
          <w:noProof/>
        </w:rPr>
        <w:fldChar w:fldCharType="separate"/>
      </w:r>
      <w:r w:rsidR="005125B1" w:rsidRPr="00E3311B">
        <w:rPr>
          <w:rStyle w:val="Hyperlink"/>
          <w:noProof/>
        </w:rPr>
        <w:t>8.2.8.4</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_Toc39880601 \h </w:instrText>
      </w:r>
      <w:r w:rsidR="005125B1">
        <w:rPr>
          <w:noProof/>
          <w:webHidden/>
        </w:rPr>
      </w:r>
      <w:r w:rsidR="005125B1">
        <w:rPr>
          <w:noProof/>
          <w:webHidden/>
        </w:rPr>
        <w:fldChar w:fldCharType="separate"/>
      </w:r>
      <w:ins w:id="355" w:author="nick" w:date="2020-05-31T16:09:00Z">
        <w:r w:rsidR="002E17D4">
          <w:rPr>
            <w:noProof/>
            <w:webHidden/>
          </w:rPr>
          <w:t>131</w:t>
        </w:r>
      </w:ins>
      <w:del w:id="356" w:author="nick" w:date="2020-05-31T16:09:00Z">
        <w:r w:rsidR="00A2710C" w:rsidDel="002E17D4">
          <w:rPr>
            <w:noProof/>
            <w:webHidden/>
          </w:rPr>
          <w:delText>130</w:delText>
        </w:r>
      </w:del>
      <w:r w:rsidR="005125B1">
        <w:rPr>
          <w:noProof/>
          <w:webHidden/>
        </w:rPr>
        <w:fldChar w:fldCharType="end"/>
      </w:r>
      <w:r>
        <w:rPr>
          <w:noProof/>
        </w:rPr>
        <w:fldChar w:fldCharType="end"/>
      </w:r>
    </w:p>
    <w:p w14:paraId="4C9DAE73" w14:textId="5255C1E9" w:rsidR="005125B1" w:rsidRDefault="003F247B">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"_Toc39880602" </w:instrText>
      </w:r>
      <w:ins w:id="357" w:author="nick" w:date="2020-05-31T16:09:00Z">
        <w:r w:rsidR="002E17D4">
          <w:rPr>
            <w:noProof/>
          </w:rPr>
        </w:r>
      </w:ins>
      <w:r>
        <w:rPr>
          <w:noProof/>
        </w:rPr>
        <w:fldChar w:fldCharType="separate"/>
      </w:r>
      <w:r w:rsidR="005125B1" w:rsidRPr="00E3311B">
        <w:rPr>
          <w:rStyle w:val="Hyperlink"/>
          <w:noProof/>
        </w:rPr>
        <w:t>8.2.8.5</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_Toc39880602 \h </w:instrText>
      </w:r>
      <w:r w:rsidR="005125B1">
        <w:rPr>
          <w:noProof/>
          <w:webHidden/>
        </w:rPr>
      </w:r>
      <w:r w:rsidR="005125B1">
        <w:rPr>
          <w:noProof/>
          <w:webHidden/>
        </w:rPr>
        <w:fldChar w:fldCharType="separate"/>
      </w:r>
      <w:ins w:id="358" w:author="nick" w:date="2020-05-31T16:09:00Z">
        <w:r w:rsidR="002E17D4">
          <w:rPr>
            <w:noProof/>
            <w:webHidden/>
          </w:rPr>
          <w:t>132</w:t>
        </w:r>
      </w:ins>
      <w:del w:id="359" w:author="nick" w:date="2020-05-31T16:09:00Z">
        <w:r w:rsidR="00A2710C" w:rsidDel="002E17D4">
          <w:rPr>
            <w:noProof/>
            <w:webHidden/>
          </w:rPr>
          <w:delText>131</w:delText>
        </w:r>
      </w:del>
      <w:r w:rsidR="005125B1">
        <w:rPr>
          <w:noProof/>
          <w:webHidden/>
        </w:rPr>
        <w:fldChar w:fldCharType="end"/>
      </w:r>
      <w:r>
        <w:rPr>
          <w:noProof/>
        </w:rPr>
        <w:fldChar w:fldCharType="end"/>
      </w:r>
    </w:p>
    <w:p w14:paraId="583A48C5" w14:textId="05189298" w:rsidR="005125B1" w:rsidRDefault="003F247B">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"_Toc39880603" </w:instrText>
      </w:r>
      <w:ins w:id="360" w:author="nick" w:date="2020-05-31T16:09:00Z">
        <w:r w:rsidR="002E17D4">
          <w:rPr>
            <w:noProof/>
          </w:rPr>
        </w:r>
      </w:ins>
      <w:r>
        <w:rPr>
          <w:noProof/>
        </w:rPr>
        <w:fldChar w:fldCharType="separate"/>
      </w:r>
      <w:r w:rsidR="005125B1" w:rsidRPr="00E3311B">
        <w:rPr>
          <w:rStyle w:val="Hyperlink"/>
          <w:noProof/>
        </w:rPr>
        <w:t>8.2.9</w:t>
      </w:r>
      <w:r w:rsidR="005125B1">
        <w:rPr>
          <w:rFonts w:asciiTheme="minorHAnsi" w:eastAsiaTheme="minorEastAsia" w:hAnsiTheme="minorHAnsi" w:cstheme="minorBidi"/>
          <w:noProof/>
          <w:sz w:val="22"/>
          <w:szCs w:val="22"/>
          <w:lang w:val="de-DE"/>
        </w:rPr>
        <w:tab/>
      </w:r>
      <w:r w:rsidR="005125B1" w:rsidRPr="00E3311B">
        <w:rPr>
          <w:rStyle w:val="Hyperlink"/>
          <w:noProof/>
        </w:rPr>
        <w:t>Overlap Weld</w:t>
      </w:r>
      <w:r w:rsidR="005125B1">
        <w:rPr>
          <w:noProof/>
          <w:webHidden/>
        </w:rPr>
        <w:tab/>
      </w:r>
      <w:r w:rsidR="005125B1">
        <w:rPr>
          <w:noProof/>
          <w:webHidden/>
        </w:rPr>
        <w:fldChar w:fldCharType="begin"/>
      </w:r>
      <w:r w:rsidR="005125B1">
        <w:rPr>
          <w:noProof/>
          <w:webHidden/>
        </w:rPr>
        <w:instrText xml:space="preserve"> PAGEREF _Toc39880603 \h </w:instrText>
      </w:r>
      <w:r w:rsidR="005125B1">
        <w:rPr>
          <w:noProof/>
          <w:webHidden/>
        </w:rPr>
      </w:r>
      <w:r w:rsidR="005125B1">
        <w:rPr>
          <w:noProof/>
          <w:webHidden/>
        </w:rPr>
        <w:fldChar w:fldCharType="separate"/>
      </w:r>
      <w:ins w:id="361" w:author="nick" w:date="2020-05-31T16:09:00Z">
        <w:r w:rsidR="002E17D4">
          <w:rPr>
            <w:noProof/>
            <w:webHidden/>
          </w:rPr>
          <w:t>133</w:t>
        </w:r>
      </w:ins>
      <w:del w:id="362" w:author="nick" w:date="2020-05-31T16:09:00Z">
        <w:r w:rsidR="00A2710C" w:rsidDel="002E17D4">
          <w:rPr>
            <w:noProof/>
            <w:webHidden/>
          </w:rPr>
          <w:delText>132</w:delText>
        </w:r>
      </w:del>
      <w:r w:rsidR="005125B1">
        <w:rPr>
          <w:noProof/>
          <w:webHidden/>
        </w:rPr>
        <w:fldChar w:fldCharType="end"/>
      </w:r>
      <w:r>
        <w:rPr>
          <w:noProof/>
        </w:rPr>
        <w:fldChar w:fldCharType="end"/>
      </w:r>
    </w:p>
    <w:p w14:paraId="4F0682FC" w14:textId="4F327BB4" w:rsidR="005125B1" w:rsidRDefault="003F247B">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"_Toc39880604" </w:instrText>
      </w:r>
      <w:ins w:id="363" w:author="nick" w:date="2020-05-31T16:09:00Z">
        <w:r w:rsidR="002E17D4">
          <w:rPr>
            <w:noProof/>
          </w:rPr>
        </w:r>
      </w:ins>
      <w:r>
        <w:rPr>
          <w:noProof/>
        </w:rPr>
        <w:fldChar w:fldCharType="separate"/>
      </w:r>
      <w:r w:rsidR="005125B1" w:rsidRPr="00E3311B">
        <w:rPr>
          <w:rStyle w:val="Hyperlink"/>
          <w:noProof/>
        </w:rPr>
        <w:t>8.2.9.1</w:t>
      </w:r>
      <w:r w:rsidR="005125B1">
        <w:rPr>
          <w:rFonts w:asciiTheme="minorHAnsi" w:eastAsiaTheme="minorEastAsia" w:hAnsiTheme="minorHAnsi" w:cstheme="minorBidi"/>
          <w:noProof/>
          <w:sz w:val="22"/>
          <w:szCs w:val="22"/>
          <w:lang w:val="de-DE"/>
        </w:rPr>
        <w:tab/>
      </w:r>
      <w:r w:rsidR="005125B1" w:rsidRPr="00E3311B">
        <w:rPr>
          <w:rStyle w:val="Hyperlink"/>
          <w:noProof/>
        </w:rPr>
        <w:t>Simple Overlap Weld</w:t>
      </w:r>
      <w:r w:rsidR="005125B1">
        <w:rPr>
          <w:noProof/>
          <w:webHidden/>
        </w:rPr>
        <w:tab/>
      </w:r>
      <w:r w:rsidR="005125B1">
        <w:rPr>
          <w:noProof/>
          <w:webHidden/>
        </w:rPr>
        <w:fldChar w:fldCharType="begin"/>
      </w:r>
      <w:r w:rsidR="005125B1">
        <w:rPr>
          <w:noProof/>
          <w:webHidden/>
        </w:rPr>
        <w:instrText xml:space="preserve"> PAGEREF _Toc39880604 \h </w:instrText>
      </w:r>
      <w:r w:rsidR="005125B1">
        <w:rPr>
          <w:noProof/>
          <w:webHidden/>
        </w:rPr>
      </w:r>
      <w:r w:rsidR="005125B1">
        <w:rPr>
          <w:noProof/>
          <w:webHidden/>
        </w:rPr>
        <w:fldChar w:fldCharType="separate"/>
      </w:r>
      <w:ins w:id="364" w:author="nick" w:date="2020-05-31T16:09:00Z">
        <w:r w:rsidR="002E17D4">
          <w:rPr>
            <w:noProof/>
            <w:webHidden/>
          </w:rPr>
          <w:t>133</w:t>
        </w:r>
      </w:ins>
      <w:del w:id="365" w:author="nick" w:date="2020-05-31T16:09:00Z">
        <w:r w:rsidR="00A2710C" w:rsidDel="002E17D4">
          <w:rPr>
            <w:noProof/>
            <w:webHidden/>
          </w:rPr>
          <w:delText>132</w:delText>
        </w:r>
      </w:del>
      <w:r w:rsidR="005125B1">
        <w:rPr>
          <w:noProof/>
          <w:webHidden/>
        </w:rPr>
        <w:fldChar w:fldCharType="end"/>
      </w:r>
      <w:r>
        <w:rPr>
          <w:noProof/>
        </w:rPr>
        <w:fldChar w:fldCharType="end"/>
      </w:r>
    </w:p>
    <w:p w14:paraId="47DBDA15" w14:textId="1B67B690" w:rsidR="005125B1" w:rsidRDefault="003F247B">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"_Toc39880605" </w:instrText>
      </w:r>
      <w:ins w:id="366" w:author="nick" w:date="2020-05-31T16:09:00Z">
        <w:r w:rsidR="002E17D4">
          <w:rPr>
            <w:noProof/>
          </w:rPr>
        </w:r>
      </w:ins>
      <w:r>
        <w:rPr>
          <w:noProof/>
        </w:rPr>
        <w:fldChar w:fldCharType="separate"/>
      </w:r>
      <w:r w:rsidR="005125B1" w:rsidRPr="00E3311B">
        <w:rPr>
          <w:rStyle w:val="Hyperlink"/>
          <w:noProof/>
        </w:rPr>
        <w:t>8.2.9.2</w:t>
      </w:r>
      <w:r w:rsidR="005125B1">
        <w:rPr>
          <w:rFonts w:asciiTheme="minorHAnsi" w:eastAsiaTheme="minorEastAsia" w:hAnsiTheme="minorHAnsi" w:cstheme="minorBidi"/>
          <w:noProof/>
          <w:sz w:val="22"/>
          <w:szCs w:val="22"/>
          <w:lang w:val="de-DE"/>
        </w:rPr>
        <w:tab/>
      </w:r>
      <w:r w:rsidR="005125B1" w:rsidRPr="00E3311B">
        <w:rPr>
          <w:rStyle w:val="Hyperlink"/>
          <w:noProof/>
        </w:rPr>
        <w:t>Single Sided Double Overlap Weld</w:t>
      </w:r>
      <w:r w:rsidR="005125B1">
        <w:rPr>
          <w:noProof/>
          <w:webHidden/>
        </w:rPr>
        <w:tab/>
      </w:r>
      <w:r w:rsidR="005125B1">
        <w:rPr>
          <w:noProof/>
          <w:webHidden/>
        </w:rPr>
        <w:fldChar w:fldCharType="begin"/>
      </w:r>
      <w:r w:rsidR="005125B1">
        <w:rPr>
          <w:noProof/>
          <w:webHidden/>
        </w:rPr>
        <w:instrText xml:space="preserve"> PAGEREF _Toc39880605 \h </w:instrText>
      </w:r>
      <w:r w:rsidR="005125B1">
        <w:rPr>
          <w:noProof/>
          <w:webHidden/>
        </w:rPr>
      </w:r>
      <w:r w:rsidR="005125B1">
        <w:rPr>
          <w:noProof/>
          <w:webHidden/>
        </w:rPr>
        <w:fldChar w:fldCharType="separate"/>
      </w:r>
      <w:ins w:id="367" w:author="nick" w:date="2020-05-31T16:09:00Z">
        <w:r w:rsidR="002E17D4">
          <w:rPr>
            <w:noProof/>
            <w:webHidden/>
          </w:rPr>
          <w:t>133</w:t>
        </w:r>
      </w:ins>
      <w:del w:id="368" w:author="nick" w:date="2020-05-31T16:09:00Z">
        <w:r w:rsidR="00A2710C" w:rsidDel="002E17D4">
          <w:rPr>
            <w:noProof/>
            <w:webHidden/>
          </w:rPr>
          <w:delText>132</w:delText>
        </w:r>
      </w:del>
      <w:r w:rsidR="005125B1">
        <w:rPr>
          <w:noProof/>
          <w:webHidden/>
        </w:rPr>
        <w:fldChar w:fldCharType="end"/>
      </w:r>
      <w:r>
        <w:rPr>
          <w:noProof/>
        </w:rPr>
        <w:fldChar w:fldCharType="end"/>
      </w:r>
    </w:p>
    <w:p w14:paraId="584A3DFB" w14:textId="7039426B" w:rsidR="005125B1" w:rsidRDefault="003F247B">
      <w:pPr>
        <w:pStyle w:val="TOC4"/>
        <w:tabs>
          <w:tab w:val="left" w:pos="1320"/>
          <w:tab w:val="right" w:leader="dot" w:pos="9060"/>
        </w:tabs>
        <w:rPr>
          <w:rFonts w:asciiTheme="minorHAnsi" w:eastAsiaTheme="minorEastAsia" w:hAnsiTheme="minorHAnsi" w:cstheme="minorBidi"/>
          <w:noProof/>
          <w:sz w:val="22"/>
          <w:szCs w:val="22"/>
          <w:lang w:val="de-DE"/>
        </w:rPr>
      </w:pPr>
      <w:r>
        <w:rPr>
          <w:noProof/>
        </w:rPr>
        <w:lastRenderedPageBreak/>
        <w:fldChar w:fldCharType="begin"/>
      </w:r>
      <w:r>
        <w:rPr>
          <w:noProof/>
        </w:rPr>
        <w:instrText xml:space="preserve"> HYPERLINK \l "_Toc39880606" </w:instrText>
      </w:r>
      <w:ins w:id="369" w:author="nick" w:date="2020-05-31T16:09:00Z">
        <w:r w:rsidR="002E17D4">
          <w:rPr>
            <w:noProof/>
          </w:rPr>
        </w:r>
      </w:ins>
      <w:r>
        <w:rPr>
          <w:noProof/>
        </w:rPr>
        <w:fldChar w:fldCharType="separate"/>
      </w:r>
      <w:r w:rsidR="005125B1" w:rsidRPr="00E3311B">
        <w:rPr>
          <w:rStyle w:val="Hyperlink"/>
          <w:noProof/>
        </w:rPr>
        <w:t>8.2.9.3</w:t>
      </w:r>
      <w:r w:rsidR="005125B1">
        <w:rPr>
          <w:rFonts w:asciiTheme="minorHAnsi" w:eastAsiaTheme="minorEastAsia" w:hAnsiTheme="minorHAnsi" w:cstheme="minorBidi"/>
          <w:noProof/>
          <w:sz w:val="22"/>
          <w:szCs w:val="22"/>
          <w:lang w:val="de-DE"/>
        </w:rPr>
        <w:tab/>
      </w:r>
      <w:r w:rsidR="005125B1" w:rsidRPr="00E3311B">
        <w:rPr>
          <w:rStyle w:val="Hyperlink"/>
          <w:noProof/>
        </w:rPr>
        <w:t>Double Sided Double Overlap Weld</w:t>
      </w:r>
      <w:r w:rsidR="005125B1">
        <w:rPr>
          <w:noProof/>
          <w:webHidden/>
        </w:rPr>
        <w:tab/>
      </w:r>
      <w:r w:rsidR="005125B1">
        <w:rPr>
          <w:noProof/>
          <w:webHidden/>
        </w:rPr>
        <w:fldChar w:fldCharType="begin"/>
      </w:r>
      <w:r w:rsidR="005125B1">
        <w:rPr>
          <w:noProof/>
          <w:webHidden/>
        </w:rPr>
        <w:instrText xml:space="preserve"> PAGEREF _Toc39880606 \h </w:instrText>
      </w:r>
      <w:r w:rsidR="005125B1">
        <w:rPr>
          <w:noProof/>
          <w:webHidden/>
        </w:rPr>
      </w:r>
      <w:r w:rsidR="005125B1">
        <w:rPr>
          <w:noProof/>
          <w:webHidden/>
        </w:rPr>
        <w:fldChar w:fldCharType="separate"/>
      </w:r>
      <w:ins w:id="370" w:author="nick" w:date="2020-05-31T16:09:00Z">
        <w:r w:rsidR="002E17D4">
          <w:rPr>
            <w:noProof/>
            <w:webHidden/>
          </w:rPr>
          <w:t>134</w:t>
        </w:r>
      </w:ins>
      <w:del w:id="371" w:author="nick" w:date="2020-05-31T16:09:00Z">
        <w:r w:rsidR="00A2710C" w:rsidDel="002E17D4">
          <w:rPr>
            <w:noProof/>
            <w:webHidden/>
          </w:rPr>
          <w:delText>133</w:delText>
        </w:r>
      </w:del>
      <w:r w:rsidR="005125B1">
        <w:rPr>
          <w:noProof/>
          <w:webHidden/>
        </w:rPr>
        <w:fldChar w:fldCharType="end"/>
      </w:r>
      <w:r>
        <w:rPr>
          <w:noProof/>
        </w:rPr>
        <w:fldChar w:fldCharType="end"/>
      </w:r>
    </w:p>
    <w:p w14:paraId="3338A4AB" w14:textId="6314137F" w:rsidR="005125B1" w:rsidRDefault="003F247B">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"_Toc39880607" </w:instrText>
      </w:r>
      <w:ins w:id="372" w:author="nick" w:date="2020-05-31T16:09:00Z">
        <w:r w:rsidR="002E17D4">
          <w:rPr>
            <w:noProof/>
          </w:rPr>
        </w:r>
      </w:ins>
      <w:r>
        <w:rPr>
          <w:noProof/>
        </w:rPr>
        <w:fldChar w:fldCharType="separate"/>
      </w:r>
      <w:r w:rsidR="005125B1" w:rsidRPr="00E3311B">
        <w:rPr>
          <w:rStyle w:val="Hyperlink"/>
          <w:noProof/>
        </w:rPr>
        <w:t>8.2.9.4</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_Toc39880607 \h </w:instrText>
      </w:r>
      <w:r w:rsidR="005125B1">
        <w:rPr>
          <w:noProof/>
          <w:webHidden/>
        </w:rPr>
      </w:r>
      <w:r w:rsidR="005125B1">
        <w:rPr>
          <w:noProof/>
          <w:webHidden/>
        </w:rPr>
        <w:fldChar w:fldCharType="separate"/>
      </w:r>
      <w:ins w:id="373" w:author="nick" w:date="2020-05-31T16:09:00Z">
        <w:r w:rsidR="002E17D4">
          <w:rPr>
            <w:noProof/>
            <w:webHidden/>
          </w:rPr>
          <w:t>135</w:t>
        </w:r>
      </w:ins>
      <w:del w:id="374" w:author="nick" w:date="2020-05-31T16:09:00Z">
        <w:r w:rsidR="00A2710C" w:rsidDel="002E17D4">
          <w:rPr>
            <w:noProof/>
            <w:webHidden/>
          </w:rPr>
          <w:delText>134</w:delText>
        </w:r>
      </w:del>
      <w:r w:rsidR="005125B1">
        <w:rPr>
          <w:noProof/>
          <w:webHidden/>
        </w:rPr>
        <w:fldChar w:fldCharType="end"/>
      </w:r>
      <w:r>
        <w:rPr>
          <w:noProof/>
        </w:rPr>
        <w:fldChar w:fldCharType="end"/>
      </w:r>
    </w:p>
    <w:p w14:paraId="1F120FD6" w14:textId="7AEE50E0" w:rsidR="005125B1" w:rsidRDefault="003F247B">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"_Toc39880608" </w:instrText>
      </w:r>
      <w:ins w:id="375" w:author="nick" w:date="2020-05-31T16:09:00Z">
        <w:r w:rsidR="002E17D4">
          <w:rPr>
            <w:noProof/>
          </w:rPr>
        </w:r>
      </w:ins>
      <w:r>
        <w:rPr>
          <w:noProof/>
        </w:rPr>
        <w:fldChar w:fldCharType="separate"/>
      </w:r>
      <w:r w:rsidR="005125B1" w:rsidRPr="00E3311B">
        <w:rPr>
          <w:rStyle w:val="Hyperlink"/>
          <w:noProof/>
        </w:rPr>
        <w:t>8.2.9.5</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_Toc39880608 \h </w:instrText>
      </w:r>
      <w:r w:rsidR="005125B1">
        <w:rPr>
          <w:noProof/>
          <w:webHidden/>
        </w:rPr>
      </w:r>
      <w:r w:rsidR="005125B1">
        <w:rPr>
          <w:noProof/>
          <w:webHidden/>
        </w:rPr>
        <w:fldChar w:fldCharType="separate"/>
      </w:r>
      <w:ins w:id="376" w:author="nick" w:date="2020-05-31T16:09:00Z">
        <w:r w:rsidR="002E17D4">
          <w:rPr>
            <w:noProof/>
            <w:webHidden/>
          </w:rPr>
          <w:t>135</w:t>
        </w:r>
      </w:ins>
      <w:del w:id="377" w:author="nick" w:date="2020-05-31T16:09:00Z">
        <w:r w:rsidR="00A2710C" w:rsidDel="002E17D4">
          <w:rPr>
            <w:noProof/>
            <w:webHidden/>
          </w:rPr>
          <w:delText>134</w:delText>
        </w:r>
      </w:del>
      <w:r w:rsidR="005125B1">
        <w:rPr>
          <w:noProof/>
          <w:webHidden/>
        </w:rPr>
        <w:fldChar w:fldCharType="end"/>
      </w:r>
      <w:r>
        <w:rPr>
          <w:noProof/>
        </w:rPr>
        <w:fldChar w:fldCharType="end"/>
      </w:r>
    </w:p>
    <w:p w14:paraId="12F644CF" w14:textId="0C898807" w:rsidR="005125B1" w:rsidRDefault="003F247B">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"_Toc39880609" </w:instrText>
      </w:r>
      <w:ins w:id="378" w:author="nick" w:date="2020-05-31T16:09:00Z">
        <w:r w:rsidR="002E17D4">
          <w:rPr>
            <w:noProof/>
          </w:rPr>
        </w:r>
      </w:ins>
      <w:r>
        <w:rPr>
          <w:noProof/>
        </w:rPr>
        <w:fldChar w:fldCharType="separate"/>
      </w:r>
      <w:r w:rsidR="005125B1" w:rsidRPr="00E3311B">
        <w:rPr>
          <w:rStyle w:val="Hyperlink"/>
          <w:noProof/>
        </w:rPr>
        <w:t>8.2.9.6</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_Toc39880609 \h </w:instrText>
      </w:r>
      <w:r w:rsidR="005125B1">
        <w:rPr>
          <w:noProof/>
          <w:webHidden/>
        </w:rPr>
      </w:r>
      <w:r w:rsidR="005125B1">
        <w:rPr>
          <w:noProof/>
          <w:webHidden/>
        </w:rPr>
        <w:fldChar w:fldCharType="separate"/>
      </w:r>
      <w:ins w:id="379" w:author="nick" w:date="2020-05-31T16:09:00Z">
        <w:r w:rsidR="002E17D4">
          <w:rPr>
            <w:noProof/>
            <w:webHidden/>
          </w:rPr>
          <w:t>137</w:t>
        </w:r>
      </w:ins>
      <w:del w:id="380" w:author="nick" w:date="2020-05-31T16:09:00Z">
        <w:r w:rsidR="00A2710C" w:rsidDel="002E17D4">
          <w:rPr>
            <w:noProof/>
            <w:webHidden/>
          </w:rPr>
          <w:delText>136</w:delText>
        </w:r>
      </w:del>
      <w:r w:rsidR="005125B1">
        <w:rPr>
          <w:noProof/>
          <w:webHidden/>
        </w:rPr>
        <w:fldChar w:fldCharType="end"/>
      </w:r>
      <w:r>
        <w:rPr>
          <w:noProof/>
        </w:rPr>
        <w:fldChar w:fldCharType="end"/>
      </w:r>
    </w:p>
    <w:p w14:paraId="0CBA784B" w14:textId="547FA783" w:rsidR="005125B1" w:rsidRDefault="003F247B">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"_Toc39880610" </w:instrText>
      </w:r>
      <w:ins w:id="381" w:author="nick" w:date="2020-05-31T16:09:00Z">
        <w:r w:rsidR="002E17D4">
          <w:rPr>
            <w:noProof/>
          </w:rPr>
        </w:r>
      </w:ins>
      <w:r>
        <w:rPr>
          <w:noProof/>
        </w:rPr>
        <w:fldChar w:fldCharType="separate"/>
      </w:r>
      <w:r w:rsidR="005125B1" w:rsidRPr="00E3311B">
        <w:rPr>
          <w:rStyle w:val="Hyperlink"/>
          <w:noProof/>
        </w:rPr>
        <w:t>8.2.10</w:t>
      </w:r>
      <w:r w:rsidR="005125B1">
        <w:rPr>
          <w:rFonts w:asciiTheme="minorHAnsi" w:eastAsiaTheme="minorEastAsia" w:hAnsiTheme="minorHAnsi" w:cstheme="minorBidi"/>
          <w:noProof/>
          <w:sz w:val="22"/>
          <w:szCs w:val="22"/>
          <w:lang w:val="de-DE"/>
        </w:rPr>
        <w:tab/>
      </w:r>
      <w:r w:rsidR="005125B1" w:rsidRPr="00E3311B">
        <w:rPr>
          <w:rStyle w:val="Hyperlink"/>
          <w:noProof/>
        </w:rPr>
        <w:t>Y-Joint</w:t>
      </w:r>
      <w:r w:rsidR="005125B1">
        <w:rPr>
          <w:noProof/>
          <w:webHidden/>
        </w:rPr>
        <w:tab/>
      </w:r>
      <w:r w:rsidR="005125B1">
        <w:rPr>
          <w:noProof/>
          <w:webHidden/>
        </w:rPr>
        <w:fldChar w:fldCharType="begin"/>
      </w:r>
      <w:r w:rsidR="005125B1">
        <w:rPr>
          <w:noProof/>
          <w:webHidden/>
        </w:rPr>
        <w:instrText xml:space="preserve"> PAGEREF _Toc39880610 \h </w:instrText>
      </w:r>
      <w:r w:rsidR="005125B1">
        <w:rPr>
          <w:noProof/>
          <w:webHidden/>
        </w:rPr>
      </w:r>
      <w:r w:rsidR="005125B1">
        <w:rPr>
          <w:noProof/>
          <w:webHidden/>
        </w:rPr>
        <w:fldChar w:fldCharType="separate"/>
      </w:r>
      <w:ins w:id="382" w:author="nick" w:date="2020-05-31T16:09:00Z">
        <w:r w:rsidR="002E17D4">
          <w:rPr>
            <w:noProof/>
            <w:webHidden/>
          </w:rPr>
          <w:t>137</w:t>
        </w:r>
      </w:ins>
      <w:del w:id="383" w:author="nick" w:date="2020-05-31T16:09:00Z">
        <w:r w:rsidR="00A2710C" w:rsidDel="002E17D4">
          <w:rPr>
            <w:noProof/>
            <w:webHidden/>
          </w:rPr>
          <w:delText>136</w:delText>
        </w:r>
      </w:del>
      <w:r w:rsidR="005125B1">
        <w:rPr>
          <w:noProof/>
          <w:webHidden/>
        </w:rPr>
        <w:fldChar w:fldCharType="end"/>
      </w:r>
      <w:r>
        <w:rPr>
          <w:noProof/>
        </w:rPr>
        <w:fldChar w:fldCharType="end"/>
      </w:r>
    </w:p>
    <w:p w14:paraId="68A58679" w14:textId="780477E1" w:rsidR="005125B1" w:rsidRDefault="003F247B">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"_Toc39880611" </w:instrText>
      </w:r>
      <w:ins w:id="384" w:author="nick" w:date="2020-05-31T16:09:00Z">
        <w:r w:rsidR="002E17D4">
          <w:rPr>
            <w:noProof/>
          </w:rPr>
        </w:r>
      </w:ins>
      <w:r>
        <w:rPr>
          <w:noProof/>
        </w:rPr>
        <w:fldChar w:fldCharType="separate"/>
      </w:r>
      <w:r w:rsidR="005125B1" w:rsidRPr="00E3311B">
        <w:rPr>
          <w:rStyle w:val="Hyperlink"/>
          <w:noProof/>
        </w:rPr>
        <w:t>8.2.10.1</w:t>
      </w:r>
      <w:r w:rsidR="005125B1">
        <w:rPr>
          <w:rFonts w:asciiTheme="minorHAnsi" w:eastAsiaTheme="minorEastAsia" w:hAnsiTheme="minorHAnsi" w:cstheme="minorBidi"/>
          <w:noProof/>
          <w:sz w:val="22"/>
          <w:szCs w:val="22"/>
          <w:lang w:val="de-DE"/>
        </w:rPr>
        <w:tab/>
      </w:r>
      <w:r w:rsidR="005125B1" w:rsidRPr="00E3311B">
        <w:rPr>
          <w:rStyle w:val="Hyperlink"/>
          <w:noProof/>
        </w:rPr>
        <w:t>Sheet Parameters</w:t>
      </w:r>
      <w:r w:rsidR="005125B1">
        <w:rPr>
          <w:noProof/>
          <w:webHidden/>
        </w:rPr>
        <w:tab/>
      </w:r>
      <w:r w:rsidR="005125B1">
        <w:rPr>
          <w:noProof/>
          <w:webHidden/>
        </w:rPr>
        <w:fldChar w:fldCharType="begin"/>
      </w:r>
      <w:r w:rsidR="005125B1">
        <w:rPr>
          <w:noProof/>
          <w:webHidden/>
        </w:rPr>
        <w:instrText xml:space="preserve"> PAGEREF _Toc39880611 \h </w:instrText>
      </w:r>
      <w:r w:rsidR="005125B1">
        <w:rPr>
          <w:noProof/>
          <w:webHidden/>
        </w:rPr>
      </w:r>
      <w:r w:rsidR="005125B1">
        <w:rPr>
          <w:noProof/>
          <w:webHidden/>
        </w:rPr>
        <w:fldChar w:fldCharType="separate"/>
      </w:r>
      <w:ins w:id="385" w:author="nick" w:date="2020-05-31T16:09:00Z">
        <w:r w:rsidR="002E17D4">
          <w:rPr>
            <w:noProof/>
            <w:webHidden/>
          </w:rPr>
          <w:t>138</w:t>
        </w:r>
      </w:ins>
      <w:del w:id="386" w:author="nick" w:date="2020-05-31T16:09:00Z">
        <w:r w:rsidR="00A2710C" w:rsidDel="002E17D4">
          <w:rPr>
            <w:noProof/>
            <w:webHidden/>
          </w:rPr>
          <w:delText>137</w:delText>
        </w:r>
      </w:del>
      <w:r w:rsidR="005125B1">
        <w:rPr>
          <w:noProof/>
          <w:webHidden/>
        </w:rPr>
        <w:fldChar w:fldCharType="end"/>
      </w:r>
      <w:r>
        <w:rPr>
          <w:noProof/>
        </w:rPr>
        <w:fldChar w:fldCharType="end"/>
      </w:r>
    </w:p>
    <w:p w14:paraId="3124B6C3" w14:textId="39F501C8" w:rsidR="005125B1" w:rsidRDefault="003F247B">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"_Toc39880612" </w:instrText>
      </w:r>
      <w:ins w:id="387" w:author="nick" w:date="2020-05-31T16:09:00Z">
        <w:r w:rsidR="002E17D4">
          <w:rPr>
            <w:noProof/>
          </w:rPr>
        </w:r>
      </w:ins>
      <w:r>
        <w:rPr>
          <w:noProof/>
        </w:rPr>
        <w:fldChar w:fldCharType="separate"/>
      </w:r>
      <w:r w:rsidR="005125B1" w:rsidRPr="00E3311B">
        <w:rPr>
          <w:rStyle w:val="Hyperlink"/>
          <w:noProof/>
        </w:rPr>
        <w:t>8.2.10.2</w:t>
      </w:r>
      <w:r w:rsidR="005125B1">
        <w:rPr>
          <w:rFonts w:asciiTheme="minorHAnsi" w:eastAsiaTheme="minorEastAsia" w:hAnsiTheme="minorHAnsi" w:cstheme="minorBidi"/>
          <w:noProof/>
          <w:sz w:val="22"/>
          <w:szCs w:val="22"/>
          <w:lang w:val="de-DE"/>
        </w:rPr>
        <w:tab/>
      </w:r>
      <w:r w:rsidR="005125B1" w:rsidRPr="00E3311B">
        <w:rPr>
          <w:rStyle w:val="Hyperlink"/>
          <w:noProof/>
        </w:rPr>
        <w:t>Weld Parameters</w:t>
      </w:r>
      <w:r w:rsidR="005125B1">
        <w:rPr>
          <w:noProof/>
          <w:webHidden/>
        </w:rPr>
        <w:tab/>
      </w:r>
      <w:r w:rsidR="005125B1">
        <w:rPr>
          <w:noProof/>
          <w:webHidden/>
        </w:rPr>
        <w:fldChar w:fldCharType="begin"/>
      </w:r>
      <w:r w:rsidR="005125B1">
        <w:rPr>
          <w:noProof/>
          <w:webHidden/>
        </w:rPr>
        <w:instrText xml:space="preserve"> PAGEREF _Toc39880612 \h </w:instrText>
      </w:r>
      <w:r w:rsidR="005125B1">
        <w:rPr>
          <w:noProof/>
          <w:webHidden/>
        </w:rPr>
      </w:r>
      <w:r w:rsidR="005125B1">
        <w:rPr>
          <w:noProof/>
          <w:webHidden/>
        </w:rPr>
        <w:fldChar w:fldCharType="separate"/>
      </w:r>
      <w:ins w:id="388" w:author="nick" w:date="2020-05-31T16:09:00Z">
        <w:r w:rsidR="002E17D4">
          <w:rPr>
            <w:noProof/>
            <w:webHidden/>
          </w:rPr>
          <w:t>138</w:t>
        </w:r>
      </w:ins>
      <w:del w:id="389" w:author="nick" w:date="2020-05-31T16:09:00Z">
        <w:r w:rsidR="00A2710C" w:rsidDel="002E17D4">
          <w:rPr>
            <w:noProof/>
            <w:webHidden/>
          </w:rPr>
          <w:delText>137</w:delText>
        </w:r>
      </w:del>
      <w:r w:rsidR="005125B1">
        <w:rPr>
          <w:noProof/>
          <w:webHidden/>
        </w:rPr>
        <w:fldChar w:fldCharType="end"/>
      </w:r>
      <w:r>
        <w:rPr>
          <w:noProof/>
        </w:rPr>
        <w:fldChar w:fldCharType="end"/>
      </w:r>
    </w:p>
    <w:p w14:paraId="68841268" w14:textId="7320B8E8" w:rsidR="005125B1" w:rsidRDefault="003F247B">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"_Toc39880613" </w:instrText>
      </w:r>
      <w:ins w:id="390" w:author="nick" w:date="2020-05-31T16:09:00Z">
        <w:r w:rsidR="002E17D4">
          <w:rPr>
            <w:noProof/>
          </w:rPr>
        </w:r>
      </w:ins>
      <w:r>
        <w:rPr>
          <w:noProof/>
        </w:rPr>
        <w:fldChar w:fldCharType="separate"/>
      </w:r>
      <w:r w:rsidR="005125B1" w:rsidRPr="00E3311B">
        <w:rPr>
          <w:rStyle w:val="Hyperlink"/>
          <w:noProof/>
        </w:rPr>
        <w:t>8.2.10.3</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_Toc39880613 \h </w:instrText>
      </w:r>
      <w:r w:rsidR="005125B1">
        <w:rPr>
          <w:noProof/>
          <w:webHidden/>
        </w:rPr>
      </w:r>
      <w:r w:rsidR="005125B1">
        <w:rPr>
          <w:noProof/>
          <w:webHidden/>
        </w:rPr>
        <w:fldChar w:fldCharType="separate"/>
      </w:r>
      <w:ins w:id="391" w:author="nick" w:date="2020-05-31T16:09:00Z">
        <w:r w:rsidR="002E17D4">
          <w:rPr>
            <w:noProof/>
            <w:webHidden/>
          </w:rPr>
          <w:t>138</w:t>
        </w:r>
      </w:ins>
      <w:del w:id="392" w:author="nick" w:date="2020-05-31T16:09:00Z">
        <w:r w:rsidR="00A2710C" w:rsidDel="002E17D4">
          <w:rPr>
            <w:noProof/>
            <w:webHidden/>
          </w:rPr>
          <w:delText>137</w:delText>
        </w:r>
      </w:del>
      <w:r w:rsidR="005125B1">
        <w:rPr>
          <w:noProof/>
          <w:webHidden/>
        </w:rPr>
        <w:fldChar w:fldCharType="end"/>
      </w:r>
      <w:r>
        <w:rPr>
          <w:noProof/>
        </w:rPr>
        <w:fldChar w:fldCharType="end"/>
      </w:r>
    </w:p>
    <w:p w14:paraId="2DC30922" w14:textId="64E98BEF" w:rsidR="005125B1" w:rsidRDefault="003F247B">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"_Toc39880614" </w:instrText>
      </w:r>
      <w:ins w:id="393" w:author="nick" w:date="2020-05-31T16:09:00Z">
        <w:r w:rsidR="002E17D4">
          <w:rPr>
            <w:noProof/>
          </w:rPr>
        </w:r>
      </w:ins>
      <w:r>
        <w:rPr>
          <w:noProof/>
        </w:rPr>
        <w:fldChar w:fldCharType="separate"/>
      </w:r>
      <w:r w:rsidR="005125B1" w:rsidRPr="00E3311B">
        <w:rPr>
          <w:rStyle w:val="Hyperlink"/>
          <w:noProof/>
        </w:rPr>
        <w:t>8.2.10.4</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_Toc39880614 \h </w:instrText>
      </w:r>
      <w:r w:rsidR="005125B1">
        <w:rPr>
          <w:noProof/>
          <w:webHidden/>
        </w:rPr>
      </w:r>
      <w:r w:rsidR="005125B1">
        <w:rPr>
          <w:noProof/>
          <w:webHidden/>
        </w:rPr>
        <w:fldChar w:fldCharType="separate"/>
      </w:r>
      <w:ins w:id="394" w:author="nick" w:date="2020-05-31T16:09:00Z">
        <w:r w:rsidR="002E17D4">
          <w:rPr>
            <w:noProof/>
            <w:webHidden/>
          </w:rPr>
          <w:t>139</w:t>
        </w:r>
      </w:ins>
      <w:del w:id="395" w:author="nick" w:date="2020-05-31T16:09:00Z">
        <w:r w:rsidR="00A2710C" w:rsidDel="002E17D4">
          <w:rPr>
            <w:noProof/>
            <w:webHidden/>
          </w:rPr>
          <w:delText>138</w:delText>
        </w:r>
      </w:del>
      <w:r w:rsidR="005125B1">
        <w:rPr>
          <w:noProof/>
          <w:webHidden/>
        </w:rPr>
        <w:fldChar w:fldCharType="end"/>
      </w:r>
      <w:r>
        <w:rPr>
          <w:noProof/>
        </w:rPr>
        <w:fldChar w:fldCharType="end"/>
      </w:r>
    </w:p>
    <w:p w14:paraId="2E421FAA" w14:textId="166E127C" w:rsidR="005125B1" w:rsidRDefault="003F247B">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"_Toc39880615" </w:instrText>
      </w:r>
      <w:ins w:id="396" w:author="nick" w:date="2020-05-31T16:09:00Z">
        <w:r w:rsidR="002E17D4">
          <w:rPr>
            <w:noProof/>
          </w:rPr>
        </w:r>
      </w:ins>
      <w:r>
        <w:rPr>
          <w:noProof/>
        </w:rPr>
        <w:fldChar w:fldCharType="separate"/>
      </w:r>
      <w:r w:rsidR="005125B1" w:rsidRPr="00E3311B">
        <w:rPr>
          <w:rStyle w:val="Hyperlink"/>
          <w:noProof/>
        </w:rPr>
        <w:t>8.2.10.5</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_Toc39880615 \h </w:instrText>
      </w:r>
      <w:r w:rsidR="005125B1">
        <w:rPr>
          <w:noProof/>
          <w:webHidden/>
        </w:rPr>
      </w:r>
      <w:r w:rsidR="005125B1">
        <w:rPr>
          <w:noProof/>
          <w:webHidden/>
        </w:rPr>
        <w:fldChar w:fldCharType="separate"/>
      </w:r>
      <w:ins w:id="397" w:author="nick" w:date="2020-05-31T16:09:00Z">
        <w:r w:rsidR="002E17D4">
          <w:rPr>
            <w:noProof/>
            <w:webHidden/>
          </w:rPr>
          <w:t>141</w:t>
        </w:r>
      </w:ins>
      <w:del w:id="398" w:author="nick" w:date="2020-05-31T16:09:00Z">
        <w:r w:rsidR="00A2710C" w:rsidDel="002E17D4">
          <w:rPr>
            <w:noProof/>
            <w:webHidden/>
          </w:rPr>
          <w:delText>140</w:delText>
        </w:r>
      </w:del>
      <w:r w:rsidR="005125B1">
        <w:rPr>
          <w:noProof/>
          <w:webHidden/>
        </w:rPr>
        <w:fldChar w:fldCharType="end"/>
      </w:r>
      <w:r>
        <w:rPr>
          <w:noProof/>
        </w:rPr>
        <w:fldChar w:fldCharType="end"/>
      </w:r>
    </w:p>
    <w:p w14:paraId="39C58D15" w14:textId="6AF7CCEA" w:rsidR="005125B1" w:rsidRDefault="003F247B">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"_Toc39880616" </w:instrText>
      </w:r>
      <w:ins w:id="399" w:author="nick" w:date="2020-05-31T16:09:00Z">
        <w:r w:rsidR="002E17D4">
          <w:rPr>
            <w:noProof/>
          </w:rPr>
        </w:r>
      </w:ins>
      <w:r>
        <w:rPr>
          <w:noProof/>
        </w:rPr>
        <w:fldChar w:fldCharType="separate"/>
      </w:r>
      <w:r w:rsidR="005125B1" w:rsidRPr="00E3311B">
        <w:rPr>
          <w:rStyle w:val="Hyperlink"/>
          <w:noProof/>
        </w:rPr>
        <w:t>8.2.11</w:t>
      </w:r>
      <w:r w:rsidR="005125B1">
        <w:rPr>
          <w:rFonts w:asciiTheme="minorHAnsi" w:eastAsiaTheme="minorEastAsia" w:hAnsiTheme="minorHAnsi" w:cstheme="minorBidi"/>
          <w:noProof/>
          <w:sz w:val="22"/>
          <w:szCs w:val="22"/>
          <w:lang w:val="de-DE"/>
        </w:rPr>
        <w:tab/>
      </w:r>
      <w:r w:rsidR="005125B1" w:rsidRPr="00E3311B">
        <w:rPr>
          <w:rStyle w:val="Hyperlink"/>
          <w:noProof/>
        </w:rPr>
        <w:t>K-Joint</w:t>
      </w:r>
      <w:r w:rsidR="005125B1">
        <w:rPr>
          <w:noProof/>
          <w:webHidden/>
        </w:rPr>
        <w:tab/>
      </w:r>
      <w:r w:rsidR="005125B1">
        <w:rPr>
          <w:noProof/>
          <w:webHidden/>
        </w:rPr>
        <w:fldChar w:fldCharType="begin"/>
      </w:r>
      <w:r w:rsidR="005125B1">
        <w:rPr>
          <w:noProof/>
          <w:webHidden/>
        </w:rPr>
        <w:instrText xml:space="preserve"> PAGEREF _Toc39880616 \h </w:instrText>
      </w:r>
      <w:r w:rsidR="005125B1">
        <w:rPr>
          <w:noProof/>
          <w:webHidden/>
        </w:rPr>
      </w:r>
      <w:r w:rsidR="005125B1">
        <w:rPr>
          <w:noProof/>
          <w:webHidden/>
        </w:rPr>
        <w:fldChar w:fldCharType="separate"/>
      </w:r>
      <w:ins w:id="400" w:author="nick" w:date="2020-05-31T16:09:00Z">
        <w:r w:rsidR="002E17D4">
          <w:rPr>
            <w:noProof/>
            <w:webHidden/>
          </w:rPr>
          <w:t>141</w:t>
        </w:r>
      </w:ins>
      <w:del w:id="401" w:author="nick" w:date="2020-05-31T16:09:00Z">
        <w:r w:rsidR="00A2710C" w:rsidDel="002E17D4">
          <w:rPr>
            <w:noProof/>
            <w:webHidden/>
          </w:rPr>
          <w:delText>140</w:delText>
        </w:r>
      </w:del>
      <w:r w:rsidR="005125B1">
        <w:rPr>
          <w:noProof/>
          <w:webHidden/>
        </w:rPr>
        <w:fldChar w:fldCharType="end"/>
      </w:r>
      <w:r>
        <w:rPr>
          <w:noProof/>
        </w:rPr>
        <w:fldChar w:fldCharType="end"/>
      </w:r>
    </w:p>
    <w:p w14:paraId="6AC22DAD" w14:textId="3DACDFDA" w:rsidR="005125B1" w:rsidRDefault="003F247B">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"_Toc39880617" </w:instrText>
      </w:r>
      <w:ins w:id="402" w:author="nick" w:date="2020-05-31T16:09:00Z">
        <w:r w:rsidR="002E17D4">
          <w:rPr>
            <w:noProof/>
          </w:rPr>
        </w:r>
      </w:ins>
      <w:r>
        <w:rPr>
          <w:noProof/>
        </w:rPr>
        <w:fldChar w:fldCharType="separate"/>
      </w:r>
      <w:r w:rsidR="005125B1" w:rsidRPr="00E3311B">
        <w:rPr>
          <w:rStyle w:val="Hyperlink"/>
          <w:noProof/>
        </w:rPr>
        <w:t>8.2.11.1</w:t>
      </w:r>
      <w:r w:rsidR="005125B1">
        <w:rPr>
          <w:rFonts w:asciiTheme="minorHAnsi" w:eastAsiaTheme="minorEastAsia" w:hAnsiTheme="minorHAnsi" w:cstheme="minorBidi"/>
          <w:noProof/>
          <w:sz w:val="22"/>
          <w:szCs w:val="22"/>
          <w:lang w:val="de-DE"/>
        </w:rPr>
        <w:tab/>
      </w:r>
      <w:r w:rsidR="005125B1" w:rsidRPr="00E3311B">
        <w:rPr>
          <w:rStyle w:val="Hyperlink"/>
          <w:noProof/>
        </w:rPr>
        <w:t>Sheet Parameters</w:t>
      </w:r>
      <w:r w:rsidR="005125B1">
        <w:rPr>
          <w:noProof/>
          <w:webHidden/>
        </w:rPr>
        <w:tab/>
      </w:r>
      <w:r w:rsidR="005125B1">
        <w:rPr>
          <w:noProof/>
          <w:webHidden/>
        </w:rPr>
        <w:fldChar w:fldCharType="begin"/>
      </w:r>
      <w:r w:rsidR="005125B1">
        <w:rPr>
          <w:noProof/>
          <w:webHidden/>
        </w:rPr>
        <w:instrText xml:space="preserve"> PAGEREF _Toc39880617 \h </w:instrText>
      </w:r>
      <w:r w:rsidR="005125B1">
        <w:rPr>
          <w:noProof/>
          <w:webHidden/>
        </w:rPr>
      </w:r>
      <w:r w:rsidR="005125B1">
        <w:rPr>
          <w:noProof/>
          <w:webHidden/>
        </w:rPr>
        <w:fldChar w:fldCharType="separate"/>
      </w:r>
      <w:ins w:id="403" w:author="nick" w:date="2020-05-31T16:09:00Z">
        <w:r w:rsidR="002E17D4">
          <w:rPr>
            <w:noProof/>
            <w:webHidden/>
          </w:rPr>
          <w:t>141</w:t>
        </w:r>
      </w:ins>
      <w:del w:id="404" w:author="nick" w:date="2020-05-31T16:09:00Z">
        <w:r w:rsidR="00A2710C" w:rsidDel="002E17D4">
          <w:rPr>
            <w:noProof/>
            <w:webHidden/>
          </w:rPr>
          <w:delText>140</w:delText>
        </w:r>
      </w:del>
      <w:r w:rsidR="005125B1">
        <w:rPr>
          <w:noProof/>
          <w:webHidden/>
        </w:rPr>
        <w:fldChar w:fldCharType="end"/>
      </w:r>
      <w:r>
        <w:rPr>
          <w:noProof/>
        </w:rPr>
        <w:fldChar w:fldCharType="end"/>
      </w:r>
    </w:p>
    <w:p w14:paraId="365F37E4" w14:textId="28C24951" w:rsidR="005125B1" w:rsidRDefault="003F247B">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"_Toc39880618" </w:instrText>
      </w:r>
      <w:ins w:id="405" w:author="nick" w:date="2020-05-31T16:09:00Z">
        <w:r w:rsidR="002E17D4">
          <w:rPr>
            <w:noProof/>
          </w:rPr>
        </w:r>
      </w:ins>
      <w:r>
        <w:rPr>
          <w:noProof/>
        </w:rPr>
        <w:fldChar w:fldCharType="separate"/>
      </w:r>
      <w:r w:rsidR="005125B1" w:rsidRPr="00E3311B">
        <w:rPr>
          <w:rStyle w:val="Hyperlink"/>
          <w:noProof/>
        </w:rPr>
        <w:t>8.2.11.2</w:t>
      </w:r>
      <w:r w:rsidR="005125B1">
        <w:rPr>
          <w:rFonts w:asciiTheme="minorHAnsi" w:eastAsiaTheme="minorEastAsia" w:hAnsiTheme="minorHAnsi" w:cstheme="minorBidi"/>
          <w:noProof/>
          <w:sz w:val="22"/>
          <w:szCs w:val="22"/>
          <w:lang w:val="de-DE"/>
        </w:rPr>
        <w:tab/>
      </w:r>
      <w:r w:rsidR="005125B1" w:rsidRPr="00E3311B">
        <w:rPr>
          <w:rStyle w:val="Hyperlink"/>
          <w:noProof/>
        </w:rPr>
        <w:t>Weld Parameters</w:t>
      </w:r>
      <w:r w:rsidR="005125B1">
        <w:rPr>
          <w:noProof/>
          <w:webHidden/>
        </w:rPr>
        <w:tab/>
      </w:r>
      <w:r w:rsidR="005125B1">
        <w:rPr>
          <w:noProof/>
          <w:webHidden/>
        </w:rPr>
        <w:fldChar w:fldCharType="begin"/>
      </w:r>
      <w:r w:rsidR="005125B1">
        <w:rPr>
          <w:noProof/>
          <w:webHidden/>
        </w:rPr>
        <w:instrText xml:space="preserve"> PAGEREF _Toc39880618 \h </w:instrText>
      </w:r>
      <w:r w:rsidR="005125B1">
        <w:rPr>
          <w:noProof/>
          <w:webHidden/>
        </w:rPr>
      </w:r>
      <w:r w:rsidR="005125B1">
        <w:rPr>
          <w:noProof/>
          <w:webHidden/>
        </w:rPr>
        <w:fldChar w:fldCharType="separate"/>
      </w:r>
      <w:ins w:id="406" w:author="nick" w:date="2020-05-31T16:09:00Z">
        <w:r w:rsidR="002E17D4">
          <w:rPr>
            <w:noProof/>
            <w:webHidden/>
          </w:rPr>
          <w:t>141</w:t>
        </w:r>
      </w:ins>
      <w:del w:id="407" w:author="nick" w:date="2020-05-31T16:09:00Z">
        <w:r w:rsidR="00A2710C" w:rsidDel="002E17D4">
          <w:rPr>
            <w:noProof/>
            <w:webHidden/>
          </w:rPr>
          <w:delText>140</w:delText>
        </w:r>
      </w:del>
      <w:r w:rsidR="005125B1">
        <w:rPr>
          <w:noProof/>
          <w:webHidden/>
        </w:rPr>
        <w:fldChar w:fldCharType="end"/>
      </w:r>
      <w:r>
        <w:rPr>
          <w:noProof/>
        </w:rPr>
        <w:fldChar w:fldCharType="end"/>
      </w:r>
    </w:p>
    <w:p w14:paraId="7DEFEAD5" w14:textId="0DB3B8B3" w:rsidR="005125B1" w:rsidRDefault="003F247B">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"_Toc39880619" </w:instrText>
      </w:r>
      <w:ins w:id="408" w:author="nick" w:date="2020-05-31T16:09:00Z">
        <w:r w:rsidR="002E17D4">
          <w:rPr>
            <w:noProof/>
          </w:rPr>
        </w:r>
      </w:ins>
      <w:r>
        <w:rPr>
          <w:noProof/>
        </w:rPr>
        <w:fldChar w:fldCharType="separate"/>
      </w:r>
      <w:r w:rsidR="005125B1" w:rsidRPr="00E3311B">
        <w:rPr>
          <w:rStyle w:val="Hyperlink"/>
          <w:noProof/>
        </w:rPr>
        <w:t>8.2.11.3</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_Toc39880619 \h </w:instrText>
      </w:r>
      <w:r w:rsidR="005125B1">
        <w:rPr>
          <w:noProof/>
          <w:webHidden/>
        </w:rPr>
      </w:r>
      <w:r w:rsidR="005125B1">
        <w:rPr>
          <w:noProof/>
          <w:webHidden/>
        </w:rPr>
        <w:fldChar w:fldCharType="separate"/>
      </w:r>
      <w:ins w:id="409" w:author="nick" w:date="2020-05-31T16:09:00Z">
        <w:r w:rsidR="002E17D4">
          <w:rPr>
            <w:noProof/>
            <w:webHidden/>
          </w:rPr>
          <w:t>142</w:t>
        </w:r>
      </w:ins>
      <w:del w:id="410" w:author="nick" w:date="2020-05-31T16:09:00Z">
        <w:r w:rsidR="00A2710C" w:rsidDel="002E17D4">
          <w:rPr>
            <w:noProof/>
            <w:webHidden/>
          </w:rPr>
          <w:delText>141</w:delText>
        </w:r>
      </w:del>
      <w:r w:rsidR="005125B1">
        <w:rPr>
          <w:noProof/>
          <w:webHidden/>
        </w:rPr>
        <w:fldChar w:fldCharType="end"/>
      </w:r>
      <w:r>
        <w:rPr>
          <w:noProof/>
        </w:rPr>
        <w:fldChar w:fldCharType="end"/>
      </w:r>
    </w:p>
    <w:p w14:paraId="7810F8BE" w14:textId="12474A87" w:rsidR="005125B1" w:rsidRDefault="003F247B">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"_Toc39880620" </w:instrText>
      </w:r>
      <w:ins w:id="411" w:author="nick" w:date="2020-05-31T16:09:00Z">
        <w:r w:rsidR="002E17D4">
          <w:rPr>
            <w:noProof/>
          </w:rPr>
        </w:r>
      </w:ins>
      <w:r>
        <w:rPr>
          <w:noProof/>
        </w:rPr>
        <w:fldChar w:fldCharType="separate"/>
      </w:r>
      <w:r w:rsidR="005125B1" w:rsidRPr="00E3311B">
        <w:rPr>
          <w:rStyle w:val="Hyperlink"/>
          <w:noProof/>
        </w:rPr>
        <w:t>8.2.11.4</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_Toc39880620 \h </w:instrText>
      </w:r>
      <w:r w:rsidR="005125B1">
        <w:rPr>
          <w:noProof/>
          <w:webHidden/>
        </w:rPr>
      </w:r>
      <w:r w:rsidR="005125B1">
        <w:rPr>
          <w:noProof/>
          <w:webHidden/>
        </w:rPr>
        <w:fldChar w:fldCharType="separate"/>
      </w:r>
      <w:ins w:id="412" w:author="nick" w:date="2020-05-31T16:09:00Z">
        <w:r w:rsidR="002E17D4">
          <w:rPr>
            <w:noProof/>
            <w:webHidden/>
          </w:rPr>
          <w:t>142</w:t>
        </w:r>
      </w:ins>
      <w:del w:id="413" w:author="nick" w:date="2020-05-31T16:09:00Z">
        <w:r w:rsidR="00A2710C" w:rsidDel="002E17D4">
          <w:rPr>
            <w:noProof/>
            <w:webHidden/>
          </w:rPr>
          <w:delText>141</w:delText>
        </w:r>
      </w:del>
      <w:r w:rsidR="005125B1">
        <w:rPr>
          <w:noProof/>
          <w:webHidden/>
        </w:rPr>
        <w:fldChar w:fldCharType="end"/>
      </w:r>
      <w:r>
        <w:rPr>
          <w:noProof/>
        </w:rPr>
        <w:fldChar w:fldCharType="end"/>
      </w:r>
    </w:p>
    <w:p w14:paraId="3E238B88" w14:textId="09824173" w:rsidR="005125B1" w:rsidRDefault="003F247B">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"_Toc39880621" </w:instrText>
      </w:r>
      <w:ins w:id="414" w:author="nick" w:date="2020-05-31T16:09:00Z">
        <w:r w:rsidR="002E17D4">
          <w:rPr>
            <w:noProof/>
          </w:rPr>
        </w:r>
      </w:ins>
      <w:r>
        <w:rPr>
          <w:noProof/>
        </w:rPr>
        <w:fldChar w:fldCharType="separate"/>
      </w:r>
      <w:r w:rsidR="005125B1" w:rsidRPr="00E3311B">
        <w:rPr>
          <w:rStyle w:val="Hyperlink"/>
          <w:noProof/>
        </w:rPr>
        <w:t>8.2.11.5</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_Toc39880621 \h </w:instrText>
      </w:r>
      <w:r w:rsidR="005125B1">
        <w:rPr>
          <w:noProof/>
          <w:webHidden/>
        </w:rPr>
      </w:r>
      <w:r w:rsidR="005125B1">
        <w:rPr>
          <w:noProof/>
          <w:webHidden/>
        </w:rPr>
        <w:fldChar w:fldCharType="separate"/>
      </w:r>
      <w:ins w:id="415" w:author="nick" w:date="2020-05-31T16:09:00Z">
        <w:r w:rsidR="002E17D4">
          <w:rPr>
            <w:noProof/>
            <w:webHidden/>
          </w:rPr>
          <w:t>144</w:t>
        </w:r>
      </w:ins>
      <w:del w:id="416" w:author="nick" w:date="2020-05-31T16:09:00Z">
        <w:r w:rsidR="00A2710C" w:rsidDel="002E17D4">
          <w:rPr>
            <w:noProof/>
            <w:webHidden/>
          </w:rPr>
          <w:delText>143</w:delText>
        </w:r>
      </w:del>
      <w:r w:rsidR="005125B1">
        <w:rPr>
          <w:noProof/>
          <w:webHidden/>
        </w:rPr>
        <w:fldChar w:fldCharType="end"/>
      </w:r>
      <w:r>
        <w:rPr>
          <w:noProof/>
        </w:rPr>
        <w:fldChar w:fldCharType="end"/>
      </w:r>
    </w:p>
    <w:p w14:paraId="74ACB9A5" w14:textId="0983EAD4" w:rsidR="005125B1" w:rsidRDefault="003F247B">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"_Toc39880622"</w:instrText>
      </w:r>
      <w:r>
        <w:rPr>
          <w:noProof/>
        </w:rPr>
        <w:instrText xml:space="preserve"> </w:instrText>
      </w:r>
      <w:ins w:id="417" w:author="nick" w:date="2020-05-31T16:09:00Z">
        <w:r w:rsidR="002E17D4">
          <w:rPr>
            <w:noProof/>
          </w:rPr>
        </w:r>
      </w:ins>
      <w:r>
        <w:rPr>
          <w:noProof/>
        </w:rPr>
        <w:fldChar w:fldCharType="separate"/>
      </w:r>
      <w:r w:rsidR="005125B1" w:rsidRPr="00E3311B">
        <w:rPr>
          <w:rStyle w:val="Hyperlink"/>
          <w:noProof/>
        </w:rPr>
        <w:t>8.2.12</w:t>
      </w:r>
      <w:r w:rsidR="005125B1">
        <w:rPr>
          <w:rFonts w:asciiTheme="minorHAnsi" w:eastAsiaTheme="minorEastAsia" w:hAnsiTheme="minorHAnsi" w:cstheme="minorBidi"/>
          <w:noProof/>
          <w:sz w:val="22"/>
          <w:szCs w:val="22"/>
          <w:lang w:val="de-DE"/>
        </w:rPr>
        <w:tab/>
      </w:r>
      <w:r w:rsidR="005125B1" w:rsidRPr="00E3311B">
        <w:rPr>
          <w:rStyle w:val="Hyperlink"/>
          <w:noProof/>
        </w:rPr>
        <w:t>Cruciform Joint</w:t>
      </w:r>
      <w:r w:rsidR="005125B1">
        <w:rPr>
          <w:noProof/>
          <w:webHidden/>
        </w:rPr>
        <w:tab/>
      </w:r>
      <w:r w:rsidR="005125B1">
        <w:rPr>
          <w:noProof/>
          <w:webHidden/>
        </w:rPr>
        <w:fldChar w:fldCharType="begin"/>
      </w:r>
      <w:r w:rsidR="005125B1">
        <w:rPr>
          <w:noProof/>
          <w:webHidden/>
        </w:rPr>
        <w:instrText xml:space="preserve"> PAGEREF _Toc39880622 \h </w:instrText>
      </w:r>
      <w:r w:rsidR="005125B1">
        <w:rPr>
          <w:noProof/>
          <w:webHidden/>
        </w:rPr>
      </w:r>
      <w:r w:rsidR="005125B1">
        <w:rPr>
          <w:noProof/>
          <w:webHidden/>
        </w:rPr>
        <w:fldChar w:fldCharType="separate"/>
      </w:r>
      <w:ins w:id="418" w:author="nick" w:date="2020-05-31T16:09:00Z">
        <w:r w:rsidR="002E17D4">
          <w:rPr>
            <w:noProof/>
            <w:webHidden/>
          </w:rPr>
          <w:t>145</w:t>
        </w:r>
      </w:ins>
      <w:del w:id="419" w:author="nick" w:date="2020-05-31T16:09:00Z">
        <w:r w:rsidR="00A2710C" w:rsidDel="002E17D4">
          <w:rPr>
            <w:noProof/>
            <w:webHidden/>
          </w:rPr>
          <w:delText>144</w:delText>
        </w:r>
      </w:del>
      <w:r w:rsidR="005125B1">
        <w:rPr>
          <w:noProof/>
          <w:webHidden/>
        </w:rPr>
        <w:fldChar w:fldCharType="end"/>
      </w:r>
      <w:r>
        <w:rPr>
          <w:noProof/>
        </w:rPr>
        <w:fldChar w:fldCharType="end"/>
      </w:r>
    </w:p>
    <w:p w14:paraId="215AD598" w14:textId="069163C5" w:rsidR="005125B1" w:rsidRDefault="003F247B">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"_Toc39880623" </w:instrText>
      </w:r>
      <w:ins w:id="420" w:author="nick" w:date="2020-05-31T16:09:00Z">
        <w:r w:rsidR="002E17D4">
          <w:rPr>
            <w:noProof/>
          </w:rPr>
        </w:r>
      </w:ins>
      <w:r>
        <w:rPr>
          <w:noProof/>
        </w:rPr>
        <w:fldChar w:fldCharType="separate"/>
      </w:r>
      <w:r w:rsidR="005125B1" w:rsidRPr="00E3311B">
        <w:rPr>
          <w:rStyle w:val="Hyperlink"/>
          <w:noProof/>
        </w:rPr>
        <w:t>8.2.12.1</w:t>
      </w:r>
      <w:r w:rsidR="005125B1">
        <w:rPr>
          <w:rFonts w:asciiTheme="minorHAnsi" w:eastAsiaTheme="minorEastAsia" w:hAnsiTheme="minorHAnsi" w:cstheme="minorBidi"/>
          <w:noProof/>
          <w:sz w:val="22"/>
          <w:szCs w:val="22"/>
          <w:lang w:val="de-DE"/>
        </w:rPr>
        <w:tab/>
      </w:r>
      <w:r w:rsidR="005125B1" w:rsidRPr="00E3311B">
        <w:rPr>
          <w:rStyle w:val="Hyperlink"/>
          <w:noProof/>
        </w:rPr>
        <w:t>Sheet Parameters</w:t>
      </w:r>
      <w:r w:rsidR="005125B1">
        <w:rPr>
          <w:noProof/>
          <w:webHidden/>
        </w:rPr>
        <w:tab/>
      </w:r>
      <w:r w:rsidR="005125B1">
        <w:rPr>
          <w:noProof/>
          <w:webHidden/>
        </w:rPr>
        <w:fldChar w:fldCharType="begin"/>
      </w:r>
      <w:r w:rsidR="005125B1">
        <w:rPr>
          <w:noProof/>
          <w:webHidden/>
        </w:rPr>
        <w:instrText xml:space="preserve"> PAGEREF _Toc39880623 \h </w:instrText>
      </w:r>
      <w:r w:rsidR="005125B1">
        <w:rPr>
          <w:noProof/>
          <w:webHidden/>
        </w:rPr>
      </w:r>
      <w:r w:rsidR="005125B1">
        <w:rPr>
          <w:noProof/>
          <w:webHidden/>
        </w:rPr>
        <w:fldChar w:fldCharType="separate"/>
      </w:r>
      <w:ins w:id="421" w:author="nick" w:date="2020-05-31T16:09:00Z">
        <w:r w:rsidR="002E17D4">
          <w:rPr>
            <w:noProof/>
            <w:webHidden/>
          </w:rPr>
          <w:t>145</w:t>
        </w:r>
      </w:ins>
      <w:del w:id="422" w:author="nick" w:date="2020-05-31T16:09:00Z">
        <w:r w:rsidR="00A2710C" w:rsidDel="002E17D4">
          <w:rPr>
            <w:noProof/>
            <w:webHidden/>
          </w:rPr>
          <w:delText>144</w:delText>
        </w:r>
      </w:del>
      <w:r w:rsidR="005125B1">
        <w:rPr>
          <w:noProof/>
          <w:webHidden/>
        </w:rPr>
        <w:fldChar w:fldCharType="end"/>
      </w:r>
      <w:r>
        <w:rPr>
          <w:noProof/>
        </w:rPr>
        <w:fldChar w:fldCharType="end"/>
      </w:r>
    </w:p>
    <w:p w14:paraId="34C0FC5D" w14:textId="16C022B3" w:rsidR="005125B1" w:rsidRDefault="003F247B">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"_Toc39880624" </w:instrText>
      </w:r>
      <w:ins w:id="423" w:author="nick" w:date="2020-05-31T16:09:00Z">
        <w:r w:rsidR="002E17D4">
          <w:rPr>
            <w:noProof/>
          </w:rPr>
        </w:r>
      </w:ins>
      <w:r>
        <w:rPr>
          <w:noProof/>
        </w:rPr>
        <w:fldChar w:fldCharType="separate"/>
      </w:r>
      <w:r w:rsidR="005125B1" w:rsidRPr="00E3311B">
        <w:rPr>
          <w:rStyle w:val="Hyperlink"/>
          <w:noProof/>
        </w:rPr>
        <w:t>8.2.12.2</w:t>
      </w:r>
      <w:r w:rsidR="005125B1">
        <w:rPr>
          <w:rFonts w:asciiTheme="minorHAnsi" w:eastAsiaTheme="minorEastAsia" w:hAnsiTheme="minorHAnsi" w:cstheme="minorBidi"/>
          <w:noProof/>
          <w:sz w:val="22"/>
          <w:szCs w:val="22"/>
          <w:lang w:val="de-DE"/>
        </w:rPr>
        <w:tab/>
      </w:r>
      <w:r w:rsidR="005125B1" w:rsidRPr="00E3311B">
        <w:rPr>
          <w:rStyle w:val="Hyperlink"/>
          <w:noProof/>
        </w:rPr>
        <w:t>Weld Parameters</w:t>
      </w:r>
      <w:r w:rsidR="005125B1">
        <w:rPr>
          <w:noProof/>
          <w:webHidden/>
        </w:rPr>
        <w:tab/>
      </w:r>
      <w:r w:rsidR="005125B1">
        <w:rPr>
          <w:noProof/>
          <w:webHidden/>
        </w:rPr>
        <w:fldChar w:fldCharType="begin"/>
      </w:r>
      <w:r w:rsidR="005125B1">
        <w:rPr>
          <w:noProof/>
          <w:webHidden/>
        </w:rPr>
        <w:instrText xml:space="preserve"> PAGEREF _Toc39880624 \h </w:instrText>
      </w:r>
      <w:r w:rsidR="005125B1">
        <w:rPr>
          <w:noProof/>
          <w:webHidden/>
        </w:rPr>
      </w:r>
      <w:r w:rsidR="005125B1">
        <w:rPr>
          <w:noProof/>
          <w:webHidden/>
        </w:rPr>
        <w:fldChar w:fldCharType="separate"/>
      </w:r>
      <w:ins w:id="424" w:author="nick" w:date="2020-05-31T16:09:00Z">
        <w:r w:rsidR="002E17D4">
          <w:rPr>
            <w:noProof/>
            <w:webHidden/>
          </w:rPr>
          <w:t>145</w:t>
        </w:r>
      </w:ins>
      <w:del w:id="425" w:author="nick" w:date="2020-05-31T16:09:00Z">
        <w:r w:rsidR="00A2710C" w:rsidDel="002E17D4">
          <w:rPr>
            <w:noProof/>
            <w:webHidden/>
          </w:rPr>
          <w:delText>144</w:delText>
        </w:r>
      </w:del>
      <w:r w:rsidR="005125B1">
        <w:rPr>
          <w:noProof/>
          <w:webHidden/>
        </w:rPr>
        <w:fldChar w:fldCharType="end"/>
      </w:r>
      <w:r>
        <w:rPr>
          <w:noProof/>
        </w:rPr>
        <w:fldChar w:fldCharType="end"/>
      </w:r>
    </w:p>
    <w:p w14:paraId="6A9E54F3" w14:textId="6CDB496F" w:rsidR="005125B1" w:rsidRDefault="003F247B">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"_Toc39880625" </w:instrText>
      </w:r>
      <w:ins w:id="426" w:author="nick" w:date="2020-05-31T16:09:00Z">
        <w:r w:rsidR="002E17D4">
          <w:rPr>
            <w:noProof/>
          </w:rPr>
        </w:r>
      </w:ins>
      <w:r>
        <w:rPr>
          <w:noProof/>
        </w:rPr>
        <w:fldChar w:fldCharType="separate"/>
      </w:r>
      <w:r w:rsidR="005125B1" w:rsidRPr="00E3311B">
        <w:rPr>
          <w:rStyle w:val="Hyperlink"/>
          <w:noProof/>
        </w:rPr>
        <w:t>8.2.12.3</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_Toc39880625 \h </w:instrText>
      </w:r>
      <w:r w:rsidR="005125B1">
        <w:rPr>
          <w:noProof/>
          <w:webHidden/>
        </w:rPr>
      </w:r>
      <w:r w:rsidR="005125B1">
        <w:rPr>
          <w:noProof/>
          <w:webHidden/>
        </w:rPr>
        <w:fldChar w:fldCharType="separate"/>
      </w:r>
      <w:ins w:id="427" w:author="nick" w:date="2020-05-31T16:09:00Z">
        <w:r w:rsidR="002E17D4">
          <w:rPr>
            <w:noProof/>
            <w:webHidden/>
          </w:rPr>
          <w:t>146</w:t>
        </w:r>
      </w:ins>
      <w:del w:id="428" w:author="nick" w:date="2020-05-31T16:09:00Z">
        <w:r w:rsidR="00A2710C" w:rsidDel="002E17D4">
          <w:rPr>
            <w:noProof/>
            <w:webHidden/>
          </w:rPr>
          <w:delText>145</w:delText>
        </w:r>
      </w:del>
      <w:r w:rsidR="005125B1">
        <w:rPr>
          <w:noProof/>
          <w:webHidden/>
        </w:rPr>
        <w:fldChar w:fldCharType="end"/>
      </w:r>
      <w:r>
        <w:rPr>
          <w:noProof/>
        </w:rPr>
        <w:fldChar w:fldCharType="end"/>
      </w:r>
    </w:p>
    <w:p w14:paraId="572DCDF6" w14:textId="2DF6E3E5" w:rsidR="005125B1" w:rsidRDefault="003F247B">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"_Toc39880626" </w:instrText>
      </w:r>
      <w:ins w:id="429" w:author="nick" w:date="2020-05-31T16:09:00Z">
        <w:r w:rsidR="002E17D4">
          <w:rPr>
            <w:noProof/>
          </w:rPr>
        </w:r>
      </w:ins>
      <w:r>
        <w:rPr>
          <w:noProof/>
        </w:rPr>
        <w:fldChar w:fldCharType="separate"/>
      </w:r>
      <w:r w:rsidR="005125B1" w:rsidRPr="00E3311B">
        <w:rPr>
          <w:rStyle w:val="Hyperlink"/>
          <w:noProof/>
        </w:rPr>
        <w:t>8.2.12.4</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_Toc39880626 \h </w:instrText>
      </w:r>
      <w:r w:rsidR="005125B1">
        <w:rPr>
          <w:noProof/>
          <w:webHidden/>
        </w:rPr>
      </w:r>
      <w:r w:rsidR="005125B1">
        <w:rPr>
          <w:noProof/>
          <w:webHidden/>
        </w:rPr>
        <w:fldChar w:fldCharType="separate"/>
      </w:r>
      <w:ins w:id="430" w:author="nick" w:date="2020-05-31T16:09:00Z">
        <w:r w:rsidR="002E17D4">
          <w:rPr>
            <w:noProof/>
            <w:webHidden/>
          </w:rPr>
          <w:t>146</w:t>
        </w:r>
      </w:ins>
      <w:del w:id="431" w:author="nick" w:date="2020-05-31T16:09:00Z">
        <w:r w:rsidR="00A2710C" w:rsidDel="002E17D4">
          <w:rPr>
            <w:noProof/>
            <w:webHidden/>
          </w:rPr>
          <w:delText>145</w:delText>
        </w:r>
      </w:del>
      <w:r w:rsidR="005125B1">
        <w:rPr>
          <w:noProof/>
          <w:webHidden/>
        </w:rPr>
        <w:fldChar w:fldCharType="end"/>
      </w:r>
      <w:r>
        <w:rPr>
          <w:noProof/>
        </w:rPr>
        <w:fldChar w:fldCharType="end"/>
      </w:r>
    </w:p>
    <w:p w14:paraId="13432E7C" w14:textId="31392A2A" w:rsidR="005125B1" w:rsidRDefault="003F247B">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"_Toc39880627" </w:instrText>
      </w:r>
      <w:ins w:id="432" w:author="nick" w:date="2020-05-31T16:09:00Z">
        <w:r w:rsidR="002E17D4">
          <w:rPr>
            <w:noProof/>
          </w:rPr>
        </w:r>
      </w:ins>
      <w:r>
        <w:rPr>
          <w:noProof/>
        </w:rPr>
        <w:fldChar w:fldCharType="separate"/>
      </w:r>
      <w:r w:rsidR="005125B1" w:rsidRPr="00E3311B">
        <w:rPr>
          <w:rStyle w:val="Hyperlink"/>
          <w:noProof/>
        </w:rPr>
        <w:t>8.2.12.5</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_Toc39880627 \h </w:instrText>
      </w:r>
      <w:r w:rsidR="005125B1">
        <w:rPr>
          <w:noProof/>
          <w:webHidden/>
        </w:rPr>
      </w:r>
      <w:r w:rsidR="005125B1">
        <w:rPr>
          <w:noProof/>
          <w:webHidden/>
        </w:rPr>
        <w:fldChar w:fldCharType="separate"/>
      </w:r>
      <w:ins w:id="433" w:author="nick" w:date="2020-05-31T16:09:00Z">
        <w:r w:rsidR="002E17D4">
          <w:rPr>
            <w:noProof/>
            <w:webHidden/>
          </w:rPr>
          <w:t>148</w:t>
        </w:r>
      </w:ins>
      <w:del w:id="434" w:author="nick" w:date="2020-05-31T16:09:00Z">
        <w:r w:rsidR="00A2710C" w:rsidDel="002E17D4">
          <w:rPr>
            <w:noProof/>
            <w:webHidden/>
          </w:rPr>
          <w:delText>147</w:delText>
        </w:r>
      </w:del>
      <w:r w:rsidR="005125B1">
        <w:rPr>
          <w:noProof/>
          <w:webHidden/>
        </w:rPr>
        <w:fldChar w:fldCharType="end"/>
      </w:r>
      <w:r>
        <w:rPr>
          <w:noProof/>
        </w:rPr>
        <w:fldChar w:fldCharType="end"/>
      </w:r>
    </w:p>
    <w:p w14:paraId="135B15E7" w14:textId="73C0F14B" w:rsidR="005125B1" w:rsidRDefault="003F247B">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"_Toc39880628" </w:instrText>
      </w:r>
      <w:ins w:id="435" w:author="nick" w:date="2020-05-31T16:09:00Z">
        <w:r w:rsidR="002E17D4">
          <w:rPr>
            <w:noProof/>
          </w:rPr>
        </w:r>
      </w:ins>
      <w:r>
        <w:rPr>
          <w:noProof/>
        </w:rPr>
        <w:fldChar w:fldCharType="separate"/>
      </w:r>
      <w:r w:rsidR="005125B1" w:rsidRPr="00E3311B">
        <w:rPr>
          <w:rStyle w:val="Hyperlink"/>
          <w:noProof/>
        </w:rPr>
        <w:t>8.2.13</w:t>
      </w:r>
      <w:r w:rsidR="005125B1">
        <w:rPr>
          <w:rFonts w:asciiTheme="minorHAnsi" w:eastAsiaTheme="minorEastAsia" w:hAnsiTheme="minorHAnsi" w:cstheme="minorBidi"/>
          <w:noProof/>
          <w:sz w:val="22"/>
          <w:szCs w:val="22"/>
          <w:lang w:val="de-DE"/>
        </w:rPr>
        <w:tab/>
      </w:r>
      <w:r w:rsidR="005125B1" w:rsidRPr="00E3311B">
        <w:rPr>
          <w:rStyle w:val="Hyperlink"/>
          <w:noProof/>
        </w:rPr>
        <w:t>Flared Joint</w:t>
      </w:r>
      <w:r w:rsidR="005125B1">
        <w:rPr>
          <w:noProof/>
          <w:webHidden/>
        </w:rPr>
        <w:tab/>
      </w:r>
      <w:r w:rsidR="005125B1">
        <w:rPr>
          <w:noProof/>
          <w:webHidden/>
        </w:rPr>
        <w:fldChar w:fldCharType="begin"/>
      </w:r>
      <w:r w:rsidR="005125B1">
        <w:rPr>
          <w:noProof/>
          <w:webHidden/>
        </w:rPr>
        <w:instrText xml:space="preserve"> PAGEREF _Toc39880628 \h </w:instrText>
      </w:r>
      <w:r w:rsidR="005125B1">
        <w:rPr>
          <w:noProof/>
          <w:webHidden/>
        </w:rPr>
      </w:r>
      <w:r w:rsidR="005125B1">
        <w:rPr>
          <w:noProof/>
          <w:webHidden/>
        </w:rPr>
        <w:fldChar w:fldCharType="separate"/>
      </w:r>
      <w:ins w:id="436" w:author="nick" w:date="2020-05-31T16:09:00Z">
        <w:r w:rsidR="002E17D4">
          <w:rPr>
            <w:noProof/>
            <w:webHidden/>
          </w:rPr>
          <w:t>148</w:t>
        </w:r>
      </w:ins>
      <w:del w:id="437" w:author="nick" w:date="2020-05-31T16:09:00Z">
        <w:r w:rsidR="00A2710C" w:rsidDel="002E17D4">
          <w:rPr>
            <w:noProof/>
            <w:webHidden/>
          </w:rPr>
          <w:delText>147</w:delText>
        </w:r>
      </w:del>
      <w:r w:rsidR="005125B1">
        <w:rPr>
          <w:noProof/>
          <w:webHidden/>
        </w:rPr>
        <w:fldChar w:fldCharType="end"/>
      </w:r>
      <w:r>
        <w:rPr>
          <w:noProof/>
        </w:rPr>
        <w:fldChar w:fldCharType="end"/>
      </w:r>
    </w:p>
    <w:p w14:paraId="28640401" w14:textId="2C4B1338" w:rsidR="005125B1" w:rsidRDefault="003F247B">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"_Toc39880629" </w:instrText>
      </w:r>
      <w:ins w:id="438" w:author="nick" w:date="2020-05-31T16:09:00Z">
        <w:r w:rsidR="002E17D4">
          <w:rPr>
            <w:noProof/>
          </w:rPr>
        </w:r>
      </w:ins>
      <w:r>
        <w:rPr>
          <w:noProof/>
        </w:rPr>
        <w:fldChar w:fldCharType="separate"/>
      </w:r>
      <w:r w:rsidR="005125B1" w:rsidRPr="00E3311B">
        <w:rPr>
          <w:rStyle w:val="Hyperlink"/>
          <w:noProof/>
        </w:rPr>
        <w:t>8.2.13.1</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_Toc39880629 \h </w:instrText>
      </w:r>
      <w:r w:rsidR="005125B1">
        <w:rPr>
          <w:noProof/>
          <w:webHidden/>
        </w:rPr>
      </w:r>
      <w:r w:rsidR="005125B1">
        <w:rPr>
          <w:noProof/>
          <w:webHidden/>
        </w:rPr>
        <w:fldChar w:fldCharType="separate"/>
      </w:r>
      <w:ins w:id="439" w:author="nick" w:date="2020-05-31T16:09:00Z">
        <w:r w:rsidR="002E17D4">
          <w:rPr>
            <w:noProof/>
            <w:webHidden/>
          </w:rPr>
          <w:t>149</w:t>
        </w:r>
      </w:ins>
      <w:del w:id="440" w:author="nick" w:date="2020-05-31T16:09:00Z">
        <w:r w:rsidR="00A2710C" w:rsidDel="002E17D4">
          <w:rPr>
            <w:noProof/>
            <w:webHidden/>
          </w:rPr>
          <w:delText>148</w:delText>
        </w:r>
      </w:del>
      <w:r w:rsidR="005125B1">
        <w:rPr>
          <w:noProof/>
          <w:webHidden/>
        </w:rPr>
        <w:fldChar w:fldCharType="end"/>
      </w:r>
      <w:r>
        <w:rPr>
          <w:noProof/>
        </w:rPr>
        <w:fldChar w:fldCharType="end"/>
      </w:r>
    </w:p>
    <w:p w14:paraId="1FFA5FF9" w14:textId="78ECF9C5" w:rsidR="005125B1" w:rsidRDefault="003F247B">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"_Toc39880630" </w:instrText>
      </w:r>
      <w:ins w:id="441" w:author="nick" w:date="2020-05-31T16:09:00Z">
        <w:r w:rsidR="002E17D4">
          <w:rPr>
            <w:noProof/>
          </w:rPr>
        </w:r>
      </w:ins>
      <w:r>
        <w:rPr>
          <w:noProof/>
        </w:rPr>
        <w:fldChar w:fldCharType="separate"/>
      </w:r>
      <w:r w:rsidR="005125B1" w:rsidRPr="00E3311B">
        <w:rPr>
          <w:rStyle w:val="Hyperlink"/>
          <w:noProof/>
        </w:rPr>
        <w:t>8.2.13.2</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_Toc39880630 \h </w:instrText>
      </w:r>
      <w:r w:rsidR="005125B1">
        <w:rPr>
          <w:noProof/>
          <w:webHidden/>
        </w:rPr>
      </w:r>
      <w:r w:rsidR="005125B1">
        <w:rPr>
          <w:noProof/>
          <w:webHidden/>
        </w:rPr>
        <w:fldChar w:fldCharType="separate"/>
      </w:r>
      <w:ins w:id="442" w:author="nick" w:date="2020-05-31T16:09:00Z">
        <w:r w:rsidR="002E17D4">
          <w:rPr>
            <w:noProof/>
            <w:webHidden/>
          </w:rPr>
          <w:t>149</w:t>
        </w:r>
      </w:ins>
      <w:del w:id="443" w:author="nick" w:date="2020-05-31T16:09:00Z">
        <w:r w:rsidR="00A2710C" w:rsidDel="002E17D4">
          <w:rPr>
            <w:noProof/>
            <w:webHidden/>
          </w:rPr>
          <w:delText>148</w:delText>
        </w:r>
      </w:del>
      <w:r w:rsidR="005125B1">
        <w:rPr>
          <w:noProof/>
          <w:webHidden/>
        </w:rPr>
        <w:fldChar w:fldCharType="end"/>
      </w:r>
      <w:r>
        <w:rPr>
          <w:noProof/>
        </w:rPr>
        <w:fldChar w:fldCharType="end"/>
      </w:r>
    </w:p>
    <w:p w14:paraId="6340A37B" w14:textId="761F8AA8" w:rsidR="005125B1" w:rsidRDefault="003F247B">
      <w:pPr>
        <w:pStyle w:val="TOC4"/>
        <w:tabs>
          <w:tab w:val="left" w:pos="1320"/>
          <w:tab w:val="right" w:leader="dot" w:pos="9060"/>
        </w:tabs>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"_Toc39880631" </w:instrText>
      </w:r>
      <w:ins w:id="444" w:author="nick" w:date="2020-05-31T16:09:00Z">
        <w:r w:rsidR="002E17D4">
          <w:rPr>
            <w:noProof/>
          </w:rPr>
        </w:r>
      </w:ins>
      <w:r>
        <w:rPr>
          <w:noProof/>
        </w:rPr>
        <w:fldChar w:fldCharType="separate"/>
      </w:r>
      <w:r w:rsidR="005125B1" w:rsidRPr="00E3311B">
        <w:rPr>
          <w:rStyle w:val="Hyperlink"/>
          <w:noProof/>
        </w:rPr>
        <w:t>8.2.13.3</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_Toc39880631 \h </w:instrText>
      </w:r>
      <w:r w:rsidR="005125B1">
        <w:rPr>
          <w:noProof/>
          <w:webHidden/>
        </w:rPr>
      </w:r>
      <w:r w:rsidR="005125B1">
        <w:rPr>
          <w:noProof/>
          <w:webHidden/>
        </w:rPr>
        <w:fldChar w:fldCharType="separate"/>
      </w:r>
      <w:ins w:id="445" w:author="nick" w:date="2020-05-31T16:09:00Z">
        <w:r w:rsidR="002E17D4">
          <w:rPr>
            <w:noProof/>
            <w:webHidden/>
          </w:rPr>
          <w:t>150</w:t>
        </w:r>
      </w:ins>
      <w:del w:id="446" w:author="nick" w:date="2020-05-31T16:09:00Z">
        <w:r w:rsidR="00A2710C" w:rsidDel="002E17D4">
          <w:rPr>
            <w:noProof/>
            <w:webHidden/>
          </w:rPr>
          <w:delText>149</w:delText>
        </w:r>
      </w:del>
      <w:r w:rsidR="005125B1">
        <w:rPr>
          <w:noProof/>
          <w:webHidden/>
        </w:rPr>
        <w:fldChar w:fldCharType="end"/>
      </w:r>
      <w:r>
        <w:rPr>
          <w:noProof/>
        </w:rPr>
        <w:fldChar w:fldCharType="end"/>
      </w:r>
    </w:p>
    <w:p w14:paraId="41CC7F39" w14:textId="2141975F" w:rsidR="005125B1" w:rsidRDefault="003F247B">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"_Toc39880632" </w:instrText>
      </w:r>
      <w:ins w:id="447" w:author="nick" w:date="2020-05-31T16:09:00Z">
        <w:r w:rsidR="002E17D4">
          <w:rPr>
            <w:noProof/>
          </w:rPr>
        </w:r>
      </w:ins>
      <w:r>
        <w:rPr>
          <w:noProof/>
        </w:rPr>
        <w:fldChar w:fldCharType="separate"/>
      </w:r>
      <w:r w:rsidR="005125B1" w:rsidRPr="00E3311B">
        <w:rPr>
          <w:rStyle w:val="Hyperlink"/>
          <w:noProof/>
        </w:rPr>
        <w:t>8.3</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Adhesive Lines</w:t>
      </w:r>
      <w:r w:rsidR="005125B1">
        <w:rPr>
          <w:noProof/>
          <w:webHidden/>
        </w:rPr>
        <w:tab/>
      </w:r>
      <w:r w:rsidR="005125B1">
        <w:rPr>
          <w:noProof/>
          <w:webHidden/>
        </w:rPr>
        <w:fldChar w:fldCharType="begin"/>
      </w:r>
      <w:r w:rsidR="005125B1">
        <w:rPr>
          <w:noProof/>
          <w:webHidden/>
        </w:rPr>
        <w:instrText xml:space="preserve"> PAGEREF _Toc39880632 \h </w:instrText>
      </w:r>
      <w:r w:rsidR="005125B1">
        <w:rPr>
          <w:noProof/>
          <w:webHidden/>
        </w:rPr>
      </w:r>
      <w:r w:rsidR="005125B1">
        <w:rPr>
          <w:noProof/>
          <w:webHidden/>
        </w:rPr>
        <w:fldChar w:fldCharType="separate"/>
      </w:r>
      <w:ins w:id="448" w:author="nick" w:date="2020-05-31T16:09:00Z">
        <w:r w:rsidR="002E17D4">
          <w:rPr>
            <w:noProof/>
            <w:webHidden/>
          </w:rPr>
          <w:t>150</w:t>
        </w:r>
      </w:ins>
      <w:del w:id="449" w:author="nick" w:date="2020-05-31T16:09:00Z">
        <w:r w:rsidR="00A2710C" w:rsidDel="002E17D4">
          <w:rPr>
            <w:noProof/>
            <w:webHidden/>
          </w:rPr>
          <w:delText>149</w:delText>
        </w:r>
      </w:del>
      <w:r w:rsidR="005125B1">
        <w:rPr>
          <w:noProof/>
          <w:webHidden/>
        </w:rPr>
        <w:fldChar w:fldCharType="end"/>
      </w:r>
      <w:r>
        <w:rPr>
          <w:noProof/>
        </w:rPr>
        <w:fldChar w:fldCharType="end"/>
      </w:r>
    </w:p>
    <w:p w14:paraId="5D3989DE" w14:textId="2578BD32" w:rsidR="005125B1" w:rsidRDefault="003F247B">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"_Toc39880633" </w:instrText>
      </w:r>
      <w:ins w:id="450" w:author="nick" w:date="2020-05-31T16:09:00Z">
        <w:r w:rsidR="002E17D4">
          <w:rPr>
            <w:noProof/>
          </w:rPr>
        </w:r>
      </w:ins>
      <w:r>
        <w:rPr>
          <w:noProof/>
        </w:rPr>
        <w:fldChar w:fldCharType="separate"/>
      </w:r>
      <w:r w:rsidR="005125B1" w:rsidRPr="00E3311B">
        <w:rPr>
          <w:rStyle w:val="Hyperlink"/>
          <w:noProof/>
        </w:rPr>
        <w:t>8.4</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Hemming Flanges</w:t>
      </w:r>
      <w:r w:rsidR="005125B1">
        <w:rPr>
          <w:noProof/>
          <w:webHidden/>
        </w:rPr>
        <w:tab/>
      </w:r>
      <w:r w:rsidR="005125B1">
        <w:rPr>
          <w:noProof/>
          <w:webHidden/>
        </w:rPr>
        <w:fldChar w:fldCharType="begin"/>
      </w:r>
      <w:r w:rsidR="005125B1">
        <w:rPr>
          <w:noProof/>
          <w:webHidden/>
        </w:rPr>
        <w:instrText xml:space="preserve"> PAGEREF _Toc39880633 \h </w:instrText>
      </w:r>
      <w:r w:rsidR="005125B1">
        <w:rPr>
          <w:noProof/>
          <w:webHidden/>
        </w:rPr>
      </w:r>
      <w:r w:rsidR="005125B1">
        <w:rPr>
          <w:noProof/>
          <w:webHidden/>
        </w:rPr>
        <w:fldChar w:fldCharType="separate"/>
      </w:r>
      <w:ins w:id="451" w:author="nick" w:date="2020-05-31T16:09:00Z">
        <w:r w:rsidR="002E17D4">
          <w:rPr>
            <w:noProof/>
            <w:webHidden/>
          </w:rPr>
          <w:t>152</w:t>
        </w:r>
      </w:ins>
      <w:del w:id="452" w:author="nick" w:date="2020-05-31T16:09:00Z">
        <w:r w:rsidR="00A2710C" w:rsidDel="002E17D4">
          <w:rPr>
            <w:noProof/>
            <w:webHidden/>
          </w:rPr>
          <w:delText>151</w:delText>
        </w:r>
      </w:del>
      <w:r w:rsidR="005125B1">
        <w:rPr>
          <w:noProof/>
          <w:webHidden/>
        </w:rPr>
        <w:fldChar w:fldCharType="end"/>
      </w:r>
      <w:r>
        <w:rPr>
          <w:noProof/>
        </w:rPr>
        <w:fldChar w:fldCharType="end"/>
      </w:r>
    </w:p>
    <w:p w14:paraId="036AF387" w14:textId="06EDAB06" w:rsidR="005125B1" w:rsidRDefault="003F247B">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"_Toc39880634" </w:instrText>
      </w:r>
      <w:ins w:id="453" w:author="nick" w:date="2020-05-31T16:09:00Z">
        <w:r w:rsidR="002E17D4">
          <w:rPr>
            <w:noProof/>
          </w:rPr>
        </w:r>
      </w:ins>
      <w:r>
        <w:rPr>
          <w:noProof/>
        </w:rPr>
        <w:fldChar w:fldCharType="separate"/>
      </w:r>
      <w:r w:rsidR="005125B1" w:rsidRPr="00E3311B">
        <w:rPr>
          <w:rStyle w:val="Hyperlink"/>
          <w:noProof/>
        </w:rPr>
        <w:t>8.4.1</w:t>
      </w:r>
      <w:r w:rsidR="005125B1">
        <w:rPr>
          <w:rFonts w:asciiTheme="minorHAnsi" w:eastAsiaTheme="minorEastAsia" w:hAnsiTheme="minorHAnsi" w:cstheme="minorBidi"/>
          <w:noProof/>
          <w:sz w:val="22"/>
          <w:szCs w:val="22"/>
          <w:lang w:val="de-DE"/>
        </w:rPr>
        <w:tab/>
      </w:r>
      <w:r w:rsidR="005125B1" w:rsidRPr="00E3311B">
        <w:rPr>
          <w:rStyle w:val="Hyperlink"/>
          <w:noProof/>
        </w:rPr>
        <w:t>Introduction</w:t>
      </w:r>
      <w:r w:rsidR="005125B1">
        <w:rPr>
          <w:noProof/>
          <w:webHidden/>
        </w:rPr>
        <w:tab/>
      </w:r>
      <w:r w:rsidR="005125B1">
        <w:rPr>
          <w:noProof/>
          <w:webHidden/>
        </w:rPr>
        <w:fldChar w:fldCharType="begin"/>
      </w:r>
      <w:r w:rsidR="005125B1">
        <w:rPr>
          <w:noProof/>
          <w:webHidden/>
        </w:rPr>
        <w:instrText xml:space="preserve"> PAGEREF _Toc39880634 \h </w:instrText>
      </w:r>
      <w:r w:rsidR="005125B1">
        <w:rPr>
          <w:noProof/>
          <w:webHidden/>
        </w:rPr>
      </w:r>
      <w:r w:rsidR="005125B1">
        <w:rPr>
          <w:noProof/>
          <w:webHidden/>
        </w:rPr>
        <w:fldChar w:fldCharType="separate"/>
      </w:r>
      <w:ins w:id="454" w:author="nick" w:date="2020-05-31T16:09:00Z">
        <w:r w:rsidR="002E17D4">
          <w:rPr>
            <w:noProof/>
            <w:webHidden/>
          </w:rPr>
          <w:t>152</w:t>
        </w:r>
      </w:ins>
      <w:del w:id="455" w:author="nick" w:date="2020-05-31T16:09:00Z">
        <w:r w:rsidR="00A2710C" w:rsidDel="002E17D4">
          <w:rPr>
            <w:noProof/>
            <w:webHidden/>
          </w:rPr>
          <w:delText>151</w:delText>
        </w:r>
      </w:del>
      <w:r w:rsidR="005125B1">
        <w:rPr>
          <w:noProof/>
          <w:webHidden/>
        </w:rPr>
        <w:fldChar w:fldCharType="end"/>
      </w:r>
      <w:r>
        <w:rPr>
          <w:noProof/>
        </w:rPr>
        <w:fldChar w:fldCharType="end"/>
      </w:r>
    </w:p>
    <w:p w14:paraId="390D2868" w14:textId="7216C626" w:rsidR="005125B1" w:rsidRDefault="003F247B">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w:instrText>
      </w:r>
      <w:r>
        <w:rPr>
          <w:noProof/>
        </w:rPr>
        <w:instrText xml:space="preserve">ERLINK \l "_Toc39880635" </w:instrText>
      </w:r>
      <w:ins w:id="456" w:author="nick" w:date="2020-05-31T16:09:00Z">
        <w:r w:rsidR="002E17D4">
          <w:rPr>
            <w:noProof/>
          </w:rPr>
        </w:r>
      </w:ins>
      <w:r>
        <w:rPr>
          <w:noProof/>
        </w:rPr>
        <w:fldChar w:fldCharType="separate"/>
      </w:r>
      <w:r w:rsidR="005125B1" w:rsidRPr="00E3311B">
        <w:rPr>
          <w:rStyle w:val="Hyperlink"/>
          <w:noProof/>
        </w:rPr>
        <w:t>8.4.2</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Definition of element </w:t>
      </w:r>
      <w:r w:rsidR="005125B1" w:rsidRPr="00E3311B">
        <w:rPr>
          <w:rStyle w:val="Hyperlink"/>
          <w:rFonts w:ascii="Courier New" w:hAnsi="Courier New" w:cs="Courier New"/>
          <w:noProof/>
        </w:rPr>
        <w:t>&lt;hemming/&gt;</w:t>
      </w:r>
      <w:r w:rsidR="005125B1">
        <w:rPr>
          <w:noProof/>
          <w:webHidden/>
        </w:rPr>
        <w:tab/>
      </w:r>
      <w:r w:rsidR="005125B1">
        <w:rPr>
          <w:noProof/>
          <w:webHidden/>
        </w:rPr>
        <w:fldChar w:fldCharType="begin"/>
      </w:r>
      <w:r w:rsidR="005125B1">
        <w:rPr>
          <w:noProof/>
          <w:webHidden/>
        </w:rPr>
        <w:instrText xml:space="preserve"> PAGEREF _Toc39880635 \h </w:instrText>
      </w:r>
      <w:r w:rsidR="005125B1">
        <w:rPr>
          <w:noProof/>
          <w:webHidden/>
        </w:rPr>
      </w:r>
      <w:r w:rsidR="005125B1">
        <w:rPr>
          <w:noProof/>
          <w:webHidden/>
        </w:rPr>
        <w:fldChar w:fldCharType="separate"/>
      </w:r>
      <w:ins w:id="457" w:author="nick" w:date="2020-05-31T16:09:00Z">
        <w:r w:rsidR="002E17D4">
          <w:rPr>
            <w:noProof/>
            <w:webHidden/>
          </w:rPr>
          <w:t>154</w:t>
        </w:r>
      </w:ins>
      <w:del w:id="458" w:author="nick" w:date="2020-05-31T16:09:00Z">
        <w:r w:rsidR="00A2710C" w:rsidDel="002E17D4">
          <w:rPr>
            <w:noProof/>
            <w:webHidden/>
          </w:rPr>
          <w:delText>153</w:delText>
        </w:r>
      </w:del>
      <w:r w:rsidR="005125B1">
        <w:rPr>
          <w:noProof/>
          <w:webHidden/>
        </w:rPr>
        <w:fldChar w:fldCharType="end"/>
      </w:r>
      <w:r>
        <w:rPr>
          <w:noProof/>
        </w:rPr>
        <w:fldChar w:fldCharType="end"/>
      </w:r>
    </w:p>
    <w:p w14:paraId="48D3F79F" w14:textId="50F230E9" w:rsidR="005125B1" w:rsidRDefault="003F247B">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"_Toc39880636" </w:instrText>
      </w:r>
      <w:ins w:id="459" w:author="nick" w:date="2020-05-31T16:09:00Z">
        <w:r w:rsidR="002E17D4">
          <w:rPr>
            <w:noProof/>
          </w:rPr>
        </w:r>
      </w:ins>
      <w:r>
        <w:rPr>
          <w:noProof/>
        </w:rPr>
        <w:fldChar w:fldCharType="separate"/>
      </w:r>
      <w:r w:rsidR="005125B1" w:rsidRPr="00E3311B">
        <w:rPr>
          <w:rStyle w:val="Hyperlink"/>
          <w:noProof/>
        </w:rPr>
        <w:t>8.5</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Sequence Connections</w:t>
      </w:r>
      <w:r w:rsidR="005125B1">
        <w:rPr>
          <w:noProof/>
          <w:webHidden/>
        </w:rPr>
        <w:tab/>
      </w:r>
      <w:r w:rsidR="005125B1">
        <w:rPr>
          <w:noProof/>
          <w:webHidden/>
        </w:rPr>
        <w:fldChar w:fldCharType="begin"/>
      </w:r>
      <w:r w:rsidR="005125B1">
        <w:rPr>
          <w:noProof/>
          <w:webHidden/>
        </w:rPr>
        <w:instrText xml:space="preserve"> PAGEREF _Toc39880636 \h </w:instrText>
      </w:r>
      <w:r w:rsidR="005125B1">
        <w:rPr>
          <w:noProof/>
          <w:webHidden/>
        </w:rPr>
      </w:r>
      <w:r w:rsidR="005125B1">
        <w:rPr>
          <w:noProof/>
          <w:webHidden/>
        </w:rPr>
        <w:fldChar w:fldCharType="separate"/>
      </w:r>
      <w:ins w:id="460" w:author="nick" w:date="2020-05-31T16:09:00Z">
        <w:r w:rsidR="002E17D4">
          <w:rPr>
            <w:noProof/>
            <w:webHidden/>
          </w:rPr>
          <w:t>156</w:t>
        </w:r>
      </w:ins>
      <w:del w:id="461" w:author="nick" w:date="2020-05-31T16:09:00Z">
        <w:r w:rsidR="00A2710C" w:rsidDel="002E17D4">
          <w:rPr>
            <w:noProof/>
            <w:webHidden/>
          </w:rPr>
          <w:delText>155</w:delText>
        </w:r>
      </w:del>
      <w:r w:rsidR="005125B1">
        <w:rPr>
          <w:noProof/>
          <w:webHidden/>
        </w:rPr>
        <w:fldChar w:fldCharType="end"/>
      </w:r>
      <w:r>
        <w:rPr>
          <w:noProof/>
        </w:rPr>
        <w:fldChar w:fldCharType="end"/>
      </w:r>
    </w:p>
    <w:p w14:paraId="06CF6070" w14:textId="3E8B0652" w:rsidR="005125B1" w:rsidRDefault="003F247B">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rPr>
          <w:noProof/>
        </w:rPr>
        <w:fldChar w:fldCharType="begin"/>
      </w:r>
      <w:r>
        <w:rPr>
          <w:noProof/>
        </w:rPr>
        <w:instrText xml:space="preserve"> HYPERLINK \l "_Toc39880637" </w:instrText>
      </w:r>
      <w:ins w:id="462" w:author="nick" w:date="2020-05-31T16:09:00Z">
        <w:r w:rsidR="002E17D4">
          <w:rPr>
            <w:noProof/>
          </w:rPr>
        </w:r>
      </w:ins>
      <w:r>
        <w:rPr>
          <w:noProof/>
        </w:rPr>
        <w:fldChar w:fldCharType="separate"/>
      </w:r>
      <w:r w:rsidR="005125B1" w:rsidRPr="00E3311B">
        <w:rPr>
          <w:rStyle w:val="Hyperlink"/>
          <w:noProof/>
          <w14:scene3d>
            <w14:camera w14:prst="orthographicFront"/>
            <w14:lightRig w14:rig="threePt" w14:dir="t">
              <w14:rot w14:lat="0" w14:lon="0" w14:rev="0"/>
            </w14:lightRig>
          </w14:scene3d>
        </w:rPr>
        <w:t>9</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2D connections</w:t>
      </w:r>
      <w:r w:rsidR="005125B1">
        <w:rPr>
          <w:noProof/>
          <w:webHidden/>
        </w:rPr>
        <w:tab/>
      </w:r>
      <w:r w:rsidR="005125B1">
        <w:rPr>
          <w:noProof/>
          <w:webHidden/>
        </w:rPr>
        <w:fldChar w:fldCharType="begin"/>
      </w:r>
      <w:r w:rsidR="005125B1">
        <w:rPr>
          <w:noProof/>
          <w:webHidden/>
        </w:rPr>
        <w:instrText xml:space="preserve"> PAGEREF _Toc39880637 \h </w:instrText>
      </w:r>
      <w:r w:rsidR="005125B1">
        <w:rPr>
          <w:noProof/>
          <w:webHidden/>
        </w:rPr>
      </w:r>
      <w:r w:rsidR="005125B1">
        <w:rPr>
          <w:noProof/>
          <w:webHidden/>
        </w:rPr>
        <w:fldChar w:fldCharType="separate"/>
      </w:r>
      <w:ins w:id="463" w:author="nick" w:date="2020-05-31T16:09:00Z">
        <w:r w:rsidR="002E17D4">
          <w:rPr>
            <w:noProof/>
            <w:webHidden/>
          </w:rPr>
          <w:t>159</w:t>
        </w:r>
      </w:ins>
      <w:del w:id="464" w:author="nick" w:date="2020-05-31T16:09:00Z">
        <w:r w:rsidR="00A2710C" w:rsidDel="002E17D4">
          <w:rPr>
            <w:noProof/>
            <w:webHidden/>
          </w:rPr>
          <w:delText>158</w:delText>
        </w:r>
      </w:del>
      <w:r w:rsidR="005125B1">
        <w:rPr>
          <w:noProof/>
          <w:webHidden/>
        </w:rPr>
        <w:fldChar w:fldCharType="end"/>
      </w:r>
      <w:r>
        <w:rPr>
          <w:noProof/>
        </w:rPr>
        <w:fldChar w:fldCharType="end"/>
      </w:r>
    </w:p>
    <w:p w14:paraId="5CB35BB6" w14:textId="68FCC8EA" w:rsidR="005125B1" w:rsidRDefault="003F247B">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"_Toc39880638" </w:instrText>
      </w:r>
      <w:ins w:id="465" w:author="nick" w:date="2020-05-31T16:09:00Z">
        <w:r w:rsidR="002E17D4">
          <w:rPr>
            <w:noProof/>
          </w:rPr>
        </w:r>
      </w:ins>
      <w:r>
        <w:rPr>
          <w:noProof/>
        </w:rPr>
        <w:fldChar w:fldCharType="separate"/>
      </w:r>
      <w:r w:rsidR="005125B1" w:rsidRPr="00E3311B">
        <w:rPr>
          <w:rStyle w:val="Hyperlink"/>
          <w:noProof/>
        </w:rPr>
        <w:t>9.1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Generic Definitions</w:t>
      </w:r>
      <w:r w:rsidR="005125B1">
        <w:rPr>
          <w:noProof/>
          <w:webHidden/>
        </w:rPr>
        <w:tab/>
      </w:r>
      <w:r w:rsidR="005125B1">
        <w:rPr>
          <w:noProof/>
          <w:webHidden/>
        </w:rPr>
        <w:fldChar w:fldCharType="begin"/>
      </w:r>
      <w:r w:rsidR="005125B1">
        <w:rPr>
          <w:noProof/>
          <w:webHidden/>
        </w:rPr>
        <w:instrText xml:space="preserve"> PAGEREF _Toc39880638 \h </w:instrText>
      </w:r>
      <w:r w:rsidR="005125B1">
        <w:rPr>
          <w:noProof/>
          <w:webHidden/>
        </w:rPr>
      </w:r>
      <w:r w:rsidR="005125B1">
        <w:rPr>
          <w:noProof/>
          <w:webHidden/>
        </w:rPr>
        <w:fldChar w:fldCharType="separate"/>
      </w:r>
      <w:ins w:id="466" w:author="nick" w:date="2020-05-31T16:09:00Z">
        <w:r w:rsidR="002E17D4">
          <w:rPr>
            <w:noProof/>
            <w:webHidden/>
          </w:rPr>
          <w:t>159</w:t>
        </w:r>
      </w:ins>
      <w:del w:id="467" w:author="nick" w:date="2020-05-31T16:09:00Z">
        <w:r w:rsidR="00A2710C" w:rsidDel="002E17D4">
          <w:rPr>
            <w:noProof/>
            <w:webHidden/>
          </w:rPr>
          <w:delText>158</w:delText>
        </w:r>
      </w:del>
      <w:r w:rsidR="005125B1">
        <w:rPr>
          <w:noProof/>
          <w:webHidden/>
        </w:rPr>
        <w:fldChar w:fldCharType="end"/>
      </w:r>
      <w:r>
        <w:rPr>
          <w:noProof/>
        </w:rPr>
        <w:fldChar w:fldCharType="end"/>
      </w:r>
    </w:p>
    <w:p w14:paraId="67D249B4" w14:textId="61693E5C" w:rsidR="005125B1" w:rsidRDefault="003F247B">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"_Toc39880639" </w:instrText>
      </w:r>
      <w:ins w:id="468" w:author="nick" w:date="2020-05-31T16:09:00Z">
        <w:r w:rsidR="002E17D4">
          <w:rPr>
            <w:noProof/>
          </w:rPr>
        </w:r>
      </w:ins>
      <w:r>
        <w:rPr>
          <w:noProof/>
        </w:rPr>
        <w:fldChar w:fldCharType="separate"/>
      </w:r>
      <w:r w:rsidR="005125B1" w:rsidRPr="00E3311B">
        <w:rPr>
          <w:rStyle w:val="Hyperlink"/>
          <w:noProof/>
        </w:rPr>
        <w:t>9.1.1</w:t>
      </w:r>
      <w:r w:rsidR="005125B1">
        <w:rPr>
          <w:rFonts w:asciiTheme="minorHAnsi" w:eastAsiaTheme="minorEastAsia" w:hAnsiTheme="minorHAnsi" w:cstheme="minorBidi"/>
          <w:noProof/>
          <w:sz w:val="22"/>
          <w:szCs w:val="22"/>
          <w:lang w:val="de-DE"/>
        </w:rPr>
        <w:tab/>
      </w:r>
      <w:r w:rsidR="005125B1" w:rsidRPr="00E3311B">
        <w:rPr>
          <w:rStyle w:val="Hyperlink"/>
          <w:noProof/>
        </w:rPr>
        <w:t>Identification</w:t>
      </w:r>
      <w:r w:rsidR="005125B1">
        <w:rPr>
          <w:noProof/>
          <w:webHidden/>
        </w:rPr>
        <w:tab/>
      </w:r>
      <w:r w:rsidR="005125B1">
        <w:rPr>
          <w:noProof/>
          <w:webHidden/>
        </w:rPr>
        <w:fldChar w:fldCharType="begin"/>
      </w:r>
      <w:r w:rsidR="005125B1">
        <w:rPr>
          <w:noProof/>
          <w:webHidden/>
        </w:rPr>
        <w:instrText xml:space="preserve"> PAGEREF _Toc39880639 \h </w:instrText>
      </w:r>
      <w:r w:rsidR="005125B1">
        <w:rPr>
          <w:noProof/>
          <w:webHidden/>
        </w:rPr>
      </w:r>
      <w:r w:rsidR="005125B1">
        <w:rPr>
          <w:noProof/>
          <w:webHidden/>
        </w:rPr>
        <w:fldChar w:fldCharType="separate"/>
      </w:r>
      <w:ins w:id="469" w:author="nick" w:date="2020-05-31T16:09:00Z">
        <w:r w:rsidR="002E17D4">
          <w:rPr>
            <w:noProof/>
            <w:webHidden/>
          </w:rPr>
          <w:t>159</w:t>
        </w:r>
      </w:ins>
      <w:del w:id="470" w:author="nick" w:date="2020-05-31T16:09:00Z">
        <w:r w:rsidR="00A2710C" w:rsidDel="002E17D4">
          <w:rPr>
            <w:noProof/>
            <w:webHidden/>
          </w:rPr>
          <w:delText>158</w:delText>
        </w:r>
      </w:del>
      <w:r w:rsidR="005125B1">
        <w:rPr>
          <w:noProof/>
          <w:webHidden/>
        </w:rPr>
        <w:fldChar w:fldCharType="end"/>
      </w:r>
      <w:r>
        <w:rPr>
          <w:noProof/>
        </w:rPr>
        <w:fldChar w:fldCharType="end"/>
      </w:r>
    </w:p>
    <w:p w14:paraId="09627083" w14:textId="5BFB575E" w:rsidR="005125B1" w:rsidRDefault="003F247B">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"_Toc39880640" </w:instrText>
      </w:r>
      <w:ins w:id="471" w:author="nick" w:date="2020-05-31T16:09:00Z">
        <w:r w:rsidR="002E17D4">
          <w:rPr>
            <w:noProof/>
          </w:rPr>
        </w:r>
      </w:ins>
      <w:r>
        <w:rPr>
          <w:noProof/>
        </w:rPr>
        <w:fldChar w:fldCharType="separate"/>
      </w:r>
      <w:r w:rsidR="005125B1" w:rsidRPr="00E3311B">
        <w:rPr>
          <w:rStyle w:val="Hyperlink"/>
          <w:noProof/>
        </w:rPr>
        <w:t>9.1.2</w:t>
      </w:r>
      <w:r w:rsidR="005125B1">
        <w:rPr>
          <w:rFonts w:asciiTheme="minorHAnsi" w:eastAsiaTheme="minorEastAsia" w:hAnsiTheme="minorHAnsi" w:cstheme="minorBidi"/>
          <w:noProof/>
          <w:sz w:val="22"/>
          <w:szCs w:val="22"/>
          <w:lang w:val="de-DE"/>
        </w:rPr>
        <w:tab/>
      </w:r>
      <w:r w:rsidR="005125B1" w:rsidRPr="00E3311B">
        <w:rPr>
          <w:rStyle w:val="Hyperlink"/>
          <w:noProof/>
        </w:rPr>
        <w:t>Connection Face</w:t>
      </w:r>
      <w:r w:rsidR="005125B1">
        <w:rPr>
          <w:noProof/>
          <w:webHidden/>
        </w:rPr>
        <w:tab/>
      </w:r>
      <w:r w:rsidR="005125B1">
        <w:rPr>
          <w:noProof/>
          <w:webHidden/>
        </w:rPr>
        <w:fldChar w:fldCharType="begin"/>
      </w:r>
      <w:r w:rsidR="005125B1">
        <w:rPr>
          <w:noProof/>
          <w:webHidden/>
        </w:rPr>
        <w:instrText xml:space="preserve"> PAGEREF _Toc39880640 \h </w:instrText>
      </w:r>
      <w:r w:rsidR="005125B1">
        <w:rPr>
          <w:noProof/>
          <w:webHidden/>
        </w:rPr>
      </w:r>
      <w:r w:rsidR="005125B1">
        <w:rPr>
          <w:noProof/>
          <w:webHidden/>
        </w:rPr>
        <w:fldChar w:fldCharType="separate"/>
      </w:r>
      <w:ins w:id="472" w:author="nick" w:date="2020-05-31T16:09:00Z">
        <w:r w:rsidR="002E17D4">
          <w:rPr>
            <w:noProof/>
            <w:webHidden/>
          </w:rPr>
          <w:t>159</w:t>
        </w:r>
      </w:ins>
      <w:del w:id="473" w:author="nick" w:date="2020-05-31T16:09:00Z">
        <w:r w:rsidR="00A2710C" w:rsidDel="002E17D4">
          <w:rPr>
            <w:noProof/>
            <w:webHidden/>
          </w:rPr>
          <w:delText>158</w:delText>
        </w:r>
      </w:del>
      <w:r w:rsidR="005125B1">
        <w:rPr>
          <w:noProof/>
          <w:webHidden/>
        </w:rPr>
        <w:fldChar w:fldCharType="end"/>
      </w:r>
      <w:r>
        <w:rPr>
          <w:noProof/>
        </w:rPr>
        <w:fldChar w:fldCharType="end"/>
      </w:r>
    </w:p>
    <w:p w14:paraId="2082F735" w14:textId="26524334" w:rsidR="005125B1" w:rsidRDefault="003F247B">
      <w:pPr>
        <w:pStyle w:val="TOC3"/>
        <w:rPr>
          <w:rFonts w:asciiTheme="minorHAnsi" w:eastAsiaTheme="minorEastAsia" w:hAnsiTheme="minorHAnsi" w:cstheme="minorBidi"/>
          <w:noProof/>
          <w:sz w:val="22"/>
          <w:szCs w:val="22"/>
          <w:lang w:val="de-DE"/>
        </w:rPr>
      </w:pPr>
      <w:r>
        <w:rPr>
          <w:noProof/>
        </w:rPr>
        <w:fldChar w:fldCharType="begin"/>
      </w:r>
      <w:r>
        <w:rPr>
          <w:noProof/>
        </w:rPr>
        <w:instrText xml:space="preserve"> HYPERLINK \l "_Toc39880641" </w:instrText>
      </w:r>
      <w:ins w:id="474" w:author="nick" w:date="2020-05-31T16:09:00Z">
        <w:r w:rsidR="002E17D4">
          <w:rPr>
            <w:noProof/>
          </w:rPr>
        </w:r>
      </w:ins>
      <w:r>
        <w:rPr>
          <w:noProof/>
        </w:rPr>
        <w:fldChar w:fldCharType="separate"/>
      </w:r>
      <w:r w:rsidR="005125B1" w:rsidRPr="00E3311B">
        <w:rPr>
          <w:rStyle w:val="Hyperlink"/>
          <w:noProof/>
        </w:rPr>
        <w:t>9.1.3</w:t>
      </w:r>
      <w:r w:rsidR="005125B1">
        <w:rPr>
          <w:rFonts w:asciiTheme="minorHAnsi" w:eastAsiaTheme="minorEastAsia" w:hAnsiTheme="minorHAnsi" w:cstheme="minorBidi"/>
          <w:noProof/>
          <w:sz w:val="22"/>
          <w:szCs w:val="22"/>
          <w:lang w:val="de-DE"/>
        </w:rPr>
        <w:tab/>
      </w:r>
      <w:r w:rsidR="005125B1" w:rsidRPr="00E3311B">
        <w:rPr>
          <w:rStyle w:val="Hyperlink"/>
          <w:noProof/>
        </w:rPr>
        <w:t>Type Specification</w:t>
      </w:r>
      <w:r w:rsidR="005125B1">
        <w:rPr>
          <w:noProof/>
          <w:webHidden/>
        </w:rPr>
        <w:tab/>
      </w:r>
      <w:r w:rsidR="005125B1">
        <w:rPr>
          <w:noProof/>
          <w:webHidden/>
        </w:rPr>
        <w:fldChar w:fldCharType="begin"/>
      </w:r>
      <w:r w:rsidR="005125B1">
        <w:rPr>
          <w:noProof/>
          <w:webHidden/>
        </w:rPr>
        <w:instrText xml:space="preserve"> PAGEREF _Toc39880641 \h </w:instrText>
      </w:r>
      <w:r w:rsidR="005125B1">
        <w:rPr>
          <w:noProof/>
          <w:webHidden/>
        </w:rPr>
      </w:r>
      <w:r w:rsidR="005125B1">
        <w:rPr>
          <w:noProof/>
          <w:webHidden/>
        </w:rPr>
        <w:fldChar w:fldCharType="separate"/>
      </w:r>
      <w:ins w:id="475" w:author="nick" w:date="2020-05-31T16:09:00Z">
        <w:r w:rsidR="002E17D4">
          <w:rPr>
            <w:noProof/>
            <w:webHidden/>
          </w:rPr>
          <w:t>161</w:t>
        </w:r>
      </w:ins>
      <w:del w:id="476" w:author="nick" w:date="2020-05-31T16:09:00Z">
        <w:r w:rsidR="00A2710C" w:rsidDel="002E17D4">
          <w:rPr>
            <w:noProof/>
            <w:webHidden/>
          </w:rPr>
          <w:delText>160</w:delText>
        </w:r>
      </w:del>
      <w:r w:rsidR="005125B1">
        <w:rPr>
          <w:noProof/>
          <w:webHidden/>
        </w:rPr>
        <w:fldChar w:fldCharType="end"/>
      </w:r>
      <w:r>
        <w:rPr>
          <w:noProof/>
        </w:rPr>
        <w:fldChar w:fldCharType="end"/>
      </w:r>
    </w:p>
    <w:p w14:paraId="5B5266C6" w14:textId="4BBB83E8" w:rsidR="005125B1" w:rsidRDefault="003F247B">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"_Toc39880642" </w:instrText>
      </w:r>
      <w:ins w:id="477" w:author="nick" w:date="2020-05-31T16:09:00Z">
        <w:r w:rsidR="002E17D4">
          <w:rPr>
            <w:noProof/>
          </w:rPr>
        </w:r>
      </w:ins>
      <w:r>
        <w:rPr>
          <w:noProof/>
        </w:rPr>
        <w:fldChar w:fldCharType="separate"/>
      </w:r>
      <w:r w:rsidR="005125B1" w:rsidRPr="00E3311B">
        <w:rPr>
          <w:rStyle w:val="Hyperlink"/>
          <w:noProof/>
        </w:rPr>
        <w:t>9.2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Adhesive Faces</w:t>
      </w:r>
      <w:r w:rsidR="005125B1">
        <w:rPr>
          <w:noProof/>
          <w:webHidden/>
        </w:rPr>
        <w:tab/>
      </w:r>
      <w:r w:rsidR="005125B1">
        <w:rPr>
          <w:noProof/>
          <w:webHidden/>
        </w:rPr>
        <w:fldChar w:fldCharType="begin"/>
      </w:r>
      <w:r w:rsidR="005125B1">
        <w:rPr>
          <w:noProof/>
          <w:webHidden/>
        </w:rPr>
        <w:instrText xml:space="preserve"> PAGEREF _Toc39880642 \h </w:instrText>
      </w:r>
      <w:r w:rsidR="005125B1">
        <w:rPr>
          <w:noProof/>
          <w:webHidden/>
        </w:rPr>
      </w:r>
      <w:r w:rsidR="005125B1">
        <w:rPr>
          <w:noProof/>
          <w:webHidden/>
        </w:rPr>
        <w:fldChar w:fldCharType="separate"/>
      </w:r>
      <w:ins w:id="478" w:author="nick" w:date="2020-05-31T16:09:00Z">
        <w:r w:rsidR="002E17D4">
          <w:rPr>
            <w:noProof/>
            <w:webHidden/>
          </w:rPr>
          <w:t>162</w:t>
        </w:r>
      </w:ins>
      <w:del w:id="479" w:author="nick" w:date="2020-05-31T16:09:00Z">
        <w:r w:rsidR="00A2710C" w:rsidDel="002E17D4">
          <w:rPr>
            <w:noProof/>
            <w:webHidden/>
          </w:rPr>
          <w:delText>161</w:delText>
        </w:r>
      </w:del>
      <w:r w:rsidR="005125B1">
        <w:rPr>
          <w:noProof/>
          <w:webHidden/>
        </w:rPr>
        <w:fldChar w:fldCharType="end"/>
      </w:r>
      <w:r>
        <w:rPr>
          <w:noProof/>
        </w:rPr>
        <w:fldChar w:fldCharType="end"/>
      </w:r>
    </w:p>
    <w:p w14:paraId="033D8E74" w14:textId="2F38BE24" w:rsidR="005125B1" w:rsidRDefault="003F247B">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r>
        <w:rPr>
          <w:noProof/>
        </w:rPr>
        <w:fldChar w:fldCharType="begin"/>
      </w:r>
      <w:r>
        <w:rPr>
          <w:noProof/>
        </w:rPr>
        <w:instrText xml:space="preserve"> HYPERLINK \l "_Toc39880643" </w:instrText>
      </w:r>
      <w:ins w:id="480" w:author="nick" w:date="2020-05-31T16:09:00Z">
        <w:r w:rsidR="002E17D4">
          <w:rPr>
            <w:noProof/>
          </w:rPr>
        </w:r>
      </w:ins>
      <w:r>
        <w:rPr>
          <w:noProof/>
        </w:rPr>
        <w:fldChar w:fldCharType="separate"/>
      </w:r>
      <w:r w:rsidR="005125B1" w:rsidRPr="00E3311B">
        <w:rPr>
          <w:rStyle w:val="Hyperlink"/>
          <w:noProof/>
          <w14:scene3d>
            <w14:camera w14:prst="orthographicFront"/>
            <w14:lightRig w14:rig="threePt" w14:dir="t">
              <w14:rot w14:lat="0" w14:lon="0" w14:rev="0"/>
            </w14:lightRig>
          </w14:scene3d>
        </w:rPr>
        <w:t>10</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Future extensions</w:t>
      </w:r>
      <w:r w:rsidR="005125B1">
        <w:rPr>
          <w:noProof/>
          <w:webHidden/>
        </w:rPr>
        <w:tab/>
      </w:r>
      <w:r w:rsidR="005125B1">
        <w:rPr>
          <w:noProof/>
          <w:webHidden/>
        </w:rPr>
        <w:fldChar w:fldCharType="begin"/>
      </w:r>
      <w:r w:rsidR="005125B1">
        <w:rPr>
          <w:noProof/>
          <w:webHidden/>
        </w:rPr>
        <w:instrText xml:space="preserve"> PAGEREF _Toc39880643 \h </w:instrText>
      </w:r>
      <w:r w:rsidR="005125B1">
        <w:rPr>
          <w:noProof/>
          <w:webHidden/>
        </w:rPr>
      </w:r>
      <w:r w:rsidR="005125B1">
        <w:rPr>
          <w:noProof/>
          <w:webHidden/>
        </w:rPr>
        <w:fldChar w:fldCharType="separate"/>
      </w:r>
      <w:ins w:id="481" w:author="nick" w:date="2020-05-31T16:09:00Z">
        <w:r w:rsidR="002E17D4">
          <w:rPr>
            <w:noProof/>
            <w:webHidden/>
          </w:rPr>
          <w:t>164</w:t>
        </w:r>
      </w:ins>
      <w:del w:id="482" w:author="nick" w:date="2020-05-31T16:09:00Z">
        <w:r w:rsidR="00A2710C" w:rsidDel="002E17D4">
          <w:rPr>
            <w:noProof/>
            <w:webHidden/>
          </w:rPr>
          <w:delText>163</w:delText>
        </w:r>
      </w:del>
      <w:r w:rsidR="005125B1">
        <w:rPr>
          <w:noProof/>
          <w:webHidden/>
        </w:rPr>
        <w:fldChar w:fldCharType="end"/>
      </w:r>
      <w:r>
        <w:rPr>
          <w:noProof/>
        </w:rPr>
        <w:fldChar w:fldCharType="end"/>
      </w:r>
    </w:p>
    <w:p w14:paraId="6B8EA76B" w14:textId="60B23336" w:rsidR="005125B1" w:rsidRDefault="003F247B">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"_Toc39880644" </w:instrText>
      </w:r>
      <w:ins w:id="483" w:author="nick" w:date="2020-05-31T16:09:00Z">
        <w:r w:rsidR="002E17D4">
          <w:rPr>
            <w:noProof/>
          </w:rPr>
        </w:r>
      </w:ins>
      <w:r>
        <w:rPr>
          <w:noProof/>
        </w:rPr>
        <w:fldChar w:fldCharType="separate"/>
      </w:r>
      <w:r w:rsidR="005125B1" w:rsidRPr="00E3311B">
        <w:rPr>
          <w:rStyle w:val="Hyperlink"/>
          <w:noProof/>
        </w:rPr>
        <w:t>10.1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Additional parameters for spot and seam welds</w:t>
      </w:r>
      <w:r w:rsidR="005125B1">
        <w:rPr>
          <w:noProof/>
          <w:webHidden/>
        </w:rPr>
        <w:tab/>
      </w:r>
      <w:r w:rsidR="005125B1">
        <w:rPr>
          <w:noProof/>
          <w:webHidden/>
        </w:rPr>
        <w:fldChar w:fldCharType="begin"/>
      </w:r>
      <w:r w:rsidR="005125B1">
        <w:rPr>
          <w:noProof/>
          <w:webHidden/>
        </w:rPr>
        <w:instrText xml:space="preserve"> PAGEREF _Toc39880644 \h </w:instrText>
      </w:r>
      <w:r w:rsidR="005125B1">
        <w:rPr>
          <w:noProof/>
          <w:webHidden/>
        </w:rPr>
      </w:r>
      <w:r w:rsidR="005125B1">
        <w:rPr>
          <w:noProof/>
          <w:webHidden/>
        </w:rPr>
        <w:fldChar w:fldCharType="separate"/>
      </w:r>
      <w:ins w:id="484" w:author="nick" w:date="2020-05-31T16:09:00Z">
        <w:r w:rsidR="002E17D4">
          <w:rPr>
            <w:noProof/>
            <w:webHidden/>
          </w:rPr>
          <w:t>164</w:t>
        </w:r>
      </w:ins>
      <w:del w:id="485" w:author="nick" w:date="2020-05-31T16:09:00Z">
        <w:r w:rsidR="00A2710C" w:rsidDel="002E17D4">
          <w:rPr>
            <w:noProof/>
            <w:webHidden/>
          </w:rPr>
          <w:delText>163</w:delText>
        </w:r>
      </w:del>
      <w:r w:rsidR="005125B1">
        <w:rPr>
          <w:noProof/>
          <w:webHidden/>
        </w:rPr>
        <w:fldChar w:fldCharType="end"/>
      </w:r>
      <w:r>
        <w:rPr>
          <w:noProof/>
        </w:rPr>
        <w:fldChar w:fldCharType="end"/>
      </w:r>
    </w:p>
    <w:p w14:paraId="5AB9A550" w14:textId="1ACDFB9A" w:rsidR="005125B1" w:rsidRDefault="003F247B">
      <w:pPr>
        <w:pStyle w:val="TOC2"/>
        <w:tabs>
          <w:tab w:val="left" w:pos="660"/>
          <w:tab w:val="right" w:leader="dot" w:pos="9060"/>
        </w:tabs>
        <w:rPr>
          <w:rFonts w:asciiTheme="minorHAnsi" w:eastAsiaTheme="minorEastAsia" w:hAnsiTheme="minorHAnsi" w:cstheme="minorBidi"/>
          <w:b w:val="0"/>
          <w:bCs w:val="0"/>
          <w:noProof/>
          <w:sz w:val="22"/>
          <w:szCs w:val="22"/>
          <w:lang w:val="de-DE"/>
        </w:rPr>
      </w:pPr>
      <w:r>
        <w:rPr>
          <w:noProof/>
        </w:rPr>
        <w:fldChar w:fldCharType="begin"/>
      </w:r>
      <w:r>
        <w:rPr>
          <w:noProof/>
        </w:rPr>
        <w:instrText xml:space="preserve"> HYPERLINK \l "_Toc39880645" </w:instrText>
      </w:r>
      <w:ins w:id="486" w:author="nick" w:date="2020-05-31T16:09:00Z">
        <w:r w:rsidR="002E17D4">
          <w:rPr>
            <w:noProof/>
          </w:rPr>
        </w:r>
      </w:ins>
      <w:r>
        <w:rPr>
          <w:noProof/>
        </w:rPr>
        <w:fldChar w:fldCharType="separate"/>
      </w:r>
      <w:r w:rsidR="005125B1" w:rsidRPr="00E3311B">
        <w:rPr>
          <w:rStyle w:val="Hyperlink"/>
          <w:noProof/>
        </w:rPr>
        <w:t>10.2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Other relevant and new joint types</w:t>
      </w:r>
      <w:r w:rsidR="005125B1">
        <w:rPr>
          <w:noProof/>
          <w:webHidden/>
        </w:rPr>
        <w:tab/>
      </w:r>
      <w:r w:rsidR="005125B1">
        <w:rPr>
          <w:noProof/>
          <w:webHidden/>
        </w:rPr>
        <w:fldChar w:fldCharType="begin"/>
      </w:r>
      <w:r w:rsidR="005125B1">
        <w:rPr>
          <w:noProof/>
          <w:webHidden/>
        </w:rPr>
        <w:instrText xml:space="preserve"> PAGEREF _Toc39880645 \h </w:instrText>
      </w:r>
      <w:r w:rsidR="005125B1">
        <w:rPr>
          <w:noProof/>
          <w:webHidden/>
        </w:rPr>
      </w:r>
      <w:r w:rsidR="005125B1">
        <w:rPr>
          <w:noProof/>
          <w:webHidden/>
        </w:rPr>
        <w:fldChar w:fldCharType="separate"/>
      </w:r>
      <w:ins w:id="487" w:author="nick" w:date="2020-05-31T16:09:00Z">
        <w:r w:rsidR="002E17D4">
          <w:rPr>
            <w:noProof/>
            <w:webHidden/>
          </w:rPr>
          <w:t>164</w:t>
        </w:r>
      </w:ins>
      <w:del w:id="488" w:author="nick" w:date="2020-05-31T16:09:00Z">
        <w:r w:rsidR="00A2710C" w:rsidDel="002E17D4">
          <w:rPr>
            <w:noProof/>
            <w:webHidden/>
          </w:rPr>
          <w:delText>163</w:delText>
        </w:r>
      </w:del>
      <w:r w:rsidR="005125B1">
        <w:rPr>
          <w:noProof/>
          <w:webHidden/>
        </w:rPr>
        <w:fldChar w:fldCharType="end"/>
      </w:r>
      <w:r>
        <w:rPr>
          <w:noProof/>
        </w:rPr>
        <w:fldChar w:fldCharType="end"/>
      </w:r>
    </w:p>
    <w:p w14:paraId="1F07DF22" w14:textId="2D753374" w:rsidR="005125B1" w:rsidRDefault="003F247B">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r>
        <w:rPr>
          <w:noProof/>
        </w:rPr>
        <w:fldChar w:fldCharType="begin"/>
      </w:r>
      <w:r>
        <w:rPr>
          <w:noProof/>
        </w:rPr>
        <w:instrText xml:space="preserve"> HYPERLINK \l "_Toc398</w:instrText>
      </w:r>
      <w:r>
        <w:rPr>
          <w:noProof/>
        </w:rPr>
        <w:instrText xml:space="preserve">80646" </w:instrText>
      </w:r>
      <w:ins w:id="489" w:author="nick" w:date="2020-05-31T16:09:00Z">
        <w:r w:rsidR="002E17D4">
          <w:rPr>
            <w:noProof/>
          </w:rPr>
        </w:r>
      </w:ins>
      <w:r>
        <w:rPr>
          <w:noProof/>
        </w:rPr>
        <w:fldChar w:fldCharType="separate"/>
      </w:r>
      <w:r w:rsidR="005125B1" w:rsidRPr="00E3311B">
        <w:rPr>
          <w:rStyle w:val="Hyperlink"/>
          <w:noProof/>
          <w14:scene3d>
            <w14:camera w14:prst="orthographicFront"/>
            <w14:lightRig w14:rig="threePt" w14:dir="t">
              <w14:rot w14:lat="0" w14:lon="0" w14:rev="0"/>
            </w14:lightRig>
          </w14:scene3d>
        </w:rPr>
        <w:t>11</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Disclaimer</w:t>
      </w:r>
      <w:r w:rsidR="005125B1">
        <w:rPr>
          <w:noProof/>
          <w:webHidden/>
        </w:rPr>
        <w:tab/>
      </w:r>
      <w:r w:rsidR="005125B1">
        <w:rPr>
          <w:noProof/>
          <w:webHidden/>
        </w:rPr>
        <w:fldChar w:fldCharType="begin"/>
      </w:r>
      <w:r w:rsidR="005125B1">
        <w:rPr>
          <w:noProof/>
          <w:webHidden/>
        </w:rPr>
        <w:instrText xml:space="preserve"> PAGEREF _Toc39880646 \h </w:instrText>
      </w:r>
      <w:r w:rsidR="005125B1">
        <w:rPr>
          <w:noProof/>
          <w:webHidden/>
        </w:rPr>
      </w:r>
      <w:r w:rsidR="005125B1">
        <w:rPr>
          <w:noProof/>
          <w:webHidden/>
        </w:rPr>
        <w:fldChar w:fldCharType="separate"/>
      </w:r>
      <w:ins w:id="490" w:author="nick" w:date="2020-05-31T16:09:00Z">
        <w:r w:rsidR="002E17D4">
          <w:rPr>
            <w:noProof/>
            <w:webHidden/>
          </w:rPr>
          <w:t>165</w:t>
        </w:r>
      </w:ins>
      <w:del w:id="491" w:author="nick" w:date="2020-05-31T16:09:00Z">
        <w:r w:rsidR="00A2710C" w:rsidDel="002E17D4">
          <w:rPr>
            <w:noProof/>
            <w:webHidden/>
          </w:rPr>
          <w:delText>164</w:delText>
        </w:r>
      </w:del>
      <w:r w:rsidR="005125B1">
        <w:rPr>
          <w:noProof/>
          <w:webHidden/>
        </w:rPr>
        <w:fldChar w:fldCharType="end"/>
      </w:r>
      <w:r>
        <w:rPr>
          <w:noProof/>
        </w:rPr>
        <w:fldChar w:fldCharType="end"/>
      </w:r>
    </w:p>
    <w:p w14:paraId="0C07D281" w14:textId="36066F95" w:rsidR="005125B1" w:rsidRDefault="003F247B">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r>
        <w:rPr>
          <w:noProof/>
        </w:rPr>
        <w:fldChar w:fldCharType="begin"/>
      </w:r>
      <w:r>
        <w:rPr>
          <w:noProof/>
        </w:rPr>
        <w:instrText xml:space="preserve"> HYPERLINK \l "_Toc39880647" </w:instrText>
      </w:r>
      <w:ins w:id="492" w:author="nick" w:date="2020-05-31T16:09:00Z">
        <w:r w:rsidR="002E17D4">
          <w:rPr>
            <w:noProof/>
          </w:rPr>
        </w:r>
      </w:ins>
      <w:r>
        <w:rPr>
          <w:noProof/>
        </w:rPr>
        <w:fldChar w:fldCharType="separate"/>
      </w:r>
      <w:r w:rsidR="005125B1" w:rsidRPr="00E3311B">
        <w:rPr>
          <w:rStyle w:val="Hyperlink"/>
          <w:noProof/>
          <w14:scene3d>
            <w14:camera w14:prst="orthographicFront"/>
            <w14:lightRig w14:rig="threePt" w14:dir="t">
              <w14:rot w14:lat="0" w14:lon="0" w14:rev="0"/>
            </w14:lightRig>
          </w14:scene3d>
        </w:rPr>
        <w:t>12</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References</w:t>
      </w:r>
      <w:r w:rsidR="005125B1">
        <w:rPr>
          <w:noProof/>
          <w:webHidden/>
        </w:rPr>
        <w:tab/>
      </w:r>
      <w:r w:rsidR="005125B1">
        <w:rPr>
          <w:noProof/>
          <w:webHidden/>
        </w:rPr>
        <w:fldChar w:fldCharType="begin"/>
      </w:r>
      <w:r w:rsidR="005125B1">
        <w:rPr>
          <w:noProof/>
          <w:webHidden/>
        </w:rPr>
        <w:instrText xml:space="preserve"> PAGEREF _Toc39880647 \h </w:instrText>
      </w:r>
      <w:r w:rsidR="005125B1">
        <w:rPr>
          <w:noProof/>
          <w:webHidden/>
        </w:rPr>
      </w:r>
      <w:r w:rsidR="005125B1">
        <w:rPr>
          <w:noProof/>
          <w:webHidden/>
        </w:rPr>
        <w:fldChar w:fldCharType="separate"/>
      </w:r>
      <w:ins w:id="493" w:author="nick" w:date="2020-05-31T16:09:00Z">
        <w:r w:rsidR="002E17D4">
          <w:rPr>
            <w:noProof/>
            <w:webHidden/>
          </w:rPr>
          <w:t>166</w:t>
        </w:r>
      </w:ins>
      <w:del w:id="494" w:author="nick" w:date="2020-05-31T16:09:00Z">
        <w:r w:rsidR="00A2710C" w:rsidDel="002E17D4">
          <w:rPr>
            <w:noProof/>
            <w:webHidden/>
          </w:rPr>
          <w:delText>165</w:delText>
        </w:r>
      </w:del>
      <w:r w:rsidR="005125B1">
        <w:rPr>
          <w:noProof/>
          <w:webHidden/>
        </w:rPr>
        <w:fldChar w:fldCharType="end"/>
      </w:r>
      <w:r>
        <w:rPr>
          <w:noProof/>
        </w:rPr>
        <w:fldChar w:fldCharType="end"/>
      </w:r>
    </w:p>
    <w:p w14:paraId="1B3DA069" w14:textId="2323465A"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ins w:id="495" w:author="nick" w:date="2020-05-31T16:09:00Z"/>
          <w:rStyle w:val="FormatvorlageLiteraturverzeichnis20ptFettZchn"/>
        </w:rPr>
      </w:pPr>
      <w:ins w:id="496" w:author="nick" w:date="2020-05-31T16:09:00Z">
        <w:r>
          <w:rPr>
            <w:rStyle w:val="FormatvorlageLiteraturverzeichnis20ptFettZchn"/>
          </w:rPr>
          <w:lastRenderedPageBreak/>
          <w:t>Foreword to χMCF 3.1</w:t>
        </w:r>
      </w:ins>
    </w:p>
    <w:p w14:paraId="1B13BEC1" w14:textId="77777777" w:rsidR="002E17D4" w:rsidRDefault="002E17D4" w:rsidP="002E17D4">
      <w:pPr>
        <w:jc w:val="both"/>
        <w:rPr>
          <w:ins w:id="497" w:author="nick" w:date="2020-05-31T16:09:00Z"/>
        </w:rPr>
      </w:pPr>
      <w:ins w:id="498" w:author="nick" w:date="2020-05-31T16:09:00Z">
        <w:r>
          <w:t>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formulations and adding further attributes or parameters for some of the joint definitions. In all instances, compatibility to the version 3.0 has been maintained.  Two additional joining types have also been included and compatibility to FATXML has been improved.</w:t>
        </w:r>
      </w:ins>
    </w:p>
    <w:p w14:paraId="5F89B89F" w14:textId="77777777" w:rsidR="002E17D4" w:rsidRDefault="002E17D4" w:rsidP="002E17D4">
      <w:pPr>
        <w:jc w:val="both"/>
        <w:rPr>
          <w:ins w:id="499" w:author="nick" w:date="2020-05-31T16:09:00Z"/>
        </w:rPr>
      </w:pPr>
      <w:ins w:id="500" w:author="nick" w:date="2020-05-31T16:09:00Z">
        <w:r>
          <w:t>Besides the editorial work, other key improvement steps of the herewith described Version 3.1 are the developed xsd schema file, example files for each joining type and validations files (both valid and invalid ones) for the validation of parser routines.</w:t>
        </w:r>
      </w:ins>
    </w:p>
    <w:p w14:paraId="417C82AE" w14:textId="77777777" w:rsidR="002E17D4" w:rsidRDefault="002E17D4" w:rsidP="002E17D4">
      <w:pPr>
        <w:jc w:val="both"/>
        <w:rPr>
          <w:ins w:id="501" w:author="nick" w:date="2020-05-31T16:09:00Z"/>
        </w:rPr>
      </w:pPr>
      <w:ins w:id="502" w:author="nick" w:date="2020-05-31T16:09:00Z">
        <w:r>
          <w:t xml:space="preserve">We want to especially thank Nick Economidis and his team for the comprehensive programming and development work around schema files &amp; validation and Carsten Franke for his many valuable and thorough reviews.  </w:t>
        </w:r>
      </w:ins>
    </w:p>
    <w:p w14:paraId="60AE1BA9" w14:textId="77777777" w:rsidR="002E17D4" w:rsidRDefault="002E17D4" w:rsidP="002E17D4">
      <w:pPr>
        <w:jc w:val="both"/>
        <w:rPr>
          <w:ins w:id="503" w:author="nick" w:date="2020-05-31T16:09:00Z"/>
        </w:rPr>
      </w:pPr>
    </w:p>
    <w:p w14:paraId="1268030E" w14:textId="77777777" w:rsidR="002E17D4" w:rsidRDefault="002E17D4" w:rsidP="002E17D4">
      <w:pPr>
        <w:rPr>
          <w:ins w:id="504" w:author="nick" w:date="2020-05-31T16:09:00Z"/>
        </w:rPr>
      </w:pPr>
    </w:p>
    <w:p w14:paraId="3B49EFB3" w14:textId="77777777" w:rsidR="002E17D4" w:rsidRPr="00FD5D44" w:rsidRDefault="002E17D4" w:rsidP="002E17D4">
      <w:pPr>
        <w:tabs>
          <w:tab w:val="left" w:pos="5387"/>
          <w:tab w:val="right" w:pos="8789"/>
        </w:tabs>
        <w:spacing w:after="0"/>
        <w:ind w:left="5387"/>
        <w:jc w:val="right"/>
        <w:rPr>
          <w:ins w:id="505" w:author="nick" w:date="2020-05-31T16:09:00Z"/>
        </w:rPr>
      </w:pPr>
      <w:ins w:id="506" w:author="nick" w:date="2020-05-31T16:09:00Z">
        <w:r w:rsidRPr="00FD5D44">
          <w:t xml:space="preserve">Matthias Weinert, Cologne, Germany Lothar Kaps, Wolfsburg, Germany </w:t>
        </w:r>
      </w:ins>
    </w:p>
    <w:p w14:paraId="1E7D8809" w14:textId="77777777" w:rsidR="002E17D4" w:rsidRPr="00FD5D44" w:rsidRDefault="002E17D4" w:rsidP="002E17D4">
      <w:pPr>
        <w:tabs>
          <w:tab w:val="left" w:pos="5387"/>
          <w:tab w:val="right" w:pos="8789"/>
        </w:tabs>
        <w:spacing w:after="0"/>
        <w:ind w:left="5387"/>
        <w:jc w:val="right"/>
        <w:rPr>
          <w:ins w:id="507" w:author="nick" w:date="2020-05-31T16:09:00Z"/>
        </w:rPr>
      </w:pPr>
      <w:ins w:id="508" w:author="nick" w:date="2020-05-31T16:09:00Z">
        <w:r w:rsidRPr="00FD5D44">
          <w:tab/>
          <w:t>2020</w:t>
        </w:r>
      </w:ins>
    </w:p>
    <w:p w14:paraId="0C428751" w14:textId="77777777" w:rsidR="002E17D4" w:rsidRDefault="002E17D4">
      <w:pPr>
        <w:spacing w:after="0"/>
        <w:rPr>
          <w:ins w:id="509" w:author="nick" w:date="2020-05-31T16:08:00Z"/>
          <w:rStyle w:val="FormatvorlageLiteraturverzeichnis20ptFettZchn"/>
        </w:rPr>
      </w:pPr>
      <w:ins w:id="510" w:author="nick" w:date="2020-05-31T16:08:00Z">
        <w:r>
          <w:rPr>
            <w:rStyle w:val="FormatvorlageLiteraturverzeichnis20ptFettZchn"/>
          </w:rPr>
          <w:br w:type="page"/>
        </w:r>
      </w:ins>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proofErr w:type="gramStart"/>
      <w:r>
        <w:t>χMCF</w:t>
      </w:r>
      <w:proofErr w:type="gramEnd"/>
      <w:r>
        <w:t xml:space="preserve">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w:t>
      </w:r>
      <w:proofErr w:type="gramStart"/>
      <w:r>
        <w:t>χMCF</w:t>
      </w:r>
      <w:proofErr w:type="gramEnd"/>
      <w:r>
        <w:t xml:space="preserve"> 2.1 comprises the definition of all joint types (welds, adhesives, bolts and screws etc.) which were already supported either by the Pre-processor Ansa (Beta CAE Systems) or Medina (T-Systems). </w:t>
      </w:r>
      <w:proofErr w:type="gramStart"/>
      <w:r>
        <w:t>χMCF</w:t>
      </w:r>
      <w:proofErr w:type="gramEnd"/>
      <w:r>
        <w:t xml:space="preserve">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Paragraph"/>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Paragraph"/>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Paragraph"/>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2580435E" w14:textId="2934D7F6" w:rsidR="005125B1" w:rsidRDefault="008D51C0">
      <w:pPr>
        <w:pStyle w:val="TableofFigure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r w:rsidR="003F247B">
        <w:rPr>
          <w:noProof/>
        </w:rPr>
        <w:fldChar w:fldCharType="begin"/>
      </w:r>
      <w:r w:rsidR="003F247B">
        <w:rPr>
          <w:noProof/>
        </w:rPr>
        <w:instrText xml:space="preserve"> HYPERLINK \l "_Toc39880648" </w:instrText>
      </w:r>
      <w:ins w:id="511" w:author="nick" w:date="2020-05-31T16:09:00Z">
        <w:r w:rsidR="002E17D4">
          <w:rPr>
            <w:noProof/>
          </w:rPr>
        </w:r>
      </w:ins>
      <w:r w:rsidR="003F247B">
        <w:rPr>
          <w:noProof/>
        </w:rPr>
        <w:fldChar w:fldCharType="separate"/>
      </w:r>
      <w:r w:rsidR="005125B1" w:rsidRPr="00EF42BC">
        <w:rPr>
          <w:rStyle w:val="Hyperlink"/>
          <w:noProof/>
        </w:rPr>
        <w:t>Figure 1: Seam weld as 1</w:t>
      </w:r>
      <w:r w:rsidR="005125B1" w:rsidRPr="00EF42BC">
        <w:rPr>
          <w:rStyle w:val="Hyperlink"/>
          <w:noProof/>
        </w:rPr>
        <w:noBreakHyphen/>
        <w:t>dimensional joint</w:t>
      </w:r>
      <w:r w:rsidR="005125B1">
        <w:rPr>
          <w:noProof/>
          <w:webHidden/>
        </w:rPr>
        <w:tab/>
      </w:r>
      <w:r w:rsidR="005125B1">
        <w:rPr>
          <w:noProof/>
          <w:webHidden/>
        </w:rPr>
        <w:fldChar w:fldCharType="begin"/>
      </w:r>
      <w:r w:rsidR="005125B1">
        <w:rPr>
          <w:noProof/>
          <w:webHidden/>
        </w:rPr>
        <w:instrText xml:space="preserve"> PAGEREF _Toc39880648 \h </w:instrText>
      </w:r>
      <w:r w:rsidR="005125B1">
        <w:rPr>
          <w:noProof/>
          <w:webHidden/>
        </w:rPr>
      </w:r>
      <w:r w:rsidR="005125B1">
        <w:rPr>
          <w:noProof/>
          <w:webHidden/>
        </w:rPr>
        <w:fldChar w:fldCharType="separate"/>
      </w:r>
      <w:ins w:id="512" w:author="nick" w:date="2020-05-31T16:09:00Z">
        <w:r w:rsidR="002E17D4">
          <w:rPr>
            <w:noProof/>
            <w:webHidden/>
          </w:rPr>
          <w:t>23</w:t>
        </w:r>
      </w:ins>
      <w:del w:id="513" w:author="nick" w:date="2020-05-31T16:09:00Z">
        <w:r w:rsidR="00A2710C" w:rsidDel="002E17D4">
          <w:rPr>
            <w:noProof/>
            <w:webHidden/>
          </w:rPr>
          <w:delText>22</w:delText>
        </w:r>
      </w:del>
      <w:r w:rsidR="005125B1">
        <w:rPr>
          <w:noProof/>
          <w:webHidden/>
        </w:rPr>
        <w:fldChar w:fldCharType="end"/>
      </w:r>
      <w:r w:rsidR="003F247B">
        <w:rPr>
          <w:noProof/>
        </w:rPr>
        <w:fldChar w:fldCharType="end"/>
      </w:r>
    </w:p>
    <w:p w14:paraId="44A539E0" w14:textId="201C343E"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"_Toc39880649" </w:instrText>
      </w:r>
      <w:ins w:id="514" w:author="nick" w:date="2020-05-31T16:09:00Z">
        <w:r w:rsidR="002E17D4">
          <w:rPr>
            <w:noProof/>
          </w:rPr>
        </w:r>
      </w:ins>
      <w:r>
        <w:rPr>
          <w:noProof/>
        </w:rPr>
        <w:fldChar w:fldCharType="separate"/>
      </w:r>
      <w:r w:rsidR="005125B1" w:rsidRPr="00EF42BC">
        <w:rPr>
          <w:rStyle w:val="Hyperlink"/>
          <w:noProof/>
        </w:rPr>
        <w:t>Figure 2: Topological Relations between Parts and Assemblies</w:t>
      </w:r>
      <w:r w:rsidR="005125B1">
        <w:rPr>
          <w:noProof/>
          <w:webHidden/>
        </w:rPr>
        <w:tab/>
      </w:r>
      <w:r w:rsidR="005125B1">
        <w:rPr>
          <w:noProof/>
          <w:webHidden/>
        </w:rPr>
        <w:fldChar w:fldCharType="begin"/>
      </w:r>
      <w:r w:rsidR="005125B1">
        <w:rPr>
          <w:noProof/>
          <w:webHidden/>
        </w:rPr>
        <w:instrText xml:space="preserve"> PAGEREF _Toc39880649 \h </w:instrText>
      </w:r>
      <w:r w:rsidR="005125B1">
        <w:rPr>
          <w:noProof/>
          <w:webHidden/>
        </w:rPr>
      </w:r>
      <w:r w:rsidR="005125B1">
        <w:rPr>
          <w:noProof/>
          <w:webHidden/>
        </w:rPr>
        <w:fldChar w:fldCharType="separate"/>
      </w:r>
      <w:ins w:id="515" w:author="nick" w:date="2020-05-31T16:09:00Z">
        <w:r w:rsidR="002E17D4">
          <w:rPr>
            <w:noProof/>
            <w:webHidden/>
          </w:rPr>
          <w:t>24</w:t>
        </w:r>
      </w:ins>
      <w:del w:id="516" w:author="nick" w:date="2020-05-31T16:09:00Z">
        <w:r w:rsidR="00A2710C" w:rsidDel="002E17D4">
          <w:rPr>
            <w:noProof/>
            <w:webHidden/>
          </w:rPr>
          <w:delText>23</w:delText>
        </w:r>
      </w:del>
      <w:r w:rsidR="005125B1">
        <w:rPr>
          <w:noProof/>
          <w:webHidden/>
        </w:rPr>
        <w:fldChar w:fldCharType="end"/>
      </w:r>
      <w:r>
        <w:rPr>
          <w:noProof/>
        </w:rPr>
        <w:fldChar w:fldCharType="end"/>
      </w:r>
    </w:p>
    <w:p w14:paraId="11AA2038" w14:textId="0E0140BD"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w:instrText>
      </w:r>
      <w:r>
        <w:rPr>
          <w:noProof/>
        </w:rPr>
        <w:instrText xml:space="preserve">YPERLINK \l "_Toc39880650" </w:instrText>
      </w:r>
      <w:ins w:id="517" w:author="nick" w:date="2020-05-31T16:09:00Z">
        <w:r w:rsidR="002E17D4">
          <w:rPr>
            <w:noProof/>
          </w:rPr>
        </w:r>
      </w:ins>
      <w:r>
        <w:rPr>
          <w:noProof/>
        </w:rPr>
        <w:fldChar w:fldCharType="separate"/>
      </w:r>
      <w:r w:rsidR="005125B1" w:rsidRPr="00EF42BC">
        <w:rPr>
          <w:rStyle w:val="Hyperlink"/>
          <w:noProof/>
        </w:rPr>
        <w:t>Figure 3: Product Structures Fitting to Previous Figure.</w:t>
      </w:r>
      <w:r w:rsidR="005125B1">
        <w:rPr>
          <w:noProof/>
          <w:webHidden/>
        </w:rPr>
        <w:tab/>
      </w:r>
      <w:r w:rsidR="005125B1">
        <w:rPr>
          <w:noProof/>
          <w:webHidden/>
        </w:rPr>
        <w:fldChar w:fldCharType="begin"/>
      </w:r>
      <w:r w:rsidR="005125B1">
        <w:rPr>
          <w:noProof/>
          <w:webHidden/>
        </w:rPr>
        <w:instrText xml:space="preserve"> PAGEREF _Toc39880650 \h </w:instrText>
      </w:r>
      <w:r w:rsidR="005125B1">
        <w:rPr>
          <w:noProof/>
          <w:webHidden/>
        </w:rPr>
      </w:r>
      <w:r w:rsidR="005125B1">
        <w:rPr>
          <w:noProof/>
          <w:webHidden/>
        </w:rPr>
        <w:fldChar w:fldCharType="separate"/>
      </w:r>
      <w:ins w:id="518" w:author="nick" w:date="2020-05-31T16:09:00Z">
        <w:r w:rsidR="002E17D4">
          <w:rPr>
            <w:noProof/>
            <w:webHidden/>
          </w:rPr>
          <w:t>24</w:t>
        </w:r>
      </w:ins>
      <w:del w:id="519" w:author="nick" w:date="2020-05-31T16:09:00Z">
        <w:r w:rsidR="00A2710C" w:rsidDel="002E17D4">
          <w:rPr>
            <w:noProof/>
            <w:webHidden/>
          </w:rPr>
          <w:delText>23</w:delText>
        </w:r>
      </w:del>
      <w:r w:rsidR="005125B1">
        <w:rPr>
          <w:noProof/>
          <w:webHidden/>
        </w:rPr>
        <w:fldChar w:fldCharType="end"/>
      </w:r>
      <w:r>
        <w:rPr>
          <w:noProof/>
        </w:rPr>
        <w:fldChar w:fldCharType="end"/>
      </w:r>
    </w:p>
    <w:p w14:paraId="46A2AFA7" w14:textId="3CFB68A9"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"_Toc39880651" </w:instrText>
      </w:r>
      <w:ins w:id="520" w:author="nick" w:date="2020-05-31T16:09:00Z">
        <w:r w:rsidR="002E17D4">
          <w:rPr>
            <w:noProof/>
          </w:rPr>
        </w:r>
      </w:ins>
      <w:r>
        <w:rPr>
          <w:noProof/>
        </w:rPr>
        <w:fldChar w:fldCharType="separate"/>
      </w:r>
      <w:r w:rsidR="005125B1" w:rsidRPr="00EF42BC">
        <w:rPr>
          <w:rStyle w:val="Hyperlink"/>
          <w:noProof/>
        </w:rPr>
        <w:t>Figure 4: The Development Process</w:t>
      </w:r>
      <w:r w:rsidR="005125B1">
        <w:rPr>
          <w:noProof/>
          <w:webHidden/>
        </w:rPr>
        <w:tab/>
      </w:r>
      <w:r w:rsidR="005125B1">
        <w:rPr>
          <w:noProof/>
          <w:webHidden/>
        </w:rPr>
        <w:fldChar w:fldCharType="begin"/>
      </w:r>
      <w:r w:rsidR="005125B1">
        <w:rPr>
          <w:noProof/>
          <w:webHidden/>
        </w:rPr>
        <w:instrText xml:space="preserve"> PAGEREF _Toc39880651 \h </w:instrText>
      </w:r>
      <w:r w:rsidR="005125B1">
        <w:rPr>
          <w:noProof/>
          <w:webHidden/>
        </w:rPr>
      </w:r>
      <w:r w:rsidR="005125B1">
        <w:rPr>
          <w:noProof/>
          <w:webHidden/>
        </w:rPr>
        <w:fldChar w:fldCharType="separate"/>
      </w:r>
      <w:ins w:id="521" w:author="nick" w:date="2020-05-31T16:09:00Z">
        <w:r w:rsidR="002E17D4">
          <w:rPr>
            <w:noProof/>
            <w:webHidden/>
          </w:rPr>
          <w:t>25</w:t>
        </w:r>
      </w:ins>
      <w:del w:id="522" w:author="nick" w:date="2020-05-31T16:09:00Z">
        <w:r w:rsidR="00A2710C" w:rsidDel="002E17D4">
          <w:rPr>
            <w:noProof/>
            <w:webHidden/>
          </w:rPr>
          <w:delText>24</w:delText>
        </w:r>
      </w:del>
      <w:r w:rsidR="005125B1">
        <w:rPr>
          <w:noProof/>
          <w:webHidden/>
        </w:rPr>
        <w:fldChar w:fldCharType="end"/>
      </w:r>
      <w:r>
        <w:rPr>
          <w:noProof/>
        </w:rPr>
        <w:fldChar w:fldCharType="end"/>
      </w:r>
    </w:p>
    <w:p w14:paraId="6A39730E" w14:textId="37789459"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"_Toc39880652" </w:instrText>
      </w:r>
      <w:ins w:id="523" w:author="nick" w:date="2020-05-31T16:09:00Z">
        <w:r w:rsidR="002E17D4">
          <w:rPr>
            <w:noProof/>
          </w:rPr>
        </w:r>
      </w:ins>
      <w:r>
        <w:rPr>
          <w:noProof/>
        </w:rPr>
        <w:fldChar w:fldCharType="separate"/>
      </w:r>
      <w:r w:rsidR="005125B1" w:rsidRPr="00EF42BC">
        <w:rPr>
          <w:rStyle w:val="Hyperlink"/>
          <w:noProof/>
        </w:rPr>
        <w:t>Figure 5: χMCF as a Platform for Connection Information in the Complete Development Process</w:t>
      </w:r>
      <w:r w:rsidR="005125B1">
        <w:rPr>
          <w:noProof/>
          <w:webHidden/>
        </w:rPr>
        <w:tab/>
      </w:r>
      <w:r w:rsidR="005125B1">
        <w:rPr>
          <w:noProof/>
          <w:webHidden/>
        </w:rPr>
        <w:fldChar w:fldCharType="begin"/>
      </w:r>
      <w:r w:rsidR="005125B1">
        <w:rPr>
          <w:noProof/>
          <w:webHidden/>
        </w:rPr>
        <w:instrText xml:space="preserve"> PAGEREF _Toc39880652 \h </w:instrText>
      </w:r>
      <w:r w:rsidR="005125B1">
        <w:rPr>
          <w:noProof/>
          <w:webHidden/>
        </w:rPr>
      </w:r>
      <w:r w:rsidR="005125B1">
        <w:rPr>
          <w:noProof/>
          <w:webHidden/>
        </w:rPr>
        <w:fldChar w:fldCharType="separate"/>
      </w:r>
      <w:ins w:id="524" w:author="nick" w:date="2020-05-31T16:09:00Z">
        <w:r w:rsidR="002E17D4">
          <w:rPr>
            <w:noProof/>
            <w:webHidden/>
          </w:rPr>
          <w:t>25</w:t>
        </w:r>
      </w:ins>
      <w:del w:id="525" w:author="nick" w:date="2020-05-31T16:09:00Z">
        <w:r w:rsidR="00A2710C" w:rsidDel="002E17D4">
          <w:rPr>
            <w:noProof/>
            <w:webHidden/>
          </w:rPr>
          <w:delText>24</w:delText>
        </w:r>
      </w:del>
      <w:r w:rsidR="005125B1">
        <w:rPr>
          <w:noProof/>
          <w:webHidden/>
        </w:rPr>
        <w:fldChar w:fldCharType="end"/>
      </w:r>
      <w:r>
        <w:rPr>
          <w:noProof/>
        </w:rPr>
        <w:fldChar w:fldCharType="end"/>
      </w:r>
    </w:p>
    <w:p w14:paraId="38FFD4AD" w14:textId="56DD7FB0"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"_Toc39880653" </w:instrText>
      </w:r>
      <w:ins w:id="526" w:author="nick" w:date="2020-05-31T16:09:00Z">
        <w:r w:rsidR="002E17D4">
          <w:rPr>
            <w:noProof/>
          </w:rPr>
        </w:r>
      </w:ins>
      <w:r>
        <w:rPr>
          <w:noProof/>
        </w:rPr>
        <w:fldChar w:fldCharType="separate"/>
      </w:r>
      <w:r w:rsidR="005125B1" w:rsidRPr="00EF42BC">
        <w:rPr>
          <w:rStyle w:val="Hyperlink"/>
          <w:noProof/>
        </w:rPr>
        <w:t>Figure 6: Weld line crossing tailored blank vs. weld line crossing physical gap</w:t>
      </w:r>
      <w:r w:rsidR="005125B1">
        <w:rPr>
          <w:noProof/>
          <w:webHidden/>
        </w:rPr>
        <w:tab/>
      </w:r>
      <w:r w:rsidR="005125B1">
        <w:rPr>
          <w:noProof/>
          <w:webHidden/>
        </w:rPr>
        <w:fldChar w:fldCharType="begin"/>
      </w:r>
      <w:r w:rsidR="005125B1">
        <w:rPr>
          <w:noProof/>
          <w:webHidden/>
        </w:rPr>
        <w:instrText xml:space="preserve"> PAGEREF _Toc39880653 \h </w:instrText>
      </w:r>
      <w:r w:rsidR="005125B1">
        <w:rPr>
          <w:noProof/>
          <w:webHidden/>
        </w:rPr>
      </w:r>
      <w:r w:rsidR="005125B1">
        <w:rPr>
          <w:noProof/>
          <w:webHidden/>
        </w:rPr>
        <w:fldChar w:fldCharType="separate"/>
      </w:r>
      <w:ins w:id="527" w:author="nick" w:date="2020-05-31T16:09:00Z">
        <w:r w:rsidR="002E17D4">
          <w:rPr>
            <w:noProof/>
            <w:webHidden/>
          </w:rPr>
          <w:t>30</w:t>
        </w:r>
      </w:ins>
      <w:del w:id="528" w:author="nick" w:date="2020-05-31T16:09:00Z">
        <w:r w:rsidR="00A2710C" w:rsidDel="002E17D4">
          <w:rPr>
            <w:noProof/>
            <w:webHidden/>
          </w:rPr>
          <w:delText>29</w:delText>
        </w:r>
      </w:del>
      <w:r w:rsidR="005125B1">
        <w:rPr>
          <w:noProof/>
          <w:webHidden/>
        </w:rPr>
        <w:fldChar w:fldCharType="end"/>
      </w:r>
      <w:r>
        <w:rPr>
          <w:noProof/>
        </w:rPr>
        <w:fldChar w:fldCharType="end"/>
      </w:r>
    </w:p>
    <w:p w14:paraId="498EBC9A" w14:textId="48C5365C"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"file:///C:\\Franke\\Kunden\\VDA-AK_25\\xMCF_at_GitHub\\createXSDforxMCF\\V3.0r1\\Documentation_xMCF_File_v3.0r1.docx" \l "_Toc39880654" </w:instrText>
      </w:r>
      <w:ins w:id="529" w:author="nick" w:date="2020-05-31T16:09:00Z">
        <w:r w:rsidR="002E17D4">
          <w:rPr>
            <w:noProof/>
          </w:rPr>
        </w:r>
      </w:ins>
      <w:r>
        <w:rPr>
          <w:noProof/>
        </w:rPr>
        <w:fldChar w:fldCharType="separate"/>
      </w:r>
      <w:r w:rsidR="005125B1" w:rsidRPr="00EF42BC">
        <w:rPr>
          <w:rStyle w:val="Hyperlink"/>
          <w:noProof/>
        </w:rPr>
        <w:t>Figure 7: special topologies</w:t>
      </w:r>
      <w:r w:rsidR="005125B1">
        <w:rPr>
          <w:noProof/>
          <w:webHidden/>
        </w:rPr>
        <w:tab/>
      </w:r>
      <w:r w:rsidR="005125B1">
        <w:rPr>
          <w:noProof/>
          <w:webHidden/>
        </w:rPr>
        <w:fldChar w:fldCharType="begin"/>
      </w:r>
      <w:r w:rsidR="005125B1">
        <w:rPr>
          <w:noProof/>
          <w:webHidden/>
        </w:rPr>
        <w:instrText xml:space="preserve"> PAGEREF _Toc39880654 \h </w:instrText>
      </w:r>
      <w:r w:rsidR="005125B1">
        <w:rPr>
          <w:noProof/>
          <w:webHidden/>
        </w:rPr>
      </w:r>
      <w:r w:rsidR="005125B1">
        <w:rPr>
          <w:noProof/>
          <w:webHidden/>
        </w:rPr>
        <w:fldChar w:fldCharType="separate"/>
      </w:r>
      <w:ins w:id="530" w:author="nick" w:date="2020-05-31T16:09:00Z">
        <w:r w:rsidR="002E17D4">
          <w:rPr>
            <w:noProof/>
            <w:webHidden/>
          </w:rPr>
          <w:t>40</w:t>
        </w:r>
      </w:ins>
      <w:del w:id="531" w:author="nick" w:date="2020-05-31T16:09:00Z">
        <w:r w:rsidR="00A2710C" w:rsidDel="002E17D4">
          <w:rPr>
            <w:noProof/>
            <w:webHidden/>
          </w:rPr>
          <w:delText>39</w:delText>
        </w:r>
      </w:del>
      <w:r w:rsidR="005125B1">
        <w:rPr>
          <w:noProof/>
          <w:webHidden/>
        </w:rPr>
        <w:fldChar w:fldCharType="end"/>
      </w:r>
      <w:r>
        <w:rPr>
          <w:noProof/>
        </w:rPr>
        <w:fldChar w:fldCharType="end"/>
      </w:r>
    </w:p>
    <w:p w14:paraId="03E62BED" w14:textId="6C0D8BA2"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"_Toc39880655" </w:instrText>
      </w:r>
      <w:ins w:id="532" w:author="nick" w:date="2020-05-31T16:09:00Z">
        <w:r w:rsidR="002E17D4">
          <w:rPr>
            <w:noProof/>
          </w:rPr>
        </w:r>
      </w:ins>
      <w:r>
        <w:rPr>
          <w:noProof/>
        </w:rPr>
        <w:fldChar w:fldCharType="separate"/>
      </w:r>
      <w:r w:rsidR="005125B1" w:rsidRPr="00EF42BC">
        <w:rPr>
          <w:rStyle w:val="Hyperlink"/>
          <w:noProof/>
        </w:rPr>
        <w:t>Figure 8: Robscans with Different Rotation Angles; Two of them Mirrored</w:t>
      </w:r>
      <w:r w:rsidR="005125B1">
        <w:rPr>
          <w:noProof/>
          <w:webHidden/>
        </w:rPr>
        <w:tab/>
      </w:r>
      <w:r w:rsidR="005125B1">
        <w:rPr>
          <w:noProof/>
          <w:webHidden/>
        </w:rPr>
        <w:fldChar w:fldCharType="begin"/>
      </w:r>
      <w:r w:rsidR="005125B1">
        <w:rPr>
          <w:noProof/>
          <w:webHidden/>
        </w:rPr>
        <w:instrText xml:space="preserve"> PAGEREF _Toc39880655 \h </w:instrText>
      </w:r>
      <w:r w:rsidR="005125B1">
        <w:rPr>
          <w:noProof/>
          <w:webHidden/>
        </w:rPr>
      </w:r>
      <w:r w:rsidR="005125B1">
        <w:rPr>
          <w:noProof/>
          <w:webHidden/>
        </w:rPr>
        <w:fldChar w:fldCharType="separate"/>
      </w:r>
      <w:ins w:id="533" w:author="nick" w:date="2020-05-31T16:09:00Z">
        <w:r w:rsidR="002E17D4">
          <w:rPr>
            <w:noProof/>
            <w:webHidden/>
          </w:rPr>
          <w:t>59</w:t>
        </w:r>
      </w:ins>
      <w:del w:id="534" w:author="nick" w:date="2020-05-31T16:09:00Z">
        <w:r w:rsidR="00A2710C" w:rsidDel="002E17D4">
          <w:rPr>
            <w:noProof/>
            <w:webHidden/>
          </w:rPr>
          <w:delText>58</w:delText>
        </w:r>
      </w:del>
      <w:r w:rsidR="005125B1">
        <w:rPr>
          <w:noProof/>
          <w:webHidden/>
        </w:rPr>
        <w:fldChar w:fldCharType="end"/>
      </w:r>
      <w:r>
        <w:rPr>
          <w:noProof/>
        </w:rPr>
        <w:fldChar w:fldCharType="end"/>
      </w:r>
    </w:p>
    <w:p w14:paraId="302FDD9E" w14:textId="0845BCCA"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"_Toc39880656" </w:instrText>
      </w:r>
      <w:ins w:id="535" w:author="nick" w:date="2020-05-31T16:09:00Z">
        <w:r w:rsidR="002E17D4">
          <w:rPr>
            <w:noProof/>
          </w:rPr>
        </w:r>
      </w:ins>
      <w:r>
        <w:rPr>
          <w:noProof/>
        </w:rPr>
        <w:fldChar w:fldCharType="separate"/>
      </w:r>
      <w:r w:rsidR="005125B1" w:rsidRPr="00EF42BC">
        <w:rPr>
          <w:rStyle w:val="Hyperlink"/>
          <w:noProof/>
        </w:rPr>
        <w:t>Figure 9: Rivet head types</w:t>
      </w:r>
      <w:r w:rsidR="005125B1">
        <w:rPr>
          <w:noProof/>
          <w:webHidden/>
        </w:rPr>
        <w:tab/>
      </w:r>
      <w:r w:rsidR="005125B1">
        <w:rPr>
          <w:noProof/>
          <w:webHidden/>
        </w:rPr>
        <w:fldChar w:fldCharType="begin"/>
      </w:r>
      <w:r w:rsidR="005125B1">
        <w:rPr>
          <w:noProof/>
          <w:webHidden/>
        </w:rPr>
        <w:instrText xml:space="preserve"> PAGEREF _Toc39880656 \h </w:instrText>
      </w:r>
      <w:r w:rsidR="005125B1">
        <w:rPr>
          <w:noProof/>
          <w:webHidden/>
        </w:rPr>
      </w:r>
      <w:r w:rsidR="005125B1">
        <w:rPr>
          <w:noProof/>
          <w:webHidden/>
        </w:rPr>
        <w:fldChar w:fldCharType="separate"/>
      </w:r>
      <w:ins w:id="536" w:author="nick" w:date="2020-05-31T16:09:00Z">
        <w:r w:rsidR="002E17D4">
          <w:rPr>
            <w:noProof/>
            <w:webHidden/>
          </w:rPr>
          <w:t>62</w:t>
        </w:r>
      </w:ins>
      <w:del w:id="537" w:author="nick" w:date="2020-05-31T16:09:00Z">
        <w:r w:rsidR="00A2710C" w:rsidDel="002E17D4">
          <w:rPr>
            <w:noProof/>
            <w:webHidden/>
          </w:rPr>
          <w:delText>61</w:delText>
        </w:r>
      </w:del>
      <w:r w:rsidR="005125B1">
        <w:rPr>
          <w:noProof/>
          <w:webHidden/>
        </w:rPr>
        <w:fldChar w:fldCharType="end"/>
      </w:r>
      <w:r>
        <w:rPr>
          <w:noProof/>
        </w:rPr>
        <w:fldChar w:fldCharType="end"/>
      </w:r>
    </w:p>
    <w:p w14:paraId="3755CAEB" w14:textId="19575B66"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"_Toc39880657" </w:instrText>
      </w:r>
      <w:ins w:id="538" w:author="nick" w:date="2020-05-31T16:09:00Z">
        <w:r w:rsidR="002E17D4">
          <w:rPr>
            <w:noProof/>
          </w:rPr>
        </w:r>
      </w:ins>
      <w:r>
        <w:rPr>
          <w:noProof/>
        </w:rPr>
        <w:fldChar w:fldCharType="separate"/>
      </w:r>
      <w:r w:rsidR="005125B1" w:rsidRPr="00EF42BC">
        <w:rPr>
          <w:rStyle w:val="Hyperlink"/>
          <w:noProof/>
        </w:rPr>
        <w:t>Figure 10: Cross Section of a blind rivet</w:t>
      </w:r>
      <w:r w:rsidR="005125B1">
        <w:rPr>
          <w:noProof/>
          <w:webHidden/>
        </w:rPr>
        <w:tab/>
      </w:r>
      <w:r w:rsidR="005125B1">
        <w:rPr>
          <w:noProof/>
          <w:webHidden/>
        </w:rPr>
        <w:fldChar w:fldCharType="begin"/>
      </w:r>
      <w:r w:rsidR="005125B1">
        <w:rPr>
          <w:noProof/>
          <w:webHidden/>
        </w:rPr>
        <w:instrText xml:space="preserve"> PAGEREF _Toc39880657 \h </w:instrText>
      </w:r>
      <w:r w:rsidR="005125B1">
        <w:rPr>
          <w:noProof/>
          <w:webHidden/>
        </w:rPr>
      </w:r>
      <w:r w:rsidR="005125B1">
        <w:rPr>
          <w:noProof/>
          <w:webHidden/>
        </w:rPr>
        <w:fldChar w:fldCharType="separate"/>
      </w:r>
      <w:ins w:id="539" w:author="nick" w:date="2020-05-31T16:09:00Z">
        <w:r w:rsidR="002E17D4">
          <w:rPr>
            <w:noProof/>
            <w:webHidden/>
          </w:rPr>
          <w:t>64</w:t>
        </w:r>
      </w:ins>
      <w:del w:id="540" w:author="nick" w:date="2020-05-31T16:09:00Z">
        <w:r w:rsidR="00A2710C" w:rsidDel="002E17D4">
          <w:rPr>
            <w:noProof/>
            <w:webHidden/>
          </w:rPr>
          <w:delText>63</w:delText>
        </w:r>
      </w:del>
      <w:r w:rsidR="005125B1">
        <w:rPr>
          <w:noProof/>
          <w:webHidden/>
        </w:rPr>
        <w:fldChar w:fldCharType="end"/>
      </w:r>
      <w:r>
        <w:rPr>
          <w:noProof/>
        </w:rPr>
        <w:fldChar w:fldCharType="end"/>
      </w:r>
    </w:p>
    <w:p w14:paraId="71566F03" w14:textId="656AA736"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"_Toc39880658" </w:instrText>
      </w:r>
      <w:ins w:id="541" w:author="nick" w:date="2020-05-31T16:09:00Z">
        <w:r w:rsidR="002E17D4">
          <w:rPr>
            <w:noProof/>
          </w:rPr>
        </w:r>
      </w:ins>
      <w:r>
        <w:rPr>
          <w:noProof/>
        </w:rPr>
        <w:fldChar w:fldCharType="separate"/>
      </w:r>
      <w:r w:rsidR="005125B1" w:rsidRPr="00EF42BC">
        <w:rPr>
          <w:rStyle w:val="Hyperlink"/>
          <w:noProof/>
        </w:rPr>
        <w:t>Figure 11: Thick and Thin Assembling</w:t>
      </w:r>
      <w:r w:rsidR="005125B1">
        <w:rPr>
          <w:noProof/>
          <w:webHidden/>
        </w:rPr>
        <w:tab/>
      </w:r>
      <w:r w:rsidR="005125B1">
        <w:rPr>
          <w:noProof/>
          <w:webHidden/>
        </w:rPr>
        <w:fldChar w:fldCharType="begin"/>
      </w:r>
      <w:r w:rsidR="005125B1">
        <w:rPr>
          <w:noProof/>
          <w:webHidden/>
        </w:rPr>
        <w:instrText xml:space="preserve"> PAGEREF _Toc39880658 \h </w:instrText>
      </w:r>
      <w:r w:rsidR="005125B1">
        <w:rPr>
          <w:noProof/>
          <w:webHidden/>
        </w:rPr>
      </w:r>
      <w:r w:rsidR="005125B1">
        <w:rPr>
          <w:noProof/>
          <w:webHidden/>
        </w:rPr>
        <w:fldChar w:fldCharType="separate"/>
      </w:r>
      <w:ins w:id="542" w:author="nick" w:date="2020-05-31T16:09:00Z">
        <w:r w:rsidR="002E17D4">
          <w:rPr>
            <w:noProof/>
            <w:webHidden/>
          </w:rPr>
          <w:t>64</w:t>
        </w:r>
      </w:ins>
      <w:del w:id="543" w:author="nick" w:date="2020-05-31T16:09:00Z">
        <w:r w:rsidR="00A2710C" w:rsidDel="002E17D4">
          <w:rPr>
            <w:noProof/>
            <w:webHidden/>
          </w:rPr>
          <w:delText>63</w:delText>
        </w:r>
      </w:del>
      <w:r w:rsidR="005125B1">
        <w:rPr>
          <w:noProof/>
          <w:webHidden/>
        </w:rPr>
        <w:fldChar w:fldCharType="end"/>
      </w:r>
      <w:r>
        <w:rPr>
          <w:noProof/>
        </w:rPr>
        <w:fldChar w:fldCharType="end"/>
      </w:r>
    </w:p>
    <w:p w14:paraId="1BEDB789" w14:textId="0A14064B"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"_Toc39880659" </w:instrText>
      </w:r>
      <w:ins w:id="544" w:author="nick" w:date="2020-05-31T16:09:00Z">
        <w:r w:rsidR="002E17D4">
          <w:rPr>
            <w:noProof/>
          </w:rPr>
        </w:r>
      </w:ins>
      <w:r>
        <w:rPr>
          <w:noProof/>
        </w:rPr>
        <w:fldChar w:fldCharType="separate"/>
      </w:r>
      <w:r w:rsidR="005125B1" w:rsidRPr="00EF42BC">
        <w:rPr>
          <w:rStyle w:val="Hyperlink"/>
          <w:noProof/>
        </w:rPr>
        <w:t>Figure 12: Fastening Soft and Hard</w:t>
      </w:r>
      <w:r w:rsidR="005125B1">
        <w:rPr>
          <w:noProof/>
          <w:webHidden/>
        </w:rPr>
        <w:tab/>
      </w:r>
      <w:r w:rsidR="005125B1">
        <w:rPr>
          <w:noProof/>
          <w:webHidden/>
        </w:rPr>
        <w:fldChar w:fldCharType="begin"/>
      </w:r>
      <w:r w:rsidR="005125B1">
        <w:rPr>
          <w:noProof/>
          <w:webHidden/>
        </w:rPr>
        <w:instrText xml:space="preserve"> PAGEREF _Toc39880659 \h </w:instrText>
      </w:r>
      <w:r w:rsidR="005125B1">
        <w:rPr>
          <w:noProof/>
          <w:webHidden/>
        </w:rPr>
      </w:r>
      <w:r w:rsidR="005125B1">
        <w:rPr>
          <w:noProof/>
          <w:webHidden/>
        </w:rPr>
        <w:fldChar w:fldCharType="separate"/>
      </w:r>
      <w:ins w:id="545" w:author="nick" w:date="2020-05-31T16:09:00Z">
        <w:r w:rsidR="002E17D4">
          <w:rPr>
            <w:noProof/>
            <w:webHidden/>
          </w:rPr>
          <w:t>65</w:t>
        </w:r>
      </w:ins>
      <w:del w:id="546" w:author="nick" w:date="2020-05-31T16:09:00Z">
        <w:r w:rsidR="00A2710C" w:rsidDel="002E17D4">
          <w:rPr>
            <w:noProof/>
            <w:webHidden/>
          </w:rPr>
          <w:delText>64</w:delText>
        </w:r>
      </w:del>
      <w:r w:rsidR="005125B1">
        <w:rPr>
          <w:noProof/>
          <w:webHidden/>
        </w:rPr>
        <w:fldChar w:fldCharType="end"/>
      </w:r>
      <w:r>
        <w:rPr>
          <w:noProof/>
        </w:rPr>
        <w:fldChar w:fldCharType="end"/>
      </w:r>
    </w:p>
    <w:p w14:paraId="09A6B68C" w14:textId="2C2E760E"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"_Toc39880660"</w:instrText>
      </w:r>
      <w:r>
        <w:rPr>
          <w:noProof/>
        </w:rPr>
        <w:instrText xml:space="preserve"> </w:instrText>
      </w:r>
      <w:ins w:id="547" w:author="nick" w:date="2020-05-31T16:09:00Z">
        <w:r w:rsidR="002E17D4">
          <w:rPr>
            <w:noProof/>
          </w:rPr>
        </w:r>
      </w:ins>
      <w:r>
        <w:rPr>
          <w:noProof/>
        </w:rPr>
        <w:fldChar w:fldCharType="separate"/>
      </w:r>
      <w:r w:rsidR="005125B1" w:rsidRPr="00EF42BC">
        <w:rPr>
          <w:rStyle w:val="Hyperlink"/>
          <w:noProof/>
        </w:rPr>
        <w:t>Figure 13: Cross Section of a Self-Piercing Rivet</w:t>
      </w:r>
      <w:r w:rsidR="005125B1">
        <w:rPr>
          <w:noProof/>
          <w:webHidden/>
        </w:rPr>
        <w:tab/>
      </w:r>
      <w:r w:rsidR="005125B1">
        <w:rPr>
          <w:noProof/>
          <w:webHidden/>
        </w:rPr>
        <w:fldChar w:fldCharType="begin"/>
      </w:r>
      <w:r w:rsidR="005125B1">
        <w:rPr>
          <w:noProof/>
          <w:webHidden/>
        </w:rPr>
        <w:instrText xml:space="preserve"> PAGEREF _Toc39880660 \h </w:instrText>
      </w:r>
      <w:r w:rsidR="005125B1">
        <w:rPr>
          <w:noProof/>
          <w:webHidden/>
        </w:rPr>
      </w:r>
      <w:r w:rsidR="005125B1">
        <w:rPr>
          <w:noProof/>
          <w:webHidden/>
        </w:rPr>
        <w:fldChar w:fldCharType="separate"/>
      </w:r>
      <w:ins w:id="548" w:author="nick" w:date="2020-05-31T16:09:00Z">
        <w:r w:rsidR="002E17D4">
          <w:rPr>
            <w:noProof/>
            <w:webHidden/>
          </w:rPr>
          <w:t>66</w:t>
        </w:r>
      </w:ins>
      <w:del w:id="549" w:author="nick" w:date="2020-05-31T16:09:00Z">
        <w:r w:rsidR="00A2710C" w:rsidDel="002E17D4">
          <w:rPr>
            <w:noProof/>
            <w:webHidden/>
          </w:rPr>
          <w:delText>65</w:delText>
        </w:r>
      </w:del>
      <w:r w:rsidR="005125B1">
        <w:rPr>
          <w:noProof/>
          <w:webHidden/>
        </w:rPr>
        <w:fldChar w:fldCharType="end"/>
      </w:r>
      <w:r>
        <w:rPr>
          <w:noProof/>
        </w:rPr>
        <w:fldChar w:fldCharType="end"/>
      </w:r>
    </w:p>
    <w:p w14:paraId="5BB5E00A" w14:textId="2B06D51B"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"_Toc39880661" </w:instrText>
      </w:r>
      <w:ins w:id="550" w:author="nick" w:date="2020-05-31T16:09:00Z">
        <w:r w:rsidR="002E17D4">
          <w:rPr>
            <w:noProof/>
          </w:rPr>
        </w:r>
      </w:ins>
      <w:r>
        <w:rPr>
          <w:noProof/>
        </w:rPr>
        <w:fldChar w:fldCharType="separate"/>
      </w:r>
      <w:r w:rsidR="005125B1" w:rsidRPr="00EF42BC">
        <w:rPr>
          <w:rStyle w:val="Hyperlink"/>
          <w:noProof/>
        </w:rPr>
        <w:t>Figure 14: S</w:t>
      </w:r>
      <w:r w:rsidR="005125B1" w:rsidRPr="00EF42BC">
        <w:rPr>
          <w:rStyle w:val="Hyperlink"/>
          <w:rFonts w:ascii="Arial" w:hAnsi="Arial" w:cs="Arial"/>
          <w:noProof/>
          <w:shd w:val="clear" w:color="auto" w:fill="FFFFFF"/>
        </w:rPr>
        <w:t>elf-piercing rivet setting apparatus</w:t>
      </w:r>
      <w:r w:rsidR="005125B1">
        <w:rPr>
          <w:noProof/>
          <w:webHidden/>
        </w:rPr>
        <w:tab/>
      </w:r>
      <w:r w:rsidR="005125B1">
        <w:rPr>
          <w:noProof/>
          <w:webHidden/>
        </w:rPr>
        <w:fldChar w:fldCharType="begin"/>
      </w:r>
      <w:r w:rsidR="005125B1">
        <w:rPr>
          <w:noProof/>
          <w:webHidden/>
        </w:rPr>
        <w:instrText xml:space="preserve"> PAGEREF _Toc39880661 \h </w:instrText>
      </w:r>
      <w:r w:rsidR="005125B1">
        <w:rPr>
          <w:noProof/>
          <w:webHidden/>
        </w:rPr>
      </w:r>
      <w:r w:rsidR="005125B1">
        <w:rPr>
          <w:noProof/>
          <w:webHidden/>
        </w:rPr>
        <w:fldChar w:fldCharType="separate"/>
      </w:r>
      <w:ins w:id="551" w:author="nick" w:date="2020-05-31T16:09:00Z">
        <w:r w:rsidR="002E17D4">
          <w:rPr>
            <w:noProof/>
            <w:webHidden/>
          </w:rPr>
          <w:t>66</w:t>
        </w:r>
      </w:ins>
      <w:del w:id="552" w:author="nick" w:date="2020-05-31T16:09:00Z">
        <w:r w:rsidR="00A2710C" w:rsidDel="002E17D4">
          <w:rPr>
            <w:noProof/>
            <w:webHidden/>
          </w:rPr>
          <w:delText>65</w:delText>
        </w:r>
      </w:del>
      <w:r w:rsidR="005125B1">
        <w:rPr>
          <w:noProof/>
          <w:webHidden/>
        </w:rPr>
        <w:fldChar w:fldCharType="end"/>
      </w:r>
      <w:r>
        <w:rPr>
          <w:noProof/>
        </w:rPr>
        <w:fldChar w:fldCharType="end"/>
      </w:r>
    </w:p>
    <w:p w14:paraId="6B60CEE6" w14:textId="2CE5CE05"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"_Toc39880662" </w:instrText>
      </w:r>
      <w:ins w:id="553" w:author="nick" w:date="2020-05-31T16:09:00Z">
        <w:r w:rsidR="002E17D4">
          <w:rPr>
            <w:noProof/>
          </w:rPr>
        </w:r>
      </w:ins>
      <w:r>
        <w:rPr>
          <w:noProof/>
        </w:rPr>
        <w:fldChar w:fldCharType="separate"/>
      </w:r>
      <w:r w:rsidR="005125B1" w:rsidRPr="00EF42BC">
        <w:rPr>
          <w:rStyle w:val="Hyperlink"/>
          <w:noProof/>
        </w:rPr>
        <w:t>Figure 15: Dimensions of Solid Rivets</w:t>
      </w:r>
      <w:r w:rsidR="005125B1">
        <w:rPr>
          <w:noProof/>
          <w:webHidden/>
        </w:rPr>
        <w:tab/>
      </w:r>
      <w:r w:rsidR="005125B1">
        <w:rPr>
          <w:noProof/>
          <w:webHidden/>
        </w:rPr>
        <w:fldChar w:fldCharType="begin"/>
      </w:r>
      <w:r w:rsidR="005125B1">
        <w:rPr>
          <w:noProof/>
          <w:webHidden/>
        </w:rPr>
        <w:instrText xml:space="preserve"> PAGEREF _Toc39880662 \h </w:instrText>
      </w:r>
      <w:r w:rsidR="005125B1">
        <w:rPr>
          <w:noProof/>
          <w:webHidden/>
        </w:rPr>
      </w:r>
      <w:r w:rsidR="005125B1">
        <w:rPr>
          <w:noProof/>
          <w:webHidden/>
        </w:rPr>
        <w:fldChar w:fldCharType="separate"/>
      </w:r>
      <w:ins w:id="554" w:author="nick" w:date="2020-05-31T16:09:00Z">
        <w:r w:rsidR="002E17D4">
          <w:rPr>
            <w:noProof/>
            <w:webHidden/>
          </w:rPr>
          <w:t>68</w:t>
        </w:r>
      </w:ins>
      <w:del w:id="555" w:author="nick" w:date="2020-05-31T16:09:00Z">
        <w:r w:rsidR="00A2710C" w:rsidDel="002E17D4">
          <w:rPr>
            <w:noProof/>
            <w:webHidden/>
          </w:rPr>
          <w:delText>67</w:delText>
        </w:r>
      </w:del>
      <w:r w:rsidR="005125B1">
        <w:rPr>
          <w:noProof/>
          <w:webHidden/>
        </w:rPr>
        <w:fldChar w:fldCharType="end"/>
      </w:r>
      <w:r>
        <w:rPr>
          <w:noProof/>
        </w:rPr>
        <w:fldChar w:fldCharType="end"/>
      </w:r>
    </w:p>
    <w:p w14:paraId="7BEE43A3" w14:textId="0AE4C4A9"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w:instrText>
      </w:r>
      <w:r>
        <w:rPr>
          <w:noProof/>
        </w:rPr>
        <w:instrText xml:space="preserve">663" </w:instrText>
      </w:r>
      <w:ins w:id="556" w:author="nick" w:date="2020-05-31T16:09:00Z">
        <w:r w:rsidR="002E17D4">
          <w:rPr>
            <w:noProof/>
          </w:rPr>
        </w:r>
      </w:ins>
      <w:r>
        <w:rPr>
          <w:noProof/>
        </w:rPr>
        <w:fldChar w:fldCharType="separate"/>
      </w:r>
      <w:r w:rsidR="005125B1" w:rsidRPr="00EF42BC">
        <w:rPr>
          <w:rStyle w:val="Hyperlink"/>
          <w:noProof/>
        </w:rPr>
        <w:t>Figure 16: Clinch allowance of solid rivet</w:t>
      </w:r>
      <w:r w:rsidR="005125B1">
        <w:rPr>
          <w:noProof/>
          <w:webHidden/>
        </w:rPr>
        <w:tab/>
      </w:r>
      <w:r w:rsidR="005125B1">
        <w:rPr>
          <w:noProof/>
          <w:webHidden/>
        </w:rPr>
        <w:fldChar w:fldCharType="begin"/>
      </w:r>
      <w:r w:rsidR="005125B1">
        <w:rPr>
          <w:noProof/>
          <w:webHidden/>
        </w:rPr>
        <w:instrText xml:space="preserve"> PAGEREF _Toc39880663 \h </w:instrText>
      </w:r>
      <w:r w:rsidR="005125B1">
        <w:rPr>
          <w:noProof/>
          <w:webHidden/>
        </w:rPr>
      </w:r>
      <w:r w:rsidR="005125B1">
        <w:rPr>
          <w:noProof/>
          <w:webHidden/>
        </w:rPr>
        <w:fldChar w:fldCharType="separate"/>
      </w:r>
      <w:ins w:id="557" w:author="nick" w:date="2020-05-31T16:09:00Z">
        <w:r w:rsidR="002E17D4">
          <w:rPr>
            <w:noProof/>
            <w:webHidden/>
          </w:rPr>
          <w:t>69</w:t>
        </w:r>
      </w:ins>
      <w:del w:id="558" w:author="nick" w:date="2020-05-31T16:09:00Z">
        <w:r w:rsidR="00A2710C" w:rsidDel="002E17D4">
          <w:rPr>
            <w:noProof/>
            <w:webHidden/>
          </w:rPr>
          <w:delText>68</w:delText>
        </w:r>
      </w:del>
      <w:r w:rsidR="005125B1">
        <w:rPr>
          <w:noProof/>
          <w:webHidden/>
        </w:rPr>
        <w:fldChar w:fldCharType="end"/>
      </w:r>
      <w:r>
        <w:rPr>
          <w:noProof/>
        </w:rPr>
        <w:fldChar w:fldCharType="end"/>
      </w:r>
    </w:p>
    <w:p w14:paraId="7EA5CE9B" w14:textId="4D0039FE"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"_Toc39880664" </w:instrText>
      </w:r>
      <w:ins w:id="559" w:author="nick" w:date="2020-05-31T16:09:00Z">
        <w:r w:rsidR="002E17D4">
          <w:rPr>
            <w:noProof/>
          </w:rPr>
        </w:r>
      </w:ins>
      <w:r>
        <w:rPr>
          <w:noProof/>
        </w:rPr>
        <w:fldChar w:fldCharType="separate"/>
      </w:r>
      <w:r w:rsidR="005125B1" w:rsidRPr="00EF42BC">
        <w:rPr>
          <w:rStyle w:val="Hyperlink"/>
          <w:noProof/>
        </w:rPr>
        <w:t>Figure 17: Cross section of a SWOP Rivet</w:t>
      </w:r>
      <w:r w:rsidR="005125B1">
        <w:rPr>
          <w:noProof/>
          <w:webHidden/>
        </w:rPr>
        <w:tab/>
      </w:r>
      <w:r w:rsidR="005125B1">
        <w:rPr>
          <w:noProof/>
          <w:webHidden/>
        </w:rPr>
        <w:fldChar w:fldCharType="begin"/>
      </w:r>
      <w:r w:rsidR="005125B1">
        <w:rPr>
          <w:noProof/>
          <w:webHidden/>
        </w:rPr>
        <w:instrText xml:space="preserve"> PAGEREF _Toc39880664 \h </w:instrText>
      </w:r>
      <w:r w:rsidR="005125B1">
        <w:rPr>
          <w:noProof/>
          <w:webHidden/>
        </w:rPr>
      </w:r>
      <w:r w:rsidR="005125B1">
        <w:rPr>
          <w:noProof/>
          <w:webHidden/>
        </w:rPr>
        <w:fldChar w:fldCharType="separate"/>
      </w:r>
      <w:ins w:id="560" w:author="nick" w:date="2020-05-31T16:09:00Z">
        <w:r w:rsidR="002E17D4">
          <w:rPr>
            <w:noProof/>
            <w:webHidden/>
          </w:rPr>
          <w:t>70</w:t>
        </w:r>
      </w:ins>
      <w:del w:id="561" w:author="nick" w:date="2020-05-31T16:09:00Z">
        <w:r w:rsidR="00A2710C" w:rsidDel="002E17D4">
          <w:rPr>
            <w:noProof/>
            <w:webHidden/>
          </w:rPr>
          <w:delText>69</w:delText>
        </w:r>
      </w:del>
      <w:r w:rsidR="005125B1">
        <w:rPr>
          <w:noProof/>
          <w:webHidden/>
        </w:rPr>
        <w:fldChar w:fldCharType="end"/>
      </w:r>
      <w:r>
        <w:rPr>
          <w:noProof/>
        </w:rPr>
        <w:fldChar w:fldCharType="end"/>
      </w:r>
    </w:p>
    <w:p w14:paraId="39F3FD08" w14:textId="3068BA66"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"_Toc39880665" </w:instrText>
      </w:r>
      <w:ins w:id="562" w:author="nick" w:date="2020-05-31T16:09:00Z">
        <w:r w:rsidR="002E17D4">
          <w:rPr>
            <w:noProof/>
          </w:rPr>
        </w:r>
      </w:ins>
      <w:r>
        <w:rPr>
          <w:noProof/>
        </w:rPr>
        <w:fldChar w:fldCharType="separate"/>
      </w:r>
      <w:r w:rsidR="005125B1" w:rsidRPr="00EF42BC">
        <w:rPr>
          <w:rStyle w:val="Hyperlink"/>
          <w:noProof/>
        </w:rPr>
        <w:t>Figure 18 Clinchnietbolzen types</w:t>
      </w:r>
      <w:r w:rsidR="005125B1">
        <w:rPr>
          <w:noProof/>
          <w:webHidden/>
        </w:rPr>
        <w:tab/>
      </w:r>
      <w:r w:rsidR="005125B1">
        <w:rPr>
          <w:noProof/>
          <w:webHidden/>
        </w:rPr>
        <w:fldChar w:fldCharType="begin"/>
      </w:r>
      <w:r w:rsidR="005125B1">
        <w:rPr>
          <w:noProof/>
          <w:webHidden/>
        </w:rPr>
        <w:instrText xml:space="preserve"> PAGEREF _Toc39880665 \h </w:instrText>
      </w:r>
      <w:r w:rsidR="005125B1">
        <w:rPr>
          <w:noProof/>
          <w:webHidden/>
        </w:rPr>
      </w:r>
      <w:r w:rsidR="005125B1">
        <w:rPr>
          <w:noProof/>
          <w:webHidden/>
        </w:rPr>
        <w:fldChar w:fldCharType="separate"/>
      </w:r>
      <w:ins w:id="563" w:author="nick" w:date="2020-05-31T16:09:00Z">
        <w:r w:rsidR="002E17D4">
          <w:rPr>
            <w:noProof/>
            <w:webHidden/>
          </w:rPr>
          <w:t>72</w:t>
        </w:r>
      </w:ins>
      <w:del w:id="564" w:author="nick" w:date="2020-05-31T16:09:00Z">
        <w:r w:rsidR="00A2710C" w:rsidDel="002E17D4">
          <w:rPr>
            <w:noProof/>
            <w:webHidden/>
          </w:rPr>
          <w:delText>71</w:delText>
        </w:r>
      </w:del>
      <w:r w:rsidR="005125B1">
        <w:rPr>
          <w:noProof/>
          <w:webHidden/>
        </w:rPr>
        <w:fldChar w:fldCharType="end"/>
      </w:r>
      <w:r>
        <w:rPr>
          <w:noProof/>
        </w:rPr>
        <w:fldChar w:fldCharType="end"/>
      </w:r>
    </w:p>
    <w:p w14:paraId="603EE4F6" w14:textId="3AAF0A7C"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"_Toc39880666" </w:instrText>
      </w:r>
      <w:ins w:id="565" w:author="nick" w:date="2020-05-31T16:09:00Z">
        <w:r w:rsidR="002E17D4">
          <w:rPr>
            <w:noProof/>
          </w:rPr>
        </w:r>
      </w:ins>
      <w:r>
        <w:rPr>
          <w:noProof/>
        </w:rPr>
        <w:fldChar w:fldCharType="separate"/>
      </w:r>
      <w:r w:rsidR="005125B1" w:rsidRPr="00EF42BC">
        <w:rPr>
          <w:rStyle w:val="Hyperlink"/>
          <w:noProof/>
        </w:rPr>
        <w:t>Figure 19 Clinch Rivet Stud: Ball stud</w:t>
      </w:r>
      <w:r w:rsidR="005125B1">
        <w:rPr>
          <w:noProof/>
          <w:webHidden/>
        </w:rPr>
        <w:tab/>
      </w:r>
      <w:r w:rsidR="005125B1">
        <w:rPr>
          <w:noProof/>
          <w:webHidden/>
        </w:rPr>
        <w:fldChar w:fldCharType="begin"/>
      </w:r>
      <w:r w:rsidR="005125B1">
        <w:rPr>
          <w:noProof/>
          <w:webHidden/>
        </w:rPr>
        <w:instrText xml:space="preserve"> PAGEREF _Toc39880666 \h </w:instrText>
      </w:r>
      <w:r w:rsidR="005125B1">
        <w:rPr>
          <w:noProof/>
          <w:webHidden/>
        </w:rPr>
      </w:r>
      <w:r w:rsidR="005125B1">
        <w:rPr>
          <w:noProof/>
          <w:webHidden/>
        </w:rPr>
        <w:fldChar w:fldCharType="separate"/>
      </w:r>
      <w:ins w:id="566" w:author="nick" w:date="2020-05-31T16:09:00Z">
        <w:r w:rsidR="002E17D4">
          <w:rPr>
            <w:noProof/>
            <w:webHidden/>
          </w:rPr>
          <w:t>72</w:t>
        </w:r>
      </w:ins>
      <w:del w:id="567" w:author="nick" w:date="2020-05-31T16:09:00Z">
        <w:r w:rsidR="00A2710C" w:rsidDel="002E17D4">
          <w:rPr>
            <w:noProof/>
            <w:webHidden/>
          </w:rPr>
          <w:delText>71</w:delText>
        </w:r>
      </w:del>
      <w:r w:rsidR="005125B1">
        <w:rPr>
          <w:noProof/>
          <w:webHidden/>
        </w:rPr>
        <w:fldChar w:fldCharType="end"/>
      </w:r>
      <w:r>
        <w:rPr>
          <w:noProof/>
        </w:rPr>
        <w:fldChar w:fldCharType="end"/>
      </w:r>
    </w:p>
    <w:p w14:paraId="67E28F07" w14:textId="63B8E665"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w:instrText>
      </w:r>
      <w:r>
        <w:rPr>
          <w:noProof/>
        </w:rPr>
        <w:instrText xml:space="preserve">667" </w:instrText>
      </w:r>
      <w:ins w:id="568" w:author="nick" w:date="2020-05-31T16:09:00Z">
        <w:r w:rsidR="002E17D4">
          <w:rPr>
            <w:noProof/>
          </w:rPr>
        </w:r>
      </w:ins>
      <w:r>
        <w:rPr>
          <w:noProof/>
        </w:rPr>
        <w:fldChar w:fldCharType="separate"/>
      </w:r>
      <w:r w:rsidR="005125B1" w:rsidRPr="00EF42BC">
        <w:rPr>
          <w:rStyle w:val="Hyperlink"/>
          <w:noProof/>
        </w:rPr>
        <w:t>Figure 20: Bolts and Screws</w:t>
      </w:r>
      <w:r w:rsidR="005125B1">
        <w:rPr>
          <w:noProof/>
          <w:webHidden/>
        </w:rPr>
        <w:tab/>
      </w:r>
      <w:r w:rsidR="005125B1">
        <w:rPr>
          <w:noProof/>
          <w:webHidden/>
        </w:rPr>
        <w:fldChar w:fldCharType="begin"/>
      </w:r>
      <w:r w:rsidR="005125B1">
        <w:rPr>
          <w:noProof/>
          <w:webHidden/>
        </w:rPr>
        <w:instrText xml:space="preserve"> PAGEREF _Toc39880667 \h </w:instrText>
      </w:r>
      <w:r w:rsidR="005125B1">
        <w:rPr>
          <w:noProof/>
          <w:webHidden/>
        </w:rPr>
      </w:r>
      <w:r w:rsidR="005125B1">
        <w:rPr>
          <w:noProof/>
          <w:webHidden/>
        </w:rPr>
        <w:fldChar w:fldCharType="separate"/>
      </w:r>
      <w:ins w:id="569" w:author="nick" w:date="2020-05-31T16:09:00Z">
        <w:r w:rsidR="002E17D4">
          <w:rPr>
            <w:noProof/>
            <w:webHidden/>
          </w:rPr>
          <w:t>74</w:t>
        </w:r>
      </w:ins>
      <w:del w:id="570" w:author="nick" w:date="2020-05-31T16:09:00Z">
        <w:r w:rsidR="00A2710C" w:rsidDel="002E17D4">
          <w:rPr>
            <w:noProof/>
            <w:webHidden/>
          </w:rPr>
          <w:delText>73</w:delText>
        </w:r>
      </w:del>
      <w:r w:rsidR="005125B1">
        <w:rPr>
          <w:noProof/>
          <w:webHidden/>
        </w:rPr>
        <w:fldChar w:fldCharType="end"/>
      </w:r>
      <w:r>
        <w:rPr>
          <w:noProof/>
        </w:rPr>
        <w:fldChar w:fldCharType="end"/>
      </w:r>
    </w:p>
    <w:p w14:paraId="7995DB54" w14:textId="04D947A2"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"_Toc39880668" </w:instrText>
      </w:r>
      <w:ins w:id="571" w:author="nick" w:date="2020-05-31T16:09:00Z">
        <w:r w:rsidR="002E17D4">
          <w:rPr>
            <w:noProof/>
          </w:rPr>
        </w:r>
      </w:ins>
      <w:r>
        <w:rPr>
          <w:noProof/>
        </w:rPr>
        <w:fldChar w:fldCharType="separate"/>
      </w:r>
      <w:r w:rsidR="005125B1" w:rsidRPr="00EF42BC">
        <w:rPr>
          <w:rStyle w:val="Hyperlink"/>
          <w:noProof/>
        </w:rPr>
        <w:t>Figure 21: Different Screw Forms</w:t>
      </w:r>
      <w:r w:rsidR="005125B1">
        <w:rPr>
          <w:noProof/>
          <w:webHidden/>
        </w:rPr>
        <w:tab/>
      </w:r>
      <w:r w:rsidR="005125B1">
        <w:rPr>
          <w:noProof/>
          <w:webHidden/>
        </w:rPr>
        <w:fldChar w:fldCharType="begin"/>
      </w:r>
      <w:r w:rsidR="005125B1">
        <w:rPr>
          <w:noProof/>
          <w:webHidden/>
        </w:rPr>
        <w:instrText xml:space="preserve"> PAGEREF _Toc39880668 \h </w:instrText>
      </w:r>
      <w:r w:rsidR="005125B1">
        <w:rPr>
          <w:noProof/>
          <w:webHidden/>
        </w:rPr>
      </w:r>
      <w:r w:rsidR="005125B1">
        <w:rPr>
          <w:noProof/>
          <w:webHidden/>
        </w:rPr>
        <w:fldChar w:fldCharType="separate"/>
      </w:r>
      <w:ins w:id="572" w:author="nick" w:date="2020-05-31T16:09:00Z">
        <w:r w:rsidR="002E17D4">
          <w:rPr>
            <w:noProof/>
            <w:webHidden/>
          </w:rPr>
          <w:t>75</w:t>
        </w:r>
      </w:ins>
      <w:del w:id="573" w:author="nick" w:date="2020-05-31T16:09:00Z">
        <w:r w:rsidR="00A2710C" w:rsidDel="002E17D4">
          <w:rPr>
            <w:noProof/>
            <w:webHidden/>
          </w:rPr>
          <w:delText>74</w:delText>
        </w:r>
      </w:del>
      <w:r w:rsidR="005125B1">
        <w:rPr>
          <w:noProof/>
          <w:webHidden/>
        </w:rPr>
        <w:fldChar w:fldCharType="end"/>
      </w:r>
      <w:r>
        <w:rPr>
          <w:noProof/>
        </w:rPr>
        <w:fldChar w:fldCharType="end"/>
      </w:r>
    </w:p>
    <w:p w14:paraId="050C12EA" w14:textId="2499C559"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"_Toc39880669" </w:instrText>
      </w:r>
      <w:ins w:id="574" w:author="nick" w:date="2020-05-31T16:09:00Z">
        <w:r w:rsidR="002E17D4">
          <w:rPr>
            <w:noProof/>
          </w:rPr>
        </w:r>
      </w:ins>
      <w:r>
        <w:rPr>
          <w:noProof/>
        </w:rPr>
        <w:fldChar w:fldCharType="separate"/>
      </w:r>
      <w:r w:rsidR="005125B1" w:rsidRPr="00EF42BC">
        <w:rPr>
          <w:rStyle w:val="Hyperlink"/>
          <w:noProof/>
        </w:rPr>
        <w:t>Figure 22: Definition of Length and Head Sizes</w:t>
      </w:r>
      <w:r w:rsidR="005125B1">
        <w:rPr>
          <w:noProof/>
          <w:webHidden/>
        </w:rPr>
        <w:tab/>
      </w:r>
      <w:r w:rsidR="005125B1">
        <w:rPr>
          <w:noProof/>
          <w:webHidden/>
        </w:rPr>
        <w:fldChar w:fldCharType="begin"/>
      </w:r>
      <w:r w:rsidR="005125B1">
        <w:rPr>
          <w:noProof/>
          <w:webHidden/>
        </w:rPr>
        <w:instrText xml:space="preserve"> PAGEREF _Toc39880669 \h </w:instrText>
      </w:r>
      <w:r w:rsidR="005125B1">
        <w:rPr>
          <w:noProof/>
          <w:webHidden/>
        </w:rPr>
      </w:r>
      <w:r w:rsidR="005125B1">
        <w:rPr>
          <w:noProof/>
          <w:webHidden/>
        </w:rPr>
        <w:fldChar w:fldCharType="separate"/>
      </w:r>
      <w:ins w:id="575" w:author="nick" w:date="2020-05-31T16:09:00Z">
        <w:r w:rsidR="002E17D4">
          <w:rPr>
            <w:noProof/>
            <w:webHidden/>
          </w:rPr>
          <w:t>75</w:t>
        </w:r>
      </w:ins>
      <w:del w:id="576" w:author="nick" w:date="2020-05-31T16:09:00Z">
        <w:r w:rsidR="00A2710C" w:rsidDel="002E17D4">
          <w:rPr>
            <w:noProof/>
            <w:webHidden/>
          </w:rPr>
          <w:delText>74</w:delText>
        </w:r>
      </w:del>
      <w:r w:rsidR="005125B1">
        <w:rPr>
          <w:noProof/>
          <w:webHidden/>
        </w:rPr>
        <w:fldChar w:fldCharType="end"/>
      </w:r>
      <w:r>
        <w:rPr>
          <w:noProof/>
        </w:rPr>
        <w:fldChar w:fldCharType="end"/>
      </w:r>
    </w:p>
    <w:p w14:paraId="3B3E55FA" w14:textId="0FA2432F"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"_Toc39880670" </w:instrText>
      </w:r>
      <w:ins w:id="577" w:author="nick" w:date="2020-05-31T16:09:00Z">
        <w:r w:rsidR="002E17D4">
          <w:rPr>
            <w:noProof/>
          </w:rPr>
        </w:r>
      </w:ins>
      <w:r>
        <w:rPr>
          <w:noProof/>
        </w:rPr>
        <w:fldChar w:fldCharType="separate"/>
      </w:r>
      <w:r w:rsidR="005125B1" w:rsidRPr="00EF42BC">
        <w:rPr>
          <w:rStyle w:val="Hyperlink"/>
          <w:noProof/>
        </w:rPr>
        <w:t>Figure 23: Definition of lead, pitch and starts of a thread.</w:t>
      </w:r>
      <w:r w:rsidR="005125B1">
        <w:rPr>
          <w:noProof/>
          <w:webHidden/>
        </w:rPr>
        <w:tab/>
      </w:r>
      <w:r w:rsidR="005125B1">
        <w:rPr>
          <w:noProof/>
          <w:webHidden/>
        </w:rPr>
        <w:fldChar w:fldCharType="begin"/>
      </w:r>
      <w:r w:rsidR="005125B1">
        <w:rPr>
          <w:noProof/>
          <w:webHidden/>
        </w:rPr>
        <w:instrText xml:space="preserve"> PAGEREF _Toc39880670 \h </w:instrText>
      </w:r>
      <w:r w:rsidR="005125B1">
        <w:rPr>
          <w:noProof/>
          <w:webHidden/>
        </w:rPr>
      </w:r>
      <w:r w:rsidR="005125B1">
        <w:rPr>
          <w:noProof/>
          <w:webHidden/>
        </w:rPr>
        <w:fldChar w:fldCharType="separate"/>
      </w:r>
      <w:ins w:id="578" w:author="nick" w:date="2020-05-31T16:09:00Z">
        <w:r w:rsidR="002E17D4">
          <w:rPr>
            <w:noProof/>
            <w:webHidden/>
          </w:rPr>
          <w:t>75</w:t>
        </w:r>
      </w:ins>
      <w:del w:id="579" w:author="nick" w:date="2020-05-31T16:09:00Z">
        <w:r w:rsidR="00A2710C" w:rsidDel="002E17D4">
          <w:rPr>
            <w:noProof/>
            <w:webHidden/>
          </w:rPr>
          <w:delText>74</w:delText>
        </w:r>
      </w:del>
      <w:r w:rsidR="005125B1">
        <w:rPr>
          <w:noProof/>
          <w:webHidden/>
        </w:rPr>
        <w:fldChar w:fldCharType="end"/>
      </w:r>
      <w:r>
        <w:rPr>
          <w:noProof/>
        </w:rPr>
        <w:fldChar w:fldCharType="end"/>
      </w:r>
    </w:p>
    <w:p w14:paraId="61752FC9" w14:textId="6FE0C290"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"_Toc39880671" </w:instrText>
      </w:r>
      <w:ins w:id="580" w:author="nick" w:date="2020-05-31T16:09:00Z">
        <w:r w:rsidR="002E17D4">
          <w:rPr>
            <w:noProof/>
          </w:rPr>
        </w:r>
      </w:ins>
      <w:r>
        <w:rPr>
          <w:noProof/>
        </w:rPr>
        <w:fldChar w:fldCharType="separate"/>
      </w:r>
      <w:r w:rsidR="005125B1" w:rsidRPr="00EF42BC">
        <w:rPr>
          <w:rStyle w:val="Hyperlink"/>
          <w:noProof/>
        </w:rPr>
        <w:t>Figure 24: Bolt with welded nut</w:t>
      </w:r>
      <w:r w:rsidR="005125B1">
        <w:rPr>
          <w:noProof/>
          <w:webHidden/>
        </w:rPr>
        <w:tab/>
      </w:r>
      <w:r w:rsidR="005125B1">
        <w:rPr>
          <w:noProof/>
          <w:webHidden/>
        </w:rPr>
        <w:fldChar w:fldCharType="begin"/>
      </w:r>
      <w:r w:rsidR="005125B1">
        <w:rPr>
          <w:noProof/>
          <w:webHidden/>
        </w:rPr>
        <w:instrText xml:space="preserve"> PAGEREF _Toc39880671 \h </w:instrText>
      </w:r>
      <w:r w:rsidR="005125B1">
        <w:rPr>
          <w:noProof/>
          <w:webHidden/>
        </w:rPr>
      </w:r>
      <w:r w:rsidR="005125B1">
        <w:rPr>
          <w:noProof/>
          <w:webHidden/>
        </w:rPr>
        <w:fldChar w:fldCharType="separate"/>
      </w:r>
      <w:ins w:id="581" w:author="nick" w:date="2020-05-31T16:09:00Z">
        <w:r w:rsidR="002E17D4">
          <w:rPr>
            <w:noProof/>
            <w:webHidden/>
          </w:rPr>
          <w:t>86</w:t>
        </w:r>
      </w:ins>
      <w:del w:id="582" w:author="nick" w:date="2020-05-31T16:09:00Z">
        <w:r w:rsidR="00A2710C" w:rsidDel="002E17D4">
          <w:rPr>
            <w:noProof/>
            <w:webHidden/>
          </w:rPr>
          <w:delText>85</w:delText>
        </w:r>
      </w:del>
      <w:r w:rsidR="005125B1">
        <w:rPr>
          <w:noProof/>
          <w:webHidden/>
        </w:rPr>
        <w:fldChar w:fldCharType="end"/>
      </w:r>
      <w:r>
        <w:rPr>
          <w:noProof/>
        </w:rPr>
        <w:fldChar w:fldCharType="end"/>
      </w:r>
    </w:p>
    <w:p w14:paraId="67B7154C" w14:textId="1B04CA9A"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"_Toc39880672" </w:instrText>
      </w:r>
      <w:ins w:id="583" w:author="nick" w:date="2020-05-31T16:09:00Z">
        <w:r w:rsidR="002E17D4">
          <w:rPr>
            <w:noProof/>
          </w:rPr>
        </w:r>
      </w:ins>
      <w:r>
        <w:rPr>
          <w:noProof/>
        </w:rPr>
        <w:fldChar w:fldCharType="separate"/>
      </w:r>
      <w:r w:rsidR="005125B1" w:rsidRPr="00EF42BC">
        <w:rPr>
          <w:rStyle w:val="Hyperlink"/>
          <w:noProof/>
        </w:rPr>
        <w:t>Figure 25: Bolt with free nut</w:t>
      </w:r>
      <w:r w:rsidR="005125B1">
        <w:rPr>
          <w:noProof/>
          <w:webHidden/>
        </w:rPr>
        <w:tab/>
      </w:r>
      <w:r w:rsidR="005125B1">
        <w:rPr>
          <w:noProof/>
          <w:webHidden/>
        </w:rPr>
        <w:fldChar w:fldCharType="begin"/>
      </w:r>
      <w:r w:rsidR="005125B1">
        <w:rPr>
          <w:noProof/>
          <w:webHidden/>
        </w:rPr>
        <w:instrText xml:space="preserve"> PAGEREF _Toc39880672 \h </w:instrText>
      </w:r>
      <w:r w:rsidR="005125B1">
        <w:rPr>
          <w:noProof/>
          <w:webHidden/>
        </w:rPr>
      </w:r>
      <w:r w:rsidR="005125B1">
        <w:rPr>
          <w:noProof/>
          <w:webHidden/>
        </w:rPr>
        <w:fldChar w:fldCharType="separate"/>
      </w:r>
      <w:ins w:id="584" w:author="nick" w:date="2020-05-31T16:09:00Z">
        <w:r w:rsidR="002E17D4">
          <w:rPr>
            <w:noProof/>
            <w:webHidden/>
          </w:rPr>
          <w:t>86</w:t>
        </w:r>
      </w:ins>
      <w:del w:id="585" w:author="nick" w:date="2020-05-31T16:09:00Z">
        <w:r w:rsidR="00A2710C" w:rsidDel="002E17D4">
          <w:rPr>
            <w:noProof/>
            <w:webHidden/>
          </w:rPr>
          <w:delText>85</w:delText>
        </w:r>
      </w:del>
      <w:r w:rsidR="005125B1">
        <w:rPr>
          <w:noProof/>
          <w:webHidden/>
        </w:rPr>
        <w:fldChar w:fldCharType="end"/>
      </w:r>
      <w:r>
        <w:rPr>
          <w:noProof/>
        </w:rPr>
        <w:fldChar w:fldCharType="end"/>
      </w:r>
    </w:p>
    <w:p w14:paraId="75B8F84C" w14:textId="3F7EE3E5"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"_Toc39880673" </w:instrText>
      </w:r>
      <w:ins w:id="586" w:author="nick" w:date="2020-05-31T16:09:00Z">
        <w:r w:rsidR="002E17D4">
          <w:rPr>
            <w:noProof/>
          </w:rPr>
        </w:r>
      </w:ins>
      <w:r>
        <w:rPr>
          <w:noProof/>
        </w:rPr>
        <w:fldChar w:fldCharType="separate"/>
      </w:r>
      <w:r w:rsidR="005125B1" w:rsidRPr="00EF42BC">
        <w:rPr>
          <w:rStyle w:val="Hyperlink"/>
          <w:noProof/>
        </w:rPr>
        <w:t>Figure 26: Screw</w:t>
      </w:r>
      <w:r w:rsidR="005125B1">
        <w:rPr>
          <w:noProof/>
          <w:webHidden/>
        </w:rPr>
        <w:tab/>
      </w:r>
      <w:r w:rsidR="005125B1">
        <w:rPr>
          <w:noProof/>
          <w:webHidden/>
        </w:rPr>
        <w:fldChar w:fldCharType="begin"/>
      </w:r>
      <w:r w:rsidR="005125B1">
        <w:rPr>
          <w:noProof/>
          <w:webHidden/>
        </w:rPr>
        <w:instrText xml:space="preserve"> PAGEREF _Toc39880673 \h </w:instrText>
      </w:r>
      <w:r w:rsidR="005125B1">
        <w:rPr>
          <w:noProof/>
          <w:webHidden/>
        </w:rPr>
      </w:r>
      <w:r w:rsidR="005125B1">
        <w:rPr>
          <w:noProof/>
          <w:webHidden/>
        </w:rPr>
        <w:fldChar w:fldCharType="separate"/>
      </w:r>
      <w:ins w:id="587" w:author="nick" w:date="2020-05-31T16:09:00Z">
        <w:r w:rsidR="002E17D4">
          <w:rPr>
            <w:noProof/>
            <w:webHidden/>
          </w:rPr>
          <w:t>87</w:t>
        </w:r>
      </w:ins>
      <w:del w:id="588" w:author="nick" w:date="2020-05-31T16:09:00Z">
        <w:r w:rsidR="00A2710C" w:rsidDel="002E17D4">
          <w:rPr>
            <w:noProof/>
            <w:webHidden/>
          </w:rPr>
          <w:delText>86</w:delText>
        </w:r>
      </w:del>
      <w:r w:rsidR="005125B1">
        <w:rPr>
          <w:noProof/>
          <w:webHidden/>
        </w:rPr>
        <w:fldChar w:fldCharType="end"/>
      </w:r>
      <w:r>
        <w:rPr>
          <w:noProof/>
        </w:rPr>
        <w:fldChar w:fldCharType="end"/>
      </w:r>
    </w:p>
    <w:p w14:paraId="541A66D5" w14:textId="5F45D009"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"_Toc39880674" </w:instrText>
      </w:r>
      <w:ins w:id="589" w:author="nick" w:date="2020-05-31T16:09:00Z">
        <w:r w:rsidR="002E17D4">
          <w:rPr>
            <w:noProof/>
          </w:rPr>
        </w:r>
      </w:ins>
      <w:r>
        <w:rPr>
          <w:noProof/>
        </w:rPr>
        <w:fldChar w:fldCharType="separate"/>
      </w:r>
      <w:r w:rsidR="005125B1" w:rsidRPr="00EF42BC">
        <w:rPr>
          <w:rStyle w:val="Hyperlink"/>
          <w:noProof/>
        </w:rPr>
        <w:t>Figure 27: Welded stud with free nut</w:t>
      </w:r>
      <w:r w:rsidR="005125B1">
        <w:rPr>
          <w:noProof/>
          <w:webHidden/>
        </w:rPr>
        <w:tab/>
      </w:r>
      <w:r w:rsidR="005125B1">
        <w:rPr>
          <w:noProof/>
          <w:webHidden/>
        </w:rPr>
        <w:fldChar w:fldCharType="begin"/>
      </w:r>
      <w:r w:rsidR="005125B1">
        <w:rPr>
          <w:noProof/>
          <w:webHidden/>
        </w:rPr>
        <w:instrText xml:space="preserve"> PAGEREF _Toc39880674 \h </w:instrText>
      </w:r>
      <w:r w:rsidR="005125B1">
        <w:rPr>
          <w:noProof/>
          <w:webHidden/>
        </w:rPr>
      </w:r>
      <w:r w:rsidR="005125B1">
        <w:rPr>
          <w:noProof/>
          <w:webHidden/>
        </w:rPr>
        <w:fldChar w:fldCharType="separate"/>
      </w:r>
      <w:ins w:id="590" w:author="nick" w:date="2020-05-31T16:09:00Z">
        <w:r w:rsidR="002E17D4">
          <w:rPr>
            <w:noProof/>
            <w:webHidden/>
          </w:rPr>
          <w:t>87</w:t>
        </w:r>
      </w:ins>
      <w:del w:id="591" w:author="nick" w:date="2020-05-31T16:09:00Z">
        <w:r w:rsidR="00A2710C" w:rsidDel="002E17D4">
          <w:rPr>
            <w:noProof/>
            <w:webHidden/>
          </w:rPr>
          <w:delText>86</w:delText>
        </w:r>
      </w:del>
      <w:r w:rsidR="005125B1">
        <w:rPr>
          <w:noProof/>
          <w:webHidden/>
        </w:rPr>
        <w:fldChar w:fldCharType="end"/>
      </w:r>
      <w:r>
        <w:rPr>
          <w:noProof/>
        </w:rPr>
        <w:fldChar w:fldCharType="end"/>
      </w:r>
    </w:p>
    <w:p w14:paraId="13E7D086" w14:textId="15FD7164"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"_Toc39880675" </w:instrText>
      </w:r>
      <w:ins w:id="592" w:author="nick" w:date="2020-05-31T16:09:00Z">
        <w:r w:rsidR="002E17D4">
          <w:rPr>
            <w:noProof/>
          </w:rPr>
        </w:r>
      </w:ins>
      <w:r>
        <w:rPr>
          <w:noProof/>
        </w:rPr>
        <w:fldChar w:fldCharType="separate"/>
      </w:r>
      <w:r w:rsidR="005125B1" w:rsidRPr="00EF42BC">
        <w:rPr>
          <w:rStyle w:val="Hyperlink"/>
          <w:noProof/>
        </w:rPr>
        <w:t>Figure 28: Plain stud</w:t>
      </w:r>
      <w:r w:rsidR="005125B1">
        <w:rPr>
          <w:noProof/>
          <w:webHidden/>
        </w:rPr>
        <w:tab/>
      </w:r>
      <w:r w:rsidR="005125B1">
        <w:rPr>
          <w:noProof/>
          <w:webHidden/>
        </w:rPr>
        <w:fldChar w:fldCharType="begin"/>
      </w:r>
      <w:r w:rsidR="005125B1">
        <w:rPr>
          <w:noProof/>
          <w:webHidden/>
        </w:rPr>
        <w:instrText xml:space="preserve"> PAGEREF _Toc39880675 \h </w:instrText>
      </w:r>
      <w:r w:rsidR="005125B1">
        <w:rPr>
          <w:noProof/>
          <w:webHidden/>
        </w:rPr>
      </w:r>
      <w:r w:rsidR="005125B1">
        <w:rPr>
          <w:noProof/>
          <w:webHidden/>
        </w:rPr>
        <w:fldChar w:fldCharType="separate"/>
      </w:r>
      <w:ins w:id="593" w:author="nick" w:date="2020-05-31T16:09:00Z">
        <w:r w:rsidR="002E17D4">
          <w:rPr>
            <w:noProof/>
            <w:webHidden/>
          </w:rPr>
          <w:t>88</w:t>
        </w:r>
      </w:ins>
      <w:del w:id="594" w:author="nick" w:date="2020-05-31T16:09:00Z">
        <w:r w:rsidR="00A2710C" w:rsidDel="002E17D4">
          <w:rPr>
            <w:noProof/>
            <w:webHidden/>
          </w:rPr>
          <w:delText>87</w:delText>
        </w:r>
      </w:del>
      <w:r w:rsidR="005125B1">
        <w:rPr>
          <w:noProof/>
          <w:webHidden/>
        </w:rPr>
        <w:fldChar w:fldCharType="end"/>
      </w:r>
      <w:r>
        <w:rPr>
          <w:noProof/>
        </w:rPr>
        <w:fldChar w:fldCharType="end"/>
      </w:r>
    </w:p>
    <w:p w14:paraId="3F3761AC" w14:textId="3E688A7A"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"_Toc39880676" </w:instrText>
      </w:r>
      <w:ins w:id="595" w:author="nick" w:date="2020-05-31T16:09:00Z">
        <w:r w:rsidR="002E17D4">
          <w:rPr>
            <w:noProof/>
          </w:rPr>
        </w:r>
      </w:ins>
      <w:r>
        <w:rPr>
          <w:noProof/>
        </w:rPr>
        <w:fldChar w:fldCharType="separate"/>
      </w:r>
      <w:r w:rsidR="005125B1" w:rsidRPr="00EF42BC">
        <w:rPr>
          <w:rStyle w:val="Hyperlink"/>
          <w:noProof/>
        </w:rPr>
        <w:t>Figure 29: Process of Flow Drill Screwing</w:t>
      </w:r>
      <w:r w:rsidR="005125B1">
        <w:rPr>
          <w:noProof/>
          <w:webHidden/>
        </w:rPr>
        <w:tab/>
      </w:r>
      <w:r w:rsidR="005125B1">
        <w:rPr>
          <w:noProof/>
          <w:webHidden/>
        </w:rPr>
        <w:fldChar w:fldCharType="begin"/>
      </w:r>
      <w:r w:rsidR="005125B1">
        <w:rPr>
          <w:noProof/>
          <w:webHidden/>
        </w:rPr>
        <w:instrText xml:space="preserve"> PAGEREF _Toc39880676 \h </w:instrText>
      </w:r>
      <w:r w:rsidR="005125B1">
        <w:rPr>
          <w:noProof/>
          <w:webHidden/>
        </w:rPr>
      </w:r>
      <w:r w:rsidR="005125B1">
        <w:rPr>
          <w:noProof/>
          <w:webHidden/>
        </w:rPr>
        <w:fldChar w:fldCharType="separate"/>
      </w:r>
      <w:ins w:id="596" w:author="nick" w:date="2020-05-31T16:09:00Z">
        <w:r w:rsidR="002E17D4">
          <w:rPr>
            <w:noProof/>
            <w:webHidden/>
          </w:rPr>
          <w:t>89</w:t>
        </w:r>
      </w:ins>
      <w:del w:id="597" w:author="nick" w:date="2020-05-31T16:09:00Z">
        <w:r w:rsidR="00A2710C" w:rsidDel="002E17D4">
          <w:rPr>
            <w:noProof/>
            <w:webHidden/>
          </w:rPr>
          <w:delText>88</w:delText>
        </w:r>
      </w:del>
      <w:r w:rsidR="005125B1">
        <w:rPr>
          <w:noProof/>
          <w:webHidden/>
        </w:rPr>
        <w:fldChar w:fldCharType="end"/>
      </w:r>
      <w:r>
        <w:rPr>
          <w:noProof/>
        </w:rPr>
        <w:fldChar w:fldCharType="end"/>
      </w:r>
    </w:p>
    <w:p w14:paraId="4AAAD7C7" w14:textId="360905BA"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"_Toc39880677" </w:instrText>
      </w:r>
      <w:ins w:id="598" w:author="nick" w:date="2020-05-31T16:09:00Z">
        <w:r w:rsidR="002E17D4">
          <w:rPr>
            <w:noProof/>
          </w:rPr>
        </w:r>
      </w:ins>
      <w:r>
        <w:rPr>
          <w:noProof/>
        </w:rPr>
        <w:fldChar w:fldCharType="separate"/>
      </w:r>
      <w:r w:rsidR="005125B1" w:rsidRPr="00EF42BC">
        <w:rPr>
          <w:rStyle w:val="Hyperlink"/>
          <w:noProof/>
        </w:rPr>
        <w:t>Figure 30: Measures of applied FDS</w:t>
      </w:r>
      <w:r w:rsidR="005125B1">
        <w:rPr>
          <w:noProof/>
          <w:webHidden/>
        </w:rPr>
        <w:tab/>
      </w:r>
      <w:r w:rsidR="005125B1">
        <w:rPr>
          <w:noProof/>
          <w:webHidden/>
        </w:rPr>
        <w:fldChar w:fldCharType="begin"/>
      </w:r>
      <w:r w:rsidR="005125B1">
        <w:rPr>
          <w:noProof/>
          <w:webHidden/>
        </w:rPr>
        <w:instrText xml:space="preserve"> PAGEREF _Toc39880677 \h </w:instrText>
      </w:r>
      <w:r w:rsidR="005125B1">
        <w:rPr>
          <w:noProof/>
          <w:webHidden/>
        </w:rPr>
      </w:r>
      <w:r w:rsidR="005125B1">
        <w:rPr>
          <w:noProof/>
          <w:webHidden/>
        </w:rPr>
        <w:fldChar w:fldCharType="separate"/>
      </w:r>
      <w:ins w:id="599" w:author="nick" w:date="2020-05-31T16:09:00Z">
        <w:r w:rsidR="002E17D4">
          <w:rPr>
            <w:noProof/>
            <w:webHidden/>
          </w:rPr>
          <w:t>90</w:t>
        </w:r>
      </w:ins>
      <w:del w:id="600" w:author="nick" w:date="2020-05-31T16:09:00Z">
        <w:r w:rsidR="00A2710C" w:rsidDel="002E17D4">
          <w:rPr>
            <w:noProof/>
            <w:webHidden/>
          </w:rPr>
          <w:delText>89</w:delText>
        </w:r>
      </w:del>
      <w:r w:rsidR="005125B1">
        <w:rPr>
          <w:noProof/>
          <w:webHidden/>
        </w:rPr>
        <w:fldChar w:fldCharType="end"/>
      </w:r>
      <w:r>
        <w:rPr>
          <w:noProof/>
        </w:rPr>
        <w:fldChar w:fldCharType="end"/>
      </w:r>
    </w:p>
    <w:p w14:paraId="1724D466" w14:textId="5288CDD2"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"_Toc39880678" </w:instrText>
      </w:r>
      <w:ins w:id="601" w:author="nick" w:date="2020-05-31T16:09:00Z">
        <w:r w:rsidR="002E17D4">
          <w:rPr>
            <w:noProof/>
          </w:rPr>
        </w:r>
      </w:ins>
      <w:r>
        <w:rPr>
          <w:noProof/>
        </w:rPr>
        <w:fldChar w:fldCharType="separate"/>
      </w:r>
      <w:r w:rsidR="005125B1" w:rsidRPr="00EF42BC">
        <w:rPr>
          <w:rStyle w:val="Hyperlink"/>
          <w:noProof/>
        </w:rPr>
        <w:t>Figure 31: Pre-machined or clearance hole in FDS connection</w:t>
      </w:r>
      <w:r w:rsidR="005125B1">
        <w:rPr>
          <w:noProof/>
          <w:webHidden/>
        </w:rPr>
        <w:tab/>
      </w:r>
      <w:r w:rsidR="005125B1">
        <w:rPr>
          <w:noProof/>
          <w:webHidden/>
        </w:rPr>
        <w:fldChar w:fldCharType="begin"/>
      </w:r>
      <w:r w:rsidR="005125B1">
        <w:rPr>
          <w:noProof/>
          <w:webHidden/>
        </w:rPr>
        <w:instrText xml:space="preserve"> PAGEREF _Toc39880678 \h </w:instrText>
      </w:r>
      <w:r w:rsidR="005125B1">
        <w:rPr>
          <w:noProof/>
          <w:webHidden/>
        </w:rPr>
      </w:r>
      <w:r w:rsidR="005125B1">
        <w:rPr>
          <w:noProof/>
          <w:webHidden/>
        </w:rPr>
        <w:fldChar w:fldCharType="separate"/>
      </w:r>
      <w:ins w:id="602" w:author="nick" w:date="2020-05-31T16:09:00Z">
        <w:r w:rsidR="002E17D4">
          <w:rPr>
            <w:noProof/>
            <w:webHidden/>
          </w:rPr>
          <w:t>90</w:t>
        </w:r>
      </w:ins>
      <w:del w:id="603" w:author="nick" w:date="2020-05-31T16:09:00Z">
        <w:r w:rsidR="00A2710C" w:rsidDel="002E17D4">
          <w:rPr>
            <w:noProof/>
            <w:webHidden/>
          </w:rPr>
          <w:delText>89</w:delText>
        </w:r>
      </w:del>
      <w:r w:rsidR="005125B1">
        <w:rPr>
          <w:noProof/>
          <w:webHidden/>
        </w:rPr>
        <w:fldChar w:fldCharType="end"/>
      </w:r>
      <w:r>
        <w:rPr>
          <w:noProof/>
        </w:rPr>
        <w:fldChar w:fldCharType="end"/>
      </w:r>
    </w:p>
    <w:p w14:paraId="7AF4FE21" w14:textId="4D95489C"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"_Toc39880679" </w:instrText>
      </w:r>
      <w:ins w:id="604" w:author="nick" w:date="2020-05-31T16:09:00Z">
        <w:r w:rsidR="002E17D4">
          <w:rPr>
            <w:noProof/>
          </w:rPr>
        </w:r>
      </w:ins>
      <w:r>
        <w:rPr>
          <w:noProof/>
        </w:rPr>
        <w:fldChar w:fldCharType="separate"/>
      </w:r>
      <w:r w:rsidR="005125B1" w:rsidRPr="00EF42BC">
        <w:rPr>
          <w:rStyle w:val="Hyperlink"/>
          <w:noProof/>
        </w:rPr>
        <w:t>Figure 32: Pilot hole on sheet metal</w:t>
      </w:r>
      <w:r w:rsidR="005125B1">
        <w:rPr>
          <w:noProof/>
          <w:webHidden/>
        </w:rPr>
        <w:tab/>
      </w:r>
      <w:r w:rsidR="005125B1">
        <w:rPr>
          <w:noProof/>
          <w:webHidden/>
        </w:rPr>
        <w:fldChar w:fldCharType="begin"/>
      </w:r>
      <w:r w:rsidR="005125B1">
        <w:rPr>
          <w:noProof/>
          <w:webHidden/>
        </w:rPr>
        <w:instrText xml:space="preserve"> PAGEREF _Toc39880679 \h </w:instrText>
      </w:r>
      <w:r w:rsidR="005125B1">
        <w:rPr>
          <w:noProof/>
          <w:webHidden/>
        </w:rPr>
      </w:r>
      <w:r w:rsidR="005125B1">
        <w:rPr>
          <w:noProof/>
          <w:webHidden/>
        </w:rPr>
        <w:fldChar w:fldCharType="separate"/>
      </w:r>
      <w:ins w:id="605" w:author="nick" w:date="2020-05-31T16:09:00Z">
        <w:r w:rsidR="002E17D4">
          <w:rPr>
            <w:noProof/>
            <w:webHidden/>
          </w:rPr>
          <w:t>91</w:t>
        </w:r>
      </w:ins>
      <w:del w:id="606" w:author="nick" w:date="2020-05-31T16:09:00Z">
        <w:r w:rsidR="00A2710C" w:rsidDel="002E17D4">
          <w:rPr>
            <w:noProof/>
            <w:webHidden/>
          </w:rPr>
          <w:delText>90</w:delText>
        </w:r>
      </w:del>
      <w:r w:rsidR="005125B1">
        <w:rPr>
          <w:noProof/>
          <w:webHidden/>
        </w:rPr>
        <w:fldChar w:fldCharType="end"/>
      </w:r>
      <w:r>
        <w:rPr>
          <w:noProof/>
        </w:rPr>
        <w:fldChar w:fldCharType="end"/>
      </w:r>
    </w:p>
    <w:p w14:paraId="23C63738" w14:textId="2FDB91EB"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"_Toc39880680" </w:instrText>
      </w:r>
      <w:ins w:id="607" w:author="nick" w:date="2020-05-31T16:09:00Z">
        <w:r w:rsidR="002E17D4">
          <w:rPr>
            <w:noProof/>
          </w:rPr>
        </w:r>
      </w:ins>
      <w:r>
        <w:rPr>
          <w:noProof/>
        </w:rPr>
        <w:fldChar w:fldCharType="separate"/>
      </w:r>
      <w:r w:rsidR="005125B1" w:rsidRPr="00EF42BC">
        <w:rPr>
          <w:rStyle w:val="Hyperlink"/>
          <w:noProof/>
        </w:rPr>
        <w:t>Figure 33: Schematic representation of the clinching operation</w:t>
      </w:r>
      <w:r w:rsidR="005125B1">
        <w:rPr>
          <w:noProof/>
          <w:webHidden/>
        </w:rPr>
        <w:tab/>
      </w:r>
      <w:r w:rsidR="005125B1">
        <w:rPr>
          <w:noProof/>
          <w:webHidden/>
        </w:rPr>
        <w:fldChar w:fldCharType="begin"/>
      </w:r>
      <w:r w:rsidR="005125B1">
        <w:rPr>
          <w:noProof/>
          <w:webHidden/>
        </w:rPr>
        <w:instrText xml:space="preserve"> PAGEREF _Toc39880680 \h </w:instrText>
      </w:r>
      <w:r w:rsidR="005125B1">
        <w:rPr>
          <w:noProof/>
          <w:webHidden/>
        </w:rPr>
      </w:r>
      <w:r w:rsidR="005125B1">
        <w:rPr>
          <w:noProof/>
          <w:webHidden/>
        </w:rPr>
        <w:fldChar w:fldCharType="separate"/>
      </w:r>
      <w:ins w:id="608" w:author="nick" w:date="2020-05-31T16:09:00Z">
        <w:r w:rsidR="002E17D4">
          <w:rPr>
            <w:noProof/>
            <w:webHidden/>
          </w:rPr>
          <w:t>92</w:t>
        </w:r>
      </w:ins>
      <w:del w:id="609" w:author="nick" w:date="2020-05-31T16:09:00Z">
        <w:r w:rsidR="00A2710C" w:rsidDel="002E17D4">
          <w:rPr>
            <w:noProof/>
            <w:webHidden/>
          </w:rPr>
          <w:delText>91</w:delText>
        </w:r>
      </w:del>
      <w:r w:rsidR="005125B1">
        <w:rPr>
          <w:noProof/>
          <w:webHidden/>
        </w:rPr>
        <w:fldChar w:fldCharType="end"/>
      </w:r>
      <w:r>
        <w:rPr>
          <w:noProof/>
        </w:rPr>
        <w:fldChar w:fldCharType="end"/>
      </w:r>
    </w:p>
    <w:p w14:paraId="0641234F" w14:textId="79B3F899"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"_Toc39880681" </w:instrText>
      </w:r>
      <w:ins w:id="610" w:author="nick" w:date="2020-05-31T16:09:00Z">
        <w:r w:rsidR="002E17D4">
          <w:rPr>
            <w:noProof/>
          </w:rPr>
        </w:r>
      </w:ins>
      <w:r>
        <w:rPr>
          <w:noProof/>
        </w:rPr>
        <w:fldChar w:fldCharType="separate"/>
      </w:r>
      <w:r w:rsidR="005125B1" w:rsidRPr="00EF42BC">
        <w:rPr>
          <w:rStyle w:val="Hyperlink"/>
          <w:noProof/>
        </w:rPr>
        <w:t>Figure 34: Clinch Joint Dimensions</w:t>
      </w:r>
      <w:r w:rsidR="005125B1">
        <w:rPr>
          <w:noProof/>
          <w:webHidden/>
        </w:rPr>
        <w:tab/>
      </w:r>
      <w:r w:rsidR="005125B1">
        <w:rPr>
          <w:noProof/>
          <w:webHidden/>
        </w:rPr>
        <w:fldChar w:fldCharType="begin"/>
      </w:r>
      <w:r w:rsidR="005125B1">
        <w:rPr>
          <w:noProof/>
          <w:webHidden/>
        </w:rPr>
        <w:instrText xml:space="preserve"> PAGEREF _Toc39880681 \h </w:instrText>
      </w:r>
      <w:r w:rsidR="005125B1">
        <w:rPr>
          <w:noProof/>
          <w:webHidden/>
        </w:rPr>
      </w:r>
      <w:r w:rsidR="005125B1">
        <w:rPr>
          <w:noProof/>
          <w:webHidden/>
        </w:rPr>
        <w:fldChar w:fldCharType="separate"/>
      </w:r>
      <w:ins w:id="611" w:author="nick" w:date="2020-05-31T16:09:00Z">
        <w:r w:rsidR="002E17D4">
          <w:rPr>
            <w:noProof/>
            <w:webHidden/>
          </w:rPr>
          <w:t>93</w:t>
        </w:r>
      </w:ins>
      <w:del w:id="612" w:author="nick" w:date="2020-05-31T16:09:00Z">
        <w:r w:rsidR="00A2710C" w:rsidDel="002E17D4">
          <w:rPr>
            <w:noProof/>
            <w:webHidden/>
          </w:rPr>
          <w:delText>92</w:delText>
        </w:r>
      </w:del>
      <w:r w:rsidR="005125B1">
        <w:rPr>
          <w:noProof/>
          <w:webHidden/>
        </w:rPr>
        <w:fldChar w:fldCharType="end"/>
      </w:r>
      <w:r>
        <w:rPr>
          <w:noProof/>
        </w:rPr>
        <w:fldChar w:fldCharType="end"/>
      </w:r>
    </w:p>
    <w:p w14:paraId="0BF43783" w14:textId="3F339422"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"_Toc39880682" </w:instrText>
      </w:r>
      <w:ins w:id="613" w:author="nick" w:date="2020-05-31T16:09:00Z">
        <w:r w:rsidR="002E17D4">
          <w:rPr>
            <w:noProof/>
          </w:rPr>
        </w:r>
      </w:ins>
      <w:r>
        <w:rPr>
          <w:noProof/>
        </w:rPr>
        <w:fldChar w:fldCharType="separate"/>
      </w:r>
      <w:r w:rsidR="005125B1" w:rsidRPr="00EF42BC">
        <w:rPr>
          <w:rStyle w:val="Hyperlink"/>
          <w:noProof/>
        </w:rPr>
        <w:t>Figure 35: TOX (left) and BTM’s Tog-L-Loc system</w:t>
      </w:r>
      <w:r w:rsidR="005125B1">
        <w:rPr>
          <w:noProof/>
          <w:webHidden/>
        </w:rPr>
        <w:tab/>
      </w:r>
      <w:r w:rsidR="005125B1">
        <w:rPr>
          <w:noProof/>
          <w:webHidden/>
        </w:rPr>
        <w:fldChar w:fldCharType="begin"/>
      </w:r>
      <w:r w:rsidR="005125B1">
        <w:rPr>
          <w:noProof/>
          <w:webHidden/>
        </w:rPr>
        <w:instrText xml:space="preserve"> PAGEREF _Toc39880682 \h </w:instrText>
      </w:r>
      <w:r w:rsidR="005125B1">
        <w:rPr>
          <w:noProof/>
          <w:webHidden/>
        </w:rPr>
      </w:r>
      <w:r w:rsidR="005125B1">
        <w:rPr>
          <w:noProof/>
          <w:webHidden/>
        </w:rPr>
        <w:fldChar w:fldCharType="separate"/>
      </w:r>
      <w:ins w:id="614" w:author="nick" w:date="2020-05-31T16:09:00Z">
        <w:r w:rsidR="002E17D4">
          <w:rPr>
            <w:noProof/>
            <w:webHidden/>
          </w:rPr>
          <w:t>93</w:t>
        </w:r>
      </w:ins>
      <w:del w:id="615" w:author="nick" w:date="2020-05-31T16:09:00Z">
        <w:r w:rsidR="00A2710C" w:rsidDel="002E17D4">
          <w:rPr>
            <w:noProof/>
            <w:webHidden/>
          </w:rPr>
          <w:delText>92</w:delText>
        </w:r>
      </w:del>
      <w:r w:rsidR="005125B1">
        <w:rPr>
          <w:noProof/>
          <w:webHidden/>
        </w:rPr>
        <w:fldChar w:fldCharType="end"/>
      </w:r>
      <w:r>
        <w:rPr>
          <w:noProof/>
        </w:rPr>
        <w:fldChar w:fldCharType="end"/>
      </w:r>
    </w:p>
    <w:p w14:paraId="33025DB4" w14:textId="36F84DA0"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lastRenderedPageBreak/>
        <w:fldChar w:fldCharType="begin"/>
      </w:r>
      <w:r>
        <w:rPr>
          <w:noProof/>
        </w:rPr>
        <w:instrText xml:space="preserve"> HYPERLINK \l "_Toc39880683" </w:instrText>
      </w:r>
      <w:ins w:id="616" w:author="nick" w:date="2020-05-31T16:09:00Z">
        <w:r w:rsidR="002E17D4">
          <w:rPr>
            <w:noProof/>
          </w:rPr>
        </w:r>
      </w:ins>
      <w:r>
        <w:rPr>
          <w:noProof/>
        </w:rPr>
        <w:fldChar w:fldCharType="separate"/>
      </w:r>
      <w:r w:rsidR="005125B1" w:rsidRPr="00EF42BC">
        <w:rPr>
          <w:rStyle w:val="Hyperlink"/>
          <w:noProof/>
        </w:rPr>
        <w:t>Figure 36: Cross Section of a Heat Stake</w:t>
      </w:r>
      <w:r w:rsidR="005125B1">
        <w:rPr>
          <w:noProof/>
          <w:webHidden/>
        </w:rPr>
        <w:tab/>
      </w:r>
      <w:r w:rsidR="005125B1">
        <w:rPr>
          <w:noProof/>
          <w:webHidden/>
        </w:rPr>
        <w:fldChar w:fldCharType="begin"/>
      </w:r>
      <w:r w:rsidR="005125B1">
        <w:rPr>
          <w:noProof/>
          <w:webHidden/>
        </w:rPr>
        <w:instrText xml:space="preserve"> PAGEREF _Toc39880683 \h </w:instrText>
      </w:r>
      <w:r w:rsidR="005125B1">
        <w:rPr>
          <w:noProof/>
          <w:webHidden/>
        </w:rPr>
      </w:r>
      <w:r w:rsidR="005125B1">
        <w:rPr>
          <w:noProof/>
          <w:webHidden/>
        </w:rPr>
        <w:fldChar w:fldCharType="separate"/>
      </w:r>
      <w:ins w:id="617" w:author="nick" w:date="2020-05-31T16:09:00Z">
        <w:r w:rsidR="002E17D4">
          <w:rPr>
            <w:noProof/>
            <w:webHidden/>
          </w:rPr>
          <w:t>96</w:t>
        </w:r>
      </w:ins>
      <w:del w:id="618" w:author="nick" w:date="2020-05-31T16:09:00Z">
        <w:r w:rsidR="00A2710C" w:rsidDel="002E17D4">
          <w:rPr>
            <w:noProof/>
            <w:webHidden/>
          </w:rPr>
          <w:delText>95</w:delText>
        </w:r>
      </w:del>
      <w:r w:rsidR="005125B1">
        <w:rPr>
          <w:noProof/>
          <w:webHidden/>
        </w:rPr>
        <w:fldChar w:fldCharType="end"/>
      </w:r>
      <w:r>
        <w:rPr>
          <w:noProof/>
        </w:rPr>
        <w:fldChar w:fldCharType="end"/>
      </w:r>
    </w:p>
    <w:p w14:paraId="7CD1964F" w14:textId="59D7A6BD"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"_Toc39880684" </w:instrText>
      </w:r>
      <w:ins w:id="619" w:author="nick" w:date="2020-05-31T16:09:00Z">
        <w:r w:rsidR="002E17D4">
          <w:rPr>
            <w:noProof/>
          </w:rPr>
        </w:r>
      </w:ins>
      <w:r>
        <w:rPr>
          <w:noProof/>
        </w:rPr>
        <w:fldChar w:fldCharType="separate"/>
      </w:r>
      <w:r w:rsidR="005125B1" w:rsidRPr="00EF42BC">
        <w:rPr>
          <w:rStyle w:val="Hyperlink"/>
          <w:noProof/>
        </w:rPr>
        <w:t>Figure 37: A "Hairpin Clip"</w:t>
      </w:r>
      <w:r w:rsidR="005125B1">
        <w:rPr>
          <w:noProof/>
          <w:webHidden/>
        </w:rPr>
        <w:tab/>
      </w:r>
      <w:r w:rsidR="005125B1">
        <w:rPr>
          <w:noProof/>
          <w:webHidden/>
        </w:rPr>
        <w:fldChar w:fldCharType="begin"/>
      </w:r>
      <w:r w:rsidR="005125B1">
        <w:rPr>
          <w:noProof/>
          <w:webHidden/>
        </w:rPr>
        <w:instrText xml:space="preserve"> PAGEREF _Toc39880684 \h </w:instrText>
      </w:r>
      <w:r w:rsidR="005125B1">
        <w:rPr>
          <w:noProof/>
          <w:webHidden/>
        </w:rPr>
      </w:r>
      <w:r w:rsidR="005125B1">
        <w:rPr>
          <w:noProof/>
          <w:webHidden/>
        </w:rPr>
        <w:fldChar w:fldCharType="separate"/>
      </w:r>
      <w:ins w:id="620" w:author="nick" w:date="2020-05-31T16:09:00Z">
        <w:r w:rsidR="002E17D4">
          <w:rPr>
            <w:noProof/>
            <w:webHidden/>
          </w:rPr>
          <w:t>98</w:t>
        </w:r>
      </w:ins>
      <w:del w:id="621" w:author="nick" w:date="2020-05-31T16:09:00Z">
        <w:r w:rsidR="00A2710C" w:rsidDel="002E17D4">
          <w:rPr>
            <w:noProof/>
            <w:webHidden/>
          </w:rPr>
          <w:delText>97</w:delText>
        </w:r>
      </w:del>
      <w:r w:rsidR="005125B1">
        <w:rPr>
          <w:noProof/>
          <w:webHidden/>
        </w:rPr>
        <w:fldChar w:fldCharType="end"/>
      </w:r>
      <w:r>
        <w:rPr>
          <w:noProof/>
        </w:rPr>
        <w:fldChar w:fldCharType="end"/>
      </w:r>
    </w:p>
    <w:p w14:paraId="0F803F53" w14:textId="339862D7"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"_Toc39880685" </w:instrText>
      </w:r>
      <w:ins w:id="622" w:author="nick" w:date="2020-05-31T16:09:00Z">
        <w:r w:rsidR="002E17D4">
          <w:rPr>
            <w:noProof/>
          </w:rPr>
        </w:r>
      </w:ins>
      <w:r>
        <w:rPr>
          <w:noProof/>
        </w:rPr>
        <w:fldChar w:fldCharType="separate"/>
      </w:r>
      <w:r w:rsidR="005125B1" w:rsidRPr="00EF42BC">
        <w:rPr>
          <w:rStyle w:val="Hyperlink"/>
          <w:noProof/>
        </w:rPr>
        <w:t>Figure 38: Internal and External Circlips</w:t>
      </w:r>
      <w:r w:rsidR="005125B1">
        <w:rPr>
          <w:noProof/>
          <w:webHidden/>
        </w:rPr>
        <w:tab/>
      </w:r>
      <w:r w:rsidR="005125B1">
        <w:rPr>
          <w:noProof/>
          <w:webHidden/>
        </w:rPr>
        <w:fldChar w:fldCharType="begin"/>
      </w:r>
      <w:r w:rsidR="005125B1">
        <w:rPr>
          <w:noProof/>
          <w:webHidden/>
        </w:rPr>
        <w:instrText xml:space="preserve"> PAGEREF _Toc39880685 \h </w:instrText>
      </w:r>
      <w:r w:rsidR="005125B1">
        <w:rPr>
          <w:noProof/>
          <w:webHidden/>
        </w:rPr>
      </w:r>
      <w:r w:rsidR="005125B1">
        <w:rPr>
          <w:noProof/>
          <w:webHidden/>
        </w:rPr>
        <w:fldChar w:fldCharType="separate"/>
      </w:r>
      <w:ins w:id="623" w:author="nick" w:date="2020-05-31T16:09:00Z">
        <w:r w:rsidR="002E17D4">
          <w:rPr>
            <w:noProof/>
            <w:webHidden/>
          </w:rPr>
          <w:t>98</w:t>
        </w:r>
      </w:ins>
      <w:del w:id="624" w:author="nick" w:date="2020-05-31T16:09:00Z">
        <w:r w:rsidR="00A2710C" w:rsidDel="002E17D4">
          <w:rPr>
            <w:noProof/>
            <w:webHidden/>
          </w:rPr>
          <w:delText>97</w:delText>
        </w:r>
      </w:del>
      <w:r w:rsidR="005125B1">
        <w:rPr>
          <w:noProof/>
          <w:webHidden/>
        </w:rPr>
        <w:fldChar w:fldCharType="end"/>
      </w:r>
      <w:r>
        <w:rPr>
          <w:noProof/>
        </w:rPr>
        <w:fldChar w:fldCharType="end"/>
      </w:r>
    </w:p>
    <w:p w14:paraId="460A18E9" w14:textId="4A324A50"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"_Toc39880686" </w:instrText>
      </w:r>
      <w:ins w:id="625" w:author="nick" w:date="2020-05-31T16:09:00Z">
        <w:r w:rsidR="002E17D4">
          <w:rPr>
            <w:noProof/>
          </w:rPr>
        </w:r>
      </w:ins>
      <w:r>
        <w:rPr>
          <w:noProof/>
        </w:rPr>
        <w:fldChar w:fldCharType="separate"/>
      </w:r>
      <w:r w:rsidR="005125B1" w:rsidRPr="00EF42BC">
        <w:rPr>
          <w:rStyle w:val="Hyperlink"/>
          <w:noProof/>
        </w:rPr>
        <w:t>Figure 39: Clips Pushed into a Hole</w:t>
      </w:r>
      <w:r w:rsidR="005125B1">
        <w:rPr>
          <w:noProof/>
          <w:webHidden/>
        </w:rPr>
        <w:tab/>
      </w:r>
      <w:r w:rsidR="005125B1">
        <w:rPr>
          <w:noProof/>
          <w:webHidden/>
        </w:rPr>
        <w:fldChar w:fldCharType="begin"/>
      </w:r>
      <w:r w:rsidR="005125B1">
        <w:rPr>
          <w:noProof/>
          <w:webHidden/>
        </w:rPr>
        <w:instrText xml:space="preserve"> PAGEREF _Toc39880686 \h </w:instrText>
      </w:r>
      <w:r w:rsidR="005125B1">
        <w:rPr>
          <w:noProof/>
          <w:webHidden/>
        </w:rPr>
      </w:r>
      <w:r w:rsidR="005125B1">
        <w:rPr>
          <w:noProof/>
          <w:webHidden/>
        </w:rPr>
        <w:fldChar w:fldCharType="separate"/>
      </w:r>
      <w:ins w:id="626" w:author="nick" w:date="2020-05-31T16:09:00Z">
        <w:r w:rsidR="002E17D4">
          <w:rPr>
            <w:noProof/>
            <w:webHidden/>
          </w:rPr>
          <w:t>98</w:t>
        </w:r>
      </w:ins>
      <w:del w:id="627" w:author="nick" w:date="2020-05-31T16:09:00Z">
        <w:r w:rsidR="00A2710C" w:rsidDel="002E17D4">
          <w:rPr>
            <w:noProof/>
            <w:webHidden/>
          </w:rPr>
          <w:delText>97</w:delText>
        </w:r>
      </w:del>
      <w:r w:rsidR="005125B1">
        <w:rPr>
          <w:noProof/>
          <w:webHidden/>
        </w:rPr>
        <w:fldChar w:fldCharType="end"/>
      </w:r>
      <w:r>
        <w:rPr>
          <w:noProof/>
        </w:rPr>
        <w:fldChar w:fldCharType="end"/>
      </w:r>
    </w:p>
    <w:p w14:paraId="0C6A809C" w14:textId="3B50C501"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"_Toc39880687" </w:instrText>
      </w:r>
      <w:ins w:id="628" w:author="nick" w:date="2020-05-31T16:09:00Z">
        <w:r w:rsidR="002E17D4">
          <w:rPr>
            <w:noProof/>
          </w:rPr>
        </w:r>
      </w:ins>
      <w:r>
        <w:rPr>
          <w:noProof/>
        </w:rPr>
        <w:fldChar w:fldCharType="separate"/>
      </w:r>
      <w:r w:rsidR="005125B1" w:rsidRPr="00EF42BC">
        <w:rPr>
          <w:rStyle w:val="Hyperlink"/>
          <w:noProof/>
        </w:rPr>
        <w:t>Figure 40: Clips Sliding onto a Flat Surface</w:t>
      </w:r>
      <w:r w:rsidR="005125B1">
        <w:rPr>
          <w:noProof/>
          <w:webHidden/>
        </w:rPr>
        <w:tab/>
      </w:r>
      <w:r w:rsidR="005125B1">
        <w:rPr>
          <w:noProof/>
          <w:webHidden/>
        </w:rPr>
        <w:fldChar w:fldCharType="begin"/>
      </w:r>
      <w:r w:rsidR="005125B1">
        <w:rPr>
          <w:noProof/>
          <w:webHidden/>
        </w:rPr>
        <w:instrText xml:space="preserve"> PAGEREF _Toc39880687 \h </w:instrText>
      </w:r>
      <w:r w:rsidR="005125B1">
        <w:rPr>
          <w:noProof/>
          <w:webHidden/>
        </w:rPr>
      </w:r>
      <w:r w:rsidR="005125B1">
        <w:rPr>
          <w:noProof/>
          <w:webHidden/>
        </w:rPr>
        <w:fldChar w:fldCharType="separate"/>
      </w:r>
      <w:ins w:id="629" w:author="nick" w:date="2020-05-31T16:09:00Z">
        <w:r w:rsidR="002E17D4">
          <w:rPr>
            <w:noProof/>
            <w:webHidden/>
          </w:rPr>
          <w:t>98</w:t>
        </w:r>
      </w:ins>
      <w:del w:id="630" w:author="nick" w:date="2020-05-31T16:09:00Z">
        <w:r w:rsidR="00A2710C" w:rsidDel="002E17D4">
          <w:rPr>
            <w:noProof/>
            <w:webHidden/>
          </w:rPr>
          <w:delText>97</w:delText>
        </w:r>
      </w:del>
      <w:r w:rsidR="005125B1">
        <w:rPr>
          <w:noProof/>
          <w:webHidden/>
        </w:rPr>
        <w:fldChar w:fldCharType="end"/>
      </w:r>
      <w:r>
        <w:rPr>
          <w:noProof/>
        </w:rPr>
        <w:fldChar w:fldCharType="end"/>
      </w:r>
    </w:p>
    <w:p w14:paraId="6CD48B9A" w14:textId="0ABD942C"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"_Toc39880688" </w:instrText>
      </w:r>
      <w:ins w:id="631" w:author="nick" w:date="2020-05-31T16:09:00Z">
        <w:r w:rsidR="002E17D4">
          <w:rPr>
            <w:noProof/>
          </w:rPr>
        </w:r>
      </w:ins>
      <w:r>
        <w:rPr>
          <w:noProof/>
        </w:rPr>
        <w:fldChar w:fldCharType="separate"/>
      </w:r>
      <w:r w:rsidR="005125B1" w:rsidRPr="00EF42BC">
        <w:rPr>
          <w:rStyle w:val="Hyperlink"/>
          <w:noProof/>
        </w:rPr>
        <w:t>Figure 41: RIVTAC</w:t>
      </w:r>
      <w:r w:rsidR="005125B1" w:rsidRPr="00EF42BC">
        <w:rPr>
          <w:rStyle w:val="Hyperlink"/>
          <w:rFonts w:cs="Calibri"/>
          <w:noProof/>
        </w:rPr>
        <w:t>®</w:t>
      </w:r>
      <w:r w:rsidR="005125B1" w:rsidRPr="00EF42BC">
        <w:rPr>
          <w:rStyle w:val="Hyperlink"/>
          <w:noProof/>
        </w:rPr>
        <w:t xml:space="preserve"> Nail</w:t>
      </w:r>
      <w:r w:rsidR="005125B1">
        <w:rPr>
          <w:noProof/>
          <w:webHidden/>
        </w:rPr>
        <w:tab/>
      </w:r>
      <w:r w:rsidR="005125B1">
        <w:rPr>
          <w:noProof/>
          <w:webHidden/>
        </w:rPr>
        <w:fldChar w:fldCharType="begin"/>
      </w:r>
      <w:r w:rsidR="005125B1">
        <w:rPr>
          <w:noProof/>
          <w:webHidden/>
        </w:rPr>
        <w:instrText xml:space="preserve"> PAGEREF _Toc39880688 \h </w:instrText>
      </w:r>
      <w:r w:rsidR="005125B1">
        <w:rPr>
          <w:noProof/>
          <w:webHidden/>
        </w:rPr>
      </w:r>
      <w:r w:rsidR="005125B1">
        <w:rPr>
          <w:noProof/>
          <w:webHidden/>
        </w:rPr>
        <w:fldChar w:fldCharType="separate"/>
      </w:r>
      <w:ins w:id="632" w:author="nick" w:date="2020-05-31T16:09:00Z">
        <w:r w:rsidR="002E17D4">
          <w:rPr>
            <w:noProof/>
            <w:webHidden/>
          </w:rPr>
          <w:t>100</w:t>
        </w:r>
      </w:ins>
      <w:del w:id="633" w:author="nick" w:date="2020-05-31T16:09:00Z">
        <w:r w:rsidR="00A2710C" w:rsidDel="002E17D4">
          <w:rPr>
            <w:noProof/>
            <w:webHidden/>
          </w:rPr>
          <w:delText>99</w:delText>
        </w:r>
      </w:del>
      <w:r w:rsidR="005125B1">
        <w:rPr>
          <w:noProof/>
          <w:webHidden/>
        </w:rPr>
        <w:fldChar w:fldCharType="end"/>
      </w:r>
      <w:r>
        <w:rPr>
          <w:noProof/>
        </w:rPr>
        <w:fldChar w:fldCharType="end"/>
      </w:r>
    </w:p>
    <w:p w14:paraId="30FC9639" w14:textId="1E3500FE"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"_Toc39880689" </w:instrText>
      </w:r>
      <w:ins w:id="634" w:author="nick" w:date="2020-05-31T16:09:00Z">
        <w:r w:rsidR="002E17D4">
          <w:rPr>
            <w:noProof/>
          </w:rPr>
        </w:r>
      </w:ins>
      <w:r>
        <w:rPr>
          <w:noProof/>
        </w:rPr>
        <w:fldChar w:fldCharType="separate"/>
      </w:r>
      <w:r w:rsidR="005125B1" w:rsidRPr="00EF42BC">
        <w:rPr>
          <w:rStyle w:val="Hyperlink"/>
          <w:noProof/>
        </w:rPr>
        <w:t>Figure 42: Cross Section of a Nail, Connecting Two Sheets</w:t>
      </w:r>
      <w:r w:rsidR="005125B1">
        <w:rPr>
          <w:noProof/>
          <w:webHidden/>
        </w:rPr>
        <w:tab/>
      </w:r>
      <w:r w:rsidR="005125B1">
        <w:rPr>
          <w:noProof/>
          <w:webHidden/>
        </w:rPr>
        <w:fldChar w:fldCharType="begin"/>
      </w:r>
      <w:r w:rsidR="005125B1">
        <w:rPr>
          <w:noProof/>
          <w:webHidden/>
        </w:rPr>
        <w:instrText xml:space="preserve"> PAGEREF _Toc39880689 \h </w:instrText>
      </w:r>
      <w:r w:rsidR="005125B1">
        <w:rPr>
          <w:noProof/>
          <w:webHidden/>
        </w:rPr>
      </w:r>
      <w:r w:rsidR="005125B1">
        <w:rPr>
          <w:noProof/>
          <w:webHidden/>
        </w:rPr>
        <w:fldChar w:fldCharType="separate"/>
      </w:r>
      <w:ins w:id="635" w:author="nick" w:date="2020-05-31T16:09:00Z">
        <w:r w:rsidR="002E17D4">
          <w:rPr>
            <w:noProof/>
            <w:webHidden/>
          </w:rPr>
          <w:t>101</w:t>
        </w:r>
      </w:ins>
      <w:del w:id="636" w:author="nick" w:date="2020-05-31T16:09:00Z">
        <w:r w:rsidR="00A2710C" w:rsidDel="002E17D4">
          <w:rPr>
            <w:noProof/>
            <w:webHidden/>
          </w:rPr>
          <w:delText>100</w:delText>
        </w:r>
      </w:del>
      <w:r w:rsidR="005125B1">
        <w:rPr>
          <w:noProof/>
          <w:webHidden/>
        </w:rPr>
        <w:fldChar w:fldCharType="end"/>
      </w:r>
      <w:r>
        <w:rPr>
          <w:noProof/>
        </w:rPr>
        <w:fldChar w:fldCharType="end"/>
      </w:r>
    </w:p>
    <w:p w14:paraId="651BC52C" w14:textId="5F1523D1"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w:instrText>
      </w:r>
      <w:r>
        <w:rPr>
          <w:noProof/>
        </w:rPr>
        <w:instrText xml:space="preserve">ERLINK \l "_Toc39880690" </w:instrText>
      </w:r>
      <w:ins w:id="637" w:author="nick" w:date="2020-05-31T16:09:00Z">
        <w:r w:rsidR="002E17D4">
          <w:rPr>
            <w:noProof/>
          </w:rPr>
        </w:r>
      </w:ins>
      <w:r>
        <w:rPr>
          <w:noProof/>
        </w:rPr>
        <w:fldChar w:fldCharType="separate"/>
      </w:r>
      <w:r w:rsidR="005125B1" w:rsidRPr="00EF42BC">
        <w:rPr>
          <w:rStyle w:val="Hyperlink"/>
          <w:noProof/>
        </w:rPr>
        <w:t>Figure 43: Process of Rotation Joining (ROTAV)</w:t>
      </w:r>
      <w:r w:rsidR="005125B1">
        <w:rPr>
          <w:noProof/>
          <w:webHidden/>
        </w:rPr>
        <w:tab/>
      </w:r>
      <w:r w:rsidR="005125B1">
        <w:rPr>
          <w:noProof/>
          <w:webHidden/>
        </w:rPr>
        <w:fldChar w:fldCharType="begin"/>
      </w:r>
      <w:r w:rsidR="005125B1">
        <w:rPr>
          <w:noProof/>
          <w:webHidden/>
        </w:rPr>
        <w:instrText xml:space="preserve"> PAGEREF _Toc39880690 \h </w:instrText>
      </w:r>
      <w:r w:rsidR="005125B1">
        <w:rPr>
          <w:noProof/>
          <w:webHidden/>
        </w:rPr>
      </w:r>
      <w:r w:rsidR="005125B1">
        <w:rPr>
          <w:noProof/>
          <w:webHidden/>
        </w:rPr>
        <w:fldChar w:fldCharType="separate"/>
      </w:r>
      <w:ins w:id="638" w:author="nick" w:date="2020-05-31T16:09:00Z">
        <w:r w:rsidR="002E17D4">
          <w:rPr>
            <w:noProof/>
            <w:webHidden/>
          </w:rPr>
          <w:t>104</w:t>
        </w:r>
      </w:ins>
      <w:del w:id="639" w:author="nick" w:date="2020-05-31T16:09:00Z">
        <w:r w:rsidR="00A2710C" w:rsidDel="002E17D4">
          <w:rPr>
            <w:noProof/>
            <w:webHidden/>
          </w:rPr>
          <w:delText>103</w:delText>
        </w:r>
      </w:del>
      <w:r w:rsidR="005125B1">
        <w:rPr>
          <w:noProof/>
          <w:webHidden/>
        </w:rPr>
        <w:fldChar w:fldCharType="end"/>
      </w:r>
      <w:r>
        <w:rPr>
          <w:noProof/>
        </w:rPr>
        <w:fldChar w:fldCharType="end"/>
      </w:r>
    </w:p>
    <w:p w14:paraId="75681939" w14:textId="690FBEFA"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"_Toc39880691" </w:instrText>
      </w:r>
      <w:ins w:id="640" w:author="nick" w:date="2020-05-31T16:09:00Z">
        <w:r w:rsidR="002E17D4">
          <w:rPr>
            <w:noProof/>
          </w:rPr>
        </w:r>
      </w:ins>
      <w:r>
        <w:rPr>
          <w:noProof/>
        </w:rPr>
        <w:fldChar w:fldCharType="separate"/>
      </w:r>
      <w:r w:rsidR="005125B1" w:rsidRPr="00EF42BC">
        <w:rPr>
          <w:rStyle w:val="Hyperlink"/>
          <w:noProof/>
        </w:rPr>
        <w:t>Figure 44: ROTAV connecting aluminum and steel sheets</w:t>
      </w:r>
      <w:r w:rsidR="005125B1">
        <w:rPr>
          <w:noProof/>
          <w:webHidden/>
        </w:rPr>
        <w:tab/>
      </w:r>
      <w:r w:rsidR="005125B1">
        <w:rPr>
          <w:noProof/>
          <w:webHidden/>
        </w:rPr>
        <w:fldChar w:fldCharType="begin"/>
      </w:r>
      <w:r w:rsidR="005125B1">
        <w:rPr>
          <w:noProof/>
          <w:webHidden/>
        </w:rPr>
        <w:instrText xml:space="preserve"> PAGEREF _Toc39880691 \h </w:instrText>
      </w:r>
      <w:r w:rsidR="005125B1">
        <w:rPr>
          <w:noProof/>
          <w:webHidden/>
        </w:rPr>
      </w:r>
      <w:r w:rsidR="005125B1">
        <w:rPr>
          <w:noProof/>
          <w:webHidden/>
        </w:rPr>
        <w:fldChar w:fldCharType="separate"/>
      </w:r>
      <w:ins w:id="641" w:author="nick" w:date="2020-05-31T16:09:00Z">
        <w:r w:rsidR="002E17D4">
          <w:rPr>
            <w:noProof/>
            <w:webHidden/>
          </w:rPr>
          <w:t>105</w:t>
        </w:r>
      </w:ins>
      <w:del w:id="642" w:author="nick" w:date="2020-05-31T16:09:00Z">
        <w:r w:rsidR="00A2710C" w:rsidDel="002E17D4">
          <w:rPr>
            <w:noProof/>
            <w:webHidden/>
          </w:rPr>
          <w:delText>104</w:delText>
        </w:r>
      </w:del>
      <w:r w:rsidR="005125B1">
        <w:rPr>
          <w:noProof/>
          <w:webHidden/>
        </w:rPr>
        <w:fldChar w:fldCharType="end"/>
      </w:r>
      <w:r>
        <w:rPr>
          <w:noProof/>
        </w:rPr>
        <w:fldChar w:fldCharType="end"/>
      </w:r>
    </w:p>
    <w:p w14:paraId="359CA3A8" w14:textId="538A9C15"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"_Toc39880692" </w:instrText>
      </w:r>
      <w:ins w:id="643" w:author="nick" w:date="2020-05-31T16:09:00Z">
        <w:r w:rsidR="002E17D4">
          <w:rPr>
            <w:noProof/>
          </w:rPr>
        </w:r>
      </w:ins>
      <w:r>
        <w:rPr>
          <w:noProof/>
        </w:rPr>
        <w:fldChar w:fldCharType="separate"/>
      </w:r>
      <w:r w:rsidR="005125B1" w:rsidRPr="00EF42BC">
        <w:rPr>
          <w:rStyle w:val="Hyperlink"/>
          <w:noProof/>
        </w:rPr>
        <w:t>Figure 45: Weld Line Changing from Y-Joint to Overlap-Joint</w:t>
      </w:r>
      <w:r w:rsidR="005125B1">
        <w:rPr>
          <w:noProof/>
          <w:webHidden/>
        </w:rPr>
        <w:tab/>
      </w:r>
      <w:r w:rsidR="005125B1">
        <w:rPr>
          <w:noProof/>
          <w:webHidden/>
        </w:rPr>
        <w:fldChar w:fldCharType="begin"/>
      </w:r>
      <w:r w:rsidR="005125B1">
        <w:rPr>
          <w:noProof/>
          <w:webHidden/>
        </w:rPr>
        <w:instrText xml:space="preserve"> PAGEREF _Toc39880692 \h </w:instrText>
      </w:r>
      <w:r w:rsidR="005125B1">
        <w:rPr>
          <w:noProof/>
          <w:webHidden/>
        </w:rPr>
      </w:r>
      <w:r w:rsidR="005125B1">
        <w:rPr>
          <w:noProof/>
          <w:webHidden/>
        </w:rPr>
        <w:fldChar w:fldCharType="separate"/>
      </w:r>
      <w:ins w:id="644" w:author="nick" w:date="2020-05-31T16:09:00Z">
        <w:r w:rsidR="002E17D4">
          <w:rPr>
            <w:noProof/>
            <w:webHidden/>
          </w:rPr>
          <w:t>109</w:t>
        </w:r>
      </w:ins>
      <w:del w:id="645" w:author="nick" w:date="2020-05-31T16:09:00Z">
        <w:r w:rsidR="00A2710C" w:rsidDel="002E17D4">
          <w:rPr>
            <w:noProof/>
            <w:webHidden/>
          </w:rPr>
          <w:delText>108</w:delText>
        </w:r>
      </w:del>
      <w:r w:rsidR="005125B1">
        <w:rPr>
          <w:noProof/>
          <w:webHidden/>
        </w:rPr>
        <w:fldChar w:fldCharType="end"/>
      </w:r>
      <w:r>
        <w:rPr>
          <w:noProof/>
        </w:rPr>
        <w:fldChar w:fldCharType="end"/>
      </w:r>
    </w:p>
    <w:p w14:paraId="553F38ED" w14:textId="21DCDFDA"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"_Toc39880693" </w:instrText>
      </w:r>
      <w:ins w:id="646" w:author="nick" w:date="2020-05-31T16:09:00Z">
        <w:r w:rsidR="002E17D4">
          <w:rPr>
            <w:noProof/>
          </w:rPr>
        </w:r>
      </w:ins>
      <w:r>
        <w:rPr>
          <w:noProof/>
        </w:rPr>
        <w:fldChar w:fldCharType="separate"/>
      </w:r>
      <w:r w:rsidR="005125B1" w:rsidRPr="00EF42BC">
        <w:rPr>
          <w:rStyle w:val="Hyperlink"/>
          <w:noProof/>
        </w:rPr>
        <w:t>Figure 46: Longitudinal stiffener, top view</w:t>
      </w:r>
      <w:r w:rsidR="005125B1">
        <w:rPr>
          <w:noProof/>
          <w:webHidden/>
        </w:rPr>
        <w:tab/>
      </w:r>
      <w:r w:rsidR="005125B1">
        <w:rPr>
          <w:noProof/>
          <w:webHidden/>
        </w:rPr>
        <w:fldChar w:fldCharType="begin"/>
      </w:r>
      <w:r w:rsidR="005125B1">
        <w:rPr>
          <w:noProof/>
          <w:webHidden/>
        </w:rPr>
        <w:instrText xml:space="preserve"> PAGEREF _Toc39880693 \h </w:instrText>
      </w:r>
      <w:r w:rsidR="005125B1">
        <w:rPr>
          <w:noProof/>
          <w:webHidden/>
        </w:rPr>
      </w:r>
      <w:r w:rsidR="005125B1">
        <w:rPr>
          <w:noProof/>
          <w:webHidden/>
        </w:rPr>
        <w:fldChar w:fldCharType="separate"/>
      </w:r>
      <w:ins w:id="647" w:author="nick" w:date="2020-05-31T16:09:00Z">
        <w:r w:rsidR="002E17D4">
          <w:rPr>
            <w:noProof/>
            <w:webHidden/>
          </w:rPr>
          <w:t>109</w:t>
        </w:r>
      </w:ins>
      <w:del w:id="648" w:author="nick" w:date="2020-05-31T16:09:00Z">
        <w:r w:rsidR="00A2710C" w:rsidDel="002E17D4">
          <w:rPr>
            <w:noProof/>
            <w:webHidden/>
          </w:rPr>
          <w:delText>108</w:delText>
        </w:r>
      </w:del>
      <w:r w:rsidR="005125B1">
        <w:rPr>
          <w:noProof/>
          <w:webHidden/>
        </w:rPr>
        <w:fldChar w:fldCharType="end"/>
      </w:r>
      <w:r>
        <w:rPr>
          <w:noProof/>
        </w:rPr>
        <w:fldChar w:fldCharType="end"/>
      </w:r>
    </w:p>
    <w:p w14:paraId="7577AE37" w14:textId="42866869"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w:instrText>
      </w:r>
      <w:r>
        <w:rPr>
          <w:noProof/>
        </w:rPr>
        <w:instrText xml:space="preserve">c39880694" </w:instrText>
      </w:r>
      <w:ins w:id="649" w:author="nick" w:date="2020-05-31T16:09:00Z">
        <w:r w:rsidR="002E17D4">
          <w:rPr>
            <w:noProof/>
          </w:rPr>
        </w:r>
      </w:ins>
      <w:r>
        <w:rPr>
          <w:noProof/>
        </w:rPr>
        <w:fldChar w:fldCharType="separate"/>
      </w:r>
      <w:r w:rsidR="005125B1" w:rsidRPr="00EF42BC">
        <w:rPr>
          <w:rStyle w:val="Hyperlink"/>
          <w:noProof/>
        </w:rPr>
        <w:t>Figure 47: Seam weld types and attributes</w:t>
      </w:r>
      <w:r w:rsidR="005125B1">
        <w:rPr>
          <w:noProof/>
          <w:webHidden/>
        </w:rPr>
        <w:tab/>
      </w:r>
      <w:r w:rsidR="005125B1">
        <w:rPr>
          <w:noProof/>
          <w:webHidden/>
        </w:rPr>
        <w:fldChar w:fldCharType="begin"/>
      </w:r>
      <w:r w:rsidR="005125B1">
        <w:rPr>
          <w:noProof/>
          <w:webHidden/>
        </w:rPr>
        <w:instrText xml:space="preserve"> PAGEREF _Toc39880694 \h </w:instrText>
      </w:r>
      <w:r w:rsidR="005125B1">
        <w:rPr>
          <w:noProof/>
          <w:webHidden/>
        </w:rPr>
      </w:r>
      <w:r w:rsidR="005125B1">
        <w:rPr>
          <w:noProof/>
          <w:webHidden/>
        </w:rPr>
        <w:fldChar w:fldCharType="separate"/>
      </w:r>
      <w:ins w:id="650" w:author="nick" w:date="2020-05-31T16:09:00Z">
        <w:r w:rsidR="002E17D4">
          <w:rPr>
            <w:noProof/>
            <w:webHidden/>
          </w:rPr>
          <w:t>111</w:t>
        </w:r>
      </w:ins>
      <w:del w:id="651" w:author="nick" w:date="2020-05-31T16:09:00Z">
        <w:r w:rsidR="00A2710C" w:rsidDel="002E17D4">
          <w:rPr>
            <w:noProof/>
            <w:webHidden/>
          </w:rPr>
          <w:delText>110</w:delText>
        </w:r>
      </w:del>
      <w:r w:rsidR="005125B1">
        <w:rPr>
          <w:noProof/>
          <w:webHidden/>
        </w:rPr>
        <w:fldChar w:fldCharType="end"/>
      </w:r>
      <w:r>
        <w:rPr>
          <w:noProof/>
        </w:rPr>
        <w:fldChar w:fldCharType="end"/>
      </w:r>
    </w:p>
    <w:p w14:paraId="0B63772F" w14:textId="3FF9EA1E"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"_Toc39880695" </w:instrText>
      </w:r>
      <w:ins w:id="652" w:author="nick" w:date="2020-05-31T16:09:00Z">
        <w:r w:rsidR="002E17D4">
          <w:rPr>
            <w:noProof/>
          </w:rPr>
        </w:r>
      </w:ins>
      <w:r>
        <w:rPr>
          <w:noProof/>
        </w:rPr>
        <w:fldChar w:fldCharType="separate"/>
      </w:r>
      <w:r w:rsidR="005125B1" w:rsidRPr="00EF42BC">
        <w:rPr>
          <w:rStyle w:val="Hyperlink"/>
          <w:noProof/>
        </w:rPr>
        <w:t>Figure 48: χMCF Structure of a Seam Weld (</w:t>
      </w:r>
      <w:r w:rsidR="005125B1" w:rsidRPr="00EF42BC">
        <w:rPr>
          <w:rStyle w:val="Hyperlink"/>
          <w:i/>
          <w:noProof/>
        </w:rPr>
        <w:t>connection_1d</w:t>
      </w:r>
      <w:r w:rsidR="005125B1" w:rsidRPr="00EF42BC">
        <w:rPr>
          <w:rStyle w:val="Hyperlink"/>
          <w:noProof/>
        </w:rPr>
        <w:t>)</w:t>
      </w:r>
      <w:r w:rsidR="005125B1">
        <w:rPr>
          <w:noProof/>
          <w:webHidden/>
        </w:rPr>
        <w:tab/>
      </w:r>
      <w:r w:rsidR="005125B1">
        <w:rPr>
          <w:noProof/>
          <w:webHidden/>
        </w:rPr>
        <w:fldChar w:fldCharType="begin"/>
      </w:r>
      <w:r w:rsidR="005125B1">
        <w:rPr>
          <w:noProof/>
          <w:webHidden/>
        </w:rPr>
        <w:instrText xml:space="preserve"> PAGEREF _Toc39880695 \h </w:instrText>
      </w:r>
      <w:r w:rsidR="005125B1">
        <w:rPr>
          <w:noProof/>
          <w:webHidden/>
        </w:rPr>
      </w:r>
      <w:r w:rsidR="005125B1">
        <w:rPr>
          <w:noProof/>
          <w:webHidden/>
        </w:rPr>
        <w:fldChar w:fldCharType="separate"/>
      </w:r>
      <w:ins w:id="653" w:author="nick" w:date="2020-05-31T16:09:00Z">
        <w:r w:rsidR="002E17D4">
          <w:rPr>
            <w:noProof/>
            <w:webHidden/>
          </w:rPr>
          <w:t>112</w:t>
        </w:r>
      </w:ins>
      <w:del w:id="654" w:author="nick" w:date="2020-05-31T16:09:00Z">
        <w:r w:rsidR="00A2710C" w:rsidDel="002E17D4">
          <w:rPr>
            <w:noProof/>
            <w:webHidden/>
          </w:rPr>
          <w:delText>111</w:delText>
        </w:r>
      </w:del>
      <w:r w:rsidR="005125B1">
        <w:rPr>
          <w:noProof/>
          <w:webHidden/>
        </w:rPr>
        <w:fldChar w:fldCharType="end"/>
      </w:r>
      <w:r>
        <w:rPr>
          <w:noProof/>
        </w:rPr>
        <w:fldChar w:fldCharType="end"/>
      </w:r>
    </w:p>
    <w:p w14:paraId="01DFFBA7" w14:textId="55C31EDE"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"_Toc39880696" </w:instrText>
      </w:r>
      <w:ins w:id="655" w:author="nick" w:date="2020-05-31T16:09:00Z">
        <w:r w:rsidR="002E17D4">
          <w:rPr>
            <w:noProof/>
          </w:rPr>
        </w:r>
      </w:ins>
      <w:r>
        <w:rPr>
          <w:noProof/>
        </w:rPr>
        <w:fldChar w:fldCharType="separate"/>
      </w:r>
      <w:r w:rsidR="005125B1" w:rsidRPr="00EF42BC">
        <w:rPr>
          <w:rStyle w:val="Hyperlink"/>
          <w:noProof/>
        </w:rPr>
        <w:t>Figure 49: Sheet Parameters vs.  Weld Position Parameters</w:t>
      </w:r>
      <w:r w:rsidR="005125B1">
        <w:rPr>
          <w:noProof/>
          <w:webHidden/>
        </w:rPr>
        <w:tab/>
      </w:r>
      <w:r w:rsidR="005125B1">
        <w:rPr>
          <w:noProof/>
          <w:webHidden/>
        </w:rPr>
        <w:fldChar w:fldCharType="begin"/>
      </w:r>
      <w:r w:rsidR="005125B1">
        <w:rPr>
          <w:noProof/>
          <w:webHidden/>
        </w:rPr>
        <w:instrText xml:space="preserve"> PAGEREF _Toc39880696 \h </w:instrText>
      </w:r>
      <w:r w:rsidR="005125B1">
        <w:rPr>
          <w:noProof/>
          <w:webHidden/>
        </w:rPr>
      </w:r>
      <w:r w:rsidR="005125B1">
        <w:rPr>
          <w:noProof/>
          <w:webHidden/>
        </w:rPr>
        <w:fldChar w:fldCharType="separate"/>
      </w:r>
      <w:ins w:id="656" w:author="nick" w:date="2020-05-31T16:09:00Z">
        <w:r w:rsidR="002E17D4">
          <w:rPr>
            <w:noProof/>
            <w:webHidden/>
          </w:rPr>
          <w:t>115</w:t>
        </w:r>
      </w:ins>
      <w:del w:id="657" w:author="nick" w:date="2020-05-31T16:09:00Z">
        <w:r w:rsidR="00A2710C" w:rsidDel="002E17D4">
          <w:rPr>
            <w:noProof/>
            <w:webHidden/>
          </w:rPr>
          <w:delText>114</w:delText>
        </w:r>
      </w:del>
      <w:r w:rsidR="005125B1">
        <w:rPr>
          <w:noProof/>
          <w:webHidden/>
        </w:rPr>
        <w:fldChar w:fldCharType="end"/>
      </w:r>
      <w:r>
        <w:rPr>
          <w:noProof/>
        </w:rPr>
        <w:fldChar w:fldCharType="end"/>
      </w:r>
    </w:p>
    <w:p w14:paraId="08C5E447" w14:textId="191FFBE9"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"_Toc39880697" </w:instrText>
      </w:r>
      <w:ins w:id="658" w:author="nick" w:date="2020-05-31T16:09:00Z">
        <w:r w:rsidR="002E17D4">
          <w:rPr>
            <w:noProof/>
          </w:rPr>
        </w:r>
      </w:ins>
      <w:r>
        <w:rPr>
          <w:noProof/>
        </w:rPr>
        <w:fldChar w:fldCharType="separate"/>
      </w:r>
      <w:r w:rsidR="005125B1" w:rsidRPr="00EF42BC">
        <w:rPr>
          <w:rStyle w:val="Hyperlink"/>
          <w:noProof/>
        </w:rPr>
        <w:t>Figure 50: Welding Position of a Y-Joint</w:t>
      </w:r>
      <w:r w:rsidR="005125B1">
        <w:rPr>
          <w:noProof/>
          <w:webHidden/>
        </w:rPr>
        <w:tab/>
      </w:r>
      <w:r w:rsidR="005125B1">
        <w:rPr>
          <w:noProof/>
          <w:webHidden/>
        </w:rPr>
        <w:fldChar w:fldCharType="begin"/>
      </w:r>
      <w:r w:rsidR="005125B1">
        <w:rPr>
          <w:noProof/>
          <w:webHidden/>
        </w:rPr>
        <w:instrText xml:space="preserve"> PAGEREF _Toc39880697 \h </w:instrText>
      </w:r>
      <w:r w:rsidR="005125B1">
        <w:rPr>
          <w:noProof/>
          <w:webHidden/>
        </w:rPr>
      </w:r>
      <w:r w:rsidR="005125B1">
        <w:rPr>
          <w:noProof/>
          <w:webHidden/>
        </w:rPr>
        <w:fldChar w:fldCharType="separate"/>
      </w:r>
      <w:ins w:id="659" w:author="nick" w:date="2020-05-31T16:09:00Z">
        <w:r w:rsidR="002E17D4">
          <w:rPr>
            <w:noProof/>
            <w:webHidden/>
          </w:rPr>
          <w:t>117</w:t>
        </w:r>
      </w:ins>
      <w:del w:id="660" w:author="nick" w:date="2020-05-31T16:09:00Z">
        <w:r w:rsidR="00A2710C" w:rsidDel="002E17D4">
          <w:rPr>
            <w:noProof/>
            <w:webHidden/>
          </w:rPr>
          <w:delText>116</w:delText>
        </w:r>
      </w:del>
      <w:r w:rsidR="005125B1">
        <w:rPr>
          <w:noProof/>
          <w:webHidden/>
        </w:rPr>
        <w:fldChar w:fldCharType="end"/>
      </w:r>
      <w:r>
        <w:rPr>
          <w:noProof/>
        </w:rPr>
        <w:fldChar w:fldCharType="end"/>
      </w:r>
    </w:p>
    <w:p w14:paraId="2AD32A86" w14:textId="2C368227"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w:instrText>
      </w:r>
      <w:r>
        <w:rPr>
          <w:noProof/>
        </w:rPr>
        <w:instrText xml:space="preserve">80698" </w:instrText>
      </w:r>
      <w:ins w:id="661" w:author="nick" w:date="2020-05-31T16:09:00Z">
        <w:r w:rsidR="002E17D4">
          <w:rPr>
            <w:noProof/>
          </w:rPr>
        </w:r>
      </w:ins>
      <w:r>
        <w:rPr>
          <w:noProof/>
        </w:rPr>
        <w:fldChar w:fldCharType="separate"/>
      </w:r>
      <w:r w:rsidR="005125B1" w:rsidRPr="00EF42BC">
        <w:rPr>
          <w:rStyle w:val="Hyperlink"/>
          <w:noProof/>
        </w:rPr>
        <w:t>Figure 51: Welding Position vector direction and length</w:t>
      </w:r>
      <w:r w:rsidR="005125B1">
        <w:rPr>
          <w:noProof/>
          <w:webHidden/>
        </w:rPr>
        <w:tab/>
      </w:r>
      <w:r w:rsidR="005125B1">
        <w:rPr>
          <w:noProof/>
          <w:webHidden/>
        </w:rPr>
        <w:fldChar w:fldCharType="begin"/>
      </w:r>
      <w:r w:rsidR="005125B1">
        <w:rPr>
          <w:noProof/>
          <w:webHidden/>
        </w:rPr>
        <w:instrText xml:space="preserve"> PAGEREF _Toc39880698 \h </w:instrText>
      </w:r>
      <w:r w:rsidR="005125B1">
        <w:rPr>
          <w:noProof/>
          <w:webHidden/>
        </w:rPr>
      </w:r>
      <w:r w:rsidR="005125B1">
        <w:rPr>
          <w:noProof/>
          <w:webHidden/>
        </w:rPr>
        <w:fldChar w:fldCharType="separate"/>
      </w:r>
      <w:ins w:id="662" w:author="nick" w:date="2020-05-31T16:09:00Z">
        <w:r w:rsidR="002E17D4">
          <w:rPr>
            <w:noProof/>
            <w:webHidden/>
          </w:rPr>
          <w:t>118</w:t>
        </w:r>
      </w:ins>
      <w:del w:id="663" w:author="nick" w:date="2020-05-31T16:09:00Z">
        <w:r w:rsidR="00A2710C" w:rsidDel="002E17D4">
          <w:rPr>
            <w:noProof/>
            <w:webHidden/>
          </w:rPr>
          <w:delText>117</w:delText>
        </w:r>
      </w:del>
      <w:r w:rsidR="005125B1">
        <w:rPr>
          <w:noProof/>
          <w:webHidden/>
        </w:rPr>
        <w:fldChar w:fldCharType="end"/>
      </w:r>
      <w:r>
        <w:rPr>
          <w:noProof/>
        </w:rPr>
        <w:fldChar w:fldCharType="end"/>
      </w:r>
    </w:p>
    <w:p w14:paraId="02132007" w14:textId="29D05CFD"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"file:///C:\\Franke\\Kunden\\VDA-AK_25\\xMCF_at_GitHub\\createXSDforxMCF\\V3.0r1\\D</w:instrText>
      </w:r>
      <w:r>
        <w:rPr>
          <w:noProof/>
        </w:rPr>
        <w:instrText xml:space="preserve">ocumentation_xMCF_File_v3.0r1.docx" \l "_Toc39880699" </w:instrText>
      </w:r>
      <w:ins w:id="664" w:author="nick" w:date="2020-05-31T16:09:00Z">
        <w:r w:rsidR="002E17D4">
          <w:rPr>
            <w:noProof/>
          </w:rPr>
        </w:r>
      </w:ins>
      <w:r>
        <w:rPr>
          <w:noProof/>
        </w:rPr>
        <w:fldChar w:fldCharType="separate"/>
      </w:r>
      <w:r w:rsidR="005125B1" w:rsidRPr="00EF42BC">
        <w:rPr>
          <w:rStyle w:val="Hyperlink"/>
          <w:noProof/>
        </w:rPr>
        <w:t>Figure 48: Butt Joint Sheet Layout</w:t>
      </w:r>
      <w:r w:rsidR="005125B1">
        <w:rPr>
          <w:noProof/>
          <w:webHidden/>
        </w:rPr>
        <w:tab/>
      </w:r>
      <w:r w:rsidR="005125B1">
        <w:rPr>
          <w:noProof/>
          <w:webHidden/>
        </w:rPr>
        <w:fldChar w:fldCharType="begin"/>
      </w:r>
      <w:r w:rsidR="005125B1">
        <w:rPr>
          <w:noProof/>
          <w:webHidden/>
        </w:rPr>
        <w:instrText xml:space="preserve"> PAGEREF _Toc39880699 \h </w:instrText>
      </w:r>
      <w:r w:rsidR="005125B1">
        <w:rPr>
          <w:noProof/>
          <w:webHidden/>
        </w:rPr>
      </w:r>
      <w:r w:rsidR="005125B1">
        <w:rPr>
          <w:noProof/>
          <w:webHidden/>
        </w:rPr>
        <w:fldChar w:fldCharType="separate"/>
      </w:r>
      <w:ins w:id="665" w:author="nick" w:date="2020-05-31T16:09:00Z">
        <w:r w:rsidR="002E17D4">
          <w:rPr>
            <w:noProof/>
            <w:webHidden/>
          </w:rPr>
          <w:t>121</w:t>
        </w:r>
      </w:ins>
      <w:del w:id="666" w:author="nick" w:date="2020-05-31T16:09:00Z">
        <w:r w:rsidR="00A2710C" w:rsidDel="002E17D4">
          <w:rPr>
            <w:noProof/>
            <w:webHidden/>
          </w:rPr>
          <w:delText>120</w:delText>
        </w:r>
      </w:del>
      <w:r w:rsidR="005125B1">
        <w:rPr>
          <w:noProof/>
          <w:webHidden/>
        </w:rPr>
        <w:fldChar w:fldCharType="end"/>
      </w:r>
      <w:r>
        <w:rPr>
          <w:noProof/>
        </w:rPr>
        <w:fldChar w:fldCharType="end"/>
      </w:r>
    </w:p>
    <w:p w14:paraId="32C07077" w14:textId="4D1A2395"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w:instrText>
      </w:r>
      <w:r>
        <w:rPr>
          <w:noProof/>
        </w:rPr>
        <w:instrText xml:space="preserve">reateXSDforxMCF\\V3.0r1\\Documentation_xMCF_File_v3.0r1.docx" \l "_Toc39880700" </w:instrText>
      </w:r>
      <w:ins w:id="667" w:author="nick" w:date="2020-05-31T16:09:00Z">
        <w:r w:rsidR="002E17D4">
          <w:rPr>
            <w:noProof/>
          </w:rPr>
        </w:r>
      </w:ins>
      <w:r>
        <w:rPr>
          <w:noProof/>
        </w:rPr>
        <w:fldChar w:fldCharType="separate"/>
      </w:r>
      <w:r w:rsidR="005125B1" w:rsidRPr="00EF42BC">
        <w:rPr>
          <w:rStyle w:val="Hyperlink"/>
          <w:noProof/>
        </w:rPr>
        <w:t>Figure 49: Butt Joint Weld parameters</w:t>
      </w:r>
      <w:r w:rsidR="005125B1">
        <w:rPr>
          <w:noProof/>
          <w:webHidden/>
        </w:rPr>
        <w:tab/>
      </w:r>
      <w:r w:rsidR="005125B1">
        <w:rPr>
          <w:noProof/>
          <w:webHidden/>
        </w:rPr>
        <w:fldChar w:fldCharType="begin"/>
      </w:r>
      <w:r w:rsidR="005125B1">
        <w:rPr>
          <w:noProof/>
          <w:webHidden/>
        </w:rPr>
        <w:instrText xml:space="preserve"> PAGEREF _Toc39880700 \h </w:instrText>
      </w:r>
      <w:r w:rsidR="005125B1">
        <w:rPr>
          <w:noProof/>
          <w:webHidden/>
        </w:rPr>
      </w:r>
      <w:r w:rsidR="005125B1">
        <w:rPr>
          <w:noProof/>
          <w:webHidden/>
        </w:rPr>
        <w:fldChar w:fldCharType="separate"/>
      </w:r>
      <w:ins w:id="668" w:author="nick" w:date="2020-05-31T16:09:00Z">
        <w:r w:rsidR="002E17D4">
          <w:rPr>
            <w:noProof/>
            <w:webHidden/>
          </w:rPr>
          <w:t>121</w:t>
        </w:r>
      </w:ins>
      <w:del w:id="669" w:author="nick" w:date="2020-05-31T16:09:00Z">
        <w:r w:rsidR="00A2710C" w:rsidDel="002E17D4">
          <w:rPr>
            <w:noProof/>
            <w:webHidden/>
          </w:rPr>
          <w:delText>120</w:delText>
        </w:r>
      </w:del>
      <w:r w:rsidR="005125B1">
        <w:rPr>
          <w:noProof/>
          <w:webHidden/>
        </w:rPr>
        <w:fldChar w:fldCharType="end"/>
      </w:r>
      <w:r>
        <w:rPr>
          <w:noProof/>
        </w:rPr>
        <w:fldChar w:fldCharType="end"/>
      </w:r>
    </w:p>
    <w:p w14:paraId="1BA7651B" w14:textId="24B5B0BB"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"file:///C:\\Franke\\Kunden\\VDA-AK_25\\xMCF_at_GitHub\\createXSDforxMCF\\V3.0r1\\Documentation_xMCF_File_v3.0r1.docx" \l "_Toc39880701" </w:instrText>
      </w:r>
      <w:ins w:id="670" w:author="nick" w:date="2020-05-31T16:09:00Z">
        <w:r w:rsidR="002E17D4">
          <w:rPr>
            <w:noProof/>
          </w:rPr>
        </w:r>
      </w:ins>
      <w:r>
        <w:rPr>
          <w:noProof/>
        </w:rPr>
        <w:fldChar w:fldCharType="separate"/>
      </w:r>
      <w:r w:rsidR="005125B1" w:rsidRPr="00EF42BC">
        <w:rPr>
          <w:rStyle w:val="Hyperlink"/>
          <w:noProof/>
        </w:rPr>
        <w:t>Figure 50: Corner Weld Sheet Layout</w:t>
      </w:r>
      <w:r w:rsidR="005125B1">
        <w:rPr>
          <w:noProof/>
          <w:webHidden/>
        </w:rPr>
        <w:tab/>
      </w:r>
      <w:r w:rsidR="005125B1">
        <w:rPr>
          <w:noProof/>
          <w:webHidden/>
        </w:rPr>
        <w:fldChar w:fldCharType="begin"/>
      </w:r>
      <w:r w:rsidR="005125B1">
        <w:rPr>
          <w:noProof/>
          <w:webHidden/>
        </w:rPr>
        <w:instrText xml:space="preserve"> PAGEREF _Toc39880701 \h </w:instrText>
      </w:r>
      <w:r w:rsidR="005125B1">
        <w:rPr>
          <w:noProof/>
          <w:webHidden/>
        </w:rPr>
      </w:r>
      <w:r w:rsidR="005125B1">
        <w:rPr>
          <w:noProof/>
          <w:webHidden/>
        </w:rPr>
        <w:fldChar w:fldCharType="separate"/>
      </w:r>
      <w:ins w:id="671" w:author="nick" w:date="2020-05-31T16:09:00Z">
        <w:r w:rsidR="002E17D4">
          <w:rPr>
            <w:noProof/>
            <w:webHidden/>
          </w:rPr>
          <w:t>124</w:t>
        </w:r>
      </w:ins>
      <w:del w:id="672" w:author="nick" w:date="2020-05-31T16:09:00Z">
        <w:r w:rsidR="00A2710C" w:rsidDel="002E17D4">
          <w:rPr>
            <w:noProof/>
            <w:webHidden/>
          </w:rPr>
          <w:delText>123</w:delText>
        </w:r>
      </w:del>
      <w:r w:rsidR="005125B1">
        <w:rPr>
          <w:noProof/>
          <w:webHidden/>
        </w:rPr>
        <w:fldChar w:fldCharType="end"/>
      </w:r>
      <w:r>
        <w:rPr>
          <w:noProof/>
        </w:rPr>
        <w:fldChar w:fldCharType="end"/>
      </w:r>
    </w:p>
    <w:p w14:paraId="7FDE83CD" w14:textId="4B2B64D9"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"file:///C:\\Franke\\Kunden\\VDA-AK_25\\xMCF_at_GitHub\\createXSDforxMCF\\V3.0r1\\Documentation_xMCF_File_v3.0r1.docx" \l "_Toc39880702" </w:instrText>
      </w:r>
      <w:ins w:id="673" w:author="nick" w:date="2020-05-31T16:09:00Z">
        <w:r w:rsidR="002E17D4">
          <w:rPr>
            <w:noProof/>
          </w:rPr>
        </w:r>
      </w:ins>
      <w:r>
        <w:rPr>
          <w:noProof/>
        </w:rPr>
        <w:fldChar w:fldCharType="separate"/>
      </w:r>
      <w:r w:rsidR="005125B1" w:rsidRPr="00EF42BC">
        <w:rPr>
          <w:rStyle w:val="Hyperlink"/>
          <w:noProof/>
        </w:rPr>
        <w:t>Figure 51: Corner Weld Parameters</w:t>
      </w:r>
      <w:r w:rsidR="005125B1">
        <w:rPr>
          <w:noProof/>
          <w:webHidden/>
        </w:rPr>
        <w:tab/>
      </w:r>
      <w:r w:rsidR="005125B1">
        <w:rPr>
          <w:noProof/>
          <w:webHidden/>
        </w:rPr>
        <w:fldChar w:fldCharType="begin"/>
      </w:r>
      <w:r w:rsidR="005125B1">
        <w:rPr>
          <w:noProof/>
          <w:webHidden/>
        </w:rPr>
        <w:instrText xml:space="preserve"> PAGEREF _Toc39880702 \h </w:instrText>
      </w:r>
      <w:r w:rsidR="005125B1">
        <w:rPr>
          <w:noProof/>
          <w:webHidden/>
        </w:rPr>
      </w:r>
      <w:r w:rsidR="005125B1">
        <w:rPr>
          <w:noProof/>
          <w:webHidden/>
        </w:rPr>
        <w:fldChar w:fldCharType="separate"/>
      </w:r>
      <w:ins w:id="674" w:author="nick" w:date="2020-05-31T16:09:00Z">
        <w:r w:rsidR="002E17D4">
          <w:rPr>
            <w:noProof/>
            <w:webHidden/>
          </w:rPr>
          <w:t>124</w:t>
        </w:r>
      </w:ins>
      <w:del w:id="675" w:author="nick" w:date="2020-05-31T16:09:00Z">
        <w:r w:rsidR="00A2710C" w:rsidDel="002E17D4">
          <w:rPr>
            <w:noProof/>
            <w:webHidden/>
          </w:rPr>
          <w:delText>123</w:delText>
        </w:r>
      </w:del>
      <w:r w:rsidR="005125B1">
        <w:rPr>
          <w:noProof/>
          <w:webHidden/>
        </w:rPr>
        <w:fldChar w:fldCharType="end"/>
      </w:r>
      <w:r>
        <w:rPr>
          <w:noProof/>
        </w:rPr>
        <w:fldChar w:fldCharType="end"/>
      </w:r>
    </w:p>
    <w:p w14:paraId="16734081" w14:textId="62B4688C"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"file:///C:\\Franke\\Kunden\\VDA-AK_25\\xMCF_at_GitHub\\createXSDforxMCF\\V3.0r1\\Documentation_xMCF_File_v3.0r1.docx" \l "_Toc39</w:instrText>
      </w:r>
      <w:r>
        <w:rPr>
          <w:noProof/>
        </w:rPr>
        <w:instrText xml:space="preserve">880703" </w:instrText>
      </w:r>
      <w:ins w:id="676" w:author="nick" w:date="2020-05-31T16:09:00Z">
        <w:r w:rsidR="002E17D4">
          <w:rPr>
            <w:noProof/>
          </w:rPr>
        </w:r>
      </w:ins>
      <w:r>
        <w:rPr>
          <w:noProof/>
        </w:rPr>
        <w:fldChar w:fldCharType="separate"/>
      </w:r>
      <w:r w:rsidR="005125B1" w:rsidRPr="00EF42BC">
        <w:rPr>
          <w:rStyle w:val="Hyperlink"/>
          <w:noProof/>
        </w:rPr>
        <w:t>Figure 53: Double Corner Weld Parameters</w:t>
      </w:r>
      <w:r w:rsidR="005125B1">
        <w:rPr>
          <w:noProof/>
          <w:webHidden/>
        </w:rPr>
        <w:tab/>
      </w:r>
      <w:r w:rsidR="005125B1">
        <w:rPr>
          <w:noProof/>
          <w:webHidden/>
        </w:rPr>
        <w:fldChar w:fldCharType="begin"/>
      </w:r>
      <w:r w:rsidR="005125B1">
        <w:rPr>
          <w:noProof/>
          <w:webHidden/>
        </w:rPr>
        <w:instrText xml:space="preserve"> PAGEREF _Toc39880703 \h </w:instrText>
      </w:r>
      <w:r w:rsidR="005125B1">
        <w:rPr>
          <w:noProof/>
          <w:webHidden/>
        </w:rPr>
      </w:r>
      <w:r w:rsidR="005125B1">
        <w:rPr>
          <w:noProof/>
          <w:webHidden/>
        </w:rPr>
        <w:fldChar w:fldCharType="separate"/>
      </w:r>
      <w:ins w:id="677" w:author="nick" w:date="2020-05-31T16:09:00Z">
        <w:r w:rsidR="002E17D4">
          <w:rPr>
            <w:noProof/>
            <w:webHidden/>
          </w:rPr>
          <w:t>125</w:t>
        </w:r>
      </w:ins>
      <w:del w:id="678" w:author="nick" w:date="2020-05-31T16:09:00Z">
        <w:r w:rsidR="00A2710C" w:rsidDel="002E17D4">
          <w:rPr>
            <w:noProof/>
            <w:webHidden/>
          </w:rPr>
          <w:delText>124</w:delText>
        </w:r>
      </w:del>
      <w:r w:rsidR="005125B1">
        <w:rPr>
          <w:noProof/>
          <w:webHidden/>
        </w:rPr>
        <w:fldChar w:fldCharType="end"/>
      </w:r>
      <w:r>
        <w:rPr>
          <w:noProof/>
        </w:rPr>
        <w:fldChar w:fldCharType="end"/>
      </w:r>
    </w:p>
    <w:p w14:paraId="5E7E5BD2" w14:textId="4879211B"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"file:///C:\\Franke\\Kunden\\VDA-AK_25\\xMCF_at_GitHub\\createXSDforxMCF\\V3.0r1\\Documentation_x</w:instrText>
      </w:r>
      <w:r>
        <w:rPr>
          <w:noProof/>
        </w:rPr>
        <w:instrText xml:space="preserve">MCF_File_v3.0r1.docx" \l "_Toc39880704" </w:instrText>
      </w:r>
      <w:ins w:id="679" w:author="nick" w:date="2020-05-31T16:09:00Z">
        <w:r w:rsidR="002E17D4">
          <w:rPr>
            <w:noProof/>
          </w:rPr>
        </w:r>
      </w:ins>
      <w:r>
        <w:rPr>
          <w:noProof/>
        </w:rPr>
        <w:fldChar w:fldCharType="separate"/>
      </w:r>
      <w:r w:rsidR="005125B1" w:rsidRPr="00EF42BC">
        <w:rPr>
          <w:rStyle w:val="Hyperlink"/>
          <w:noProof/>
        </w:rPr>
        <w:t>Figure 52: Corner Weld Sheet Layout</w:t>
      </w:r>
      <w:r w:rsidR="005125B1">
        <w:rPr>
          <w:noProof/>
          <w:webHidden/>
        </w:rPr>
        <w:tab/>
      </w:r>
      <w:r w:rsidR="005125B1">
        <w:rPr>
          <w:noProof/>
          <w:webHidden/>
        </w:rPr>
        <w:fldChar w:fldCharType="begin"/>
      </w:r>
      <w:r w:rsidR="005125B1">
        <w:rPr>
          <w:noProof/>
          <w:webHidden/>
        </w:rPr>
        <w:instrText xml:space="preserve"> PAGEREF _Toc39880704 \h </w:instrText>
      </w:r>
      <w:r w:rsidR="005125B1">
        <w:rPr>
          <w:noProof/>
          <w:webHidden/>
        </w:rPr>
      </w:r>
      <w:r w:rsidR="005125B1">
        <w:rPr>
          <w:noProof/>
          <w:webHidden/>
        </w:rPr>
        <w:fldChar w:fldCharType="separate"/>
      </w:r>
      <w:ins w:id="680" w:author="nick" w:date="2020-05-31T16:09:00Z">
        <w:r w:rsidR="002E17D4">
          <w:rPr>
            <w:noProof/>
            <w:webHidden/>
          </w:rPr>
          <w:t>125</w:t>
        </w:r>
      </w:ins>
      <w:del w:id="681" w:author="nick" w:date="2020-05-31T16:09:00Z">
        <w:r w:rsidR="00A2710C" w:rsidDel="002E17D4">
          <w:rPr>
            <w:noProof/>
            <w:webHidden/>
          </w:rPr>
          <w:delText>124</w:delText>
        </w:r>
      </w:del>
      <w:r w:rsidR="005125B1">
        <w:rPr>
          <w:noProof/>
          <w:webHidden/>
        </w:rPr>
        <w:fldChar w:fldCharType="end"/>
      </w:r>
      <w:r>
        <w:rPr>
          <w:noProof/>
        </w:rPr>
        <w:fldChar w:fldCharType="end"/>
      </w:r>
    </w:p>
    <w:p w14:paraId="309561A7" w14:textId="685F6DB6"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"file:///C:\\Franke\\Kunden\\VDA-AK_25\\xMCF_at_GitHub\\createXSDforxMCF\\V3.0r1\\Documentation_xMCF_File_v3.0r1.docx" \l "_Toc39880705" </w:instrText>
      </w:r>
      <w:ins w:id="682" w:author="nick" w:date="2020-05-31T16:09:00Z">
        <w:r w:rsidR="002E17D4">
          <w:rPr>
            <w:noProof/>
          </w:rPr>
        </w:r>
      </w:ins>
      <w:r>
        <w:rPr>
          <w:noProof/>
        </w:rPr>
        <w:fldChar w:fldCharType="separate"/>
      </w:r>
      <w:r w:rsidR="005125B1" w:rsidRPr="00EF42BC">
        <w:rPr>
          <w:rStyle w:val="Hyperlink"/>
          <w:noProof/>
        </w:rPr>
        <w:t>Figure 54: Edge Weld Sheet Layout</w:t>
      </w:r>
      <w:r w:rsidR="005125B1">
        <w:rPr>
          <w:noProof/>
          <w:webHidden/>
        </w:rPr>
        <w:tab/>
      </w:r>
      <w:r w:rsidR="005125B1">
        <w:rPr>
          <w:noProof/>
          <w:webHidden/>
        </w:rPr>
        <w:fldChar w:fldCharType="begin"/>
      </w:r>
      <w:r w:rsidR="005125B1">
        <w:rPr>
          <w:noProof/>
          <w:webHidden/>
        </w:rPr>
        <w:instrText xml:space="preserve"> PAGEREF _Toc39880705 \h </w:instrText>
      </w:r>
      <w:r w:rsidR="005125B1">
        <w:rPr>
          <w:noProof/>
          <w:webHidden/>
        </w:rPr>
      </w:r>
      <w:r w:rsidR="005125B1">
        <w:rPr>
          <w:noProof/>
          <w:webHidden/>
        </w:rPr>
        <w:fldChar w:fldCharType="separate"/>
      </w:r>
      <w:ins w:id="683" w:author="nick" w:date="2020-05-31T16:09:00Z">
        <w:r w:rsidR="002E17D4">
          <w:rPr>
            <w:noProof/>
            <w:webHidden/>
          </w:rPr>
          <w:t>128</w:t>
        </w:r>
      </w:ins>
      <w:del w:id="684" w:author="nick" w:date="2020-05-31T16:09:00Z">
        <w:r w:rsidR="00A2710C" w:rsidDel="002E17D4">
          <w:rPr>
            <w:noProof/>
            <w:webHidden/>
          </w:rPr>
          <w:delText>127</w:delText>
        </w:r>
      </w:del>
      <w:r w:rsidR="005125B1">
        <w:rPr>
          <w:noProof/>
          <w:webHidden/>
        </w:rPr>
        <w:fldChar w:fldCharType="end"/>
      </w:r>
      <w:r>
        <w:rPr>
          <w:noProof/>
        </w:rPr>
        <w:fldChar w:fldCharType="end"/>
      </w:r>
    </w:p>
    <w:p w14:paraId="6DD01FC1" w14:textId="2BA9A84B"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"file:///C:\\Franke\\Kunden\\VDA-AK_25\\xMCF_at_GitHub\\createXSDforxMCF\\V3.0r1\\Documentation_xMCF_File_v3.0r1.docx" \l "_Toc39880706" </w:instrText>
      </w:r>
      <w:ins w:id="685" w:author="nick" w:date="2020-05-31T16:09:00Z">
        <w:r w:rsidR="002E17D4">
          <w:rPr>
            <w:noProof/>
          </w:rPr>
        </w:r>
      </w:ins>
      <w:r>
        <w:rPr>
          <w:noProof/>
        </w:rPr>
        <w:fldChar w:fldCharType="separate"/>
      </w:r>
      <w:r w:rsidR="005125B1" w:rsidRPr="00EF42BC">
        <w:rPr>
          <w:rStyle w:val="Hyperlink"/>
          <w:noProof/>
        </w:rPr>
        <w:t>Figure 55: Edge Weld parameters</w:t>
      </w:r>
      <w:r w:rsidR="005125B1">
        <w:rPr>
          <w:noProof/>
          <w:webHidden/>
        </w:rPr>
        <w:tab/>
      </w:r>
      <w:r w:rsidR="005125B1">
        <w:rPr>
          <w:noProof/>
          <w:webHidden/>
        </w:rPr>
        <w:fldChar w:fldCharType="begin"/>
      </w:r>
      <w:r w:rsidR="005125B1">
        <w:rPr>
          <w:noProof/>
          <w:webHidden/>
        </w:rPr>
        <w:instrText xml:space="preserve"> PAGEREF _Toc39880706 \h </w:instrText>
      </w:r>
      <w:r w:rsidR="005125B1">
        <w:rPr>
          <w:noProof/>
          <w:webHidden/>
        </w:rPr>
      </w:r>
      <w:r w:rsidR="005125B1">
        <w:rPr>
          <w:noProof/>
          <w:webHidden/>
        </w:rPr>
        <w:fldChar w:fldCharType="separate"/>
      </w:r>
      <w:ins w:id="686" w:author="nick" w:date="2020-05-31T16:09:00Z">
        <w:r w:rsidR="002E17D4">
          <w:rPr>
            <w:noProof/>
            <w:webHidden/>
          </w:rPr>
          <w:t>128</w:t>
        </w:r>
      </w:ins>
      <w:del w:id="687" w:author="nick" w:date="2020-05-31T16:09:00Z">
        <w:r w:rsidR="00A2710C" w:rsidDel="002E17D4">
          <w:rPr>
            <w:noProof/>
            <w:webHidden/>
          </w:rPr>
          <w:delText>127</w:delText>
        </w:r>
      </w:del>
      <w:r w:rsidR="005125B1">
        <w:rPr>
          <w:noProof/>
          <w:webHidden/>
        </w:rPr>
        <w:fldChar w:fldCharType="end"/>
      </w:r>
      <w:r>
        <w:rPr>
          <w:noProof/>
        </w:rPr>
        <w:fldChar w:fldCharType="end"/>
      </w:r>
    </w:p>
    <w:p w14:paraId="645F1204" w14:textId="6297D8CA"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"file:///C:\\Franke\\Kunden\\VDA-AK_25\\xMCF_at_GitHub\\createXSDforxMCF\\V3.0r1\\Documentation_xMCF_File_v3.0r1.docx" \l "_Toc39880707" </w:instrText>
      </w:r>
      <w:ins w:id="688" w:author="nick" w:date="2020-05-31T16:09:00Z">
        <w:r w:rsidR="002E17D4">
          <w:rPr>
            <w:noProof/>
          </w:rPr>
        </w:r>
      </w:ins>
      <w:r>
        <w:rPr>
          <w:noProof/>
        </w:rPr>
        <w:fldChar w:fldCharType="separate"/>
      </w:r>
      <w:r w:rsidR="005125B1" w:rsidRPr="00EF42BC">
        <w:rPr>
          <w:rStyle w:val="Hyperlink"/>
          <w:noProof/>
        </w:rPr>
        <w:t>Figure 56: I-Weld Sheet Layout</w:t>
      </w:r>
      <w:r w:rsidR="005125B1">
        <w:rPr>
          <w:noProof/>
          <w:webHidden/>
        </w:rPr>
        <w:tab/>
      </w:r>
      <w:r w:rsidR="005125B1">
        <w:rPr>
          <w:noProof/>
          <w:webHidden/>
        </w:rPr>
        <w:fldChar w:fldCharType="begin"/>
      </w:r>
      <w:r w:rsidR="005125B1">
        <w:rPr>
          <w:noProof/>
          <w:webHidden/>
        </w:rPr>
        <w:instrText xml:space="preserve"> PAGEREF _Toc39880707 \h </w:instrText>
      </w:r>
      <w:r w:rsidR="005125B1">
        <w:rPr>
          <w:noProof/>
          <w:webHidden/>
        </w:rPr>
      </w:r>
      <w:r w:rsidR="005125B1">
        <w:rPr>
          <w:noProof/>
          <w:webHidden/>
        </w:rPr>
        <w:fldChar w:fldCharType="separate"/>
      </w:r>
      <w:ins w:id="689" w:author="nick" w:date="2020-05-31T16:09:00Z">
        <w:r w:rsidR="002E17D4">
          <w:rPr>
            <w:noProof/>
            <w:webHidden/>
          </w:rPr>
          <w:t>131</w:t>
        </w:r>
      </w:ins>
      <w:del w:id="690" w:author="nick" w:date="2020-05-31T16:09:00Z">
        <w:r w:rsidR="00A2710C" w:rsidDel="002E17D4">
          <w:rPr>
            <w:noProof/>
            <w:webHidden/>
          </w:rPr>
          <w:delText>130</w:delText>
        </w:r>
      </w:del>
      <w:r w:rsidR="005125B1">
        <w:rPr>
          <w:noProof/>
          <w:webHidden/>
        </w:rPr>
        <w:fldChar w:fldCharType="end"/>
      </w:r>
      <w:r>
        <w:rPr>
          <w:noProof/>
        </w:rPr>
        <w:fldChar w:fldCharType="end"/>
      </w:r>
    </w:p>
    <w:p w14:paraId="2E431AAA" w14:textId="0F8B0F08"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"file:///C:\\Franke\\Kunden\\VDA-AK_25\\xMCF_at_GitHub\\createXSDforxMCF\\V3.0r1\\Documentation_xMCF_File_v3.0r1.docx" \l "_Toc39880708" </w:instrText>
      </w:r>
      <w:ins w:id="691" w:author="nick" w:date="2020-05-31T16:09:00Z">
        <w:r w:rsidR="002E17D4">
          <w:rPr>
            <w:noProof/>
          </w:rPr>
        </w:r>
      </w:ins>
      <w:r>
        <w:rPr>
          <w:noProof/>
        </w:rPr>
        <w:fldChar w:fldCharType="separate"/>
      </w:r>
      <w:r w:rsidR="005125B1" w:rsidRPr="00EF42BC">
        <w:rPr>
          <w:rStyle w:val="Hyperlink"/>
          <w:noProof/>
        </w:rPr>
        <w:t>Figure 57: I-Weld Parameters</w:t>
      </w:r>
      <w:r w:rsidR="005125B1">
        <w:rPr>
          <w:noProof/>
          <w:webHidden/>
        </w:rPr>
        <w:tab/>
      </w:r>
      <w:r w:rsidR="005125B1">
        <w:rPr>
          <w:noProof/>
          <w:webHidden/>
        </w:rPr>
        <w:fldChar w:fldCharType="begin"/>
      </w:r>
      <w:r w:rsidR="005125B1">
        <w:rPr>
          <w:noProof/>
          <w:webHidden/>
        </w:rPr>
        <w:instrText xml:space="preserve"> PAGEREF _Toc39880708 \h </w:instrText>
      </w:r>
      <w:r w:rsidR="005125B1">
        <w:rPr>
          <w:noProof/>
          <w:webHidden/>
        </w:rPr>
      </w:r>
      <w:r w:rsidR="005125B1">
        <w:rPr>
          <w:noProof/>
          <w:webHidden/>
        </w:rPr>
        <w:fldChar w:fldCharType="separate"/>
      </w:r>
      <w:ins w:id="692" w:author="nick" w:date="2020-05-31T16:09:00Z">
        <w:r w:rsidR="002E17D4">
          <w:rPr>
            <w:noProof/>
            <w:webHidden/>
          </w:rPr>
          <w:t>131</w:t>
        </w:r>
      </w:ins>
      <w:del w:id="693" w:author="nick" w:date="2020-05-31T16:09:00Z">
        <w:r w:rsidR="00A2710C" w:rsidDel="002E17D4">
          <w:rPr>
            <w:noProof/>
            <w:webHidden/>
          </w:rPr>
          <w:delText>130</w:delText>
        </w:r>
      </w:del>
      <w:r w:rsidR="005125B1">
        <w:rPr>
          <w:noProof/>
          <w:webHidden/>
        </w:rPr>
        <w:fldChar w:fldCharType="end"/>
      </w:r>
      <w:r>
        <w:rPr>
          <w:noProof/>
        </w:rPr>
        <w:fldChar w:fldCharType="end"/>
      </w:r>
    </w:p>
    <w:p w14:paraId="5F62C538" w14:textId="114B36B9"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"file:///C:\\Franke\\Kunden\\VDA-AK_25\\xMCF_at_GitHub\\createXSDforxMCF\\V3.0r1\\Documentation_xMCF_File_v3.0r1.docx" \l "_Toc39880709" </w:instrText>
      </w:r>
      <w:ins w:id="694" w:author="nick" w:date="2020-05-31T16:09:00Z">
        <w:r w:rsidR="002E17D4">
          <w:rPr>
            <w:noProof/>
          </w:rPr>
        </w:r>
      </w:ins>
      <w:r>
        <w:rPr>
          <w:noProof/>
        </w:rPr>
        <w:fldChar w:fldCharType="separate"/>
      </w:r>
      <w:r w:rsidR="005125B1" w:rsidRPr="00EF42BC">
        <w:rPr>
          <w:rStyle w:val="Hyperlink"/>
          <w:noProof/>
        </w:rPr>
        <w:t>Figure 58: Overlap Weld Sheet Layout</w:t>
      </w:r>
      <w:r w:rsidR="005125B1">
        <w:rPr>
          <w:noProof/>
          <w:webHidden/>
        </w:rPr>
        <w:tab/>
      </w:r>
      <w:r w:rsidR="005125B1">
        <w:rPr>
          <w:noProof/>
          <w:webHidden/>
        </w:rPr>
        <w:fldChar w:fldCharType="begin"/>
      </w:r>
      <w:r w:rsidR="005125B1">
        <w:rPr>
          <w:noProof/>
          <w:webHidden/>
        </w:rPr>
        <w:instrText xml:space="preserve"> PAGEREF _Toc39880709 \h </w:instrText>
      </w:r>
      <w:r w:rsidR="005125B1">
        <w:rPr>
          <w:noProof/>
          <w:webHidden/>
        </w:rPr>
      </w:r>
      <w:r w:rsidR="005125B1">
        <w:rPr>
          <w:noProof/>
          <w:webHidden/>
        </w:rPr>
        <w:fldChar w:fldCharType="separate"/>
      </w:r>
      <w:ins w:id="695" w:author="nick" w:date="2020-05-31T16:09:00Z">
        <w:r w:rsidR="002E17D4">
          <w:rPr>
            <w:noProof/>
            <w:webHidden/>
          </w:rPr>
          <w:t>133</w:t>
        </w:r>
      </w:ins>
      <w:del w:id="696" w:author="nick" w:date="2020-05-31T16:09:00Z">
        <w:r w:rsidR="00A2710C" w:rsidDel="002E17D4">
          <w:rPr>
            <w:noProof/>
            <w:webHidden/>
          </w:rPr>
          <w:delText>132</w:delText>
        </w:r>
      </w:del>
      <w:r w:rsidR="005125B1">
        <w:rPr>
          <w:noProof/>
          <w:webHidden/>
        </w:rPr>
        <w:fldChar w:fldCharType="end"/>
      </w:r>
      <w:r>
        <w:rPr>
          <w:noProof/>
        </w:rPr>
        <w:fldChar w:fldCharType="end"/>
      </w:r>
    </w:p>
    <w:p w14:paraId="6B34F0E6" w14:textId="5C81FBFD"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"file:///C:\\Franke\\Kunden\\VDA-AK_25\\xMCF_at_GitHub\\createXSDforxMCF\\V3.0r1\\Documentation_xMCF_File_v3.0r1.docx" \l "_Toc39</w:instrText>
      </w:r>
      <w:r>
        <w:rPr>
          <w:noProof/>
        </w:rPr>
        <w:instrText xml:space="preserve">880710" </w:instrText>
      </w:r>
      <w:ins w:id="697" w:author="nick" w:date="2020-05-31T16:09:00Z">
        <w:r w:rsidR="002E17D4">
          <w:rPr>
            <w:noProof/>
          </w:rPr>
        </w:r>
      </w:ins>
      <w:r>
        <w:rPr>
          <w:noProof/>
        </w:rPr>
        <w:fldChar w:fldCharType="separate"/>
      </w:r>
      <w:r w:rsidR="005125B1" w:rsidRPr="00EF42BC">
        <w:rPr>
          <w:rStyle w:val="Hyperlink"/>
          <w:noProof/>
        </w:rPr>
        <w:t>Figure 59: Overlap Weld Parameters</w:t>
      </w:r>
      <w:r w:rsidR="005125B1">
        <w:rPr>
          <w:noProof/>
          <w:webHidden/>
        </w:rPr>
        <w:tab/>
      </w:r>
      <w:r w:rsidR="005125B1">
        <w:rPr>
          <w:noProof/>
          <w:webHidden/>
        </w:rPr>
        <w:fldChar w:fldCharType="begin"/>
      </w:r>
      <w:r w:rsidR="005125B1">
        <w:rPr>
          <w:noProof/>
          <w:webHidden/>
        </w:rPr>
        <w:instrText xml:space="preserve"> PAGEREF _Toc39880710 \h </w:instrText>
      </w:r>
      <w:r w:rsidR="005125B1">
        <w:rPr>
          <w:noProof/>
          <w:webHidden/>
        </w:rPr>
      </w:r>
      <w:r w:rsidR="005125B1">
        <w:rPr>
          <w:noProof/>
          <w:webHidden/>
        </w:rPr>
        <w:fldChar w:fldCharType="separate"/>
      </w:r>
      <w:ins w:id="698" w:author="nick" w:date="2020-05-31T16:09:00Z">
        <w:r w:rsidR="002E17D4">
          <w:rPr>
            <w:noProof/>
            <w:webHidden/>
          </w:rPr>
          <w:t>133</w:t>
        </w:r>
      </w:ins>
      <w:del w:id="699" w:author="nick" w:date="2020-05-31T16:09:00Z">
        <w:r w:rsidR="00A2710C" w:rsidDel="002E17D4">
          <w:rPr>
            <w:noProof/>
            <w:webHidden/>
          </w:rPr>
          <w:delText>132</w:delText>
        </w:r>
      </w:del>
      <w:r w:rsidR="005125B1">
        <w:rPr>
          <w:noProof/>
          <w:webHidden/>
        </w:rPr>
        <w:fldChar w:fldCharType="end"/>
      </w:r>
      <w:r>
        <w:rPr>
          <w:noProof/>
        </w:rPr>
        <w:fldChar w:fldCharType="end"/>
      </w:r>
    </w:p>
    <w:p w14:paraId="690A958C" w14:textId="644271E7"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"file:///C:\\Franke\\Kunden\\VDA-AK_25\\xMCF_at_GitHub\\createXSDforxMCF\\V3.0r1\\Documentation_xMCF_Fi</w:instrText>
      </w:r>
      <w:r>
        <w:rPr>
          <w:noProof/>
        </w:rPr>
        <w:instrText xml:space="preserve">le_v3.0r1.docx" \l "_Toc39880711" </w:instrText>
      </w:r>
      <w:ins w:id="700" w:author="nick" w:date="2020-05-31T16:09:00Z">
        <w:r w:rsidR="002E17D4">
          <w:rPr>
            <w:noProof/>
          </w:rPr>
        </w:r>
      </w:ins>
      <w:r>
        <w:rPr>
          <w:noProof/>
        </w:rPr>
        <w:fldChar w:fldCharType="separate"/>
      </w:r>
      <w:r w:rsidR="005125B1" w:rsidRPr="00EF42BC">
        <w:rPr>
          <w:rStyle w:val="Hyperlink"/>
          <w:noProof/>
        </w:rPr>
        <w:t>Figure 60: Single Sided Double Overlap Weld</w:t>
      </w:r>
      <w:r w:rsidR="005125B1">
        <w:rPr>
          <w:noProof/>
          <w:webHidden/>
        </w:rPr>
        <w:tab/>
      </w:r>
      <w:r w:rsidR="005125B1">
        <w:rPr>
          <w:noProof/>
          <w:webHidden/>
        </w:rPr>
        <w:fldChar w:fldCharType="begin"/>
      </w:r>
      <w:r w:rsidR="005125B1">
        <w:rPr>
          <w:noProof/>
          <w:webHidden/>
        </w:rPr>
        <w:instrText xml:space="preserve"> PAGEREF _Toc39880711 \h </w:instrText>
      </w:r>
      <w:r w:rsidR="005125B1">
        <w:rPr>
          <w:noProof/>
          <w:webHidden/>
        </w:rPr>
      </w:r>
      <w:r w:rsidR="005125B1">
        <w:rPr>
          <w:noProof/>
          <w:webHidden/>
        </w:rPr>
        <w:fldChar w:fldCharType="separate"/>
      </w:r>
      <w:ins w:id="701" w:author="nick" w:date="2020-05-31T16:09:00Z">
        <w:r w:rsidR="002E17D4">
          <w:rPr>
            <w:noProof/>
            <w:webHidden/>
          </w:rPr>
          <w:t>134</w:t>
        </w:r>
      </w:ins>
      <w:del w:id="702" w:author="nick" w:date="2020-05-31T16:09:00Z">
        <w:r w:rsidR="00A2710C" w:rsidDel="002E17D4">
          <w:rPr>
            <w:noProof/>
            <w:webHidden/>
          </w:rPr>
          <w:delText>133</w:delText>
        </w:r>
      </w:del>
      <w:r w:rsidR="005125B1">
        <w:rPr>
          <w:noProof/>
          <w:webHidden/>
        </w:rPr>
        <w:fldChar w:fldCharType="end"/>
      </w:r>
      <w:r>
        <w:rPr>
          <w:noProof/>
        </w:rPr>
        <w:fldChar w:fldCharType="end"/>
      </w:r>
    </w:p>
    <w:p w14:paraId="56180E93" w14:textId="1C39A8B0"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w:instrText>
      </w:r>
      <w:r>
        <w:rPr>
          <w:noProof/>
        </w:rPr>
        <w:instrText xml:space="preserve">MCF\\V3.0r1\\Documentation_xMCF_File_v3.0r1.docx" \l "_Toc39880712" </w:instrText>
      </w:r>
      <w:ins w:id="703" w:author="nick" w:date="2020-05-31T16:09:00Z">
        <w:r w:rsidR="002E17D4">
          <w:rPr>
            <w:noProof/>
          </w:rPr>
        </w:r>
      </w:ins>
      <w:r>
        <w:rPr>
          <w:noProof/>
        </w:rPr>
        <w:fldChar w:fldCharType="separate"/>
      </w:r>
      <w:r w:rsidR="005125B1" w:rsidRPr="00EF42BC">
        <w:rPr>
          <w:rStyle w:val="Hyperlink"/>
          <w:noProof/>
        </w:rPr>
        <w:t>Figure 61: Overlap Weld Parameters</w:t>
      </w:r>
      <w:r w:rsidR="005125B1">
        <w:rPr>
          <w:noProof/>
          <w:webHidden/>
        </w:rPr>
        <w:tab/>
      </w:r>
      <w:r w:rsidR="005125B1">
        <w:rPr>
          <w:noProof/>
          <w:webHidden/>
        </w:rPr>
        <w:fldChar w:fldCharType="begin"/>
      </w:r>
      <w:r w:rsidR="005125B1">
        <w:rPr>
          <w:noProof/>
          <w:webHidden/>
        </w:rPr>
        <w:instrText xml:space="preserve"> PAGEREF _Toc39880712 \h </w:instrText>
      </w:r>
      <w:r w:rsidR="005125B1">
        <w:rPr>
          <w:noProof/>
          <w:webHidden/>
        </w:rPr>
      </w:r>
      <w:r w:rsidR="005125B1">
        <w:rPr>
          <w:noProof/>
          <w:webHidden/>
        </w:rPr>
        <w:fldChar w:fldCharType="separate"/>
      </w:r>
      <w:ins w:id="704" w:author="nick" w:date="2020-05-31T16:09:00Z">
        <w:r w:rsidR="002E17D4">
          <w:rPr>
            <w:noProof/>
            <w:webHidden/>
          </w:rPr>
          <w:t>134</w:t>
        </w:r>
      </w:ins>
      <w:del w:id="705" w:author="nick" w:date="2020-05-31T16:09:00Z">
        <w:r w:rsidR="00A2710C" w:rsidDel="002E17D4">
          <w:rPr>
            <w:noProof/>
            <w:webHidden/>
          </w:rPr>
          <w:delText>133</w:delText>
        </w:r>
      </w:del>
      <w:r w:rsidR="005125B1">
        <w:rPr>
          <w:noProof/>
          <w:webHidden/>
        </w:rPr>
        <w:fldChar w:fldCharType="end"/>
      </w:r>
      <w:r>
        <w:rPr>
          <w:noProof/>
        </w:rPr>
        <w:fldChar w:fldCharType="end"/>
      </w:r>
    </w:p>
    <w:p w14:paraId="73F3FAC3" w14:textId="599E09F6"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w:instrText>
      </w:r>
      <w:r>
        <w:rPr>
          <w:noProof/>
        </w:rPr>
        <w:instrText xml:space="preserve">F_at_GitHub\\createXSDforxMCF\\V3.0r1\\Documentation_xMCF_File_v3.0r1.docx" \l "_Toc39880713" </w:instrText>
      </w:r>
      <w:ins w:id="706" w:author="nick" w:date="2020-05-31T16:09:00Z">
        <w:r w:rsidR="002E17D4">
          <w:rPr>
            <w:noProof/>
          </w:rPr>
        </w:r>
      </w:ins>
      <w:r>
        <w:rPr>
          <w:noProof/>
        </w:rPr>
        <w:fldChar w:fldCharType="separate"/>
      </w:r>
      <w:r w:rsidR="005125B1" w:rsidRPr="00EF42BC">
        <w:rPr>
          <w:rStyle w:val="Hyperlink"/>
          <w:noProof/>
        </w:rPr>
        <w:t>Figure 62: Double Sided Double Overlap Weld</w:t>
      </w:r>
      <w:r w:rsidR="005125B1">
        <w:rPr>
          <w:noProof/>
          <w:webHidden/>
        </w:rPr>
        <w:tab/>
      </w:r>
      <w:r w:rsidR="005125B1">
        <w:rPr>
          <w:noProof/>
          <w:webHidden/>
        </w:rPr>
        <w:fldChar w:fldCharType="begin"/>
      </w:r>
      <w:r w:rsidR="005125B1">
        <w:rPr>
          <w:noProof/>
          <w:webHidden/>
        </w:rPr>
        <w:instrText xml:space="preserve"> PAGEREF _Toc39880713 \h </w:instrText>
      </w:r>
      <w:r w:rsidR="005125B1">
        <w:rPr>
          <w:noProof/>
          <w:webHidden/>
        </w:rPr>
      </w:r>
      <w:r w:rsidR="005125B1">
        <w:rPr>
          <w:noProof/>
          <w:webHidden/>
        </w:rPr>
        <w:fldChar w:fldCharType="separate"/>
      </w:r>
      <w:ins w:id="707" w:author="nick" w:date="2020-05-31T16:09:00Z">
        <w:r w:rsidR="002E17D4">
          <w:rPr>
            <w:noProof/>
            <w:webHidden/>
          </w:rPr>
          <w:t>134</w:t>
        </w:r>
      </w:ins>
      <w:del w:id="708" w:author="nick" w:date="2020-05-31T16:09:00Z">
        <w:r w:rsidR="00A2710C" w:rsidDel="002E17D4">
          <w:rPr>
            <w:noProof/>
            <w:webHidden/>
          </w:rPr>
          <w:delText>133</w:delText>
        </w:r>
      </w:del>
      <w:r w:rsidR="005125B1">
        <w:rPr>
          <w:noProof/>
          <w:webHidden/>
        </w:rPr>
        <w:fldChar w:fldCharType="end"/>
      </w:r>
      <w:r>
        <w:rPr>
          <w:noProof/>
        </w:rPr>
        <w:fldChar w:fldCharType="end"/>
      </w:r>
    </w:p>
    <w:p w14:paraId="71E7F11D" w14:textId="1E478C15"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"file:///C:\\Franke\\Kunden\\VDA-AK_25\\xMCF_at_GitHub\\createXSDforxMCF\\V3.0r1\\Documentation_xMCF_File_v3.0r1.docx" \l "_Toc39880714" </w:instrText>
      </w:r>
      <w:ins w:id="709" w:author="nick" w:date="2020-05-31T16:09:00Z">
        <w:r w:rsidR="002E17D4">
          <w:rPr>
            <w:noProof/>
          </w:rPr>
        </w:r>
      </w:ins>
      <w:r>
        <w:rPr>
          <w:noProof/>
        </w:rPr>
        <w:fldChar w:fldCharType="separate"/>
      </w:r>
      <w:r w:rsidR="005125B1" w:rsidRPr="00EF42BC">
        <w:rPr>
          <w:rStyle w:val="Hyperlink"/>
          <w:noProof/>
        </w:rPr>
        <w:t>Figure 63: Parameters of Double Sided Double Overlap Weld</w:t>
      </w:r>
      <w:r w:rsidR="005125B1">
        <w:rPr>
          <w:noProof/>
          <w:webHidden/>
        </w:rPr>
        <w:tab/>
      </w:r>
      <w:r w:rsidR="005125B1">
        <w:rPr>
          <w:noProof/>
          <w:webHidden/>
        </w:rPr>
        <w:fldChar w:fldCharType="begin"/>
      </w:r>
      <w:r w:rsidR="005125B1">
        <w:rPr>
          <w:noProof/>
          <w:webHidden/>
        </w:rPr>
        <w:instrText xml:space="preserve"> PAGEREF _Toc39880714 \h </w:instrText>
      </w:r>
      <w:r w:rsidR="005125B1">
        <w:rPr>
          <w:noProof/>
          <w:webHidden/>
        </w:rPr>
      </w:r>
      <w:r w:rsidR="005125B1">
        <w:rPr>
          <w:noProof/>
          <w:webHidden/>
        </w:rPr>
        <w:fldChar w:fldCharType="separate"/>
      </w:r>
      <w:ins w:id="710" w:author="nick" w:date="2020-05-31T16:09:00Z">
        <w:r w:rsidR="002E17D4">
          <w:rPr>
            <w:noProof/>
            <w:webHidden/>
          </w:rPr>
          <w:t>135</w:t>
        </w:r>
      </w:ins>
      <w:del w:id="711" w:author="nick" w:date="2020-05-31T16:09:00Z">
        <w:r w:rsidR="00A2710C" w:rsidDel="002E17D4">
          <w:rPr>
            <w:noProof/>
            <w:webHidden/>
          </w:rPr>
          <w:delText>134</w:delText>
        </w:r>
      </w:del>
      <w:r w:rsidR="005125B1">
        <w:rPr>
          <w:noProof/>
          <w:webHidden/>
        </w:rPr>
        <w:fldChar w:fldCharType="end"/>
      </w:r>
      <w:r>
        <w:rPr>
          <w:noProof/>
        </w:rPr>
        <w:fldChar w:fldCharType="end"/>
      </w:r>
    </w:p>
    <w:p w14:paraId="6A19E37D" w14:textId="5A297518"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"file:///C:\\Franke\\Kunden\\VDA-AK_25\\xMCF_at_GitHub\\createXSDforxMCF\\V3.0r1\\Documentation_xMCF_File_v3.0r1.docx" \l "_Toc39880715" </w:instrText>
      </w:r>
      <w:ins w:id="712" w:author="nick" w:date="2020-05-31T16:09:00Z">
        <w:r w:rsidR="002E17D4">
          <w:rPr>
            <w:noProof/>
          </w:rPr>
        </w:r>
      </w:ins>
      <w:r>
        <w:rPr>
          <w:noProof/>
        </w:rPr>
        <w:fldChar w:fldCharType="separate"/>
      </w:r>
      <w:r w:rsidR="005125B1" w:rsidRPr="00EF42BC">
        <w:rPr>
          <w:rStyle w:val="Hyperlink"/>
          <w:noProof/>
        </w:rPr>
        <w:t>Figure 64: Y-Joint Sheet Layout</w:t>
      </w:r>
      <w:r w:rsidR="005125B1">
        <w:rPr>
          <w:noProof/>
          <w:webHidden/>
        </w:rPr>
        <w:tab/>
      </w:r>
      <w:r w:rsidR="005125B1">
        <w:rPr>
          <w:noProof/>
          <w:webHidden/>
        </w:rPr>
        <w:fldChar w:fldCharType="begin"/>
      </w:r>
      <w:r w:rsidR="005125B1">
        <w:rPr>
          <w:noProof/>
          <w:webHidden/>
        </w:rPr>
        <w:instrText xml:space="preserve"> PAGEREF _Toc39880715 \h </w:instrText>
      </w:r>
      <w:r w:rsidR="005125B1">
        <w:rPr>
          <w:noProof/>
          <w:webHidden/>
        </w:rPr>
      </w:r>
      <w:r w:rsidR="005125B1">
        <w:rPr>
          <w:noProof/>
          <w:webHidden/>
        </w:rPr>
        <w:fldChar w:fldCharType="separate"/>
      </w:r>
      <w:ins w:id="713" w:author="nick" w:date="2020-05-31T16:09:00Z">
        <w:r w:rsidR="002E17D4">
          <w:rPr>
            <w:noProof/>
            <w:webHidden/>
          </w:rPr>
          <w:t>138</w:t>
        </w:r>
      </w:ins>
      <w:del w:id="714" w:author="nick" w:date="2020-05-31T16:09:00Z">
        <w:r w:rsidR="00A2710C" w:rsidDel="002E17D4">
          <w:rPr>
            <w:noProof/>
            <w:webHidden/>
          </w:rPr>
          <w:delText>137</w:delText>
        </w:r>
      </w:del>
      <w:r w:rsidR="005125B1">
        <w:rPr>
          <w:noProof/>
          <w:webHidden/>
        </w:rPr>
        <w:fldChar w:fldCharType="end"/>
      </w:r>
      <w:r>
        <w:rPr>
          <w:noProof/>
        </w:rPr>
        <w:fldChar w:fldCharType="end"/>
      </w:r>
    </w:p>
    <w:p w14:paraId="7E391949" w14:textId="157C1E04"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"file:///C:\\Franke\\Kunden\\VDA-AK_25\\xMCF_at_GitHub\\createXSDforxMCF\\V3.0r1\\Documentation_xMCF_File_v3.0r1.docx" \l "_Toc39880716" </w:instrText>
      </w:r>
      <w:ins w:id="715" w:author="nick" w:date="2020-05-31T16:09:00Z">
        <w:r w:rsidR="002E17D4">
          <w:rPr>
            <w:noProof/>
          </w:rPr>
        </w:r>
      </w:ins>
      <w:r>
        <w:rPr>
          <w:noProof/>
        </w:rPr>
        <w:fldChar w:fldCharType="separate"/>
      </w:r>
      <w:r w:rsidR="005125B1" w:rsidRPr="00EF42BC">
        <w:rPr>
          <w:rStyle w:val="Hyperlink"/>
          <w:noProof/>
        </w:rPr>
        <w:t>Figure 65: Parameters of Y-Joint Weld</w:t>
      </w:r>
      <w:r w:rsidR="005125B1">
        <w:rPr>
          <w:noProof/>
          <w:webHidden/>
        </w:rPr>
        <w:tab/>
      </w:r>
      <w:r w:rsidR="005125B1">
        <w:rPr>
          <w:noProof/>
          <w:webHidden/>
        </w:rPr>
        <w:fldChar w:fldCharType="begin"/>
      </w:r>
      <w:r w:rsidR="005125B1">
        <w:rPr>
          <w:noProof/>
          <w:webHidden/>
        </w:rPr>
        <w:instrText xml:space="preserve"> PAGEREF _Toc39880716 \h </w:instrText>
      </w:r>
      <w:r w:rsidR="005125B1">
        <w:rPr>
          <w:noProof/>
          <w:webHidden/>
        </w:rPr>
      </w:r>
      <w:r w:rsidR="005125B1">
        <w:rPr>
          <w:noProof/>
          <w:webHidden/>
        </w:rPr>
        <w:fldChar w:fldCharType="separate"/>
      </w:r>
      <w:ins w:id="716" w:author="nick" w:date="2020-05-31T16:09:00Z">
        <w:r w:rsidR="002E17D4">
          <w:rPr>
            <w:noProof/>
            <w:webHidden/>
          </w:rPr>
          <w:t>138</w:t>
        </w:r>
      </w:ins>
      <w:del w:id="717" w:author="nick" w:date="2020-05-31T16:09:00Z">
        <w:r w:rsidR="00A2710C" w:rsidDel="002E17D4">
          <w:rPr>
            <w:noProof/>
            <w:webHidden/>
          </w:rPr>
          <w:delText>137</w:delText>
        </w:r>
      </w:del>
      <w:r w:rsidR="005125B1">
        <w:rPr>
          <w:noProof/>
          <w:webHidden/>
        </w:rPr>
        <w:fldChar w:fldCharType="end"/>
      </w:r>
      <w:r>
        <w:rPr>
          <w:noProof/>
        </w:rPr>
        <w:fldChar w:fldCharType="end"/>
      </w:r>
    </w:p>
    <w:p w14:paraId="6F8BEE6B" w14:textId="4C621510"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"file:///C:\\Franke\\Kunden\\VDA-AK_25\\xMCF_at_GitHub\\createXSDforxMCF\\V3.0r1\\Documentation_xMCF_File_v3.0r1.docx" \l "_Toc39880717" </w:instrText>
      </w:r>
      <w:ins w:id="718" w:author="nick" w:date="2020-05-31T16:09:00Z">
        <w:r w:rsidR="002E17D4">
          <w:rPr>
            <w:noProof/>
          </w:rPr>
        </w:r>
      </w:ins>
      <w:r>
        <w:rPr>
          <w:noProof/>
        </w:rPr>
        <w:fldChar w:fldCharType="separate"/>
      </w:r>
      <w:r w:rsidR="005125B1" w:rsidRPr="00EF42BC">
        <w:rPr>
          <w:rStyle w:val="Hyperlink"/>
          <w:noProof/>
        </w:rPr>
        <w:t>Figure 66: K-Joint Sheet Layout</w:t>
      </w:r>
      <w:r w:rsidR="005125B1">
        <w:rPr>
          <w:noProof/>
          <w:webHidden/>
        </w:rPr>
        <w:tab/>
      </w:r>
      <w:r w:rsidR="005125B1">
        <w:rPr>
          <w:noProof/>
          <w:webHidden/>
        </w:rPr>
        <w:fldChar w:fldCharType="begin"/>
      </w:r>
      <w:r w:rsidR="005125B1">
        <w:rPr>
          <w:noProof/>
          <w:webHidden/>
        </w:rPr>
        <w:instrText xml:space="preserve"> PAGEREF _Toc39880717 \h </w:instrText>
      </w:r>
      <w:r w:rsidR="005125B1">
        <w:rPr>
          <w:noProof/>
          <w:webHidden/>
        </w:rPr>
      </w:r>
      <w:r w:rsidR="005125B1">
        <w:rPr>
          <w:noProof/>
          <w:webHidden/>
        </w:rPr>
        <w:fldChar w:fldCharType="separate"/>
      </w:r>
      <w:ins w:id="719" w:author="nick" w:date="2020-05-31T16:09:00Z">
        <w:r w:rsidR="002E17D4">
          <w:rPr>
            <w:noProof/>
            <w:webHidden/>
          </w:rPr>
          <w:t>141</w:t>
        </w:r>
      </w:ins>
      <w:del w:id="720" w:author="nick" w:date="2020-05-31T16:09:00Z">
        <w:r w:rsidR="00A2710C" w:rsidDel="002E17D4">
          <w:rPr>
            <w:noProof/>
            <w:webHidden/>
          </w:rPr>
          <w:delText>140</w:delText>
        </w:r>
      </w:del>
      <w:r w:rsidR="005125B1">
        <w:rPr>
          <w:noProof/>
          <w:webHidden/>
        </w:rPr>
        <w:fldChar w:fldCharType="end"/>
      </w:r>
      <w:r>
        <w:rPr>
          <w:noProof/>
        </w:rPr>
        <w:fldChar w:fldCharType="end"/>
      </w:r>
    </w:p>
    <w:p w14:paraId="66466419" w14:textId="3F738504"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"file:///C:\\Franke\\Kunden\\VDA-AK_25\\xMCF_at_GitHub\\createXSDforxMCF\\V3.0r1\\Documentation_xMCF_File_v3.0r1.docx" \l "_T</w:instrText>
      </w:r>
      <w:r>
        <w:rPr>
          <w:noProof/>
        </w:rPr>
        <w:instrText xml:space="preserve">oc39880718" </w:instrText>
      </w:r>
      <w:ins w:id="721" w:author="nick" w:date="2020-05-31T16:09:00Z">
        <w:r w:rsidR="002E17D4">
          <w:rPr>
            <w:noProof/>
          </w:rPr>
        </w:r>
      </w:ins>
      <w:r>
        <w:rPr>
          <w:noProof/>
        </w:rPr>
        <w:fldChar w:fldCharType="separate"/>
      </w:r>
      <w:r w:rsidR="005125B1" w:rsidRPr="00EF42BC">
        <w:rPr>
          <w:rStyle w:val="Hyperlink"/>
          <w:noProof/>
        </w:rPr>
        <w:t>Figure 67: Parameters of K-Joint Weld</w:t>
      </w:r>
      <w:r w:rsidR="005125B1">
        <w:rPr>
          <w:noProof/>
          <w:webHidden/>
        </w:rPr>
        <w:tab/>
      </w:r>
      <w:r w:rsidR="005125B1">
        <w:rPr>
          <w:noProof/>
          <w:webHidden/>
        </w:rPr>
        <w:fldChar w:fldCharType="begin"/>
      </w:r>
      <w:r w:rsidR="005125B1">
        <w:rPr>
          <w:noProof/>
          <w:webHidden/>
        </w:rPr>
        <w:instrText xml:space="preserve"> PAGEREF _Toc39880718 \h </w:instrText>
      </w:r>
      <w:r w:rsidR="005125B1">
        <w:rPr>
          <w:noProof/>
          <w:webHidden/>
        </w:rPr>
      </w:r>
      <w:r w:rsidR="005125B1">
        <w:rPr>
          <w:noProof/>
          <w:webHidden/>
        </w:rPr>
        <w:fldChar w:fldCharType="separate"/>
      </w:r>
      <w:ins w:id="722" w:author="nick" w:date="2020-05-31T16:09:00Z">
        <w:r w:rsidR="002E17D4">
          <w:rPr>
            <w:noProof/>
            <w:webHidden/>
          </w:rPr>
          <w:t>141</w:t>
        </w:r>
      </w:ins>
      <w:del w:id="723" w:author="nick" w:date="2020-05-31T16:09:00Z">
        <w:r w:rsidR="00A2710C" w:rsidDel="002E17D4">
          <w:rPr>
            <w:noProof/>
            <w:webHidden/>
          </w:rPr>
          <w:delText>140</w:delText>
        </w:r>
      </w:del>
      <w:r w:rsidR="005125B1">
        <w:rPr>
          <w:noProof/>
          <w:webHidden/>
        </w:rPr>
        <w:fldChar w:fldCharType="end"/>
      </w:r>
      <w:r>
        <w:rPr>
          <w:noProof/>
        </w:rPr>
        <w:fldChar w:fldCharType="end"/>
      </w:r>
    </w:p>
    <w:p w14:paraId="357AFC35" w14:textId="412862FE"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lastRenderedPageBreak/>
        <w:fldChar w:fldCharType="begin"/>
      </w:r>
      <w:r>
        <w:rPr>
          <w:noProof/>
        </w:rPr>
        <w:instrText xml:space="preserve"> HYPERLINK "file:///C:\\Franke\\Kunden\\VDA-AK_25\\xMCF_at_GitHub\\createXSDforxMCF\\V3.0r1\\Documentation_xMCF_File_v3.0r1.docx" \l "_Toc39880719" </w:instrText>
      </w:r>
      <w:ins w:id="724" w:author="nick" w:date="2020-05-31T16:09:00Z">
        <w:r w:rsidR="002E17D4">
          <w:rPr>
            <w:noProof/>
          </w:rPr>
        </w:r>
      </w:ins>
      <w:r>
        <w:rPr>
          <w:noProof/>
        </w:rPr>
        <w:fldChar w:fldCharType="separate"/>
      </w:r>
      <w:r w:rsidR="005125B1" w:rsidRPr="00EF42BC">
        <w:rPr>
          <w:rStyle w:val="Hyperlink"/>
          <w:noProof/>
        </w:rPr>
        <w:t>Figure 68: Cruciform Joint Sheet Layout</w:t>
      </w:r>
      <w:r w:rsidR="005125B1">
        <w:rPr>
          <w:noProof/>
          <w:webHidden/>
        </w:rPr>
        <w:tab/>
      </w:r>
      <w:r w:rsidR="005125B1">
        <w:rPr>
          <w:noProof/>
          <w:webHidden/>
        </w:rPr>
        <w:fldChar w:fldCharType="begin"/>
      </w:r>
      <w:r w:rsidR="005125B1">
        <w:rPr>
          <w:noProof/>
          <w:webHidden/>
        </w:rPr>
        <w:instrText xml:space="preserve"> PAGEREF _Toc39880719 \h </w:instrText>
      </w:r>
      <w:r w:rsidR="005125B1">
        <w:rPr>
          <w:noProof/>
          <w:webHidden/>
        </w:rPr>
      </w:r>
      <w:r w:rsidR="005125B1">
        <w:rPr>
          <w:noProof/>
          <w:webHidden/>
        </w:rPr>
        <w:fldChar w:fldCharType="separate"/>
      </w:r>
      <w:ins w:id="725" w:author="nick" w:date="2020-05-31T16:09:00Z">
        <w:r w:rsidR="002E17D4">
          <w:rPr>
            <w:noProof/>
            <w:webHidden/>
          </w:rPr>
          <w:t>145</w:t>
        </w:r>
      </w:ins>
      <w:del w:id="726" w:author="nick" w:date="2020-05-31T16:09:00Z">
        <w:r w:rsidR="00A2710C" w:rsidDel="002E17D4">
          <w:rPr>
            <w:noProof/>
            <w:webHidden/>
          </w:rPr>
          <w:delText>144</w:delText>
        </w:r>
      </w:del>
      <w:r w:rsidR="005125B1">
        <w:rPr>
          <w:noProof/>
          <w:webHidden/>
        </w:rPr>
        <w:fldChar w:fldCharType="end"/>
      </w:r>
      <w:r>
        <w:rPr>
          <w:noProof/>
        </w:rPr>
        <w:fldChar w:fldCharType="end"/>
      </w:r>
    </w:p>
    <w:p w14:paraId="4A2A5106" w14:textId="2038F6C8"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"file:///C:\\Franke\\Kunden\\VDA-AK_25\\xMCF_at_GitHub\\createXSDforxMCF\\V3.0r1\\Documentation_xMCF_File_v3.0r1.docx" \l "_Toc39880720" </w:instrText>
      </w:r>
      <w:ins w:id="727" w:author="nick" w:date="2020-05-31T16:09:00Z">
        <w:r w:rsidR="002E17D4">
          <w:rPr>
            <w:noProof/>
          </w:rPr>
        </w:r>
      </w:ins>
      <w:r>
        <w:rPr>
          <w:noProof/>
        </w:rPr>
        <w:fldChar w:fldCharType="separate"/>
      </w:r>
      <w:r w:rsidR="005125B1" w:rsidRPr="00EF42BC">
        <w:rPr>
          <w:rStyle w:val="Hyperlink"/>
          <w:noProof/>
        </w:rPr>
        <w:t>Figure 69: Parameters of Cruciform Joint</w:t>
      </w:r>
      <w:r w:rsidR="005125B1">
        <w:rPr>
          <w:noProof/>
          <w:webHidden/>
        </w:rPr>
        <w:tab/>
      </w:r>
      <w:r w:rsidR="005125B1">
        <w:rPr>
          <w:noProof/>
          <w:webHidden/>
        </w:rPr>
        <w:fldChar w:fldCharType="begin"/>
      </w:r>
      <w:r w:rsidR="005125B1">
        <w:rPr>
          <w:noProof/>
          <w:webHidden/>
        </w:rPr>
        <w:instrText xml:space="preserve"> PAGEREF _Toc39880720 \h </w:instrText>
      </w:r>
      <w:r w:rsidR="005125B1">
        <w:rPr>
          <w:noProof/>
          <w:webHidden/>
        </w:rPr>
      </w:r>
      <w:r w:rsidR="005125B1">
        <w:rPr>
          <w:noProof/>
          <w:webHidden/>
        </w:rPr>
        <w:fldChar w:fldCharType="separate"/>
      </w:r>
      <w:ins w:id="728" w:author="nick" w:date="2020-05-31T16:09:00Z">
        <w:r w:rsidR="002E17D4">
          <w:rPr>
            <w:noProof/>
            <w:webHidden/>
          </w:rPr>
          <w:t>145</w:t>
        </w:r>
      </w:ins>
      <w:del w:id="729" w:author="nick" w:date="2020-05-31T16:09:00Z">
        <w:r w:rsidR="00A2710C" w:rsidDel="002E17D4">
          <w:rPr>
            <w:noProof/>
            <w:webHidden/>
          </w:rPr>
          <w:delText>144</w:delText>
        </w:r>
      </w:del>
      <w:r w:rsidR="005125B1">
        <w:rPr>
          <w:noProof/>
          <w:webHidden/>
        </w:rPr>
        <w:fldChar w:fldCharType="end"/>
      </w:r>
      <w:r>
        <w:rPr>
          <w:noProof/>
        </w:rPr>
        <w:fldChar w:fldCharType="end"/>
      </w:r>
    </w:p>
    <w:p w14:paraId="54732FDD" w14:textId="35BBF1A4"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"file:///C:\\Franke\\Kunden\\VDA-AK_25\\xMCF_at_GitHub\\createXSDforxMCF\\V3.0r1\\Documentation_xMCF_File_v3.0r1.docx</w:instrText>
      </w:r>
      <w:r>
        <w:rPr>
          <w:noProof/>
        </w:rPr>
        <w:instrText xml:space="preserve">" \l "_Toc39880721" </w:instrText>
      </w:r>
      <w:ins w:id="730" w:author="nick" w:date="2020-05-31T16:09:00Z">
        <w:r w:rsidR="002E17D4">
          <w:rPr>
            <w:noProof/>
          </w:rPr>
        </w:r>
      </w:ins>
      <w:r>
        <w:rPr>
          <w:noProof/>
        </w:rPr>
        <w:fldChar w:fldCharType="separate"/>
      </w:r>
      <w:r w:rsidR="005125B1" w:rsidRPr="00EF42BC">
        <w:rPr>
          <w:rStyle w:val="Hyperlink"/>
          <w:noProof/>
        </w:rPr>
        <w:t>Figure 70: Flared Joint Sheet Layout</w:t>
      </w:r>
      <w:r w:rsidR="005125B1">
        <w:rPr>
          <w:noProof/>
          <w:webHidden/>
        </w:rPr>
        <w:tab/>
      </w:r>
      <w:r w:rsidR="005125B1">
        <w:rPr>
          <w:noProof/>
          <w:webHidden/>
        </w:rPr>
        <w:fldChar w:fldCharType="begin"/>
      </w:r>
      <w:r w:rsidR="005125B1">
        <w:rPr>
          <w:noProof/>
          <w:webHidden/>
        </w:rPr>
        <w:instrText xml:space="preserve"> PAGEREF _Toc39880721 \h </w:instrText>
      </w:r>
      <w:r w:rsidR="005125B1">
        <w:rPr>
          <w:noProof/>
          <w:webHidden/>
        </w:rPr>
      </w:r>
      <w:r w:rsidR="005125B1">
        <w:rPr>
          <w:noProof/>
          <w:webHidden/>
        </w:rPr>
        <w:fldChar w:fldCharType="separate"/>
      </w:r>
      <w:ins w:id="731" w:author="nick" w:date="2020-05-31T16:09:00Z">
        <w:r w:rsidR="002E17D4">
          <w:rPr>
            <w:noProof/>
            <w:webHidden/>
          </w:rPr>
          <w:t>148</w:t>
        </w:r>
      </w:ins>
      <w:del w:id="732" w:author="nick" w:date="2020-05-31T16:09:00Z">
        <w:r w:rsidR="00A2710C" w:rsidDel="002E17D4">
          <w:rPr>
            <w:noProof/>
            <w:webHidden/>
          </w:rPr>
          <w:delText>147</w:delText>
        </w:r>
      </w:del>
      <w:r w:rsidR="005125B1">
        <w:rPr>
          <w:noProof/>
          <w:webHidden/>
        </w:rPr>
        <w:fldChar w:fldCharType="end"/>
      </w:r>
      <w:r>
        <w:rPr>
          <w:noProof/>
        </w:rPr>
        <w:fldChar w:fldCharType="end"/>
      </w:r>
    </w:p>
    <w:p w14:paraId="62002592" w14:textId="46CDE7A1"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"file:///C:\\Franke\\Kunden\\VDA-AK_25\\xMCF_at_GitHub\\createXSDforxMCF\\V3.0r1\\Documen</w:instrText>
      </w:r>
      <w:r>
        <w:rPr>
          <w:noProof/>
        </w:rPr>
        <w:instrText xml:space="preserve">tation_xMCF_File_v3.0r1.docx" \l "_Toc39880722" </w:instrText>
      </w:r>
      <w:ins w:id="733" w:author="nick" w:date="2020-05-31T16:09:00Z">
        <w:r w:rsidR="002E17D4">
          <w:rPr>
            <w:noProof/>
          </w:rPr>
        </w:r>
      </w:ins>
      <w:r>
        <w:rPr>
          <w:noProof/>
        </w:rPr>
        <w:fldChar w:fldCharType="separate"/>
      </w:r>
      <w:r w:rsidR="005125B1" w:rsidRPr="00EF42BC">
        <w:rPr>
          <w:rStyle w:val="Hyperlink"/>
          <w:noProof/>
        </w:rPr>
        <w:t>Figure 71: Parameters of Flared Joint Weld</w:t>
      </w:r>
      <w:r w:rsidR="005125B1">
        <w:rPr>
          <w:noProof/>
          <w:webHidden/>
        </w:rPr>
        <w:tab/>
      </w:r>
      <w:r w:rsidR="005125B1">
        <w:rPr>
          <w:noProof/>
          <w:webHidden/>
        </w:rPr>
        <w:fldChar w:fldCharType="begin"/>
      </w:r>
      <w:r w:rsidR="005125B1">
        <w:rPr>
          <w:noProof/>
          <w:webHidden/>
        </w:rPr>
        <w:instrText xml:space="preserve"> PAGEREF _Toc39880722 \h </w:instrText>
      </w:r>
      <w:r w:rsidR="005125B1">
        <w:rPr>
          <w:noProof/>
          <w:webHidden/>
        </w:rPr>
      </w:r>
      <w:r w:rsidR="005125B1">
        <w:rPr>
          <w:noProof/>
          <w:webHidden/>
        </w:rPr>
        <w:fldChar w:fldCharType="separate"/>
      </w:r>
      <w:ins w:id="734" w:author="nick" w:date="2020-05-31T16:09:00Z">
        <w:r w:rsidR="002E17D4">
          <w:rPr>
            <w:noProof/>
            <w:webHidden/>
          </w:rPr>
          <w:t>149</w:t>
        </w:r>
      </w:ins>
      <w:del w:id="735" w:author="nick" w:date="2020-05-31T16:09:00Z">
        <w:r w:rsidR="00A2710C" w:rsidDel="002E17D4">
          <w:rPr>
            <w:noProof/>
            <w:webHidden/>
          </w:rPr>
          <w:delText>148</w:delText>
        </w:r>
      </w:del>
      <w:r w:rsidR="005125B1">
        <w:rPr>
          <w:noProof/>
          <w:webHidden/>
        </w:rPr>
        <w:fldChar w:fldCharType="end"/>
      </w:r>
      <w:r>
        <w:rPr>
          <w:noProof/>
        </w:rPr>
        <w:fldChar w:fldCharType="end"/>
      </w:r>
    </w:p>
    <w:p w14:paraId="3AAE4EA5" w14:textId="684F9F65"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"_Toc39880723" </w:instrText>
      </w:r>
      <w:ins w:id="736" w:author="nick" w:date="2020-05-31T16:09:00Z">
        <w:r w:rsidR="002E17D4">
          <w:rPr>
            <w:noProof/>
          </w:rPr>
        </w:r>
      </w:ins>
      <w:r>
        <w:rPr>
          <w:noProof/>
        </w:rPr>
        <w:fldChar w:fldCharType="separate"/>
      </w:r>
      <w:r w:rsidR="005125B1" w:rsidRPr="00EF42BC">
        <w:rPr>
          <w:rStyle w:val="Hyperlink"/>
          <w:noProof/>
        </w:rPr>
        <w:t>Figure 76: The Three Regions of a Hemming</w:t>
      </w:r>
      <w:r w:rsidR="005125B1">
        <w:rPr>
          <w:noProof/>
          <w:webHidden/>
        </w:rPr>
        <w:tab/>
      </w:r>
      <w:r w:rsidR="005125B1">
        <w:rPr>
          <w:noProof/>
          <w:webHidden/>
        </w:rPr>
        <w:fldChar w:fldCharType="begin"/>
      </w:r>
      <w:r w:rsidR="005125B1">
        <w:rPr>
          <w:noProof/>
          <w:webHidden/>
        </w:rPr>
        <w:instrText xml:space="preserve"> PAGEREF _Toc39880723 \h </w:instrText>
      </w:r>
      <w:r w:rsidR="005125B1">
        <w:rPr>
          <w:noProof/>
          <w:webHidden/>
        </w:rPr>
      </w:r>
      <w:r w:rsidR="005125B1">
        <w:rPr>
          <w:noProof/>
          <w:webHidden/>
        </w:rPr>
        <w:fldChar w:fldCharType="separate"/>
      </w:r>
      <w:ins w:id="737" w:author="nick" w:date="2020-05-31T16:09:00Z">
        <w:r w:rsidR="002E17D4">
          <w:rPr>
            <w:noProof/>
            <w:webHidden/>
          </w:rPr>
          <w:t>152</w:t>
        </w:r>
      </w:ins>
      <w:del w:id="738" w:author="nick" w:date="2020-05-31T16:09:00Z">
        <w:r w:rsidR="00A2710C" w:rsidDel="002E17D4">
          <w:rPr>
            <w:noProof/>
            <w:webHidden/>
          </w:rPr>
          <w:delText>151</w:delText>
        </w:r>
      </w:del>
      <w:r w:rsidR="005125B1">
        <w:rPr>
          <w:noProof/>
          <w:webHidden/>
        </w:rPr>
        <w:fldChar w:fldCharType="end"/>
      </w:r>
      <w:r>
        <w:rPr>
          <w:noProof/>
        </w:rPr>
        <w:fldChar w:fldCharType="end"/>
      </w:r>
    </w:p>
    <w:p w14:paraId="4C0BEC67" w14:textId="6C6F4C81"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"_Toc39880724" </w:instrText>
      </w:r>
      <w:ins w:id="739" w:author="nick" w:date="2020-05-31T16:09:00Z">
        <w:r w:rsidR="002E17D4">
          <w:rPr>
            <w:noProof/>
          </w:rPr>
        </w:r>
      </w:ins>
      <w:r>
        <w:rPr>
          <w:noProof/>
        </w:rPr>
        <w:fldChar w:fldCharType="separate"/>
      </w:r>
      <w:r w:rsidR="005125B1" w:rsidRPr="00EF42BC">
        <w:rPr>
          <w:rStyle w:val="Hyperlink"/>
          <w:noProof/>
        </w:rPr>
        <w:t>Figure 77: Path Changes and Width Changes in Hemming Flanges</w:t>
      </w:r>
      <w:r w:rsidR="005125B1">
        <w:rPr>
          <w:noProof/>
          <w:webHidden/>
        </w:rPr>
        <w:tab/>
      </w:r>
      <w:r w:rsidR="005125B1">
        <w:rPr>
          <w:noProof/>
          <w:webHidden/>
        </w:rPr>
        <w:fldChar w:fldCharType="begin"/>
      </w:r>
      <w:r w:rsidR="005125B1">
        <w:rPr>
          <w:noProof/>
          <w:webHidden/>
        </w:rPr>
        <w:instrText xml:space="preserve"> PAGEREF _Toc39880724 \h </w:instrText>
      </w:r>
      <w:r w:rsidR="005125B1">
        <w:rPr>
          <w:noProof/>
          <w:webHidden/>
        </w:rPr>
      </w:r>
      <w:r w:rsidR="005125B1">
        <w:rPr>
          <w:noProof/>
          <w:webHidden/>
        </w:rPr>
        <w:fldChar w:fldCharType="separate"/>
      </w:r>
      <w:ins w:id="740" w:author="nick" w:date="2020-05-31T16:09:00Z">
        <w:r w:rsidR="002E17D4">
          <w:rPr>
            <w:noProof/>
            <w:webHidden/>
          </w:rPr>
          <w:t>153</w:t>
        </w:r>
      </w:ins>
      <w:del w:id="741" w:author="nick" w:date="2020-05-31T16:09:00Z">
        <w:r w:rsidR="00A2710C" w:rsidDel="002E17D4">
          <w:rPr>
            <w:noProof/>
            <w:webHidden/>
          </w:rPr>
          <w:delText>152</w:delText>
        </w:r>
      </w:del>
      <w:r w:rsidR="005125B1">
        <w:rPr>
          <w:noProof/>
          <w:webHidden/>
        </w:rPr>
        <w:fldChar w:fldCharType="end"/>
      </w:r>
      <w:r>
        <w:rPr>
          <w:noProof/>
        </w:rPr>
        <w:fldChar w:fldCharType="end"/>
      </w:r>
    </w:p>
    <w:p w14:paraId="00790ACE" w14:textId="45246856"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"_Toc39880725" </w:instrText>
      </w:r>
      <w:ins w:id="742" w:author="nick" w:date="2020-05-31T16:09:00Z">
        <w:r w:rsidR="002E17D4">
          <w:rPr>
            <w:noProof/>
          </w:rPr>
        </w:r>
      </w:ins>
      <w:r>
        <w:rPr>
          <w:noProof/>
        </w:rPr>
        <w:fldChar w:fldCharType="separate"/>
      </w:r>
      <w:r w:rsidR="005125B1" w:rsidRPr="00EF42BC">
        <w:rPr>
          <w:rStyle w:val="Hyperlink"/>
          <w:noProof/>
        </w:rPr>
        <w:t>Figure 78: Adhesive Path Differs from Root Path</w:t>
      </w:r>
      <w:r w:rsidR="005125B1">
        <w:rPr>
          <w:noProof/>
          <w:webHidden/>
        </w:rPr>
        <w:tab/>
      </w:r>
      <w:r w:rsidR="005125B1">
        <w:rPr>
          <w:noProof/>
          <w:webHidden/>
        </w:rPr>
        <w:fldChar w:fldCharType="begin"/>
      </w:r>
      <w:r w:rsidR="005125B1">
        <w:rPr>
          <w:noProof/>
          <w:webHidden/>
        </w:rPr>
        <w:instrText xml:space="preserve"> PAGEREF _Toc39880725 \h </w:instrText>
      </w:r>
      <w:r w:rsidR="005125B1">
        <w:rPr>
          <w:noProof/>
          <w:webHidden/>
        </w:rPr>
      </w:r>
      <w:r w:rsidR="005125B1">
        <w:rPr>
          <w:noProof/>
          <w:webHidden/>
        </w:rPr>
        <w:fldChar w:fldCharType="separate"/>
      </w:r>
      <w:ins w:id="743" w:author="nick" w:date="2020-05-31T16:09:00Z">
        <w:r w:rsidR="002E17D4">
          <w:rPr>
            <w:noProof/>
            <w:webHidden/>
          </w:rPr>
          <w:t>153</w:t>
        </w:r>
      </w:ins>
      <w:del w:id="744" w:author="nick" w:date="2020-05-31T16:09:00Z">
        <w:r w:rsidR="00A2710C" w:rsidDel="002E17D4">
          <w:rPr>
            <w:noProof/>
            <w:webHidden/>
          </w:rPr>
          <w:delText>152</w:delText>
        </w:r>
      </w:del>
      <w:r w:rsidR="005125B1">
        <w:rPr>
          <w:noProof/>
          <w:webHidden/>
        </w:rPr>
        <w:fldChar w:fldCharType="end"/>
      </w:r>
      <w:r>
        <w:rPr>
          <w:noProof/>
        </w:rPr>
        <w:fldChar w:fldCharType="end"/>
      </w:r>
    </w:p>
    <w:p w14:paraId="3EA03D14" w14:textId="07F4E6E2"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"_Toc39880726" </w:instrText>
      </w:r>
      <w:ins w:id="745" w:author="nick" w:date="2020-05-31T16:09:00Z">
        <w:r w:rsidR="002E17D4">
          <w:rPr>
            <w:noProof/>
          </w:rPr>
        </w:r>
      </w:ins>
      <w:r>
        <w:rPr>
          <w:noProof/>
        </w:rPr>
        <w:fldChar w:fldCharType="separate"/>
      </w:r>
      <w:r w:rsidR="005125B1" w:rsidRPr="00EF42BC">
        <w:rPr>
          <w:rStyle w:val="Hyperlink"/>
          <w:noProof/>
        </w:rPr>
        <w:t>Figure 79: Reinforcements need to be considered as Part of the Inner Panel</w:t>
      </w:r>
      <w:r w:rsidR="005125B1">
        <w:rPr>
          <w:noProof/>
          <w:webHidden/>
        </w:rPr>
        <w:tab/>
      </w:r>
      <w:r w:rsidR="005125B1">
        <w:rPr>
          <w:noProof/>
          <w:webHidden/>
        </w:rPr>
        <w:fldChar w:fldCharType="begin"/>
      </w:r>
      <w:r w:rsidR="005125B1">
        <w:rPr>
          <w:noProof/>
          <w:webHidden/>
        </w:rPr>
        <w:instrText xml:space="preserve"> PAGEREF _Toc39880726 \h </w:instrText>
      </w:r>
      <w:r w:rsidR="005125B1">
        <w:rPr>
          <w:noProof/>
          <w:webHidden/>
        </w:rPr>
      </w:r>
      <w:r w:rsidR="005125B1">
        <w:rPr>
          <w:noProof/>
          <w:webHidden/>
        </w:rPr>
        <w:fldChar w:fldCharType="separate"/>
      </w:r>
      <w:ins w:id="746" w:author="nick" w:date="2020-05-31T16:09:00Z">
        <w:r w:rsidR="002E17D4">
          <w:rPr>
            <w:noProof/>
            <w:webHidden/>
          </w:rPr>
          <w:t>153</w:t>
        </w:r>
      </w:ins>
      <w:del w:id="747" w:author="nick" w:date="2020-05-31T16:09:00Z">
        <w:r w:rsidR="00A2710C" w:rsidDel="002E17D4">
          <w:rPr>
            <w:noProof/>
            <w:webHidden/>
          </w:rPr>
          <w:delText>152</w:delText>
        </w:r>
      </w:del>
      <w:r w:rsidR="005125B1">
        <w:rPr>
          <w:noProof/>
          <w:webHidden/>
        </w:rPr>
        <w:fldChar w:fldCharType="end"/>
      </w:r>
      <w:r>
        <w:rPr>
          <w:noProof/>
        </w:rPr>
        <w:fldChar w:fldCharType="end"/>
      </w:r>
    </w:p>
    <w:p w14:paraId="2454039B" w14:textId="0A8DAF3F"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"_Toc39880727" </w:instrText>
      </w:r>
      <w:ins w:id="748" w:author="nick" w:date="2020-05-31T16:09:00Z">
        <w:r w:rsidR="002E17D4">
          <w:rPr>
            <w:noProof/>
          </w:rPr>
        </w:r>
      </w:ins>
      <w:r>
        <w:rPr>
          <w:noProof/>
        </w:rPr>
        <w:fldChar w:fldCharType="separate"/>
      </w:r>
      <w:r w:rsidR="005125B1" w:rsidRPr="00EF42BC">
        <w:rPr>
          <w:rStyle w:val="Hyperlink"/>
          <w:noProof/>
        </w:rPr>
        <w:t>Figure 80: Sequence without margin</w:t>
      </w:r>
      <w:r w:rsidR="005125B1">
        <w:rPr>
          <w:noProof/>
          <w:webHidden/>
        </w:rPr>
        <w:tab/>
      </w:r>
      <w:r w:rsidR="005125B1">
        <w:rPr>
          <w:noProof/>
          <w:webHidden/>
        </w:rPr>
        <w:fldChar w:fldCharType="begin"/>
      </w:r>
      <w:r w:rsidR="005125B1">
        <w:rPr>
          <w:noProof/>
          <w:webHidden/>
        </w:rPr>
        <w:instrText xml:space="preserve"> PAGEREF _Toc39880727 \h </w:instrText>
      </w:r>
      <w:r w:rsidR="005125B1">
        <w:rPr>
          <w:noProof/>
          <w:webHidden/>
        </w:rPr>
      </w:r>
      <w:r w:rsidR="005125B1">
        <w:rPr>
          <w:noProof/>
          <w:webHidden/>
        </w:rPr>
        <w:fldChar w:fldCharType="separate"/>
      </w:r>
      <w:ins w:id="749" w:author="nick" w:date="2020-05-31T16:09:00Z">
        <w:r w:rsidR="002E17D4">
          <w:rPr>
            <w:noProof/>
            <w:webHidden/>
          </w:rPr>
          <w:t>156</w:t>
        </w:r>
      </w:ins>
      <w:del w:id="750" w:author="nick" w:date="2020-05-31T16:09:00Z">
        <w:r w:rsidR="00A2710C" w:rsidDel="002E17D4">
          <w:rPr>
            <w:noProof/>
            <w:webHidden/>
          </w:rPr>
          <w:delText>155</w:delText>
        </w:r>
      </w:del>
      <w:r w:rsidR="005125B1">
        <w:rPr>
          <w:noProof/>
          <w:webHidden/>
        </w:rPr>
        <w:fldChar w:fldCharType="end"/>
      </w:r>
      <w:r>
        <w:rPr>
          <w:noProof/>
        </w:rPr>
        <w:fldChar w:fldCharType="end"/>
      </w:r>
    </w:p>
    <w:p w14:paraId="461B205C" w14:textId="2DC4756B"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"_Toc39880728" </w:instrText>
      </w:r>
      <w:ins w:id="751" w:author="nick" w:date="2020-05-31T16:09:00Z">
        <w:r w:rsidR="002E17D4">
          <w:rPr>
            <w:noProof/>
          </w:rPr>
        </w:r>
      </w:ins>
      <w:r>
        <w:rPr>
          <w:noProof/>
        </w:rPr>
        <w:fldChar w:fldCharType="separate"/>
      </w:r>
      <w:r w:rsidR="005125B1" w:rsidRPr="00EF42BC">
        <w:rPr>
          <w:rStyle w:val="Hyperlink"/>
          <w:noProof/>
        </w:rPr>
        <w:t>Figure 81: Sequence with margin and spacing</w:t>
      </w:r>
      <w:r w:rsidR="005125B1">
        <w:rPr>
          <w:noProof/>
          <w:webHidden/>
        </w:rPr>
        <w:tab/>
      </w:r>
      <w:r w:rsidR="005125B1">
        <w:rPr>
          <w:noProof/>
          <w:webHidden/>
        </w:rPr>
        <w:fldChar w:fldCharType="begin"/>
      </w:r>
      <w:r w:rsidR="005125B1">
        <w:rPr>
          <w:noProof/>
          <w:webHidden/>
        </w:rPr>
        <w:instrText xml:space="preserve"> PAGEREF _Toc39880728 \h </w:instrText>
      </w:r>
      <w:r w:rsidR="005125B1">
        <w:rPr>
          <w:noProof/>
          <w:webHidden/>
        </w:rPr>
      </w:r>
      <w:r w:rsidR="005125B1">
        <w:rPr>
          <w:noProof/>
          <w:webHidden/>
        </w:rPr>
        <w:fldChar w:fldCharType="separate"/>
      </w:r>
      <w:ins w:id="752" w:author="nick" w:date="2020-05-31T16:09:00Z">
        <w:r w:rsidR="002E17D4">
          <w:rPr>
            <w:noProof/>
            <w:webHidden/>
          </w:rPr>
          <w:t>156</w:t>
        </w:r>
      </w:ins>
      <w:del w:id="753" w:author="nick" w:date="2020-05-31T16:09:00Z">
        <w:r w:rsidR="00A2710C" w:rsidDel="002E17D4">
          <w:rPr>
            <w:noProof/>
            <w:webHidden/>
          </w:rPr>
          <w:delText>155</w:delText>
        </w:r>
      </w:del>
      <w:r w:rsidR="005125B1">
        <w:rPr>
          <w:noProof/>
          <w:webHidden/>
        </w:rPr>
        <w:fldChar w:fldCharType="end"/>
      </w:r>
      <w:r>
        <w:rPr>
          <w:noProof/>
        </w:rPr>
        <w:fldChar w:fldCharType="end"/>
      </w:r>
    </w:p>
    <w:p w14:paraId="19B5351A" w14:textId="013AE128"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w:instrText>
      </w:r>
      <w:r>
        <w:rPr>
          <w:noProof/>
        </w:rPr>
        <w:instrText xml:space="preserve">c39880729" </w:instrText>
      </w:r>
      <w:ins w:id="754" w:author="nick" w:date="2020-05-31T16:09:00Z">
        <w:r w:rsidR="002E17D4">
          <w:rPr>
            <w:noProof/>
          </w:rPr>
        </w:r>
      </w:ins>
      <w:r>
        <w:rPr>
          <w:noProof/>
        </w:rPr>
        <w:fldChar w:fldCharType="separate"/>
      </w:r>
      <w:r w:rsidR="005125B1" w:rsidRPr="00EF42BC">
        <w:rPr>
          <w:rStyle w:val="Hyperlink"/>
          <w:noProof/>
        </w:rPr>
        <w:t>Figure 82: Margin relaxation</w:t>
      </w:r>
      <w:r w:rsidR="005125B1">
        <w:rPr>
          <w:noProof/>
          <w:webHidden/>
        </w:rPr>
        <w:tab/>
      </w:r>
      <w:r w:rsidR="005125B1">
        <w:rPr>
          <w:noProof/>
          <w:webHidden/>
        </w:rPr>
        <w:fldChar w:fldCharType="begin"/>
      </w:r>
      <w:r w:rsidR="005125B1">
        <w:rPr>
          <w:noProof/>
          <w:webHidden/>
        </w:rPr>
        <w:instrText xml:space="preserve"> PAGEREF _Toc39880729 \h </w:instrText>
      </w:r>
      <w:r w:rsidR="005125B1">
        <w:rPr>
          <w:noProof/>
          <w:webHidden/>
        </w:rPr>
      </w:r>
      <w:r w:rsidR="005125B1">
        <w:rPr>
          <w:noProof/>
          <w:webHidden/>
        </w:rPr>
        <w:fldChar w:fldCharType="separate"/>
      </w:r>
      <w:ins w:id="755" w:author="nick" w:date="2020-05-31T16:09:00Z">
        <w:r w:rsidR="002E17D4">
          <w:rPr>
            <w:noProof/>
            <w:webHidden/>
          </w:rPr>
          <w:t>157</w:t>
        </w:r>
      </w:ins>
      <w:del w:id="756" w:author="nick" w:date="2020-05-31T16:09:00Z">
        <w:r w:rsidR="00A2710C" w:rsidDel="002E17D4">
          <w:rPr>
            <w:noProof/>
            <w:webHidden/>
          </w:rPr>
          <w:delText>156</w:delText>
        </w:r>
      </w:del>
      <w:r w:rsidR="005125B1">
        <w:rPr>
          <w:noProof/>
          <w:webHidden/>
        </w:rPr>
        <w:fldChar w:fldCharType="end"/>
      </w:r>
      <w:r>
        <w:rPr>
          <w:noProof/>
        </w:rPr>
        <w:fldChar w:fldCharType="end"/>
      </w:r>
    </w:p>
    <w:p w14:paraId="57C2EB74" w14:textId="06FFE15E"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"_Toc39880730" </w:instrText>
      </w:r>
      <w:ins w:id="757" w:author="nick" w:date="2020-05-31T16:09:00Z">
        <w:r w:rsidR="002E17D4">
          <w:rPr>
            <w:noProof/>
          </w:rPr>
        </w:r>
      </w:ins>
      <w:r>
        <w:rPr>
          <w:noProof/>
        </w:rPr>
        <w:fldChar w:fldCharType="separate"/>
      </w:r>
      <w:r w:rsidR="005125B1" w:rsidRPr="00EF42BC">
        <w:rPr>
          <w:rStyle w:val="Hyperlink"/>
          <w:noProof/>
        </w:rPr>
        <w:t>Figure 83: Spacing relaxation</w:t>
      </w:r>
      <w:r w:rsidR="005125B1">
        <w:rPr>
          <w:noProof/>
          <w:webHidden/>
        </w:rPr>
        <w:tab/>
      </w:r>
      <w:r w:rsidR="005125B1">
        <w:rPr>
          <w:noProof/>
          <w:webHidden/>
        </w:rPr>
        <w:fldChar w:fldCharType="begin"/>
      </w:r>
      <w:r w:rsidR="005125B1">
        <w:rPr>
          <w:noProof/>
          <w:webHidden/>
        </w:rPr>
        <w:instrText xml:space="preserve"> PAGEREF _Toc39880730 \h </w:instrText>
      </w:r>
      <w:r w:rsidR="005125B1">
        <w:rPr>
          <w:noProof/>
          <w:webHidden/>
        </w:rPr>
      </w:r>
      <w:r w:rsidR="005125B1">
        <w:rPr>
          <w:noProof/>
          <w:webHidden/>
        </w:rPr>
        <w:fldChar w:fldCharType="separate"/>
      </w:r>
      <w:ins w:id="758" w:author="nick" w:date="2020-05-31T16:09:00Z">
        <w:r w:rsidR="002E17D4">
          <w:rPr>
            <w:noProof/>
            <w:webHidden/>
          </w:rPr>
          <w:t>157</w:t>
        </w:r>
      </w:ins>
      <w:del w:id="759" w:author="nick" w:date="2020-05-31T16:09:00Z">
        <w:r w:rsidR="00A2710C" w:rsidDel="002E17D4">
          <w:rPr>
            <w:noProof/>
            <w:webHidden/>
          </w:rPr>
          <w:delText>156</w:delText>
        </w:r>
      </w:del>
      <w:r w:rsidR="005125B1">
        <w:rPr>
          <w:noProof/>
          <w:webHidden/>
        </w:rPr>
        <w:fldChar w:fldCharType="end"/>
      </w:r>
      <w:r>
        <w:rPr>
          <w:noProof/>
        </w:rPr>
        <w:fldChar w:fldCharType="end"/>
      </w:r>
    </w:p>
    <w:p w14:paraId="6BCFA624" w14:textId="34899BFF"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"_Toc39880731" </w:instrText>
      </w:r>
      <w:ins w:id="760" w:author="nick" w:date="2020-05-31T16:09:00Z">
        <w:r w:rsidR="002E17D4">
          <w:rPr>
            <w:noProof/>
          </w:rPr>
        </w:r>
      </w:ins>
      <w:r>
        <w:rPr>
          <w:noProof/>
        </w:rPr>
        <w:fldChar w:fldCharType="separate"/>
      </w:r>
      <w:r w:rsidR="005125B1" w:rsidRPr="00EF42BC">
        <w:rPr>
          <w:rStyle w:val="Hyperlink"/>
          <w:noProof/>
        </w:rPr>
        <w:t>Figure 84: Picture of an adhesive face</w:t>
      </w:r>
      <w:r w:rsidR="005125B1">
        <w:rPr>
          <w:noProof/>
          <w:webHidden/>
        </w:rPr>
        <w:tab/>
      </w:r>
      <w:r w:rsidR="005125B1">
        <w:rPr>
          <w:noProof/>
          <w:webHidden/>
        </w:rPr>
        <w:fldChar w:fldCharType="begin"/>
      </w:r>
      <w:r w:rsidR="005125B1">
        <w:rPr>
          <w:noProof/>
          <w:webHidden/>
        </w:rPr>
        <w:instrText xml:space="preserve"> PAGEREF _Toc39880731 \h </w:instrText>
      </w:r>
      <w:r w:rsidR="005125B1">
        <w:rPr>
          <w:noProof/>
          <w:webHidden/>
        </w:rPr>
      </w:r>
      <w:r w:rsidR="005125B1">
        <w:rPr>
          <w:noProof/>
          <w:webHidden/>
        </w:rPr>
        <w:fldChar w:fldCharType="separate"/>
      </w:r>
      <w:ins w:id="761" w:author="nick" w:date="2020-05-31T16:09:00Z">
        <w:r w:rsidR="002E17D4">
          <w:rPr>
            <w:noProof/>
            <w:webHidden/>
          </w:rPr>
          <w:t>162</w:t>
        </w:r>
      </w:ins>
      <w:del w:id="762" w:author="nick" w:date="2020-05-31T16:09:00Z">
        <w:r w:rsidR="00A2710C" w:rsidDel="002E17D4">
          <w:rPr>
            <w:noProof/>
            <w:webHidden/>
          </w:rPr>
          <w:delText>161</w:delText>
        </w:r>
      </w:del>
      <w:r w:rsidR="005125B1">
        <w:rPr>
          <w:noProof/>
          <w:webHidden/>
        </w:rPr>
        <w:fldChar w:fldCharType="end"/>
      </w:r>
      <w:r>
        <w:rPr>
          <w:noProof/>
        </w:rPr>
        <w:fldChar w:fldCharType="end"/>
      </w:r>
    </w:p>
    <w:p w14:paraId="65DF9CB6" w14:textId="1825AD9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7B600B59" w14:textId="0C748948" w:rsidR="005125B1" w:rsidRDefault="007C39C1">
      <w:pPr>
        <w:pStyle w:val="TableofFigure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r w:rsidR="003F247B">
        <w:rPr>
          <w:noProof/>
        </w:rPr>
        <w:fldChar w:fldCharType="begin"/>
      </w:r>
      <w:r w:rsidR="003F247B">
        <w:rPr>
          <w:noProof/>
        </w:rPr>
        <w:instrText xml:space="preserve"> HYPERLINK \l "_Toc39880732" </w:instrText>
      </w:r>
      <w:ins w:id="763" w:author="nick" w:date="2020-05-31T16:09:00Z">
        <w:r w:rsidR="002E17D4">
          <w:rPr>
            <w:noProof/>
          </w:rPr>
        </w:r>
      </w:ins>
      <w:r w:rsidR="003F247B">
        <w:rPr>
          <w:noProof/>
        </w:rPr>
        <w:fldChar w:fldCharType="separate"/>
      </w:r>
      <w:r w:rsidR="005125B1" w:rsidRPr="006B348C">
        <w:rPr>
          <w:rStyle w:val="Hyperlink"/>
          <w:noProof/>
        </w:rPr>
        <w:t xml:space="preserve">Table 1: Nested elements of element </w:t>
      </w:r>
      <w:r w:rsidR="005125B1" w:rsidRPr="006B348C">
        <w:rPr>
          <w:rStyle w:val="Hyperlink"/>
          <w:rFonts w:ascii="Courier New" w:hAnsi="Courier New" w:cs="Courier New"/>
          <w:i/>
          <w:noProof/>
        </w:rPr>
        <w:t>&lt;xmcf/&gt;</w:t>
      </w:r>
      <w:r w:rsidR="005125B1">
        <w:rPr>
          <w:noProof/>
          <w:webHidden/>
        </w:rPr>
        <w:tab/>
      </w:r>
      <w:r w:rsidR="005125B1">
        <w:rPr>
          <w:noProof/>
          <w:webHidden/>
        </w:rPr>
        <w:fldChar w:fldCharType="begin"/>
      </w:r>
      <w:r w:rsidR="005125B1">
        <w:rPr>
          <w:noProof/>
          <w:webHidden/>
        </w:rPr>
        <w:instrText xml:space="preserve"> PAGEREF _Toc39880732 \h </w:instrText>
      </w:r>
      <w:r w:rsidR="005125B1">
        <w:rPr>
          <w:noProof/>
          <w:webHidden/>
        </w:rPr>
      </w:r>
      <w:r w:rsidR="005125B1">
        <w:rPr>
          <w:noProof/>
          <w:webHidden/>
        </w:rPr>
        <w:fldChar w:fldCharType="separate"/>
      </w:r>
      <w:ins w:id="764" w:author="nick" w:date="2020-05-31T16:09:00Z">
        <w:r w:rsidR="002E17D4">
          <w:rPr>
            <w:noProof/>
            <w:webHidden/>
          </w:rPr>
          <w:t>31</w:t>
        </w:r>
      </w:ins>
      <w:del w:id="765" w:author="nick" w:date="2020-05-31T16:09:00Z">
        <w:r w:rsidR="00A2710C" w:rsidDel="002E17D4">
          <w:rPr>
            <w:noProof/>
            <w:webHidden/>
          </w:rPr>
          <w:delText>30</w:delText>
        </w:r>
      </w:del>
      <w:r w:rsidR="005125B1">
        <w:rPr>
          <w:noProof/>
          <w:webHidden/>
        </w:rPr>
        <w:fldChar w:fldCharType="end"/>
      </w:r>
      <w:r w:rsidR="003F247B">
        <w:rPr>
          <w:noProof/>
        </w:rPr>
        <w:fldChar w:fldCharType="end"/>
      </w:r>
    </w:p>
    <w:p w14:paraId="2EA05C34" w14:textId="77FCA5B8"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"_Toc39880733" </w:instrText>
      </w:r>
      <w:ins w:id="766" w:author="nick" w:date="2020-05-31T16:09:00Z">
        <w:r w:rsidR="002E17D4">
          <w:rPr>
            <w:noProof/>
          </w:rPr>
        </w:r>
      </w:ins>
      <w:r>
        <w:rPr>
          <w:noProof/>
        </w:rPr>
        <w:fldChar w:fldCharType="separate"/>
      </w:r>
      <w:r w:rsidR="005125B1" w:rsidRPr="006B348C">
        <w:rPr>
          <w:rStyle w:val="Hyperlink"/>
          <w:noProof/>
        </w:rPr>
        <w:t>Table 2: XML-specification of</w:t>
      </w:r>
      <w:r w:rsidR="005125B1" w:rsidRPr="006B348C">
        <w:rPr>
          <w:rStyle w:val="Hyperlink"/>
          <w:i/>
          <w:noProof/>
        </w:rPr>
        <w:t xml:space="preserve"> </w:t>
      </w:r>
      <w:r w:rsidR="005125B1" w:rsidRPr="006B348C">
        <w:rPr>
          <w:rStyle w:val="Hyperlink"/>
          <w:rFonts w:ascii="Courier New" w:hAnsi="Courier New" w:cs="Courier New"/>
          <w:i/>
          <w:noProof/>
        </w:rPr>
        <w:t>&lt;units/&gt;</w:t>
      </w:r>
      <w:r w:rsidR="005125B1">
        <w:rPr>
          <w:noProof/>
          <w:webHidden/>
        </w:rPr>
        <w:tab/>
      </w:r>
      <w:r w:rsidR="005125B1">
        <w:rPr>
          <w:noProof/>
          <w:webHidden/>
        </w:rPr>
        <w:fldChar w:fldCharType="begin"/>
      </w:r>
      <w:r w:rsidR="005125B1">
        <w:rPr>
          <w:noProof/>
          <w:webHidden/>
        </w:rPr>
        <w:instrText xml:space="preserve"> PAGEREF _Toc39880733 \h </w:instrText>
      </w:r>
      <w:r w:rsidR="005125B1">
        <w:rPr>
          <w:noProof/>
          <w:webHidden/>
        </w:rPr>
      </w:r>
      <w:r w:rsidR="005125B1">
        <w:rPr>
          <w:noProof/>
          <w:webHidden/>
        </w:rPr>
        <w:fldChar w:fldCharType="separate"/>
      </w:r>
      <w:ins w:id="767" w:author="nick" w:date="2020-05-31T16:09:00Z">
        <w:r w:rsidR="002E17D4">
          <w:rPr>
            <w:noProof/>
            <w:webHidden/>
          </w:rPr>
          <w:t>32</w:t>
        </w:r>
      </w:ins>
      <w:del w:id="768" w:author="nick" w:date="2020-05-31T16:09:00Z">
        <w:r w:rsidR="00A2710C" w:rsidDel="002E17D4">
          <w:rPr>
            <w:noProof/>
            <w:webHidden/>
          </w:rPr>
          <w:delText>31</w:delText>
        </w:r>
      </w:del>
      <w:r w:rsidR="005125B1">
        <w:rPr>
          <w:noProof/>
          <w:webHidden/>
        </w:rPr>
        <w:fldChar w:fldCharType="end"/>
      </w:r>
      <w:r>
        <w:rPr>
          <w:noProof/>
        </w:rPr>
        <w:fldChar w:fldCharType="end"/>
      </w:r>
    </w:p>
    <w:p w14:paraId="58FE0EEE" w14:textId="5117FCC8"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"_Toc39880734" </w:instrText>
      </w:r>
      <w:ins w:id="769" w:author="nick" w:date="2020-05-31T16:09:00Z">
        <w:r w:rsidR="002E17D4">
          <w:rPr>
            <w:noProof/>
          </w:rPr>
        </w:r>
      </w:ins>
      <w:r>
        <w:rPr>
          <w:noProof/>
        </w:rPr>
        <w:fldChar w:fldCharType="separate"/>
      </w:r>
      <w:r w:rsidR="005125B1" w:rsidRPr="006B348C">
        <w:rPr>
          <w:rStyle w:val="Hyperlink"/>
          <w:noProof/>
        </w:rPr>
        <w:t xml:space="preserve">Table 3: XML-specification of </w:t>
      </w:r>
      <w:r w:rsidR="005125B1" w:rsidRPr="006B348C">
        <w:rPr>
          <w:rStyle w:val="Hyperlink"/>
          <w:rFonts w:ascii="Courier New" w:hAnsi="Courier New" w:cs="Courier New"/>
          <w:i/>
          <w:noProof/>
        </w:rPr>
        <w:t>&lt;appdata&gt;</w:t>
      </w:r>
      <w:r w:rsidR="005125B1">
        <w:rPr>
          <w:noProof/>
          <w:webHidden/>
        </w:rPr>
        <w:tab/>
      </w:r>
      <w:r w:rsidR="005125B1">
        <w:rPr>
          <w:noProof/>
          <w:webHidden/>
        </w:rPr>
        <w:fldChar w:fldCharType="begin"/>
      </w:r>
      <w:r w:rsidR="005125B1">
        <w:rPr>
          <w:noProof/>
          <w:webHidden/>
        </w:rPr>
        <w:instrText xml:space="preserve"> PAGEREF _Toc39880734 \h </w:instrText>
      </w:r>
      <w:r w:rsidR="005125B1">
        <w:rPr>
          <w:noProof/>
          <w:webHidden/>
        </w:rPr>
      </w:r>
      <w:r w:rsidR="005125B1">
        <w:rPr>
          <w:noProof/>
          <w:webHidden/>
        </w:rPr>
        <w:fldChar w:fldCharType="separate"/>
      </w:r>
      <w:ins w:id="770" w:author="nick" w:date="2020-05-31T16:09:00Z">
        <w:r w:rsidR="002E17D4">
          <w:rPr>
            <w:noProof/>
            <w:webHidden/>
          </w:rPr>
          <w:t>34</w:t>
        </w:r>
      </w:ins>
      <w:del w:id="771" w:author="nick" w:date="2020-05-31T16:09:00Z">
        <w:r w:rsidR="00A2710C" w:rsidDel="002E17D4">
          <w:rPr>
            <w:noProof/>
            <w:webHidden/>
          </w:rPr>
          <w:delText>33</w:delText>
        </w:r>
      </w:del>
      <w:r w:rsidR="005125B1">
        <w:rPr>
          <w:noProof/>
          <w:webHidden/>
        </w:rPr>
        <w:fldChar w:fldCharType="end"/>
      </w:r>
      <w:r>
        <w:rPr>
          <w:noProof/>
        </w:rPr>
        <w:fldChar w:fldCharType="end"/>
      </w:r>
    </w:p>
    <w:p w14:paraId="258FAAB6" w14:textId="3D4A36D0"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"_Toc39880735" </w:instrText>
      </w:r>
      <w:ins w:id="772" w:author="nick" w:date="2020-05-31T16:09:00Z">
        <w:r w:rsidR="002E17D4">
          <w:rPr>
            <w:noProof/>
          </w:rPr>
        </w:r>
      </w:ins>
      <w:r>
        <w:rPr>
          <w:noProof/>
        </w:rPr>
        <w:fldChar w:fldCharType="separate"/>
      </w:r>
      <w:r w:rsidR="005125B1" w:rsidRPr="006B348C">
        <w:rPr>
          <w:rStyle w:val="Hyperlink"/>
          <w:noProof/>
        </w:rPr>
        <w:t xml:space="preserve">Table 4: XML-specification of element </w:t>
      </w:r>
      <w:r w:rsidR="005125B1" w:rsidRPr="006B348C">
        <w:rPr>
          <w:rStyle w:val="Hyperlink"/>
          <w:rFonts w:ascii="Courier New" w:hAnsi="Courier New" w:cs="Courier New"/>
          <w:i/>
          <w:noProof/>
        </w:rPr>
        <w:t>&lt;femdata/&gt;</w:t>
      </w:r>
      <w:r w:rsidR="005125B1">
        <w:rPr>
          <w:noProof/>
          <w:webHidden/>
        </w:rPr>
        <w:tab/>
      </w:r>
      <w:r w:rsidR="005125B1">
        <w:rPr>
          <w:noProof/>
          <w:webHidden/>
        </w:rPr>
        <w:fldChar w:fldCharType="begin"/>
      </w:r>
      <w:r w:rsidR="005125B1">
        <w:rPr>
          <w:noProof/>
          <w:webHidden/>
        </w:rPr>
        <w:instrText xml:space="preserve"> PAGEREF _Toc39880735 \h </w:instrText>
      </w:r>
      <w:r w:rsidR="005125B1">
        <w:rPr>
          <w:noProof/>
          <w:webHidden/>
        </w:rPr>
      </w:r>
      <w:r w:rsidR="005125B1">
        <w:rPr>
          <w:noProof/>
          <w:webHidden/>
        </w:rPr>
        <w:fldChar w:fldCharType="separate"/>
      </w:r>
      <w:ins w:id="773" w:author="nick" w:date="2020-05-31T16:09:00Z">
        <w:r w:rsidR="002E17D4">
          <w:rPr>
            <w:noProof/>
            <w:webHidden/>
          </w:rPr>
          <w:t>36</w:t>
        </w:r>
      </w:ins>
      <w:del w:id="774" w:author="nick" w:date="2020-05-31T16:09:00Z">
        <w:r w:rsidR="00A2710C" w:rsidDel="002E17D4">
          <w:rPr>
            <w:noProof/>
            <w:webHidden/>
          </w:rPr>
          <w:delText>35</w:delText>
        </w:r>
      </w:del>
      <w:r w:rsidR="005125B1">
        <w:rPr>
          <w:noProof/>
          <w:webHidden/>
        </w:rPr>
        <w:fldChar w:fldCharType="end"/>
      </w:r>
      <w:r>
        <w:rPr>
          <w:noProof/>
        </w:rPr>
        <w:fldChar w:fldCharType="end"/>
      </w:r>
    </w:p>
    <w:p w14:paraId="1394D153" w14:textId="359B9C5C"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"_Toc39880736" </w:instrText>
      </w:r>
      <w:ins w:id="775" w:author="nick" w:date="2020-05-31T16:09:00Z">
        <w:r w:rsidR="002E17D4">
          <w:rPr>
            <w:noProof/>
          </w:rPr>
        </w:r>
      </w:ins>
      <w:r>
        <w:rPr>
          <w:noProof/>
        </w:rPr>
        <w:fldChar w:fldCharType="separate"/>
      </w:r>
      <w:r w:rsidR="005125B1" w:rsidRPr="006B348C">
        <w:rPr>
          <w:rStyle w:val="Hyperlink"/>
          <w:noProof/>
        </w:rPr>
        <w:t xml:space="preserve">Table 5: Nested elements of the child element of </w:t>
      </w:r>
      <w:r w:rsidR="005125B1" w:rsidRPr="006B348C">
        <w:rPr>
          <w:rStyle w:val="Hyperlink"/>
          <w:rFonts w:ascii="Courier New" w:hAnsi="Courier New" w:cs="Courier New"/>
          <w:i/>
          <w:noProof/>
        </w:rPr>
        <w:t>&lt;femdata/&gt;</w:t>
      </w:r>
      <w:r w:rsidR="005125B1">
        <w:rPr>
          <w:noProof/>
          <w:webHidden/>
        </w:rPr>
        <w:tab/>
      </w:r>
      <w:r w:rsidR="005125B1">
        <w:rPr>
          <w:noProof/>
          <w:webHidden/>
        </w:rPr>
        <w:fldChar w:fldCharType="begin"/>
      </w:r>
      <w:r w:rsidR="005125B1">
        <w:rPr>
          <w:noProof/>
          <w:webHidden/>
        </w:rPr>
        <w:instrText xml:space="preserve"> PAGEREF _Toc39880736 \h </w:instrText>
      </w:r>
      <w:r w:rsidR="005125B1">
        <w:rPr>
          <w:noProof/>
          <w:webHidden/>
        </w:rPr>
      </w:r>
      <w:r w:rsidR="005125B1">
        <w:rPr>
          <w:noProof/>
          <w:webHidden/>
        </w:rPr>
        <w:fldChar w:fldCharType="separate"/>
      </w:r>
      <w:ins w:id="776" w:author="nick" w:date="2020-05-31T16:09:00Z">
        <w:r w:rsidR="002E17D4">
          <w:rPr>
            <w:noProof/>
            <w:webHidden/>
          </w:rPr>
          <w:t>36</w:t>
        </w:r>
      </w:ins>
      <w:del w:id="777" w:author="nick" w:date="2020-05-31T16:09:00Z">
        <w:r w:rsidR="00A2710C" w:rsidDel="002E17D4">
          <w:rPr>
            <w:noProof/>
            <w:webHidden/>
          </w:rPr>
          <w:delText>35</w:delText>
        </w:r>
      </w:del>
      <w:r w:rsidR="005125B1">
        <w:rPr>
          <w:noProof/>
          <w:webHidden/>
        </w:rPr>
        <w:fldChar w:fldCharType="end"/>
      </w:r>
      <w:r>
        <w:rPr>
          <w:noProof/>
        </w:rPr>
        <w:fldChar w:fldCharType="end"/>
      </w:r>
    </w:p>
    <w:p w14:paraId="4F2F2263" w14:textId="42A08DEC"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"_Toc39880737" </w:instrText>
      </w:r>
      <w:ins w:id="778" w:author="nick" w:date="2020-05-31T16:09:00Z">
        <w:r w:rsidR="002E17D4">
          <w:rPr>
            <w:noProof/>
          </w:rPr>
        </w:r>
      </w:ins>
      <w:r>
        <w:rPr>
          <w:noProof/>
        </w:rPr>
        <w:fldChar w:fldCharType="separate"/>
      </w:r>
      <w:r w:rsidR="005125B1" w:rsidRPr="006B348C">
        <w:rPr>
          <w:rStyle w:val="Hyperlink"/>
          <w:noProof/>
        </w:rPr>
        <w:t xml:space="preserve">Table 6: Attributes of element </w:t>
      </w:r>
      <w:r w:rsidR="005125B1" w:rsidRPr="006B348C">
        <w:rPr>
          <w:rStyle w:val="Hyperlink"/>
          <w:rFonts w:ascii="Courier New" w:hAnsi="Courier New" w:cs="Courier New"/>
          <w:i/>
          <w:noProof/>
        </w:rPr>
        <w:t>&lt;connection_group/&gt;</w:t>
      </w:r>
      <w:r w:rsidR="005125B1">
        <w:rPr>
          <w:noProof/>
          <w:webHidden/>
        </w:rPr>
        <w:tab/>
      </w:r>
      <w:r w:rsidR="005125B1">
        <w:rPr>
          <w:noProof/>
          <w:webHidden/>
        </w:rPr>
        <w:fldChar w:fldCharType="begin"/>
      </w:r>
      <w:r w:rsidR="005125B1">
        <w:rPr>
          <w:noProof/>
          <w:webHidden/>
        </w:rPr>
        <w:instrText xml:space="preserve"> PAGEREF _Toc39880737 \h </w:instrText>
      </w:r>
      <w:r w:rsidR="005125B1">
        <w:rPr>
          <w:noProof/>
          <w:webHidden/>
        </w:rPr>
      </w:r>
      <w:r w:rsidR="005125B1">
        <w:rPr>
          <w:noProof/>
          <w:webHidden/>
        </w:rPr>
        <w:fldChar w:fldCharType="separate"/>
      </w:r>
      <w:ins w:id="779" w:author="nick" w:date="2020-05-31T16:09:00Z">
        <w:r w:rsidR="002E17D4">
          <w:rPr>
            <w:noProof/>
            <w:webHidden/>
          </w:rPr>
          <w:t>37</w:t>
        </w:r>
      </w:ins>
      <w:del w:id="780" w:author="nick" w:date="2020-05-31T16:09:00Z">
        <w:r w:rsidR="00A2710C" w:rsidDel="002E17D4">
          <w:rPr>
            <w:noProof/>
            <w:webHidden/>
          </w:rPr>
          <w:delText>36</w:delText>
        </w:r>
      </w:del>
      <w:r w:rsidR="005125B1">
        <w:rPr>
          <w:noProof/>
          <w:webHidden/>
        </w:rPr>
        <w:fldChar w:fldCharType="end"/>
      </w:r>
      <w:r>
        <w:rPr>
          <w:noProof/>
        </w:rPr>
        <w:fldChar w:fldCharType="end"/>
      </w:r>
    </w:p>
    <w:p w14:paraId="5E470382" w14:textId="2D073F73"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"_Toc39880738" </w:instrText>
      </w:r>
      <w:ins w:id="781" w:author="nick" w:date="2020-05-31T16:09:00Z">
        <w:r w:rsidR="002E17D4">
          <w:rPr>
            <w:noProof/>
          </w:rPr>
        </w:r>
      </w:ins>
      <w:r>
        <w:rPr>
          <w:noProof/>
        </w:rPr>
        <w:fldChar w:fldCharType="separate"/>
      </w:r>
      <w:r w:rsidR="005125B1" w:rsidRPr="006B348C">
        <w:rPr>
          <w:rStyle w:val="Hyperlink"/>
          <w:noProof/>
        </w:rPr>
        <w:t xml:space="preserve">Table 7: Nested elements of element </w:t>
      </w:r>
      <w:r w:rsidR="005125B1" w:rsidRPr="006B348C">
        <w:rPr>
          <w:rStyle w:val="Hyperlink"/>
          <w:rFonts w:ascii="Courier New" w:hAnsi="Courier New" w:cs="Courier New"/>
          <w:i/>
          <w:noProof/>
        </w:rPr>
        <w:t>&lt;connection_group/&gt;</w:t>
      </w:r>
      <w:r w:rsidR="005125B1">
        <w:rPr>
          <w:noProof/>
          <w:webHidden/>
        </w:rPr>
        <w:tab/>
      </w:r>
      <w:r w:rsidR="005125B1">
        <w:rPr>
          <w:noProof/>
          <w:webHidden/>
        </w:rPr>
        <w:fldChar w:fldCharType="begin"/>
      </w:r>
      <w:r w:rsidR="005125B1">
        <w:rPr>
          <w:noProof/>
          <w:webHidden/>
        </w:rPr>
        <w:instrText xml:space="preserve"> PAGEREF _Toc39880738 \h </w:instrText>
      </w:r>
      <w:r w:rsidR="005125B1">
        <w:rPr>
          <w:noProof/>
          <w:webHidden/>
        </w:rPr>
      </w:r>
      <w:r w:rsidR="005125B1">
        <w:rPr>
          <w:noProof/>
          <w:webHidden/>
        </w:rPr>
        <w:fldChar w:fldCharType="separate"/>
      </w:r>
      <w:ins w:id="782" w:author="nick" w:date="2020-05-31T16:09:00Z">
        <w:r w:rsidR="002E17D4">
          <w:rPr>
            <w:noProof/>
            <w:webHidden/>
          </w:rPr>
          <w:t>37</w:t>
        </w:r>
      </w:ins>
      <w:del w:id="783" w:author="nick" w:date="2020-05-31T16:09:00Z">
        <w:r w:rsidR="00A2710C" w:rsidDel="002E17D4">
          <w:rPr>
            <w:noProof/>
            <w:webHidden/>
          </w:rPr>
          <w:delText>36</w:delText>
        </w:r>
      </w:del>
      <w:r w:rsidR="005125B1">
        <w:rPr>
          <w:noProof/>
          <w:webHidden/>
        </w:rPr>
        <w:fldChar w:fldCharType="end"/>
      </w:r>
      <w:r>
        <w:rPr>
          <w:noProof/>
        </w:rPr>
        <w:fldChar w:fldCharType="end"/>
      </w:r>
    </w:p>
    <w:p w14:paraId="655E805F" w14:textId="1EEE1365"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"_Toc39880739" </w:instrText>
      </w:r>
      <w:ins w:id="784" w:author="nick" w:date="2020-05-31T16:09:00Z">
        <w:r w:rsidR="002E17D4">
          <w:rPr>
            <w:noProof/>
          </w:rPr>
        </w:r>
      </w:ins>
      <w:r>
        <w:rPr>
          <w:noProof/>
        </w:rPr>
        <w:fldChar w:fldCharType="separate"/>
      </w:r>
      <w:r w:rsidR="005125B1" w:rsidRPr="006B348C">
        <w:rPr>
          <w:rStyle w:val="Hyperlink"/>
          <w:noProof/>
        </w:rPr>
        <w:t xml:space="preserve">Table 8: Nested elements of </w:t>
      </w:r>
      <w:r w:rsidR="005125B1" w:rsidRPr="006B348C">
        <w:rPr>
          <w:rStyle w:val="Hyperlink"/>
          <w:rFonts w:ascii="Courier New" w:hAnsi="Courier New" w:cs="Courier New"/>
          <w:i/>
          <w:noProof/>
        </w:rPr>
        <w:t>&lt;connected_to&gt;</w:t>
      </w:r>
      <w:r w:rsidR="005125B1">
        <w:rPr>
          <w:noProof/>
          <w:webHidden/>
        </w:rPr>
        <w:tab/>
      </w:r>
      <w:r w:rsidR="005125B1">
        <w:rPr>
          <w:noProof/>
          <w:webHidden/>
        </w:rPr>
        <w:fldChar w:fldCharType="begin"/>
      </w:r>
      <w:r w:rsidR="005125B1">
        <w:rPr>
          <w:noProof/>
          <w:webHidden/>
        </w:rPr>
        <w:instrText xml:space="preserve"> PAGEREF _Toc39880739 \h </w:instrText>
      </w:r>
      <w:r w:rsidR="005125B1">
        <w:rPr>
          <w:noProof/>
          <w:webHidden/>
        </w:rPr>
      </w:r>
      <w:r w:rsidR="005125B1">
        <w:rPr>
          <w:noProof/>
          <w:webHidden/>
        </w:rPr>
        <w:fldChar w:fldCharType="separate"/>
      </w:r>
      <w:ins w:id="785" w:author="nick" w:date="2020-05-31T16:09:00Z">
        <w:r w:rsidR="002E17D4">
          <w:rPr>
            <w:noProof/>
            <w:webHidden/>
          </w:rPr>
          <w:t>37</w:t>
        </w:r>
      </w:ins>
      <w:del w:id="786" w:author="nick" w:date="2020-05-31T16:09:00Z">
        <w:r w:rsidR="00A2710C" w:rsidDel="002E17D4">
          <w:rPr>
            <w:noProof/>
            <w:webHidden/>
          </w:rPr>
          <w:delText>36</w:delText>
        </w:r>
      </w:del>
      <w:r w:rsidR="005125B1">
        <w:rPr>
          <w:noProof/>
          <w:webHidden/>
        </w:rPr>
        <w:fldChar w:fldCharType="end"/>
      </w:r>
      <w:r>
        <w:rPr>
          <w:noProof/>
        </w:rPr>
        <w:fldChar w:fldCharType="end"/>
      </w:r>
    </w:p>
    <w:p w14:paraId="756F96CC" w14:textId="52DBEA48"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"_Toc39880740" </w:instrText>
      </w:r>
      <w:ins w:id="787" w:author="nick" w:date="2020-05-31T16:09:00Z">
        <w:r w:rsidR="002E17D4">
          <w:rPr>
            <w:noProof/>
          </w:rPr>
        </w:r>
      </w:ins>
      <w:r>
        <w:rPr>
          <w:noProof/>
        </w:rPr>
        <w:fldChar w:fldCharType="separate"/>
      </w:r>
      <w:r w:rsidR="005125B1" w:rsidRPr="006B348C">
        <w:rPr>
          <w:rStyle w:val="Hyperlink"/>
          <w:noProof/>
        </w:rPr>
        <w:t xml:space="preserve">Table 9: Attributes of element </w:t>
      </w:r>
      <w:r w:rsidR="005125B1" w:rsidRPr="006B348C">
        <w:rPr>
          <w:rStyle w:val="Hyperlink"/>
          <w:rFonts w:ascii="Courier New" w:hAnsi="Courier New" w:cs="Courier New"/>
          <w:i/>
          <w:noProof/>
        </w:rPr>
        <w:t>&lt;part/&gt;</w:t>
      </w:r>
      <w:r w:rsidR="005125B1">
        <w:rPr>
          <w:noProof/>
          <w:webHidden/>
        </w:rPr>
        <w:tab/>
      </w:r>
      <w:r w:rsidR="005125B1">
        <w:rPr>
          <w:noProof/>
          <w:webHidden/>
        </w:rPr>
        <w:fldChar w:fldCharType="begin"/>
      </w:r>
      <w:r w:rsidR="005125B1">
        <w:rPr>
          <w:noProof/>
          <w:webHidden/>
        </w:rPr>
        <w:instrText xml:space="preserve"> PAGEREF _Toc39880740 \h </w:instrText>
      </w:r>
      <w:r w:rsidR="005125B1">
        <w:rPr>
          <w:noProof/>
          <w:webHidden/>
        </w:rPr>
      </w:r>
      <w:r w:rsidR="005125B1">
        <w:rPr>
          <w:noProof/>
          <w:webHidden/>
        </w:rPr>
        <w:fldChar w:fldCharType="separate"/>
      </w:r>
      <w:ins w:id="788" w:author="nick" w:date="2020-05-31T16:09:00Z">
        <w:r w:rsidR="002E17D4">
          <w:rPr>
            <w:noProof/>
            <w:webHidden/>
          </w:rPr>
          <w:t>38</w:t>
        </w:r>
      </w:ins>
      <w:del w:id="789" w:author="nick" w:date="2020-05-31T16:09:00Z">
        <w:r w:rsidR="00A2710C" w:rsidDel="002E17D4">
          <w:rPr>
            <w:noProof/>
            <w:webHidden/>
          </w:rPr>
          <w:delText>37</w:delText>
        </w:r>
      </w:del>
      <w:r w:rsidR="005125B1">
        <w:rPr>
          <w:noProof/>
          <w:webHidden/>
        </w:rPr>
        <w:fldChar w:fldCharType="end"/>
      </w:r>
      <w:r>
        <w:rPr>
          <w:noProof/>
        </w:rPr>
        <w:fldChar w:fldCharType="end"/>
      </w:r>
    </w:p>
    <w:p w14:paraId="54F90B97" w14:textId="73E3EAC4"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"_Toc39880741" </w:instrText>
      </w:r>
      <w:ins w:id="790" w:author="nick" w:date="2020-05-31T16:09:00Z">
        <w:r w:rsidR="002E17D4">
          <w:rPr>
            <w:noProof/>
          </w:rPr>
        </w:r>
      </w:ins>
      <w:r>
        <w:rPr>
          <w:noProof/>
        </w:rPr>
        <w:fldChar w:fldCharType="separate"/>
      </w:r>
      <w:r w:rsidR="005125B1" w:rsidRPr="006B348C">
        <w:rPr>
          <w:rStyle w:val="Hyperlink"/>
          <w:noProof/>
        </w:rPr>
        <w:t xml:space="preserve">Table 10: Attributes of element </w:t>
      </w:r>
      <w:r w:rsidR="005125B1" w:rsidRPr="006B348C">
        <w:rPr>
          <w:rStyle w:val="Hyperlink"/>
          <w:rFonts w:ascii="Courier New" w:hAnsi="Courier New" w:cs="Courier New"/>
          <w:i/>
          <w:noProof/>
        </w:rPr>
        <w:t>&lt;assy/&gt;</w:t>
      </w:r>
      <w:r w:rsidR="005125B1">
        <w:rPr>
          <w:noProof/>
          <w:webHidden/>
        </w:rPr>
        <w:tab/>
      </w:r>
      <w:r w:rsidR="005125B1">
        <w:rPr>
          <w:noProof/>
          <w:webHidden/>
        </w:rPr>
        <w:fldChar w:fldCharType="begin"/>
      </w:r>
      <w:r w:rsidR="005125B1">
        <w:rPr>
          <w:noProof/>
          <w:webHidden/>
        </w:rPr>
        <w:instrText xml:space="preserve"> PAGEREF _Toc39880741 \h </w:instrText>
      </w:r>
      <w:r w:rsidR="005125B1">
        <w:rPr>
          <w:noProof/>
          <w:webHidden/>
        </w:rPr>
      </w:r>
      <w:r w:rsidR="005125B1">
        <w:rPr>
          <w:noProof/>
          <w:webHidden/>
        </w:rPr>
        <w:fldChar w:fldCharType="separate"/>
      </w:r>
      <w:ins w:id="791" w:author="nick" w:date="2020-05-31T16:09:00Z">
        <w:r w:rsidR="002E17D4">
          <w:rPr>
            <w:noProof/>
            <w:webHidden/>
          </w:rPr>
          <w:t>39</w:t>
        </w:r>
      </w:ins>
      <w:del w:id="792" w:author="nick" w:date="2020-05-31T16:09:00Z">
        <w:r w:rsidR="00A2710C" w:rsidDel="002E17D4">
          <w:rPr>
            <w:noProof/>
            <w:webHidden/>
          </w:rPr>
          <w:delText>38</w:delText>
        </w:r>
      </w:del>
      <w:r w:rsidR="005125B1">
        <w:rPr>
          <w:noProof/>
          <w:webHidden/>
        </w:rPr>
        <w:fldChar w:fldCharType="end"/>
      </w:r>
      <w:r>
        <w:rPr>
          <w:noProof/>
        </w:rPr>
        <w:fldChar w:fldCharType="end"/>
      </w:r>
    </w:p>
    <w:p w14:paraId="713E86E1" w14:textId="1861665C"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"_Toc39880742" </w:instrText>
      </w:r>
      <w:ins w:id="793" w:author="nick" w:date="2020-05-31T16:09:00Z">
        <w:r w:rsidR="002E17D4">
          <w:rPr>
            <w:noProof/>
          </w:rPr>
        </w:r>
      </w:ins>
      <w:r>
        <w:rPr>
          <w:noProof/>
        </w:rPr>
        <w:fldChar w:fldCharType="separate"/>
      </w:r>
      <w:r w:rsidR="005125B1" w:rsidRPr="006B348C">
        <w:rPr>
          <w:rStyle w:val="Hyperlink"/>
          <w:noProof/>
        </w:rPr>
        <w:t xml:space="preserve">Table 11: Nested elements of </w:t>
      </w:r>
      <w:r w:rsidR="005125B1" w:rsidRPr="006B348C">
        <w:rPr>
          <w:rStyle w:val="Hyperlink"/>
          <w:rFonts w:ascii="Courier New" w:hAnsi="Courier New" w:cs="Courier New"/>
          <w:i/>
          <w:noProof/>
        </w:rPr>
        <w:t>&lt;stacking&gt;</w:t>
      </w:r>
      <w:r w:rsidR="005125B1">
        <w:rPr>
          <w:noProof/>
          <w:webHidden/>
        </w:rPr>
        <w:tab/>
      </w:r>
      <w:r w:rsidR="005125B1">
        <w:rPr>
          <w:noProof/>
          <w:webHidden/>
        </w:rPr>
        <w:fldChar w:fldCharType="begin"/>
      </w:r>
      <w:r w:rsidR="005125B1">
        <w:rPr>
          <w:noProof/>
          <w:webHidden/>
        </w:rPr>
        <w:instrText xml:space="preserve"> PAGEREF _Toc39880742 \h </w:instrText>
      </w:r>
      <w:r w:rsidR="005125B1">
        <w:rPr>
          <w:noProof/>
          <w:webHidden/>
        </w:rPr>
      </w:r>
      <w:r w:rsidR="005125B1">
        <w:rPr>
          <w:noProof/>
          <w:webHidden/>
        </w:rPr>
        <w:fldChar w:fldCharType="separate"/>
      </w:r>
      <w:ins w:id="794" w:author="nick" w:date="2020-05-31T16:09:00Z">
        <w:r w:rsidR="002E17D4">
          <w:rPr>
            <w:noProof/>
            <w:webHidden/>
          </w:rPr>
          <w:t>40</w:t>
        </w:r>
      </w:ins>
      <w:del w:id="795" w:author="nick" w:date="2020-05-31T16:09:00Z">
        <w:r w:rsidR="00A2710C" w:rsidDel="002E17D4">
          <w:rPr>
            <w:noProof/>
            <w:webHidden/>
          </w:rPr>
          <w:delText>39</w:delText>
        </w:r>
      </w:del>
      <w:r w:rsidR="005125B1">
        <w:rPr>
          <w:noProof/>
          <w:webHidden/>
        </w:rPr>
        <w:fldChar w:fldCharType="end"/>
      </w:r>
      <w:r>
        <w:rPr>
          <w:noProof/>
        </w:rPr>
        <w:fldChar w:fldCharType="end"/>
      </w:r>
    </w:p>
    <w:p w14:paraId="06C95C94" w14:textId="0B39717F"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w:instrText>
      </w:r>
      <w:r>
        <w:rPr>
          <w:noProof/>
        </w:rPr>
        <w:instrText xml:space="preserve">743" </w:instrText>
      </w:r>
      <w:ins w:id="796" w:author="nick" w:date="2020-05-31T16:09:00Z">
        <w:r w:rsidR="002E17D4">
          <w:rPr>
            <w:noProof/>
          </w:rPr>
        </w:r>
      </w:ins>
      <w:r>
        <w:rPr>
          <w:noProof/>
        </w:rPr>
        <w:fldChar w:fldCharType="separate"/>
      </w:r>
      <w:r w:rsidR="005125B1" w:rsidRPr="006B348C">
        <w:rPr>
          <w:rStyle w:val="Hyperlink"/>
          <w:noProof/>
        </w:rPr>
        <w:t>Table 12: Attributes of &lt;stacking&gt;</w:t>
      </w:r>
      <w:r w:rsidR="005125B1">
        <w:rPr>
          <w:noProof/>
          <w:webHidden/>
        </w:rPr>
        <w:tab/>
      </w:r>
      <w:r w:rsidR="005125B1">
        <w:rPr>
          <w:noProof/>
          <w:webHidden/>
        </w:rPr>
        <w:fldChar w:fldCharType="begin"/>
      </w:r>
      <w:r w:rsidR="005125B1">
        <w:rPr>
          <w:noProof/>
          <w:webHidden/>
        </w:rPr>
        <w:instrText xml:space="preserve"> PAGEREF _Toc39880743 \h </w:instrText>
      </w:r>
      <w:r w:rsidR="005125B1">
        <w:rPr>
          <w:noProof/>
          <w:webHidden/>
        </w:rPr>
      </w:r>
      <w:r w:rsidR="005125B1">
        <w:rPr>
          <w:noProof/>
          <w:webHidden/>
        </w:rPr>
        <w:fldChar w:fldCharType="separate"/>
      </w:r>
      <w:ins w:id="797" w:author="nick" w:date="2020-05-31T16:09:00Z">
        <w:r w:rsidR="002E17D4">
          <w:rPr>
            <w:noProof/>
            <w:webHidden/>
          </w:rPr>
          <w:t>41</w:t>
        </w:r>
      </w:ins>
      <w:del w:id="798" w:author="nick" w:date="2020-05-31T16:09:00Z">
        <w:r w:rsidR="00A2710C" w:rsidDel="002E17D4">
          <w:rPr>
            <w:noProof/>
            <w:webHidden/>
          </w:rPr>
          <w:delText>40</w:delText>
        </w:r>
      </w:del>
      <w:r w:rsidR="005125B1">
        <w:rPr>
          <w:noProof/>
          <w:webHidden/>
        </w:rPr>
        <w:fldChar w:fldCharType="end"/>
      </w:r>
      <w:r>
        <w:rPr>
          <w:noProof/>
        </w:rPr>
        <w:fldChar w:fldCharType="end"/>
      </w:r>
    </w:p>
    <w:p w14:paraId="75F15089" w14:textId="30BADA51"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"_Toc39880744" </w:instrText>
      </w:r>
      <w:ins w:id="799" w:author="nick" w:date="2020-05-31T16:09:00Z">
        <w:r w:rsidR="002E17D4">
          <w:rPr>
            <w:noProof/>
          </w:rPr>
        </w:r>
      </w:ins>
      <w:r>
        <w:rPr>
          <w:noProof/>
        </w:rPr>
        <w:fldChar w:fldCharType="separate"/>
      </w:r>
      <w:r w:rsidR="005125B1" w:rsidRPr="006B348C">
        <w:rPr>
          <w:rStyle w:val="Hyperlink"/>
          <w:noProof/>
        </w:rPr>
        <w:t>Table 13: Attributes of &lt;level&gt;</w:t>
      </w:r>
      <w:r w:rsidR="005125B1">
        <w:rPr>
          <w:noProof/>
          <w:webHidden/>
        </w:rPr>
        <w:tab/>
      </w:r>
      <w:r w:rsidR="005125B1">
        <w:rPr>
          <w:noProof/>
          <w:webHidden/>
        </w:rPr>
        <w:fldChar w:fldCharType="begin"/>
      </w:r>
      <w:r w:rsidR="005125B1">
        <w:rPr>
          <w:noProof/>
          <w:webHidden/>
        </w:rPr>
        <w:instrText xml:space="preserve"> PAGEREF _Toc39880744 \h </w:instrText>
      </w:r>
      <w:r w:rsidR="005125B1">
        <w:rPr>
          <w:noProof/>
          <w:webHidden/>
        </w:rPr>
      </w:r>
      <w:r w:rsidR="005125B1">
        <w:rPr>
          <w:noProof/>
          <w:webHidden/>
        </w:rPr>
        <w:fldChar w:fldCharType="separate"/>
      </w:r>
      <w:ins w:id="800" w:author="nick" w:date="2020-05-31T16:09:00Z">
        <w:r w:rsidR="002E17D4">
          <w:rPr>
            <w:noProof/>
            <w:webHidden/>
          </w:rPr>
          <w:t>41</w:t>
        </w:r>
      </w:ins>
      <w:del w:id="801" w:author="nick" w:date="2020-05-31T16:09:00Z">
        <w:r w:rsidR="00A2710C" w:rsidDel="002E17D4">
          <w:rPr>
            <w:noProof/>
            <w:webHidden/>
          </w:rPr>
          <w:delText>40</w:delText>
        </w:r>
      </w:del>
      <w:r w:rsidR="005125B1">
        <w:rPr>
          <w:noProof/>
          <w:webHidden/>
        </w:rPr>
        <w:fldChar w:fldCharType="end"/>
      </w:r>
      <w:r>
        <w:rPr>
          <w:noProof/>
        </w:rPr>
        <w:fldChar w:fldCharType="end"/>
      </w:r>
    </w:p>
    <w:p w14:paraId="45AB8F81" w14:textId="001BC686"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"_Toc39880745" </w:instrText>
      </w:r>
      <w:ins w:id="802" w:author="nick" w:date="2020-05-31T16:09:00Z">
        <w:r w:rsidR="002E17D4">
          <w:rPr>
            <w:noProof/>
          </w:rPr>
        </w:r>
      </w:ins>
      <w:r>
        <w:rPr>
          <w:noProof/>
        </w:rPr>
        <w:fldChar w:fldCharType="separate"/>
      </w:r>
      <w:r w:rsidR="005125B1" w:rsidRPr="006B348C">
        <w:rPr>
          <w:rStyle w:val="Hyperlink"/>
          <w:noProof/>
        </w:rPr>
        <w:t xml:space="preserve">Table 14: Nested elements of element </w:t>
      </w:r>
      <w:r w:rsidR="005125B1" w:rsidRPr="006B348C">
        <w:rPr>
          <w:rStyle w:val="Hyperlink"/>
          <w:rFonts w:ascii="Courier New" w:hAnsi="Courier New" w:cs="Courier New"/>
          <w:i/>
          <w:noProof/>
        </w:rPr>
        <w:t>&lt;contact_list/&gt;</w:t>
      </w:r>
      <w:r w:rsidR="005125B1">
        <w:rPr>
          <w:noProof/>
          <w:webHidden/>
        </w:rPr>
        <w:tab/>
      </w:r>
      <w:r w:rsidR="005125B1">
        <w:rPr>
          <w:noProof/>
          <w:webHidden/>
        </w:rPr>
        <w:fldChar w:fldCharType="begin"/>
      </w:r>
      <w:r w:rsidR="005125B1">
        <w:rPr>
          <w:noProof/>
          <w:webHidden/>
        </w:rPr>
        <w:instrText xml:space="preserve"> PAGEREF _Toc39880745 \h </w:instrText>
      </w:r>
      <w:r w:rsidR="005125B1">
        <w:rPr>
          <w:noProof/>
          <w:webHidden/>
        </w:rPr>
      </w:r>
      <w:r w:rsidR="005125B1">
        <w:rPr>
          <w:noProof/>
          <w:webHidden/>
        </w:rPr>
        <w:fldChar w:fldCharType="separate"/>
      </w:r>
      <w:ins w:id="803" w:author="nick" w:date="2020-05-31T16:09:00Z">
        <w:r w:rsidR="002E17D4">
          <w:rPr>
            <w:noProof/>
            <w:webHidden/>
          </w:rPr>
          <w:t>43</w:t>
        </w:r>
      </w:ins>
      <w:del w:id="804" w:author="nick" w:date="2020-05-31T16:09:00Z">
        <w:r w:rsidR="00A2710C" w:rsidDel="002E17D4">
          <w:rPr>
            <w:noProof/>
            <w:webHidden/>
          </w:rPr>
          <w:delText>42</w:delText>
        </w:r>
      </w:del>
      <w:r w:rsidR="005125B1">
        <w:rPr>
          <w:noProof/>
          <w:webHidden/>
        </w:rPr>
        <w:fldChar w:fldCharType="end"/>
      </w:r>
      <w:r>
        <w:rPr>
          <w:noProof/>
        </w:rPr>
        <w:fldChar w:fldCharType="end"/>
      </w:r>
    </w:p>
    <w:p w14:paraId="61AD2BE4" w14:textId="238E3AE1"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"_Toc39880746" </w:instrText>
      </w:r>
      <w:ins w:id="805" w:author="nick" w:date="2020-05-31T16:09:00Z">
        <w:r w:rsidR="002E17D4">
          <w:rPr>
            <w:noProof/>
          </w:rPr>
        </w:r>
      </w:ins>
      <w:r>
        <w:rPr>
          <w:noProof/>
        </w:rPr>
        <w:fldChar w:fldCharType="separate"/>
      </w:r>
      <w:r w:rsidR="005125B1" w:rsidRPr="006B348C">
        <w:rPr>
          <w:rStyle w:val="Hyperlink"/>
          <w:noProof/>
        </w:rPr>
        <w:t xml:space="preserve">Table 15: Nested elements of element </w:t>
      </w:r>
      <w:r w:rsidR="005125B1" w:rsidRPr="006B348C">
        <w:rPr>
          <w:rStyle w:val="Hyperlink"/>
          <w:rFonts w:ascii="Courier New" w:hAnsi="Courier New" w:cs="Courier New"/>
          <w:i/>
          <w:noProof/>
        </w:rPr>
        <w:t>&lt;contact/&gt;</w:t>
      </w:r>
      <w:r w:rsidR="005125B1">
        <w:rPr>
          <w:noProof/>
          <w:webHidden/>
        </w:rPr>
        <w:tab/>
      </w:r>
      <w:r w:rsidR="005125B1">
        <w:rPr>
          <w:noProof/>
          <w:webHidden/>
        </w:rPr>
        <w:fldChar w:fldCharType="begin"/>
      </w:r>
      <w:r w:rsidR="005125B1">
        <w:rPr>
          <w:noProof/>
          <w:webHidden/>
        </w:rPr>
        <w:instrText xml:space="preserve"> PAGEREF _Toc39880746 \h </w:instrText>
      </w:r>
      <w:r w:rsidR="005125B1">
        <w:rPr>
          <w:noProof/>
          <w:webHidden/>
        </w:rPr>
      </w:r>
      <w:r w:rsidR="005125B1">
        <w:rPr>
          <w:noProof/>
          <w:webHidden/>
        </w:rPr>
        <w:fldChar w:fldCharType="separate"/>
      </w:r>
      <w:ins w:id="806" w:author="nick" w:date="2020-05-31T16:09:00Z">
        <w:r w:rsidR="002E17D4">
          <w:rPr>
            <w:noProof/>
            <w:webHidden/>
          </w:rPr>
          <w:t>43</w:t>
        </w:r>
      </w:ins>
      <w:del w:id="807" w:author="nick" w:date="2020-05-31T16:09:00Z">
        <w:r w:rsidR="00A2710C" w:rsidDel="002E17D4">
          <w:rPr>
            <w:noProof/>
            <w:webHidden/>
          </w:rPr>
          <w:delText>42</w:delText>
        </w:r>
      </w:del>
      <w:r w:rsidR="005125B1">
        <w:rPr>
          <w:noProof/>
          <w:webHidden/>
        </w:rPr>
        <w:fldChar w:fldCharType="end"/>
      </w:r>
      <w:r>
        <w:rPr>
          <w:noProof/>
        </w:rPr>
        <w:fldChar w:fldCharType="end"/>
      </w:r>
    </w:p>
    <w:p w14:paraId="4B79B679" w14:textId="15703DAF"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w:instrText>
      </w:r>
      <w:r>
        <w:rPr>
          <w:noProof/>
        </w:rPr>
        <w:instrText xml:space="preserve">Toc39880747" </w:instrText>
      </w:r>
      <w:ins w:id="808" w:author="nick" w:date="2020-05-31T16:09:00Z">
        <w:r w:rsidR="002E17D4">
          <w:rPr>
            <w:noProof/>
          </w:rPr>
        </w:r>
      </w:ins>
      <w:r>
        <w:rPr>
          <w:noProof/>
        </w:rPr>
        <w:fldChar w:fldCharType="separate"/>
      </w:r>
      <w:r w:rsidR="005125B1" w:rsidRPr="006B348C">
        <w:rPr>
          <w:rStyle w:val="Hyperlink"/>
          <w:noProof/>
        </w:rPr>
        <w:t xml:space="preserve">Table 16: Attributes of element </w:t>
      </w:r>
      <w:r w:rsidR="005125B1" w:rsidRPr="006B348C">
        <w:rPr>
          <w:rStyle w:val="Hyperlink"/>
          <w:rFonts w:ascii="Courier New" w:hAnsi="Courier New" w:cs="Courier New"/>
          <w:i/>
          <w:noProof/>
        </w:rPr>
        <w:t>&lt;partner/&gt;</w:t>
      </w:r>
      <w:r w:rsidR="005125B1">
        <w:rPr>
          <w:noProof/>
          <w:webHidden/>
        </w:rPr>
        <w:tab/>
      </w:r>
      <w:r w:rsidR="005125B1">
        <w:rPr>
          <w:noProof/>
          <w:webHidden/>
        </w:rPr>
        <w:fldChar w:fldCharType="begin"/>
      </w:r>
      <w:r w:rsidR="005125B1">
        <w:rPr>
          <w:noProof/>
          <w:webHidden/>
        </w:rPr>
        <w:instrText xml:space="preserve"> PAGEREF _Toc39880747 \h </w:instrText>
      </w:r>
      <w:r w:rsidR="005125B1">
        <w:rPr>
          <w:noProof/>
          <w:webHidden/>
        </w:rPr>
      </w:r>
      <w:r w:rsidR="005125B1">
        <w:rPr>
          <w:noProof/>
          <w:webHidden/>
        </w:rPr>
        <w:fldChar w:fldCharType="separate"/>
      </w:r>
      <w:ins w:id="809" w:author="nick" w:date="2020-05-31T16:09:00Z">
        <w:r w:rsidR="002E17D4">
          <w:rPr>
            <w:noProof/>
            <w:webHidden/>
          </w:rPr>
          <w:t>44</w:t>
        </w:r>
      </w:ins>
      <w:del w:id="810" w:author="nick" w:date="2020-05-31T16:09:00Z">
        <w:r w:rsidR="00A2710C" w:rsidDel="002E17D4">
          <w:rPr>
            <w:noProof/>
            <w:webHidden/>
          </w:rPr>
          <w:delText>43</w:delText>
        </w:r>
      </w:del>
      <w:r w:rsidR="005125B1">
        <w:rPr>
          <w:noProof/>
          <w:webHidden/>
        </w:rPr>
        <w:fldChar w:fldCharType="end"/>
      </w:r>
      <w:r>
        <w:rPr>
          <w:noProof/>
        </w:rPr>
        <w:fldChar w:fldCharType="end"/>
      </w:r>
    </w:p>
    <w:p w14:paraId="175A2856" w14:textId="748F8222"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"_Toc39880748" </w:instrText>
      </w:r>
      <w:ins w:id="811" w:author="nick" w:date="2020-05-31T16:09:00Z">
        <w:r w:rsidR="002E17D4">
          <w:rPr>
            <w:noProof/>
          </w:rPr>
        </w:r>
      </w:ins>
      <w:r>
        <w:rPr>
          <w:noProof/>
        </w:rPr>
        <w:fldChar w:fldCharType="separate"/>
      </w:r>
      <w:r w:rsidR="005125B1" w:rsidRPr="006B348C">
        <w:rPr>
          <w:rStyle w:val="Hyperlink"/>
          <w:noProof/>
        </w:rPr>
        <w:t xml:space="preserve">Table 17: Attributes of element </w:t>
      </w:r>
      <w:r w:rsidR="005125B1" w:rsidRPr="006B348C">
        <w:rPr>
          <w:rStyle w:val="Hyperlink"/>
          <w:rFonts w:ascii="Courier New" w:hAnsi="Courier New" w:cs="Courier New"/>
          <w:i/>
          <w:noProof/>
        </w:rPr>
        <w:t>&lt;coefficients/&gt;</w:t>
      </w:r>
      <w:r w:rsidR="005125B1">
        <w:rPr>
          <w:noProof/>
          <w:webHidden/>
        </w:rPr>
        <w:tab/>
      </w:r>
      <w:r w:rsidR="005125B1">
        <w:rPr>
          <w:noProof/>
          <w:webHidden/>
        </w:rPr>
        <w:fldChar w:fldCharType="begin"/>
      </w:r>
      <w:r w:rsidR="005125B1">
        <w:rPr>
          <w:noProof/>
          <w:webHidden/>
        </w:rPr>
        <w:instrText xml:space="preserve"> PAGEREF _Toc39880748 \h </w:instrText>
      </w:r>
      <w:r w:rsidR="005125B1">
        <w:rPr>
          <w:noProof/>
          <w:webHidden/>
        </w:rPr>
      </w:r>
      <w:r w:rsidR="005125B1">
        <w:rPr>
          <w:noProof/>
          <w:webHidden/>
        </w:rPr>
        <w:fldChar w:fldCharType="separate"/>
      </w:r>
      <w:ins w:id="812" w:author="nick" w:date="2020-05-31T16:09:00Z">
        <w:r w:rsidR="002E17D4">
          <w:rPr>
            <w:noProof/>
            <w:webHidden/>
          </w:rPr>
          <w:t>44</w:t>
        </w:r>
      </w:ins>
      <w:del w:id="813" w:author="nick" w:date="2020-05-31T16:09:00Z">
        <w:r w:rsidR="00A2710C" w:rsidDel="002E17D4">
          <w:rPr>
            <w:noProof/>
            <w:webHidden/>
          </w:rPr>
          <w:delText>43</w:delText>
        </w:r>
      </w:del>
      <w:r w:rsidR="005125B1">
        <w:rPr>
          <w:noProof/>
          <w:webHidden/>
        </w:rPr>
        <w:fldChar w:fldCharType="end"/>
      </w:r>
      <w:r>
        <w:rPr>
          <w:noProof/>
        </w:rPr>
        <w:fldChar w:fldCharType="end"/>
      </w:r>
    </w:p>
    <w:p w14:paraId="78CA1FB0" w14:textId="149E7256"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"_Toc39880749" </w:instrText>
      </w:r>
      <w:ins w:id="814" w:author="nick" w:date="2020-05-31T16:09:00Z">
        <w:r w:rsidR="002E17D4">
          <w:rPr>
            <w:noProof/>
          </w:rPr>
        </w:r>
      </w:ins>
      <w:r>
        <w:rPr>
          <w:noProof/>
        </w:rPr>
        <w:fldChar w:fldCharType="separate"/>
      </w:r>
      <w:r w:rsidR="005125B1" w:rsidRPr="006B348C">
        <w:rPr>
          <w:rStyle w:val="Hyperlink"/>
          <w:noProof/>
        </w:rPr>
        <w:t xml:space="preserve">Table 18: Nested elements of element </w:t>
      </w:r>
      <w:r w:rsidR="005125B1" w:rsidRPr="006B348C">
        <w:rPr>
          <w:rStyle w:val="Hyperlink"/>
          <w:rFonts w:ascii="Courier New" w:hAnsi="Courier New" w:cs="Courier New"/>
          <w:i/>
          <w:noProof/>
        </w:rPr>
        <w:t>&lt;connection_list&gt;</w:t>
      </w:r>
      <w:r w:rsidR="005125B1">
        <w:rPr>
          <w:noProof/>
          <w:webHidden/>
        </w:rPr>
        <w:tab/>
      </w:r>
      <w:r w:rsidR="005125B1">
        <w:rPr>
          <w:noProof/>
          <w:webHidden/>
        </w:rPr>
        <w:fldChar w:fldCharType="begin"/>
      </w:r>
      <w:r w:rsidR="005125B1">
        <w:rPr>
          <w:noProof/>
          <w:webHidden/>
        </w:rPr>
        <w:instrText xml:space="preserve"> PAGEREF _Toc39880749 \h </w:instrText>
      </w:r>
      <w:r w:rsidR="005125B1">
        <w:rPr>
          <w:noProof/>
          <w:webHidden/>
        </w:rPr>
      </w:r>
      <w:r w:rsidR="005125B1">
        <w:rPr>
          <w:noProof/>
          <w:webHidden/>
        </w:rPr>
        <w:fldChar w:fldCharType="separate"/>
      </w:r>
      <w:ins w:id="815" w:author="nick" w:date="2020-05-31T16:09:00Z">
        <w:r w:rsidR="002E17D4">
          <w:rPr>
            <w:noProof/>
            <w:webHidden/>
          </w:rPr>
          <w:t>45</w:t>
        </w:r>
      </w:ins>
      <w:del w:id="816" w:author="nick" w:date="2020-05-31T16:09:00Z">
        <w:r w:rsidR="00A2710C" w:rsidDel="002E17D4">
          <w:rPr>
            <w:noProof/>
            <w:webHidden/>
          </w:rPr>
          <w:delText>44</w:delText>
        </w:r>
      </w:del>
      <w:r w:rsidR="005125B1">
        <w:rPr>
          <w:noProof/>
          <w:webHidden/>
        </w:rPr>
        <w:fldChar w:fldCharType="end"/>
      </w:r>
      <w:r>
        <w:rPr>
          <w:noProof/>
        </w:rPr>
        <w:fldChar w:fldCharType="end"/>
      </w:r>
    </w:p>
    <w:p w14:paraId="7D2EA8D5" w14:textId="7BE9DABD"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"_Toc39880750" </w:instrText>
      </w:r>
      <w:ins w:id="817" w:author="nick" w:date="2020-05-31T16:09:00Z">
        <w:r w:rsidR="002E17D4">
          <w:rPr>
            <w:noProof/>
          </w:rPr>
        </w:r>
      </w:ins>
      <w:r>
        <w:rPr>
          <w:noProof/>
        </w:rPr>
        <w:fldChar w:fldCharType="separate"/>
      </w:r>
      <w:r w:rsidR="005125B1" w:rsidRPr="006B348C">
        <w:rPr>
          <w:rStyle w:val="Hyperlink"/>
          <w:noProof/>
        </w:rPr>
        <w:t xml:space="preserve">Table 19: Nested elements of element </w:t>
      </w:r>
      <w:r w:rsidR="005125B1" w:rsidRPr="006B348C">
        <w:rPr>
          <w:rStyle w:val="Hyperlink"/>
          <w:rFonts w:ascii="Courier New" w:hAnsi="Courier New" w:cs="Courier New"/>
          <w:i/>
          <w:noProof/>
        </w:rPr>
        <w:t>&lt;custom_attributes_list/&gt;</w:t>
      </w:r>
      <w:r w:rsidR="005125B1">
        <w:rPr>
          <w:noProof/>
          <w:webHidden/>
        </w:rPr>
        <w:tab/>
      </w:r>
      <w:r w:rsidR="005125B1">
        <w:rPr>
          <w:noProof/>
          <w:webHidden/>
        </w:rPr>
        <w:fldChar w:fldCharType="begin"/>
      </w:r>
      <w:r w:rsidR="005125B1">
        <w:rPr>
          <w:noProof/>
          <w:webHidden/>
        </w:rPr>
        <w:instrText xml:space="preserve"> PAGEREF _Toc39880750 \h </w:instrText>
      </w:r>
      <w:r w:rsidR="005125B1">
        <w:rPr>
          <w:noProof/>
          <w:webHidden/>
        </w:rPr>
      </w:r>
      <w:r w:rsidR="005125B1">
        <w:rPr>
          <w:noProof/>
          <w:webHidden/>
        </w:rPr>
        <w:fldChar w:fldCharType="separate"/>
      </w:r>
      <w:ins w:id="818" w:author="nick" w:date="2020-05-31T16:09:00Z">
        <w:r w:rsidR="002E17D4">
          <w:rPr>
            <w:noProof/>
            <w:webHidden/>
          </w:rPr>
          <w:t>49</w:t>
        </w:r>
      </w:ins>
      <w:del w:id="819" w:author="nick" w:date="2020-05-31T16:09:00Z">
        <w:r w:rsidR="00A2710C" w:rsidDel="002E17D4">
          <w:rPr>
            <w:noProof/>
            <w:webHidden/>
          </w:rPr>
          <w:delText>48</w:delText>
        </w:r>
      </w:del>
      <w:r w:rsidR="005125B1">
        <w:rPr>
          <w:noProof/>
          <w:webHidden/>
        </w:rPr>
        <w:fldChar w:fldCharType="end"/>
      </w:r>
      <w:r>
        <w:rPr>
          <w:noProof/>
        </w:rPr>
        <w:fldChar w:fldCharType="end"/>
      </w:r>
    </w:p>
    <w:p w14:paraId="020FE400" w14:textId="339730B0"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"_Toc39880751" </w:instrText>
      </w:r>
      <w:ins w:id="820" w:author="nick" w:date="2020-05-31T16:09:00Z">
        <w:r w:rsidR="002E17D4">
          <w:rPr>
            <w:noProof/>
          </w:rPr>
        </w:r>
      </w:ins>
      <w:r>
        <w:rPr>
          <w:noProof/>
        </w:rPr>
        <w:fldChar w:fldCharType="separate"/>
      </w:r>
      <w:r w:rsidR="005125B1" w:rsidRPr="006B348C">
        <w:rPr>
          <w:rStyle w:val="Hyperlink"/>
          <w:noProof/>
        </w:rPr>
        <w:t xml:space="preserve">Table 20: Attributes of </w:t>
      </w:r>
      <w:r w:rsidR="005125B1" w:rsidRPr="006B348C">
        <w:rPr>
          <w:rStyle w:val="Hyperlink"/>
          <w:rFonts w:ascii="Courier New" w:hAnsi="Courier New" w:cs="Courier New"/>
          <w:i/>
          <w:noProof/>
        </w:rPr>
        <w:t>&lt;custom_attributes/&gt;</w:t>
      </w:r>
      <w:r w:rsidR="005125B1" w:rsidRPr="006B348C">
        <w:rPr>
          <w:rStyle w:val="Hyperlink"/>
          <w:noProof/>
        </w:rPr>
        <w:t xml:space="preserve"> element</w:t>
      </w:r>
      <w:r w:rsidR="005125B1">
        <w:rPr>
          <w:noProof/>
          <w:webHidden/>
        </w:rPr>
        <w:tab/>
      </w:r>
      <w:r w:rsidR="005125B1">
        <w:rPr>
          <w:noProof/>
          <w:webHidden/>
        </w:rPr>
        <w:fldChar w:fldCharType="begin"/>
      </w:r>
      <w:r w:rsidR="005125B1">
        <w:rPr>
          <w:noProof/>
          <w:webHidden/>
        </w:rPr>
        <w:instrText xml:space="preserve"> PAGEREF _Toc39880751 \h </w:instrText>
      </w:r>
      <w:r w:rsidR="005125B1">
        <w:rPr>
          <w:noProof/>
          <w:webHidden/>
        </w:rPr>
      </w:r>
      <w:r w:rsidR="005125B1">
        <w:rPr>
          <w:noProof/>
          <w:webHidden/>
        </w:rPr>
        <w:fldChar w:fldCharType="separate"/>
      </w:r>
      <w:ins w:id="821" w:author="nick" w:date="2020-05-31T16:09:00Z">
        <w:r w:rsidR="002E17D4">
          <w:rPr>
            <w:noProof/>
            <w:webHidden/>
          </w:rPr>
          <w:t>49</w:t>
        </w:r>
      </w:ins>
      <w:del w:id="822" w:author="nick" w:date="2020-05-31T16:09:00Z">
        <w:r w:rsidR="00A2710C" w:rsidDel="002E17D4">
          <w:rPr>
            <w:noProof/>
            <w:webHidden/>
          </w:rPr>
          <w:delText>48</w:delText>
        </w:r>
      </w:del>
      <w:r w:rsidR="005125B1">
        <w:rPr>
          <w:noProof/>
          <w:webHidden/>
        </w:rPr>
        <w:fldChar w:fldCharType="end"/>
      </w:r>
      <w:r>
        <w:rPr>
          <w:noProof/>
        </w:rPr>
        <w:fldChar w:fldCharType="end"/>
      </w:r>
    </w:p>
    <w:p w14:paraId="36AA87C7" w14:textId="3AEB2A21"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"_Toc39880752" </w:instrText>
      </w:r>
      <w:ins w:id="823" w:author="nick" w:date="2020-05-31T16:09:00Z">
        <w:r w:rsidR="002E17D4">
          <w:rPr>
            <w:noProof/>
          </w:rPr>
        </w:r>
      </w:ins>
      <w:r>
        <w:rPr>
          <w:noProof/>
        </w:rPr>
        <w:fldChar w:fldCharType="separate"/>
      </w:r>
      <w:r w:rsidR="005125B1" w:rsidRPr="006B348C">
        <w:rPr>
          <w:rStyle w:val="Hyperlink"/>
          <w:noProof/>
        </w:rPr>
        <w:t xml:space="preserve">Table 21: Nested elements of element </w:t>
      </w:r>
      <w:r w:rsidR="005125B1" w:rsidRPr="006B348C">
        <w:rPr>
          <w:rStyle w:val="Hyperlink"/>
          <w:rFonts w:ascii="Courier New" w:hAnsi="Courier New" w:cs="Courier New"/>
          <w:i/>
          <w:noProof/>
        </w:rPr>
        <w:t>&lt;custom_attributes/&gt;</w:t>
      </w:r>
      <w:r w:rsidR="005125B1">
        <w:rPr>
          <w:noProof/>
          <w:webHidden/>
        </w:rPr>
        <w:tab/>
      </w:r>
      <w:r w:rsidR="005125B1">
        <w:rPr>
          <w:noProof/>
          <w:webHidden/>
        </w:rPr>
        <w:fldChar w:fldCharType="begin"/>
      </w:r>
      <w:r w:rsidR="005125B1">
        <w:rPr>
          <w:noProof/>
          <w:webHidden/>
        </w:rPr>
        <w:instrText xml:space="preserve"> PAGEREF _Toc39880752 \h </w:instrText>
      </w:r>
      <w:r w:rsidR="005125B1">
        <w:rPr>
          <w:noProof/>
          <w:webHidden/>
        </w:rPr>
      </w:r>
      <w:r w:rsidR="005125B1">
        <w:rPr>
          <w:noProof/>
          <w:webHidden/>
        </w:rPr>
        <w:fldChar w:fldCharType="separate"/>
      </w:r>
      <w:ins w:id="824" w:author="nick" w:date="2020-05-31T16:09:00Z">
        <w:r w:rsidR="002E17D4">
          <w:rPr>
            <w:noProof/>
            <w:webHidden/>
          </w:rPr>
          <w:t>50</w:t>
        </w:r>
      </w:ins>
      <w:del w:id="825" w:author="nick" w:date="2020-05-31T16:09:00Z">
        <w:r w:rsidR="00A2710C" w:rsidDel="002E17D4">
          <w:rPr>
            <w:noProof/>
            <w:webHidden/>
          </w:rPr>
          <w:delText>49</w:delText>
        </w:r>
      </w:del>
      <w:r w:rsidR="005125B1">
        <w:rPr>
          <w:noProof/>
          <w:webHidden/>
        </w:rPr>
        <w:fldChar w:fldCharType="end"/>
      </w:r>
      <w:r>
        <w:rPr>
          <w:noProof/>
        </w:rPr>
        <w:fldChar w:fldCharType="end"/>
      </w:r>
    </w:p>
    <w:p w14:paraId="4727A47A" w14:textId="4B2932A9"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"_Toc39880753" </w:instrText>
      </w:r>
      <w:ins w:id="826" w:author="nick" w:date="2020-05-31T16:09:00Z">
        <w:r w:rsidR="002E17D4">
          <w:rPr>
            <w:noProof/>
          </w:rPr>
        </w:r>
      </w:ins>
      <w:r>
        <w:rPr>
          <w:noProof/>
        </w:rPr>
        <w:fldChar w:fldCharType="separate"/>
      </w:r>
      <w:r w:rsidR="005125B1" w:rsidRPr="006B348C">
        <w:rPr>
          <w:rStyle w:val="Hyperlink"/>
          <w:noProof/>
        </w:rPr>
        <w:t xml:space="preserve">Table 22: Attributes of </w:t>
      </w:r>
      <w:r w:rsidR="005125B1" w:rsidRPr="006B348C">
        <w:rPr>
          <w:rStyle w:val="Hyperlink"/>
          <w:rFonts w:ascii="Courier New" w:hAnsi="Courier New" w:cs="Courier New"/>
          <w:i/>
          <w:noProof/>
        </w:rPr>
        <w:t>&lt;string/&gt;</w:t>
      </w:r>
      <w:r w:rsidR="005125B1" w:rsidRPr="006B348C">
        <w:rPr>
          <w:rStyle w:val="Hyperlink"/>
          <w:noProof/>
        </w:rPr>
        <w:t xml:space="preserve"> element</w:t>
      </w:r>
      <w:r w:rsidR="005125B1">
        <w:rPr>
          <w:noProof/>
          <w:webHidden/>
        </w:rPr>
        <w:tab/>
      </w:r>
      <w:r w:rsidR="005125B1">
        <w:rPr>
          <w:noProof/>
          <w:webHidden/>
        </w:rPr>
        <w:fldChar w:fldCharType="begin"/>
      </w:r>
      <w:r w:rsidR="005125B1">
        <w:rPr>
          <w:noProof/>
          <w:webHidden/>
        </w:rPr>
        <w:instrText xml:space="preserve"> PAGEREF _Toc39880753 \h </w:instrText>
      </w:r>
      <w:r w:rsidR="005125B1">
        <w:rPr>
          <w:noProof/>
          <w:webHidden/>
        </w:rPr>
      </w:r>
      <w:r w:rsidR="005125B1">
        <w:rPr>
          <w:noProof/>
          <w:webHidden/>
        </w:rPr>
        <w:fldChar w:fldCharType="separate"/>
      </w:r>
      <w:ins w:id="827" w:author="nick" w:date="2020-05-31T16:09:00Z">
        <w:r w:rsidR="002E17D4">
          <w:rPr>
            <w:noProof/>
            <w:webHidden/>
          </w:rPr>
          <w:t>50</w:t>
        </w:r>
      </w:ins>
      <w:del w:id="828" w:author="nick" w:date="2020-05-31T16:09:00Z">
        <w:r w:rsidR="00A2710C" w:rsidDel="002E17D4">
          <w:rPr>
            <w:noProof/>
            <w:webHidden/>
          </w:rPr>
          <w:delText>49</w:delText>
        </w:r>
      </w:del>
      <w:r w:rsidR="005125B1">
        <w:rPr>
          <w:noProof/>
          <w:webHidden/>
        </w:rPr>
        <w:fldChar w:fldCharType="end"/>
      </w:r>
      <w:r>
        <w:rPr>
          <w:noProof/>
        </w:rPr>
        <w:fldChar w:fldCharType="end"/>
      </w:r>
    </w:p>
    <w:p w14:paraId="56DDBC3A" w14:textId="6087EC13"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"_Toc39880754" </w:instrText>
      </w:r>
      <w:ins w:id="829" w:author="nick" w:date="2020-05-31T16:09:00Z">
        <w:r w:rsidR="002E17D4">
          <w:rPr>
            <w:noProof/>
          </w:rPr>
        </w:r>
      </w:ins>
      <w:r>
        <w:rPr>
          <w:noProof/>
        </w:rPr>
        <w:fldChar w:fldCharType="separate"/>
      </w:r>
      <w:r w:rsidR="005125B1" w:rsidRPr="006B348C">
        <w:rPr>
          <w:rStyle w:val="Hyperlink"/>
          <w:noProof/>
        </w:rPr>
        <w:t xml:space="preserve">Table 23: Attributes of </w:t>
      </w:r>
      <w:r w:rsidR="005125B1" w:rsidRPr="006B348C">
        <w:rPr>
          <w:rStyle w:val="Hyperlink"/>
          <w:rFonts w:ascii="Courier New" w:hAnsi="Courier New" w:cs="Courier New"/>
          <w:i/>
          <w:noProof/>
        </w:rPr>
        <w:t>&lt;real/&gt;</w:t>
      </w:r>
      <w:r w:rsidR="005125B1" w:rsidRPr="006B348C">
        <w:rPr>
          <w:rStyle w:val="Hyperlink"/>
          <w:noProof/>
        </w:rPr>
        <w:t xml:space="preserve"> element</w:t>
      </w:r>
      <w:r w:rsidR="005125B1">
        <w:rPr>
          <w:noProof/>
          <w:webHidden/>
        </w:rPr>
        <w:tab/>
      </w:r>
      <w:r w:rsidR="005125B1">
        <w:rPr>
          <w:noProof/>
          <w:webHidden/>
        </w:rPr>
        <w:fldChar w:fldCharType="begin"/>
      </w:r>
      <w:r w:rsidR="005125B1">
        <w:rPr>
          <w:noProof/>
          <w:webHidden/>
        </w:rPr>
        <w:instrText xml:space="preserve"> PAGEREF _Toc39880754 \h </w:instrText>
      </w:r>
      <w:r w:rsidR="005125B1">
        <w:rPr>
          <w:noProof/>
          <w:webHidden/>
        </w:rPr>
      </w:r>
      <w:r w:rsidR="005125B1">
        <w:rPr>
          <w:noProof/>
          <w:webHidden/>
        </w:rPr>
        <w:fldChar w:fldCharType="separate"/>
      </w:r>
      <w:ins w:id="830" w:author="nick" w:date="2020-05-31T16:09:00Z">
        <w:r w:rsidR="002E17D4">
          <w:rPr>
            <w:noProof/>
            <w:webHidden/>
          </w:rPr>
          <w:t>50</w:t>
        </w:r>
      </w:ins>
      <w:del w:id="831" w:author="nick" w:date="2020-05-31T16:09:00Z">
        <w:r w:rsidR="00A2710C" w:rsidDel="002E17D4">
          <w:rPr>
            <w:noProof/>
            <w:webHidden/>
          </w:rPr>
          <w:delText>49</w:delText>
        </w:r>
      </w:del>
      <w:r w:rsidR="005125B1">
        <w:rPr>
          <w:noProof/>
          <w:webHidden/>
        </w:rPr>
        <w:fldChar w:fldCharType="end"/>
      </w:r>
      <w:r>
        <w:rPr>
          <w:noProof/>
        </w:rPr>
        <w:fldChar w:fldCharType="end"/>
      </w:r>
    </w:p>
    <w:p w14:paraId="138AEA18" w14:textId="00846F6D"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w:instrText>
      </w:r>
      <w:r>
        <w:rPr>
          <w:noProof/>
        </w:rPr>
        <w:instrText xml:space="preserve">755" </w:instrText>
      </w:r>
      <w:ins w:id="832" w:author="nick" w:date="2020-05-31T16:09:00Z">
        <w:r w:rsidR="002E17D4">
          <w:rPr>
            <w:noProof/>
          </w:rPr>
        </w:r>
      </w:ins>
      <w:r>
        <w:rPr>
          <w:noProof/>
        </w:rPr>
        <w:fldChar w:fldCharType="separate"/>
      </w:r>
      <w:r w:rsidR="005125B1" w:rsidRPr="006B348C">
        <w:rPr>
          <w:rStyle w:val="Hyperlink"/>
          <w:noProof/>
        </w:rPr>
        <w:t xml:space="preserve">Table 24: Attributes of </w:t>
      </w:r>
      <w:r w:rsidR="005125B1" w:rsidRPr="006B348C">
        <w:rPr>
          <w:rStyle w:val="Hyperlink"/>
          <w:rFonts w:ascii="Courier New" w:hAnsi="Courier New" w:cs="Courier New"/>
          <w:i/>
          <w:noProof/>
        </w:rPr>
        <w:t>&lt;integer/&gt;</w:t>
      </w:r>
      <w:r w:rsidR="005125B1" w:rsidRPr="006B348C">
        <w:rPr>
          <w:rStyle w:val="Hyperlink"/>
          <w:noProof/>
        </w:rPr>
        <w:t xml:space="preserve"> element</w:t>
      </w:r>
      <w:r w:rsidR="005125B1">
        <w:rPr>
          <w:noProof/>
          <w:webHidden/>
        </w:rPr>
        <w:tab/>
      </w:r>
      <w:r w:rsidR="005125B1">
        <w:rPr>
          <w:noProof/>
          <w:webHidden/>
        </w:rPr>
        <w:fldChar w:fldCharType="begin"/>
      </w:r>
      <w:r w:rsidR="005125B1">
        <w:rPr>
          <w:noProof/>
          <w:webHidden/>
        </w:rPr>
        <w:instrText xml:space="preserve"> PAGEREF _Toc39880755 \h </w:instrText>
      </w:r>
      <w:r w:rsidR="005125B1">
        <w:rPr>
          <w:noProof/>
          <w:webHidden/>
        </w:rPr>
      </w:r>
      <w:r w:rsidR="005125B1">
        <w:rPr>
          <w:noProof/>
          <w:webHidden/>
        </w:rPr>
        <w:fldChar w:fldCharType="separate"/>
      </w:r>
      <w:ins w:id="833" w:author="nick" w:date="2020-05-31T16:09:00Z">
        <w:r w:rsidR="002E17D4">
          <w:rPr>
            <w:noProof/>
            <w:webHidden/>
          </w:rPr>
          <w:t>50</w:t>
        </w:r>
      </w:ins>
      <w:del w:id="834" w:author="nick" w:date="2020-05-31T16:09:00Z">
        <w:r w:rsidR="00A2710C" w:rsidDel="002E17D4">
          <w:rPr>
            <w:noProof/>
            <w:webHidden/>
          </w:rPr>
          <w:delText>49</w:delText>
        </w:r>
      </w:del>
      <w:r w:rsidR="005125B1">
        <w:rPr>
          <w:noProof/>
          <w:webHidden/>
        </w:rPr>
        <w:fldChar w:fldCharType="end"/>
      </w:r>
      <w:r>
        <w:rPr>
          <w:noProof/>
        </w:rPr>
        <w:fldChar w:fldCharType="end"/>
      </w:r>
    </w:p>
    <w:p w14:paraId="53435935" w14:textId="43393291"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"_Toc39880756" </w:instrText>
      </w:r>
      <w:ins w:id="835" w:author="nick" w:date="2020-05-31T16:09:00Z">
        <w:r w:rsidR="002E17D4">
          <w:rPr>
            <w:noProof/>
          </w:rPr>
        </w:r>
      </w:ins>
      <w:r>
        <w:rPr>
          <w:noProof/>
        </w:rPr>
        <w:fldChar w:fldCharType="separate"/>
      </w:r>
      <w:r w:rsidR="005125B1" w:rsidRPr="006B348C">
        <w:rPr>
          <w:rStyle w:val="Hyperlink"/>
          <w:noProof/>
        </w:rPr>
        <w:t xml:space="preserve">Table 25: Attributes of </w:t>
      </w:r>
      <w:r w:rsidR="005125B1" w:rsidRPr="006B348C">
        <w:rPr>
          <w:rStyle w:val="Hyperlink"/>
          <w:rFonts w:ascii="Courier New" w:hAnsi="Courier New" w:cs="Courier New"/>
          <w:i/>
          <w:noProof/>
        </w:rPr>
        <w:t>&lt;string_list/&gt;</w:t>
      </w:r>
      <w:r w:rsidR="005125B1" w:rsidRPr="006B348C">
        <w:rPr>
          <w:rStyle w:val="Hyperlink"/>
          <w:noProof/>
        </w:rPr>
        <w:t xml:space="preserve"> element</w:t>
      </w:r>
      <w:r w:rsidR="005125B1">
        <w:rPr>
          <w:noProof/>
          <w:webHidden/>
        </w:rPr>
        <w:tab/>
      </w:r>
      <w:r w:rsidR="005125B1">
        <w:rPr>
          <w:noProof/>
          <w:webHidden/>
        </w:rPr>
        <w:fldChar w:fldCharType="begin"/>
      </w:r>
      <w:r w:rsidR="005125B1">
        <w:rPr>
          <w:noProof/>
          <w:webHidden/>
        </w:rPr>
        <w:instrText xml:space="preserve"> PAGEREF _Toc39880756 \h </w:instrText>
      </w:r>
      <w:r w:rsidR="005125B1">
        <w:rPr>
          <w:noProof/>
          <w:webHidden/>
        </w:rPr>
      </w:r>
      <w:r w:rsidR="005125B1">
        <w:rPr>
          <w:noProof/>
          <w:webHidden/>
        </w:rPr>
        <w:fldChar w:fldCharType="separate"/>
      </w:r>
      <w:ins w:id="836" w:author="nick" w:date="2020-05-31T16:09:00Z">
        <w:r w:rsidR="002E17D4">
          <w:rPr>
            <w:noProof/>
            <w:webHidden/>
          </w:rPr>
          <w:t>50</w:t>
        </w:r>
      </w:ins>
      <w:del w:id="837" w:author="nick" w:date="2020-05-31T16:09:00Z">
        <w:r w:rsidR="00A2710C" w:rsidDel="002E17D4">
          <w:rPr>
            <w:noProof/>
            <w:webHidden/>
          </w:rPr>
          <w:delText>49</w:delText>
        </w:r>
      </w:del>
      <w:r w:rsidR="005125B1">
        <w:rPr>
          <w:noProof/>
          <w:webHidden/>
        </w:rPr>
        <w:fldChar w:fldCharType="end"/>
      </w:r>
      <w:r>
        <w:rPr>
          <w:noProof/>
        </w:rPr>
        <w:fldChar w:fldCharType="end"/>
      </w:r>
    </w:p>
    <w:p w14:paraId="59C232D3" w14:textId="68412236"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"_Toc39880757" </w:instrText>
      </w:r>
      <w:ins w:id="838" w:author="nick" w:date="2020-05-31T16:09:00Z">
        <w:r w:rsidR="002E17D4">
          <w:rPr>
            <w:noProof/>
          </w:rPr>
        </w:r>
      </w:ins>
      <w:r>
        <w:rPr>
          <w:noProof/>
        </w:rPr>
        <w:fldChar w:fldCharType="separate"/>
      </w:r>
      <w:r w:rsidR="005125B1" w:rsidRPr="006B348C">
        <w:rPr>
          <w:rStyle w:val="Hyperlink"/>
          <w:noProof/>
        </w:rPr>
        <w:t xml:space="preserve">Table 26: Attributes of </w:t>
      </w:r>
      <w:r w:rsidR="005125B1" w:rsidRPr="006B348C">
        <w:rPr>
          <w:rStyle w:val="Hyperlink"/>
          <w:rFonts w:ascii="Courier New" w:hAnsi="Courier New" w:cs="Courier New"/>
          <w:i/>
          <w:noProof/>
        </w:rPr>
        <w:t>&lt;value/&gt;</w:t>
      </w:r>
      <w:r w:rsidR="005125B1" w:rsidRPr="006B348C">
        <w:rPr>
          <w:rStyle w:val="Hyperlink"/>
          <w:noProof/>
        </w:rPr>
        <w:t xml:space="preserve"> element inside &lt;</w:t>
      </w:r>
      <w:r w:rsidR="005125B1" w:rsidRPr="006B348C">
        <w:rPr>
          <w:rStyle w:val="Hyperlink"/>
          <w:rFonts w:ascii="Courier New" w:hAnsi="Courier New" w:cs="Courier New"/>
          <w:i/>
          <w:noProof/>
        </w:rPr>
        <w:t>string_list</w:t>
      </w:r>
      <w:r w:rsidR="005125B1" w:rsidRPr="006B348C">
        <w:rPr>
          <w:rStyle w:val="Hyperlink"/>
          <w:noProof/>
        </w:rPr>
        <w:t>/&gt;</w:t>
      </w:r>
      <w:r w:rsidR="005125B1">
        <w:rPr>
          <w:noProof/>
          <w:webHidden/>
        </w:rPr>
        <w:tab/>
      </w:r>
      <w:r w:rsidR="005125B1">
        <w:rPr>
          <w:noProof/>
          <w:webHidden/>
        </w:rPr>
        <w:fldChar w:fldCharType="begin"/>
      </w:r>
      <w:r w:rsidR="005125B1">
        <w:rPr>
          <w:noProof/>
          <w:webHidden/>
        </w:rPr>
        <w:instrText xml:space="preserve"> PAGEREF _Toc39880757 \h </w:instrText>
      </w:r>
      <w:r w:rsidR="005125B1">
        <w:rPr>
          <w:noProof/>
          <w:webHidden/>
        </w:rPr>
      </w:r>
      <w:r w:rsidR="005125B1">
        <w:rPr>
          <w:noProof/>
          <w:webHidden/>
        </w:rPr>
        <w:fldChar w:fldCharType="separate"/>
      </w:r>
      <w:ins w:id="839" w:author="nick" w:date="2020-05-31T16:09:00Z">
        <w:r w:rsidR="002E17D4">
          <w:rPr>
            <w:noProof/>
            <w:webHidden/>
          </w:rPr>
          <w:t>51</w:t>
        </w:r>
      </w:ins>
      <w:del w:id="840" w:author="nick" w:date="2020-05-31T16:09:00Z">
        <w:r w:rsidR="00A2710C" w:rsidDel="002E17D4">
          <w:rPr>
            <w:noProof/>
            <w:webHidden/>
          </w:rPr>
          <w:delText>50</w:delText>
        </w:r>
      </w:del>
      <w:r w:rsidR="005125B1">
        <w:rPr>
          <w:noProof/>
          <w:webHidden/>
        </w:rPr>
        <w:fldChar w:fldCharType="end"/>
      </w:r>
      <w:r>
        <w:rPr>
          <w:noProof/>
        </w:rPr>
        <w:fldChar w:fldCharType="end"/>
      </w:r>
    </w:p>
    <w:p w14:paraId="0A24AA10" w14:textId="5D86D01F"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"_Toc39880758" </w:instrText>
      </w:r>
      <w:ins w:id="841" w:author="nick" w:date="2020-05-31T16:09:00Z">
        <w:r w:rsidR="002E17D4">
          <w:rPr>
            <w:noProof/>
          </w:rPr>
        </w:r>
      </w:ins>
      <w:r>
        <w:rPr>
          <w:noProof/>
        </w:rPr>
        <w:fldChar w:fldCharType="separate"/>
      </w:r>
      <w:r w:rsidR="005125B1" w:rsidRPr="006B348C">
        <w:rPr>
          <w:rStyle w:val="Hyperlink"/>
          <w:noProof/>
        </w:rPr>
        <w:t xml:space="preserve">Table 27: Attributes of </w:t>
      </w:r>
      <w:r w:rsidR="005125B1" w:rsidRPr="006B348C">
        <w:rPr>
          <w:rStyle w:val="Hyperlink"/>
          <w:rFonts w:ascii="Courier New" w:hAnsi="Courier New" w:cs="Courier New"/>
          <w:i/>
          <w:noProof/>
        </w:rPr>
        <w:t>&lt;real_list/&gt;</w:t>
      </w:r>
      <w:r w:rsidR="005125B1" w:rsidRPr="006B348C">
        <w:rPr>
          <w:rStyle w:val="Hyperlink"/>
          <w:noProof/>
        </w:rPr>
        <w:t xml:space="preserve"> element</w:t>
      </w:r>
      <w:r w:rsidR="005125B1">
        <w:rPr>
          <w:noProof/>
          <w:webHidden/>
        </w:rPr>
        <w:tab/>
      </w:r>
      <w:r w:rsidR="005125B1">
        <w:rPr>
          <w:noProof/>
          <w:webHidden/>
        </w:rPr>
        <w:fldChar w:fldCharType="begin"/>
      </w:r>
      <w:r w:rsidR="005125B1">
        <w:rPr>
          <w:noProof/>
          <w:webHidden/>
        </w:rPr>
        <w:instrText xml:space="preserve"> PAGEREF _Toc39880758 \h </w:instrText>
      </w:r>
      <w:r w:rsidR="005125B1">
        <w:rPr>
          <w:noProof/>
          <w:webHidden/>
        </w:rPr>
      </w:r>
      <w:r w:rsidR="005125B1">
        <w:rPr>
          <w:noProof/>
          <w:webHidden/>
        </w:rPr>
        <w:fldChar w:fldCharType="separate"/>
      </w:r>
      <w:ins w:id="842" w:author="nick" w:date="2020-05-31T16:09:00Z">
        <w:r w:rsidR="002E17D4">
          <w:rPr>
            <w:noProof/>
            <w:webHidden/>
          </w:rPr>
          <w:t>51</w:t>
        </w:r>
      </w:ins>
      <w:del w:id="843" w:author="nick" w:date="2020-05-31T16:09:00Z">
        <w:r w:rsidR="00A2710C" w:rsidDel="002E17D4">
          <w:rPr>
            <w:noProof/>
            <w:webHidden/>
          </w:rPr>
          <w:delText>50</w:delText>
        </w:r>
      </w:del>
      <w:r w:rsidR="005125B1">
        <w:rPr>
          <w:noProof/>
          <w:webHidden/>
        </w:rPr>
        <w:fldChar w:fldCharType="end"/>
      </w:r>
      <w:r>
        <w:rPr>
          <w:noProof/>
        </w:rPr>
        <w:fldChar w:fldCharType="end"/>
      </w:r>
    </w:p>
    <w:p w14:paraId="3B9CE062" w14:textId="32610B15"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w:instrText>
      </w:r>
      <w:r>
        <w:rPr>
          <w:noProof/>
        </w:rPr>
        <w:instrText xml:space="preserve">c39880759" </w:instrText>
      </w:r>
      <w:ins w:id="844" w:author="nick" w:date="2020-05-31T16:09:00Z">
        <w:r w:rsidR="002E17D4">
          <w:rPr>
            <w:noProof/>
          </w:rPr>
        </w:r>
      </w:ins>
      <w:r>
        <w:rPr>
          <w:noProof/>
        </w:rPr>
        <w:fldChar w:fldCharType="separate"/>
      </w:r>
      <w:r w:rsidR="005125B1" w:rsidRPr="006B348C">
        <w:rPr>
          <w:rStyle w:val="Hyperlink"/>
          <w:noProof/>
        </w:rPr>
        <w:t xml:space="preserve">Table 28: Attributes of </w:t>
      </w:r>
      <w:r w:rsidR="005125B1" w:rsidRPr="006B348C">
        <w:rPr>
          <w:rStyle w:val="Hyperlink"/>
          <w:rFonts w:ascii="Courier New" w:hAnsi="Courier New" w:cs="Courier New"/>
          <w:i/>
          <w:noProof/>
        </w:rPr>
        <w:t>&lt;value&gt;</w:t>
      </w:r>
      <w:r w:rsidR="005125B1" w:rsidRPr="006B348C">
        <w:rPr>
          <w:rStyle w:val="Hyperlink"/>
          <w:noProof/>
        </w:rPr>
        <w:t xml:space="preserve"> element inside &lt;</w:t>
      </w:r>
      <w:r w:rsidR="005125B1" w:rsidRPr="006B348C">
        <w:rPr>
          <w:rStyle w:val="Hyperlink"/>
          <w:rFonts w:ascii="Courier New" w:hAnsi="Courier New" w:cs="Courier New"/>
          <w:i/>
          <w:noProof/>
        </w:rPr>
        <w:t>real_list</w:t>
      </w:r>
      <w:r w:rsidR="005125B1" w:rsidRPr="006B348C">
        <w:rPr>
          <w:rStyle w:val="Hyperlink"/>
          <w:noProof/>
        </w:rPr>
        <w:t>/&gt;</w:t>
      </w:r>
      <w:r w:rsidR="005125B1">
        <w:rPr>
          <w:noProof/>
          <w:webHidden/>
        </w:rPr>
        <w:tab/>
      </w:r>
      <w:r w:rsidR="005125B1">
        <w:rPr>
          <w:noProof/>
          <w:webHidden/>
        </w:rPr>
        <w:fldChar w:fldCharType="begin"/>
      </w:r>
      <w:r w:rsidR="005125B1">
        <w:rPr>
          <w:noProof/>
          <w:webHidden/>
        </w:rPr>
        <w:instrText xml:space="preserve"> PAGEREF _Toc39880759 \h </w:instrText>
      </w:r>
      <w:r w:rsidR="005125B1">
        <w:rPr>
          <w:noProof/>
          <w:webHidden/>
        </w:rPr>
      </w:r>
      <w:r w:rsidR="005125B1">
        <w:rPr>
          <w:noProof/>
          <w:webHidden/>
        </w:rPr>
        <w:fldChar w:fldCharType="separate"/>
      </w:r>
      <w:ins w:id="845" w:author="nick" w:date="2020-05-31T16:09:00Z">
        <w:r w:rsidR="002E17D4">
          <w:rPr>
            <w:noProof/>
            <w:webHidden/>
          </w:rPr>
          <w:t>51</w:t>
        </w:r>
      </w:ins>
      <w:del w:id="846" w:author="nick" w:date="2020-05-31T16:09:00Z">
        <w:r w:rsidR="00A2710C" w:rsidDel="002E17D4">
          <w:rPr>
            <w:noProof/>
            <w:webHidden/>
          </w:rPr>
          <w:delText>50</w:delText>
        </w:r>
      </w:del>
      <w:r w:rsidR="005125B1">
        <w:rPr>
          <w:noProof/>
          <w:webHidden/>
        </w:rPr>
        <w:fldChar w:fldCharType="end"/>
      </w:r>
      <w:r>
        <w:rPr>
          <w:noProof/>
        </w:rPr>
        <w:fldChar w:fldCharType="end"/>
      </w:r>
    </w:p>
    <w:p w14:paraId="0C58EEC4" w14:textId="338A07C6"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"_Toc39880760" </w:instrText>
      </w:r>
      <w:ins w:id="847" w:author="nick" w:date="2020-05-31T16:09:00Z">
        <w:r w:rsidR="002E17D4">
          <w:rPr>
            <w:noProof/>
          </w:rPr>
        </w:r>
      </w:ins>
      <w:r>
        <w:rPr>
          <w:noProof/>
        </w:rPr>
        <w:fldChar w:fldCharType="separate"/>
      </w:r>
      <w:r w:rsidR="005125B1" w:rsidRPr="006B348C">
        <w:rPr>
          <w:rStyle w:val="Hyperlink"/>
          <w:noProof/>
        </w:rPr>
        <w:t xml:space="preserve">Table 29: Attributes of </w:t>
      </w:r>
      <w:r w:rsidR="005125B1" w:rsidRPr="006B348C">
        <w:rPr>
          <w:rStyle w:val="Hyperlink"/>
          <w:rFonts w:ascii="Courier New" w:hAnsi="Courier New" w:cs="Courier New"/>
          <w:i/>
          <w:noProof/>
        </w:rPr>
        <w:t>&lt;int_list/&gt;</w:t>
      </w:r>
      <w:r w:rsidR="005125B1" w:rsidRPr="006B348C">
        <w:rPr>
          <w:rStyle w:val="Hyperlink"/>
          <w:noProof/>
        </w:rPr>
        <w:t xml:space="preserve"> element</w:t>
      </w:r>
      <w:r w:rsidR="005125B1">
        <w:rPr>
          <w:noProof/>
          <w:webHidden/>
        </w:rPr>
        <w:tab/>
      </w:r>
      <w:r w:rsidR="005125B1">
        <w:rPr>
          <w:noProof/>
          <w:webHidden/>
        </w:rPr>
        <w:fldChar w:fldCharType="begin"/>
      </w:r>
      <w:r w:rsidR="005125B1">
        <w:rPr>
          <w:noProof/>
          <w:webHidden/>
        </w:rPr>
        <w:instrText xml:space="preserve"> PAGEREF _Toc39880760 \h </w:instrText>
      </w:r>
      <w:r w:rsidR="005125B1">
        <w:rPr>
          <w:noProof/>
          <w:webHidden/>
        </w:rPr>
      </w:r>
      <w:r w:rsidR="005125B1">
        <w:rPr>
          <w:noProof/>
          <w:webHidden/>
        </w:rPr>
        <w:fldChar w:fldCharType="separate"/>
      </w:r>
      <w:ins w:id="848" w:author="nick" w:date="2020-05-31T16:09:00Z">
        <w:r w:rsidR="002E17D4">
          <w:rPr>
            <w:noProof/>
            <w:webHidden/>
          </w:rPr>
          <w:t>51</w:t>
        </w:r>
      </w:ins>
      <w:del w:id="849" w:author="nick" w:date="2020-05-31T16:09:00Z">
        <w:r w:rsidR="00A2710C" w:rsidDel="002E17D4">
          <w:rPr>
            <w:noProof/>
            <w:webHidden/>
          </w:rPr>
          <w:delText>50</w:delText>
        </w:r>
      </w:del>
      <w:r w:rsidR="005125B1">
        <w:rPr>
          <w:noProof/>
          <w:webHidden/>
        </w:rPr>
        <w:fldChar w:fldCharType="end"/>
      </w:r>
      <w:r>
        <w:rPr>
          <w:noProof/>
        </w:rPr>
        <w:fldChar w:fldCharType="end"/>
      </w:r>
    </w:p>
    <w:p w14:paraId="4ACC7C8A" w14:textId="5E9AC19F"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"_Toc39880761" </w:instrText>
      </w:r>
      <w:ins w:id="850" w:author="nick" w:date="2020-05-31T16:09:00Z">
        <w:r w:rsidR="002E17D4">
          <w:rPr>
            <w:noProof/>
          </w:rPr>
        </w:r>
      </w:ins>
      <w:r>
        <w:rPr>
          <w:noProof/>
        </w:rPr>
        <w:fldChar w:fldCharType="separate"/>
      </w:r>
      <w:r w:rsidR="005125B1" w:rsidRPr="006B348C">
        <w:rPr>
          <w:rStyle w:val="Hyperlink"/>
          <w:noProof/>
        </w:rPr>
        <w:t xml:space="preserve">Table 30: Attributes of </w:t>
      </w:r>
      <w:r w:rsidR="005125B1" w:rsidRPr="006B348C">
        <w:rPr>
          <w:rStyle w:val="Hyperlink"/>
          <w:rFonts w:ascii="Courier New" w:hAnsi="Courier New" w:cs="Courier New"/>
          <w:i/>
          <w:noProof/>
        </w:rPr>
        <w:t>&lt;value/&gt;</w:t>
      </w:r>
      <w:r w:rsidR="005125B1" w:rsidRPr="006B348C">
        <w:rPr>
          <w:rStyle w:val="Hyperlink"/>
          <w:noProof/>
        </w:rPr>
        <w:t xml:space="preserve"> element inside &lt;</w:t>
      </w:r>
      <w:r w:rsidR="005125B1" w:rsidRPr="006B348C">
        <w:rPr>
          <w:rStyle w:val="Hyperlink"/>
          <w:rFonts w:ascii="Courier New" w:hAnsi="Courier New" w:cs="Courier New"/>
          <w:i/>
          <w:noProof/>
        </w:rPr>
        <w:t>real_list/</w:t>
      </w:r>
      <w:r w:rsidR="005125B1" w:rsidRPr="006B348C">
        <w:rPr>
          <w:rStyle w:val="Hyperlink"/>
          <w:noProof/>
        </w:rPr>
        <w:t>&gt;</w:t>
      </w:r>
      <w:r w:rsidR="005125B1">
        <w:rPr>
          <w:noProof/>
          <w:webHidden/>
        </w:rPr>
        <w:tab/>
      </w:r>
      <w:r w:rsidR="005125B1">
        <w:rPr>
          <w:noProof/>
          <w:webHidden/>
        </w:rPr>
        <w:fldChar w:fldCharType="begin"/>
      </w:r>
      <w:r w:rsidR="005125B1">
        <w:rPr>
          <w:noProof/>
          <w:webHidden/>
        </w:rPr>
        <w:instrText xml:space="preserve"> PAGEREF _Toc39880761 \h </w:instrText>
      </w:r>
      <w:r w:rsidR="005125B1">
        <w:rPr>
          <w:noProof/>
          <w:webHidden/>
        </w:rPr>
      </w:r>
      <w:r w:rsidR="005125B1">
        <w:rPr>
          <w:noProof/>
          <w:webHidden/>
        </w:rPr>
        <w:fldChar w:fldCharType="separate"/>
      </w:r>
      <w:ins w:id="851" w:author="nick" w:date="2020-05-31T16:09:00Z">
        <w:r w:rsidR="002E17D4">
          <w:rPr>
            <w:noProof/>
            <w:webHidden/>
          </w:rPr>
          <w:t>51</w:t>
        </w:r>
      </w:ins>
      <w:del w:id="852" w:author="nick" w:date="2020-05-31T16:09:00Z">
        <w:r w:rsidR="00A2710C" w:rsidDel="002E17D4">
          <w:rPr>
            <w:noProof/>
            <w:webHidden/>
          </w:rPr>
          <w:delText>50</w:delText>
        </w:r>
      </w:del>
      <w:r w:rsidR="005125B1">
        <w:rPr>
          <w:noProof/>
          <w:webHidden/>
        </w:rPr>
        <w:fldChar w:fldCharType="end"/>
      </w:r>
      <w:r>
        <w:rPr>
          <w:noProof/>
        </w:rPr>
        <w:fldChar w:fldCharType="end"/>
      </w:r>
    </w:p>
    <w:p w14:paraId="21D2A1D6" w14:textId="6F938E15"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"_Toc39880762" </w:instrText>
      </w:r>
      <w:ins w:id="853" w:author="nick" w:date="2020-05-31T16:09:00Z">
        <w:r w:rsidR="002E17D4">
          <w:rPr>
            <w:noProof/>
          </w:rPr>
        </w:r>
      </w:ins>
      <w:r>
        <w:rPr>
          <w:noProof/>
        </w:rPr>
        <w:fldChar w:fldCharType="separate"/>
      </w:r>
      <w:r w:rsidR="005125B1" w:rsidRPr="006B348C">
        <w:rPr>
          <w:rStyle w:val="Hyperlink"/>
          <w:noProof/>
        </w:rPr>
        <w:t xml:space="preserve">Table 31: Attributes of element </w:t>
      </w:r>
      <w:r w:rsidR="005125B1" w:rsidRPr="006B348C">
        <w:rPr>
          <w:rStyle w:val="Hyperlink"/>
          <w:rFonts w:ascii="Courier New" w:hAnsi="Courier New" w:cs="Courier New"/>
          <w:i/>
          <w:noProof/>
        </w:rPr>
        <w:t>&lt;connection_0d/&gt;</w:t>
      </w:r>
      <w:r w:rsidR="005125B1">
        <w:rPr>
          <w:noProof/>
          <w:webHidden/>
        </w:rPr>
        <w:tab/>
      </w:r>
      <w:r w:rsidR="005125B1">
        <w:rPr>
          <w:noProof/>
          <w:webHidden/>
        </w:rPr>
        <w:fldChar w:fldCharType="begin"/>
      </w:r>
      <w:r w:rsidR="005125B1">
        <w:rPr>
          <w:noProof/>
          <w:webHidden/>
        </w:rPr>
        <w:instrText xml:space="preserve"> PAGEREF _Toc39880762 \h </w:instrText>
      </w:r>
      <w:r w:rsidR="005125B1">
        <w:rPr>
          <w:noProof/>
          <w:webHidden/>
        </w:rPr>
      </w:r>
      <w:r w:rsidR="005125B1">
        <w:rPr>
          <w:noProof/>
          <w:webHidden/>
        </w:rPr>
        <w:fldChar w:fldCharType="separate"/>
      </w:r>
      <w:ins w:id="854" w:author="nick" w:date="2020-05-31T16:09:00Z">
        <w:r w:rsidR="002E17D4">
          <w:rPr>
            <w:noProof/>
            <w:webHidden/>
          </w:rPr>
          <w:t>55</w:t>
        </w:r>
      </w:ins>
      <w:del w:id="855" w:author="nick" w:date="2020-05-31T16:09:00Z">
        <w:r w:rsidR="00A2710C" w:rsidDel="002E17D4">
          <w:rPr>
            <w:noProof/>
            <w:webHidden/>
          </w:rPr>
          <w:delText>54</w:delText>
        </w:r>
      </w:del>
      <w:r w:rsidR="005125B1">
        <w:rPr>
          <w:noProof/>
          <w:webHidden/>
        </w:rPr>
        <w:fldChar w:fldCharType="end"/>
      </w:r>
      <w:r>
        <w:rPr>
          <w:noProof/>
        </w:rPr>
        <w:fldChar w:fldCharType="end"/>
      </w:r>
    </w:p>
    <w:p w14:paraId="28975135" w14:textId="4E89D68B"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"_Toc39880763" </w:instrText>
      </w:r>
      <w:ins w:id="856" w:author="nick" w:date="2020-05-31T16:09:00Z">
        <w:r w:rsidR="002E17D4">
          <w:rPr>
            <w:noProof/>
          </w:rPr>
        </w:r>
      </w:ins>
      <w:r>
        <w:rPr>
          <w:noProof/>
        </w:rPr>
        <w:fldChar w:fldCharType="separate"/>
      </w:r>
      <w:r w:rsidR="005125B1" w:rsidRPr="006B348C">
        <w:rPr>
          <w:rStyle w:val="Hyperlink"/>
          <w:noProof/>
        </w:rPr>
        <w:t xml:space="preserve">Table 32: Text values of element </w:t>
      </w:r>
      <w:r w:rsidR="005125B1" w:rsidRPr="006B348C">
        <w:rPr>
          <w:rStyle w:val="Hyperlink"/>
          <w:rFonts w:ascii="Courier New" w:hAnsi="Courier New" w:cs="Courier New"/>
          <w:noProof/>
        </w:rPr>
        <w:t>&lt;loc&gt;</w:t>
      </w:r>
      <w:r w:rsidR="005125B1">
        <w:rPr>
          <w:noProof/>
          <w:webHidden/>
        </w:rPr>
        <w:tab/>
      </w:r>
      <w:r w:rsidR="005125B1">
        <w:rPr>
          <w:noProof/>
          <w:webHidden/>
        </w:rPr>
        <w:fldChar w:fldCharType="begin"/>
      </w:r>
      <w:r w:rsidR="005125B1">
        <w:rPr>
          <w:noProof/>
          <w:webHidden/>
        </w:rPr>
        <w:instrText xml:space="preserve"> PAGEREF _Toc39880763 \h </w:instrText>
      </w:r>
      <w:r w:rsidR="005125B1">
        <w:rPr>
          <w:noProof/>
          <w:webHidden/>
        </w:rPr>
      </w:r>
      <w:r w:rsidR="005125B1">
        <w:rPr>
          <w:noProof/>
          <w:webHidden/>
        </w:rPr>
        <w:fldChar w:fldCharType="separate"/>
      </w:r>
      <w:ins w:id="857" w:author="nick" w:date="2020-05-31T16:09:00Z">
        <w:r w:rsidR="002E17D4">
          <w:rPr>
            <w:noProof/>
            <w:webHidden/>
          </w:rPr>
          <w:t>56</w:t>
        </w:r>
      </w:ins>
      <w:del w:id="858" w:author="nick" w:date="2020-05-31T16:09:00Z">
        <w:r w:rsidR="00A2710C" w:rsidDel="002E17D4">
          <w:rPr>
            <w:noProof/>
            <w:webHidden/>
          </w:rPr>
          <w:delText>55</w:delText>
        </w:r>
      </w:del>
      <w:r w:rsidR="005125B1">
        <w:rPr>
          <w:noProof/>
          <w:webHidden/>
        </w:rPr>
        <w:fldChar w:fldCharType="end"/>
      </w:r>
      <w:r>
        <w:rPr>
          <w:noProof/>
        </w:rPr>
        <w:fldChar w:fldCharType="end"/>
      </w:r>
    </w:p>
    <w:p w14:paraId="50131626" w14:textId="0FB3F626"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"_Toc39880764" </w:instrText>
      </w:r>
      <w:ins w:id="859" w:author="nick" w:date="2020-05-31T16:09:00Z">
        <w:r w:rsidR="002E17D4">
          <w:rPr>
            <w:noProof/>
          </w:rPr>
        </w:r>
      </w:ins>
      <w:r>
        <w:rPr>
          <w:noProof/>
        </w:rPr>
        <w:fldChar w:fldCharType="separate"/>
      </w:r>
      <w:r w:rsidR="005125B1" w:rsidRPr="006B348C">
        <w:rPr>
          <w:rStyle w:val="Hyperlink"/>
          <w:noProof/>
        </w:rPr>
        <w:t xml:space="preserve">Table 33: Attributes of elements </w:t>
      </w:r>
      <w:r w:rsidR="005125B1" w:rsidRPr="006B348C">
        <w:rPr>
          <w:rStyle w:val="Hyperlink"/>
          <w:rFonts w:ascii="Courier New" w:hAnsi="Courier New" w:cs="Courier New"/>
          <w:i/>
          <w:noProof/>
          <w:highlight w:val="white"/>
        </w:rPr>
        <w:t>&lt;normal_direction</w:t>
      </w:r>
      <w:r w:rsidR="005125B1" w:rsidRPr="006B348C">
        <w:rPr>
          <w:rStyle w:val="Hyperlink"/>
          <w:rFonts w:ascii="Courier New" w:hAnsi="Courier New" w:cs="Courier New"/>
          <w:i/>
          <w:noProof/>
        </w:rPr>
        <w:t>/&gt;</w:t>
      </w:r>
      <w:r w:rsidR="005125B1" w:rsidRPr="006B348C">
        <w:rPr>
          <w:rStyle w:val="Hyperlink"/>
          <w:noProof/>
        </w:rPr>
        <w:t xml:space="preserve"> &amp; </w:t>
      </w:r>
      <w:r w:rsidR="005125B1" w:rsidRPr="006B348C">
        <w:rPr>
          <w:rStyle w:val="Hyperlink"/>
          <w:rFonts w:ascii="Courier New" w:hAnsi="Courier New" w:cs="Courier New"/>
          <w:i/>
          <w:noProof/>
          <w:highlight w:val="white"/>
        </w:rPr>
        <w:t>&lt;tangential_direction</w:t>
      </w:r>
      <w:r w:rsidR="005125B1" w:rsidRPr="006B348C">
        <w:rPr>
          <w:rStyle w:val="Hyperlink"/>
          <w:rFonts w:ascii="Courier New" w:hAnsi="Courier New" w:cs="Courier New"/>
          <w:i/>
          <w:noProof/>
        </w:rPr>
        <w:t>/&gt;</w:t>
      </w:r>
      <w:r w:rsidR="005125B1">
        <w:rPr>
          <w:noProof/>
          <w:webHidden/>
        </w:rPr>
        <w:tab/>
      </w:r>
      <w:r w:rsidR="005125B1">
        <w:rPr>
          <w:noProof/>
          <w:webHidden/>
        </w:rPr>
        <w:fldChar w:fldCharType="begin"/>
      </w:r>
      <w:r w:rsidR="005125B1">
        <w:rPr>
          <w:noProof/>
          <w:webHidden/>
        </w:rPr>
        <w:instrText xml:space="preserve"> PAGEREF _Toc39880764 \h </w:instrText>
      </w:r>
      <w:r w:rsidR="005125B1">
        <w:rPr>
          <w:noProof/>
          <w:webHidden/>
        </w:rPr>
      </w:r>
      <w:r w:rsidR="005125B1">
        <w:rPr>
          <w:noProof/>
          <w:webHidden/>
        </w:rPr>
        <w:fldChar w:fldCharType="separate"/>
      </w:r>
      <w:ins w:id="860" w:author="nick" w:date="2020-05-31T16:09:00Z">
        <w:r w:rsidR="002E17D4">
          <w:rPr>
            <w:noProof/>
            <w:webHidden/>
          </w:rPr>
          <w:t>56</w:t>
        </w:r>
      </w:ins>
      <w:del w:id="861" w:author="nick" w:date="2020-05-31T16:09:00Z">
        <w:r w:rsidR="00A2710C" w:rsidDel="002E17D4">
          <w:rPr>
            <w:noProof/>
            <w:webHidden/>
          </w:rPr>
          <w:delText>55</w:delText>
        </w:r>
      </w:del>
      <w:r w:rsidR="005125B1">
        <w:rPr>
          <w:noProof/>
          <w:webHidden/>
        </w:rPr>
        <w:fldChar w:fldCharType="end"/>
      </w:r>
      <w:r>
        <w:rPr>
          <w:noProof/>
        </w:rPr>
        <w:fldChar w:fldCharType="end"/>
      </w:r>
    </w:p>
    <w:p w14:paraId="07459CFB" w14:textId="65416340"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"_Toc39880765" </w:instrText>
      </w:r>
      <w:ins w:id="862" w:author="nick" w:date="2020-05-31T16:09:00Z">
        <w:r w:rsidR="002E17D4">
          <w:rPr>
            <w:noProof/>
          </w:rPr>
        </w:r>
      </w:ins>
      <w:r>
        <w:rPr>
          <w:noProof/>
        </w:rPr>
        <w:fldChar w:fldCharType="separate"/>
      </w:r>
      <w:r w:rsidR="005125B1" w:rsidRPr="006B348C">
        <w:rPr>
          <w:rStyle w:val="Hyperlink"/>
          <w:noProof/>
        </w:rPr>
        <w:t xml:space="preserve">Table 34: Nested elements of element </w:t>
      </w:r>
      <w:r w:rsidR="005125B1" w:rsidRPr="006B348C">
        <w:rPr>
          <w:rStyle w:val="Hyperlink"/>
          <w:rFonts w:ascii="Courier New" w:hAnsi="Courier New" w:cs="Courier New"/>
          <w:i/>
          <w:noProof/>
        </w:rPr>
        <w:t>&lt;connection_0d/&gt;</w:t>
      </w:r>
      <w:r w:rsidR="005125B1">
        <w:rPr>
          <w:noProof/>
          <w:webHidden/>
        </w:rPr>
        <w:tab/>
      </w:r>
      <w:r w:rsidR="005125B1">
        <w:rPr>
          <w:noProof/>
          <w:webHidden/>
        </w:rPr>
        <w:fldChar w:fldCharType="begin"/>
      </w:r>
      <w:r w:rsidR="005125B1">
        <w:rPr>
          <w:noProof/>
          <w:webHidden/>
        </w:rPr>
        <w:instrText xml:space="preserve"> PAGEREF _Toc39880765 \h </w:instrText>
      </w:r>
      <w:r w:rsidR="005125B1">
        <w:rPr>
          <w:noProof/>
          <w:webHidden/>
        </w:rPr>
      </w:r>
      <w:r w:rsidR="005125B1">
        <w:rPr>
          <w:noProof/>
          <w:webHidden/>
        </w:rPr>
        <w:fldChar w:fldCharType="separate"/>
      </w:r>
      <w:ins w:id="863" w:author="nick" w:date="2020-05-31T16:09:00Z">
        <w:r w:rsidR="002E17D4">
          <w:rPr>
            <w:noProof/>
            <w:webHidden/>
          </w:rPr>
          <w:t>57</w:t>
        </w:r>
      </w:ins>
      <w:del w:id="864" w:author="nick" w:date="2020-05-31T16:09:00Z">
        <w:r w:rsidR="00A2710C" w:rsidDel="002E17D4">
          <w:rPr>
            <w:noProof/>
            <w:webHidden/>
          </w:rPr>
          <w:delText>56</w:delText>
        </w:r>
      </w:del>
      <w:r w:rsidR="005125B1">
        <w:rPr>
          <w:noProof/>
          <w:webHidden/>
        </w:rPr>
        <w:fldChar w:fldCharType="end"/>
      </w:r>
      <w:r>
        <w:rPr>
          <w:noProof/>
        </w:rPr>
        <w:fldChar w:fldCharType="end"/>
      </w:r>
    </w:p>
    <w:p w14:paraId="14A3EF40" w14:textId="6E0B8241"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lastRenderedPageBreak/>
        <w:fldChar w:fldCharType="begin"/>
      </w:r>
      <w:r>
        <w:rPr>
          <w:noProof/>
        </w:rPr>
        <w:instrText xml:space="preserve"> HYPERLINK \l "_Toc39880766" </w:instrText>
      </w:r>
      <w:ins w:id="865" w:author="nick" w:date="2020-05-31T16:09:00Z">
        <w:r w:rsidR="002E17D4">
          <w:rPr>
            <w:noProof/>
          </w:rPr>
        </w:r>
      </w:ins>
      <w:r>
        <w:rPr>
          <w:noProof/>
        </w:rPr>
        <w:fldChar w:fldCharType="separate"/>
      </w:r>
      <w:r w:rsidR="005125B1" w:rsidRPr="006B348C">
        <w:rPr>
          <w:rStyle w:val="Hyperlink"/>
          <w:noProof/>
        </w:rPr>
        <w:t>Table 35: Nested elements of</w:t>
      </w:r>
      <w:r w:rsidR="005125B1" w:rsidRPr="006B348C">
        <w:rPr>
          <w:rStyle w:val="Hyperlink"/>
          <w:rFonts w:ascii="Courier New" w:hAnsi="Courier New" w:cs="Courier New"/>
          <w:i/>
          <w:noProof/>
        </w:rPr>
        <w:t xml:space="preserve"> &lt;connection_0d/&gt;</w:t>
      </w:r>
      <w:r w:rsidR="005125B1" w:rsidRPr="006B348C">
        <w:rPr>
          <w:rStyle w:val="Hyperlink"/>
          <w:rFonts w:cstheme="minorHAnsi"/>
          <w:noProof/>
        </w:rPr>
        <w:t xml:space="preserve"> for </w:t>
      </w:r>
      <w:r w:rsidR="005125B1" w:rsidRPr="006B348C">
        <w:rPr>
          <w:rStyle w:val="Hyperlink"/>
          <w:rFonts w:ascii="Courier New" w:hAnsi="Courier New" w:cs="Courier New"/>
          <w:i/>
          <w:noProof/>
        </w:rPr>
        <w:t>&lt;spotweld/&gt;</w:t>
      </w:r>
      <w:r w:rsidR="005125B1">
        <w:rPr>
          <w:noProof/>
          <w:webHidden/>
        </w:rPr>
        <w:tab/>
      </w:r>
      <w:r w:rsidR="005125B1">
        <w:rPr>
          <w:noProof/>
          <w:webHidden/>
        </w:rPr>
        <w:fldChar w:fldCharType="begin"/>
      </w:r>
      <w:r w:rsidR="005125B1">
        <w:rPr>
          <w:noProof/>
          <w:webHidden/>
        </w:rPr>
        <w:instrText xml:space="preserve"> PAGEREF _Toc39880766 \h </w:instrText>
      </w:r>
      <w:r w:rsidR="005125B1">
        <w:rPr>
          <w:noProof/>
          <w:webHidden/>
        </w:rPr>
      </w:r>
      <w:r w:rsidR="005125B1">
        <w:rPr>
          <w:noProof/>
          <w:webHidden/>
        </w:rPr>
        <w:fldChar w:fldCharType="separate"/>
      </w:r>
      <w:ins w:id="866" w:author="nick" w:date="2020-05-31T16:09:00Z">
        <w:r w:rsidR="002E17D4">
          <w:rPr>
            <w:noProof/>
            <w:webHidden/>
          </w:rPr>
          <w:t>58</w:t>
        </w:r>
      </w:ins>
      <w:del w:id="867" w:author="nick" w:date="2020-05-31T16:09:00Z">
        <w:r w:rsidR="00A2710C" w:rsidDel="002E17D4">
          <w:rPr>
            <w:noProof/>
            <w:webHidden/>
          </w:rPr>
          <w:delText>57</w:delText>
        </w:r>
      </w:del>
      <w:r w:rsidR="005125B1">
        <w:rPr>
          <w:noProof/>
          <w:webHidden/>
        </w:rPr>
        <w:fldChar w:fldCharType="end"/>
      </w:r>
      <w:r>
        <w:rPr>
          <w:noProof/>
        </w:rPr>
        <w:fldChar w:fldCharType="end"/>
      </w:r>
    </w:p>
    <w:p w14:paraId="701E2837" w14:textId="326C6D8B"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"_Toc39880767" </w:instrText>
      </w:r>
      <w:ins w:id="868" w:author="nick" w:date="2020-05-31T16:09:00Z">
        <w:r w:rsidR="002E17D4">
          <w:rPr>
            <w:noProof/>
          </w:rPr>
        </w:r>
      </w:ins>
      <w:r>
        <w:rPr>
          <w:noProof/>
        </w:rPr>
        <w:fldChar w:fldCharType="separate"/>
      </w:r>
      <w:r w:rsidR="005125B1" w:rsidRPr="006B348C">
        <w:rPr>
          <w:rStyle w:val="Hyperlink"/>
          <w:noProof/>
        </w:rPr>
        <w:t>Table 36: Attributes of element</w:t>
      </w:r>
      <w:r w:rsidR="005125B1" w:rsidRPr="006B348C">
        <w:rPr>
          <w:rStyle w:val="Hyperlink"/>
          <w:rFonts w:ascii="Courier New" w:hAnsi="Courier New" w:cs="Courier New"/>
          <w:i/>
          <w:noProof/>
        </w:rPr>
        <w:t>&lt;spotweld/&gt;</w:t>
      </w:r>
      <w:r w:rsidR="005125B1">
        <w:rPr>
          <w:noProof/>
          <w:webHidden/>
        </w:rPr>
        <w:tab/>
      </w:r>
      <w:r w:rsidR="005125B1">
        <w:rPr>
          <w:noProof/>
          <w:webHidden/>
        </w:rPr>
        <w:fldChar w:fldCharType="begin"/>
      </w:r>
      <w:r w:rsidR="005125B1">
        <w:rPr>
          <w:noProof/>
          <w:webHidden/>
        </w:rPr>
        <w:instrText xml:space="preserve"> PAGEREF _Toc39880767 \h </w:instrText>
      </w:r>
      <w:r w:rsidR="005125B1">
        <w:rPr>
          <w:noProof/>
          <w:webHidden/>
        </w:rPr>
      </w:r>
      <w:r w:rsidR="005125B1">
        <w:rPr>
          <w:noProof/>
          <w:webHidden/>
        </w:rPr>
        <w:fldChar w:fldCharType="separate"/>
      </w:r>
      <w:ins w:id="869" w:author="nick" w:date="2020-05-31T16:09:00Z">
        <w:r w:rsidR="002E17D4">
          <w:rPr>
            <w:noProof/>
            <w:webHidden/>
          </w:rPr>
          <w:t>58</w:t>
        </w:r>
      </w:ins>
      <w:del w:id="870" w:author="nick" w:date="2020-05-31T16:09:00Z">
        <w:r w:rsidR="00A2710C" w:rsidDel="002E17D4">
          <w:rPr>
            <w:noProof/>
            <w:webHidden/>
          </w:rPr>
          <w:delText>57</w:delText>
        </w:r>
      </w:del>
      <w:r w:rsidR="005125B1">
        <w:rPr>
          <w:noProof/>
          <w:webHidden/>
        </w:rPr>
        <w:fldChar w:fldCharType="end"/>
      </w:r>
      <w:r>
        <w:rPr>
          <w:noProof/>
        </w:rPr>
        <w:fldChar w:fldCharType="end"/>
      </w:r>
    </w:p>
    <w:p w14:paraId="4FF9A823" w14:textId="6CAAA113"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w:instrText>
      </w:r>
      <w:r>
        <w:rPr>
          <w:noProof/>
        </w:rPr>
        <w:instrText xml:space="preserve">9880768" </w:instrText>
      </w:r>
      <w:ins w:id="871" w:author="nick" w:date="2020-05-31T16:09:00Z">
        <w:r w:rsidR="002E17D4">
          <w:rPr>
            <w:noProof/>
          </w:rPr>
        </w:r>
      </w:ins>
      <w:r>
        <w:rPr>
          <w:noProof/>
        </w:rPr>
        <w:fldChar w:fldCharType="separate"/>
      </w:r>
      <w:r w:rsidR="005125B1" w:rsidRPr="006B348C">
        <w:rPr>
          <w:rStyle w:val="Hyperlink"/>
          <w:noProof/>
        </w:rPr>
        <w:t>Table 37: Nested elements of</w:t>
      </w:r>
      <w:r w:rsidR="005125B1" w:rsidRPr="006B348C">
        <w:rPr>
          <w:rStyle w:val="Hyperlink"/>
          <w:rFonts w:ascii="Courier New" w:hAnsi="Courier New" w:cs="Courier New"/>
          <w:i/>
          <w:noProof/>
        </w:rPr>
        <w:t xml:space="preserve"> &lt;connection_0d/&gt;</w:t>
      </w:r>
      <w:r w:rsidR="005125B1" w:rsidRPr="006B348C">
        <w:rPr>
          <w:rStyle w:val="Hyperlink"/>
          <w:rFonts w:cstheme="minorHAnsi"/>
          <w:noProof/>
        </w:rPr>
        <w:t xml:space="preserve"> for </w:t>
      </w:r>
      <w:r w:rsidR="005125B1" w:rsidRPr="006B348C">
        <w:rPr>
          <w:rStyle w:val="Hyperlink"/>
          <w:rFonts w:ascii="Courier New" w:hAnsi="Courier New" w:cs="Courier New"/>
          <w:i/>
          <w:noProof/>
        </w:rPr>
        <w:t>&lt;robscan/&gt;</w:t>
      </w:r>
      <w:r w:rsidR="005125B1">
        <w:rPr>
          <w:noProof/>
          <w:webHidden/>
        </w:rPr>
        <w:tab/>
      </w:r>
      <w:r w:rsidR="005125B1">
        <w:rPr>
          <w:noProof/>
          <w:webHidden/>
        </w:rPr>
        <w:fldChar w:fldCharType="begin"/>
      </w:r>
      <w:r w:rsidR="005125B1">
        <w:rPr>
          <w:noProof/>
          <w:webHidden/>
        </w:rPr>
        <w:instrText xml:space="preserve"> PAGEREF _Toc39880768 \h </w:instrText>
      </w:r>
      <w:r w:rsidR="005125B1">
        <w:rPr>
          <w:noProof/>
          <w:webHidden/>
        </w:rPr>
      </w:r>
      <w:r w:rsidR="005125B1">
        <w:rPr>
          <w:noProof/>
          <w:webHidden/>
        </w:rPr>
        <w:fldChar w:fldCharType="separate"/>
      </w:r>
      <w:ins w:id="872" w:author="nick" w:date="2020-05-31T16:09:00Z">
        <w:r w:rsidR="002E17D4">
          <w:rPr>
            <w:noProof/>
            <w:webHidden/>
          </w:rPr>
          <w:t>59</w:t>
        </w:r>
      </w:ins>
      <w:del w:id="873" w:author="nick" w:date="2020-05-31T16:09:00Z">
        <w:r w:rsidR="00A2710C" w:rsidDel="002E17D4">
          <w:rPr>
            <w:noProof/>
            <w:webHidden/>
          </w:rPr>
          <w:delText>58</w:delText>
        </w:r>
      </w:del>
      <w:r w:rsidR="005125B1">
        <w:rPr>
          <w:noProof/>
          <w:webHidden/>
        </w:rPr>
        <w:fldChar w:fldCharType="end"/>
      </w:r>
      <w:r>
        <w:rPr>
          <w:noProof/>
        </w:rPr>
        <w:fldChar w:fldCharType="end"/>
      </w:r>
    </w:p>
    <w:p w14:paraId="37B41EC2" w14:textId="339BFE75"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"_Toc39880769" </w:instrText>
      </w:r>
      <w:ins w:id="874" w:author="nick" w:date="2020-05-31T16:09:00Z">
        <w:r w:rsidR="002E17D4">
          <w:rPr>
            <w:noProof/>
          </w:rPr>
        </w:r>
      </w:ins>
      <w:r>
        <w:rPr>
          <w:noProof/>
        </w:rPr>
        <w:fldChar w:fldCharType="separate"/>
      </w:r>
      <w:r w:rsidR="005125B1" w:rsidRPr="006B348C">
        <w:rPr>
          <w:rStyle w:val="Hyperlink"/>
          <w:noProof/>
        </w:rPr>
        <w:t xml:space="preserve">Table 38: Attributes of element </w:t>
      </w:r>
      <w:r w:rsidR="005125B1" w:rsidRPr="006B348C">
        <w:rPr>
          <w:rStyle w:val="Hyperlink"/>
          <w:rFonts w:ascii="Courier New" w:hAnsi="Courier New" w:cs="Courier New"/>
          <w:i/>
          <w:noProof/>
        </w:rPr>
        <w:t>&lt;robscan/&gt;</w:t>
      </w:r>
      <w:r w:rsidR="005125B1">
        <w:rPr>
          <w:noProof/>
          <w:webHidden/>
        </w:rPr>
        <w:tab/>
      </w:r>
      <w:r w:rsidR="005125B1">
        <w:rPr>
          <w:noProof/>
          <w:webHidden/>
        </w:rPr>
        <w:fldChar w:fldCharType="begin"/>
      </w:r>
      <w:r w:rsidR="005125B1">
        <w:rPr>
          <w:noProof/>
          <w:webHidden/>
        </w:rPr>
        <w:instrText xml:space="preserve"> PAGEREF _Toc39880769 \h </w:instrText>
      </w:r>
      <w:r w:rsidR="005125B1">
        <w:rPr>
          <w:noProof/>
          <w:webHidden/>
        </w:rPr>
      </w:r>
      <w:r w:rsidR="005125B1">
        <w:rPr>
          <w:noProof/>
          <w:webHidden/>
        </w:rPr>
        <w:fldChar w:fldCharType="separate"/>
      </w:r>
      <w:ins w:id="875" w:author="nick" w:date="2020-05-31T16:09:00Z">
        <w:r w:rsidR="002E17D4">
          <w:rPr>
            <w:noProof/>
            <w:webHidden/>
          </w:rPr>
          <w:t>60</w:t>
        </w:r>
      </w:ins>
      <w:del w:id="876" w:author="nick" w:date="2020-05-31T16:09:00Z">
        <w:r w:rsidR="00A2710C" w:rsidDel="002E17D4">
          <w:rPr>
            <w:noProof/>
            <w:webHidden/>
          </w:rPr>
          <w:delText>59</w:delText>
        </w:r>
      </w:del>
      <w:r w:rsidR="005125B1">
        <w:rPr>
          <w:noProof/>
          <w:webHidden/>
        </w:rPr>
        <w:fldChar w:fldCharType="end"/>
      </w:r>
      <w:r>
        <w:rPr>
          <w:noProof/>
        </w:rPr>
        <w:fldChar w:fldCharType="end"/>
      </w:r>
    </w:p>
    <w:p w14:paraId="140CBC5D" w14:textId="2693CD77"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"_Toc39880770" </w:instrText>
      </w:r>
      <w:ins w:id="877" w:author="nick" w:date="2020-05-31T16:09:00Z">
        <w:r w:rsidR="002E17D4">
          <w:rPr>
            <w:noProof/>
          </w:rPr>
        </w:r>
      </w:ins>
      <w:r>
        <w:rPr>
          <w:noProof/>
        </w:rPr>
        <w:fldChar w:fldCharType="separate"/>
      </w:r>
      <w:r w:rsidR="005125B1" w:rsidRPr="006B348C">
        <w:rPr>
          <w:rStyle w:val="Hyperlink"/>
          <w:noProof/>
        </w:rPr>
        <w:t xml:space="preserve">Table 39: Nested elements of element </w:t>
      </w:r>
      <w:r w:rsidR="005125B1" w:rsidRPr="006B348C">
        <w:rPr>
          <w:rStyle w:val="Hyperlink"/>
          <w:rFonts w:ascii="Courier New" w:hAnsi="Courier New" w:cs="Courier New"/>
          <w:i/>
          <w:noProof/>
        </w:rPr>
        <w:t>&lt;robscan/&gt;</w:t>
      </w:r>
      <w:r w:rsidR="005125B1">
        <w:rPr>
          <w:noProof/>
          <w:webHidden/>
        </w:rPr>
        <w:tab/>
      </w:r>
      <w:r w:rsidR="005125B1">
        <w:rPr>
          <w:noProof/>
          <w:webHidden/>
        </w:rPr>
        <w:fldChar w:fldCharType="begin"/>
      </w:r>
      <w:r w:rsidR="005125B1">
        <w:rPr>
          <w:noProof/>
          <w:webHidden/>
        </w:rPr>
        <w:instrText xml:space="preserve"> PAGEREF _Toc39880770 \h </w:instrText>
      </w:r>
      <w:r w:rsidR="005125B1">
        <w:rPr>
          <w:noProof/>
          <w:webHidden/>
        </w:rPr>
      </w:r>
      <w:r w:rsidR="005125B1">
        <w:rPr>
          <w:noProof/>
          <w:webHidden/>
        </w:rPr>
        <w:fldChar w:fldCharType="separate"/>
      </w:r>
      <w:ins w:id="878" w:author="nick" w:date="2020-05-31T16:09:00Z">
        <w:r w:rsidR="002E17D4">
          <w:rPr>
            <w:noProof/>
            <w:webHidden/>
          </w:rPr>
          <w:t>60</w:t>
        </w:r>
      </w:ins>
      <w:del w:id="879" w:author="nick" w:date="2020-05-31T16:09:00Z">
        <w:r w:rsidR="00A2710C" w:rsidDel="002E17D4">
          <w:rPr>
            <w:noProof/>
            <w:webHidden/>
          </w:rPr>
          <w:delText>59</w:delText>
        </w:r>
      </w:del>
      <w:r w:rsidR="005125B1">
        <w:rPr>
          <w:noProof/>
          <w:webHidden/>
        </w:rPr>
        <w:fldChar w:fldCharType="end"/>
      </w:r>
      <w:r>
        <w:rPr>
          <w:noProof/>
        </w:rPr>
        <w:fldChar w:fldCharType="end"/>
      </w:r>
    </w:p>
    <w:p w14:paraId="47A304FD" w14:textId="5D1B9427"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"_Toc39880771" </w:instrText>
      </w:r>
      <w:ins w:id="880" w:author="nick" w:date="2020-05-31T16:09:00Z">
        <w:r w:rsidR="002E17D4">
          <w:rPr>
            <w:noProof/>
          </w:rPr>
        </w:r>
      </w:ins>
      <w:r>
        <w:rPr>
          <w:noProof/>
        </w:rPr>
        <w:fldChar w:fldCharType="separate"/>
      </w:r>
      <w:r w:rsidR="005125B1" w:rsidRPr="006B348C">
        <w:rPr>
          <w:rStyle w:val="Hyperlink"/>
          <w:noProof/>
        </w:rPr>
        <w:t xml:space="preserve">Table 40: Nested elements of </w:t>
      </w:r>
      <w:r w:rsidR="005125B1" w:rsidRPr="006B348C">
        <w:rPr>
          <w:rStyle w:val="Hyperlink"/>
          <w:rFonts w:ascii="Courier New" w:hAnsi="Courier New" w:cs="Courier New"/>
          <w:i/>
          <w:noProof/>
        </w:rPr>
        <w:t>&lt;connection_0d/&gt;</w:t>
      </w:r>
      <w:r w:rsidR="005125B1" w:rsidRPr="006B348C">
        <w:rPr>
          <w:rStyle w:val="Hyperlink"/>
          <w:rFonts w:cstheme="minorHAnsi"/>
          <w:noProof/>
        </w:rPr>
        <w:t xml:space="preserve"> for </w:t>
      </w:r>
      <w:r w:rsidR="005125B1" w:rsidRPr="006B348C">
        <w:rPr>
          <w:rStyle w:val="Hyperlink"/>
          <w:rFonts w:ascii="Courier New" w:hAnsi="Courier New" w:cs="Courier New"/>
          <w:i/>
          <w:noProof/>
        </w:rPr>
        <w:t>&lt;rivet/&gt;</w:t>
      </w:r>
      <w:r w:rsidR="005125B1">
        <w:rPr>
          <w:noProof/>
          <w:webHidden/>
        </w:rPr>
        <w:tab/>
      </w:r>
      <w:r w:rsidR="005125B1">
        <w:rPr>
          <w:noProof/>
          <w:webHidden/>
        </w:rPr>
        <w:fldChar w:fldCharType="begin"/>
      </w:r>
      <w:r w:rsidR="005125B1">
        <w:rPr>
          <w:noProof/>
          <w:webHidden/>
        </w:rPr>
        <w:instrText xml:space="preserve"> PAGEREF _Toc39880771 \h </w:instrText>
      </w:r>
      <w:r w:rsidR="005125B1">
        <w:rPr>
          <w:noProof/>
          <w:webHidden/>
        </w:rPr>
      </w:r>
      <w:r w:rsidR="005125B1">
        <w:rPr>
          <w:noProof/>
          <w:webHidden/>
        </w:rPr>
        <w:fldChar w:fldCharType="separate"/>
      </w:r>
      <w:ins w:id="881" w:author="nick" w:date="2020-05-31T16:09:00Z">
        <w:r w:rsidR="002E17D4">
          <w:rPr>
            <w:noProof/>
            <w:webHidden/>
          </w:rPr>
          <w:t>61</w:t>
        </w:r>
      </w:ins>
      <w:del w:id="882" w:author="nick" w:date="2020-05-31T16:09:00Z">
        <w:r w:rsidR="00A2710C" w:rsidDel="002E17D4">
          <w:rPr>
            <w:noProof/>
            <w:webHidden/>
          </w:rPr>
          <w:delText>60</w:delText>
        </w:r>
      </w:del>
      <w:r w:rsidR="005125B1">
        <w:rPr>
          <w:noProof/>
          <w:webHidden/>
        </w:rPr>
        <w:fldChar w:fldCharType="end"/>
      </w:r>
      <w:r>
        <w:rPr>
          <w:noProof/>
        </w:rPr>
        <w:fldChar w:fldCharType="end"/>
      </w:r>
    </w:p>
    <w:p w14:paraId="54034982" w14:textId="1EEC05D3"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w:instrText>
      </w:r>
      <w:r>
        <w:rPr>
          <w:noProof/>
        </w:rPr>
        <w:instrText xml:space="preserve">ERLINK \l "_Toc39880772" </w:instrText>
      </w:r>
      <w:ins w:id="883" w:author="nick" w:date="2020-05-31T16:09:00Z">
        <w:r w:rsidR="002E17D4">
          <w:rPr>
            <w:noProof/>
          </w:rPr>
        </w:r>
      </w:ins>
      <w:r>
        <w:rPr>
          <w:noProof/>
        </w:rPr>
        <w:fldChar w:fldCharType="separate"/>
      </w:r>
      <w:r w:rsidR="005125B1" w:rsidRPr="006B348C">
        <w:rPr>
          <w:rStyle w:val="Hyperlink"/>
          <w:noProof/>
        </w:rPr>
        <w:t xml:space="preserve">Table 41: Attributes of element </w:t>
      </w:r>
      <w:r w:rsidR="005125B1" w:rsidRPr="006B348C">
        <w:rPr>
          <w:rStyle w:val="Hyperlink"/>
          <w:rFonts w:ascii="Courier New" w:hAnsi="Courier New" w:cs="Courier New"/>
          <w:i/>
          <w:noProof/>
        </w:rPr>
        <w:t>&lt;rivet/&gt;</w:t>
      </w:r>
      <w:r w:rsidR="005125B1">
        <w:rPr>
          <w:noProof/>
          <w:webHidden/>
        </w:rPr>
        <w:tab/>
      </w:r>
      <w:r w:rsidR="005125B1">
        <w:rPr>
          <w:noProof/>
          <w:webHidden/>
        </w:rPr>
        <w:fldChar w:fldCharType="begin"/>
      </w:r>
      <w:r w:rsidR="005125B1">
        <w:rPr>
          <w:noProof/>
          <w:webHidden/>
        </w:rPr>
        <w:instrText xml:space="preserve"> PAGEREF _Toc39880772 \h </w:instrText>
      </w:r>
      <w:r w:rsidR="005125B1">
        <w:rPr>
          <w:noProof/>
          <w:webHidden/>
        </w:rPr>
      </w:r>
      <w:r w:rsidR="005125B1">
        <w:rPr>
          <w:noProof/>
          <w:webHidden/>
        </w:rPr>
        <w:fldChar w:fldCharType="separate"/>
      </w:r>
      <w:ins w:id="884" w:author="nick" w:date="2020-05-31T16:09:00Z">
        <w:r w:rsidR="002E17D4">
          <w:rPr>
            <w:noProof/>
            <w:webHidden/>
          </w:rPr>
          <w:t>62</w:t>
        </w:r>
      </w:ins>
      <w:del w:id="885" w:author="nick" w:date="2020-05-31T16:09:00Z">
        <w:r w:rsidR="00A2710C" w:rsidDel="002E17D4">
          <w:rPr>
            <w:noProof/>
            <w:webHidden/>
          </w:rPr>
          <w:delText>61</w:delText>
        </w:r>
      </w:del>
      <w:r w:rsidR="005125B1">
        <w:rPr>
          <w:noProof/>
          <w:webHidden/>
        </w:rPr>
        <w:fldChar w:fldCharType="end"/>
      </w:r>
      <w:r>
        <w:rPr>
          <w:noProof/>
        </w:rPr>
        <w:fldChar w:fldCharType="end"/>
      </w:r>
    </w:p>
    <w:p w14:paraId="1D27D3C6" w14:textId="541E4F35"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"_Toc39880773" </w:instrText>
      </w:r>
      <w:ins w:id="886" w:author="nick" w:date="2020-05-31T16:09:00Z">
        <w:r w:rsidR="002E17D4">
          <w:rPr>
            <w:noProof/>
          </w:rPr>
        </w:r>
      </w:ins>
      <w:r>
        <w:rPr>
          <w:noProof/>
        </w:rPr>
        <w:fldChar w:fldCharType="separate"/>
      </w:r>
      <w:r w:rsidR="005125B1" w:rsidRPr="006B348C">
        <w:rPr>
          <w:rStyle w:val="Hyperlink"/>
          <w:noProof/>
        </w:rPr>
        <w:t xml:space="preserve">Table 42: Nested elements of element </w:t>
      </w:r>
      <w:r w:rsidR="005125B1" w:rsidRPr="006B348C">
        <w:rPr>
          <w:rStyle w:val="Hyperlink"/>
          <w:rFonts w:ascii="Courier New" w:hAnsi="Courier New" w:cs="Courier New"/>
          <w:i/>
          <w:noProof/>
        </w:rPr>
        <w:t>&lt;rivet/&gt;</w:t>
      </w:r>
      <w:r w:rsidR="005125B1">
        <w:rPr>
          <w:noProof/>
          <w:webHidden/>
        </w:rPr>
        <w:tab/>
      </w:r>
      <w:r w:rsidR="005125B1">
        <w:rPr>
          <w:noProof/>
          <w:webHidden/>
        </w:rPr>
        <w:fldChar w:fldCharType="begin"/>
      </w:r>
      <w:r w:rsidR="005125B1">
        <w:rPr>
          <w:noProof/>
          <w:webHidden/>
        </w:rPr>
        <w:instrText xml:space="preserve"> PAGEREF _Toc39880773 \h </w:instrText>
      </w:r>
      <w:r w:rsidR="005125B1">
        <w:rPr>
          <w:noProof/>
          <w:webHidden/>
        </w:rPr>
      </w:r>
      <w:r w:rsidR="005125B1">
        <w:rPr>
          <w:noProof/>
          <w:webHidden/>
        </w:rPr>
        <w:fldChar w:fldCharType="separate"/>
      </w:r>
      <w:ins w:id="887" w:author="nick" w:date="2020-05-31T16:09:00Z">
        <w:r w:rsidR="002E17D4">
          <w:rPr>
            <w:noProof/>
            <w:webHidden/>
          </w:rPr>
          <w:t>62</w:t>
        </w:r>
      </w:ins>
      <w:del w:id="888" w:author="nick" w:date="2020-05-31T16:09:00Z">
        <w:r w:rsidR="00A2710C" w:rsidDel="002E17D4">
          <w:rPr>
            <w:noProof/>
            <w:webHidden/>
          </w:rPr>
          <w:delText>61</w:delText>
        </w:r>
      </w:del>
      <w:r w:rsidR="005125B1">
        <w:rPr>
          <w:noProof/>
          <w:webHidden/>
        </w:rPr>
        <w:fldChar w:fldCharType="end"/>
      </w:r>
      <w:r>
        <w:rPr>
          <w:noProof/>
        </w:rPr>
        <w:fldChar w:fldCharType="end"/>
      </w:r>
    </w:p>
    <w:p w14:paraId="1BF41AB7" w14:textId="6443F75F"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"_Toc39880774" </w:instrText>
      </w:r>
      <w:ins w:id="889" w:author="nick" w:date="2020-05-31T16:09:00Z">
        <w:r w:rsidR="002E17D4">
          <w:rPr>
            <w:noProof/>
          </w:rPr>
        </w:r>
      </w:ins>
      <w:r>
        <w:rPr>
          <w:noProof/>
        </w:rPr>
        <w:fldChar w:fldCharType="separate"/>
      </w:r>
      <w:r w:rsidR="005125B1" w:rsidRPr="006B348C">
        <w:rPr>
          <w:rStyle w:val="Hyperlink"/>
          <w:noProof/>
        </w:rPr>
        <w:t xml:space="preserve">Table 43: Attributes of element </w:t>
      </w:r>
      <w:r w:rsidR="005125B1" w:rsidRPr="006B348C">
        <w:rPr>
          <w:rStyle w:val="Hyperlink"/>
          <w:rFonts w:ascii="Courier New" w:hAnsi="Courier New" w:cs="Courier New"/>
          <w:i/>
          <w:noProof/>
        </w:rPr>
        <w:t>&lt;blind/&gt;</w:t>
      </w:r>
      <w:r w:rsidR="005125B1">
        <w:rPr>
          <w:noProof/>
          <w:webHidden/>
        </w:rPr>
        <w:tab/>
      </w:r>
      <w:r w:rsidR="005125B1">
        <w:rPr>
          <w:noProof/>
          <w:webHidden/>
        </w:rPr>
        <w:fldChar w:fldCharType="begin"/>
      </w:r>
      <w:r w:rsidR="005125B1">
        <w:rPr>
          <w:noProof/>
          <w:webHidden/>
        </w:rPr>
        <w:instrText xml:space="preserve"> PAGEREF _Toc39880774 \h </w:instrText>
      </w:r>
      <w:r w:rsidR="005125B1">
        <w:rPr>
          <w:noProof/>
          <w:webHidden/>
        </w:rPr>
      </w:r>
      <w:r w:rsidR="005125B1">
        <w:rPr>
          <w:noProof/>
          <w:webHidden/>
        </w:rPr>
        <w:fldChar w:fldCharType="separate"/>
      </w:r>
      <w:ins w:id="890" w:author="nick" w:date="2020-05-31T16:09:00Z">
        <w:r w:rsidR="002E17D4">
          <w:rPr>
            <w:noProof/>
            <w:webHidden/>
          </w:rPr>
          <w:t>63</w:t>
        </w:r>
      </w:ins>
      <w:del w:id="891" w:author="nick" w:date="2020-05-31T16:09:00Z">
        <w:r w:rsidR="00A2710C" w:rsidDel="002E17D4">
          <w:rPr>
            <w:noProof/>
            <w:webHidden/>
          </w:rPr>
          <w:delText>62</w:delText>
        </w:r>
      </w:del>
      <w:r w:rsidR="005125B1">
        <w:rPr>
          <w:noProof/>
          <w:webHidden/>
        </w:rPr>
        <w:fldChar w:fldCharType="end"/>
      </w:r>
      <w:r>
        <w:rPr>
          <w:noProof/>
        </w:rPr>
        <w:fldChar w:fldCharType="end"/>
      </w:r>
    </w:p>
    <w:p w14:paraId="7EB19267" w14:textId="2D76871F"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"_Toc39880775" </w:instrText>
      </w:r>
      <w:ins w:id="892" w:author="nick" w:date="2020-05-31T16:09:00Z">
        <w:r w:rsidR="002E17D4">
          <w:rPr>
            <w:noProof/>
          </w:rPr>
        </w:r>
      </w:ins>
      <w:r>
        <w:rPr>
          <w:noProof/>
        </w:rPr>
        <w:fldChar w:fldCharType="separate"/>
      </w:r>
      <w:r w:rsidR="005125B1" w:rsidRPr="006B348C">
        <w:rPr>
          <w:rStyle w:val="Hyperlink"/>
          <w:noProof/>
        </w:rPr>
        <w:t xml:space="preserve">Table 44: Attributes of element </w:t>
      </w:r>
      <w:r w:rsidR="005125B1" w:rsidRPr="006B348C">
        <w:rPr>
          <w:rStyle w:val="Hyperlink"/>
          <w:rFonts w:ascii="Courier New" w:hAnsi="Courier New" w:cs="Courier New"/>
          <w:i/>
          <w:noProof/>
        </w:rPr>
        <w:t>&lt;self_piercing/&gt;</w:t>
      </w:r>
      <w:r w:rsidR="005125B1">
        <w:rPr>
          <w:noProof/>
          <w:webHidden/>
        </w:rPr>
        <w:tab/>
      </w:r>
      <w:r w:rsidR="005125B1">
        <w:rPr>
          <w:noProof/>
          <w:webHidden/>
        </w:rPr>
        <w:fldChar w:fldCharType="begin"/>
      </w:r>
      <w:r w:rsidR="005125B1">
        <w:rPr>
          <w:noProof/>
          <w:webHidden/>
        </w:rPr>
        <w:instrText xml:space="preserve"> PAGEREF _Toc39880775 \h </w:instrText>
      </w:r>
      <w:r w:rsidR="005125B1">
        <w:rPr>
          <w:noProof/>
          <w:webHidden/>
        </w:rPr>
      </w:r>
      <w:r w:rsidR="005125B1">
        <w:rPr>
          <w:noProof/>
          <w:webHidden/>
        </w:rPr>
        <w:fldChar w:fldCharType="separate"/>
      </w:r>
      <w:ins w:id="893" w:author="nick" w:date="2020-05-31T16:09:00Z">
        <w:r w:rsidR="002E17D4">
          <w:rPr>
            <w:noProof/>
            <w:webHidden/>
          </w:rPr>
          <w:t>67</w:t>
        </w:r>
      </w:ins>
      <w:del w:id="894" w:author="nick" w:date="2020-05-31T16:09:00Z">
        <w:r w:rsidR="00A2710C" w:rsidDel="002E17D4">
          <w:rPr>
            <w:noProof/>
            <w:webHidden/>
          </w:rPr>
          <w:delText>66</w:delText>
        </w:r>
      </w:del>
      <w:r w:rsidR="005125B1">
        <w:rPr>
          <w:noProof/>
          <w:webHidden/>
        </w:rPr>
        <w:fldChar w:fldCharType="end"/>
      </w:r>
      <w:r>
        <w:rPr>
          <w:noProof/>
        </w:rPr>
        <w:fldChar w:fldCharType="end"/>
      </w:r>
    </w:p>
    <w:p w14:paraId="7D4A74E5" w14:textId="73A53446"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"_Toc39880776" </w:instrText>
      </w:r>
      <w:ins w:id="895" w:author="nick" w:date="2020-05-31T16:09:00Z">
        <w:r w:rsidR="002E17D4">
          <w:rPr>
            <w:noProof/>
          </w:rPr>
        </w:r>
      </w:ins>
      <w:r>
        <w:rPr>
          <w:noProof/>
        </w:rPr>
        <w:fldChar w:fldCharType="separate"/>
      </w:r>
      <w:r w:rsidR="005125B1" w:rsidRPr="006B348C">
        <w:rPr>
          <w:rStyle w:val="Hyperlink"/>
          <w:noProof/>
        </w:rPr>
        <w:t>Table 45: Pictures of all Solid Rivets</w:t>
      </w:r>
      <w:r w:rsidR="005125B1">
        <w:rPr>
          <w:noProof/>
          <w:webHidden/>
        </w:rPr>
        <w:tab/>
      </w:r>
      <w:r w:rsidR="005125B1">
        <w:rPr>
          <w:noProof/>
          <w:webHidden/>
        </w:rPr>
        <w:fldChar w:fldCharType="begin"/>
      </w:r>
      <w:r w:rsidR="005125B1">
        <w:rPr>
          <w:noProof/>
          <w:webHidden/>
        </w:rPr>
        <w:instrText xml:space="preserve"> PAGEREF _Toc39880776 \h </w:instrText>
      </w:r>
      <w:r w:rsidR="005125B1">
        <w:rPr>
          <w:noProof/>
          <w:webHidden/>
        </w:rPr>
      </w:r>
      <w:r w:rsidR="005125B1">
        <w:rPr>
          <w:noProof/>
          <w:webHidden/>
        </w:rPr>
        <w:fldChar w:fldCharType="separate"/>
      </w:r>
      <w:ins w:id="896" w:author="nick" w:date="2020-05-31T16:09:00Z">
        <w:r w:rsidR="002E17D4">
          <w:rPr>
            <w:noProof/>
            <w:webHidden/>
          </w:rPr>
          <w:t>68</w:t>
        </w:r>
      </w:ins>
      <w:del w:id="897" w:author="nick" w:date="2020-05-31T16:09:00Z">
        <w:r w:rsidR="00A2710C" w:rsidDel="002E17D4">
          <w:rPr>
            <w:noProof/>
            <w:webHidden/>
          </w:rPr>
          <w:delText>67</w:delText>
        </w:r>
      </w:del>
      <w:r w:rsidR="005125B1">
        <w:rPr>
          <w:noProof/>
          <w:webHidden/>
        </w:rPr>
        <w:fldChar w:fldCharType="end"/>
      </w:r>
      <w:r>
        <w:rPr>
          <w:noProof/>
        </w:rPr>
        <w:fldChar w:fldCharType="end"/>
      </w:r>
    </w:p>
    <w:p w14:paraId="2C738295" w14:textId="7CBA7399"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"_Toc39880777" </w:instrText>
      </w:r>
      <w:ins w:id="898" w:author="nick" w:date="2020-05-31T16:09:00Z">
        <w:r w:rsidR="002E17D4">
          <w:rPr>
            <w:noProof/>
          </w:rPr>
        </w:r>
      </w:ins>
      <w:r>
        <w:rPr>
          <w:noProof/>
        </w:rPr>
        <w:fldChar w:fldCharType="separate"/>
      </w:r>
      <w:r w:rsidR="005125B1" w:rsidRPr="006B348C">
        <w:rPr>
          <w:rStyle w:val="Hyperlink"/>
          <w:noProof/>
        </w:rPr>
        <w:t xml:space="preserve">Table 46: Attributes of element </w:t>
      </w:r>
      <w:r w:rsidR="005125B1" w:rsidRPr="006B348C">
        <w:rPr>
          <w:rStyle w:val="Hyperlink"/>
          <w:rFonts w:ascii="Courier New" w:hAnsi="Courier New" w:cs="Courier New"/>
          <w:i/>
          <w:noProof/>
        </w:rPr>
        <w:t>&lt;solid/&gt;</w:t>
      </w:r>
      <w:r w:rsidR="005125B1">
        <w:rPr>
          <w:noProof/>
          <w:webHidden/>
        </w:rPr>
        <w:tab/>
      </w:r>
      <w:r w:rsidR="005125B1">
        <w:rPr>
          <w:noProof/>
          <w:webHidden/>
        </w:rPr>
        <w:fldChar w:fldCharType="begin"/>
      </w:r>
      <w:r w:rsidR="005125B1">
        <w:rPr>
          <w:noProof/>
          <w:webHidden/>
        </w:rPr>
        <w:instrText xml:space="preserve"> PAGEREF _Toc39880777 \h </w:instrText>
      </w:r>
      <w:r w:rsidR="005125B1">
        <w:rPr>
          <w:noProof/>
          <w:webHidden/>
        </w:rPr>
      </w:r>
      <w:r w:rsidR="005125B1">
        <w:rPr>
          <w:noProof/>
          <w:webHidden/>
        </w:rPr>
        <w:fldChar w:fldCharType="separate"/>
      </w:r>
      <w:ins w:id="899" w:author="nick" w:date="2020-05-31T16:09:00Z">
        <w:r w:rsidR="002E17D4">
          <w:rPr>
            <w:noProof/>
            <w:webHidden/>
          </w:rPr>
          <w:t>69</w:t>
        </w:r>
      </w:ins>
      <w:del w:id="900" w:author="nick" w:date="2020-05-31T16:09:00Z">
        <w:r w:rsidR="00A2710C" w:rsidDel="002E17D4">
          <w:rPr>
            <w:noProof/>
            <w:webHidden/>
          </w:rPr>
          <w:delText>68</w:delText>
        </w:r>
      </w:del>
      <w:r w:rsidR="005125B1">
        <w:rPr>
          <w:noProof/>
          <w:webHidden/>
        </w:rPr>
        <w:fldChar w:fldCharType="end"/>
      </w:r>
      <w:r>
        <w:rPr>
          <w:noProof/>
        </w:rPr>
        <w:fldChar w:fldCharType="end"/>
      </w:r>
    </w:p>
    <w:p w14:paraId="66655EAD" w14:textId="2F386EC4"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"_Toc39880778" </w:instrText>
      </w:r>
      <w:ins w:id="901" w:author="nick" w:date="2020-05-31T16:09:00Z">
        <w:r w:rsidR="002E17D4">
          <w:rPr>
            <w:noProof/>
          </w:rPr>
        </w:r>
      </w:ins>
      <w:r>
        <w:rPr>
          <w:noProof/>
        </w:rPr>
        <w:fldChar w:fldCharType="separate"/>
      </w:r>
      <w:r w:rsidR="005125B1" w:rsidRPr="006B348C">
        <w:rPr>
          <w:rStyle w:val="Hyperlink"/>
          <w:noProof/>
        </w:rPr>
        <w:t xml:space="preserve">Table 47: Attributes of element </w:t>
      </w:r>
      <w:r w:rsidR="005125B1" w:rsidRPr="006B348C">
        <w:rPr>
          <w:rStyle w:val="Hyperlink"/>
          <w:rFonts w:ascii="Courier New" w:hAnsi="Courier New" w:cs="Courier New"/>
          <w:i/>
          <w:noProof/>
        </w:rPr>
        <w:t>&lt;swop/&gt;</w:t>
      </w:r>
      <w:r w:rsidR="005125B1">
        <w:rPr>
          <w:noProof/>
          <w:webHidden/>
        </w:rPr>
        <w:tab/>
      </w:r>
      <w:r w:rsidR="005125B1">
        <w:rPr>
          <w:noProof/>
          <w:webHidden/>
        </w:rPr>
        <w:fldChar w:fldCharType="begin"/>
      </w:r>
      <w:r w:rsidR="005125B1">
        <w:rPr>
          <w:noProof/>
          <w:webHidden/>
        </w:rPr>
        <w:instrText xml:space="preserve"> PAGEREF _Toc39880778 \h </w:instrText>
      </w:r>
      <w:r w:rsidR="005125B1">
        <w:rPr>
          <w:noProof/>
          <w:webHidden/>
        </w:rPr>
      </w:r>
      <w:r w:rsidR="005125B1">
        <w:rPr>
          <w:noProof/>
          <w:webHidden/>
        </w:rPr>
        <w:fldChar w:fldCharType="separate"/>
      </w:r>
      <w:ins w:id="902" w:author="nick" w:date="2020-05-31T16:09:00Z">
        <w:r w:rsidR="002E17D4">
          <w:rPr>
            <w:noProof/>
            <w:webHidden/>
          </w:rPr>
          <w:t>71</w:t>
        </w:r>
      </w:ins>
      <w:del w:id="903" w:author="nick" w:date="2020-05-31T16:09:00Z">
        <w:r w:rsidR="00A2710C" w:rsidDel="002E17D4">
          <w:rPr>
            <w:noProof/>
            <w:webHidden/>
          </w:rPr>
          <w:delText>70</w:delText>
        </w:r>
      </w:del>
      <w:r w:rsidR="005125B1">
        <w:rPr>
          <w:noProof/>
          <w:webHidden/>
        </w:rPr>
        <w:fldChar w:fldCharType="end"/>
      </w:r>
      <w:r>
        <w:rPr>
          <w:noProof/>
        </w:rPr>
        <w:fldChar w:fldCharType="end"/>
      </w:r>
    </w:p>
    <w:p w14:paraId="59EDF6CD" w14:textId="085D58D7"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w:instrText>
      </w:r>
      <w:r>
        <w:rPr>
          <w:noProof/>
        </w:rPr>
        <w:instrText xml:space="preserve">779" </w:instrText>
      </w:r>
      <w:ins w:id="904" w:author="nick" w:date="2020-05-31T16:09:00Z">
        <w:r w:rsidR="002E17D4">
          <w:rPr>
            <w:noProof/>
          </w:rPr>
        </w:r>
      </w:ins>
      <w:r>
        <w:rPr>
          <w:noProof/>
        </w:rPr>
        <w:fldChar w:fldCharType="separate"/>
      </w:r>
      <w:r w:rsidR="005125B1" w:rsidRPr="006B348C">
        <w:rPr>
          <w:rStyle w:val="Hyperlink"/>
          <w:noProof/>
        </w:rPr>
        <w:t xml:space="preserve">Table 48: Attributes of element </w:t>
      </w:r>
      <w:r w:rsidR="005125B1" w:rsidRPr="006B348C">
        <w:rPr>
          <w:rStyle w:val="Hyperlink"/>
          <w:rFonts w:ascii="Courier New" w:hAnsi="Courier New" w:cs="Courier New"/>
          <w:i/>
          <w:noProof/>
        </w:rPr>
        <w:t>&lt;clinch_rivet_stud/&gt;</w:t>
      </w:r>
      <w:r w:rsidR="005125B1">
        <w:rPr>
          <w:noProof/>
          <w:webHidden/>
        </w:rPr>
        <w:tab/>
      </w:r>
      <w:r w:rsidR="005125B1">
        <w:rPr>
          <w:noProof/>
          <w:webHidden/>
        </w:rPr>
        <w:fldChar w:fldCharType="begin"/>
      </w:r>
      <w:r w:rsidR="005125B1">
        <w:rPr>
          <w:noProof/>
          <w:webHidden/>
        </w:rPr>
        <w:instrText xml:space="preserve"> PAGEREF _Toc39880779 \h </w:instrText>
      </w:r>
      <w:r w:rsidR="005125B1">
        <w:rPr>
          <w:noProof/>
          <w:webHidden/>
        </w:rPr>
      </w:r>
      <w:r w:rsidR="005125B1">
        <w:rPr>
          <w:noProof/>
          <w:webHidden/>
        </w:rPr>
        <w:fldChar w:fldCharType="separate"/>
      </w:r>
      <w:ins w:id="905" w:author="nick" w:date="2020-05-31T16:09:00Z">
        <w:r w:rsidR="002E17D4">
          <w:rPr>
            <w:noProof/>
            <w:webHidden/>
          </w:rPr>
          <w:t>72</w:t>
        </w:r>
      </w:ins>
      <w:del w:id="906" w:author="nick" w:date="2020-05-31T16:09:00Z">
        <w:r w:rsidR="00A2710C" w:rsidDel="002E17D4">
          <w:rPr>
            <w:noProof/>
            <w:webHidden/>
          </w:rPr>
          <w:delText>71</w:delText>
        </w:r>
      </w:del>
      <w:r w:rsidR="005125B1">
        <w:rPr>
          <w:noProof/>
          <w:webHidden/>
        </w:rPr>
        <w:fldChar w:fldCharType="end"/>
      </w:r>
      <w:r>
        <w:rPr>
          <w:noProof/>
        </w:rPr>
        <w:fldChar w:fldCharType="end"/>
      </w:r>
    </w:p>
    <w:p w14:paraId="1921FC27" w14:textId="4A89E66D"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"_Toc39880780" </w:instrText>
      </w:r>
      <w:ins w:id="907" w:author="nick" w:date="2020-05-31T16:09:00Z">
        <w:r w:rsidR="002E17D4">
          <w:rPr>
            <w:noProof/>
          </w:rPr>
        </w:r>
      </w:ins>
      <w:r>
        <w:rPr>
          <w:noProof/>
        </w:rPr>
        <w:fldChar w:fldCharType="separate"/>
      </w:r>
      <w:r w:rsidR="005125B1" w:rsidRPr="006B348C">
        <w:rPr>
          <w:rStyle w:val="Hyperlink"/>
          <w:noProof/>
        </w:rPr>
        <w:t xml:space="preserve">Table 49: Nested elements of </w:t>
      </w:r>
      <w:r w:rsidR="005125B1" w:rsidRPr="006B348C">
        <w:rPr>
          <w:rStyle w:val="Hyperlink"/>
          <w:rFonts w:ascii="Courier New" w:hAnsi="Courier New" w:cs="Courier New"/>
          <w:i/>
          <w:noProof/>
        </w:rPr>
        <w:t>&lt;connection_0d/&gt;</w:t>
      </w:r>
      <w:r w:rsidR="005125B1" w:rsidRPr="006B348C">
        <w:rPr>
          <w:rStyle w:val="Hyperlink"/>
          <w:noProof/>
        </w:rPr>
        <w:t xml:space="preserve"> for </w:t>
      </w:r>
      <w:r w:rsidR="005125B1" w:rsidRPr="006B348C">
        <w:rPr>
          <w:rStyle w:val="Hyperlink"/>
          <w:rFonts w:ascii="Courier New" w:hAnsi="Courier New" w:cs="Courier New"/>
          <w:i/>
          <w:noProof/>
        </w:rPr>
        <w:t>&lt;threaded_connection/&gt;</w:t>
      </w:r>
      <w:r w:rsidR="005125B1">
        <w:rPr>
          <w:noProof/>
          <w:webHidden/>
        </w:rPr>
        <w:tab/>
      </w:r>
      <w:r w:rsidR="005125B1">
        <w:rPr>
          <w:noProof/>
          <w:webHidden/>
        </w:rPr>
        <w:fldChar w:fldCharType="begin"/>
      </w:r>
      <w:r w:rsidR="005125B1">
        <w:rPr>
          <w:noProof/>
          <w:webHidden/>
        </w:rPr>
        <w:instrText xml:space="preserve"> PAGEREF _Toc39880780 \h </w:instrText>
      </w:r>
      <w:r w:rsidR="005125B1">
        <w:rPr>
          <w:noProof/>
          <w:webHidden/>
        </w:rPr>
      </w:r>
      <w:r w:rsidR="005125B1">
        <w:rPr>
          <w:noProof/>
          <w:webHidden/>
        </w:rPr>
        <w:fldChar w:fldCharType="separate"/>
      </w:r>
      <w:ins w:id="908" w:author="nick" w:date="2020-05-31T16:09:00Z">
        <w:r w:rsidR="002E17D4">
          <w:rPr>
            <w:noProof/>
            <w:webHidden/>
          </w:rPr>
          <w:t>79</w:t>
        </w:r>
      </w:ins>
      <w:del w:id="909" w:author="nick" w:date="2020-05-31T16:09:00Z">
        <w:r w:rsidR="00A2710C" w:rsidDel="002E17D4">
          <w:rPr>
            <w:noProof/>
            <w:webHidden/>
          </w:rPr>
          <w:delText>78</w:delText>
        </w:r>
      </w:del>
      <w:r w:rsidR="005125B1">
        <w:rPr>
          <w:noProof/>
          <w:webHidden/>
        </w:rPr>
        <w:fldChar w:fldCharType="end"/>
      </w:r>
      <w:r>
        <w:rPr>
          <w:noProof/>
        </w:rPr>
        <w:fldChar w:fldCharType="end"/>
      </w:r>
    </w:p>
    <w:p w14:paraId="47D32A4D" w14:textId="3B1856FA"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"_Toc39880781" </w:instrText>
      </w:r>
      <w:ins w:id="910" w:author="nick" w:date="2020-05-31T16:09:00Z">
        <w:r w:rsidR="002E17D4">
          <w:rPr>
            <w:noProof/>
          </w:rPr>
        </w:r>
      </w:ins>
      <w:r>
        <w:rPr>
          <w:noProof/>
        </w:rPr>
        <w:fldChar w:fldCharType="separate"/>
      </w:r>
      <w:r w:rsidR="005125B1" w:rsidRPr="006B348C">
        <w:rPr>
          <w:rStyle w:val="Hyperlink"/>
          <w:noProof/>
        </w:rPr>
        <w:t xml:space="preserve">Table 50: Attributes of element </w:t>
      </w:r>
      <w:r w:rsidR="005125B1" w:rsidRPr="006B348C">
        <w:rPr>
          <w:rStyle w:val="Hyperlink"/>
          <w:rFonts w:ascii="Courier New" w:hAnsi="Courier New" w:cs="Courier New"/>
          <w:i/>
          <w:noProof/>
        </w:rPr>
        <w:t>&lt;threaded_connection/&gt;</w:t>
      </w:r>
      <w:r w:rsidR="005125B1">
        <w:rPr>
          <w:noProof/>
          <w:webHidden/>
        </w:rPr>
        <w:tab/>
      </w:r>
      <w:r w:rsidR="005125B1">
        <w:rPr>
          <w:noProof/>
          <w:webHidden/>
        </w:rPr>
        <w:fldChar w:fldCharType="begin"/>
      </w:r>
      <w:r w:rsidR="005125B1">
        <w:rPr>
          <w:noProof/>
          <w:webHidden/>
        </w:rPr>
        <w:instrText xml:space="preserve"> PAGEREF _Toc39880781 \h </w:instrText>
      </w:r>
      <w:r w:rsidR="005125B1">
        <w:rPr>
          <w:noProof/>
          <w:webHidden/>
        </w:rPr>
      </w:r>
      <w:r w:rsidR="005125B1">
        <w:rPr>
          <w:noProof/>
          <w:webHidden/>
        </w:rPr>
        <w:fldChar w:fldCharType="separate"/>
      </w:r>
      <w:ins w:id="911" w:author="nick" w:date="2020-05-31T16:09:00Z">
        <w:r w:rsidR="002E17D4">
          <w:rPr>
            <w:noProof/>
            <w:webHidden/>
          </w:rPr>
          <w:t>80</w:t>
        </w:r>
      </w:ins>
      <w:del w:id="912" w:author="nick" w:date="2020-05-31T16:09:00Z">
        <w:r w:rsidR="00A2710C" w:rsidDel="002E17D4">
          <w:rPr>
            <w:noProof/>
            <w:webHidden/>
          </w:rPr>
          <w:delText>79</w:delText>
        </w:r>
      </w:del>
      <w:r w:rsidR="005125B1">
        <w:rPr>
          <w:noProof/>
          <w:webHidden/>
        </w:rPr>
        <w:fldChar w:fldCharType="end"/>
      </w:r>
      <w:r>
        <w:rPr>
          <w:noProof/>
        </w:rPr>
        <w:fldChar w:fldCharType="end"/>
      </w:r>
    </w:p>
    <w:p w14:paraId="0B0AA66A" w14:textId="79C1B3C4"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"_Toc39880782" </w:instrText>
      </w:r>
      <w:ins w:id="913" w:author="nick" w:date="2020-05-31T16:09:00Z">
        <w:r w:rsidR="002E17D4">
          <w:rPr>
            <w:noProof/>
          </w:rPr>
        </w:r>
      </w:ins>
      <w:r>
        <w:rPr>
          <w:noProof/>
        </w:rPr>
        <w:fldChar w:fldCharType="separate"/>
      </w:r>
      <w:r w:rsidR="005125B1" w:rsidRPr="006B348C">
        <w:rPr>
          <w:rStyle w:val="Hyperlink"/>
          <w:noProof/>
        </w:rPr>
        <w:t xml:space="preserve">Table 51: Nested elements of element </w:t>
      </w:r>
      <w:r w:rsidR="005125B1" w:rsidRPr="006B348C">
        <w:rPr>
          <w:rStyle w:val="Hyperlink"/>
          <w:rFonts w:ascii="Courier New" w:hAnsi="Courier New" w:cs="Courier New"/>
          <w:i/>
          <w:noProof/>
        </w:rPr>
        <w:t>&lt;threaded_connection/&gt;</w:t>
      </w:r>
      <w:r w:rsidR="005125B1">
        <w:rPr>
          <w:noProof/>
          <w:webHidden/>
        </w:rPr>
        <w:tab/>
      </w:r>
      <w:r w:rsidR="005125B1">
        <w:rPr>
          <w:noProof/>
          <w:webHidden/>
        </w:rPr>
        <w:fldChar w:fldCharType="begin"/>
      </w:r>
      <w:r w:rsidR="005125B1">
        <w:rPr>
          <w:noProof/>
          <w:webHidden/>
        </w:rPr>
        <w:instrText xml:space="preserve"> PAGEREF _Toc39880782 \h </w:instrText>
      </w:r>
      <w:r w:rsidR="005125B1">
        <w:rPr>
          <w:noProof/>
          <w:webHidden/>
        </w:rPr>
      </w:r>
      <w:r w:rsidR="005125B1">
        <w:rPr>
          <w:noProof/>
          <w:webHidden/>
        </w:rPr>
        <w:fldChar w:fldCharType="separate"/>
      </w:r>
      <w:ins w:id="914" w:author="nick" w:date="2020-05-31T16:09:00Z">
        <w:r w:rsidR="002E17D4">
          <w:rPr>
            <w:noProof/>
            <w:webHidden/>
          </w:rPr>
          <w:t>81</w:t>
        </w:r>
      </w:ins>
      <w:del w:id="915" w:author="nick" w:date="2020-05-31T16:09:00Z">
        <w:r w:rsidR="00A2710C" w:rsidDel="002E17D4">
          <w:rPr>
            <w:noProof/>
            <w:webHidden/>
          </w:rPr>
          <w:delText>80</w:delText>
        </w:r>
      </w:del>
      <w:r w:rsidR="005125B1">
        <w:rPr>
          <w:noProof/>
          <w:webHidden/>
        </w:rPr>
        <w:fldChar w:fldCharType="end"/>
      </w:r>
      <w:r>
        <w:rPr>
          <w:noProof/>
        </w:rPr>
        <w:fldChar w:fldCharType="end"/>
      </w:r>
    </w:p>
    <w:p w14:paraId="329EED33" w14:textId="68003652"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w:instrText>
      </w:r>
      <w:r>
        <w:rPr>
          <w:noProof/>
        </w:rPr>
        <w:instrText xml:space="preserve">ERLINK \l "_Toc39880783" </w:instrText>
      </w:r>
      <w:ins w:id="916" w:author="nick" w:date="2020-05-31T16:09:00Z">
        <w:r w:rsidR="002E17D4">
          <w:rPr>
            <w:noProof/>
          </w:rPr>
        </w:r>
      </w:ins>
      <w:r>
        <w:rPr>
          <w:noProof/>
        </w:rPr>
        <w:fldChar w:fldCharType="separate"/>
      </w:r>
      <w:r w:rsidR="005125B1" w:rsidRPr="006B348C">
        <w:rPr>
          <w:rStyle w:val="Hyperlink"/>
          <w:noProof/>
        </w:rPr>
        <w:t xml:space="preserve">Table 52: Attributes of element </w:t>
      </w:r>
      <w:r w:rsidR="005125B1" w:rsidRPr="006B348C">
        <w:rPr>
          <w:rStyle w:val="Hyperlink"/>
          <w:rFonts w:ascii="Courier New" w:hAnsi="Courier New" w:cs="Courier New"/>
          <w:i/>
          <w:noProof/>
        </w:rPr>
        <w:t>&lt;washer/&gt;</w:t>
      </w:r>
      <w:r w:rsidR="005125B1">
        <w:rPr>
          <w:noProof/>
          <w:webHidden/>
        </w:rPr>
        <w:tab/>
      </w:r>
      <w:r w:rsidR="005125B1">
        <w:rPr>
          <w:noProof/>
          <w:webHidden/>
        </w:rPr>
        <w:fldChar w:fldCharType="begin"/>
      </w:r>
      <w:r w:rsidR="005125B1">
        <w:rPr>
          <w:noProof/>
          <w:webHidden/>
        </w:rPr>
        <w:instrText xml:space="preserve"> PAGEREF _Toc39880783 \h </w:instrText>
      </w:r>
      <w:r w:rsidR="005125B1">
        <w:rPr>
          <w:noProof/>
          <w:webHidden/>
        </w:rPr>
      </w:r>
      <w:r w:rsidR="005125B1">
        <w:rPr>
          <w:noProof/>
          <w:webHidden/>
        </w:rPr>
        <w:fldChar w:fldCharType="separate"/>
      </w:r>
      <w:ins w:id="917" w:author="nick" w:date="2020-05-31T16:09:00Z">
        <w:r w:rsidR="002E17D4">
          <w:rPr>
            <w:noProof/>
            <w:webHidden/>
          </w:rPr>
          <w:t>81</w:t>
        </w:r>
      </w:ins>
      <w:del w:id="918" w:author="nick" w:date="2020-05-31T16:09:00Z">
        <w:r w:rsidR="00A2710C" w:rsidDel="002E17D4">
          <w:rPr>
            <w:noProof/>
            <w:webHidden/>
          </w:rPr>
          <w:delText>80</w:delText>
        </w:r>
      </w:del>
      <w:r w:rsidR="005125B1">
        <w:rPr>
          <w:noProof/>
          <w:webHidden/>
        </w:rPr>
        <w:fldChar w:fldCharType="end"/>
      </w:r>
      <w:r>
        <w:rPr>
          <w:noProof/>
        </w:rPr>
        <w:fldChar w:fldCharType="end"/>
      </w:r>
    </w:p>
    <w:p w14:paraId="15FE9C51" w14:textId="4B8C0C1D"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"_Toc39880784" </w:instrText>
      </w:r>
      <w:ins w:id="919" w:author="nick" w:date="2020-05-31T16:09:00Z">
        <w:r w:rsidR="002E17D4">
          <w:rPr>
            <w:noProof/>
          </w:rPr>
        </w:r>
      </w:ins>
      <w:r>
        <w:rPr>
          <w:noProof/>
        </w:rPr>
        <w:fldChar w:fldCharType="separate"/>
      </w:r>
      <w:r w:rsidR="005125B1" w:rsidRPr="006B348C">
        <w:rPr>
          <w:rStyle w:val="Hyperlink"/>
          <w:noProof/>
        </w:rPr>
        <w:t xml:space="preserve">Table 53: Attributes of element </w:t>
      </w:r>
      <w:r w:rsidR="005125B1" w:rsidRPr="006B348C">
        <w:rPr>
          <w:rStyle w:val="Hyperlink"/>
          <w:rFonts w:ascii="Courier New" w:hAnsi="Courier New" w:cs="Courier New"/>
          <w:i/>
          <w:noProof/>
        </w:rPr>
        <w:t>&lt;nut/&gt;</w:t>
      </w:r>
      <w:r w:rsidR="005125B1">
        <w:rPr>
          <w:noProof/>
          <w:webHidden/>
        </w:rPr>
        <w:tab/>
      </w:r>
      <w:r w:rsidR="005125B1">
        <w:rPr>
          <w:noProof/>
          <w:webHidden/>
        </w:rPr>
        <w:fldChar w:fldCharType="begin"/>
      </w:r>
      <w:r w:rsidR="005125B1">
        <w:rPr>
          <w:noProof/>
          <w:webHidden/>
        </w:rPr>
        <w:instrText xml:space="preserve"> PAGEREF _Toc39880784 \h </w:instrText>
      </w:r>
      <w:r w:rsidR="005125B1">
        <w:rPr>
          <w:noProof/>
          <w:webHidden/>
        </w:rPr>
      </w:r>
      <w:r w:rsidR="005125B1">
        <w:rPr>
          <w:noProof/>
          <w:webHidden/>
        </w:rPr>
        <w:fldChar w:fldCharType="separate"/>
      </w:r>
      <w:ins w:id="920" w:author="nick" w:date="2020-05-31T16:09:00Z">
        <w:r w:rsidR="002E17D4">
          <w:rPr>
            <w:noProof/>
            <w:webHidden/>
          </w:rPr>
          <w:t>82</w:t>
        </w:r>
      </w:ins>
      <w:del w:id="921" w:author="nick" w:date="2020-05-31T16:09:00Z">
        <w:r w:rsidR="00A2710C" w:rsidDel="002E17D4">
          <w:rPr>
            <w:noProof/>
            <w:webHidden/>
          </w:rPr>
          <w:delText>81</w:delText>
        </w:r>
      </w:del>
      <w:r w:rsidR="005125B1">
        <w:rPr>
          <w:noProof/>
          <w:webHidden/>
        </w:rPr>
        <w:fldChar w:fldCharType="end"/>
      </w:r>
      <w:r>
        <w:rPr>
          <w:noProof/>
        </w:rPr>
        <w:fldChar w:fldCharType="end"/>
      </w:r>
    </w:p>
    <w:p w14:paraId="63BF7A48" w14:textId="26E59291"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"_Toc39880785" </w:instrText>
      </w:r>
      <w:ins w:id="922" w:author="nick" w:date="2020-05-31T16:09:00Z">
        <w:r w:rsidR="002E17D4">
          <w:rPr>
            <w:noProof/>
          </w:rPr>
        </w:r>
      </w:ins>
      <w:r>
        <w:rPr>
          <w:noProof/>
        </w:rPr>
        <w:fldChar w:fldCharType="separate"/>
      </w:r>
      <w:r w:rsidR="005125B1" w:rsidRPr="006B348C">
        <w:rPr>
          <w:rStyle w:val="Hyperlink"/>
          <w:noProof/>
        </w:rPr>
        <w:t xml:space="preserve">Table 54: Nested elements of element </w:t>
      </w:r>
      <w:r w:rsidR="005125B1" w:rsidRPr="006B348C">
        <w:rPr>
          <w:rStyle w:val="Hyperlink"/>
          <w:rFonts w:ascii="Courier New" w:hAnsi="Courier New" w:cs="Courier New"/>
          <w:i/>
          <w:noProof/>
        </w:rPr>
        <w:t>&lt;nut/&gt;</w:t>
      </w:r>
      <w:r w:rsidR="005125B1">
        <w:rPr>
          <w:noProof/>
          <w:webHidden/>
        </w:rPr>
        <w:tab/>
      </w:r>
      <w:r w:rsidR="005125B1">
        <w:rPr>
          <w:noProof/>
          <w:webHidden/>
        </w:rPr>
        <w:fldChar w:fldCharType="begin"/>
      </w:r>
      <w:r w:rsidR="005125B1">
        <w:rPr>
          <w:noProof/>
          <w:webHidden/>
        </w:rPr>
        <w:instrText xml:space="preserve"> PAGEREF _Toc39880785 \h </w:instrText>
      </w:r>
      <w:r w:rsidR="005125B1">
        <w:rPr>
          <w:noProof/>
          <w:webHidden/>
        </w:rPr>
      </w:r>
      <w:r w:rsidR="005125B1">
        <w:rPr>
          <w:noProof/>
          <w:webHidden/>
        </w:rPr>
        <w:fldChar w:fldCharType="separate"/>
      </w:r>
      <w:ins w:id="923" w:author="nick" w:date="2020-05-31T16:09:00Z">
        <w:r w:rsidR="002E17D4">
          <w:rPr>
            <w:noProof/>
            <w:webHidden/>
          </w:rPr>
          <w:t>83</w:t>
        </w:r>
      </w:ins>
      <w:del w:id="924" w:author="nick" w:date="2020-05-31T16:09:00Z">
        <w:r w:rsidR="00A2710C" w:rsidDel="002E17D4">
          <w:rPr>
            <w:noProof/>
            <w:webHidden/>
          </w:rPr>
          <w:delText>82</w:delText>
        </w:r>
      </w:del>
      <w:r w:rsidR="005125B1">
        <w:rPr>
          <w:noProof/>
          <w:webHidden/>
        </w:rPr>
        <w:fldChar w:fldCharType="end"/>
      </w:r>
      <w:r>
        <w:rPr>
          <w:noProof/>
        </w:rPr>
        <w:fldChar w:fldCharType="end"/>
      </w:r>
    </w:p>
    <w:p w14:paraId="43C31876" w14:textId="0BAC96E8"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"_Toc39880786" </w:instrText>
      </w:r>
      <w:ins w:id="925" w:author="nick" w:date="2020-05-31T16:09:00Z">
        <w:r w:rsidR="002E17D4">
          <w:rPr>
            <w:noProof/>
          </w:rPr>
        </w:r>
      </w:ins>
      <w:r>
        <w:rPr>
          <w:noProof/>
        </w:rPr>
        <w:fldChar w:fldCharType="separate"/>
      </w:r>
      <w:r w:rsidR="005125B1" w:rsidRPr="006B348C">
        <w:rPr>
          <w:rStyle w:val="Hyperlink"/>
          <w:noProof/>
        </w:rPr>
        <w:t xml:space="preserve">Table 55: Attributes of element </w:t>
      </w:r>
      <w:r w:rsidR="005125B1" w:rsidRPr="006B348C">
        <w:rPr>
          <w:rStyle w:val="Hyperlink"/>
          <w:rFonts w:ascii="Courier New" w:hAnsi="Courier New" w:cs="Courier New"/>
          <w:i/>
          <w:noProof/>
        </w:rPr>
        <w:t>&lt;bolt/&gt;</w:t>
      </w:r>
      <w:r w:rsidR="005125B1">
        <w:rPr>
          <w:noProof/>
          <w:webHidden/>
        </w:rPr>
        <w:tab/>
      </w:r>
      <w:r w:rsidR="005125B1">
        <w:rPr>
          <w:noProof/>
          <w:webHidden/>
        </w:rPr>
        <w:fldChar w:fldCharType="begin"/>
      </w:r>
      <w:r w:rsidR="005125B1">
        <w:rPr>
          <w:noProof/>
          <w:webHidden/>
        </w:rPr>
        <w:instrText xml:space="preserve"> PAGEREF _Toc39880786 \h </w:instrText>
      </w:r>
      <w:r w:rsidR="005125B1">
        <w:rPr>
          <w:noProof/>
          <w:webHidden/>
        </w:rPr>
      </w:r>
      <w:r w:rsidR="005125B1">
        <w:rPr>
          <w:noProof/>
          <w:webHidden/>
        </w:rPr>
        <w:fldChar w:fldCharType="separate"/>
      </w:r>
      <w:ins w:id="926" w:author="nick" w:date="2020-05-31T16:09:00Z">
        <w:r w:rsidR="002E17D4">
          <w:rPr>
            <w:noProof/>
            <w:webHidden/>
          </w:rPr>
          <w:t>83</w:t>
        </w:r>
      </w:ins>
      <w:del w:id="927" w:author="nick" w:date="2020-05-31T16:09:00Z">
        <w:r w:rsidR="00A2710C" w:rsidDel="002E17D4">
          <w:rPr>
            <w:noProof/>
            <w:webHidden/>
          </w:rPr>
          <w:delText>82</w:delText>
        </w:r>
      </w:del>
      <w:r w:rsidR="005125B1">
        <w:rPr>
          <w:noProof/>
          <w:webHidden/>
        </w:rPr>
        <w:fldChar w:fldCharType="end"/>
      </w:r>
      <w:r>
        <w:rPr>
          <w:noProof/>
        </w:rPr>
        <w:fldChar w:fldCharType="end"/>
      </w:r>
    </w:p>
    <w:p w14:paraId="2E8E4DD2" w14:textId="082F0FAF"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w:instrText>
      </w:r>
      <w:r>
        <w:rPr>
          <w:noProof/>
        </w:rPr>
        <w:instrText xml:space="preserve">787" </w:instrText>
      </w:r>
      <w:ins w:id="928" w:author="nick" w:date="2020-05-31T16:09:00Z">
        <w:r w:rsidR="002E17D4">
          <w:rPr>
            <w:noProof/>
          </w:rPr>
        </w:r>
      </w:ins>
      <w:r>
        <w:rPr>
          <w:noProof/>
        </w:rPr>
        <w:fldChar w:fldCharType="separate"/>
      </w:r>
      <w:r w:rsidR="005125B1" w:rsidRPr="006B348C">
        <w:rPr>
          <w:rStyle w:val="Hyperlink"/>
          <w:noProof/>
        </w:rPr>
        <w:t xml:space="preserve">Table 56: Nested elements of element </w:t>
      </w:r>
      <w:r w:rsidR="005125B1" w:rsidRPr="006B348C">
        <w:rPr>
          <w:rStyle w:val="Hyperlink"/>
          <w:rFonts w:ascii="Courier New" w:hAnsi="Courier New" w:cs="Courier New"/>
          <w:i/>
          <w:noProof/>
        </w:rPr>
        <w:t>&lt;bolt/&gt;</w:t>
      </w:r>
      <w:r w:rsidR="005125B1">
        <w:rPr>
          <w:noProof/>
          <w:webHidden/>
        </w:rPr>
        <w:tab/>
      </w:r>
      <w:r w:rsidR="005125B1">
        <w:rPr>
          <w:noProof/>
          <w:webHidden/>
        </w:rPr>
        <w:fldChar w:fldCharType="begin"/>
      </w:r>
      <w:r w:rsidR="005125B1">
        <w:rPr>
          <w:noProof/>
          <w:webHidden/>
        </w:rPr>
        <w:instrText xml:space="preserve"> PAGEREF _Toc39880787 \h </w:instrText>
      </w:r>
      <w:r w:rsidR="005125B1">
        <w:rPr>
          <w:noProof/>
          <w:webHidden/>
        </w:rPr>
      </w:r>
      <w:r w:rsidR="005125B1">
        <w:rPr>
          <w:noProof/>
          <w:webHidden/>
        </w:rPr>
        <w:fldChar w:fldCharType="separate"/>
      </w:r>
      <w:ins w:id="929" w:author="nick" w:date="2020-05-31T16:09:00Z">
        <w:r w:rsidR="002E17D4">
          <w:rPr>
            <w:noProof/>
            <w:webHidden/>
          </w:rPr>
          <w:t>84</w:t>
        </w:r>
      </w:ins>
      <w:del w:id="930" w:author="nick" w:date="2020-05-31T16:09:00Z">
        <w:r w:rsidR="00A2710C" w:rsidDel="002E17D4">
          <w:rPr>
            <w:noProof/>
            <w:webHidden/>
          </w:rPr>
          <w:delText>83</w:delText>
        </w:r>
      </w:del>
      <w:r w:rsidR="005125B1">
        <w:rPr>
          <w:noProof/>
          <w:webHidden/>
        </w:rPr>
        <w:fldChar w:fldCharType="end"/>
      </w:r>
      <w:r>
        <w:rPr>
          <w:noProof/>
        </w:rPr>
        <w:fldChar w:fldCharType="end"/>
      </w:r>
    </w:p>
    <w:p w14:paraId="244C3ACC" w14:textId="1C4C9A0D"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"_Toc39880788" </w:instrText>
      </w:r>
      <w:ins w:id="931" w:author="nick" w:date="2020-05-31T16:09:00Z">
        <w:r w:rsidR="002E17D4">
          <w:rPr>
            <w:noProof/>
          </w:rPr>
        </w:r>
      </w:ins>
      <w:r>
        <w:rPr>
          <w:noProof/>
        </w:rPr>
        <w:fldChar w:fldCharType="separate"/>
      </w:r>
      <w:r w:rsidR="005125B1" w:rsidRPr="006B348C">
        <w:rPr>
          <w:rStyle w:val="Hyperlink"/>
          <w:noProof/>
        </w:rPr>
        <w:t xml:space="preserve">Table 57: Attributes of element </w:t>
      </w:r>
      <w:r w:rsidR="005125B1" w:rsidRPr="006B348C">
        <w:rPr>
          <w:rStyle w:val="Hyperlink"/>
          <w:rFonts w:ascii="Courier New" w:hAnsi="Courier New" w:cs="Courier New"/>
          <w:i/>
          <w:noProof/>
        </w:rPr>
        <w:t>&lt;screw/&gt;</w:t>
      </w:r>
      <w:r w:rsidR="005125B1">
        <w:rPr>
          <w:noProof/>
          <w:webHidden/>
        </w:rPr>
        <w:tab/>
      </w:r>
      <w:r w:rsidR="005125B1">
        <w:rPr>
          <w:noProof/>
          <w:webHidden/>
        </w:rPr>
        <w:fldChar w:fldCharType="begin"/>
      </w:r>
      <w:r w:rsidR="005125B1">
        <w:rPr>
          <w:noProof/>
          <w:webHidden/>
        </w:rPr>
        <w:instrText xml:space="preserve"> PAGEREF _Toc39880788 \h </w:instrText>
      </w:r>
      <w:r w:rsidR="005125B1">
        <w:rPr>
          <w:noProof/>
          <w:webHidden/>
        </w:rPr>
      </w:r>
      <w:r w:rsidR="005125B1">
        <w:rPr>
          <w:noProof/>
          <w:webHidden/>
        </w:rPr>
        <w:fldChar w:fldCharType="separate"/>
      </w:r>
      <w:ins w:id="932" w:author="nick" w:date="2020-05-31T16:09:00Z">
        <w:r w:rsidR="002E17D4">
          <w:rPr>
            <w:noProof/>
            <w:webHidden/>
          </w:rPr>
          <w:t>88</w:t>
        </w:r>
      </w:ins>
      <w:del w:id="933" w:author="nick" w:date="2020-05-31T16:09:00Z">
        <w:r w:rsidR="00A2710C" w:rsidDel="002E17D4">
          <w:rPr>
            <w:noProof/>
            <w:webHidden/>
          </w:rPr>
          <w:delText>87</w:delText>
        </w:r>
      </w:del>
      <w:r w:rsidR="005125B1">
        <w:rPr>
          <w:noProof/>
          <w:webHidden/>
        </w:rPr>
        <w:fldChar w:fldCharType="end"/>
      </w:r>
      <w:r>
        <w:rPr>
          <w:noProof/>
        </w:rPr>
        <w:fldChar w:fldCharType="end"/>
      </w:r>
    </w:p>
    <w:p w14:paraId="1B785EDB" w14:textId="4A265413"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"_Toc39880789" </w:instrText>
      </w:r>
      <w:ins w:id="934" w:author="nick" w:date="2020-05-31T16:09:00Z">
        <w:r w:rsidR="002E17D4">
          <w:rPr>
            <w:noProof/>
          </w:rPr>
        </w:r>
      </w:ins>
      <w:r>
        <w:rPr>
          <w:noProof/>
        </w:rPr>
        <w:fldChar w:fldCharType="separate"/>
      </w:r>
      <w:r w:rsidR="005125B1" w:rsidRPr="006B348C">
        <w:rPr>
          <w:rStyle w:val="Hyperlink"/>
          <w:noProof/>
        </w:rPr>
        <w:t xml:space="preserve">Table 58: Nested elements of element </w:t>
      </w:r>
      <w:r w:rsidR="005125B1" w:rsidRPr="006B348C">
        <w:rPr>
          <w:rStyle w:val="Hyperlink"/>
          <w:rFonts w:ascii="Courier New" w:hAnsi="Courier New" w:cs="Courier New"/>
          <w:i/>
          <w:noProof/>
        </w:rPr>
        <w:t>&lt;screw/&gt;</w:t>
      </w:r>
      <w:r w:rsidR="005125B1">
        <w:rPr>
          <w:noProof/>
          <w:webHidden/>
        </w:rPr>
        <w:tab/>
      </w:r>
      <w:r w:rsidR="005125B1">
        <w:rPr>
          <w:noProof/>
          <w:webHidden/>
        </w:rPr>
        <w:fldChar w:fldCharType="begin"/>
      </w:r>
      <w:r w:rsidR="005125B1">
        <w:rPr>
          <w:noProof/>
          <w:webHidden/>
        </w:rPr>
        <w:instrText xml:space="preserve"> PAGEREF _Toc39880789 \h </w:instrText>
      </w:r>
      <w:r w:rsidR="005125B1">
        <w:rPr>
          <w:noProof/>
          <w:webHidden/>
        </w:rPr>
      </w:r>
      <w:r w:rsidR="005125B1">
        <w:rPr>
          <w:noProof/>
          <w:webHidden/>
        </w:rPr>
        <w:fldChar w:fldCharType="separate"/>
      </w:r>
      <w:ins w:id="935" w:author="nick" w:date="2020-05-31T16:09:00Z">
        <w:r w:rsidR="002E17D4">
          <w:rPr>
            <w:noProof/>
            <w:webHidden/>
          </w:rPr>
          <w:t>88</w:t>
        </w:r>
      </w:ins>
      <w:del w:id="936" w:author="nick" w:date="2020-05-31T16:09:00Z">
        <w:r w:rsidR="00A2710C" w:rsidDel="002E17D4">
          <w:rPr>
            <w:noProof/>
            <w:webHidden/>
          </w:rPr>
          <w:delText>87</w:delText>
        </w:r>
      </w:del>
      <w:r w:rsidR="005125B1">
        <w:rPr>
          <w:noProof/>
          <w:webHidden/>
        </w:rPr>
        <w:fldChar w:fldCharType="end"/>
      </w:r>
      <w:r>
        <w:rPr>
          <w:noProof/>
        </w:rPr>
        <w:fldChar w:fldCharType="end"/>
      </w:r>
    </w:p>
    <w:p w14:paraId="73DBBA9E" w14:textId="760E558D"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w:instrText>
      </w:r>
      <w:r>
        <w:rPr>
          <w:noProof/>
        </w:rPr>
        <w:instrText xml:space="preserve">c39880790" </w:instrText>
      </w:r>
      <w:ins w:id="937" w:author="nick" w:date="2020-05-31T16:09:00Z">
        <w:r w:rsidR="002E17D4">
          <w:rPr>
            <w:noProof/>
          </w:rPr>
        </w:r>
      </w:ins>
      <w:r>
        <w:rPr>
          <w:noProof/>
        </w:rPr>
        <w:fldChar w:fldCharType="separate"/>
      </w:r>
      <w:r w:rsidR="005125B1" w:rsidRPr="006B348C">
        <w:rPr>
          <w:rStyle w:val="Hyperlink"/>
          <w:noProof/>
        </w:rPr>
        <w:t xml:space="preserve">Table 59: Attributes of element </w:t>
      </w:r>
      <w:r w:rsidR="005125B1" w:rsidRPr="006B348C">
        <w:rPr>
          <w:rStyle w:val="Hyperlink"/>
          <w:rFonts w:ascii="Courier New" w:hAnsi="Courier New" w:cs="Courier New"/>
          <w:i/>
          <w:noProof/>
        </w:rPr>
        <w:t>&lt;flow_drilled/&gt;</w:t>
      </w:r>
      <w:r w:rsidR="005125B1">
        <w:rPr>
          <w:noProof/>
          <w:webHidden/>
        </w:rPr>
        <w:tab/>
      </w:r>
      <w:r w:rsidR="005125B1">
        <w:rPr>
          <w:noProof/>
          <w:webHidden/>
        </w:rPr>
        <w:fldChar w:fldCharType="begin"/>
      </w:r>
      <w:r w:rsidR="005125B1">
        <w:rPr>
          <w:noProof/>
          <w:webHidden/>
        </w:rPr>
        <w:instrText xml:space="preserve"> PAGEREF _Toc39880790 \h </w:instrText>
      </w:r>
      <w:r w:rsidR="005125B1">
        <w:rPr>
          <w:noProof/>
          <w:webHidden/>
        </w:rPr>
      </w:r>
      <w:r w:rsidR="005125B1">
        <w:rPr>
          <w:noProof/>
          <w:webHidden/>
        </w:rPr>
        <w:fldChar w:fldCharType="separate"/>
      </w:r>
      <w:ins w:id="938" w:author="nick" w:date="2020-05-31T16:09:00Z">
        <w:r w:rsidR="002E17D4">
          <w:rPr>
            <w:noProof/>
            <w:webHidden/>
          </w:rPr>
          <w:t>90</w:t>
        </w:r>
      </w:ins>
      <w:del w:id="939" w:author="nick" w:date="2020-05-31T16:09:00Z">
        <w:r w:rsidR="00A2710C" w:rsidDel="002E17D4">
          <w:rPr>
            <w:noProof/>
            <w:webHidden/>
          </w:rPr>
          <w:delText>89</w:delText>
        </w:r>
      </w:del>
      <w:r w:rsidR="005125B1">
        <w:rPr>
          <w:noProof/>
          <w:webHidden/>
        </w:rPr>
        <w:fldChar w:fldCharType="end"/>
      </w:r>
      <w:r>
        <w:rPr>
          <w:noProof/>
        </w:rPr>
        <w:fldChar w:fldCharType="end"/>
      </w:r>
    </w:p>
    <w:p w14:paraId="4F932F0A" w14:textId="38EF1B65"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"_Toc39880791" </w:instrText>
      </w:r>
      <w:ins w:id="940" w:author="nick" w:date="2020-05-31T16:09:00Z">
        <w:r w:rsidR="002E17D4">
          <w:rPr>
            <w:noProof/>
          </w:rPr>
        </w:r>
      </w:ins>
      <w:r>
        <w:rPr>
          <w:noProof/>
        </w:rPr>
        <w:fldChar w:fldCharType="separate"/>
      </w:r>
      <w:r w:rsidR="005125B1" w:rsidRPr="006B348C">
        <w:rPr>
          <w:rStyle w:val="Hyperlink"/>
          <w:noProof/>
        </w:rPr>
        <w:t xml:space="preserve">Table 60: Nested elements of </w:t>
      </w:r>
      <w:r w:rsidR="005125B1" w:rsidRPr="006B348C">
        <w:rPr>
          <w:rStyle w:val="Hyperlink"/>
          <w:rFonts w:ascii="Courier New" w:hAnsi="Courier New" w:cs="Courier New"/>
          <w:i/>
          <w:noProof/>
        </w:rPr>
        <w:t>&lt;connection_0d&gt;</w:t>
      </w:r>
      <w:r w:rsidR="005125B1" w:rsidRPr="006B348C">
        <w:rPr>
          <w:rStyle w:val="Hyperlink"/>
          <w:rFonts w:cstheme="minorHAnsi"/>
          <w:noProof/>
        </w:rPr>
        <w:t xml:space="preserve"> for </w:t>
      </w:r>
      <w:r w:rsidR="005125B1" w:rsidRPr="006B348C">
        <w:rPr>
          <w:rStyle w:val="Hyperlink"/>
          <w:rFonts w:ascii="Courier New" w:hAnsi="Courier New" w:cs="Courier New"/>
          <w:i/>
          <w:noProof/>
        </w:rPr>
        <w:t>&lt;gumdrop/&gt;</w:t>
      </w:r>
      <w:r w:rsidR="005125B1">
        <w:rPr>
          <w:noProof/>
          <w:webHidden/>
        </w:rPr>
        <w:tab/>
      </w:r>
      <w:r w:rsidR="005125B1">
        <w:rPr>
          <w:noProof/>
          <w:webHidden/>
        </w:rPr>
        <w:fldChar w:fldCharType="begin"/>
      </w:r>
      <w:r w:rsidR="005125B1">
        <w:rPr>
          <w:noProof/>
          <w:webHidden/>
        </w:rPr>
        <w:instrText xml:space="preserve"> PAGEREF _Toc39880791 \h </w:instrText>
      </w:r>
      <w:r w:rsidR="005125B1">
        <w:rPr>
          <w:noProof/>
          <w:webHidden/>
        </w:rPr>
      </w:r>
      <w:r w:rsidR="005125B1">
        <w:rPr>
          <w:noProof/>
          <w:webHidden/>
        </w:rPr>
        <w:fldChar w:fldCharType="separate"/>
      </w:r>
      <w:ins w:id="941" w:author="nick" w:date="2020-05-31T16:09:00Z">
        <w:r w:rsidR="002E17D4">
          <w:rPr>
            <w:noProof/>
            <w:webHidden/>
          </w:rPr>
          <w:t>91</w:t>
        </w:r>
      </w:ins>
      <w:del w:id="942" w:author="nick" w:date="2020-05-31T16:09:00Z">
        <w:r w:rsidR="00A2710C" w:rsidDel="002E17D4">
          <w:rPr>
            <w:noProof/>
            <w:webHidden/>
          </w:rPr>
          <w:delText>90</w:delText>
        </w:r>
      </w:del>
      <w:r w:rsidR="005125B1">
        <w:rPr>
          <w:noProof/>
          <w:webHidden/>
        </w:rPr>
        <w:fldChar w:fldCharType="end"/>
      </w:r>
      <w:r>
        <w:rPr>
          <w:noProof/>
        </w:rPr>
        <w:fldChar w:fldCharType="end"/>
      </w:r>
    </w:p>
    <w:p w14:paraId="5C808559" w14:textId="7CAF42F2"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"_Toc39880792" </w:instrText>
      </w:r>
      <w:ins w:id="943" w:author="nick" w:date="2020-05-31T16:09:00Z">
        <w:r w:rsidR="002E17D4">
          <w:rPr>
            <w:noProof/>
          </w:rPr>
        </w:r>
      </w:ins>
      <w:r>
        <w:rPr>
          <w:noProof/>
        </w:rPr>
        <w:fldChar w:fldCharType="separate"/>
      </w:r>
      <w:r w:rsidR="005125B1" w:rsidRPr="006B348C">
        <w:rPr>
          <w:rStyle w:val="Hyperlink"/>
          <w:noProof/>
        </w:rPr>
        <w:t xml:space="preserve">Table 61: Attributes of element </w:t>
      </w:r>
      <w:r w:rsidR="005125B1" w:rsidRPr="006B348C">
        <w:rPr>
          <w:rStyle w:val="Hyperlink"/>
          <w:rFonts w:ascii="Courier New" w:hAnsi="Courier New" w:cs="Courier New"/>
          <w:i/>
          <w:noProof/>
        </w:rPr>
        <w:t>&lt;gumdrop/&gt;</w:t>
      </w:r>
      <w:r w:rsidR="005125B1">
        <w:rPr>
          <w:noProof/>
          <w:webHidden/>
        </w:rPr>
        <w:tab/>
      </w:r>
      <w:r w:rsidR="005125B1">
        <w:rPr>
          <w:noProof/>
          <w:webHidden/>
        </w:rPr>
        <w:fldChar w:fldCharType="begin"/>
      </w:r>
      <w:r w:rsidR="005125B1">
        <w:rPr>
          <w:noProof/>
          <w:webHidden/>
        </w:rPr>
        <w:instrText xml:space="preserve"> PAGEREF _Toc39880792 \h </w:instrText>
      </w:r>
      <w:r w:rsidR="005125B1">
        <w:rPr>
          <w:noProof/>
          <w:webHidden/>
        </w:rPr>
      </w:r>
      <w:r w:rsidR="005125B1">
        <w:rPr>
          <w:noProof/>
          <w:webHidden/>
        </w:rPr>
        <w:fldChar w:fldCharType="separate"/>
      </w:r>
      <w:ins w:id="944" w:author="nick" w:date="2020-05-31T16:09:00Z">
        <w:r w:rsidR="002E17D4">
          <w:rPr>
            <w:noProof/>
            <w:webHidden/>
          </w:rPr>
          <w:t>92</w:t>
        </w:r>
      </w:ins>
      <w:del w:id="945" w:author="nick" w:date="2020-05-31T16:09:00Z">
        <w:r w:rsidR="00A2710C" w:rsidDel="002E17D4">
          <w:rPr>
            <w:noProof/>
            <w:webHidden/>
          </w:rPr>
          <w:delText>91</w:delText>
        </w:r>
      </w:del>
      <w:r w:rsidR="005125B1">
        <w:rPr>
          <w:noProof/>
          <w:webHidden/>
        </w:rPr>
        <w:fldChar w:fldCharType="end"/>
      </w:r>
      <w:r>
        <w:rPr>
          <w:noProof/>
        </w:rPr>
        <w:fldChar w:fldCharType="end"/>
      </w:r>
    </w:p>
    <w:p w14:paraId="498884B1" w14:textId="500E1D21"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"_Toc39880793" </w:instrText>
      </w:r>
      <w:ins w:id="946" w:author="nick" w:date="2020-05-31T16:09:00Z">
        <w:r w:rsidR="002E17D4">
          <w:rPr>
            <w:noProof/>
          </w:rPr>
        </w:r>
      </w:ins>
      <w:r>
        <w:rPr>
          <w:noProof/>
        </w:rPr>
        <w:fldChar w:fldCharType="separate"/>
      </w:r>
      <w:r w:rsidR="005125B1" w:rsidRPr="006B348C">
        <w:rPr>
          <w:rStyle w:val="Hyperlink"/>
          <w:noProof/>
        </w:rPr>
        <w:t xml:space="preserve">Table 62: Nested elements of </w:t>
      </w:r>
      <w:r w:rsidR="005125B1" w:rsidRPr="006B348C">
        <w:rPr>
          <w:rStyle w:val="Hyperlink"/>
          <w:rFonts w:ascii="Courier New" w:hAnsi="Courier New" w:cs="Courier New"/>
          <w:i/>
          <w:noProof/>
        </w:rPr>
        <w:t>&lt;connection_0d/&gt;</w:t>
      </w:r>
      <w:r w:rsidR="005125B1" w:rsidRPr="006B348C">
        <w:rPr>
          <w:rStyle w:val="Hyperlink"/>
          <w:noProof/>
        </w:rPr>
        <w:t xml:space="preserve"> for </w:t>
      </w:r>
      <w:r w:rsidR="005125B1" w:rsidRPr="006B348C">
        <w:rPr>
          <w:rStyle w:val="Hyperlink"/>
          <w:rFonts w:ascii="Courier New" w:hAnsi="Courier New" w:cs="Courier New"/>
          <w:i/>
          <w:noProof/>
        </w:rPr>
        <w:t>&lt;clinch/&gt;</w:t>
      </w:r>
      <w:r w:rsidR="005125B1">
        <w:rPr>
          <w:noProof/>
          <w:webHidden/>
        </w:rPr>
        <w:tab/>
      </w:r>
      <w:r w:rsidR="005125B1">
        <w:rPr>
          <w:noProof/>
          <w:webHidden/>
        </w:rPr>
        <w:fldChar w:fldCharType="begin"/>
      </w:r>
      <w:r w:rsidR="005125B1">
        <w:rPr>
          <w:noProof/>
          <w:webHidden/>
        </w:rPr>
        <w:instrText xml:space="preserve"> PAGEREF _Toc39880793 \h </w:instrText>
      </w:r>
      <w:r w:rsidR="005125B1">
        <w:rPr>
          <w:noProof/>
          <w:webHidden/>
        </w:rPr>
      </w:r>
      <w:r w:rsidR="005125B1">
        <w:rPr>
          <w:noProof/>
          <w:webHidden/>
        </w:rPr>
        <w:fldChar w:fldCharType="separate"/>
      </w:r>
      <w:ins w:id="947" w:author="nick" w:date="2020-05-31T16:09:00Z">
        <w:r w:rsidR="002E17D4">
          <w:rPr>
            <w:noProof/>
            <w:webHidden/>
          </w:rPr>
          <w:t>94</w:t>
        </w:r>
      </w:ins>
      <w:del w:id="948" w:author="nick" w:date="2020-05-31T16:09:00Z">
        <w:r w:rsidR="00A2710C" w:rsidDel="002E17D4">
          <w:rPr>
            <w:noProof/>
            <w:webHidden/>
          </w:rPr>
          <w:delText>93</w:delText>
        </w:r>
      </w:del>
      <w:r w:rsidR="005125B1">
        <w:rPr>
          <w:noProof/>
          <w:webHidden/>
        </w:rPr>
        <w:fldChar w:fldCharType="end"/>
      </w:r>
      <w:r>
        <w:rPr>
          <w:noProof/>
        </w:rPr>
        <w:fldChar w:fldCharType="end"/>
      </w:r>
    </w:p>
    <w:p w14:paraId="15576095" w14:textId="7FBBA9BE"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"_Toc39880794" </w:instrText>
      </w:r>
      <w:ins w:id="949" w:author="nick" w:date="2020-05-31T16:09:00Z">
        <w:r w:rsidR="002E17D4">
          <w:rPr>
            <w:noProof/>
          </w:rPr>
        </w:r>
      </w:ins>
      <w:r>
        <w:rPr>
          <w:noProof/>
        </w:rPr>
        <w:fldChar w:fldCharType="separate"/>
      </w:r>
      <w:r w:rsidR="005125B1" w:rsidRPr="006B348C">
        <w:rPr>
          <w:rStyle w:val="Hyperlink"/>
          <w:noProof/>
        </w:rPr>
        <w:t xml:space="preserve">Table 63: Attributes of element </w:t>
      </w:r>
      <w:r w:rsidR="005125B1" w:rsidRPr="006B348C">
        <w:rPr>
          <w:rStyle w:val="Hyperlink"/>
          <w:rFonts w:ascii="Courier New" w:hAnsi="Courier New" w:cs="Courier New"/>
          <w:i/>
          <w:noProof/>
        </w:rPr>
        <w:t>&lt;clinch/&gt;</w:t>
      </w:r>
      <w:r w:rsidR="005125B1">
        <w:rPr>
          <w:noProof/>
          <w:webHidden/>
        </w:rPr>
        <w:tab/>
      </w:r>
      <w:r w:rsidR="005125B1">
        <w:rPr>
          <w:noProof/>
          <w:webHidden/>
        </w:rPr>
        <w:fldChar w:fldCharType="begin"/>
      </w:r>
      <w:r w:rsidR="005125B1">
        <w:rPr>
          <w:noProof/>
          <w:webHidden/>
        </w:rPr>
        <w:instrText xml:space="preserve"> PAGEREF _Toc39880794 \h </w:instrText>
      </w:r>
      <w:r w:rsidR="005125B1">
        <w:rPr>
          <w:noProof/>
          <w:webHidden/>
        </w:rPr>
      </w:r>
      <w:r w:rsidR="005125B1">
        <w:rPr>
          <w:noProof/>
          <w:webHidden/>
        </w:rPr>
        <w:fldChar w:fldCharType="separate"/>
      </w:r>
      <w:ins w:id="950" w:author="nick" w:date="2020-05-31T16:09:00Z">
        <w:r w:rsidR="002E17D4">
          <w:rPr>
            <w:noProof/>
            <w:webHidden/>
          </w:rPr>
          <w:t>94</w:t>
        </w:r>
      </w:ins>
      <w:del w:id="951" w:author="nick" w:date="2020-05-31T16:09:00Z">
        <w:r w:rsidR="00A2710C" w:rsidDel="002E17D4">
          <w:rPr>
            <w:noProof/>
            <w:webHidden/>
          </w:rPr>
          <w:delText>93</w:delText>
        </w:r>
      </w:del>
      <w:r w:rsidR="005125B1">
        <w:rPr>
          <w:noProof/>
          <w:webHidden/>
        </w:rPr>
        <w:fldChar w:fldCharType="end"/>
      </w:r>
      <w:r>
        <w:rPr>
          <w:noProof/>
        </w:rPr>
        <w:fldChar w:fldCharType="end"/>
      </w:r>
    </w:p>
    <w:p w14:paraId="5420E548" w14:textId="0DBD8E4E"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"_Toc39880795" </w:instrText>
      </w:r>
      <w:ins w:id="952" w:author="nick" w:date="2020-05-31T16:09:00Z">
        <w:r w:rsidR="002E17D4">
          <w:rPr>
            <w:noProof/>
          </w:rPr>
        </w:r>
      </w:ins>
      <w:r>
        <w:rPr>
          <w:noProof/>
        </w:rPr>
        <w:fldChar w:fldCharType="separate"/>
      </w:r>
      <w:r w:rsidR="005125B1" w:rsidRPr="006B348C">
        <w:rPr>
          <w:rStyle w:val="Hyperlink"/>
          <w:noProof/>
        </w:rPr>
        <w:t xml:space="preserve">Table 64: Nested elements of element </w:t>
      </w:r>
      <w:r w:rsidR="005125B1" w:rsidRPr="006B348C">
        <w:rPr>
          <w:rStyle w:val="Hyperlink"/>
          <w:rFonts w:ascii="Courier New" w:hAnsi="Courier New" w:cs="Courier New"/>
          <w:i/>
          <w:noProof/>
        </w:rPr>
        <w:t>&lt;clinch/&gt;</w:t>
      </w:r>
      <w:r w:rsidR="005125B1">
        <w:rPr>
          <w:noProof/>
          <w:webHidden/>
        </w:rPr>
        <w:tab/>
      </w:r>
      <w:r w:rsidR="005125B1">
        <w:rPr>
          <w:noProof/>
          <w:webHidden/>
        </w:rPr>
        <w:fldChar w:fldCharType="begin"/>
      </w:r>
      <w:r w:rsidR="005125B1">
        <w:rPr>
          <w:noProof/>
          <w:webHidden/>
        </w:rPr>
        <w:instrText xml:space="preserve"> PAGEREF _Toc39880795 \h </w:instrText>
      </w:r>
      <w:r w:rsidR="005125B1">
        <w:rPr>
          <w:noProof/>
          <w:webHidden/>
        </w:rPr>
      </w:r>
      <w:r w:rsidR="005125B1">
        <w:rPr>
          <w:noProof/>
          <w:webHidden/>
        </w:rPr>
        <w:fldChar w:fldCharType="separate"/>
      </w:r>
      <w:ins w:id="953" w:author="nick" w:date="2020-05-31T16:09:00Z">
        <w:r w:rsidR="002E17D4">
          <w:rPr>
            <w:noProof/>
            <w:webHidden/>
          </w:rPr>
          <w:t>95</w:t>
        </w:r>
      </w:ins>
      <w:del w:id="954" w:author="nick" w:date="2020-05-31T16:09:00Z">
        <w:r w:rsidR="00A2710C" w:rsidDel="002E17D4">
          <w:rPr>
            <w:noProof/>
            <w:webHidden/>
          </w:rPr>
          <w:delText>94</w:delText>
        </w:r>
      </w:del>
      <w:r w:rsidR="005125B1">
        <w:rPr>
          <w:noProof/>
          <w:webHidden/>
        </w:rPr>
        <w:fldChar w:fldCharType="end"/>
      </w:r>
      <w:r>
        <w:rPr>
          <w:noProof/>
        </w:rPr>
        <w:fldChar w:fldCharType="end"/>
      </w:r>
    </w:p>
    <w:p w14:paraId="0D08DAFE" w14:textId="42E26A04"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"_Toc39880796" </w:instrText>
      </w:r>
      <w:ins w:id="955" w:author="nick" w:date="2020-05-31T16:09:00Z">
        <w:r w:rsidR="002E17D4">
          <w:rPr>
            <w:noProof/>
          </w:rPr>
        </w:r>
      </w:ins>
      <w:r>
        <w:rPr>
          <w:noProof/>
        </w:rPr>
        <w:fldChar w:fldCharType="separate"/>
      </w:r>
      <w:r w:rsidR="005125B1" w:rsidRPr="006B348C">
        <w:rPr>
          <w:rStyle w:val="Hyperlink"/>
          <w:noProof/>
        </w:rPr>
        <w:t xml:space="preserve">Table 65: Nested elements of </w:t>
      </w:r>
      <w:r w:rsidR="005125B1" w:rsidRPr="006B348C">
        <w:rPr>
          <w:rStyle w:val="Hyperlink"/>
          <w:rFonts w:ascii="Courier New" w:hAnsi="Courier New" w:cs="Courier New"/>
          <w:i/>
          <w:noProof/>
        </w:rPr>
        <w:t>&lt;connection_0d/&gt;</w:t>
      </w:r>
      <w:r w:rsidR="005125B1" w:rsidRPr="006B348C">
        <w:rPr>
          <w:rStyle w:val="Hyperlink"/>
          <w:noProof/>
        </w:rPr>
        <w:t xml:space="preserve"> for </w:t>
      </w:r>
      <w:r w:rsidR="005125B1" w:rsidRPr="006B348C">
        <w:rPr>
          <w:rStyle w:val="Hyperlink"/>
          <w:rFonts w:ascii="Courier New" w:hAnsi="Courier New" w:cs="Courier New"/>
          <w:i/>
          <w:noProof/>
        </w:rPr>
        <w:t>&lt;heat_stake/&gt;</w:t>
      </w:r>
      <w:r w:rsidR="005125B1">
        <w:rPr>
          <w:noProof/>
          <w:webHidden/>
        </w:rPr>
        <w:tab/>
      </w:r>
      <w:r w:rsidR="005125B1">
        <w:rPr>
          <w:noProof/>
          <w:webHidden/>
        </w:rPr>
        <w:fldChar w:fldCharType="begin"/>
      </w:r>
      <w:r w:rsidR="005125B1">
        <w:rPr>
          <w:noProof/>
          <w:webHidden/>
        </w:rPr>
        <w:instrText xml:space="preserve"> PAGEREF _Toc39880796 \h </w:instrText>
      </w:r>
      <w:r w:rsidR="005125B1">
        <w:rPr>
          <w:noProof/>
          <w:webHidden/>
        </w:rPr>
      </w:r>
      <w:r w:rsidR="005125B1">
        <w:rPr>
          <w:noProof/>
          <w:webHidden/>
        </w:rPr>
        <w:fldChar w:fldCharType="separate"/>
      </w:r>
      <w:ins w:id="956" w:author="nick" w:date="2020-05-31T16:09:00Z">
        <w:r w:rsidR="002E17D4">
          <w:rPr>
            <w:noProof/>
            <w:webHidden/>
          </w:rPr>
          <w:t>96</w:t>
        </w:r>
      </w:ins>
      <w:del w:id="957" w:author="nick" w:date="2020-05-31T16:09:00Z">
        <w:r w:rsidR="00A2710C" w:rsidDel="002E17D4">
          <w:rPr>
            <w:noProof/>
            <w:webHidden/>
          </w:rPr>
          <w:delText>95</w:delText>
        </w:r>
      </w:del>
      <w:r w:rsidR="005125B1">
        <w:rPr>
          <w:noProof/>
          <w:webHidden/>
        </w:rPr>
        <w:fldChar w:fldCharType="end"/>
      </w:r>
      <w:r>
        <w:rPr>
          <w:noProof/>
        </w:rPr>
        <w:fldChar w:fldCharType="end"/>
      </w:r>
    </w:p>
    <w:p w14:paraId="27C601F7" w14:textId="2DAA0BB9"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"_Toc39880797" </w:instrText>
      </w:r>
      <w:ins w:id="958" w:author="nick" w:date="2020-05-31T16:09:00Z">
        <w:r w:rsidR="002E17D4">
          <w:rPr>
            <w:noProof/>
          </w:rPr>
        </w:r>
      </w:ins>
      <w:r>
        <w:rPr>
          <w:noProof/>
        </w:rPr>
        <w:fldChar w:fldCharType="separate"/>
      </w:r>
      <w:r w:rsidR="005125B1" w:rsidRPr="006B348C">
        <w:rPr>
          <w:rStyle w:val="Hyperlink"/>
          <w:noProof/>
        </w:rPr>
        <w:t xml:space="preserve">Table 66: Attributes of element </w:t>
      </w:r>
      <w:r w:rsidR="005125B1" w:rsidRPr="006B348C">
        <w:rPr>
          <w:rStyle w:val="Hyperlink"/>
          <w:rFonts w:ascii="Courier New" w:hAnsi="Courier New" w:cs="Courier New"/>
          <w:i/>
          <w:noProof/>
        </w:rPr>
        <w:t>&lt;heat_stake/&gt;</w:t>
      </w:r>
      <w:r w:rsidR="005125B1">
        <w:rPr>
          <w:noProof/>
          <w:webHidden/>
        </w:rPr>
        <w:tab/>
      </w:r>
      <w:r w:rsidR="005125B1">
        <w:rPr>
          <w:noProof/>
          <w:webHidden/>
        </w:rPr>
        <w:fldChar w:fldCharType="begin"/>
      </w:r>
      <w:r w:rsidR="005125B1">
        <w:rPr>
          <w:noProof/>
          <w:webHidden/>
        </w:rPr>
        <w:instrText xml:space="preserve"> PAGEREF _Toc39880797 \h </w:instrText>
      </w:r>
      <w:r w:rsidR="005125B1">
        <w:rPr>
          <w:noProof/>
          <w:webHidden/>
        </w:rPr>
      </w:r>
      <w:r w:rsidR="005125B1">
        <w:rPr>
          <w:noProof/>
          <w:webHidden/>
        </w:rPr>
        <w:fldChar w:fldCharType="separate"/>
      </w:r>
      <w:ins w:id="959" w:author="nick" w:date="2020-05-31T16:09:00Z">
        <w:r w:rsidR="002E17D4">
          <w:rPr>
            <w:noProof/>
            <w:webHidden/>
          </w:rPr>
          <w:t>96</w:t>
        </w:r>
      </w:ins>
      <w:del w:id="960" w:author="nick" w:date="2020-05-31T16:09:00Z">
        <w:r w:rsidR="00A2710C" w:rsidDel="002E17D4">
          <w:rPr>
            <w:noProof/>
            <w:webHidden/>
          </w:rPr>
          <w:delText>95</w:delText>
        </w:r>
      </w:del>
      <w:r w:rsidR="005125B1">
        <w:rPr>
          <w:noProof/>
          <w:webHidden/>
        </w:rPr>
        <w:fldChar w:fldCharType="end"/>
      </w:r>
      <w:r>
        <w:rPr>
          <w:noProof/>
        </w:rPr>
        <w:fldChar w:fldCharType="end"/>
      </w:r>
    </w:p>
    <w:p w14:paraId="72462357" w14:textId="18BB597A"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"_Toc39880798" </w:instrText>
      </w:r>
      <w:ins w:id="961" w:author="nick" w:date="2020-05-31T16:09:00Z">
        <w:r w:rsidR="002E17D4">
          <w:rPr>
            <w:noProof/>
          </w:rPr>
        </w:r>
      </w:ins>
      <w:r>
        <w:rPr>
          <w:noProof/>
        </w:rPr>
        <w:fldChar w:fldCharType="separate"/>
      </w:r>
      <w:r w:rsidR="005125B1" w:rsidRPr="006B348C">
        <w:rPr>
          <w:rStyle w:val="Hyperlink"/>
          <w:noProof/>
        </w:rPr>
        <w:t xml:space="preserve">Table 67: Nested elements of </w:t>
      </w:r>
      <w:r w:rsidR="005125B1" w:rsidRPr="006B348C">
        <w:rPr>
          <w:rStyle w:val="Hyperlink"/>
          <w:rFonts w:ascii="Courier New" w:hAnsi="Courier New" w:cs="Courier New"/>
          <w:i/>
          <w:noProof/>
        </w:rPr>
        <w:t>&lt;connection_0d/&gt;</w:t>
      </w:r>
      <w:r w:rsidR="005125B1" w:rsidRPr="006B348C">
        <w:rPr>
          <w:rStyle w:val="Hyperlink"/>
          <w:noProof/>
        </w:rPr>
        <w:t xml:space="preserve"> for </w:t>
      </w:r>
      <w:r w:rsidR="005125B1" w:rsidRPr="006B348C">
        <w:rPr>
          <w:rStyle w:val="Hyperlink"/>
          <w:rFonts w:ascii="Courier New" w:hAnsi="Courier New" w:cs="Courier New"/>
          <w:i/>
          <w:noProof/>
        </w:rPr>
        <w:t>&lt;clip/&gt;</w:t>
      </w:r>
      <w:r w:rsidR="005125B1">
        <w:rPr>
          <w:noProof/>
          <w:webHidden/>
        </w:rPr>
        <w:tab/>
      </w:r>
      <w:r w:rsidR="005125B1">
        <w:rPr>
          <w:noProof/>
          <w:webHidden/>
        </w:rPr>
        <w:fldChar w:fldCharType="begin"/>
      </w:r>
      <w:r w:rsidR="005125B1">
        <w:rPr>
          <w:noProof/>
          <w:webHidden/>
        </w:rPr>
        <w:instrText xml:space="preserve"> PAGEREF _Toc39880798 \h </w:instrText>
      </w:r>
      <w:r w:rsidR="005125B1">
        <w:rPr>
          <w:noProof/>
          <w:webHidden/>
        </w:rPr>
      </w:r>
      <w:r w:rsidR="005125B1">
        <w:rPr>
          <w:noProof/>
          <w:webHidden/>
        </w:rPr>
        <w:fldChar w:fldCharType="separate"/>
      </w:r>
      <w:ins w:id="962" w:author="nick" w:date="2020-05-31T16:09:00Z">
        <w:r w:rsidR="002E17D4">
          <w:rPr>
            <w:noProof/>
            <w:webHidden/>
          </w:rPr>
          <w:t>98</w:t>
        </w:r>
      </w:ins>
      <w:del w:id="963" w:author="nick" w:date="2020-05-31T16:09:00Z">
        <w:r w:rsidR="00A2710C" w:rsidDel="002E17D4">
          <w:rPr>
            <w:noProof/>
            <w:webHidden/>
          </w:rPr>
          <w:delText>97</w:delText>
        </w:r>
      </w:del>
      <w:r w:rsidR="005125B1">
        <w:rPr>
          <w:noProof/>
          <w:webHidden/>
        </w:rPr>
        <w:fldChar w:fldCharType="end"/>
      </w:r>
      <w:r>
        <w:rPr>
          <w:noProof/>
        </w:rPr>
        <w:fldChar w:fldCharType="end"/>
      </w:r>
    </w:p>
    <w:p w14:paraId="07C6ACCE" w14:textId="323FEAFD"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"_Toc39880799" </w:instrText>
      </w:r>
      <w:ins w:id="964" w:author="nick" w:date="2020-05-31T16:09:00Z">
        <w:r w:rsidR="002E17D4">
          <w:rPr>
            <w:noProof/>
          </w:rPr>
        </w:r>
      </w:ins>
      <w:r>
        <w:rPr>
          <w:noProof/>
        </w:rPr>
        <w:fldChar w:fldCharType="separate"/>
      </w:r>
      <w:r w:rsidR="005125B1" w:rsidRPr="006B348C">
        <w:rPr>
          <w:rStyle w:val="Hyperlink"/>
          <w:noProof/>
        </w:rPr>
        <w:t xml:space="preserve">Table 68: Attributes of element </w:t>
      </w:r>
      <w:r w:rsidR="005125B1" w:rsidRPr="006B348C">
        <w:rPr>
          <w:rStyle w:val="Hyperlink"/>
          <w:rFonts w:ascii="Courier New" w:hAnsi="Courier New" w:cs="Courier New"/>
          <w:i/>
          <w:noProof/>
        </w:rPr>
        <w:t>&lt;clip/&gt;</w:t>
      </w:r>
      <w:r w:rsidR="005125B1">
        <w:rPr>
          <w:noProof/>
          <w:webHidden/>
        </w:rPr>
        <w:tab/>
      </w:r>
      <w:r w:rsidR="005125B1">
        <w:rPr>
          <w:noProof/>
          <w:webHidden/>
        </w:rPr>
        <w:fldChar w:fldCharType="begin"/>
      </w:r>
      <w:r w:rsidR="005125B1">
        <w:rPr>
          <w:noProof/>
          <w:webHidden/>
        </w:rPr>
        <w:instrText xml:space="preserve"> PAGEREF _Toc39880799 \h </w:instrText>
      </w:r>
      <w:r w:rsidR="005125B1">
        <w:rPr>
          <w:noProof/>
          <w:webHidden/>
        </w:rPr>
      </w:r>
      <w:r w:rsidR="005125B1">
        <w:rPr>
          <w:noProof/>
          <w:webHidden/>
        </w:rPr>
        <w:fldChar w:fldCharType="separate"/>
      </w:r>
      <w:ins w:id="965" w:author="nick" w:date="2020-05-31T16:09:00Z">
        <w:r w:rsidR="002E17D4">
          <w:rPr>
            <w:noProof/>
            <w:webHidden/>
          </w:rPr>
          <w:t>99</w:t>
        </w:r>
      </w:ins>
      <w:del w:id="966" w:author="nick" w:date="2020-05-31T16:09:00Z">
        <w:r w:rsidR="00A2710C" w:rsidDel="002E17D4">
          <w:rPr>
            <w:noProof/>
            <w:webHidden/>
          </w:rPr>
          <w:delText>98</w:delText>
        </w:r>
      </w:del>
      <w:r w:rsidR="005125B1">
        <w:rPr>
          <w:noProof/>
          <w:webHidden/>
        </w:rPr>
        <w:fldChar w:fldCharType="end"/>
      </w:r>
      <w:r>
        <w:rPr>
          <w:noProof/>
        </w:rPr>
        <w:fldChar w:fldCharType="end"/>
      </w:r>
    </w:p>
    <w:p w14:paraId="6BE01966" w14:textId="3DAB7D60"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"_Toc39880800" </w:instrText>
      </w:r>
      <w:ins w:id="967" w:author="nick" w:date="2020-05-31T16:09:00Z">
        <w:r w:rsidR="002E17D4">
          <w:rPr>
            <w:noProof/>
          </w:rPr>
        </w:r>
      </w:ins>
      <w:r>
        <w:rPr>
          <w:noProof/>
        </w:rPr>
        <w:fldChar w:fldCharType="separate"/>
      </w:r>
      <w:r w:rsidR="005125B1" w:rsidRPr="006B348C">
        <w:rPr>
          <w:rStyle w:val="Hyperlink"/>
          <w:noProof/>
        </w:rPr>
        <w:t xml:space="preserve">Table 69: Nested elements of element </w:t>
      </w:r>
      <w:r w:rsidR="005125B1" w:rsidRPr="006B348C">
        <w:rPr>
          <w:rStyle w:val="Hyperlink"/>
          <w:rFonts w:ascii="Courier New" w:hAnsi="Courier New" w:cs="Courier New"/>
          <w:i/>
          <w:noProof/>
        </w:rPr>
        <w:t>&lt;clip/&gt;</w:t>
      </w:r>
      <w:r w:rsidR="005125B1">
        <w:rPr>
          <w:noProof/>
          <w:webHidden/>
        </w:rPr>
        <w:tab/>
      </w:r>
      <w:r w:rsidR="005125B1">
        <w:rPr>
          <w:noProof/>
          <w:webHidden/>
        </w:rPr>
        <w:fldChar w:fldCharType="begin"/>
      </w:r>
      <w:r w:rsidR="005125B1">
        <w:rPr>
          <w:noProof/>
          <w:webHidden/>
        </w:rPr>
        <w:instrText xml:space="preserve"> PAGEREF _Toc39880800 \h </w:instrText>
      </w:r>
      <w:r w:rsidR="005125B1">
        <w:rPr>
          <w:noProof/>
          <w:webHidden/>
        </w:rPr>
      </w:r>
      <w:r w:rsidR="005125B1">
        <w:rPr>
          <w:noProof/>
          <w:webHidden/>
        </w:rPr>
        <w:fldChar w:fldCharType="separate"/>
      </w:r>
      <w:ins w:id="968" w:author="nick" w:date="2020-05-31T16:09:00Z">
        <w:r w:rsidR="002E17D4">
          <w:rPr>
            <w:noProof/>
            <w:webHidden/>
          </w:rPr>
          <w:t>100</w:t>
        </w:r>
      </w:ins>
      <w:del w:id="969" w:author="nick" w:date="2020-05-31T16:09:00Z">
        <w:r w:rsidR="00A2710C" w:rsidDel="002E17D4">
          <w:rPr>
            <w:noProof/>
            <w:webHidden/>
          </w:rPr>
          <w:delText>99</w:delText>
        </w:r>
      </w:del>
      <w:r w:rsidR="005125B1">
        <w:rPr>
          <w:noProof/>
          <w:webHidden/>
        </w:rPr>
        <w:fldChar w:fldCharType="end"/>
      </w:r>
      <w:r>
        <w:rPr>
          <w:noProof/>
        </w:rPr>
        <w:fldChar w:fldCharType="end"/>
      </w:r>
    </w:p>
    <w:p w14:paraId="0F3B5199" w14:textId="45625781"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lastRenderedPageBreak/>
        <w:fldChar w:fldCharType="begin"/>
      </w:r>
      <w:r>
        <w:rPr>
          <w:noProof/>
        </w:rPr>
        <w:instrText xml:space="preserve"> HYPERLINK \l "_To</w:instrText>
      </w:r>
      <w:r>
        <w:rPr>
          <w:noProof/>
        </w:rPr>
        <w:instrText xml:space="preserve">c39880801" </w:instrText>
      </w:r>
      <w:ins w:id="970" w:author="nick" w:date="2020-05-31T16:09:00Z">
        <w:r w:rsidR="002E17D4">
          <w:rPr>
            <w:noProof/>
          </w:rPr>
        </w:r>
      </w:ins>
      <w:r>
        <w:rPr>
          <w:noProof/>
        </w:rPr>
        <w:fldChar w:fldCharType="separate"/>
      </w:r>
      <w:r w:rsidR="005125B1" w:rsidRPr="006B348C">
        <w:rPr>
          <w:rStyle w:val="Hyperlink"/>
          <w:noProof/>
        </w:rPr>
        <w:t xml:space="preserve">Table 70: Nested elements of </w:t>
      </w:r>
      <w:r w:rsidR="005125B1" w:rsidRPr="006B348C">
        <w:rPr>
          <w:rStyle w:val="Hyperlink"/>
          <w:rFonts w:ascii="Courier New" w:hAnsi="Courier New" w:cs="Courier New"/>
          <w:i/>
          <w:noProof/>
        </w:rPr>
        <w:t>&lt;connection_0d/&gt;</w:t>
      </w:r>
      <w:r w:rsidR="005125B1" w:rsidRPr="006B348C">
        <w:rPr>
          <w:rStyle w:val="Hyperlink"/>
          <w:noProof/>
        </w:rPr>
        <w:t xml:space="preserve"> for </w:t>
      </w:r>
      <w:r w:rsidR="005125B1" w:rsidRPr="006B348C">
        <w:rPr>
          <w:rStyle w:val="Hyperlink"/>
          <w:rFonts w:ascii="Courier New" w:hAnsi="Courier New" w:cs="Courier New"/>
          <w:i/>
          <w:noProof/>
        </w:rPr>
        <w:t>&lt;nail/&gt;</w:t>
      </w:r>
      <w:r w:rsidR="005125B1">
        <w:rPr>
          <w:noProof/>
          <w:webHidden/>
        </w:rPr>
        <w:tab/>
      </w:r>
      <w:r w:rsidR="005125B1">
        <w:rPr>
          <w:noProof/>
          <w:webHidden/>
        </w:rPr>
        <w:fldChar w:fldCharType="begin"/>
      </w:r>
      <w:r w:rsidR="005125B1">
        <w:rPr>
          <w:noProof/>
          <w:webHidden/>
        </w:rPr>
        <w:instrText xml:space="preserve"> PAGEREF _Toc39880801 \h </w:instrText>
      </w:r>
      <w:r w:rsidR="005125B1">
        <w:rPr>
          <w:noProof/>
          <w:webHidden/>
        </w:rPr>
      </w:r>
      <w:r w:rsidR="005125B1">
        <w:rPr>
          <w:noProof/>
          <w:webHidden/>
        </w:rPr>
        <w:fldChar w:fldCharType="separate"/>
      </w:r>
      <w:ins w:id="971" w:author="nick" w:date="2020-05-31T16:09:00Z">
        <w:r w:rsidR="002E17D4">
          <w:rPr>
            <w:noProof/>
            <w:webHidden/>
          </w:rPr>
          <w:t>101</w:t>
        </w:r>
      </w:ins>
      <w:del w:id="972" w:author="nick" w:date="2020-05-31T16:09:00Z">
        <w:r w:rsidR="00A2710C" w:rsidDel="002E17D4">
          <w:rPr>
            <w:noProof/>
            <w:webHidden/>
          </w:rPr>
          <w:delText>100</w:delText>
        </w:r>
      </w:del>
      <w:r w:rsidR="005125B1">
        <w:rPr>
          <w:noProof/>
          <w:webHidden/>
        </w:rPr>
        <w:fldChar w:fldCharType="end"/>
      </w:r>
      <w:r>
        <w:rPr>
          <w:noProof/>
        </w:rPr>
        <w:fldChar w:fldCharType="end"/>
      </w:r>
    </w:p>
    <w:p w14:paraId="71B611A7" w14:textId="374970A7"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"_Toc39880802" </w:instrText>
      </w:r>
      <w:ins w:id="973" w:author="nick" w:date="2020-05-31T16:09:00Z">
        <w:r w:rsidR="002E17D4">
          <w:rPr>
            <w:noProof/>
          </w:rPr>
        </w:r>
      </w:ins>
      <w:r>
        <w:rPr>
          <w:noProof/>
        </w:rPr>
        <w:fldChar w:fldCharType="separate"/>
      </w:r>
      <w:r w:rsidR="005125B1" w:rsidRPr="006B348C">
        <w:rPr>
          <w:rStyle w:val="Hyperlink"/>
          <w:noProof/>
        </w:rPr>
        <w:t xml:space="preserve">Table 71: Attributes of element </w:t>
      </w:r>
      <w:r w:rsidR="005125B1" w:rsidRPr="006B348C">
        <w:rPr>
          <w:rStyle w:val="Hyperlink"/>
          <w:rFonts w:ascii="Courier New" w:hAnsi="Courier New" w:cs="Courier New"/>
          <w:i/>
          <w:noProof/>
        </w:rPr>
        <w:t>&lt;nail/&gt;</w:t>
      </w:r>
      <w:r w:rsidR="005125B1">
        <w:rPr>
          <w:noProof/>
          <w:webHidden/>
        </w:rPr>
        <w:tab/>
      </w:r>
      <w:r w:rsidR="005125B1">
        <w:rPr>
          <w:noProof/>
          <w:webHidden/>
        </w:rPr>
        <w:fldChar w:fldCharType="begin"/>
      </w:r>
      <w:r w:rsidR="005125B1">
        <w:rPr>
          <w:noProof/>
          <w:webHidden/>
        </w:rPr>
        <w:instrText xml:space="preserve"> PAGEREF _Toc39880802 \h </w:instrText>
      </w:r>
      <w:r w:rsidR="005125B1">
        <w:rPr>
          <w:noProof/>
          <w:webHidden/>
        </w:rPr>
      </w:r>
      <w:r w:rsidR="005125B1">
        <w:rPr>
          <w:noProof/>
          <w:webHidden/>
        </w:rPr>
        <w:fldChar w:fldCharType="separate"/>
      </w:r>
      <w:ins w:id="974" w:author="nick" w:date="2020-05-31T16:09:00Z">
        <w:r w:rsidR="002E17D4">
          <w:rPr>
            <w:noProof/>
            <w:webHidden/>
          </w:rPr>
          <w:t>101</w:t>
        </w:r>
      </w:ins>
      <w:del w:id="975" w:author="nick" w:date="2020-05-31T16:09:00Z">
        <w:r w:rsidR="00A2710C" w:rsidDel="002E17D4">
          <w:rPr>
            <w:noProof/>
            <w:webHidden/>
          </w:rPr>
          <w:delText>100</w:delText>
        </w:r>
      </w:del>
      <w:r w:rsidR="005125B1">
        <w:rPr>
          <w:noProof/>
          <w:webHidden/>
        </w:rPr>
        <w:fldChar w:fldCharType="end"/>
      </w:r>
      <w:r>
        <w:rPr>
          <w:noProof/>
        </w:rPr>
        <w:fldChar w:fldCharType="end"/>
      </w:r>
    </w:p>
    <w:p w14:paraId="70D020E9" w14:textId="47D1D905"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"_Toc39880803" </w:instrText>
      </w:r>
      <w:ins w:id="976" w:author="nick" w:date="2020-05-31T16:09:00Z">
        <w:r w:rsidR="002E17D4">
          <w:rPr>
            <w:noProof/>
          </w:rPr>
        </w:r>
      </w:ins>
      <w:r>
        <w:rPr>
          <w:noProof/>
        </w:rPr>
        <w:fldChar w:fldCharType="separate"/>
      </w:r>
      <w:r w:rsidR="005125B1" w:rsidRPr="006B348C">
        <w:rPr>
          <w:rStyle w:val="Hyperlink"/>
          <w:noProof/>
        </w:rPr>
        <w:t xml:space="preserve">Table 72: Nested elements of element </w:t>
      </w:r>
      <w:r w:rsidR="005125B1" w:rsidRPr="006B348C">
        <w:rPr>
          <w:rStyle w:val="Hyperlink"/>
          <w:rFonts w:ascii="Courier New" w:hAnsi="Courier New" w:cs="Courier New"/>
          <w:i/>
          <w:noProof/>
        </w:rPr>
        <w:t>&lt;nail/&gt;</w:t>
      </w:r>
      <w:r w:rsidR="005125B1">
        <w:rPr>
          <w:noProof/>
          <w:webHidden/>
        </w:rPr>
        <w:tab/>
      </w:r>
      <w:r w:rsidR="005125B1">
        <w:rPr>
          <w:noProof/>
          <w:webHidden/>
        </w:rPr>
        <w:fldChar w:fldCharType="begin"/>
      </w:r>
      <w:r w:rsidR="005125B1">
        <w:rPr>
          <w:noProof/>
          <w:webHidden/>
        </w:rPr>
        <w:instrText xml:space="preserve"> PAGEREF _Toc39880803 \h </w:instrText>
      </w:r>
      <w:r w:rsidR="005125B1">
        <w:rPr>
          <w:noProof/>
          <w:webHidden/>
        </w:rPr>
      </w:r>
      <w:r w:rsidR="005125B1">
        <w:rPr>
          <w:noProof/>
          <w:webHidden/>
        </w:rPr>
        <w:fldChar w:fldCharType="separate"/>
      </w:r>
      <w:ins w:id="977" w:author="nick" w:date="2020-05-31T16:09:00Z">
        <w:r w:rsidR="002E17D4">
          <w:rPr>
            <w:noProof/>
            <w:webHidden/>
          </w:rPr>
          <w:t>103</w:t>
        </w:r>
      </w:ins>
      <w:del w:id="978" w:author="nick" w:date="2020-05-31T16:09:00Z">
        <w:r w:rsidR="00A2710C" w:rsidDel="002E17D4">
          <w:rPr>
            <w:noProof/>
            <w:webHidden/>
          </w:rPr>
          <w:delText>102</w:delText>
        </w:r>
      </w:del>
      <w:r w:rsidR="005125B1">
        <w:rPr>
          <w:noProof/>
          <w:webHidden/>
        </w:rPr>
        <w:fldChar w:fldCharType="end"/>
      </w:r>
      <w:r>
        <w:rPr>
          <w:noProof/>
        </w:rPr>
        <w:fldChar w:fldCharType="end"/>
      </w:r>
    </w:p>
    <w:p w14:paraId="7B8B848D" w14:textId="2A6C0439"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"_Toc39880804" </w:instrText>
      </w:r>
      <w:ins w:id="979" w:author="nick" w:date="2020-05-31T16:09:00Z">
        <w:r w:rsidR="002E17D4">
          <w:rPr>
            <w:noProof/>
          </w:rPr>
        </w:r>
      </w:ins>
      <w:r>
        <w:rPr>
          <w:noProof/>
        </w:rPr>
        <w:fldChar w:fldCharType="separate"/>
      </w:r>
      <w:r w:rsidR="005125B1" w:rsidRPr="006B348C">
        <w:rPr>
          <w:rStyle w:val="Hyperlink"/>
          <w:noProof/>
        </w:rPr>
        <w:t xml:space="preserve">Table 73: Nested elements of </w:t>
      </w:r>
      <w:r w:rsidR="005125B1" w:rsidRPr="006B348C">
        <w:rPr>
          <w:rStyle w:val="Hyperlink"/>
          <w:rFonts w:ascii="Courier New" w:hAnsi="Courier New" w:cs="Courier New"/>
          <w:i/>
          <w:noProof/>
        </w:rPr>
        <w:t>&lt;connection_0d/&gt;</w:t>
      </w:r>
      <w:r w:rsidR="005125B1" w:rsidRPr="006B348C">
        <w:rPr>
          <w:rStyle w:val="Hyperlink"/>
          <w:rFonts w:cstheme="minorHAnsi"/>
          <w:noProof/>
        </w:rPr>
        <w:t xml:space="preserve"> for </w:t>
      </w:r>
      <w:r w:rsidR="005125B1" w:rsidRPr="006B348C">
        <w:rPr>
          <w:rStyle w:val="Hyperlink"/>
          <w:rFonts w:ascii="Courier New" w:hAnsi="Courier New" w:cs="Courier New"/>
          <w:i/>
          <w:noProof/>
        </w:rPr>
        <w:t>&lt;rotation_joint/&gt;</w:t>
      </w:r>
      <w:r w:rsidR="005125B1">
        <w:rPr>
          <w:noProof/>
          <w:webHidden/>
        </w:rPr>
        <w:tab/>
      </w:r>
      <w:r w:rsidR="005125B1">
        <w:rPr>
          <w:noProof/>
          <w:webHidden/>
        </w:rPr>
        <w:fldChar w:fldCharType="begin"/>
      </w:r>
      <w:r w:rsidR="005125B1">
        <w:rPr>
          <w:noProof/>
          <w:webHidden/>
        </w:rPr>
        <w:instrText xml:space="preserve"> PAGEREF _Toc39880804 \h </w:instrText>
      </w:r>
      <w:r w:rsidR="005125B1">
        <w:rPr>
          <w:noProof/>
          <w:webHidden/>
        </w:rPr>
      </w:r>
      <w:r w:rsidR="005125B1">
        <w:rPr>
          <w:noProof/>
          <w:webHidden/>
        </w:rPr>
        <w:fldChar w:fldCharType="separate"/>
      </w:r>
      <w:ins w:id="980" w:author="nick" w:date="2020-05-31T16:09:00Z">
        <w:r w:rsidR="002E17D4">
          <w:rPr>
            <w:noProof/>
            <w:webHidden/>
          </w:rPr>
          <w:t>103</w:t>
        </w:r>
      </w:ins>
      <w:del w:id="981" w:author="nick" w:date="2020-05-31T16:09:00Z">
        <w:r w:rsidR="00A2710C" w:rsidDel="002E17D4">
          <w:rPr>
            <w:noProof/>
            <w:webHidden/>
          </w:rPr>
          <w:delText>102</w:delText>
        </w:r>
      </w:del>
      <w:r w:rsidR="005125B1">
        <w:rPr>
          <w:noProof/>
          <w:webHidden/>
        </w:rPr>
        <w:fldChar w:fldCharType="end"/>
      </w:r>
      <w:r>
        <w:rPr>
          <w:noProof/>
        </w:rPr>
        <w:fldChar w:fldCharType="end"/>
      </w:r>
    </w:p>
    <w:p w14:paraId="32690371" w14:textId="27D00C8D"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"_Toc39880805" </w:instrText>
      </w:r>
      <w:ins w:id="982" w:author="nick" w:date="2020-05-31T16:09:00Z">
        <w:r w:rsidR="002E17D4">
          <w:rPr>
            <w:noProof/>
          </w:rPr>
        </w:r>
      </w:ins>
      <w:r>
        <w:rPr>
          <w:noProof/>
        </w:rPr>
        <w:fldChar w:fldCharType="separate"/>
      </w:r>
      <w:r w:rsidR="005125B1" w:rsidRPr="006B348C">
        <w:rPr>
          <w:rStyle w:val="Hyperlink"/>
          <w:noProof/>
        </w:rPr>
        <w:t>Table 74: Attributes of element &lt;rotation_joint/&gt;</w:t>
      </w:r>
      <w:r w:rsidR="005125B1">
        <w:rPr>
          <w:noProof/>
          <w:webHidden/>
        </w:rPr>
        <w:tab/>
      </w:r>
      <w:r w:rsidR="005125B1">
        <w:rPr>
          <w:noProof/>
          <w:webHidden/>
        </w:rPr>
        <w:fldChar w:fldCharType="begin"/>
      </w:r>
      <w:r w:rsidR="005125B1">
        <w:rPr>
          <w:noProof/>
          <w:webHidden/>
        </w:rPr>
        <w:instrText xml:space="preserve"> PAGEREF _Toc39880805 \h </w:instrText>
      </w:r>
      <w:r w:rsidR="005125B1">
        <w:rPr>
          <w:noProof/>
          <w:webHidden/>
        </w:rPr>
      </w:r>
      <w:r w:rsidR="005125B1">
        <w:rPr>
          <w:noProof/>
          <w:webHidden/>
        </w:rPr>
        <w:fldChar w:fldCharType="separate"/>
      </w:r>
      <w:ins w:id="983" w:author="nick" w:date="2020-05-31T16:09:00Z">
        <w:r w:rsidR="002E17D4">
          <w:rPr>
            <w:noProof/>
            <w:webHidden/>
          </w:rPr>
          <w:t>103</w:t>
        </w:r>
      </w:ins>
      <w:del w:id="984" w:author="nick" w:date="2020-05-31T16:09:00Z">
        <w:r w:rsidR="00A2710C" w:rsidDel="002E17D4">
          <w:rPr>
            <w:noProof/>
            <w:webHidden/>
          </w:rPr>
          <w:delText>102</w:delText>
        </w:r>
      </w:del>
      <w:r w:rsidR="005125B1">
        <w:rPr>
          <w:noProof/>
          <w:webHidden/>
        </w:rPr>
        <w:fldChar w:fldCharType="end"/>
      </w:r>
      <w:r>
        <w:rPr>
          <w:noProof/>
        </w:rPr>
        <w:fldChar w:fldCharType="end"/>
      </w:r>
    </w:p>
    <w:p w14:paraId="01B5E763" w14:textId="4ED969C3"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"_Toc39880806" </w:instrText>
      </w:r>
      <w:ins w:id="985" w:author="nick" w:date="2020-05-31T16:09:00Z">
        <w:r w:rsidR="002E17D4">
          <w:rPr>
            <w:noProof/>
          </w:rPr>
        </w:r>
      </w:ins>
      <w:r>
        <w:rPr>
          <w:noProof/>
        </w:rPr>
        <w:fldChar w:fldCharType="separate"/>
      </w:r>
      <w:r w:rsidR="005125B1" w:rsidRPr="006B348C">
        <w:rPr>
          <w:rStyle w:val="Hyperlink"/>
          <w:noProof/>
        </w:rPr>
        <w:t xml:space="preserve">Table 75: Nested elements of element </w:t>
      </w:r>
      <w:r w:rsidR="005125B1" w:rsidRPr="006B348C">
        <w:rPr>
          <w:rStyle w:val="Hyperlink"/>
          <w:rFonts w:ascii="Courier New" w:hAnsi="Courier New" w:cs="Courier New"/>
          <w:i/>
          <w:noProof/>
        </w:rPr>
        <w:t>&lt;rotation_joint/&gt;</w:t>
      </w:r>
      <w:r w:rsidR="005125B1">
        <w:rPr>
          <w:noProof/>
          <w:webHidden/>
        </w:rPr>
        <w:tab/>
      </w:r>
      <w:r w:rsidR="005125B1">
        <w:rPr>
          <w:noProof/>
          <w:webHidden/>
        </w:rPr>
        <w:fldChar w:fldCharType="begin"/>
      </w:r>
      <w:r w:rsidR="005125B1">
        <w:rPr>
          <w:noProof/>
          <w:webHidden/>
        </w:rPr>
        <w:instrText xml:space="preserve"> PAGEREF _Toc39880806 \h </w:instrText>
      </w:r>
      <w:r w:rsidR="005125B1">
        <w:rPr>
          <w:noProof/>
          <w:webHidden/>
        </w:rPr>
      </w:r>
      <w:r w:rsidR="005125B1">
        <w:rPr>
          <w:noProof/>
          <w:webHidden/>
        </w:rPr>
        <w:fldChar w:fldCharType="separate"/>
      </w:r>
      <w:ins w:id="986" w:author="nick" w:date="2020-05-31T16:09:00Z">
        <w:r w:rsidR="002E17D4">
          <w:rPr>
            <w:noProof/>
            <w:webHidden/>
          </w:rPr>
          <w:t>104</w:t>
        </w:r>
      </w:ins>
      <w:del w:id="987" w:author="nick" w:date="2020-05-31T16:09:00Z">
        <w:r w:rsidR="00A2710C" w:rsidDel="002E17D4">
          <w:rPr>
            <w:noProof/>
            <w:webHidden/>
          </w:rPr>
          <w:delText>103</w:delText>
        </w:r>
      </w:del>
      <w:r w:rsidR="005125B1">
        <w:rPr>
          <w:noProof/>
          <w:webHidden/>
        </w:rPr>
        <w:fldChar w:fldCharType="end"/>
      </w:r>
      <w:r>
        <w:rPr>
          <w:noProof/>
        </w:rPr>
        <w:fldChar w:fldCharType="end"/>
      </w:r>
    </w:p>
    <w:p w14:paraId="3A7A7291" w14:textId="7C36CA27"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"_Toc39880807" </w:instrText>
      </w:r>
      <w:ins w:id="988" w:author="nick" w:date="2020-05-31T16:09:00Z">
        <w:r w:rsidR="002E17D4">
          <w:rPr>
            <w:noProof/>
          </w:rPr>
        </w:r>
      </w:ins>
      <w:r>
        <w:rPr>
          <w:noProof/>
        </w:rPr>
        <w:fldChar w:fldCharType="separate"/>
      </w:r>
      <w:r w:rsidR="005125B1" w:rsidRPr="006B348C">
        <w:rPr>
          <w:rStyle w:val="Hyperlink"/>
          <w:noProof/>
        </w:rPr>
        <w:t xml:space="preserve">Table 76: Attributes of element </w:t>
      </w:r>
      <w:r w:rsidR="005125B1" w:rsidRPr="006B348C">
        <w:rPr>
          <w:rStyle w:val="Hyperlink"/>
          <w:rFonts w:ascii="Courier New" w:hAnsi="Courier New" w:cs="Courier New"/>
          <w:i/>
          <w:noProof/>
        </w:rPr>
        <w:t>&lt;rotav/&gt;</w:t>
      </w:r>
      <w:r w:rsidR="005125B1">
        <w:rPr>
          <w:noProof/>
          <w:webHidden/>
        </w:rPr>
        <w:tab/>
      </w:r>
      <w:r w:rsidR="005125B1">
        <w:rPr>
          <w:noProof/>
          <w:webHidden/>
        </w:rPr>
        <w:fldChar w:fldCharType="begin"/>
      </w:r>
      <w:r w:rsidR="005125B1">
        <w:rPr>
          <w:noProof/>
          <w:webHidden/>
        </w:rPr>
        <w:instrText xml:space="preserve"> PAGEREF _Toc39880807 \h </w:instrText>
      </w:r>
      <w:r w:rsidR="005125B1">
        <w:rPr>
          <w:noProof/>
          <w:webHidden/>
        </w:rPr>
      </w:r>
      <w:r w:rsidR="005125B1">
        <w:rPr>
          <w:noProof/>
          <w:webHidden/>
        </w:rPr>
        <w:fldChar w:fldCharType="separate"/>
      </w:r>
      <w:ins w:id="989" w:author="nick" w:date="2020-05-31T16:09:00Z">
        <w:r w:rsidR="002E17D4">
          <w:rPr>
            <w:noProof/>
            <w:webHidden/>
          </w:rPr>
          <w:t>105</w:t>
        </w:r>
      </w:ins>
      <w:del w:id="990" w:author="nick" w:date="2020-05-31T16:09:00Z">
        <w:r w:rsidR="00A2710C" w:rsidDel="002E17D4">
          <w:rPr>
            <w:noProof/>
            <w:webHidden/>
          </w:rPr>
          <w:delText>104</w:delText>
        </w:r>
      </w:del>
      <w:r w:rsidR="005125B1">
        <w:rPr>
          <w:noProof/>
          <w:webHidden/>
        </w:rPr>
        <w:fldChar w:fldCharType="end"/>
      </w:r>
      <w:r>
        <w:rPr>
          <w:noProof/>
        </w:rPr>
        <w:fldChar w:fldCharType="end"/>
      </w:r>
    </w:p>
    <w:p w14:paraId="068A07F6" w14:textId="6CD3E423"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"_Toc39880808" </w:instrText>
      </w:r>
      <w:ins w:id="991" w:author="nick" w:date="2020-05-31T16:09:00Z">
        <w:r w:rsidR="002E17D4">
          <w:rPr>
            <w:noProof/>
          </w:rPr>
        </w:r>
      </w:ins>
      <w:r>
        <w:rPr>
          <w:noProof/>
        </w:rPr>
        <w:fldChar w:fldCharType="separate"/>
      </w:r>
      <w:r w:rsidR="005125B1" w:rsidRPr="006B348C">
        <w:rPr>
          <w:rStyle w:val="Hyperlink"/>
          <w:noProof/>
        </w:rPr>
        <w:t xml:space="preserve">Table 77: Attributes of element </w:t>
      </w:r>
      <w:r w:rsidR="005125B1" w:rsidRPr="006B348C">
        <w:rPr>
          <w:rStyle w:val="Hyperlink"/>
          <w:rFonts w:ascii="Courier New" w:hAnsi="Courier New" w:cs="Courier New"/>
          <w:i/>
          <w:noProof/>
        </w:rPr>
        <w:t>&lt;loc_list/&gt;</w:t>
      </w:r>
      <w:r w:rsidR="005125B1">
        <w:rPr>
          <w:noProof/>
          <w:webHidden/>
        </w:rPr>
        <w:tab/>
      </w:r>
      <w:r w:rsidR="005125B1">
        <w:rPr>
          <w:noProof/>
          <w:webHidden/>
        </w:rPr>
        <w:fldChar w:fldCharType="begin"/>
      </w:r>
      <w:r w:rsidR="005125B1">
        <w:rPr>
          <w:noProof/>
          <w:webHidden/>
        </w:rPr>
        <w:instrText xml:space="preserve"> PAGEREF _Toc39880808 \h </w:instrText>
      </w:r>
      <w:r w:rsidR="005125B1">
        <w:rPr>
          <w:noProof/>
          <w:webHidden/>
        </w:rPr>
      </w:r>
      <w:r w:rsidR="005125B1">
        <w:rPr>
          <w:noProof/>
          <w:webHidden/>
        </w:rPr>
        <w:fldChar w:fldCharType="separate"/>
      </w:r>
      <w:ins w:id="992" w:author="nick" w:date="2020-05-31T16:09:00Z">
        <w:r w:rsidR="002E17D4">
          <w:rPr>
            <w:noProof/>
            <w:webHidden/>
          </w:rPr>
          <w:t>107</w:t>
        </w:r>
      </w:ins>
      <w:del w:id="993" w:author="nick" w:date="2020-05-31T16:09:00Z">
        <w:r w:rsidR="00A2710C" w:rsidDel="002E17D4">
          <w:rPr>
            <w:noProof/>
            <w:webHidden/>
          </w:rPr>
          <w:delText>106</w:delText>
        </w:r>
      </w:del>
      <w:r w:rsidR="005125B1">
        <w:rPr>
          <w:noProof/>
          <w:webHidden/>
        </w:rPr>
        <w:fldChar w:fldCharType="end"/>
      </w:r>
      <w:r>
        <w:rPr>
          <w:noProof/>
        </w:rPr>
        <w:fldChar w:fldCharType="end"/>
      </w:r>
    </w:p>
    <w:p w14:paraId="78602654" w14:textId="20389B44"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"_Toc39880809" </w:instrText>
      </w:r>
      <w:ins w:id="994" w:author="nick" w:date="2020-05-31T16:09:00Z">
        <w:r w:rsidR="002E17D4">
          <w:rPr>
            <w:noProof/>
          </w:rPr>
        </w:r>
      </w:ins>
      <w:r>
        <w:rPr>
          <w:noProof/>
        </w:rPr>
        <w:fldChar w:fldCharType="separate"/>
      </w:r>
      <w:r w:rsidR="005125B1" w:rsidRPr="006B348C">
        <w:rPr>
          <w:rStyle w:val="Hyperlink"/>
          <w:noProof/>
        </w:rPr>
        <w:t xml:space="preserve">Table 78: Nested elements of </w:t>
      </w:r>
      <w:r w:rsidR="005125B1" w:rsidRPr="006B348C">
        <w:rPr>
          <w:rStyle w:val="Hyperlink"/>
          <w:rFonts w:ascii="Courier New" w:hAnsi="Courier New" w:cs="Courier New"/>
          <w:i/>
          <w:noProof/>
        </w:rPr>
        <w:t>&lt;loc_list&gt;</w:t>
      </w:r>
      <w:r w:rsidR="005125B1">
        <w:rPr>
          <w:noProof/>
          <w:webHidden/>
        </w:rPr>
        <w:tab/>
      </w:r>
      <w:r w:rsidR="005125B1">
        <w:rPr>
          <w:noProof/>
          <w:webHidden/>
        </w:rPr>
        <w:fldChar w:fldCharType="begin"/>
      </w:r>
      <w:r w:rsidR="005125B1">
        <w:rPr>
          <w:noProof/>
          <w:webHidden/>
        </w:rPr>
        <w:instrText xml:space="preserve"> PAGEREF _Toc39880809 \h </w:instrText>
      </w:r>
      <w:r w:rsidR="005125B1">
        <w:rPr>
          <w:noProof/>
          <w:webHidden/>
        </w:rPr>
      </w:r>
      <w:r w:rsidR="005125B1">
        <w:rPr>
          <w:noProof/>
          <w:webHidden/>
        </w:rPr>
        <w:fldChar w:fldCharType="separate"/>
      </w:r>
      <w:ins w:id="995" w:author="nick" w:date="2020-05-31T16:09:00Z">
        <w:r w:rsidR="002E17D4">
          <w:rPr>
            <w:noProof/>
            <w:webHidden/>
          </w:rPr>
          <w:t>107</w:t>
        </w:r>
      </w:ins>
      <w:del w:id="996" w:author="nick" w:date="2020-05-31T16:09:00Z">
        <w:r w:rsidR="00A2710C" w:rsidDel="002E17D4">
          <w:rPr>
            <w:noProof/>
            <w:webHidden/>
          </w:rPr>
          <w:delText>106</w:delText>
        </w:r>
      </w:del>
      <w:r w:rsidR="005125B1">
        <w:rPr>
          <w:noProof/>
          <w:webHidden/>
        </w:rPr>
        <w:fldChar w:fldCharType="end"/>
      </w:r>
      <w:r>
        <w:rPr>
          <w:noProof/>
        </w:rPr>
        <w:fldChar w:fldCharType="end"/>
      </w:r>
    </w:p>
    <w:p w14:paraId="1BAB6D0A" w14:textId="1664C322"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"_Toc39880810" </w:instrText>
      </w:r>
      <w:ins w:id="997" w:author="nick" w:date="2020-05-31T16:09:00Z">
        <w:r w:rsidR="002E17D4">
          <w:rPr>
            <w:noProof/>
          </w:rPr>
        </w:r>
      </w:ins>
      <w:r>
        <w:rPr>
          <w:noProof/>
        </w:rPr>
        <w:fldChar w:fldCharType="separate"/>
      </w:r>
      <w:r w:rsidR="005125B1" w:rsidRPr="006B348C">
        <w:rPr>
          <w:rStyle w:val="Hyperlink"/>
          <w:noProof/>
        </w:rPr>
        <w:t xml:space="preserve">Table 79: Attributes of element </w:t>
      </w:r>
      <w:r w:rsidR="005125B1" w:rsidRPr="006B348C">
        <w:rPr>
          <w:rStyle w:val="Hyperlink"/>
          <w:rFonts w:ascii="Courier New" w:hAnsi="Courier New" w:cs="Courier New"/>
          <w:i/>
          <w:noProof/>
        </w:rPr>
        <w:t>&lt;loc/&gt;</w:t>
      </w:r>
      <w:r w:rsidR="005125B1">
        <w:rPr>
          <w:noProof/>
          <w:webHidden/>
        </w:rPr>
        <w:tab/>
      </w:r>
      <w:r w:rsidR="005125B1">
        <w:rPr>
          <w:noProof/>
          <w:webHidden/>
        </w:rPr>
        <w:fldChar w:fldCharType="begin"/>
      </w:r>
      <w:r w:rsidR="005125B1">
        <w:rPr>
          <w:noProof/>
          <w:webHidden/>
        </w:rPr>
        <w:instrText xml:space="preserve"> PAGEREF _Toc39880810 \h </w:instrText>
      </w:r>
      <w:r w:rsidR="005125B1">
        <w:rPr>
          <w:noProof/>
          <w:webHidden/>
        </w:rPr>
      </w:r>
      <w:r w:rsidR="005125B1">
        <w:rPr>
          <w:noProof/>
          <w:webHidden/>
        </w:rPr>
        <w:fldChar w:fldCharType="separate"/>
      </w:r>
      <w:ins w:id="998" w:author="nick" w:date="2020-05-31T16:09:00Z">
        <w:r w:rsidR="002E17D4">
          <w:rPr>
            <w:noProof/>
            <w:webHidden/>
          </w:rPr>
          <w:t>108</w:t>
        </w:r>
      </w:ins>
      <w:del w:id="999" w:author="nick" w:date="2020-05-31T16:09:00Z">
        <w:r w:rsidR="00A2710C" w:rsidDel="002E17D4">
          <w:rPr>
            <w:noProof/>
            <w:webHidden/>
          </w:rPr>
          <w:delText>107</w:delText>
        </w:r>
      </w:del>
      <w:r w:rsidR="005125B1">
        <w:rPr>
          <w:noProof/>
          <w:webHidden/>
        </w:rPr>
        <w:fldChar w:fldCharType="end"/>
      </w:r>
      <w:r>
        <w:rPr>
          <w:noProof/>
        </w:rPr>
        <w:fldChar w:fldCharType="end"/>
      </w:r>
    </w:p>
    <w:p w14:paraId="1A82CA50" w14:textId="0BE4C4AA"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"_Toc39880811" </w:instrText>
      </w:r>
      <w:ins w:id="1000" w:author="nick" w:date="2020-05-31T16:09:00Z">
        <w:r w:rsidR="002E17D4">
          <w:rPr>
            <w:noProof/>
          </w:rPr>
        </w:r>
      </w:ins>
      <w:r>
        <w:rPr>
          <w:noProof/>
        </w:rPr>
        <w:fldChar w:fldCharType="separate"/>
      </w:r>
      <w:r w:rsidR="005125B1" w:rsidRPr="006B348C">
        <w:rPr>
          <w:rStyle w:val="Hyperlink"/>
          <w:noProof/>
        </w:rPr>
        <w:t xml:space="preserve">Table 80: Nested elements of element </w:t>
      </w:r>
      <w:r w:rsidR="005125B1" w:rsidRPr="006B348C">
        <w:rPr>
          <w:rStyle w:val="Hyperlink"/>
          <w:rFonts w:ascii="Courier New" w:hAnsi="Courier New" w:cs="Courier New"/>
          <w:i/>
          <w:noProof/>
          <w:kern w:val="22"/>
        </w:rPr>
        <w:t>&lt;connection_1d/&gt;</w:t>
      </w:r>
      <w:r w:rsidR="005125B1">
        <w:rPr>
          <w:noProof/>
          <w:webHidden/>
        </w:rPr>
        <w:tab/>
      </w:r>
      <w:r w:rsidR="005125B1">
        <w:rPr>
          <w:noProof/>
          <w:webHidden/>
        </w:rPr>
        <w:fldChar w:fldCharType="begin"/>
      </w:r>
      <w:r w:rsidR="005125B1">
        <w:rPr>
          <w:noProof/>
          <w:webHidden/>
        </w:rPr>
        <w:instrText xml:space="preserve"> PAGEREF _Toc39880811 \h </w:instrText>
      </w:r>
      <w:r w:rsidR="005125B1">
        <w:rPr>
          <w:noProof/>
          <w:webHidden/>
        </w:rPr>
      </w:r>
      <w:r w:rsidR="005125B1">
        <w:rPr>
          <w:noProof/>
          <w:webHidden/>
        </w:rPr>
        <w:fldChar w:fldCharType="separate"/>
      </w:r>
      <w:ins w:id="1001" w:author="nick" w:date="2020-05-31T16:09:00Z">
        <w:r w:rsidR="002E17D4">
          <w:rPr>
            <w:noProof/>
            <w:webHidden/>
          </w:rPr>
          <w:t>108</w:t>
        </w:r>
      </w:ins>
      <w:del w:id="1002" w:author="nick" w:date="2020-05-31T16:09:00Z">
        <w:r w:rsidR="00A2710C" w:rsidDel="002E17D4">
          <w:rPr>
            <w:noProof/>
            <w:webHidden/>
          </w:rPr>
          <w:delText>107</w:delText>
        </w:r>
      </w:del>
      <w:r w:rsidR="005125B1">
        <w:rPr>
          <w:noProof/>
          <w:webHidden/>
        </w:rPr>
        <w:fldChar w:fldCharType="end"/>
      </w:r>
      <w:r>
        <w:rPr>
          <w:noProof/>
        </w:rPr>
        <w:fldChar w:fldCharType="end"/>
      </w:r>
    </w:p>
    <w:p w14:paraId="269822F3" w14:textId="19F12C9A"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w:instrText>
      </w:r>
      <w:r>
        <w:rPr>
          <w:noProof/>
        </w:rPr>
        <w:instrText xml:space="preserve">NK \l "_Toc39880812" </w:instrText>
      </w:r>
      <w:ins w:id="1003" w:author="nick" w:date="2020-05-31T16:09:00Z">
        <w:r w:rsidR="002E17D4">
          <w:rPr>
            <w:noProof/>
          </w:rPr>
        </w:r>
      </w:ins>
      <w:r>
        <w:rPr>
          <w:noProof/>
        </w:rPr>
        <w:fldChar w:fldCharType="separate"/>
      </w:r>
      <w:r w:rsidR="005125B1" w:rsidRPr="006B348C">
        <w:rPr>
          <w:rStyle w:val="Hyperlink"/>
          <w:noProof/>
        </w:rPr>
        <w:t xml:space="preserve">Table 81: Attributes of element </w:t>
      </w:r>
      <w:r w:rsidR="005125B1" w:rsidRPr="006B348C">
        <w:rPr>
          <w:rStyle w:val="Hyperlink"/>
          <w:rFonts w:ascii="Courier New" w:hAnsi="Courier New" w:cs="Courier New"/>
          <w:i/>
          <w:noProof/>
        </w:rPr>
        <w:t>&lt;connection_1d/&gt;</w:t>
      </w:r>
      <w:r w:rsidR="005125B1">
        <w:rPr>
          <w:noProof/>
          <w:webHidden/>
        </w:rPr>
        <w:tab/>
      </w:r>
      <w:r w:rsidR="005125B1">
        <w:rPr>
          <w:noProof/>
          <w:webHidden/>
        </w:rPr>
        <w:fldChar w:fldCharType="begin"/>
      </w:r>
      <w:r w:rsidR="005125B1">
        <w:rPr>
          <w:noProof/>
          <w:webHidden/>
        </w:rPr>
        <w:instrText xml:space="preserve"> PAGEREF _Toc39880812 \h </w:instrText>
      </w:r>
      <w:r w:rsidR="005125B1">
        <w:rPr>
          <w:noProof/>
          <w:webHidden/>
        </w:rPr>
      </w:r>
      <w:r w:rsidR="005125B1">
        <w:rPr>
          <w:noProof/>
          <w:webHidden/>
        </w:rPr>
        <w:fldChar w:fldCharType="separate"/>
      </w:r>
      <w:ins w:id="1004" w:author="nick" w:date="2020-05-31T16:09:00Z">
        <w:r w:rsidR="002E17D4">
          <w:rPr>
            <w:noProof/>
            <w:webHidden/>
          </w:rPr>
          <w:t>112</w:t>
        </w:r>
      </w:ins>
      <w:del w:id="1005" w:author="nick" w:date="2020-05-31T16:09:00Z">
        <w:r w:rsidR="00A2710C" w:rsidDel="002E17D4">
          <w:rPr>
            <w:noProof/>
            <w:webHidden/>
          </w:rPr>
          <w:delText>111</w:delText>
        </w:r>
      </w:del>
      <w:r w:rsidR="005125B1">
        <w:rPr>
          <w:noProof/>
          <w:webHidden/>
        </w:rPr>
        <w:fldChar w:fldCharType="end"/>
      </w:r>
      <w:r>
        <w:rPr>
          <w:noProof/>
        </w:rPr>
        <w:fldChar w:fldCharType="end"/>
      </w:r>
    </w:p>
    <w:p w14:paraId="35818D7C" w14:textId="070AB193"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"_Toc39880813" </w:instrText>
      </w:r>
      <w:ins w:id="1006" w:author="nick" w:date="2020-05-31T16:09:00Z">
        <w:r w:rsidR="002E17D4">
          <w:rPr>
            <w:noProof/>
          </w:rPr>
        </w:r>
      </w:ins>
      <w:r>
        <w:rPr>
          <w:noProof/>
        </w:rPr>
        <w:fldChar w:fldCharType="separate"/>
      </w:r>
      <w:r w:rsidR="005125B1" w:rsidRPr="006B348C">
        <w:rPr>
          <w:rStyle w:val="Hyperlink"/>
          <w:noProof/>
        </w:rPr>
        <w:t xml:space="preserve">Table 82: Nested elements of element </w:t>
      </w:r>
      <w:r w:rsidR="005125B1" w:rsidRPr="006B348C">
        <w:rPr>
          <w:rStyle w:val="Hyperlink"/>
          <w:rFonts w:ascii="Courier New" w:hAnsi="Courier New" w:cs="Courier New"/>
          <w:i/>
          <w:noProof/>
          <w:kern w:val="22"/>
        </w:rPr>
        <w:t>&lt;seamweld/&gt;</w:t>
      </w:r>
      <w:r w:rsidR="005125B1">
        <w:rPr>
          <w:noProof/>
          <w:webHidden/>
        </w:rPr>
        <w:tab/>
      </w:r>
      <w:r w:rsidR="005125B1">
        <w:rPr>
          <w:noProof/>
          <w:webHidden/>
        </w:rPr>
        <w:fldChar w:fldCharType="begin"/>
      </w:r>
      <w:r w:rsidR="005125B1">
        <w:rPr>
          <w:noProof/>
          <w:webHidden/>
        </w:rPr>
        <w:instrText xml:space="preserve"> PAGEREF _Toc39880813 \h </w:instrText>
      </w:r>
      <w:r w:rsidR="005125B1">
        <w:rPr>
          <w:noProof/>
          <w:webHidden/>
        </w:rPr>
      </w:r>
      <w:r w:rsidR="005125B1">
        <w:rPr>
          <w:noProof/>
          <w:webHidden/>
        </w:rPr>
        <w:fldChar w:fldCharType="separate"/>
      </w:r>
      <w:ins w:id="1007" w:author="nick" w:date="2020-05-31T16:09:00Z">
        <w:r w:rsidR="002E17D4">
          <w:rPr>
            <w:noProof/>
            <w:webHidden/>
          </w:rPr>
          <w:t>113</w:t>
        </w:r>
      </w:ins>
      <w:del w:id="1008" w:author="nick" w:date="2020-05-31T16:09:00Z">
        <w:r w:rsidR="00A2710C" w:rsidDel="002E17D4">
          <w:rPr>
            <w:noProof/>
            <w:webHidden/>
          </w:rPr>
          <w:delText>112</w:delText>
        </w:r>
      </w:del>
      <w:r w:rsidR="005125B1">
        <w:rPr>
          <w:noProof/>
          <w:webHidden/>
        </w:rPr>
        <w:fldChar w:fldCharType="end"/>
      </w:r>
      <w:r>
        <w:rPr>
          <w:noProof/>
        </w:rPr>
        <w:fldChar w:fldCharType="end"/>
      </w:r>
    </w:p>
    <w:p w14:paraId="461D9348" w14:textId="17E4C6A6"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"_Toc39880814" </w:instrText>
      </w:r>
      <w:ins w:id="1009" w:author="nick" w:date="2020-05-31T16:09:00Z">
        <w:r w:rsidR="002E17D4">
          <w:rPr>
            <w:noProof/>
          </w:rPr>
        </w:r>
      </w:ins>
      <w:r>
        <w:rPr>
          <w:noProof/>
        </w:rPr>
        <w:fldChar w:fldCharType="separate"/>
      </w:r>
      <w:r w:rsidR="005125B1" w:rsidRPr="006B348C">
        <w:rPr>
          <w:rStyle w:val="Hyperlink"/>
          <w:noProof/>
        </w:rPr>
        <w:t xml:space="preserve">Table 83: Attributes of element </w:t>
      </w:r>
      <w:r w:rsidR="005125B1" w:rsidRPr="006B348C">
        <w:rPr>
          <w:rStyle w:val="Hyperlink"/>
          <w:rFonts w:ascii="Courier New" w:hAnsi="Courier New" w:cs="Courier New"/>
          <w:i/>
          <w:noProof/>
          <w:kern w:val="22"/>
        </w:rPr>
        <w:t>&lt;subtype/&gt;</w:t>
      </w:r>
      <w:r w:rsidR="005125B1">
        <w:rPr>
          <w:noProof/>
          <w:webHidden/>
        </w:rPr>
        <w:tab/>
      </w:r>
      <w:r w:rsidR="005125B1">
        <w:rPr>
          <w:noProof/>
          <w:webHidden/>
        </w:rPr>
        <w:fldChar w:fldCharType="begin"/>
      </w:r>
      <w:r w:rsidR="005125B1">
        <w:rPr>
          <w:noProof/>
          <w:webHidden/>
        </w:rPr>
        <w:instrText xml:space="preserve"> PAGEREF _Toc39880814 \h </w:instrText>
      </w:r>
      <w:r w:rsidR="005125B1">
        <w:rPr>
          <w:noProof/>
          <w:webHidden/>
        </w:rPr>
      </w:r>
      <w:r w:rsidR="005125B1">
        <w:rPr>
          <w:noProof/>
          <w:webHidden/>
        </w:rPr>
        <w:fldChar w:fldCharType="separate"/>
      </w:r>
      <w:ins w:id="1010" w:author="nick" w:date="2020-05-31T16:09:00Z">
        <w:r w:rsidR="002E17D4">
          <w:rPr>
            <w:noProof/>
            <w:webHidden/>
          </w:rPr>
          <w:t>114</w:t>
        </w:r>
      </w:ins>
      <w:del w:id="1011" w:author="nick" w:date="2020-05-31T16:09:00Z">
        <w:r w:rsidR="00A2710C" w:rsidDel="002E17D4">
          <w:rPr>
            <w:noProof/>
            <w:webHidden/>
          </w:rPr>
          <w:delText>113</w:delText>
        </w:r>
      </w:del>
      <w:r w:rsidR="005125B1">
        <w:rPr>
          <w:noProof/>
          <w:webHidden/>
        </w:rPr>
        <w:fldChar w:fldCharType="end"/>
      </w:r>
      <w:r>
        <w:rPr>
          <w:noProof/>
        </w:rPr>
        <w:fldChar w:fldCharType="end"/>
      </w:r>
    </w:p>
    <w:p w14:paraId="77A804B3" w14:textId="6F36FE67"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"_Toc39880815" </w:instrText>
      </w:r>
      <w:ins w:id="1012" w:author="nick" w:date="2020-05-31T16:09:00Z">
        <w:r w:rsidR="002E17D4">
          <w:rPr>
            <w:noProof/>
          </w:rPr>
        </w:r>
      </w:ins>
      <w:r>
        <w:rPr>
          <w:noProof/>
        </w:rPr>
        <w:fldChar w:fldCharType="separate"/>
      </w:r>
      <w:r w:rsidR="005125B1" w:rsidRPr="006B348C">
        <w:rPr>
          <w:rStyle w:val="Hyperlink"/>
          <w:noProof/>
        </w:rPr>
        <w:t xml:space="preserve">Table 84: Nested elements of element </w:t>
      </w:r>
      <w:r w:rsidR="005125B1" w:rsidRPr="006B348C">
        <w:rPr>
          <w:rStyle w:val="Hyperlink"/>
          <w:rFonts w:ascii="Courier New" w:hAnsi="Courier New" w:cs="Courier New"/>
          <w:i/>
          <w:noProof/>
          <w:kern w:val="22"/>
        </w:rPr>
        <w:t>&lt;subtype/&gt;</w:t>
      </w:r>
      <w:r w:rsidR="005125B1">
        <w:rPr>
          <w:noProof/>
          <w:webHidden/>
        </w:rPr>
        <w:tab/>
      </w:r>
      <w:r w:rsidR="005125B1">
        <w:rPr>
          <w:noProof/>
          <w:webHidden/>
        </w:rPr>
        <w:fldChar w:fldCharType="begin"/>
      </w:r>
      <w:r w:rsidR="005125B1">
        <w:rPr>
          <w:noProof/>
          <w:webHidden/>
        </w:rPr>
        <w:instrText xml:space="preserve"> PAGEREF _Toc39880815 \h </w:instrText>
      </w:r>
      <w:r w:rsidR="005125B1">
        <w:rPr>
          <w:noProof/>
          <w:webHidden/>
        </w:rPr>
      </w:r>
      <w:r w:rsidR="005125B1">
        <w:rPr>
          <w:noProof/>
          <w:webHidden/>
        </w:rPr>
        <w:fldChar w:fldCharType="separate"/>
      </w:r>
      <w:ins w:id="1013" w:author="nick" w:date="2020-05-31T16:09:00Z">
        <w:r w:rsidR="002E17D4">
          <w:rPr>
            <w:noProof/>
            <w:webHidden/>
          </w:rPr>
          <w:t>114</w:t>
        </w:r>
      </w:ins>
      <w:del w:id="1014" w:author="nick" w:date="2020-05-31T16:09:00Z">
        <w:r w:rsidR="00A2710C" w:rsidDel="002E17D4">
          <w:rPr>
            <w:noProof/>
            <w:webHidden/>
          </w:rPr>
          <w:delText>113</w:delText>
        </w:r>
      </w:del>
      <w:r w:rsidR="005125B1">
        <w:rPr>
          <w:noProof/>
          <w:webHidden/>
        </w:rPr>
        <w:fldChar w:fldCharType="end"/>
      </w:r>
      <w:r>
        <w:rPr>
          <w:noProof/>
        </w:rPr>
        <w:fldChar w:fldCharType="end"/>
      </w:r>
    </w:p>
    <w:p w14:paraId="03C9352D" w14:textId="1836A2A6"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w:instrText>
      </w:r>
      <w:r>
        <w:rPr>
          <w:noProof/>
        </w:rPr>
        <w:instrText xml:space="preserve">"_Toc39880816" </w:instrText>
      </w:r>
      <w:ins w:id="1015" w:author="nick" w:date="2020-05-31T16:09:00Z">
        <w:r w:rsidR="002E17D4">
          <w:rPr>
            <w:noProof/>
          </w:rPr>
        </w:r>
      </w:ins>
      <w:r>
        <w:rPr>
          <w:noProof/>
        </w:rPr>
        <w:fldChar w:fldCharType="separate"/>
      </w:r>
      <w:r w:rsidR="005125B1" w:rsidRPr="006B348C">
        <w:rPr>
          <w:rStyle w:val="Hyperlink"/>
          <w:noProof/>
        </w:rPr>
        <w:t xml:space="preserve">Table 85: Attributes of element </w:t>
      </w:r>
      <w:r w:rsidR="005125B1" w:rsidRPr="006B348C">
        <w:rPr>
          <w:rStyle w:val="Hyperlink"/>
          <w:rFonts w:ascii="Courier New" w:hAnsi="Courier New" w:cs="Courier New"/>
          <w:i/>
          <w:noProof/>
          <w:kern w:val="22"/>
        </w:rPr>
        <w:t>&lt;sheet_parameter/&gt;</w:t>
      </w:r>
      <w:r w:rsidR="005125B1">
        <w:rPr>
          <w:noProof/>
          <w:webHidden/>
        </w:rPr>
        <w:tab/>
      </w:r>
      <w:r w:rsidR="005125B1">
        <w:rPr>
          <w:noProof/>
          <w:webHidden/>
        </w:rPr>
        <w:fldChar w:fldCharType="begin"/>
      </w:r>
      <w:r w:rsidR="005125B1">
        <w:rPr>
          <w:noProof/>
          <w:webHidden/>
        </w:rPr>
        <w:instrText xml:space="preserve"> PAGEREF _Toc39880816 \h </w:instrText>
      </w:r>
      <w:r w:rsidR="005125B1">
        <w:rPr>
          <w:noProof/>
          <w:webHidden/>
        </w:rPr>
      </w:r>
      <w:r w:rsidR="005125B1">
        <w:rPr>
          <w:noProof/>
          <w:webHidden/>
        </w:rPr>
        <w:fldChar w:fldCharType="separate"/>
      </w:r>
      <w:ins w:id="1016" w:author="nick" w:date="2020-05-31T16:09:00Z">
        <w:r w:rsidR="002E17D4">
          <w:rPr>
            <w:noProof/>
            <w:webHidden/>
          </w:rPr>
          <w:t>116</w:t>
        </w:r>
      </w:ins>
      <w:del w:id="1017" w:author="nick" w:date="2020-05-31T16:09:00Z">
        <w:r w:rsidR="00A2710C" w:rsidDel="002E17D4">
          <w:rPr>
            <w:noProof/>
            <w:webHidden/>
          </w:rPr>
          <w:delText>115</w:delText>
        </w:r>
      </w:del>
      <w:r w:rsidR="005125B1">
        <w:rPr>
          <w:noProof/>
          <w:webHidden/>
        </w:rPr>
        <w:fldChar w:fldCharType="end"/>
      </w:r>
      <w:r>
        <w:rPr>
          <w:noProof/>
        </w:rPr>
        <w:fldChar w:fldCharType="end"/>
      </w:r>
    </w:p>
    <w:p w14:paraId="5909B36C" w14:textId="45F0D77D"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"_Toc39880817" </w:instrText>
      </w:r>
      <w:ins w:id="1018" w:author="nick" w:date="2020-05-31T16:09:00Z">
        <w:r w:rsidR="002E17D4">
          <w:rPr>
            <w:noProof/>
          </w:rPr>
        </w:r>
      </w:ins>
      <w:r>
        <w:rPr>
          <w:noProof/>
        </w:rPr>
        <w:fldChar w:fldCharType="separate"/>
      </w:r>
      <w:r w:rsidR="005125B1" w:rsidRPr="006B348C">
        <w:rPr>
          <w:rStyle w:val="Hyperlink"/>
          <w:noProof/>
        </w:rPr>
        <w:t xml:space="preserve">Table 86: Attributes of element </w:t>
      </w:r>
      <w:r w:rsidR="005125B1" w:rsidRPr="006B348C">
        <w:rPr>
          <w:rStyle w:val="Hyperlink"/>
          <w:rFonts w:ascii="Courier New" w:hAnsi="Courier New" w:cs="Courier New"/>
          <w:i/>
          <w:noProof/>
          <w:kern w:val="22"/>
        </w:rPr>
        <w:t>&lt;weld_position/&gt;</w:t>
      </w:r>
      <w:r w:rsidR="005125B1">
        <w:rPr>
          <w:noProof/>
          <w:webHidden/>
        </w:rPr>
        <w:tab/>
      </w:r>
      <w:r w:rsidR="005125B1">
        <w:rPr>
          <w:noProof/>
          <w:webHidden/>
        </w:rPr>
        <w:fldChar w:fldCharType="begin"/>
      </w:r>
      <w:r w:rsidR="005125B1">
        <w:rPr>
          <w:noProof/>
          <w:webHidden/>
        </w:rPr>
        <w:instrText xml:space="preserve"> PAGEREF _Toc39880817 \h </w:instrText>
      </w:r>
      <w:r w:rsidR="005125B1">
        <w:rPr>
          <w:noProof/>
          <w:webHidden/>
        </w:rPr>
      </w:r>
      <w:r w:rsidR="005125B1">
        <w:rPr>
          <w:noProof/>
          <w:webHidden/>
        </w:rPr>
        <w:fldChar w:fldCharType="separate"/>
      </w:r>
      <w:ins w:id="1019" w:author="nick" w:date="2020-05-31T16:09:00Z">
        <w:r w:rsidR="002E17D4">
          <w:rPr>
            <w:noProof/>
            <w:webHidden/>
          </w:rPr>
          <w:t>117</w:t>
        </w:r>
      </w:ins>
      <w:del w:id="1020" w:author="nick" w:date="2020-05-31T16:09:00Z">
        <w:r w:rsidR="00A2710C" w:rsidDel="002E17D4">
          <w:rPr>
            <w:noProof/>
            <w:webHidden/>
          </w:rPr>
          <w:delText>116</w:delText>
        </w:r>
      </w:del>
      <w:r w:rsidR="005125B1">
        <w:rPr>
          <w:noProof/>
          <w:webHidden/>
        </w:rPr>
        <w:fldChar w:fldCharType="end"/>
      </w:r>
      <w:r>
        <w:rPr>
          <w:noProof/>
        </w:rPr>
        <w:fldChar w:fldCharType="end"/>
      </w:r>
    </w:p>
    <w:p w14:paraId="6435194A" w14:textId="450BEC3F"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"_Toc39880818" </w:instrText>
      </w:r>
      <w:ins w:id="1021" w:author="nick" w:date="2020-05-31T16:09:00Z">
        <w:r w:rsidR="002E17D4">
          <w:rPr>
            <w:noProof/>
          </w:rPr>
        </w:r>
      </w:ins>
      <w:r>
        <w:rPr>
          <w:noProof/>
        </w:rPr>
        <w:fldChar w:fldCharType="separate"/>
      </w:r>
      <w:r w:rsidR="005125B1" w:rsidRPr="006B348C">
        <w:rPr>
          <w:rStyle w:val="Hyperlink"/>
          <w:noProof/>
        </w:rPr>
        <w:t>Table 87: Default values of attribute "filler", dependent from attribute "technology"</w:t>
      </w:r>
      <w:r w:rsidR="005125B1">
        <w:rPr>
          <w:noProof/>
          <w:webHidden/>
        </w:rPr>
        <w:tab/>
      </w:r>
      <w:r w:rsidR="005125B1">
        <w:rPr>
          <w:noProof/>
          <w:webHidden/>
        </w:rPr>
        <w:fldChar w:fldCharType="begin"/>
      </w:r>
      <w:r w:rsidR="005125B1">
        <w:rPr>
          <w:noProof/>
          <w:webHidden/>
        </w:rPr>
        <w:instrText xml:space="preserve"> PAGEREF _Toc39880818 \h </w:instrText>
      </w:r>
      <w:r w:rsidR="005125B1">
        <w:rPr>
          <w:noProof/>
          <w:webHidden/>
        </w:rPr>
      </w:r>
      <w:r w:rsidR="005125B1">
        <w:rPr>
          <w:noProof/>
          <w:webHidden/>
        </w:rPr>
        <w:fldChar w:fldCharType="separate"/>
      </w:r>
      <w:ins w:id="1022" w:author="nick" w:date="2020-05-31T16:09:00Z">
        <w:r w:rsidR="002E17D4">
          <w:rPr>
            <w:noProof/>
            <w:webHidden/>
          </w:rPr>
          <w:t>120</w:t>
        </w:r>
      </w:ins>
      <w:del w:id="1023" w:author="nick" w:date="2020-05-31T16:09:00Z">
        <w:r w:rsidR="00A2710C" w:rsidDel="002E17D4">
          <w:rPr>
            <w:noProof/>
            <w:webHidden/>
          </w:rPr>
          <w:delText>119</w:delText>
        </w:r>
      </w:del>
      <w:r w:rsidR="005125B1">
        <w:rPr>
          <w:noProof/>
          <w:webHidden/>
        </w:rPr>
        <w:fldChar w:fldCharType="end"/>
      </w:r>
      <w:r>
        <w:rPr>
          <w:noProof/>
        </w:rPr>
        <w:fldChar w:fldCharType="end"/>
      </w:r>
    </w:p>
    <w:p w14:paraId="64180AAA" w14:textId="5A6E0CE0"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"_Toc39880819" </w:instrText>
      </w:r>
      <w:ins w:id="1024" w:author="nick" w:date="2020-05-31T16:09:00Z">
        <w:r w:rsidR="002E17D4">
          <w:rPr>
            <w:noProof/>
          </w:rPr>
        </w:r>
      </w:ins>
      <w:r>
        <w:rPr>
          <w:noProof/>
        </w:rPr>
        <w:fldChar w:fldCharType="separate"/>
      </w:r>
      <w:r w:rsidR="005125B1" w:rsidRPr="006B348C">
        <w:rPr>
          <w:rStyle w:val="Hyperlink"/>
          <w:noProof/>
        </w:rPr>
        <w:t>Table 88: Parameters of Butt Joint Weld</w:t>
      </w:r>
      <w:r w:rsidR="005125B1">
        <w:rPr>
          <w:noProof/>
          <w:webHidden/>
        </w:rPr>
        <w:tab/>
      </w:r>
      <w:r w:rsidR="005125B1">
        <w:rPr>
          <w:noProof/>
          <w:webHidden/>
        </w:rPr>
        <w:fldChar w:fldCharType="begin"/>
      </w:r>
      <w:r w:rsidR="005125B1">
        <w:rPr>
          <w:noProof/>
          <w:webHidden/>
        </w:rPr>
        <w:instrText xml:space="preserve"> PAGEREF _Toc39880819 \h </w:instrText>
      </w:r>
      <w:r w:rsidR="005125B1">
        <w:rPr>
          <w:noProof/>
          <w:webHidden/>
        </w:rPr>
      </w:r>
      <w:r w:rsidR="005125B1">
        <w:rPr>
          <w:noProof/>
          <w:webHidden/>
        </w:rPr>
        <w:fldChar w:fldCharType="separate"/>
      </w:r>
      <w:ins w:id="1025" w:author="nick" w:date="2020-05-31T16:09:00Z">
        <w:r w:rsidR="002E17D4">
          <w:rPr>
            <w:noProof/>
            <w:webHidden/>
          </w:rPr>
          <w:t>121</w:t>
        </w:r>
      </w:ins>
      <w:del w:id="1026" w:author="nick" w:date="2020-05-31T16:09:00Z">
        <w:r w:rsidR="00A2710C" w:rsidDel="002E17D4">
          <w:rPr>
            <w:noProof/>
            <w:webHidden/>
          </w:rPr>
          <w:delText>120</w:delText>
        </w:r>
      </w:del>
      <w:r w:rsidR="005125B1">
        <w:rPr>
          <w:noProof/>
          <w:webHidden/>
        </w:rPr>
        <w:fldChar w:fldCharType="end"/>
      </w:r>
      <w:r>
        <w:rPr>
          <w:noProof/>
        </w:rPr>
        <w:fldChar w:fldCharType="end"/>
      </w:r>
    </w:p>
    <w:p w14:paraId="095E1359" w14:textId="16502A07"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"_Toc39880820" </w:instrText>
      </w:r>
      <w:ins w:id="1027" w:author="nick" w:date="2020-05-31T16:09:00Z">
        <w:r w:rsidR="002E17D4">
          <w:rPr>
            <w:noProof/>
          </w:rPr>
        </w:r>
      </w:ins>
      <w:r>
        <w:rPr>
          <w:noProof/>
        </w:rPr>
        <w:fldChar w:fldCharType="separate"/>
      </w:r>
      <w:r w:rsidR="005125B1" w:rsidRPr="006B348C">
        <w:rPr>
          <w:rStyle w:val="Hyperlink"/>
          <w:noProof/>
        </w:rPr>
        <w:t xml:space="preserve">Table 89: Attributes of element </w:t>
      </w:r>
      <w:r w:rsidR="005125B1" w:rsidRPr="006B348C">
        <w:rPr>
          <w:rStyle w:val="Hyperlink"/>
          <w:rFonts w:ascii="Courier New" w:hAnsi="Courier New" w:cs="Courier New"/>
          <w:i/>
          <w:noProof/>
          <w:kern w:val="22"/>
        </w:rPr>
        <w:t>&lt;weld_position/&gt;</w:t>
      </w:r>
      <w:r w:rsidR="005125B1" w:rsidRPr="006B348C">
        <w:rPr>
          <w:rStyle w:val="Hyperlink"/>
          <w:noProof/>
        </w:rPr>
        <w:t xml:space="preserve"> for Butt Joint</w:t>
      </w:r>
      <w:r w:rsidR="005125B1">
        <w:rPr>
          <w:noProof/>
          <w:webHidden/>
        </w:rPr>
        <w:tab/>
      </w:r>
      <w:r w:rsidR="005125B1">
        <w:rPr>
          <w:noProof/>
          <w:webHidden/>
        </w:rPr>
        <w:fldChar w:fldCharType="begin"/>
      </w:r>
      <w:r w:rsidR="005125B1">
        <w:rPr>
          <w:noProof/>
          <w:webHidden/>
        </w:rPr>
        <w:instrText xml:space="preserve"> PAGEREF _Toc39880820 \h </w:instrText>
      </w:r>
      <w:r w:rsidR="005125B1">
        <w:rPr>
          <w:noProof/>
          <w:webHidden/>
        </w:rPr>
      </w:r>
      <w:r w:rsidR="005125B1">
        <w:rPr>
          <w:noProof/>
          <w:webHidden/>
        </w:rPr>
        <w:fldChar w:fldCharType="separate"/>
      </w:r>
      <w:ins w:id="1028" w:author="nick" w:date="2020-05-31T16:09:00Z">
        <w:r w:rsidR="002E17D4">
          <w:rPr>
            <w:noProof/>
            <w:webHidden/>
          </w:rPr>
          <w:t>122</w:t>
        </w:r>
      </w:ins>
      <w:del w:id="1029" w:author="nick" w:date="2020-05-31T16:09:00Z">
        <w:r w:rsidR="00A2710C" w:rsidDel="002E17D4">
          <w:rPr>
            <w:noProof/>
            <w:webHidden/>
          </w:rPr>
          <w:delText>121</w:delText>
        </w:r>
      </w:del>
      <w:r w:rsidR="005125B1">
        <w:rPr>
          <w:noProof/>
          <w:webHidden/>
        </w:rPr>
        <w:fldChar w:fldCharType="end"/>
      </w:r>
      <w:r>
        <w:rPr>
          <w:noProof/>
        </w:rPr>
        <w:fldChar w:fldCharType="end"/>
      </w:r>
    </w:p>
    <w:p w14:paraId="7918ECE9" w14:textId="06EEE3EB"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"_Toc39880821" </w:instrText>
      </w:r>
      <w:ins w:id="1030" w:author="nick" w:date="2020-05-31T16:09:00Z">
        <w:r w:rsidR="002E17D4">
          <w:rPr>
            <w:noProof/>
          </w:rPr>
        </w:r>
      </w:ins>
      <w:r>
        <w:rPr>
          <w:noProof/>
        </w:rPr>
        <w:fldChar w:fldCharType="separate"/>
      </w:r>
      <w:r w:rsidR="005125B1" w:rsidRPr="006B348C">
        <w:rPr>
          <w:rStyle w:val="Hyperlink"/>
          <w:noProof/>
        </w:rPr>
        <w:t xml:space="preserve">Table 90: Attributes of element </w:t>
      </w:r>
      <w:r w:rsidR="005125B1" w:rsidRPr="006B348C">
        <w:rPr>
          <w:rStyle w:val="Hyperlink"/>
          <w:rFonts w:ascii="Courier New" w:hAnsi="Courier New" w:cs="Courier New"/>
          <w:i/>
          <w:noProof/>
          <w:kern w:val="22"/>
        </w:rPr>
        <w:t>&lt;sheet_parameter/&gt;</w:t>
      </w:r>
      <w:r w:rsidR="005125B1" w:rsidRPr="006B348C">
        <w:rPr>
          <w:rStyle w:val="Hyperlink"/>
          <w:noProof/>
        </w:rPr>
        <w:t xml:space="preserve"> for Butt Joint</w:t>
      </w:r>
      <w:r w:rsidR="005125B1">
        <w:rPr>
          <w:noProof/>
          <w:webHidden/>
        </w:rPr>
        <w:tab/>
      </w:r>
      <w:r w:rsidR="005125B1">
        <w:rPr>
          <w:noProof/>
          <w:webHidden/>
        </w:rPr>
        <w:fldChar w:fldCharType="begin"/>
      </w:r>
      <w:r w:rsidR="005125B1">
        <w:rPr>
          <w:noProof/>
          <w:webHidden/>
        </w:rPr>
        <w:instrText xml:space="preserve"> PAGEREF _Toc39880821 \h </w:instrText>
      </w:r>
      <w:r w:rsidR="005125B1">
        <w:rPr>
          <w:noProof/>
          <w:webHidden/>
        </w:rPr>
      </w:r>
      <w:r w:rsidR="005125B1">
        <w:rPr>
          <w:noProof/>
          <w:webHidden/>
        </w:rPr>
        <w:fldChar w:fldCharType="separate"/>
      </w:r>
      <w:ins w:id="1031" w:author="nick" w:date="2020-05-31T16:09:00Z">
        <w:r w:rsidR="002E17D4">
          <w:rPr>
            <w:noProof/>
            <w:webHidden/>
          </w:rPr>
          <w:t>123</w:t>
        </w:r>
      </w:ins>
      <w:del w:id="1032" w:author="nick" w:date="2020-05-31T16:09:00Z">
        <w:r w:rsidR="00A2710C" w:rsidDel="002E17D4">
          <w:rPr>
            <w:noProof/>
            <w:webHidden/>
          </w:rPr>
          <w:delText>122</w:delText>
        </w:r>
      </w:del>
      <w:r w:rsidR="005125B1">
        <w:rPr>
          <w:noProof/>
          <w:webHidden/>
        </w:rPr>
        <w:fldChar w:fldCharType="end"/>
      </w:r>
      <w:r>
        <w:rPr>
          <w:noProof/>
        </w:rPr>
        <w:fldChar w:fldCharType="end"/>
      </w:r>
    </w:p>
    <w:p w14:paraId="4C458D98" w14:textId="45250BBF"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"_Toc39880822" </w:instrText>
      </w:r>
      <w:ins w:id="1033" w:author="nick" w:date="2020-05-31T16:09:00Z">
        <w:r w:rsidR="002E17D4">
          <w:rPr>
            <w:noProof/>
          </w:rPr>
        </w:r>
      </w:ins>
      <w:r>
        <w:rPr>
          <w:noProof/>
        </w:rPr>
        <w:fldChar w:fldCharType="separate"/>
      </w:r>
      <w:r w:rsidR="005125B1" w:rsidRPr="006B348C">
        <w:rPr>
          <w:rStyle w:val="Hyperlink"/>
          <w:noProof/>
        </w:rPr>
        <w:t>Table 91: Parameters of Simple Corner Weld</w:t>
      </w:r>
      <w:r w:rsidR="005125B1">
        <w:rPr>
          <w:noProof/>
          <w:webHidden/>
        </w:rPr>
        <w:tab/>
      </w:r>
      <w:r w:rsidR="005125B1">
        <w:rPr>
          <w:noProof/>
          <w:webHidden/>
        </w:rPr>
        <w:fldChar w:fldCharType="begin"/>
      </w:r>
      <w:r w:rsidR="005125B1">
        <w:rPr>
          <w:noProof/>
          <w:webHidden/>
        </w:rPr>
        <w:instrText xml:space="preserve"> PAGEREF _Toc39880822 \h </w:instrText>
      </w:r>
      <w:r w:rsidR="005125B1">
        <w:rPr>
          <w:noProof/>
          <w:webHidden/>
        </w:rPr>
      </w:r>
      <w:r w:rsidR="005125B1">
        <w:rPr>
          <w:noProof/>
          <w:webHidden/>
        </w:rPr>
        <w:fldChar w:fldCharType="separate"/>
      </w:r>
      <w:ins w:id="1034" w:author="nick" w:date="2020-05-31T16:09:00Z">
        <w:r w:rsidR="002E17D4">
          <w:rPr>
            <w:noProof/>
            <w:webHidden/>
          </w:rPr>
          <w:t>124</w:t>
        </w:r>
      </w:ins>
      <w:del w:id="1035" w:author="nick" w:date="2020-05-31T16:09:00Z">
        <w:r w:rsidR="00A2710C" w:rsidDel="002E17D4">
          <w:rPr>
            <w:noProof/>
            <w:webHidden/>
          </w:rPr>
          <w:delText>123</w:delText>
        </w:r>
      </w:del>
      <w:r w:rsidR="005125B1">
        <w:rPr>
          <w:noProof/>
          <w:webHidden/>
        </w:rPr>
        <w:fldChar w:fldCharType="end"/>
      </w:r>
      <w:r>
        <w:rPr>
          <w:noProof/>
        </w:rPr>
        <w:fldChar w:fldCharType="end"/>
      </w:r>
    </w:p>
    <w:p w14:paraId="2355F03D" w14:textId="76B07900"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"_Toc39880823" </w:instrText>
      </w:r>
      <w:ins w:id="1036" w:author="nick" w:date="2020-05-31T16:09:00Z">
        <w:r w:rsidR="002E17D4">
          <w:rPr>
            <w:noProof/>
          </w:rPr>
        </w:r>
      </w:ins>
      <w:r>
        <w:rPr>
          <w:noProof/>
        </w:rPr>
        <w:fldChar w:fldCharType="separate"/>
      </w:r>
      <w:r w:rsidR="005125B1" w:rsidRPr="006B348C">
        <w:rPr>
          <w:rStyle w:val="Hyperlink"/>
          <w:noProof/>
        </w:rPr>
        <w:t>Table 92: Parameters of Double Corner Weld</w:t>
      </w:r>
      <w:r w:rsidR="005125B1">
        <w:rPr>
          <w:noProof/>
          <w:webHidden/>
        </w:rPr>
        <w:tab/>
      </w:r>
      <w:r w:rsidR="005125B1">
        <w:rPr>
          <w:noProof/>
          <w:webHidden/>
        </w:rPr>
        <w:fldChar w:fldCharType="begin"/>
      </w:r>
      <w:r w:rsidR="005125B1">
        <w:rPr>
          <w:noProof/>
          <w:webHidden/>
        </w:rPr>
        <w:instrText xml:space="preserve"> PAGEREF _Toc39880823 \h </w:instrText>
      </w:r>
      <w:r w:rsidR="005125B1">
        <w:rPr>
          <w:noProof/>
          <w:webHidden/>
        </w:rPr>
      </w:r>
      <w:r w:rsidR="005125B1">
        <w:rPr>
          <w:noProof/>
          <w:webHidden/>
        </w:rPr>
        <w:fldChar w:fldCharType="separate"/>
      </w:r>
      <w:ins w:id="1037" w:author="nick" w:date="2020-05-31T16:09:00Z">
        <w:r w:rsidR="002E17D4">
          <w:rPr>
            <w:noProof/>
            <w:webHidden/>
          </w:rPr>
          <w:t>125</w:t>
        </w:r>
      </w:ins>
      <w:del w:id="1038" w:author="nick" w:date="2020-05-31T16:09:00Z">
        <w:r w:rsidR="00A2710C" w:rsidDel="002E17D4">
          <w:rPr>
            <w:noProof/>
            <w:webHidden/>
          </w:rPr>
          <w:delText>124</w:delText>
        </w:r>
      </w:del>
      <w:r w:rsidR="005125B1">
        <w:rPr>
          <w:noProof/>
          <w:webHidden/>
        </w:rPr>
        <w:fldChar w:fldCharType="end"/>
      </w:r>
      <w:r>
        <w:rPr>
          <w:noProof/>
        </w:rPr>
        <w:fldChar w:fldCharType="end"/>
      </w:r>
    </w:p>
    <w:p w14:paraId="32EE1CD7" w14:textId="1E69955D"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"_Toc39880824" </w:instrText>
      </w:r>
      <w:ins w:id="1039" w:author="nick" w:date="2020-05-31T16:09:00Z">
        <w:r w:rsidR="002E17D4">
          <w:rPr>
            <w:noProof/>
          </w:rPr>
        </w:r>
      </w:ins>
      <w:r>
        <w:rPr>
          <w:noProof/>
        </w:rPr>
        <w:fldChar w:fldCharType="separate"/>
      </w:r>
      <w:r w:rsidR="005125B1" w:rsidRPr="006B348C">
        <w:rPr>
          <w:rStyle w:val="Hyperlink"/>
          <w:noProof/>
        </w:rPr>
        <w:t xml:space="preserve">Table 93: Attributes of element </w:t>
      </w:r>
      <w:r w:rsidR="005125B1" w:rsidRPr="006B348C">
        <w:rPr>
          <w:rStyle w:val="Hyperlink"/>
          <w:rFonts w:ascii="Courier New" w:hAnsi="Courier New" w:cs="Courier New"/>
          <w:i/>
          <w:noProof/>
        </w:rPr>
        <w:t>&lt;weld_position/&gt;</w:t>
      </w:r>
      <w:r w:rsidR="005125B1" w:rsidRPr="006B348C">
        <w:rPr>
          <w:rStyle w:val="Hyperlink"/>
          <w:noProof/>
        </w:rPr>
        <w:t xml:space="preserve"> for Corner Weld</w:t>
      </w:r>
      <w:r w:rsidR="005125B1">
        <w:rPr>
          <w:noProof/>
          <w:webHidden/>
        </w:rPr>
        <w:tab/>
      </w:r>
      <w:r w:rsidR="005125B1">
        <w:rPr>
          <w:noProof/>
          <w:webHidden/>
        </w:rPr>
        <w:fldChar w:fldCharType="begin"/>
      </w:r>
      <w:r w:rsidR="005125B1">
        <w:rPr>
          <w:noProof/>
          <w:webHidden/>
        </w:rPr>
        <w:instrText xml:space="preserve"> PAGEREF _Toc39880824 \h </w:instrText>
      </w:r>
      <w:r w:rsidR="005125B1">
        <w:rPr>
          <w:noProof/>
          <w:webHidden/>
        </w:rPr>
      </w:r>
      <w:r w:rsidR="005125B1">
        <w:rPr>
          <w:noProof/>
          <w:webHidden/>
        </w:rPr>
        <w:fldChar w:fldCharType="separate"/>
      </w:r>
      <w:ins w:id="1040" w:author="nick" w:date="2020-05-31T16:09:00Z">
        <w:r w:rsidR="002E17D4">
          <w:rPr>
            <w:noProof/>
            <w:webHidden/>
          </w:rPr>
          <w:t>126</w:t>
        </w:r>
      </w:ins>
      <w:del w:id="1041" w:author="nick" w:date="2020-05-31T16:09:00Z">
        <w:r w:rsidR="00A2710C" w:rsidDel="002E17D4">
          <w:rPr>
            <w:noProof/>
            <w:webHidden/>
          </w:rPr>
          <w:delText>125</w:delText>
        </w:r>
      </w:del>
      <w:r w:rsidR="005125B1">
        <w:rPr>
          <w:noProof/>
          <w:webHidden/>
        </w:rPr>
        <w:fldChar w:fldCharType="end"/>
      </w:r>
      <w:r>
        <w:rPr>
          <w:noProof/>
        </w:rPr>
        <w:fldChar w:fldCharType="end"/>
      </w:r>
    </w:p>
    <w:p w14:paraId="73D54549" w14:textId="6891FC5A"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"_Toc39880825" </w:instrText>
      </w:r>
      <w:ins w:id="1042" w:author="nick" w:date="2020-05-31T16:09:00Z">
        <w:r w:rsidR="002E17D4">
          <w:rPr>
            <w:noProof/>
          </w:rPr>
        </w:r>
      </w:ins>
      <w:r>
        <w:rPr>
          <w:noProof/>
        </w:rPr>
        <w:fldChar w:fldCharType="separate"/>
      </w:r>
      <w:r w:rsidR="005125B1" w:rsidRPr="006B348C">
        <w:rPr>
          <w:rStyle w:val="Hyperlink"/>
          <w:noProof/>
        </w:rPr>
        <w:t xml:space="preserve">Table 94: Values of Attribute </w:t>
      </w:r>
      <w:r w:rsidR="005125B1" w:rsidRPr="006B348C">
        <w:rPr>
          <w:rStyle w:val="Hyperlink"/>
          <w:rFonts w:ascii="Courier New" w:hAnsi="Courier New" w:cs="Courier New"/>
          <w:i/>
          <w:noProof/>
        </w:rPr>
        <w:t>section</w:t>
      </w:r>
      <w:r w:rsidR="005125B1">
        <w:rPr>
          <w:noProof/>
          <w:webHidden/>
        </w:rPr>
        <w:tab/>
      </w:r>
      <w:r w:rsidR="005125B1">
        <w:rPr>
          <w:noProof/>
          <w:webHidden/>
        </w:rPr>
        <w:fldChar w:fldCharType="begin"/>
      </w:r>
      <w:r w:rsidR="005125B1">
        <w:rPr>
          <w:noProof/>
          <w:webHidden/>
        </w:rPr>
        <w:instrText xml:space="preserve"> PAGEREF _Toc39880825 \h </w:instrText>
      </w:r>
      <w:r w:rsidR="005125B1">
        <w:rPr>
          <w:noProof/>
          <w:webHidden/>
        </w:rPr>
      </w:r>
      <w:r w:rsidR="005125B1">
        <w:rPr>
          <w:noProof/>
          <w:webHidden/>
        </w:rPr>
        <w:fldChar w:fldCharType="separate"/>
      </w:r>
      <w:ins w:id="1043" w:author="nick" w:date="2020-05-31T16:09:00Z">
        <w:r w:rsidR="002E17D4">
          <w:rPr>
            <w:noProof/>
            <w:webHidden/>
          </w:rPr>
          <w:t>127</w:t>
        </w:r>
      </w:ins>
      <w:del w:id="1044" w:author="nick" w:date="2020-05-31T16:09:00Z">
        <w:r w:rsidR="00A2710C" w:rsidDel="002E17D4">
          <w:rPr>
            <w:noProof/>
            <w:webHidden/>
          </w:rPr>
          <w:delText>126</w:delText>
        </w:r>
      </w:del>
      <w:r w:rsidR="005125B1">
        <w:rPr>
          <w:noProof/>
          <w:webHidden/>
        </w:rPr>
        <w:fldChar w:fldCharType="end"/>
      </w:r>
      <w:r>
        <w:rPr>
          <w:noProof/>
        </w:rPr>
        <w:fldChar w:fldCharType="end"/>
      </w:r>
    </w:p>
    <w:p w14:paraId="57CFF1E9" w14:textId="45ED07BB"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"_Toc39880826" </w:instrText>
      </w:r>
      <w:ins w:id="1045" w:author="nick" w:date="2020-05-31T16:09:00Z">
        <w:r w:rsidR="002E17D4">
          <w:rPr>
            <w:noProof/>
          </w:rPr>
        </w:r>
      </w:ins>
      <w:r>
        <w:rPr>
          <w:noProof/>
        </w:rPr>
        <w:fldChar w:fldCharType="separate"/>
      </w:r>
      <w:r w:rsidR="005125B1" w:rsidRPr="006B348C">
        <w:rPr>
          <w:rStyle w:val="Hyperlink"/>
          <w:noProof/>
        </w:rPr>
        <w:t xml:space="preserve">Table 95: Values of Attribute </w:t>
      </w:r>
      <w:r w:rsidR="005125B1" w:rsidRPr="006B348C">
        <w:rPr>
          <w:rStyle w:val="Hyperlink"/>
          <w:rFonts w:ascii="Courier New" w:hAnsi="Courier New" w:cs="Courier New"/>
          <w:i/>
          <w:noProof/>
        </w:rPr>
        <w:t>angle</w:t>
      </w:r>
      <w:r w:rsidR="005125B1">
        <w:rPr>
          <w:noProof/>
          <w:webHidden/>
        </w:rPr>
        <w:tab/>
      </w:r>
      <w:r w:rsidR="005125B1">
        <w:rPr>
          <w:noProof/>
          <w:webHidden/>
        </w:rPr>
        <w:fldChar w:fldCharType="begin"/>
      </w:r>
      <w:r w:rsidR="005125B1">
        <w:rPr>
          <w:noProof/>
          <w:webHidden/>
        </w:rPr>
        <w:instrText xml:space="preserve"> PAGEREF _Toc39880826 \h </w:instrText>
      </w:r>
      <w:r w:rsidR="005125B1">
        <w:rPr>
          <w:noProof/>
          <w:webHidden/>
        </w:rPr>
      </w:r>
      <w:r w:rsidR="005125B1">
        <w:rPr>
          <w:noProof/>
          <w:webHidden/>
        </w:rPr>
        <w:fldChar w:fldCharType="separate"/>
      </w:r>
      <w:ins w:id="1046" w:author="nick" w:date="2020-05-31T16:09:00Z">
        <w:r w:rsidR="002E17D4">
          <w:rPr>
            <w:noProof/>
            <w:webHidden/>
          </w:rPr>
          <w:t>127</w:t>
        </w:r>
      </w:ins>
      <w:del w:id="1047" w:author="nick" w:date="2020-05-31T16:09:00Z">
        <w:r w:rsidR="00A2710C" w:rsidDel="002E17D4">
          <w:rPr>
            <w:noProof/>
            <w:webHidden/>
          </w:rPr>
          <w:delText>126</w:delText>
        </w:r>
      </w:del>
      <w:r w:rsidR="005125B1">
        <w:rPr>
          <w:noProof/>
          <w:webHidden/>
        </w:rPr>
        <w:fldChar w:fldCharType="end"/>
      </w:r>
      <w:r>
        <w:rPr>
          <w:noProof/>
        </w:rPr>
        <w:fldChar w:fldCharType="end"/>
      </w:r>
    </w:p>
    <w:p w14:paraId="5F80632A" w14:textId="268B94D0"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"_Toc3988082</w:instrText>
      </w:r>
      <w:r>
        <w:rPr>
          <w:noProof/>
        </w:rPr>
        <w:instrText xml:space="preserve">7" </w:instrText>
      </w:r>
      <w:ins w:id="1048" w:author="nick" w:date="2020-05-31T16:09:00Z">
        <w:r w:rsidR="002E17D4">
          <w:rPr>
            <w:noProof/>
          </w:rPr>
        </w:r>
      </w:ins>
      <w:r>
        <w:rPr>
          <w:noProof/>
        </w:rPr>
        <w:fldChar w:fldCharType="separate"/>
      </w:r>
      <w:r w:rsidR="005125B1" w:rsidRPr="006B348C">
        <w:rPr>
          <w:rStyle w:val="Hyperlink"/>
          <w:noProof/>
        </w:rPr>
        <w:t xml:space="preserve">Table 96: Attributes of element </w:t>
      </w:r>
      <w:r w:rsidR="005125B1" w:rsidRPr="006B348C">
        <w:rPr>
          <w:rStyle w:val="Hyperlink"/>
          <w:rFonts w:ascii="Courier New" w:hAnsi="Courier New" w:cs="Courier New"/>
          <w:i/>
          <w:noProof/>
          <w:kern w:val="22"/>
        </w:rPr>
        <w:t>&lt;sheet_parameter/&gt;</w:t>
      </w:r>
      <w:r w:rsidR="005125B1" w:rsidRPr="006B348C">
        <w:rPr>
          <w:rStyle w:val="Hyperlink"/>
          <w:noProof/>
        </w:rPr>
        <w:t xml:space="preserve"> for Corner Weld</w:t>
      </w:r>
      <w:r w:rsidR="005125B1">
        <w:rPr>
          <w:noProof/>
          <w:webHidden/>
        </w:rPr>
        <w:tab/>
      </w:r>
      <w:r w:rsidR="005125B1">
        <w:rPr>
          <w:noProof/>
          <w:webHidden/>
        </w:rPr>
        <w:fldChar w:fldCharType="begin"/>
      </w:r>
      <w:r w:rsidR="005125B1">
        <w:rPr>
          <w:noProof/>
          <w:webHidden/>
        </w:rPr>
        <w:instrText xml:space="preserve"> PAGEREF _Toc39880827 \h </w:instrText>
      </w:r>
      <w:r w:rsidR="005125B1">
        <w:rPr>
          <w:noProof/>
          <w:webHidden/>
        </w:rPr>
      </w:r>
      <w:r w:rsidR="005125B1">
        <w:rPr>
          <w:noProof/>
          <w:webHidden/>
        </w:rPr>
        <w:fldChar w:fldCharType="separate"/>
      </w:r>
      <w:ins w:id="1049" w:author="nick" w:date="2020-05-31T16:09:00Z">
        <w:r w:rsidR="002E17D4">
          <w:rPr>
            <w:noProof/>
            <w:webHidden/>
          </w:rPr>
          <w:t>128</w:t>
        </w:r>
      </w:ins>
      <w:del w:id="1050" w:author="nick" w:date="2020-05-31T16:09:00Z">
        <w:r w:rsidR="00A2710C" w:rsidDel="002E17D4">
          <w:rPr>
            <w:noProof/>
            <w:webHidden/>
          </w:rPr>
          <w:delText>127</w:delText>
        </w:r>
      </w:del>
      <w:r w:rsidR="005125B1">
        <w:rPr>
          <w:noProof/>
          <w:webHidden/>
        </w:rPr>
        <w:fldChar w:fldCharType="end"/>
      </w:r>
      <w:r>
        <w:rPr>
          <w:noProof/>
        </w:rPr>
        <w:fldChar w:fldCharType="end"/>
      </w:r>
    </w:p>
    <w:p w14:paraId="5B693532" w14:textId="3C6EA037"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"_Toc39880828" </w:instrText>
      </w:r>
      <w:ins w:id="1051" w:author="nick" w:date="2020-05-31T16:09:00Z">
        <w:r w:rsidR="002E17D4">
          <w:rPr>
            <w:noProof/>
          </w:rPr>
        </w:r>
      </w:ins>
      <w:r>
        <w:rPr>
          <w:noProof/>
        </w:rPr>
        <w:fldChar w:fldCharType="separate"/>
      </w:r>
      <w:r w:rsidR="005125B1" w:rsidRPr="006B348C">
        <w:rPr>
          <w:rStyle w:val="Hyperlink"/>
          <w:noProof/>
        </w:rPr>
        <w:t>Table 97: Parameters of Edge Weld</w:t>
      </w:r>
      <w:r w:rsidR="005125B1">
        <w:rPr>
          <w:noProof/>
          <w:webHidden/>
        </w:rPr>
        <w:tab/>
      </w:r>
      <w:r w:rsidR="005125B1">
        <w:rPr>
          <w:noProof/>
          <w:webHidden/>
        </w:rPr>
        <w:fldChar w:fldCharType="begin"/>
      </w:r>
      <w:r w:rsidR="005125B1">
        <w:rPr>
          <w:noProof/>
          <w:webHidden/>
        </w:rPr>
        <w:instrText xml:space="preserve"> PAGEREF _Toc39880828 \h </w:instrText>
      </w:r>
      <w:r w:rsidR="005125B1">
        <w:rPr>
          <w:noProof/>
          <w:webHidden/>
        </w:rPr>
      </w:r>
      <w:r w:rsidR="005125B1">
        <w:rPr>
          <w:noProof/>
          <w:webHidden/>
        </w:rPr>
        <w:fldChar w:fldCharType="separate"/>
      </w:r>
      <w:ins w:id="1052" w:author="nick" w:date="2020-05-31T16:09:00Z">
        <w:r w:rsidR="002E17D4">
          <w:rPr>
            <w:noProof/>
            <w:webHidden/>
          </w:rPr>
          <w:t>128</w:t>
        </w:r>
      </w:ins>
      <w:del w:id="1053" w:author="nick" w:date="2020-05-31T16:09:00Z">
        <w:r w:rsidR="00A2710C" w:rsidDel="002E17D4">
          <w:rPr>
            <w:noProof/>
            <w:webHidden/>
          </w:rPr>
          <w:delText>127</w:delText>
        </w:r>
      </w:del>
      <w:r w:rsidR="005125B1">
        <w:rPr>
          <w:noProof/>
          <w:webHidden/>
        </w:rPr>
        <w:fldChar w:fldCharType="end"/>
      </w:r>
      <w:r>
        <w:rPr>
          <w:noProof/>
        </w:rPr>
        <w:fldChar w:fldCharType="end"/>
      </w:r>
    </w:p>
    <w:p w14:paraId="6E2AB16D" w14:textId="106F59A8"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"_Toc39880829" </w:instrText>
      </w:r>
      <w:ins w:id="1054" w:author="nick" w:date="2020-05-31T16:09:00Z">
        <w:r w:rsidR="002E17D4">
          <w:rPr>
            <w:noProof/>
          </w:rPr>
        </w:r>
      </w:ins>
      <w:r>
        <w:rPr>
          <w:noProof/>
        </w:rPr>
        <w:fldChar w:fldCharType="separate"/>
      </w:r>
      <w:r w:rsidR="005125B1" w:rsidRPr="006B348C">
        <w:rPr>
          <w:rStyle w:val="Hyperlink"/>
          <w:noProof/>
        </w:rPr>
        <w:t xml:space="preserve">Table 98: Attributes of element </w:t>
      </w:r>
      <w:r w:rsidR="005125B1" w:rsidRPr="006B348C">
        <w:rPr>
          <w:rStyle w:val="Hyperlink"/>
          <w:rFonts w:ascii="Courier New" w:hAnsi="Courier New" w:cs="Courier New"/>
          <w:i/>
          <w:noProof/>
          <w:kern w:val="22"/>
        </w:rPr>
        <w:t>&lt;weld_position/&gt;</w:t>
      </w:r>
      <w:r w:rsidR="005125B1" w:rsidRPr="006B348C">
        <w:rPr>
          <w:rStyle w:val="Hyperlink"/>
          <w:noProof/>
        </w:rPr>
        <w:t xml:space="preserve"> for Edge Weld</w:t>
      </w:r>
      <w:r w:rsidR="005125B1">
        <w:rPr>
          <w:noProof/>
          <w:webHidden/>
        </w:rPr>
        <w:tab/>
      </w:r>
      <w:r w:rsidR="005125B1">
        <w:rPr>
          <w:noProof/>
          <w:webHidden/>
        </w:rPr>
        <w:fldChar w:fldCharType="begin"/>
      </w:r>
      <w:r w:rsidR="005125B1">
        <w:rPr>
          <w:noProof/>
          <w:webHidden/>
        </w:rPr>
        <w:instrText xml:space="preserve"> PAGEREF _Toc39880829 \h </w:instrText>
      </w:r>
      <w:r w:rsidR="005125B1">
        <w:rPr>
          <w:noProof/>
          <w:webHidden/>
        </w:rPr>
      </w:r>
      <w:r w:rsidR="005125B1">
        <w:rPr>
          <w:noProof/>
          <w:webHidden/>
        </w:rPr>
        <w:fldChar w:fldCharType="separate"/>
      </w:r>
      <w:ins w:id="1055" w:author="nick" w:date="2020-05-31T16:09:00Z">
        <w:r w:rsidR="002E17D4">
          <w:rPr>
            <w:noProof/>
            <w:webHidden/>
          </w:rPr>
          <w:t>129</w:t>
        </w:r>
      </w:ins>
      <w:del w:id="1056" w:author="nick" w:date="2020-05-31T16:09:00Z">
        <w:r w:rsidR="00A2710C" w:rsidDel="002E17D4">
          <w:rPr>
            <w:noProof/>
            <w:webHidden/>
          </w:rPr>
          <w:delText>128</w:delText>
        </w:r>
      </w:del>
      <w:r w:rsidR="005125B1">
        <w:rPr>
          <w:noProof/>
          <w:webHidden/>
        </w:rPr>
        <w:fldChar w:fldCharType="end"/>
      </w:r>
      <w:r>
        <w:rPr>
          <w:noProof/>
        </w:rPr>
        <w:fldChar w:fldCharType="end"/>
      </w:r>
    </w:p>
    <w:p w14:paraId="76E5A2DF" w14:textId="1B4D0201"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"_Toc39880830" </w:instrText>
      </w:r>
      <w:ins w:id="1057" w:author="nick" w:date="2020-05-31T16:09:00Z">
        <w:r w:rsidR="002E17D4">
          <w:rPr>
            <w:noProof/>
          </w:rPr>
        </w:r>
      </w:ins>
      <w:r>
        <w:rPr>
          <w:noProof/>
        </w:rPr>
        <w:fldChar w:fldCharType="separate"/>
      </w:r>
      <w:r w:rsidR="005125B1" w:rsidRPr="006B348C">
        <w:rPr>
          <w:rStyle w:val="Hyperlink"/>
          <w:noProof/>
        </w:rPr>
        <w:t xml:space="preserve">Table 99: Attributes of element </w:t>
      </w:r>
      <w:r w:rsidR="005125B1" w:rsidRPr="006B348C">
        <w:rPr>
          <w:rStyle w:val="Hyperlink"/>
          <w:rFonts w:ascii="Courier New" w:hAnsi="Courier New" w:cs="Courier New"/>
          <w:i/>
          <w:noProof/>
          <w:kern w:val="22"/>
        </w:rPr>
        <w:t>&lt;sheet_parameter/&gt;</w:t>
      </w:r>
      <w:r w:rsidR="005125B1" w:rsidRPr="006B348C">
        <w:rPr>
          <w:rStyle w:val="Hyperlink"/>
          <w:noProof/>
        </w:rPr>
        <w:t xml:space="preserve"> for Corner Weld</w:t>
      </w:r>
      <w:r w:rsidR="005125B1">
        <w:rPr>
          <w:noProof/>
          <w:webHidden/>
        </w:rPr>
        <w:tab/>
      </w:r>
      <w:r w:rsidR="005125B1">
        <w:rPr>
          <w:noProof/>
          <w:webHidden/>
        </w:rPr>
        <w:fldChar w:fldCharType="begin"/>
      </w:r>
      <w:r w:rsidR="005125B1">
        <w:rPr>
          <w:noProof/>
          <w:webHidden/>
        </w:rPr>
        <w:instrText xml:space="preserve"> PAGEREF _Toc39880830 \h </w:instrText>
      </w:r>
      <w:r w:rsidR="005125B1">
        <w:rPr>
          <w:noProof/>
          <w:webHidden/>
        </w:rPr>
      </w:r>
      <w:r w:rsidR="005125B1">
        <w:rPr>
          <w:noProof/>
          <w:webHidden/>
        </w:rPr>
        <w:fldChar w:fldCharType="separate"/>
      </w:r>
      <w:ins w:id="1058" w:author="nick" w:date="2020-05-31T16:09:00Z">
        <w:r w:rsidR="002E17D4">
          <w:rPr>
            <w:noProof/>
            <w:webHidden/>
          </w:rPr>
          <w:t>130</w:t>
        </w:r>
      </w:ins>
      <w:del w:id="1059" w:author="nick" w:date="2020-05-31T16:09:00Z">
        <w:r w:rsidR="00A2710C" w:rsidDel="002E17D4">
          <w:rPr>
            <w:noProof/>
            <w:webHidden/>
          </w:rPr>
          <w:delText>129</w:delText>
        </w:r>
      </w:del>
      <w:r w:rsidR="005125B1">
        <w:rPr>
          <w:noProof/>
          <w:webHidden/>
        </w:rPr>
        <w:fldChar w:fldCharType="end"/>
      </w:r>
      <w:r>
        <w:rPr>
          <w:noProof/>
        </w:rPr>
        <w:fldChar w:fldCharType="end"/>
      </w:r>
    </w:p>
    <w:p w14:paraId="62A64403" w14:textId="1F99A9CC"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"_Toc39880831" </w:instrText>
      </w:r>
      <w:ins w:id="1060" w:author="nick" w:date="2020-05-31T16:09:00Z">
        <w:r w:rsidR="002E17D4">
          <w:rPr>
            <w:noProof/>
          </w:rPr>
        </w:r>
      </w:ins>
      <w:r>
        <w:rPr>
          <w:noProof/>
        </w:rPr>
        <w:fldChar w:fldCharType="separate"/>
      </w:r>
      <w:r w:rsidR="005125B1" w:rsidRPr="006B348C">
        <w:rPr>
          <w:rStyle w:val="Hyperlink"/>
          <w:noProof/>
        </w:rPr>
        <w:t>Table 100: Parameters of I-Weld</w:t>
      </w:r>
      <w:r w:rsidR="005125B1">
        <w:rPr>
          <w:noProof/>
          <w:webHidden/>
        </w:rPr>
        <w:tab/>
      </w:r>
      <w:r w:rsidR="005125B1">
        <w:rPr>
          <w:noProof/>
          <w:webHidden/>
        </w:rPr>
        <w:fldChar w:fldCharType="begin"/>
      </w:r>
      <w:r w:rsidR="005125B1">
        <w:rPr>
          <w:noProof/>
          <w:webHidden/>
        </w:rPr>
        <w:instrText xml:space="preserve"> PAGEREF _Toc39880831 \h </w:instrText>
      </w:r>
      <w:r w:rsidR="005125B1">
        <w:rPr>
          <w:noProof/>
          <w:webHidden/>
        </w:rPr>
      </w:r>
      <w:r w:rsidR="005125B1">
        <w:rPr>
          <w:noProof/>
          <w:webHidden/>
        </w:rPr>
        <w:fldChar w:fldCharType="separate"/>
      </w:r>
      <w:ins w:id="1061" w:author="nick" w:date="2020-05-31T16:09:00Z">
        <w:r w:rsidR="002E17D4">
          <w:rPr>
            <w:noProof/>
            <w:webHidden/>
          </w:rPr>
          <w:t>131</w:t>
        </w:r>
      </w:ins>
      <w:del w:id="1062" w:author="nick" w:date="2020-05-31T16:09:00Z">
        <w:r w:rsidR="00A2710C" w:rsidDel="002E17D4">
          <w:rPr>
            <w:noProof/>
            <w:webHidden/>
          </w:rPr>
          <w:delText>130</w:delText>
        </w:r>
      </w:del>
      <w:r w:rsidR="005125B1">
        <w:rPr>
          <w:noProof/>
          <w:webHidden/>
        </w:rPr>
        <w:fldChar w:fldCharType="end"/>
      </w:r>
      <w:r>
        <w:rPr>
          <w:noProof/>
        </w:rPr>
        <w:fldChar w:fldCharType="end"/>
      </w:r>
    </w:p>
    <w:p w14:paraId="1F8C22CC" w14:textId="3F9801C0"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"_Toc39880832" </w:instrText>
      </w:r>
      <w:ins w:id="1063" w:author="nick" w:date="2020-05-31T16:09:00Z">
        <w:r w:rsidR="002E17D4">
          <w:rPr>
            <w:noProof/>
          </w:rPr>
        </w:r>
      </w:ins>
      <w:r>
        <w:rPr>
          <w:noProof/>
        </w:rPr>
        <w:fldChar w:fldCharType="separate"/>
      </w:r>
      <w:r w:rsidR="005125B1" w:rsidRPr="006B348C">
        <w:rPr>
          <w:rStyle w:val="Hyperlink"/>
          <w:noProof/>
        </w:rPr>
        <w:t xml:space="preserve">Table 101: Attributes of element </w:t>
      </w:r>
      <w:r w:rsidR="005125B1" w:rsidRPr="006B348C">
        <w:rPr>
          <w:rStyle w:val="Hyperlink"/>
          <w:rFonts w:ascii="Courier New" w:hAnsi="Courier New" w:cs="Courier New"/>
          <w:i/>
          <w:noProof/>
        </w:rPr>
        <w:t>&lt;</w:t>
      </w:r>
      <w:r w:rsidR="005125B1" w:rsidRPr="006B348C">
        <w:rPr>
          <w:rStyle w:val="Hyperlink"/>
          <w:rFonts w:ascii="Courier New" w:hAnsi="Courier New" w:cs="Courier New"/>
          <w:i/>
          <w:noProof/>
          <w:kern w:val="22"/>
        </w:rPr>
        <w:t>weld_position/&gt;</w:t>
      </w:r>
      <w:r w:rsidR="005125B1" w:rsidRPr="006B348C">
        <w:rPr>
          <w:rStyle w:val="Hyperlink"/>
          <w:noProof/>
        </w:rPr>
        <w:t xml:space="preserve"> for I Weld</w:t>
      </w:r>
      <w:r w:rsidR="005125B1">
        <w:rPr>
          <w:noProof/>
          <w:webHidden/>
        </w:rPr>
        <w:tab/>
      </w:r>
      <w:r w:rsidR="005125B1">
        <w:rPr>
          <w:noProof/>
          <w:webHidden/>
        </w:rPr>
        <w:fldChar w:fldCharType="begin"/>
      </w:r>
      <w:r w:rsidR="005125B1">
        <w:rPr>
          <w:noProof/>
          <w:webHidden/>
        </w:rPr>
        <w:instrText xml:space="preserve"> PAGEREF _Toc39880832 \h </w:instrText>
      </w:r>
      <w:r w:rsidR="005125B1">
        <w:rPr>
          <w:noProof/>
          <w:webHidden/>
        </w:rPr>
      </w:r>
      <w:r w:rsidR="005125B1">
        <w:rPr>
          <w:noProof/>
          <w:webHidden/>
        </w:rPr>
        <w:fldChar w:fldCharType="separate"/>
      </w:r>
      <w:ins w:id="1064" w:author="nick" w:date="2020-05-31T16:09:00Z">
        <w:r w:rsidR="002E17D4">
          <w:rPr>
            <w:noProof/>
            <w:webHidden/>
          </w:rPr>
          <w:t>131</w:t>
        </w:r>
      </w:ins>
      <w:del w:id="1065" w:author="nick" w:date="2020-05-31T16:09:00Z">
        <w:r w:rsidR="00A2710C" w:rsidDel="002E17D4">
          <w:rPr>
            <w:noProof/>
            <w:webHidden/>
          </w:rPr>
          <w:delText>130</w:delText>
        </w:r>
      </w:del>
      <w:r w:rsidR="005125B1">
        <w:rPr>
          <w:noProof/>
          <w:webHidden/>
        </w:rPr>
        <w:fldChar w:fldCharType="end"/>
      </w:r>
      <w:r>
        <w:rPr>
          <w:noProof/>
        </w:rPr>
        <w:fldChar w:fldCharType="end"/>
      </w:r>
    </w:p>
    <w:p w14:paraId="5E1FC1AD" w14:textId="0B14D400"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"_Toc39880833" </w:instrText>
      </w:r>
      <w:ins w:id="1066" w:author="nick" w:date="2020-05-31T16:09:00Z">
        <w:r w:rsidR="002E17D4">
          <w:rPr>
            <w:noProof/>
          </w:rPr>
        </w:r>
      </w:ins>
      <w:r>
        <w:rPr>
          <w:noProof/>
        </w:rPr>
        <w:fldChar w:fldCharType="separate"/>
      </w:r>
      <w:r w:rsidR="005125B1" w:rsidRPr="006B348C">
        <w:rPr>
          <w:rStyle w:val="Hyperlink"/>
          <w:noProof/>
        </w:rPr>
        <w:t>Table 102: Attributes of element &lt;</w:t>
      </w:r>
      <w:r w:rsidR="005125B1" w:rsidRPr="006B348C">
        <w:rPr>
          <w:rStyle w:val="Hyperlink"/>
          <w:rFonts w:ascii="Courier New" w:hAnsi="Courier New" w:cs="Courier New"/>
          <w:i/>
          <w:noProof/>
          <w:kern w:val="22"/>
        </w:rPr>
        <w:t>sheet_parameter/&gt;</w:t>
      </w:r>
      <w:r w:rsidR="005125B1" w:rsidRPr="006B348C">
        <w:rPr>
          <w:rStyle w:val="Hyperlink"/>
          <w:noProof/>
        </w:rPr>
        <w:t xml:space="preserve"> for I Weld</w:t>
      </w:r>
      <w:r w:rsidR="005125B1">
        <w:rPr>
          <w:noProof/>
          <w:webHidden/>
        </w:rPr>
        <w:tab/>
      </w:r>
      <w:r w:rsidR="005125B1">
        <w:rPr>
          <w:noProof/>
          <w:webHidden/>
        </w:rPr>
        <w:fldChar w:fldCharType="begin"/>
      </w:r>
      <w:r w:rsidR="005125B1">
        <w:rPr>
          <w:noProof/>
          <w:webHidden/>
        </w:rPr>
        <w:instrText xml:space="preserve"> PAGEREF _Toc39880833 \h </w:instrText>
      </w:r>
      <w:r w:rsidR="005125B1">
        <w:rPr>
          <w:noProof/>
          <w:webHidden/>
        </w:rPr>
      </w:r>
      <w:r w:rsidR="005125B1">
        <w:rPr>
          <w:noProof/>
          <w:webHidden/>
        </w:rPr>
        <w:fldChar w:fldCharType="separate"/>
      </w:r>
      <w:ins w:id="1067" w:author="nick" w:date="2020-05-31T16:09:00Z">
        <w:r w:rsidR="002E17D4">
          <w:rPr>
            <w:noProof/>
            <w:webHidden/>
          </w:rPr>
          <w:t>132</w:t>
        </w:r>
      </w:ins>
      <w:del w:id="1068" w:author="nick" w:date="2020-05-31T16:09:00Z">
        <w:r w:rsidR="00A2710C" w:rsidDel="002E17D4">
          <w:rPr>
            <w:noProof/>
            <w:webHidden/>
          </w:rPr>
          <w:delText>131</w:delText>
        </w:r>
      </w:del>
      <w:r w:rsidR="005125B1">
        <w:rPr>
          <w:noProof/>
          <w:webHidden/>
        </w:rPr>
        <w:fldChar w:fldCharType="end"/>
      </w:r>
      <w:r>
        <w:rPr>
          <w:noProof/>
        </w:rPr>
        <w:fldChar w:fldCharType="end"/>
      </w:r>
    </w:p>
    <w:p w14:paraId="0355F453" w14:textId="102420E5"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"_Toc39880834" </w:instrText>
      </w:r>
      <w:ins w:id="1069" w:author="nick" w:date="2020-05-31T16:09:00Z">
        <w:r w:rsidR="002E17D4">
          <w:rPr>
            <w:noProof/>
          </w:rPr>
        </w:r>
      </w:ins>
      <w:r>
        <w:rPr>
          <w:noProof/>
        </w:rPr>
        <w:fldChar w:fldCharType="separate"/>
      </w:r>
      <w:r w:rsidR="005125B1" w:rsidRPr="006B348C">
        <w:rPr>
          <w:rStyle w:val="Hyperlink"/>
          <w:noProof/>
        </w:rPr>
        <w:t>Table 103: Parameters of Overlap Weld</w:t>
      </w:r>
      <w:r w:rsidR="005125B1">
        <w:rPr>
          <w:noProof/>
          <w:webHidden/>
        </w:rPr>
        <w:tab/>
      </w:r>
      <w:r w:rsidR="005125B1">
        <w:rPr>
          <w:noProof/>
          <w:webHidden/>
        </w:rPr>
        <w:fldChar w:fldCharType="begin"/>
      </w:r>
      <w:r w:rsidR="005125B1">
        <w:rPr>
          <w:noProof/>
          <w:webHidden/>
        </w:rPr>
        <w:instrText xml:space="preserve"> PAGEREF _Toc39880834 \h </w:instrText>
      </w:r>
      <w:r w:rsidR="005125B1">
        <w:rPr>
          <w:noProof/>
          <w:webHidden/>
        </w:rPr>
      </w:r>
      <w:r w:rsidR="005125B1">
        <w:rPr>
          <w:noProof/>
          <w:webHidden/>
        </w:rPr>
        <w:fldChar w:fldCharType="separate"/>
      </w:r>
      <w:ins w:id="1070" w:author="nick" w:date="2020-05-31T16:09:00Z">
        <w:r w:rsidR="002E17D4">
          <w:rPr>
            <w:noProof/>
            <w:webHidden/>
          </w:rPr>
          <w:t>133</w:t>
        </w:r>
      </w:ins>
      <w:del w:id="1071" w:author="nick" w:date="2020-05-31T16:09:00Z">
        <w:r w:rsidR="00A2710C" w:rsidDel="002E17D4">
          <w:rPr>
            <w:noProof/>
            <w:webHidden/>
          </w:rPr>
          <w:delText>132</w:delText>
        </w:r>
      </w:del>
      <w:r w:rsidR="005125B1">
        <w:rPr>
          <w:noProof/>
          <w:webHidden/>
        </w:rPr>
        <w:fldChar w:fldCharType="end"/>
      </w:r>
      <w:r>
        <w:rPr>
          <w:noProof/>
        </w:rPr>
        <w:fldChar w:fldCharType="end"/>
      </w:r>
    </w:p>
    <w:p w14:paraId="138ACBE7" w14:textId="2D124E54"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"_Toc39880835" </w:instrText>
      </w:r>
      <w:ins w:id="1072" w:author="nick" w:date="2020-05-31T16:09:00Z">
        <w:r w:rsidR="002E17D4">
          <w:rPr>
            <w:noProof/>
          </w:rPr>
        </w:r>
      </w:ins>
      <w:r>
        <w:rPr>
          <w:noProof/>
        </w:rPr>
        <w:fldChar w:fldCharType="separate"/>
      </w:r>
      <w:r w:rsidR="005125B1" w:rsidRPr="006B348C">
        <w:rPr>
          <w:rStyle w:val="Hyperlink"/>
          <w:noProof/>
        </w:rPr>
        <w:t>Table 104: Parameters of Single Sided Double Overlap Weld</w:t>
      </w:r>
      <w:r w:rsidR="005125B1">
        <w:rPr>
          <w:noProof/>
          <w:webHidden/>
        </w:rPr>
        <w:tab/>
      </w:r>
      <w:r w:rsidR="005125B1">
        <w:rPr>
          <w:noProof/>
          <w:webHidden/>
        </w:rPr>
        <w:fldChar w:fldCharType="begin"/>
      </w:r>
      <w:r w:rsidR="005125B1">
        <w:rPr>
          <w:noProof/>
          <w:webHidden/>
        </w:rPr>
        <w:instrText xml:space="preserve"> PAGEREF _Toc39880835 \h </w:instrText>
      </w:r>
      <w:r w:rsidR="005125B1">
        <w:rPr>
          <w:noProof/>
          <w:webHidden/>
        </w:rPr>
      </w:r>
      <w:r w:rsidR="005125B1">
        <w:rPr>
          <w:noProof/>
          <w:webHidden/>
        </w:rPr>
        <w:fldChar w:fldCharType="separate"/>
      </w:r>
      <w:ins w:id="1073" w:author="nick" w:date="2020-05-31T16:09:00Z">
        <w:r w:rsidR="002E17D4">
          <w:rPr>
            <w:noProof/>
            <w:webHidden/>
          </w:rPr>
          <w:t>134</w:t>
        </w:r>
      </w:ins>
      <w:del w:id="1074" w:author="nick" w:date="2020-05-31T16:09:00Z">
        <w:r w:rsidR="00A2710C" w:rsidDel="002E17D4">
          <w:rPr>
            <w:noProof/>
            <w:webHidden/>
          </w:rPr>
          <w:delText>133</w:delText>
        </w:r>
      </w:del>
      <w:r w:rsidR="005125B1">
        <w:rPr>
          <w:noProof/>
          <w:webHidden/>
        </w:rPr>
        <w:fldChar w:fldCharType="end"/>
      </w:r>
      <w:r>
        <w:rPr>
          <w:noProof/>
        </w:rPr>
        <w:fldChar w:fldCharType="end"/>
      </w:r>
    </w:p>
    <w:p w14:paraId="4EBD15CA" w14:textId="53605D8E"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"_Toc39880836" </w:instrText>
      </w:r>
      <w:ins w:id="1075" w:author="nick" w:date="2020-05-31T16:09:00Z">
        <w:r w:rsidR="002E17D4">
          <w:rPr>
            <w:noProof/>
          </w:rPr>
        </w:r>
      </w:ins>
      <w:r>
        <w:rPr>
          <w:noProof/>
        </w:rPr>
        <w:fldChar w:fldCharType="separate"/>
      </w:r>
      <w:r w:rsidR="005125B1" w:rsidRPr="006B348C">
        <w:rPr>
          <w:rStyle w:val="Hyperlink"/>
          <w:noProof/>
        </w:rPr>
        <w:t>Table 105: Parameters of Double Sided Double Overlap Weld</w:t>
      </w:r>
      <w:r w:rsidR="005125B1">
        <w:rPr>
          <w:noProof/>
          <w:webHidden/>
        </w:rPr>
        <w:tab/>
      </w:r>
      <w:r w:rsidR="005125B1">
        <w:rPr>
          <w:noProof/>
          <w:webHidden/>
        </w:rPr>
        <w:fldChar w:fldCharType="begin"/>
      </w:r>
      <w:r w:rsidR="005125B1">
        <w:rPr>
          <w:noProof/>
          <w:webHidden/>
        </w:rPr>
        <w:instrText xml:space="preserve"> PAGEREF _Toc39880836 \h </w:instrText>
      </w:r>
      <w:r w:rsidR="005125B1">
        <w:rPr>
          <w:noProof/>
          <w:webHidden/>
        </w:rPr>
      </w:r>
      <w:r w:rsidR="005125B1">
        <w:rPr>
          <w:noProof/>
          <w:webHidden/>
        </w:rPr>
        <w:fldChar w:fldCharType="separate"/>
      </w:r>
      <w:ins w:id="1076" w:author="nick" w:date="2020-05-31T16:09:00Z">
        <w:r w:rsidR="002E17D4">
          <w:rPr>
            <w:noProof/>
            <w:webHidden/>
          </w:rPr>
          <w:t>135</w:t>
        </w:r>
      </w:ins>
      <w:del w:id="1077" w:author="nick" w:date="2020-05-31T16:09:00Z">
        <w:r w:rsidR="00A2710C" w:rsidDel="002E17D4">
          <w:rPr>
            <w:noProof/>
            <w:webHidden/>
          </w:rPr>
          <w:delText>134</w:delText>
        </w:r>
      </w:del>
      <w:r w:rsidR="005125B1">
        <w:rPr>
          <w:noProof/>
          <w:webHidden/>
        </w:rPr>
        <w:fldChar w:fldCharType="end"/>
      </w:r>
      <w:r>
        <w:rPr>
          <w:noProof/>
        </w:rPr>
        <w:fldChar w:fldCharType="end"/>
      </w:r>
    </w:p>
    <w:p w14:paraId="46F9BB0D" w14:textId="09B4BB7E"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lastRenderedPageBreak/>
        <w:fldChar w:fldCharType="begin"/>
      </w:r>
      <w:r>
        <w:rPr>
          <w:noProof/>
        </w:rPr>
        <w:instrText xml:space="preserve"> HYPERLINK \l "_Toc39880837" </w:instrText>
      </w:r>
      <w:ins w:id="1078" w:author="nick" w:date="2020-05-31T16:09:00Z">
        <w:r w:rsidR="002E17D4">
          <w:rPr>
            <w:noProof/>
          </w:rPr>
        </w:r>
      </w:ins>
      <w:r>
        <w:rPr>
          <w:noProof/>
        </w:rPr>
        <w:fldChar w:fldCharType="separate"/>
      </w:r>
      <w:r w:rsidR="005125B1" w:rsidRPr="006B348C">
        <w:rPr>
          <w:rStyle w:val="Hyperlink"/>
          <w:noProof/>
        </w:rPr>
        <w:t>Table 106: Attributes of element &lt;</w:t>
      </w:r>
      <w:r w:rsidR="005125B1" w:rsidRPr="006B348C">
        <w:rPr>
          <w:rStyle w:val="Hyperlink"/>
          <w:rFonts w:ascii="Courier New" w:hAnsi="Courier New" w:cs="Courier New"/>
          <w:i/>
          <w:noProof/>
          <w:kern w:val="22"/>
        </w:rPr>
        <w:t>weld_position/&gt;</w:t>
      </w:r>
      <w:r w:rsidR="005125B1" w:rsidRPr="006B348C">
        <w:rPr>
          <w:rStyle w:val="Hyperlink"/>
          <w:noProof/>
        </w:rPr>
        <w:t xml:space="preserve"> for Overlap Weld</w:t>
      </w:r>
      <w:r w:rsidR="005125B1">
        <w:rPr>
          <w:noProof/>
          <w:webHidden/>
        </w:rPr>
        <w:tab/>
      </w:r>
      <w:r w:rsidR="005125B1">
        <w:rPr>
          <w:noProof/>
          <w:webHidden/>
        </w:rPr>
        <w:fldChar w:fldCharType="begin"/>
      </w:r>
      <w:r w:rsidR="005125B1">
        <w:rPr>
          <w:noProof/>
          <w:webHidden/>
        </w:rPr>
        <w:instrText xml:space="preserve"> PAGEREF _Toc39880837 \h </w:instrText>
      </w:r>
      <w:r w:rsidR="005125B1">
        <w:rPr>
          <w:noProof/>
          <w:webHidden/>
        </w:rPr>
      </w:r>
      <w:r w:rsidR="005125B1">
        <w:rPr>
          <w:noProof/>
          <w:webHidden/>
        </w:rPr>
        <w:fldChar w:fldCharType="separate"/>
      </w:r>
      <w:ins w:id="1079" w:author="nick" w:date="2020-05-31T16:09:00Z">
        <w:r w:rsidR="002E17D4">
          <w:rPr>
            <w:noProof/>
            <w:webHidden/>
          </w:rPr>
          <w:t>136</w:t>
        </w:r>
      </w:ins>
      <w:del w:id="1080" w:author="nick" w:date="2020-05-31T16:09:00Z">
        <w:r w:rsidR="00A2710C" w:rsidDel="002E17D4">
          <w:rPr>
            <w:noProof/>
            <w:webHidden/>
          </w:rPr>
          <w:delText>135</w:delText>
        </w:r>
      </w:del>
      <w:r w:rsidR="005125B1">
        <w:rPr>
          <w:noProof/>
          <w:webHidden/>
        </w:rPr>
        <w:fldChar w:fldCharType="end"/>
      </w:r>
      <w:r>
        <w:rPr>
          <w:noProof/>
        </w:rPr>
        <w:fldChar w:fldCharType="end"/>
      </w:r>
    </w:p>
    <w:p w14:paraId="7589C54D" w14:textId="3769DF82"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"_Toc39880838" </w:instrText>
      </w:r>
      <w:ins w:id="1081" w:author="nick" w:date="2020-05-31T16:09:00Z">
        <w:r w:rsidR="002E17D4">
          <w:rPr>
            <w:noProof/>
          </w:rPr>
        </w:r>
      </w:ins>
      <w:r>
        <w:rPr>
          <w:noProof/>
        </w:rPr>
        <w:fldChar w:fldCharType="separate"/>
      </w:r>
      <w:r w:rsidR="005125B1" w:rsidRPr="006B348C">
        <w:rPr>
          <w:rStyle w:val="Hyperlink"/>
          <w:noProof/>
        </w:rPr>
        <w:t>Table 107: Attributes of element &lt;</w:t>
      </w:r>
      <w:r w:rsidR="005125B1" w:rsidRPr="006B348C">
        <w:rPr>
          <w:rStyle w:val="Hyperlink"/>
          <w:rFonts w:ascii="Courier New" w:hAnsi="Courier New" w:cs="Courier New"/>
          <w:i/>
          <w:noProof/>
          <w:kern w:val="22"/>
        </w:rPr>
        <w:t>sheet_parameter/&gt;</w:t>
      </w:r>
      <w:r w:rsidR="005125B1" w:rsidRPr="006B348C">
        <w:rPr>
          <w:rStyle w:val="Hyperlink"/>
          <w:noProof/>
        </w:rPr>
        <w:t xml:space="preserve"> for Overlap Weld</w:t>
      </w:r>
      <w:r w:rsidR="005125B1">
        <w:rPr>
          <w:noProof/>
          <w:webHidden/>
        </w:rPr>
        <w:tab/>
      </w:r>
      <w:r w:rsidR="005125B1">
        <w:rPr>
          <w:noProof/>
          <w:webHidden/>
        </w:rPr>
        <w:fldChar w:fldCharType="begin"/>
      </w:r>
      <w:r w:rsidR="005125B1">
        <w:rPr>
          <w:noProof/>
          <w:webHidden/>
        </w:rPr>
        <w:instrText xml:space="preserve"> PAGEREF _Toc39880838 \h </w:instrText>
      </w:r>
      <w:r w:rsidR="005125B1">
        <w:rPr>
          <w:noProof/>
          <w:webHidden/>
        </w:rPr>
      </w:r>
      <w:r w:rsidR="005125B1">
        <w:rPr>
          <w:noProof/>
          <w:webHidden/>
        </w:rPr>
        <w:fldChar w:fldCharType="separate"/>
      </w:r>
      <w:ins w:id="1082" w:author="nick" w:date="2020-05-31T16:09:00Z">
        <w:r w:rsidR="002E17D4">
          <w:rPr>
            <w:noProof/>
            <w:webHidden/>
          </w:rPr>
          <w:t>137</w:t>
        </w:r>
      </w:ins>
      <w:del w:id="1083" w:author="nick" w:date="2020-05-31T16:09:00Z">
        <w:r w:rsidR="00A2710C" w:rsidDel="002E17D4">
          <w:rPr>
            <w:noProof/>
            <w:webHidden/>
          </w:rPr>
          <w:delText>136</w:delText>
        </w:r>
      </w:del>
      <w:r w:rsidR="005125B1">
        <w:rPr>
          <w:noProof/>
          <w:webHidden/>
        </w:rPr>
        <w:fldChar w:fldCharType="end"/>
      </w:r>
      <w:r>
        <w:rPr>
          <w:noProof/>
        </w:rPr>
        <w:fldChar w:fldCharType="end"/>
      </w:r>
    </w:p>
    <w:p w14:paraId="4163042C" w14:textId="4FFE4C89"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"_Toc39880839" </w:instrText>
      </w:r>
      <w:ins w:id="1084" w:author="nick" w:date="2020-05-31T16:09:00Z">
        <w:r w:rsidR="002E17D4">
          <w:rPr>
            <w:noProof/>
          </w:rPr>
        </w:r>
      </w:ins>
      <w:r>
        <w:rPr>
          <w:noProof/>
        </w:rPr>
        <w:fldChar w:fldCharType="separate"/>
      </w:r>
      <w:r w:rsidR="005125B1" w:rsidRPr="006B348C">
        <w:rPr>
          <w:rStyle w:val="Hyperlink"/>
          <w:noProof/>
        </w:rPr>
        <w:t>Table 108: Parameters of Y-Joint</w:t>
      </w:r>
      <w:r w:rsidR="005125B1">
        <w:rPr>
          <w:noProof/>
          <w:webHidden/>
        </w:rPr>
        <w:tab/>
      </w:r>
      <w:r w:rsidR="005125B1">
        <w:rPr>
          <w:noProof/>
          <w:webHidden/>
        </w:rPr>
        <w:fldChar w:fldCharType="begin"/>
      </w:r>
      <w:r w:rsidR="005125B1">
        <w:rPr>
          <w:noProof/>
          <w:webHidden/>
        </w:rPr>
        <w:instrText xml:space="preserve"> PAGEREF _Toc39880839 \h </w:instrText>
      </w:r>
      <w:r w:rsidR="005125B1">
        <w:rPr>
          <w:noProof/>
          <w:webHidden/>
        </w:rPr>
      </w:r>
      <w:r w:rsidR="005125B1">
        <w:rPr>
          <w:noProof/>
          <w:webHidden/>
        </w:rPr>
        <w:fldChar w:fldCharType="separate"/>
      </w:r>
      <w:ins w:id="1085" w:author="nick" w:date="2020-05-31T16:09:00Z">
        <w:r w:rsidR="002E17D4">
          <w:rPr>
            <w:noProof/>
            <w:webHidden/>
          </w:rPr>
          <w:t>138</w:t>
        </w:r>
      </w:ins>
      <w:del w:id="1086" w:author="nick" w:date="2020-05-31T16:09:00Z">
        <w:r w:rsidR="00A2710C" w:rsidDel="002E17D4">
          <w:rPr>
            <w:noProof/>
            <w:webHidden/>
          </w:rPr>
          <w:delText>137</w:delText>
        </w:r>
      </w:del>
      <w:r w:rsidR="005125B1">
        <w:rPr>
          <w:noProof/>
          <w:webHidden/>
        </w:rPr>
        <w:fldChar w:fldCharType="end"/>
      </w:r>
      <w:r>
        <w:rPr>
          <w:noProof/>
        </w:rPr>
        <w:fldChar w:fldCharType="end"/>
      </w:r>
    </w:p>
    <w:p w14:paraId="0EA3E6BA" w14:textId="2CEB8A46"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"_Toc39880840" </w:instrText>
      </w:r>
      <w:ins w:id="1087" w:author="nick" w:date="2020-05-31T16:09:00Z">
        <w:r w:rsidR="002E17D4">
          <w:rPr>
            <w:noProof/>
          </w:rPr>
        </w:r>
      </w:ins>
      <w:r>
        <w:rPr>
          <w:noProof/>
        </w:rPr>
        <w:fldChar w:fldCharType="separate"/>
      </w:r>
      <w:r w:rsidR="005125B1" w:rsidRPr="006B348C">
        <w:rPr>
          <w:rStyle w:val="Hyperlink"/>
          <w:noProof/>
        </w:rPr>
        <w:t>Table 109: Attributes of element &lt;</w:t>
      </w:r>
      <w:r w:rsidR="005125B1" w:rsidRPr="006B348C">
        <w:rPr>
          <w:rStyle w:val="Hyperlink"/>
          <w:rFonts w:ascii="Courier New" w:hAnsi="Courier New" w:cs="Courier New"/>
          <w:i/>
          <w:noProof/>
          <w:kern w:val="22"/>
        </w:rPr>
        <w:t>weld_position/&gt;</w:t>
      </w:r>
      <w:r w:rsidR="005125B1" w:rsidRPr="006B348C">
        <w:rPr>
          <w:rStyle w:val="Hyperlink"/>
          <w:noProof/>
        </w:rPr>
        <w:t xml:space="preserve"> for Y Joint</w:t>
      </w:r>
      <w:r w:rsidR="005125B1">
        <w:rPr>
          <w:noProof/>
          <w:webHidden/>
        </w:rPr>
        <w:tab/>
      </w:r>
      <w:r w:rsidR="005125B1">
        <w:rPr>
          <w:noProof/>
          <w:webHidden/>
        </w:rPr>
        <w:fldChar w:fldCharType="begin"/>
      </w:r>
      <w:r w:rsidR="005125B1">
        <w:rPr>
          <w:noProof/>
          <w:webHidden/>
        </w:rPr>
        <w:instrText xml:space="preserve"> PAGEREF _Toc39880840 \h </w:instrText>
      </w:r>
      <w:r w:rsidR="005125B1">
        <w:rPr>
          <w:noProof/>
          <w:webHidden/>
        </w:rPr>
      </w:r>
      <w:r w:rsidR="005125B1">
        <w:rPr>
          <w:noProof/>
          <w:webHidden/>
        </w:rPr>
        <w:fldChar w:fldCharType="separate"/>
      </w:r>
      <w:ins w:id="1088" w:author="nick" w:date="2020-05-31T16:09:00Z">
        <w:r w:rsidR="002E17D4">
          <w:rPr>
            <w:noProof/>
            <w:webHidden/>
          </w:rPr>
          <w:t>139</w:t>
        </w:r>
      </w:ins>
      <w:del w:id="1089" w:author="nick" w:date="2020-05-31T16:09:00Z">
        <w:r w:rsidR="00A2710C" w:rsidDel="002E17D4">
          <w:rPr>
            <w:noProof/>
            <w:webHidden/>
          </w:rPr>
          <w:delText>138</w:delText>
        </w:r>
      </w:del>
      <w:r w:rsidR="005125B1">
        <w:rPr>
          <w:noProof/>
          <w:webHidden/>
        </w:rPr>
        <w:fldChar w:fldCharType="end"/>
      </w:r>
      <w:r>
        <w:rPr>
          <w:noProof/>
        </w:rPr>
        <w:fldChar w:fldCharType="end"/>
      </w:r>
    </w:p>
    <w:p w14:paraId="40D71FC6" w14:textId="08336A6A"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"_Toc39880841" </w:instrText>
      </w:r>
      <w:ins w:id="1090" w:author="nick" w:date="2020-05-31T16:09:00Z">
        <w:r w:rsidR="002E17D4">
          <w:rPr>
            <w:noProof/>
          </w:rPr>
        </w:r>
      </w:ins>
      <w:r>
        <w:rPr>
          <w:noProof/>
        </w:rPr>
        <w:fldChar w:fldCharType="separate"/>
      </w:r>
      <w:r w:rsidR="005125B1" w:rsidRPr="006B348C">
        <w:rPr>
          <w:rStyle w:val="Hyperlink"/>
          <w:noProof/>
        </w:rPr>
        <w:t xml:space="preserve">Table 110: Value Dependency of Attribute </w:t>
      </w:r>
      <w:r w:rsidR="005125B1" w:rsidRPr="006B348C">
        <w:rPr>
          <w:rStyle w:val="Hyperlink"/>
          <w:rFonts w:ascii="Courier New" w:hAnsi="Courier New" w:cs="Courier New"/>
          <w:i/>
          <w:noProof/>
        </w:rPr>
        <w:t>thickness</w:t>
      </w:r>
      <w:r w:rsidR="005125B1">
        <w:rPr>
          <w:noProof/>
          <w:webHidden/>
        </w:rPr>
        <w:tab/>
      </w:r>
      <w:r w:rsidR="005125B1">
        <w:rPr>
          <w:noProof/>
          <w:webHidden/>
        </w:rPr>
        <w:fldChar w:fldCharType="begin"/>
      </w:r>
      <w:r w:rsidR="005125B1">
        <w:rPr>
          <w:noProof/>
          <w:webHidden/>
        </w:rPr>
        <w:instrText xml:space="preserve"> PAGEREF _Toc39880841 \h </w:instrText>
      </w:r>
      <w:r w:rsidR="005125B1">
        <w:rPr>
          <w:noProof/>
          <w:webHidden/>
        </w:rPr>
      </w:r>
      <w:r w:rsidR="005125B1">
        <w:rPr>
          <w:noProof/>
          <w:webHidden/>
        </w:rPr>
        <w:fldChar w:fldCharType="separate"/>
      </w:r>
      <w:ins w:id="1091" w:author="nick" w:date="2020-05-31T16:09:00Z">
        <w:r w:rsidR="002E17D4">
          <w:rPr>
            <w:noProof/>
            <w:webHidden/>
          </w:rPr>
          <w:t>140</w:t>
        </w:r>
      </w:ins>
      <w:del w:id="1092" w:author="nick" w:date="2020-05-31T16:09:00Z">
        <w:r w:rsidR="00A2710C" w:rsidDel="002E17D4">
          <w:rPr>
            <w:noProof/>
            <w:webHidden/>
          </w:rPr>
          <w:delText>139</w:delText>
        </w:r>
      </w:del>
      <w:r w:rsidR="005125B1">
        <w:rPr>
          <w:noProof/>
          <w:webHidden/>
        </w:rPr>
        <w:fldChar w:fldCharType="end"/>
      </w:r>
      <w:r>
        <w:rPr>
          <w:noProof/>
        </w:rPr>
        <w:fldChar w:fldCharType="end"/>
      </w:r>
    </w:p>
    <w:p w14:paraId="17EABD3C" w14:textId="3149CE14"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"_Toc39880842" </w:instrText>
      </w:r>
      <w:ins w:id="1093" w:author="nick" w:date="2020-05-31T16:09:00Z">
        <w:r w:rsidR="002E17D4">
          <w:rPr>
            <w:noProof/>
          </w:rPr>
        </w:r>
      </w:ins>
      <w:r>
        <w:rPr>
          <w:noProof/>
        </w:rPr>
        <w:fldChar w:fldCharType="separate"/>
      </w:r>
      <w:r w:rsidR="005125B1" w:rsidRPr="006B348C">
        <w:rPr>
          <w:rStyle w:val="Hyperlink"/>
          <w:noProof/>
        </w:rPr>
        <w:t xml:space="preserve">Table 111: Attributes of element </w:t>
      </w:r>
      <w:r w:rsidR="005125B1" w:rsidRPr="006B348C">
        <w:rPr>
          <w:rStyle w:val="Hyperlink"/>
          <w:rFonts w:ascii="Courier New" w:hAnsi="Courier New" w:cs="Courier New"/>
          <w:i/>
          <w:noProof/>
        </w:rPr>
        <w:t>&lt;</w:t>
      </w:r>
      <w:r w:rsidR="005125B1" w:rsidRPr="006B348C">
        <w:rPr>
          <w:rStyle w:val="Hyperlink"/>
          <w:rFonts w:ascii="Courier New" w:hAnsi="Courier New" w:cs="Courier New"/>
          <w:i/>
          <w:noProof/>
          <w:kern w:val="22"/>
        </w:rPr>
        <w:t>sheet_parameter/&gt;</w:t>
      </w:r>
      <w:r w:rsidR="005125B1" w:rsidRPr="006B348C">
        <w:rPr>
          <w:rStyle w:val="Hyperlink"/>
          <w:noProof/>
        </w:rPr>
        <w:t xml:space="preserve"> for Y-Joint</w:t>
      </w:r>
      <w:r w:rsidR="005125B1">
        <w:rPr>
          <w:noProof/>
          <w:webHidden/>
        </w:rPr>
        <w:tab/>
      </w:r>
      <w:r w:rsidR="005125B1">
        <w:rPr>
          <w:noProof/>
          <w:webHidden/>
        </w:rPr>
        <w:fldChar w:fldCharType="begin"/>
      </w:r>
      <w:r w:rsidR="005125B1">
        <w:rPr>
          <w:noProof/>
          <w:webHidden/>
        </w:rPr>
        <w:instrText xml:space="preserve"> PAGEREF _Toc39880842 \h </w:instrText>
      </w:r>
      <w:r w:rsidR="005125B1">
        <w:rPr>
          <w:noProof/>
          <w:webHidden/>
        </w:rPr>
      </w:r>
      <w:r w:rsidR="005125B1">
        <w:rPr>
          <w:noProof/>
          <w:webHidden/>
        </w:rPr>
        <w:fldChar w:fldCharType="separate"/>
      </w:r>
      <w:ins w:id="1094" w:author="nick" w:date="2020-05-31T16:09:00Z">
        <w:r w:rsidR="002E17D4">
          <w:rPr>
            <w:noProof/>
            <w:webHidden/>
          </w:rPr>
          <w:t>141</w:t>
        </w:r>
      </w:ins>
      <w:del w:id="1095" w:author="nick" w:date="2020-05-31T16:09:00Z">
        <w:r w:rsidR="00A2710C" w:rsidDel="002E17D4">
          <w:rPr>
            <w:noProof/>
            <w:webHidden/>
          </w:rPr>
          <w:delText>140</w:delText>
        </w:r>
      </w:del>
      <w:r w:rsidR="005125B1">
        <w:rPr>
          <w:noProof/>
          <w:webHidden/>
        </w:rPr>
        <w:fldChar w:fldCharType="end"/>
      </w:r>
      <w:r>
        <w:rPr>
          <w:noProof/>
        </w:rPr>
        <w:fldChar w:fldCharType="end"/>
      </w:r>
    </w:p>
    <w:p w14:paraId="236A5328" w14:textId="29EF490E"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"_Toc39880843" </w:instrText>
      </w:r>
      <w:ins w:id="1096" w:author="nick" w:date="2020-05-31T16:09:00Z">
        <w:r w:rsidR="002E17D4">
          <w:rPr>
            <w:noProof/>
          </w:rPr>
        </w:r>
      </w:ins>
      <w:r>
        <w:rPr>
          <w:noProof/>
        </w:rPr>
        <w:fldChar w:fldCharType="separate"/>
      </w:r>
      <w:r w:rsidR="005125B1" w:rsidRPr="006B348C">
        <w:rPr>
          <w:rStyle w:val="Hyperlink"/>
          <w:noProof/>
        </w:rPr>
        <w:t>Table 112: Parameters of K-Joint</w:t>
      </w:r>
      <w:r w:rsidR="005125B1">
        <w:rPr>
          <w:noProof/>
          <w:webHidden/>
        </w:rPr>
        <w:tab/>
      </w:r>
      <w:r w:rsidR="005125B1">
        <w:rPr>
          <w:noProof/>
          <w:webHidden/>
        </w:rPr>
        <w:fldChar w:fldCharType="begin"/>
      </w:r>
      <w:r w:rsidR="005125B1">
        <w:rPr>
          <w:noProof/>
          <w:webHidden/>
        </w:rPr>
        <w:instrText xml:space="preserve"> PAGEREF _Toc39880843 \h </w:instrText>
      </w:r>
      <w:r w:rsidR="005125B1">
        <w:rPr>
          <w:noProof/>
          <w:webHidden/>
        </w:rPr>
      </w:r>
      <w:r w:rsidR="005125B1">
        <w:rPr>
          <w:noProof/>
          <w:webHidden/>
        </w:rPr>
        <w:fldChar w:fldCharType="separate"/>
      </w:r>
      <w:ins w:id="1097" w:author="nick" w:date="2020-05-31T16:09:00Z">
        <w:r w:rsidR="002E17D4">
          <w:rPr>
            <w:noProof/>
            <w:webHidden/>
          </w:rPr>
          <w:t>142</w:t>
        </w:r>
      </w:ins>
      <w:del w:id="1098" w:author="nick" w:date="2020-05-31T16:09:00Z">
        <w:r w:rsidR="00A2710C" w:rsidDel="002E17D4">
          <w:rPr>
            <w:noProof/>
            <w:webHidden/>
          </w:rPr>
          <w:delText>141</w:delText>
        </w:r>
      </w:del>
      <w:r w:rsidR="005125B1">
        <w:rPr>
          <w:noProof/>
          <w:webHidden/>
        </w:rPr>
        <w:fldChar w:fldCharType="end"/>
      </w:r>
      <w:r>
        <w:rPr>
          <w:noProof/>
        </w:rPr>
        <w:fldChar w:fldCharType="end"/>
      </w:r>
    </w:p>
    <w:p w14:paraId="4104ED63" w14:textId="30DA389A"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"_Toc39880844" </w:instrText>
      </w:r>
      <w:ins w:id="1099" w:author="nick" w:date="2020-05-31T16:09:00Z">
        <w:r w:rsidR="002E17D4">
          <w:rPr>
            <w:noProof/>
          </w:rPr>
        </w:r>
      </w:ins>
      <w:r>
        <w:rPr>
          <w:noProof/>
        </w:rPr>
        <w:fldChar w:fldCharType="separate"/>
      </w:r>
      <w:r w:rsidR="005125B1" w:rsidRPr="006B348C">
        <w:rPr>
          <w:rStyle w:val="Hyperlink"/>
          <w:noProof/>
        </w:rPr>
        <w:t xml:space="preserve">Table 113: Attributes of element </w:t>
      </w:r>
      <w:r w:rsidR="005125B1" w:rsidRPr="006B348C">
        <w:rPr>
          <w:rStyle w:val="Hyperlink"/>
          <w:rFonts w:ascii="Courier New" w:hAnsi="Courier New" w:cs="Courier New"/>
          <w:i/>
          <w:noProof/>
        </w:rPr>
        <w:t>&lt;</w:t>
      </w:r>
      <w:r w:rsidR="005125B1" w:rsidRPr="006B348C">
        <w:rPr>
          <w:rStyle w:val="Hyperlink"/>
          <w:rFonts w:ascii="Courier New" w:hAnsi="Courier New" w:cs="Courier New"/>
          <w:i/>
          <w:noProof/>
          <w:kern w:val="22"/>
        </w:rPr>
        <w:t>weld_position/&gt;</w:t>
      </w:r>
      <w:r w:rsidR="005125B1" w:rsidRPr="006B348C">
        <w:rPr>
          <w:rStyle w:val="Hyperlink"/>
          <w:noProof/>
        </w:rPr>
        <w:t xml:space="preserve"> for K Joint</w:t>
      </w:r>
      <w:r w:rsidR="005125B1">
        <w:rPr>
          <w:noProof/>
          <w:webHidden/>
        </w:rPr>
        <w:tab/>
      </w:r>
      <w:r w:rsidR="005125B1">
        <w:rPr>
          <w:noProof/>
          <w:webHidden/>
        </w:rPr>
        <w:fldChar w:fldCharType="begin"/>
      </w:r>
      <w:r w:rsidR="005125B1">
        <w:rPr>
          <w:noProof/>
          <w:webHidden/>
        </w:rPr>
        <w:instrText xml:space="preserve"> PAGEREF _Toc39880844 \h </w:instrText>
      </w:r>
      <w:r w:rsidR="005125B1">
        <w:rPr>
          <w:noProof/>
          <w:webHidden/>
        </w:rPr>
      </w:r>
      <w:r w:rsidR="005125B1">
        <w:rPr>
          <w:noProof/>
          <w:webHidden/>
        </w:rPr>
        <w:fldChar w:fldCharType="separate"/>
      </w:r>
      <w:ins w:id="1100" w:author="nick" w:date="2020-05-31T16:09:00Z">
        <w:r w:rsidR="002E17D4">
          <w:rPr>
            <w:noProof/>
            <w:webHidden/>
          </w:rPr>
          <w:t>143</w:t>
        </w:r>
      </w:ins>
      <w:del w:id="1101" w:author="nick" w:date="2020-05-31T16:09:00Z">
        <w:r w:rsidR="00A2710C" w:rsidDel="002E17D4">
          <w:rPr>
            <w:noProof/>
            <w:webHidden/>
          </w:rPr>
          <w:delText>142</w:delText>
        </w:r>
      </w:del>
      <w:r w:rsidR="005125B1">
        <w:rPr>
          <w:noProof/>
          <w:webHidden/>
        </w:rPr>
        <w:fldChar w:fldCharType="end"/>
      </w:r>
      <w:r>
        <w:rPr>
          <w:noProof/>
        </w:rPr>
        <w:fldChar w:fldCharType="end"/>
      </w:r>
    </w:p>
    <w:p w14:paraId="7513D038" w14:textId="0B813CC8"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"_Toc39880845" </w:instrText>
      </w:r>
      <w:ins w:id="1102" w:author="nick" w:date="2020-05-31T16:09:00Z">
        <w:r w:rsidR="002E17D4">
          <w:rPr>
            <w:noProof/>
          </w:rPr>
        </w:r>
      </w:ins>
      <w:r>
        <w:rPr>
          <w:noProof/>
        </w:rPr>
        <w:fldChar w:fldCharType="separate"/>
      </w:r>
      <w:r w:rsidR="005125B1" w:rsidRPr="006B348C">
        <w:rPr>
          <w:rStyle w:val="Hyperlink"/>
          <w:noProof/>
        </w:rPr>
        <w:t xml:space="preserve">Table 114: Value Dependency of Attribute </w:t>
      </w:r>
      <w:r w:rsidR="005125B1" w:rsidRPr="006B348C">
        <w:rPr>
          <w:rStyle w:val="Hyperlink"/>
          <w:rFonts w:ascii="Courier New" w:hAnsi="Courier New" w:cs="Courier New"/>
          <w:i/>
          <w:noProof/>
        </w:rPr>
        <w:t>thickness</w:t>
      </w:r>
      <w:r w:rsidR="005125B1">
        <w:rPr>
          <w:noProof/>
          <w:webHidden/>
        </w:rPr>
        <w:tab/>
      </w:r>
      <w:r w:rsidR="005125B1">
        <w:rPr>
          <w:noProof/>
          <w:webHidden/>
        </w:rPr>
        <w:fldChar w:fldCharType="begin"/>
      </w:r>
      <w:r w:rsidR="005125B1">
        <w:rPr>
          <w:noProof/>
          <w:webHidden/>
        </w:rPr>
        <w:instrText xml:space="preserve"> PAGEREF _Toc39880845 \h </w:instrText>
      </w:r>
      <w:r w:rsidR="005125B1">
        <w:rPr>
          <w:noProof/>
          <w:webHidden/>
        </w:rPr>
      </w:r>
      <w:r w:rsidR="005125B1">
        <w:rPr>
          <w:noProof/>
          <w:webHidden/>
        </w:rPr>
        <w:fldChar w:fldCharType="separate"/>
      </w:r>
      <w:ins w:id="1103" w:author="nick" w:date="2020-05-31T16:09:00Z">
        <w:r w:rsidR="002E17D4">
          <w:rPr>
            <w:noProof/>
            <w:webHidden/>
          </w:rPr>
          <w:t>143</w:t>
        </w:r>
      </w:ins>
      <w:del w:id="1104" w:author="nick" w:date="2020-05-31T16:09:00Z">
        <w:r w:rsidR="00A2710C" w:rsidDel="002E17D4">
          <w:rPr>
            <w:noProof/>
            <w:webHidden/>
          </w:rPr>
          <w:delText>142</w:delText>
        </w:r>
      </w:del>
      <w:r w:rsidR="005125B1">
        <w:rPr>
          <w:noProof/>
          <w:webHidden/>
        </w:rPr>
        <w:fldChar w:fldCharType="end"/>
      </w:r>
      <w:r>
        <w:rPr>
          <w:noProof/>
        </w:rPr>
        <w:fldChar w:fldCharType="end"/>
      </w:r>
    </w:p>
    <w:p w14:paraId="1427EBB5" w14:textId="0454883C"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"_Toc39880846" </w:instrText>
      </w:r>
      <w:ins w:id="1105" w:author="nick" w:date="2020-05-31T16:09:00Z">
        <w:r w:rsidR="002E17D4">
          <w:rPr>
            <w:noProof/>
          </w:rPr>
        </w:r>
      </w:ins>
      <w:r>
        <w:rPr>
          <w:noProof/>
        </w:rPr>
        <w:fldChar w:fldCharType="separate"/>
      </w:r>
      <w:r w:rsidR="005125B1" w:rsidRPr="006B348C">
        <w:rPr>
          <w:rStyle w:val="Hyperlink"/>
          <w:noProof/>
        </w:rPr>
        <w:t>Table 115: Attributes of element &lt;</w:t>
      </w:r>
      <w:r w:rsidR="005125B1" w:rsidRPr="006B348C">
        <w:rPr>
          <w:rStyle w:val="Hyperlink"/>
          <w:rFonts w:ascii="Courier New" w:hAnsi="Courier New" w:cs="Courier New"/>
          <w:i/>
          <w:noProof/>
          <w:kern w:val="22"/>
        </w:rPr>
        <w:t>sheet_parameter/&gt;</w:t>
      </w:r>
      <w:r w:rsidR="005125B1" w:rsidRPr="006B348C">
        <w:rPr>
          <w:rStyle w:val="Hyperlink"/>
          <w:noProof/>
        </w:rPr>
        <w:t xml:space="preserve"> for K Joint</w:t>
      </w:r>
      <w:r w:rsidR="005125B1">
        <w:rPr>
          <w:noProof/>
          <w:webHidden/>
        </w:rPr>
        <w:tab/>
      </w:r>
      <w:r w:rsidR="005125B1">
        <w:rPr>
          <w:noProof/>
          <w:webHidden/>
        </w:rPr>
        <w:fldChar w:fldCharType="begin"/>
      </w:r>
      <w:r w:rsidR="005125B1">
        <w:rPr>
          <w:noProof/>
          <w:webHidden/>
        </w:rPr>
        <w:instrText xml:space="preserve"> PAGEREF _Toc39880846 \h </w:instrText>
      </w:r>
      <w:r w:rsidR="005125B1">
        <w:rPr>
          <w:noProof/>
          <w:webHidden/>
        </w:rPr>
      </w:r>
      <w:r w:rsidR="005125B1">
        <w:rPr>
          <w:noProof/>
          <w:webHidden/>
        </w:rPr>
        <w:fldChar w:fldCharType="separate"/>
      </w:r>
      <w:ins w:id="1106" w:author="nick" w:date="2020-05-31T16:09:00Z">
        <w:r w:rsidR="002E17D4">
          <w:rPr>
            <w:noProof/>
            <w:webHidden/>
          </w:rPr>
          <w:t>144</w:t>
        </w:r>
      </w:ins>
      <w:del w:id="1107" w:author="nick" w:date="2020-05-31T16:09:00Z">
        <w:r w:rsidR="00A2710C" w:rsidDel="002E17D4">
          <w:rPr>
            <w:noProof/>
            <w:webHidden/>
          </w:rPr>
          <w:delText>143</w:delText>
        </w:r>
      </w:del>
      <w:r w:rsidR="005125B1">
        <w:rPr>
          <w:noProof/>
          <w:webHidden/>
        </w:rPr>
        <w:fldChar w:fldCharType="end"/>
      </w:r>
      <w:r>
        <w:rPr>
          <w:noProof/>
        </w:rPr>
        <w:fldChar w:fldCharType="end"/>
      </w:r>
    </w:p>
    <w:p w14:paraId="5A8A3FDE" w14:textId="71DFDA45"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"_Toc39880847" </w:instrText>
      </w:r>
      <w:ins w:id="1108" w:author="nick" w:date="2020-05-31T16:09:00Z">
        <w:r w:rsidR="002E17D4">
          <w:rPr>
            <w:noProof/>
          </w:rPr>
        </w:r>
      </w:ins>
      <w:r>
        <w:rPr>
          <w:noProof/>
        </w:rPr>
        <w:fldChar w:fldCharType="separate"/>
      </w:r>
      <w:r w:rsidR="005125B1" w:rsidRPr="006B348C">
        <w:rPr>
          <w:rStyle w:val="Hyperlink"/>
          <w:noProof/>
        </w:rPr>
        <w:t>Table 116: Parameters of Cruciform Joint</w:t>
      </w:r>
      <w:r w:rsidR="005125B1">
        <w:rPr>
          <w:noProof/>
          <w:webHidden/>
        </w:rPr>
        <w:tab/>
      </w:r>
      <w:r w:rsidR="005125B1">
        <w:rPr>
          <w:noProof/>
          <w:webHidden/>
        </w:rPr>
        <w:fldChar w:fldCharType="begin"/>
      </w:r>
      <w:r w:rsidR="005125B1">
        <w:rPr>
          <w:noProof/>
          <w:webHidden/>
        </w:rPr>
        <w:instrText xml:space="preserve"> PAGEREF _Toc39880847 \h </w:instrText>
      </w:r>
      <w:r w:rsidR="005125B1">
        <w:rPr>
          <w:noProof/>
          <w:webHidden/>
        </w:rPr>
      </w:r>
      <w:r w:rsidR="005125B1">
        <w:rPr>
          <w:noProof/>
          <w:webHidden/>
        </w:rPr>
        <w:fldChar w:fldCharType="separate"/>
      </w:r>
      <w:ins w:id="1109" w:author="nick" w:date="2020-05-31T16:09:00Z">
        <w:r w:rsidR="002E17D4">
          <w:rPr>
            <w:noProof/>
            <w:webHidden/>
          </w:rPr>
          <w:t>145</w:t>
        </w:r>
      </w:ins>
      <w:del w:id="1110" w:author="nick" w:date="2020-05-31T16:09:00Z">
        <w:r w:rsidR="00A2710C" w:rsidDel="002E17D4">
          <w:rPr>
            <w:noProof/>
            <w:webHidden/>
          </w:rPr>
          <w:delText>144</w:delText>
        </w:r>
      </w:del>
      <w:r w:rsidR="005125B1">
        <w:rPr>
          <w:noProof/>
          <w:webHidden/>
        </w:rPr>
        <w:fldChar w:fldCharType="end"/>
      </w:r>
      <w:r>
        <w:rPr>
          <w:noProof/>
        </w:rPr>
        <w:fldChar w:fldCharType="end"/>
      </w:r>
    </w:p>
    <w:p w14:paraId="04C0FB92" w14:textId="3B2D3974"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"_Toc39880848" </w:instrText>
      </w:r>
      <w:ins w:id="1111" w:author="nick" w:date="2020-05-31T16:09:00Z">
        <w:r w:rsidR="002E17D4">
          <w:rPr>
            <w:noProof/>
          </w:rPr>
        </w:r>
      </w:ins>
      <w:r>
        <w:rPr>
          <w:noProof/>
        </w:rPr>
        <w:fldChar w:fldCharType="separate"/>
      </w:r>
      <w:r w:rsidR="005125B1" w:rsidRPr="006B348C">
        <w:rPr>
          <w:rStyle w:val="Hyperlink"/>
          <w:noProof/>
        </w:rPr>
        <w:t xml:space="preserve">Table 117: Attributes of element </w:t>
      </w:r>
      <w:r w:rsidR="005125B1" w:rsidRPr="006B348C">
        <w:rPr>
          <w:rStyle w:val="Hyperlink"/>
          <w:rFonts w:ascii="Courier New" w:hAnsi="Courier New" w:cs="Courier New"/>
          <w:i/>
          <w:noProof/>
        </w:rPr>
        <w:t>&lt;</w:t>
      </w:r>
      <w:r w:rsidR="005125B1" w:rsidRPr="006B348C">
        <w:rPr>
          <w:rStyle w:val="Hyperlink"/>
          <w:rFonts w:ascii="Courier New" w:hAnsi="Courier New" w:cs="Courier New"/>
          <w:i/>
          <w:noProof/>
          <w:kern w:val="22"/>
        </w:rPr>
        <w:t>weld_position/&gt;</w:t>
      </w:r>
      <w:r w:rsidR="005125B1" w:rsidRPr="006B348C">
        <w:rPr>
          <w:rStyle w:val="Hyperlink"/>
          <w:noProof/>
        </w:rPr>
        <w:t xml:space="preserve"> for Cruciform Joint</w:t>
      </w:r>
      <w:r w:rsidR="005125B1">
        <w:rPr>
          <w:noProof/>
          <w:webHidden/>
        </w:rPr>
        <w:tab/>
      </w:r>
      <w:r w:rsidR="005125B1">
        <w:rPr>
          <w:noProof/>
          <w:webHidden/>
        </w:rPr>
        <w:fldChar w:fldCharType="begin"/>
      </w:r>
      <w:r w:rsidR="005125B1">
        <w:rPr>
          <w:noProof/>
          <w:webHidden/>
        </w:rPr>
        <w:instrText xml:space="preserve"> PAGEREF _Toc39880848 \h </w:instrText>
      </w:r>
      <w:r w:rsidR="005125B1">
        <w:rPr>
          <w:noProof/>
          <w:webHidden/>
        </w:rPr>
      </w:r>
      <w:r w:rsidR="005125B1">
        <w:rPr>
          <w:noProof/>
          <w:webHidden/>
        </w:rPr>
        <w:fldChar w:fldCharType="separate"/>
      </w:r>
      <w:ins w:id="1112" w:author="nick" w:date="2020-05-31T16:09:00Z">
        <w:r w:rsidR="002E17D4">
          <w:rPr>
            <w:noProof/>
            <w:webHidden/>
          </w:rPr>
          <w:t>146</w:t>
        </w:r>
      </w:ins>
      <w:del w:id="1113" w:author="nick" w:date="2020-05-31T16:09:00Z">
        <w:r w:rsidR="00A2710C" w:rsidDel="002E17D4">
          <w:rPr>
            <w:noProof/>
            <w:webHidden/>
          </w:rPr>
          <w:delText>145</w:delText>
        </w:r>
      </w:del>
      <w:r w:rsidR="005125B1">
        <w:rPr>
          <w:noProof/>
          <w:webHidden/>
        </w:rPr>
        <w:fldChar w:fldCharType="end"/>
      </w:r>
      <w:r>
        <w:rPr>
          <w:noProof/>
        </w:rPr>
        <w:fldChar w:fldCharType="end"/>
      </w:r>
    </w:p>
    <w:p w14:paraId="7A7FD44C" w14:textId="51980997"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"_Toc39880849" </w:instrText>
      </w:r>
      <w:ins w:id="1114" w:author="nick" w:date="2020-05-31T16:09:00Z">
        <w:r w:rsidR="002E17D4">
          <w:rPr>
            <w:noProof/>
          </w:rPr>
        </w:r>
      </w:ins>
      <w:r>
        <w:rPr>
          <w:noProof/>
        </w:rPr>
        <w:fldChar w:fldCharType="separate"/>
      </w:r>
      <w:r w:rsidR="005125B1" w:rsidRPr="006B348C">
        <w:rPr>
          <w:rStyle w:val="Hyperlink"/>
          <w:noProof/>
        </w:rPr>
        <w:t xml:space="preserve">Table 118: Value Dependency of Attribute </w:t>
      </w:r>
      <w:r w:rsidR="005125B1" w:rsidRPr="006B348C">
        <w:rPr>
          <w:rStyle w:val="Hyperlink"/>
          <w:rFonts w:ascii="Courier New" w:hAnsi="Courier New" w:cs="Courier New"/>
          <w:i/>
          <w:noProof/>
        </w:rPr>
        <w:t>thickness</w:t>
      </w:r>
      <w:r w:rsidR="005125B1">
        <w:rPr>
          <w:noProof/>
          <w:webHidden/>
        </w:rPr>
        <w:tab/>
      </w:r>
      <w:r w:rsidR="005125B1">
        <w:rPr>
          <w:noProof/>
          <w:webHidden/>
        </w:rPr>
        <w:fldChar w:fldCharType="begin"/>
      </w:r>
      <w:r w:rsidR="005125B1">
        <w:rPr>
          <w:noProof/>
          <w:webHidden/>
        </w:rPr>
        <w:instrText xml:space="preserve"> PAGEREF _Toc39880849 \h </w:instrText>
      </w:r>
      <w:r w:rsidR="005125B1">
        <w:rPr>
          <w:noProof/>
          <w:webHidden/>
        </w:rPr>
      </w:r>
      <w:r w:rsidR="005125B1">
        <w:rPr>
          <w:noProof/>
          <w:webHidden/>
        </w:rPr>
        <w:fldChar w:fldCharType="separate"/>
      </w:r>
      <w:ins w:id="1115" w:author="nick" w:date="2020-05-31T16:09:00Z">
        <w:r w:rsidR="002E17D4">
          <w:rPr>
            <w:noProof/>
            <w:webHidden/>
          </w:rPr>
          <w:t>147</w:t>
        </w:r>
      </w:ins>
      <w:del w:id="1116" w:author="nick" w:date="2020-05-31T16:09:00Z">
        <w:r w:rsidR="00A2710C" w:rsidDel="002E17D4">
          <w:rPr>
            <w:noProof/>
            <w:webHidden/>
          </w:rPr>
          <w:delText>146</w:delText>
        </w:r>
      </w:del>
      <w:r w:rsidR="005125B1">
        <w:rPr>
          <w:noProof/>
          <w:webHidden/>
        </w:rPr>
        <w:fldChar w:fldCharType="end"/>
      </w:r>
      <w:r>
        <w:rPr>
          <w:noProof/>
        </w:rPr>
        <w:fldChar w:fldCharType="end"/>
      </w:r>
    </w:p>
    <w:p w14:paraId="150053A9" w14:textId="409E07AC"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"_Toc39880850" </w:instrText>
      </w:r>
      <w:ins w:id="1117" w:author="nick" w:date="2020-05-31T16:09:00Z">
        <w:r w:rsidR="002E17D4">
          <w:rPr>
            <w:noProof/>
          </w:rPr>
        </w:r>
      </w:ins>
      <w:r>
        <w:rPr>
          <w:noProof/>
        </w:rPr>
        <w:fldChar w:fldCharType="separate"/>
      </w:r>
      <w:r w:rsidR="005125B1" w:rsidRPr="006B348C">
        <w:rPr>
          <w:rStyle w:val="Hyperlink"/>
          <w:noProof/>
        </w:rPr>
        <w:t xml:space="preserve">Table 119: Attributes of element </w:t>
      </w:r>
      <w:r w:rsidR="005125B1" w:rsidRPr="006B348C">
        <w:rPr>
          <w:rStyle w:val="Hyperlink"/>
          <w:rFonts w:ascii="Courier New" w:hAnsi="Courier New" w:cs="Courier New"/>
          <w:i/>
          <w:noProof/>
        </w:rPr>
        <w:t>&lt;</w:t>
      </w:r>
      <w:r w:rsidR="005125B1" w:rsidRPr="006B348C">
        <w:rPr>
          <w:rStyle w:val="Hyperlink"/>
          <w:rFonts w:ascii="Courier New" w:hAnsi="Courier New" w:cs="Courier New"/>
          <w:i/>
          <w:noProof/>
          <w:kern w:val="22"/>
        </w:rPr>
        <w:t>sheet_parameter/&gt;</w:t>
      </w:r>
      <w:r w:rsidR="005125B1" w:rsidRPr="006B348C">
        <w:rPr>
          <w:rStyle w:val="Hyperlink"/>
          <w:noProof/>
        </w:rPr>
        <w:t xml:space="preserve"> for Cruciform Joint</w:t>
      </w:r>
      <w:r w:rsidR="005125B1">
        <w:rPr>
          <w:noProof/>
          <w:webHidden/>
        </w:rPr>
        <w:tab/>
      </w:r>
      <w:r w:rsidR="005125B1">
        <w:rPr>
          <w:noProof/>
          <w:webHidden/>
        </w:rPr>
        <w:fldChar w:fldCharType="begin"/>
      </w:r>
      <w:r w:rsidR="005125B1">
        <w:rPr>
          <w:noProof/>
          <w:webHidden/>
        </w:rPr>
        <w:instrText xml:space="preserve"> PAGEREF _Toc39880850 \h </w:instrText>
      </w:r>
      <w:r w:rsidR="005125B1">
        <w:rPr>
          <w:noProof/>
          <w:webHidden/>
        </w:rPr>
      </w:r>
      <w:r w:rsidR="005125B1">
        <w:rPr>
          <w:noProof/>
          <w:webHidden/>
        </w:rPr>
        <w:fldChar w:fldCharType="separate"/>
      </w:r>
      <w:ins w:id="1118" w:author="nick" w:date="2020-05-31T16:09:00Z">
        <w:r w:rsidR="002E17D4">
          <w:rPr>
            <w:noProof/>
            <w:webHidden/>
          </w:rPr>
          <w:t>148</w:t>
        </w:r>
      </w:ins>
      <w:del w:id="1119" w:author="nick" w:date="2020-05-31T16:09:00Z">
        <w:r w:rsidR="00A2710C" w:rsidDel="002E17D4">
          <w:rPr>
            <w:noProof/>
            <w:webHidden/>
          </w:rPr>
          <w:delText>147</w:delText>
        </w:r>
      </w:del>
      <w:r w:rsidR="005125B1">
        <w:rPr>
          <w:noProof/>
          <w:webHidden/>
        </w:rPr>
        <w:fldChar w:fldCharType="end"/>
      </w:r>
      <w:r>
        <w:rPr>
          <w:noProof/>
        </w:rPr>
        <w:fldChar w:fldCharType="end"/>
      </w:r>
    </w:p>
    <w:p w14:paraId="48962B2C" w14:textId="5592B024"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"_Toc39880851" </w:instrText>
      </w:r>
      <w:ins w:id="1120" w:author="nick" w:date="2020-05-31T16:09:00Z">
        <w:r w:rsidR="002E17D4">
          <w:rPr>
            <w:noProof/>
          </w:rPr>
        </w:r>
      </w:ins>
      <w:r>
        <w:rPr>
          <w:noProof/>
        </w:rPr>
        <w:fldChar w:fldCharType="separate"/>
      </w:r>
      <w:r w:rsidR="005125B1" w:rsidRPr="006B348C">
        <w:rPr>
          <w:rStyle w:val="Hyperlink"/>
          <w:noProof/>
        </w:rPr>
        <w:t>Table 120: Parameters of Flared joint</w:t>
      </w:r>
      <w:r w:rsidR="005125B1">
        <w:rPr>
          <w:noProof/>
          <w:webHidden/>
        </w:rPr>
        <w:tab/>
      </w:r>
      <w:r w:rsidR="005125B1">
        <w:rPr>
          <w:noProof/>
          <w:webHidden/>
        </w:rPr>
        <w:fldChar w:fldCharType="begin"/>
      </w:r>
      <w:r w:rsidR="005125B1">
        <w:rPr>
          <w:noProof/>
          <w:webHidden/>
        </w:rPr>
        <w:instrText xml:space="preserve"> PAGEREF _Toc39880851 \h </w:instrText>
      </w:r>
      <w:r w:rsidR="005125B1">
        <w:rPr>
          <w:noProof/>
          <w:webHidden/>
        </w:rPr>
      </w:r>
      <w:r w:rsidR="005125B1">
        <w:rPr>
          <w:noProof/>
          <w:webHidden/>
        </w:rPr>
        <w:fldChar w:fldCharType="separate"/>
      </w:r>
      <w:ins w:id="1121" w:author="nick" w:date="2020-05-31T16:09:00Z">
        <w:r w:rsidR="002E17D4">
          <w:rPr>
            <w:noProof/>
            <w:webHidden/>
          </w:rPr>
          <w:t>149</w:t>
        </w:r>
      </w:ins>
      <w:del w:id="1122" w:author="nick" w:date="2020-05-31T16:09:00Z">
        <w:r w:rsidR="00A2710C" w:rsidDel="002E17D4">
          <w:rPr>
            <w:noProof/>
            <w:webHidden/>
          </w:rPr>
          <w:delText>148</w:delText>
        </w:r>
      </w:del>
      <w:r w:rsidR="005125B1">
        <w:rPr>
          <w:noProof/>
          <w:webHidden/>
        </w:rPr>
        <w:fldChar w:fldCharType="end"/>
      </w:r>
      <w:r>
        <w:rPr>
          <w:noProof/>
        </w:rPr>
        <w:fldChar w:fldCharType="end"/>
      </w:r>
    </w:p>
    <w:p w14:paraId="44031A57" w14:textId="72E15660"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"_Toc39880852" </w:instrText>
      </w:r>
      <w:ins w:id="1123" w:author="nick" w:date="2020-05-31T16:09:00Z">
        <w:r w:rsidR="002E17D4">
          <w:rPr>
            <w:noProof/>
          </w:rPr>
        </w:r>
      </w:ins>
      <w:r>
        <w:rPr>
          <w:noProof/>
        </w:rPr>
        <w:fldChar w:fldCharType="separate"/>
      </w:r>
      <w:r w:rsidR="005125B1" w:rsidRPr="006B348C">
        <w:rPr>
          <w:rStyle w:val="Hyperlink"/>
          <w:noProof/>
        </w:rPr>
        <w:t xml:space="preserve">Table 121: Attributes of element </w:t>
      </w:r>
      <w:r w:rsidR="005125B1" w:rsidRPr="006B348C">
        <w:rPr>
          <w:rStyle w:val="Hyperlink"/>
          <w:rFonts w:ascii="Courier New" w:hAnsi="Courier New" w:cs="Courier New"/>
          <w:i/>
          <w:noProof/>
        </w:rPr>
        <w:t>&lt;</w:t>
      </w:r>
      <w:r w:rsidR="005125B1" w:rsidRPr="006B348C">
        <w:rPr>
          <w:rStyle w:val="Hyperlink"/>
          <w:rFonts w:ascii="Courier New" w:hAnsi="Courier New" w:cs="Courier New"/>
          <w:i/>
          <w:noProof/>
          <w:kern w:val="22"/>
        </w:rPr>
        <w:t>weld_position/&gt;</w:t>
      </w:r>
      <w:r w:rsidR="005125B1" w:rsidRPr="006B348C">
        <w:rPr>
          <w:rStyle w:val="Hyperlink"/>
          <w:noProof/>
        </w:rPr>
        <w:t xml:space="preserve"> for Flared Joint</w:t>
      </w:r>
      <w:r w:rsidR="005125B1">
        <w:rPr>
          <w:noProof/>
          <w:webHidden/>
        </w:rPr>
        <w:tab/>
      </w:r>
      <w:r w:rsidR="005125B1">
        <w:rPr>
          <w:noProof/>
          <w:webHidden/>
        </w:rPr>
        <w:fldChar w:fldCharType="begin"/>
      </w:r>
      <w:r w:rsidR="005125B1">
        <w:rPr>
          <w:noProof/>
          <w:webHidden/>
        </w:rPr>
        <w:instrText xml:space="preserve"> PAGEREF _Toc39880852 \h </w:instrText>
      </w:r>
      <w:r w:rsidR="005125B1">
        <w:rPr>
          <w:noProof/>
          <w:webHidden/>
        </w:rPr>
      </w:r>
      <w:r w:rsidR="005125B1">
        <w:rPr>
          <w:noProof/>
          <w:webHidden/>
        </w:rPr>
        <w:fldChar w:fldCharType="separate"/>
      </w:r>
      <w:ins w:id="1124" w:author="nick" w:date="2020-05-31T16:09:00Z">
        <w:r w:rsidR="002E17D4">
          <w:rPr>
            <w:noProof/>
            <w:webHidden/>
          </w:rPr>
          <w:t>149</w:t>
        </w:r>
      </w:ins>
      <w:del w:id="1125" w:author="nick" w:date="2020-05-31T16:09:00Z">
        <w:r w:rsidR="00A2710C" w:rsidDel="002E17D4">
          <w:rPr>
            <w:noProof/>
            <w:webHidden/>
          </w:rPr>
          <w:delText>148</w:delText>
        </w:r>
      </w:del>
      <w:r w:rsidR="005125B1">
        <w:rPr>
          <w:noProof/>
          <w:webHidden/>
        </w:rPr>
        <w:fldChar w:fldCharType="end"/>
      </w:r>
      <w:r>
        <w:rPr>
          <w:noProof/>
        </w:rPr>
        <w:fldChar w:fldCharType="end"/>
      </w:r>
    </w:p>
    <w:p w14:paraId="46164FE6" w14:textId="3CEE9BB9"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"_Toc39880853" </w:instrText>
      </w:r>
      <w:ins w:id="1126" w:author="nick" w:date="2020-05-31T16:09:00Z">
        <w:r w:rsidR="002E17D4">
          <w:rPr>
            <w:noProof/>
          </w:rPr>
        </w:r>
      </w:ins>
      <w:r>
        <w:rPr>
          <w:noProof/>
        </w:rPr>
        <w:fldChar w:fldCharType="separate"/>
      </w:r>
      <w:r w:rsidR="005125B1" w:rsidRPr="006B348C">
        <w:rPr>
          <w:rStyle w:val="Hyperlink"/>
          <w:noProof/>
        </w:rPr>
        <w:t xml:space="preserve">Table 122: Attributes of element </w:t>
      </w:r>
      <w:r w:rsidR="005125B1" w:rsidRPr="006B348C">
        <w:rPr>
          <w:rStyle w:val="Hyperlink"/>
          <w:rFonts w:ascii="Courier New" w:hAnsi="Courier New" w:cs="Courier New"/>
          <w:i/>
          <w:noProof/>
        </w:rPr>
        <w:t>&lt;</w:t>
      </w:r>
      <w:r w:rsidR="005125B1" w:rsidRPr="006B348C">
        <w:rPr>
          <w:rStyle w:val="Hyperlink"/>
          <w:rFonts w:ascii="Courier New" w:hAnsi="Courier New" w:cs="Courier New"/>
          <w:i/>
          <w:noProof/>
          <w:kern w:val="22"/>
        </w:rPr>
        <w:t>sheet_parameter/&gt;</w:t>
      </w:r>
      <w:r w:rsidR="005125B1" w:rsidRPr="006B348C">
        <w:rPr>
          <w:rStyle w:val="Hyperlink"/>
          <w:noProof/>
        </w:rPr>
        <w:t xml:space="preserve"> for Flared Joint</w:t>
      </w:r>
      <w:r w:rsidR="005125B1">
        <w:rPr>
          <w:noProof/>
          <w:webHidden/>
        </w:rPr>
        <w:tab/>
      </w:r>
      <w:r w:rsidR="005125B1">
        <w:rPr>
          <w:noProof/>
          <w:webHidden/>
        </w:rPr>
        <w:fldChar w:fldCharType="begin"/>
      </w:r>
      <w:r w:rsidR="005125B1">
        <w:rPr>
          <w:noProof/>
          <w:webHidden/>
        </w:rPr>
        <w:instrText xml:space="preserve"> PAGEREF _Toc39880853 \h </w:instrText>
      </w:r>
      <w:r w:rsidR="005125B1">
        <w:rPr>
          <w:noProof/>
          <w:webHidden/>
        </w:rPr>
      </w:r>
      <w:r w:rsidR="005125B1">
        <w:rPr>
          <w:noProof/>
          <w:webHidden/>
        </w:rPr>
        <w:fldChar w:fldCharType="separate"/>
      </w:r>
      <w:ins w:id="1127" w:author="nick" w:date="2020-05-31T16:09:00Z">
        <w:r w:rsidR="002E17D4">
          <w:rPr>
            <w:noProof/>
            <w:webHidden/>
          </w:rPr>
          <w:t>150</w:t>
        </w:r>
      </w:ins>
      <w:del w:id="1128" w:author="nick" w:date="2020-05-31T16:09:00Z">
        <w:r w:rsidR="00A2710C" w:rsidDel="002E17D4">
          <w:rPr>
            <w:noProof/>
            <w:webHidden/>
          </w:rPr>
          <w:delText>149</w:delText>
        </w:r>
      </w:del>
      <w:r w:rsidR="005125B1">
        <w:rPr>
          <w:noProof/>
          <w:webHidden/>
        </w:rPr>
        <w:fldChar w:fldCharType="end"/>
      </w:r>
      <w:r>
        <w:rPr>
          <w:noProof/>
        </w:rPr>
        <w:fldChar w:fldCharType="end"/>
      </w:r>
    </w:p>
    <w:p w14:paraId="610411A8" w14:textId="20D83564"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"_Toc39880854" </w:instrText>
      </w:r>
      <w:ins w:id="1129" w:author="nick" w:date="2020-05-31T16:09:00Z">
        <w:r w:rsidR="002E17D4">
          <w:rPr>
            <w:noProof/>
          </w:rPr>
        </w:r>
      </w:ins>
      <w:r>
        <w:rPr>
          <w:noProof/>
        </w:rPr>
        <w:fldChar w:fldCharType="separate"/>
      </w:r>
      <w:r w:rsidR="005125B1" w:rsidRPr="006B348C">
        <w:rPr>
          <w:rStyle w:val="Hyperlink"/>
          <w:noProof/>
        </w:rPr>
        <w:t xml:space="preserve">Table 123: Attributes of </w:t>
      </w:r>
      <w:r w:rsidR="005125B1" w:rsidRPr="006B348C">
        <w:rPr>
          <w:rStyle w:val="Hyperlink"/>
          <w:rFonts w:ascii="Courier New" w:hAnsi="Courier New" w:cs="Courier New"/>
          <w:i/>
          <w:noProof/>
        </w:rPr>
        <w:t>&lt;connection_1d/&gt;</w:t>
      </w:r>
      <w:r w:rsidR="005125B1">
        <w:rPr>
          <w:noProof/>
          <w:webHidden/>
        </w:rPr>
        <w:tab/>
      </w:r>
      <w:r w:rsidR="005125B1">
        <w:rPr>
          <w:noProof/>
          <w:webHidden/>
        </w:rPr>
        <w:fldChar w:fldCharType="begin"/>
      </w:r>
      <w:r w:rsidR="005125B1">
        <w:rPr>
          <w:noProof/>
          <w:webHidden/>
        </w:rPr>
        <w:instrText xml:space="preserve"> PAGEREF _Toc39880854 \h </w:instrText>
      </w:r>
      <w:r w:rsidR="005125B1">
        <w:rPr>
          <w:noProof/>
          <w:webHidden/>
        </w:rPr>
      </w:r>
      <w:r w:rsidR="005125B1">
        <w:rPr>
          <w:noProof/>
          <w:webHidden/>
        </w:rPr>
        <w:fldChar w:fldCharType="separate"/>
      </w:r>
      <w:ins w:id="1130" w:author="nick" w:date="2020-05-31T16:09:00Z">
        <w:r w:rsidR="002E17D4">
          <w:rPr>
            <w:noProof/>
            <w:webHidden/>
          </w:rPr>
          <w:t>150</w:t>
        </w:r>
      </w:ins>
      <w:del w:id="1131" w:author="nick" w:date="2020-05-31T16:09:00Z">
        <w:r w:rsidR="00A2710C" w:rsidDel="002E17D4">
          <w:rPr>
            <w:noProof/>
            <w:webHidden/>
          </w:rPr>
          <w:delText>149</w:delText>
        </w:r>
      </w:del>
      <w:r w:rsidR="005125B1">
        <w:rPr>
          <w:noProof/>
          <w:webHidden/>
        </w:rPr>
        <w:fldChar w:fldCharType="end"/>
      </w:r>
      <w:r>
        <w:rPr>
          <w:noProof/>
        </w:rPr>
        <w:fldChar w:fldCharType="end"/>
      </w:r>
    </w:p>
    <w:p w14:paraId="74263178" w14:textId="063BE7CF"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"_Toc39880855" </w:instrText>
      </w:r>
      <w:ins w:id="1132" w:author="nick" w:date="2020-05-31T16:09:00Z">
        <w:r w:rsidR="002E17D4">
          <w:rPr>
            <w:noProof/>
          </w:rPr>
        </w:r>
      </w:ins>
      <w:r>
        <w:rPr>
          <w:noProof/>
        </w:rPr>
        <w:fldChar w:fldCharType="separate"/>
      </w:r>
      <w:r w:rsidR="005125B1" w:rsidRPr="006B348C">
        <w:rPr>
          <w:rStyle w:val="Hyperlink"/>
          <w:noProof/>
        </w:rPr>
        <w:t xml:space="preserve">Table 124: Nested elements of </w:t>
      </w:r>
      <w:r w:rsidR="005125B1" w:rsidRPr="006B348C">
        <w:rPr>
          <w:rStyle w:val="Hyperlink"/>
          <w:rFonts w:ascii="Courier New" w:hAnsi="Courier New" w:cs="Courier New"/>
          <w:i/>
          <w:noProof/>
        </w:rPr>
        <w:t>&lt;connection_1d/&gt;</w:t>
      </w:r>
      <w:r w:rsidR="005125B1">
        <w:rPr>
          <w:noProof/>
          <w:webHidden/>
        </w:rPr>
        <w:tab/>
      </w:r>
      <w:r w:rsidR="005125B1">
        <w:rPr>
          <w:noProof/>
          <w:webHidden/>
        </w:rPr>
        <w:fldChar w:fldCharType="begin"/>
      </w:r>
      <w:r w:rsidR="005125B1">
        <w:rPr>
          <w:noProof/>
          <w:webHidden/>
        </w:rPr>
        <w:instrText xml:space="preserve"> PAGEREF _Toc39880855 \h </w:instrText>
      </w:r>
      <w:r w:rsidR="005125B1">
        <w:rPr>
          <w:noProof/>
          <w:webHidden/>
        </w:rPr>
      </w:r>
      <w:r w:rsidR="005125B1">
        <w:rPr>
          <w:noProof/>
          <w:webHidden/>
        </w:rPr>
        <w:fldChar w:fldCharType="separate"/>
      </w:r>
      <w:ins w:id="1133" w:author="nick" w:date="2020-05-31T16:09:00Z">
        <w:r w:rsidR="002E17D4">
          <w:rPr>
            <w:noProof/>
            <w:webHidden/>
          </w:rPr>
          <w:t>151</w:t>
        </w:r>
      </w:ins>
      <w:del w:id="1134" w:author="nick" w:date="2020-05-31T16:09:00Z">
        <w:r w:rsidR="00A2710C" w:rsidDel="002E17D4">
          <w:rPr>
            <w:noProof/>
            <w:webHidden/>
          </w:rPr>
          <w:delText>150</w:delText>
        </w:r>
      </w:del>
      <w:r w:rsidR="005125B1">
        <w:rPr>
          <w:noProof/>
          <w:webHidden/>
        </w:rPr>
        <w:fldChar w:fldCharType="end"/>
      </w:r>
      <w:r>
        <w:rPr>
          <w:noProof/>
        </w:rPr>
        <w:fldChar w:fldCharType="end"/>
      </w:r>
    </w:p>
    <w:p w14:paraId="7844C7D2" w14:textId="71A0B659"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"_Toc39880856" </w:instrText>
      </w:r>
      <w:ins w:id="1135" w:author="nick" w:date="2020-05-31T16:09:00Z">
        <w:r w:rsidR="002E17D4">
          <w:rPr>
            <w:noProof/>
          </w:rPr>
        </w:r>
      </w:ins>
      <w:r>
        <w:rPr>
          <w:noProof/>
        </w:rPr>
        <w:fldChar w:fldCharType="separate"/>
      </w:r>
      <w:r w:rsidR="005125B1" w:rsidRPr="006B348C">
        <w:rPr>
          <w:rStyle w:val="Hyperlink"/>
          <w:noProof/>
        </w:rPr>
        <w:t xml:space="preserve">Table 125: Attributes of element </w:t>
      </w:r>
      <w:r w:rsidR="005125B1" w:rsidRPr="006B348C">
        <w:rPr>
          <w:rStyle w:val="Hyperlink"/>
          <w:rFonts w:ascii="Courier New" w:hAnsi="Courier New" w:cs="Courier New"/>
          <w:i/>
          <w:noProof/>
        </w:rPr>
        <w:t>&lt;adhesive_line/&gt;</w:t>
      </w:r>
      <w:r w:rsidR="005125B1">
        <w:rPr>
          <w:noProof/>
          <w:webHidden/>
        </w:rPr>
        <w:tab/>
      </w:r>
      <w:r w:rsidR="005125B1">
        <w:rPr>
          <w:noProof/>
          <w:webHidden/>
        </w:rPr>
        <w:fldChar w:fldCharType="begin"/>
      </w:r>
      <w:r w:rsidR="005125B1">
        <w:rPr>
          <w:noProof/>
          <w:webHidden/>
        </w:rPr>
        <w:instrText xml:space="preserve"> PAGEREF _Toc39880856 \h </w:instrText>
      </w:r>
      <w:r w:rsidR="005125B1">
        <w:rPr>
          <w:noProof/>
          <w:webHidden/>
        </w:rPr>
      </w:r>
      <w:r w:rsidR="005125B1">
        <w:rPr>
          <w:noProof/>
          <w:webHidden/>
        </w:rPr>
        <w:fldChar w:fldCharType="separate"/>
      </w:r>
      <w:ins w:id="1136" w:author="nick" w:date="2020-05-31T16:09:00Z">
        <w:r w:rsidR="002E17D4">
          <w:rPr>
            <w:noProof/>
            <w:webHidden/>
          </w:rPr>
          <w:t>151</w:t>
        </w:r>
      </w:ins>
      <w:del w:id="1137" w:author="nick" w:date="2020-05-31T16:09:00Z">
        <w:r w:rsidR="00A2710C" w:rsidDel="002E17D4">
          <w:rPr>
            <w:noProof/>
            <w:webHidden/>
          </w:rPr>
          <w:delText>150</w:delText>
        </w:r>
      </w:del>
      <w:r w:rsidR="005125B1">
        <w:rPr>
          <w:noProof/>
          <w:webHidden/>
        </w:rPr>
        <w:fldChar w:fldCharType="end"/>
      </w:r>
      <w:r>
        <w:rPr>
          <w:noProof/>
        </w:rPr>
        <w:fldChar w:fldCharType="end"/>
      </w:r>
    </w:p>
    <w:p w14:paraId="01B2AD9E" w14:textId="04961700"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"_Toc39880857" </w:instrText>
      </w:r>
      <w:ins w:id="1138" w:author="nick" w:date="2020-05-31T16:09:00Z">
        <w:r w:rsidR="002E17D4">
          <w:rPr>
            <w:noProof/>
          </w:rPr>
        </w:r>
      </w:ins>
      <w:r>
        <w:rPr>
          <w:noProof/>
        </w:rPr>
        <w:fldChar w:fldCharType="separate"/>
      </w:r>
      <w:r w:rsidR="005125B1" w:rsidRPr="006B348C">
        <w:rPr>
          <w:rStyle w:val="Hyperlink"/>
          <w:noProof/>
        </w:rPr>
        <w:t xml:space="preserve">Table 126: Attributes of </w:t>
      </w:r>
      <w:r w:rsidR="005125B1" w:rsidRPr="006B348C">
        <w:rPr>
          <w:rStyle w:val="Hyperlink"/>
          <w:rFonts w:ascii="Courier New" w:hAnsi="Courier New" w:cs="Courier New"/>
          <w:i/>
          <w:noProof/>
        </w:rPr>
        <w:t xml:space="preserve">&lt;connection_1d/&gt; </w:t>
      </w:r>
      <w:r w:rsidR="005125B1" w:rsidRPr="006B348C">
        <w:rPr>
          <w:rStyle w:val="Hyperlink"/>
          <w:noProof/>
        </w:rPr>
        <w:t xml:space="preserve">for </w:t>
      </w:r>
      <w:r w:rsidR="005125B1" w:rsidRPr="006B348C">
        <w:rPr>
          <w:rStyle w:val="Hyperlink"/>
          <w:rFonts w:ascii="Courier New" w:hAnsi="Courier New" w:cs="Courier New"/>
          <w:i/>
          <w:noProof/>
        </w:rPr>
        <w:t>&lt;hemming/&gt;</w:t>
      </w:r>
      <w:r w:rsidR="005125B1">
        <w:rPr>
          <w:noProof/>
          <w:webHidden/>
        </w:rPr>
        <w:tab/>
      </w:r>
      <w:r w:rsidR="005125B1">
        <w:rPr>
          <w:noProof/>
          <w:webHidden/>
        </w:rPr>
        <w:fldChar w:fldCharType="begin"/>
      </w:r>
      <w:r w:rsidR="005125B1">
        <w:rPr>
          <w:noProof/>
          <w:webHidden/>
        </w:rPr>
        <w:instrText xml:space="preserve"> PAGEREF _Toc39880857 \h </w:instrText>
      </w:r>
      <w:r w:rsidR="005125B1">
        <w:rPr>
          <w:noProof/>
          <w:webHidden/>
        </w:rPr>
      </w:r>
      <w:r w:rsidR="005125B1">
        <w:rPr>
          <w:noProof/>
          <w:webHidden/>
        </w:rPr>
        <w:fldChar w:fldCharType="separate"/>
      </w:r>
      <w:ins w:id="1139" w:author="nick" w:date="2020-05-31T16:09:00Z">
        <w:r w:rsidR="002E17D4">
          <w:rPr>
            <w:noProof/>
            <w:webHidden/>
          </w:rPr>
          <w:t>154</w:t>
        </w:r>
      </w:ins>
      <w:del w:id="1140" w:author="nick" w:date="2020-05-31T16:09:00Z">
        <w:r w:rsidR="00A2710C" w:rsidDel="002E17D4">
          <w:rPr>
            <w:noProof/>
            <w:webHidden/>
          </w:rPr>
          <w:delText>153</w:delText>
        </w:r>
      </w:del>
      <w:r w:rsidR="005125B1">
        <w:rPr>
          <w:noProof/>
          <w:webHidden/>
        </w:rPr>
        <w:fldChar w:fldCharType="end"/>
      </w:r>
      <w:r>
        <w:rPr>
          <w:noProof/>
        </w:rPr>
        <w:fldChar w:fldCharType="end"/>
      </w:r>
    </w:p>
    <w:p w14:paraId="3EBB3049" w14:textId="62665866"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"_Toc39880858" </w:instrText>
      </w:r>
      <w:ins w:id="1141" w:author="nick" w:date="2020-05-31T16:09:00Z">
        <w:r w:rsidR="002E17D4">
          <w:rPr>
            <w:noProof/>
          </w:rPr>
        </w:r>
      </w:ins>
      <w:r>
        <w:rPr>
          <w:noProof/>
        </w:rPr>
        <w:fldChar w:fldCharType="separate"/>
      </w:r>
      <w:r w:rsidR="005125B1" w:rsidRPr="006B348C">
        <w:rPr>
          <w:rStyle w:val="Hyperlink"/>
          <w:noProof/>
        </w:rPr>
        <w:t xml:space="preserve">Table 127: Nested elements of </w:t>
      </w:r>
      <w:r w:rsidR="005125B1" w:rsidRPr="006B348C">
        <w:rPr>
          <w:rStyle w:val="Hyperlink"/>
          <w:rFonts w:ascii="Courier New" w:hAnsi="Courier New" w:cs="Courier New"/>
          <w:i/>
          <w:noProof/>
        </w:rPr>
        <w:t xml:space="preserve">&lt;connection_1d/&gt; </w:t>
      </w:r>
      <w:r w:rsidR="005125B1" w:rsidRPr="006B348C">
        <w:rPr>
          <w:rStyle w:val="Hyperlink"/>
          <w:noProof/>
        </w:rPr>
        <w:t xml:space="preserve">for </w:t>
      </w:r>
      <w:r w:rsidR="005125B1" w:rsidRPr="006B348C">
        <w:rPr>
          <w:rStyle w:val="Hyperlink"/>
          <w:rFonts w:ascii="Courier New" w:hAnsi="Courier New" w:cs="Courier New"/>
          <w:i/>
          <w:noProof/>
        </w:rPr>
        <w:t>&lt;hemming/&gt;</w:t>
      </w:r>
      <w:r w:rsidR="005125B1">
        <w:rPr>
          <w:noProof/>
          <w:webHidden/>
        </w:rPr>
        <w:tab/>
      </w:r>
      <w:r w:rsidR="005125B1">
        <w:rPr>
          <w:noProof/>
          <w:webHidden/>
        </w:rPr>
        <w:fldChar w:fldCharType="begin"/>
      </w:r>
      <w:r w:rsidR="005125B1">
        <w:rPr>
          <w:noProof/>
          <w:webHidden/>
        </w:rPr>
        <w:instrText xml:space="preserve"> PAGEREF _Toc39880858 \h </w:instrText>
      </w:r>
      <w:r w:rsidR="005125B1">
        <w:rPr>
          <w:noProof/>
          <w:webHidden/>
        </w:rPr>
      </w:r>
      <w:r w:rsidR="005125B1">
        <w:rPr>
          <w:noProof/>
          <w:webHidden/>
        </w:rPr>
        <w:fldChar w:fldCharType="separate"/>
      </w:r>
      <w:ins w:id="1142" w:author="nick" w:date="2020-05-31T16:09:00Z">
        <w:r w:rsidR="002E17D4">
          <w:rPr>
            <w:noProof/>
            <w:webHidden/>
          </w:rPr>
          <w:t>154</w:t>
        </w:r>
      </w:ins>
      <w:del w:id="1143" w:author="nick" w:date="2020-05-31T16:09:00Z">
        <w:r w:rsidR="00A2710C" w:rsidDel="002E17D4">
          <w:rPr>
            <w:noProof/>
            <w:webHidden/>
          </w:rPr>
          <w:delText>153</w:delText>
        </w:r>
      </w:del>
      <w:r w:rsidR="005125B1">
        <w:rPr>
          <w:noProof/>
          <w:webHidden/>
        </w:rPr>
        <w:fldChar w:fldCharType="end"/>
      </w:r>
      <w:r>
        <w:rPr>
          <w:noProof/>
        </w:rPr>
        <w:fldChar w:fldCharType="end"/>
      </w:r>
    </w:p>
    <w:p w14:paraId="2E38289B" w14:textId="1A9B76CE"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"_Toc39880859" </w:instrText>
      </w:r>
      <w:ins w:id="1144" w:author="nick" w:date="2020-05-31T16:09:00Z">
        <w:r w:rsidR="002E17D4">
          <w:rPr>
            <w:noProof/>
          </w:rPr>
        </w:r>
      </w:ins>
      <w:r>
        <w:rPr>
          <w:noProof/>
        </w:rPr>
        <w:fldChar w:fldCharType="separate"/>
      </w:r>
      <w:r w:rsidR="005125B1" w:rsidRPr="006B348C">
        <w:rPr>
          <w:rStyle w:val="Hyperlink"/>
          <w:noProof/>
        </w:rPr>
        <w:t xml:space="preserve">Table 128: Attributes of element </w:t>
      </w:r>
      <w:r w:rsidR="005125B1" w:rsidRPr="006B348C">
        <w:rPr>
          <w:rStyle w:val="Hyperlink"/>
          <w:rFonts w:ascii="Courier New" w:hAnsi="Courier New" w:cs="Courier New"/>
          <w:i/>
          <w:noProof/>
        </w:rPr>
        <w:t>&lt;hemming/&gt;</w:t>
      </w:r>
      <w:r w:rsidR="005125B1">
        <w:rPr>
          <w:noProof/>
          <w:webHidden/>
        </w:rPr>
        <w:tab/>
      </w:r>
      <w:r w:rsidR="005125B1">
        <w:rPr>
          <w:noProof/>
          <w:webHidden/>
        </w:rPr>
        <w:fldChar w:fldCharType="begin"/>
      </w:r>
      <w:r w:rsidR="005125B1">
        <w:rPr>
          <w:noProof/>
          <w:webHidden/>
        </w:rPr>
        <w:instrText xml:space="preserve"> PAGEREF _Toc39880859 \h </w:instrText>
      </w:r>
      <w:r w:rsidR="005125B1">
        <w:rPr>
          <w:noProof/>
          <w:webHidden/>
        </w:rPr>
      </w:r>
      <w:r w:rsidR="005125B1">
        <w:rPr>
          <w:noProof/>
          <w:webHidden/>
        </w:rPr>
        <w:fldChar w:fldCharType="separate"/>
      </w:r>
      <w:ins w:id="1145" w:author="nick" w:date="2020-05-31T16:09:00Z">
        <w:r w:rsidR="002E17D4">
          <w:rPr>
            <w:noProof/>
            <w:webHidden/>
          </w:rPr>
          <w:t>154</w:t>
        </w:r>
      </w:ins>
      <w:del w:id="1146" w:author="nick" w:date="2020-05-31T16:09:00Z">
        <w:r w:rsidR="00A2710C" w:rsidDel="002E17D4">
          <w:rPr>
            <w:noProof/>
            <w:webHidden/>
          </w:rPr>
          <w:delText>153</w:delText>
        </w:r>
      </w:del>
      <w:r w:rsidR="005125B1">
        <w:rPr>
          <w:noProof/>
          <w:webHidden/>
        </w:rPr>
        <w:fldChar w:fldCharType="end"/>
      </w:r>
      <w:r>
        <w:rPr>
          <w:noProof/>
        </w:rPr>
        <w:fldChar w:fldCharType="end"/>
      </w:r>
    </w:p>
    <w:p w14:paraId="3B7A82BF" w14:textId="2938F708"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w:instrText>
      </w:r>
      <w:r>
        <w:rPr>
          <w:noProof/>
        </w:rPr>
        <w:instrText xml:space="preserve">c39880860" </w:instrText>
      </w:r>
      <w:ins w:id="1147" w:author="nick" w:date="2020-05-31T16:09:00Z">
        <w:r w:rsidR="002E17D4">
          <w:rPr>
            <w:noProof/>
          </w:rPr>
        </w:r>
      </w:ins>
      <w:r>
        <w:rPr>
          <w:noProof/>
        </w:rPr>
        <w:fldChar w:fldCharType="separate"/>
      </w:r>
      <w:r w:rsidR="005125B1" w:rsidRPr="006B348C">
        <w:rPr>
          <w:rStyle w:val="Hyperlink"/>
          <w:noProof/>
        </w:rPr>
        <w:t xml:space="preserve">Table 129: Nested elements of element </w:t>
      </w:r>
      <w:r w:rsidR="005125B1" w:rsidRPr="006B348C">
        <w:rPr>
          <w:rStyle w:val="Hyperlink"/>
          <w:rFonts w:ascii="Courier New" w:hAnsi="Courier New" w:cs="Courier New"/>
          <w:i/>
          <w:noProof/>
        </w:rPr>
        <w:t>&lt;hemming/&gt;</w:t>
      </w:r>
      <w:r w:rsidR="005125B1">
        <w:rPr>
          <w:noProof/>
          <w:webHidden/>
        </w:rPr>
        <w:tab/>
      </w:r>
      <w:r w:rsidR="005125B1">
        <w:rPr>
          <w:noProof/>
          <w:webHidden/>
        </w:rPr>
        <w:fldChar w:fldCharType="begin"/>
      </w:r>
      <w:r w:rsidR="005125B1">
        <w:rPr>
          <w:noProof/>
          <w:webHidden/>
        </w:rPr>
        <w:instrText xml:space="preserve"> PAGEREF _Toc39880860 \h </w:instrText>
      </w:r>
      <w:r w:rsidR="005125B1">
        <w:rPr>
          <w:noProof/>
          <w:webHidden/>
        </w:rPr>
      </w:r>
      <w:r w:rsidR="005125B1">
        <w:rPr>
          <w:noProof/>
          <w:webHidden/>
        </w:rPr>
        <w:fldChar w:fldCharType="separate"/>
      </w:r>
      <w:ins w:id="1148" w:author="nick" w:date="2020-05-31T16:09:00Z">
        <w:r w:rsidR="002E17D4">
          <w:rPr>
            <w:noProof/>
            <w:webHidden/>
          </w:rPr>
          <w:t>155</w:t>
        </w:r>
      </w:ins>
      <w:del w:id="1149" w:author="nick" w:date="2020-05-31T16:09:00Z">
        <w:r w:rsidR="00A2710C" w:rsidDel="002E17D4">
          <w:rPr>
            <w:noProof/>
            <w:webHidden/>
          </w:rPr>
          <w:delText>154</w:delText>
        </w:r>
      </w:del>
      <w:r w:rsidR="005125B1">
        <w:rPr>
          <w:noProof/>
          <w:webHidden/>
        </w:rPr>
        <w:fldChar w:fldCharType="end"/>
      </w:r>
      <w:r>
        <w:rPr>
          <w:noProof/>
        </w:rPr>
        <w:fldChar w:fldCharType="end"/>
      </w:r>
    </w:p>
    <w:p w14:paraId="65F6BB51" w14:textId="3A2F1B6A"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"_Toc39880861" </w:instrText>
      </w:r>
      <w:ins w:id="1150" w:author="nick" w:date="2020-05-31T16:09:00Z">
        <w:r w:rsidR="002E17D4">
          <w:rPr>
            <w:noProof/>
          </w:rPr>
        </w:r>
      </w:ins>
      <w:r>
        <w:rPr>
          <w:noProof/>
        </w:rPr>
        <w:fldChar w:fldCharType="separate"/>
      </w:r>
      <w:r w:rsidR="005125B1" w:rsidRPr="006B348C">
        <w:rPr>
          <w:rStyle w:val="Hyperlink"/>
          <w:noProof/>
        </w:rPr>
        <w:t xml:space="preserve">Table 130: Attributes of element </w:t>
      </w:r>
      <w:r w:rsidR="005125B1" w:rsidRPr="006B348C">
        <w:rPr>
          <w:rStyle w:val="Hyperlink"/>
          <w:rFonts w:ascii="Courier New" w:hAnsi="Courier New" w:cs="Courier New"/>
          <w:i/>
          <w:noProof/>
        </w:rPr>
        <w:t>&lt;region/&gt;</w:t>
      </w:r>
      <w:r w:rsidR="005125B1">
        <w:rPr>
          <w:noProof/>
          <w:webHidden/>
        </w:rPr>
        <w:tab/>
      </w:r>
      <w:r w:rsidR="005125B1">
        <w:rPr>
          <w:noProof/>
          <w:webHidden/>
        </w:rPr>
        <w:fldChar w:fldCharType="begin"/>
      </w:r>
      <w:r w:rsidR="005125B1">
        <w:rPr>
          <w:noProof/>
          <w:webHidden/>
        </w:rPr>
        <w:instrText xml:space="preserve"> PAGEREF _Toc39880861 \h </w:instrText>
      </w:r>
      <w:r w:rsidR="005125B1">
        <w:rPr>
          <w:noProof/>
          <w:webHidden/>
        </w:rPr>
      </w:r>
      <w:r w:rsidR="005125B1">
        <w:rPr>
          <w:noProof/>
          <w:webHidden/>
        </w:rPr>
        <w:fldChar w:fldCharType="separate"/>
      </w:r>
      <w:ins w:id="1151" w:author="nick" w:date="2020-05-31T16:09:00Z">
        <w:r w:rsidR="002E17D4">
          <w:rPr>
            <w:noProof/>
            <w:webHidden/>
          </w:rPr>
          <w:t>155</w:t>
        </w:r>
      </w:ins>
      <w:del w:id="1152" w:author="nick" w:date="2020-05-31T16:09:00Z">
        <w:r w:rsidR="00A2710C" w:rsidDel="002E17D4">
          <w:rPr>
            <w:noProof/>
            <w:webHidden/>
          </w:rPr>
          <w:delText>154</w:delText>
        </w:r>
      </w:del>
      <w:r w:rsidR="005125B1">
        <w:rPr>
          <w:noProof/>
          <w:webHidden/>
        </w:rPr>
        <w:fldChar w:fldCharType="end"/>
      </w:r>
      <w:r>
        <w:rPr>
          <w:noProof/>
        </w:rPr>
        <w:fldChar w:fldCharType="end"/>
      </w:r>
    </w:p>
    <w:p w14:paraId="457CFBC6" w14:textId="5035EB58"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"_Toc39880862" </w:instrText>
      </w:r>
      <w:ins w:id="1153" w:author="nick" w:date="2020-05-31T16:09:00Z">
        <w:r w:rsidR="002E17D4">
          <w:rPr>
            <w:noProof/>
          </w:rPr>
        </w:r>
      </w:ins>
      <w:r>
        <w:rPr>
          <w:noProof/>
        </w:rPr>
        <w:fldChar w:fldCharType="separate"/>
      </w:r>
      <w:r w:rsidR="005125B1" w:rsidRPr="006B348C">
        <w:rPr>
          <w:rStyle w:val="Hyperlink"/>
          <w:noProof/>
        </w:rPr>
        <w:t xml:space="preserve">Table 131: Nested elements of element </w:t>
      </w:r>
      <w:r w:rsidR="005125B1" w:rsidRPr="006B348C">
        <w:rPr>
          <w:rStyle w:val="Hyperlink"/>
          <w:rFonts w:ascii="Courier New" w:hAnsi="Courier New" w:cs="Courier New"/>
          <w:i/>
          <w:noProof/>
        </w:rPr>
        <w:t>&lt;region/&gt;</w:t>
      </w:r>
      <w:r w:rsidR="005125B1">
        <w:rPr>
          <w:noProof/>
          <w:webHidden/>
        </w:rPr>
        <w:tab/>
      </w:r>
      <w:r w:rsidR="005125B1">
        <w:rPr>
          <w:noProof/>
          <w:webHidden/>
        </w:rPr>
        <w:fldChar w:fldCharType="begin"/>
      </w:r>
      <w:r w:rsidR="005125B1">
        <w:rPr>
          <w:noProof/>
          <w:webHidden/>
        </w:rPr>
        <w:instrText xml:space="preserve"> PAGEREF _Toc39880862 \h </w:instrText>
      </w:r>
      <w:r w:rsidR="005125B1">
        <w:rPr>
          <w:noProof/>
          <w:webHidden/>
        </w:rPr>
      </w:r>
      <w:r w:rsidR="005125B1">
        <w:rPr>
          <w:noProof/>
          <w:webHidden/>
        </w:rPr>
        <w:fldChar w:fldCharType="separate"/>
      </w:r>
      <w:ins w:id="1154" w:author="nick" w:date="2020-05-31T16:09:00Z">
        <w:r w:rsidR="002E17D4">
          <w:rPr>
            <w:noProof/>
            <w:webHidden/>
          </w:rPr>
          <w:t>155</w:t>
        </w:r>
      </w:ins>
      <w:del w:id="1155" w:author="nick" w:date="2020-05-31T16:09:00Z">
        <w:r w:rsidR="00A2710C" w:rsidDel="002E17D4">
          <w:rPr>
            <w:noProof/>
            <w:webHidden/>
          </w:rPr>
          <w:delText>154</w:delText>
        </w:r>
      </w:del>
      <w:r w:rsidR="005125B1">
        <w:rPr>
          <w:noProof/>
          <w:webHidden/>
        </w:rPr>
        <w:fldChar w:fldCharType="end"/>
      </w:r>
      <w:r>
        <w:rPr>
          <w:noProof/>
        </w:rPr>
        <w:fldChar w:fldCharType="end"/>
      </w:r>
    </w:p>
    <w:p w14:paraId="66D3C39A" w14:textId="6FCB735C"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"_Toc39880863" </w:instrText>
      </w:r>
      <w:ins w:id="1156" w:author="nick" w:date="2020-05-31T16:09:00Z">
        <w:r w:rsidR="002E17D4">
          <w:rPr>
            <w:noProof/>
          </w:rPr>
        </w:r>
      </w:ins>
      <w:r>
        <w:rPr>
          <w:noProof/>
        </w:rPr>
        <w:fldChar w:fldCharType="separate"/>
      </w:r>
      <w:r w:rsidR="005125B1" w:rsidRPr="006B348C">
        <w:rPr>
          <w:rStyle w:val="Hyperlink"/>
          <w:noProof/>
        </w:rPr>
        <w:t xml:space="preserve">Table 132: Nested elements of </w:t>
      </w:r>
      <w:r w:rsidR="005125B1" w:rsidRPr="006B348C">
        <w:rPr>
          <w:rStyle w:val="Hyperlink"/>
          <w:rFonts w:ascii="Courier New" w:hAnsi="Courier New" w:cs="Courier New"/>
          <w:i/>
          <w:noProof/>
        </w:rPr>
        <w:t>&lt;connection_1d/&gt;</w:t>
      </w:r>
      <w:r w:rsidR="005125B1" w:rsidRPr="006B348C">
        <w:rPr>
          <w:rStyle w:val="Hyperlink"/>
          <w:noProof/>
        </w:rPr>
        <w:t xml:space="preserve"> for </w:t>
      </w:r>
      <w:r w:rsidR="005125B1" w:rsidRPr="006B348C">
        <w:rPr>
          <w:rStyle w:val="Hyperlink"/>
          <w:rFonts w:ascii="Courier New" w:hAnsi="Courier New" w:cs="Courier New"/>
          <w:i/>
          <w:noProof/>
        </w:rPr>
        <w:t>&lt;sequence_connection_0d/&gt;</w:t>
      </w:r>
      <w:r w:rsidR="005125B1">
        <w:rPr>
          <w:noProof/>
          <w:webHidden/>
        </w:rPr>
        <w:tab/>
      </w:r>
      <w:r w:rsidR="005125B1">
        <w:rPr>
          <w:noProof/>
          <w:webHidden/>
        </w:rPr>
        <w:fldChar w:fldCharType="begin"/>
      </w:r>
      <w:r w:rsidR="005125B1">
        <w:rPr>
          <w:noProof/>
          <w:webHidden/>
        </w:rPr>
        <w:instrText xml:space="preserve"> PAGEREF _Toc39880863 \h </w:instrText>
      </w:r>
      <w:r w:rsidR="005125B1">
        <w:rPr>
          <w:noProof/>
          <w:webHidden/>
        </w:rPr>
      </w:r>
      <w:r w:rsidR="005125B1">
        <w:rPr>
          <w:noProof/>
          <w:webHidden/>
        </w:rPr>
        <w:fldChar w:fldCharType="separate"/>
      </w:r>
      <w:ins w:id="1157" w:author="nick" w:date="2020-05-31T16:09:00Z">
        <w:r w:rsidR="002E17D4">
          <w:rPr>
            <w:noProof/>
            <w:webHidden/>
          </w:rPr>
          <w:t>158</w:t>
        </w:r>
      </w:ins>
      <w:del w:id="1158" w:author="nick" w:date="2020-05-31T16:09:00Z">
        <w:r w:rsidR="00A2710C" w:rsidDel="002E17D4">
          <w:rPr>
            <w:noProof/>
            <w:webHidden/>
          </w:rPr>
          <w:delText>157</w:delText>
        </w:r>
      </w:del>
      <w:r w:rsidR="005125B1">
        <w:rPr>
          <w:noProof/>
          <w:webHidden/>
        </w:rPr>
        <w:fldChar w:fldCharType="end"/>
      </w:r>
      <w:r>
        <w:rPr>
          <w:noProof/>
        </w:rPr>
        <w:fldChar w:fldCharType="end"/>
      </w:r>
    </w:p>
    <w:p w14:paraId="6503E1A1" w14:textId="320FE1D7"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"_Toc39880864" </w:instrText>
      </w:r>
      <w:ins w:id="1159" w:author="nick" w:date="2020-05-31T16:09:00Z">
        <w:r w:rsidR="002E17D4">
          <w:rPr>
            <w:noProof/>
          </w:rPr>
        </w:r>
      </w:ins>
      <w:r>
        <w:rPr>
          <w:noProof/>
        </w:rPr>
        <w:fldChar w:fldCharType="separate"/>
      </w:r>
      <w:r w:rsidR="005125B1" w:rsidRPr="006B348C">
        <w:rPr>
          <w:rStyle w:val="Hyperlink"/>
          <w:noProof/>
        </w:rPr>
        <w:t xml:space="preserve">Table 133: Nested elements of </w:t>
      </w:r>
      <w:r w:rsidR="005125B1" w:rsidRPr="006B348C">
        <w:rPr>
          <w:rStyle w:val="Hyperlink"/>
          <w:rFonts w:ascii="Courier New" w:hAnsi="Courier New" w:cs="Courier New"/>
          <w:i/>
          <w:noProof/>
        </w:rPr>
        <w:t>&lt;sequence_connection_0d/&gt;</w:t>
      </w:r>
      <w:r w:rsidR="005125B1">
        <w:rPr>
          <w:noProof/>
          <w:webHidden/>
        </w:rPr>
        <w:tab/>
      </w:r>
      <w:r w:rsidR="005125B1">
        <w:rPr>
          <w:noProof/>
          <w:webHidden/>
        </w:rPr>
        <w:fldChar w:fldCharType="begin"/>
      </w:r>
      <w:r w:rsidR="005125B1">
        <w:rPr>
          <w:noProof/>
          <w:webHidden/>
        </w:rPr>
        <w:instrText xml:space="preserve"> PAGEREF _Toc39880864 \h </w:instrText>
      </w:r>
      <w:r w:rsidR="005125B1">
        <w:rPr>
          <w:noProof/>
          <w:webHidden/>
        </w:rPr>
      </w:r>
      <w:r w:rsidR="005125B1">
        <w:rPr>
          <w:noProof/>
          <w:webHidden/>
        </w:rPr>
        <w:fldChar w:fldCharType="separate"/>
      </w:r>
      <w:ins w:id="1160" w:author="nick" w:date="2020-05-31T16:09:00Z">
        <w:r w:rsidR="002E17D4">
          <w:rPr>
            <w:noProof/>
            <w:webHidden/>
          </w:rPr>
          <w:t>158</w:t>
        </w:r>
      </w:ins>
      <w:del w:id="1161" w:author="nick" w:date="2020-05-31T16:09:00Z">
        <w:r w:rsidR="00A2710C" w:rsidDel="002E17D4">
          <w:rPr>
            <w:noProof/>
            <w:webHidden/>
          </w:rPr>
          <w:delText>157</w:delText>
        </w:r>
      </w:del>
      <w:r w:rsidR="005125B1">
        <w:rPr>
          <w:noProof/>
          <w:webHidden/>
        </w:rPr>
        <w:fldChar w:fldCharType="end"/>
      </w:r>
      <w:r>
        <w:rPr>
          <w:noProof/>
        </w:rPr>
        <w:fldChar w:fldCharType="end"/>
      </w:r>
    </w:p>
    <w:p w14:paraId="60F3D2E6" w14:textId="10ADF6F8"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"_Toc39880865" </w:instrText>
      </w:r>
      <w:ins w:id="1162" w:author="nick" w:date="2020-05-31T16:09:00Z">
        <w:r w:rsidR="002E17D4">
          <w:rPr>
            <w:noProof/>
          </w:rPr>
        </w:r>
      </w:ins>
      <w:r>
        <w:rPr>
          <w:noProof/>
        </w:rPr>
        <w:fldChar w:fldCharType="separate"/>
      </w:r>
      <w:r w:rsidR="005125B1" w:rsidRPr="006B348C">
        <w:rPr>
          <w:rStyle w:val="Hyperlink"/>
          <w:noProof/>
        </w:rPr>
        <w:t xml:space="preserve">Table 134: Attributes of element </w:t>
      </w:r>
      <w:r w:rsidR="005125B1" w:rsidRPr="006B348C">
        <w:rPr>
          <w:rStyle w:val="Hyperlink"/>
          <w:rFonts w:ascii="Courier New" w:hAnsi="Courier New" w:cs="Courier New"/>
          <w:i/>
          <w:noProof/>
        </w:rPr>
        <w:t>&lt;sequence_connection_0d/&gt;</w:t>
      </w:r>
      <w:r w:rsidR="005125B1">
        <w:rPr>
          <w:noProof/>
          <w:webHidden/>
        </w:rPr>
        <w:tab/>
      </w:r>
      <w:r w:rsidR="005125B1">
        <w:rPr>
          <w:noProof/>
          <w:webHidden/>
        </w:rPr>
        <w:fldChar w:fldCharType="begin"/>
      </w:r>
      <w:r w:rsidR="005125B1">
        <w:rPr>
          <w:noProof/>
          <w:webHidden/>
        </w:rPr>
        <w:instrText xml:space="preserve"> PAGEREF _Toc39880865 \h </w:instrText>
      </w:r>
      <w:r w:rsidR="005125B1">
        <w:rPr>
          <w:noProof/>
          <w:webHidden/>
        </w:rPr>
      </w:r>
      <w:r w:rsidR="005125B1">
        <w:rPr>
          <w:noProof/>
          <w:webHidden/>
        </w:rPr>
        <w:fldChar w:fldCharType="separate"/>
      </w:r>
      <w:ins w:id="1163" w:author="nick" w:date="2020-05-31T16:09:00Z">
        <w:r w:rsidR="002E17D4">
          <w:rPr>
            <w:noProof/>
            <w:webHidden/>
          </w:rPr>
          <w:t>158</w:t>
        </w:r>
      </w:ins>
      <w:del w:id="1164" w:author="nick" w:date="2020-05-31T16:09:00Z">
        <w:r w:rsidR="00A2710C" w:rsidDel="002E17D4">
          <w:rPr>
            <w:noProof/>
            <w:webHidden/>
          </w:rPr>
          <w:delText>157</w:delText>
        </w:r>
      </w:del>
      <w:r w:rsidR="005125B1">
        <w:rPr>
          <w:noProof/>
          <w:webHidden/>
        </w:rPr>
        <w:fldChar w:fldCharType="end"/>
      </w:r>
      <w:r>
        <w:rPr>
          <w:noProof/>
        </w:rPr>
        <w:fldChar w:fldCharType="end"/>
      </w:r>
    </w:p>
    <w:p w14:paraId="04EEB399" w14:textId="76CBC47B"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"_Toc39880866" </w:instrText>
      </w:r>
      <w:ins w:id="1165" w:author="nick" w:date="2020-05-31T16:09:00Z">
        <w:r w:rsidR="002E17D4">
          <w:rPr>
            <w:noProof/>
          </w:rPr>
        </w:r>
      </w:ins>
      <w:r>
        <w:rPr>
          <w:noProof/>
        </w:rPr>
        <w:fldChar w:fldCharType="separate"/>
      </w:r>
      <w:r w:rsidR="005125B1" w:rsidRPr="006B348C">
        <w:rPr>
          <w:rStyle w:val="Hyperlink"/>
          <w:noProof/>
        </w:rPr>
        <w:t xml:space="preserve">Table 135: Attributes of </w:t>
      </w:r>
      <w:r w:rsidR="005125B1" w:rsidRPr="006B348C">
        <w:rPr>
          <w:rStyle w:val="Hyperlink"/>
          <w:rFonts w:ascii="Courier New" w:hAnsi="Courier New" w:cs="Courier New"/>
          <w:i/>
          <w:noProof/>
        </w:rPr>
        <w:t>&lt;connection_2d/&gt;</w:t>
      </w:r>
      <w:r w:rsidR="005125B1">
        <w:rPr>
          <w:noProof/>
          <w:webHidden/>
        </w:rPr>
        <w:tab/>
      </w:r>
      <w:r w:rsidR="005125B1">
        <w:rPr>
          <w:noProof/>
          <w:webHidden/>
        </w:rPr>
        <w:fldChar w:fldCharType="begin"/>
      </w:r>
      <w:r w:rsidR="005125B1">
        <w:rPr>
          <w:noProof/>
          <w:webHidden/>
        </w:rPr>
        <w:instrText xml:space="preserve"> PAGEREF _Toc39880866 \h </w:instrText>
      </w:r>
      <w:r w:rsidR="005125B1">
        <w:rPr>
          <w:noProof/>
          <w:webHidden/>
        </w:rPr>
      </w:r>
      <w:r w:rsidR="005125B1">
        <w:rPr>
          <w:noProof/>
          <w:webHidden/>
        </w:rPr>
        <w:fldChar w:fldCharType="separate"/>
      </w:r>
      <w:ins w:id="1166" w:author="nick" w:date="2020-05-31T16:09:00Z">
        <w:r w:rsidR="002E17D4">
          <w:rPr>
            <w:noProof/>
            <w:webHidden/>
          </w:rPr>
          <w:t>159</w:t>
        </w:r>
      </w:ins>
      <w:del w:id="1167" w:author="nick" w:date="2020-05-31T16:09:00Z">
        <w:r w:rsidR="00A2710C" w:rsidDel="002E17D4">
          <w:rPr>
            <w:noProof/>
            <w:webHidden/>
          </w:rPr>
          <w:delText>158</w:delText>
        </w:r>
      </w:del>
      <w:r w:rsidR="005125B1">
        <w:rPr>
          <w:noProof/>
          <w:webHidden/>
        </w:rPr>
        <w:fldChar w:fldCharType="end"/>
      </w:r>
      <w:r>
        <w:rPr>
          <w:noProof/>
        </w:rPr>
        <w:fldChar w:fldCharType="end"/>
      </w:r>
    </w:p>
    <w:p w14:paraId="546CB997" w14:textId="0FF5435B"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"_Toc39880867" </w:instrText>
      </w:r>
      <w:ins w:id="1168" w:author="nick" w:date="2020-05-31T16:09:00Z">
        <w:r w:rsidR="002E17D4">
          <w:rPr>
            <w:noProof/>
          </w:rPr>
        </w:r>
      </w:ins>
      <w:r>
        <w:rPr>
          <w:noProof/>
        </w:rPr>
        <w:fldChar w:fldCharType="separate"/>
      </w:r>
      <w:r w:rsidR="005125B1" w:rsidRPr="006B348C">
        <w:rPr>
          <w:rStyle w:val="Hyperlink"/>
          <w:noProof/>
        </w:rPr>
        <w:t xml:space="preserve">Table 136: Nested elements of </w:t>
      </w:r>
      <w:r w:rsidR="005125B1" w:rsidRPr="006B348C">
        <w:rPr>
          <w:rStyle w:val="Hyperlink"/>
          <w:rFonts w:ascii="Courier New" w:hAnsi="Courier New" w:cs="Courier New"/>
          <w:i/>
          <w:noProof/>
        </w:rPr>
        <w:t>&lt;loc_list&gt;</w:t>
      </w:r>
      <w:r w:rsidR="005125B1">
        <w:rPr>
          <w:noProof/>
          <w:webHidden/>
        </w:rPr>
        <w:tab/>
      </w:r>
      <w:r w:rsidR="005125B1">
        <w:rPr>
          <w:noProof/>
          <w:webHidden/>
        </w:rPr>
        <w:fldChar w:fldCharType="begin"/>
      </w:r>
      <w:r w:rsidR="005125B1">
        <w:rPr>
          <w:noProof/>
          <w:webHidden/>
        </w:rPr>
        <w:instrText xml:space="preserve"> PAGEREF _Toc39880867 \h </w:instrText>
      </w:r>
      <w:r w:rsidR="005125B1">
        <w:rPr>
          <w:noProof/>
          <w:webHidden/>
        </w:rPr>
      </w:r>
      <w:r w:rsidR="005125B1">
        <w:rPr>
          <w:noProof/>
          <w:webHidden/>
        </w:rPr>
        <w:fldChar w:fldCharType="separate"/>
      </w:r>
      <w:ins w:id="1169" w:author="nick" w:date="2020-05-31T16:09:00Z">
        <w:r w:rsidR="002E17D4">
          <w:rPr>
            <w:noProof/>
            <w:webHidden/>
          </w:rPr>
          <w:t>160</w:t>
        </w:r>
      </w:ins>
      <w:del w:id="1170" w:author="nick" w:date="2020-05-31T16:09:00Z">
        <w:r w:rsidR="00A2710C" w:rsidDel="002E17D4">
          <w:rPr>
            <w:noProof/>
            <w:webHidden/>
          </w:rPr>
          <w:delText>159</w:delText>
        </w:r>
      </w:del>
      <w:r w:rsidR="005125B1">
        <w:rPr>
          <w:noProof/>
          <w:webHidden/>
        </w:rPr>
        <w:fldChar w:fldCharType="end"/>
      </w:r>
      <w:r>
        <w:rPr>
          <w:noProof/>
        </w:rPr>
        <w:fldChar w:fldCharType="end"/>
      </w:r>
    </w:p>
    <w:p w14:paraId="6A18BADB" w14:textId="73E3E4EA"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w:instrText>
      </w:r>
      <w:r>
        <w:rPr>
          <w:noProof/>
        </w:rPr>
        <w:instrText xml:space="preserve">80868" </w:instrText>
      </w:r>
      <w:ins w:id="1171" w:author="nick" w:date="2020-05-31T16:09:00Z">
        <w:r w:rsidR="002E17D4">
          <w:rPr>
            <w:noProof/>
          </w:rPr>
        </w:r>
      </w:ins>
      <w:r>
        <w:rPr>
          <w:noProof/>
        </w:rPr>
        <w:fldChar w:fldCharType="separate"/>
      </w:r>
      <w:r w:rsidR="005125B1" w:rsidRPr="006B348C">
        <w:rPr>
          <w:rStyle w:val="Hyperlink"/>
          <w:noProof/>
        </w:rPr>
        <w:t xml:space="preserve">Table 137: Attributes of element </w:t>
      </w:r>
      <w:r w:rsidR="005125B1" w:rsidRPr="006B348C">
        <w:rPr>
          <w:rStyle w:val="Hyperlink"/>
          <w:rFonts w:ascii="Courier New" w:hAnsi="Courier New" w:cs="Courier New"/>
          <w:i/>
          <w:noProof/>
        </w:rPr>
        <w:t>&lt;loc/&gt;</w:t>
      </w:r>
      <w:r w:rsidR="005125B1">
        <w:rPr>
          <w:noProof/>
          <w:webHidden/>
        </w:rPr>
        <w:tab/>
      </w:r>
      <w:r w:rsidR="005125B1">
        <w:rPr>
          <w:noProof/>
          <w:webHidden/>
        </w:rPr>
        <w:fldChar w:fldCharType="begin"/>
      </w:r>
      <w:r w:rsidR="005125B1">
        <w:rPr>
          <w:noProof/>
          <w:webHidden/>
        </w:rPr>
        <w:instrText xml:space="preserve"> PAGEREF _Toc39880868 \h </w:instrText>
      </w:r>
      <w:r w:rsidR="005125B1">
        <w:rPr>
          <w:noProof/>
          <w:webHidden/>
        </w:rPr>
      </w:r>
      <w:r w:rsidR="005125B1">
        <w:rPr>
          <w:noProof/>
          <w:webHidden/>
        </w:rPr>
        <w:fldChar w:fldCharType="separate"/>
      </w:r>
      <w:ins w:id="1172" w:author="nick" w:date="2020-05-31T16:09:00Z">
        <w:r w:rsidR="002E17D4">
          <w:rPr>
            <w:noProof/>
            <w:webHidden/>
          </w:rPr>
          <w:t>160</w:t>
        </w:r>
      </w:ins>
      <w:del w:id="1173" w:author="nick" w:date="2020-05-31T16:09:00Z">
        <w:r w:rsidR="00A2710C" w:rsidDel="002E17D4">
          <w:rPr>
            <w:noProof/>
            <w:webHidden/>
          </w:rPr>
          <w:delText>159</w:delText>
        </w:r>
      </w:del>
      <w:r w:rsidR="005125B1">
        <w:rPr>
          <w:noProof/>
          <w:webHidden/>
        </w:rPr>
        <w:fldChar w:fldCharType="end"/>
      </w:r>
      <w:r>
        <w:rPr>
          <w:noProof/>
        </w:rPr>
        <w:fldChar w:fldCharType="end"/>
      </w:r>
    </w:p>
    <w:p w14:paraId="51C55E11" w14:textId="77479AE1"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"_Toc39880869" </w:instrText>
      </w:r>
      <w:ins w:id="1174" w:author="nick" w:date="2020-05-31T16:09:00Z">
        <w:r w:rsidR="002E17D4">
          <w:rPr>
            <w:noProof/>
          </w:rPr>
        </w:r>
      </w:ins>
      <w:r>
        <w:rPr>
          <w:noProof/>
        </w:rPr>
        <w:fldChar w:fldCharType="separate"/>
      </w:r>
      <w:r w:rsidR="005125B1" w:rsidRPr="006B348C">
        <w:rPr>
          <w:rStyle w:val="Hyperlink"/>
          <w:noProof/>
        </w:rPr>
        <w:t xml:space="preserve">Table 138: Nested elements of element </w:t>
      </w:r>
      <w:r w:rsidR="005125B1" w:rsidRPr="006B348C">
        <w:rPr>
          <w:rStyle w:val="Hyperlink"/>
          <w:rFonts w:ascii="Courier New" w:hAnsi="Courier New" w:cs="Courier New"/>
          <w:i/>
          <w:noProof/>
        </w:rPr>
        <w:t>&lt;face_list&gt;</w:t>
      </w:r>
      <w:r w:rsidR="005125B1">
        <w:rPr>
          <w:noProof/>
          <w:webHidden/>
        </w:rPr>
        <w:tab/>
      </w:r>
      <w:r w:rsidR="005125B1">
        <w:rPr>
          <w:noProof/>
          <w:webHidden/>
        </w:rPr>
        <w:fldChar w:fldCharType="begin"/>
      </w:r>
      <w:r w:rsidR="005125B1">
        <w:rPr>
          <w:noProof/>
          <w:webHidden/>
        </w:rPr>
        <w:instrText xml:space="preserve"> PAGEREF _Toc39880869 \h </w:instrText>
      </w:r>
      <w:r w:rsidR="005125B1">
        <w:rPr>
          <w:noProof/>
          <w:webHidden/>
        </w:rPr>
      </w:r>
      <w:r w:rsidR="005125B1">
        <w:rPr>
          <w:noProof/>
          <w:webHidden/>
        </w:rPr>
        <w:fldChar w:fldCharType="separate"/>
      </w:r>
      <w:ins w:id="1175" w:author="nick" w:date="2020-05-31T16:09:00Z">
        <w:r w:rsidR="002E17D4">
          <w:rPr>
            <w:noProof/>
            <w:webHidden/>
          </w:rPr>
          <w:t>160</w:t>
        </w:r>
      </w:ins>
      <w:del w:id="1176" w:author="nick" w:date="2020-05-31T16:09:00Z">
        <w:r w:rsidR="00A2710C" w:rsidDel="002E17D4">
          <w:rPr>
            <w:noProof/>
            <w:webHidden/>
          </w:rPr>
          <w:delText>159</w:delText>
        </w:r>
      </w:del>
      <w:r w:rsidR="005125B1">
        <w:rPr>
          <w:noProof/>
          <w:webHidden/>
        </w:rPr>
        <w:fldChar w:fldCharType="end"/>
      </w:r>
      <w:r>
        <w:rPr>
          <w:noProof/>
        </w:rPr>
        <w:fldChar w:fldCharType="end"/>
      </w:r>
    </w:p>
    <w:p w14:paraId="1BB68B58" w14:textId="51F00EE2"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"_Toc39880870" </w:instrText>
      </w:r>
      <w:ins w:id="1177" w:author="nick" w:date="2020-05-31T16:09:00Z">
        <w:r w:rsidR="002E17D4">
          <w:rPr>
            <w:noProof/>
          </w:rPr>
        </w:r>
      </w:ins>
      <w:r>
        <w:rPr>
          <w:noProof/>
        </w:rPr>
        <w:fldChar w:fldCharType="separate"/>
      </w:r>
      <w:r w:rsidR="005125B1" w:rsidRPr="006B348C">
        <w:rPr>
          <w:rStyle w:val="Hyperlink"/>
          <w:noProof/>
        </w:rPr>
        <w:t xml:space="preserve">Table 139: Attributes of element </w:t>
      </w:r>
      <w:r w:rsidR="005125B1" w:rsidRPr="006B348C">
        <w:rPr>
          <w:rStyle w:val="Hyperlink"/>
          <w:rFonts w:ascii="Courier New" w:hAnsi="Courier New" w:cs="Courier New"/>
          <w:i/>
          <w:noProof/>
        </w:rPr>
        <w:t>&lt;face/&gt;</w:t>
      </w:r>
      <w:r w:rsidR="005125B1">
        <w:rPr>
          <w:noProof/>
          <w:webHidden/>
        </w:rPr>
        <w:tab/>
      </w:r>
      <w:r w:rsidR="005125B1">
        <w:rPr>
          <w:noProof/>
          <w:webHidden/>
        </w:rPr>
        <w:fldChar w:fldCharType="begin"/>
      </w:r>
      <w:r w:rsidR="005125B1">
        <w:rPr>
          <w:noProof/>
          <w:webHidden/>
        </w:rPr>
        <w:instrText xml:space="preserve"> PAGEREF _Toc39880870 \h </w:instrText>
      </w:r>
      <w:r w:rsidR="005125B1">
        <w:rPr>
          <w:noProof/>
          <w:webHidden/>
        </w:rPr>
      </w:r>
      <w:r w:rsidR="005125B1">
        <w:rPr>
          <w:noProof/>
          <w:webHidden/>
        </w:rPr>
        <w:fldChar w:fldCharType="separate"/>
      </w:r>
      <w:ins w:id="1178" w:author="nick" w:date="2020-05-31T16:09:00Z">
        <w:r w:rsidR="002E17D4">
          <w:rPr>
            <w:noProof/>
            <w:webHidden/>
          </w:rPr>
          <w:t>161</w:t>
        </w:r>
      </w:ins>
      <w:del w:id="1179" w:author="nick" w:date="2020-05-31T16:09:00Z">
        <w:r w:rsidR="00A2710C" w:rsidDel="002E17D4">
          <w:rPr>
            <w:noProof/>
            <w:webHidden/>
          </w:rPr>
          <w:delText>160</w:delText>
        </w:r>
      </w:del>
      <w:r w:rsidR="005125B1">
        <w:rPr>
          <w:noProof/>
          <w:webHidden/>
        </w:rPr>
        <w:fldChar w:fldCharType="end"/>
      </w:r>
      <w:r>
        <w:rPr>
          <w:noProof/>
        </w:rPr>
        <w:fldChar w:fldCharType="end"/>
      </w:r>
    </w:p>
    <w:p w14:paraId="450C684A" w14:textId="6E496F85"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"_Toc39880871" </w:instrText>
      </w:r>
      <w:ins w:id="1180" w:author="nick" w:date="2020-05-31T16:09:00Z">
        <w:r w:rsidR="002E17D4">
          <w:rPr>
            <w:noProof/>
          </w:rPr>
        </w:r>
      </w:ins>
      <w:r>
        <w:rPr>
          <w:noProof/>
        </w:rPr>
        <w:fldChar w:fldCharType="separate"/>
      </w:r>
      <w:r w:rsidR="005125B1" w:rsidRPr="006B348C">
        <w:rPr>
          <w:rStyle w:val="Hyperlink"/>
          <w:noProof/>
        </w:rPr>
        <w:t xml:space="preserve">Table 140: Nested elements of </w:t>
      </w:r>
      <w:r w:rsidR="005125B1" w:rsidRPr="006B348C">
        <w:rPr>
          <w:rStyle w:val="Hyperlink"/>
          <w:rFonts w:ascii="Courier New" w:hAnsi="Courier New" w:cs="Courier New"/>
          <w:i/>
          <w:noProof/>
        </w:rPr>
        <w:t>&lt;connection_2d/&gt;</w:t>
      </w:r>
      <w:r w:rsidR="005125B1">
        <w:rPr>
          <w:noProof/>
          <w:webHidden/>
        </w:rPr>
        <w:tab/>
      </w:r>
      <w:r w:rsidR="005125B1">
        <w:rPr>
          <w:noProof/>
          <w:webHidden/>
        </w:rPr>
        <w:fldChar w:fldCharType="begin"/>
      </w:r>
      <w:r w:rsidR="005125B1">
        <w:rPr>
          <w:noProof/>
          <w:webHidden/>
        </w:rPr>
        <w:instrText xml:space="preserve"> PAGEREF _Toc39880871 \h </w:instrText>
      </w:r>
      <w:r w:rsidR="005125B1">
        <w:rPr>
          <w:noProof/>
          <w:webHidden/>
        </w:rPr>
      </w:r>
      <w:r w:rsidR="005125B1">
        <w:rPr>
          <w:noProof/>
          <w:webHidden/>
        </w:rPr>
        <w:fldChar w:fldCharType="separate"/>
      </w:r>
      <w:ins w:id="1181" w:author="nick" w:date="2020-05-31T16:09:00Z">
        <w:r w:rsidR="002E17D4">
          <w:rPr>
            <w:noProof/>
            <w:webHidden/>
          </w:rPr>
          <w:t>161</w:t>
        </w:r>
      </w:ins>
      <w:del w:id="1182" w:author="nick" w:date="2020-05-31T16:09:00Z">
        <w:r w:rsidR="00A2710C" w:rsidDel="002E17D4">
          <w:rPr>
            <w:noProof/>
            <w:webHidden/>
          </w:rPr>
          <w:delText>160</w:delText>
        </w:r>
      </w:del>
      <w:r w:rsidR="005125B1">
        <w:rPr>
          <w:noProof/>
          <w:webHidden/>
        </w:rPr>
        <w:fldChar w:fldCharType="end"/>
      </w:r>
      <w:r>
        <w:rPr>
          <w:noProof/>
        </w:rPr>
        <w:fldChar w:fldCharType="end"/>
      </w:r>
    </w:p>
    <w:p w14:paraId="0809B701" w14:textId="75FB6B92"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lastRenderedPageBreak/>
        <w:fldChar w:fldCharType="begin"/>
      </w:r>
      <w:r>
        <w:rPr>
          <w:noProof/>
        </w:rPr>
        <w:instrText xml:space="preserve"> HYPERLINK \l "_</w:instrText>
      </w:r>
      <w:r>
        <w:rPr>
          <w:noProof/>
        </w:rPr>
        <w:instrText xml:space="preserve">Toc39880872" </w:instrText>
      </w:r>
      <w:ins w:id="1183" w:author="nick" w:date="2020-05-31T16:09:00Z">
        <w:r w:rsidR="002E17D4">
          <w:rPr>
            <w:noProof/>
          </w:rPr>
        </w:r>
      </w:ins>
      <w:r>
        <w:rPr>
          <w:noProof/>
        </w:rPr>
        <w:fldChar w:fldCharType="separate"/>
      </w:r>
      <w:r w:rsidR="005125B1" w:rsidRPr="006B348C">
        <w:rPr>
          <w:rStyle w:val="Hyperlink"/>
          <w:noProof/>
        </w:rPr>
        <w:t xml:space="preserve">Table 141: Attributes of element </w:t>
      </w:r>
      <w:r w:rsidR="005125B1" w:rsidRPr="006B348C">
        <w:rPr>
          <w:rStyle w:val="Hyperlink"/>
          <w:rFonts w:ascii="Courier New" w:hAnsi="Courier New" w:cs="Courier New"/>
          <w:i/>
          <w:noProof/>
        </w:rPr>
        <w:t>&lt;connection_2d/&gt;</w:t>
      </w:r>
      <w:r w:rsidR="005125B1">
        <w:rPr>
          <w:noProof/>
          <w:webHidden/>
        </w:rPr>
        <w:tab/>
      </w:r>
      <w:r w:rsidR="005125B1">
        <w:rPr>
          <w:noProof/>
          <w:webHidden/>
        </w:rPr>
        <w:fldChar w:fldCharType="begin"/>
      </w:r>
      <w:r w:rsidR="005125B1">
        <w:rPr>
          <w:noProof/>
          <w:webHidden/>
        </w:rPr>
        <w:instrText xml:space="preserve"> PAGEREF _Toc39880872 \h </w:instrText>
      </w:r>
      <w:r w:rsidR="005125B1">
        <w:rPr>
          <w:noProof/>
          <w:webHidden/>
        </w:rPr>
      </w:r>
      <w:r w:rsidR="005125B1">
        <w:rPr>
          <w:noProof/>
          <w:webHidden/>
        </w:rPr>
        <w:fldChar w:fldCharType="separate"/>
      </w:r>
      <w:ins w:id="1184" w:author="nick" w:date="2020-05-31T16:09:00Z">
        <w:r w:rsidR="002E17D4">
          <w:rPr>
            <w:noProof/>
            <w:webHidden/>
          </w:rPr>
          <w:t>162</w:t>
        </w:r>
      </w:ins>
      <w:del w:id="1185" w:author="nick" w:date="2020-05-31T16:09:00Z">
        <w:r w:rsidR="00A2710C" w:rsidDel="002E17D4">
          <w:rPr>
            <w:noProof/>
            <w:webHidden/>
          </w:rPr>
          <w:delText>161</w:delText>
        </w:r>
      </w:del>
      <w:r w:rsidR="005125B1">
        <w:rPr>
          <w:noProof/>
          <w:webHidden/>
        </w:rPr>
        <w:fldChar w:fldCharType="end"/>
      </w:r>
      <w:r>
        <w:rPr>
          <w:noProof/>
        </w:rPr>
        <w:fldChar w:fldCharType="end"/>
      </w:r>
    </w:p>
    <w:p w14:paraId="77BE45DA" w14:textId="39F83769"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"_Toc39880873" </w:instrText>
      </w:r>
      <w:ins w:id="1186" w:author="nick" w:date="2020-05-31T16:09:00Z">
        <w:r w:rsidR="002E17D4">
          <w:rPr>
            <w:noProof/>
          </w:rPr>
        </w:r>
      </w:ins>
      <w:r>
        <w:rPr>
          <w:noProof/>
        </w:rPr>
        <w:fldChar w:fldCharType="separate"/>
      </w:r>
      <w:r w:rsidR="005125B1" w:rsidRPr="006B348C">
        <w:rPr>
          <w:rStyle w:val="Hyperlink"/>
          <w:noProof/>
        </w:rPr>
        <w:t xml:space="preserve">Table 142: Nested elements of element </w:t>
      </w:r>
      <w:r w:rsidR="005125B1" w:rsidRPr="006B348C">
        <w:rPr>
          <w:rStyle w:val="Hyperlink"/>
          <w:rFonts w:ascii="Courier New" w:hAnsi="Courier New" w:cs="Courier New"/>
          <w:i/>
          <w:noProof/>
        </w:rPr>
        <w:t>&lt;connection_2d/&gt;</w:t>
      </w:r>
      <w:r w:rsidR="005125B1">
        <w:rPr>
          <w:noProof/>
          <w:webHidden/>
        </w:rPr>
        <w:tab/>
      </w:r>
      <w:r w:rsidR="005125B1">
        <w:rPr>
          <w:noProof/>
          <w:webHidden/>
        </w:rPr>
        <w:fldChar w:fldCharType="begin"/>
      </w:r>
      <w:r w:rsidR="005125B1">
        <w:rPr>
          <w:noProof/>
          <w:webHidden/>
        </w:rPr>
        <w:instrText xml:space="preserve"> PAGEREF _Toc39880873 \h </w:instrText>
      </w:r>
      <w:r w:rsidR="005125B1">
        <w:rPr>
          <w:noProof/>
          <w:webHidden/>
        </w:rPr>
      </w:r>
      <w:r w:rsidR="005125B1">
        <w:rPr>
          <w:noProof/>
          <w:webHidden/>
        </w:rPr>
        <w:fldChar w:fldCharType="separate"/>
      </w:r>
      <w:ins w:id="1187" w:author="nick" w:date="2020-05-31T16:09:00Z">
        <w:r w:rsidR="002E17D4">
          <w:rPr>
            <w:noProof/>
            <w:webHidden/>
          </w:rPr>
          <w:t>162</w:t>
        </w:r>
      </w:ins>
      <w:del w:id="1188" w:author="nick" w:date="2020-05-31T16:09:00Z">
        <w:r w:rsidR="00A2710C" w:rsidDel="002E17D4">
          <w:rPr>
            <w:noProof/>
            <w:webHidden/>
          </w:rPr>
          <w:delText>161</w:delText>
        </w:r>
      </w:del>
      <w:r w:rsidR="005125B1">
        <w:rPr>
          <w:noProof/>
          <w:webHidden/>
        </w:rPr>
        <w:fldChar w:fldCharType="end"/>
      </w:r>
      <w:r>
        <w:rPr>
          <w:noProof/>
        </w:rPr>
        <w:fldChar w:fldCharType="end"/>
      </w:r>
    </w:p>
    <w:p w14:paraId="598AA7A4" w14:textId="00450451" w:rsidR="005125B1" w:rsidRDefault="003F247B">
      <w:pPr>
        <w:pStyle w:val="TableofFigures"/>
        <w:tabs>
          <w:tab w:val="right" w:leader="dot" w:pos="9060"/>
        </w:tabs>
        <w:rPr>
          <w:rFonts w:asciiTheme="minorHAnsi" w:eastAsiaTheme="minorEastAsia" w:hAnsiTheme="minorHAnsi" w:cstheme="minorBidi"/>
          <w:noProof/>
          <w:szCs w:val="22"/>
          <w:lang w:val="de-DE"/>
        </w:rPr>
      </w:pPr>
      <w:r>
        <w:rPr>
          <w:noProof/>
        </w:rPr>
        <w:fldChar w:fldCharType="begin"/>
      </w:r>
      <w:r>
        <w:rPr>
          <w:noProof/>
        </w:rPr>
        <w:instrText xml:space="preserve"> HYPERLINK \l "_Toc39880874" </w:instrText>
      </w:r>
      <w:ins w:id="1189" w:author="nick" w:date="2020-05-31T16:09:00Z">
        <w:r w:rsidR="002E17D4">
          <w:rPr>
            <w:noProof/>
          </w:rPr>
        </w:r>
      </w:ins>
      <w:r>
        <w:rPr>
          <w:noProof/>
        </w:rPr>
        <w:fldChar w:fldCharType="separate"/>
      </w:r>
      <w:r w:rsidR="005125B1" w:rsidRPr="006B348C">
        <w:rPr>
          <w:rStyle w:val="Hyperlink"/>
          <w:noProof/>
        </w:rPr>
        <w:t xml:space="preserve">Table 143: Attributes of element </w:t>
      </w:r>
      <w:r w:rsidR="005125B1" w:rsidRPr="006B348C">
        <w:rPr>
          <w:rStyle w:val="Hyperlink"/>
          <w:rFonts w:ascii="Courier New" w:hAnsi="Courier New" w:cs="Courier New"/>
          <w:i/>
          <w:noProof/>
        </w:rPr>
        <w:t>&lt;adhesive_face/&gt;</w:t>
      </w:r>
      <w:r w:rsidR="005125B1">
        <w:rPr>
          <w:noProof/>
          <w:webHidden/>
        </w:rPr>
        <w:tab/>
      </w:r>
      <w:r w:rsidR="005125B1">
        <w:rPr>
          <w:noProof/>
          <w:webHidden/>
        </w:rPr>
        <w:fldChar w:fldCharType="begin"/>
      </w:r>
      <w:r w:rsidR="005125B1">
        <w:rPr>
          <w:noProof/>
          <w:webHidden/>
        </w:rPr>
        <w:instrText xml:space="preserve"> PAGEREF _Toc39880874 \h </w:instrText>
      </w:r>
      <w:r w:rsidR="005125B1">
        <w:rPr>
          <w:noProof/>
          <w:webHidden/>
        </w:rPr>
      </w:r>
      <w:r w:rsidR="005125B1">
        <w:rPr>
          <w:noProof/>
          <w:webHidden/>
        </w:rPr>
        <w:fldChar w:fldCharType="separate"/>
      </w:r>
      <w:ins w:id="1190" w:author="nick" w:date="2020-05-31T16:09:00Z">
        <w:r w:rsidR="002E17D4">
          <w:rPr>
            <w:noProof/>
            <w:webHidden/>
          </w:rPr>
          <w:t>162</w:t>
        </w:r>
      </w:ins>
      <w:del w:id="1191" w:author="nick" w:date="2020-05-31T16:09:00Z">
        <w:r w:rsidR="00A2710C" w:rsidDel="002E17D4">
          <w:rPr>
            <w:noProof/>
            <w:webHidden/>
          </w:rPr>
          <w:delText>161</w:delText>
        </w:r>
      </w:del>
      <w:r w:rsidR="005125B1">
        <w:rPr>
          <w:noProof/>
          <w:webHidden/>
        </w:rPr>
        <w:fldChar w:fldCharType="end"/>
      </w:r>
      <w:r>
        <w:rPr>
          <w:noProof/>
        </w:rPr>
        <w:fldChar w:fldCharType="end"/>
      </w:r>
    </w:p>
    <w:p w14:paraId="1CDD9CF8" w14:textId="329AA00F"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del w:id="1192" w:author="nick" w:date="2020-05-31T15:26:00Z">
        <w:r w:rsidR="00C32D9E" w:rsidDel="009F7627">
          <w:rPr>
            <w:rStyle w:val="FormatvorlageLiteraturverzeichnis20ptFettZchn"/>
          </w:rPr>
          <w:delText>2016</w:delText>
        </w:r>
      </w:del>
      <w:ins w:id="1193" w:author="nick" w:date="2020-05-31T15:26:00Z">
        <w:r w:rsidR="009F7627">
          <w:rPr>
            <w:rStyle w:val="FormatvorlageLiteraturverzeichnis20ptFettZchn"/>
          </w:rPr>
          <w:t>2019</w:t>
        </w:r>
      </w:ins>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ins w:id="1194" w:author="nick" w:date="2020-05-31T15:23:00Z"/>
          <w:lang w:val="de-DE"/>
        </w:rPr>
      </w:pPr>
      <w:ins w:id="1195" w:author="nick" w:date="2020-05-31T15:23:00Z">
        <w:r>
          <w:rPr>
            <w:lang w:val="de-DE"/>
          </w:rPr>
          <w:t>Mr. Thomas Deiters (Volkswagen Osnabrück GmbH)</w:t>
        </w:r>
      </w:ins>
    </w:p>
    <w:p w14:paraId="2A977585" w14:textId="3846A14C" w:rsidR="007C39C1" w:rsidDel="009F7627" w:rsidRDefault="007C39C1" w:rsidP="007C39C1">
      <w:pPr>
        <w:rPr>
          <w:del w:id="1196" w:author="nick" w:date="2020-05-31T15:18:00Z"/>
        </w:rPr>
      </w:pPr>
      <w:del w:id="1197" w:author="nick" w:date="2020-05-31T15:18:00Z">
        <w:r w:rsidDel="009F7627">
          <w:delText xml:space="preserve">Dr. </w:delText>
        </w:r>
        <w:r w:rsidRPr="00E43D66" w:rsidDel="009F7627">
          <w:delText xml:space="preserve">Thomas </w:delText>
        </w:r>
        <w:r w:rsidRPr="00CA739E" w:rsidDel="009F7627">
          <w:delText>Bruder</w:delText>
        </w:r>
        <w:r w:rsidRPr="00E43D66" w:rsidDel="009F7627">
          <w:delText xml:space="preserve"> (BMW Group)</w:delText>
        </w:r>
      </w:del>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77777777" w:rsidR="009F7627" w:rsidRDefault="009F7627" w:rsidP="009F7627">
      <w:pPr>
        <w:rPr>
          <w:ins w:id="1198" w:author="nick" w:date="2020-05-31T15:22:00Z"/>
          <w:lang w:val="de-DE"/>
        </w:rPr>
      </w:pPr>
      <w:ins w:id="1199" w:author="nick" w:date="2020-05-31T15:22:00Z">
        <w:r>
          <w:rPr>
            <w:lang w:val="de-DE"/>
          </w:rPr>
          <w:t>Mr. Luc Feuvrier (Dassault Systems)</w:t>
        </w:r>
      </w:ins>
    </w:p>
    <w:p w14:paraId="1B49283A" w14:textId="77777777" w:rsidR="009F7627" w:rsidRPr="0009152C" w:rsidRDefault="009F7627" w:rsidP="009F7627">
      <w:pPr>
        <w:rPr>
          <w:ins w:id="1200" w:author="nick" w:date="2020-05-31T15:23:00Z"/>
          <w:lang w:val="de-DE"/>
        </w:rPr>
      </w:pPr>
      <w:ins w:id="1201" w:author="nick" w:date="2020-05-31T15:23:00Z">
        <w:r>
          <w:rPr>
            <w:lang w:val="de-DE"/>
          </w:rPr>
          <w:t>Dr. Ulrich Fox (Ford-Werke GmbH)</w:t>
        </w:r>
      </w:ins>
    </w:p>
    <w:p w14:paraId="5BC1A836" w14:textId="2D5FCA48" w:rsidR="007C39C1" w:rsidRPr="00226A3F" w:rsidDel="009F7627" w:rsidRDefault="007C39C1" w:rsidP="007C39C1">
      <w:pPr>
        <w:rPr>
          <w:del w:id="1202" w:author="nick" w:date="2020-05-31T15:18:00Z"/>
        </w:rPr>
      </w:pPr>
      <w:del w:id="1203" w:author="nick" w:date="2020-05-31T15:18:00Z">
        <w:r w:rsidDel="009F7627">
          <w:delText xml:space="preserve">Mr. </w:delText>
        </w:r>
        <w:r w:rsidRPr="00E43D66" w:rsidDel="009F7627">
          <w:delText>Harald Fleischer (BMW Group)</w:delText>
        </w:r>
      </w:del>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pPr>
        <w:rPr>
          <w:ins w:id="1204" w:author="nick" w:date="2020-05-31T15:25:00Z"/>
        </w:rPr>
      </w:pPr>
      <w:ins w:id="1205" w:author="nick" w:date="2020-05-31T15:25:00Z">
        <w:r>
          <w:t>Mr. Kosmas Gourgounis (BETA CAE Systems)</w:t>
        </w:r>
      </w:ins>
    </w:p>
    <w:p w14:paraId="44FE42DA" w14:textId="77777777" w:rsidR="009F7627" w:rsidRDefault="009F7627" w:rsidP="009F7627">
      <w:pPr>
        <w:rPr>
          <w:ins w:id="1206" w:author="nick" w:date="2020-05-31T15:19:00Z"/>
        </w:rPr>
      </w:pPr>
      <w:ins w:id="1207" w:author="nick" w:date="2020-05-31T15:19:00Z">
        <w:r w:rsidRPr="002F5D34">
          <w:t xml:space="preserve">Mr. </w:t>
        </w:r>
        <w:r>
          <w:t xml:space="preserve">Timothy Guirguis </w:t>
        </w:r>
        <w:r w:rsidRPr="00226A3F">
          <w:t>(</w:t>
        </w:r>
        <w:r w:rsidRPr="002F5D34">
          <w:t>Altair Engineering</w:t>
        </w:r>
        <w:r>
          <w:t xml:space="preserve"> GmbH</w:t>
        </w:r>
        <w:r w:rsidRPr="00226A3F">
          <w:t>)</w:t>
        </w:r>
      </w:ins>
    </w:p>
    <w:p w14:paraId="6A4B4995" w14:textId="6FBDA9F8" w:rsidR="009F7627" w:rsidRPr="009F7627" w:rsidRDefault="009F7627" w:rsidP="009F7627">
      <w:pPr>
        <w:rPr>
          <w:ins w:id="1208" w:author="nick" w:date="2020-05-31T15:20:00Z"/>
        </w:rPr>
      </w:pPr>
      <w:ins w:id="1209" w:author="nick" w:date="2020-05-31T15:27:00Z">
        <w:r>
          <w:t>M</w:t>
        </w:r>
      </w:ins>
      <w:ins w:id="1210" w:author="nick" w:date="2020-05-31T15:20:00Z">
        <w:r w:rsidRPr="009F7627">
          <w:t>r. Nils Himmelsbach (BMW Group)</w:t>
        </w:r>
      </w:ins>
    </w:p>
    <w:p w14:paraId="6552D43D" w14:textId="77777777" w:rsidR="009F7627" w:rsidRPr="009F7627" w:rsidRDefault="009F7627" w:rsidP="009F7627">
      <w:pPr>
        <w:rPr>
          <w:ins w:id="1211" w:author="nick" w:date="2020-05-31T15:20:00Z"/>
        </w:rPr>
      </w:pPr>
      <w:ins w:id="1212" w:author="nick" w:date="2020-05-31T15:20:00Z">
        <w:r w:rsidRPr="009F7627">
          <w:t>Mr. Wolfgang Hübsch (Magna Powertrain, ENGINEERING CENTER STEYR GmbH &amp; Co KG)</w:t>
        </w:r>
      </w:ins>
    </w:p>
    <w:p w14:paraId="6EC0F363" w14:textId="71AA87B2" w:rsidR="007C39C1" w:rsidRPr="00226A3F" w:rsidDel="009F7627" w:rsidRDefault="007C39C1" w:rsidP="007C39C1">
      <w:pPr>
        <w:rPr>
          <w:del w:id="1213" w:author="nick" w:date="2020-05-31T15:19:00Z"/>
        </w:rPr>
      </w:pPr>
      <w:del w:id="1214" w:author="nick" w:date="2020-05-31T15:19:00Z">
        <w:r w:rsidRPr="00226A3F" w:rsidDel="009F7627">
          <w:delText>Mr. János Golumba (</w:delText>
        </w:r>
        <w:r w:rsidDel="009F7627">
          <w:delText>Ford Werke</w:delText>
        </w:r>
        <w:r w:rsidRPr="00226A3F" w:rsidDel="009F7627">
          <w:delText xml:space="preserve"> GmbH)</w:delText>
        </w:r>
      </w:del>
    </w:p>
    <w:p w14:paraId="7B4610BA" w14:textId="3758AC4C" w:rsidR="007C39C1" w:rsidRPr="0009152C" w:rsidDel="009F7627" w:rsidRDefault="007C39C1" w:rsidP="007C39C1">
      <w:pPr>
        <w:rPr>
          <w:del w:id="1215" w:author="nick" w:date="2020-05-31T15:19:00Z"/>
          <w:lang w:val="de-DE"/>
        </w:rPr>
      </w:pPr>
      <w:del w:id="1216" w:author="nick" w:date="2020-05-31T15:19:00Z">
        <w:r w:rsidRPr="00226A3F" w:rsidDel="009F7627">
          <w:delText xml:space="preserve">Dr. Michael Hack (Siemens Industry Software GmbH &amp; Co. </w:delText>
        </w:r>
        <w:r w:rsidRPr="0009152C" w:rsidDel="009F7627">
          <w:rPr>
            <w:lang w:val="de-DE"/>
          </w:rPr>
          <w:delText>KG)</w:delText>
        </w:r>
      </w:del>
    </w:p>
    <w:p w14:paraId="40520600" w14:textId="27C78353" w:rsidR="00A52C2E" w:rsidRPr="0009152C" w:rsidRDefault="00A52C2E" w:rsidP="00A52C2E">
      <w:pPr>
        <w:rPr>
          <w:lang w:val="de-DE"/>
        </w:rPr>
      </w:pPr>
      <w:r w:rsidRPr="00A52C2E">
        <w:rPr>
          <w:lang w:val="de-DE"/>
        </w:rPr>
        <w:t>Dr. Lothar Kaps</w:t>
      </w:r>
      <w:r>
        <w:rPr>
          <w:lang w:val="de-DE"/>
        </w:rPr>
        <w:t xml:space="preserve"> </w:t>
      </w:r>
      <w:r w:rsidRPr="00226A3F">
        <w:t>(</w:t>
      </w:r>
      <w:del w:id="1217" w:author="nick" w:date="2020-05-31T15:20:00Z">
        <w:r w:rsidRPr="00226A3F" w:rsidDel="009F7627">
          <w:delText>speaker of the group</w:delText>
        </w:r>
        <w:r w:rsidDel="009F7627">
          <w:delText xml:space="preserve"> since 2020</w:delText>
        </w:r>
        <w:r w:rsidRPr="00226A3F" w:rsidDel="009F7627">
          <w:delText xml:space="preserve">, </w:delText>
        </w:r>
      </w:del>
      <w:r w:rsidRPr="00226A3F">
        <w:t>Volkswagen AG)</w:t>
      </w:r>
      <w:r>
        <w:t xml:space="preserve"> </w:t>
      </w:r>
    </w:p>
    <w:p w14:paraId="49FCA1D6" w14:textId="77777777" w:rsidR="007C39C1" w:rsidRPr="0009152C" w:rsidRDefault="007C39C1" w:rsidP="007C39C1">
      <w:pPr>
        <w:rPr>
          <w:lang w:val="de-DE"/>
        </w:rPr>
      </w:pPr>
      <w:r w:rsidRPr="0009152C">
        <w:rPr>
          <w:lang w:val="de-DE"/>
        </w:rPr>
        <w:t>Mr. Daniel</w:t>
      </w:r>
      <w:del w:id="1218" w:author="nick" w:date="2020-05-31T15:20:00Z">
        <w:r w:rsidRPr="0009152C" w:rsidDel="009F7627">
          <w:rPr>
            <w:lang w:val="de-DE"/>
          </w:rPr>
          <w:delText>,</w:delText>
        </w:r>
      </w:del>
      <w:r w:rsidRPr="0009152C">
        <w:rPr>
          <w:lang w:val="de-DE"/>
        </w:rPr>
        <w:t xml:space="preserve">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6E1EDE30" w14:textId="77777777" w:rsidR="009F7627" w:rsidRDefault="009F7627" w:rsidP="009F7627">
      <w:pPr>
        <w:rPr>
          <w:ins w:id="1219" w:author="nick" w:date="2020-05-31T15:22:00Z"/>
          <w:lang w:val="de-DE"/>
        </w:rPr>
      </w:pPr>
      <w:ins w:id="1220" w:author="nick" w:date="2020-05-31T15:22:00Z">
        <w:r>
          <w:rPr>
            <w:lang w:val="de-DE"/>
          </w:rPr>
          <w:t>Mr. Michael Sauer (Dassault Systems)</w:t>
        </w:r>
      </w:ins>
    </w:p>
    <w:p w14:paraId="313EC043" w14:textId="77777777" w:rsidR="009F7627" w:rsidRPr="00FD5D44" w:rsidRDefault="009F7627" w:rsidP="009F7627">
      <w:pPr>
        <w:rPr>
          <w:ins w:id="1221" w:author="nick" w:date="2020-05-31T15:22:00Z"/>
          <w:lang w:val="de-DE"/>
        </w:rPr>
      </w:pPr>
      <w:ins w:id="1222" w:author="nick" w:date="2020-05-31T15:22:00Z">
        <w:r w:rsidRPr="00FD5D44">
          <w:rPr>
            <w:lang w:val="de-DE"/>
          </w:rPr>
          <w:t>Dr. Halvar Schmidt (BMW Group)</w:t>
        </w:r>
      </w:ins>
    </w:p>
    <w:p w14:paraId="6FD63ED1" w14:textId="165F6202" w:rsidR="009F7627" w:rsidRPr="0009152C" w:rsidRDefault="009F7627" w:rsidP="009F7627">
      <w:pPr>
        <w:rPr>
          <w:ins w:id="1223" w:author="nick" w:date="2020-05-31T15:21:00Z"/>
          <w:lang w:val="de-DE"/>
        </w:rPr>
      </w:pPr>
      <w:ins w:id="1224" w:author="nick" w:date="2020-05-31T15:21:00Z">
        <w:r w:rsidRPr="00226A3F">
          <w:t xml:space="preserve">Mr. </w:t>
        </w:r>
        <w:r w:rsidRPr="00FD5D44">
          <w:t>Catalin Runcianu</w:t>
        </w:r>
        <w:r w:rsidRPr="00226A3F">
          <w:t xml:space="preserve"> (Siemens Industry Software GmbH &amp; Co. </w:t>
        </w:r>
        <w:r w:rsidRPr="0009152C">
          <w:rPr>
            <w:lang w:val="de-DE"/>
          </w:rPr>
          <w:t>KG)</w:t>
        </w:r>
      </w:ins>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210A479" w14:textId="5E9D7A01" w:rsidR="006F1DD7" w:rsidRPr="00226A3F" w:rsidDel="009F7627" w:rsidRDefault="006F1DD7" w:rsidP="007C39C1">
      <w:pPr>
        <w:rPr>
          <w:del w:id="1225" w:author="nick" w:date="2020-05-31T15:22:00Z"/>
        </w:rPr>
      </w:pPr>
      <w:del w:id="1226" w:author="nick" w:date="2020-05-31T15:22:00Z">
        <w:r w:rsidRPr="002F5D34" w:rsidDel="009F7627">
          <w:delText xml:space="preserve">Mr. Vincent Dampure </w:delText>
        </w:r>
        <w:r w:rsidRPr="00226A3F" w:rsidDel="009F7627">
          <w:delText>(</w:delText>
        </w:r>
        <w:r w:rsidRPr="002F5D34" w:rsidDel="009F7627">
          <w:delText>Altair Engineering</w:delText>
        </w:r>
        <w:r w:rsidDel="009F7627">
          <w:delText xml:space="preserve"> GmbH</w:delText>
        </w:r>
        <w:r w:rsidRPr="00226A3F" w:rsidDel="009F7627">
          <w:delText>)</w:delText>
        </w:r>
      </w:del>
    </w:p>
    <w:p w14:paraId="50884EEA" w14:textId="25098CCF" w:rsidR="007C39C1" w:rsidRPr="0009152C" w:rsidRDefault="007C39C1" w:rsidP="007C39C1">
      <w:pPr>
        <w:rPr>
          <w:lang w:val="de-DE"/>
        </w:rPr>
      </w:pPr>
      <w:r w:rsidRPr="0009152C">
        <w:rPr>
          <w:lang w:val="de-DE"/>
        </w:rPr>
        <w:t>Dr. Stephan Vervoort (</w:t>
      </w:r>
      <w:ins w:id="1227" w:author="nick" w:date="2020-05-27T19:36:00Z">
        <w:r w:rsidR="00A71A38" w:rsidRPr="00A71A38">
          <w:rPr>
            <w:lang w:val="de-DE"/>
          </w:rPr>
          <w:t>Hottinger Brüel &amp; Kjær</w:t>
        </w:r>
      </w:ins>
      <w:del w:id="1228" w:author="nick" w:date="2020-05-27T19:36:00Z">
        <w:r w:rsidRPr="0009152C" w:rsidDel="00A71A38">
          <w:rPr>
            <w:lang w:val="de-DE"/>
          </w:rPr>
          <w:delText>Hottinger Baldwin Messtechnik GmbH</w:delText>
        </w:r>
      </w:del>
      <w:r w:rsidRPr="0009152C">
        <w:rPr>
          <w:lang w:val="de-DE"/>
        </w:rPr>
        <w:t>)</w:t>
      </w:r>
    </w:p>
    <w:p w14:paraId="18485215" w14:textId="21CFC938" w:rsidR="007C39C1" w:rsidRPr="0009152C" w:rsidRDefault="007C39C1" w:rsidP="007C39C1">
      <w:pPr>
        <w:rPr>
          <w:lang w:val="de-DE"/>
        </w:rPr>
      </w:pPr>
      <w:r w:rsidRPr="0009152C">
        <w:rPr>
          <w:lang w:val="de-DE"/>
        </w:rPr>
        <w:t>Dr. Mathias Weinert (Ford Werke GmbH</w:t>
      </w:r>
      <w:ins w:id="1229" w:author="nick" w:date="2020-05-31T15:24:00Z">
        <w:r w:rsidR="009F7627" w:rsidRPr="00A562DF">
          <w:t>, Speaker of the Group</w:t>
        </w:r>
      </w:ins>
      <w:r w:rsidRPr="0009152C">
        <w:rPr>
          <w:lang w:val="de-DE"/>
        </w:rPr>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369573FE"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del w:id="1230" w:author="nick" w:date="2020-05-31T14:58:00Z">
        <w:r w:rsidR="006F4BFA" w:rsidDel="0051248B">
          <w:delText>3.0r1</w:delText>
        </w:r>
      </w:del>
      <w:ins w:id="1231" w:author="nick" w:date="2020-05-31T14:58:00Z">
        <w:r w:rsidR="0051248B">
          <w:t>3.1</w:t>
        </w:r>
      </w:ins>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1232" w:name="_Toc288196432"/>
      <w:bookmarkStart w:id="1233" w:name="_Toc288200730"/>
      <w:bookmarkStart w:id="1234" w:name="_Toc338938866"/>
      <w:bookmarkStart w:id="1235"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proofErr w:type="gramStart"/>
      <w:r w:rsidRPr="00226A3F">
        <w:t>Incorporating the decisions of working group meeting 30</w:t>
      </w:r>
      <w:r w:rsidRPr="00226A3F">
        <w:rPr>
          <w:vertAlign w:val="superscript"/>
        </w:rPr>
        <w:t>th</w:t>
      </w:r>
      <w:r w:rsidRPr="00226A3F">
        <w:t xml:space="preserve"> October, 2012</w:t>
      </w:r>
      <w:r w:rsidR="00592864">
        <w:t>.</w:t>
      </w:r>
      <w:proofErr w:type="gramEnd"/>
    </w:p>
    <w:p w14:paraId="1B97EF52" w14:textId="543D0A27" w:rsidR="00B04A42" w:rsidRPr="00226A3F" w:rsidRDefault="00B04A42" w:rsidP="00B04A42">
      <w:pPr>
        <w:tabs>
          <w:tab w:val="left" w:pos="709"/>
          <w:tab w:val="left" w:pos="993"/>
        </w:tabs>
        <w:ind w:left="709" w:hanging="709"/>
      </w:pPr>
      <w:r w:rsidRPr="00226A3F">
        <w:tab/>
      </w:r>
      <w:r w:rsidRPr="00226A3F">
        <w:tab/>
      </w:r>
      <w:proofErr w:type="gramStart"/>
      <w:r w:rsidRPr="00226A3F">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roofErr w:type="gramEnd"/>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Paragraph"/>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Paragraph"/>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Paragraph"/>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Paragraph"/>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Paragraph"/>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Paragraph"/>
        <w:numPr>
          <w:ilvl w:val="0"/>
          <w:numId w:val="32"/>
        </w:numPr>
        <w:tabs>
          <w:tab w:val="left" w:pos="709"/>
          <w:tab w:val="left" w:pos="993"/>
        </w:tabs>
      </w:pPr>
      <w:r>
        <w:t>Blind and solid rivets</w:t>
      </w:r>
    </w:p>
    <w:p w14:paraId="0EF499D0" w14:textId="77777777" w:rsidR="00685419" w:rsidRDefault="00685419" w:rsidP="00B90690">
      <w:pPr>
        <w:pStyle w:val="ListParagraph"/>
        <w:numPr>
          <w:ilvl w:val="0"/>
          <w:numId w:val="32"/>
        </w:numPr>
        <w:tabs>
          <w:tab w:val="left" w:pos="709"/>
          <w:tab w:val="left" w:pos="993"/>
        </w:tabs>
      </w:pPr>
      <w:r>
        <w:t>Flow drilled screws</w:t>
      </w:r>
    </w:p>
    <w:p w14:paraId="58BD7888" w14:textId="77777777" w:rsidR="00685419" w:rsidRDefault="00685419" w:rsidP="00B90690">
      <w:pPr>
        <w:pStyle w:val="ListParagraph"/>
        <w:numPr>
          <w:ilvl w:val="0"/>
          <w:numId w:val="32"/>
        </w:numPr>
        <w:tabs>
          <w:tab w:val="left" w:pos="709"/>
          <w:tab w:val="left" w:pos="993"/>
        </w:tabs>
      </w:pPr>
      <w:r>
        <w:t>Clinches</w:t>
      </w:r>
      <w:bookmarkStart w:id="1236" w:name="_GoBack"/>
      <w:bookmarkEnd w:id="1236"/>
    </w:p>
    <w:p w14:paraId="77C5ED8B" w14:textId="77777777" w:rsidR="00685419" w:rsidRDefault="00685419" w:rsidP="00B90690">
      <w:pPr>
        <w:pStyle w:val="ListParagraph"/>
        <w:numPr>
          <w:ilvl w:val="0"/>
          <w:numId w:val="32"/>
        </w:numPr>
        <w:tabs>
          <w:tab w:val="left" w:pos="709"/>
          <w:tab w:val="left" w:pos="993"/>
        </w:tabs>
      </w:pPr>
      <w:r>
        <w:t>Heat stakes</w:t>
      </w:r>
    </w:p>
    <w:p w14:paraId="7F36DC29" w14:textId="77777777" w:rsidR="00685419" w:rsidRDefault="00685419" w:rsidP="00B90690">
      <w:pPr>
        <w:pStyle w:val="ListParagraph"/>
        <w:numPr>
          <w:ilvl w:val="0"/>
          <w:numId w:val="32"/>
        </w:numPr>
        <w:tabs>
          <w:tab w:val="left" w:pos="709"/>
          <w:tab w:val="left" w:pos="993"/>
        </w:tabs>
      </w:pPr>
      <w:r>
        <w:t>Clips / snap joints</w:t>
      </w:r>
    </w:p>
    <w:p w14:paraId="76A91C09" w14:textId="77777777" w:rsidR="00B04A42" w:rsidRDefault="00685419" w:rsidP="00842813">
      <w:pPr>
        <w:pStyle w:val="ListParagraph"/>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proofErr w:type="gramStart"/>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roofErr w:type="gramEnd"/>
    </w:p>
    <w:p w14:paraId="36F050C3" w14:textId="56FA1D25" w:rsidR="00592864" w:rsidRDefault="00592864" w:rsidP="00DD7825">
      <w:pPr>
        <w:tabs>
          <w:tab w:val="left" w:pos="709"/>
          <w:tab w:val="left" w:pos="993"/>
        </w:tabs>
        <w:ind w:left="709" w:hanging="709"/>
      </w:pPr>
      <w:r>
        <w:tab/>
      </w:r>
      <w:r>
        <w:tab/>
      </w:r>
      <w:proofErr w:type="gramStart"/>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roofErr w:type="gramEnd"/>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Paragraph"/>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09AE624B" w:rsidR="0051248B" w:rsidRDefault="00AD6499" w:rsidP="0051248B">
      <w:pPr>
        <w:tabs>
          <w:tab w:val="left" w:pos="709"/>
          <w:tab w:val="left" w:pos="993"/>
        </w:tabs>
        <w:spacing w:line="360" w:lineRule="auto"/>
        <w:ind w:left="990" w:hanging="990"/>
        <w:rPr>
          <w:ins w:id="1237" w:author="nick" w:date="2020-05-31T15:00:00Z"/>
        </w:rPr>
      </w:pPr>
      <w:proofErr w:type="gramStart"/>
      <w:r w:rsidRPr="00D50F91">
        <w:rPr>
          <w:b/>
        </w:rPr>
        <w:t>V 3</w:t>
      </w:r>
      <w:ins w:id="1238" w:author="nick" w:date="2020-05-31T16:11:00Z">
        <w:r w:rsidR="00700E3F" w:rsidRPr="00D50F91">
          <w:rPr>
            <w:b/>
          </w:rPr>
          <w:t>.</w:t>
        </w:r>
      </w:ins>
      <w:proofErr w:type="gramEnd"/>
      <w:del w:id="1239" w:author="nick" w:date="2020-05-31T14:59:00Z">
        <w:r w:rsidRPr="00D50F91" w:rsidDel="0051248B">
          <w:rPr>
            <w:b/>
          </w:rPr>
          <w:delText>.0</w:delText>
        </w:r>
        <w:r w:rsidR="006F4BFA" w:rsidRPr="00D50F91" w:rsidDel="0051248B">
          <w:rPr>
            <w:b/>
          </w:rPr>
          <w:delText>r</w:delText>
        </w:r>
      </w:del>
      <w:r w:rsidRPr="00D50F91">
        <w:rPr>
          <w:b/>
        </w:rPr>
        <w:t>1</w:t>
      </w:r>
      <w:ins w:id="1240" w:author="nick" w:date="2020-05-31T16:12:00Z">
        <w:r w:rsidR="00D50F91">
          <w:t xml:space="preserve"> </w:t>
        </w:r>
        <w:r w:rsidR="00D50F91">
          <w:tab/>
        </w:r>
      </w:ins>
      <w:del w:id="1241" w:author="nick" w:date="2020-05-31T16:12:00Z">
        <w:r w:rsidDel="00D50F91">
          <w:delText xml:space="preserve"> </w:delText>
        </w:r>
      </w:del>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Franke (reviewer), M. Kalaitzaki)</w:t>
      </w:r>
      <w:r w:rsidR="00C13224">
        <w:t xml:space="preserve"> </w:t>
      </w:r>
      <w:r w:rsidR="00C13224">
        <w:br/>
      </w:r>
      <w:ins w:id="1242" w:author="nick" w:date="2020-05-31T15:00:00Z">
        <w:r w:rsidR="0051248B">
          <w:t>Adding connection types: Clinch Rivet Stud, ROTAV Element</w:t>
        </w:r>
      </w:ins>
    </w:p>
    <w:p w14:paraId="5EC43F59" w14:textId="25F8489A" w:rsidR="0051248B" w:rsidRPr="000E2D51" w:rsidRDefault="0051248B" w:rsidP="0051248B">
      <w:pPr>
        <w:tabs>
          <w:tab w:val="left" w:pos="709"/>
          <w:tab w:val="left" w:pos="993"/>
        </w:tabs>
        <w:ind w:left="990" w:hanging="990"/>
        <w:rPr>
          <w:ins w:id="1243" w:author="nick" w:date="2020-05-31T15:00:00Z"/>
        </w:rPr>
      </w:pPr>
      <w:ins w:id="1244" w:author="nick" w:date="2020-05-31T15:00:00Z">
        <w:r>
          <w:rPr>
            <w:b/>
          </w:rPr>
          <w:lastRenderedPageBreak/>
          <w:tab/>
        </w:r>
        <w:r>
          <w:rPr>
            <w:b/>
          </w:rPr>
          <w:tab/>
        </w:r>
        <w:r w:rsidRPr="000E2D51">
          <w:t>Ensure Compatibility with FATXML by allowing only &lt;</w:t>
        </w:r>
        <w:r>
          <w:t>entity</w:t>
        </w:r>
        <w:r w:rsidRPr="000E2D51">
          <w:t>&gt; within &lt;femdata&gt;</w:t>
        </w:r>
      </w:ins>
    </w:p>
    <w:p w14:paraId="29BF15CC" w14:textId="77777777" w:rsidR="0051248B" w:rsidRPr="000E2D51" w:rsidRDefault="0051248B" w:rsidP="0051248B">
      <w:pPr>
        <w:tabs>
          <w:tab w:val="left" w:pos="709"/>
          <w:tab w:val="left" w:pos="993"/>
        </w:tabs>
        <w:ind w:left="990" w:hanging="990"/>
        <w:rPr>
          <w:ins w:id="1245" w:author="nick" w:date="2020-05-31T15:00:00Z"/>
        </w:rPr>
      </w:pPr>
      <w:ins w:id="1246" w:author="nick" w:date="2020-05-31T15:00:00Z">
        <w:r>
          <w:rPr>
            <w:b/>
          </w:rPr>
          <w:tab/>
        </w:r>
        <w:r>
          <w:rPr>
            <w:b/>
          </w:rPr>
          <w:tab/>
        </w:r>
        <w:r w:rsidRPr="000E2D51">
          <w:t>Adding decisions and agreements from Working Group meetings 28</w:t>
        </w:r>
        <w:r w:rsidRPr="000E2D51">
          <w:rPr>
            <w:vertAlign w:val="superscript"/>
          </w:rPr>
          <w:t>th</w:t>
        </w:r>
        <w:r w:rsidRPr="000E2D51">
          <w:t xml:space="preserve"> May 2019 &amp; 11</w:t>
        </w:r>
        <w:r w:rsidRPr="000E2D51">
          <w:rPr>
            <w:vertAlign w:val="superscript"/>
          </w:rPr>
          <w:t>th</w:t>
        </w:r>
        <w:r w:rsidRPr="000E2D51">
          <w:t xml:space="preserve"> December 2019</w:t>
        </w:r>
      </w:ins>
    </w:p>
    <w:p w14:paraId="22B3EC22" w14:textId="77777777" w:rsidR="0051248B" w:rsidRDefault="0051248B" w:rsidP="0051248B">
      <w:pPr>
        <w:tabs>
          <w:tab w:val="left" w:pos="709"/>
          <w:tab w:val="left" w:pos="993"/>
        </w:tabs>
        <w:ind w:left="990" w:hanging="990"/>
        <w:rPr>
          <w:ins w:id="1247" w:author="nick" w:date="2020-05-31T15:00:00Z"/>
        </w:rPr>
      </w:pPr>
      <w:ins w:id="1248" w:author="nick" w:date="2020-05-31T15:00:00Z">
        <w:r>
          <w:rPr>
            <w:b/>
          </w:rPr>
          <w:tab/>
        </w:r>
        <w:r>
          <w:rPr>
            <w:b/>
          </w:rPr>
          <w:tab/>
        </w:r>
        <w:r w:rsidRPr="00FD5D44">
          <w:t>Adding</w:t>
        </w:r>
        <w:r>
          <w:rPr>
            <w:b/>
          </w:rPr>
          <w:t xml:space="preserve"> </w:t>
        </w:r>
        <w:r w:rsidRPr="00112EFA">
          <w:t>Comp</w:t>
        </w:r>
        <w:r>
          <w:t>l</w:t>
        </w:r>
        <w:r w:rsidRPr="00112EFA">
          <w:t>ementary files:</w:t>
        </w:r>
      </w:ins>
    </w:p>
    <w:p w14:paraId="6B769097" w14:textId="1D8B83CA" w:rsidR="0051248B" w:rsidRDefault="0051248B" w:rsidP="0051248B">
      <w:pPr>
        <w:pStyle w:val="ListParagraph"/>
        <w:numPr>
          <w:ilvl w:val="0"/>
          <w:numId w:val="32"/>
        </w:numPr>
        <w:tabs>
          <w:tab w:val="left" w:pos="709"/>
          <w:tab w:val="left" w:pos="993"/>
        </w:tabs>
        <w:rPr>
          <w:ins w:id="1249" w:author="nick" w:date="2020-05-31T15:00:00Z"/>
        </w:rPr>
      </w:pPr>
      <w:ins w:id="1250" w:author="nick" w:date="2020-05-31T15:00:00Z">
        <w:r>
          <w:t>Schema file x</w:t>
        </w:r>
      </w:ins>
      <w:ins w:id="1251" w:author="nick" w:date="2020-05-31T15:04:00Z">
        <w:r>
          <w:t>mcf_3_1_0</w:t>
        </w:r>
      </w:ins>
      <w:ins w:id="1252" w:author="nick" w:date="2020-05-31T15:00:00Z">
        <w:r>
          <w:t>.xsd</w:t>
        </w:r>
      </w:ins>
    </w:p>
    <w:p w14:paraId="3E95F28F" w14:textId="77777777" w:rsidR="0051248B" w:rsidRDefault="0051248B" w:rsidP="0051248B">
      <w:pPr>
        <w:pStyle w:val="ListParagraph"/>
        <w:numPr>
          <w:ilvl w:val="0"/>
          <w:numId w:val="32"/>
        </w:numPr>
        <w:tabs>
          <w:tab w:val="left" w:pos="709"/>
          <w:tab w:val="left" w:pos="993"/>
        </w:tabs>
        <w:rPr>
          <w:ins w:id="1253" w:author="nick" w:date="2020-05-31T15:00:00Z"/>
          <w:lang w:val="en-US"/>
        </w:rPr>
      </w:pPr>
      <w:ins w:id="1254" w:author="nick" w:date="2020-05-31T15:00:00Z">
        <w:r w:rsidRPr="00112EFA">
          <w:rPr>
            <w:lang w:val="en-US"/>
          </w:rPr>
          <w:t>Example files for all j</w:t>
        </w:r>
        <w:r>
          <w:rPr>
            <w:lang w:val="en-US"/>
          </w:rPr>
          <w:t>oining types</w:t>
        </w:r>
      </w:ins>
    </w:p>
    <w:p w14:paraId="19871B9D" w14:textId="77777777" w:rsidR="0051248B" w:rsidRDefault="0051248B" w:rsidP="0051248B">
      <w:pPr>
        <w:pStyle w:val="ListParagraph"/>
        <w:numPr>
          <w:ilvl w:val="0"/>
          <w:numId w:val="32"/>
        </w:numPr>
        <w:tabs>
          <w:tab w:val="left" w:pos="709"/>
          <w:tab w:val="left" w:pos="993"/>
        </w:tabs>
        <w:rPr>
          <w:ins w:id="1255" w:author="nick" w:date="2020-05-31T15:03:00Z"/>
          <w:lang w:val="en-US"/>
        </w:rPr>
      </w:pPr>
      <w:ins w:id="1256" w:author="nick" w:date="2020-05-31T15:00:00Z">
        <w:r>
          <w:rPr>
            <w:lang w:val="en-US"/>
          </w:rPr>
          <w:t>Validation files (valid and invalid versions) for parser validation</w:t>
        </w:r>
      </w:ins>
    </w:p>
    <w:p w14:paraId="3ACEC7D0" w14:textId="77777777" w:rsidR="0051248B" w:rsidRPr="0051248B" w:rsidRDefault="0051248B" w:rsidP="0051248B">
      <w:pPr>
        <w:tabs>
          <w:tab w:val="left" w:pos="709"/>
          <w:tab w:val="left" w:pos="993"/>
        </w:tabs>
        <w:rPr>
          <w:ins w:id="1257" w:author="nick" w:date="2020-05-31T15:00:00Z"/>
        </w:rPr>
      </w:pPr>
    </w:p>
    <w:p w14:paraId="5A2A0C48" w14:textId="6F3B0A55" w:rsidR="00284C77" w:rsidRDefault="0051248B" w:rsidP="0051248B">
      <w:pPr>
        <w:tabs>
          <w:tab w:val="left" w:pos="709"/>
          <w:tab w:val="left" w:pos="993"/>
        </w:tabs>
        <w:ind w:left="709" w:hanging="709"/>
      </w:pPr>
      <w:ins w:id="1258" w:author="nick" w:date="2020-05-31T15:00:00Z">
        <w:r w:rsidDel="0051248B">
          <w:t xml:space="preserve"> </w:t>
        </w:r>
      </w:ins>
      <w:del w:id="1259" w:author="nick" w:date="2020-05-31T15:00:00Z">
        <w:r w:rsidR="00C13224" w:rsidDel="0051248B">
          <w:delText xml:space="preserve">(This version developed and hosted on </w:delText>
        </w:r>
        <w:r w:rsidDel="0051248B">
          <w:fldChar w:fldCharType="begin"/>
        </w:r>
        <w:r w:rsidDel="0051248B">
          <w:delInstrText xml:space="preserve"> HYPERLINK "https://github.com/economidis-nick/createXSDforxMCF/blob/master/V3.0r1/Documentation_xMCF_File_v3.0r1.docx" </w:delInstrText>
        </w:r>
        <w:r w:rsidDel="0051248B">
          <w:fldChar w:fldCharType="separate"/>
        </w:r>
        <w:r w:rsidR="005739EE" w:rsidRPr="00966383" w:rsidDel="0051248B">
          <w:rPr>
            <w:rStyle w:val="Hyperlink"/>
          </w:rPr>
          <w:delText>https://github.com/economidis-nick/createXSDforxMCF/blob/master/V3.0r1/Documentation_xMCF_File_v3.0r1.docx</w:delText>
        </w:r>
        <w:r w:rsidDel="0051248B">
          <w:rPr>
            <w:rStyle w:val="Hyperlink"/>
          </w:rPr>
          <w:fldChar w:fldCharType="end"/>
        </w:r>
        <w:r w:rsidR="00C13224" w:rsidDel="0051248B">
          <w:delText xml:space="preserve">.) </w:delText>
        </w:r>
      </w:del>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1260" w:name="_Toc3556920"/>
      <w:bookmarkStart w:id="1261" w:name="_Toc34747170"/>
      <w:bookmarkStart w:id="1262" w:name="_Toc39880484"/>
      <w:r w:rsidRPr="007055D9">
        <w:lastRenderedPageBreak/>
        <w:t>Introduction</w:t>
      </w:r>
      <w:bookmarkEnd w:id="1232"/>
      <w:bookmarkEnd w:id="1233"/>
      <w:bookmarkEnd w:id="1234"/>
      <w:bookmarkEnd w:id="1235"/>
      <w:bookmarkEnd w:id="1260"/>
      <w:bookmarkEnd w:id="1261"/>
      <w:bookmarkEnd w:id="1262"/>
    </w:p>
    <w:p w14:paraId="7504B27B" w14:textId="77777777" w:rsidR="00B04A42" w:rsidRPr="007055D9" w:rsidRDefault="00B04A42" w:rsidP="00B04A42">
      <w:pPr>
        <w:pStyle w:val="Heading2"/>
      </w:pPr>
      <w:bookmarkStart w:id="1263" w:name="_Toc338938867"/>
      <w:bookmarkStart w:id="1264" w:name="_Toc338939047"/>
      <w:bookmarkStart w:id="1265" w:name="_Toc3556921"/>
      <w:bookmarkStart w:id="1266" w:name="_Toc34747171"/>
      <w:bookmarkStart w:id="1267" w:name="_Toc39880485"/>
      <w:r w:rsidRPr="007055D9">
        <w:t>Motivation</w:t>
      </w:r>
      <w:bookmarkEnd w:id="1263"/>
      <w:bookmarkEnd w:id="1264"/>
      <w:bookmarkEnd w:id="1265"/>
      <w:bookmarkEnd w:id="1266"/>
      <w:bookmarkEnd w:id="1267"/>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w:t>
      </w:r>
      <w:proofErr w:type="gramStart"/>
      <w:r w:rsidRPr="007055D9">
        <w:t>arises</w:t>
      </w:r>
      <w:proofErr w:type="gramEnd"/>
      <w:r w:rsidRPr="007055D9">
        <w:t xml:space="preserve">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1268" w:name="_Toc338938868"/>
      <w:bookmarkStart w:id="1269" w:name="_Toc338939048"/>
      <w:bookmarkStart w:id="1270" w:name="_Toc3556922"/>
      <w:bookmarkStart w:id="1271" w:name="_Toc34747172"/>
      <w:bookmarkStart w:id="1272" w:name="_Toc39880486"/>
      <w:r w:rsidRPr="007055D9">
        <w:t>MCF</w:t>
      </w:r>
      <w:bookmarkEnd w:id="1268"/>
      <w:bookmarkEnd w:id="1269"/>
      <w:r w:rsidR="001A37D6">
        <w:t xml:space="preserve"> at Ford</w:t>
      </w:r>
      <w:bookmarkEnd w:id="1270"/>
      <w:bookmarkEnd w:id="1271"/>
      <w:bookmarkEnd w:id="1272"/>
    </w:p>
    <w:p w14:paraId="589C18B5" w14:textId="31D38304"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A2710C" w:rsidRPr="007055D9">
        <w:t>[1]</w:t>
      </w:r>
      <w:r w:rsidR="008D51C0" w:rsidRPr="007055D9">
        <w:fldChar w:fldCharType="end"/>
      </w:r>
      <w:r w:rsidRPr="007055D9">
        <w:t>).</w:t>
      </w:r>
    </w:p>
    <w:p w14:paraId="776CB603" w14:textId="77777777" w:rsidR="00B04A42" w:rsidRPr="007055D9" w:rsidRDefault="00B04A42" w:rsidP="00B04A42">
      <w:pPr>
        <w:pStyle w:val="Heading2"/>
      </w:pPr>
      <w:bookmarkStart w:id="1273" w:name="_Toc338938869"/>
      <w:bookmarkStart w:id="1274" w:name="_Toc338939049"/>
      <w:bookmarkStart w:id="1275" w:name="_Toc3556923"/>
      <w:bookmarkStart w:id="1276" w:name="_Toc34747173"/>
      <w:bookmarkStart w:id="1277" w:name="_Toc39880487"/>
      <w:r w:rsidRPr="007055D9">
        <w:t>From MCF to χMCF</w:t>
      </w:r>
      <w:bookmarkEnd w:id="1273"/>
      <w:bookmarkEnd w:id="1274"/>
      <w:r w:rsidRPr="007055D9">
        <w:t xml:space="preserve"> </w:t>
      </w:r>
      <w:r>
        <w:t xml:space="preserve">- </w:t>
      </w:r>
      <w:r w:rsidRPr="007055D9">
        <w:t>The Scope of the Document</w:t>
      </w:r>
      <w:bookmarkEnd w:id="1275"/>
      <w:bookmarkEnd w:id="1276"/>
      <w:bookmarkEnd w:id="1277"/>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1278" w:name="_Toc334183503"/>
      <w:bookmarkStart w:id="1279" w:name="_Toc338938871"/>
      <w:bookmarkStart w:id="1280" w:name="_Toc338939051"/>
      <w:bookmarkStart w:id="1281" w:name="_Toc288196434"/>
      <w:bookmarkStart w:id="1282"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1283" w:name="_Toc3556924"/>
      <w:bookmarkStart w:id="1284" w:name="_Toc34747174"/>
      <w:bookmarkStart w:id="1285" w:name="_Toc39880488"/>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1278"/>
      <w:bookmarkEnd w:id="1279"/>
      <w:bookmarkEnd w:id="1280"/>
      <w:bookmarkEnd w:id="1283"/>
      <w:bookmarkEnd w:id="1284"/>
      <w:bookmarkEnd w:id="1285"/>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1286" w:name="_Toc338938872"/>
      <w:bookmarkStart w:id="1287" w:name="_Toc338939052"/>
      <w:bookmarkStart w:id="1288" w:name="_Toc3556925"/>
      <w:bookmarkStart w:id="1289" w:name="_Toc34747175"/>
      <w:bookmarkStart w:id="1290" w:name="_Toc39880489"/>
      <w:r w:rsidRPr="007055D9">
        <w:t xml:space="preserve">Design </w:t>
      </w:r>
      <w:r w:rsidR="00255787" w:rsidRPr="007055D9">
        <w:t>Principles</w:t>
      </w:r>
      <w:bookmarkEnd w:id="1281"/>
      <w:bookmarkEnd w:id="1282"/>
      <w:bookmarkEnd w:id="1286"/>
      <w:bookmarkEnd w:id="1287"/>
      <w:bookmarkEnd w:id="1288"/>
      <w:bookmarkEnd w:id="1289"/>
      <w:bookmarkEnd w:id="1290"/>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ListBullet"/>
        <w:numPr>
          <w:ilvl w:val="0"/>
          <w:numId w:val="5"/>
        </w:numPr>
        <w:jc w:val="both"/>
      </w:pPr>
      <w:bookmarkStart w:id="1291" w:name="_Ref373503402"/>
      <w:proofErr w:type="gramStart"/>
      <w:r w:rsidRPr="00A5126C">
        <w:t>χ</w:t>
      </w:r>
      <w:r w:rsidR="004B7688" w:rsidRPr="007055D9">
        <w:t>MCF</w:t>
      </w:r>
      <w:proofErr w:type="gramEnd"/>
      <w:r w:rsidR="004B7688" w:rsidRPr="007055D9">
        <w:t xml:space="preserve">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1291"/>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1292" w:name="_Toc288196435"/>
      <w:bookmarkStart w:id="1293"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1294" w:name="_Ref338930849"/>
      <w:bookmarkStart w:id="1295" w:name="_Toc338938873"/>
      <w:bookmarkStart w:id="1296" w:name="_Toc338939053"/>
      <w:bookmarkStart w:id="1297" w:name="_Toc3556926"/>
      <w:bookmarkStart w:id="1298" w:name="_Toc34747176"/>
      <w:bookmarkStart w:id="1299" w:name="_Toc39880490"/>
      <w:r w:rsidRPr="007055D9">
        <w:t>Idealization</w:t>
      </w:r>
      <w:r w:rsidR="00A765F4" w:rsidRPr="007055D9">
        <w:t xml:space="preserve"> of </w:t>
      </w:r>
      <w:bookmarkEnd w:id="1294"/>
      <w:bookmarkEnd w:id="1295"/>
      <w:bookmarkEnd w:id="1296"/>
      <w:r w:rsidR="00073568" w:rsidRPr="007055D9">
        <w:t>Joints</w:t>
      </w:r>
      <w:bookmarkEnd w:id="1297"/>
      <w:bookmarkEnd w:id="1298"/>
      <w:bookmarkEnd w:id="1299"/>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36736" behindDoc="1" locked="0" layoutInCell="1" allowOverlap="1" wp14:anchorId="78269624" wp14:editId="44CD3293">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1125670" w:rsidR="00F243C1" w:rsidRPr="007055D9" w:rsidRDefault="00406B64" w:rsidP="00406B64">
      <w:pPr>
        <w:pStyle w:val="Caption"/>
      </w:pPr>
      <w:bookmarkStart w:id="1300" w:name="_Ref428531162"/>
      <w:bookmarkStart w:id="1301" w:name="_Toc3557081"/>
      <w:bookmarkStart w:id="1302" w:name="_Toc34747331"/>
      <w:bookmarkStart w:id="1303" w:name="_Toc39880648"/>
      <w:r>
        <w:t xml:space="preserve">Figure </w:t>
      </w:r>
      <w:r>
        <w:fldChar w:fldCharType="begin"/>
      </w:r>
      <w:r>
        <w:instrText xml:space="preserve"> SEQ Figure \* ARABIC </w:instrText>
      </w:r>
      <w:r>
        <w:fldChar w:fldCharType="separate"/>
      </w:r>
      <w:r w:rsidR="00A2710C">
        <w:rPr>
          <w:noProof/>
        </w:rPr>
        <w:t>1</w:t>
      </w:r>
      <w:r>
        <w:fldChar w:fldCharType="end"/>
      </w:r>
      <w:bookmarkEnd w:id="1300"/>
      <w:r w:rsidR="00F920C6">
        <w:t>: Seam weld as 1</w:t>
      </w:r>
      <w:r w:rsidR="00F920C6">
        <w:noBreakHyphen/>
        <w:t>dimensional joint</w:t>
      </w:r>
      <w:bookmarkEnd w:id="1301"/>
      <w:bookmarkEnd w:id="1302"/>
      <w:bookmarkEnd w:id="1303"/>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1304" w:name="_Toc338938874"/>
      <w:bookmarkStart w:id="1305" w:name="_Toc338939054"/>
      <w:bookmarkStart w:id="1306" w:name="_Toc3556927"/>
      <w:bookmarkStart w:id="1307" w:name="_Toc34747177"/>
      <w:bookmarkStart w:id="1308" w:name="_Toc39880491"/>
      <w:r w:rsidRPr="007055D9">
        <w:t xml:space="preserve">Reconstruction of </w:t>
      </w:r>
      <w:r w:rsidR="000C6241" w:rsidRPr="007055D9">
        <w:t xml:space="preserve">Joints </w:t>
      </w:r>
      <w:r w:rsidRPr="007055D9">
        <w:t xml:space="preserve">from </w:t>
      </w:r>
      <w:r w:rsidR="00A5126C" w:rsidRPr="00A5126C">
        <w:t>χ</w:t>
      </w:r>
      <w:r w:rsidRPr="007055D9">
        <w:t>MCF</w:t>
      </w:r>
      <w:bookmarkEnd w:id="1304"/>
      <w:bookmarkEnd w:id="1305"/>
      <w:bookmarkEnd w:id="1306"/>
      <w:bookmarkEnd w:id="1307"/>
      <w:bookmarkEnd w:id="1308"/>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1309" w:name="_Toc338938875"/>
      <w:bookmarkStart w:id="1310" w:name="_Toc338939055"/>
      <w:bookmarkStart w:id="1311" w:name="_Ref371678646"/>
      <w:bookmarkStart w:id="1312" w:name="_Toc3556928"/>
      <w:bookmarkStart w:id="1313" w:name="_Toc34747178"/>
      <w:bookmarkStart w:id="1314" w:name="_Toc39880492"/>
      <w:r w:rsidRPr="007055D9">
        <w:t xml:space="preserve">Description of </w:t>
      </w:r>
      <w:bookmarkEnd w:id="1309"/>
      <w:bookmarkEnd w:id="1310"/>
      <w:bookmarkEnd w:id="1311"/>
      <w:r w:rsidR="000C6241" w:rsidRPr="007055D9">
        <w:t>Topology</w:t>
      </w:r>
      <w:bookmarkEnd w:id="1312"/>
      <w:bookmarkEnd w:id="1313"/>
      <w:bookmarkEnd w:id="1314"/>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Default="00D7095B" w:rsidP="005C4BA5">
      <w:pPr>
        <w:pStyle w:val="ListParagraph"/>
        <w:numPr>
          <w:ilvl w:val="0"/>
          <w:numId w:val="62"/>
        </w:numPr>
      </w:pPr>
      <w:bookmarkStart w:id="1315"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5C4BA5">
        <w:rPr>
          <w:vertAlign w:val="subscript"/>
        </w:rPr>
        <w:t>1</w:t>
      </w:r>
      <w:r w:rsidR="0013211F" w:rsidRPr="007055D9">
        <w:t xml:space="preserve"> and the spot weld</w:t>
      </w:r>
      <w:r w:rsidR="006D5F67">
        <w:t>s</w:t>
      </w:r>
      <w:r w:rsidR="0013211F" w:rsidRPr="007055D9">
        <w:t xml:space="preserve"> at position</w:t>
      </w:r>
      <w:r w:rsidR="006D5F67">
        <w:t>s</w:t>
      </w:r>
      <w:r w:rsidR="0013211F" w:rsidRPr="007055D9">
        <w:t xml:space="preserve"> x</w:t>
      </w:r>
      <w:r w:rsidR="006D5F67">
        <w:rPr>
          <w:vertAlign w:val="subscript"/>
        </w:rPr>
        <w:t>i</w:t>
      </w:r>
      <w:r w:rsidR="005C4BA5">
        <w:t xml:space="preserve">, </w:t>
      </w:r>
      <w:r w:rsidR="0013211F" w:rsidRPr="007055D9">
        <w:t xml:space="preserve">and </w:t>
      </w:r>
    </w:p>
    <w:p w14:paraId="717D4608" w14:textId="1E0D0277" w:rsidR="0013211F" w:rsidRPr="007055D9" w:rsidRDefault="0013211F" w:rsidP="005C4BA5">
      <w:pPr>
        <w:pStyle w:val="ListParagraph"/>
        <w:numPr>
          <w:ilvl w:val="0"/>
          <w:numId w:val="62"/>
        </w:numPr>
      </w:pPr>
      <w:r w:rsidRPr="007055D9">
        <w:t xml:space="preserve">Part (or </w:t>
      </w:r>
      <w:r w:rsidR="00D7095B" w:rsidRPr="007055D9">
        <w:t>Assembly)</w:t>
      </w:r>
      <w:r w:rsidRPr="007055D9">
        <w:t xml:space="preserve"> A is connected to Part C by the adhesive AD</w:t>
      </w:r>
      <w:r w:rsidRPr="005C4BA5">
        <w:rPr>
          <w:vertAlign w:val="subscript"/>
        </w:rPr>
        <w:t>x</w:t>
      </w:r>
      <w:r w:rsidRPr="007055D9">
        <w:t xml:space="preserve"> in the area A</w:t>
      </w:r>
      <w:r w:rsidRPr="005C4BA5">
        <w:rPr>
          <w:vertAlign w:val="subscript"/>
        </w:rPr>
        <w:t>x</w:t>
      </w:r>
      <w:r w:rsidRPr="007055D9">
        <w:t>, etc..</w:t>
      </w:r>
      <w:bookmarkEnd w:id="1315"/>
    </w:p>
    <w:p w14:paraId="68614EF7" w14:textId="77777777" w:rsidR="0017309C" w:rsidRPr="007055D9" w:rsidRDefault="004F562F" w:rsidP="0021111F">
      <w:r>
        <w:rPr>
          <w:noProof/>
          <w:lang w:eastAsia="en-US"/>
        </w:rPr>
        <w:lastRenderedPageBreak/>
        <w:drawing>
          <wp:inline distT="0" distB="0" distL="0" distR="0" wp14:anchorId="67ABC00A" wp14:editId="0F1A0746">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697AFE50" w:rsidR="00486C72" w:rsidRPr="007055D9" w:rsidRDefault="00406B64" w:rsidP="00406B64">
      <w:pPr>
        <w:pStyle w:val="Caption"/>
      </w:pPr>
      <w:bookmarkStart w:id="1316" w:name="_Ref334010986"/>
      <w:bookmarkStart w:id="1317" w:name="_Toc3557082"/>
      <w:bookmarkStart w:id="1318" w:name="_Toc34747332"/>
      <w:bookmarkStart w:id="1319" w:name="_Toc39880649"/>
      <w:r>
        <w:t xml:space="preserve">Figure </w:t>
      </w:r>
      <w:r>
        <w:fldChar w:fldCharType="begin"/>
      </w:r>
      <w:r>
        <w:instrText xml:space="preserve"> SEQ Figure \* ARABIC </w:instrText>
      </w:r>
      <w:r>
        <w:fldChar w:fldCharType="separate"/>
      </w:r>
      <w:r w:rsidR="00A2710C">
        <w:rPr>
          <w:noProof/>
        </w:rPr>
        <w:t>2</w:t>
      </w:r>
      <w:r>
        <w:fldChar w:fldCharType="end"/>
      </w:r>
      <w:r>
        <w:t>:</w:t>
      </w:r>
      <w:bookmarkEnd w:id="1316"/>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1317"/>
      <w:bookmarkEnd w:id="1318"/>
      <w:bookmarkEnd w:id="1319"/>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76FD698"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A2710C">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A2710C">
        <w:t xml:space="preserve">Figure </w:t>
      </w:r>
      <w:r w:rsidR="00A2710C">
        <w:rPr>
          <w:noProof/>
        </w:rPr>
        <w:t>2</w:t>
      </w:r>
      <w:r w:rsidR="00A2710C">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85pt;height:115.95pt" o:ole="">
            <v:imagedata r:id="rId13" o:title="" cropbottom="43024f" cropright="10402f"/>
          </v:shape>
          <o:OLEObject Type="Embed" ProgID="PowerPoint.Slide.8" ShapeID="_x0000_i1025" DrawAspect="Content" ObjectID="_1652446891" r:id="rId14"/>
        </w:object>
      </w:r>
    </w:p>
    <w:p w14:paraId="35DD0AD4" w14:textId="25E56BE8" w:rsidR="00066BB2" w:rsidRPr="007055D9" w:rsidRDefault="007250B7" w:rsidP="0050415A">
      <w:pPr>
        <w:pStyle w:val="Caption"/>
      </w:pPr>
      <w:bookmarkStart w:id="1320" w:name="_Toc3557083"/>
      <w:bookmarkStart w:id="1321" w:name="_Toc34747333"/>
      <w:bookmarkStart w:id="1322" w:name="_Toc39880650"/>
      <w:r w:rsidRPr="007055D9">
        <w:t xml:space="preserve">Figure </w:t>
      </w:r>
      <w:r w:rsidR="00406B64">
        <w:fldChar w:fldCharType="begin"/>
      </w:r>
      <w:r w:rsidR="00406B64">
        <w:instrText xml:space="preserve"> SEQ Figure \* ARABIC </w:instrText>
      </w:r>
      <w:r w:rsidR="00406B64">
        <w:fldChar w:fldCharType="separate"/>
      </w:r>
      <w:r w:rsidR="00A2710C">
        <w:rPr>
          <w:noProof/>
        </w:rPr>
        <w:t>3</w:t>
      </w:r>
      <w:r w:rsidR="00406B64">
        <w:fldChar w:fldCharType="end"/>
      </w:r>
      <w:r w:rsidRPr="007055D9">
        <w:t>: Product Structures Fitting to Previous Figure.</w:t>
      </w:r>
      <w:bookmarkEnd w:id="1320"/>
      <w:bookmarkEnd w:id="1321"/>
      <w:bookmarkEnd w:id="1322"/>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1323" w:name="_Toc338938876"/>
      <w:bookmarkStart w:id="1324" w:name="_Toc338939056"/>
      <w:bookmarkStart w:id="1325" w:name="_Toc3556929"/>
      <w:bookmarkStart w:id="1326" w:name="_Toc34747179"/>
      <w:bookmarkStart w:id="1327" w:name="_Toc39880493"/>
      <w:bookmarkStart w:id="1328" w:name="_Toc288196436"/>
      <w:bookmarkStart w:id="1329" w:name="_Toc288200734"/>
      <w:bookmarkEnd w:id="1292"/>
      <w:bookmarkEnd w:id="1293"/>
      <w:proofErr w:type="gramStart"/>
      <w:r w:rsidRPr="007055D9">
        <w:t>χMCF</w:t>
      </w:r>
      <w:proofErr w:type="gramEnd"/>
      <w:r w:rsidRPr="007055D9">
        <w:t xml:space="preserve"> in</w:t>
      </w:r>
      <w:r w:rsidR="0070733C" w:rsidRPr="007055D9">
        <w:t xml:space="preserve"> the</w:t>
      </w:r>
      <w:r w:rsidRPr="007055D9">
        <w:t xml:space="preserve"> </w:t>
      </w:r>
      <w:r w:rsidR="004E47A8" w:rsidRPr="007055D9">
        <w:t xml:space="preserve">Development </w:t>
      </w:r>
      <w:bookmarkEnd w:id="1323"/>
      <w:bookmarkEnd w:id="1324"/>
      <w:r w:rsidR="004E47A8" w:rsidRPr="007055D9">
        <w:t>Processes</w:t>
      </w:r>
      <w:bookmarkEnd w:id="1325"/>
      <w:bookmarkEnd w:id="1326"/>
      <w:bookmarkEnd w:id="1327"/>
    </w:p>
    <w:p w14:paraId="5D6CEEF6" w14:textId="63061E06"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A2710C" w:rsidRPr="007055D9">
        <w:t xml:space="preserve">Figure </w:t>
      </w:r>
      <w:r w:rsidR="00A2710C">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A2710C" w:rsidRPr="007055D9">
        <w:t xml:space="preserve">Figure </w:t>
      </w:r>
      <w:r w:rsidR="00A2710C">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7495C20C">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07673E51" w:rsidR="004F2A71" w:rsidRPr="007055D9" w:rsidRDefault="000347C0" w:rsidP="00FF0AC5">
      <w:pPr>
        <w:pStyle w:val="Caption"/>
      </w:pPr>
      <w:bookmarkStart w:id="1330" w:name="_Ref333842518"/>
      <w:bookmarkStart w:id="1331" w:name="_Ref333842510"/>
      <w:bookmarkStart w:id="1332" w:name="_Toc3557084"/>
      <w:bookmarkStart w:id="1333" w:name="_Toc34747334"/>
      <w:bookmarkStart w:id="1334" w:name="_Toc39880651"/>
      <w:r w:rsidRPr="007055D9">
        <w:t xml:space="preserve">Figure </w:t>
      </w:r>
      <w:r w:rsidR="00406B64">
        <w:fldChar w:fldCharType="begin"/>
      </w:r>
      <w:r w:rsidR="00406B64">
        <w:instrText xml:space="preserve"> SEQ Figure \* ARABIC </w:instrText>
      </w:r>
      <w:r w:rsidR="00406B64">
        <w:fldChar w:fldCharType="separate"/>
      </w:r>
      <w:r w:rsidR="00A2710C">
        <w:rPr>
          <w:noProof/>
        </w:rPr>
        <w:t>4</w:t>
      </w:r>
      <w:r w:rsidR="00406B64">
        <w:fldChar w:fldCharType="end"/>
      </w:r>
      <w:bookmarkEnd w:id="1330"/>
      <w:r w:rsidRPr="007055D9">
        <w:t>: The</w:t>
      </w:r>
      <w:r w:rsidR="000033ED" w:rsidRPr="007055D9">
        <w:t xml:space="preserve"> </w:t>
      </w:r>
      <w:r w:rsidR="008C1F93" w:rsidRPr="007055D9">
        <w:t xml:space="preserve">Development </w:t>
      </w:r>
      <w:bookmarkEnd w:id="1331"/>
      <w:r w:rsidR="008C1F93" w:rsidRPr="007055D9">
        <w:t>Process</w:t>
      </w:r>
      <w:bookmarkEnd w:id="1332"/>
      <w:bookmarkEnd w:id="1333"/>
      <w:bookmarkEnd w:id="1334"/>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1335"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30423A5A">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538FF826" w:rsidR="000033ED" w:rsidRPr="007055D9" w:rsidRDefault="000033ED" w:rsidP="005D241A">
      <w:pPr>
        <w:pStyle w:val="Caption"/>
        <w:spacing w:before="120"/>
      </w:pPr>
      <w:bookmarkStart w:id="1336" w:name="_Ref334482085"/>
      <w:bookmarkStart w:id="1337" w:name="_Ref334482078"/>
      <w:bookmarkStart w:id="1338" w:name="_Toc3557085"/>
      <w:bookmarkStart w:id="1339" w:name="_Toc34747335"/>
      <w:bookmarkStart w:id="1340" w:name="_Toc39880652"/>
      <w:r w:rsidRPr="007055D9">
        <w:t xml:space="preserve">Figure </w:t>
      </w:r>
      <w:r w:rsidR="00406B64">
        <w:fldChar w:fldCharType="begin"/>
      </w:r>
      <w:r w:rsidR="00406B64">
        <w:instrText xml:space="preserve"> SEQ Figure \* ARABIC </w:instrText>
      </w:r>
      <w:r w:rsidR="00406B64">
        <w:fldChar w:fldCharType="separate"/>
      </w:r>
      <w:r w:rsidR="00A2710C">
        <w:rPr>
          <w:noProof/>
        </w:rPr>
        <w:t>5</w:t>
      </w:r>
      <w:r w:rsidR="00406B64">
        <w:fldChar w:fldCharType="end"/>
      </w:r>
      <w:bookmarkEnd w:id="1335"/>
      <w:bookmarkEnd w:id="1336"/>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1337"/>
      <w:r w:rsidR="005E0B44" w:rsidRPr="007055D9">
        <w:t>Process</w:t>
      </w:r>
      <w:bookmarkEnd w:id="1338"/>
      <w:bookmarkEnd w:id="1339"/>
      <w:bookmarkEnd w:id="1340"/>
    </w:p>
    <w:p w14:paraId="4E6A21ED" w14:textId="1A51B126"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A2710C" w:rsidRPr="007055D9">
        <w:t xml:space="preserve">Figure </w:t>
      </w:r>
      <w:r w:rsidR="00A2710C">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2FECC4B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A2710C" w:rsidRPr="007055D9">
        <w:t xml:space="preserve">Figure </w:t>
      </w:r>
      <w:r w:rsidR="00A2710C">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7B7C89F"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A2710C" w:rsidRPr="007055D9">
        <w:t xml:space="preserve">Figure </w:t>
      </w:r>
      <w:r w:rsidR="00A2710C">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ListBullet"/>
        <w:numPr>
          <w:ilvl w:val="0"/>
          <w:numId w:val="10"/>
        </w:numPr>
        <w:ind w:left="426" w:hanging="284"/>
        <w:jc w:val="both"/>
      </w:pPr>
      <w:r w:rsidRPr="007055D9">
        <w:rPr>
          <w:b/>
          <w:bCs/>
        </w:rPr>
        <w:t>Automatic CAE assembly</w:t>
      </w:r>
    </w:p>
    <w:p w14:paraId="73C6BA6D" w14:textId="77777777" w:rsidR="000D3674" w:rsidRDefault="00D7095B" w:rsidP="000832B1">
      <w:pPr>
        <w:pStyle w:val="ListBullet"/>
        <w:numPr>
          <w:ilvl w:val="0"/>
          <w:numId w:val="0"/>
        </w:numPr>
        <w:ind w:left="426"/>
        <w:jc w:val="both"/>
      </w:pPr>
      <w:r w:rsidRPr="007055D9">
        <w:lastRenderedPageBreak/>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Heading1"/>
        <w:tabs>
          <w:tab w:val="clear" w:pos="432"/>
          <w:tab w:val="num" w:pos="567"/>
        </w:tabs>
      </w:pPr>
      <w:bookmarkStart w:id="1341" w:name="_Toc3556930"/>
      <w:bookmarkStart w:id="1342" w:name="_Toc34747180"/>
      <w:bookmarkStart w:id="1343" w:name="_Toc39880494"/>
      <w:r w:rsidRPr="007055D9">
        <w:lastRenderedPageBreak/>
        <w:t>Keywords</w:t>
      </w:r>
      <w:r w:rsidR="00B61149" w:rsidRPr="007055D9">
        <w:t xml:space="preserve"> </w:t>
      </w:r>
      <w:r w:rsidR="004F2D36" w:rsidRPr="007055D9">
        <w:t>of XML specification</w:t>
      </w:r>
      <w:bookmarkEnd w:id="1341"/>
      <w:bookmarkEnd w:id="1342"/>
      <w:bookmarkEnd w:id="1343"/>
    </w:p>
    <w:p w14:paraId="433568B7" w14:textId="5A6121CA" w:rsidR="003B4F3B" w:rsidRPr="007055D9" w:rsidRDefault="00FF55A5" w:rsidP="00860E71">
      <w:pPr>
        <w:pStyle w:val="Heading2"/>
      </w:pPr>
      <w:bookmarkStart w:id="1344" w:name="_Toc34747181"/>
      <w:bookmarkStart w:id="1345" w:name="_Toc39880495"/>
      <w:r w:rsidRPr="007055D9">
        <w:t>Keywords</w:t>
      </w:r>
      <w:bookmarkEnd w:id="1344"/>
      <w:bookmarkEnd w:id="1345"/>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gramStart"/>
      <w:r w:rsidR="00630D86" w:rsidRPr="007055D9">
        <w:t>boolean</w:t>
      </w:r>
      <w:proofErr w:type="gram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r w:rsidR="00EC3821" w:rsidRPr="007055D9">
        <w:t>pid</w:t>
      </w:r>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Paragraph"/>
        <w:numPr>
          <w:ilvl w:val="0"/>
          <w:numId w:val="10"/>
        </w:numPr>
        <w:jc w:val="both"/>
      </w:pPr>
      <w:r>
        <w:t>xs:</w:t>
      </w:r>
      <w:r w:rsidRPr="00B913E2">
        <w:rPr>
          <w:i/>
        </w:rPr>
        <w:t>string</w:t>
      </w:r>
    </w:p>
    <w:p w14:paraId="4856F350" w14:textId="77777777" w:rsidR="00B913E2" w:rsidRDefault="00B913E2" w:rsidP="00B913E2">
      <w:pPr>
        <w:pStyle w:val="ListParagraph"/>
        <w:numPr>
          <w:ilvl w:val="0"/>
          <w:numId w:val="10"/>
        </w:numPr>
        <w:jc w:val="both"/>
      </w:pPr>
      <w:r>
        <w:t>xs:</w:t>
      </w:r>
      <w:r w:rsidRPr="00B913E2">
        <w:rPr>
          <w:i/>
        </w:rPr>
        <w:t>decimal</w:t>
      </w:r>
    </w:p>
    <w:p w14:paraId="4AC11C8D" w14:textId="77777777" w:rsidR="00B913E2" w:rsidRPr="00B913E2" w:rsidRDefault="00B913E2" w:rsidP="00B913E2">
      <w:pPr>
        <w:pStyle w:val="ListParagraph"/>
        <w:numPr>
          <w:ilvl w:val="0"/>
          <w:numId w:val="10"/>
        </w:numPr>
        <w:jc w:val="both"/>
      </w:pPr>
      <w:r>
        <w:t>xs:</w:t>
      </w:r>
      <w:r w:rsidRPr="00B913E2">
        <w:rPr>
          <w:i/>
        </w:rPr>
        <w:t>integer</w:t>
      </w:r>
    </w:p>
    <w:p w14:paraId="29F8A3B1" w14:textId="42AC7905" w:rsidR="00B913E2" w:rsidRDefault="00B913E2" w:rsidP="00B913E2">
      <w:pPr>
        <w:pStyle w:val="ListParagraph"/>
        <w:numPr>
          <w:ilvl w:val="0"/>
          <w:numId w:val="10"/>
        </w:numPr>
        <w:jc w:val="both"/>
      </w:pPr>
      <w:r w:rsidRPr="00AA6835">
        <w:t>xs:</w:t>
      </w:r>
      <w:r>
        <w:rPr>
          <w:i/>
        </w:rPr>
        <w:t>float</w:t>
      </w:r>
    </w:p>
    <w:p w14:paraId="6D713AEA" w14:textId="77777777" w:rsidR="00B913E2" w:rsidRDefault="00B913E2" w:rsidP="00B913E2">
      <w:pPr>
        <w:pStyle w:val="ListParagraph"/>
        <w:numPr>
          <w:ilvl w:val="0"/>
          <w:numId w:val="10"/>
        </w:numPr>
        <w:jc w:val="both"/>
      </w:pPr>
      <w:r>
        <w:t>xs:</w:t>
      </w:r>
      <w:r w:rsidRPr="00B913E2">
        <w:rPr>
          <w:i/>
        </w:rPr>
        <w:t>boolean</w:t>
      </w:r>
    </w:p>
    <w:p w14:paraId="2BEE2037" w14:textId="77777777" w:rsidR="00B913E2" w:rsidRDefault="00B913E2" w:rsidP="00B913E2">
      <w:pPr>
        <w:pStyle w:val="ListParagraph"/>
        <w:numPr>
          <w:ilvl w:val="0"/>
          <w:numId w:val="10"/>
        </w:numPr>
        <w:jc w:val="both"/>
      </w:pPr>
      <w:r>
        <w:t>xs:</w:t>
      </w:r>
      <w:r w:rsidRPr="00B913E2">
        <w:rPr>
          <w:i/>
        </w:rPr>
        <w:t>date</w:t>
      </w:r>
    </w:p>
    <w:p w14:paraId="7A33D93F" w14:textId="62582498" w:rsidR="00B913E2" w:rsidRDefault="00B913E2" w:rsidP="00B913E2">
      <w:pPr>
        <w:pStyle w:val="ListParagraph"/>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proofErr w:type="gramStart"/>
      <w:r w:rsidR="00F51251" w:rsidRPr="007055D9">
        <w:t>,</w:t>
      </w:r>
      <w:proofErr w:type="gramEnd"/>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proofErr w:type="gramStart"/>
      <w:r w:rsidR="00D776D8" w:rsidRPr="007055D9">
        <w:t>.$</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gramStart"/>
      <w:r w:rsidRPr="007055D9">
        <w:t>pid</w:t>
      </w:r>
      <w:proofErr w:type="gram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1346" w:name="_Ref371679978"/>
      <w:bookmarkStart w:id="1347" w:name="_Ref371939247"/>
      <w:bookmarkStart w:id="1348" w:name="_Toc3556933"/>
      <w:bookmarkStart w:id="1349" w:name="_Toc34747182"/>
      <w:bookmarkStart w:id="1350" w:name="_Toc39880496"/>
      <w:bookmarkStart w:id="1351" w:name="_Toc288196441"/>
      <w:bookmarkStart w:id="1352" w:name="_Toc288200739"/>
      <w:bookmarkEnd w:id="1328"/>
      <w:bookmarkEnd w:id="1329"/>
      <w:r w:rsidRPr="007055D9">
        <w:lastRenderedPageBreak/>
        <w:t>Parts</w:t>
      </w:r>
      <w:r w:rsidR="00522BFE" w:rsidRPr="007055D9">
        <w:t>, Properties</w:t>
      </w:r>
      <w:r w:rsidRPr="007055D9">
        <w:t xml:space="preserve"> and </w:t>
      </w:r>
      <w:r w:rsidR="00CA1B81" w:rsidRPr="007055D9">
        <w:t>A</w:t>
      </w:r>
      <w:r w:rsidRPr="007055D9">
        <w:t>ssemblies</w:t>
      </w:r>
      <w:bookmarkEnd w:id="1346"/>
      <w:bookmarkEnd w:id="1347"/>
      <w:bookmarkEnd w:id="1348"/>
      <w:bookmarkEnd w:id="1349"/>
      <w:bookmarkEnd w:id="1350"/>
    </w:p>
    <w:p w14:paraId="52D86E55" w14:textId="77777777" w:rsidR="00F72EB8" w:rsidRPr="007055D9" w:rsidRDefault="00AB6289" w:rsidP="00F270BE">
      <w:pPr>
        <w:jc w:val="both"/>
      </w:pPr>
      <w:proofErr w:type="gramStart"/>
      <w:r w:rsidRPr="007055D9">
        <w:t>χMCF</w:t>
      </w:r>
      <w:proofErr w:type="gramEnd"/>
      <w:r w:rsidRPr="007055D9">
        <w:t xml:space="preserve">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1353" w:name="_Toc3556934"/>
      <w:bookmarkStart w:id="1354" w:name="_Toc34747183"/>
      <w:bookmarkStart w:id="1355" w:name="_Toc39880497"/>
      <w:r w:rsidRPr="007055D9">
        <w:t>Parts</w:t>
      </w:r>
      <w:bookmarkEnd w:id="1353"/>
      <w:bookmarkEnd w:id="1354"/>
      <w:bookmarkEnd w:id="1355"/>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Heading3"/>
        <w:tabs>
          <w:tab w:val="clear" w:pos="720"/>
          <w:tab w:val="num" w:pos="1701"/>
        </w:tabs>
      </w:pPr>
      <w:bookmarkStart w:id="1356" w:name="_Toc3556935"/>
      <w:bookmarkStart w:id="1357" w:name="_Toc34747184"/>
      <w:bookmarkStart w:id="1358" w:name="_Toc39880498"/>
      <w:r w:rsidRPr="007055D9">
        <w:t>Part Labels</w:t>
      </w:r>
      <w:bookmarkEnd w:id="1356"/>
      <w:bookmarkEnd w:id="1357"/>
      <w:bookmarkEnd w:id="1358"/>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Heading2"/>
      </w:pPr>
      <w:bookmarkStart w:id="1359" w:name="_Toc3556936"/>
      <w:bookmarkStart w:id="1360" w:name="_Toc34747185"/>
      <w:bookmarkStart w:id="1361" w:name="_Toc39880499"/>
      <w:r w:rsidRPr="007055D9">
        <w:t>Properties</w:t>
      </w:r>
      <w:bookmarkEnd w:id="1359"/>
      <w:bookmarkEnd w:id="1360"/>
      <w:bookmarkEnd w:id="1361"/>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1362" w:name="_Toc428456056"/>
      <w:bookmarkStart w:id="1363" w:name="_Toc428537020"/>
      <w:bookmarkStart w:id="1364" w:name="_Toc428969339"/>
      <w:bookmarkStart w:id="1365" w:name="_Toc429052730"/>
      <w:bookmarkStart w:id="1366" w:name="_Toc3556937"/>
      <w:bookmarkStart w:id="1367" w:name="_Toc34747186"/>
      <w:bookmarkStart w:id="1368" w:name="_Toc39880500"/>
      <w:bookmarkEnd w:id="1362"/>
      <w:bookmarkEnd w:id="1363"/>
      <w:bookmarkEnd w:id="1364"/>
      <w:bookmarkEnd w:id="1365"/>
      <w:r w:rsidRPr="007055D9">
        <w:t>Assemblies</w:t>
      </w:r>
      <w:bookmarkEnd w:id="1366"/>
      <w:bookmarkEnd w:id="1367"/>
      <w:bookmarkEnd w:id="1368"/>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7C54910">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1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14CCDA50" w:rsidR="00B4381D" w:rsidRPr="007055D9" w:rsidRDefault="009D1B7A" w:rsidP="00860E71">
      <w:pPr>
        <w:pStyle w:val="Caption"/>
      </w:pPr>
      <w:bookmarkStart w:id="1369" w:name="_Toc3557086"/>
      <w:bookmarkStart w:id="1370" w:name="_Toc34747336"/>
      <w:bookmarkStart w:id="1371" w:name="_Toc39880653"/>
      <w:r w:rsidRPr="007055D9">
        <w:t xml:space="preserve">Figure </w:t>
      </w:r>
      <w:r w:rsidR="00406B64">
        <w:fldChar w:fldCharType="begin"/>
      </w:r>
      <w:r w:rsidR="00406B64">
        <w:instrText xml:space="preserve"> SEQ Figure \* ARABIC </w:instrText>
      </w:r>
      <w:r w:rsidR="00406B64">
        <w:fldChar w:fldCharType="separate"/>
      </w:r>
      <w:r w:rsidR="00A2710C">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369"/>
      <w:bookmarkEnd w:id="1370"/>
      <w:bookmarkEnd w:id="1371"/>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1372" w:name="_Toc3556938"/>
      <w:bookmarkStart w:id="1373" w:name="_Toc34747187"/>
      <w:bookmarkStart w:id="1374" w:name="_Toc39880501"/>
      <w:r w:rsidRPr="007055D9">
        <w:lastRenderedPageBreak/>
        <w:t>File Structure of χMCF</w:t>
      </w:r>
      <w:bookmarkEnd w:id="1372"/>
      <w:bookmarkEnd w:id="1373"/>
      <w:bookmarkEnd w:id="1374"/>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&lt;femdata</w:t>
      </w:r>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Heading2"/>
      </w:pPr>
      <w:bookmarkStart w:id="1375" w:name="_Toc428279323"/>
      <w:bookmarkStart w:id="1376" w:name="_Toc428456059"/>
      <w:bookmarkStart w:id="1377" w:name="_Toc428537023"/>
      <w:bookmarkStart w:id="1378" w:name="_Toc428969342"/>
      <w:bookmarkStart w:id="1379" w:name="_Toc429052733"/>
      <w:bookmarkStart w:id="1380" w:name="_Toc3556939"/>
      <w:bookmarkStart w:id="1381" w:name="_Toc34747188"/>
      <w:bookmarkStart w:id="1382" w:name="_Toc39880502"/>
      <w:bookmarkEnd w:id="1375"/>
      <w:bookmarkEnd w:id="1376"/>
      <w:bookmarkEnd w:id="1377"/>
      <w:bookmarkEnd w:id="1378"/>
      <w:bookmarkEnd w:id="1379"/>
      <w:r w:rsidRPr="007055D9">
        <w:t>Elements containing g</w:t>
      </w:r>
      <w:r w:rsidR="00A341E9" w:rsidRPr="007055D9">
        <w:t>eneral information</w:t>
      </w:r>
      <w:bookmarkEnd w:id="1380"/>
      <w:bookmarkEnd w:id="1381"/>
      <w:bookmarkEnd w:id="1382"/>
      <w:r w:rsidR="00A341E9" w:rsidRPr="007055D9">
        <w:t xml:space="preserve"> </w:t>
      </w:r>
    </w:p>
    <w:p w14:paraId="4D4FD06F" w14:textId="77777777" w:rsidR="001911DE" w:rsidRPr="007055D9" w:rsidRDefault="00897304" w:rsidP="001911DE">
      <w:proofErr w:type="gramStart"/>
      <w:r w:rsidRPr="007055D9">
        <w:t>χMCF</w:t>
      </w:r>
      <w:proofErr w:type="gramEnd"/>
      <w:r w:rsidRPr="007055D9">
        <w:t xml:space="preserve">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57839CF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A2710C">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27C05584"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A2710C">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68E12EC4"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A2710C">
              <w:rPr>
                <w:sz w:val="20"/>
                <w:szCs w:val="20"/>
              </w:rPr>
              <w:t>5.3</w:t>
            </w:r>
            <w:r w:rsidR="00B950DE">
              <w:rPr>
                <w:sz w:val="20"/>
                <w:szCs w:val="20"/>
                <w:lang w:val="de-DE"/>
              </w:rPr>
              <w:fldChar w:fldCharType="end"/>
            </w:r>
          </w:p>
        </w:tc>
      </w:tr>
    </w:tbl>
    <w:p w14:paraId="23D25687" w14:textId="393D42FB" w:rsidR="00516EE3" w:rsidRDefault="00516EE3" w:rsidP="00C04963">
      <w:pPr>
        <w:pStyle w:val="Caption"/>
        <w:spacing w:before="120"/>
      </w:pPr>
      <w:bookmarkStart w:id="1383" w:name="_Toc3566409"/>
      <w:bookmarkStart w:id="1384" w:name="_Toc34747411"/>
      <w:bookmarkStart w:id="1385" w:name="_Toc39880732"/>
      <w:r>
        <w:t xml:space="preserve">Table </w:t>
      </w:r>
      <w:r w:rsidR="00ED469A">
        <w:fldChar w:fldCharType="begin"/>
      </w:r>
      <w:r w:rsidR="00ED469A">
        <w:instrText xml:space="preserve"> SEQ Table \* ARABIC </w:instrText>
      </w:r>
      <w:r w:rsidR="00ED469A">
        <w:fldChar w:fldCharType="separate"/>
      </w:r>
      <w:r w:rsidR="00A2710C">
        <w:rPr>
          <w:noProof/>
        </w:rPr>
        <w:t>1</w:t>
      </w:r>
      <w:r w:rsidR="00ED469A">
        <w:fldChar w:fldCharType="end"/>
      </w:r>
      <w:r>
        <w:t>: Nested elements of</w:t>
      </w:r>
      <w:r w:rsidRPr="00687F3F">
        <w:t xml:space="preserve"> </w:t>
      </w:r>
      <w:r>
        <w:t xml:space="preserve">element </w:t>
      </w:r>
      <w:r w:rsidRPr="00C04963">
        <w:rPr>
          <w:rStyle w:val="elementdeftypeChar"/>
          <w:b/>
        </w:rPr>
        <w:t>&lt;xmcf/&gt;</w:t>
      </w:r>
      <w:bookmarkEnd w:id="1383"/>
      <w:bookmarkEnd w:id="1384"/>
      <w:bookmarkEnd w:id="1385"/>
    </w:p>
    <w:p w14:paraId="574E4A30" w14:textId="77777777" w:rsidR="00CC728F" w:rsidRPr="007055D9" w:rsidRDefault="00CF4308" w:rsidP="00327322">
      <w:pPr>
        <w:pStyle w:val="Heading3"/>
        <w:tabs>
          <w:tab w:val="clear" w:pos="720"/>
          <w:tab w:val="num" w:pos="1701"/>
        </w:tabs>
      </w:pPr>
      <w:bookmarkStart w:id="1386" w:name="_Toc3556940"/>
      <w:bookmarkStart w:id="1387" w:name="_Toc34747189"/>
      <w:bookmarkStart w:id="1388" w:name="_Toc39880503"/>
      <w:r w:rsidRPr="007055D9">
        <w:t>Date</w:t>
      </w:r>
      <w:bookmarkEnd w:id="1386"/>
      <w:bookmarkEnd w:id="1387"/>
      <w:bookmarkEnd w:id="1388"/>
    </w:p>
    <w:p w14:paraId="718108C6" w14:textId="36599C36"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r w:rsidRPr="007055D9">
        <w:t>yyyy-mm-dd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18"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&lt;xmcf xmlns:xsi=</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gramStart"/>
      <w:r>
        <w:t>xsi:</w:t>
      </w:r>
      <w:proofErr w:type="gramEnd"/>
      <w:r>
        <w:t>noNamespaceSchemaLocation=</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5DAD8F73" w:rsidR="00DC10DA" w:rsidRDefault="00DC10DA" w:rsidP="008041BF">
      <w:pPr>
        <w:pStyle w:val="XMLCode"/>
        <w:keepNext/>
        <w:keepLines/>
      </w:pPr>
      <w:r>
        <w:rPr>
          <w:b/>
          <w:color w:val="0070C0"/>
        </w:rPr>
        <w:t xml:space="preserve">    </w:t>
      </w:r>
      <w:r w:rsidR="00BA120B" w:rsidRPr="00BA120B">
        <w:t>&lt;</w:t>
      </w:r>
      <w:proofErr w:type="gramStart"/>
      <w:r w:rsidR="00BA120B" w:rsidRPr="00BA120B">
        <w:t>version</w:t>
      </w:r>
      <w:proofErr w:type="gramEnd"/>
      <w:r w:rsidR="00BA120B" w:rsidRPr="00BA120B">
        <w:t xml:space="preserve">&gt; </w:t>
      </w:r>
      <w:del w:id="1389" w:author="nick" w:date="2020-05-31T15:05:00Z">
        <w:r w:rsidR="009A3F31" w:rsidDel="0051248B">
          <w:delText>3</w:delText>
        </w:r>
        <w:r w:rsidR="009A3F31" w:rsidRPr="00BA120B" w:rsidDel="0051248B">
          <w:delText>.0.</w:delText>
        </w:r>
        <w:r w:rsidR="009A3F31" w:rsidDel="0051248B">
          <w:delText>1</w:delText>
        </w:r>
      </w:del>
      <w:ins w:id="1390" w:author="nick" w:date="2020-05-31T15:05:00Z">
        <w:r w:rsidR="0051248B">
          <w:t>3.1.0</w:t>
        </w:r>
      </w:ins>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327322">
      <w:pPr>
        <w:pStyle w:val="Heading3"/>
        <w:tabs>
          <w:tab w:val="clear" w:pos="720"/>
          <w:tab w:val="num" w:pos="1701"/>
        </w:tabs>
      </w:pPr>
      <w:bookmarkStart w:id="1391" w:name="_Toc3556941"/>
      <w:bookmarkStart w:id="1392" w:name="_Toc34747190"/>
      <w:bookmarkStart w:id="1393" w:name="_Toc39880504"/>
      <w:r w:rsidRPr="007055D9">
        <w:t>Version</w:t>
      </w:r>
      <w:bookmarkEnd w:id="1391"/>
      <w:bookmarkEnd w:id="1392"/>
      <w:bookmarkEnd w:id="1393"/>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1C108B64"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del w:id="1394" w:author="nick" w:date="2020-05-31T15:05:00Z">
        <w:r w:rsidR="009A3F31" w:rsidDel="0051248B">
          <w:delText>3</w:delText>
        </w:r>
        <w:r w:rsidR="009A3F31" w:rsidRPr="00BA120B" w:rsidDel="0051248B">
          <w:delText>.0.</w:delText>
        </w:r>
        <w:r w:rsidR="009A3F31" w:rsidDel="0051248B">
          <w:delText>1</w:delText>
        </w:r>
      </w:del>
      <w:ins w:id="1395" w:author="nick" w:date="2020-05-31T15:05:00Z">
        <w:r w:rsidR="0051248B">
          <w:t>3.1.0</w:t>
        </w:r>
      </w:ins>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&lt;xmcf xmlns:xsi=</w:t>
      </w:r>
      <w:r w:rsidR="00194316">
        <w:t>"</w:t>
      </w:r>
      <w:r>
        <w:t>http://www.w3.org/2001/XMLSchema-instance</w:t>
      </w:r>
      <w:r w:rsidR="00194316">
        <w:t>"</w:t>
      </w:r>
      <w:r>
        <w:t xml:space="preserve">          </w:t>
      </w:r>
    </w:p>
    <w:p w14:paraId="4A564F09" w14:textId="7D929BB4" w:rsidR="00BA120B" w:rsidRDefault="00BA120B" w:rsidP="00BA120B">
      <w:pPr>
        <w:pStyle w:val="XMLCode"/>
      </w:pPr>
      <w:proofErr w:type="gramStart"/>
      <w:r>
        <w:t>xsi:</w:t>
      </w:r>
      <w:proofErr w:type="gramEnd"/>
      <w:r>
        <w:t>noNamespaceSchemaLocation=</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1CF7E773" w:rsidR="00BA120B" w:rsidRPr="00BA120B" w:rsidRDefault="00BA120B" w:rsidP="00BA120B">
      <w:pPr>
        <w:pStyle w:val="XMLCode"/>
        <w:rPr>
          <w:b/>
          <w:color w:val="0070C0"/>
        </w:rPr>
      </w:pPr>
      <w:r>
        <w:rPr>
          <w:b/>
          <w:color w:val="0070C0"/>
        </w:rPr>
        <w:t xml:space="preserve">    </w:t>
      </w:r>
      <w:r w:rsidRPr="00BA120B">
        <w:rPr>
          <w:b/>
          <w:color w:val="0070C0"/>
        </w:rPr>
        <w:t>&lt;</w:t>
      </w:r>
      <w:proofErr w:type="gramStart"/>
      <w:r w:rsidRPr="00BA120B">
        <w:rPr>
          <w:b/>
          <w:color w:val="0070C0"/>
        </w:rPr>
        <w:t>version</w:t>
      </w:r>
      <w:proofErr w:type="gramEnd"/>
      <w:r w:rsidRPr="00BA120B">
        <w:rPr>
          <w:b/>
          <w:color w:val="0070C0"/>
        </w:rPr>
        <w:t xml:space="preserve">&gt; </w:t>
      </w:r>
      <w:del w:id="1396" w:author="nick" w:date="2020-05-31T15:05:00Z">
        <w:r w:rsidR="009A3F31" w:rsidDel="0051248B">
          <w:delText>3</w:delText>
        </w:r>
        <w:r w:rsidR="009A3F31" w:rsidRPr="00BA120B" w:rsidDel="0051248B">
          <w:delText>.0.</w:delText>
        </w:r>
        <w:r w:rsidR="009A3F31" w:rsidDel="0051248B">
          <w:delText>1</w:delText>
        </w:r>
      </w:del>
      <w:ins w:id="1397" w:author="nick" w:date="2020-05-31T15:05:00Z">
        <w:r w:rsidR="0051248B">
          <w:t>3.1.0</w:t>
        </w:r>
      </w:ins>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327322">
      <w:pPr>
        <w:pStyle w:val="Heading3"/>
        <w:tabs>
          <w:tab w:val="clear" w:pos="720"/>
          <w:tab w:val="left" w:pos="1701"/>
        </w:tabs>
      </w:pPr>
      <w:bookmarkStart w:id="1398" w:name="_Toc3556942"/>
      <w:bookmarkStart w:id="1399" w:name="_Ref34739722"/>
      <w:bookmarkStart w:id="1400" w:name="_Ref34739734"/>
      <w:bookmarkStart w:id="1401" w:name="_Toc34747191"/>
      <w:bookmarkStart w:id="1402" w:name="_Toc39880505"/>
      <w:r w:rsidRPr="007055D9">
        <w:t>Unit System</w:t>
      </w:r>
      <w:bookmarkEnd w:id="1398"/>
      <w:bookmarkEnd w:id="1399"/>
      <w:bookmarkEnd w:id="1400"/>
      <w:bookmarkEnd w:id="1401"/>
      <w:bookmarkEnd w:id="1402"/>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r w:rsidR="006F1928"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r w:rsidR="006F1928" w:rsidRPr="00DC10DA">
              <w:rPr>
                <w:sz w:val="18"/>
                <w:szCs w:val="20"/>
              </w:rPr>
              <w:t>kN</w:t>
            </w:r>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r>
              <w:rPr>
                <w:sz w:val="18"/>
                <w:szCs w:val="20"/>
              </w:rPr>
              <w:t>angular</w:t>
            </w:r>
            <w:r w:rsidR="002D410D">
              <w:rPr>
                <w:sz w:val="18"/>
                <w:szCs w:val="20"/>
              </w:rPr>
              <w:t>_</w:t>
            </w:r>
            <w:r>
              <w:rPr>
                <w:sz w:val="18"/>
                <w:szCs w:val="20"/>
              </w:rPr>
              <w:t>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2F2EDE53" w:rsidR="006F1928" w:rsidRDefault="006F1928" w:rsidP="00C04963">
      <w:pPr>
        <w:pStyle w:val="Caption"/>
        <w:spacing w:before="120"/>
      </w:pPr>
      <w:bookmarkStart w:id="1403" w:name="_Toc3566410"/>
      <w:bookmarkStart w:id="1404" w:name="_Toc34747412"/>
      <w:bookmarkStart w:id="1405" w:name="_Toc39880733"/>
      <w:r>
        <w:t xml:space="preserve">Table </w:t>
      </w:r>
      <w:r w:rsidR="00ED469A">
        <w:fldChar w:fldCharType="begin"/>
      </w:r>
      <w:r w:rsidR="00ED469A">
        <w:instrText xml:space="preserve"> SEQ Table \* ARABIC </w:instrText>
      </w:r>
      <w:r w:rsidR="00ED469A">
        <w:fldChar w:fldCharType="separate"/>
      </w:r>
      <w:r w:rsidR="00A2710C">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403"/>
      <w:bookmarkEnd w:id="1404"/>
      <w:bookmarkEnd w:id="1405"/>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&lt;xmcf xmlns:xsi=</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gramStart"/>
      <w:r>
        <w:t>xsi:</w:t>
      </w:r>
      <w:proofErr w:type="gramEnd"/>
      <w:r>
        <w:t>noNamespaceSchemaLocation=</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15B58A7C" w:rsidR="00AC3B52" w:rsidRDefault="00AC3B52" w:rsidP="00C04963">
      <w:pPr>
        <w:pStyle w:val="XMLCode"/>
        <w:keepNext/>
        <w:keepLines/>
      </w:pPr>
      <w:r>
        <w:t xml:space="preserve">    &lt;</w:t>
      </w:r>
      <w:proofErr w:type="gramStart"/>
      <w:r>
        <w:t>version</w:t>
      </w:r>
      <w:proofErr w:type="gramEnd"/>
      <w:r>
        <w:t xml:space="preserve">&gt; </w:t>
      </w:r>
      <w:del w:id="1406" w:author="nick" w:date="2020-05-31T15:05:00Z">
        <w:r w:rsidR="009A3F31" w:rsidDel="0051248B">
          <w:delText>3</w:delText>
        </w:r>
        <w:r w:rsidR="009A3F31" w:rsidRPr="00BA120B" w:rsidDel="0051248B">
          <w:delText>.0.</w:delText>
        </w:r>
        <w:r w:rsidR="009A3F31" w:rsidDel="0051248B">
          <w:delText>1</w:delText>
        </w:r>
      </w:del>
      <w:ins w:id="1407" w:author="nick" w:date="2020-05-31T15:05:00Z">
        <w:r w:rsidR="0051248B">
          <w:t>3.1.0</w:t>
        </w:r>
      </w:ins>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1408" w:name="_Toc339013871"/>
      <w:bookmarkStart w:id="1409" w:name="_Toc3556943"/>
      <w:bookmarkStart w:id="1410" w:name="_Toc34747192"/>
      <w:bookmarkStart w:id="1411" w:name="_Toc39880506"/>
      <w:r w:rsidRPr="007055D9">
        <w:t>Application</w:t>
      </w:r>
      <w:r w:rsidR="007070CD" w:rsidRPr="007055D9">
        <w:t>,</w:t>
      </w:r>
      <w:r w:rsidRPr="007055D9">
        <w:t xml:space="preserve"> User </w:t>
      </w:r>
      <w:r w:rsidR="007070CD" w:rsidRPr="007055D9">
        <w:t xml:space="preserve">and Process </w:t>
      </w:r>
      <w:r w:rsidRPr="007055D9">
        <w:t>Specific Data</w:t>
      </w:r>
      <w:bookmarkEnd w:id="1408"/>
      <w:bookmarkEnd w:id="1409"/>
      <w:bookmarkEnd w:id="1410"/>
      <w:bookmarkEnd w:id="1411"/>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569B9450"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327322">
      <w:pPr>
        <w:pStyle w:val="Heading3"/>
        <w:tabs>
          <w:tab w:val="clear" w:pos="720"/>
          <w:tab w:val="num" w:pos="1701"/>
        </w:tabs>
      </w:pPr>
      <w:bookmarkStart w:id="1412" w:name="_Toc413359565"/>
      <w:bookmarkStart w:id="1413" w:name="_Ref414560122"/>
      <w:bookmarkStart w:id="1414" w:name="_Ref414563183"/>
      <w:bookmarkStart w:id="1415" w:name="_Ref414571476"/>
      <w:bookmarkStart w:id="1416" w:name="_Ref428530906"/>
      <w:bookmarkStart w:id="1417" w:name="_Ref429050591"/>
      <w:bookmarkStart w:id="1418" w:name="_Ref429053268"/>
      <w:bookmarkStart w:id="1419" w:name="_Toc3556944"/>
      <w:bookmarkStart w:id="1420" w:name="_Toc34747193"/>
      <w:bookmarkStart w:id="1421" w:name="_Toc39880507"/>
      <w:r w:rsidRPr="007055D9">
        <w:t xml:space="preserve">User Specific Data </w:t>
      </w:r>
      <w:r w:rsidRPr="00E70284">
        <w:rPr>
          <w:rFonts w:ascii="Courier New" w:hAnsi="Courier New" w:cs="Courier New"/>
          <w:b w:val="0"/>
          <w:sz w:val="26"/>
          <w:szCs w:val="28"/>
          <w:lang w:eastAsia="de-DE"/>
        </w:rPr>
        <w:t>&lt;appdata&gt;</w:t>
      </w:r>
      <w:bookmarkEnd w:id="1412"/>
      <w:bookmarkEnd w:id="1413"/>
      <w:bookmarkEnd w:id="1414"/>
      <w:bookmarkEnd w:id="1415"/>
      <w:bookmarkEnd w:id="1416"/>
      <w:bookmarkEnd w:id="1417"/>
      <w:bookmarkEnd w:id="1418"/>
      <w:bookmarkEnd w:id="1419"/>
      <w:bookmarkEnd w:id="1420"/>
      <w:bookmarkEnd w:id="1421"/>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10F5EBC0" w:rsidR="00787E83" w:rsidRPr="007055D9" w:rsidRDefault="008B4D9E" w:rsidP="00EB4BFC">
      <w:pPr>
        <w:pStyle w:val="Caption"/>
        <w:spacing w:before="120"/>
      </w:pPr>
      <w:bookmarkStart w:id="1422" w:name="_Toc3566411"/>
      <w:bookmarkStart w:id="1423" w:name="_Toc34747413"/>
      <w:bookmarkStart w:id="1424" w:name="_Toc39880734"/>
      <w:r>
        <w:t xml:space="preserve">Table </w:t>
      </w:r>
      <w:r w:rsidR="00ED469A">
        <w:fldChar w:fldCharType="begin"/>
      </w:r>
      <w:r w:rsidR="00ED469A">
        <w:instrText xml:space="preserve"> SEQ Table \* ARABIC </w:instrText>
      </w:r>
      <w:r w:rsidR="00ED469A">
        <w:fldChar w:fldCharType="separate"/>
      </w:r>
      <w:r w:rsidR="00A2710C">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422"/>
      <w:bookmarkEnd w:id="1423"/>
      <w:bookmarkEnd w:id="1424"/>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proofErr w:type="gramStart"/>
      <w:r>
        <w:t>&lt;?xml</w:t>
      </w:r>
      <w:proofErr w:type="gramEnd"/>
      <w:r>
        <w:t xml:space="preserve">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gramStart"/>
      <w:r w:rsidRPr="0033379A">
        <w:rPr>
          <w:lang w:val="fr-FR"/>
        </w:rPr>
        <w:t>xmcf</w:t>
      </w:r>
      <w:proofErr w:type="gramEnd"/>
      <w:r w:rsidRPr="0033379A">
        <w:rPr>
          <w:lang w:val="fr-FR"/>
        </w:rPr>
        <w:t xml:space="preserve">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r w:rsidRPr="0033379A">
        <w:rPr>
          <w:lang w:val="fr-FR"/>
        </w:rPr>
        <w:t>xmlns:MEDINA=</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r w:rsidRPr="00795D4D">
        <w:rPr>
          <w:lang w:val="fr-FR"/>
        </w:rPr>
        <w:t>xsi:schemaLocation=</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gramStart"/>
      <w:r w:rsidRPr="00795D4D">
        <w:rPr>
          <w:lang w:val="fr-FR"/>
        </w:rPr>
        <w:t>xsi:</w:t>
      </w:r>
      <w:proofErr w:type="gramEnd"/>
      <w:r w:rsidRPr="00795D4D">
        <w:rPr>
          <w:lang w:val="fr-FR"/>
        </w:rPr>
        <w:t>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6C3A5FE2" w:rsidR="00901447" w:rsidRDefault="00901447" w:rsidP="00901447">
      <w:pPr>
        <w:pStyle w:val="XMLCode"/>
      </w:pPr>
      <w:r>
        <w:t xml:space="preserve">    &lt;</w:t>
      </w:r>
      <w:proofErr w:type="gramStart"/>
      <w:r>
        <w:t>version</w:t>
      </w:r>
      <w:proofErr w:type="gramEnd"/>
      <w:r>
        <w:t xml:space="preserve">&gt; </w:t>
      </w:r>
      <w:del w:id="1425" w:author="nick" w:date="2020-05-31T15:05:00Z">
        <w:r w:rsidR="009A3F31" w:rsidDel="0051248B">
          <w:delText>3</w:delText>
        </w:r>
        <w:r w:rsidR="009A3F31" w:rsidRPr="00BA120B" w:rsidDel="0051248B">
          <w:delText>.0.</w:delText>
        </w:r>
        <w:r w:rsidR="009A3F31" w:rsidDel="0051248B">
          <w:delText>1</w:delText>
        </w:r>
      </w:del>
      <w:ins w:id="1426" w:author="nick" w:date="2020-05-31T15:05:00Z">
        <w:r w:rsidR="0051248B">
          <w:t>3.1.0</w:t>
        </w:r>
      </w:ins>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proofErr w:type="gramStart"/>
      <w:r>
        <w:t>&lt;?xml</w:t>
      </w:r>
      <w:proofErr w:type="gramEnd"/>
      <w:r>
        <w:t xml:space="preserve">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gramStart"/>
      <w:r w:rsidRPr="0033379A">
        <w:rPr>
          <w:lang w:val="fr-FR"/>
        </w:rPr>
        <w:t>xmcf</w:t>
      </w:r>
      <w:proofErr w:type="gramEnd"/>
      <w:r w:rsidRPr="0033379A">
        <w:rPr>
          <w:lang w:val="fr-FR"/>
        </w:rPr>
        <w:t xml:space="preserve">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r w:rsidRPr="0033379A">
        <w:rPr>
          <w:b/>
          <w:color w:val="0070C0"/>
          <w:lang w:val="fr-FR"/>
        </w:rPr>
        <w:t>xmlns:MEDINA=</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r w:rsidRPr="00795D4D">
        <w:rPr>
          <w:b/>
          <w:color w:val="0070C0"/>
          <w:lang w:val="fr-FR"/>
        </w:rPr>
        <w:t>xsi:schemaLocation=</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gramStart"/>
      <w:r w:rsidRPr="00795D4D">
        <w:rPr>
          <w:lang w:val="fr-FR"/>
        </w:rPr>
        <w:t>xsi:</w:t>
      </w:r>
      <w:proofErr w:type="gramEnd"/>
      <w:r w:rsidRPr="00795D4D">
        <w:rPr>
          <w:lang w:val="fr-FR"/>
        </w:rPr>
        <w:t>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40FEC825" w:rsidR="00901447" w:rsidRDefault="00901447" w:rsidP="00901447">
      <w:pPr>
        <w:pStyle w:val="XMLCode"/>
      </w:pPr>
      <w:r>
        <w:t xml:space="preserve">    &lt;</w:t>
      </w:r>
      <w:proofErr w:type="gramStart"/>
      <w:r>
        <w:t>version</w:t>
      </w:r>
      <w:proofErr w:type="gramEnd"/>
      <w:r>
        <w:t xml:space="preserve">&gt; </w:t>
      </w:r>
      <w:del w:id="1427" w:author="nick" w:date="2020-05-31T15:05:00Z">
        <w:r w:rsidR="009A3F31" w:rsidDel="0051248B">
          <w:delText>3</w:delText>
        </w:r>
        <w:r w:rsidR="009A3F31" w:rsidRPr="00BA120B" w:rsidDel="0051248B">
          <w:delText>.0.</w:delText>
        </w:r>
        <w:r w:rsidR="009A3F31" w:rsidDel="0051248B">
          <w:delText>1</w:delText>
        </w:r>
      </w:del>
      <w:ins w:id="1428" w:author="nick" w:date="2020-05-31T15:05:00Z">
        <w:r w:rsidR="0051248B">
          <w:t>3.1.0</w:t>
        </w:r>
      </w:ins>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w:t>
      </w:r>
      <w:proofErr w:type="gramStart"/>
      <w:r>
        <w:t>seamweld</w:t>
      </w:r>
      <w:proofErr w:type="gram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w:t>
      </w:r>
      <w:proofErr w:type="gramStart"/>
      <w:r w:rsidRPr="007A0F9F">
        <w:rPr>
          <w:b/>
          <w:color w:val="0070C0"/>
        </w:rPr>
        <w:t>appdata</w:t>
      </w:r>
      <w:proofErr w:type="gramEnd"/>
      <w:r w:rsidRPr="007A0F9F">
        <w:rPr>
          <w:b/>
          <w:color w:val="0070C0"/>
        </w:rPr>
        <w:t>&gt;</w:t>
      </w:r>
    </w:p>
    <w:p w14:paraId="6B28AA94" w14:textId="35AF2F37" w:rsidR="007A0F9F" w:rsidRPr="007A0F9F" w:rsidRDefault="007A0F9F" w:rsidP="007A0F9F">
      <w:pPr>
        <w:pStyle w:val="XMLCode"/>
        <w:rPr>
          <w:b/>
          <w:color w:val="0070C0"/>
        </w:rPr>
      </w:pPr>
      <w:r w:rsidRPr="007A0F9F">
        <w:rPr>
          <w:b/>
          <w:color w:val="0070C0"/>
        </w:rPr>
        <w:t xml:space="preserve">                    &lt;MEDINA xmlns=</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17DA4FC8" w:rsidR="00787E83" w:rsidRPr="007055D9" w:rsidRDefault="00787E83" w:rsidP="00887351">
      <w:pPr>
        <w:pStyle w:val="Heading4"/>
      </w:pPr>
      <w:bookmarkStart w:id="1429" w:name="_Finite_Element_Specific"/>
      <w:bookmarkStart w:id="1430" w:name="_Ref414560131"/>
      <w:bookmarkStart w:id="1431" w:name="_Toc3556945"/>
      <w:bookmarkStart w:id="1432" w:name="_Toc34747194"/>
      <w:bookmarkStart w:id="1433" w:name="_Toc39880508"/>
      <w:bookmarkEnd w:id="1429"/>
      <w:r w:rsidRPr="007055D9">
        <w:t xml:space="preserve">Finite Element Specific Data </w:t>
      </w:r>
      <w:r w:rsidRPr="00E366F9">
        <w:rPr>
          <w:rFonts w:ascii="Courier New" w:hAnsi="Courier New" w:cs="Courier New"/>
        </w:rPr>
        <w:t>&lt;femdata</w:t>
      </w:r>
      <w:r w:rsidR="00660A64">
        <w:rPr>
          <w:rFonts w:ascii="Courier New" w:hAnsi="Courier New" w:cs="Courier New"/>
        </w:rPr>
        <w:t>/</w:t>
      </w:r>
      <w:r w:rsidRPr="00E366F9">
        <w:rPr>
          <w:rFonts w:ascii="Courier New" w:hAnsi="Courier New" w:cs="Courier New"/>
        </w:rPr>
        <w:t>&gt;</w:t>
      </w:r>
      <w:bookmarkEnd w:id="1430"/>
      <w:bookmarkEnd w:id="1431"/>
      <w:bookmarkEnd w:id="1432"/>
      <w:bookmarkEnd w:id="1433"/>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AE76F60"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672BAF86" w:rsidR="000C2483" w:rsidRDefault="000C2483" w:rsidP="009D267A">
      <w:pPr>
        <w:jc w:val="both"/>
      </w:pP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0140BF5B" w:rsidR="00D02A58" w:rsidRDefault="00D02A58" w:rsidP="009D267A">
      <w:pPr>
        <w:jc w:val="both"/>
      </w:pPr>
      <w:r>
        <w:t>This solver naming should be taken from FATXML version 1.</w:t>
      </w:r>
      <w:r w:rsidR="00660A64">
        <w:t>2 R2</w:t>
      </w:r>
      <w:r>
        <w:t xml:space="preserve"> (as current version) which are the following:</w:t>
      </w:r>
      <w:r w:rsidR="006E4DF4">
        <w:rPr>
          <w:rStyle w:val="FootnoteReference"/>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ootnoteReference"/>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t>ABAQUS</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lastRenderedPageBreak/>
        <w:t>FEMFAT</w:t>
      </w:r>
    </w:p>
    <w:p w14:paraId="1FDA9E92" w14:textId="1733F7E1" w:rsidR="000C2483" w:rsidRDefault="000C2483" w:rsidP="000C2483">
      <w:r w:rsidRPr="007055D9">
        <w:t xml:space="preserve">XML-specification of </w:t>
      </w:r>
      <w:r w:rsidRPr="000E3149">
        <w:rPr>
          <w:rFonts w:ascii="Courier New" w:hAnsi="Courier New" w:cs="Courier New"/>
          <w:b/>
          <w:i/>
          <w:sz w:val="18"/>
          <w:szCs w:val="18"/>
        </w:rPr>
        <w:t>&lt;femdata</w:t>
      </w:r>
      <w:r w:rsidR="00931838">
        <w:rPr>
          <w:rFonts w:ascii="Courier New" w:hAnsi="Courier New" w:cs="Courier New"/>
          <w:b/>
          <w:i/>
          <w:sz w:val="18"/>
          <w:szCs w:val="18"/>
        </w:rPr>
        <w:t>/</w:t>
      </w:r>
      <w:r w:rsidRPr="000E3149">
        <w:rPr>
          <w:rFonts w:ascii="Courier New" w:hAnsi="Courier New" w:cs="Courier New"/>
          <w:b/>
          <w:i/>
          <w:sz w:val="18"/>
          <w:szCs w:val="18"/>
        </w:rPr>
        <w:t>&gt;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422F2E8" w:rsidR="00FE07F4" w:rsidRDefault="00EB1021" w:rsidP="005D241A">
      <w:pPr>
        <w:pStyle w:val="Caption"/>
        <w:spacing w:before="120"/>
        <w:rPr>
          <w:lang w:val="en-GB"/>
        </w:rPr>
      </w:pPr>
      <w:bookmarkStart w:id="1434" w:name="_Toc3566412"/>
      <w:bookmarkStart w:id="1435" w:name="_Toc34747414"/>
      <w:bookmarkStart w:id="1436" w:name="_Toc39880735"/>
      <w:r>
        <w:t xml:space="preserve">Table </w:t>
      </w:r>
      <w:r w:rsidR="00ED469A">
        <w:fldChar w:fldCharType="begin"/>
      </w:r>
      <w:r w:rsidR="00ED469A">
        <w:instrText xml:space="preserve"> SEQ Table \* ARABIC </w:instrText>
      </w:r>
      <w:r w:rsidR="00ED469A">
        <w:fldChar w:fldCharType="separate"/>
      </w:r>
      <w:r w:rsidR="00A2710C">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1434"/>
      <w:bookmarkEnd w:id="1435"/>
      <w:bookmarkEnd w:id="1436"/>
    </w:p>
    <w:p w14:paraId="7CFA5C39" w14:textId="4F31F945"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follows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4B349EDD"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5CB36F82" w:rsidR="005C59E0" w:rsidRDefault="009D4711" w:rsidP="005D241A">
      <w:pPr>
        <w:pStyle w:val="Caption"/>
        <w:spacing w:before="120"/>
      </w:pPr>
      <w:bookmarkStart w:id="1437" w:name="_Toc3566413"/>
      <w:bookmarkStart w:id="1438" w:name="_Toc34747415"/>
      <w:bookmarkStart w:id="1439" w:name="_Toc39880736"/>
      <w:r>
        <w:t xml:space="preserve">Table </w:t>
      </w:r>
      <w:r w:rsidR="00ED469A">
        <w:fldChar w:fldCharType="begin"/>
      </w:r>
      <w:r w:rsidR="00ED469A">
        <w:instrText xml:space="preserve"> SEQ Table \* ARABIC </w:instrText>
      </w:r>
      <w:r w:rsidR="00ED469A">
        <w:fldChar w:fldCharType="separate"/>
      </w:r>
      <w:r w:rsidR="00A2710C">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1437"/>
      <w:bookmarkEnd w:id="1438"/>
      <w:bookmarkEnd w:id="1439"/>
    </w:p>
    <w:p w14:paraId="2C1D4033" w14:textId="3D135B95"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FE3D90" w:rsidRDefault="002B06B9" w:rsidP="002B06B9">
      <w:pPr>
        <w:pStyle w:val="ListParagraph"/>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gramStart"/>
      <w:r w:rsidRPr="00821FC2">
        <w:rPr>
          <w:b/>
          <w:color w:val="0070C0"/>
        </w:rPr>
        <w:t>femdata</w:t>
      </w:r>
      <w:proofErr w:type="gram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proofErr w:type="gramStart"/>
      <w:r w:rsidR="002B06B9">
        <w:rPr>
          <w:b/>
          <w:color w:val="0070C0"/>
        </w:rPr>
        <w:t>entity</w:t>
      </w:r>
      <w:proofErr w:type="gramEnd"/>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Heading2"/>
      </w:pPr>
      <w:bookmarkStart w:id="1440" w:name="_Toc373504790"/>
      <w:bookmarkStart w:id="1441" w:name="_Toc373505008"/>
      <w:bookmarkStart w:id="1442" w:name="_Toc339013872"/>
      <w:bookmarkStart w:id="1443" w:name="_Ref414560151"/>
      <w:bookmarkStart w:id="1444" w:name="_Toc3556946"/>
      <w:bookmarkStart w:id="1445" w:name="_Toc34747195"/>
      <w:bookmarkStart w:id="1446" w:name="_Toc39880509"/>
      <w:bookmarkEnd w:id="1440"/>
      <w:bookmarkEnd w:id="1441"/>
      <w:r w:rsidRPr="007055D9">
        <w:lastRenderedPageBreak/>
        <w:t>Connection Data</w:t>
      </w:r>
      <w:bookmarkEnd w:id="1442"/>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443"/>
      <w:bookmarkEnd w:id="1444"/>
      <w:bookmarkEnd w:id="1445"/>
      <w:bookmarkEnd w:id="1446"/>
    </w:p>
    <w:p w14:paraId="44532124" w14:textId="1B416919"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A2710C">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A2710C">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686F600D"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A2710C">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26D54E66" w:rsidR="00680DB0" w:rsidRPr="007055D9" w:rsidRDefault="00206E87" w:rsidP="00206E87">
      <w:pPr>
        <w:pStyle w:val="Caption"/>
        <w:spacing w:before="120"/>
      </w:pPr>
      <w:bookmarkStart w:id="1447" w:name="_Toc3566416"/>
      <w:bookmarkStart w:id="1448" w:name="_Toc34747416"/>
      <w:bookmarkStart w:id="1449" w:name="_Toc39880737"/>
      <w:r>
        <w:t xml:space="preserve">Table </w:t>
      </w:r>
      <w:r w:rsidR="00ED469A">
        <w:fldChar w:fldCharType="begin"/>
      </w:r>
      <w:r w:rsidR="00ED469A">
        <w:instrText xml:space="preserve"> SEQ Table \* ARABIC </w:instrText>
      </w:r>
      <w:r w:rsidR="00ED469A">
        <w:fldChar w:fldCharType="separate"/>
      </w:r>
      <w:r w:rsidR="00A2710C">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447"/>
      <w:bookmarkEnd w:id="1448"/>
      <w:bookmarkEnd w:id="144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18A088E8" w:rsidR="006F1928" w:rsidRDefault="00206E87" w:rsidP="00206E87">
      <w:pPr>
        <w:pStyle w:val="Caption"/>
        <w:spacing w:before="120"/>
        <w:rPr>
          <w:b w:val="0"/>
          <w:lang w:eastAsia="x-none"/>
        </w:rPr>
      </w:pPr>
      <w:bookmarkStart w:id="1450" w:name="_Toc3566417"/>
      <w:bookmarkStart w:id="1451" w:name="_Toc34747417"/>
      <w:bookmarkStart w:id="1452" w:name="_Toc39880738"/>
      <w:r>
        <w:t xml:space="preserve">Table </w:t>
      </w:r>
      <w:r w:rsidR="00ED469A">
        <w:fldChar w:fldCharType="begin"/>
      </w:r>
      <w:r w:rsidR="00ED469A">
        <w:instrText xml:space="preserve"> SEQ Table \* ARABIC </w:instrText>
      </w:r>
      <w:r w:rsidR="00ED469A">
        <w:fldChar w:fldCharType="separate"/>
      </w:r>
      <w:r w:rsidR="00A2710C">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450"/>
      <w:bookmarkEnd w:id="1451"/>
      <w:bookmarkEnd w:id="1452"/>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EC25C9">
      <w:pPr>
        <w:pStyle w:val="ListParagraph"/>
        <w:numPr>
          <w:ilvl w:val="0"/>
          <w:numId w:val="17"/>
        </w:numPr>
        <w:ind w:left="709" w:hanging="349"/>
        <w:jc w:val="both"/>
        <w:rPr>
          <w:lang w:val="en-US"/>
        </w:rPr>
      </w:pPr>
      <w:r w:rsidRPr="00504BAD">
        <w:rPr>
          <w:lang w:eastAsia="x-none"/>
        </w:rPr>
        <w:t>A</w:t>
      </w:r>
      <w:r w:rsidRPr="00504BAD">
        <w:rPr>
          <w:rFonts w:cs="Arial"/>
        </w:rPr>
        <w:t xml:space="preserve">n empty or missing </w:t>
      </w:r>
      <w:r w:rsidRPr="00504BAD">
        <w:rPr>
          <w:rFonts w:ascii="Courier New" w:hAnsi="Courier New" w:cs="Courier New"/>
          <w:b/>
          <w:i/>
          <w:sz w:val="18"/>
          <w:szCs w:val="18"/>
        </w:rPr>
        <w:t>&lt;connected_to&gt;</w:t>
      </w:r>
      <w:r w:rsidRPr="00504BAD">
        <w:rPr>
          <w:rFonts w:cs="Arial"/>
        </w:rPr>
        <w:t xml:space="preserve"> mean</w:t>
      </w:r>
      <w:r>
        <w:rPr>
          <w:rFonts w:cs="Arial"/>
        </w:rPr>
        <w:t>s</w:t>
      </w:r>
      <w:r w:rsidRPr="00504BAD">
        <w:rPr>
          <w:rFonts w:cs="Arial"/>
        </w:rPr>
        <w:t xml:space="preserve"> a connection according to geometric neighborhood</w:t>
      </w:r>
      <w:r>
        <w:rPr>
          <w:rFonts w:cs="Arial"/>
        </w:rPr>
        <w:t>, alone</w:t>
      </w:r>
      <w:r>
        <w:rPr>
          <w:rStyle w:val="FootnoteReference"/>
          <w:rFonts w:cs="Arial"/>
        </w:rPr>
        <w:footnoteReference w:id="10"/>
      </w:r>
      <w:r>
        <w:rPr>
          <w:rFonts w:cs="Arial"/>
        </w:rPr>
        <w:t xml:space="preserve">. However, if </w:t>
      </w:r>
      <w:r w:rsidRPr="00504BAD">
        <w:rPr>
          <w:rFonts w:ascii="Courier New" w:hAnsi="Courier New" w:cs="Courier New"/>
          <w:b/>
          <w:i/>
          <w:sz w:val="18"/>
          <w:szCs w:val="18"/>
        </w:rPr>
        <w:t>&lt;connected_to&gt;</w:t>
      </w:r>
      <w:r>
        <w:rPr>
          <w:rFonts w:cs="Arial"/>
        </w:rPr>
        <w:t xml:space="preserve"> is present, it must be </w:t>
      </w:r>
      <w:r w:rsidRPr="00AB6094">
        <w:rPr>
          <w:rFonts w:cs="Arial"/>
          <w:i/>
        </w:rPr>
        <w:t>complete</w:t>
      </w:r>
      <w:r>
        <w:rPr>
          <w:rFonts w:cs="Arial"/>
        </w:rPr>
        <w:t xml:space="preserve">, i. e. no additional connection parters are to be searched. </w:t>
      </w:r>
    </w:p>
    <w:p w14:paraId="42E3CBAC" w14:textId="77777777" w:rsidR="006F1928" w:rsidRPr="008F5F84" w:rsidRDefault="006F1928" w:rsidP="00FD64A6">
      <w:pPr>
        <w:pStyle w:val="ListParagraph"/>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Heading3"/>
        <w:tabs>
          <w:tab w:val="clear" w:pos="720"/>
          <w:tab w:val="num" w:pos="1701"/>
        </w:tabs>
      </w:pPr>
      <w:bookmarkStart w:id="1453" w:name="_Ref432343981"/>
      <w:bookmarkStart w:id="1454" w:name="_Toc3556947"/>
      <w:bookmarkStart w:id="1455" w:name="_Toc34747196"/>
      <w:bookmarkStart w:id="1456" w:name="_Toc39880510"/>
      <w:r w:rsidRPr="007055D9">
        <w:t xml:space="preserve">Connected </w:t>
      </w:r>
      <w:r w:rsidR="00A101BB" w:rsidRPr="007055D9">
        <w:t>Objects</w:t>
      </w:r>
      <w:bookmarkEnd w:id="1453"/>
      <w:bookmarkEnd w:id="1454"/>
      <w:bookmarkEnd w:id="1455"/>
      <w:bookmarkEnd w:id="1456"/>
      <w:r w:rsidR="00A101BB" w:rsidRPr="007055D9">
        <w:t xml:space="preserve"> </w:t>
      </w:r>
    </w:p>
    <w:p w14:paraId="5B753AFE" w14:textId="58AD50D9"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A2710C">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5453F99F" w:rsidR="004C7100" w:rsidRDefault="004C7100" w:rsidP="004C7100">
      <w:pPr>
        <w:pStyle w:val="Caption"/>
        <w:spacing w:before="120"/>
      </w:pPr>
      <w:bookmarkStart w:id="1457" w:name="_Toc3566418"/>
      <w:bookmarkStart w:id="1458" w:name="_Toc34747418"/>
      <w:bookmarkStart w:id="1459" w:name="_Toc39880739"/>
      <w:bookmarkStart w:id="1460" w:name="_Ref371942385"/>
      <w:r>
        <w:t xml:space="preserve">Table </w:t>
      </w:r>
      <w:r w:rsidR="00ED469A">
        <w:fldChar w:fldCharType="begin"/>
      </w:r>
      <w:r w:rsidR="00ED469A">
        <w:instrText xml:space="preserve"> SEQ Table \* ARABIC </w:instrText>
      </w:r>
      <w:r w:rsidR="00ED469A">
        <w:fldChar w:fldCharType="separate"/>
      </w:r>
      <w:r w:rsidR="00A2710C">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1457"/>
      <w:bookmarkEnd w:id="1458"/>
      <w:bookmarkEnd w:id="1459"/>
    </w:p>
    <w:p w14:paraId="6E0C7858" w14:textId="77777777" w:rsidR="00A33BC7" w:rsidRPr="007055D9" w:rsidRDefault="00543B6B" w:rsidP="00860E71">
      <w:pPr>
        <w:pStyle w:val="Heading4"/>
      </w:pPr>
      <w:bookmarkStart w:id="1461" w:name="_Ref428791371"/>
      <w:bookmarkStart w:id="1462" w:name="_Ref428891357"/>
      <w:bookmarkStart w:id="1463" w:name="_Ref428892751"/>
      <w:bookmarkStart w:id="1464" w:name="_Toc3556948"/>
      <w:bookmarkStart w:id="1465" w:name="_Toc34747197"/>
      <w:bookmarkStart w:id="1466" w:name="_Toc39880511"/>
      <w:r>
        <w:lastRenderedPageBreak/>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1460"/>
      <w:bookmarkEnd w:id="1461"/>
      <w:bookmarkEnd w:id="1462"/>
      <w:bookmarkEnd w:id="1463"/>
      <w:bookmarkEnd w:id="1464"/>
      <w:bookmarkEnd w:id="1465"/>
      <w:bookmarkEnd w:id="1466"/>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proofErr w:type="gramStart"/>
      <w:r w:rsidR="00A33BC7" w:rsidRPr="00446313">
        <w:rPr>
          <w:rFonts w:ascii="Courier New" w:hAnsi="Courier New" w:cs="Courier New"/>
          <w:i/>
          <w:sz w:val="18"/>
          <w:szCs w:val="18"/>
        </w:rPr>
        <w:t>pid</w:t>
      </w:r>
      <w:proofErr w:type="gramEnd"/>
      <w:r w:rsidR="00A33BC7" w:rsidRPr="007055D9">
        <w:t xml:space="preserve"> (property id)</w:t>
      </w:r>
      <w:r w:rsidR="00CE0DC6">
        <w:t xml:space="preserve"> or </w:t>
      </w:r>
      <w:r w:rsidR="00CE0DC6" w:rsidRPr="009C4BF2">
        <w:rPr>
          <w:rFonts w:ascii="Courier New" w:hAnsi="Courier New" w:cs="Courier New"/>
          <w:i/>
          <w:sz w:val="18"/>
          <w:szCs w:val="18"/>
        </w:rPr>
        <w:t>pname</w:t>
      </w:r>
      <w:r w:rsidR="00CE0DC6">
        <w:t xml:space="preserve"> (property name)</w:t>
      </w:r>
      <w:r w:rsidR="00936489">
        <w:rPr>
          <w:rStyle w:val="FootnoteReference"/>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pid</w:t>
      </w:r>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w:t>
      </w:r>
      <w:r w:rsidR="00305D93">
        <w:t>name"</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r w:rsidRPr="003103A4">
              <w:rPr>
                <w:sz w:val="20"/>
                <w:szCs w:val="20"/>
              </w:rPr>
              <w:t>pid</w:t>
            </w:r>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r>
              <w:rPr>
                <w:sz w:val="20"/>
                <w:szCs w:val="20"/>
              </w:rPr>
              <w:t>pname</w:t>
            </w:r>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05C7DEC0" w:rsidR="004C7100" w:rsidRDefault="004C7100" w:rsidP="004C7100">
      <w:pPr>
        <w:pStyle w:val="Caption"/>
        <w:spacing w:before="120"/>
      </w:pPr>
      <w:bookmarkStart w:id="1473" w:name="_Toc3566419"/>
      <w:bookmarkStart w:id="1474" w:name="_Toc34747419"/>
      <w:bookmarkStart w:id="1475" w:name="_Toc39880740"/>
      <w:r>
        <w:t xml:space="preserve">Table </w:t>
      </w:r>
      <w:r w:rsidR="00ED469A">
        <w:fldChar w:fldCharType="begin"/>
      </w:r>
      <w:r w:rsidR="00ED469A">
        <w:instrText xml:space="preserve"> SEQ Table \* ARABIC </w:instrText>
      </w:r>
      <w:r w:rsidR="00ED469A">
        <w:fldChar w:fldCharType="separate"/>
      </w:r>
      <w:r w:rsidR="00A2710C">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1473"/>
      <w:bookmarkEnd w:id="1474"/>
      <w:bookmarkEnd w:id="1475"/>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gramStart"/>
      <w:r w:rsidR="007824EE" w:rsidRPr="006B3C5E">
        <w:rPr>
          <w:b/>
          <w:color w:val="0070C0"/>
        </w:rPr>
        <w:t>pid</w:t>
      </w:r>
      <w:proofErr w:type="gram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r w:rsidR="008163BD" w:rsidRPr="00EC5791">
        <w:rPr>
          <w:rFonts w:ascii="Courier New" w:hAnsi="Courier New"/>
          <w:sz w:val="16"/>
        </w:rPr>
        <w:t>pname</w:t>
      </w:r>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Heading4"/>
      </w:pPr>
      <w:bookmarkStart w:id="1476" w:name="_Toc3556949"/>
      <w:bookmarkStart w:id="1477" w:name="_Toc34747198"/>
      <w:bookmarkStart w:id="1478" w:name="_Toc39880512"/>
      <w:r>
        <w:lastRenderedPageBreak/>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1476"/>
      <w:bookmarkEnd w:id="1477"/>
      <w:bookmarkEnd w:id="1478"/>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19C5E483" w:rsidR="002C7187" w:rsidRDefault="002C7187" w:rsidP="005D241A">
      <w:pPr>
        <w:pStyle w:val="Caption"/>
        <w:spacing w:before="120"/>
      </w:pPr>
      <w:bookmarkStart w:id="1479" w:name="_Toc3566420"/>
      <w:bookmarkStart w:id="1480" w:name="_Toc34747420"/>
      <w:bookmarkStart w:id="1481" w:name="_Toc39880741"/>
      <w:r>
        <w:t xml:space="preserve">Table </w:t>
      </w:r>
      <w:r w:rsidR="00ED469A">
        <w:fldChar w:fldCharType="begin"/>
      </w:r>
      <w:r w:rsidR="00ED469A">
        <w:instrText xml:space="preserve"> SEQ Table \* ARABIC </w:instrText>
      </w:r>
      <w:r w:rsidR="00ED469A">
        <w:fldChar w:fldCharType="separate"/>
      </w:r>
      <w:r w:rsidR="00A2710C">
        <w:rPr>
          <w:noProof/>
        </w:rPr>
        <w:t>10</w:t>
      </w:r>
      <w:r w:rsidR="00ED469A">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1479"/>
      <w:bookmarkEnd w:id="1480"/>
      <w:bookmarkEnd w:id="1481"/>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&lt;assy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gramStart"/>
      <w:r w:rsidRPr="00CC7960">
        <w:rPr>
          <w:b/>
          <w:color w:val="0070C0"/>
        </w:rPr>
        <w:t>pid</w:t>
      </w:r>
      <w:proofErr w:type="gram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&lt;assy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gramStart"/>
      <w:r w:rsidR="003E2E28" w:rsidRPr="00CC7960">
        <w:rPr>
          <w:b/>
          <w:color w:val="0070C0"/>
        </w:rPr>
        <w:t>pid</w:t>
      </w:r>
      <w:proofErr w:type="gram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&lt;assy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&lt;/assy&gt;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Heading4"/>
      </w:pPr>
      <w:bookmarkStart w:id="1482" w:name="_Toc21650806"/>
      <w:bookmarkStart w:id="1483" w:name="_Ref21651717"/>
      <w:bookmarkStart w:id="1484" w:name="_Toc34747199"/>
      <w:bookmarkStart w:id="1485" w:name="_Toc39880513"/>
      <w:r>
        <w:lastRenderedPageBreak/>
        <w:t>Special Topological situations</w:t>
      </w:r>
      <w:bookmarkEnd w:id="1482"/>
      <w:bookmarkEnd w:id="1483"/>
      <w:bookmarkEnd w:id="1484"/>
      <w:bookmarkEnd w:id="1485"/>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77696" behindDoc="0" locked="0" layoutInCell="1" allowOverlap="1" wp14:anchorId="3B82B4DF" wp14:editId="6690D7C2">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51248B" w:rsidRPr="003A0545" w:rsidRDefault="0051248B" w:rsidP="00C5158C">
                            <w:pPr>
                              <w:pStyle w:val="Caption"/>
                              <w:rPr>
                                <w:noProof/>
                                <w:szCs w:val="24"/>
                              </w:rPr>
                            </w:pPr>
                            <w:bookmarkStart w:id="1486" w:name="_Ref21650472"/>
                            <w:bookmarkStart w:id="1487" w:name="_Toc21650945"/>
                            <w:bookmarkStart w:id="1488" w:name="_Toc34747337"/>
                            <w:bookmarkStart w:id="1489" w:name="_Toc39880654"/>
                            <w:r>
                              <w:t xml:space="preserve">Figure </w:t>
                            </w:r>
                            <w:r>
                              <w:fldChar w:fldCharType="begin"/>
                            </w:r>
                            <w:r>
                              <w:instrText xml:space="preserve"> SEQ Figure \* ARABIC </w:instrText>
                            </w:r>
                            <w:r>
                              <w:fldChar w:fldCharType="separate"/>
                            </w:r>
                            <w:r>
                              <w:rPr>
                                <w:noProof/>
                              </w:rPr>
                              <w:t>7</w:t>
                            </w:r>
                            <w:r>
                              <w:fldChar w:fldCharType="end"/>
                            </w:r>
                            <w:bookmarkEnd w:id="1486"/>
                            <w:r>
                              <w:t>: special topologies</w:t>
                            </w:r>
                            <w:bookmarkEnd w:id="1487"/>
                            <w:bookmarkEnd w:id="1488"/>
                            <w:bookmarkEnd w:id="14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51248B" w:rsidRPr="003A0545" w:rsidRDefault="0051248B" w:rsidP="00C5158C">
                      <w:pPr>
                        <w:pStyle w:val="Caption"/>
                        <w:rPr>
                          <w:noProof/>
                          <w:szCs w:val="24"/>
                        </w:rPr>
                      </w:pPr>
                      <w:bookmarkStart w:id="1490" w:name="_Ref21650472"/>
                      <w:bookmarkStart w:id="1491" w:name="_Toc21650945"/>
                      <w:bookmarkStart w:id="1492" w:name="_Toc34747337"/>
                      <w:bookmarkStart w:id="1493" w:name="_Toc39880654"/>
                      <w:r>
                        <w:t xml:space="preserve">Figure </w:t>
                      </w:r>
                      <w:r>
                        <w:fldChar w:fldCharType="begin"/>
                      </w:r>
                      <w:r>
                        <w:instrText xml:space="preserve"> SEQ Figure \* ARABIC </w:instrText>
                      </w:r>
                      <w:r>
                        <w:fldChar w:fldCharType="separate"/>
                      </w:r>
                      <w:r>
                        <w:rPr>
                          <w:noProof/>
                        </w:rPr>
                        <w:t>7</w:t>
                      </w:r>
                      <w:r>
                        <w:fldChar w:fldCharType="end"/>
                      </w:r>
                      <w:bookmarkEnd w:id="1490"/>
                      <w:r>
                        <w:t>: special topologies</w:t>
                      </w:r>
                      <w:bookmarkEnd w:id="1491"/>
                      <w:bookmarkEnd w:id="1492"/>
                      <w:bookmarkEnd w:id="1493"/>
                    </w:p>
                  </w:txbxContent>
                </v:textbox>
                <w10:wrap type="square"/>
              </v:shape>
            </w:pict>
          </mc:Fallback>
        </mc:AlternateContent>
      </w:r>
      <w:r>
        <w:rPr>
          <w:noProof/>
          <w:lang w:eastAsia="en-US"/>
        </w:rPr>
        <w:drawing>
          <wp:anchor distT="0" distB="0" distL="114300" distR="114300" simplePos="0" relativeHeight="251676672" behindDoc="0" locked="0" layoutInCell="1" allowOverlap="1" wp14:anchorId="5F7A6F24" wp14:editId="5DB20B83">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Paragraph"/>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Paragraph"/>
        <w:numPr>
          <w:ilvl w:val="0"/>
          <w:numId w:val="61"/>
        </w:numPr>
        <w:rPr>
          <w:lang w:val="en-US"/>
        </w:rPr>
      </w:pPr>
      <w:proofErr w:type="gramStart"/>
      <w:r w:rsidRPr="0033379A">
        <w:rPr>
          <w:lang w:val="en-US"/>
        </w:rPr>
        <w:t>some</w:t>
      </w:r>
      <w:proofErr w:type="gramEnd"/>
      <w:r w:rsidRPr="0033379A">
        <w:rPr>
          <w:lang w:val="en-US"/>
        </w:rPr>
        <w:t xml:space="preserve"> parts may be involved more than once in </w:t>
      </w:r>
      <w:r w:rsidR="00245D29">
        <w:rPr>
          <w:lang w:val="en-US"/>
        </w:rPr>
        <w:t>the same</w:t>
      </w:r>
      <w:r w:rsidRPr="0033379A">
        <w:rPr>
          <w:lang w:val="en-US"/>
        </w:rPr>
        <w:t>joint (self-connected joint).</w:t>
      </w:r>
    </w:p>
    <w:p w14:paraId="178F1FE4" w14:textId="1B9D260E" w:rsidR="00C5158C" w:rsidRPr="0033379A" w:rsidRDefault="00C5158C" w:rsidP="00C5158C">
      <w:pPr>
        <w:pStyle w:val="ListParagraph"/>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Paragraph"/>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Paragraph"/>
        <w:numPr>
          <w:ilvl w:val="1"/>
          <w:numId w:val="61"/>
        </w:numPr>
        <w:rPr>
          <w:lang w:val="en-US"/>
        </w:rPr>
      </w:pPr>
      <w:proofErr w:type="gramStart"/>
      <w:r>
        <w:rPr>
          <w:lang w:val="en-US"/>
        </w:rPr>
        <w:t>or</w:t>
      </w:r>
      <w:proofErr w:type="gramEnd"/>
      <w:r>
        <w:rPr>
          <w:lang w:val="en-US"/>
        </w:rPr>
        <w:t xml:space="preserve">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562255F2" w:rsidR="00C5158C" w:rsidRDefault="00C5158C" w:rsidP="00C5158C">
      <w:r>
        <w:t xml:space="preserve">In </w:t>
      </w:r>
      <w:r>
        <w:fldChar w:fldCharType="begin"/>
      </w:r>
      <w:r>
        <w:instrText xml:space="preserve"> REF _Ref21650472 \h </w:instrText>
      </w:r>
      <w:r>
        <w:fldChar w:fldCharType="separate"/>
      </w:r>
      <w:r w:rsidR="00A2710C">
        <w:t xml:space="preserve">Figure </w:t>
      </w:r>
      <w:r w:rsidR="00A2710C">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w:t>
      </w:r>
      <w:proofErr w:type="gramStart"/>
      <w:r w:rsidR="007F2E66">
        <w:t>!--</w:t>
      </w:r>
      <w:proofErr w:type="gramEnd"/>
      <w:r w:rsidR="007F2E66">
        <w:t xml:space="preserve">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w:t>
      </w:r>
      <w:proofErr w:type="gramStart"/>
      <w:r w:rsidR="007F2E66">
        <w:t>!--</w:t>
      </w:r>
      <w:proofErr w:type="gramEnd"/>
      <w:r w:rsidR="007F2E66">
        <w:t xml:space="preserve">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Heading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w:t>
      </w:r>
      <w:proofErr w:type="gramStart"/>
      <w:r w:rsidRPr="009F6133">
        <w:rPr>
          <w:rFonts w:ascii="Courier New" w:hAnsi="Courier New" w:cs="Courier New"/>
          <w:b/>
          <w:i/>
          <w:sz w:val="18"/>
          <w:szCs w:val="18"/>
        </w:rPr>
        <w:t>stacking</w:t>
      </w:r>
      <w:proofErr w:type="gramEnd"/>
      <w:r w:rsidRPr="009F6133">
        <w:rPr>
          <w:rFonts w:ascii="Courier New" w:hAnsi="Courier New" w:cs="Courier New"/>
          <w:b/>
          <w:i/>
          <w:sz w:val="18"/>
          <w:szCs w:val="18"/>
        </w:rPr>
        <w:t>&gt;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5D61D93D" w:rsidR="00C5158C" w:rsidRDefault="00C5158C" w:rsidP="00C5158C">
      <w:pPr>
        <w:pStyle w:val="Caption"/>
        <w:spacing w:before="120"/>
        <w:rPr>
          <w:rStyle w:val="elementdeftypeChar"/>
          <w:b/>
        </w:rPr>
      </w:pPr>
      <w:bookmarkStart w:id="1494" w:name="_Toc21651031"/>
      <w:bookmarkStart w:id="1495" w:name="_Toc34747421"/>
      <w:bookmarkStart w:id="1496" w:name="_Toc39880742"/>
      <w:r>
        <w:t xml:space="preserve">Table </w:t>
      </w:r>
      <w:r w:rsidR="00ED469A">
        <w:fldChar w:fldCharType="begin"/>
      </w:r>
      <w:r w:rsidR="00ED469A">
        <w:instrText xml:space="preserve"> SEQ Table \* ARABIC </w:instrText>
      </w:r>
      <w:r w:rsidR="00ED469A">
        <w:fldChar w:fldCharType="separate"/>
      </w:r>
      <w:r w:rsidR="00A2710C">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1494"/>
      <w:bookmarkEnd w:id="1495"/>
      <w:bookmarkEnd w:id="1496"/>
    </w:p>
    <w:p w14:paraId="6B44B584" w14:textId="77777777" w:rsidR="00C5158C" w:rsidRPr="007055D9" w:rsidRDefault="00C5158C" w:rsidP="00C5158C">
      <w:pPr>
        <w:keepNext/>
        <w:widowControl w:val="0"/>
      </w:pPr>
      <w:proofErr w:type="gramStart"/>
      <w:r>
        <w:lastRenderedPageBreak/>
        <w:t>and</w:t>
      </w:r>
      <w:proofErr w:type="gramEnd"/>
      <w:r>
        <w:t xml:space="preserve">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r>
              <w:rPr>
                <w:sz w:val="20"/>
                <w:szCs w:val="20"/>
              </w:rPr>
              <w:t>nr_levels</w:t>
            </w:r>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proofErr w:type="gramStart"/>
            <w:r>
              <w:rPr>
                <w:sz w:val="20"/>
                <w:szCs w:val="20"/>
              </w:rPr>
              <w:t>if</w:t>
            </w:r>
            <w:proofErr w:type="gramEnd"/>
            <w:r>
              <w:rPr>
                <w:sz w:val="20"/>
                <w:szCs w:val="20"/>
              </w:rPr>
              <w:t xml:space="preserve">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263E19DD" w:rsidR="00C5158C" w:rsidRDefault="00C5158C" w:rsidP="00C5158C">
      <w:pPr>
        <w:pStyle w:val="Caption"/>
      </w:pPr>
      <w:bookmarkStart w:id="1497" w:name="_Toc21651032"/>
      <w:bookmarkStart w:id="1498" w:name="_Toc34747422"/>
      <w:bookmarkStart w:id="1499" w:name="_Toc39880743"/>
      <w:r>
        <w:t xml:space="preserve">Table </w:t>
      </w:r>
      <w:r w:rsidR="00ED469A">
        <w:fldChar w:fldCharType="begin"/>
      </w:r>
      <w:r w:rsidR="00ED469A">
        <w:instrText xml:space="preserve"> SEQ Table \* ARABIC </w:instrText>
      </w:r>
      <w:r w:rsidR="00ED469A">
        <w:fldChar w:fldCharType="separate"/>
      </w:r>
      <w:r w:rsidR="00A2710C">
        <w:rPr>
          <w:noProof/>
        </w:rPr>
        <w:t>12</w:t>
      </w:r>
      <w:r w:rsidR="00ED469A">
        <w:fldChar w:fldCharType="end"/>
      </w:r>
      <w:r>
        <w:t>: Attributes of &lt;stacking&gt;</w:t>
      </w:r>
      <w:bookmarkEnd w:id="1497"/>
      <w:bookmarkEnd w:id="1498"/>
      <w:bookmarkEnd w:id="1499"/>
    </w:p>
    <w:p w14:paraId="6362C457" w14:textId="77777777" w:rsidR="00C5158C" w:rsidRDefault="00C5158C" w:rsidP="00C5158C">
      <w:pPr>
        <w:numPr>
          <w:ilvl w:val="0"/>
          <w:numId w:val="22"/>
        </w:numPr>
        <w:spacing w:before="120"/>
        <w:jc w:val="both"/>
      </w:pPr>
      <w:r>
        <w:rPr>
          <w:rFonts w:ascii="Courier New" w:hAnsi="Courier New" w:cs="Courier New"/>
          <w:b/>
          <w:i/>
          <w:sz w:val="18"/>
        </w:rPr>
        <w:t>nr_levels</w:t>
      </w:r>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r>
              <w:rPr>
                <w:sz w:val="20"/>
                <w:szCs w:val="20"/>
              </w:rPr>
              <w:t>part_index</w:t>
            </w:r>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11DC3C6B" w:rsidR="00C5158C" w:rsidRDefault="00C5158C" w:rsidP="00C5158C">
      <w:pPr>
        <w:pStyle w:val="Caption"/>
      </w:pPr>
      <w:bookmarkStart w:id="1500" w:name="_Toc21651033"/>
      <w:bookmarkStart w:id="1501" w:name="_Toc34747423"/>
      <w:bookmarkStart w:id="1502" w:name="_Toc39880744"/>
      <w:r>
        <w:t xml:space="preserve">Table </w:t>
      </w:r>
      <w:r w:rsidR="00ED469A">
        <w:fldChar w:fldCharType="begin"/>
      </w:r>
      <w:r w:rsidR="00ED469A">
        <w:instrText xml:space="preserve"> SEQ Table \* ARABIC </w:instrText>
      </w:r>
      <w:r w:rsidR="00ED469A">
        <w:fldChar w:fldCharType="separate"/>
      </w:r>
      <w:r w:rsidR="00A2710C">
        <w:rPr>
          <w:noProof/>
        </w:rPr>
        <w:t>13</w:t>
      </w:r>
      <w:r w:rsidR="00ED469A">
        <w:fldChar w:fldCharType="end"/>
      </w:r>
      <w:r>
        <w:t>: Attributes of &lt;level&gt;</w:t>
      </w:r>
      <w:bookmarkEnd w:id="1500"/>
      <w:bookmarkEnd w:id="1501"/>
      <w:bookmarkEnd w:id="1502"/>
    </w:p>
    <w:p w14:paraId="55108C25" w14:textId="1AA99B82" w:rsidR="00C5158C" w:rsidRDefault="00C5158C" w:rsidP="00C5158C">
      <w:pPr>
        <w:numPr>
          <w:ilvl w:val="0"/>
          <w:numId w:val="22"/>
        </w:numPr>
        <w:spacing w:before="120"/>
        <w:jc w:val="both"/>
      </w:pPr>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rsidR="00A2710C">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proofErr w:type="gramStart"/>
      <w:r w:rsidRPr="00C164FF">
        <w:rPr>
          <w:rFonts w:ascii="Courier New" w:hAnsi="Courier New" w:cs="Courier New"/>
          <w:b/>
          <w:i/>
          <w:sz w:val="18"/>
        </w:rPr>
        <w:t>order</w:t>
      </w:r>
      <w:proofErr w:type="gramEnd"/>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r w:rsidRPr="00C20A54">
        <w:rPr>
          <w:rFonts w:ascii="Courier New" w:hAnsi="Courier New" w:cs="Courier New"/>
          <w:b/>
          <w:i/>
          <w:sz w:val="18"/>
        </w:rPr>
        <w:t>nr_levels</w:t>
      </w:r>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r w:rsidRPr="00C20A54">
        <w:rPr>
          <w:rFonts w:ascii="Courier New" w:hAnsi="Courier New" w:cs="Courier New"/>
          <w:b/>
          <w:i/>
          <w:sz w:val="18"/>
        </w:rPr>
        <w:t>nr_levels</w:t>
      </w:r>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lastRenderedPageBreak/>
        <w:t>Example</w:t>
      </w:r>
      <w:r>
        <w:rPr>
          <w:b/>
          <w:sz w:val="24"/>
        </w:rPr>
        <w:t xml:space="preserve"> A:</w:t>
      </w:r>
    </w:p>
    <w:p w14:paraId="07C30C21" w14:textId="751CF9E7"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A2710C">
        <w:t xml:space="preserve">Figure </w:t>
      </w:r>
      <w:r w:rsidR="00A2710C">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w:t>
      </w:r>
      <w:proofErr w:type="gramStart"/>
      <w:r w:rsidRPr="00D96E28">
        <w:rPr>
          <w:rFonts w:cs="Courier New"/>
          <w:color w:val="FF0000"/>
          <w:sz w:val="15"/>
          <w:szCs w:val="15"/>
        </w:rPr>
        <w:t>!--</w:t>
      </w:r>
      <w:proofErr w:type="gramEnd"/>
      <w:r w:rsidRPr="00D96E28">
        <w:rPr>
          <w:rFonts w:cs="Courier New"/>
          <w:color w:val="FF0000"/>
          <w:sz w:val="15"/>
          <w:szCs w:val="15"/>
        </w:rPr>
        <w:t xml:space="preserve">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w:t>
      </w:r>
      <w:proofErr w:type="gramStart"/>
      <w:r w:rsidRPr="00D96E28">
        <w:rPr>
          <w:rFonts w:cs="Courier New"/>
          <w:color w:val="FF0000"/>
          <w:sz w:val="15"/>
          <w:szCs w:val="15"/>
        </w:rPr>
        <w:t>!--</w:t>
      </w:r>
      <w:proofErr w:type="gramEnd"/>
      <w:r w:rsidRPr="00D96E28">
        <w:rPr>
          <w:rFonts w:cs="Courier New"/>
          <w:color w:val="FF0000"/>
          <w:sz w:val="15"/>
          <w:szCs w:val="15"/>
        </w:rPr>
        <w:t xml:space="preserve">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&lt;connection_list&gt;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&lt;/connection_list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7F45B138" w:rsidR="00C5158C" w:rsidRPr="0003690A" w:rsidRDefault="00C5158C" w:rsidP="00C5158C">
      <w:pPr>
        <w:keepNext/>
        <w:keepLines/>
        <w:spacing w:before="120"/>
      </w:pPr>
      <w:r>
        <w:fldChar w:fldCharType="begin"/>
      </w:r>
      <w:r>
        <w:instrText xml:space="preserve"> REF _Ref21650472 \h </w:instrText>
      </w:r>
      <w:r>
        <w:fldChar w:fldCharType="separate"/>
      </w:r>
      <w:r w:rsidR="00A2710C">
        <w:t xml:space="preserve">Figure </w:t>
      </w:r>
      <w:r w:rsidR="00A2710C">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w:t>
      </w:r>
      <w:proofErr w:type="gramStart"/>
      <w:r w:rsidRPr="000E2A23">
        <w:rPr>
          <w:rFonts w:cs="Courier New"/>
          <w:color w:val="FF0000"/>
          <w:sz w:val="15"/>
          <w:szCs w:val="15"/>
        </w:rPr>
        <w:t>!--</w:t>
      </w:r>
      <w:proofErr w:type="gramEnd"/>
      <w:r w:rsidRPr="000E2A23">
        <w:rPr>
          <w:rFonts w:cs="Courier New"/>
          <w:color w:val="FF0000"/>
          <w:sz w:val="15"/>
          <w:szCs w:val="15"/>
        </w:rPr>
        <w:t xml:space="preserve">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w:t>
      </w:r>
      <w:proofErr w:type="gramStart"/>
      <w:r w:rsidRPr="000E2A23">
        <w:rPr>
          <w:rFonts w:cs="Courier New"/>
          <w:color w:val="FF0000"/>
          <w:sz w:val="15"/>
          <w:szCs w:val="15"/>
        </w:rPr>
        <w:t>!--</w:t>
      </w:r>
      <w:proofErr w:type="gramEnd"/>
      <w:r w:rsidRPr="000E2A23">
        <w:rPr>
          <w:rFonts w:cs="Courier New"/>
          <w:color w:val="FF0000"/>
          <w:sz w:val="15"/>
          <w:szCs w:val="15"/>
        </w:rPr>
        <w:t xml:space="preserve">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&lt;connection_list&gt;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&lt;/connection_list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Heading3"/>
      </w:pPr>
      <w:bookmarkStart w:id="1503" w:name="_Ref414608310"/>
      <w:bookmarkStart w:id="1504" w:name="_Toc3556950"/>
      <w:bookmarkStart w:id="1505" w:name="_Toc34747200"/>
      <w:bookmarkStart w:id="1506" w:name="_Toc39880514"/>
      <w:r>
        <w:lastRenderedPageBreak/>
        <w:t xml:space="preserve">Contacts and </w:t>
      </w:r>
      <w:r w:rsidR="004B7C8B">
        <w:t>F</w:t>
      </w:r>
      <w:r w:rsidR="004B7C8B" w:rsidRPr="004B7C8B">
        <w:t>riction</w:t>
      </w:r>
      <w:bookmarkEnd w:id="1503"/>
      <w:bookmarkEnd w:id="1504"/>
      <w:bookmarkEnd w:id="1505"/>
      <w:bookmarkEnd w:id="1506"/>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proofErr w:type="gramStart"/>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w:t>
      </w:r>
      <w:proofErr w:type="gramEnd"/>
      <w:r w:rsidRPr="0030552A">
        <w:rPr>
          <w:szCs w:val="22"/>
        </w:rPr>
        <w:t xml:space="preserve">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1507" w:name="_Ref414841585"/>
      <w:bookmarkStart w:id="1508" w:name="_Toc3556951"/>
      <w:bookmarkStart w:id="1509" w:name="_Toc34747201"/>
      <w:bookmarkStart w:id="1510" w:name="_Toc39880515"/>
      <w:r w:rsidRPr="00880D5C">
        <w:rPr>
          <w:szCs w:val="26"/>
        </w:rPr>
        <w:t xml:space="preserve">Element </w:t>
      </w:r>
      <w:r w:rsidRPr="00880D5C">
        <w:rPr>
          <w:rFonts w:ascii="Courier New" w:hAnsi="Courier New" w:cs="Courier New"/>
          <w:b w:val="0"/>
          <w:i/>
          <w:szCs w:val="26"/>
        </w:rPr>
        <w:t>&lt;contact_list/&gt;</w:t>
      </w:r>
      <w:bookmarkEnd w:id="1507"/>
      <w:bookmarkEnd w:id="1508"/>
      <w:bookmarkEnd w:id="1509"/>
      <w:bookmarkEnd w:id="1510"/>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4DBBD180" w:rsidR="001C74F6" w:rsidRDefault="001C74F6" w:rsidP="00543B6B">
      <w:pPr>
        <w:pStyle w:val="Caption"/>
        <w:spacing w:before="120"/>
      </w:pPr>
      <w:bookmarkStart w:id="1511" w:name="_Toc414573794"/>
      <w:bookmarkStart w:id="1512" w:name="_Toc3566421"/>
      <w:bookmarkStart w:id="1513" w:name="_Toc34747424"/>
      <w:bookmarkStart w:id="1514" w:name="_Toc39880745"/>
      <w:r>
        <w:t xml:space="preserve">Table </w:t>
      </w:r>
      <w:r w:rsidR="00ED469A">
        <w:fldChar w:fldCharType="begin"/>
      </w:r>
      <w:r w:rsidR="00ED469A">
        <w:instrText xml:space="preserve"> SEQ Table \* ARABIC </w:instrText>
      </w:r>
      <w:r w:rsidR="00ED469A">
        <w:fldChar w:fldCharType="separate"/>
      </w:r>
      <w:r w:rsidR="00A2710C">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1511"/>
      <w:bookmarkEnd w:id="1512"/>
      <w:bookmarkEnd w:id="1513"/>
      <w:bookmarkEnd w:id="1514"/>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56C2FCB4" w:rsidR="00745248" w:rsidRPr="00880D5C" w:rsidRDefault="00745248" w:rsidP="00745248">
      <w:pPr>
        <w:pStyle w:val="Heading4"/>
        <w:rPr>
          <w:szCs w:val="26"/>
        </w:rPr>
      </w:pPr>
      <w:bookmarkStart w:id="1515" w:name="_Toc3556952"/>
      <w:bookmarkStart w:id="1516" w:name="_Toc34747202"/>
      <w:bookmarkStart w:id="1517" w:name="_Toc39880516"/>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1515"/>
      <w:bookmarkEnd w:id="1516"/>
      <w:bookmarkEnd w:id="1517"/>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0D193E5C" w:rsidR="00D05444" w:rsidRDefault="00D05444" w:rsidP="00543B6B">
      <w:pPr>
        <w:pStyle w:val="Caption"/>
        <w:spacing w:before="120"/>
      </w:pPr>
      <w:bookmarkStart w:id="1518" w:name="_Toc3566422"/>
      <w:bookmarkStart w:id="1519" w:name="_Toc34747425"/>
      <w:bookmarkStart w:id="1520" w:name="_Toc39880746"/>
      <w:r>
        <w:t xml:space="preserve">Table </w:t>
      </w:r>
      <w:r w:rsidR="00ED469A">
        <w:fldChar w:fldCharType="begin"/>
      </w:r>
      <w:r w:rsidR="00ED469A">
        <w:instrText xml:space="preserve"> SEQ Table \* ARABIC </w:instrText>
      </w:r>
      <w:r w:rsidR="00ED469A">
        <w:fldChar w:fldCharType="separate"/>
      </w:r>
      <w:r w:rsidR="00A2710C">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1518"/>
      <w:bookmarkEnd w:id="1519"/>
      <w:bookmarkEnd w:id="1520"/>
      <w:r>
        <w:t xml:space="preserve"> </w:t>
      </w:r>
    </w:p>
    <w:p w14:paraId="78E72DA1" w14:textId="42882334"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w:t>
      </w:r>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Heading4"/>
        <w:rPr>
          <w:i/>
        </w:rPr>
      </w:pPr>
      <w:bookmarkStart w:id="1521" w:name="_Toc3556953"/>
      <w:bookmarkStart w:id="1522" w:name="_Toc34747203"/>
      <w:bookmarkStart w:id="1523" w:name="_Toc39880517"/>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1521"/>
      <w:bookmarkEnd w:id="1522"/>
      <w:bookmarkEnd w:id="1523"/>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r>
              <w:rPr>
                <w:sz w:val="20"/>
                <w:szCs w:val="20"/>
              </w:rPr>
              <w:t>part_index</w:t>
            </w:r>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129D3D52" w:rsidR="006A6AD6" w:rsidRDefault="006A6AD6" w:rsidP="00543B6B">
      <w:pPr>
        <w:pStyle w:val="Caption"/>
        <w:spacing w:before="120"/>
      </w:pPr>
      <w:bookmarkStart w:id="1524" w:name="_Toc414573795"/>
      <w:bookmarkStart w:id="1525" w:name="_Toc3566423"/>
      <w:bookmarkStart w:id="1526" w:name="_Toc34747426"/>
      <w:bookmarkStart w:id="1527" w:name="_Toc39880747"/>
      <w:r>
        <w:t xml:space="preserve">Table </w:t>
      </w:r>
      <w:r w:rsidR="00ED469A">
        <w:fldChar w:fldCharType="begin"/>
      </w:r>
      <w:r w:rsidR="00ED469A">
        <w:instrText xml:space="preserve"> SEQ Table \* ARABIC </w:instrText>
      </w:r>
      <w:r w:rsidR="00ED469A">
        <w:fldChar w:fldCharType="separate"/>
      </w:r>
      <w:r w:rsidR="00A2710C">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1524"/>
      <w:bookmarkEnd w:id="1525"/>
      <w:bookmarkEnd w:id="1526"/>
      <w:bookmarkEnd w:id="1527"/>
      <w:r>
        <w:t xml:space="preserve"> </w:t>
      </w:r>
    </w:p>
    <w:p w14:paraId="58AB304A" w14:textId="77777777" w:rsidR="006A6AD6" w:rsidRPr="000B11EA" w:rsidRDefault="006A6AD6" w:rsidP="006A6AD6">
      <w:r w:rsidRPr="000B11EA">
        <w:t xml:space="preserve">These attributes have following semantics: </w:t>
      </w:r>
    </w:p>
    <w:p w14:paraId="0A4A3DA3" w14:textId="619B14D4" w:rsidR="00BE444C" w:rsidRDefault="00BE444C" w:rsidP="00911F2B">
      <w:pPr>
        <w:numPr>
          <w:ilvl w:val="0"/>
          <w:numId w:val="22"/>
        </w:numPr>
        <w:spacing w:before="120"/>
        <w:jc w:val="both"/>
      </w:pPr>
      <w:r>
        <w:rPr>
          <w:rFonts w:ascii="Courier New" w:hAnsi="Courier New"/>
          <w:sz w:val="18"/>
          <w:szCs w:val="18"/>
        </w:rPr>
        <w:t>part_index</w:t>
      </w:r>
      <w:r w:rsidRPr="000B11EA">
        <w:t xml:space="preserve">: </w:t>
      </w:r>
      <w:r>
        <w:t xml:space="preserve">The flange partner with this index (see section </w:t>
      </w:r>
      <w:r>
        <w:fldChar w:fldCharType="begin"/>
      </w:r>
      <w:r>
        <w:instrText xml:space="preserve"> REF _Ref428791371 \r \h </w:instrText>
      </w:r>
      <w:r>
        <w:fldChar w:fldCharType="separate"/>
      </w:r>
      <w:r w:rsidR="00A2710C">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1528" w:name="_Toc3556954"/>
      <w:bookmarkStart w:id="1529" w:name="_Toc34747204"/>
      <w:bookmarkStart w:id="1530" w:name="_Toc39880518"/>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1528"/>
      <w:bookmarkEnd w:id="1529"/>
      <w:bookmarkEnd w:id="1530"/>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gramStart"/>
      <w:r w:rsidRPr="00F829D8">
        <w:rPr>
          <w:b/>
          <w:color w:val="0070C0"/>
        </w:rPr>
        <w:t>pid</w:t>
      </w:r>
      <w:proofErr w:type="gram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&lt;assy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&lt;contact_list&gt;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&lt;</w:t>
      </w:r>
      <w:proofErr w:type="gramStart"/>
      <w:r w:rsidRPr="00313BC1">
        <w:rPr>
          <w:rFonts w:cs="Courier New"/>
          <w:b/>
          <w:szCs w:val="16"/>
        </w:rPr>
        <w:t>contact</w:t>
      </w:r>
      <w:proofErr w:type="gramEnd"/>
      <w:r w:rsidRPr="00313BC1">
        <w:rPr>
          <w:rFonts w:cs="Courier New"/>
          <w:b/>
          <w:szCs w:val="16"/>
        </w:rPr>
        <w:t xml:space="preserve">&gt;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static_friction="0.3" kinetic_friction=".25"/&gt;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1531" w:name="_Ref414837767"/>
      <w:bookmarkStart w:id="1532" w:name="_Toc3556955"/>
      <w:bookmarkStart w:id="1533" w:name="_Toc34747205"/>
      <w:bookmarkStart w:id="1534" w:name="_Toc39880519"/>
      <w:r>
        <w:t xml:space="preserve">Local </w:t>
      </w:r>
      <w:r w:rsidR="008706FB">
        <w:t>Contact</w:t>
      </w:r>
      <w:r w:rsidRPr="0030552A">
        <w:t xml:space="preserve"> </w:t>
      </w:r>
      <w:r w:rsidR="008706FB">
        <w:t>P</w:t>
      </w:r>
      <w:r>
        <w:t>ropert</w:t>
      </w:r>
      <w:r w:rsidR="008706FB">
        <w:t>ies</w:t>
      </w:r>
      <w:bookmarkEnd w:id="1531"/>
      <w:bookmarkEnd w:id="1532"/>
      <w:bookmarkEnd w:id="1533"/>
      <w:bookmarkEnd w:id="1534"/>
      <w:r w:rsidRPr="00F54FFD">
        <w:t xml:space="preserve"> </w:t>
      </w:r>
    </w:p>
    <w:p w14:paraId="48CD41ED" w14:textId="588B2D9B"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proofErr w:type="gramStart"/>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A2710C">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A2710C"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7CB5EFA0" w:rsidR="00B8299F" w:rsidRDefault="00B8299F" w:rsidP="00B8299F">
      <w:pPr>
        <w:pStyle w:val="Caption"/>
        <w:spacing w:before="120"/>
      </w:pPr>
      <w:bookmarkStart w:id="1535" w:name="_Toc3566424"/>
      <w:bookmarkStart w:id="1536" w:name="_Toc34747427"/>
      <w:bookmarkStart w:id="1537" w:name="_Toc39880748"/>
      <w:r>
        <w:t xml:space="preserve">Table </w:t>
      </w:r>
      <w:r w:rsidR="00ED469A">
        <w:fldChar w:fldCharType="begin"/>
      </w:r>
      <w:r w:rsidR="00ED469A">
        <w:instrText xml:space="preserve"> SEQ Table \* ARABIC </w:instrText>
      </w:r>
      <w:r w:rsidR="00ED469A">
        <w:fldChar w:fldCharType="separate"/>
      </w:r>
      <w:r w:rsidR="00A2710C">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1535"/>
      <w:bookmarkEnd w:id="1536"/>
      <w:bookmarkEnd w:id="1537"/>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w:t>
      </w:r>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Heading3"/>
        <w:tabs>
          <w:tab w:val="clear" w:pos="720"/>
          <w:tab w:val="num" w:pos="1701"/>
        </w:tabs>
      </w:pPr>
      <w:bookmarkStart w:id="1538" w:name="_Ref414836574"/>
      <w:bookmarkStart w:id="1539" w:name="_Toc3556956"/>
      <w:bookmarkStart w:id="1540" w:name="_Toc34747206"/>
      <w:bookmarkStart w:id="1541" w:name="_Toc39880520"/>
      <w:r w:rsidRPr="007055D9">
        <w:t>Joints</w:t>
      </w:r>
      <w:bookmarkEnd w:id="1538"/>
      <w:bookmarkEnd w:id="1539"/>
      <w:bookmarkEnd w:id="1540"/>
      <w:bookmarkEnd w:id="1541"/>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0012B6BC" w:rsidR="00EB7B21" w:rsidRPr="007055D9" w:rsidRDefault="00EB7B21" w:rsidP="00702EBE">
      <w:pPr>
        <w:jc w:val="both"/>
      </w:pPr>
      <w:r w:rsidRPr="007055D9">
        <w:lastRenderedPageBreak/>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A2710C">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60D65922" w:rsidR="00F63C73" w:rsidRDefault="00F63C73" w:rsidP="00F63C73">
      <w:pPr>
        <w:pStyle w:val="Caption"/>
        <w:spacing w:before="120"/>
      </w:pPr>
      <w:bookmarkStart w:id="1542" w:name="_Toc3566425"/>
      <w:bookmarkStart w:id="1543" w:name="_Toc34747428"/>
      <w:bookmarkStart w:id="1544" w:name="_Toc39880749"/>
      <w:r>
        <w:t xml:space="preserve">Table </w:t>
      </w:r>
      <w:r w:rsidR="00ED469A">
        <w:fldChar w:fldCharType="begin"/>
      </w:r>
      <w:r w:rsidR="00ED469A">
        <w:instrText xml:space="preserve"> SEQ Table \* ARABIC </w:instrText>
      </w:r>
      <w:r w:rsidR="00ED469A">
        <w:fldChar w:fldCharType="separate"/>
      </w:r>
      <w:r w:rsidR="00A2710C">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1542"/>
      <w:bookmarkEnd w:id="1543"/>
      <w:bookmarkEnd w:id="1544"/>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1545" w:name="_Toc428456083"/>
      <w:bookmarkStart w:id="1546" w:name="_Toc428537047"/>
      <w:bookmarkStart w:id="1547" w:name="_Toc428969366"/>
      <w:bookmarkStart w:id="1548" w:name="_Toc429052757"/>
      <w:bookmarkStart w:id="1549" w:name="_Toc3556957"/>
      <w:bookmarkStart w:id="1550" w:name="_Toc34747207"/>
      <w:bookmarkStart w:id="1551" w:name="_Toc39880521"/>
      <w:bookmarkEnd w:id="1545"/>
      <w:bookmarkEnd w:id="1546"/>
      <w:bookmarkEnd w:id="1547"/>
      <w:bookmarkEnd w:id="1548"/>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1549"/>
      <w:bookmarkEnd w:id="1550"/>
      <w:bookmarkEnd w:id="1551"/>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proofErr w:type="gramStart"/>
      <w:r w:rsidRPr="001E6C77">
        <w:rPr>
          <w:rFonts w:cs="Courier New"/>
          <w:sz w:val="15"/>
          <w:szCs w:val="15"/>
        </w:rPr>
        <w:t>&lt;?xml</w:t>
      </w:r>
      <w:proofErr w:type="gramEnd"/>
      <w:r w:rsidRPr="001E6C77">
        <w:rPr>
          <w:rFonts w:cs="Courier New"/>
          <w:sz w:val="15"/>
          <w:szCs w:val="15"/>
        </w:rPr>
        <w:t xml:space="preserve">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gramStart"/>
      <w:r w:rsidRPr="0033379A">
        <w:rPr>
          <w:rFonts w:cs="Courier New"/>
          <w:sz w:val="15"/>
          <w:szCs w:val="15"/>
          <w:lang w:val="fr-FR"/>
        </w:rPr>
        <w:t>xmcf</w:t>
      </w:r>
      <w:proofErr w:type="gramEnd"/>
      <w:r w:rsidRPr="0033379A">
        <w:rPr>
          <w:rFonts w:cs="Courier New"/>
          <w:sz w:val="15"/>
          <w:szCs w:val="15"/>
          <w:lang w:val="fr-FR"/>
        </w:rPr>
        <w:t xml:space="preserve"> xmlns:xsi=</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r w:rsidRPr="0033379A">
        <w:rPr>
          <w:rFonts w:cs="Courier New"/>
          <w:sz w:val="15"/>
          <w:szCs w:val="15"/>
          <w:lang w:val="fr-FR"/>
        </w:rPr>
        <w:t>xmlns:MEDINA=</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r w:rsidRPr="00795D4D">
        <w:rPr>
          <w:rFonts w:cs="Courier New"/>
          <w:sz w:val="15"/>
          <w:szCs w:val="15"/>
          <w:lang w:val="fr-FR"/>
        </w:rPr>
        <w:t>xsi:schemaLocation=</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gramStart"/>
      <w:r w:rsidRPr="00795D4D">
        <w:rPr>
          <w:rFonts w:cs="Courier New"/>
          <w:sz w:val="15"/>
          <w:szCs w:val="15"/>
          <w:lang w:val="fr-FR"/>
        </w:rPr>
        <w:t>xsi:</w:t>
      </w:r>
      <w:proofErr w:type="gramEnd"/>
      <w:r w:rsidRPr="00795D4D">
        <w:rPr>
          <w:rFonts w:cs="Courier New"/>
          <w:sz w:val="15"/>
          <w:szCs w:val="15"/>
          <w:lang w:val="fr-FR"/>
        </w:rPr>
        <w:t>noNamespaceSchemaLocation=</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4AA118B2"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version</w:t>
      </w:r>
      <w:proofErr w:type="gramEnd"/>
      <w:r w:rsidRPr="001E6C77">
        <w:rPr>
          <w:sz w:val="15"/>
          <w:szCs w:val="15"/>
        </w:rPr>
        <w:t xml:space="preserve">&gt; </w:t>
      </w:r>
      <w:del w:id="1552" w:author="nick" w:date="2020-05-31T15:05:00Z">
        <w:r w:rsidR="009A3F31" w:rsidDel="0051248B">
          <w:delText>3</w:delText>
        </w:r>
        <w:r w:rsidR="009A3F31" w:rsidRPr="00BA120B" w:rsidDel="0051248B">
          <w:delText>.0.</w:delText>
        </w:r>
        <w:r w:rsidR="009A3F31" w:rsidDel="0051248B">
          <w:delText>1</w:delText>
        </w:r>
      </w:del>
      <w:ins w:id="1553" w:author="nick" w:date="2020-05-31T15:05:00Z">
        <w:r w:rsidR="0051248B">
          <w:t>3.1.0</w:t>
        </w:r>
      </w:ins>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&lt;data_at_root&gt;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gramStart"/>
      <w:r w:rsidRPr="001E6C77">
        <w:rPr>
          <w:sz w:val="15"/>
          <w:szCs w:val="15"/>
        </w:rPr>
        <w:t>pid</w:t>
      </w:r>
      <w:proofErr w:type="gram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gramStart"/>
      <w:r w:rsidRPr="001E6C77">
        <w:rPr>
          <w:sz w:val="15"/>
          <w:szCs w:val="15"/>
        </w:rPr>
        <w:t>pid</w:t>
      </w:r>
      <w:proofErr w:type="gram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gramStart"/>
      <w:r w:rsidRPr="001E6C77">
        <w:rPr>
          <w:sz w:val="15"/>
          <w:szCs w:val="15"/>
        </w:rPr>
        <w:t>femdata</w:t>
      </w:r>
      <w:proofErr w:type="gram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seamweld</w:t>
      </w:r>
      <w:proofErr w:type="gram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1554" w:name="_Toc428279348"/>
      <w:bookmarkStart w:id="1555" w:name="_Toc428456085"/>
      <w:bookmarkStart w:id="1556" w:name="_Toc428537049"/>
      <w:bookmarkStart w:id="1557" w:name="_Toc428969368"/>
      <w:bookmarkStart w:id="1558" w:name="_Toc429052759"/>
      <w:bookmarkStart w:id="1559" w:name="_Toc3556958"/>
      <w:bookmarkStart w:id="1560" w:name="_Toc34747208"/>
      <w:bookmarkStart w:id="1561" w:name="_Toc39880522"/>
      <w:bookmarkEnd w:id="1554"/>
      <w:bookmarkEnd w:id="1555"/>
      <w:bookmarkEnd w:id="1556"/>
      <w:bookmarkEnd w:id="1557"/>
      <w:bookmarkEnd w:id="1558"/>
      <w:r w:rsidRPr="007055D9">
        <w:t>XML Schema Definition</w:t>
      </w:r>
      <w:bookmarkEnd w:id="1559"/>
      <w:bookmarkEnd w:id="1560"/>
      <w:bookmarkEnd w:id="1561"/>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1562" w:name="_Toc334484488"/>
      <w:bookmarkStart w:id="1563" w:name="_Toc334486133"/>
      <w:bookmarkStart w:id="1564" w:name="XMLStructureConnectionGroups"/>
      <w:bookmarkStart w:id="1565" w:name="SeamweldConnectionGroupPart"/>
      <w:bookmarkStart w:id="1566" w:name="XMLStructurePartsPIDs"/>
      <w:bookmarkStart w:id="1567" w:name="XMLStructureConnections"/>
      <w:bookmarkStart w:id="1568" w:name="XMLStructurePointConnections"/>
      <w:bookmarkStart w:id="1569" w:name="XMLStructureLineConnections"/>
      <w:bookmarkStart w:id="1570" w:name="XMLStructurePlaneConnections"/>
      <w:bookmarkStart w:id="1571" w:name="_Toc338938892"/>
      <w:bookmarkStart w:id="1572" w:name="_Toc338939088"/>
      <w:bookmarkStart w:id="1573" w:name="_Toc3556959"/>
      <w:bookmarkStart w:id="1574" w:name="_Toc34747209"/>
      <w:bookmarkStart w:id="1575" w:name="_Toc39880523"/>
      <w:bookmarkEnd w:id="1351"/>
      <w:bookmarkEnd w:id="1352"/>
      <w:bookmarkEnd w:id="1562"/>
      <w:bookmarkEnd w:id="1563"/>
      <w:bookmarkEnd w:id="1564"/>
      <w:bookmarkEnd w:id="1565"/>
      <w:bookmarkEnd w:id="1566"/>
      <w:bookmarkEnd w:id="1567"/>
      <w:bookmarkEnd w:id="1568"/>
      <w:bookmarkEnd w:id="1569"/>
      <w:bookmarkEnd w:id="1570"/>
      <w:r w:rsidRPr="007055D9">
        <w:lastRenderedPageBreak/>
        <w:t>Data Common to any Connection</w:t>
      </w:r>
      <w:bookmarkEnd w:id="1571"/>
      <w:bookmarkEnd w:id="1572"/>
      <w:bookmarkEnd w:id="1573"/>
      <w:bookmarkEnd w:id="1574"/>
      <w:bookmarkEnd w:id="1575"/>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1576" w:name="_Ref448911656"/>
      <w:bookmarkStart w:id="1577" w:name="_Toc3556960"/>
      <w:bookmarkStart w:id="1578" w:name="_Toc34747210"/>
      <w:bookmarkStart w:id="1579" w:name="_Toc39880524"/>
      <w:bookmarkStart w:id="1580" w:name="_Toc413359574"/>
      <w:bookmarkStart w:id="1581" w:name="_Toc338938893"/>
      <w:bookmarkStart w:id="1582" w:name="_Toc338939089"/>
      <w:bookmarkStart w:id="1583" w:name="_Toc288196462"/>
      <w:bookmarkStart w:id="1584" w:name="_Toc288200760"/>
      <w:r>
        <w:t>Indices and their properties</w:t>
      </w:r>
      <w:bookmarkEnd w:id="1576"/>
      <w:bookmarkEnd w:id="1577"/>
      <w:bookmarkEnd w:id="1578"/>
      <w:bookmarkEnd w:id="1579"/>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r>
        <w:rPr>
          <w:lang w:eastAsia="x-none"/>
        </w:rPr>
        <w:t>loc_list</w:t>
      </w:r>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1585" w:name="_Toc3556961"/>
      <w:bookmarkStart w:id="1586" w:name="_Toc34747211"/>
      <w:bookmarkStart w:id="1587" w:name="_Toc39880525"/>
      <w:r w:rsidRPr="00BD20ED">
        <w:rPr>
          <w:szCs w:val="34"/>
        </w:rPr>
        <w:t xml:space="preserve">Attribute </w:t>
      </w:r>
      <w:r w:rsidRPr="00BD20ED">
        <w:rPr>
          <w:rFonts w:ascii="Courier New" w:hAnsi="Courier New" w:cs="Courier New"/>
          <w:b w:val="0"/>
          <w:szCs w:val="34"/>
          <w:highlight w:val="white"/>
        </w:rPr>
        <w:t>label</w:t>
      </w:r>
      <w:bookmarkEnd w:id="1580"/>
      <w:bookmarkEnd w:id="1585"/>
      <w:bookmarkEnd w:id="1586"/>
      <w:bookmarkEnd w:id="1587"/>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 xml:space="preserve">ons with </w:t>
      </w:r>
      <w:proofErr w:type="gramStart"/>
      <w:r>
        <w:t>all the</w:t>
      </w:r>
      <w:proofErr w:type="gramEnd"/>
      <w:r>
        <w:t xml:space="preserv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1588" w:name="_Ref413329202"/>
      <w:bookmarkStart w:id="1589" w:name="_Toc413359575"/>
      <w:bookmarkStart w:id="1590" w:name="_Toc3556962"/>
      <w:bookmarkStart w:id="1591" w:name="_Toc34747212"/>
      <w:bookmarkStart w:id="1592" w:name="_Toc39880526"/>
      <w:r>
        <w:rPr>
          <w:szCs w:val="34"/>
        </w:rPr>
        <w:t>Dimensions and Coordinates</w:t>
      </w:r>
      <w:bookmarkEnd w:id="1588"/>
      <w:bookmarkEnd w:id="1589"/>
      <w:bookmarkEnd w:id="1590"/>
      <w:bookmarkEnd w:id="1591"/>
      <w:bookmarkEnd w:id="1592"/>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1593" w:name="_Toc413359576"/>
      <w:bookmarkStart w:id="1594" w:name="_Ref440360308"/>
      <w:bookmarkStart w:id="1595" w:name="_Ref440360312"/>
      <w:bookmarkStart w:id="1596" w:name="_Ref440360851"/>
      <w:bookmarkStart w:id="1597" w:name="_Ref440360857"/>
      <w:bookmarkStart w:id="1598" w:name="_Ref440453613"/>
      <w:bookmarkStart w:id="1599" w:name="_Ref440453616"/>
      <w:bookmarkStart w:id="1600" w:name="_Ref440454500"/>
      <w:bookmarkStart w:id="1601" w:name="_Ref440454502"/>
      <w:bookmarkStart w:id="1602" w:name="_Toc3556963"/>
      <w:bookmarkStart w:id="1603" w:name="_Toc34747213"/>
      <w:bookmarkStart w:id="1604" w:name="_Toc39880527"/>
      <w:r w:rsidRPr="00BD20ED">
        <w:rPr>
          <w:szCs w:val="34"/>
        </w:rPr>
        <w:t xml:space="preserve">Attribute </w:t>
      </w:r>
      <w:r>
        <w:rPr>
          <w:rFonts w:ascii="Courier New" w:hAnsi="Courier New" w:cs="Courier New"/>
          <w:b w:val="0"/>
          <w:szCs w:val="34"/>
          <w:highlight w:val="white"/>
        </w:rPr>
        <w:t>quality_control</w:t>
      </w:r>
      <w:bookmarkEnd w:id="1593"/>
      <w:bookmarkEnd w:id="1594"/>
      <w:bookmarkEnd w:id="1595"/>
      <w:bookmarkEnd w:id="1596"/>
      <w:bookmarkEnd w:id="1597"/>
      <w:bookmarkEnd w:id="1598"/>
      <w:bookmarkEnd w:id="1599"/>
      <w:bookmarkEnd w:id="1600"/>
      <w:bookmarkEnd w:id="1601"/>
      <w:bookmarkEnd w:id="1602"/>
      <w:bookmarkEnd w:id="1603"/>
      <w:bookmarkEnd w:id="1604"/>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1605" w:name="_Ref428442251"/>
      <w:bookmarkStart w:id="1606" w:name="_Toc3556964"/>
      <w:bookmarkStart w:id="1607" w:name="_Toc34747214"/>
      <w:bookmarkStart w:id="1608" w:name="_Toc39880528"/>
      <w:r w:rsidRPr="007331A4">
        <w:lastRenderedPageBreak/>
        <w:t>Custom Attributes list</w:t>
      </w:r>
      <w:bookmarkEnd w:id="1605"/>
      <w:bookmarkEnd w:id="1606"/>
      <w:bookmarkEnd w:id="1607"/>
      <w:bookmarkEnd w:id="1608"/>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proofErr w:type="gramStart"/>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r w:rsidRPr="000E4C61">
        <w:rPr>
          <w:i/>
          <w:color w:val="0033CC"/>
        </w:rPr>
        <w:t>Nameof</w:t>
      </w:r>
      <w:r>
        <w:rPr>
          <w:i/>
          <w:color w:val="0033CC"/>
        </w:rPr>
        <w:t>Int</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&lt;int_list key=</w:t>
      </w:r>
      <w:r w:rsidR="00194316">
        <w:rPr>
          <w:i/>
          <w:color w:val="0033CC"/>
        </w:rPr>
        <w:t>"</w:t>
      </w:r>
      <w:r w:rsidRPr="000E4C61">
        <w:rPr>
          <w:i/>
          <w:color w:val="0033CC"/>
        </w:rPr>
        <w:t>Nameof</w:t>
      </w:r>
      <w:r>
        <w:rPr>
          <w:i/>
          <w:color w:val="0033CC"/>
        </w:rPr>
        <w:t>IntListValue</w:t>
      </w:r>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r w:rsidRPr="000E4C61">
        <w:rPr>
          <w:i/>
          <w:color w:val="0033CC"/>
        </w:rPr>
        <w:t>Nameof</w:t>
      </w:r>
      <w:r>
        <w:rPr>
          <w:i/>
          <w:color w:val="0033CC"/>
        </w:rPr>
        <w:t>Real</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&lt;real_list key=</w:t>
      </w:r>
      <w:r w:rsidR="00194316">
        <w:rPr>
          <w:i/>
          <w:color w:val="0033CC"/>
        </w:rPr>
        <w:t>"</w:t>
      </w:r>
      <w:r w:rsidRPr="000E4C61">
        <w:rPr>
          <w:i/>
          <w:color w:val="0033CC"/>
        </w:rPr>
        <w:t>Nameof</w:t>
      </w:r>
      <w:r>
        <w:rPr>
          <w:i/>
          <w:color w:val="0033CC"/>
        </w:rPr>
        <w:t>RealListValue</w:t>
      </w:r>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r w:rsidRPr="000E4C61">
        <w:rPr>
          <w:i/>
          <w:color w:val="0033CC"/>
        </w:rPr>
        <w:t>Nameof</w:t>
      </w:r>
      <w:r>
        <w:rPr>
          <w:i/>
          <w:color w:val="0033CC"/>
        </w:rPr>
        <w:t>String</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&lt;string_list key=</w:t>
      </w:r>
      <w:r w:rsidR="00194316">
        <w:rPr>
          <w:i/>
          <w:color w:val="0033CC"/>
        </w:rPr>
        <w:t>"</w:t>
      </w:r>
      <w:r w:rsidRPr="000E4C61">
        <w:rPr>
          <w:i/>
          <w:color w:val="0033CC"/>
        </w:rPr>
        <w:t>Nameof</w:t>
      </w:r>
      <w:r>
        <w:rPr>
          <w:i/>
          <w:color w:val="0033CC"/>
        </w:rPr>
        <w:t>StringList</w:t>
      </w:r>
      <w:r w:rsidRPr="000E4C61">
        <w:rPr>
          <w:i/>
          <w:color w:val="0033CC"/>
        </w:rPr>
        <w:t>Value</w:t>
      </w:r>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proofErr w:type="gramStart"/>
      <w:r w:rsidRPr="000E4C61">
        <w:rPr>
          <w:i/>
          <w:color w:val="0033CC"/>
        </w:rPr>
        <w:t>&lt;/string_list&gt;.</w:t>
      </w:r>
      <w:proofErr w:type="gramEnd"/>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411E3A60"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19EA4484"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r w:rsidRPr="00C65300">
        <w:rPr>
          <w:i/>
          <w:color w:val="0033CC"/>
        </w:rPr>
        <w:t>Mr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1BADDA83" w:rsidR="007C39C1" w:rsidRDefault="007C39C1" w:rsidP="007C39C1">
      <w:pPr>
        <w:pStyle w:val="Caption"/>
        <w:spacing w:before="120"/>
        <w:rPr>
          <w:rFonts w:ascii="Courier New" w:hAnsi="Courier New" w:cs="Courier New"/>
          <w:b w:val="0"/>
          <w:i/>
        </w:rPr>
      </w:pPr>
      <w:bookmarkStart w:id="1609" w:name="_Toc440039075"/>
      <w:bookmarkStart w:id="1610" w:name="_Toc3566426"/>
      <w:bookmarkStart w:id="1611" w:name="_Toc34747429"/>
      <w:bookmarkStart w:id="1612" w:name="_Toc39880750"/>
      <w:r>
        <w:t xml:space="preserve">Table </w:t>
      </w:r>
      <w:r w:rsidR="00ED469A">
        <w:fldChar w:fldCharType="begin"/>
      </w:r>
      <w:r w:rsidR="00ED469A">
        <w:instrText xml:space="preserve"> SEQ Table \* ARABIC </w:instrText>
      </w:r>
      <w:r w:rsidR="00ED469A">
        <w:fldChar w:fldCharType="separate"/>
      </w:r>
      <w:r w:rsidR="00A2710C">
        <w:rPr>
          <w:noProof/>
        </w:rPr>
        <w:t>19</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1609"/>
      <w:bookmarkEnd w:id="1610"/>
      <w:bookmarkEnd w:id="1611"/>
      <w:bookmarkEnd w:id="1612"/>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447175DD" w:rsidR="007C39C1" w:rsidRDefault="007C39C1" w:rsidP="007C39C1">
      <w:pPr>
        <w:pStyle w:val="Caption"/>
        <w:spacing w:before="120"/>
      </w:pPr>
      <w:bookmarkStart w:id="1613" w:name="_Toc440039076"/>
      <w:bookmarkStart w:id="1614" w:name="_Toc3566427"/>
      <w:bookmarkStart w:id="1615" w:name="_Toc34747430"/>
      <w:bookmarkStart w:id="1616" w:name="_Toc39880751"/>
      <w:r>
        <w:t xml:space="preserve">Table </w:t>
      </w:r>
      <w:r w:rsidR="00ED469A">
        <w:fldChar w:fldCharType="begin"/>
      </w:r>
      <w:r w:rsidR="00ED469A">
        <w:instrText xml:space="preserve"> SEQ Table \* ARABIC </w:instrText>
      </w:r>
      <w:r w:rsidR="00ED469A">
        <w:fldChar w:fldCharType="separate"/>
      </w:r>
      <w:r w:rsidR="00A2710C">
        <w:rPr>
          <w:noProof/>
        </w:rPr>
        <w:t>20</w:t>
      </w:r>
      <w:r w:rsidR="00ED469A">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1613"/>
      <w:bookmarkEnd w:id="1614"/>
      <w:bookmarkEnd w:id="1615"/>
      <w:bookmarkEnd w:id="1616"/>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09563A77" w:rsidR="007C39C1" w:rsidRDefault="007C39C1" w:rsidP="007C39C1">
      <w:pPr>
        <w:pStyle w:val="Caption"/>
        <w:spacing w:before="120"/>
        <w:rPr>
          <w:rFonts w:ascii="Courier New" w:hAnsi="Courier New" w:cs="Courier New"/>
          <w:b w:val="0"/>
          <w:i/>
        </w:rPr>
      </w:pPr>
      <w:bookmarkStart w:id="1617" w:name="_Toc440039077"/>
      <w:bookmarkStart w:id="1618" w:name="_Toc3566428"/>
      <w:bookmarkStart w:id="1619" w:name="_Toc34747431"/>
      <w:bookmarkStart w:id="1620" w:name="_Toc39880752"/>
      <w:r>
        <w:t xml:space="preserve">Table </w:t>
      </w:r>
      <w:r w:rsidR="00ED469A">
        <w:fldChar w:fldCharType="begin"/>
      </w:r>
      <w:r w:rsidR="00ED469A">
        <w:instrText xml:space="preserve"> SEQ Table \* ARABIC </w:instrText>
      </w:r>
      <w:r w:rsidR="00ED469A">
        <w:fldChar w:fldCharType="separate"/>
      </w:r>
      <w:r w:rsidR="00A2710C">
        <w:rPr>
          <w:noProof/>
        </w:rPr>
        <w:t>21</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1617"/>
      <w:bookmarkEnd w:id="1618"/>
      <w:bookmarkEnd w:id="1619"/>
      <w:bookmarkEnd w:id="1620"/>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Paragraph"/>
        <w:keepNext/>
        <w:numPr>
          <w:ilvl w:val="0"/>
          <w:numId w:val="54"/>
        </w:numPr>
        <w:spacing w:before="120"/>
        <w:jc w:val="both"/>
        <w:rPr>
          <w:lang w:val="en-US"/>
        </w:rPr>
      </w:pPr>
      <w:proofErr w:type="gramStart"/>
      <w:r w:rsidRPr="00B15804">
        <w:rPr>
          <w:b/>
          <w:lang w:val="en-US"/>
        </w:rPr>
        <w:t>string</w:t>
      </w:r>
      <w:proofErr w:type="gramEnd"/>
      <w:r w:rsidRPr="00B15804">
        <w:rPr>
          <w:b/>
          <w:lang w:val="en-US"/>
        </w:rPr>
        <w:t xml:space="preserve">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Paragraph"/>
        <w:numPr>
          <w:ilvl w:val="0"/>
          <w:numId w:val="54"/>
        </w:numPr>
        <w:spacing w:before="120"/>
        <w:jc w:val="both"/>
        <w:rPr>
          <w:b/>
          <w:lang w:val="en-US"/>
        </w:rPr>
      </w:pPr>
      <w:proofErr w:type="gramStart"/>
      <w:r w:rsidRPr="00B15804">
        <w:rPr>
          <w:b/>
          <w:lang w:val="en-US"/>
        </w:rPr>
        <w:t>real</w:t>
      </w:r>
      <w:proofErr w:type="gramEnd"/>
      <w:r w:rsidRPr="00B15804">
        <w:rPr>
          <w:b/>
          <w:lang w:val="en-US"/>
        </w:rPr>
        <w:t xml:space="preserve">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Paragraph"/>
        <w:numPr>
          <w:ilvl w:val="0"/>
          <w:numId w:val="54"/>
        </w:numPr>
        <w:spacing w:before="120"/>
        <w:jc w:val="both"/>
        <w:rPr>
          <w:b/>
          <w:lang w:val="en-US"/>
        </w:rPr>
      </w:pPr>
      <w:proofErr w:type="gramStart"/>
      <w:r>
        <w:rPr>
          <w:b/>
          <w:lang w:val="en-US"/>
        </w:rPr>
        <w:t>integer</w:t>
      </w:r>
      <w:proofErr w:type="gramEnd"/>
      <w:r>
        <w:rPr>
          <w:b/>
          <w:lang w:val="en-US"/>
        </w:rPr>
        <w:t xml:space="preserve">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538E677E" w:rsidR="007C39C1" w:rsidRDefault="007C39C1" w:rsidP="007C39C1">
      <w:pPr>
        <w:pStyle w:val="Caption"/>
        <w:spacing w:before="120"/>
      </w:pPr>
      <w:bookmarkStart w:id="1621" w:name="_Toc440039078"/>
      <w:bookmarkStart w:id="1622" w:name="_Toc3566429"/>
      <w:bookmarkStart w:id="1623" w:name="_Toc34747432"/>
      <w:bookmarkStart w:id="1624" w:name="_Toc39880753"/>
      <w:r>
        <w:t xml:space="preserve">Table </w:t>
      </w:r>
      <w:r w:rsidR="00ED469A">
        <w:fldChar w:fldCharType="begin"/>
      </w:r>
      <w:r w:rsidR="00ED469A">
        <w:instrText xml:space="preserve"> SEQ Table \* ARABIC </w:instrText>
      </w:r>
      <w:r w:rsidR="00ED469A">
        <w:fldChar w:fldCharType="separate"/>
      </w:r>
      <w:r w:rsidR="00A2710C">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1621"/>
      <w:bookmarkEnd w:id="1622"/>
      <w:bookmarkEnd w:id="1623"/>
      <w:bookmarkEnd w:id="1624"/>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1EF7F4F2" w:rsidR="007C39C1" w:rsidRDefault="007C39C1" w:rsidP="007C39C1">
      <w:pPr>
        <w:pStyle w:val="Caption"/>
        <w:spacing w:before="120"/>
      </w:pPr>
      <w:bookmarkStart w:id="1625" w:name="_Toc440039079"/>
      <w:bookmarkStart w:id="1626" w:name="_Toc3566430"/>
      <w:bookmarkStart w:id="1627" w:name="_Toc34747433"/>
      <w:bookmarkStart w:id="1628" w:name="_Toc39880754"/>
      <w:r>
        <w:t xml:space="preserve">Table </w:t>
      </w:r>
      <w:r w:rsidR="00ED469A">
        <w:fldChar w:fldCharType="begin"/>
      </w:r>
      <w:r w:rsidR="00ED469A">
        <w:instrText xml:space="preserve"> SEQ Table \* ARABIC </w:instrText>
      </w:r>
      <w:r w:rsidR="00ED469A">
        <w:fldChar w:fldCharType="separate"/>
      </w:r>
      <w:r w:rsidR="00A2710C">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1625"/>
      <w:bookmarkEnd w:id="1626"/>
      <w:bookmarkEnd w:id="1627"/>
      <w:bookmarkEnd w:id="1628"/>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4A1C3C1C" w:rsidR="007C39C1" w:rsidRDefault="007C39C1" w:rsidP="007C39C1">
      <w:pPr>
        <w:pStyle w:val="Caption"/>
        <w:spacing w:before="120"/>
      </w:pPr>
      <w:bookmarkStart w:id="1629" w:name="_Toc440039080"/>
      <w:bookmarkStart w:id="1630" w:name="_Toc3566431"/>
      <w:bookmarkStart w:id="1631" w:name="_Toc34747434"/>
      <w:bookmarkStart w:id="1632" w:name="_Toc39880755"/>
      <w:r>
        <w:t xml:space="preserve">Table </w:t>
      </w:r>
      <w:r w:rsidR="00ED469A">
        <w:fldChar w:fldCharType="begin"/>
      </w:r>
      <w:r w:rsidR="00ED469A">
        <w:instrText xml:space="preserve"> SEQ Table \* ARABIC </w:instrText>
      </w:r>
      <w:r w:rsidR="00ED469A">
        <w:fldChar w:fldCharType="separate"/>
      </w:r>
      <w:r w:rsidR="00A2710C">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1629"/>
      <w:bookmarkEnd w:id="1630"/>
      <w:bookmarkEnd w:id="1631"/>
      <w:bookmarkEnd w:id="1632"/>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41E3DD8A" w:rsidR="007C39C1" w:rsidRDefault="007C39C1" w:rsidP="007C39C1">
      <w:pPr>
        <w:pStyle w:val="Caption"/>
        <w:spacing w:before="120"/>
      </w:pPr>
      <w:bookmarkStart w:id="1633" w:name="_Toc440039081"/>
      <w:bookmarkStart w:id="1634" w:name="_Toc3566432"/>
      <w:bookmarkStart w:id="1635" w:name="_Toc34747435"/>
      <w:bookmarkStart w:id="1636" w:name="_Toc39880756"/>
      <w:r>
        <w:t xml:space="preserve">Table </w:t>
      </w:r>
      <w:r w:rsidR="00ED469A">
        <w:fldChar w:fldCharType="begin"/>
      </w:r>
      <w:r w:rsidR="00ED469A">
        <w:instrText xml:space="preserve"> SEQ Table \* ARABIC </w:instrText>
      </w:r>
      <w:r w:rsidR="00ED469A">
        <w:fldChar w:fldCharType="separate"/>
      </w:r>
      <w:r w:rsidR="00A2710C">
        <w:rPr>
          <w:noProof/>
        </w:rPr>
        <w:t>25</w:t>
      </w:r>
      <w:r w:rsidR="00ED469A">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1633"/>
      <w:bookmarkEnd w:id="1634"/>
      <w:bookmarkEnd w:id="1635"/>
      <w:bookmarkEnd w:id="1636"/>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3CFCFDBC" w:rsidR="007C39C1" w:rsidRDefault="007C39C1" w:rsidP="007C39C1">
      <w:pPr>
        <w:pStyle w:val="Caption"/>
        <w:spacing w:before="120"/>
      </w:pPr>
      <w:bookmarkStart w:id="1637" w:name="_Toc440039082"/>
      <w:bookmarkStart w:id="1638" w:name="_Toc3566433"/>
      <w:bookmarkStart w:id="1639" w:name="_Toc34747436"/>
      <w:bookmarkStart w:id="1640" w:name="_Toc39880757"/>
      <w:r>
        <w:t xml:space="preserve">Table </w:t>
      </w:r>
      <w:r w:rsidR="00ED469A">
        <w:fldChar w:fldCharType="begin"/>
      </w:r>
      <w:r w:rsidR="00ED469A">
        <w:instrText xml:space="preserve"> SEQ Table \* ARABIC </w:instrText>
      </w:r>
      <w:r w:rsidR="00ED469A">
        <w:fldChar w:fldCharType="separate"/>
      </w:r>
      <w:r w:rsidR="00A2710C">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1637"/>
      <w:bookmarkEnd w:id="1638"/>
      <w:bookmarkEnd w:id="1639"/>
      <w:bookmarkEnd w:id="1640"/>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183B8E8" w:rsidR="007C39C1" w:rsidRDefault="007C39C1" w:rsidP="007C39C1">
      <w:pPr>
        <w:pStyle w:val="Caption"/>
        <w:spacing w:before="120"/>
      </w:pPr>
      <w:bookmarkStart w:id="1641" w:name="_Toc440039083"/>
      <w:bookmarkStart w:id="1642" w:name="_Toc3566434"/>
      <w:bookmarkStart w:id="1643" w:name="_Toc34747437"/>
      <w:bookmarkStart w:id="1644" w:name="_Toc39880758"/>
      <w:r>
        <w:t xml:space="preserve">Table </w:t>
      </w:r>
      <w:r w:rsidR="00ED469A">
        <w:fldChar w:fldCharType="begin"/>
      </w:r>
      <w:r w:rsidR="00ED469A">
        <w:instrText xml:space="preserve"> SEQ Table \* ARABIC </w:instrText>
      </w:r>
      <w:r w:rsidR="00ED469A">
        <w:fldChar w:fldCharType="separate"/>
      </w:r>
      <w:r w:rsidR="00A2710C">
        <w:rPr>
          <w:noProof/>
        </w:rPr>
        <w:t>27</w:t>
      </w:r>
      <w:r w:rsidR="00ED469A">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1641"/>
      <w:bookmarkEnd w:id="1642"/>
      <w:bookmarkEnd w:id="1643"/>
      <w:bookmarkEnd w:id="1644"/>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042A5FBE" w:rsidR="007C39C1" w:rsidRDefault="007C39C1" w:rsidP="007C39C1">
      <w:pPr>
        <w:pStyle w:val="Caption"/>
        <w:spacing w:before="120"/>
      </w:pPr>
      <w:bookmarkStart w:id="1645" w:name="_Toc440039084"/>
      <w:bookmarkStart w:id="1646" w:name="_Toc3566435"/>
      <w:bookmarkStart w:id="1647" w:name="_Toc34747438"/>
      <w:bookmarkStart w:id="1648" w:name="_Toc39880759"/>
      <w:r>
        <w:t xml:space="preserve">Table </w:t>
      </w:r>
      <w:r w:rsidR="00ED469A">
        <w:fldChar w:fldCharType="begin"/>
      </w:r>
      <w:r w:rsidR="00ED469A">
        <w:instrText xml:space="preserve"> SEQ Table \* ARABIC </w:instrText>
      </w:r>
      <w:r w:rsidR="00ED469A">
        <w:fldChar w:fldCharType="separate"/>
      </w:r>
      <w:r w:rsidR="00A2710C">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1645"/>
      <w:bookmarkEnd w:id="1646"/>
      <w:bookmarkEnd w:id="1647"/>
      <w:bookmarkEnd w:id="1648"/>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7F2AB87D" w:rsidR="007C39C1" w:rsidRDefault="007C39C1" w:rsidP="007C39C1">
      <w:pPr>
        <w:pStyle w:val="Caption"/>
        <w:spacing w:before="120"/>
      </w:pPr>
      <w:bookmarkStart w:id="1649" w:name="_Toc440039085"/>
      <w:bookmarkStart w:id="1650" w:name="_Toc3566436"/>
      <w:bookmarkStart w:id="1651" w:name="_Toc34747439"/>
      <w:bookmarkStart w:id="1652" w:name="_Toc39880760"/>
      <w:r>
        <w:t xml:space="preserve">Table </w:t>
      </w:r>
      <w:r w:rsidR="00ED469A">
        <w:fldChar w:fldCharType="begin"/>
      </w:r>
      <w:r w:rsidR="00ED469A">
        <w:instrText xml:space="preserve"> SEQ Table \* ARABIC </w:instrText>
      </w:r>
      <w:r w:rsidR="00ED469A">
        <w:fldChar w:fldCharType="separate"/>
      </w:r>
      <w:r w:rsidR="00A2710C">
        <w:rPr>
          <w:noProof/>
        </w:rPr>
        <w:t>29</w:t>
      </w:r>
      <w:r w:rsidR="00ED469A">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1649"/>
      <w:bookmarkEnd w:id="1650"/>
      <w:bookmarkEnd w:id="1651"/>
      <w:bookmarkEnd w:id="1652"/>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7F3DC63A" w:rsidR="007C39C1" w:rsidRDefault="007C39C1" w:rsidP="007C39C1">
      <w:pPr>
        <w:pStyle w:val="Caption"/>
        <w:spacing w:before="120"/>
      </w:pPr>
      <w:bookmarkStart w:id="1653" w:name="_Toc440039086"/>
      <w:bookmarkStart w:id="1654" w:name="_Toc3566437"/>
      <w:bookmarkStart w:id="1655" w:name="_Toc34747440"/>
      <w:bookmarkStart w:id="1656" w:name="_Toc39880761"/>
      <w:r>
        <w:t xml:space="preserve">Table </w:t>
      </w:r>
      <w:r w:rsidR="00ED469A">
        <w:fldChar w:fldCharType="begin"/>
      </w:r>
      <w:r w:rsidR="00ED469A">
        <w:instrText xml:space="preserve"> SEQ Table \* ARABIC </w:instrText>
      </w:r>
      <w:r w:rsidR="00ED469A">
        <w:fldChar w:fldCharType="separate"/>
      </w:r>
      <w:r w:rsidR="00A2710C">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1653"/>
      <w:bookmarkEnd w:id="1654"/>
      <w:bookmarkEnd w:id="1655"/>
      <w:bookmarkEnd w:id="1656"/>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proofErr w:type="gramStart"/>
      <w:r w:rsidRPr="009C05D0">
        <w:rPr>
          <w:rFonts w:ascii="Courier New" w:hAnsi="Courier New" w:cs="Courier New"/>
          <w:b/>
          <w:i/>
          <w:sz w:val="18"/>
          <w:szCs w:val="18"/>
        </w:rPr>
        <w:t>key</w:t>
      </w:r>
      <w:r w:rsidRPr="0089001F">
        <w:t>'s</w:t>
      </w:r>
      <w:proofErr w:type="gramEnd"/>
      <w:r w:rsidRPr="0089001F">
        <w:t xml:space="preserve">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7E7929CA"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r w:rsidR="00316556">
        <w:t>fatigue_limit</w:t>
      </w:r>
      <w:r w:rsidR="00194316">
        <w:t>"</w:t>
      </w:r>
      <w:r w:rsidR="00316556">
        <w:t>&gt; 223.1 &lt;/real&gt;</w:t>
      </w:r>
    </w:p>
    <w:p w14:paraId="02AD4D23" w14:textId="45D14FF7" w:rsidR="00316556" w:rsidRDefault="00427D19" w:rsidP="00316556">
      <w:pPr>
        <w:pStyle w:val="XMLCode"/>
      </w:pPr>
      <w:r>
        <w:tab/>
      </w:r>
      <w:r w:rsidR="00316556">
        <w:t>&lt;/custom_attributes&gt;</w:t>
      </w:r>
    </w:p>
    <w:p w14:paraId="4D74DA68" w14:textId="65F8030F"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&lt;/custom_attributes&gt;</w:t>
      </w:r>
    </w:p>
    <w:p w14:paraId="7743666E" w14:textId="1C7D0FFF" w:rsidR="00316556" w:rsidRDefault="00427D19" w:rsidP="00316556">
      <w:pPr>
        <w:pStyle w:val="XMLCode"/>
      </w:pPr>
      <w:r>
        <w:tab/>
      </w:r>
      <w:r w:rsidR="00316556">
        <w:t>&lt;custom_attributes owner=</w:t>
      </w:r>
      <w:r w:rsidR="00194316">
        <w:t>"</w:t>
      </w:r>
      <w:r w:rsidR="00316556">
        <w:t>DepartmentB</w:t>
      </w:r>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&lt;real_list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&lt;/real_list&gt;</w:t>
      </w:r>
    </w:p>
    <w:p w14:paraId="3A09CEDD" w14:textId="3BF7ABD2" w:rsidR="00316556" w:rsidRDefault="00427D19" w:rsidP="00316556">
      <w:pPr>
        <w:pStyle w:val="XMLCode"/>
      </w:pPr>
      <w:r>
        <w:tab/>
      </w:r>
      <w:r>
        <w:tab/>
      </w:r>
      <w:r w:rsidR="00316556">
        <w:t>&lt;string_list key=</w:t>
      </w:r>
      <w:r w:rsidR="00194316">
        <w:t>"</w:t>
      </w:r>
      <w:r w:rsidR="00316556">
        <w:t>verifiedby</w:t>
      </w:r>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1657" w:name="_Toc440038865"/>
      <w:bookmarkStart w:id="1658" w:name="_Toc3556965"/>
      <w:bookmarkStart w:id="1659" w:name="_Toc34747215"/>
      <w:bookmarkStart w:id="1660" w:name="_Toc39880529"/>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1657"/>
      <w:bookmarkEnd w:id="1658"/>
      <w:bookmarkEnd w:id="1659"/>
      <w:bookmarkEnd w:id="1660"/>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Heading3"/>
      </w:pPr>
      <w:bookmarkStart w:id="1661" w:name="_Toc440038866"/>
      <w:bookmarkStart w:id="1662" w:name="_Toc3556966"/>
      <w:bookmarkStart w:id="1663" w:name="_Toc34747216"/>
      <w:bookmarkStart w:id="1664" w:name="_Toc39880530"/>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1661"/>
      <w:bookmarkEnd w:id="1662"/>
      <w:bookmarkEnd w:id="1663"/>
      <w:bookmarkEnd w:id="1664"/>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327322">
      <w:pPr>
        <w:pStyle w:val="Heading3"/>
      </w:pPr>
      <w:bookmarkStart w:id="1665" w:name="_Toc440038867"/>
      <w:bookmarkStart w:id="1666" w:name="_Toc3556967"/>
      <w:bookmarkStart w:id="1667" w:name="_Toc34747217"/>
      <w:bookmarkStart w:id="1668" w:name="_Toc39880531"/>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1665"/>
      <w:bookmarkEnd w:id="1666"/>
      <w:bookmarkEnd w:id="1667"/>
      <w:bookmarkEnd w:id="1668"/>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Heading3"/>
      </w:pPr>
      <w:bookmarkStart w:id="1669" w:name="_Toc440038868"/>
      <w:bookmarkStart w:id="1670" w:name="_Toc3556968"/>
      <w:bookmarkStart w:id="1671" w:name="_Toc34747218"/>
      <w:bookmarkStart w:id="1672" w:name="_Toc39880532"/>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1669"/>
      <w:bookmarkEnd w:id="1670"/>
      <w:bookmarkEnd w:id="1671"/>
      <w:bookmarkEnd w:id="1672"/>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Paragraph"/>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Paragraph"/>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Paragraph"/>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1673" w:name="_Toc3556969"/>
      <w:bookmarkStart w:id="1674" w:name="_Toc34747219"/>
      <w:bookmarkStart w:id="1675" w:name="_Toc39880533"/>
      <w:r w:rsidRPr="007055D9">
        <w:lastRenderedPageBreak/>
        <w:t>0D connections</w:t>
      </w:r>
      <w:bookmarkEnd w:id="1673"/>
      <w:bookmarkEnd w:id="1674"/>
      <w:bookmarkEnd w:id="1675"/>
    </w:p>
    <w:p w14:paraId="25FFC0E6" w14:textId="77777777" w:rsidR="002E60CB" w:rsidRPr="00226A3F" w:rsidRDefault="002E60CB" w:rsidP="002E60CB">
      <w:pPr>
        <w:pStyle w:val="Heading2"/>
        <w:tabs>
          <w:tab w:val="clear" w:pos="576"/>
          <w:tab w:val="left" w:pos="567"/>
          <w:tab w:val="num" w:pos="1134"/>
        </w:tabs>
        <w:ind w:left="578" w:hanging="578"/>
      </w:pPr>
      <w:bookmarkStart w:id="1676" w:name="_Toc413359578"/>
      <w:bookmarkStart w:id="1677" w:name="_Toc3556970"/>
      <w:bookmarkStart w:id="1678" w:name="_Toc34747220"/>
      <w:bookmarkStart w:id="1679" w:name="_Toc39880534"/>
      <w:r w:rsidRPr="00226A3F">
        <w:t>Generic Definitions</w:t>
      </w:r>
      <w:bookmarkEnd w:id="1676"/>
      <w:bookmarkEnd w:id="1677"/>
      <w:bookmarkEnd w:id="1678"/>
      <w:bookmarkEnd w:id="1679"/>
    </w:p>
    <w:p w14:paraId="5F980062" w14:textId="77777777" w:rsidR="002E60CB" w:rsidRPr="00226A3F" w:rsidRDefault="002E60CB" w:rsidP="00327322">
      <w:pPr>
        <w:pStyle w:val="Heading3"/>
      </w:pPr>
      <w:bookmarkStart w:id="1680" w:name="_Toc413359579"/>
      <w:bookmarkStart w:id="1681" w:name="_Ref428958711"/>
      <w:bookmarkStart w:id="1682" w:name="_Toc3556971"/>
      <w:bookmarkStart w:id="1683" w:name="_Toc34747221"/>
      <w:bookmarkStart w:id="1684" w:name="_Toc39880535"/>
      <w:r w:rsidRPr="00226A3F">
        <w:t>Identification</w:t>
      </w:r>
      <w:bookmarkEnd w:id="1680"/>
      <w:bookmarkEnd w:id="1681"/>
      <w:bookmarkEnd w:id="1682"/>
      <w:bookmarkEnd w:id="1683"/>
      <w:bookmarkEnd w:id="1684"/>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3C3A7ED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A2710C">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A2710C" w:rsidRPr="00BD20ED">
              <w:rPr>
                <w:szCs w:val="34"/>
              </w:rPr>
              <w:t xml:space="preserve">Attribute </w:t>
            </w:r>
            <w:r w:rsidR="00A2710C" w:rsidRPr="00A2710C">
              <w:rPr>
                <w:rFonts w:ascii="Courier New" w:hAnsi="Courier New" w:cs="Courier New"/>
                <w:b/>
                <w:sz w:val="18"/>
                <w:szCs w:val="34"/>
                <w:highlight w:val="white"/>
              </w:rPr>
              <w:t>quality_control</w:t>
            </w:r>
            <w:r w:rsidR="00982500">
              <w:rPr>
                <w:sz w:val="20"/>
                <w:szCs w:val="20"/>
              </w:rPr>
              <w:fldChar w:fldCharType="end"/>
            </w:r>
          </w:p>
        </w:tc>
      </w:tr>
    </w:tbl>
    <w:p w14:paraId="67E60131" w14:textId="3DBDD823" w:rsidR="00646A0E" w:rsidRDefault="00646A0E" w:rsidP="00245478">
      <w:pPr>
        <w:pStyle w:val="Caption"/>
        <w:spacing w:before="120"/>
      </w:pPr>
      <w:bookmarkStart w:id="1685" w:name="_Toc3566438"/>
      <w:bookmarkStart w:id="1686" w:name="_Toc34747441"/>
      <w:bookmarkStart w:id="1687" w:name="_Toc39880762"/>
      <w:r>
        <w:t xml:space="preserve">Table </w:t>
      </w:r>
      <w:r w:rsidR="00ED469A">
        <w:fldChar w:fldCharType="begin"/>
      </w:r>
      <w:r w:rsidR="00ED469A">
        <w:instrText xml:space="preserve"> SEQ Table \* ARABIC </w:instrText>
      </w:r>
      <w:r w:rsidR="00ED469A">
        <w:fldChar w:fldCharType="separate"/>
      </w:r>
      <w:r w:rsidR="00A2710C">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1685"/>
      <w:bookmarkEnd w:id="1686"/>
      <w:bookmarkEnd w:id="1687"/>
    </w:p>
    <w:p w14:paraId="7DC8A4AA" w14:textId="07EA6C7A" w:rsidR="002E60CB" w:rsidRPr="007055D9" w:rsidRDefault="002E60CB" w:rsidP="002E60CB">
      <w:pPr>
        <w:pStyle w:val="Heading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0D02B457" w14:textId="77777777" w:rsidR="00DB1A74" w:rsidRDefault="00DB1A74" w:rsidP="00DB1A74">
      <w:pPr>
        <w:pStyle w:val="XMLCode"/>
        <w:rPr>
          <w:lang w:val="es-ES"/>
        </w:rPr>
      </w:pPr>
      <w:r>
        <w:rPr>
          <w:lang w:val="es-ES"/>
        </w:rPr>
        <w:t xml:space="preserve">        &lt;</w:t>
      </w:r>
      <w:proofErr w:type="gramStart"/>
      <w:r>
        <w:rPr>
          <w:lang w:val="es-ES"/>
        </w:rPr>
        <w:t>s</w:t>
      </w:r>
      <w:r w:rsidR="00D074CE">
        <w:rPr>
          <w:lang w:val="es-ES"/>
        </w:rPr>
        <w:t>potweld</w:t>
      </w:r>
      <w:proofErr w:type="gramEnd"/>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w:t>
      </w:r>
      <w:proofErr w:type="gramStart"/>
      <w:r w:rsidR="00D074CE">
        <w:rPr>
          <w:lang w:val="es-ES"/>
        </w:rPr>
        <w:t>spot</w:t>
      </w:r>
      <w:r>
        <w:rPr>
          <w:lang w:val="es-ES"/>
        </w:rPr>
        <w:t>weld</w:t>
      </w:r>
      <w:proofErr w:type="gramEnd"/>
      <w:r>
        <w:rPr>
          <w:lang w:val="es-ES"/>
        </w:rPr>
        <w:t>&gt;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62D0FD6E"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327322">
      <w:pPr>
        <w:pStyle w:val="Heading3"/>
      </w:pPr>
      <w:bookmarkStart w:id="1688" w:name="_Ref414563154"/>
      <w:bookmarkStart w:id="1689" w:name="_Toc3556972"/>
      <w:bookmarkStart w:id="1690" w:name="_Toc34747222"/>
      <w:bookmarkStart w:id="1691" w:name="_Toc39880536"/>
      <w:r w:rsidRPr="007055D9">
        <w:t>Location</w:t>
      </w:r>
      <w:bookmarkEnd w:id="1688"/>
      <w:bookmarkEnd w:id="1689"/>
      <w:bookmarkEnd w:id="1690"/>
      <w:bookmarkEnd w:id="1691"/>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4C146062" w:rsidR="00431993" w:rsidRDefault="00431993" w:rsidP="00431993">
      <w:pPr>
        <w:pStyle w:val="Caption"/>
        <w:spacing w:before="120"/>
      </w:pPr>
      <w:bookmarkStart w:id="1692" w:name="_Toc3566439"/>
      <w:bookmarkStart w:id="1693" w:name="_Toc34747442"/>
      <w:bookmarkStart w:id="1694" w:name="_Toc39880763"/>
      <w:r>
        <w:t xml:space="preserve">Table </w:t>
      </w:r>
      <w:r w:rsidR="00ED469A">
        <w:fldChar w:fldCharType="begin"/>
      </w:r>
      <w:r w:rsidR="00ED469A">
        <w:instrText xml:space="preserve"> SEQ Table \* ARABIC </w:instrText>
      </w:r>
      <w:r w:rsidR="00ED469A">
        <w:fldChar w:fldCharType="separate"/>
      </w:r>
      <w:r w:rsidR="00A2710C">
        <w:rPr>
          <w:noProof/>
        </w:rPr>
        <w:t>32</w:t>
      </w:r>
      <w:r w:rsidR="00ED469A">
        <w:fldChar w:fldCharType="end"/>
      </w:r>
      <w:r>
        <w:t xml:space="preserve">: Text values of element </w:t>
      </w:r>
      <w:r w:rsidRPr="00431993">
        <w:rPr>
          <w:rStyle w:val="elementdeftypeChar"/>
          <w:b/>
          <w:i w:val="0"/>
        </w:rPr>
        <w:t>&lt;loc&gt;</w:t>
      </w:r>
      <w:bookmarkEnd w:id="1692"/>
      <w:bookmarkEnd w:id="1693"/>
      <w:bookmarkEnd w:id="1694"/>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Heading3"/>
      </w:pPr>
      <w:bookmarkStart w:id="1695" w:name="_Toc428279359"/>
      <w:bookmarkStart w:id="1696" w:name="_Toc428456096"/>
      <w:bookmarkStart w:id="1697" w:name="_Toc428537060"/>
      <w:bookmarkStart w:id="1698" w:name="_Toc428969379"/>
      <w:bookmarkStart w:id="1699" w:name="_Toc429052770"/>
      <w:bookmarkStart w:id="1700" w:name="_Direction"/>
      <w:bookmarkStart w:id="1701" w:name="_Ref400880511"/>
      <w:bookmarkStart w:id="1702" w:name="_Toc413359581"/>
      <w:bookmarkStart w:id="1703" w:name="_Toc3556973"/>
      <w:bookmarkStart w:id="1704" w:name="_Toc34747223"/>
      <w:bookmarkStart w:id="1705" w:name="_Toc39880537"/>
      <w:bookmarkEnd w:id="1695"/>
      <w:bookmarkEnd w:id="1696"/>
      <w:bookmarkEnd w:id="1697"/>
      <w:bookmarkEnd w:id="1698"/>
      <w:bookmarkEnd w:id="1699"/>
      <w:bookmarkEnd w:id="1700"/>
      <w:r>
        <w:t>Direc</w:t>
      </w:r>
      <w:r w:rsidRPr="00226A3F">
        <w:t>tion</w:t>
      </w:r>
      <w:bookmarkEnd w:id="1701"/>
      <w:bookmarkEnd w:id="1702"/>
      <w:bookmarkEnd w:id="1703"/>
      <w:bookmarkEnd w:id="1704"/>
      <w:bookmarkEnd w:id="1705"/>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12"/>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proofErr w:type="gramStart"/>
      <w:r>
        <w:t>z-axis</w:t>
      </w:r>
      <w:proofErr w:type="gramEnd"/>
      <w:r>
        <w:t xml:space="preserve">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proofErr w:type="gramStart"/>
      <w:r>
        <w:t>x-axis</w:t>
      </w:r>
      <w:proofErr w:type="gramEnd"/>
      <w:r>
        <w:t xml:space="preserve">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proofErr w:type="gramStart"/>
      <w:r>
        <w:t>y-axis</w:t>
      </w:r>
      <w:proofErr w:type="gramEnd"/>
      <w:r>
        <w:t xml:space="preserve"> is given by cross product</w:t>
      </w:r>
      <w:r>
        <w:rPr>
          <w:rStyle w:val="FootnoteReference"/>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0C6B3F5D" w:rsidR="002E60CB" w:rsidRPr="009366C1" w:rsidRDefault="002E60CB" w:rsidP="00245478">
      <w:pPr>
        <w:pStyle w:val="Caption"/>
        <w:spacing w:before="120"/>
      </w:pPr>
      <w:bookmarkStart w:id="1706" w:name="_Toc3566440"/>
      <w:bookmarkStart w:id="1707" w:name="_Toc34747443"/>
      <w:bookmarkStart w:id="1708" w:name="_Toc39880764"/>
      <w:r w:rsidRPr="009366C1">
        <w:t xml:space="preserve">Table </w:t>
      </w:r>
      <w:r w:rsidR="00ED469A">
        <w:fldChar w:fldCharType="begin"/>
      </w:r>
      <w:r w:rsidR="00ED469A">
        <w:instrText xml:space="preserve"> SEQ Table \* ARABIC </w:instrText>
      </w:r>
      <w:r w:rsidR="00ED469A">
        <w:fldChar w:fldCharType="separate"/>
      </w:r>
      <w:r w:rsidR="00A2710C">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1706"/>
      <w:bookmarkEnd w:id="1707"/>
      <w:bookmarkEnd w:id="1708"/>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r w:rsidRPr="00795D4D">
        <w:rPr>
          <w:lang w:val="fr-FR"/>
        </w:rPr>
        <w:t xml:space="preserve">Examples: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&lt;normal_direction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&lt;tangential_direction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Heading3"/>
      </w:pPr>
      <w:bookmarkStart w:id="1709" w:name="_Toc428279361"/>
      <w:bookmarkStart w:id="1710" w:name="_Toc428456098"/>
      <w:bookmarkStart w:id="1711" w:name="_Toc3556974"/>
      <w:bookmarkStart w:id="1712" w:name="_Toc34747224"/>
      <w:bookmarkStart w:id="1713" w:name="_Toc39880538"/>
      <w:bookmarkEnd w:id="1709"/>
      <w:bookmarkEnd w:id="1710"/>
      <w:r w:rsidRPr="00736820">
        <w:t>Type</w:t>
      </w:r>
      <w:r w:rsidRPr="007055D9">
        <w:t xml:space="preserve"> Specification</w:t>
      </w:r>
      <w:bookmarkEnd w:id="1711"/>
      <w:bookmarkEnd w:id="1712"/>
      <w:bookmarkEnd w:id="1713"/>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r>
              <w:rPr>
                <w:sz w:val="20"/>
                <w:szCs w:val="20"/>
              </w:rPr>
              <w:t>rotation_joint</w:t>
            </w:r>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r>
              <w:rPr>
                <w:sz w:val="20"/>
                <w:szCs w:val="20"/>
              </w:rPr>
              <w:t>threaded_connection</w:t>
            </w:r>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r>
              <w:rPr>
                <w:sz w:val="20"/>
                <w:szCs w:val="20"/>
              </w:rPr>
              <w:t>contact_list</w:t>
            </w:r>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57CA1D35"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A2710C">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51E236FB"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A2710C">
              <w:rPr>
                <w:sz w:val="20"/>
                <w:szCs w:val="20"/>
              </w:rPr>
              <w:t>5.3.1.3</w:t>
            </w:r>
            <w:r>
              <w:rPr>
                <w:sz w:val="20"/>
                <w:szCs w:val="20"/>
              </w:rPr>
              <w:fldChar w:fldCharType="end"/>
            </w:r>
          </w:p>
        </w:tc>
      </w:tr>
    </w:tbl>
    <w:p w14:paraId="0DA84363" w14:textId="65FDCD3B" w:rsidR="001251B7" w:rsidRPr="00226A3F" w:rsidRDefault="001251B7" w:rsidP="00D803E1">
      <w:pPr>
        <w:pStyle w:val="Caption"/>
        <w:spacing w:before="120"/>
      </w:pPr>
      <w:bookmarkStart w:id="1714" w:name="_Toc3566441"/>
      <w:bookmarkStart w:id="1715" w:name="_Toc34747444"/>
      <w:bookmarkStart w:id="1716" w:name="_Toc39880765"/>
      <w:r>
        <w:t xml:space="preserve">Table </w:t>
      </w:r>
      <w:r w:rsidR="00ED469A">
        <w:fldChar w:fldCharType="begin"/>
      </w:r>
      <w:r w:rsidR="00ED469A">
        <w:instrText xml:space="preserve"> SEQ Table \* ARABIC </w:instrText>
      </w:r>
      <w:r w:rsidR="00ED469A">
        <w:fldChar w:fldCharType="separate"/>
      </w:r>
      <w:r w:rsidR="00A2710C">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1714"/>
      <w:bookmarkEnd w:id="1715"/>
      <w:bookmarkEnd w:id="1716"/>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1717" w:name="_Ref428355238"/>
      <w:bookmarkStart w:id="1718" w:name="_Toc3556975"/>
      <w:bookmarkStart w:id="1719" w:name="_Toc34747225"/>
      <w:bookmarkStart w:id="1720" w:name="_Toc39880539"/>
      <w:r w:rsidRPr="007055D9">
        <w:t xml:space="preserve">Spot </w:t>
      </w:r>
      <w:r w:rsidR="002E657F">
        <w:t>W</w:t>
      </w:r>
      <w:r w:rsidRPr="007055D9">
        <w:t>elds</w:t>
      </w:r>
      <w:bookmarkEnd w:id="1717"/>
      <w:bookmarkEnd w:id="1718"/>
      <w:bookmarkEnd w:id="1719"/>
      <w:bookmarkEnd w:id="1720"/>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51C127A4"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3E43915A" w14:textId="3655066E" w:rsidR="002E60CB" w:rsidRPr="00226A3F" w:rsidRDefault="002D3000" w:rsidP="002D3000">
      <w:pPr>
        <w:pStyle w:val="Caption"/>
        <w:spacing w:before="120"/>
      </w:pPr>
      <w:bookmarkStart w:id="1721" w:name="_Toc3566442"/>
      <w:bookmarkStart w:id="1722" w:name="_Toc34747445"/>
      <w:bookmarkStart w:id="1723" w:name="_Toc39880766"/>
      <w:r>
        <w:lastRenderedPageBreak/>
        <w:t xml:space="preserve">Table </w:t>
      </w:r>
      <w:r w:rsidR="00ED469A">
        <w:fldChar w:fldCharType="begin"/>
      </w:r>
      <w:r w:rsidR="00ED469A">
        <w:instrText xml:space="preserve"> SEQ Table \* ARABIC </w:instrText>
      </w:r>
      <w:r w:rsidR="00ED469A">
        <w:fldChar w:fldCharType="separate"/>
      </w:r>
      <w:r w:rsidR="00A2710C">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1721"/>
      <w:bookmarkEnd w:id="1722"/>
      <w:bookmarkEnd w:id="1723"/>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31201BCE" w:rsidR="00373977" w:rsidRDefault="00373977" w:rsidP="00D06BDF">
      <w:pPr>
        <w:pStyle w:val="Caption"/>
        <w:spacing w:before="120"/>
      </w:pPr>
      <w:bookmarkStart w:id="1724" w:name="_Toc3566443"/>
      <w:bookmarkStart w:id="1725" w:name="_Toc34747446"/>
      <w:bookmarkStart w:id="1726" w:name="_Toc39880767"/>
      <w:r>
        <w:t xml:space="preserve">Table </w:t>
      </w:r>
      <w:r w:rsidR="00ED469A">
        <w:fldChar w:fldCharType="begin"/>
      </w:r>
      <w:r w:rsidR="00ED469A">
        <w:instrText xml:space="preserve"> SEQ Table \* ARABIC </w:instrText>
      </w:r>
      <w:r w:rsidR="00ED469A">
        <w:fldChar w:fldCharType="separate"/>
      </w:r>
      <w:r w:rsidR="00A2710C">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1724"/>
      <w:bookmarkEnd w:id="1725"/>
      <w:bookmarkEnd w:id="1726"/>
    </w:p>
    <w:p w14:paraId="016DA537" w14:textId="691617FA" w:rsidR="002E60CB" w:rsidRPr="007055D9" w:rsidRDefault="002E60CB" w:rsidP="002E60CB">
      <w:pPr>
        <w:pStyle w:val="Heading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Heading5"/>
        <w:keepNext/>
      </w:pPr>
      <w:r w:rsidRPr="007055D9">
        <w:t xml:space="preserve">Attribute </w:t>
      </w:r>
      <w:r w:rsidR="00194316">
        <w:t>"</w:t>
      </w:r>
      <w:r w:rsidRPr="007055D9">
        <w:t>technology</w:t>
      </w:r>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1727" w:name="_Toc3556976"/>
      <w:bookmarkStart w:id="1728" w:name="_Toc34747226"/>
      <w:bookmarkStart w:id="1729" w:name="_Toc39880540"/>
      <w:r w:rsidRPr="007055D9">
        <w:t>Robscans</w:t>
      </w:r>
      <w:bookmarkEnd w:id="1727"/>
      <w:bookmarkEnd w:id="1728"/>
      <w:bookmarkEnd w:id="1729"/>
    </w:p>
    <w:bookmarkEnd w:id="1581"/>
    <w:bookmarkEnd w:id="1582"/>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127078DC">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2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53195C85" w:rsidR="002E60CB" w:rsidRPr="00226A3F" w:rsidRDefault="002E60CB" w:rsidP="002E60CB">
      <w:pPr>
        <w:pStyle w:val="Caption"/>
      </w:pPr>
      <w:bookmarkStart w:id="1730" w:name="_Ref401160011"/>
      <w:bookmarkStart w:id="1731" w:name="_Toc413359628"/>
      <w:bookmarkStart w:id="1732" w:name="_Toc3557087"/>
      <w:bookmarkStart w:id="1733" w:name="_Toc34747338"/>
      <w:bookmarkStart w:id="1734" w:name="_Toc39880655"/>
      <w:r w:rsidRPr="00226A3F">
        <w:t xml:space="preserve">Figure </w:t>
      </w:r>
      <w:r w:rsidR="00406B64">
        <w:fldChar w:fldCharType="begin"/>
      </w:r>
      <w:r w:rsidR="00406B64">
        <w:instrText xml:space="preserve"> SEQ Figure \* ARABIC </w:instrText>
      </w:r>
      <w:r w:rsidR="00406B64">
        <w:fldChar w:fldCharType="separate"/>
      </w:r>
      <w:r w:rsidR="00A2710C">
        <w:rPr>
          <w:noProof/>
        </w:rPr>
        <w:t>8</w:t>
      </w:r>
      <w:r w:rsidR="00406B64">
        <w:fldChar w:fldCharType="end"/>
      </w:r>
      <w:bookmarkEnd w:id="1730"/>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1731"/>
      <w:bookmarkEnd w:id="1732"/>
      <w:bookmarkEnd w:id="1733"/>
      <w:bookmarkEnd w:id="1734"/>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r w:rsidRPr="00226A3F">
        <w:t>pattern_width</w:t>
      </w:r>
      <w:r w:rsidR="00194316">
        <w:t>"</w:t>
      </w:r>
      <w:r w:rsidRPr="00226A3F">
        <w:t xml:space="preserve"> and </w:t>
      </w:r>
      <w:r w:rsidR="00194316">
        <w:t>"</w:t>
      </w:r>
      <w:r w:rsidRPr="00226A3F">
        <w:t>pattern_length</w:t>
      </w:r>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72677860"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35948EFF" w14:textId="17732C9E" w:rsidR="00E65740" w:rsidRPr="00226A3F" w:rsidRDefault="00B66E76" w:rsidP="00174031">
      <w:pPr>
        <w:pStyle w:val="Caption"/>
        <w:spacing w:before="120"/>
      </w:pPr>
      <w:bookmarkStart w:id="1735" w:name="_Toc3566444"/>
      <w:bookmarkStart w:id="1736" w:name="_Toc34747447"/>
      <w:bookmarkStart w:id="1737" w:name="_Toc39880768"/>
      <w:r>
        <w:t xml:space="preserve">Table </w:t>
      </w:r>
      <w:r w:rsidR="00ED469A">
        <w:fldChar w:fldCharType="begin"/>
      </w:r>
      <w:r w:rsidR="00ED469A">
        <w:instrText xml:space="preserve"> SEQ Table \* ARABIC </w:instrText>
      </w:r>
      <w:r w:rsidR="00ED469A">
        <w:fldChar w:fldCharType="separate"/>
      </w:r>
      <w:r w:rsidR="00A2710C">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1735"/>
      <w:bookmarkEnd w:id="1736"/>
      <w:bookmarkEnd w:id="1737"/>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60584F46" w:rsidR="002E60CB" w:rsidRDefault="002E60CB" w:rsidP="004B2578">
      <w:pPr>
        <w:pStyle w:val="Caption"/>
        <w:spacing w:before="120"/>
      </w:pPr>
      <w:bookmarkStart w:id="1738" w:name="_Toc3566445"/>
      <w:bookmarkStart w:id="1739" w:name="_Toc34747448"/>
      <w:bookmarkStart w:id="1740" w:name="_Toc39880769"/>
      <w:r>
        <w:t xml:space="preserve">Table </w:t>
      </w:r>
      <w:r w:rsidR="00ED469A">
        <w:fldChar w:fldCharType="begin"/>
      </w:r>
      <w:r w:rsidR="00ED469A">
        <w:instrText xml:space="preserve"> SEQ Table \* ARABIC </w:instrText>
      </w:r>
      <w:r w:rsidR="00ED469A">
        <w:fldChar w:fldCharType="separate"/>
      </w:r>
      <w:r w:rsidR="00A2710C">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1738"/>
      <w:bookmarkEnd w:id="1739"/>
      <w:bookmarkEnd w:id="1740"/>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w:t>
      </w:r>
      <w:proofErr w:type="gramStart"/>
      <w:r w:rsidRPr="00226A3F">
        <w:t>boolean</w:t>
      </w:r>
      <w:proofErr w:type="gram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proofErr w:type="gramStart"/>
      <w:r w:rsidRPr="007B28CA">
        <w:rPr>
          <w:rStyle w:val="elementdeftypeChar"/>
        </w:rPr>
        <w:t>gap</w:t>
      </w:r>
      <w:proofErr w:type="gramEnd"/>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proofErr w:type="gramStart"/>
      <w:r w:rsidRPr="007B28CA">
        <w:rPr>
          <w:rStyle w:val="elementdeftypeChar"/>
        </w:rPr>
        <w:t>width</w:t>
      </w:r>
      <w:proofErr w:type="gramEnd"/>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proofErr w:type="gramStart"/>
      <w:r w:rsidRPr="00174031">
        <w:rPr>
          <w:rStyle w:val="elementdeftypeChar"/>
        </w:rPr>
        <w:t>mirrored</w:t>
      </w:r>
      <w:proofErr w:type="gramEnd"/>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w:t>
      </w:r>
      <w:proofErr w:type="gramStart"/>
      <w:r w:rsidR="002E60CB" w:rsidRPr="00E3398E">
        <w:rPr>
          <w:rFonts w:cs="Arial"/>
          <w:szCs w:val="22"/>
        </w:rPr>
        <w:t>to vary</w:t>
      </w:r>
      <w:proofErr w:type="gramEnd"/>
      <w:r w:rsidR="002E60CB" w:rsidRPr="00E3398E">
        <w:rPr>
          <w:rFonts w:cs="Arial"/>
          <w:szCs w:val="22"/>
        </w:rPr>
        <w:t xml:space="preserve">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04DDD154" w:rsidR="002E60CB" w:rsidRDefault="00AA6A7E" w:rsidP="004B2578">
      <w:pPr>
        <w:pStyle w:val="Caption"/>
        <w:spacing w:before="120"/>
      </w:pPr>
      <w:bookmarkStart w:id="1741" w:name="_Toc3566446"/>
      <w:bookmarkStart w:id="1742" w:name="_Toc34747449"/>
      <w:bookmarkStart w:id="1743" w:name="_Toc39880770"/>
      <w:r>
        <w:t xml:space="preserve">Table </w:t>
      </w:r>
      <w:r w:rsidR="00ED469A">
        <w:fldChar w:fldCharType="begin"/>
      </w:r>
      <w:r w:rsidR="00ED469A">
        <w:instrText xml:space="preserve"> SEQ Table \* ARABIC </w:instrText>
      </w:r>
      <w:r w:rsidR="00ED469A">
        <w:fldChar w:fldCharType="separate"/>
      </w:r>
      <w:r w:rsidR="00A2710C">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&lt;robscan/&gt;</w:t>
      </w:r>
      <w:bookmarkEnd w:id="1741"/>
      <w:bookmarkEnd w:id="1742"/>
      <w:bookmarkEnd w:id="1743"/>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3B40C255"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A2710C">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&lt;robscan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pattern_width=</w:t>
      </w:r>
      <w:r w:rsidR="00194316">
        <w:rPr>
          <w:color w:val="0070C0"/>
        </w:rPr>
        <w:t>"</w:t>
      </w:r>
      <w:r w:rsidRPr="00390D3C">
        <w:rPr>
          <w:color w:val="0070C0"/>
        </w:rPr>
        <w:t>5</w:t>
      </w:r>
      <w:r w:rsidR="00194316">
        <w:rPr>
          <w:color w:val="0070C0"/>
        </w:rPr>
        <w:t>"</w:t>
      </w:r>
      <w:r w:rsidRPr="00390D3C">
        <w:rPr>
          <w:color w:val="0070C0"/>
        </w:rPr>
        <w:t xml:space="preserve"> pattern_length=</w:t>
      </w:r>
      <w:r w:rsidR="00194316">
        <w:rPr>
          <w:color w:val="0070C0"/>
        </w:rPr>
        <w:t>"</w:t>
      </w:r>
      <w:r w:rsidRPr="00390D3C">
        <w:rPr>
          <w:color w:val="0070C0"/>
        </w:rPr>
        <w:t>12</w:t>
      </w:r>
      <w:r w:rsidR="00194316">
        <w:rPr>
          <w:color w:val="0070C0"/>
        </w:rPr>
        <w:t>"</w:t>
      </w:r>
      <w:r w:rsidRPr="00390D3C">
        <w:rPr>
          <w:color w:val="0070C0"/>
        </w:rPr>
        <w:t xml:space="preserve"> orientation_angle=</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&lt;/robscan&gt;</w:t>
      </w:r>
    </w:p>
    <w:p w14:paraId="7DCC05A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1744" w:name="_Toc428279365"/>
      <w:bookmarkStart w:id="1745" w:name="_Toc428456102"/>
      <w:bookmarkStart w:id="1746" w:name="_Toc428537065"/>
      <w:bookmarkStart w:id="1747" w:name="_Toc428969384"/>
      <w:bookmarkStart w:id="1748" w:name="_Toc429052775"/>
      <w:bookmarkStart w:id="1749" w:name="_Toc413359585"/>
      <w:bookmarkStart w:id="1750" w:name="_Toc3556977"/>
      <w:bookmarkStart w:id="1751" w:name="_Toc34747227"/>
      <w:bookmarkStart w:id="1752" w:name="_Toc39880541"/>
      <w:bookmarkEnd w:id="1744"/>
      <w:bookmarkEnd w:id="1745"/>
      <w:bookmarkEnd w:id="1746"/>
      <w:bookmarkEnd w:id="1747"/>
      <w:bookmarkEnd w:id="1748"/>
      <w:r w:rsidRPr="00226A3F">
        <w:t>Rivets</w:t>
      </w:r>
      <w:bookmarkEnd w:id="1749"/>
      <w:bookmarkEnd w:id="1750"/>
      <w:bookmarkEnd w:id="1751"/>
      <w:bookmarkEnd w:id="1752"/>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13B6C1A3"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2095739F" w14:textId="34FABDB8" w:rsidR="002E60CB" w:rsidRDefault="00753389" w:rsidP="00753389">
      <w:pPr>
        <w:pStyle w:val="Caption"/>
        <w:spacing w:before="120"/>
      </w:pPr>
      <w:bookmarkStart w:id="1753" w:name="_Toc3566447"/>
      <w:bookmarkStart w:id="1754" w:name="_Toc34747450"/>
      <w:bookmarkStart w:id="1755" w:name="_Toc39880771"/>
      <w:r>
        <w:t xml:space="preserve">Table </w:t>
      </w:r>
      <w:r w:rsidR="00ED469A">
        <w:fldChar w:fldCharType="begin"/>
      </w:r>
      <w:r w:rsidR="00ED469A">
        <w:instrText xml:space="preserve"> SEQ Table \* ARABIC </w:instrText>
      </w:r>
      <w:r w:rsidR="00ED469A">
        <w:fldChar w:fldCharType="separate"/>
      </w:r>
      <w:r w:rsidR="00A2710C">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1753"/>
      <w:bookmarkEnd w:id="1754"/>
      <w:bookmarkEnd w:id="1755"/>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83A68D8" w:rsidR="002E60CB" w:rsidRDefault="002E60CB" w:rsidP="004B2578">
      <w:pPr>
        <w:pStyle w:val="Caption"/>
        <w:spacing w:before="120"/>
        <w:rPr>
          <w:rFonts w:ascii="Courier New" w:hAnsi="Courier New" w:cs="Courier New"/>
          <w:bCs w:val="0"/>
          <w:i/>
          <w:sz w:val="18"/>
          <w:szCs w:val="18"/>
        </w:rPr>
      </w:pPr>
      <w:bookmarkStart w:id="1756" w:name="_Toc3566448"/>
      <w:bookmarkStart w:id="1757" w:name="_Toc34747451"/>
      <w:bookmarkStart w:id="1758" w:name="_Toc39880772"/>
      <w:r>
        <w:t xml:space="preserve">Table </w:t>
      </w:r>
      <w:r w:rsidR="00ED469A">
        <w:fldChar w:fldCharType="begin"/>
      </w:r>
      <w:r w:rsidR="00ED469A">
        <w:instrText xml:space="preserve"> SEQ Table \* ARABIC </w:instrText>
      </w:r>
      <w:r w:rsidR="00ED469A">
        <w:fldChar w:fldCharType="separate"/>
      </w:r>
      <w:r w:rsidR="00A2710C">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1756"/>
      <w:bookmarkEnd w:id="1757"/>
      <w:bookmarkEnd w:id="1758"/>
    </w:p>
    <w:p w14:paraId="58BB457C" w14:textId="77777777" w:rsidR="00894B86" w:rsidRDefault="00894B86" w:rsidP="00894B86">
      <w:pPr>
        <w:jc w:val="center"/>
        <w:rPr>
          <w:noProof/>
          <w:lang w:eastAsia="en-US"/>
        </w:rPr>
      </w:pPr>
      <w:r>
        <w:rPr>
          <w:noProof/>
          <w:lang w:eastAsia="en-US"/>
        </w:rPr>
        <w:drawing>
          <wp:inline distT="0" distB="0" distL="0" distR="0" wp14:anchorId="1F3DA0FA" wp14:editId="7FD94258">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4CD33389">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5D6CFB7D">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2E8496D6" w:rsidR="00A1530E" w:rsidRDefault="00A1530E" w:rsidP="00894B86">
      <w:pPr>
        <w:pStyle w:val="Caption"/>
        <w:rPr>
          <w:b w:val="0"/>
        </w:rPr>
      </w:pPr>
      <w:r w:rsidRPr="00A1530E">
        <w:rPr>
          <w:b w:val="0"/>
          <w:i/>
        </w:rPr>
        <w:t>Source of image:</w:t>
      </w:r>
      <w:r w:rsidRPr="00A1530E">
        <w:rPr>
          <w:b w:val="0"/>
        </w:rPr>
        <w:t xml:space="preserve"> </w:t>
      </w:r>
      <w:hyperlink r:id="rId24" w:history="1">
        <w:r w:rsidRPr="0078423A">
          <w:rPr>
            <w:rStyle w:val="Hyperlink"/>
            <w:b w:val="0"/>
          </w:rPr>
          <w:t>http://sfsintecusa.com/files/2011/09/Rivet-Brochure-Feb-2011.pdf</w:t>
        </w:r>
      </w:hyperlink>
    </w:p>
    <w:p w14:paraId="030610B1" w14:textId="17F8BDA0" w:rsidR="00894B86" w:rsidRPr="00894B86" w:rsidRDefault="00894B86" w:rsidP="00894B86">
      <w:pPr>
        <w:pStyle w:val="Caption"/>
      </w:pPr>
      <w:bookmarkStart w:id="1759" w:name="_Toc3557088"/>
      <w:bookmarkStart w:id="1760" w:name="_Toc34747339"/>
      <w:bookmarkStart w:id="1761" w:name="_Toc39880656"/>
      <w:r>
        <w:t xml:space="preserve">Figure </w:t>
      </w:r>
      <w:r w:rsidR="00406B64">
        <w:fldChar w:fldCharType="begin"/>
      </w:r>
      <w:r w:rsidR="00406B64">
        <w:instrText xml:space="preserve"> SEQ Figure \* ARABIC </w:instrText>
      </w:r>
      <w:r w:rsidR="00406B64">
        <w:fldChar w:fldCharType="separate"/>
      </w:r>
      <w:r w:rsidR="00A2710C">
        <w:rPr>
          <w:noProof/>
        </w:rPr>
        <w:t>9</w:t>
      </w:r>
      <w:r w:rsidR="00406B64">
        <w:fldChar w:fldCharType="end"/>
      </w:r>
      <w:r>
        <w:t>: Rivet head types</w:t>
      </w:r>
      <w:bookmarkEnd w:id="1759"/>
      <w:bookmarkEnd w:id="1760"/>
      <w:bookmarkEnd w:id="1761"/>
    </w:p>
    <w:p w14:paraId="7F37EEC1" w14:textId="593BCFD1" w:rsidR="00E75E50" w:rsidRPr="0033379A" w:rsidRDefault="00E75E50" w:rsidP="00E75E50">
      <w:pPr>
        <w:pStyle w:val="ListParagraph"/>
        <w:numPr>
          <w:ilvl w:val="0"/>
          <w:numId w:val="22"/>
        </w:numPr>
        <w:jc w:val="both"/>
        <w:rPr>
          <w:lang w:val="en-US"/>
        </w:rPr>
      </w:pPr>
      <w:proofErr w:type="gramStart"/>
      <w:r w:rsidRPr="00A2186E">
        <w:rPr>
          <w:rStyle w:val="elementdeftypeChar"/>
        </w:rPr>
        <w:t>hardness</w:t>
      </w:r>
      <w:proofErr w:type="gramEnd"/>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proofErr w:type="gramStart"/>
      <w:r w:rsidRPr="008B0A4E">
        <w:rPr>
          <w:rStyle w:val="elementdeftypeChar"/>
        </w:rPr>
        <w:t>length</w:t>
      </w:r>
      <w:proofErr w:type="gramEnd"/>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127C1361" w:rsidR="002E60CB" w:rsidRDefault="00894B86" w:rsidP="00B90690">
      <w:pPr>
        <w:numPr>
          <w:ilvl w:val="0"/>
          <w:numId w:val="22"/>
        </w:numPr>
        <w:spacing w:before="120"/>
      </w:pPr>
      <w:r w:rsidRPr="00E75E50">
        <w:rPr>
          <w:rStyle w:val="elementdeftypeChar"/>
          <w:rFonts w:eastAsia="Calibri"/>
        </w:rPr>
        <w:t>head_type</w:t>
      </w:r>
      <w:r>
        <w:t>: description of head type (</w:t>
      </w:r>
      <w:r w:rsidR="00194316">
        <w:t>"</w:t>
      </w:r>
      <w:r>
        <w:t>dome</w:t>
      </w:r>
      <w:r w:rsidR="00194316">
        <w:t>"</w:t>
      </w:r>
      <w:r>
        <w:t xml:space="preserve">, </w:t>
      </w:r>
      <w:r w:rsidR="00194316">
        <w:t>"</w:t>
      </w:r>
      <w:r>
        <w:t>countersunk</w:t>
      </w:r>
      <w:r w:rsidR="00194316">
        <w:t>"</w:t>
      </w:r>
      <w:r>
        <w:t xml:space="preserve"> or </w:t>
      </w:r>
      <w:r w:rsidR="00194316">
        <w:t>"</w:t>
      </w:r>
      <w:r w:rsidR="001219C3">
        <w:t>large_flange</w:t>
      </w:r>
      <w:r w:rsidR="00194316">
        <w:t>"</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w:t>
      </w:r>
      <w:proofErr w:type="gramStart"/>
      <w:r>
        <w:t>DIN, …)</w:t>
      </w:r>
      <w:proofErr w:type="gramEnd"/>
      <w:r>
        <w:t xml:space="preserve"> as part code. </w:t>
      </w:r>
    </w:p>
    <w:p w14:paraId="45C2767E" w14:textId="6455C875"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A2710C">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r w:rsidR="007E6558">
              <w:rPr>
                <w:sz w:val="20"/>
                <w:szCs w:val="20"/>
              </w:rPr>
              <w:br/>
            </w:r>
            <w:r w:rsidR="000B382F">
              <w:rPr>
                <w:sz w:val="20"/>
                <w:szCs w:val="20"/>
              </w:rPr>
              <w:t>clinch_rivet_stud</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0C371BEE" w:rsidR="002E60CB" w:rsidRDefault="002E60CB" w:rsidP="00420351">
      <w:pPr>
        <w:pStyle w:val="Caption"/>
        <w:keepNext/>
        <w:keepLines/>
        <w:spacing w:before="120"/>
      </w:pPr>
      <w:bookmarkStart w:id="1762" w:name="_Toc3566449"/>
      <w:bookmarkStart w:id="1763" w:name="_Toc34747452"/>
      <w:bookmarkStart w:id="1764" w:name="_Toc39880773"/>
      <w:r>
        <w:t xml:space="preserve">Table </w:t>
      </w:r>
      <w:r w:rsidR="00ED469A">
        <w:fldChar w:fldCharType="begin"/>
      </w:r>
      <w:r w:rsidR="00ED469A">
        <w:instrText xml:space="preserve"> SEQ Table \* ARABIC </w:instrText>
      </w:r>
      <w:r w:rsidR="00ED469A">
        <w:fldChar w:fldCharType="separate"/>
      </w:r>
      <w:r w:rsidR="00A2710C">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1762"/>
      <w:bookmarkEnd w:id="1763"/>
      <w:bookmarkEnd w:id="1764"/>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&lt;rivet shaft_diameter=</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head_diameter=</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Heading3"/>
      </w:pPr>
      <w:bookmarkStart w:id="1765" w:name="_Toc428279367"/>
      <w:bookmarkStart w:id="1766" w:name="_Toc428456104"/>
      <w:bookmarkStart w:id="1767" w:name="_Toc428537067"/>
      <w:bookmarkStart w:id="1768" w:name="_Toc428969386"/>
      <w:bookmarkStart w:id="1769" w:name="_Toc429052777"/>
      <w:bookmarkStart w:id="1770" w:name="_Toc413359586"/>
      <w:bookmarkStart w:id="1771" w:name="_Toc3556978"/>
      <w:bookmarkStart w:id="1772" w:name="_Toc34747228"/>
      <w:bookmarkStart w:id="1773" w:name="_Toc39880542"/>
      <w:bookmarkEnd w:id="1765"/>
      <w:bookmarkEnd w:id="1766"/>
      <w:bookmarkEnd w:id="1767"/>
      <w:bookmarkEnd w:id="1768"/>
      <w:bookmarkEnd w:id="1769"/>
      <w:r>
        <w:t>Blind</w:t>
      </w:r>
      <w:r w:rsidRPr="00942FED">
        <w:t xml:space="preserve"> Rivets</w:t>
      </w:r>
      <w:bookmarkEnd w:id="1770"/>
      <w:bookmarkEnd w:id="1771"/>
      <w:bookmarkEnd w:id="1772"/>
      <w:bookmarkEnd w:id="1773"/>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proofErr w:type="gramStart"/>
      <w:r>
        <w:rPr>
          <w:rFonts w:cs="Calibri"/>
          <w:szCs w:val="22"/>
          <w:lang w:eastAsia="en-GB"/>
        </w:rPr>
        <w:t>mandrel</w:t>
      </w:r>
      <w:proofErr w:type="gramEnd"/>
      <w:r>
        <w:rPr>
          <w:rFonts w:cs="Calibri"/>
          <w:szCs w:val="22"/>
          <w:lang w:eastAsia="en-GB"/>
        </w:rPr>
        <w:t xml:space="preserve">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3BF2C9B5" w:rsidR="007A42B3" w:rsidRDefault="00753389" w:rsidP="00753389">
      <w:pPr>
        <w:pStyle w:val="Caption"/>
        <w:spacing w:before="120"/>
      </w:pPr>
      <w:bookmarkStart w:id="1774" w:name="_Toc3566450"/>
      <w:bookmarkStart w:id="1775" w:name="_Toc34747453"/>
      <w:bookmarkStart w:id="1776" w:name="_Toc39880774"/>
      <w:r>
        <w:t xml:space="preserve">Table </w:t>
      </w:r>
      <w:r w:rsidR="00ED469A">
        <w:fldChar w:fldCharType="begin"/>
      </w:r>
      <w:r w:rsidR="00ED469A">
        <w:instrText xml:space="preserve"> SEQ Table \* ARABIC </w:instrText>
      </w:r>
      <w:r w:rsidR="00ED469A">
        <w:fldChar w:fldCharType="separate"/>
      </w:r>
      <w:r w:rsidR="00A2710C">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1774"/>
      <w:bookmarkEnd w:id="1775"/>
      <w:bookmarkEnd w:id="1776"/>
    </w:p>
    <w:p w14:paraId="55292A36" w14:textId="77777777" w:rsidR="00F15D19" w:rsidRDefault="00F15D19" w:rsidP="00F15D19">
      <w:pPr>
        <w:jc w:val="center"/>
      </w:pPr>
      <w:r>
        <w:rPr>
          <w:noProof/>
          <w:lang w:eastAsia="en-US"/>
        </w:rPr>
        <w:drawing>
          <wp:inline distT="0" distB="0" distL="0" distR="0" wp14:anchorId="1F94D27F" wp14:editId="38F8D9C1">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25">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3DC697CE">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00083A67" w:rsidR="000E1769" w:rsidRDefault="000E1769" w:rsidP="00F15D19">
      <w:pPr>
        <w:jc w:val="center"/>
        <w:rPr>
          <w:sz w:val="18"/>
        </w:rPr>
      </w:pPr>
      <w:r w:rsidRPr="000E1769">
        <w:rPr>
          <w:i/>
          <w:sz w:val="18"/>
        </w:rPr>
        <w:t>Source of image</w:t>
      </w:r>
      <w:r w:rsidRPr="000E1769">
        <w:rPr>
          <w:sz w:val="18"/>
        </w:rPr>
        <w:t xml:space="preserve">: </w:t>
      </w:r>
      <w:hyperlink r:id="rId27" w:history="1">
        <w:r w:rsidRPr="0078423A">
          <w:rPr>
            <w:rStyle w:val="Hyperlink"/>
            <w:sz w:val="18"/>
          </w:rPr>
          <w:t>http://www.stanleyengineeredfastening.com/brands/pop/rivets/selection-factors</w:t>
        </w:r>
      </w:hyperlink>
    </w:p>
    <w:p w14:paraId="3046A9AA" w14:textId="2811FB9D" w:rsidR="00F15D19" w:rsidRDefault="00462FB6" w:rsidP="00462FB6">
      <w:pPr>
        <w:pStyle w:val="Caption"/>
      </w:pPr>
      <w:bookmarkStart w:id="1777" w:name="_Toc3557089"/>
      <w:bookmarkStart w:id="1778" w:name="_Toc34747340"/>
      <w:bookmarkStart w:id="1779" w:name="_Toc39880657"/>
      <w:r>
        <w:t xml:space="preserve">Figure </w:t>
      </w:r>
      <w:r w:rsidR="00406B64">
        <w:fldChar w:fldCharType="begin"/>
      </w:r>
      <w:r w:rsidR="00406B64">
        <w:instrText xml:space="preserve"> SEQ Figure \* ARABIC </w:instrText>
      </w:r>
      <w:r w:rsidR="00406B64">
        <w:fldChar w:fldCharType="separate"/>
      </w:r>
      <w:r w:rsidR="00A2710C">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1777"/>
      <w:bookmarkEnd w:id="1778"/>
      <w:bookmarkEnd w:id="1779"/>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clearance</w:t>
      </w:r>
      <w:proofErr w:type="gramEnd"/>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material</w:t>
      </w:r>
      <w:proofErr w:type="gramEnd"/>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06BA99BF">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725647" cy="1368000"/>
                    </a:xfrm>
                    <a:prstGeom prst="rect">
                      <a:avLst/>
                    </a:prstGeom>
                  </pic:spPr>
                </pic:pic>
              </a:graphicData>
            </a:graphic>
          </wp:inline>
        </w:drawing>
      </w:r>
    </w:p>
    <w:p w14:paraId="0DFB506A" w14:textId="1B86CEEC" w:rsidR="00476C37" w:rsidRPr="00977053" w:rsidRDefault="00476C37" w:rsidP="00812432">
      <w:pPr>
        <w:pStyle w:val="Caption"/>
        <w:spacing w:before="120"/>
      </w:pPr>
      <w:bookmarkStart w:id="1780" w:name="_Toc3557090"/>
      <w:bookmarkStart w:id="1781" w:name="_Toc34747341"/>
      <w:bookmarkStart w:id="1782" w:name="_Toc39880658"/>
      <w:r>
        <w:t xml:space="preserve">Figure </w:t>
      </w:r>
      <w:r w:rsidR="00406B64">
        <w:fldChar w:fldCharType="begin"/>
      </w:r>
      <w:r w:rsidR="00406B64">
        <w:instrText xml:space="preserve"> SEQ Figure \* ARABIC </w:instrText>
      </w:r>
      <w:r w:rsidR="00406B64">
        <w:fldChar w:fldCharType="separate"/>
      </w:r>
      <w:r w:rsidR="00A2710C">
        <w:rPr>
          <w:noProof/>
        </w:rPr>
        <w:t>11</w:t>
      </w:r>
      <w:r w:rsidR="00406B64">
        <w:fldChar w:fldCharType="end"/>
      </w:r>
      <w:r>
        <w:t xml:space="preserve">: </w:t>
      </w:r>
      <w:r w:rsidR="00812432">
        <w:t>Thick and Thin Assembling</w:t>
      </w:r>
      <w:bookmarkEnd w:id="1780"/>
      <w:bookmarkEnd w:id="1781"/>
      <w:bookmarkEnd w:id="1782"/>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3FA8FB0B">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820855" cy="1368000"/>
                    </a:xfrm>
                    <a:prstGeom prst="rect">
                      <a:avLst/>
                    </a:prstGeom>
                  </pic:spPr>
                </pic:pic>
              </a:graphicData>
            </a:graphic>
          </wp:inline>
        </w:drawing>
      </w:r>
    </w:p>
    <w:p w14:paraId="661D5157" w14:textId="221B6FC5" w:rsidR="00812432" w:rsidRPr="00812432" w:rsidRDefault="00812432" w:rsidP="00812432">
      <w:pPr>
        <w:pStyle w:val="Caption"/>
        <w:rPr>
          <w:lang w:eastAsia="en-GB"/>
        </w:rPr>
      </w:pPr>
      <w:bookmarkStart w:id="1783" w:name="_Toc3557091"/>
      <w:bookmarkStart w:id="1784" w:name="_Toc34747342"/>
      <w:bookmarkStart w:id="1785" w:name="_Toc39880659"/>
      <w:r>
        <w:t xml:space="preserve">Figure </w:t>
      </w:r>
      <w:r w:rsidR="00406B64">
        <w:fldChar w:fldCharType="begin"/>
      </w:r>
      <w:r w:rsidR="00406B64">
        <w:instrText xml:space="preserve"> SEQ Figure \* ARABIC </w:instrText>
      </w:r>
      <w:r w:rsidR="00406B64">
        <w:fldChar w:fldCharType="separate"/>
      </w:r>
      <w:r w:rsidR="00A2710C">
        <w:rPr>
          <w:noProof/>
        </w:rPr>
        <w:t>12</w:t>
      </w:r>
      <w:r w:rsidR="00406B64">
        <w:fldChar w:fldCharType="end"/>
      </w:r>
      <w:r>
        <w:t>: Fastening Soft and Hard</w:t>
      </w:r>
      <w:bookmarkEnd w:id="1783"/>
      <w:bookmarkEnd w:id="1784"/>
      <w:bookmarkEnd w:id="1785"/>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w:t>
      </w:r>
      <w:r w:rsidR="00194316">
        <w:rPr>
          <w:color w:val="0070C0"/>
        </w:rPr>
        <w:t>"</w:t>
      </w:r>
      <w:r w:rsidR="00EA7AFC">
        <w:rPr>
          <w:color w:val="0070C0"/>
        </w:rPr>
        <w:t>3.35</w:t>
      </w:r>
      <w:r w:rsidR="00194316">
        <w:rPr>
          <w:color w:val="0070C0"/>
        </w:rPr>
        <w:t>"</w:t>
      </w:r>
      <w:r w:rsidR="00EA7AFC">
        <w:rPr>
          <w:color w:val="0070C0"/>
        </w:rPr>
        <w:t xml:space="preserve"> head_diameter=</w:t>
      </w:r>
      <w:r w:rsidR="00194316">
        <w:rPr>
          <w:color w:val="0070C0"/>
        </w:rPr>
        <w:t>"</w:t>
      </w:r>
      <w:r w:rsidRPr="007E2BBF">
        <w:rPr>
          <w:color w:val="0070C0"/>
        </w:rPr>
        <w:t>5.5</w:t>
      </w:r>
      <w:r w:rsidR="00194316">
        <w:rPr>
          <w:color w:val="0070C0"/>
        </w:rPr>
        <w:t>"</w:t>
      </w:r>
      <w:r w:rsidR="001C41B7">
        <w:rPr>
          <w:color w:val="0070C0"/>
        </w:rPr>
        <w:t xml:space="preserve"> head_type=</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&lt;blind min_grip=</w:t>
      </w:r>
      <w:r w:rsidR="00194316">
        <w:rPr>
          <w:color w:val="0070C0"/>
        </w:rPr>
        <w:t>"</w:t>
      </w:r>
      <w:r w:rsidRPr="007E2BBF">
        <w:rPr>
          <w:color w:val="0070C0"/>
        </w:rPr>
        <w:t>3</w:t>
      </w:r>
      <w:r w:rsidR="00194316">
        <w:rPr>
          <w:color w:val="0070C0"/>
        </w:rPr>
        <w:t>"</w:t>
      </w:r>
      <w:r w:rsidRPr="007E2BBF">
        <w:rPr>
          <w:color w:val="0070C0"/>
        </w:rPr>
        <w:t xml:space="preserve"> max_grip=</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&lt;norm</w:t>
      </w:r>
      <w:r w:rsidR="00EA7AFC" w:rsidRPr="0033379A">
        <w:rPr>
          <w:color w:val="0070C0"/>
          <w:lang w:val="fr-FR"/>
        </w:rPr>
        <w:t>al_direction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w:t>
      </w:r>
      <w:proofErr w:type="gramStart"/>
      <w:r>
        <w:t>appdata</w:t>
      </w:r>
      <w:proofErr w:type="gramEnd"/>
      <w:r>
        <w:t>&gt;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1786" w:name="_Toc428279369"/>
      <w:bookmarkStart w:id="1787" w:name="_Toc428965611"/>
      <w:bookmarkEnd w:id="1786"/>
      <w:bookmarkEnd w:id="1787"/>
      <w:r w:rsidRPr="0062157E">
        <w:rPr>
          <w:sz w:val="18"/>
          <w:lang w:eastAsia="x-none"/>
        </w:rPr>
        <w:t>For further information about the Blind rivets you can check the following document:</w:t>
      </w:r>
    </w:p>
    <w:p w14:paraId="0B76B1D6" w14:textId="27D0895F"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1788" w:name="_Toc428279370"/>
    <w:bookmarkStart w:id="1789" w:name="_Toc428456106"/>
    <w:bookmarkStart w:id="1790" w:name="_Toc428537069"/>
    <w:bookmarkStart w:id="1791" w:name="_Toc428969388"/>
    <w:bookmarkStart w:id="1792" w:name="_Toc429052779"/>
    <w:bookmarkStart w:id="1793" w:name="_Toc413359587"/>
    <w:bookmarkEnd w:id="1788"/>
    <w:bookmarkEnd w:id="1789"/>
    <w:bookmarkEnd w:id="1790"/>
    <w:bookmarkEnd w:id="1791"/>
    <w:bookmarkEnd w:id="1792"/>
    <w:p w14:paraId="6391282C" w14:textId="77777777" w:rsidR="002E60CB" w:rsidRPr="00942FED" w:rsidRDefault="00DB0669" w:rsidP="00327322">
      <w:pPr>
        <w:pStyle w:val="Heading3"/>
      </w:pPr>
      <w:r>
        <w:rPr>
          <w:b w:val="0"/>
          <w:bCs w:val="0"/>
          <w:sz w:val="18"/>
          <w:szCs w:val="24"/>
        </w:rPr>
        <w:lastRenderedPageBreak/>
        <w:fldChar w:fldCharType="end"/>
      </w:r>
      <w:bookmarkStart w:id="1794" w:name="_Toc3556979"/>
      <w:bookmarkStart w:id="1795" w:name="_Toc34747229"/>
      <w:bookmarkStart w:id="1796" w:name="_Toc39880543"/>
      <w:r w:rsidR="002E60CB" w:rsidRPr="00942FED">
        <w:t>Self</w:t>
      </w:r>
      <w:r w:rsidR="000306B0">
        <w:t>-</w:t>
      </w:r>
      <w:r w:rsidR="002E60CB" w:rsidRPr="00942FED">
        <w:t>Piercing Rivets</w:t>
      </w:r>
      <w:bookmarkEnd w:id="1793"/>
      <w:bookmarkEnd w:id="1794"/>
      <w:bookmarkEnd w:id="1795"/>
      <w:bookmarkEnd w:id="1796"/>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50B3B9D9">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30">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19EDA66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31">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3116600E" w:rsidR="002E60CB" w:rsidRDefault="002E60CB" w:rsidP="004B2578">
      <w:pPr>
        <w:pStyle w:val="Caption"/>
        <w:keepNext/>
      </w:pPr>
      <w:bookmarkStart w:id="1797" w:name="_Toc413359629"/>
      <w:bookmarkStart w:id="1798" w:name="_Toc3557092"/>
      <w:bookmarkStart w:id="1799" w:name="_Toc34747343"/>
      <w:bookmarkStart w:id="1800" w:name="_Toc39880660"/>
      <w:r>
        <w:t xml:space="preserve">Figure </w:t>
      </w:r>
      <w:r w:rsidR="00406B64">
        <w:fldChar w:fldCharType="begin"/>
      </w:r>
      <w:r w:rsidR="00406B64">
        <w:instrText xml:space="preserve"> SEQ Figure \* ARABIC </w:instrText>
      </w:r>
      <w:r w:rsidR="00406B64">
        <w:fldChar w:fldCharType="separate"/>
      </w:r>
      <w:r w:rsidR="00A2710C">
        <w:rPr>
          <w:noProof/>
        </w:rPr>
        <w:t>13</w:t>
      </w:r>
      <w:r w:rsidR="00406B64">
        <w:fldChar w:fldCharType="end"/>
      </w:r>
      <w:r>
        <w:t>: Cross Section of a Self</w:t>
      </w:r>
      <w:r w:rsidR="00920523">
        <w:t>-</w:t>
      </w:r>
      <w:r>
        <w:t>Piercing Rivet</w:t>
      </w:r>
      <w:bookmarkEnd w:id="1797"/>
      <w:bookmarkEnd w:id="1798"/>
      <w:bookmarkEnd w:id="1799"/>
      <w:bookmarkEnd w:id="1800"/>
    </w:p>
    <w:p w14:paraId="39A33CF9" w14:textId="77777777" w:rsidR="00C52145" w:rsidRDefault="00C52145" w:rsidP="00C52145">
      <w:pPr>
        <w:keepNext/>
        <w:jc w:val="center"/>
      </w:pPr>
      <w:r>
        <w:rPr>
          <w:noProof/>
          <w:lang w:eastAsia="en-US"/>
        </w:rPr>
        <w:drawing>
          <wp:inline distT="0" distB="0" distL="0" distR="0" wp14:anchorId="3625093A" wp14:editId="4D159ED3">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5F42768" w:rsidR="00C52145" w:rsidRDefault="00C52145" w:rsidP="00C52145">
      <w:pPr>
        <w:keepNext/>
        <w:jc w:val="center"/>
      </w:pPr>
      <w:r w:rsidRPr="00C52145">
        <w:rPr>
          <w:i/>
        </w:rPr>
        <w:t>Source of image:</w:t>
      </w:r>
      <w:r>
        <w:t xml:space="preserve"> </w:t>
      </w:r>
      <w:hyperlink r:id="rId33" w:history="1">
        <w:r w:rsidRPr="0078423A">
          <w:rPr>
            <w:rStyle w:val="Hyperlink"/>
          </w:rPr>
          <w:t>http://www.google.com/patents/US7810231</w:t>
        </w:r>
      </w:hyperlink>
    </w:p>
    <w:p w14:paraId="752AB897" w14:textId="33267615" w:rsidR="00C52145" w:rsidRPr="00C52145" w:rsidRDefault="00C52145" w:rsidP="00C52145">
      <w:pPr>
        <w:pStyle w:val="Caption"/>
      </w:pPr>
      <w:bookmarkStart w:id="1801" w:name="_Toc3557093"/>
      <w:bookmarkStart w:id="1802" w:name="_Toc34747344"/>
      <w:bookmarkStart w:id="1803" w:name="_Toc39880661"/>
      <w:r>
        <w:t xml:space="preserve">Figure </w:t>
      </w:r>
      <w:r>
        <w:fldChar w:fldCharType="begin"/>
      </w:r>
      <w:r>
        <w:instrText xml:space="preserve"> SEQ Figure \* ARABIC </w:instrText>
      </w:r>
      <w:r>
        <w:fldChar w:fldCharType="separate"/>
      </w:r>
      <w:r w:rsidR="00A2710C">
        <w:rPr>
          <w:noProof/>
        </w:rPr>
        <w:t>14</w:t>
      </w:r>
      <w:r>
        <w:fldChar w:fldCharType="end"/>
      </w:r>
      <w:r>
        <w:t>: S</w:t>
      </w:r>
      <w:r>
        <w:rPr>
          <w:rFonts w:ascii="Arial" w:hAnsi="Arial" w:cs="Arial"/>
          <w:color w:val="222222"/>
          <w:shd w:val="clear" w:color="auto" w:fill="FFFFFF"/>
        </w:rPr>
        <w:t>elf-piercing rivet setting apparatus</w:t>
      </w:r>
      <w:bookmarkEnd w:id="1801"/>
      <w:bookmarkEnd w:id="1802"/>
      <w:bookmarkEnd w:id="1803"/>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w:t>
      </w:r>
      <w:proofErr w:type="gramStart"/>
      <w:r>
        <w:t>die</w:t>
      </w:r>
      <w:proofErr w:type="gramEnd"/>
      <w:r>
        <w:t xml:space="preserv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4CDD7363" w:rsidR="002E60CB" w:rsidRDefault="002E60CB" w:rsidP="004B2578">
      <w:pPr>
        <w:pStyle w:val="Caption"/>
        <w:spacing w:before="120"/>
      </w:pPr>
      <w:bookmarkStart w:id="1804" w:name="_Toc3566451"/>
      <w:bookmarkStart w:id="1805" w:name="_Toc34747454"/>
      <w:bookmarkStart w:id="1806" w:name="_Toc39880775"/>
      <w:r>
        <w:t xml:space="preserve">Table </w:t>
      </w:r>
      <w:r w:rsidR="00ED469A">
        <w:fldChar w:fldCharType="begin"/>
      </w:r>
      <w:r w:rsidR="00ED469A">
        <w:instrText xml:space="preserve"> SEQ Table \* ARABIC </w:instrText>
      </w:r>
      <w:r w:rsidR="00ED469A">
        <w:fldChar w:fldCharType="separate"/>
      </w:r>
      <w:r w:rsidR="00A2710C">
        <w:rPr>
          <w:noProof/>
        </w:rPr>
        <w:t>44</w:t>
      </w:r>
      <w:r w:rsidR="00ED469A">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1804"/>
      <w:bookmarkEnd w:id="1805"/>
      <w:bookmarkEnd w:id="1806"/>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&lt;rivet shaft_diameter=</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head_diameter=</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&lt;normal_direction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&lt;self_piercing head_label=</w:t>
      </w:r>
      <w:r w:rsidR="00194316">
        <w:rPr>
          <w:b/>
          <w:color w:val="0070C0"/>
        </w:rPr>
        <w:t>"</w:t>
      </w:r>
      <w:r w:rsidRPr="00332883">
        <w:rPr>
          <w:b/>
          <w:color w:val="0070C0"/>
        </w:rPr>
        <w:t>N000000002651</w:t>
      </w:r>
      <w:r w:rsidR="00194316">
        <w:rPr>
          <w:b/>
          <w:color w:val="0070C0"/>
        </w:rPr>
        <w:t>"</w:t>
      </w:r>
      <w:r w:rsidRPr="00332883">
        <w:rPr>
          <w:b/>
          <w:color w:val="0070C0"/>
        </w:rPr>
        <w:t xml:space="preserve"> shaft_label=</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die_label=</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die_diameter=</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w:t>
      </w:r>
      <w:proofErr w:type="gramStart"/>
      <w:r w:rsidR="002E60CB" w:rsidRPr="00226A3F">
        <w:t>appdata</w:t>
      </w:r>
      <w:proofErr w:type="gramEnd"/>
      <w:r w:rsidR="002E60CB" w:rsidRPr="00226A3F">
        <w:t>&gt;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Heading3"/>
      </w:pPr>
      <w:bookmarkStart w:id="1807" w:name="_Toc428456108"/>
      <w:bookmarkStart w:id="1808" w:name="_Toc428537071"/>
      <w:bookmarkStart w:id="1809" w:name="_Toc428969390"/>
      <w:bookmarkStart w:id="1810" w:name="_Toc429052781"/>
      <w:bookmarkStart w:id="1811" w:name="_Toc428279372"/>
      <w:bookmarkStart w:id="1812" w:name="_Toc428456109"/>
      <w:bookmarkStart w:id="1813" w:name="_Toc428537072"/>
      <w:bookmarkStart w:id="1814" w:name="_Toc428969391"/>
      <w:bookmarkStart w:id="1815" w:name="_Toc429052782"/>
      <w:bookmarkStart w:id="1816" w:name="_Toc428279374"/>
      <w:bookmarkStart w:id="1817" w:name="_Toc428456111"/>
      <w:bookmarkStart w:id="1818" w:name="_Toc428537074"/>
      <w:bookmarkStart w:id="1819" w:name="_Toc428969393"/>
      <w:bookmarkStart w:id="1820" w:name="_Toc429052784"/>
      <w:bookmarkStart w:id="1821" w:name="_Toc428279378"/>
      <w:bookmarkStart w:id="1822" w:name="_Toc428456115"/>
      <w:bookmarkStart w:id="1823" w:name="_Toc428537078"/>
      <w:bookmarkStart w:id="1824" w:name="_Toc428969397"/>
      <w:bookmarkStart w:id="1825" w:name="_Toc429052788"/>
      <w:bookmarkStart w:id="1826" w:name="_Toc428279380"/>
      <w:bookmarkStart w:id="1827" w:name="_Toc428456117"/>
      <w:bookmarkStart w:id="1828" w:name="_Toc428537080"/>
      <w:bookmarkStart w:id="1829" w:name="_Toc428969399"/>
      <w:bookmarkStart w:id="1830" w:name="_Toc429052790"/>
      <w:bookmarkStart w:id="1831" w:name="_Toc428279387"/>
      <w:bookmarkStart w:id="1832" w:name="_Toc428456124"/>
      <w:bookmarkStart w:id="1833" w:name="_Toc428537087"/>
      <w:bookmarkStart w:id="1834" w:name="_Toc428969406"/>
      <w:bookmarkStart w:id="1835" w:name="_Toc429052797"/>
      <w:bookmarkStart w:id="1836" w:name="_Toc428279388"/>
      <w:bookmarkStart w:id="1837" w:name="_Toc428456125"/>
      <w:bookmarkStart w:id="1838" w:name="_Toc428537088"/>
      <w:bookmarkStart w:id="1839" w:name="_Toc428969407"/>
      <w:bookmarkStart w:id="1840" w:name="_Toc429052798"/>
      <w:bookmarkStart w:id="1841" w:name="_Toc428279389"/>
      <w:bookmarkStart w:id="1842" w:name="_Toc428456126"/>
      <w:bookmarkStart w:id="1843" w:name="_Toc428537089"/>
      <w:bookmarkStart w:id="1844" w:name="_Toc428969408"/>
      <w:bookmarkStart w:id="1845" w:name="_Toc429052799"/>
      <w:bookmarkStart w:id="1846" w:name="_Toc413359588"/>
      <w:bookmarkStart w:id="1847" w:name="_Toc3556980"/>
      <w:bookmarkStart w:id="1848" w:name="_Toc34747230"/>
      <w:bookmarkStart w:id="1849" w:name="_Toc39880544"/>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r>
        <w:t>S</w:t>
      </w:r>
      <w:r w:rsidR="002E60CB">
        <w:t>olid</w:t>
      </w:r>
      <w:r w:rsidR="002E60CB" w:rsidRPr="00942FED">
        <w:t xml:space="preserve"> Rivets</w:t>
      </w:r>
      <w:bookmarkEnd w:id="1846"/>
      <w:bookmarkEnd w:id="1847"/>
      <w:bookmarkEnd w:id="1848"/>
      <w:bookmarkEnd w:id="1849"/>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517AE396">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7279D0A6">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4646645E">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158551ED">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36A4BA87">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6894A72E">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29DE7D42">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77815E1">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34EC4ED4">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6898D8A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4ABD77DB">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1ABF4EF">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203286" cy="751044"/>
                          </a:xfrm>
                          <a:prstGeom prst="rect">
                            <a:avLst/>
                          </a:prstGeom>
                        </pic:spPr>
                      </pic:pic>
                    </a:graphicData>
                  </a:graphic>
                </wp:inline>
              </w:drawing>
            </w:r>
          </w:p>
        </w:tc>
      </w:tr>
    </w:tbl>
    <w:p w14:paraId="6CDFC45A" w14:textId="11EE5BA4"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46" w:history="1">
        <w:r w:rsidR="00DE1471" w:rsidRPr="002C4DDA">
          <w:rPr>
            <w:rStyle w:val="Hyperlink"/>
            <w:rFonts w:cs="Calibri"/>
            <w:sz w:val="18"/>
            <w:szCs w:val="22"/>
            <w:lang w:eastAsia="en-GB"/>
          </w:rPr>
          <w:t>http://www.rivet.com/Catalog_CompleteVersion/ImpactOnly-2-03-12.pdf</w:t>
        </w:r>
      </w:hyperlink>
    </w:p>
    <w:p w14:paraId="5F7CABA7" w14:textId="6458DFA1" w:rsidR="00E625EF" w:rsidRDefault="00E625EF" w:rsidP="00E625EF">
      <w:pPr>
        <w:pStyle w:val="Caption"/>
        <w:spacing w:before="120"/>
        <w:rPr>
          <w:rFonts w:cs="Calibri"/>
          <w:sz w:val="18"/>
          <w:szCs w:val="22"/>
          <w:lang w:eastAsia="en-GB"/>
        </w:rPr>
      </w:pPr>
      <w:bookmarkStart w:id="1850" w:name="_Toc3566452"/>
      <w:bookmarkStart w:id="1851" w:name="_Toc34747455"/>
      <w:bookmarkStart w:id="1852" w:name="_Toc39880776"/>
      <w:r>
        <w:t xml:space="preserve">Table </w:t>
      </w:r>
      <w:r w:rsidR="00ED469A">
        <w:fldChar w:fldCharType="begin"/>
      </w:r>
      <w:r w:rsidR="00ED469A">
        <w:instrText xml:space="preserve"> SEQ Table \* ARABIC </w:instrText>
      </w:r>
      <w:r w:rsidR="00ED469A">
        <w:fldChar w:fldCharType="separate"/>
      </w:r>
      <w:r w:rsidR="00A2710C">
        <w:rPr>
          <w:noProof/>
        </w:rPr>
        <w:t>45</w:t>
      </w:r>
      <w:r w:rsidR="00ED469A">
        <w:fldChar w:fldCharType="end"/>
      </w:r>
      <w:r>
        <w:t>: Pictures of all Solid Rivets</w:t>
      </w:r>
      <w:bookmarkEnd w:id="1850"/>
      <w:bookmarkEnd w:id="1851"/>
      <w:bookmarkEnd w:id="1852"/>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1CE04FA4">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645BFFBF">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041843" cy="1847785"/>
                    </a:xfrm>
                    <a:prstGeom prst="rect">
                      <a:avLst/>
                    </a:prstGeom>
                  </pic:spPr>
                </pic:pic>
              </a:graphicData>
            </a:graphic>
          </wp:inline>
        </w:drawing>
      </w:r>
    </w:p>
    <w:p w14:paraId="3ACADBCA" w14:textId="7389E29B" w:rsidR="00DE1471" w:rsidRDefault="00FE266F" w:rsidP="004B2578">
      <w:pPr>
        <w:pStyle w:val="Caption"/>
        <w:spacing w:before="120"/>
        <w:rPr>
          <w:rFonts w:cs="Calibri"/>
          <w:szCs w:val="22"/>
          <w:lang w:eastAsia="en-GB"/>
        </w:rPr>
      </w:pPr>
      <w:bookmarkStart w:id="1853" w:name="_Ref3565285"/>
      <w:bookmarkStart w:id="1854" w:name="_Toc3557094"/>
      <w:bookmarkStart w:id="1855" w:name="_Toc34747345"/>
      <w:bookmarkStart w:id="1856" w:name="_Toc39880662"/>
      <w:r>
        <w:t xml:space="preserve">Figure </w:t>
      </w:r>
      <w:r w:rsidR="00406B64">
        <w:fldChar w:fldCharType="begin"/>
      </w:r>
      <w:r w:rsidR="00406B64">
        <w:instrText xml:space="preserve"> SEQ Figure \* ARABIC </w:instrText>
      </w:r>
      <w:r w:rsidR="00406B64">
        <w:fldChar w:fldCharType="separate"/>
      </w:r>
      <w:r w:rsidR="00A2710C">
        <w:rPr>
          <w:noProof/>
        </w:rPr>
        <w:t>15</w:t>
      </w:r>
      <w:r w:rsidR="00406B64">
        <w:fldChar w:fldCharType="end"/>
      </w:r>
      <w:bookmarkEnd w:id="1853"/>
      <w:r>
        <w:t>: Dimensions of Solid Rivets</w:t>
      </w:r>
      <w:bookmarkEnd w:id="1854"/>
      <w:bookmarkEnd w:id="1855"/>
      <w:bookmarkEnd w:id="1856"/>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1857"/>
            <w:r>
              <w:rPr>
                <w:sz w:val="20"/>
                <w:szCs w:val="20"/>
              </w:rPr>
              <w:t xml:space="preserve">max_grip </w:t>
            </w:r>
            <w:r>
              <w:rPr>
                <w:rFonts w:cs="Calibri"/>
                <w:sz w:val="20"/>
                <w:szCs w:val="20"/>
              </w:rPr>
              <w:t>≥</w:t>
            </w:r>
            <w:r>
              <w:rPr>
                <w:sz w:val="20"/>
                <w:szCs w:val="20"/>
              </w:rPr>
              <w:t xml:space="preserve"> min_grip</w:t>
            </w:r>
            <w:commentRangeStart w:id="1858"/>
            <w:commentRangeEnd w:id="1858"/>
            <w:r w:rsidR="00B14B2C">
              <w:rPr>
                <w:rStyle w:val="CommentReference"/>
                <w:lang w:eastAsia="x-none"/>
              </w:rPr>
              <w:commentReference w:id="1858"/>
            </w:r>
            <w:commentRangeEnd w:id="1857"/>
            <w:r w:rsidR="00F1371D">
              <w:rPr>
                <w:rStyle w:val="CommentReference"/>
                <w:lang w:eastAsia="x-none"/>
              </w:rPr>
              <w:commentReference w:id="1857"/>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3A21122A" w:rsidR="00DE1471" w:rsidRDefault="005B1B92" w:rsidP="00E55EE7">
      <w:pPr>
        <w:pStyle w:val="Caption"/>
        <w:spacing w:before="120"/>
        <w:rPr>
          <w:rFonts w:cs="Calibri"/>
          <w:sz w:val="18"/>
          <w:szCs w:val="22"/>
          <w:lang w:eastAsia="en-GB"/>
        </w:rPr>
      </w:pPr>
      <w:bookmarkStart w:id="1859" w:name="_Toc3566453"/>
      <w:bookmarkStart w:id="1860" w:name="_Toc34747456"/>
      <w:bookmarkStart w:id="1861" w:name="_Toc39880777"/>
      <w:r>
        <w:t xml:space="preserve">Table </w:t>
      </w:r>
      <w:r w:rsidR="00ED469A">
        <w:fldChar w:fldCharType="begin"/>
      </w:r>
      <w:r w:rsidR="00ED469A">
        <w:instrText xml:space="preserve"> SEQ Table \* ARABIC </w:instrText>
      </w:r>
      <w:r w:rsidR="00ED469A">
        <w:fldChar w:fldCharType="separate"/>
      </w:r>
      <w:r w:rsidR="00A2710C">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1859"/>
      <w:bookmarkEnd w:id="1860"/>
      <w:bookmarkEnd w:id="1861"/>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hole_diameter</w:t>
      </w:r>
      <w:proofErr w:type="gramEnd"/>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tennon_diameter</w:t>
      </w:r>
      <w:proofErr w:type="gramEnd"/>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Paragraph"/>
        <w:keepNext/>
        <w:autoSpaceDE w:val="0"/>
        <w:autoSpaceDN w:val="0"/>
        <w:adjustRightInd w:val="0"/>
        <w:ind w:left="0"/>
        <w:jc w:val="center"/>
      </w:pPr>
      <w:r>
        <w:rPr>
          <w:noProof/>
          <w:lang w:val="en-US" w:eastAsia="en-US"/>
        </w:rPr>
        <w:drawing>
          <wp:inline distT="0" distB="0" distL="0" distR="0" wp14:anchorId="1D18B5B3" wp14:editId="386F32EE">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799397" cy="1406214"/>
                    </a:xfrm>
                    <a:prstGeom prst="rect">
                      <a:avLst/>
                    </a:prstGeom>
                  </pic:spPr>
                </pic:pic>
              </a:graphicData>
            </a:graphic>
          </wp:inline>
        </w:drawing>
      </w:r>
    </w:p>
    <w:p w14:paraId="1FE29D3A" w14:textId="036EE0DD" w:rsidR="001B51BC" w:rsidRPr="001B51BC" w:rsidRDefault="001B51BC" w:rsidP="00E719F2">
      <w:pPr>
        <w:pStyle w:val="Caption"/>
        <w:spacing w:before="120"/>
        <w:rPr>
          <w:rFonts w:cs="Calibri"/>
          <w:lang w:eastAsia="en-GB"/>
        </w:rPr>
      </w:pPr>
      <w:bookmarkStart w:id="1862" w:name="_Toc3557095"/>
      <w:bookmarkStart w:id="1863" w:name="_Toc34747346"/>
      <w:bookmarkStart w:id="1864" w:name="_Toc39880663"/>
      <w:r>
        <w:t xml:space="preserve">Figure </w:t>
      </w:r>
      <w:r w:rsidR="00406B64">
        <w:fldChar w:fldCharType="begin"/>
      </w:r>
      <w:r w:rsidR="00406B64">
        <w:instrText xml:space="preserve"> SEQ Figure \* ARABIC </w:instrText>
      </w:r>
      <w:r w:rsidR="00406B64">
        <w:fldChar w:fldCharType="separate"/>
      </w:r>
      <w:r w:rsidR="00A2710C">
        <w:rPr>
          <w:noProof/>
        </w:rPr>
        <w:t>16</w:t>
      </w:r>
      <w:r w:rsidR="00406B64">
        <w:fldChar w:fldCharType="end"/>
      </w:r>
      <w:r>
        <w:t>: Clinch allowance of solid rivet</w:t>
      </w:r>
      <w:bookmarkEnd w:id="1862"/>
      <w:bookmarkEnd w:id="1863"/>
      <w:bookmarkEnd w:id="1864"/>
    </w:p>
    <w:p w14:paraId="53B6866C" w14:textId="77777777" w:rsidR="00C6625A" w:rsidRPr="001B51BC" w:rsidRDefault="00C6625A" w:rsidP="00B90690">
      <w:pPr>
        <w:pStyle w:val="ListParagraph"/>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&lt;rivet shaft_diameter=</w:t>
      </w:r>
      <w:r w:rsidR="00194316">
        <w:rPr>
          <w:color w:val="0070C0"/>
        </w:rPr>
        <w:t>"</w:t>
      </w:r>
      <w:r w:rsidR="0078617E" w:rsidRPr="0078617E">
        <w:rPr>
          <w:color w:val="0070C0"/>
        </w:rPr>
        <w:t>3.35</w:t>
      </w:r>
      <w:r w:rsidR="00194316">
        <w:rPr>
          <w:color w:val="0070C0"/>
        </w:rPr>
        <w:t>"</w:t>
      </w:r>
      <w:r w:rsidR="0078617E" w:rsidRPr="0078617E">
        <w:rPr>
          <w:color w:val="0070C0"/>
        </w:rPr>
        <w:t xml:space="preserve"> head_diameter=</w:t>
      </w:r>
      <w:r w:rsidR="00194316">
        <w:rPr>
          <w:color w:val="0070C0"/>
        </w:rPr>
        <w:t>"</w:t>
      </w:r>
      <w:r w:rsidR="0078617E" w:rsidRPr="0078617E">
        <w:rPr>
          <w:color w:val="0070C0"/>
        </w:rPr>
        <w:t>5.5</w:t>
      </w:r>
      <w:r w:rsidR="00194316">
        <w:rPr>
          <w:color w:val="0070C0"/>
        </w:rPr>
        <w:t>"</w:t>
      </w:r>
      <w:r w:rsidR="0078617E" w:rsidRPr="0078617E">
        <w:rPr>
          <w:color w:val="0070C0"/>
        </w:rPr>
        <w:t xml:space="preserve"> head_height=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&lt;solid min_grip=</w:t>
      </w:r>
      <w:r w:rsidR="00194316">
        <w:rPr>
          <w:color w:val="0070C0"/>
        </w:rPr>
        <w:t>"</w:t>
      </w:r>
      <w:r w:rsidRPr="0078617E">
        <w:rPr>
          <w:color w:val="0070C0"/>
        </w:rPr>
        <w:t>3</w:t>
      </w:r>
      <w:r w:rsidR="00194316">
        <w:rPr>
          <w:color w:val="0070C0"/>
        </w:rPr>
        <w:t>"</w:t>
      </w:r>
      <w:r w:rsidRPr="0078617E">
        <w:rPr>
          <w:color w:val="0070C0"/>
        </w:rPr>
        <w:t xml:space="preserve"> max_grip=</w:t>
      </w:r>
      <w:r w:rsidR="00194316">
        <w:rPr>
          <w:color w:val="0070C0"/>
        </w:rPr>
        <w:t>"</w:t>
      </w:r>
      <w:r w:rsidRPr="0078617E">
        <w:rPr>
          <w:color w:val="0070C0"/>
        </w:rPr>
        <w:t>3.2</w:t>
      </w:r>
      <w:r w:rsidR="00194316">
        <w:rPr>
          <w:color w:val="0070C0"/>
        </w:rPr>
        <w:t>"</w:t>
      </w:r>
      <w:r w:rsidRPr="0078617E">
        <w:rPr>
          <w:color w:val="0070C0"/>
        </w:rPr>
        <w:t xml:space="preserve"> hole_depth=</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w:t>
      </w:r>
      <w:r w:rsidR="00194316">
        <w:rPr>
          <w:color w:val="0070C0"/>
        </w:rPr>
        <w:t>"</w:t>
      </w:r>
      <w:r w:rsidRPr="0078617E">
        <w:rPr>
          <w:color w:val="0070C0"/>
        </w:rPr>
        <w:t>3.8</w:t>
      </w:r>
      <w:r w:rsidR="00194316">
        <w:rPr>
          <w:color w:val="0070C0"/>
        </w:rPr>
        <w:t>"</w:t>
      </w:r>
      <w:r w:rsidRPr="0078617E">
        <w:rPr>
          <w:color w:val="0070C0"/>
        </w:rPr>
        <w:t xml:space="preserve"> shoulder_length=</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&lt;normal_direction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w:t>
      </w:r>
      <w:proofErr w:type="gramStart"/>
      <w:r>
        <w:t>appdata</w:t>
      </w:r>
      <w:proofErr w:type="gramEnd"/>
      <w:r>
        <w:t>&gt;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Heading3"/>
        <w:pageBreakBefore/>
      </w:pPr>
      <w:bookmarkStart w:id="1865" w:name="_Toc428279391"/>
      <w:bookmarkStart w:id="1866" w:name="_Toc428456128"/>
      <w:bookmarkStart w:id="1867" w:name="_Toc428537091"/>
      <w:bookmarkStart w:id="1868" w:name="_Toc428969410"/>
      <w:bookmarkStart w:id="1869" w:name="_Toc429052801"/>
      <w:bookmarkStart w:id="1870" w:name="_Toc413359589"/>
      <w:bookmarkStart w:id="1871" w:name="_Toc3556981"/>
      <w:bookmarkStart w:id="1872" w:name="_Toc34747231"/>
      <w:bookmarkStart w:id="1873" w:name="_Toc39880545"/>
      <w:bookmarkEnd w:id="1865"/>
      <w:bookmarkEnd w:id="1866"/>
      <w:bookmarkEnd w:id="1867"/>
      <w:bookmarkEnd w:id="1868"/>
      <w:bookmarkEnd w:id="1869"/>
      <w:r w:rsidRPr="00F90632">
        <w:lastRenderedPageBreak/>
        <w:t>Swop Rivets</w:t>
      </w:r>
      <w:bookmarkEnd w:id="1870"/>
      <w:bookmarkEnd w:id="1871"/>
      <w:bookmarkEnd w:id="1872"/>
      <w:bookmarkEnd w:id="1873"/>
    </w:p>
    <w:p w14:paraId="1012F1C0" w14:textId="6187670A"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1D01A78F">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5C99B249" w:rsidR="005F05A3" w:rsidRDefault="005F05A3" w:rsidP="005F05A3">
      <w:pPr>
        <w:jc w:val="center"/>
        <w:rPr>
          <w:sz w:val="18"/>
        </w:rPr>
      </w:pPr>
      <w:r w:rsidRPr="00034C0D">
        <w:rPr>
          <w:i/>
          <w:sz w:val="18"/>
        </w:rPr>
        <w:t>Source of image:</w:t>
      </w:r>
      <w:r w:rsidRPr="00034C0D">
        <w:rPr>
          <w:sz w:val="18"/>
        </w:rPr>
        <w:t xml:space="preserve"> </w:t>
      </w:r>
      <w:hyperlink r:id="rId52" w:history="1">
        <w:r w:rsidR="004E0DBA" w:rsidRPr="0078423A">
          <w:rPr>
            <w:rStyle w:val="Hyperlink"/>
            <w:sz w:val="18"/>
          </w:rPr>
          <w:t>https://www.google.com.ar/patents/EP0967044A2?cl=en&amp;hl=de</w:t>
        </w:r>
      </w:hyperlink>
    </w:p>
    <w:p w14:paraId="06030531" w14:textId="76941B01" w:rsidR="005F05A3" w:rsidRDefault="00C5224D" w:rsidP="00C5224D">
      <w:pPr>
        <w:pStyle w:val="Caption"/>
      </w:pPr>
      <w:bookmarkStart w:id="1874" w:name="_Toc3557096"/>
      <w:bookmarkStart w:id="1875" w:name="_Toc34747347"/>
      <w:bookmarkStart w:id="1876" w:name="_Toc39880664"/>
      <w:r>
        <w:t xml:space="preserve">Figure </w:t>
      </w:r>
      <w:r w:rsidR="00406B64">
        <w:fldChar w:fldCharType="begin"/>
      </w:r>
      <w:r w:rsidR="00406B64">
        <w:instrText xml:space="preserve"> SEQ Figure \* ARABIC </w:instrText>
      </w:r>
      <w:r w:rsidR="00406B64">
        <w:fldChar w:fldCharType="separate"/>
      </w:r>
      <w:r w:rsidR="00A2710C">
        <w:rPr>
          <w:noProof/>
        </w:rPr>
        <w:t>17</w:t>
      </w:r>
      <w:r w:rsidR="00406B64">
        <w:fldChar w:fldCharType="end"/>
      </w:r>
      <w:r>
        <w:t>: Cross section of a SWOP Rivet</w:t>
      </w:r>
      <w:bookmarkEnd w:id="1874"/>
      <w:bookmarkEnd w:id="1875"/>
      <w:bookmarkEnd w:id="1876"/>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665875AE" w:rsidR="00FC1F60" w:rsidRDefault="00F90632" w:rsidP="00F90632">
      <w:pPr>
        <w:pStyle w:val="Caption"/>
        <w:spacing w:before="120"/>
      </w:pPr>
      <w:bookmarkStart w:id="1877" w:name="_Toc3566454"/>
      <w:bookmarkStart w:id="1878" w:name="_Toc34747457"/>
      <w:bookmarkStart w:id="1879" w:name="_Toc39880778"/>
      <w:r>
        <w:t xml:space="preserve">Table </w:t>
      </w:r>
      <w:r w:rsidR="00ED469A">
        <w:fldChar w:fldCharType="begin"/>
      </w:r>
      <w:r w:rsidR="00ED469A">
        <w:instrText xml:space="preserve"> SEQ Table \* ARABIC </w:instrText>
      </w:r>
      <w:r w:rsidR="00ED469A">
        <w:fldChar w:fldCharType="separate"/>
      </w:r>
      <w:r w:rsidR="00A2710C">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1877"/>
      <w:bookmarkEnd w:id="1878"/>
      <w:bookmarkEnd w:id="1879"/>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Paragraph"/>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Paragraph"/>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0B8DC47B" w:rsidR="00231DEC" w:rsidRDefault="00231DEC" w:rsidP="00B90690">
      <w:pPr>
        <w:pStyle w:val="ListParagraph"/>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A2710C">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A2710C" w:rsidRPr="007055D9">
        <w:t xml:space="preserve">Spot </w:t>
      </w:r>
      <w:r w:rsidR="00A2710C">
        <w:t>W</w:t>
      </w:r>
      <w:r w:rsidR="00A2710C" w:rsidRPr="007055D9">
        <w:t>elds</w:t>
      </w:r>
      <w:r w:rsidR="00A32748">
        <w:rPr>
          <w:lang w:val="en-US"/>
        </w:rPr>
        <w:fldChar w:fldCharType="end"/>
      </w:r>
      <w:r>
        <w:rPr>
          <w:lang w:val="en-US"/>
        </w:rPr>
        <w:t>.</w:t>
      </w:r>
    </w:p>
    <w:p w14:paraId="01D64ED7" w14:textId="48E05B02" w:rsidR="00231DEC" w:rsidRDefault="00231DEC" w:rsidP="00B90690">
      <w:pPr>
        <w:pStyle w:val="ListParagraph"/>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A2710C">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A2710C" w:rsidRPr="007055D9">
        <w:t xml:space="preserve">Spot </w:t>
      </w:r>
      <w:r w:rsidR="00A2710C">
        <w:t>W</w:t>
      </w:r>
      <w:r w:rsidR="00A2710C"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&lt;rivet head_diameter=</w:t>
      </w:r>
      <w:r w:rsidR="00194316">
        <w:rPr>
          <w:color w:val="0070C0"/>
        </w:rPr>
        <w:t>"</w:t>
      </w:r>
      <w:r w:rsidRPr="00C6477D">
        <w:rPr>
          <w:color w:val="0070C0"/>
        </w:rPr>
        <w:t>8.5</w:t>
      </w:r>
      <w:r w:rsidR="00194316">
        <w:rPr>
          <w:color w:val="0070C0"/>
        </w:rPr>
        <w:t>"</w:t>
      </w:r>
      <w:r w:rsidRPr="00C6477D">
        <w:rPr>
          <w:color w:val="0070C0"/>
        </w:rPr>
        <w:t xml:space="preserve"> head_height=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r w:rsidRPr="00E84826">
        <w:rPr>
          <w:b/>
          <w:color w:val="0070C0"/>
        </w:rPr>
        <w:t>shaft_diameter=</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t>sink_size=</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&lt;normal_direction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w:t>
      </w:r>
      <w:r w:rsidR="00194316">
        <w:rPr>
          <w:b/>
          <w:color w:val="0070C0"/>
        </w:rPr>
        <w:t>"</w:t>
      </w:r>
      <w:r w:rsidRPr="00C6477D">
        <w:rPr>
          <w:b/>
          <w:color w:val="0070C0"/>
        </w:rPr>
        <w:t>cone_23</w:t>
      </w:r>
      <w:r w:rsidR="00194316">
        <w:rPr>
          <w:b/>
          <w:color w:val="0070C0"/>
        </w:rPr>
        <w:t>"</w:t>
      </w:r>
      <w:r w:rsidRPr="00C6477D">
        <w:rPr>
          <w:b/>
          <w:color w:val="0070C0"/>
        </w:rPr>
        <w:t xml:space="preserve"> insert_height=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w:t>
      </w:r>
      <w:r w:rsidR="00194316">
        <w:rPr>
          <w:b/>
          <w:color w:val="0070C0"/>
        </w:rPr>
        <w:t>"</w:t>
      </w:r>
      <w:r w:rsidRPr="00C6477D">
        <w:rPr>
          <w:b/>
          <w:color w:val="0070C0"/>
        </w:rPr>
        <w:t>4.5</w:t>
      </w:r>
      <w:r w:rsidR="00194316">
        <w:rPr>
          <w:b/>
          <w:color w:val="0070C0"/>
        </w:rPr>
        <w:t>"</w:t>
      </w:r>
      <w:r w:rsidRPr="00C6477D">
        <w:rPr>
          <w:b/>
          <w:color w:val="0070C0"/>
        </w:rPr>
        <w:t xml:space="preserve"> spotweld_technology=</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w:t>
      </w:r>
      <w:proofErr w:type="gramStart"/>
      <w:r>
        <w:t>appdata</w:t>
      </w:r>
      <w:proofErr w:type="gramEnd"/>
      <w:r>
        <w:t>&gt;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Heading3"/>
      </w:pPr>
      <w:bookmarkStart w:id="1880" w:name="_Toc39880546"/>
      <w:r>
        <w:t>Clinch Rivet Studs</w:t>
      </w:r>
      <w:bookmarkEnd w:id="1880"/>
    </w:p>
    <w:p w14:paraId="347676FD" w14:textId="2CE4BF55" w:rsidR="000B382F" w:rsidRDefault="000B382F" w:rsidP="000B382F">
      <w:pPr>
        <w:autoSpaceDE w:val="0"/>
        <w:autoSpaceDN w:val="0"/>
        <w:adjustRightInd w:val="0"/>
        <w:spacing w:after="0"/>
        <w:jc w:val="both"/>
      </w:pPr>
      <w:r>
        <w:rPr>
          <w:rFonts w:cs="Calibri"/>
          <w:szCs w:val="22"/>
          <w:lang w:eastAsia="en-GB"/>
        </w:rPr>
        <w:t>A Clinch Rivet Stud (</w:t>
      </w:r>
      <w:proofErr w:type="gramStart"/>
      <w:r>
        <w:rPr>
          <w:rFonts w:cs="Calibri"/>
          <w:szCs w:val="22"/>
          <w:lang w:eastAsia="en-GB"/>
        </w:rPr>
        <w:t>Clinchnietbolzen,</w:t>
      </w:r>
      <w:proofErr w:type="gramEnd"/>
      <w:r>
        <w:rPr>
          <w:rFonts w:cs="Calibri"/>
          <w:szCs w:val="22"/>
          <w:lang w:eastAsia="en-GB"/>
        </w:rPr>
        <w:t xml:space="preserve">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6385DD48">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2187062C">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42780DCF" w:rsidR="000B382F" w:rsidRDefault="000B382F" w:rsidP="000B382F">
      <w:pPr>
        <w:pStyle w:val="Caption"/>
      </w:pPr>
      <w:bookmarkStart w:id="1881" w:name="_Toc39880665"/>
      <w:r>
        <w:t xml:space="preserve">Figure </w:t>
      </w:r>
      <w:r>
        <w:fldChar w:fldCharType="begin"/>
      </w:r>
      <w:r>
        <w:instrText xml:space="preserve"> SEQ Figure \* ARABIC </w:instrText>
      </w:r>
      <w:r>
        <w:fldChar w:fldCharType="separate"/>
      </w:r>
      <w:r w:rsidR="00A2710C">
        <w:rPr>
          <w:noProof/>
        </w:rPr>
        <w:t>18</w:t>
      </w:r>
      <w:r>
        <w:fldChar w:fldCharType="end"/>
      </w:r>
      <w:r>
        <w:t xml:space="preserve"> Clinchnietbolzen types</w:t>
      </w:r>
      <w:bookmarkEnd w:id="1881"/>
    </w:p>
    <w:p w14:paraId="00463B02" w14:textId="20C68844" w:rsidR="000B382F" w:rsidRDefault="000B382F" w:rsidP="000B382F">
      <w:pPr>
        <w:jc w:val="center"/>
        <w:rPr>
          <w:i/>
          <w:sz w:val="18"/>
        </w:rPr>
      </w:pPr>
      <w:r w:rsidRPr="00034C0D">
        <w:rPr>
          <w:i/>
          <w:sz w:val="18"/>
        </w:rPr>
        <w:t>Source of image:</w:t>
      </w:r>
      <w:r w:rsidRPr="00E65321">
        <w:rPr>
          <w:i/>
          <w:sz w:val="18"/>
        </w:rPr>
        <w:t xml:space="preserve"> </w:t>
      </w:r>
      <w:hyperlink r:id="rId55"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540498DB">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56"/>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0ECEE9EB" w:rsidR="000B382F" w:rsidRPr="0047200E" w:rsidRDefault="000B382F" w:rsidP="000B382F">
      <w:pPr>
        <w:pStyle w:val="Caption"/>
      </w:pPr>
      <w:bookmarkStart w:id="1882" w:name="_Toc39880666"/>
      <w:r>
        <w:t xml:space="preserve">Figure </w:t>
      </w:r>
      <w:r>
        <w:fldChar w:fldCharType="begin"/>
      </w:r>
      <w:r>
        <w:instrText xml:space="preserve"> SEQ Figure \* ARABIC </w:instrText>
      </w:r>
      <w:r>
        <w:fldChar w:fldCharType="separate"/>
      </w:r>
      <w:r w:rsidR="00A2710C">
        <w:rPr>
          <w:noProof/>
        </w:rPr>
        <w:t>19</w:t>
      </w:r>
      <w:r>
        <w:fldChar w:fldCharType="end"/>
      </w:r>
      <w:r>
        <w:t xml:space="preserve"> Clinch Rivet Stud: Ball stud</w:t>
      </w:r>
      <w:bookmarkEnd w:id="1882"/>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r>
        <w:rPr>
          <w:rStyle w:val="elementdeftypeChar"/>
        </w:rPr>
        <w:t>clinch_rivet_stud/</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 xml:space="preserve">the attributes of both XML elements </w:t>
      </w:r>
      <w:proofErr w:type="gramStart"/>
      <w:r w:rsidR="00A926F4">
        <w:t>T</w:t>
      </w:r>
      <w:r>
        <w:t>he</w:t>
      </w:r>
      <w:proofErr w:type="gramEnd"/>
      <w:r>
        <w:t xml:space="preserve"> attributes </w:t>
      </w:r>
      <w:r w:rsidRPr="00A32748">
        <w:rPr>
          <w:rStyle w:val="elementdeftypeChar"/>
        </w:rPr>
        <w:t>shaft_diameter</w:t>
      </w:r>
      <w:r>
        <w:t xml:space="preserve">, </w:t>
      </w:r>
      <w:r w:rsidRPr="00A32748">
        <w:rPr>
          <w:rStyle w:val="elementdeftypeChar"/>
        </w:rPr>
        <w:t>length</w:t>
      </w:r>
      <w:r>
        <w:t xml:space="preserve">, and </w:t>
      </w:r>
      <w:r>
        <w:rPr>
          <w:rStyle w:val="elementdeftypeChar"/>
        </w:rPr>
        <w:t>part_code</w:t>
      </w:r>
      <w:r>
        <w:t xml:space="preserve"> are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r>
        <w:rPr>
          <w:rStyle w:val="elementdeftypeChar"/>
        </w:rPr>
        <w:t>clinch_rivet_stud/</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r>
              <w:rPr>
                <w:sz w:val="20"/>
                <w:szCs w:val="20"/>
              </w:rPr>
              <w:t>press_in_force</w:t>
            </w:r>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7A58B9C4" w:rsidR="000B382F" w:rsidRDefault="000B382F" w:rsidP="000B382F">
      <w:pPr>
        <w:pStyle w:val="Caption"/>
        <w:spacing w:before="120"/>
      </w:pPr>
      <w:bookmarkStart w:id="1883" w:name="_Toc39880779"/>
      <w:r>
        <w:t xml:space="preserve">Table </w:t>
      </w:r>
      <w:r w:rsidR="00ED469A">
        <w:fldChar w:fldCharType="begin"/>
      </w:r>
      <w:r w:rsidR="00ED469A">
        <w:instrText xml:space="preserve"> SEQ Table \* ARABIC </w:instrText>
      </w:r>
      <w:r w:rsidR="00ED469A">
        <w:fldChar w:fldCharType="separate"/>
      </w:r>
      <w:r w:rsidR="00A2710C">
        <w:rPr>
          <w:noProof/>
        </w:rPr>
        <w:t>48</w:t>
      </w:r>
      <w:r w:rsidR="00ED469A">
        <w:fldChar w:fldCharType="end"/>
      </w:r>
      <w:r>
        <w:t xml:space="preserve">: Attributes of element </w:t>
      </w:r>
      <w:r w:rsidRPr="00C6477D">
        <w:rPr>
          <w:rStyle w:val="elementdeftypeChar"/>
          <w:b/>
        </w:rPr>
        <w:t>&lt;</w:t>
      </w:r>
      <w:r w:rsidRPr="00441C11">
        <w:rPr>
          <w:rStyle w:val="elementdeftypeChar"/>
          <w:b/>
        </w:rPr>
        <w:t>clinch_rivet_stud</w:t>
      </w:r>
      <w:r>
        <w:rPr>
          <w:rStyle w:val="elementdeftypeChar"/>
          <w:b/>
        </w:rPr>
        <w:t>/</w:t>
      </w:r>
      <w:r w:rsidRPr="00C6477D">
        <w:rPr>
          <w:rStyle w:val="elementdeftypeChar"/>
          <w:b/>
        </w:rPr>
        <w:t>&gt;</w:t>
      </w:r>
      <w:bookmarkEnd w:id="1883"/>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308A9C48" w:rsidR="000B382F" w:rsidRDefault="000B382F" w:rsidP="00A926F4">
      <w:pPr>
        <w:pStyle w:val="ListParagraph"/>
        <w:numPr>
          <w:ilvl w:val="0"/>
          <w:numId w:val="33"/>
        </w:numPr>
        <w:spacing w:before="120"/>
        <w:rPr>
          <w:lang w:val="en-US"/>
        </w:rPr>
      </w:pPr>
      <w:r>
        <w:rPr>
          <w:rStyle w:val="elementdeftypeChar"/>
        </w:rPr>
        <w:t>press_in_force</w:t>
      </w:r>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A2710C">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A2710C"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Paragraph"/>
        <w:spacing w:before="120"/>
        <w:ind w:left="0"/>
        <w:rPr>
          <w:lang w:val="en-US"/>
        </w:rPr>
      </w:pPr>
      <w:r>
        <w:rPr>
          <w:lang w:val="en-US"/>
        </w:rPr>
        <w:t xml:space="preserve">The element of </w:t>
      </w:r>
      <w:r w:rsidRPr="00C6477D">
        <w:rPr>
          <w:rStyle w:val="elementdeftypeChar"/>
        </w:rPr>
        <w:t>&lt;</w:t>
      </w:r>
      <w:r>
        <w:rPr>
          <w:rStyle w:val="elementdeftypeChar"/>
        </w:rPr>
        <w:t>clinch_rivet_stud/</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Paragraph"/>
        <w:spacing w:before="120"/>
        <w:ind w:left="0"/>
        <w:rPr>
          <w:b/>
          <w:sz w:val="24"/>
          <w:lang w:val="en-US"/>
        </w:rPr>
      </w:pPr>
      <w:r w:rsidRPr="00366864">
        <w:t xml:space="preserve">Direction sense </w:t>
      </w:r>
      <w:r>
        <w:t xml:space="preserve">of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670301">
        <w:t xml:space="preserve"> </w:t>
      </w:r>
      <w:r w:rsidRPr="00366864">
        <w:t xml:space="preserve">is </w:t>
      </w:r>
      <w:r>
        <w:t>towards the base sheet, where the rivet penetrates the metal.</w:t>
      </w:r>
    </w:p>
    <w:p w14:paraId="6E725DBD" w14:textId="77777777" w:rsidR="000B382F" w:rsidRPr="00E777C6" w:rsidRDefault="000B382F" w:rsidP="000B382F">
      <w:pPr>
        <w:pStyle w:val="ListParagraph"/>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r w:rsidRPr="00E84826">
        <w:rPr>
          <w:b/>
          <w:color w:val="0070C0"/>
        </w:rPr>
        <w:t>shaft_diameter=</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r w:rsidRPr="00541D66">
        <w:rPr>
          <w:b/>
          <w:color w:val="0070C0"/>
        </w:rPr>
        <w:t>clinch_rivet_stud</w:t>
      </w:r>
      <w:r w:rsidRPr="00C6477D">
        <w:rPr>
          <w:b/>
          <w:color w:val="0070C0"/>
        </w:rPr>
        <w:t xml:space="preserve"> </w:t>
      </w:r>
      <w:r>
        <w:rPr>
          <w:b/>
          <w:color w:val="0070C0"/>
        </w:rPr>
        <w:t>press_in_force="2000"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w:t>
      </w:r>
      <w:proofErr w:type="gramStart"/>
      <w:r>
        <w:t>appdata</w:t>
      </w:r>
      <w:proofErr w:type="gramEnd"/>
      <w:r>
        <w:t>&gt;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1884" w:name="_Toc428456130"/>
      <w:bookmarkStart w:id="1885" w:name="_Toc428537093"/>
      <w:bookmarkStart w:id="1886" w:name="_Toc428969412"/>
      <w:bookmarkStart w:id="1887" w:name="_Toc429052803"/>
      <w:bookmarkStart w:id="1888" w:name="_Toc413359590"/>
      <w:bookmarkStart w:id="1889" w:name="_Toc3556982"/>
      <w:bookmarkStart w:id="1890" w:name="_Toc34747232"/>
      <w:bookmarkStart w:id="1891" w:name="_Toc39880547"/>
      <w:bookmarkEnd w:id="1884"/>
      <w:bookmarkEnd w:id="1885"/>
      <w:bookmarkEnd w:id="1886"/>
      <w:bookmarkEnd w:id="1887"/>
      <w:r>
        <w:lastRenderedPageBreak/>
        <w:t xml:space="preserve">Threaded Connections: </w:t>
      </w:r>
      <w:r w:rsidRPr="00226A3F">
        <w:t>Bolts and Screws</w:t>
      </w:r>
      <w:bookmarkEnd w:id="1888"/>
      <w:bookmarkEnd w:id="1889"/>
      <w:bookmarkEnd w:id="1890"/>
      <w:bookmarkEnd w:id="1891"/>
    </w:p>
    <w:p w14:paraId="1A579FAB" w14:textId="77777777" w:rsidR="002E60CB" w:rsidRPr="00942FED" w:rsidRDefault="002E60CB" w:rsidP="00327322">
      <w:pPr>
        <w:pStyle w:val="Heading3"/>
      </w:pPr>
      <w:bookmarkStart w:id="1892" w:name="_Toc413359591"/>
      <w:bookmarkStart w:id="1893" w:name="_Toc3556983"/>
      <w:bookmarkStart w:id="1894" w:name="_Toc34747233"/>
      <w:bookmarkStart w:id="1895" w:name="_Toc39880548"/>
      <w:r>
        <w:t>Introduction</w:t>
      </w:r>
      <w:bookmarkEnd w:id="1892"/>
      <w:bookmarkEnd w:id="1893"/>
      <w:bookmarkEnd w:id="1894"/>
      <w:bookmarkEnd w:id="1895"/>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ootnoteReference"/>
        </w:rPr>
        <w:footnoteReference w:id="14"/>
      </w:r>
      <w:r>
        <w:t>:</w:t>
      </w:r>
    </w:p>
    <w:p w14:paraId="69EB9CB4" w14:textId="661FA630" w:rsidR="00F256DA" w:rsidRPr="00F256DA" w:rsidRDefault="00F256DA" w:rsidP="000804D1">
      <w:pPr>
        <w:pStyle w:val="ListBullet"/>
        <w:numPr>
          <w:ilvl w:val="0"/>
          <w:numId w:val="19"/>
        </w:numPr>
      </w:pPr>
      <w:r w:rsidRPr="00F256DA">
        <w:t>Bolts are for the assembly of unthreaded components, with the aid of a </w:t>
      </w:r>
      <w:hyperlink r:id="rId57" w:tooltip="Nut (hardware)" w:history="1">
        <w:r w:rsidRPr="00F256DA">
          <w:t>nut</w:t>
        </w:r>
      </w:hyperlink>
      <w:r w:rsidRPr="00F256DA">
        <w:t>.</w:t>
      </w:r>
    </w:p>
    <w:p w14:paraId="02B4E1B7" w14:textId="45F3F2E7" w:rsidR="002E60CB" w:rsidRDefault="0059233A" w:rsidP="000804D1">
      <w:pPr>
        <w:pStyle w:val="ListBullet"/>
        <w:numPr>
          <w:ilvl w:val="0"/>
          <w:numId w:val="19"/>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4F68DF5A">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054D58B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0E289F98" w:rsidR="002E60CB" w:rsidRPr="00226A3F" w:rsidRDefault="00E84826" w:rsidP="00E84826">
      <w:pPr>
        <w:pStyle w:val="Caption"/>
        <w:spacing w:before="120"/>
      </w:pPr>
      <w:bookmarkStart w:id="1896" w:name="_Toc413359630"/>
      <w:bookmarkStart w:id="1897" w:name="_Toc3557097"/>
      <w:bookmarkStart w:id="1898" w:name="_Toc34747348"/>
      <w:bookmarkStart w:id="1899" w:name="_Toc39880667"/>
      <w:r>
        <w:t xml:space="preserve">Figure </w:t>
      </w:r>
      <w:r w:rsidR="00406B64">
        <w:fldChar w:fldCharType="begin"/>
      </w:r>
      <w:r w:rsidR="00406B64">
        <w:instrText xml:space="preserve"> SEQ Figure \* ARABIC </w:instrText>
      </w:r>
      <w:r w:rsidR="00406B64">
        <w:fldChar w:fldCharType="separate"/>
      </w:r>
      <w:r w:rsidR="00A2710C">
        <w:rPr>
          <w:noProof/>
        </w:rPr>
        <w:t>20</w:t>
      </w:r>
      <w:r w:rsidR="00406B64">
        <w:fldChar w:fldCharType="end"/>
      </w:r>
      <w:r>
        <w:t>:</w:t>
      </w:r>
      <w:r w:rsidR="002E60CB">
        <w:t xml:space="preserve"> Bolts and Screws</w:t>
      </w:r>
      <w:bookmarkEnd w:id="1896"/>
      <w:bookmarkEnd w:id="1897"/>
      <w:bookmarkEnd w:id="1898"/>
      <w:bookmarkEnd w:id="1899"/>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03510FDE">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60" r:link="rId61">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3925E7D6"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62"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63" w:tooltip="w:en:Creative Commons" w:history="1">
        <w:r w:rsidRPr="00E15A9B">
          <w:rPr>
            <w:rStyle w:val="Hyperlink"/>
            <w:i/>
            <w:sz w:val="18"/>
          </w:rPr>
          <w:t>Creative Commons</w:t>
        </w:r>
      </w:hyperlink>
      <w:r w:rsidRPr="00E15A9B">
        <w:rPr>
          <w:i/>
          <w:sz w:val="18"/>
        </w:rPr>
        <w:t xml:space="preserve"> </w:t>
      </w:r>
      <w:hyperlink r:id="rId64"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45B5270C" w:rsidR="002E60CB" w:rsidRDefault="002E60CB" w:rsidP="002E60CB">
      <w:pPr>
        <w:pStyle w:val="Caption"/>
        <w:rPr>
          <w:highlight w:val="cyan"/>
        </w:rPr>
      </w:pPr>
      <w:bookmarkStart w:id="1900" w:name="_Ref401160020"/>
      <w:bookmarkStart w:id="1901" w:name="_Toc413359631"/>
      <w:bookmarkStart w:id="1902" w:name="_Toc3557098"/>
      <w:bookmarkStart w:id="1903" w:name="_Toc34747349"/>
      <w:bookmarkStart w:id="1904" w:name="_Toc39880668"/>
      <w:r>
        <w:t xml:space="preserve">Figure </w:t>
      </w:r>
      <w:r w:rsidR="00406B64">
        <w:fldChar w:fldCharType="begin"/>
      </w:r>
      <w:r w:rsidR="00406B64">
        <w:instrText xml:space="preserve"> SEQ Figure \* ARABIC </w:instrText>
      </w:r>
      <w:r w:rsidR="00406B64">
        <w:fldChar w:fldCharType="separate"/>
      </w:r>
      <w:r w:rsidR="00A2710C">
        <w:rPr>
          <w:noProof/>
        </w:rPr>
        <w:t>21</w:t>
      </w:r>
      <w:r w:rsidR="00406B64">
        <w:fldChar w:fldCharType="end"/>
      </w:r>
      <w:bookmarkEnd w:id="1900"/>
      <w:r>
        <w:t>: Different Screw Forms</w:t>
      </w:r>
      <w:bookmarkEnd w:id="1901"/>
      <w:bookmarkEnd w:id="1902"/>
      <w:bookmarkEnd w:id="1903"/>
      <w:bookmarkEnd w:id="1904"/>
    </w:p>
    <w:p w14:paraId="5C349209" w14:textId="77777777" w:rsidR="002E60CB" w:rsidRDefault="004F562F" w:rsidP="002E60CB">
      <w:pPr>
        <w:keepNext/>
        <w:jc w:val="center"/>
      </w:pPr>
      <w:r>
        <w:rPr>
          <w:noProof/>
          <w:lang w:eastAsia="en-US"/>
        </w:rPr>
        <w:drawing>
          <wp:inline distT="0" distB="0" distL="0" distR="0" wp14:anchorId="4B3B9B48" wp14:editId="57DA71A4">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551FF9C3" w:rsidR="002E60CB" w:rsidRPr="001948D2" w:rsidRDefault="002E60CB" w:rsidP="002E60CB">
      <w:pPr>
        <w:pStyle w:val="Caption"/>
        <w:rPr>
          <w:noProof/>
          <w:lang w:val="en-GB" w:eastAsia="en-GB"/>
        </w:rPr>
      </w:pPr>
      <w:bookmarkStart w:id="1905" w:name="_Ref401160136"/>
      <w:bookmarkStart w:id="1906" w:name="_Toc413359632"/>
      <w:bookmarkStart w:id="1907" w:name="_Ref428364733"/>
      <w:bookmarkStart w:id="1908" w:name="_Ref428531136"/>
      <w:bookmarkStart w:id="1909" w:name="_Toc3557099"/>
      <w:bookmarkStart w:id="1910" w:name="_Toc34747350"/>
      <w:bookmarkStart w:id="1911" w:name="_Toc39880669"/>
      <w:r>
        <w:t xml:space="preserve">Figure </w:t>
      </w:r>
      <w:r w:rsidR="00406B64">
        <w:fldChar w:fldCharType="begin"/>
      </w:r>
      <w:r w:rsidR="00406B64">
        <w:instrText xml:space="preserve"> SEQ Figure \* ARABIC </w:instrText>
      </w:r>
      <w:r w:rsidR="00406B64">
        <w:fldChar w:fldCharType="separate"/>
      </w:r>
      <w:r w:rsidR="00A2710C">
        <w:rPr>
          <w:noProof/>
        </w:rPr>
        <w:t>22</w:t>
      </w:r>
      <w:r w:rsidR="00406B64">
        <w:fldChar w:fldCharType="end"/>
      </w:r>
      <w:bookmarkEnd w:id="1905"/>
      <w:r>
        <w:t xml:space="preserve">: </w:t>
      </w:r>
      <w:r w:rsidRPr="001B293E">
        <w:t xml:space="preserve">Definition of </w:t>
      </w:r>
      <w:r>
        <w:t>L</w:t>
      </w:r>
      <w:r w:rsidRPr="001B293E">
        <w:t xml:space="preserve">ength and </w:t>
      </w:r>
      <w:r>
        <w:t>H</w:t>
      </w:r>
      <w:r w:rsidRPr="001B293E">
        <w:t xml:space="preserve">ead </w:t>
      </w:r>
      <w:r>
        <w:t>S</w:t>
      </w:r>
      <w:r w:rsidRPr="001B293E">
        <w:t>izes</w:t>
      </w:r>
      <w:bookmarkEnd w:id="1906"/>
      <w:bookmarkEnd w:id="1907"/>
      <w:bookmarkEnd w:id="1908"/>
      <w:bookmarkEnd w:id="1909"/>
      <w:bookmarkEnd w:id="1910"/>
      <w:bookmarkEnd w:id="1911"/>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7246910C">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56C14129" w:rsidR="002E60CB" w:rsidRPr="00A03317" w:rsidRDefault="002E60CB" w:rsidP="002E60CB">
      <w:pPr>
        <w:keepNext/>
        <w:jc w:val="center"/>
        <w:rPr>
          <w:i/>
          <w:sz w:val="18"/>
          <w:szCs w:val="18"/>
        </w:rPr>
      </w:pPr>
      <w:r w:rsidRPr="00A03317">
        <w:rPr>
          <w:i/>
          <w:sz w:val="18"/>
          <w:szCs w:val="18"/>
        </w:rPr>
        <w:t xml:space="preserve">Source of image: </w:t>
      </w:r>
      <w:hyperlink r:id="rId67" w:history="1">
        <w:r w:rsidRPr="00A03317">
          <w:rPr>
            <w:rStyle w:val="Hyperlink"/>
            <w:i/>
            <w:sz w:val="18"/>
            <w:szCs w:val="18"/>
          </w:rPr>
          <w:t>http://upload.wikimedia.org/wikipedia/commons/0/00/Lead_and_pitch.png</w:t>
        </w:r>
      </w:hyperlink>
      <w:r w:rsidRPr="00A03317">
        <w:rPr>
          <w:i/>
          <w:sz w:val="18"/>
          <w:szCs w:val="18"/>
        </w:rPr>
        <w:t>.</w:t>
      </w:r>
    </w:p>
    <w:p w14:paraId="4DF79474" w14:textId="122606AA" w:rsidR="002E60CB" w:rsidRPr="00F81409" w:rsidRDefault="002E60CB" w:rsidP="002E60CB">
      <w:pPr>
        <w:pStyle w:val="Caption"/>
      </w:pPr>
      <w:bookmarkStart w:id="1912" w:name="_Ref413315993"/>
      <w:bookmarkStart w:id="1913" w:name="_Toc413359633"/>
      <w:bookmarkStart w:id="1914" w:name="_Toc3557100"/>
      <w:bookmarkStart w:id="1915" w:name="_Toc34747351"/>
      <w:bookmarkStart w:id="1916" w:name="_Toc39880670"/>
      <w:r w:rsidRPr="00F81409">
        <w:t xml:space="preserve">Figure </w:t>
      </w:r>
      <w:r w:rsidR="00406B64">
        <w:fldChar w:fldCharType="begin"/>
      </w:r>
      <w:r w:rsidR="00406B64">
        <w:instrText xml:space="preserve"> SEQ Figure \* ARABIC </w:instrText>
      </w:r>
      <w:r w:rsidR="00406B64">
        <w:fldChar w:fldCharType="separate"/>
      </w:r>
      <w:r w:rsidR="00A2710C">
        <w:rPr>
          <w:noProof/>
        </w:rPr>
        <w:t>23</w:t>
      </w:r>
      <w:r w:rsidR="00406B64">
        <w:fldChar w:fldCharType="end"/>
      </w:r>
      <w:bookmarkEnd w:id="1912"/>
      <w:r w:rsidRPr="00F81409">
        <w:t>: Definition of lead</w:t>
      </w:r>
      <w:r>
        <w:t>,</w:t>
      </w:r>
      <w:r w:rsidRPr="00F81409">
        <w:t xml:space="preserve"> pitch and</w:t>
      </w:r>
      <w:r>
        <w:t xml:space="preserve"> starts</w:t>
      </w:r>
      <w:r w:rsidRPr="00F81409">
        <w:t xml:space="preserve"> of a thread.</w:t>
      </w:r>
      <w:bookmarkEnd w:id="1913"/>
      <w:bookmarkEnd w:id="1914"/>
      <w:bookmarkEnd w:id="1915"/>
      <w:bookmarkEnd w:id="1916"/>
      <w:r w:rsidRPr="00F81409">
        <w:t xml:space="preserve"> </w:t>
      </w:r>
    </w:p>
    <w:p w14:paraId="2E070E38" w14:textId="77777777" w:rsidR="00ED267C" w:rsidRPr="00942FED" w:rsidRDefault="00A947CD" w:rsidP="00327322">
      <w:pPr>
        <w:pStyle w:val="Heading3"/>
      </w:pPr>
      <w:bookmarkStart w:id="1917" w:name="_Toc428279395"/>
      <w:bookmarkStart w:id="1918" w:name="_Toc428456133"/>
      <w:bookmarkStart w:id="1919" w:name="_Toc428537096"/>
      <w:bookmarkStart w:id="1920" w:name="_Toc428969415"/>
      <w:bookmarkStart w:id="1921" w:name="_Toc429052806"/>
      <w:bookmarkStart w:id="1922" w:name="_Toc3556984"/>
      <w:bookmarkStart w:id="1923" w:name="_Ref3566661"/>
      <w:bookmarkStart w:id="1924" w:name="_Ref4272362"/>
      <w:bookmarkStart w:id="1925" w:name="_Toc34747234"/>
      <w:bookmarkStart w:id="1926" w:name="_Toc39880549"/>
      <w:bookmarkEnd w:id="1917"/>
      <w:bookmarkEnd w:id="1918"/>
      <w:bookmarkEnd w:id="1919"/>
      <w:bookmarkEnd w:id="1920"/>
      <w:bookmarkEnd w:id="1921"/>
      <w:r w:rsidRPr="00A947CD">
        <w:t>Contacts and Friction</w:t>
      </w:r>
      <w:bookmarkEnd w:id="1922"/>
      <w:bookmarkEnd w:id="1923"/>
      <w:bookmarkEnd w:id="1924"/>
      <w:bookmarkEnd w:id="1925"/>
      <w:bookmarkEnd w:id="1926"/>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147227" w:rsidRDefault="00C15EC9" w:rsidP="00B90690">
      <w:pPr>
        <w:pStyle w:val="ListParagraph"/>
        <w:numPr>
          <w:ilvl w:val="0"/>
          <w:numId w:val="34"/>
        </w:numPr>
        <w:autoSpaceDE w:val="0"/>
        <w:autoSpaceDN w:val="0"/>
        <w:adjustRightInd w:val="0"/>
        <w:jc w:val="both"/>
        <w:rPr>
          <w:rFonts w:cs="Calibri"/>
          <w:lang w:eastAsia="en-GB"/>
        </w:rPr>
      </w:pPr>
      <w:r>
        <w:rPr>
          <w:rFonts w:cs="Calibri"/>
          <w:lang w:val="en-US" w:eastAsia="en-GB"/>
        </w:rPr>
        <w:t xml:space="preserve">last connected </w:t>
      </w:r>
      <w:r w:rsidRPr="00147227">
        <w:rPr>
          <w:rFonts w:cs="Calibri"/>
          <w:lang w:val="en-US" w:eastAsia="en-GB"/>
        </w:rPr>
        <w:t>part</w:t>
      </w:r>
      <w:r w:rsidR="00A947CD" w:rsidRPr="00147227">
        <w:rPr>
          <w:rFonts w:ascii="Calibri,Italic" w:hAnsi="Calibri,Italic" w:cs="Calibri,Italic"/>
          <w:i/>
          <w:iCs/>
          <w:lang w:eastAsia="en-GB"/>
        </w:rPr>
        <w:t xml:space="preserve"> </w:t>
      </w:r>
      <w:r w:rsidR="00147227">
        <w:rPr>
          <w:rFonts w:cs="Calibri"/>
          <w:lang w:eastAsia="en-GB"/>
        </w:rPr>
        <w:t>and nut</w:t>
      </w:r>
    </w:p>
    <w:p w14:paraId="64A198F3" w14:textId="19F5FBA0" w:rsidR="00A947CD" w:rsidRPr="00DA2327" w:rsidRDefault="00DA2327" w:rsidP="00DA2327">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Paragraph"/>
        <w:numPr>
          <w:ilvl w:val="0"/>
          <w:numId w:val="35"/>
        </w:numPr>
        <w:autoSpaceDE w:val="0"/>
        <w:autoSpaceDN w:val="0"/>
        <w:adjustRightInd w:val="0"/>
        <w:jc w:val="both"/>
        <w:rPr>
          <w:rFonts w:cs="Calibri"/>
          <w:lang w:val="en-US" w:eastAsia="en-GB"/>
        </w:rPr>
      </w:pPr>
      <w:bookmarkStart w:id="1927" w:name="_Ref3566632"/>
      <w:proofErr w:type="gramStart"/>
      <w:r>
        <w:rPr>
          <w:rFonts w:cs="Calibri"/>
          <w:lang w:val="en-US" w:eastAsia="en-GB"/>
        </w:rPr>
        <w:t>the</w:t>
      </w:r>
      <w:proofErr w:type="gramEnd"/>
      <w:r>
        <w:rPr>
          <w:rFonts w:cs="Calibri"/>
          <w:lang w:val="en-US" w:eastAsia="en-GB"/>
        </w:rPr>
        <w:t xml:space="preserve"> thread</w:t>
      </w:r>
      <w:r w:rsidR="00A947CD" w:rsidRPr="00147227">
        <w:rPr>
          <w:rFonts w:cs="Calibri"/>
          <w:lang w:val="en-US" w:eastAsia="en-GB"/>
        </w:rPr>
        <w:t>.</w:t>
      </w:r>
      <w:bookmarkEnd w:id="1927"/>
    </w:p>
    <w:p w14:paraId="45D1C395" w14:textId="2A9BA644" w:rsidR="00A947CD" w:rsidRDefault="00A947CD" w:rsidP="00147227">
      <w:pPr>
        <w:autoSpaceDE w:val="0"/>
        <w:autoSpaceDN w:val="0"/>
        <w:adjustRightInd w:val="0"/>
        <w:spacing w:before="120" w:after="0"/>
        <w:jc w:val="both"/>
        <w:rPr>
          <w:rFonts w:cs="Calibri"/>
          <w:szCs w:val="22"/>
          <w:lang w:eastAsia="en-GB"/>
        </w:rPr>
      </w:pPr>
      <w:proofErr w:type="gramStart"/>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elements in χMCF.</w:t>
      </w:r>
      <w:proofErr w:type="gramEnd"/>
      <w:r>
        <w:rPr>
          <w:rFonts w:cs="Calibri"/>
          <w:szCs w:val="22"/>
          <w:lang w:eastAsia="en-GB"/>
        </w:rPr>
        <w:t xml:space="preserve"> </w:t>
      </w:r>
      <w:r w:rsidR="00C15EC9">
        <w:rPr>
          <w:rFonts w:cs="Calibri"/>
          <w:szCs w:val="22"/>
          <w:lang w:eastAsia="en-GB"/>
        </w:rPr>
        <w:t xml:space="preserve">Corresponding </w:t>
      </w:r>
      <w:r>
        <w:rPr>
          <w:rFonts w:cs="Calibri"/>
          <w:szCs w:val="22"/>
          <w:lang w:eastAsia="en-GB"/>
        </w:rPr>
        <w:t>friction attributes are located, there.</w:t>
      </w:r>
    </w:p>
    <w:p w14:paraId="4D7EF349" w14:textId="54BAC40E"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A2710C">
        <w:t>Contacts and F</w:t>
      </w:r>
      <w:r w:rsidR="00A2710C"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A2710C">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A2710C">
        <w:t>Local Contact</w:t>
      </w:r>
      <w:r w:rsidR="00A2710C" w:rsidRPr="0030552A">
        <w:t xml:space="preserve"> </w:t>
      </w:r>
      <w:r w:rsidR="00A2710C">
        <w:t>Properties</w:t>
      </w:r>
      <w:r w:rsidR="008A71D8">
        <w:rPr>
          <w:rFonts w:cs="Calibri"/>
          <w:szCs w:val="22"/>
          <w:lang w:eastAsia="en-GB"/>
        </w:rPr>
        <w:fldChar w:fldCharType="end"/>
      </w:r>
      <w:r>
        <w:rPr>
          <w:rFonts w:cs="Calibri"/>
          <w:szCs w:val="22"/>
          <w:lang w:eastAsia="en-GB"/>
        </w:rPr>
        <w:t>).</w:t>
      </w:r>
    </w:p>
    <w:p w14:paraId="330D553A" w14:textId="3F996992"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A2710C">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A2710C">
        <w:t xml:space="preserve">Definition </w:t>
      </w:r>
      <w:r w:rsidR="00A2710C" w:rsidRPr="00287A00">
        <w:rPr>
          <w:szCs w:val="30"/>
        </w:rPr>
        <w:t xml:space="preserve">of </w:t>
      </w:r>
      <w:r w:rsidR="00A2710C">
        <w:rPr>
          <w:szCs w:val="30"/>
        </w:rPr>
        <w:t>e</w:t>
      </w:r>
      <w:r w:rsidR="00A2710C" w:rsidRPr="00287A00">
        <w:rPr>
          <w:szCs w:val="30"/>
        </w:rPr>
        <w:t xml:space="preserve">lement </w:t>
      </w:r>
      <w:r w:rsidR="00A2710C" w:rsidRPr="00287A00">
        <w:rPr>
          <w:rFonts w:ascii="Courier New" w:hAnsi="Courier New" w:cs="Courier New"/>
          <w:i/>
          <w:szCs w:val="30"/>
        </w:rPr>
        <w:t>&lt;threaded_connection</w:t>
      </w:r>
      <w:r w:rsidR="00A2710C">
        <w:rPr>
          <w:rFonts w:ascii="Courier New" w:hAnsi="Courier New" w:cs="Courier New"/>
          <w:i/>
          <w:szCs w:val="30"/>
        </w:rPr>
        <w:t>/</w:t>
      </w:r>
      <w:r w:rsidR="00A2710C" w:rsidRPr="00287A00">
        <w:rPr>
          <w:rFonts w:ascii="Courier New" w:hAnsi="Courier New" w:cs="Courier New"/>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w:t>
      </w:r>
      <w:proofErr w:type="gramStart"/>
      <w:r w:rsidR="00F20EA0" w:rsidRPr="00F20EA0">
        <w:rPr>
          <w:color w:val="FF0000"/>
        </w:rPr>
        <w: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&lt;threaded_connection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r w:rsidR="00F20EA0">
        <w:t>static_friction=</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thread_static_friction="0.8"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&lt;normal_direction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9FE355C" w:rsidR="002C46F8" w:rsidRDefault="00F20EA0" w:rsidP="002C46F8">
      <w:pPr>
        <w:pStyle w:val="XMLCode"/>
        <w:keepNext/>
        <w:keepLines/>
      </w:pPr>
      <w:r>
        <w:t xml:space="preserve">          </w:t>
      </w:r>
      <w:r w:rsidR="002C46F8">
        <w:t>&lt;washer outer_diameter=</w:t>
      </w:r>
      <w:r w:rsidR="00194316">
        <w:t>"</w:t>
      </w:r>
      <w:r w:rsidR="002C46F8">
        <w:t>20</w:t>
      </w:r>
      <w:r w:rsidR="00194316">
        <w:t>"</w:t>
      </w:r>
      <w:r w:rsidR="002C46F8">
        <w:t xml:space="preserve"> attached=</w:t>
      </w:r>
      <w:r w:rsidR="00194316">
        <w:t>"</w:t>
      </w:r>
      <w:r w:rsidR="002C46F8">
        <w:t>false</w:t>
      </w:r>
      <w:r w:rsidR="00194316">
        <w:t>"</w:t>
      </w:r>
      <w:r w:rsidR="002C46F8">
        <w:t xml:space="preserve"> static_friction=</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w:t>
      </w:r>
      <w:proofErr w:type="gramStart"/>
      <w:r w:rsidR="002C46F8">
        <w:t>bolt</w:t>
      </w:r>
      <w:proofErr w:type="gramEnd"/>
      <w:r w:rsidR="002C46F8">
        <w:t>&gt;</w:t>
      </w:r>
    </w:p>
    <w:p w14:paraId="6AD74883" w14:textId="17026349"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static_fricti</w:t>
      </w:r>
      <w:r w:rsidR="002E18E3">
        <w:t>on=</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&lt;washer outer_diameter=</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static_friction=</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&lt;/threaded_connection&gt;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p>
    <w:p w14:paraId="7032295F" w14:textId="2643EE2C"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1998BCD9" w14:textId="15E22A1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r w:rsidR="00BE444C">
        <w:t>part_index</w:t>
      </w:r>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6C83C730" w14:textId="6FF9179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&lt;/contact_list&gt;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r w:rsidR="00E516A4">
        <w:rPr>
          <w:color w:val="FF0000"/>
        </w:rPr>
        <w:t>--</w:t>
      </w:r>
      <w:proofErr w:type="gramEnd"/>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p>
    <w:p w14:paraId="59DBB1AC" w14:textId="6C859D01"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431283BB" w14:textId="339EFCEA"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70756692" w14:textId="6240B468"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&lt;/contact_list&gt;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&lt;connection_list&gt;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w:t>
      </w:r>
      <w:proofErr w:type="gramStart"/>
      <w:r w:rsidRPr="00F20EA0">
        <w:rPr>
          <w:color w:val="FF0000"/>
        </w:rPr>
        <w:t>!--</w:t>
      </w:r>
      <w:proofErr w:type="gramEnd"/>
      <w:r w:rsidRPr="00F20EA0">
        <w:rPr>
          <w:color w:val="FF0000"/>
        </w:rPr>
        <w:t xml:space="preserve">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&lt;threaded_connection length=</w:t>
      </w:r>
      <w:r w:rsidR="00194316">
        <w:t>"</w:t>
      </w:r>
      <w:r>
        <w:t>50</w:t>
      </w:r>
      <w:r w:rsidR="00194316">
        <w:t>"</w:t>
      </w:r>
      <w:r>
        <w:t xml:space="preserve"> </w:t>
      </w:r>
    </w:p>
    <w:p w14:paraId="22DF7879" w14:textId="7539C7F7" w:rsidR="0097759B" w:rsidRDefault="002D676D" w:rsidP="00D05623">
      <w:pPr>
        <w:pStyle w:val="XMLCode"/>
        <w:keepNext/>
      </w:pPr>
      <w:r>
        <w:t xml:space="preserve">                            </w:t>
      </w:r>
      <w:r w:rsidR="005E2347">
        <w:t>static_friction=</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thread_static_friction="0.8"</w:t>
      </w:r>
      <w:r w:rsidR="005E2347">
        <w:t>&gt;</w:t>
      </w:r>
    </w:p>
    <w:p w14:paraId="37890AB1" w14:textId="77777777" w:rsidR="005E2347" w:rsidRDefault="005E2347" w:rsidP="00D05623">
      <w:pPr>
        <w:pStyle w:val="XMLCode"/>
        <w:keepNext/>
      </w:pPr>
      <w:r>
        <w:t xml:space="preserve">          &lt;</w:t>
      </w:r>
      <w:proofErr w:type="gramStart"/>
      <w:r>
        <w:t>bolt</w:t>
      </w:r>
      <w:proofErr w:type="gramEnd"/>
      <w:r>
        <w:t>&gt;</w:t>
      </w:r>
    </w:p>
    <w:p w14:paraId="1F6BE8E4" w14:textId="2A848780"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static_friction=</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&lt;/threaded_connection&gt;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p>
    <w:p w14:paraId="40775FE9" w14:textId="5640ADAC"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static_friction=</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&lt;/contact_list&gt;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Heading3"/>
        <w:rPr>
          <w:szCs w:val="30"/>
        </w:rPr>
      </w:pPr>
      <w:bookmarkStart w:id="1928" w:name="_Toc428279398"/>
      <w:bookmarkStart w:id="1929" w:name="_Toc428456136"/>
      <w:bookmarkStart w:id="1930" w:name="_Toc428537099"/>
      <w:bookmarkStart w:id="1931" w:name="_Toc428969418"/>
      <w:bookmarkStart w:id="1932" w:name="_Toc429052809"/>
      <w:bookmarkStart w:id="1933" w:name="_Toc428279400"/>
      <w:bookmarkStart w:id="1934" w:name="_Toc428456138"/>
      <w:bookmarkStart w:id="1935" w:name="_Toc428537101"/>
      <w:bookmarkStart w:id="1936" w:name="_Toc428969420"/>
      <w:bookmarkStart w:id="1937" w:name="_Toc429052811"/>
      <w:bookmarkStart w:id="1938" w:name="_Toc428279401"/>
      <w:bookmarkStart w:id="1939" w:name="_Toc428456139"/>
      <w:bookmarkStart w:id="1940" w:name="_Toc428537102"/>
      <w:bookmarkStart w:id="1941" w:name="_Toc428969421"/>
      <w:bookmarkStart w:id="1942" w:name="_Toc429052812"/>
      <w:bookmarkStart w:id="1943" w:name="_Toc428279402"/>
      <w:bookmarkStart w:id="1944" w:name="_Toc428456140"/>
      <w:bookmarkStart w:id="1945" w:name="_Toc428537103"/>
      <w:bookmarkStart w:id="1946" w:name="_Toc428969422"/>
      <w:bookmarkStart w:id="1947" w:name="_Toc429052813"/>
      <w:bookmarkStart w:id="1948" w:name="_Toc428279403"/>
      <w:bookmarkStart w:id="1949" w:name="_Toc428456141"/>
      <w:bookmarkStart w:id="1950" w:name="_Toc428537104"/>
      <w:bookmarkStart w:id="1951" w:name="_Toc428969423"/>
      <w:bookmarkStart w:id="1952" w:name="_Toc429052814"/>
      <w:bookmarkStart w:id="1953" w:name="_Toc428279404"/>
      <w:bookmarkStart w:id="1954" w:name="_Toc428456142"/>
      <w:bookmarkStart w:id="1955" w:name="_Toc428537105"/>
      <w:bookmarkStart w:id="1956" w:name="_Toc428969424"/>
      <w:bookmarkStart w:id="1957" w:name="_Toc429052815"/>
      <w:bookmarkStart w:id="1958" w:name="_Toc428279405"/>
      <w:bookmarkStart w:id="1959" w:name="_Toc428456143"/>
      <w:bookmarkStart w:id="1960" w:name="_Toc428537106"/>
      <w:bookmarkStart w:id="1961" w:name="_Toc428969425"/>
      <w:bookmarkStart w:id="1962" w:name="_Toc429052816"/>
      <w:bookmarkStart w:id="1963" w:name="_Toc428279406"/>
      <w:bookmarkStart w:id="1964" w:name="_Toc428456144"/>
      <w:bookmarkStart w:id="1965" w:name="_Toc428537107"/>
      <w:bookmarkStart w:id="1966" w:name="_Toc428969426"/>
      <w:bookmarkStart w:id="1967" w:name="_Toc429052817"/>
      <w:bookmarkStart w:id="1968" w:name="_Toc428279408"/>
      <w:bookmarkStart w:id="1969" w:name="_Toc428456146"/>
      <w:bookmarkStart w:id="1970" w:name="_Toc428537109"/>
      <w:bookmarkStart w:id="1971" w:name="_Toc428969428"/>
      <w:bookmarkStart w:id="1972" w:name="_Toc429052819"/>
      <w:bookmarkStart w:id="1973" w:name="_Toc428279409"/>
      <w:bookmarkStart w:id="1974" w:name="_Toc428456147"/>
      <w:bookmarkStart w:id="1975" w:name="_Toc428537110"/>
      <w:bookmarkStart w:id="1976" w:name="_Toc428969429"/>
      <w:bookmarkStart w:id="1977" w:name="_Toc429052820"/>
      <w:bookmarkStart w:id="1978" w:name="_Toc428279410"/>
      <w:bookmarkStart w:id="1979" w:name="_Toc428456148"/>
      <w:bookmarkStart w:id="1980" w:name="_Toc428537111"/>
      <w:bookmarkStart w:id="1981" w:name="_Toc428969430"/>
      <w:bookmarkStart w:id="1982" w:name="_Toc429052821"/>
      <w:bookmarkStart w:id="1983" w:name="_Toc428279411"/>
      <w:bookmarkStart w:id="1984" w:name="_Toc428456149"/>
      <w:bookmarkStart w:id="1985" w:name="_Toc428537112"/>
      <w:bookmarkStart w:id="1986" w:name="_Toc428969431"/>
      <w:bookmarkStart w:id="1987" w:name="_Toc429052822"/>
      <w:bookmarkStart w:id="1988" w:name="_Toc428279413"/>
      <w:bookmarkStart w:id="1989" w:name="_Toc428456151"/>
      <w:bookmarkStart w:id="1990" w:name="_Toc428537114"/>
      <w:bookmarkStart w:id="1991" w:name="_Toc428969433"/>
      <w:bookmarkStart w:id="1992" w:name="_Toc429052824"/>
      <w:bookmarkStart w:id="1993" w:name="_Toc428279414"/>
      <w:bookmarkStart w:id="1994" w:name="_Toc428456152"/>
      <w:bookmarkStart w:id="1995" w:name="_Toc428537115"/>
      <w:bookmarkStart w:id="1996" w:name="_Toc428969434"/>
      <w:bookmarkStart w:id="1997" w:name="_Toc429052825"/>
      <w:bookmarkStart w:id="1998" w:name="_Toc428279416"/>
      <w:bookmarkStart w:id="1999" w:name="_Toc428456154"/>
      <w:bookmarkStart w:id="2000" w:name="_Toc428537117"/>
      <w:bookmarkStart w:id="2001" w:name="_Toc428969436"/>
      <w:bookmarkStart w:id="2002" w:name="_Toc429052827"/>
      <w:bookmarkStart w:id="2003" w:name="_Toc428279417"/>
      <w:bookmarkStart w:id="2004" w:name="_Toc428456155"/>
      <w:bookmarkStart w:id="2005" w:name="_Toc428537118"/>
      <w:bookmarkStart w:id="2006" w:name="_Toc428969437"/>
      <w:bookmarkStart w:id="2007" w:name="_Toc429052828"/>
      <w:bookmarkStart w:id="2008" w:name="_Toc428279419"/>
      <w:bookmarkStart w:id="2009" w:name="_Toc428456157"/>
      <w:bookmarkStart w:id="2010" w:name="_Toc428537120"/>
      <w:bookmarkStart w:id="2011" w:name="_Toc428969439"/>
      <w:bookmarkStart w:id="2012" w:name="_Toc429052830"/>
      <w:bookmarkStart w:id="2013" w:name="_Toc428279421"/>
      <w:bookmarkStart w:id="2014" w:name="_Toc428456159"/>
      <w:bookmarkStart w:id="2015" w:name="_Toc428537122"/>
      <w:bookmarkStart w:id="2016" w:name="_Toc428969441"/>
      <w:bookmarkStart w:id="2017" w:name="_Toc429052832"/>
      <w:bookmarkStart w:id="2018" w:name="_Toc428279422"/>
      <w:bookmarkStart w:id="2019" w:name="_Toc428456160"/>
      <w:bookmarkStart w:id="2020" w:name="_Toc428537123"/>
      <w:bookmarkStart w:id="2021" w:name="_Toc428969442"/>
      <w:bookmarkStart w:id="2022" w:name="_Toc429052833"/>
      <w:bookmarkStart w:id="2023" w:name="_Toc428279423"/>
      <w:bookmarkStart w:id="2024" w:name="_Toc428456161"/>
      <w:bookmarkStart w:id="2025" w:name="_Toc428537124"/>
      <w:bookmarkStart w:id="2026" w:name="_Toc428969443"/>
      <w:bookmarkStart w:id="2027" w:name="_Toc429052834"/>
      <w:bookmarkStart w:id="2028" w:name="_Toc428279424"/>
      <w:bookmarkStart w:id="2029" w:name="_Toc428456162"/>
      <w:bookmarkStart w:id="2030" w:name="_Toc428537125"/>
      <w:bookmarkStart w:id="2031" w:name="_Toc428969444"/>
      <w:bookmarkStart w:id="2032" w:name="_Toc429052835"/>
      <w:bookmarkStart w:id="2033" w:name="_Toc428279426"/>
      <w:bookmarkStart w:id="2034" w:name="_Toc428456164"/>
      <w:bookmarkStart w:id="2035" w:name="_Toc428537127"/>
      <w:bookmarkStart w:id="2036" w:name="_Toc428969446"/>
      <w:bookmarkStart w:id="2037" w:name="_Toc429052837"/>
      <w:bookmarkStart w:id="2038" w:name="_Toc428279427"/>
      <w:bookmarkStart w:id="2039" w:name="_Toc428456165"/>
      <w:bookmarkStart w:id="2040" w:name="_Toc428537128"/>
      <w:bookmarkStart w:id="2041" w:name="_Toc428969447"/>
      <w:bookmarkStart w:id="2042" w:name="_Toc429052838"/>
      <w:bookmarkStart w:id="2043" w:name="_Toc428279431"/>
      <w:bookmarkStart w:id="2044" w:name="_Toc428456169"/>
      <w:bookmarkStart w:id="2045" w:name="_Toc428537132"/>
      <w:bookmarkStart w:id="2046" w:name="_Toc428969451"/>
      <w:bookmarkStart w:id="2047" w:name="_Toc429052842"/>
      <w:bookmarkStart w:id="2048" w:name="_Toc428279432"/>
      <w:bookmarkStart w:id="2049" w:name="_Toc428456170"/>
      <w:bookmarkStart w:id="2050" w:name="_Toc428537133"/>
      <w:bookmarkStart w:id="2051" w:name="_Toc428969452"/>
      <w:bookmarkStart w:id="2052" w:name="_Toc429052843"/>
      <w:bookmarkStart w:id="2053" w:name="_Toc428279434"/>
      <w:bookmarkStart w:id="2054" w:name="_Toc428456172"/>
      <w:bookmarkStart w:id="2055" w:name="_Toc428537135"/>
      <w:bookmarkStart w:id="2056" w:name="_Toc428969454"/>
      <w:bookmarkStart w:id="2057" w:name="_Toc429052845"/>
      <w:bookmarkStart w:id="2058" w:name="_Toc428279435"/>
      <w:bookmarkStart w:id="2059" w:name="_Toc428456173"/>
      <w:bookmarkStart w:id="2060" w:name="_Toc428537136"/>
      <w:bookmarkStart w:id="2061" w:name="_Toc428969455"/>
      <w:bookmarkStart w:id="2062" w:name="_Toc429052846"/>
      <w:bookmarkStart w:id="2063" w:name="_Toc428279439"/>
      <w:bookmarkStart w:id="2064" w:name="_Toc428456177"/>
      <w:bookmarkStart w:id="2065" w:name="_Toc428537140"/>
      <w:bookmarkStart w:id="2066" w:name="_Toc428969459"/>
      <w:bookmarkStart w:id="2067" w:name="_Toc429052850"/>
      <w:bookmarkStart w:id="2068" w:name="_Toc428279440"/>
      <w:bookmarkStart w:id="2069" w:name="_Toc428456178"/>
      <w:bookmarkStart w:id="2070" w:name="_Toc428537141"/>
      <w:bookmarkStart w:id="2071" w:name="_Toc428969460"/>
      <w:bookmarkStart w:id="2072" w:name="_Toc429052851"/>
      <w:bookmarkStart w:id="2073" w:name="_Toc428279441"/>
      <w:bookmarkStart w:id="2074" w:name="_Toc428456179"/>
      <w:bookmarkStart w:id="2075" w:name="_Toc428537142"/>
      <w:bookmarkStart w:id="2076" w:name="_Toc428969461"/>
      <w:bookmarkStart w:id="2077" w:name="_Toc429052852"/>
      <w:bookmarkStart w:id="2078" w:name="_Toc428279442"/>
      <w:bookmarkStart w:id="2079" w:name="_Toc428456180"/>
      <w:bookmarkStart w:id="2080" w:name="_Toc428537143"/>
      <w:bookmarkStart w:id="2081" w:name="_Toc428969462"/>
      <w:bookmarkStart w:id="2082" w:name="_Toc429052853"/>
      <w:bookmarkStart w:id="2083" w:name="_Toc428279444"/>
      <w:bookmarkStart w:id="2084" w:name="_Toc428456182"/>
      <w:bookmarkStart w:id="2085" w:name="_Toc428537145"/>
      <w:bookmarkStart w:id="2086" w:name="_Toc428969464"/>
      <w:bookmarkStart w:id="2087" w:name="_Toc429052855"/>
      <w:bookmarkStart w:id="2088" w:name="_Toc428279445"/>
      <w:bookmarkStart w:id="2089" w:name="_Toc428456183"/>
      <w:bookmarkStart w:id="2090" w:name="_Toc428537146"/>
      <w:bookmarkStart w:id="2091" w:name="_Toc428969465"/>
      <w:bookmarkStart w:id="2092" w:name="_Toc429052856"/>
      <w:bookmarkStart w:id="2093" w:name="_Toc428279449"/>
      <w:bookmarkStart w:id="2094" w:name="_Toc428456187"/>
      <w:bookmarkStart w:id="2095" w:name="_Toc428537150"/>
      <w:bookmarkStart w:id="2096" w:name="_Toc428969469"/>
      <w:bookmarkStart w:id="2097" w:name="_Toc429052860"/>
      <w:bookmarkStart w:id="2098" w:name="_Toc428279450"/>
      <w:bookmarkStart w:id="2099" w:name="_Toc428456188"/>
      <w:bookmarkStart w:id="2100" w:name="_Toc428537151"/>
      <w:bookmarkStart w:id="2101" w:name="_Toc428969470"/>
      <w:bookmarkStart w:id="2102" w:name="_Toc429052861"/>
      <w:bookmarkStart w:id="2103" w:name="_Toc428279452"/>
      <w:bookmarkStart w:id="2104" w:name="_Toc428456190"/>
      <w:bookmarkStart w:id="2105" w:name="_Toc428537153"/>
      <w:bookmarkStart w:id="2106" w:name="_Toc428969472"/>
      <w:bookmarkStart w:id="2107" w:name="_Toc429052863"/>
      <w:bookmarkStart w:id="2108" w:name="_Toc428279453"/>
      <w:bookmarkStart w:id="2109" w:name="_Toc428456191"/>
      <w:bookmarkStart w:id="2110" w:name="_Toc428537154"/>
      <w:bookmarkStart w:id="2111" w:name="_Toc428969473"/>
      <w:bookmarkStart w:id="2112" w:name="_Toc429052864"/>
      <w:bookmarkStart w:id="2113" w:name="_Toc428279457"/>
      <w:bookmarkStart w:id="2114" w:name="_Toc428456195"/>
      <w:bookmarkStart w:id="2115" w:name="_Toc428537158"/>
      <w:bookmarkStart w:id="2116" w:name="_Toc428969477"/>
      <w:bookmarkStart w:id="2117" w:name="_Toc429052868"/>
      <w:bookmarkStart w:id="2118" w:name="_Toc428279458"/>
      <w:bookmarkStart w:id="2119" w:name="_Toc428456196"/>
      <w:bookmarkStart w:id="2120" w:name="_Toc428537159"/>
      <w:bookmarkStart w:id="2121" w:name="_Toc428969478"/>
      <w:bookmarkStart w:id="2122" w:name="_Toc429052869"/>
      <w:bookmarkStart w:id="2123" w:name="_Toc428279459"/>
      <w:bookmarkStart w:id="2124" w:name="_Toc428456197"/>
      <w:bookmarkStart w:id="2125" w:name="_Toc428537160"/>
      <w:bookmarkStart w:id="2126" w:name="_Toc428969479"/>
      <w:bookmarkStart w:id="2127" w:name="_Toc429052870"/>
      <w:bookmarkStart w:id="2128" w:name="_Toc428279461"/>
      <w:bookmarkStart w:id="2129" w:name="_Toc428456199"/>
      <w:bookmarkStart w:id="2130" w:name="_Toc428537162"/>
      <w:bookmarkStart w:id="2131" w:name="_Toc428969481"/>
      <w:bookmarkStart w:id="2132" w:name="_Toc429052872"/>
      <w:bookmarkStart w:id="2133" w:name="_Toc428279462"/>
      <w:bookmarkStart w:id="2134" w:name="_Toc428456200"/>
      <w:bookmarkStart w:id="2135" w:name="_Toc428537163"/>
      <w:bookmarkStart w:id="2136" w:name="_Toc428969482"/>
      <w:bookmarkStart w:id="2137" w:name="_Toc429052873"/>
      <w:bookmarkStart w:id="2138" w:name="_Toc428279463"/>
      <w:bookmarkStart w:id="2139" w:name="_Toc428456201"/>
      <w:bookmarkStart w:id="2140" w:name="_Toc428537164"/>
      <w:bookmarkStart w:id="2141" w:name="_Toc428969483"/>
      <w:bookmarkStart w:id="2142" w:name="_Toc429052874"/>
      <w:bookmarkStart w:id="2143" w:name="_Toc428279464"/>
      <w:bookmarkStart w:id="2144" w:name="_Toc428456202"/>
      <w:bookmarkStart w:id="2145" w:name="_Toc428537165"/>
      <w:bookmarkStart w:id="2146" w:name="_Toc428969484"/>
      <w:bookmarkStart w:id="2147" w:name="_Toc429052875"/>
      <w:bookmarkStart w:id="2148" w:name="_Toc428279465"/>
      <w:bookmarkStart w:id="2149" w:name="_Toc428456203"/>
      <w:bookmarkStart w:id="2150" w:name="_Toc428537166"/>
      <w:bookmarkStart w:id="2151" w:name="_Toc428969485"/>
      <w:bookmarkStart w:id="2152" w:name="_Toc429052876"/>
      <w:bookmarkStart w:id="2153" w:name="_Toc428279467"/>
      <w:bookmarkStart w:id="2154" w:name="_Toc428456205"/>
      <w:bookmarkStart w:id="2155" w:name="_Toc428537168"/>
      <w:bookmarkStart w:id="2156" w:name="_Toc428969487"/>
      <w:bookmarkStart w:id="2157" w:name="_Toc429052878"/>
      <w:bookmarkStart w:id="2158" w:name="_Toc428279470"/>
      <w:bookmarkStart w:id="2159" w:name="_Toc428456208"/>
      <w:bookmarkStart w:id="2160" w:name="_Toc428537171"/>
      <w:bookmarkStart w:id="2161" w:name="_Toc428969490"/>
      <w:bookmarkStart w:id="2162" w:name="_Toc429052881"/>
      <w:bookmarkStart w:id="2163" w:name="_Toc428279471"/>
      <w:bookmarkStart w:id="2164" w:name="_Toc428456209"/>
      <w:bookmarkStart w:id="2165" w:name="_Toc428537172"/>
      <w:bookmarkStart w:id="2166" w:name="_Toc428969491"/>
      <w:bookmarkStart w:id="2167" w:name="_Toc429052882"/>
      <w:bookmarkStart w:id="2168" w:name="_Toc428279472"/>
      <w:bookmarkStart w:id="2169" w:name="_Toc428456210"/>
      <w:bookmarkStart w:id="2170" w:name="_Toc428537173"/>
      <w:bookmarkStart w:id="2171" w:name="_Toc428969492"/>
      <w:bookmarkStart w:id="2172" w:name="_Toc429052883"/>
      <w:bookmarkStart w:id="2173" w:name="_Toc428279473"/>
      <w:bookmarkStart w:id="2174" w:name="_Toc428456211"/>
      <w:bookmarkStart w:id="2175" w:name="_Toc428537174"/>
      <w:bookmarkStart w:id="2176" w:name="_Toc428969493"/>
      <w:bookmarkStart w:id="2177" w:name="_Toc429052884"/>
      <w:bookmarkStart w:id="2178" w:name="_Toc428279474"/>
      <w:bookmarkStart w:id="2179" w:name="_Toc428456212"/>
      <w:bookmarkStart w:id="2180" w:name="_Toc428537175"/>
      <w:bookmarkStart w:id="2181" w:name="_Toc428969494"/>
      <w:bookmarkStart w:id="2182" w:name="_Toc429052885"/>
      <w:bookmarkStart w:id="2183" w:name="_Toc428279475"/>
      <w:bookmarkStart w:id="2184" w:name="_Toc428456213"/>
      <w:bookmarkStart w:id="2185" w:name="_Toc428537176"/>
      <w:bookmarkStart w:id="2186" w:name="_Toc428969495"/>
      <w:bookmarkStart w:id="2187" w:name="_Toc429052886"/>
      <w:bookmarkStart w:id="2188" w:name="_Toc428279476"/>
      <w:bookmarkStart w:id="2189" w:name="_Toc428456214"/>
      <w:bookmarkStart w:id="2190" w:name="_Toc428537177"/>
      <w:bookmarkStart w:id="2191" w:name="_Toc428969496"/>
      <w:bookmarkStart w:id="2192" w:name="_Toc429052887"/>
      <w:bookmarkStart w:id="2193" w:name="_Toc428279481"/>
      <w:bookmarkStart w:id="2194" w:name="_Toc428456219"/>
      <w:bookmarkStart w:id="2195" w:name="_Toc428537182"/>
      <w:bookmarkStart w:id="2196" w:name="_Toc428969501"/>
      <w:bookmarkStart w:id="2197" w:name="_Toc429052892"/>
      <w:bookmarkStart w:id="2198" w:name="_Toc428279482"/>
      <w:bookmarkStart w:id="2199" w:name="_Toc428456220"/>
      <w:bookmarkStart w:id="2200" w:name="_Toc428537183"/>
      <w:bookmarkStart w:id="2201" w:name="_Toc428969502"/>
      <w:bookmarkStart w:id="2202" w:name="_Toc429052893"/>
      <w:bookmarkStart w:id="2203" w:name="_Toc428279490"/>
      <w:bookmarkStart w:id="2204" w:name="_Toc428456228"/>
      <w:bookmarkStart w:id="2205" w:name="_Toc428537191"/>
      <w:bookmarkStart w:id="2206" w:name="_Toc428969510"/>
      <w:bookmarkStart w:id="2207" w:name="_Toc429052901"/>
      <w:bookmarkStart w:id="2208" w:name="_Toc428279504"/>
      <w:bookmarkStart w:id="2209" w:name="_Toc428456242"/>
      <w:bookmarkStart w:id="2210" w:name="_Toc428537205"/>
      <w:bookmarkStart w:id="2211" w:name="_Toc428969524"/>
      <w:bookmarkStart w:id="2212" w:name="_Toc429052915"/>
      <w:bookmarkStart w:id="2213" w:name="_Toc428279508"/>
      <w:bookmarkStart w:id="2214" w:name="_Toc428456246"/>
      <w:bookmarkStart w:id="2215" w:name="_Toc428537209"/>
      <w:bookmarkStart w:id="2216" w:name="_Toc428969528"/>
      <w:bookmarkStart w:id="2217" w:name="_Toc429052919"/>
      <w:bookmarkStart w:id="2218" w:name="_Toc428279509"/>
      <w:bookmarkStart w:id="2219" w:name="_Toc428456247"/>
      <w:bookmarkStart w:id="2220" w:name="_Toc428537210"/>
      <w:bookmarkStart w:id="2221" w:name="_Toc428969529"/>
      <w:bookmarkStart w:id="2222" w:name="_Toc429052920"/>
      <w:bookmarkStart w:id="2223" w:name="_Toc428279510"/>
      <w:bookmarkStart w:id="2224" w:name="_Toc428456248"/>
      <w:bookmarkStart w:id="2225" w:name="_Toc428537211"/>
      <w:bookmarkStart w:id="2226" w:name="_Toc428969530"/>
      <w:bookmarkStart w:id="2227" w:name="_Toc429052921"/>
      <w:bookmarkStart w:id="2228" w:name="_Toc428279512"/>
      <w:bookmarkStart w:id="2229" w:name="_Toc428456250"/>
      <w:bookmarkStart w:id="2230" w:name="_Toc428537213"/>
      <w:bookmarkStart w:id="2231" w:name="_Toc428969532"/>
      <w:bookmarkStart w:id="2232" w:name="_Toc429052923"/>
      <w:bookmarkStart w:id="2233" w:name="_Toc428279516"/>
      <w:bookmarkStart w:id="2234" w:name="_Toc428456254"/>
      <w:bookmarkStart w:id="2235" w:name="_Toc428537217"/>
      <w:bookmarkStart w:id="2236" w:name="_Toc428969536"/>
      <w:bookmarkStart w:id="2237" w:name="_Toc429052927"/>
      <w:bookmarkStart w:id="2238" w:name="_Toc428279517"/>
      <w:bookmarkStart w:id="2239" w:name="_Toc428456255"/>
      <w:bookmarkStart w:id="2240" w:name="_Toc428537218"/>
      <w:bookmarkStart w:id="2241" w:name="_Toc428969537"/>
      <w:bookmarkStart w:id="2242" w:name="_Toc429052928"/>
      <w:bookmarkStart w:id="2243" w:name="_Toc428279521"/>
      <w:bookmarkStart w:id="2244" w:name="_Toc428456259"/>
      <w:bookmarkStart w:id="2245" w:name="_Toc428537222"/>
      <w:bookmarkStart w:id="2246" w:name="_Toc428969541"/>
      <w:bookmarkStart w:id="2247" w:name="_Toc429052932"/>
      <w:bookmarkStart w:id="2248" w:name="_Toc428279522"/>
      <w:bookmarkStart w:id="2249" w:name="_Toc428456260"/>
      <w:bookmarkStart w:id="2250" w:name="_Toc428537223"/>
      <w:bookmarkStart w:id="2251" w:name="_Toc428969542"/>
      <w:bookmarkStart w:id="2252" w:name="_Toc429052933"/>
      <w:bookmarkStart w:id="2253" w:name="_Toc428279523"/>
      <w:bookmarkStart w:id="2254" w:name="_Toc428456261"/>
      <w:bookmarkStart w:id="2255" w:name="_Toc428537224"/>
      <w:bookmarkStart w:id="2256" w:name="_Toc428969543"/>
      <w:bookmarkStart w:id="2257" w:name="_Toc429052934"/>
      <w:bookmarkStart w:id="2258" w:name="_Toc428279524"/>
      <w:bookmarkStart w:id="2259" w:name="_Toc428456262"/>
      <w:bookmarkStart w:id="2260" w:name="_Toc428537225"/>
      <w:bookmarkStart w:id="2261" w:name="_Toc428969544"/>
      <w:bookmarkStart w:id="2262" w:name="_Toc429052935"/>
      <w:bookmarkStart w:id="2263" w:name="_Toc428279525"/>
      <w:bookmarkStart w:id="2264" w:name="_Toc428456263"/>
      <w:bookmarkStart w:id="2265" w:name="_Toc428537226"/>
      <w:bookmarkStart w:id="2266" w:name="_Toc428969545"/>
      <w:bookmarkStart w:id="2267" w:name="_Toc429052936"/>
      <w:bookmarkStart w:id="2268" w:name="_Toc428279526"/>
      <w:bookmarkStart w:id="2269" w:name="_Toc428456264"/>
      <w:bookmarkStart w:id="2270" w:name="_Toc428537227"/>
      <w:bookmarkStart w:id="2271" w:name="_Toc428969546"/>
      <w:bookmarkStart w:id="2272" w:name="_Toc429052937"/>
      <w:bookmarkStart w:id="2273" w:name="_Toc413359593"/>
      <w:bookmarkStart w:id="2274" w:name="_Toc3556985"/>
      <w:bookmarkStart w:id="2275" w:name="_Ref27683404"/>
      <w:bookmarkStart w:id="2276" w:name="_Ref34740002"/>
      <w:bookmarkStart w:id="2277" w:name="_Ref34740021"/>
      <w:bookmarkStart w:id="2278" w:name="_Ref34652201"/>
      <w:bookmarkStart w:id="2279" w:name="_Ref34652251"/>
      <w:bookmarkStart w:id="2280" w:name="_Toc34747235"/>
      <w:bookmarkStart w:id="2281" w:name="_Toc39880550"/>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2273"/>
      <w:bookmarkEnd w:id="2274"/>
      <w:bookmarkEnd w:id="2275"/>
      <w:bookmarkEnd w:id="2276"/>
      <w:bookmarkEnd w:id="2277"/>
      <w:bookmarkEnd w:id="2278"/>
      <w:bookmarkEnd w:id="2279"/>
      <w:bookmarkEnd w:id="2280"/>
      <w:bookmarkEnd w:id="2281"/>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46239F04"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75C718E3" w14:textId="737FAC0F" w:rsidR="001E6C77" w:rsidRPr="00656253" w:rsidRDefault="001E6C77" w:rsidP="00245478">
      <w:pPr>
        <w:pStyle w:val="Caption"/>
        <w:spacing w:before="120"/>
        <w:rPr>
          <w:b w:val="0"/>
          <w:i/>
          <w:kern w:val="22"/>
          <w:sz w:val="22"/>
        </w:rPr>
      </w:pPr>
      <w:bookmarkStart w:id="2282" w:name="_Toc3566457"/>
      <w:bookmarkStart w:id="2283" w:name="_Toc34747458"/>
      <w:bookmarkStart w:id="2284" w:name="_Toc39880780"/>
      <w:r>
        <w:t xml:space="preserve">Table </w:t>
      </w:r>
      <w:r w:rsidR="00ED469A">
        <w:fldChar w:fldCharType="begin"/>
      </w:r>
      <w:r w:rsidR="00ED469A">
        <w:instrText xml:space="preserve"> SEQ Table \* ARABIC </w:instrText>
      </w:r>
      <w:r w:rsidR="00ED469A">
        <w:fldChar w:fldCharType="separate"/>
      </w:r>
      <w:r w:rsidR="00A2710C">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2282"/>
      <w:bookmarkEnd w:id="2283"/>
      <w:bookmarkEnd w:id="2284"/>
    </w:p>
    <w:p w14:paraId="7212A3DD" w14:textId="4010D176" w:rsidR="002E60CB" w:rsidRPr="00226A3F" w:rsidRDefault="002E60CB" w:rsidP="002E60CB">
      <w:pPr>
        <w:pStyle w:val="Heading5"/>
        <w:keepNext/>
        <w:spacing w:before="120" w:after="120"/>
        <w:rPr>
          <w:kern w:val="22"/>
        </w:rPr>
      </w:pPr>
      <w:r w:rsidRPr="00226A3F">
        <w:rPr>
          <w:kern w:val="22"/>
        </w:rPr>
        <w:t xml:space="preserve">Element </w:t>
      </w:r>
      <w:r w:rsidR="00194316">
        <w:rPr>
          <w:kern w:val="22"/>
        </w:rPr>
        <w:t>"</w:t>
      </w:r>
      <w:r w:rsidRPr="00226A3F">
        <w:rPr>
          <w:kern w:val="22"/>
        </w:rPr>
        <w:t>loc</w:t>
      </w:r>
      <w:r w:rsidR="00194316">
        <w:rPr>
          <w:kern w:val="22"/>
        </w:rPr>
        <w:t>"</w:t>
      </w:r>
    </w:p>
    <w:p w14:paraId="50254899" w14:textId="7D8F1826"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A2710C">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A2710C"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7D3CBBCC"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A2710C">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A2710C" w:rsidRPr="007055D9">
        <w:t xml:space="preserve">User Specific Data </w:t>
      </w:r>
      <w:r w:rsidR="00A2710C" w:rsidRPr="00A2710C">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186B1EB0" w14:textId="627BD30B"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r w:rsidRPr="00E86141">
        <w:rPr>
          <w:b/>
          <w:bCs/>
          <w:i/>
          <w:iCs/>
          <w:kern w:val="22"/>
          <w:sz w:val="24"/>
          <w:szCs w:val="20"/>
          <w:lang w:val="x-none"/>
        </w:rPr>
        <w:t>threaded_connection</w:t>
      </w:r>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w:t>
            </w:r>
            <w:r w:rsidR="001D73C3">
              <w:rPr>
                <w:sz w:val="18"/>
                <w:szCs w:val="18"/>
              </w:rPr>
              <w:t>,</w:t>
            </w:r>
            <w:r>
              <w:rPr>
                <w:sz w:val="18"/>
                <w:szCs w:val="18"/>
              </w:rPr>
              <w:t xml:space="preserve">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r>
              <w:rPr>
                <w:rFonts w:cs="Calibri"/>
                <w:sz w:val="18"/>
                <w:szCs w:val="18"/>
                <w:lang w:eastAsia="zh-CN"/>
              </w:rPr>
              <w:lastRenderedPageBreak/>
              <w:t>thread_</w:t>
            </w: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582BD627" w:rsidR="002E60CB" w:rsidRDefault="002E60CB" w:rsidP="00913551">
      <w:pPr>
        <w:pStyle w:val="Caption"/>
        <w:spacing w:before="120"/>
      </w:pPr>
      <w:bookmarkStart w:id="2285" w:name="_Ref409694950"/>
      <w:bookmarkStart w:id="2286" w:name="_Toc3566458"/>
      <w:bookmarkStart w:id="2287" w:name="_Toc34747459"/>
      <w:bookmarkStart w:id="2288" w:name="_Toc39880781"/>
      <w:r>
        <w:t xml:space="preserve">Table </w:t>
      </w:r>
      <w:r w:rsidR="00ED469A">
        <w:fldChar w:fldCharType="begin"/>
      </w:r>
      <w:r w:rsidR="00ED469A">
        <w:instrText xml:space="preserve"> SEQ Table \* ARABIC </w:instrText>
      </w:r>
      <w:r w:rsidR="00ED469A">
        <w:fldChar w:fldCharType="separate"/>
      </w:r>
      <w:r w:rsidR="00A2710C">
        <w:rPr>
          <w:noProof/>
        </w:rPr>
        <w:t>50</w:t>
      </w:r>
      <w:r w:rsidR="00ED469A">
        <w:fldChar w:fldCharType="end"/>
      </w:r>
      <w:bookmarkEnd w:id="2285"/>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2286"/>
      <w:bookmarkEnd w:id="2287"/>
      <w:bookmarkEnd w:id="2288"/>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diameter</w:t>
      </w:r>
      <w:proofErr w:type="gramEnd"/>
      <w:r w:rsidRPr="000B11EA">
        <w:t>: the diameter of the bolt or screw</w:t>
      </w:r>
      <w:r>
        <w:t>. It should</w:t>
      </w:r>
      <w:r w:rsidRPr="00FF5B0E">
        <w:t xml:space="preserve"> be provided, </w:t>
      </w:r>
      <w:r>
        <w:t xml:space="preserve">since e. g. only few CAE simulation types can live without it. </w:t>
      </w:r>
    </w:p>
    <w:p w14:paraId="4A253BE0" w14:textId="064D6EFA" w:rsidR="002E60CB" w:rsidRPr="000B11EA" w:rsidRDefault="002E60CB" w:rsidP="006D1F3B">
      <w:pPr>
        <w:numPr>
          <w:ilvl w:val="0"/>
          <w:numId w:val="22"/>
        </w:numPr>
        <w:spacing w:before="60" w:after="60"/>
        <w:ind w:left="714" w:hanging="357"/>
        <w:jc w:val="both"/>
      </w:pPr>
      <w:proofErr w:type="gramStart"/>
      <w:r w:rsidRPr="00656253">
        <w:rPr>
          <w:rStyle w:val="elementdeftypeChar"/>
        </w:rPr>
        <w:t>length</w:t>
      </w:r>
      <w:proofErr w:type="gramEnd"/>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A2710C">
        <w:t xml:space="preserve">Figure </w:t>
      </w:r>
      <w:r w:rsidR="00A2710C">
        <w:rPr>
          <w:noProof/>
        </w:rPr>
        <w:t>22</w:t>
      </w:r>
      <w:r w:rsidR="00A2710C">
        <w:t xml:space="preserve">: </w:t>
      </w:r>
      <w:r w:rsidR="00A2710C" w:rsidRPr="001B293E">
        <w:t xml:space="preserve">Definition of </w:t>
      </w:r>
      <w:r w:rsidR="00A2710C">
        <w:t>L</w:t>
      </w:r>
      <w:r w:rsidR="00A2710C" w:rsidRPr="001B293E">
        <w:t xml:space="preserve">ength and </w:t>
      </w:r>
      <w:r w:rsidR="00A2710C">
        <w:t>H</w:t>
      </w:r>
      <w:r w:rsidR="00A2710C" w:rsidRPr="001B293E">
        <w:t xml:space="preserve">ead </w:t>
      </w:r>
      <w:r w:rsidR="00A2710C">
        <w:t>S</w:t>
      </w:r>
      <w:r w:rsidR="00A2710C"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r w:rsidRPr="00656253">
        <w:rPr>
          <w:rStyle w:val="elementdeftypeChar"/>
        </w:rPr>
        <w:t>head_type</w:t>
      </w:r>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r>
        <w:t>t</w:t>
      </w:r>
      <w:r w:rsidRPr="006A33CA">
        <w:t xml:space="preserve">orx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proofErr w:type="gramStart"/>
      <w:r w:rsidRPr="00656253">
        <w:rPr>
          <w:rStyle w:val="elementdeftypeChar"/>
        </w:rPr>
        <w:t>pitch</w:t>
      </w:r>
      <w:proofErr w:type="gramEnd"/>
      <w:r w:rsidRPr="00CD36CA">
        <w:rPr>
          <w:rFonts w:ascii="Courier New" w:hAnsi="Courier New" w:cs="Courier New"/>
          <w:sz w:val="18"/>
        </w:rPr>
        <w:t>:</w:t>
      </w:r>
      <w:r>
        <w:t xml:space="preserve"> is the distance from the crest of one thread to the next.</w:t>
      </w:r>
      <w:r>
        <w:rPr>
          <w:rStyle w:val="FootnoteReference"/>
        </w:rPr>
        <w:footnoteReference w:id="15"/>
      </w:r>
      <w:r>
        <w:t xml:space="preserve"> </w:t>
      </w:r>
    </w:p>
    <w:p w14:paraId="363A02BD" w14:textId="1AC88EFC" w:rsidR="006A128E" w:rsidRPr="00B36A94" w:rsidRDefault="006A128E" w:rsidP="006D1F3B">
      <w:pPr>
        <w:numPr>
          <w:ilvl w:val="0"/>
          <w:numId w:val="22"/>
        </w:numPr>
        <w:spacing w:before="60" w:after="60"/>
        <w:ind w:left="714" w:hanging="357"/>
        <w:jc w:val="both"/>
        <w:rPr>
          <w:lang w:val="en"/>
        </w:rPr>
      </w:pPr>
      <w:proofErr w:type="gramStart"/>
      <w:r>
        <w:rPr>
          <w:rStyle w:val="elementdeftypeChar"/>
        </w:rPr>
        <w:t>l</w:t>
      </w:r>
      <w:r w:rsidRPr="006A128E">
        <w:rPr>
          <w:rStyle w:val="elementdeftypeChar"/>
        </w:rPr>
        <w:t>ead</w:t>
      </w:r>
      <w:proofErr w:type="gramEnd"/>
      <w:r w:rsidRPr="006A128E">
        <w:rPr>
          <w:rStyle w:val="elementdeftypeChar"/>
        </w:rPr>
        <w:t>:</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68"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w:t>
      </w:r>
      <w:proofErr w:type="gramStart"/>
      <w:r w:rsidR="00B36A94" w:rsidRPr="00B36A94">
        <w:rPr>
          <w:lang w:val="en"/>
        </w:rPr>
        <w:t>times</w:t>
      </w:r>
      <w:proofErr w:type="gramEnd"/>
      <w:r w:rsidR="00B36A94" w:rsidRPr="00B36A94">
        <w:rPr>
          <w:lang w:val="en"/>
        </w:rPr>
        <w:t xml:space="preserve"> pitch, in which S is the number of starts.</w:t>
      </w:r>
    </w:p>
    <w:p w14:paraId="551355E1"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torque</w:t>
      </w:r>
      <w:proofErr w:type="gramEnd"/>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angle</w:t>
      </w:r>
      <w:proofErr w:type="gramEnd"/>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pretension</w:t>
      </w:r>
      <w:proofErr w:type="gramEnd"/>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pPr>
      <w:r>
        <w:rPr>
          <w:rStyle w:val="elementdeftypeChar"/>
        </w:rPr>
        <w:t>thread_</w:t>
      </w:r>
      <w:r w:rsidRPr="00656253">
        <w:rPr>
          <w:rStyle w:val="elementdeftypeChar"/>
        </w:rPr>
        <w:t>static_friction</w:t>
      </w:r>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2D676D">
      <w:pPr>
        <w:numPr>
          <w:ilvl w:val="0"/>
          <w:numId w:val="22"/>
        </w:numPr>
        <w:spacing w:before="60" w:after="60"/>
        <w:ind w:left="714" w:hanging="357"/>
        <w:jc w:val="both"/>
      </w:pPr>
      <w:r>
        <w:rPr>
          <w:rStyle w:val="elementdeftypeChar"/>
        </w:rPr>
        <w:t>thread_</w:t>
      </w:r>
      <w:r w:rsidRPr="00656253">
        <w:rPr>
          <w:rStyle w:val="elementdeftypeChar"/>
        </w:rPr>
        <w:t>kinetic_friction</w:t>
      </w:r>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w:t>
      </w:r>
      <w:proofErr w:type="gramStart"/>
      <w:r>
        <w:t>DIN, …)</w:t>
      </w:r>
      <w:proofErr w:type="gramEnd"/>
      <w:r>
        <w:t xml:space="preserve">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517F5974" w:rsidR="002E60CB" w:rsidRDefault="002E60CB" w:rsidP="00E7538E">
      <w:pPr>
        <w:pStyle w:val="Caption"/>
        <w:spacing w:before="120"/>
      </w:pPr>
      <w:bookmarkStart w:id="2289" w:name="_Toc3566459"/>
      <w:bookmarkStart w:id="2290" w:name="_Toc34747460"/>
      <w:bookmarkStart w:id="2291" w:name="_Toc39880782"/>
      <w:r>
        <w:t xml:space="preserve">Table </w:t>
      </w:r>
      <w:r w:rsidR="00ED469A">
        <w:fldChar w:fldCharType="begin"/>
      </w:r>
      <w:r w:rsidR="00ED469A">
        <w:instrText xml:space="preserve"> SEQ Table \* ARABIC </w:instrText>
      </w:r>
      <w:r w:rsidR="00ED469A">
        <w:fldChar w:fldCharType="separate"/>
      </w:r>
      <w:r w:rsidR="00A2710C">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2289"/>
      <w:bookmarkEnd w:id="2290"/>
      <w:bookmarkEnd w:id="2291"/>
      <w:r>
        <w:t xml:space="preserve"> </w:t>
      </w:r>
    </w:p>
    <w:p w14:paraId="52EAA2D5" w14:textId="4788AA24" w:rsidR="002E60CB" w:rsidRPr="00530AB5" w:rsidRDefault="002E60CB" w:rsidP="002E60CB">
      <w:pPr>
        <w:pStyle w:val="Heading5"/>
        <w:keepNext/>
        <w:spacing w:before="120" w:after="120"/>
        <w:rPr>
          <w:kern w:val="22"/>
        </w:rPr>
      </w:pPr>
      <w:r w:rsidRPr="00530AB5">
        <w:rPr>
          <w:kern w:val="22"/>
        </w:rPr>
        <w:t xml:space="preserve">Element </w:t>
      </w:r>
      <w:r w:rsidR="00194316">
        <w:rPr>
          <w:kern w:val="22"/>
        </w:rPr>
        <w:t>"</w:t>
      </w:r>
      <w:r w:rsidRPr="00530AB5">
        <w:rPr>
          <w:kern w:val="22"/>
          <w:lang w:val="en-GB"/>
        </w:rPr>
        <w:t>normal_</w:t>
      </w:r>
      <w:r w:rsidRPr="00530AB5">
        <w:rPr>
          <w:kern w:val="22"/>
        </w:rPr>
        <w:t>direction</w:t>
      </w:r>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5AD29CA8"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A2710C">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Heading3"/>
      </w:pPr>
      <w:bookmarkStart w:id="2292" w:name="_Toc428279528"/>
      <w:bookmarkStart w:id="2293" w:name="_Toc428456266"/>
      <w:bookmarkStart w:id="2294" w:name="_Toc428537229"/>
      <w:bookmarkStart w:id="2295" w:name="_Toc428969548"/>
      <w:bookmarkStart w:id="2296" w:name="_Toc429052939"/>
      <w:bookmarkStart w:id="2297" w:name="_Toc413359594"/>
      <w:bookmarkStart w:id="2298" w:name="_Toc3556986"/>
      <w:bookmarkStart w:id="2299" w:name="_Toc34747236"/>
      <w:bookmarkStart w:id="2300" w:name="_Toc39880551"/>
      <w:bookmarkEnd w:id="2292"/>
      <w:bookmarkEnd w:id="2293"/>
      <w:bookmarkEnd w:id="2294"/>
      <w:bookmarkEnd w:id="2295"/>
      <w:bookmarkEnd w:id="2296"/>
      <w:r>
        <w:t>Washer</w:t>
      </w:r>
      <w:bookmarkEnd w:id="2297"/>
      <w:bookmarkEnd w:id="2298"/>
      <w:bookmarkEnd w:id="2299"/>
      <w:bookmarkEnd w:id="2300"/>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2589F2CA" w:rsidR="002E60CB" w:rsidRDefault="002E60CB" w:rsidP="00E7538E">
      <w:pPr>
        <w:pStyle w:val="Caption"/>
        <w:spacing w:before="120"/>
      </w:pPr>
      <w:bookmarkStart w:id="2301" w:name="_Toc3566460"/>
      <w:bookmarkStart w:id="2302" w:name="_Toc34747461"/>
      <w:bookmarkStart w:id="2303" w:name="_Toc39880783"/>
      <w:r>
        <w:t xml:space="preserve">Table </w:t>
      </w:r>
      <w:r w:rsidR="00ED469A">
        <w:fldChar w:fldCharType="begin"/>
      </w:r>
      <w:r w:rsidR="00ED469A">
        <w:instrText xml:space="preserve"> SEQ Table \* ARABIC </w:instrText>
      </w:r>
      <w:r w:rsidR="00ED469A">
        <w:fldChar w:fldCharType="separate"/>
      </w:r>
      <w:r w:rsidR="00A2710C">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2301"/>
      <w:bookmarkEnd w:id="2302"/>
      <w:bookmarkEnd w:id="2303"/>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proofErr w:type="gramStart"/>
      <w:r w:rsidRPr="00B142AC">
        <w:rPr>
          <w:rStyle w:val="elementdeftypeChar"/>
        </w:rPr>
        <w:t>attached</w:t>
      </w:r>
      <w:proofErr w:type="gramEnd"/>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Heading3"/>
      </w:pPr>
      <w:bookmarkStart w:id="2304" w:name="_Toc428456268"/>
      <w:bookmarkStart w:id="2305" w:name="_Toc428537231"/>
      <w:bookmarkStart w:id="2306" w:name="_Toc428969550"/>
      <w:bookmarkStart w:id="2307" w:name="_Toc429052941"/>
      <w:bookmarkStart w:id="2308" w:name="_Toc413359595"/>
      <w:bookmarkStart w:id="2309" w:name="_Toc3556987"/>
      <w:bookmarkStart w:id="2310" w:name="_Toc34747237"/>
      <w:bookmarkStart w:id="2311" w:name="_Toc39880552"/>
      <w:bookmarkEnd w:id="2304"/>
      <w:bookmarkEnd w:id="2305"/>
      <w:bookmarkEnd w:id="2306"/>
      <w:bookmarkEnd w:id="2307"/>
      <w:r>
        <w:t>Nut</w:t>
      </w:r>
      <w:bookmarkEnd w:id="2308"/>
      <w:bookmarkEnd w:id="2309"/>
      <w:bookmarkEnd w:id="2310"/>
      <w:bookmarkEnd w:id="2311"/>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5AD6BB51" w:rsidR="002E60CB" w:rsidRDefault="002E60CB" w:rsidP="00E7538E">
      <w:pPr>
        <w:pStyle w:val="Caption"/>
        <w:spacing w:before="120"/>
        <w:rPr>
          <w:rStyle w:val="elementdeftypeChar"/>
          <w:b/>
        </w:rPr>
      </w:pPr>
      <w:bookmarkStart w:id="2312" w:name="_Toc3566461"/>
      <w:bookmarkStart w:id="2313" w:name="_Toc34747462"/>
      <w:bookmarkStart w:id="2314" w:name="_Toc39880784"/>
      <w:r w:rsidRPr="009158D1">
        <w:t xml:space="preserve">Table </w:t>
      </w:r>
      <w:r w:rsidR="00ED469A">
        <w:fldChar w:fldCharType="begin"/>
      </w:r>
      <w:r w:rsidR="00ED469A">
        <w:instrText xml:space="preserve"> SEQ Table \* ARABIC </w:instrText>
      </w:r>
      <w:r w:rsidR="00ED469A">
        <w:fldChar w:fldCharType="separate"/>
      </w:r>
      <w:r w:rsidR="00A2710C">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2312"/>
      <w:bookmarkEnd w:id="2313"/>
      <w:bookmarkEnd w:id="2314"/>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proofErr w:type="gramStart"/>
      <w:r w:rsidRPr="00B142AC">
        <w:rPr>
          <w:rStyle w:val="elementdeftypeChar"/>
        </w:rPr>
        <w:t>height</w:t>
      </w:r>
      <w:proofErr w:type="gramEnd"/>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torque</w:t>
      </w:r>
      <w:proofErr w:type="gramEnd"/>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angle</w:t>
      </w:r>
      <w:proofErr w:type="gramEnd"/>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08525F06" w:rsidR="002E60CB" w:rsidRDefault="002E60CB" w:rsidP="00B36A94">
      <w:pPr>
        <w:numPr>
          <w:ilvl w:val="0"/>
          <w:numId w:val="22"/>
        </w:numPr>
        <w:spacing w:before="60" w:after="60"/>
        <w:ind w:left="714" w:hanging="357"/>
        <w:jc w:val="both"/>
      </w:pPr>
      <w:r w:rsidRPr="00B142AC">
        <w:rPr>
          <w:rStyle w:val="elementdeftypeChar"/>
        </w:rPr>
        <w:lastRenderedPageBreak/>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A2710C">
        <w:t>5.3.1.1</w:t>
      </w:r>
      <w:r w:rsidR="00EE3359">
        <w:fldChar w:fldCharType="end"/>
      </w:r>
      <w:r>
        <w:t xml:space="preserve">). If attribute is missing, nut is not clipped. Nut and clip share a common part code, i. e. they are regarded to be one single part. </w:t>
      </w:r>
    </w:p>
    <w:p w14:paraId="044652E7" w14:textId="30A447C9"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A2710C">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 xml:space="preserve">Frequently, it may be convenient to use the nut norm (according to ISO, EN, BSW, </w:t>
      </w:r>
      <w:proofErr w:type="gramStart"/>
      <w:r>
        <w:t>DIN, …)</w:t>
      </w:r>
      <w:proofErr w:type="gramEnd"/>
      <w:r>
        <w:t xml:space="preserve">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72106D46" w:rsidR="002E60CB" w:rsidRDefault="002E60CB" w:rsidP="00E7538E">
      <w:pPr>
        <w:pStyle w:val="Caption"/>
        <w:spacing w:before="120"/>
      </w:pPr>
      <w:bookmarkStart w:id="2315" w:name="_Toc3566462"/>
      <w:bookmarkStart w:id="2316" w:name="_Toc34747463"/>
      <w:bookmarkStart w:id="2317" w:name="_Toc39880785"/>
      <w:r w:rsidRPr="009158D1">
        <w:t xml:space="preserve">Table </w:t>
      </w:r>
      <w:r w:rsidR="00ED469A">
        <w:fldChar w:fldCharType="begin"/>
      </w:r>
      <w:r w:rsidR="00ED469A">
        <w:instrText xml:space="preserve"> SEQ Table \* ARABIC </w:instrText>
      </w:r>
      <w:r w:rsidR="00ED469A">
        <w:fldChar w:fldCharType="separate"/>
      </w:r>
      <w:r w:rsidR="00A2710C">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2315"/>
      <w:bookmarkEnd w:id="2316"/>
      <w:bookmarkEnd w:id="2317"/>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Heading3"/>
      </w:pPr>
      <w:bookmarkStart w:id="2318" w:name="_Toc428456270"/>
      <w:bookmarkStart w:id="2319" w:name="_Toc428537233"/>
      <w:bookmarkStart w:id="2320" w:name="_Toc428969552"/>
      <w:bookmarkStart w:id="2321" w:name="_Toc429052943"/>
      <w:bookmarkStart w:id="2322" w:name="_Toc413359596"/>
      <w:bookmarkStart w:id="2323" w:name="_Toc3556988"/>
      <w:bookmarkStart w:id="2324" w:name="_Toc34747238"/>
      <w:bookmarkStart w:id="2325" w:name="_Toc39880553"/>
      <w:bookmarkStart w:id="2326" w:name="_Ref401160443"/>
      <w:bookmarkStart w:id="2327" w:name="_Ref401160449"/>
      <w:bookmarkStart w:id="2328" w:name="_Ref401160453"/>
      <w:bookmarkEnd w:id="2318"/>
      <w:bookmarkEnd w:id="2319"/>
      <w:bookmarkEnd w:id="2320"/>
      <w:bookmarkEnd w:id="2321"/>
      <w:r w:rsidRPr="00226A3F">
        <w:t>Bolt</w:t>
      </w:r>
      <w:bookmarkEnd w:id="2322"/>
      <w:bookmarkEnd w:id="2323"/>
      <w:bookmarkEnd w:id="2324"/>
      <w:bookmarkEnd w:id="2325"/>
      <w:r w:rsidRPr="00226A3F">
        <w:t xml:space="preserve"> </w:t>
      </w:r>
      <w:bookmarkEnd w:id="2326"/>
      <w:bookmarkEnd w:id="2327"/>
      <w:bookmarkEnd w:id="2328"/>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bolt</w:t>
      </w:r>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94704E7" w:rsidR="002E60CB" w:rsidRDefault="002E60CB" w:rsidP="002474EA">
      <w:pPr>
        <w:pStyle w:val="Caption"/>
        <w:spacing w:before="120"/>
      </w:pPr>
      <w:bookmarkStart w:id="2329" w:name="_Toc3566463"/>
      <w:bookmarkStart w:id="2330" w:name="_Toc34747464"/>
      <w:bookmarkStart w:id="2331" w:name="_Toc39880786"/>
      <w:r>
        <w:t xml:space="preserve">Table </w:t>
      </w:r>
      <w:r w:rsidR="00ED469A">
        <w:fldChar w:fldCharType="begin"/>
      </w:r>
      <w:r w:rsidR="00ED469A">
        <w:instrText xml:space="preserve"> SEQ Table \* ARABIC </w:instrText>
      </w:r>
      <w:r w:rsidR="00ED469A">
        <w:fldChar w:fldCharType="separate"/>
      </w:r>
      <w:r w:rsidR="00A2710C">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2329"/>
      <w:bookmarkEnd w:id="2330"/>
      <w:bookmarkEnd w:id="2331"/>
    </w:p>
    <w:p w14:paraId="3F7844A9" w14:textId="2C6BC4E8"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A2710C">
        <w:t>5.3.1.1</w:t>
      </w:r>
      <w:r w:rsidR="00E749B2">
        <w:fldChar w:fldCharType="end"/>
      </w:r>
      <w:r>
        <w:t xml:space="preserve">). If attribute is missing, bolt is not clipped. Bolt and clip share a common part code, i.e. they are regarded to be one single part. </w:t>
      </w:r>
    </w:p>
    <w:p w14:paraId="03EEE270" w14:textId="39C0D9D2"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A2710C">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20609F8F" w:rsidR="002E60CB" w:rsidRDefault="002E60CB" w:rsidP="002474EA">
      <w:pPr>
        <w:pStyle w:val="Caption"/>
        <w:spacing w:before="120"/>
      </w:pPr>
      <w:bookmarkStart w:id="2332" w:name="_Toc3566464"/>
      <w:bookmarkStart w:id="2333" w:name="_Toc34747465"/>
      <w:bookmarkStart w:id="2334" w:name="_Toc39880787"/>
      <w:r>
        <w:lastRenderedPageBreak/>
        <w:t xml:space="preserve">Table </w:t>
      </w:r>
      <w:r w:rsidR="00ED469A">
        <w:fldChar w:fldCharType="begin"/>
      </w:r>
      <w:r w:rsidR="00ED469A">
        <w:instrText xml:space="preserve"> SEQ Table \* ARABIC </w:instrText>
      </w:r>
      <w:r w:rsidR="00ED469A">
        <w:fldChar w:fldCharType="separate"/>
      </w:r>
      <w:r w:rsidR="00A2710C">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2332"/>
      <w:bookmarkEnd w:id="2333"/>
      <w:bookmarkEnd w:id="2334"/>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&lt;thre</w:t>
      </w:r>
      <w:r w:rsidR="009E6F09">
        <w:t>aded_connection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r w:rsidR="002474EA">
        <w:t>head_diameter=</w:t>
      </w:r>
      <w:r w:rsidR="00194316">
        <w:t>"</w:t>
      </w:r>
      <w:r w:rsidR="002474EA">
        <w:t>16.</w:t>
      </w:r>
      <w:r w:rsidR="004C35F4">
        <w:t>0</w:t>
      </w:r>
      <w:r w:rsidR="00194316">
        <w:t>"</w:t>
      </w:r>
      <w:r w:rsidR="002474EA">
        <w:t xml:space="preserve"> head_height=</w:t>
      </w:r>
      <w:r w:rsidR="00194316">
        <w:t>"</w:t>
      </w:r>
      <w:r w:rsidR="002474EA">
        <w:t>5</w:t>
      </w:r>
      <w:r w:rsidR="00194316">
        <w:t>"</w:t>
      </w:r>
      <w:r w:rsidR="002474EA">
        <w:t xml:space="preserve"> sink_size=</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gramStart"/>
      <w:r w:rsidR="002474EA" w:rsidRPr="0033379A">
        <w:rPr>
          <w:lang w:val="fr-FR"/>
        </w:rPr>
        <w:t>normal_direc</w:t>
      </w:r>
      <w:r w:rsidR="00C02B23" w:rsidRPr="0033379A">
        <w:rPr>
          <w:lang w:val="fr-FR"/>
        </w:rPr>
        <w:t>tion</w:t>
      </w:r>
      <w:proofErr w:type="gram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&lt;bolt&gt;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height=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&lt;washer outer_diameter=</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&lt;washer outer_diameter=</w:t>
      </w:r>
      <w:r w:rsidR="00194316">
        <w:t>"</w:t>
      </w:r>
      <w:r w:rsidR="002474EA">
        <w:t>20</w:t>
      </w:r>
      <w:r w:rsidR="00194316">
        <w:t>"</w:t>
      </w:r>
      <w:r w:rsidR="002474EA">
        <w:t>&gt;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w:t>
      </w:r>
      <w:proofErr w:type="gramStart"/>
      <w:r>
        <w:t>appdata</w:t>
      </w:r>
      <w:proofErr w:type="gramEnd"/>
      <w:r>
        <w:t>&gt;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&lt;threaded_connection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head_diameter=</w:t>
      </w:r>
      <w:r w:rsidR="00194316">
        <w:t>"</w:t>
      </w:r>
      <w:r>
        <w:t>16</w:t>
      </w:r>
      <w:r w:rsidR="004C35F4">
        <w:t>.0</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part_code=</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proofErr w:type="gramStart"/>
      <w:r w:rsidRPr="004F5A65">
        <w:rPr>
          <w:color w:val="FF0000"/>
        </w:rPr>
        <w:t>&lt;!--</w:t>
      </w:r>
      <w:proofErr w:type="gramEnd"/>
      <w:r w:rsidRPr="004F5A65">
        <w:rPr>
          <w:color w:val="FF0000"/>
        </w:rPr>
        <w:t xml:space="preserve"> Washer next to head --&gt;</w:t>
      </w:r>
    </w:p>
    <w:p w14:paraId="44F99DB2" w14:textId="5E8B04A8" w:rsidR="002E60CB" w:rsidRDefault="002E60CB" w:rsidP="002E60CB">
      <w:pPr>
        <w:pStyle w:val="XMLCode"/>
        <w:keepNext/>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part_code=</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&lt;bolt fixed_to=</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static_friction=</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outer_diameter=</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w:t>
      </w:r>
      <w:proofErr w:type="gramStart"/>
      <w:r>
        <w:t>appdata</w:t>
      </w:r>
      <w:proofErr w:type="gramEnd"/>
      <w:r>
        <w:t>&gt;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&lt;threaded_connection length=</w:t>
      </w:r>
      <w:r w:rsidR="00194316">
        <w:t>"</w:t>
      </w:r>
      <w:r>
        <w:t>50</w:t>
      </w:r>
      <w:r w:rsidR="00194316">
        <w:t>"</w:t>
      </w:r>
      <w:r>
        <w:t xml:space="preserve"> diameter=</w:t>
      </w:r>
      <w:r w:rsidR="00194316">
        <w:t>"</w:t>
      </w:r>
      <w:r>
        <w:t>10</w:t>
      </w:r>
      <w:r w:rsidR="00194316">
        <w:t>"</w:t>
      </w:r>
      <w:r>
        <w:t xml:space="preserve"> </w:t>
      </w:r>
      <w:r>
        <w:br/>
        <w:t xml:space="preserve">         head_diameter=</w:t>
      </w:r>
      <w:r w:rsidR="00194316">
        <w:t>"</w:t>
      </w:r>
      <w:r>
        <w:t>16</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part_code=</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w:t>
      </w:r>
      <w:proofErr w:type="gramStart"/>
      <w:r w:rsidRPr="004F5A65">
        <w:rPr>
          <w:color w:val="0070C0"/>
        </w:rPr>
        <w:t>bolt</w:t>
      </w:r>
      <w:proofErr w:type="gramEnd"/>
      <w:r w:rsidRPr="004F5A65">
        <w:rPr>
          <w:color w:val="0070C0"/>
        </w:rPr>
        <w: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w:t>
      </w:r>
      <w:r w:rsidR="007E3DBF">
        <w:rPr>
          <w:color w:val="0070C0"/>
        </w:rPr>
        <w:t>c_friction=</w:t>
      </w:r>
      <w:r w:rsidR="00194316">
        <w:rPr>
          <w:color w:val="0070C0"/>
        </w:rPr>
        <w:t>"</w:t>
      </w:r>
      <w:r w:rsidR="007E3DBF">
        <w:rPr>
          <w:color w:val="0070C0"/>
        </w:rPr>
        <w:t>0.8</w:t>
      </w:r>
      <w:r w:rsidR="00194316">
        <w:rPr>
          <w:color w:val="0070C0"/>
        </w:rPr>
        <w:t>"</w:t>
      </w:r>
      <w:r w:rsidR="007E3DBF">
        <w:rPr>
          <w:color w:val="0070C0"/>
        </w:rPr>
        <w:t xml:space="preserve"> clipped_to=</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w:t>
      </w:r>
      <w:proofErr w:type="gramStart"/>
      <w:r>
        <w:t>appdata</w:t>
      </w:r>
      <w:proofErr w:type="gramEnd"/>
      <w:r>
        <w:t>&gt;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proofErr w:type="gramStart"/>
      <w:r w:rsidRPr="00927F2D">
        <w:t>&lt;?</w:t>
      </w:r>
      <w:r w:rsidRPr="00DB0BEF">
        <w:rPr>
          <w:color w:val="0000FF"/>
        </w:rPr>
        <w:t>xml</w:t>
      </w:r>
      <w:proofErr w:type="gramEnd"/>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r w:rsidRPr="00DB0BEF">
        <w:t>xsi</w:t>
      </w:r>
      <w:proofErr w:type="gramStart"/>
      <w:r w:rsidRPr="00DB0BEF">
        <w:t>:noNamespaceSchemaLocation</w:t>
      </w:r>
      <w:proofErr w:type="gram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596B3276"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gramStart"/>
      <w:r w:rsidRPr="00DB0BEF">
        <w:rPr>
          <w:color w:val="0000FF"/>
        </w:rPr>
        <w:t>version</w:t>
      </w:r>
      <w:proofErr w:type="gramEnd"/>
      <w:r w:rsidRPr="00DB0BEF">
        <w:rPr>
          <w:color w:val="0000FF"/>
        </w:rPr>
        <w:t>&gt;</w:t>
      </w:r>
      <w:r w:rsidRPr="00DB0BEF">
        <w:rPr>
          <w:b/>
          <w:bCs/>
          <w:color w:val="000000"/>
        </w:rPr>
        <w:t xml:space="preserve"> </w:t>
      </w:r>
      <w:del w:id="2335" w:author="nick" w:date="2020-05-31T15:05:00Z">
        <w:r w:rsidR="009A3F31" w:rsidDel="0051248B">
          <w:delText>3</w:delText>
        </w:r>
        <w:r w:rsidR="009A3F31" w:rsidRPr="00BA120B" w:rsidDel="0051248B">
          <w:delText>.0.</w:delText>
        </w:r>
        <w:r w:rsidR="009A3F31" w:rsidDel="0051248B">
          <w:delText>1</w:delText>
        </w:r>
      </w:del>
      <w:ins w:id="2336" w:author="nick" w:date="2020-05-31T15:05:00Z">
        <w:r w:rsidR="0051248B">
          <w:t>3.1.0</w:t>
        </w:r>
      </w:ins>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&lt;connection_list&gt;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w:t>
      </w:r>
      <w:proofErr w:type="gramStart"/>
      <w:r w:rsidRPr="00E019D4">
        <w:rPr>
          <w:color w:val="008000"/>
          <w:u w:val="single"/>
        </w:rPr>
        <w:t>!--</w:t>
      </w:r>
      <w:proofErr w:type="gramEnd"/>
      <w:r w:rsidRPr="00E019D4">
        <w:rPr>
          <w:color w:val="008000"/>
          <w:u w:val="single"/>
        </w:rPr>
        <w:t xml:space="preserve">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proofErr w:type="gramStart"/>
      <w:r w:rsidRPr="00DB0BEF">
        <w:rPr>
          <w:color w:val="008000"/>
        </w:rPr>
        <w:t>&lt;!--</w:t>
      </w:r>
      <w:proofErr w:type="gramEnd"/>
      <w:r w:rsidRPr="00DB0BEF">
        <w:rPr>
          <w:color w:val="008000"/>
        </w:rPr>
        <w:t xml:space="preserve">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r>
        <w:rPr>
          <w:color w:val="000000"/>
        </w:rPr>
        <w:t>thread_</w:t>
      </w:r>
      <w:r w:rsidRPr="00DB0BEF">
        <w:t>length</w:t>
      </w:r>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r>
        <w:t>head_height</w:t>
      </w:r>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r>
        <w:t>head_type</w:t>
      </w:r>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thread_static_friction="0.6"</w:t>
      </w:r>
      <w:r w:rsidR="00F76553">
        <w:rPr>
          <w:b/>
          <w:bCs/>
          <w:color w:val="8000FF"/>
        </w:rPr>
        <w:br/>
      </w:r>
      <w:r w:rsidR="00F76553" w:rsidRPr="002F587A">
        <w:t xml:space="preserve">               </w:t>
      </w:r>
      <w:r w:rsidR="00F76553">
        <w:t>strength_property_class</w:t>
      </w:r>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r w:rsidR="00F76553">
        <w:t>part_code</w:t>
      </w:r>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&lt;normal_direction</w:t>
      </w:r>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r>
        <w:t>inn</w:t>
      </w:r>
      <w:r w:rsidRPr="00DB0BEF">
        <w:t>er_diameter</w:t>
      </w:r>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part_code</w:t>
      </w:r>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gramStart"/>
      <w:r w:rsidRPr="00DB0BEF">
        <w:rPr>
          <w:color w:val="0000FF"/>
        </w:rPr>
        <w:t>bolt</w:t>
      </w:r>
      <w:proofErr w:type="gramEnd"/>
      <w:r w:rsidRPr="00DB0BEF">
        <w:rPr>
          <w:color w:val="0000FF"/>
        </w:rPr>
        <w:t>&gt;</w:t>
      </w:r>
    </w:p>
    <w:p w14:paraId="7044B171"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r>
        <w:t>clipped_to</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r w:rsidRPr="00DB0BEF">
        <w:t>static_friction</w:t>
      </w:r>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&lt;/threaded_connection&gt;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&lt;contact_list&gt;</w:t>
      </w:r>
      <w:r w:rsidR="00D53323" w:rsidRPr="009117CB">
        <w:rPr>
          <w:color w:val="0000FF"/>
        </w:rPr>
        <w:t xml:space="preserve"> </w:t>
      </w:r>
      <w:r w:rsidR="00D53323">
        <w:t xml:space="preserve">   </w:t>
      </w:r>
      <w:r>
        <w:t xml:space="preserve">  </w:t>
      </w:r>
      <w:r w:rsidRPr="009117CB">
        <w:rPr>
          <w:color w:val="008000"/>
        </w:rPr>
        <w:t>&lt;</w:t>
      </w:r>
      <w:proofErr w:type="gramStart"/>
      <w:r w:rsidRPr="009117CB">
        <w:rPr>
          <w:color w:val="008000"/>
        </w:rPr>
        <w:t>!--</w:t>
      </w:r>
      <w:proofErr w:type="gramEnd"/>
      <w:r w:rsidRPr="009117CB">
        <w:rPr>
          <w:color w:val="008000"/>
        </w:rPr>
        <w:t xml:space="preserve">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w:t>
      </w:r>
      <w:proofErr w:type="gramStart"/>
      <w:r w:rsidRPr="009117CB">
        <w:rPr>
          <w:color w:val="0000FF"/>
        </w:rPr>
        <w:t>contact</w:t>
      </w:r>
      <w:proofErr w:type="gramEnd"/>
      <w:r w:rsidRPr="009117CB">
        <w:rPr>
          <w:color w:val="0000FF"/>
        </w:rPr>
        <w:t>&gt;</w:t>
      </w:r>
    </w:p>
    <w:p w14:paraId="5BADE12C" w14:textId="7F60AAD9"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w:t>
      </w:r>
      <w:proofErr w:type="gramStart"/>
      <w:r w:rsidRPr="009117CB">
        <w:rPr>
          <w:color w:val="0000FF"/>
        </w:rPr>
        <w:t>contact</w:t>
      </w:r>
      <w:proofErr w:type="gramEnd"/>
      <w:r w:rsidRPr="009117CB">
        <w:rPr>
          <w:color w:val="0000FF"/>
        </w:rPr>
        <w:t>&gt;</w:t>
      </w:r>
    </w:p>
    <w:p w14:paraId="105A5A44" w14:textId="63CD8CF5"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r w:rsidR="00BE444C">
        <w:t>part_index</w:t>
      </w:r>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w:t>
      </w:r>
      <w:proofErr w:type="gramStart"/>
      <w:r w:rsidRPr="009117CB">
        <w:rPr>
          <w:color w:val="0000FF"/>
        </w:rPr>
        <w:t>contact</w:t>
      </w:r>
      <w:proofErr w:type="gramEnd"/>
      <w:r w:rsidRPr="009117CB">
        <w:rPr>
          <w:color w:val="0000FF"/>
        </w:rPr>
        <w:t>&gt;</w:t>
      </w:r>
    </w:p>
    <w:p w14:paraId="7E5616B5" w14:textId="06343B3E"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&lt;/contact_list&gt;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2337" w:name="_Toc428456272"/>
      <w:bookmarkStart w:id="2338" w:name="_Toc428537235"/>
      <w:bookmarkStart w:id="2339" w:name="_Toc428969554"/>
      <w:bookmarkStart w:id="2340" w:name="_Toc429052945"/>
      <w:bookmarkStart w:id="2341" w:name="_Toc3556989"/>
      <w:bookmarkStart w:id="2342" w:name="_Toc34747239"/>
      <w:bookmarkStart w:id="2343" w:name="_Toc39880554"/>
      <w:bookmarkEnd w:id="2337"/>
      <w:bookmarkEnd w:id="2338"/>
      <w:bookmarkEnd w:id="2339"/>
      <w:bookmarkEnd w:id="2340"/>
      <w:r>
        <w:t>Possible Bolt and Screw Assemblies</w:t>
      </w:r>
      <w:bookmarkEnd w:id="2341"/>
      <w:bookmarkEnd w:id="2342"/>
      <w:bookmarkEnd w:id="2343"/>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Paragraph"/>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18375C7E">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69">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1B4E441D" w:rsidR="00314F5A" w:rsidRDefault="00E62DBF" w:rsidP="00E62DBF">
      <w:pPr>
        <w:pStyle w:val="Caption"/>
      </w:pPr>
      <w:bookmarkStart w:id="2344" w:name="_Toc3557101"/>
      <w:bookmarkStart w:id="2345" w:name="_Toc34747352"/>
      <w:bookmarkStart w:id="2346" w:name="_Toc39880671"/>
      <w:r>
        <w:t xml:space="preserve">Figure </w:t>
      </w:r>
      <w:r w:rsidR="00406B64">
        <w:fldChar w:fldCharType="begin"/>
      </w:r>
      <w:r w:rsidR="00406B64">
        <w:instrText xml:space="preserve"> SEQ Figure \* ARABIC </w:instrText>
      </w:r>
      <w:r w:rsidR="00406B64">
        <w:fldChar w:fldCharType="separate"/>
      </w:r>
      <w:r w:rsidR="00A2710C">
        <w:rPr>
          <w:noProof/>
        </w:rPr>
        <w:t>24</w:t>
      </w:r>
      <w:r w:rsidR="00406B64">
        <w:fldChar w:fldCharType="end"/>
      </w:r>
      <w:r>
        <w:t>: Bolt with welded nut</w:t>
      </w:r>
      <w:bookmarkEnd w:id="2344"/>
      <w:bookmarkEnd w:id="2345"/>
      <w:bookmarkEnd w:id="2346"/>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w:t>
      </w:r>
      <w:proofErr w:type="gramStart"/>
      <w:r>
        <w:rPr>
          <w:color w:val="0070C0"/>
        </w:rPr>
        <w:t>bolt</w:t>
      </w:r>
      <w:proofErr w:type="gramEnd"/>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fixed_to=</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w:t>
      </w:r>
      <w:proofErr w:type="gramStart"/>
      <w:r>
        <w:t>appdata</w:t>
      </w:r>
      <w:proofErr w:type="gramEnd"/>
      <w:r>
        <w:t>&gt;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Paragraph"/>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6521D4">
      <w:pPr>
        <w:pStyle w:val="ListParagraph"/>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1EE40D3D">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70">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78FAD2DD" w:rsidR="0086511D" w:rsidRDefault="00E62DBF" w:rsidP="00E62DBF">
      <w:pPr>
        <w:pStyle w:val="Caption"/>
      </w:pPr>
      <w:bookmarkStart w:id="2347" w:name="_Ref3568949"/>
      <w:bookmarkStart w:id="2348" w:name="_Toc3557102"/>
      <w:bookmarkStart w:id="2349" w:name="_Ref3568942"/>
      <w:bookmarkStart w:id="2350" w:name="_Toc34747353"/>
      <w:bookmarkStart w:id="2351" w:name="_Toc39880672"/>
      <w:r>
        <w:t xml:space="preserve">Figure </w:t>
      </w:r>
      <w:r w:rsidR="00406B64">
        <w:fldChar w:fldCharType="begin"/>
      </w:r>
      <w:r w:rsidR="00406B64">
        <w:instrText xml:space="preserve"> SEQ Figure \* ARABIC </w:instrText>
      </w:r>
      <w:r w:rsidR="00406B64">
        <w:fldChar w:fldCharType="separate"/>
      </w:r>
      <w:r w:rsidR="00A2710C">
        <w:rPr>
          <w:noProof/>
        </w:rPr>
        <w:t>25</w:t>
      </w:r>
      <w:r w:rsidR="00406B64">
        <w:fldChar w:fldCharType="end"/>
      </w:r>
      <w:bookmarkEnd w:id="2347"/>
      <w:r>
        <w:t>: Bolt with free nut</w:t>
      </w:r>
      <w:bookmarkEnd w:id="2348"/>
      <w:bookmarkEnd w:id="2349"/>
      <w:bookmarkEnd w:id="2350"/>
      <w:bookmarkEnd w:id="2351"/>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66989E85" w:rsidR="00A03929" w:rsidRDefault="00A03929" w:rsidP="006521D4">
      <w:pPr>
        <w:pStyle w:val="ListParagraph"/>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2DDCB13B">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71">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54857AB" w:rsidR="00A03929" w:rsidRDefault="00E62DBF" w:rsidP="00D35409">
      <w:pPr>
        <w:pStyle w:val="Caption"/>
        <w:rPr>
          <w:b w:val="0"/>
          <w:bCs w:val="0"/>
        </w:rPr>
      </w:pPr>
      <w:bookmarkStart w:id="2352" w:name="_Ref3568964"/>
      <w:bookmarkStart w:id="2353" w:name="_Toc3557103"/>
      <w:bookmarkStart w:id="2354" w:name="_Toc34747354"/>
      <w:bookmarkStart w:id="2355" w:name="_Toc39880673"/>
      <w:r>
        <w:t xml:space="preserve">Figure </w:t>
      </w:r>
      <w:r w:rsidR="00406B64">
        <w:fldChar w:fldCharType="begin"/>
      </w:r>
      <w:r w:rsidR="00406B64">
        <w:instrText xml:space="preserve"> SEQ Figure \* ARABIC </w:instrText>
      </w:r>
      <w:r w:rsidR="00406B64">
        <w:fldChar w:fldCharType="separate"/>
      </w:r>
      <w:r w:rsidR="00A2710C">
        <w:rPr>
          <w:noProof/>
        </w:rPr>
        <w:t>26</w:t>
      </w:r>
      <w:r w:rsidR="00406B64">
        <w:fldChar w:fldCharType="end"/>
      </w:r>
      <w:bookmarkEnd w:id="2352"/>
      <w:r>
        <w:t>: Screw</w:t>
      </w:r>
      <w:bookmarkEnd w:id="2353"/>
      <w:bookmarkEnd w:id="2354"/>
      <w:bookmarkEnd w:id="2355"/>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w:t>
      </w:r>
      <w:proofErr w:type="gramStart"/>
      <w:r>
        <w:t>appdata</w:t>
      </w:r>
      <w:proofErr w:type="gramEnd"/>
      <w:r>
        <w:t>&gt;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Paragraph"/>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Paragraph"/>
        <w:keepNext/>
        <w:spacing w:before="120"/>
        <w:ind w:left="0"/>
        <w:jc w:val="center"/>
      </w:pPr>
      <w:r>
        <w:rPr>
          <w:noProof/>
          <w:lang w:val="en-US" w:eastAsia="en-US"/>
        </w:rPr>
        <w:drawing>
          <wp:inline distT="0" distB="0" distL="0" distR="0" wp14:anchorId="7B4ACC44" wp14:editId="0687F6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6FD2AFE3" w:rsidR="00A03929" w:rsidRDefault="00E62DBF" w:rsidP="001D764B">
      <w:pPr>
        <w:pStyle w:val="Caption"/>
        <w:spacing w:before="120"/>
      </w:pPr>
      <w:bookmarkStart w:id="2356" w:name="_Toc3557104"/>
      <w:bookmarkStart w:id="2357" w:name="_Toc34747355"/>
      <w:bookmarkStart w:id="2358" w:name="_Toc39880674"/>
      <w:r>
        <w:t xml:space="preserve">Figure </w:t>
      </w:r>
      <w:r w:rsidR="00406B64">
        <w:fldChar w:fldCharType="begin"/>
      </w:r>
      <w:r w:rsidR="00406B64">
        <w:instrText xml:space="preserve"> SEQ Figure \* ARABIC </w:instrText>
      </w:r>
      <w:r w:rsidR="00406B64">
        <w:fldChar w:fldCharType="separate"/>
      </w:r>
      <w:r w:rsidR="00A2710C">
        <w:rPr>
          <w:noProof/>
        </w:rPr>
        <w:t>27</w:t>
      </w:r>
      <w:r w:rsidR="00406B64">
        <w:fldChar w:fldCharType="end"/>
      </w:r>
      <w:r>
        <w:t>: Welded stud with free nut</w:t>
      </w:r>
      <w:bookmarkEnd w:id="2356"/>
      <w:bookmarkEnd w:id="2357"/>
      <w:bookmarkEnd w:id="2358"/>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&lt;threaded_connection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head_diameter=</w:t>
      </w:r>
      <w:r w:rsidR="00194316">
        <w:rPr>
          <w:color w:val="0070C0"/>
        </w:rPr>
        <w:t>"</w:t>
      </w:r>
      <w:r w:rsidRPr="00314F5A">
        <w:rPr>
          <w:color w:val="0070C0"/>
        </w:rPr>
        <w:t>16</w:t>
      </w:r>
      <w:r w:rsidR="00194316">
        <w:rPr>
          <w:color w:val="0070C0"/>
        </w:rPr>
        <w:t>"</w:t>
      </w:r>
      <w:r w:rsidR="001D764B">
        <w:rPr>
          <w:color w:val="0070C0"/>
        </w:rPr>
        <w:t xml:space="preserve"> </w:t>
      </w:r>
      <w:r w:rsidRPr="00314F5A">
        <w:rPr>
          <w:color w:val="0070C0"/>
        </w:rPr>
        <w:t>head_height=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thread_length=</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gramStart"/>
      <w:r w:rsidR="00823AA6" w:rsidRPr="0033379A">
        <w:rPr>
          <w:color w:val="0070C0"/>
          <w:lang w:val="fr-FR"/>
        </w:rPr>
        <w:t>part_code</w:t>
      </w:r>
      <w:proofErr w:type="gram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&lt;bolt fixed_to=</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w:t>
      </w:r>
      <w:proofErr w:type="gramStart"/>
      <w:r>
        <w:t>appdata</w:t>
      </w:r>
      <w:proofErr w:type="gramEnd"/>
      <w:r>
        <w:t>&gt;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Paragraph"/>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Paragraph"/>
        <w:keepNext/>
        <w:spacing w:before="120" w:after="120"/>
        <w:ind w:left="0"/>
        <w:jc w:val="center"/>
      </w:pPr>
      <w:r>
        <w:rPr>
          <w:noProof/>
          <w:lang w:val="en-US" w:eastAsia="en-US"/>
        </w:rPr>
        <w:lastRenderedPageBreak/>
        <w:drawing>
          <wp:inline distT="0" distB="0" distL="0" distR="0" wp14:anchorId="1DD8B49E" wp14:editId="290D624B">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7EC5E7F6" w:rsidR="007B3BC4" w:rsidRDefault="00E82958" w:rsidP="00E82958">
      <w:pPr>
        <w:pStyle w:val="Caption"/>
        <w:rPr>
          <w:lang w:eastAsia="x-none"/>
        </w:rPr>
      </w:pPr>
      <w:bookmarkStart w:id="2359" w:name="_Toc3557105"/>
      <w:bookmarkStart w:id="2360" w:name="_Toc34747356"/>
      <w:bookmarkStart w:id="2361" w:name="_Toc39880675"/>
      <w:r>
        <w:t xml:space="preserve">Figure </w:t>
      </w:r>
      <w:r>
        <w:fldChar w:fldCharType="begin"/>
      </w:r>
      <w:r>
        <w:instrText xml:space="preserve"> SEQ Figure \* ARABIC </w:instrText>
      </w:r>
      <w:r>
        <w:fldChar w:fldCharType="separate"/>
      </w:r>
      <w:r w:rsidR="00A2710C">
        <w:rPr>
          <w:noProof/>
        </w:rPr>
        <w:t>28</w:t>
      </w:r>
      <w:r>
        <w:fldChar w:fldCharType="end"/>
      </w:r>
      <w:r>
        <w:t>: Plain stud</w:t>
      </w:r>
      <w:bookmarkEnd w:id="2359"/>
      <w:bookmarkEnd w:id="2360"/>
      <w:bookmarkEnd w:id="2361"/>
    </w:p>
    <w:p w14:paraId="15125F50" w14:textId="4C301C0A"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del w:id="2362" w:author="nick" w:date="2020-05-31T15:08:00Z">
        <w:r w:rsidR="00872201" w:rsidDel="007B24B1">
          <w:rPr>
            <w:lang w:val="en-US" w:eastAsia="x-none"/>
          </w:rPr>
          <w:delText>3</w:delText>
        </w:r>
        <w:r w:rsidRPr="007B3BC4" w:rsidDel="007B24B1">
          <w:rPr>
            <w:lang w:val="en-US" w:eastAsia="x-none"/>
          </w:rPr>
          <w:delText>.</w:delText>
        </w:r>
        <w:r w:rsidR="00872201" w:rsidDel="007B24B1">
          <w:rPr>
            <w:lang w:val="en-US" w:eastAsia="x-none"/>
          </w:rPr>
          <w:delText>0</w:delText>
        </w:r>
      </w:del>
      <w:ins w:id="2363" w:author="nick" w:date="2020-05-31T15:08:00Z">
        <w:r w:rsidR="007B24B1">
          <w:rPr>
            <w:lang w:val="en-US" w:eastAsia="x-none"/>
          </w:rPr>
          <w:t>3.1</w:t>
        </w:r>
      </w:ins>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w:t>
      </w:r>
      <w:del w:id="2364" w:author="nick" w:date="2020-05-31T15:08:00Z">
        <w:r w:rsidRPr="00A03929" w:rsidDel="007B24B1">
          <w:rPr>
            <w:lang w:val="en-US" w:eastAsia="x-none"/>
          </w:rPr>
          <w:delText>3.</w:delText>
        </w:r>
        <w:r w:rsidR="001D764B" w:rsidDel="007B24B1">
          <w:rPr>
            <w:lang w:val="en-US" w:eastAsia="x-none"/>
          </w:rPr>
          <w:delText>1</w:delText>
        </w:r>
      </w:del>
      <w:ins w:id="2365" w:author="nick" w:date="2020-05-31T15:08:00Z">
        <w:r w:rsidR="007B24B1">
          <w:rPr>
            <w:lang w:val="en-US" w:eastAsia="x-none"/>
          </w:rPr>
          <w:t>3.2</w:t>
        </w:r>
      </w:ins>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Heading3"/>
      </w:pPr>
      <w:bookmarkStart w:id="2366" w:name="_Toc428456274"/>
      <w:bookmarkStart w:id="2367" w:name="_Toc428537237"/>
      <w:bookmarkStart w:id="2368" w:name="_Toc428969556"/>
      <w:bookmarkStart w:id="2369" w:name="_Toc429052947"/>
      <w:bookmarkStart w:id="2370" w:name="_Toc428456275"/>
      <w:bookmarkStart w:id="2371" w:name="_Toc428537238"/>
      <w:bookmarkStart w:id="2372" w:name="_Toc428969557"/>
      <w:bookmarkStart w:id="2373" w:name="_Toc429052948"/>
      <w:bookmarkStart w:id="2374" w:name="_Toc413359597"/>
      <w:bookmarkStart w:id="2375" w:name="_Toc3556990"/>
      <w:bookmarkStart w:id="2376" w:name="_Toc34747240"/>
      <w:bookmarkStart w:id="2377" w:name="_Toc39880555"/>
      <w:bookmarkEnd w:id="2366"/>
      <w:bookmarkEnd w:id="2367"/>
      <w:bookmarkEnd w:id="2368"/>
      <w:bookmarkEnd w:id="2369"/>
      <w:bookmarkEnd w:id="2370"/>
      <w:bookmarkEnd w:id="2371"/>
      <w:bookmarkEnd w:id="2372"/>
      <w:bookmarkEnd w:id="2373"/>
      <w:r w:rsidRPr="00226A3F">
        <w:t>Screw</w:t>
      </w:r>
      <w:bookmarkEnd w:id="2374"/>
      <w:bookmarkEnd w:id="2375"/>
      <w:bookmarkEnd w:id="2376"/>
      <w:bookmarkEnd w:id="2377"/>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Heading5"/>
        <w:keepNext/>
        <w:spacing w:before="120" w:after="120"/>
        <w:rPr>
          <w:rFonts w:cs="Calibri"/>
          <w:kern w:val="22"/>
          <w:lang w:eastAsia="zh-CN"/>
        </w:rPr>
      </w:pPr>
      <w:r w:rsidRPr="00226A3F">
        <w:rPr>
          <w:kern w:val="22"/>
        </w:rPr>
        <w:t xml:space="preserve">Element </w:t>
      </w:r>
      <w:r w:rsidR="00194316">
        <w:rPr>
          <w:kern w:val="22"/>
        </w:rPr>
        <w:t>"</w:t>
      </w:r>
      <w:r w:rsidRPr="000F7EEA">
        <w:rPr>
          <w:kern w:val="22"/>
        </w:rPr>
        <w:t>screw</w:t>
      </w:r>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4ABDD914" w:rsidR="002E60CB" w:rsidRDefault="002E60CB" w:rsidP="00E62DBF">
      <w:pPr>
        <w:pStyle w:val="Caption"/>
        <w:spacing w:before="120"/>
      </w:pPr>
      <w:bookmarkStart w:id="2378" w:name="_Toc3566465"/>
      <w:bookmarkStart w:id="2379" w:name="_Toc34747466"/>
      <w:bookmarkStart w:id="2380" w:name="_Toc39880788"/>
      <w:r>
        <w:t xml:space="preserve">Table </w:t>
      </w:r>
      <w:r w:rsidR="00ED469A">
        <w:fldChar w:fldCharType="begin"/>
      </w:r>
      <w:r w:rsidR="00ED469A">
        <w:instrText xml:space="preserve"> SEQ Table \* ARABIC </w:instrText>
      </w:r>
      <w:r w:rsidR="00ED469A">
        <w:fldChar w:fldCharType="separate"/>
      </w:r>
      <w:r w:rsidR="00A2710C">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2378"/>
      <w:bookmarkEnd w:id="2379"/>
      <w:bookmarkEnd w:id="2380"/>
    </w:p>
    <w:p w14:paraId="726A8A1D" w14:textId="0BD99621" w:rsidR="002E60CB" w:rsidRPr="00A747C6" w:rsidRDefault="002E60CB" w:rsidP="00B90690">
      <w:pPr>
        <w:pStyle w:val="ListParagraph"/>
        <w:numPr>
          <w:ilvl w:val="0"/>
          <w:numId w:val="37"/>
        </w:numPr>
        <w:spacing w:before="120"/>
        <w:jc w:val="both"/>
        <w:rPr>
          <w:rFonts w:ascii="Courier New" w:hAnsi="Courier New" w:cs="Calibri"/>
          <w:sz w:val="18"/>
          <w:szCs w:val="18"/>
          <w:lang w:val="en-US" w:eastAsia="zh-CN"/>
        </w:rPr>
      </w:pPr>
      <w:proofErr w:type="gramStart"/>
      <w:r w:rsidRPr="00A747C6">
        <w:rPr>
          <w:rFonts w:ascii="Courier New" w:hAnsi="Courier New"/>
          <w:sz w:val="18"/>
          <w:szCs w:val="18"/>
          <w:lang w:val="en-US"/>
        </w:rPr>
        <w:t>base</w:t>
      </w:r>
      <w:proofErr w:type="gramEnd"/>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A2710C">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9A59BF6" w:rsidR="00003FF9" w:rsidRDefault="00003FF9" w:rsidP="00003FF9">
      <w:pPr>
        <w:pStyle w:val="Caption"/>
        <w:spacing w:before="120"/>
        <w:rPr>
          <w:rStyle w:val="elementdeftypeChar"/>
          <w:b/>
        </w:rPr>
      </w:pPr>
      <w:bookmarkStart w:id="2381" w:name="_Toc3566466"/>
      <w:bookmarkStart w:id="2382" w:name="_Toc34747467"/>
      <w:bookmarkStart w:id="2383" w:name="_Toc39880789"/>
      <w:r>
        <w:t xml:space="preserve">Table </w:t>
      </w:r>
      <w:r w:rsidR="00ED469A">
        <w:fldChar w:fldCharType="begin"/>
      </w:r>
      <w:r w:rsidR="00ED469A">
        <w:instrText xml:space="preserve"> SEQ Table \* ARABIC </w:instrText>
      </w:r>
      <w:r w:rsidR="00ED469A">
        <w:fldChar w:fldCharType="separate"/>
      </w:r>
      <w:r w:rsidR="00A2710C">
        <w:rPr>
          <w:noProof/>
        </w:rPr>
        <w:t>58</w:t>
      </w:r>
      <w:r w:rsidR="00ED469A">
        <w:fldChar w:fldCharType="end"/>
      </w:r>
      <w:r>
        <w:t xml:space="preserve">: </w:t>
      </w:r>
      <w:r w:rsidRPr="00003FF9">
        <w:t xml:space="preserve">Nested elements of element </w:t>
      </w:r>
      <w:r w:rsidRPr="00003FF9">
        <w:rPr>
          <w:rStyle w:val="elementdeftypeChar"/>
          <w:b/>
        </w:rPr>
        <w:t>&lt;screw/&gt;</w:t>
      </w:r>
      <w:bookmarkEnd w:id="2381"/>
      <w:bookmarkEnd w:id="2382"/>
      <w:bookmarkEnd w:id="2383"/>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3</w:t>
      </w:r>
      <w:r w:rsidR="00194316">
        <w:rPr>
          <w:color w:val="0070C0"/>
        </w:rPr>
        <w:t>"</w:t>
      </w:r>
      <w:r w:rsidRPr="00FD0F5B">
        <w:rPr>
          <w:color w:val="0070C0"/>
        </w:rPr>
        <w:t xml:space="preserve"> sink_size=</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&lt;normal_direction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proofErr w:type="gramStart"/>
      <w:r w:rsidRPr="00A13FE4">
        <w:rPr>
          <w:color w:val="FF0000"/>
        </w:rPr>
        <w: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outer_diameter=</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w:t>
      </w:r>
      <w:proofErr w:type="gramStart"/>
      <w:r w:rsidR="002E60CB" w:rsidRPr="00226A3F">
        <w:t>appdata</w:t>
      </w:r>
      <w:proofErr w:type="gramEnd"/>
      <w:r w:rsidR="002E60CB" w:rsidRPr="00226A3F">
        <w:t>&gt;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&lt;threaded_connection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5</w:t>
      </w:r>
      <w:r w:rsidR="00194316">
        <w:rPr>
          <w:color w:val="0070C0"/>
        </w:rPr>
        <w:t>"</w:t>
      </w:r>
      <w:r w:rsidRPr="00FD0F5B">
        <w:rPr>
          <w:color w:val="0070C0"/>
        </w:rPr>
        <w:t xml:space="preserve"> thread_length=</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&lt;washer outer_diameter=</w:t>
      </w:r>
      <w:r w:rsidR="00194316">
        <w:t>"</w:t>
      </w:r>
      <w:r w:rsidRPr="009B5969">
        <w:t>20</w:t>
      </w:r>
      <w:r w:rsidR="00194316">
        <w:t>"</w:t>
      </w:r>
      <w:r w:rsidRPr="009B5969">
        <w:t xml:space="preserve"> inner_diameter=</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w:t>
      </w:r>
      <w:proofErr w:type="gramStart"/>
      <w:r>
        <w:t>appdata</w:t>
      </w:r>
      <w:proofErr w:type="gramEnd"/>
      <w:r>
        <w:t>&gt;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&lt;threaded_connection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w:t>
      </w:r>
      <w:r w:rsidR="00194316">
        <w:rPr>
          <w:color w:val="0070C0"/>
        </w:rPr>
        <w:t>"</w:t>
      </w:r>
      <w:r w:rsidRPr="00097A61">
        <w:rPr>
          <w:color w:val="0070C0"/>
        </w:rPr>
        <w:t>16</w:t>
      </w:r>
      <w:r w:rsidR="00194316">
        <w:rPr>
          <w:color w:val="0070C0"/>
        </w:rPr>
        <w:t>"</w:t>
      </w:r>
      <w:r w:rsidRPr="00097A61">
        <w:rPr>
          <w:color w:val="0070C0"/>
        </w:rPr>
        <w:t xml:space="preserve"> head_height=</w:t>
      </w:r>
      <w:r w:rsidR="00194316">
        <w:rPr>
          <w:color w:val="0070C0"/>
        </w:rPr>
        <w:t>"</w:t>
      </w:r>
      <w:r w:rsidRPr="00097A61">
        <w:rPr>
          <w:color w:val="0070C0"/>
        </w:rPr>
        <w:t>5</w:t>
      </w:r>
      <w:r w:rsidR="00194316">
        <w:rPr>
          <w:color w:val="0070C0"/>
        </w:rPr>
        <w:t>"</w:t>
      </w:r>
      <w:r w:rsidRPr="00097A61">
        <w:rPr>
          <w:color w:val="0070C0"/>
        </w:rPr>
        <w:t xml:space="preserve"> sink_size=</w:t>
      </w:r>
      <w:r w:rsidR="00194316">
        <w:rPr>
          <w:color w:val="0070C0"/>
        </w:rPr>
        <w:t>"</w:t>
      </w:r>
      <w:r w:rsidRPr="00097A61">
        <w:rPr>
          <w:color w:val="0070C0"/>
        </w:rPr>
        <w:t>1</w:t>
      </w:r>
      <w:r w:rsidR="00194316">
        <w:rPr>
          <w:color w:val="0070C0"/>
        </w:rPr>
        <w:t>"</w:t>
      </w:r>
      <w:r w:rsidRPr="00097A61">
        <w:rPr>
          <w:color w:val="0070C0"/>
        </w:rPr>
        <w:t xml:space="preserve"> thread_length=</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w:t>
      </w:r>
      <w:proofErr w:type="gramStart"/>
      <w:r>
        <w:t>appdata</w:t>
      </w:r>
      <w:proofErr w:type="gramEnd"/>
      <w:r>
        <w:t>&gt;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2384" w:name="_Toc3556991"/>
      <w:bookmarkStart w:id="2385" w:name="_Toc34747241"/>
      <w:bookmarkStart w:id="2386" w:name="_Toc39880556"/>
      <w:r>
        <w:t>7.5.7.1 Flow Drilled Screws</w:t>
      </w:r>
      <w:r w:rsidR="00EF4929">
        <w:t xml:space="preserve"> (FDS)</w:t>
      </w:r>
      <w:bookmarkEnd w:id="2384"/>
      <w:bookmarkEnd w:id="2385"/>
      <w:bookmarkEnd w:id="2386"/>
    </w:p>
    <w:p w14:paraId="6AB3B9E6" w14:textId="5C6535FB"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74"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proofErr w:type="gramStart"/>
      <w:r w:rsidRPr="00EF4929">
        <w:rPr>
          <w:rFonts w:asciiTheme="minorHAnsi" w:hAnsiTheme="minorHAnsi" w:cstheme="minorHAnsi"/>
          <w:sz w:val="22"/>
          <w:szCs w:val="22"/>
          <w:lang w:val="en-US"/>
        </w:rPr>
        <w:t>and</w:t>
      </w:r>
      <w:proofErr w:type="gramEnd"/>
    </w:p>
    <w:p w14:paraId="02B837B1" w14:textId="31D4BCD2" w:rsidR="005C50FA" w:rsidRPr="00EF4929" w:rsidRDefault="003F247B" w:rsidP="005C50FA">
      <w:pPr>
        <w:pStyle w:val="NormalWeb"/>
        <w:spacing w:before="0" w:beforeAutospacing="0" w:after="0" w:afterAutospacing="0" w:line="315" w:lineRule="atLeast"/>
        <w:rPr>
          <w:rFonts w:asciiTheme="minorHAnsi" w:hAnsiTheme="minorHAnsi" w:cstheme="minorHAnsi"/>
          <w:sz w:val="22"/>
          <w:szCs w:val="22"/>
          <w:lang w:val="en-US"/>
        </w:rPr>
      </w:pPr>
      <w:hyperlink r:id="rId75"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NormalWeb"/>
        <w:keepNext/>
        <w:spacing w:before="120" w:beforeAutospacing="0" w:after="120" w:afterAutospacing="0"/>
        <w:jc w:val="center"/>
      </w:pPr>
      <w:r>
        <w:rPr>
          <w:noProof/>
          <w:color w:val="676F76"/>
          <w:sz w:val="21"/>
          <w:szCs w:val="21"/>
          <w:lang w:val="en-US" w:eastAsia="en-US"/>
        </w:rPr>
        <w:drawing>
          <wp:inline distT="0" distB="0" distL="0" distR="0" wp14:anchorId="178601D7" wp14:editId="0180AEFE">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76">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3341C698" w:rsidR="005C50FA" w:rsidRPr="005C50FA" w:rsidRDefault="005C50FA" w:rsidP="005C50FA">
      <w:pPr>
        <w:pStyle w:val="Caption"/>
        <w:rPr>
          <w:color w:val="676F76"/>
          <w:sz w:val="21"/>
          <w:szCs w:val="21"/>
          <w:lang w:val="en" w:eastAsia="en-US"/>
        </w:rPr>
      </w:pPr>
      <w:bookmarkStart w:id="2387" w:name="_Toc3557106"/>
      <w:bookmarkStart w:id="2388" w:name="_Toc34747357"/>
      <w:bookmarkStart w:id="2389" w:name="_Toc39880676"/>
      <w:r>
        <w:t xml:space="preserve">Figure </w:t>
      </w:r>
      <w:r w:rsidR="00406B64">
        <w:fldChar w:fldCharType="begin"/>
      </w:r>
      <w:r w:rsidR="00406B64">
        <w:instrText xml:space="preserve"> SEQ Figure \* ARABIC </w:instrText>
      </w:r>
      <w:r w:rsidR="00406B64">
        <w:fldChar w:fldCharType="separate"/>
      </w:r>
      <w:r w:rsidR="00A2710C">
        <w:rPr>
          <w:noProof/>
        </w:rPr>
        <w:t>29</w:t>
      </w:r>
      <w:r w:rsidR="00406B64">
        <w:fldChar w:fldCharType="end"/>
      </w:r>
      <w:r>
        <w:t xml:space="preserve">: </w:t>
      </w:r>
      <w:r w:rsidR="00EB2983">
        <w:t>Process of Flow Drill Screwing</w:t>
      </w:r>
      <w:bookmarkEnd w:id="2387"/>
      <w:bookmarkEnd w:id="2388"/>
      <w:bookmarkEnd w:id="2389"/>
    </w:p>
    <w:p w14:paraId="0CDCD178" w14:textId="77777777" w:rsidR="00EF4929" w:rsidRDefault="009A40D2" w:rsidP="00EF4929">
      <w:pPr>
        <w:keepNext/>
        <w:jc w:val="center"/>
      </w:pPr>
      <w:r>
        <w:rPr>
          <w:noProof/>
          <w:lang w:eastAsia="en-US"/>
        </w:rPr>
        <w:lastRenderedPageBreak/>
        <w:drawing>
          <wp:inline distT="0" distB="0" distL="0" distR="0" wp14:anchorId="4D6C753A" wp14:editId="40C5EE4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231153" cy="1723068"/>
                    </a:xfrm>
                    <a:prstGeom prst="rect">
                      <a:avLst/>
                    </a:prstGeom>
                  </pic:spPr>
                </pic:pic>
              </a:graphicData>
            </a:graphic>
          </wp:inline>
        </w:drawing>
      </w:r>
    </w:p>
    <w:p w14:paraId="0E5C96AE" w14:textId="6A137492" w:rsidR="00EF4929" w:rsidRPr="00EF4929" w:rsidRDefault="00EF4929" w:rsidP="00EF4929">
      <w:pPr>
        <w:keepNext/>
        <w:jc w:val="center"/>
        <w:rPr>
          <w:sz w:val="18"/>
        </w:rPr>
      </w:pPr>
      <w:r w:rsidRPr="00EF4929">
        <w:rPr>
          <w:i/>
          <w:sz w:val="18"/>
        </w:rPr>
        <w:t>Source of image</w:t>
      </w:r>
      <w:r w:rsidRPr="00EF4929">
        <w:rPr>
          <w:sz w:val="18"/>
        </w:rPr>
        <w:t xml:space="preserve">: </w:t>
      </w:r>
      <w:hyperlink r:id="rId78" w:history="1">
        <w:r w:rsidRPr="00EF4929">
          <w:rPr>
            <w:rStyle w:val="Hyperlink"/>
            <w:sz w:val="18"/>
          </w:rPr>
          <w:t>http://www.ejot-avdel.se/sites/default/files/product/files/Brochure_EJOT_FDS_en.pdf</w:t>
        </w:r>
      </w:hyperlink>
    </w:p>
    <w:p w14:paraId="110D3987" w14:textId="243F7E90" w:rsidR="002E60CB" w:rsidRDefault="00EF4929" w:rsidP="00EF4929">
      <w:pPr>
        <w:pStyle w:val="Caption"/>
      </w:pPr>
      <w:bookmarkStart w:id="2390" w:name="_Toc3557107"/>
      <w:bookmarkStart w:id="2391" w:name="_Toc34747358"/>
      <w:bookmarkStart w:id="2392" w:name="_Toc39880677"/>
      <w:r>
        <w:t xml:space="preserve">Figure </w:t>
      </w:r>
      <w:r w:rsidR="00406B64">
        <w:fldChar w:fldCharType="begin"/>
      </w:r>
      <w:r w:rsidR="00406B64">
        <w:instrText xml:space="preserve"> SEQ Figure \* ARABIC </w:instrText>
      </w:r>
      <w:r w:rsidR="00406B64">
        <w:fldChar w:fldCharType="separate"/>
      </w:r>
      <w:r w:rsidR="00A2710C">
        <w:rPr>
          <w:noProof/>
        </w:rPr>
        <w:t>30</w:t>
      </w:r>
      <w:r w:rsidR="00406B64">
        <w:fldChar w:fldCharType="end"/>
      </w:r>
      <w:r>
        <w:t>: Measures of applied FDS</w:t>
      </w:r>
      <w:bookmarkEnd w:id="2390"/>
      <w:bookmarkEnd w:id="2391"/>
      <w:bookmarkEnd w:id="2392"/>
    </w:p>
    <w:p w14:paraId="436498E1" w14:textId="11F6B7B2" w:rsidR="00EF4929" w:rsidRDefault="00EF4929" w:rsidP="00EF4929">
      <w:r>
        <w:t xml:space="preserve">The application of such a connector element can be seen in the following video: </w:t>
      </w:r>
      <w:hyperlink r:id="rId79"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Paragraph"/>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Paragraph"/>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Paragraph"/>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Paragraph"/>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Heading5"/>
        <w:keepNext/>
        <w:spacing w:before="120" w:after="120"/>
        <w:rPr>
          <w:kern w:val="22"/>
        </w:rPr>
      </w:pPr>
      <w:r w:rsidRPr="00D73BA4">
        <w:rPr>
          <w:kern w:val="22"/>
        </w:rPr>
        <w:t xml:space="preserve">Element </w:t>
      </w:r>
      <w:r w:rsidR="00194316">
        <w:rPr>
          <w:kern w:val="22"/>
        </w:rPr>
        <w:t>"</w:t>
      </w:r>
      <w:r w:rsidRPr="00D73BA4">
        <w:rPr>
          <w:kern w:val="22"/>
        </w:rPr>
        <w:t>flow_drilled</w:t>
      </w:r>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7BF09CBF" w:rsidR="001E3E2A" w:rsidRDefault="001E3E2A" w:rsidP="0059565B">
      <w:pPr>
        <w:pStyle w:val="Caption"/>
        <w:spacing w:before="120"/>
        <w:rPr>
          <w:rFonts w:cs="Calibri"/>
          <w:szCs w:val="22"/>
          <w:lang w:eastAsia="en-GB"/>
        </w:rPr>
      </w:pPr>
      <w:bookmarkStart w:id="2393" w:name="_Toc3566467"/>
      <w:bookmarkStart w:id="2394" w:name="_Toc34747468"/>
      <w:bookmarkStart w:id="2395" w:name="_Toc39880790"/>
      <w:r>
        <w:t xml:space="preserve">Table </w:t>
      </w:r>
      <w:r w:rsidR="00ED469A">
        <w:fldChar w:fldCharType="begin"/>
      </w:r>
      <w:r w:rsidR="00ED469A">
        <w:instrText xml:space="preserve"> SEQ Table \* ARABIC </w:instrText>
      </w:r>
      <w:r w:rsidR="00ED469A">
        <w:fldChar w:fldCharType="separate"/>
      </w:r>
      <w:r w:rsidR="00A2710C">
        <w:rPr>
          <w:noProof/>
        </w:rPr>
        <w:t>59</w:t>
      </w:r>
      <w:r w:rsidR="00ED469A">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2393"/>
      <w:bookmarkEnd w:id="2394"/>
      <w:bookmarkEnd w:id="2395"/>
    </w:p>
    <w:p w14:paraId="6D524E55" w14:textId="6E02D68A" w:rsidR="00EF4929" w:rsidRPr="0059565B" w:rsidRDefault="00EF4929" w:rsidP="00B90690">
      <w:pPr>
        <w:pStyle w:val="ListParagraph"/>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Paragraph"/>
        <w:keepNext/>
        <w:autoSpaceDE w:val="0"/>
        <w:autoSpaceDN w:val="0"/>
        <w:adjustRightInd w:val="0"/>
        <w:ind w:left="0"/>
        <w:jc w:val="center"/>
      </w:pPr>
      <w:r>
        <w:rPr>
          <w:noProof/>
          <w:lang w:val="en-US" w:eastAsia="en-US"/>
        </w:rPr>
        <w:drawing>
          <wp:inline distT="0" distB="0" distL="0" distR="0" wp14:anchorId="4F5A9509" wp14:editId="04534037">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6CC5501A" w:rsidR="00013B01" w:rsidRPr="001E3E2A" w:rsidRDefault="00013B01" w:rsidP="00013B01">
      <w:pPr>
        <w:pStyle w:val="Caption"/>
        <w:rPr>
          <w:rFonts w:cs="Calibri"/>
          <w:lang w:eastAsia="en-GB"/>
        </w:rPr>
      </w:pPr>
      <w:bookmarkStart w:id="2396" w:name="_Toc3557108"/>
      <w:bookmarkStart w:id="2397" w:name="_Toc34747359"/>
      <w:bookmarkStart w:id="2398" w:name="_Toc39880678"/>
      <w:r>
        <w:t xml:space="preserve">Figure </w:t>
      </w:r>
      <w:r w:rsidR="00406B64">
        <w:fldChar w:fldCharType="begin"/>
      </w:r>
      <w:r w:rsidR="00406B64">
        <w:instrText xml:space="preserve"> SEQ Figure \* ARABIC </w:instrText>
      </w:r>
      <w:r w:rsidR="00406B64">
        <w:fldChar w:fldCharType="separate"/>
      </w:r>
      <w:r w:rsidR="00A2710C">
        <w:rPr>
          <w:noProof/>
        </w:rPr>
        <w:t>31</w:t>
      </w:r>
      <w:r w:rsidR="00406B64">
        <w:fldChar w:fldCharType="end"/>
      </w:r>
      <w:r>
        <w:t>: Pre-machined or clearance hole in FDS connection</w:t>
      </w:r>
      <w:bookmarkEnd w:id="2396"/>
      <w:bookmarkEnd w:id="2397"/>
      <w:bookmarkEnd w:id="2398"/>
    </w:p>
    <w:p w14:paraId="31E852BE" w14:textId="321AF778" w:rsidR="00EF4929" w:rsidRDefault="00EF4929"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lang w:eastAsia="en-GB"/>
        </w:rPr>
        <w:lastRenderedPageBreak/>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A2710C">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xml:space="preserve">: This </w:t>
      </w:r>
      <w:proofErr w:type="gramStart"/>
      <w:r>
        <w:rPr>
          <w:rFonts w:cs="Calibri"/>
          <w:lang w:val="en-US" w:eastAsia="en-GB"/>
        </w:rPr>
        <w:t>hole</w:t>
      </w:r>
      <w:proofErr w:type="gramEnd"/>
      <w:r>
        <w:rPr>
          <w:rFonts w:cs="Calibri"/>
          <w:lang w:val="en-US" w:eastAsia="en-GB"/>
        </w:rPr>
        <w:t xml:space="preserv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08D326D2">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26C185B7" w:rsidR="002943E7" w:rsidRPr="00B50C53" w:rsidRDefault="0059565B" w:rsidP="0059565B">
      <w:pPr>
        <w:pStyle w:val="Caption"/>
        <w:rPr>
          <w:rFonts w:cs="Calibri"/>
          <w:lang w:eastAsia="en-GB"/>
        </w:rPr>
      </w:pPr>
      <w:bookmarkStart w:id="2399" w:name="_Toc3557109"/>
      <w:bookmarkStart w:id="2400" w:name="_Toc34747360"/>
      <w:bookmarkStart w:id="2401" w:name="_Toc39880679"/>
      <w:r>
        <w:t xml:space="preserve">Figure </w:t>
      </w:r>
      <w:r w:rsidR="00406B64">
        <w:fldChar w:fldCharType="begin"/>
      </w:r>
      <w:r w:rsidR="00406B64">
        <w:instrText xml:space="preserve"> SEQ Figure \* ARABIC </w:instrText>
      </w:r>
      <w:r w:rsidR="00406B64">
        <w:fldChar w:fldCharType="separate"/>
      </w:r>
      <w:r w:rsidR="00A2710C">
        <w:rPr>
          <w:noProof/>
        </w:rPr>
        <w:t>32</w:t>
      </w:r>
      <w:r w:rsidR="00406B64">
        <w:fldChar w:fldCharType="end"/>
      </w:r>
      <w:r>
        <w:t>: Pilot hole on sheet metal</w:t>
      </w:r>
      <w:bookmarkEnd w:id="2399"/>
      <w:bookmarkEnd w:id="2400"/>
      <w:bookmarkEnd w:id="2401"/>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&lt;threaded_connection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head_diameter=</w:t>
      </w:r>
      <w:r w:rsidR="00194316">
        <w:rPr>
          <w:color w:val="0070C0"/>
        </w:rPr>
        <w:t>"</w:t>
      </w:r>
      <w:r w:rsidRPr="00013E33">
        <w:rPr>
          <w:color w:val="0070C0"/>
        </w:rPr>
        <w:t>16</w:t>
      </w:r>
      <w:r w:rsidR="00194316">
        <w:rPr>
          <w:color w:val="0070C0"/>
        </w:rPr>
        <w:t>"</w:t>
      </w:r>
      <w:r w:rsidRPr="00013E33">
        <w:rPr>
          <w:color w:val="0070C0"/>
        </w:rPr>
        <w:t xml:space="preserve"> head_height=</w:t>
      </w:r>
      <w:r w:rsidR="00194316">
        <w:rPr>
          <w:color w:val="0070C0"/>
        </w:rPr>
        <w:t>"</w:t>
      </w:r>
      <w:r w:rsidRPr="00013E33">
        <w:rPr>
          <w:color w:val="0070C0"/>
        </w:rPr>
        <w:t>5</w:t>
      </w:r>
      <w:r w:rsidR="00194316">
        <w:rPr>
          <w:color w:val="0070C0"/>
        </w:rPr>
        <w:t>"</w:t>
      </w:r>
      <w:r w:rsidRPr="00013E33">
        <w:rPr>
          <w:color w:val="0070C0"/>
        </w:rPr>
        <w:t xml:space="preserve"> sink_size=</w:t>
      </w:r>
      <w:r w:rsidR="00194316">
        <w:rPr>
          <w:color w:val="0070C0"/>
        </w:rPr>
        <w:t>"</w:t>
      </w:r>
      <w:r w:rsidRPr="00013E33">
        <w:rPr>
          <w:color w:val="0070C0"/>
        </w:rPr>
        <w:t>1</w:t>
      </w:r>
      <w:r w:rsidR="00194316">
        <w:rPr>
          <w:color w:val="0070C0"/>
        </w:rPr>
        <w:t>"</w:t>
      </w:r>
      <w:r w:rsidRPr="00013E33">
        <w:rPr>
          <w:color w:val="0070C0"/>
        </w:rPr>
        <w:t xml:space="preserve"> thread_length=</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&lt;flow_drilled pre_machined_hole_diameter=</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pre_machined_hole_index=</w:t>
      </w:r>
      <w:r w:rsidR="00194316">
        <w:rPr>
          <w:color w:val="0070C0"/>
        </w:rPr>
        <w:t>"</w:t>
      </w:r>
      <w:r w:rsidRPr="00013E33">
        <w:rPr>
          <w:color w:val="0070C0"/>
        </w:rPr>
        <w:t>1</w:t>
      </w:r>
      <w:r w:rsidR="00194316">
        <w:rPr>
          <w:color w:val="0070C0"/>
        </w:rPr>
        <w:t>"</w:t>
      </w:r>
      <w:r w:rsidR="0077474D" w:rsidRPr="00013E33">
        <w:rPr>
          <w:color w:val="0070C0"/>
        </w:rPr>
        <w:t xml:space="preserve"> </w:t>
      </w:r>
      <w:r w:rsidR="00A15BE4">
        <w:rPr>
          <w:color w:val="0070C0"/>
        </w:rPr>
        <w:t>pilot</w:t>
      </w:r>
      <w:r w:rsidR="0077474D" w:rsidRPr="00013E33">
        <w:rPr>
          <w:color w:val="0070C0"/>
        </w:rPr>
        <w:t>_hole_diameter=</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w:t>
      </w:r>
      <w:proofErr w:type="gramStart"/>
      <w:r>
        <w:t>appdata</w:t>
      </w:r>
      <w:proofErr w:type="gramEnd"/>
      <w:r>
        <w:t>&gt;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2402" w:name="_Toc413359598"/>
      <w:bookmarkStart w:id="2403" w:name="_Toc3556992"/>
      <w:bookmarkStart w:id="2404" w:name="_Toc34747242"/>
      <w:bookmarkStart w:id="2405" w:name="_Toc39880557"/>
      <w:r w:rsidRPr="000F30B3">
        <w:t>Gum Drops</w:t>
      </w:r>
      <w:bookmarkEnd w:id="2402"/>
      <w:bookmarkEnd w:id="2403"/>
      <w:bookmarkEnd w:id="2404"/>
      <w:bookmarkEnd w:id="2405"/>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4BF37634"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10538F9C" w14:textId="19BD3731" w:rsidR="00D43112" w:rsidRPr="00226A3F" w:rsidRDefault="001003F7" w:rsidP="001003F7">
      <w:pPr>
        <w:pStyle w:val="Caption"/>
        <w:spacing w:before="120" w:after="60"/>
      </w:pPr>
      <w:bookmarkStart w:id="2406" w:name="_Toc3566468"/>
      <w:bookmarkStart w:id="2407" w:name="_Toc34747469"/>
      <w:bookmarkStart w:id="2408" w:name="_Toc39880791"/>
      <w:r>
        <w:t xml:space="preserve">Table </w:t>
      </w:r>
      <w:r w:rsidR="00ED469A">
        <w:fldChar w:fldCharType="begin"/>
      </w:r>
      <w:r w:rsidR="00ED469A">
        <w:instrText xml:space="preserve"> SEQ Table \* ARABIC </w:instrText>
      </w:r>
      <w:r w:rsidR="00ED469A">
        <w:fldChar w:fldCharType="separate"/>
      </w:r>
      <w:r w:rsidR="00A2710C">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2406"/>
      <w:bookmarkEnd w:id="2407"/>
      <w:bookmarkEnd w:id="2408"/>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5535ACF5" w:rsidR="002E60CB" w:rsidRDefault="002E60CB" w:rsidP="001003F7">
      <w:pPr>
        <w:pStyle w:val="Caption"/>
        <w:spacing w:before="60"/>
      </w:pPr>
      <w:bookmarkStart w:id="2409" w:name="_Toc3566469"/>
      <w:bookmarkStart w:id="2410" w:name="_Toc34747470"/>
      <w:bookmarkStart w:id="2411" w:name="_Toc39880792"/>
      <w:r>
        <w:lastRenderedPageBreak/>
        <w:t xml:space="preserve">Table </w:t>
      </w:r>
      <w:r w:rsidR="00ED469A">
        <w:fldChar w:fldCharType="begin"/>
      </w:r>
      <w:r w:rsidR="00ED469A">
        <w:instrText xml:space="preserve"> SEQ Table \* ARABIC </w:instrText>
      </w:r>
      <w:r w:rsidR="00ED469A">
        <w:fldChar w:fldCharType="separate"/>
      </w:r>
      <w:r w:rsidR="00A2710C">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2409"/>
      <w:bookmarkEnd w:id="2410"/>
      <w:bookmarkEnd w:id="2411"/>
    </w:p>
    <w:p w14:paraId="25E602F6" w14:textId="77777777" w:rsidR="002E60CB" w:rsidRPr="005D241A" w:rsidRDefault="006915F6" w:rsidP="00B90690">
      <w:pPr>
        <w:pStyle w:val="ListParagraph"/>
        <w:numPr>
          <w:ilvl w:val="0"/>
          <w:numId w:val="39"/>
        </w:numPr>
        <w:spacing w:before="120"/>
        <w:jc w:val="both"/>
        <w:rPr>
          <w:lang w:val="en-US"/>
        </w:rPr>
      </w:pPr>
      <w:proofErr w:type="gramStart"/>
      <w:r w:rsidRPr="006915F6">
        <w:rPr>
          <w:rStyle w:val="elementdeftypeChar"/>
          <w:lang w:eastAsia="en-GB"/>
        </w:rPr>
        <w:t>diameter</w:t>
      </w:r>
      <w:proofErr w:type="gramEnd"/>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Paragraph"/>
        <w:numPr>
          <w:ilvl w:val="0"/>
          <w:numId w:val="39"/>
        </w:numPr>
        <w:spacing w:before="120"/>
        <w:rPr>
          <w:lang w:val="en-US"/>
        </w:rPr>
      </w:pPr>
      <w:proofErr w:type="gramStart"/>
      <w:r w:rsidRPr="006915F6">
        <w:rPr>
          <w:rStyle w:val="elementdeftypeChar"/>
          <w:lang w:eastAsia="en-GB"/>
        </w:rPr>
        <w:t>mass</w:t>
      </w:r>
      <w:proofErr w:type="gramEnd"/>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Paragraph"/>
        <w:numPr>
          <w:ilvl w:val="0"/>
          <w:numId w:val="39"/>
        </w:numPr>
        <w:spacing w:before="120"/>
        <w:jc w:val="both"/>
      </w:pPr>
      <w:proofErr w:type="gramStart"/>
      <w:r w:rsidRPr="006915F6">
        <w:rPr>
          <w:rStyle w:val="elementdeftypeChar"/>
          <w:lang w:eastAsia="en-GB"/>
        </w:rPr>
        <w:t>material</w:t>
      </w:r>
      <w:proofErr w:type="gramEnd"/>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r w:rsidRPr="008275F2">
        <w:rPr>
          <w:b/>
          <w:color w:val="0070C0"/>
        </w:rPr>
        <w:t>CAD_Material</w:t>
      </w:r>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w:t>
      </w:r>
      <w:proofErr w:type="gramStart"/>
      <w:r w:rsidRPr="00226A3F">
        <w:t>appdata</w:t>
      </w:r>
      <w:proofErr w:type="gramEnd"/>
      <w:r w:rsidRPr="00226A3F">
        <w:t>&gt;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2412" w:name="_Toc428456279"/>
      <w:bookmarkStart w:id="2413" w:name="_Toc3556993"/>
      <w:bookmarkStart w:id="2414" w:name="_Toc34747243"/>
      <w:bookmarkStart w:id="2415" w:name="_Toc39880558"/>
      <w:bookmarkEnd w:id="2412"/>
      <w:r>
        <w:t>Clinches</w:t>
      </w:r>
      <w:bookmarkEnd w:id="2413"/>
      <w:bookmarkEnd w:id="2414"/>
      <w:bookmarkEnd w:id="2415"/>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2784F98B">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6BA46D4F" w:rsidR="003E46C4" w:rsidRDefault="00D67DC2" w:rsidP="00D67DC2">
      <w:pPr>
        <w:pStyle w:val="Caption"/>
      </w:pPr>
      <w:bookmarkStart w:id="2416" w:name="_Toc3557110"/>
      <w:bookmarkStart w:id="2417" w:name="_Toc34747361"/>
      <w:bookmarkStart w:id="2418" w:name="_Toc39880680"/>
      <w:r>
        <w:t xml:space="preserve">Figure </w:t>
      </w:r>
      <w:r>
        <w:fldChar w:fldCharType="begin"/>
      </w:r>
      <w:r>
        <w:instrText xml:space="preserve"> SEQ Figure \* ARABIC </w:instrText>
      </w:r>
      <w:r>
        <w:fldChar w:fldCharType="separate"/>
      </w:r>
      <w:r w:rsidR="00A2710C">
        <w:rPr>
          <w:noProof/>
        </w:rPr>
        <w:t>33</w:t>
      </w:r>
      <w:r>
        <w:fldChar w:fldCharType="end"/>
      </w:r>
      <w:r>
        <w:t xml:space="preserve">: </w:t>
      </w:r>
      <w:r w:rsidRPr="00D67DC2">
        <w:t>Schematic representation of the clinching operation</w:t>
      </w:r>
      <w:bookmarkEnd w:id="2416"/>
      <w:bookmarkEnd w:id="2417"/>
      <w:bookmarkEnd w:id="2418"/>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33660644">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6C0B1E1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21E8E512" w:rsidR="00D67DC2" w:rsidRDefault="00D67DC2" w:rsidP="00D67DC2">
      <w:pPr>
        <w:pStyle w:val="Caption"/>
      </w:pPr>
      <w:bookmarkStart w:id="2419" w:name="_Ref428794448"/>
      <w:bookmarkStart w:id="2420" w:name="_Ref428794398"/>
      <w:bookmarkStart w:id="2421" w:name="_Toc3557111"/>
      <w:bookmarkStart w:id="2422" w:name="_Toc34747362"/>
      <w:bookmarkStart w:id="2423" w:name="_Toc39880681"/>
      <w:r>
        <w:t xml:space="preserve">Figure </w:t>
      </w:r>
      <w:r>
        <w:fldChar w:fldCharType="begin"/>
      </w:r>
      <w:r>
        <w:instrText xml:space="preserve"> SEQ Figure \* ARABIC </w:instrText>
      </w:r>
      <w:r>
        <w:fldChar w:fldCharType="separate"/>
      </w:r>
      <w:r w:rsidR="00A2710C">
        <w:rPr>
          <w:noProof/>
        </w:rPr>
        <w:t>34</w:t>
      </w:r>
      <w:r>
        <w:fldChar w:fldCharType="end"/>
      </w:r>
      <w:bookmarkEnd w:id="2419"/>
      <w:r>
        <w:t xml:space="preserve">: </w:t>
      </w:r>
      <w:r w:rsidRPr="00D67DC2">
        <w:t>Clinch Joint Dimensions</w:t>
      </w:r>
      <w:bookmarkEnd w:id="2420"/>
      <w:bookmarkEnd w:id="2421"/>
      <w:bookmarkEnd w:id="2422"/>
      <w:bookmarkEnd w:id="2423"/>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018E4BD3">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734807" cy="1843865"/>
                    </a:xfrm>
                    <a:prstGeom prst="rect">
                      <a:avLst/>
                    </a:prstGeom>
                  </pic:spPr>
                </pic:pic>
              </a:graphicData>
            </a:graphic>
          </wp:inline>
        </w:drawing>
      </w:r>
    </w:p>
    <w:p w14:paraId="4EF9C8F3" w14:textId="55CAF03A" w:rsidR="00C34000" w:rsidRDefault="00E41964" w:rsidP="00E41964">
      <w:pPr>
        <w:pStyle w:val="Caption"/>
        <w:spacing w:before="120"/>
        <w:rPr>
          <w:rFonts w:cs="Calibri"/>
          <w:szCs w:val="22"/>
          <w:lang w:eastAsia="en-GB"/>
        </w:rPr>
      </w:pPr>
      <w:bookmarkStart w:id="2424" w:name="_Ref428798660"/>
      <w:bookmarkStart w:id="2425" w:name="_Toc3557112"/>
      <w:bookmarkStart w:id="2426" w:name="_Toc34747363"/>
      <w:bookmarkStart w:id="2427" w:name="_Toc39880682"/>
      <w:r>
        <w:t xml:space="preserve">Figure </w:t>
      </w:r>
      <w:r>
        <w:fldChar w:fldCharType="begin"/>
      </w:r>
      <w:r>
        <w:instrText xml:space="preserve"> SEQ Figure \* ARABIC </w:instrText>
      </w:r>
      <w:r>
        <w:fldChar w:fldCharType="separate"/>
      </w:r>
      <w:r w:rsidR="00A2710C">
        <w:rPr>
          <w:noProof/>
        </w:rPr>
        <w:t>35</w:t>
      </w:r>
      <w:r>
        <w:fldChar w:fldCharType="end"/>
      </w:r>
      <w:bookmarkEnd w:id="2424"/>
      <w:r>
        <w:t>: TOX (left) and BTM’s Tog-L-Loc system</w:t>
      </w:r>
      <w:r>
        <w:rPr>
          <w:rStyle w:val="FootnoteReference"/>
        </w:rPr>
        <w:footnoteReference w:id="17"/>
      </w:r>
      <w:bookmarkEnd w:id="2425"/>
      <w:bookmarkEnd w:id="2426"/>
      <w:bookmarkEnd w:id="2427"/>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60B68EC4"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44F118D2" w14:textId="222DD6E5" w:rsidR="00D3072A" w:rsidRDefault="00D3072A" w:rsidP="00D3072A">
      <w:pPr>
        <w:pStyle w:val="Caption"/>
        <w:spacing w:before="120"/>
        <w:rPr>
          <w:rStyle w:val="elementdeftypeChar"/>
          <w:b/>
        </w:rPr>
      </w:pPr>
      <w:bookmarkStart w:id="2428" w:name="_Toc3566470"/>
      <w:bookmarkStart w:id="2429" w:name="_Toc34747471"/>
      <w:bookmarkStart w:id="2430" w:name="_Toc39880793"/>
      <w:r>
        <w:t xml:space="preserve">Table </w:t>
      </w:r>
      <w:r w:rsidR="00ED469A">
        <w:fldChar w:fldCharType="begin"/>
      </w:r>
      <w:r w:rsidR="00ED469A">
        <w:instrText xml:space="preserve"> SEQ Table \* ARABIC </w:instrText>
      </w:r>
      <w:r w:rsidR="00ED469A">
        <w:fldChar w:fldCharType="separate"/>
      </w:r>
      <w:r w:rsidR="00A2710C">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2428"/>
      <w:bookmarkEnd w:id="2429"/>
      <w:bookmarkEnd w:id="2430"/>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64548E4D" w:rsidR="007D0EA8" w:rsidRDefault="006239BA" w:rsidP="006239BA">
      <w:pPr>
        <w:pStyle w:val="Caption"/>
        <w:spacing w:before="120"/>
      </w:pPr>
      <w:bookmarkStart w:id="2431" w:name="_Toc3566471"/>
      <w:bookmarkStart w:id="2432" w:name="_Toc34747472"/>
      <w:bookmarkStart w:id="2433" w:name="_Toc39880794"/>
      <w:r>
        <w:t xml:space="preserve">Table </w:t>
      </w:r>
      <w:r w:rsidR="00ED469A">
        <w:fldChar w:fldCharType="begin"/>
      </w:r>
      <w:r w:rsidR="00ED469A">
        <w:instrText xml:space="preserve"> SEQ Table \* ARABIC </w:instrText>
      </w:r>
      <w:r w:rsidR="00ED469A">
        <w:fldChar w:fldCharType="separate"/>
      </w:r>
      <w:r w:rsidR="00A2710C">
        <w:rPr>
          <w:noProof/>
        </w:rPr>
        <w:t>63</w:t>
      </w:r>
      <w:r w:rsidR="00ED469A">
        <w:fldChar w:fldCharType="end"/>
      </w:r>
      <w:r>
        <w:t xml:space="preserve">: Attributes of </w:t>
      </w:r>
      <w:r w:rsidR="00945D04">
        <w:t xml:space="preserve">element </w:t>
      </w:r>
      <w:r w:rsidRPr="006239BA">
        <w:rPr>
          <w:rStyle w:val="elementdeftypeChar"/>
          <w:b/>
        </w:rPr>
        <w:t>&lt;clinch/&gt;</w:t>
      </w:r>
      <w:bookmarkEnd w:id="2431"/>
      <w:bookmarkEnd w:id="2432"/>
      <w:bookmarkEnd w:id="2433"/>
    </w:p>
    <w:p w14:paraId="0D07EA60" w14:textId="329DCAE6"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A2710C">
        <w:t xml:space="preserve">Figure </w:t>
      </w:r>
      <w:r w:rsidR="00A2710C">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436B7526" w:rsidR="00F52C26" w:rsidRDefault="003F247B" w:rsidP="00F52C26">
      <w:pPr>
        <w:pStyle w:val="ListParagraph"/>
        <w:autoSpaceDE w:val="0"/>
        <w:autoSpaceDN w:val="0"/>
        <w:adjustRightInd w:val="0"/>
        <w:ind w:left="1069"/>
        <w:jc w:val="both"/>
        <w:rPr>
          <w:rFonts w:cs="Calibri"/>
          <w:lang w:val="en-US" w:eastAsia="en-GB"/>
        </w:rPr>
      </w:pPr>
      <w:hyperlink r:id="rId85"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w:t>
      </w:r>
      <w:proofErr w:type="gramStart"/>
      <w:r w:rsidR="00276BF4" w:rsidRPr="00276BF4">
        <w:rPr>
          <w:lang w:val="en-US"/>
        </w:rPr>
        <w:t xml:space="preserve">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proofErr w:type="gramEnd"/>
      <w:r w:rsidR="00276BF4" w:rsidRPr="00276BF4">
        <w:rPr>
          <w:lang w:val="en-US"/>
        </w:rPr>
        <w:t>.</w:t>
      </w:r>
      <w:r w:rsidR="00276BF4">
        <w:rPr>
          <w:lang w:val="en-US"/>
        </w:rPr>
        <w:t xml:space="preserve"> It is defined as maximum measured force during the test process.</w:t>
      </w:r>
    </w:p>
    <w:p w14:paraId="08522AF4" w14:textId="5B4D69CD" w:rsidR="00A913FE" w:rsidRPr="004B1D32" w:rsidRDefault="005E65A0" w:rsidP="00B90690">
      <w:pPr>
        <w:pStyle w:val="ListParagraph"/>
        <w:numPr>
          <w:ilvl w:val="0"/>
          <w:numId w:val="41"/>
        </w:numPr>
        <w:autoSpaceDE w:val="0"/>
        <w:autoSpaceDN w:val="0"/>
        <w:adjustRightInd w:val="0"/>
        <w:jc w:val="both"/>
        <w:rPr>
          <w:rFonts w:cs="Calibri"/>
          <w:lang w:val="en-US" w:eastAsia="en-GB"/>
        </w:rPr>
      </w:pPr>
      <w:r>
        <w:rPr>
          <w:rStyle w:val="elementdeftypeChar"/>
        </w:rPr>
        <w:t>button</w:t>
      </w:r>
      <w:r w:rsidR="00A23FF7">
        <w:rPr>
          <w:rStyle w:val="elementdeftypeChar"/>
        </w:rPr>
        <w:t>_</w:t>
      </w:r>
      <w:r w:rsidR="00A913FE" w:rsidRPr="00891EFB">
        <w:rPr>
          <w:rStyle w:val="elementdeftypeChar"/>
        </w:rPr>
        <w:t>diameter</w:t>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A2710C">
        <w:t xml:space="preserve">Figure </w:t>
      </w:r>
      <w:r w:rsidR="00A2710C">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A2710C">
        <w:t xml:space="preserve">Figure </w:t>
      </w:r>
      <w:r w:rsidR="00A2710C">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474C48E0" w:rsidR="00A913FE" w:rsidRDefault="008202AD" w:rsidP="00B90690">
      <w:pPr>
        <w:pStyle w:val="ListParagraph"/>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22B3BDE5" w:rsidR="00A913FE" w:rsidRDefault="00A913FE" w:rsidP="004B1D32">
      <w:pPr>
        <w:autoSpaceDE w:val="0"/>
        <w:autoSpaceDN w:val="0"/>
        <w:adjustRightInd w:val="0"/>
        <w:spacing w:after="0"/>
        <w:jc w:val="both"/>
        <w:rPr>
          <w:rFonts w:cs="Calibri"/>
          <w:szCs w:val="22"/>
          <w:lang w:eastAsia="en-GB"/>
        </w:rPr>
      </w:pPr>
      <w:proofErr w:type="gramStart"/>
      <w:r>
        <w:rPr>
          <w:rFonts w:cs="Calibri"/>
          <w:szCs w:val="22"/>
          <w:lang w:eastAsia="en-GB"/>
        </w:rPr>
        <w:t>is</w:t>
      </w:r>
      <w:proofErr w:type="gramEnd"/>
      <w:r>
        <w:rPr>
          <w:rFonts w:cs="Calibri"/>
          <w:szCs w:val="22"/>
          <w:lang w:eastAsia="en-GB"/>
        </w:rPr>
        <w:t xml:space="preserve">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A2710C">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02CF0381" w:rsidR="004B1D32" w:rsidRDefault="00BF4695" w:rsidP="00BF4695">
      <w:pPr>
        <w:pStyle w:val="Caption"/>
        <w:tabs>
          <w:tab w:val="center" w:pos="4535"/>
          <w:tab w:val="left" w:pos="7349"/>
        </w:tabs>
        <w:spacing w:before="120"/>
        <w:jc w:val="left"/>
        <w:rPr>
          <w:rStyle w:val="elementdeftypeChar"/>
          <w:b/>
        </w:rPr>
      </w:pPr>
      <w:r>
        <w:tab/>
      </w:r>
      <w:bookmarkStart w:id="2434" w:name="_Toc3566472"/>
      <w:bookmarkStart w:id="2435" w:name="_Toc34747473"/>
      <w:bookmarkStart w:id="2436" w:name="_Toc39880795"/>
      <w:r w:rsidR="0097183B">
        <w:t xml:space="preserve">Table </w:t>
      </w:r>
      <w:r w:rsidR="00ED469A">
        <w:fldChar w:fldCharType="begin"/>
      </w:r>
      <w:r w:rsidR="00ED469A">
        <w:instrText xml:space="preserve"> SEQ Table \* ARABIC </w:instrText>
      </w:r>
      <w:r w:rsidR="00ED469A">
        <w:fldChar w:fldCharType="separate"/>
      </w:r>
      <w:r w:rsidR="00A2710C">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2434"/>
      <w:bookmarkEnd w:id="2435"/>
      <w:bookmarkEnd w:id="2436"/>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r w:rsidR="00B53014" w:rsidRPr="007F2FB1">
        <w:rPr>
          <w:color w:val="0070C0"/>
        </w:rPr>
        <w:t>button_diameter=</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r w:rsidRPr="007F2FB1">
        <w:rPr>
          <w:color w:val="0070C0"/>
        </w:rPr>
        <w:t>peel_strength</w:t>
      </w:r>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w:t>
      </w:r>
      <w:proofErr w:type="gramStart"/>
      <w:r w:rsidRPr="00226A3F">
        <w:t>appdata</w:t>
      </w:r>
      <w:proofErr w:type="gramEnd"/>
      <w:r w:rsidRPr="00226A3F">
        <w:t>&gt;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2437" w:name="_Toc3556994"/>
      <w:bookmarkStart w:id="2438" w:name="_Toc34747244"/>
      <w:bookmarkStart w:id="2439" w:name="_Toc39880559"/>
      <w:r w:rsidRPr="00BF4695">
        <w:t>Heat Stakes / Thermal Stakes</w:t>
      </w:r>
      <w:bookmarkEnd w:id="2437"/>
      <w:bookmarkEnd w:id="2438"/>
      <w:bookmarkEnd w:id="2439"/>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AFF8DAE">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974062" cy="2212664"/>
                    </a:xfrm>
                    <a:prstGeom prst="rect">
                      <a:avLst/>
                    </a:prstGeom>
                  </pic:spPr>
                </pic:pic>
              </a:graphicData>
            </a:graphic>
          </wp:inline>
        </w:drawing>
      </w:r>
    </w:p>
    <w:p w14:paraId="69480212" w14:textId="6D27E644"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87"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48EB369C">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29AE14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2EB9A38F" w:rsidR="00DE2B3A" w:rsidRPr="00DE2B3A" w:rsidRDefault="003F247B" w:rsidP="00DE2B3A">
      <w:pPr>
        <w:autoSpaceDE w:val="0"/>
        <w:autoSpaceDN w:val="0"/>
        <w:adjustRightInd w:val="0"/>
        <w:spacing w:after="0"/>
        <w:jc w:val="center"/>
        <w:rPr>
          <w:rFonts w:cs="Calibri"/>
          <w:sz w:val="18"/>
          <w:szCs w:val="18"/>
          <w:lang w:eastAsia="en-GB"/>
        </w:rPr>
      </w:pPr>
      <w:hyperlink r:id="rId89"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78E34302" w:rsidR="00010D17" w:rsidRDefault="00010D17" w:rsidP="00DE2B3A">
      <w:pPr>
        <w:pStyle w:val="Caption"/>
        <w:spacing w:before="120"/>
      </w:pPr>
      <w:bookmarkStart w:id="2440" w:name="_Toc3557113"/>
      <w:bookmarkStart w:id="2441" w:name="_Toc34747364"/>
      <w:bookmarkStart w:id="2442" w:name="_Toc39880683"/>
      <w:r>
        <w:t xml:space="preserve">Figure </w:t>
      </w:r>
      <w:r>
        <w:fldChar w:fldCharType="begin"/>
      </w:r>
      <w:r>
        <w:instrText xml:space="preserve"> SEQ Figure \* ARABIC </w:instrText>
      </w:r>
      <w:r>
        <w:fldChar w:fldCharType="separate"/>
      </w:r>
      <w:r w:rsidR="00A2710C">
        <w:rPr>
          <w:noProof/>
        </w:rPr>
        <w:t>36</w:t>
      </w:r>
      <w:r>
        <w:fldChar w:fldCharType="end"/>
      </w:r>
      <w:r>
        <w:t xml:space="preserve">: </w:t>
      </w:r>
      <w:r w:rsidRPr="00010D17">
        <w:t>Cross Section of a Heat Stake</w:t>
      </w:r>
      <w:bookmarkEnd w:id="2440"/>
      <w:bookmarkEnd w:id="2441"/>
      <w:bookmarkEnd w:id="2442"/>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4F264039"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102ABFC2" w14:textId="2AE07BB8" w:rsidR="004D4A4B" w:rsidRDefault="004D4A4B" w:rsidP="004D4A4B">
      <w:pPr>
        <w:pStyle w:val="Caption"/>
        <w:spacing w:before="120"/>
        <w:rPr>
          <w:rStyle w:val="elementdeftypeChar"/>
          <w:b/>
        </w:rPr>
      </w:pPr>
      <w:bookmarkStart w:id="2443" w:name="_Toc3566473"/>
      <w:bookmarkStart w:id="2444" w:name="_Toc34747474"/>
      <w:bookmarkStart w:id="2445" w:name="_Toc39880796"/>
      <w:r>
        <w:t xml:space="preserve">Table </w:t>
      </w:r>
      <w:r w:rsidR="00ED469A">
        <w:fldChar w:fldCharType="begin"/>
      </w:r>
      <w:r w:rsidR="00ED469A">
        <w:instrText xml:space="preserve"> SEQ Table \* ARABIC </w:instrText>
      </w:r>
      <w:r w:rsidR="00ED469A">
        <w:fldChar w:fldCharType="separate"/>
      </w:r>
      <w:r w:rsidR="00A2710C">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2443"/>
      <w:bookmarkEnd w:id="2444"/>
      <w:bookmarkEnd w:id="2445"/>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261B15A2" w:rsidR="004D4A4B" w:rsidRDefault="004D4A4B" w:rsidP="004D4A4B">
      <w:pPr>
        <w:pStyle w:val="Caption"/>
        <w:spacing w:before="120"/>
      </w:pPr>
      <w:bookmarkStart w:id="2446" w:name="_Toc3566474"/>
      <w:bookmarkStart w:id="2447" w:name="_Toc34747475"/>
      <w:bookmarkStart w:id="2448" w:name="_Toc39880797"/>
      <w:r>
        <w:t xml:space="preserve">Table </w:t>
      </w:r>
      <w:r w:rsidR="00ED469A">
        <w:fldChar w:fldCharType="begin"/>
      </w:r>
      <w:r w:rsidR="00ED469A">
        <w:instrText xml:space="preserve"> SEQ Table \* ARABIC </w:instrText>
      </w:r>
      <w:r w:rsidR="00ED469A">
        <w:fldChar w:fldCharType="separate"/>
      </w:r>
      <w:r w:rsidR="00A2710C">
        <w:rPr>
          <w:noProof/>
        </w:rPr>
        <w:t>66</w:t>
      </w:r>
      <w:r w:rsidR="00ED469A">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2446"/>
      <w:bookmarkEnd w:id="2447"/>
      <w:bookmarkEnd w:id="2448"/>
    </w:p>
    <w:p w14:paraId="3EC2524D" w14:textId="77777777" w:rsidR="002408AD" w:rsidRPr="00D4274D"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lang w:eastAsia="en-GB"/>
        </w:rPr>
        <w:t>strength</w:t>
      </w:r>
      <w:proofErr w:type="gramEnd"/>
      <w:r w:rsidRPr="00F157CE">
        <w:rPr>
          <w:rFonts w:cs="Calibri"/>
          <w:lang w:val="en-US" w:eastAsia="en-GB"/>
        </w:rPr>
        <w:t>: the strength of the heat stake.</w:t>
      </w:r>
    </w:p>
    <w:p w14:paraId="7A8910BE"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rPr>
        <w:t>diameter</w:t>
      </w:r>
      <w:proofErr w:type="gramEnd"/>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lastRenderedPageBreak/>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0AECC5BB"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A2710C">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r w:rsidR="00F157CE" w:rsidRPr="000A05DE">
        <w:rPr>
          <w:color w:val="0070C0"/>
        </w:rPr>
        <w:t>head_height</w:t>
      </w:r>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&lt;normal_direction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w:t>
      </w:r>
      <w:proofErr w:type="gramStart"/>
      <w:r w:rsidRPr="00226A3F">
        <w:t>appdata</w:t>
      </w:r>
      <w:proofErr w:type="gramEnd"/>
      <w:r w:rsidRPr="00226A3F">
        <w:t>&gt;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2449" w:name="_Toc3556995"/>
      <w:bookmarkStart w:id="2450" w:name="_Toc34747245"/>
      <w:bookmarkStart w:id="2451" w:name="_Toc39880560"/>
      <w:r>
        <w:t>Clips/</w:t>
      </w:r>
      <w:r w:rsidR="00BF4695" w:rsidRPr="00BF4695">
        <w:t>Snap Joints</w:t>
      </w:r>
      <w:bookmarkEnd w:id="2449"/>
      <w:bookmarkEnd w:id="2450"/>
      <w:bookmarkEnd w:id="2451"/>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Paragraph"/>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lastRenderedPageBreak/>
        <w:drawing>
          <wp:inline distT="0" distB="0" distL="0" distR="0" wp14:anchorId="6B4278D0" wp14:editId="0AC13C22">
            <wp:extent cx="1250830" cy="1129571"/>
            <wp:effectExtent l="0" t="0" r="0" b="0"/>
            <wp:docPr id="288" name="Picture 288" descr="File:Hairpin clip.png">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90"/>
                    </pic:cNvPr>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26A412CA"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92" w:history="1">
        <w:r w:rsidRPr="0042625C">
          <w:rPr>
            <w:rStyle w:val="Hyperlink"/>
            <w:sz w:val="18"/>
            <w:lang w:val="en-US"/>
          </w:rPr>
          <w:t>http://en.wikipedia.org/wiki/File:Hairpin_clip.png</w:t>
        </w:r>
      </w:hyperlink>
    </w:p>
    <w:p w14:paraId="09D20BB7" w14:textId="73740A57" w:rsidR="0042625C" w:rsidRDefault="0042625C" w:rsidP="0042625C">
      <w:pPr>
        <w:pStyle w:val="Caption"/>
        <w:spacing w:before="120"/>
      </w:pPr>
      <w:bookmarkStart w:id="2452" w:name="_Toc3557114"/>
      <w:bookmarkStart w:id="2453" w:name="_Toc34747365"/>
      <w:bookmarkStart w:id="2454" w:name="_Toc39880684"/>
      <w:r>
        <w:t xml:space="preserve">Figure </w:t>
      </w:r>
      <w:r>
        <w:fldChar w:fldCharType="begin"/>
      </w:r>
      <w:r>
        <w:instrText xml:space="preserve"> SEQ Figure \* ARABIC </w:instrText>
      </w:r>
      <w:r>
        <w:fldChar w:fldCharType="separate"/>
      </w:r>
      <w:r w:rsidR="00A2710C">
        <w:rPr>
          <w:noProof/>
        </w:rPr>
        <w:t>37</w:t>
      </w:r>
      <w:r>
        <w:fldChar w:fldCharType="end"/>
      </w:r>
      <w:r w:rsidRPr="0042625C">
        <w:t xml:space="preserve">: A </w:t>
      </w:r>
      <w:r w:rsidR="00194316">
        <w:t>"</w:t>
      </w:r>
      <w:r w:rsidRPr="0042625C">
        <w:t>Hairpin Clip</w:t>
      </w:r>
      <w:bookmarkEnd w:id="2452"/>
      <w:r w:rsidR="00194316">
        <w:t>"</w:t>
      </w:r>
      <w:bookmarkEnd w:id="2453"/>
      <w:bookmarkEnd w:id="2454"/>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322CA7F1">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1846802" cy="959488"/>
                    </a:xfrm>
                    <a:prstGeom prst="rect">
                      <a:avLst/>
                    </a:prstGeom>
                  </pic:spPr>
                </pic:pic>
              </a:graphicData>
            </a:graphic>
          </wp:inline>
        </w:drawing>
      </w:r>
    </w:p>
    <w:p w14:paraId="68EA1FE0" w14:textId="6928958C"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94" w:history="1">
        <w:r>
          <w:rPr>
            <w:rStyle w:val="Hyperlink"/>
            <w:sz w:val="18"/>
            <w:lang w:val="en-US"/>
          </w:rPr>
          <w:t>http://commons.wikimedia.org/wiki/File:Circlips_interieur.png</w:t>
        </w:r>
      </w:hyperlink>
    </w:p>
    <w:p w14:paraId="78D5B8C7" w14:textId="08B3F7B0" w:rsidR="008F3E40" w:rsidRDefault="008F3E40" w:rsidP="008F3E40">
      <w:pPr>
        <w:pStyle w:val="Caption"/>
        <w:spacing w:before="120"/>
      </w:pPr>
      <w:bookmarkStart w:id="2455" w:name="_Toc3557115"/>
      <w:bookmarkStart w:id="2456" w:name="_Toc34747366"/>
      <w:bookmarkStart w:id="2457" w:name="_Toc39880685"/>
      <w:r>
        <w:t xml:space="preserve">Figure </w:t>
      </w:r>
      <w:r>
        <w:fldChar w:fldCharType="begin"/>
      </w:r>
      <w:r>
        <w:instrText xml:space="preserve"> SEQ Figure \* ARABIC </w:instrText>
      </w:r>
      <w:r>
        <w:fldChar w:fldCharType="separate"/>
      </w:r>
      <w:r w:rsidR="00A2710C">
        <w:rPr>
          <w:noProof/>
        </w:rPr>
        <w:t>38</w:t>
      </w:r>
      <w:r>
        <w:fldChar w:fldCharType="end"/>
      </w:r>
      <w:r>
        <w:t xml:space="preserve">: </w:t>
      </w:r>
      <w:r w:rsidRPr="008F3E40">
        <w:t>Internal and External Circlips</w:t>
      </w:r>
      <w:bookmarkEnd w:id="2455"/>
      <w:bookmarkEnd w:id="2456"/>
      <w:bookmarkEnd w:id="2457"/>
    </w:p>
    <w:p w14:paraId="3A1E936B" w14:textId="77777777" w:rsidR="008F3E40" w:rsidRDefault="004A2BBC" w:rsidP="004A2BBC">
      <w:pPr>
        <w:pStyle w:val="ListParagraph"/>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76338CD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32B05125">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9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243058DF" w:rsidR="004A2BBC" w:rsidRDefault="004A2BBC" w:rsidP="004A2BBC">
      <w:pPr>
        <w:pStyle w:val="Caption"/>
      </w:pPr>
      <w:bookmarkStart w:id="2458" w:name="_Toc3557116"/>
      <w:bookmarkStart w:id="2459" w:name="_Ref7727027"/>
      <w:bookmarkStart w:id="2460" w:name="_Toc34747367"/>
      <w:bookmarkStart w:id="2461" w:name="_Toc39880686"/>
      <w:r>
        <w:t xml:space="preserve">Figure </w:t>
      </w:r>
      <w:r>
        <w:fldChar w:fldCharType="begin"/>
      </w:r>
      <w:r>
        <w:instrText xml:space="preserve"> SEQ Figure \* ARABIC </w:instrText>
      </w:r>
      <w:r>
        <w:fldChar w:fldCharType="separate"/>
      </w:r>
      <w:r w:rsidR="00A2710C">
        <w:rPr>
          <w:noProof/>
        </w:rPr>
        <w:t>39</w:t>
      </w:r>
      <w:r>
        <w:fldChar w:fldCharType="end"/>
      </w:r>
      <w:r w:rsidRPr="004A2BBC">
        <w:t>: Clips Pushed into a Hole</w:t>
      </w:r>
      <w:bookmarkEnd w:id="2458"/>
      <w:bookmarkEnd w:id="2459"/>
      <w:bookmarkEnd w:id="2460"/>
      <w:bookmarkEnd w:id="2461"/>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3125B98E">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0F4C50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9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683F7B86" w:rsidR="004A2BBC" w:rsidRDefault="00D2720D" w:rsidP="00D2720D">
      <w:pPr>
        <w:pStyle w:val="Caption"/>
      </w:pPr>
      <w:bookmarkStart w:id="2462" w:name="_Toc3557117"/>
      <w:bookmarkStart w:id="2463" w:name="_Toc34747368"/>
      <w:bookmarkStart w:id="2464" w:name="_Toc39880687"/>
      <w:r>
        <w:t xml:space="preserve">Figure </w:t>
      </w:r>
      <w:r>
        <w:fldChar w:fldCharType="begin"/>
      </w:r>
      <w:r>
        <w:instrText xml:space="preserve"> SEQ Figure \* ARABIC </w:instrText>
      </w:r>
      <w:r>
        <w:fldChar w:fldCharType="separate"/>
      </w:r>
      <w:r w:rsidR="00A2710C">
        <w:rPr>
          <w:noProof/>
        </w:rPr>
        <w:t>40</w:t>
      </w:r>
      <w:r>
        <w:fldChar w:fldCharType="end"/>
      </w:r>
      <w:r w:rsidRPr="004A2BBC">
        <w:t xml:space="preserve">: </w:t>
      </w:r>
      <w:r w:rsidRPr="00D2720D">
        <w:t>Clips Sliding onto a Flat Surface</w:t>
      </w:r>
      <w:bookmarkEnd w:id="2462"/>
      <w:bookmarkEnd w:id="2463"/>
      <w:bookmarkEnd w:id="2464"/>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5DA62E7A"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7D82A2AB" w14:textId="67A47C79" w:rsidR="00193D97" w:rsidRDefault="00193D97" w:rsidP="00193D97">
      <w:pPr>
        <w:pStyle w:val="Caption"/>
        <w:spacing w:before="120"/>
        <w:rPr>
          <w:rStyle w:val="elementdeftypeChar"/>
          <w:b/>
        </w:rPr>
      </w:pPr>
      <w:bookmarkStart w:id="2465" w:name="_Toc3566475"/>
      <w:bookmarkStart w:id="2466" w:name="_Toc34747476"/>
      <w:bookmarkStart w:id="2467" w:name="_Toc39880798"/>
      <w:r>
        <w:t xml:space="preserve">Table </w:t>
      </w:r>
      <w:r w:rsidR="00ED469A">
        <w:fldChar w:fldCharType="begin"/>
      </w:r>
      <w:r w:rsidR="00ED469A">
        <w:instrText xml:space="preserve"> SEQ Table \* ARABIC </w:instrText>
      </w:r>
      <w:r w:rsidR="00ED469A">
        <w:fldChar w:fldCharType="separate"/>
      </w:r>
      <w:r w:rsidR="00A2710C">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2465"/>
      <w:bookmarkEnd w:id="2466"/>
      <w:bookmarkEnd w:id="2467"/>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lastRenderedPageBreak/>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16350379" w:rsidR="00193D97" w:rsidRDefault="00AB39CF" w:rsidP="00AB39CF">
      <w:pPr>
        <w:pStyle w:val="Caption"/>
        <w:spacing w:before="120"/>
        <w:rPr>
          <w:rStyle w:val="elementdeftypeChar"/>
          <w:b/>
        </w:rPr>
      </w:pPr>
      <w:bookmarkStart w:id="2468" w:name="_Toc3566476"/>
      <w:bookmarkStart w:id="2469" w:name="_Toc34747477"/>
      <w:bookmarkStart w:id="2470" w:name="_Toc39880799"/>
      <w:r>
        <w:t xml:space="preserve">Table </w:t>
      </w:r>
      <w:r w:rsidR="00ED469A">
        <w:fldChar w:fldCharType="begin"/>
      </w:r>
      <w:r w:rsidR="00ED469A">
        <w:instrText xml:space="preserve"> SEQ Table \* ARABIC </w:instrText>
      </w:r>
      <w:r w:rsidR="00ED469A">
        <w:fldChar w:fldCharType="separate"/>
      </w:r>
      <w:r w:rsidR="00A2710C">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2468"/>
      <w:bookmarkEnd w:id="2469"/>
      <w:bookmarkEnd w:id="2470"/>
    </w:p>
    <w:p w14:paraId="07DD0520" w14:textId="46F72082" w:rsidR="00A0499C" w:rsidRPr="0010140C"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 xml:space="preserve">no </w:t>
      </w:r>
      <w:proofErr w:type="gramStart"/>
      <w:r w:rsidRPr="00F45889">
        <w:rPr>
          <w:rFonts w:cs="Calibri"/>
          <w:lang w:val="en-US" w:eastAsia="en-GB"/>
        </w:rPr>
        <w:t>hole</w:t>
      </w:r>
      <w:proofErr w:type="gramEnd"/>
      <w:r w:rsidRPr="00F45889">
        <w:rPr>
          <w:rFonts w:cs="Calibri"/>
          <w:lang w:val="en-US" w:eastAsia="en-GB"/>
        </w:rPr>
        <w:t xml:space="preserve"> or round hole</w:t>
      </w:r>
      <w:r w:rsidR="00194316">
        <w:rPr>
          <w:rFonts w:cs="Calibri"/>
          <w:lang w:val="en-US" w:eastAsia="en-GB"/>
        </w:rPr>
        <w:t>"</w:t>
      </w:r>
      <w:r w:rsidRPr="00F45889">
        <w:rPr>
          <w:rFonts w:cs="Calibri"/>
          <w:lang w:val="en-US" w:eastAsia="en-GB"/>
        </w:rPr>
        <w:t>.</w:t>
      </w:r>
    </w:p>
    <w:p w14:paraId="47B9896F" w14:textId="2C52CF4E"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w</w:t>
      </w:r>
      <w:r w:rsidRPr="003302C7">
        <w:rPr>
          <w:rFonts w:cs="Calibri"/>
          <w:lang w:eastAsia="en-GB"/>
        </w:rPr>
        <w:t>hich</w:t>
      </w:r>
      <w:r w:rsidR="003302C7">
        <w:rPr>
          <w:rFonts w:cs="Calibri"/>
          <w:lang w:eastAsia="en-GB"/>
        </w:rPr>
        <w:t xml:space="preserve"> </w:t>
      </w:r>
      <w:r w:rsidRPr="003302C7">
        <w:rPr>
          <w:rFonts w:cs="Calibri"/>
          <w:lang w:eastAsia="en-GB"/>
        </w:rPr>
        <w:t xml:space="preserve">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 xml:space="preserve">no </w:t>
      </w:r>
      <w:proofErr w:type="gramStart"/>
      <w:r w:rsidRPr="00F45889">
        <w:rPr>
          <w:rFonts w:cs="Calibri"/>
          <w:lang w:val="en-US" w:eastAsia="en-GB"/>
        </w:rPr>
        <w:t>hole</w:t>
      </w:r>
      <w:proofErr w:type="gramEnd"/>
      <w:r w:rsidRPr="00F45889">
        <w:rPr>
          <w:rFonts w:cs="Calibri"/>
          <w:lang w:val="en-US" w:eastAsia="en-GB"/>
        </w:rPr>
        <w:t xml:space="preserv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75843B0" w14:textId="7F6EDB6A" w:rsidR="00A0499C" w:rsidRPr="00252424" w:rsidRDefault="00A0499C" w:rsidP="003302C7">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A2710C">
        <w:t xml:space="preserve">Figure </w:t>
      </w:r>
      <w:r w:rsidR="00A2710C">
        <w:rPr>
          <w:noProof/>
        </w:rPr>
        <w:t>39</w:t>
      </w:r>
      <w:r w:rsidR="00A2710C"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06CEBD2E"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A2710C">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proofErr w:type="gramStart"/>
      <w:r w:rsidRPr="003302C7">
        <w:rPr>
          <w:rStyle w:val="elementdeftypeChar"/>
          <w:lang w:eastAsia="en-GB"/>
        </w:rPr>
        <w:t>material</w:t>
      </w:r>
      <w:proofErr w:type="gramEnd"/>
      <w:r w:rsidRPr="003302C7">
        <w:rPr>
          <w:rFonts w:cs="Calibri"/>
          <w:lang w:val="en-US" w:eastAsia="en-GB"/>
        </w:rPr>
        <w:t>: the material of the clip.</w:t>
      </w:r>
    </w:p>
    <w:p w14:paraId="12E0C958" w14:textId="77777777" w:rsidR="00A0499C" w:rsidRPr="003302C7" w:rsidRDefault="00A0499C" w:rsidP="00B90690">
      <w:pPr>
        <w:pStyle w:val="ListParagraph"/>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58B727E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A2710C">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2A566DF3" w:rsidR="00BB135A" w:rsidRDefault="00BB135A" w:rsidP="007A41AC">
      <w:pPr>
        <w:pStyle w:val="Caption"/>
        <w:spacing w:before="120"/>
        <w:rPr>
          <w:rStyle w:val="elementdeftypeChar"/>
          <w:b/>
        </w:rPr>
      </w:pPr>
      <w:bookmarkStart w:id="2471" w:name="_Toc3566477"/>
      <w:bookmarkStart w:id="2472" w:name="_Toc34747478"/>
      <w:bookmarkStart w:id="2473" w:name="_Toc39880800"/>
      <w:r w:rsidRPr="00BB135A">
        <w:t xml:space="preserve">Table </w:t>
      </w:r>
      <w:r w:rsidR="00ED469A">
        <w:fldChar w:fldCharType="begin"/>
      </w:r>
      <w:r w:rsidR="00ED469A">
        <w:instrText xml:space="preserve"> SEQ Table \* ARABIC </w:instrText>
      </w:r>
      <w:r w:rsidR="00ED469A">
        <w:fldChar w:fldCharType="separate"/>
      </w:r>
      <w:r w:rsidR="00A2710C">
        <w:rPr>
          <w:noProof/>
        </w:rPr>
        <w:t>69</w:t>
      </w:r>
      <w:r w:rsidR="00ED469A">
        <w:fldChar w:fldCharType="end"/>
      </w:r>
      <w:r w:rsidRPr="00BB135A">
        <w:t xml:space="preserve">: Nested elements of element </w:t>
      </w:r>
      <w:r w:rsidRPr="00BB135A">
        <w:rPr>
          <w:rStyle w:val="elementdeftypeChar"/>
          <w:b/>
        </w:rPr>
        <w:t>&lt;clip/&gt;</w:t>
      </w:r>
      <w:bookmarkEnd w:id="2471"/>
      <w:bookmarkEnd w:id="2472"/>
      <w:bookmarkEnd w:id="2473"/>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r w:rsidR="0069318A">
        <w:rPr>
          <w:b/>
          <w:color w:val="0070C0"/>
        </w:rPr>
        <w:t>attachment_type</w:t>
      </w:r>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r w:rsidR="00413E8F">
        <w:rPr>
          <w:b/>
          <w:color w:val="0070C0"/>
        </w:rPr>
        <w:t>hole_diameter</w:t>
      </w:r>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pin_diameter</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pin_length</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r w:rsidR="00413E8F">
        <w:rPr>
          <w:b/>
          <w:color w:val="0070C0"/>
        </w:rPr>
        <w:t>polyamid</w:t>
      </w:r>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w:t>
      </w:r>
      <w:proofErr w:type="gramStart"/>
      <w:r w:rsidRPr="00226A3F">
        <w:t>appdata</w:t>
      </w:r>
      <w:proofErr w:type="gramEnd"/>
      <w:r w:rsidRPr="00226A3F">
        <w:t>&gt;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2474" w:name="_Toc3556996"/>
      <w:bookmarkStart w:id="2475" w:name="_Toc34747246"/>
      <w:bookmarkStart w:id="2476" w:name="_Toc39880561"/>
      <w:r w:rsidRPr="00BF4695">
        <w:t>Nails</w:t>
      </w:r>
      <w:bookmarkEnd w:id="2474"/>
      <w:bookmarkEnd w:id="2475"/>
      <w:bookmarkEnd w:id="2476"/>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7DB94F7C">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99">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5671C4BA"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100" w:history="1">
        <w:r w:rsidRPr="002E2954">
          <w:rPr>
            <w:rStyle w:val="Hyperlink"/>
            <w:b w:val="0"/>
            <w:sz w:val="16"/>
          </w:rPr>
          <w:t>http://www.boellhoff.de/files/jpg2/RIVTAC-Alu-Hybrid-low.jpg</w:t>
        </w:r>
      </w:hyperlink>
    </w:p>
    <w:p w14:paraId="777B7ABD" w14:textId="58DD0604" w:rsidR="002E2954" w:rsidRDefault="002E2954" w:rsidP="002E2954">
      <w:pPr>
        <w:pStyle w:val="Caption"/>
        <w:spacing w:before="120"/>
      </w:pPr>
      <w:bookmarkStart w:id="2477" w:name="_Toc3557118"/>
      <w:bookmarkStart w:id="2478" w:name="_Toc34747369"/>
      <w:bookmarkStart w:id="2479" w:name="_Toc39880688"/>
      <w:r>
        <w:t xml:space="preserve">Figure </w:t>
      </w:r>
      <w:r>
        <w:fldChar w:fldCharType="begin"/>
      </w:r>
      <w:r>
        <w:instrText xml:space="preserve"> SEQ Figure \* ARABIC </w:instrText>
      </w:r>
      <w:r>
        <w:fldChar w:fldCharType="separate"/>
      </w:r>
      <w:r w:rsidR="00A2710C">
        <w:rPr>
          <w:noProof/>
        </w:rPr>
        <w:t>41</w:t>
      </w:r>
      <w:r>
        <w:fldChar w:fldCharType="end"/>
      </w:r>
      <w:r>
        <w:t>: RIVTAC</w:t>
      </w:r>
      <w:r w:rsidRPr="002E2954">
        <w:rPr>
          <w:rFonts w:cs="Calibri"/>
          <w:sz w:val="22"/>
        </w:rPr>
        <w:t>®</w:t>
      </w:r>
      <w:r>
        <w:t xml:space="preserve"> Nail</w:t>
      </w:r>
      <w:bookmarkEnd w:id="2477"/>
      <w:bookmarkEnd w:id="2478"/>
      <w:bookmarkEnd w:id="2479"/>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492B3418">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BEBA8EAE-BF5A-486C-A8C5-ECC9F3942E4B}">
                          <a14:imgProps xmlns:a14="http://schemas.microsoft.com/office/drawing/2010/main">
                            <a14:imgLayer r:embed="rId102">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1E8DA1BB"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03" w:history="1">
        <w:r w:rsidRPr="00922643">
          <w:rPr>
            <w:rStyle w:val="Hyperlink"/>
            <w:b/>
            <w:sz w:val="16"/>
          </w:rPr>
          <w:t>http://www.boellhoff.de</w:t>
        </w:r>
      </w:hyperlink>
    </w:p>
    <w:p w14:paraId="5D84A65E" w14:textId="3020CB10" w:rsidR="002E2954" w:rsidRDefault="002E2954" w:rsidP="002E2954">
      <w:pPr>
        <w:pStyle w:val="Caption"/>
        <w:spacing w:before="120"/>
      </w:pPr>
      <w:bookmarkStart w:id="2480" w:name="_Toc3557119"/>
      <w:bookmarkStart w:id="2481" w:name="_Toc34747370"/>
      <w:bookmarkStart w:id="2482" w:name="_Toc39880689"/>
      <w:r>
        <w:t xml:space="preserve">Figure </w:t>
      </w:r>
      <w:r>
        <w:fldChar w:fldCharType="begin"/>
      </w:r>
      <w:r>
        <w:instrText xml:space="preserve"> SEQ Figure \* ARABIC </w:instrText>
      </w:r>
      <w:r>
        <w:fldChar w:fldCharType="separate"/>
      </w:r>
      <w:r w:rsidR="00A2710C">
        <w:rPr>
          <w:noProof/>
        </w:rPr>
        <w:t>42</w:t>
      </w:r>
      <w:r>
        <w:fldChar w:fldCharType="end"/>
      </w:r>
      <w:r>
        <w:t xml:space="preserve">: </w:t>
      </w:r>
      <w:r w:rsidR="00037BF9" w:rsidRPr="00037BF9">
        <w:t>Cross Section of a Nail, Connecting Two Sheets</w:t>
      </w:r>
      <w:bookmarkEnd w:id="2480"/>
      <w:bookmarkEnd w:id="2481"/>
      <w:bookmarkEnd w:id="2482"/>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08D2A957"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A2710C">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5E4EC8AB" w14:textId="3056F33F" w:rsidR="00AD14E8" w:rsidRDefault="00AD14E8" w:rsidP="00AD14E8">
      <w:pPr>
        <w:pStyle w:val="Caption"/>
        <w:spacing w:before="120"/>
        <w:rPr>
          <w:rStyle w:val="elementdeftypeChar"/>
          <w:b/>
        </w:rPr>
      </w:pPr>
      <w:bookmarkStart w:id="2483" w:name="_Toc3566478"/>
      <w:bookmarkStart w:id="2484" w:name="_Toc34747479"/>
      <w:bookmarkStart w:id="2485" w:name="_Toc39880801"/>
      <w:r>
        <w:t xml:space="preserve">Table </w:t>
      </w:r>
      <w:r w:rsidR="00ED469A">
        <w:fldChar w:fldCharType="begin"/>
      </w:r>
      <w:r w:rsidR="00ED469A">
        <w:instrText xml:space="preserve"> SEQ Table \* ARABIC </w:instrText>
      </w:r>
      <w:r w:rsidR="00ED469A">
        <w:fldChar w:fldCharType="separate"/>
      </w:r>
      <w:r w:rsidR="00A2710C">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2483"/>
      <w:bookmarkEnd w:id="2484"/>
      <w:bookmarkEnd w:id="2485"/>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43E54A47" w:rsidR="00426C31" w:rsidRDefault="00426C31" w:rsidP="00426C31">
      <w:pPr>
        <w:pStyle w:val="Caption"/>
        <w:spacing w:before="120"/>
        <w:rPr>
          <w:rStyle w:val="elementdeftypeChar"/>
          <w:b/>
        </w:rPr>
      </w:pPr>
      <w:bookmarkStart w:id="2486" w:name="_Toc3566479"/>
      <w:bookmarkStart w:id="2487" w:name="_Toc34747480"/>
      <w:bookmarkStart w:id="2488" w:name="_Toc39880802"/>
      <w:r>
        <w:t xml:space="preserve">Table </w:t>
      </w:r>
      <w:r w:rsidR="00ED469A">
        <w:fldChar w:fldCharType="begin"/>
      </w:r>
      <w:r w:rsidR="00ED469A">
        <w:instrText xml:space="preserve"> SEQ Table \* ARABIC </w:instrText>
      </w:r>
      <w:r w:rsidR="00ED469A">
        <w:fldChar w:fldCharType="separate"/>
      </w:r>
      <w:r w:rsidR="00A2710C">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2486"/>
      <w:bookmarkEnd w:id="2487"/>
      <w:bookmarkEnd w:id="2488"/>
    </w:p>
    <w:p w14:paraId="2689A0EE" w14:textId="77777777" w:rsid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lastRenderedPageBreak/>
        <w:t>nail_type</w:t>
      </w:r>
      <w:r w:rsidRPr="00EA5B23">
        <w:rPr>
          <w:rFonts w:cs="Calibri"/>
          <w:lang w:val="en-US" w:eastAsia="en-GB"/>
        </w:rPr>
        <w:t>: the alphanumeric name of the nail</w:t>
      </w:r>
      <w:r w:rsidR="006C3E10">
        <w:rPr>
          <w:rStyle w:val="FootnoteReference"/>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197A53D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04"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04F00248">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05"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0694321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06"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7E525D17">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07"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8CA3929">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08"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40FFB2D6">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2C7C8686">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10"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404180C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2BF6DBD7">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12">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proofErr w:type="gramStart"/>
      <w:r w:rsidRPr="00EA5B23">
        <w:rPr>
          <w:rStyle w:val="elementdeftypeChar"/>
        </w:rPr>
        <w:t>length</w:t>
      </w:r>
      <w:proofErr w:type="gramEnd"/>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Paragraph"/>
        <w:numPr>
          <w:ilvl w:val="0"/>
          <w:numId w:val="45"/>
        </w:numPr>
        <w:autoSpaceDE w:val="0"/>
        <w:autoSpaceDN w:val="0"/>
        <w:adjustRightInd w:val="0"/>
        <w:rPr>
          <w:rFonts w:cs="Calibri"/>
          <w:lang w:val="en-US" w:eastAsia="en-GB"/>
        </w:rPr>
      </w:pPr>
      <w:proofErr w:type="gramStart"/>
      <w:r w:rsidRPr="00B60458">
        <w:rPr>
          <w:rStyle w:val="elementdeftypeChar"/>
          <w:lang w:eastAsia="en-GB"/>
        </w:rPr>
        <w:t>material</w:t>
      </w:r>
      <w:proofErr w:type="gramEnd"/>
      <w:r w:rsidRPr="007973AE">
        <w:rPr>
          <w:rFonts w:cs="Calibri"/>
          <w:lang w:val="en-US" w:eastAsia="en-GB"/>
        </w:rPr>
        <w:t>: the material of the nail.</w:t>
      </w:r>
    </w:p>
    <w:p w14:paraId="4EB39654" w14:textId="77777777" w:rsidR="00EA5B23" w:rsidRPr="00B60458" w:rsidRDefault="00EA5B23" w:rsidP="00B90690">
      <w:pPr>
        <w:pStyle w:val="ListParagraph"/>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3E18022D"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A2710C">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0649AFA6" w:rsidR="002E4896" w:rsidRDefault="002E4896" w:rsidP="002E4896">
      <w:pPr>
        <w:pStyle w:val="Caption"/>
        <w:spacing w:before="120"/>
      </w:pPr>
      <w:bookmarkStart w:id="2489" w:name="_Toc3566480"/>
      <w:bookmarkStart w:id="2490" w:name="_Toc34747481"/>
      <w:bookmarkStart w:id="2491" w:name="_Toc39880803"/>
      <w:r>
        <w:t xml:space="preserve">Table </w:t>
      </w:r>
      <w:r w:rsidR="00ED469A">
        <w:fldChar w:fldCharType="begin"/>
      </w:r>
      <w:r w:rsidR="00ED469A">
        <w:instrText xml:space="preserve"> SEQ Table \* ARABIC </w:instrText>
      </w:r>
      <w:r w:rsidR="00ED469A">
        <w:fldChar w:fldCharType="separate"/>
      </w:r>
      <w:r w:rsidR="00A2710C">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2489"/>
      <w:bookmarkEnd w:id="2490"/>
      <w:bookmarkEnd w:id="2491"/>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r w:rsidR="00DF53CF">
        <w:rPr>
          <w:b/>
          <w:color w:val="0070C0"/>
        </w:rPr>
        <w:t>head_diameter</w:t>
      </w:r>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peel_strength</w:t>
      </w:r>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w:t>
      </w:r>
      <w:proofErr w:type="gramStart"/>
      <w:r w:rsidRPr="00226A3F">
        <w:t>appdata</w:t>
      </w:r>
      <w:proofErr w:type="gramEnd"/>
      <w:r w:rsidRPr="00226A3F">
        <w:t>&gt;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Heading2"/>
      </w:pPr>
      <w:bookmarkStart w:id="2492" w:name="_Toc39880562"/>
      <w:bookmarkStart w:id="2493" w:name="_Toc27753609"/>
      <w:r>
        <w:t>Rotation Joints</w:t>
      </w:r>
      <w:bookmarkEnd w:id="2492"/>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r>
        <w:rPr>
          <w:rFonts w:ascii="Courier New" w:hAnsi="Courier New" w:cs="Courier New"/>
          <w:b/>
          <w:bCs/>
          <w:i/>
          <w:sz w:val="18"/>
          <w:szCs w:val="18"/>
        </w:rPr>
        <w:t>rotation_joint/&gt;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r>
              <w:rPr>
                <w:sz w:val="20"/>
                <w:szCs w:val="20"/>
              </w:rPr>
              <w:t>rotation_joint</w:t>
            </w:r>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r>
              <w:rPr>
                <w:sz w:val="20"/>
                <w:szCs w:val="20"/>
              </w:rPr>
              <w:t>femdata</w:t>
            </w:r>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r>
              <w:rPr>
                <w:rFonts w:cs="Calibri"/>
                <w:sz w:val="20"/>
                <w:szCs w:val="20"/>
                <w:lang w:eastAsia="en-GB"/>
              </w:rPr>
              <w:t xml:space="preserve">custom_attributes_list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03F037FE"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44AC5132" w14:textId="464BCF53" w:rsidR="000B382F" w:rsidRDefault="000B382F" w:rsidP="000B382F">
      <w:pPr>
        <w:pStyle w:val="Caption"/>
        <w:spacing w:before="120"/>
      </w:pPr>
      <w:bookmarkStart w:id="2494" w:name="_Toc39880804"/>
      <w:r>
        <w:t xml:space="preserve">Table </w:t>
      </w:r>
      <w:r w:rsidR="00ED469A">
        <w:fldChar w:fldCharType="begin"/>
      </w:r>
      <w:r w:rsidR="00ED469A">
        <w:instrText xml:space="preserve"> SEQ Table \* ARABIC </w:instrText>
      </w:r>
      <w:r w:rsidR="00ED469A">
        <w:fldChar w:fldCharType="separate"/>
      </w:r>
      <w:r w:rsidR="00A2710C">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rotation_joint</w:t>
      </w:r>
      <w:r w:rsidRPr="00D06BDF">
        <w:rPr>
          <w:rStyle w:val="elementdeftypeChar"/>
          <w:b/>
        </w:rPr>
        <w:t>/&gt;</w:t>
      </w:r>
      <w:bookmarkEnd w:id="2494"/>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&lt;r</w:t>
      </w:r>
      <w:r>
        <w:rPr>
          <w:rFonts w:ascii="Courier New" w:hAnsi="Courier New" w:cs="Courier New"/>
          <w:b/>
          <w:i/>
          <w:sz w:val="18"/>
          <w:szCs w:val="18"/>
        </w:rPr>
        <w:t>otation_joint/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5145D543" w:rsidR="000B382F" w:rsidRDefault="00ED469A" w:rsidP="00ED469A">
      <w:pPr>
        <w:pStyle w:val="Caption"/>
      </w:pPr>
      <w:bookmarkStart w:id="2495" w:name="_Toc39880805"/>
      <w:r>
        <w:t xml:space="preserve">Table </w:t>
      </w:r>
      <w:r>
        <w:fldChar w:fldCharType="begin"/>
      </w:r>
      <w:r>
        <w:instrText xml:space="preserve"> SEQ Table \* ARABIC </w:instrText>
      </w:r>
      <w:r>
        <w:fldChar w:fldCharType="separate"/>
      </w:r>
      <w:r w:rsidR="00A2710C">
        <w:rPr>
          <w:noProof/>
        </w:rPr>
        <w:t>74</w:t>
      </w:r>
      <w:r>
        <w:fldChar w:fldCharType="end"/>
      </w:r>
      <w:r w:rsidRPr="00501F7D">
        <w:t>: Attributes of element &lt;rotation_joint/&gt;</w:t>
      </w:r>
      <w:bookmarkEnd w:id="2495"/>
      <w:r>
        <w:t xml:space="preserve"> </w:t>
      </w:r>
    </w:p>
    <w:p w14:paraId="6685ECF9" w14:textId="77777777" w:rsidR="000B382F" w:rsidRPr="000B11EA" w:rsidRDefault="000B382F" w:rsidP="000B382F">
      <w:pPr>
        <w:numPr>
          <w:ilvl w:val="0"/>
          <w:numId w:val="22"/>
        </w:numPr>
        <w:spacing w:before="120"/>
      </w:pPr>
      <w:proofErr w:type="gramStart"/>
      <w:r w:rsidRPr="00E75E50">
        <w:rPr>
          <w:rStyle w:val="elementdeftypeChar"/>
          <w:rFonts w:eastAsia="Calibri"/>
        </w:rPr>
        <w:t>diameter</w:t>
      </w:r>
      <w:proofErr w:type="gramEnd"/>
      <w:r w:rsidRPr="000B11EA">
        <w:t xml:space="preserve">: the diameter of the </w:t>
      </w:r>
      <w:r>
        <w:t>shaft</w:t>
      </w:r>
      <w:r w:rsidRPr="000B11EA">
        <w:t xml:space="preserve"> of the</w:t>
      </w:r>
      <w:r>
        <w:t xml:space="preserve"> rotation joint. </w:t>
      </w:r>
    </w:p>
    <w:p w14:paraId="3AE10804" w14:textId="20F5CB86" w:rsidR="000B382F" w:rsidRDefault="000B382F" w:rsidP="00ED469A">
      <w:pPr>
        <w:jc w:val="both"/>
        <w:rPr>
          <w:noProof/>
        </w:rPr>
      </w:pPr>
      <w:r>
        <w:t xml:space="preserve">If possible, a rotation joint should know the direction of fixation, i.e. possess a nested element </w:t>
      </w:r>
      <w:r w:rsidRPr="002B2829">
        <w:rPr>
          <w:rFonts w:ascii="Courier New" w:hAnsi="Courier New" w:cs="Courier New"/>
          <w:b/>
          <w:i/>
          <w:sz w:val="18"/>
          <w:szCs w:val="18"/>
        </w:rPr>
        <w:t>&lt;normal_direction&gt;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&lt;normal_direction/&gt;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A2710C">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r w:rsidRPr="005A4A4C">
              <w:rPr>
                <w:sz w:val="20"/>
                <w:szCs w:val="20"/>
              </w:rPr>
              <w:t>normal_direction</w:t>
            </w:r>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r>
              <w:rPr>
                <w:sz w:val="20"/>
                <w:szCs w:val="20"/>
              </w:rPr>
              <w:t>rotav</w:t>
            </w:r>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56150BFD" w:rsidR="000B382F" w:rsidRDefault="000B382F" w:rsidP="000B382F">
      <w:pPr>
        <w:pStyle w:val="Caption"/>
        <w:keepNext/>
        <w:keepLines/>
        <w:spacing w:before="120"/>
      </w:pPr>
      <w:bookmarkStart w:id="2496" w:name="_Toc39880806"/>
      <w:r>
        <w:t xml:space="preserve">Table </w:t>
      </w:r>
      <w:r w:rsidR="00ED469A">
        <w:fldChar w:fldCharType="begin"/>
      </w:r>
      <w:r w:rsidR="00ED469A">
        <w:instrText xml:space="preserve"> SEQ Table \* ARABIC </w:instrText>
      </w:r>
      <w:r w:rsidR="00ED469A">
        <w:fldChar w:fldCharType="separate"/>
      </w:r>
      <w:r w:rsidR="00A2710C">
        <w:rPr>
          <w:noProof/>
        </w:rPr>
        <w:t>75</w:t>
      </w:r>
      <w:r w:rsidR="00ED469A">
        <w:fldChar w:fldCharType="end"/>
      </w:r>
      <w:r>
        <w:t xml:space="preserve">: Nested elements of element </w:t>
      </w:r>
      <w:r w:rsidRPr="009B4B01">
        <w:rPr>
          <w:rFonts w:ascii="Courier New" w:hAnsi="Courier New" w:cs="Courier New"/>
          <w:bCs w:val="0"/>
          <w:i/>
          <w:sz w:val="18"/>
          <w:szCs w:val="18"/>
        </w:rPr>
        <w:t>&lt;</w:t>
      </w:r>
      <w:r>
        <w:rPr>
          <w:rFonts w:ascii="Courier New" w:hAnsi="Courier New" w:cs="Courier New"/>
          <w:bCs w:val="0"/>
          <w:i/>
          <w:sz w:val="18"/>
          <w:szCs w:val="18"/>
        </w:rPr>
        <w:t>rotation_joint/</w:t>
      </w:r>
      <w:r w:rsidRPr="009B4B01">
        <w:rPr>
          <w:rFonts w:ascii="Courier New" w:hAnsi="Courier New" w:cs="Courier New"/>
          <w:bCs w:val="0"/>
          <w:i/>
          <w:sz w:val="18"/>
          <w:szCs w:val="18"/>
        </w:rPr>
        <w:t>&gt;</w:t>
      </w:r>
      <w:bookmarkEnd w:id="2496"/>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r>
        <w:rPr>
          <w:b/>
          <w:color w:val="0070C0"/>
        </w:rPr>
        <w:t>rotation_joint</w:t>
      </w:r>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&lt;rotav/&gt;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/rotation_joint</w:t>
      </w:r>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w:t>
      </w:r>
      <w:proofErr w:type="gramStart"/>
      <w:r w:rsidRPr="00226A3F">
        <w:t>appdata</w:t>
      </w:r>
      <w:proofErr w:type="gramEnd"/>
      <w:r w:rsidRPr="00226A3F">
        <w:t>&gt;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Heading3"/>
      </w:pPr>
      <w:bookmarkStart w:id="2497" w:name="_Toc39880563"/>
      <w:r>
        <w:t>ROTAV</w:t>
      </w:r>
      <w:bookmarkEnd w:id="2497"/>
    </w:p>
    <w:p w14:paraId="016FA02A" w14:textId="67074ACE"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w:t>
      </w:r>
      <w:proofErr w:type="gramStart"/>
      <w:r>
        <w:rPr>
          <w:rFonts w:asciiTheme="minorHAnsi" w:hAnsiTheme="minorHAnsi" w:cstheme="minorHAnsi"/>
          <w:sz w:val="22"/>
          <w:szCs w:val="22"/>
          <w:lang w:val="en-US"/>
        </w:rPr>
        <w:t>are</w:t>
      </w:r>
      <w:proofErr w:type="gramEnd"/>
      <w:r>
        <w:rPr>
          <w:rFonts w:asciiTheme="minorHAnsi" w:hAnsiTheme="minorHAnsi" w:cstheme="minorHAnsi"/>
          <w:sz w:val="22"/>
          <w:szCs w:val="22"/>
          <w:lang w:val="en-US"/>
        </w:rPr>
        <w:t xml:space="preserve"> possible. High grade steel sheets can be used. </w:t>
      </w:r>
    </w:p>
    <w:p w14:paraId="32600BDB" w14:textId="77777777"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Normal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NormalWeb"/>
        <w:keepNext/>
        <w:spacing w:before="120" w:beforeAutospacing="0" w:after="120" w:afterAutospacing="0"/>
        <w:jc w:val="center"/>
        <w:rPr>
          <w:lang w:val="en-US"/>
        </w:rPr>
      </w:pPr>
      <w:r>
        <w:rPr>
          <w:noProof/>
          <w:lang w:val="en-US" w:eastAsia="en-US"/>
        </w:rPr>
        <w:drawing>
          <wp:inline distT="0" distB="0" distL="0" distR="0" wp14:anchorId="3C0FB9AD" wp14:editId="385C96C1">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14:paraId="60ADEE6C" w14:textId="77777777" w:rsidTr="000B382F">
        <w:trPr>
          <w:trHeight w:val="691"/>
          <w:jc w:val="center"/>
        </w:trPr>
        <w:tc>
          <w:tcPr>
            <w:tcW w:w="1414" w:type="dxa"/>
          </w:tcPr>
          <w:p w14:paraId="382823ED" w14:textId="77777777" w:rsidR="000B382F" w:rsidRPr="00EB2983" w:rsidRDefault="000B382F" w:rsidP="000B382F">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w:t>
            </w:r>
            <w:r>
              <w:rPr>
                <w:rFonts w:asciiTheme="minorHAnsi" w:hAnsiTheme="minorHAnsi" w:cstheme="minorHAnsi"/>
                <w:sz w:val="18"/>
              </w:rPr>
              <w:t>ement</w:t>
            </w:r>
          </w:p>
        </w:tc>
        <w:tc>
          <w:tcPr>
            <w:tcW w:w="1589" w:type="dxa"/>
          </w:tcPr>
          <w:p w14:paraId="76F70174" w14:textId="16E142FF" w:rsidR="000B382F" w:rsidRPr="00EB2983" w:rsidRDefault="000B382F" w:rsidP="000B382F">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6"/>
                <w:lang w:val="en-US"/>
              </w:rPr>
              <w:t>Penetration</w:t>
            </w:r>
            <w:r w:rsidRPr="00EB2983">
              <w:rPr>
                <w:rFonts w:asciiTheme="minorHAnsi" w:hAnsiTheme="minorHAnsi" w:cstheme="minorHAnsi"/>
                <w:sz w:val="16"/>
                <w:lang w:val="en-US"/>
              </w:rPr>
              <w:t xml:space="preserve"> (</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431" w:type="dxa"/>
          </w:tcPr>
          <w:p w14:paraId="7CFFAE7B" w14:textId="77777777" w:rsidR="000B382F" w:rsidRPr="00EB2983" w:rsidRDefault="000B382F" w:rsidP="000B382F">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Pr="00EB2983">
              <w:rPr>
                <w:rFonts w:asciiTheme="minorHAnsi" w:hAnsiTheme="minorHAnsi" w:cstheme="minorHAnsi"/>
                <w:sz w:val="18"/>
                <w:lang w:val="en-US"/>
              </w:rPr>
              <w:t>t</w:t>
            </w:r>
            <w:r>
              <w:rPr>
                <w:rFonts w:asciiTheme="minorHAnsi" w:hAnsiTheme="minorHAnsi" w:cstheme="minorHAnsi"/>
                <w:sz w:val="18"/>
                <w:lang w:val="en-US"/>
              </w:rPr>
              <w:t>er</w:t>
            </w:r>
            <w:r w:rsidRPr="00EB2983">
              <w:rPr>
                <w:rFonts w:asciiTheme="minorHAnsi" w:hAnsiTheme="minorHAnsi" w:cstheme="minorHAnsi"/>
                <w:sz w:val="18"/>
                <w:lang w:val="en-US"/>
              </w:rPr>
              <w:t>ial</w:t>
            </w:r>
          </w:p>
          <w:p w14:paraId="77D5A1E3" w14:textId="0343DD5F" w:rsidR="000B382F" w:rsidRPr="00EB2983"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570" w:type="dxa"/>
          </w:tcPr>
          <w:p w14:paraId="59B06F62" w14:textId="77777777" w:rsidR="000B382F" w:rsidRPr="00EB2983" w:rsidRDefault="000B382F" w:rsidP="000B382F">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ins w:id="2498" w:author="nick" w:date="2020-05-04T20:36:00Z"/>
          <w:sz w:val="18"/>
        </w:rPr>
      </w:pPr>
      <w:ins w:id="2499" w:author="nick" w:date="2020-05-04T20:36:00Z">
        <w:r w:rsidRPr="00EF4929">
          <w:rPr>
            <w:i/>
            <w:sz w:val="18"/>
          </w:rPr>
          <w:t>Source of image</w:t>
        </w:r>
        <w:r w:rsidRPr="00EF4929">
          <w:rPr>
            <w:sz w:val="18"/>
          </w:rPr>
          <w:t xml:space="preserve">: </w:t>
        </w:r>
      </w:ins>
      <w:ins w:id="2500" w:author="nick" w:date="2020-05-04T20:37:00Z">
        <w:r w:rsidRPr="000D1293">
          <w:rPr>
            <w:i/>
            <w:sz w:val="18"/>
          </w:rPr>
          <w:t>c</w:t>
        </w:r>
      </w:ins>
      <w:ins w:id="2501" w:author="nick" w:date="2020-05-04T20:36:00Z">
        <w:r w:rsidRPr="000D1293">
          <w:rPr>
            <w:i/>
            <w:sz w:val="18"/>
          </w:rPr>
          <w:t>ourtesy of BMW Group</w:t>
        </w:r>
      </w:ins>
    </w:p>
    <w:p w14:paraId="0BA08DB0" w14:textId="5FBA423B" w:rsidR="000B382F" w:rsidRPr="005C50FA" w:rsidRDefault="000B382F" w:rsidP="000B382F">
      <w:pPr>
        <w:pStyle w:val="Caption"/>
        <w:rPr>
          <w:color w:val="676F76"/>
          <w:sz w:val="21"/>
          <w:szCs w:val="21"/>
          <w:lang w:val="en" w:eastAsia="en-US"/>
        </w:rPr>
      </w:pPr>
      <w:bookmarkStart w:id="2502" w:name="_Toc39880690"/>
      <w:r>
        <w:t xml:space="preserve">Figure </w:t>
      </w:r>
      <w:r>
        <w:fldChar w:fldCharType="begin"/>
      </w:r>
      <w:r>
        <w:instrText xml:space="preserve"> SEQ Figure \* ARABIC </w:instrText>
      </w:r>
      <w:r>
        <w:fldChar w:fldCharType="separate"/>
      </w:r>
      <w:r w:rsidR="00A2710C">
        <w:rPr>
          <w:noProof/>
        </w:rPr>
        <w:t>43</w:t>
      </w:r>
      <w:r>
        <w:fldChar w:fldCharType="end"/>
      </w:r>
      <w:r>
        <w:t>: Process of Rotation Joining (ROTAV)</w:t>
      </w:r>
      <w:bookmarkEnd w:id="2502"/>
    </w:p>
    <w:p w14:paraId="2968545B" w14:textId="77777777" w:rsidR="000B382F" w:rsidRDefault="000B382F" w:rsidP="000B382F">
      <w:pPr>
        <w:keepNext/>
        <w:jc w:val="center"/>
      </w:pPr>
      <w:r>
        <w:rPr>
          <w:noProof/>
          <w:lang w:eastAsia="en-US"/>
        </w:rPr>
        <w:lastRenderedPageBreak/>
        <w:drawing>
          <wp:inline distT="0" distB="0" distL="0" distR="0" wp14:anchorId="0357EE95" wp14:editId="5310472C">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14"/>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ins w:id="2503" w:author="nick" w:date="2020-05-04T20:37:00Z">
        <w:r w:rsidR="000D1293" w:rsidRPr="000D1293">
          <w:rPr>
            <w:i/>
            <w:sz w:val="18"/>
          </w:rPr>
          <w:t>c</w:t>
        </w:r>
      </w:ins>
      <w:ins w:id="2504" w:author="nick" w:date="2020-05-04T20:36:00Z">
        <w:r w:rsidR="000D1293" w:rsidRPr="000D1293">
          <w:rPr>
            <w:i/>
            <w:sz w:val="18"/>
          </w:rPr>
          <w:t>ourtesy of BMW Group</w:t>
        </w:r>
      </w:ins>
    </w:p>
    <w:p w14:paraId="1760A683" w14:textId="3ADE6D63" w:rsidR="000B382F" w:rsidRDefault="000B382F" w:rsidP="000B382F">
      <w:pPr>
        <w:pStyle w:val="Caption"/>
      </w:pPr>
      <w:bookmarkStart w:id="2505" w:name="_Toc39880691"/>
      <w:r>
        <w:t xml:space="preserve">Figure </w:t>
      </w:r>
      <w:r>
        <w:fldChar w:fldCharType="begin"/>
      </w:r>
      <w:r>
        <w:instrText xml:space="preserve"> SEQ Figure \* ARABIC </w:instrText>
      </w:r>
      <w:r>
        <w:fldChar w:fldCharType="separate"/>
      </w:r>
      <w:r w:rsidR="00A2710C">
        <w:rPr>
          <w:noProof/>
        </w:rPr>
        <w:t>44</w:t>
      </w:r>
      <w:r>
        <w:fldChar w:fldCharType="end"/>
      </w:r>
      <w:r>
        <w:t>: ROTAV connecting aluminum and steel sheets</w:t>
      </w:r>
      <w:bookmarkEnd w:id="2505"/>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0B382F">
      <w:pPr>
        <w:pStyle w:val="ListParagraph"/>
        <w:numPr>
          <w:ilvl w:val="0"/>
          <w:numId w:val="63"/>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0B382F">
      <w:pPr>
        <w:pStyle w:val="ListParagraph"/>
        <w:numPr>
          <w:ilvl w:val="0"/>
          <w:numId w:val="63"/>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sheet</w:t>
      </w:r>
    </w:p>
    <w:p w14:paraId="20D72BD8" w14:textId="7394531D" w:rsidR="000B382F" w:rsidRPr="00D73BA4" w:rsidRDefault="000870D1" w:rsidP="000B382F">
      <w:pPr>
        <w:pStyle w:val="ListParagraph"/>
        <w:numPr>
          <w:ilvl w:val="0"/>
          <w:numId w:val="63"/>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0B382F">
      <w:pPr>
        <w:pStyle w:val="ListParagraph"/>
        <w:numPr>
          <w:ilvl w:val="0"/>
          <w:numId w:val="63"/>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r>
        <w:rPr>
          <w:rStyle w:val="elementdeftypeChar"/>
          <w:lang w:eastAsia="en-GB"/>
        </w:rPr>
        <w:t>rotav/</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r>
              <w:rPr>
                <w:rFonts w:cs="Calibri"/>
                <w:sz w:val="18"/>
                <w:szCs w:val="18"/>
                <w:lang w:eastAsia="en-GB"/>
              </w:rPr>
              <w:t>rotational_speed</w:t>
            </w:r>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r>
              <w:rPr>
                <w:sz w:val="18"/>
                <w:szCs w:val="18"/>
              </w:rPr>
              <w:t>compression_force</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3C8D1E71" w:rsidR="000B382F" w:rsidRDefault="000B382F" w:rsidP="000B382F">
      <w:pPr>
        <w:pStyle w:val="Caption"/>
        <w:spacing w:before="120"/>
        <w:rPr>
          <w:rFonts w:cs="Calibri"/>
          <w:szCs w:val="22"/>
          <w:lang w:eastAsia="en-GB"/>
        </w:rPr>
      </w:pPr>
      <w:bookmarkStart w:id="2506" w:name="_Toc39880807"/>
      <w:r>
        <w:t xml:space="preserve">Table </w:t>
      </w:r>
      <w:r w:rsidR="00ED469A">
        <w:fldChar w:fldCharType="begin"/>
      </w:r>
      <w:r w:rsidR="00ED469A">
        <w:instrText xml:space="preserve"> SEQ Table \* ARABIC </w:instrText>
      </w:r>
      <w:r w:rsidR="00ED469A">
        <w:fldChar w:fldCharType="separate"/>
      </w:r>
      <w:r w:rsidR="00A2710C">
        <w:rPr>
          <w:noProof/>
        </w:rPr>
        <w:t>76</w:t>
      </w:r>
      <w:r w:rsidR="00ED469A">
        <w:fldChar w:fldCharType="end"/>
      </w:r>
      <w:r>
        <w:t xml:space="preserve">: </w:t>
      </w:r>
      <w:r w:rsidRPr="001E3E2A">
        <w:t>Attr</w:t>
      </w:r>
      <w:r>
        <w:t xml:space="preserve">ibutes of element </w:t>
      </w:r>
      <w:r w:rsidRPr="001E3E2A">
        <w:rPr>
          <w:rStyle w:val="elementdeftypeChar"/>
          <w:b/>
        </w:rPr>
        <w:t>&lt;</w:t>
      </w:r>
      <w:r>
        <w:rPr>
          <w:rStyle w:val="elementdeftypeChar"/>
          <w:b/>
        </w:rPr>
        <w:t>rotav/</w:t>
      </w:r>
      <w:r w:rsidRPr="001E3E2A">
        <w:rPr>
          <w:rStyle w:val="elementdeftypeChar"/>
          <w:b/>
        </w:rPr>
        <w:t>&gt;</w:t>
      </w:r>
      <w:bookmarkEnd w:id="2506"/>
    </w:p>
    <w:p w14:paraId="74DE359C" w14:textId="22B5C158" w:rsidR="000B382F" w:rsidRDefault="000B382F" w:rsidP="000B382F">
      <w:pPr>
        <w:pStyle w:val="ListParagraph"/>
        <w:numPr>
          <w:ilvl w:val="0"/>
          <w:numId w:val="37"/>
        </w:numPr>
        <w:autoSpaceDE w:val="0"/>
        <w:autoSpaceDN w:val="0"/>
        <w:adjustRightInd w:val="0"/>
        <w:ind w:left="714" w:hanging="357"/>
        <w:jc w:val="both"/>
        <w:rPr>
          <w:rFonts w:cs="Calibri"/>
          <w:lang w:val="en-US" w:eastAsia="en-GB"/>
        </w:rPr>
      </w:pPr>
      <w:r>
        <w:rPr>
          <w:rStyle w:val="elementdeftypeChar"/>
          <w:lang w:eastAsia="en-GB"/>
        </w:rPr>
        <w:t>rotational_speed</w:t>
      </w:r>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771D0179" w:rsidR="000B382F" w:rsidRPr="00D15F1A" w:rsidRDefault="000B382F" w:rsidP="000B382F">
      <w:pPr>
        <w:pStyle w:val="ListParagraph"/>
        <w:numPr>
          <w:ilvl w:val="0"/>
          <w:numId w:val="37"/>
        </w:numPr>
        <w:autoSpaceDE w:val="0"/>
        <w:autoSpaceDN w:val="0"/>
        <w:adjustRightInd w:val="0"/>
        <w:jc w:val="both"/>
        <w:rPr>
          <w:rFonts w:cs="Calibri"/>
          <w:lang w:val="en-US" w:eastAsia="en-GB"/>
        </w:rPr>
      </w:pPr>
      <w:r>
        <w:rPr>
          <w:rStyle w:val="elementdeftypeChar"/>
          <w:lang w:eastAsia="en-GB"/>
        </w:rPr>
        <w:t>compression_force:</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achieve the fastening properties, the ROTAV is compressed with a vertical force</w:t>
      </w:r>
    </w:p>
    <w:p w14:paraId="34610C9C" w14:textId="77777777" w:rsidR="000B382F" w:rsidRPr="00D15F1A" w:rsidRDefault="000B382F" w:rsidP="000B382F">
      <w:pPr>
        <w:pStyle w:val="ListParagraph"/>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r>
        <w:rPr>
          <w:rStyle w:val="elementdeftypeChar"/>
        </w:rPr>
        <w:t>rotav/</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&lt;rotation_joint</w:t>
      </w:r>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&lt;rotation_joint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 xml:space="preserve"> </w:t>
      </w:r>
      <w:r>
        <w:rPr>
          <w:color w:val="0070C0"/>
        </w:rPr>
        <w:t>rotational_speed="</w:t>
      </w:r>
      <w:r w:rsidR="009E6086">
        <w:rPr>
          <w:color w:val="0070C0"/>
        </w:rPr>
        <w:t>1500000</w:t>
      </w:r>
      <w:r>
        <w:rPr>
          <w:color w:val="0070C0"/>
        </w:rPr>
        <w:t>" compression_force="10000"/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&lt;normal_direction x="0" y="0" z="-10"/&gt;</w:t>
      </w:r>
    </w:p>
    <w:p w14:paraId="35D1EDE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w:t>
      </w:r>
      <w:proofErr w:type="gramStart"/>
      <w:r>
        <w:t>appdata</w:t>
      </w:r>
      <w:proofErr w:type="gramEnd"/>
      <w:r>
        <w:t>&gt;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2493"/>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Heading1"/>
        <w:tabs>
          <w:tab w:val="clear" w:pos="432"/>
          <w:tab w:val="num" w:pos="567"/>
        </w:tabs>
        <w:ind w:left="431" w:hanging="431"/>
      </w:pPr>
      <w:bookmarkStart w:id="2507" w:name="_Toc428537246"/>
      <w:bookmarkStart w:id="2508" w:name="_Toc428969565"/>
      <w:bookmarkStart w:id="2509" w:name="_Toc429052956"/>
      <w:bookmarkStart w:id="2510" w:name="_Toc428537247"/>
      <w:bookmarkStart w:id="2511" w:name="_Toc428965632"/>
      <w:bookmarkStart w:id="2512" w:name="_Toc428969566"/>
      <w:bookmarkStart w:id="2513" w:name="_Toc429052957"/>
      <w:bookmarkStart w:id="2514" w:name="_Toc428456280"/>
      <w:bookmarkStart w:id="2515" w:name="_Toc428537248"/>
      <w:bookmarkStart w:id="2516" w:name="_Toc428969567"/>
      <w:bookmarkStart w:id="2517" w:name="_Toc429052958"/>
      <w:bookmarkStart w:id="2518" w:name="_Toc338938901"/>
      <w:bookmarkStart w:id="2519" w:name="_Toc338939097"/>
      <w:bookmarkStart w:id="2520" w:name="_Toc3556997"/>
      <w:bookmarkStart w:id="2521" w:name="_Toc34747247"/>
      <w:bookmarkStart w:id="2522" w:name="_Toc39880564"/>
      <w:bookmarkEnd w:id="2507"/>
      <w:bookmarkEnd w:id="2508"/>
      <w:bookmarkEnd w:id="2509"/>
      <w:bookmarkEnd w:id="2510"/>
      <w:bookmarkEnd w:id="2511"/>
      <w:bookmarkEnd w:id="2512"/>
      <w:bookmarkEnd w:id="2513"/>
      <w:bookmarkEnd w:id="2514"/>
      <w:bookmarkEnd w:id="2515"/>
      <w:bookmarkEnd w:id="2516"/>
      <w:bookmarkEnd w:id="2517"/>
      <w:r w:rsidRPr="007055D9">
        <w:lastRenderedPageBreak/>
        <w:t>1D connections</w:t>
      </w:r>
      <w:bookmarkEnd w:id="2518"/>
      <w:bookmarkEnd w:id="2519"/>
      <w:bookmarkEnd w:id="2520"/>
      <w:bookmarkEnd w:id="2521"/>
      <w:bookmarkEnd w:id="2522"/>
    </w:p>
    <w:p w14:paraId="4A529AC5" w14:textId="77777777" w:rsidR="00911496" w:rsidRDefault="00246BE4" w:rsidP="00246BE4">
      <w:pPr>
        <w:pStyle w:val="Heading2"/>
      </w:pPr>
      <w:bookmarkStart w:id="2523" w:name="_Toc3556998"/>
      <w:bookmarkStart w:id="2524" w:name="_Toc34747248"/>
      <w:bookmarkStart w:id="2525" w:name="_Toc39880565"/>
      <w:bookmarkStart w:id="2526" w:name="_Toc338938902"/>
      <w:bookmarkStart w:id="2527" w:name="_Toc338939098"/>
      <w:r w:rsidRPr="00246BE4">
        <w:t>Generic Definitions</w:t>
      </w:r>
      <w:bookmarkEnd w:id="2523"/>
      <w:bookmarkEnd w:id="2524"/>
      <w:bookmarkEnd w:id="2525"/>
    </w:p>
    <w:p w14:paraId="5E086748" w14:textId="77777777" w:rsidR="007D6B05" w:rsidRDefault="007D6B05" w:rsidP="00327322">
      <w:pPr>
        <w:pStyle w:val="Heading3"/>
      </w:pPr>
      <w:bookmarkStart w:id="2528" w:name="_Toc3556999"/>
      <w:bookmarkStart w:id="2529" w:name="_Toc34747249"/>
      <w:bookmarkStart w:id="2530" w:name="_Toc39880566"/>
      <w:r>
        <w:t>Identification</w:t>
      </w:r>
      <w:bookmarkEnd w:id="2528"/>
      <w:bookmarkEnd w:id="2529"/>
      <w:bookmarkEnd w:id="2530"/>
    </w:p>
    <w:p w14:paraId="036F2EB2" w14:textId="7DFF02D9"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A2710C">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Heading3"/>
      </w:pPr>
      <w:bookmarkStart w:id="2531" w:name="_Ref414571413"/>
      <w:bookmarkStart w:id="2532" w:name="_Ref429050458"/>
      <w:bookmarkStart w:id="2533" w:name="_Toc3557000"/>
      <w:bookmarkStart w:id="2534" w:name="_Toc34747250"/>
      <w:bookmarkStart w:id="2535" w:name="_Toc39880567"/>
      <w:r w:rsidRPr="007055D9">
        <w:t>L</w:t>
      </w:r>
      <w:bookmarkEnd w:id="2531"/>
      <w:r w:rsidR="00246BE4">
        <w:t>ocation</w:t>
      </w:r>
      <w:bookmarkEnd w:id="2532"/>
      <w:bookmarkEnd w:id="2533"/>
      <w:bookmarkEnd w:id="2534"/>
      <w:bookmarkEnd w:id="2535"/>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1735B12D"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w:t>
      </w:r>
      <w:proofErr w:type="gramStart"/>
      <w:r w:rsidRPr="007215C5">
        <w:rPr>
          <w:b w:val="0"/>
          <w:bCs w:val="0"/>
          <w:i w:val="0"/>
          <w:iCs w:val="0"/>
          <w:sz w:val="22"/>
          <w:szCs w:val="24"/>
          <w:lang w:val="en-US"/>
        </w:rPr>
        <w:t>a seam weld</w:t>
      </w:r>
      <w:proofErr w:type="gramEnd"/>
      <w:r w:rsidRPr="007215C5">
        <w:rPr>
          <w:b w:val="0"/>
          <w:bCs w:val="0"/>
          <w:i w:val="0"/>
          <w:iCs w:val="0"/>
          <w:sz w:val="22"/>
          <w:szCs w:val="24"/>
          <w:lang w:val="en-US"/>
        </w:rPr>
        <w:t xml:space="preserve">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A2710C" w:rsidRPr="00A2710C">
        <w:rPr>
          <w:b w:val="0"/>
          <w:i w:val="0"/>
          <w:sz w:val="22"/>
          <w:szCs w:val="22"/>
        </w:rPr>
        <w:t xml:space="preserve">Figure </w:t>
      </w:r>
      <w:r w:rsidR="00A2710C" w:rsidRPr="00A2710C">
        <w:rPr>
          <w:b w:val="0"/>
          <w:i w:val="0"/>
          <w:noProof/>
          <w:sz w:val="22"/>
          <w:szCs w:val="22"/>
        </w:rPr>
        <w:t>45</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A2710C" w:rsidRPr="00A2710C">
        <w:rPr>
          <w:b w:val="0"/>
          <w:i w:val="0"/>
          <w:sz w:val="22"/>
          <w:szCs w:val="22"/>
        </w:rPr>
        <w:t>: Weld Line Changing</w:t>
      </w:r>
      <w:r w:rsidR="00A2710C" w:rsidRPr="00A2710C">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Heading5"/>
      </w:pPr>
      <w:r w:rsidRPr="007055D9">
        <w:t xml:space="preserve">Element </w:t>
      </w:r>
      <w:r w:rsidR="00194316">
        <w:t>"</w:t>
      </w:r>
      <w:r w:rsidRPr="007055D9">
        <w:t>loc_list</w:t>
      </w:r>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loc_list</w:t>
            </w:r>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29976F53" w:rsidR="00A66652" w:rsidRDefault="00A66652" w:rsidP="00A66652">
      <w:pPr>
        <w:pStyle w:val="Caption"/>
        <w:spacing w:before="120"/>
      </w:pPr>
      <w:bookmarkStart w:id="2536" w:name="_Toc3566481"/>
      <w:bookmarkStart w:id="2537" w:name="_Toc34747482"/>
      <w:bookmarkStart w:id="2538" w:name="_Toc39880808"/>
      <w:r>
        <w:t xml:space="preserve">Table </w:t>
      </w:r>
      <w:r w:rsidR="00ED469A">
        <w:fldChar w:fldCharType="begin"/>
      </w:r>
      <w:r w:rsidR="00ED469A">
        <w:instrText xml:space="preserve"> SEQ Table \* ARABIC </w:instrText>
      </w:r>
      <w:r w:rsidR="00ED469A">
        <w:fldChar w:fldCharType="separate"/>
      </w:r>
      <w:r w:rsidR="00A2710C">
        <w:rPr>
          <w:noProof/>
        </w:rPr>
        <w:t>77</w:t>
      </w:r>
      <w:r w:rsidR="00ED469A">
        <w:fldChar w:fldCharType="end"/>
      </w:r>
      <w:r>
        <w:t xml:space="preserve">: Attributes of element </w:t>
      </w:r>
      <w:r w:rsidRPr="003E46C4">
        <w:rPr>
          <w:rStyle w:val="elementdeftypeChar"/>
          <w:b/>
        </w:rPr>
        <w:t>&lt;loc</w:t>
      </w:r>
      <w:r>
        <w:rPr>
          <w:rStyle w:val="elementdeftypeChar"/>
          <w:b/>
        </w:rPr>
        <w:t>_list</w:t>
      </w:r>
      <w:r w:rsidRPr="003E46C4">
        <w:rPr>
          <w:rStyle w:val="elementdeftypeChar"/>
          <w:b/>
        </w:rPr>
        <w:t>/&gt;</w:t>
      </w:r>
      <w:bookmarkEnd w:id="2536"/>
      <w:bookmarkEnd w:id="2537"/>
      <w:bookmarkEnd w:id="2538"/>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ootnoteReference"/>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65D96ED9" w:rsidR="007D6B05" w:rsidRDefault="007D6B05" w:rsidP="007D6B05">
      <w:pPr>
        <w:pStyle w:val="Caption"/>
        <w:spacing w:before="120"/>
      </w:pPr>
      <w:bookmarkStart w:id="2539" w:name="_Toc3566482"/>
      <w:bookmarkStart w:id="2540" w:name="_Toc34747483"/>
      <w:bookmarkStart w:id="2541" w:name="_Toc39880809"/>
      <w:r>
        <w:t xml:space="preserve">Table </w:t>
      </w:r>
      <w:r w:rsidR="00ED469A">
        <w:fldChar w:fldCharType="begin"/>
      </w:r>
      <w:r w:rsidR="00ED469A">
        <w:instrText xml:space="preserve"> SEQ Table \* ARABIC </w:instrText>
      </w:r>
      <w:r w:rsidR="00ED469A">
        <w:fldChar w:fldCharType="separate"/>
      </w:r>
      <w:r w:rsidR="00A2710C">
        <w:rPr>
          <w:noProof/>
        </w:rPr>
        <w:t>78</w:t>
      </w:r>
      <w:r w:rsidR="00ED469A">
        <w:fldChar w:fldCharType="end"/>
      </w:r>
      <w:r>
        <w:t xml:space="preserve">: Nested elements of </w:t>
      </w:r>
      <w:r w:rsidRPr="00837116">
        <w:rPr>
          <w:rStyle w:val="elementdeftypeChar"/>
          <w:b/>
        </w:rPr>
        <w:t>&lt;loc_list&gt;</w:t>
      </w:r>
      <w:bookmarkEnd w:id="2539"/>
      <w:bookmarkEnd w:id="2540"/>
      <w:bookmarkEnd w:id="2541"/>
    </w:p>
    <w:p w14:paraId="64B5C5E3" w14:textId="5CB6DC42" w:rsidR="007D6B05" w:rsidRPr="007055D9" w:rsidRDefault="007D6B05" w:rsidP="007D6B05">
      <w:pPr>
        <w:pStyle w:val="Heading5"/>
        <w:keepNext/>
      </w:pPr>
      <w:r w:rsidRPr="007055D9">
        <w:lastRenderedPageBreak/>
        <w:t xml:space="preserve">Element </w:t>
      </w:r>
      <w:r w:rsidR="00194316">
        <w:t>"</w:t>
      </w:r>
      <w:r w:rsidRPr="007055D9">
        <w:t>loc</w:t>
      </w:r>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293458D7" w:rsidR="007D6B05" w:rsidRDefault="007D6B05" w:rsidP="007D6B05">
      <w:pPr>
        <w:pStyle w:val="Caption"/>
        <w:spacing w:before="120"/>
      </w:pPr>
      <w:bookmarkStart w:id="2542" w:name="_Toc3566483"/>
      <w:bookmarkStart w:id="2543" w:name="_Toc34747484"/>
      <w:bookmarkStart w:id="2544" w:name="_Toc39880810"/>
      <w:r>
        <w:t xml:space="preserve">Table </w:t>
      </w:r>
      <w:r w:rsidR="00ED469A">
        <w:fldChar w:fldCharType="begin"/>
      </w:r>
      <w:r w:rsidR="00ED469A">
        <w:instrText xml:space="preserve"> SEQ Table \* ARABIC </w:instrText>
      </w:r>
      <w:r w:rsidR="00ED469A">
        <w:fldChar w:fldCharType="separate"/>
      </w:r>
      <w:r w:rsidR="00A2710C">
        <w:rPr>
          <w:noProof/>
        </w:rPr>
        <w:t>79</w:t>
      </w:r>
      <w:r w:rsidR="00ED469A">
        <w:fldChar w:fldCharType="end"/>
      </w:r>
      <w:r>
        <w:t xml:space="preserve">: Attributes of element </w:t>
      </w:r>
      <w:r w:rsidRPr="003E46C4">
        <w:rPr>
          <w:rStyle w:val="elementdeftypeChar"/>
          <w:b/>
        </w:rPr>
        <w:t>&lt;loc/&gt;</w:t>
      </w:r>
      <w:bookmarkEnd w:id="2542"/>
      <w:bookmarkEnd w:id="2543"/>
      <w:bookmarkEnd w:id="2544"/>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w:t>
      </w:r>
      <w:proofErr w:type="gramStart"/>
      <w:r w:rsidRPr="00CC0C76">
        <w:t>max(</w:t>
      </w:r>
      <w:proofErr w:type="gramEnd"/>
      <w:r w:rsidRPr="00CC0C76">
        <w:t>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w:t>
      </w:r>
      <w:proofErr w:type="gramStart"/>
      <w:r w:rsidRPr="00C06843">
        <w:rPr>
          <w:b/>
          <w:color w:val="0070C0"/>
          <w:lang w:val="es-ES"/>
        </w:rPr>
        <w:t>loc</w:t>
      </w:r>
      <w:proofErr w:type="gramEnd"/>
      <w:r w:rsidRPr="00C06843">
        <w:rPr>
          <w:b/>
          <w:color w:val="0070C0"/>
          <w:lang w:val="es-ES"/>
        </w:rPr>
        <w:t xml:space="preserve">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w:t>
      </w:r>
      <w:proofErr w:type="gramStart"/>
      <w:r w:rsidRPr="00C06843">
        <w:rPr>
          <w:b/>
          <w:color w:val="0070C0"/>
          <w:lang w:val="es-ES"/>
        </w:rPr>
        <w:t>loc</w:t>
      </w:r>
      <w:proofErr w:type="gramEnd"/>
      <w:r w:rsidRPr="00C06843">
        <w:rPr>
          <w:b/>
          <w:color w:val="0070C0"/>
          <w:lang w:val="es-ES"/>
        </w:rPr>
        <w:t xml:space="preserve">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&lt;loc_list index=</w:t>
      </w:r>
      <w:r w:rsidR="00194316">
        <w:t>"</w:t>
      </w:r>
      <w:r>
        <w:t>1</w:t>
      </w:r>
      <w:r w:rsidR="00194316">
        <w:t>"</w:t>
      </w:r>
      <w:r>
        <w:t xml:space="preserve">&gt; </w:t>
      </w:r>
      <w:r w:rsidRPr="00486010">
        <w:rPr>
          <w:color w:val="FF0000"/>
        </w:rPr>
        <w:t>&lt;</w:t>
      </w:r>
      <w:proofErr w:type="gramStart"/>
      <w:r w:rsidRPr="00486010">
        <w:rPr>
          <w:color w:val="FF0000"/>
        </w:rPr>
        <w:t>!--</w:t>
      </w:r>
      <w:proofErr w:type="gramEnd"/>
      <w:r w:rsidRPr="00486010">
        <w:rPr>
          <w:color w:val="FF0000"/>
        </w:rPr>
        <w:t xml:space="preserve">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w:t>
      </w:r>
      <w:proofErr w:type="gramStart"/>
      <w:r w:rsidRPr="00486010">
        <w:rPr>
          <w:color w:val="FF0000"/>
        </w:rPr>
        <w:t>!--</w:t>
      </w:r>
      <w:proofErr w:type="gramEnd"/>
      <w:r w:rsidRPr="00486010">
        <w:rPr>
          <w:color w:val="FF0000"/>
        </w:rPr>
        <w:t xml:space="preserve">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&lt;</w:t>
      </w:r>
      <w:proofErr w:type="gramStart"/>
      <w:r w:rsidRPr="00486010">
        <w:rPr>
          <w:color w:val="FF0000"/>
        </w:rPr>
        <w: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18E8FC6E" w:rsidR="00486010" w:rsidRPr="00486010" w:rsidRDefault="00486010" w:rsidP="00486010">
      <w:pPr>
        <w:pStyle w:val="XMLCode"/>
      </w:pPr>
      <w:r w:rsidRPr="00486010">
        <w:t>&lt;loc_list index=</w:t>
      </w:r>
      <w:r w:rsidR="00194316">
        <w:t>"</w:t>
      </w:r>
      <w:r w:rsidRPr="00486010">
        <w:t>2</w:t>
      </w:r>
      <w:r w:rsidR="00194316">
        <w:t>"</w:t>
      </w:r>
      <w:r w:rsidRPr="00486010">
        <w:t xml:space="preserve">&gt; </w:t>
      </w:r>
      <w:r w:rsidRPr="00486010">
        <w:rPr>
          <w:color w:val="FF0000"/>
        </w:rPr>
        <w:t>&lt;</w:t>
      </w:r>
      <w:proofErr w:type="gramStart"/>
      <w:r w:rsidRPr="00486010">
        <w:rPr>
          <w:color w:val="FF0000"/>
        </w:rPr>
        <w:t>!--</w:t>
      </w:r>
      <w:proofErr w:type="gramEnd"/>
      <w:r w:rsidRPr="00486010">
        <w:rPr>
          <w:color w:val="FF0000"/>
        </w:rPr>
        <w:t xml:space="preserve">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327322">
      <w:pPr>
        <w:pStyle w:val="Heading3"/>
      </w:pPr>
      <w:bookmarkStart w:id="2545" w:name="_Toc3557001"/>
      <w:bookmarkStart w:id="2546" w:name="_Toc34747251"/>
      <w:bookmarkStart w:id="2547" w:name="_Toc39880568"/>
      <w:r>
        <w:t>Type Specification</w:t>
      </w:r>
      <w:bookmarkEnd w:id="2545"/>
      <w:bookmarkEnd w:id="2546"/>
      <w:bookmarkEnd w:id="2547"/>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51FC3C86"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A2710C">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3834CA49"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A2710C">
              <w:rPr>
                <w:sz w:val="20"/>
                <w:szCs w:val="20"/>
              </w:rPr>
              <w:t>5.3.1.3</w:t>
            </w:r>
            <w:r>
              <w:rPr>
                <w:sz w:val="20"/>
                <w:szCs w:val="20"/>
              </w:rPr>
              <w:fldChar w:fldCharType="end"/>
            </w:r>
          </w:p>
        </w:tc>
      </w:tr>
    </w:tbl>
    <w:p w14:paraId="45AAC203" w14:textId="7E6C8A68" w:rsidR="00246BE4" w:rsidRPr="003038C9" w:rsidRDefault="00246BE4" w:rsidP="00246BE4">
      <w:pPr>
        <w:pStyle w:val="Caption"/>
        <w:spacing w:before="120"/>
        <w:rPr>
          <w:lang w:eastAsia="x-none"/>
        </w:rPr>
      </w:pPr>
      <w:bookmarkStart w:id="2548" w:name="_Toc3566484"/>
      <w:bookmarkStart w:id="2549" w:name="_Toc34747485"/>
      <w:bookmarkStart w:id="2550" w:name="_Toc39880811"/>
      <w:r>
        <w:t xml:space="preserve">Table </w:t>
      </w:r>
      <w:r w:rsidR="00ED469A">
        <w:fldChar w:fldCharType="begin"/>
      </w:r>
      <w:r w:rsidR="00ED469A">
        <w:instrText xml:space="preserve"> SEQ Table \* ARABIC </w:instrText>
      </w:r>
      <w:r w:rsidR="00ED469A">
        <w:fldChar w:fldCharType="separate"/>
      </w:r>
      <w:r w:rsidR="00A2710C">
        <w:rPr>
          <w:noProof/>
        </w:rPr>
        <w:t>80</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2548"/>
      <w:bookmarkEnd w:id="2549"/>
      <w:bookmarkEnd w:id="2550"/>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proofErr w:type="gramStart"/>
      <w:r w:rsidRPr="00215B1C">
        <w:rPr>
          <w:rStyle w:val="elementdeftypeChar"/>
        </w:rPr>
        <w:t>sequence</w:t>
      </w:r>
      <w:proofErr w:type="gramEnd"/>
      <w:r w:rsidRPr="00215B1C">
        <w:rPr>
          <w:rStyle w:val="elementdeftypeChar"/>
        </w:rPr>
        <w:t>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2551" w:name="_Toc3557002"/>
      <w:bookmarkStart w:id="2552" w:name="_Toc34747252"/>
      <w:bookmarkStart w:id="2553" w:name="_Toc39880569"/>
      <w:r w:rsidRPr="007055D9">
        <w:t>Seam Weld</w:t>
      </w:r>
      <w:bookmarkEnd w:id="1583"/>
      <w:r w:rsidR="007F0EFE" w:rsidRPr="007055D9">
        <w:t>s</w:t>
      </w:r>
      <w:bookmarkEnd w:id="2526"/>
      <w:bookmarkEnd w:id="2527"/>
      <w:bookmarkEnd w:id="2551"/>
      <w:bookmarkEnd w:id="2552"/>
      <w:bookmarkEnd w:id="2553"/>
    </w:p>
    <w:p w14:paraId="57ED57DC" w14:textId="77777777" w:rsidR="00255787" w:rsidRPr="007055D9" w:rsidRDefault="00C6435A" w:rsidP="00327322">
      <w:pPr>
        <w:pStyle w:val="Heading3"/>
      </w:pPr>
      <w:bookmarkStart w:id="2554" w:name="_Toc338938903"/>
      <w:bookmarkStart w:id="2555" w:name="_Toc338939099"/>
      <w:bookmarkStart w:id="2556" w:name="_Toc3557003"/>
      <w:bookmarkStart w:id="2557" w:name="_Toc34747253"/>
      <w:bookmarkStart w:id="2558" w:name="_Toc39880570"/>
      <w:r w:rsidRPr="007055D9">
        <w:t>Description and M</w:t>
      </w:r>
      <w:r w:rsidR="007F0EFE" w:rsidRPr="007055D9">
        <w:t>odeling Parameters</w:t>
      </w:r>
      <w:bookmarkEnd w:id="1584"/>
      <w:bookmarkEnd w:id="2554"/>
      <w:bookmarkEnd w:id="2555"/>
      <w:bookmarkEnd w:id="2556"/>
      <w:bookmarkEnd w:id="2557"/>
      <w:bookmarkEnd w:id="2558"/>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328753C1">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606D1F8C" w:rsidR="00427E0E" w:rsidRPr="007055D9" w:rsidRDefault="00CB7118" w:rsidP="002E1524">
      <w:pPr>
        <w:pStyle w:val="Caption"/>
        <w:spacing w:before="120"/>
      </w:pPr>
      <w:bookmarkStart w:id="2559" w:name="_Ref428965482"/>
      <w:bookmarkStart w:id="2560" w:name="_Toc3557120"/>
      <w:bookmarkStart w:id="2561" w:name="_Toc34747371"/>
      <w:bookmarkStart w:id="2562" w:name="_Toc39880692"/>
      <w:r w:rsidRPr="007055D9">
        <w:t xml:space="preserve">Figure </w:t>
      </w:r>
      <w:r w:rsidR="00406B64">
        <w:fldChar w:fldCharType="begin"/>
      </w:r>
      <w:r w:rsidR="00406B64">
        <w:instrText xml:space="preserve"> SEQ Figure \* ARABIC </w:instrText>
      </w:r>
      <w:r w:rsidR="00406B64">
        <w:fldChar w:fldCharType="separate"/>
      </w:r>
      <w:r w:rsidR="00A2710C">
        <w:rPr>
          <w:noProof/>
        </w:rPr>
        <w:t>45</w:t>
      </w:r>
      <w:r w:rsidR="00406B64">
        <w:fldChar w:fldCharType="end"/>
      </w:r>
      <w:bookmarkStart w:id="2563" w:name="_Ref428965475"/>
      <w:bookmarkEnd w:id="2559"/>
      <w:r w:rsidRPr="007055D9">
        <w:t>: Weld Line Changing</w:t>
      </w:r>
      <w:r w:rsidRPr="007055D9">
        <w:rPr>
          <w:noProof/>
        </w:rPr>
        <w:t xml:space="preserve"> from Y-Joint to Overlap-Joint</w:t>
      </w:r>
      <w:bookmarkEnd w:id="2560"/>
      <w:bookmarkEnd w:id="2561"/>
      <w:bookmarkEnd w:id="2562"/>
      <w:bookmarkEnd w:id="2563"/>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CA4D4C1">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1A76ADE9" w:rsidR="003F601A" w:rsidRDefault="003F601A" w:rsidP="003F601A">
      <w:pPr>
        <w:pStyle w:val="Caption"/>
      </w:pPr>
      <w:bookmarkStart w:id="2564" w:name="_Toc3557121"/>
      <w:bookmarkStart w:id="2565" w:name="_Toc34747372"/>
      <w:bookmarkStart w:id="2566" w:name="_Toc39880693"/>
      <w:r w:rsidRPr="00E24A0B">
        <w:t xml:space="preserve">Figure </w:t>
      </w:r>
      <w:r w:rsidRPr="00E24A0B">
        <w:fldChar w:fldCharType="begin"/>
      </w:r>
      <w:r w:rsidRPr="00E24A0B">
        <w:instrText xml:space="preserve"> SEQ Figure \* ARABIC </w:instrText>
      </w:r>
      <w:r w:rsidRPr="00E24A0B">
        <w:fldChar w:fldCharType="separate"/>
      </w:r>
      <w:r w:rsidR="00A2710C">
        <w:rPr>
          <w:noProof/>
        </w:rPr>
        <w:t>46</w:t>
      </w:r>
      <w:r w:rsidRPr="00E24A0B">
        <w:fldChar w:fldCharType="end"/>
      </w:r>
      <w:r w:rsidRPr="00E24A0B">
        <w:t>: Longitudinal stiffener, top view</w:t>
      </w:r>
      <w:bookmarkEnd w:id="2564"/>
      <w:bookmarkEnd w:id="2565"/>
      <w:bookmarkEnd w:id="2566"/>
    </w:p>
    <w:p w14:paraId="3BF7FBF4" w14:textId="3A651D60"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 xml:space="preserve">ct area. However, χMCF version </w:t>
      </w:r>
      <w:del w:id="2567" w:author="nick" w:date="2020-05-31T15:09:00Z">
        <w:r w:rsidR="007F7C2D" w:rsidDel="007B24B1">
          <w:rPr>
            <w:rFonts w:cs="Calibri"/>
            <w:szCs w:val="22"/>
            <w:lang w:eastAsia="en-GB"/>
          </w:rPr>
          <w:delText>3</w:delText>
        </w:r>
        <w:r w:rsidDel="007B24B1">
          <w:rPr>
            <w:rFonts w:cs="Calibri"/>
            <w:szCs w:val="22"/>
            <w:lang w:eastAsia="en-GB"/>
          </w:rPr>
          <w:delText>.</w:delText>
        </w:r>
        <w:r w:rsidR="007F7C2D" w:rsidDel="007B24B1">
          <w:rPr>
            <w:rFonts w:cs="Calibri"/>
            <w:szCs w:val="22"/>
            <w:lang w:eastAsia="en-GB"/>
          </w:rPr>
          <w:delText>0</w:delText>
        </w:r>
      </w:del>
      <w:ins w:id="2568" w:author="nick" w:date="2020-05-31T15:09:00Z">
        <w:r w:rsidR="007B24B1">
          <w:rPr>
            <w:rFonts w:cs="Calibri"/>
            <w:szCs w:val="22"/>
            <w:lang w:eastAsia="en-GB"/>
          </w:rPr>
          <w:t>3.1</w:t>
        </w:r>
      </w:ins>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proofErr w:type="gramStart"/>
      <w:r w:rsidR="000E1D8B">
        <w:rPr>
          <w:rFonts w:cs="Calibri"/>
          <w:szCs w:val="22"/>
          <w:lang w:eastAsia="en-GB"/>
        </w:rPr>
        <w:t>χMCF</w:t>
      </w:r>
      <w:proofErr w:type="gramEnd"/>
      <w:r w:rsidR="000E1D8B">
        <w:rPr>
          <w:rFonts w:cs="Calibri"/>
          <w:szCs w:val="22"/>
          <w:lang w:eastAsia="en-GB"/>
        </w:rPr>
        <w:t xml:space="preserve">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Heading3"/>
      </w:pPr>
      <w:bookmarkStart w:id="2569" w:name="_Toc288196463"/>
      <w:bookmarkStart w:id="2570" w:name="_Toc288200761"/>
      <w:bookmarkStart w:id="2571" w:name="_Toc338938907"/>
      <w:bookmarkStart w:id="2572" w:name="_Toc338939104"/>
      <w:bookmarkStart w:id="2573" w:name="_Toc3557004"/>
      <w:bookmarkStart w:id="2574" w:name="_Toc34747254"/>
      <w:bookmarkStart w:id="2575" w:name="_Toc39880571"/>
      <w:bookmarkStart w:id="2576" w:name="_Toc288196487"/>
      <w:bookmarkStart w:id="2577" w:name="_Toc288200789"/>
      <w:bookmarkStart w:id="2578" w:name="_Toc338938910"/>
      <w:bookmarkStart w:id="2579" w:name="_Toc338939129"/>
      <w:r w:rsidRPr="007055D9">
        <w:t>Seam Weld</w:t>
      </w:r>
      <w:r w:rsidR="0006113C" w:rsidRPr="007055D9">
        <w:t xml:space="preserve"> Definition</w:t>
      </w:r>
      <w:bookmarkEnd w:id="2569"/>
      <w:bookmarkEnd w:id="2570"/>
      <w:bookmarkEnd w:id="2571"/>
      <w:bookmarkEnd w:id="2572"/>
      <w:r w:rsidR="0006113C" w:rsidRPr="007055D9">
        <w:t xml:space="preserve"> Overview</w:t>
      </w:r>
      <w:bookmarkEnd w:id="2573"/>
      <w:bookmarkEnd w:id="2574"/>
      <w:bookmarkEnd w:id="2575"/>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2A82A816">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6EEAE713" w:rsidR="0006113C" w:rsidRPr="00EB74AE" w:rsidRDefault="00EB74AE" w:rsidP="00EB74AE">
      <w:pPr>
        <w:pStyle w:val="Caption"/>
      </w:pPr>
      <w:bookmarkStart w:id="2580" w:name="_Toc3557122"/>
      <w:bookmarkStart w:id="2581" w:name="_Toc34747373"/>
      <w:bookmarkStart w:id="2582" w:name="_Toc39880694"/>
      <w:r>
        <w:t xml:space="preserve">Figure </w:t>
      </w:r>
      <w:r>
        <w:fldChar w:fldCharType="begin"/>
      </w:r>
      <w:r>
        <w:instrText xml:space="preserve"> SEQ Figure \* ARABIC </w:instrText>
      </w:r>
      <w:r>
        <w:fldChar w:fldCharType="separate"/>
      </w:r>
      <w:r w:rsidR="00A2710C">
        <w:rPr>
          <w:noProof/>
        </w:rPr>
        <w:t>47</w:t>
      </w:r>
      <w:r>
        <w:fldChar w:fldCharType="end"/>
      </w:r>
      <w:r w:rsidR="00AF3023" w:rsidRPr="00EB74AE">
        <w:t>: Seam weld types and attributes</w:t>
      </w:r>
      <w:bookmarkEnd w:id="2580"/>
      <w:bookmarkEnd w:id="2581"/>
      <w:bookmarkEnd w:id="2582"/>
    </w:p>
    <w:p w14:paraId="7F783786" w14:textId="77777777" w:rsidR="0006113C" w:rsidRPr="007055D9" w:rsidRDefault="0006113C" w:rsidP="00327322">
      <w:pPr>
        <w:pStyle w:val="Heading3"/>
      </w:pPr>
      <w:bookmarkStart w:id="2583" w:name="_Toc3557005"/>
      <w:bookmarkStart w:id="2584" w:name="_Toc34747255"/>
      <w:bookmarkStart w:id="2585" w:name="_Toc39880572"/>
      <w:r w:rsidRPr="007055D9">
        <w:lastRenderedPageBreak/>
        <w:t>Specific XML Realization</w:t>
      </w:r>
      <w:bookmarkEnd w:id="2583"/>
      <w:bookmarkEnd w:id="2584"/>
      <w:bookmarkEnd w:id="2585"/>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2586" w:name="XMLStructureSeamWelds"/>
      <w:bookmarkEnd w:id="2586"/>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717721C4">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671049C2" w:rsidR="002A57F0" w:rsidRPr="002A57F0" w:rsidRDefault="002A57F0" w:rsidP="002A57F0">
      <w:pPr>
        <w:pStyle w:val="Caption"/>
      </w:pPr>
      <w:bookmarkStart w:id="2587" w:name="_Toc3557123"/>
      <w:bookmarkStart w:id="2588" w:name="_Toc34747374"/>
      <w:bookmarkStart w:id="2589" w:name="_Toc39880695"/>
      <w:r>
        <w:t xml:space="preserve">Figure </w:t>
      </w:r>
      <w:r>
        <w:fldChar w:fldCharType="begin"/>
      </w:r>
      <w:r>
        <w:instrText xml:space="preserve"> SEQ Figure \* ARABIC </w:instrText>
      </w:r>
      <w:r>
        <w:fldChar w:fldCharType="separate"/>
      </w:r>
      <w:r w:rsidR="00A2710C">
        <w:rPr>
          <w:noProof/>
        </w:rPr>
        <w:t>48</w:t>
      </w:r>
      <w:r>
        <w:fldChar w:fldCharType="end"/>
      </w:r>
      <w:r>
        <w:t xml:space="preserve">: </w:t>
      </w:r>
      <w:r w:rsidRPr="002A57F0">
        <w:rPr>
          <w:bCs w:val="0"/>
        </w:rPr>
        <w:t>χMCF Structure of a Seam Weld (</w:t>
      </w:r>
      <w:r w:rsidRPr="002A57F0">
        <w:rPr>
          <w:i/>
        </w:rPr>
        <w:t>connection_1d</w:t>
      </w:r>
      <w:r w:rsidRPr="002A57F0">
        <w:rPr>
          <w:bCs w:val="0"/>
        </w:rPr>
        <w:t>)</w:t>
      </w:r>
      <w:bookmarkEnd w:id="2587"/>
      <w:bookmarkEnd w:id="2588"/>
      <w:bookmarkEnd w:id="2589"/>
    </w:p>
    <w:p w14:paraId="7AB87473" w14:textId="77777777" w:rsidR="00843EED" w:rsidRPr="007055D9" w:rsidRDefault="00843EED" w:rsidP="00327322">
      <w:pPr>
        <w:pStyle w:val="Heading3"/>
        <w:tabs>
          <w:tab w:val="clear" w:pos="720"/>
        </w:tabs>
      </w:pPr>
      <w:bookmarkStart w:id="2590" w:name="_Toc3557006"/>
      <w:bookmarkStart w:id="2591" w:name="_Toc34747256"/>
      <w:bookmarkStart w:id="2592" w:name="_Toc39880573"/>
      <w:r w:rsidRPr="007055D9">
        <w:t>Generic Seam Weld Definition</w:t>
      </w:r>
      <w:bookmarkEnd w:id="2576"/>
      <w:bookmarkEnd w:id="2577"/>
      <w:bookmarkEnd w:id="2578"/>
      <w:bookmarkEnd w:id="2579"/>
      <w:bookmarkEnd w:id="2590"/>
      <w:bookmarkEnd w:id="2591"/>
      <w:bookmarkEnd w:id="2592"/>
    </w:p>
    <w:p w14:paraId="1158557E" w14:textId="77777777" w:rsidR="008C58F6" w:rsidRPr="007055D9" w:rsidRDefault="008C58F6" w:rsidP="008C58F6">
      <w:pPr>
        <w:pStyle w:val="Heading4"/>
      </w:pPr>
      <w:bookmarkStart w:id="2593" w:name="_Toc3557007"/>
      <w:bookmarkStart w:id="2594" w:name="_Toc34747257"/>
      <w:bookmarkStart w:id="2595" w:name="_Toc39880574"/>
      <w:r w:rsidRPr="007055D9">
        <w:t>Identification</w:t>
      </w:r>
      <w:bookmarkEnd w:id="2593"/>
      <w:bookmarkEnd w:id="2594"/>
      <w:bookmarkEnd w:id="2595"/>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1B2398E3"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A2710C">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A2710C" w:rsidRPr="00BD20ED">
              <w:rPr>
                <w:szCs w:val="34"/>
              </w:rPr>
              <w:t xml:space="preserve">Attribute </w:t>
            </w:r>
            <w:r w:rsidR="00A2710C" w:rsidRPr="00A2710C">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7CB8462A" w:rsidR="00B350C5" w:rsidRDefault="00B350C5" w:rsidP="00B350C5">
      <w:pPr>
        <w:pStyle w:val="Caption"/>
        <w:spacing w:before="120"/>
      </w:pPr>
      <w:bookmarkStart w:id="2596" w:name="_Toc3566485"/>
      <w:bookmarkStart w:id="2597" w:name="_Toc34747486"/>
      <w:bookmarkStart w:id="2598" w:name="_Toc39880812"/>
      <w:r>
        <w:t xml:space="preserve">Table </w:t>
      </w:r>
      <w:r w:rsidR="00ED469A">
        <w:fldChar w:fldCharType="begin"/>
      </w:r>
      <w:r w:rsidR="00ED469A">
        <w:instrText xml:space="preserve"> SEQ Table \* ARABIC </w:instrText>
      </w:r>
      <w:r w:rsidR="00ED469A">
        <w:fldChar w:fldCharType="separate"/>
      </w:r>
      <w:r w:rsidR="00A2710C">
        <w:rPr>
          <w:noProof/>
        </w:rPr>
        <w:t>81</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2596"/>
      <w:bookmarkEnd w:id="2597"/>
      <w:bookmarkEnd w:id="2598"/>
    </w:p>
    <w:p w14:paraId="0D487348" w14:textId="6A80E6A5" w:rsidR="008C58F6" w:rsidRPr="007055D9" w:rsidRDefault="008C58F6" w:rsidP="00B350C5">
      <w:pPr>
        <w:pStyle w:val="Heading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21D49E95" w14:textId="77777777" w:rsidR="00345788" w:rsidRDefault="00345788" w:rsidP="00345788">
      <w:pPr>
        <w:pStyle w:val="XMLCode"/>
        <w:rPr>
          <w:lang w:val="es-ES"/>
        </w:rPr>
      </w:pPr>
      <w:r>
        <w:t xml:space="preserve">        </w:t>
      </w:r>
      <w:r>
        <w:rPr>
          <w:lang w:val="es-ES"/>
        </w:rPr>
        <w:t>&lt;</w:t>
      </w:r>
      <w:proofErr w:type="gramStart"/>
      <w:r>
        <w:rPr>
          <w:lang w:val="es-ES"/>
        </w:rPr>
        <w:t>appdata</w:t>
      </w:r>
      <w:proofErr w:type="gramEnd"/>
      <w:r>
        <w:rPr>
          <w:lang w:val="es-ES"/>
        </w:rPr>
        <w:t>&gt;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w:t>
      </w:r>
      <w:proofErr w:type="gramStart"/>
      <w:r>
        <w:rPr>
          <w:lang w:val="es-ES"/>
        </w:rPr>
        <w:t>appdata</w:t>
      </w:r>
      <w:proofErr w:type="gramEnd"/>
      <w:r>
        <w:rPr>
          <w:lang w:val="es-ES"/>
        </w:rPr>
        <w:t>&gt;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2599" w:name="_Ref414571756"/>
      <w:bookmarkStart w:id="2600" w:name="_Toc3557008"/>
      <w:bookmarkStart w:id="2601" w:name="_Toc34747258"/>
      <w:bookmarkStart w:id="2602" w:name="_Toc39880575"/>
      <w:r w:rsidRPr="007055D9">
        <w:lastRenderedPageBreak/>
        <w:t>Type</w:t>
      </w:r>
      <w:r w:rsidR="008C58F6" w:rsidRPr="007055D9">
        <w:t xml:space="preserve"> Specification</w:t>
      </w:r>
      <w:bookmarkEnd w:id="2599"/>
      <w:bookmarkEnd w:id="2600"/>
      <w:bookmarkEnd w:id="2601"/>
      <w:bookmarkEnd w:id="2602"/>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3DAC9BE8" w:rsidR="004C0DD3" w:rsidRDefault="004C0DD3" w:rsidP="003E46C4">
      <w:pPr>
        <w:pStyle w:val="Caption"/>
        <w:spacing w:before="120"/>
      </w:pPr>
      <w:bookmarkStart w:id="2603" w:name="_Toc3566486"/>
      <w:bookmarkStart w:id="2604" w:name="_Toc34747487"/>
      <w:bookmarkStart w:id="2605" w:name="_Toc39880813"/>
      <w:bookmarkStart w:id="2606" w:name="_Toc338939134"/>
      <w:bookmarkStart w:id="2607" w:name="_Toc288196488"/>
      <w:bookmarkStart w:id="2608" w:name="_Toc288200790"/>
      <w:bookmarkStart w:id="2609" w:name="_Toc338939130"/>
      <w:r>
        <w:t xml:space="preserve">Table </w:t>
      </w:r>
      <w:r w:rsidR="00ED469A">
        <w:fldChar w:fldCharType="begin"/>
      </w:r>
      <w:r w:rsidR="00ED469A">
        <w:instrText xml:space="preserve"> SEQ Table \* ARABIC </w:instrText>
      </w:r>
      <w:r w:rsidR="00ED469A">
        <w:fldChar w:fldCharType="separate"/>
      </w:r>
      <w:r w:rsidR="00A2710C">
        <w:rPr>
          <w:noProof/>
        </w:rPr>
        <w:t>82</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2603"/>
      <w:bookmarkEnd w:id="2604"/>
      <w:bookmarkEnd w:id="2605"/>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gramStart"/>
      <w:r w:rsidRPr="00B62EF2">
        <w:rPr>
          <w:rFonts w:cs="Courier New"/>
          <w:b/>
          <w:color w:val="0070C0"/>
        </w:rPr>
        <w:t>seamweld</w:t>
      </w:r>
      <w:proofErr w:type="gram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2606"/>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ListBullet"/>
        <w:rPr>
          <w:rFonts w:ascii="Courier New" w:hAnsi="Courier New"/>
          <w:b/>
          <w:i/>
          <w:sz w:val="18"/>
        </w:rPr>
      </w:pPr>
      <w:r>
        <w:rPr>
          <w:rStyle w:val="XMLElement"/>
        </w:rPr>
        <w:t>flared_joint</w:t>
      </w:r>
    </w:p>
    <w:p w14:paraId="1D415643" w14:textId="77777777" w:rsidR="00911496" w:rsidRPr="007055D9" w:rsidRDefault="00911496" w:rsidP="00911496">
      <w:bookmarkStart w:id="2610" w:name="_Toc288196490"/>
      <w:bookmarkStart w:id="2611" w:name="_Toc288200792"/>
      <w:bookmarkStart w:id="2612" w:name="_Toc338939132"/>
      <w:bookmarkStart w:id="2613" w:name="_Toc288196468"/>
      <w:bookmarkStart w:id="2614" w:name="_Toc288200771"/>
      <w:bookmarkStart w:id="2615" w:name="_Toc338938904"/>
      <w:bookmarkStart w:id="2616" w:name="_Toc338939100"/>
      <w:bookmarkEnd w:id="2607"/>
      <w:bookmarkEnd w:id="2608"/>
      <w:bookmarkEnd w:id="2609"/>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6451BA83" w:rsidR="00FD441C" w:rsidRDefault="00FD441C" w:rsidP="003E46C4">
      <w:pPr>
        <w:pStyle w:val="Caption"/>
        <w:spacing w:before="120"/>
      </w:pPr>
      <w:bookmarkStart w:id="2617" w:name="_Toc3566487"/>
      <w:bookmarkStart w:id="2618" w:name="_Toc34747488"/>
      <w:bookmarkStart w:id="2619" w:name="_Toc39880814"/>
      <w:r>
        <w:t xml:space="preserve">Table </w:t>
      </w:r>
      <w:r w:rsidR="00ED469A">
        <w:fldChar w:fldCharType="begin"/>
      </w:r>
      <w:r w:rsidR="00ED469A">
        <w:instrText xml:space="preserve"> SEQ Table \* ARABIC </w:instrText>
      </w:r>
      <w:r w:rsidR="00ED469A">
        <w:fldChar w:fldCharType="separate"/>
      </w:r>
      <w:r w:rsidR="00A2710C">
        <w:rPr>
          <w:noProof/>
        </w:rPr>
        <w:t>83</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617"/>
      <w:bookmarkEnd w:id="2618"/>
      <w:bookmarkEnd w:id="2619"/>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0FBD7BCE" w:rsidR="006E6816" w:rsidRDefault="006E6816" w:rsidP="003E46C4">
      <w:pPr>
        <w:pStyle w:val="Caption"/>
        <w:spacing w:before="120"/>
      </w:pPr>
      <w:bookmarkStart w:id="2620" w:name="_Toc3566488"/>
      <w:bookmarkStart w:id="2621" w:name="_Toc34747489"/>
      <w:bookmarkStart w:id="2622" w:name="_Toc39880815"/>
      <w:r>
        <w:t xml:space="preserve">Table </w:t>
      </w:r>
      <w:r w:rsidR="00ED469A">
        <w:fldChar w:fldCharType="begin"/>
      </w:r>
      <w:r w:rsidR="00ED469A">
        <w:instrText xml:space="preserve"> SEQ Table \* ARABIC </w:instrText>
      </w:r>
      <w:r w:rsidR="00ED469A">
        <w:fldChar w:fldCharType="separate"/>
      </w:r>
      <w:r w:rsidR="00A2710C">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620"/>
      <w:bookmarkEnd w:id="2621"/>
      <w:bookmarkEnd w:id="2622"/>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4BC7807D" w:rsidR="00911496" w:rsidRPr="007055D9" w:rsidRDefault="00911496" w:rsidP="00911496">
      <w:pPr>
        <w:pStyle w:val="Heading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Heading5"/>
        <w:keepNext/>
      </w:pPr>
      <w:r w:rsidRPr="007055D9">
        <w:t xml:space="preserve">Attribute </w:t>
      </w:r>
      <w:r w:rsidR="00194316">
        <w:t>"</w:t>
      </w:r>
      <w:r w:rsidRPr="007055D9">
        <w:t>technology</w:t>
      </w:r>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2623" w:name="_Toc288196493"/>
      <w:bookmarkStart w:id="2624"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gramStart"/>
      <w:r w:rsidR="000640B0" w:rsidRPr="00730DD3">
        <w:rPr>
          <w:rFonts w:cs="Courier New"/>
          <w:b/>
          <w:color w:val="0070C0"/>
        </w:rPr>
        <w:t>seamweld</w:t>
      </w:r>
      <w:proofErr w:type="gram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w:t>
      </w:r>
      <w:proofErr w:type="gramStart"/>
      <w:r w:rsidRPr="00735160">
        <w:rPr>
          <w:rFonts w:cs="Courier New"/>
          <w:lang w:val="es-ES"/>
        </w:rPr>
        <w:t>position ...</w:t>
      </w:r>
      <w:proofErr w:type="gramEnd"/>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2625" w:name="GenericSeamWeldWeldPosition"/>
      <w:bookmarkStart w:id="2626" w:name="GenericSeamWelParameters"/>
      <w:bookmarkStart w:id="2627" w:name="GenericSeamWeldSubType"/>
      <w:bookmarkStart w:id="2628" w:name="GenericSeamWeldWeldingPosition"/>
      <w:bookmarkStart w:id="2629" w:name="_Toc3557009"/>
      <w:bookmarkStart w:id="2630" w:name="_Toc34747259"/>
      <w:bookmarkStart w:id="2631" w:name="_Toc39880576"/>
      <w:bookmarkStart w:id="2632" w:name="_Toc338938905"/>
      <w:bookmarkStart w:id="2633" w:name="_Toc338939101"/>
      <w:bookmarkStart w:id="2634" w:name="_Toc338939136"/>
      <w:bookmarkEnd w:id="2610"/>
      <w:bookmarkEnd w:id="2611"/>
      <w:bookmarkEnd w:id="2612"/>
      <w:bookmarkEnd w:id="2613"/>
      <w:bookmarkEnd w:id="2614"/>
      <w:bookmarkEnd w:id="2615"/>
      <w:bookmarkEnd w:id="2616"/>
      <w:bookmarkEnd w:id="2623"/>
      <w:bookmarkEnd w:id="2624"/>
      <w:bookmarkEnd w:id="2625"/>
      <w:bookmarkEnd w:id="2626"/>
      <w:bookmarkEnd w:id="2627"/>
      <w:bookmarkEnd w:id="2628"/>
      <w:r>
        <w:t>W</w:t>
      </w:r>
      <w:r w:rsidR="00433A07">
        <w:t>eld Position and Sheet Metal Parameters</w:t>
      </w:r>
      <w:bookmarkEnd w:id="2629"/>
      <w:bookmarkEnd w:id="2630"/>
      <w:bookmarkEnd w:id="2631"/>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1051A807"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A2710C">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A2710C">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02574AE0">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69E031CA">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17331FFF" w:rsidR="00433A07" w:rsidRPr="007055D9" w:rsidRDefault="00433A07" w:rsidP="00433A07">
      <w:pPr>
        <w:pStyle w:val="Caption"/>
      </w:pPr>
      <w:bookmarkStart w:id="2635" w:name="_Ref397587838"/>
      <w:bookmarkStart w:id="2636" w:name="_Toc3557124"/>
      <w:bookmarkStart w:id="2637" w:name="_Toc34747375"/>
      <w:bookmarkStart w:id="2638" w:name="_Toc39880696"/>
      <w:r w:rsidRPr="007055D9">
        <w:t xml:space="preserve">Figure </w:t>
      </w:r>
      <w:r w:rsidR="00406B64">
        <w:fldChar w:fldCharType="begin"/>
      </w:r>
      <w:r w:rsidR="00406B64">
        <w:instrText xml:space="preserve"> SEQ Figure \* ARABIC </w:instrText>
      </w:r>
      <w:r w:rsidR="00406B64">
        <w:fldChar w:fldCharType="separate"/>
      </w:r>
      <w:r w:rsidR="00A2710C">
        <w:rPr>
          <w:noProof/>
        </w:rPr>
        <w:t>49</w:t>
      </w:r>
      <w:r w:rsidR="00406B64">
        <w:fldChar w:fldCharType="end"/>
      </w:r>
      <w:bookmarkEnd w:id="2635"/>
      <w:r w:rsidRPr="007055D9">
        <w:t xml:space="preserve">: Sheet Parameters vs. </w:t>
      </w:r>
      <w:r w:rsidRPr="007055D9">
        <w:rPr>
          <w:noProof/>
        </w:rPr>
        <w:t xml:space="preserve"> Weld Position Parameters</w:t>
      </w:r>
      <w:bookmarkEnd w:id="2636"/>
      <w:bookmarkEnd w:id="2637"/>
      <w:bookmarkEnd w:id="2638"/>
    </w:p>
    <w:p w14:paraId="7C8D9624" w14:textId="77777777" w:rsidR="000E5FC5" w:rsidRDefault="000E5FC5" w:rsidP="00433A07">
      <w:pPr>
        <w:pStyle w:val="Heading4"/>
        <w:numPr>
          <w:ilvl w:val="4"/>
          <w:numId w:val="1"/>
        </w:numPr>
        <w:ind w:left="1009" w:hanging="1009"/>
      </w:pPr>
      <w:bookmarkStart w:id="2639" w:name="_Toc3557010"/>
      <w:bookmarkStart w:id="2640" w:name="_Toc34747260"/>
      <w:bookmarkStart w:id="2641" w:name="_Toc39880577"/>
      <w:bookmarkStart w:id="2642" w:name="_Ref397525982"/>
      <w:r w:rsidRPr="007055D9">
        <w:t>Parameters Assigned to a Specific Sheet of the Flange</w:t>
      </w:r>
      <w:bookmarkEnd w:id="2639"/>
      <w:bookmarkEnd w:id="2640"/>
      <w:bookmarkEnd w:id="2641"/>
      <w:r w:rsidRPr="007055D9">
        <w:t xml:space="preserve"> </w:t>
      </w:r>
      <w:bookmarkEnd w:id="2642"/>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Heading5"/>
      </w:pPr>
      <w:r w:rsidRPr="007055D9">
        <w:t xml:space="preserve">Element </w:t>
      </w:r>
      <w:r w:rsidR="00194316">
        <w:t>"</w:t>
      </w:r>
      <w:r>
        <w:t>sheet_parameter</w:t>
      </w:r>
      <w:r w:rsidR="00194316">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2CE30A0E" w:rsidR="00825ABB" w:rsidRDefault="00825ABB" w:rsidP="0035512A">
      <w:pPr>
        <w:pStyle w:val="Caption"/>
        <w:spacing w:before="120"/>
      </w:pPr>
      <w:bookmarkStart w:id="2643" w:name="_Toc3566489"/>
      <w:bookmarkStart w:id="2644" w:name="_Toc34747490"/>
      <w:bookmarkStart w:id="2645" w:name="_Toc39880816"/>
      <w:r>
        <w:t xml:space="preserve">Table </w:t>
      </w:r>
      <w:r w:rsidR="00ED469A">
        <w:fldChar w:fldCharType="begin"/>
      </w:r>
      <w:r w:rsidR="00ED469A">
        <w:instrText xml:space="preserve"> SEQ Table \* ARABIC </w:instrText>
      </w:r>
      <w:r w:rsidR="00ED469A">
        <w:fldChar w:fldCharType="separate"/>
      </w:r>
      <w:r w:rsidR="00A2710C">
        <w:rPr>
          <w:noProof/>
        </w:rPr>
        <w:t>85</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2643"/>
      <w:bookmarkEnd w:id="2644"/>
      <w:bookmarkEnd w:id="2645"/>
    </w:p>
    <w:p w14:paraId="35AFF4D6" w14:textId="28AB297C" w:rsidR="00882116" w:rsidRPr="007055D9" w:rsidRDefault="00882116" w:rsidP="00882116">
      <w:pPr>
        <w:pStyle w:val="Heading5"/>
      </w:pPr>
      <w:r w:rsidRPr="007055D9">
        <w:t xml:space="preserve">Attribute </w:t>
      </w:r>
      <w:r w:rsidR="00194316">
        <w:t>"</w:t>
      </w:r>
      <w:r>
        <w:t>index</w:t>
      </w:r>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Heading5"/>
      </w:pPr>
      <w:r w:rsidRPr="007055D9">
        <w:t xml:space="preserve">Attribute </w:t>
      </w:r>
      <w:r w:rsidR="00194316">
        <w:t>"</w:t>
      </w:r>
      <w:r w:rsidRPr="007055D9">
        <w:t>gap</w:t>
      </w:r>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proofErr w:type="gramStart"/>
      <w:r w:rsidR="00B85EEA">
        <w:t>,</w:t>
      </w:r>
      <w:r w:rsidR="00B85EEA" w:rsidRPr="007055D9">
        <w:t xml:space="preserve"> </w:t>
      </w:r>
      <w:proofErr w:type="gramEnd"/>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Heading5"/>
      </w:pPr>
      <w:r w:rsidRPr="007055D9">
        <w:t xml:space="preserve">Attribute </w:t>
      </w:r>
      <w:r w:rsidR="00194316">
        <w:t>"</w:t>
      </w:r>
      <w:r w:rsidR="0040178D">
        <w:t>sheet_</w:t>
      </w:r>
      <w:r w:rsidR="00E34675">
        <w:t>thickness</w:t>
      </w:r>
      <w:r w:rsidR="00194316">
        <w:t>"</w:t>
      </w:r>
    </w:p>
    <w:p w14:paraId="33AA3988" w14:textId="5C602270"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proofErr w:type="gramStart"/>
      <w:r w:rsidR="00AE717B">
        <w:t>,</w:t>
      </w:r>
      <w:r w:rsidRPr="007055D9">
        <w:t xml:space="preserve"> </w:t>
      </w:r>
      <w:proofErr w:type="gramEnd"/>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A2710C" w:rsidRPr="007055D9">
        <w:t xml:space="preserve">Figure </w:t>
      </w:r>
      <w:r w:rsidR="00A2710C">
        <w:rPr>
          <w:noProof/>
        </w:rPr>
        <w:t>49</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A2710C">
        <w:t>8.2.11.5</w:t>
      </w:r>
      <w:r w:rsidR="008D51C0">
        <w:fldChar w:fldCharType="end"/>
      </w:r>
      <w:r w:rsidR="00CC1A5B">
        <w:t>.</w:t>
      </w:r>
    </w:p>
    <w:p w14:paraId="246DE515" w14:textId="6C4BED90" w:rsidR="008A5372" w:rsidRPr="007055D9" w:rsidRDefault="008A5372" w:rsidP="008A5372">
      <w:pPr>
        <w:pStyle w:val="Heading5"/>
      </w:pPr>
      <w:r w:rsidRPr="007055D9">
        <w:t xml:space="preserve">Attribute </w:t>
      </w:r>
      <w:r w:rsidR="00194316">
        <w:t>"</w:t>
      </w:r>
      <w:r w:rsidR="00AE717B">
        <w:t>sheet_angle</w:t>
      </w:r>
      <w:r w:rsidR="00194316">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&lt;weld_</w:t>
      </w:r>
      <w:proofErr w:type="gramStart"/>
      <w:r w:rsidRPr="00735160">
        <w:rPr>
          <w:rFonts w:cs="Courier New"/>
          <w:lang w:val="es-ES"/>
        </w:rPr>
        <w:t xml:space="preserve">position </w:t>
      </w:r>
      <w:r w:rsidR="00735160" w:rsidRPr="00735160">
        <w:rPr>
          <w:rFonts w:cs="Courier New"/>
          <w:lang w:val="es-ES"/>
        </w:rPr>
        <w:t>...</w:t>
      </w:r>
      <w:proofErr w:type="gramEnd"/>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sheet_angle=</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2646" w:name="_Welding_Position"/>
      <w:bookmarkStart w:id="2647" w:name="_Ref397524978"/>
      <w:bookmarkStart w:id="2648" w:name="_Toc3557011"/>
      <w:bookmarkStart w:id="2649" w:name="_Toc34747261"/>
      <w:bookmarkStart w:id="2650" w:name="_Toc39880578"/>
      <w:bookmarkEnd w:id="2646"/>
      <w:r w:rsidRPr="007055D9">
        <w:t>Welding Position</w:t>
      </w:r>
      <w:bookmarkEnd w:id="2632"/>
      <w:bookmarkEnd w:id="2633"/>
      <w:bookmarkEnd w:id="2647"/>
      <w:bookmarkEnd w:id="2648"/>
      <w:bookmarkEnd w:id="2649"/>
      <w:bookmarkEnd w:id="2650"/>
    </w:p>
    <w:p w14:paraId="62D6B2C8" w14:textId="599ACDCA"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A2710C" w:rsidRPr="007055D9">
        <w:t xml:space="preserve">Figure </w:t>
      </w:r>
      <w:r w:rsidR="00A2710C">
        <w:rPr>
          <w:noProof/>
        </w:rPr>
        <w:t>50</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7C1CE6D"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A2710C">
        <w:t>8.2.5</w:t>
      </w:r>
      <w:r w:rsidR="008D51C0" w:rsidRPr="007055D9">
        <w:fldChar w:fldCharType="end"/>
      </w:r>
      <w:r w:rsidRPr="007055D9">
        <w:t>).</w:t>
      </w:r>
    </w:p>
    <w:p w14:paraId="5C54CD1A" w14:textId="77777777" w:rsidR="008A051D" w:rsidRPr="007055D9" w:rsidRDefault="004F562F" w:rsidP="008A051D">
      <w:pPr>
        <w:keepNext/>
        <w:jc w:val="center"/>
      </w:pPr>
      <w:bookmarkStart w:id="2651" w:name="_Toc338939102"/>
      <w:r>
        <w:rPr>
          <w:noProof/>
          <w:lang w:eastAsia="en-US"/>
        </w:rPr>
        <w:lastRenderedPageBreak/>
        <w:drawing>
          <wp:inline distT="0" distB="0" distL="0" distR="0" wp14:anchorId="33204327" wp14:editId="58E2F7FD">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7734AEB2" w:rsidR="008A051D" w:rsidRPr="007055D9" w:rsidRDefault="008A051D" w:rsidP="008A051D">
      <w:pPr>
        <w:pStyle w:val="Caption"/>
      </w:pPr>
      <w:bookmarkStart w:id="2652" w:name="_Ref397529286"/>
      <w:bookmarkStart w:id="2653" w:name="_Toc3557125"/>
      <w:bookmarkStart w:id="2654" w:name="_Toc34747376"/>
      <w:bookmarkStart w:id="2655" w:name="_Toc39880697"/>
      <w:r w:rsidRPr="007055D9">
        <w:t xml:space="preserve">Figure </w:t>
      </w:r>
      <w:bookmarkStart w:id="2656" w:name="Figure10"/>
      <w:r w:rsidR="00406B64">
        <w:fldChar w:fldCharType="begin"/>
      </w:r>
      <w:r w:rsidR="00406B64">
        <w:instrText xml:space="preserve"> SEQ Figure \* ARABIC </w:instrText>
      </w:r>
      <w:r w:rsidR="00406B64">
        <w:fldChar w:fldCharType="separate"/>
      </w:r>
      <w:r w:rsidR="00A2710C">
        <w:rPr>
          <w:noProof/>
        </w:rPr>
        <w:t>50</w:t>
      </w:r>
      <w:r w:rsidR="00406B64">
        <w:fldChar w:fldCharType="end"/>
      </w:r>
      <w:bookmarkEnd w:id="2652"/>
      <w:bookmarkEnd w:id="2656"/>
      <w:r w:rsidRPr="007055D9">
        <w:t>: Welding Position of a Y-Joint</w:t>
      </w:r>
      <w:bookmarkEnd w:id="2653"/>
      <w:bookmarkEnd w:id="2654"/>
      <w:bookmarkEnd w:id="2655"/>
    </w:p>
    <w:p w14:paraId="7D4C2DF5" w14:textId="77777777" w:rsidR="00B540EB" w:rsidRPr="007055D9" w:rsidRDefault="00B540EB" w:rsidP="00B540EB">
      <w:pPr>
        <w:pStyle w:val="Heading5"/>
      </w:pPr>
      <w:r w:rsidRPr="007055D9">
        <w:t>Primary and Secondary Sides</w:t>
      </w:r>
      <w:bookmarkEnd w:id="2651"/>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Heading5"/>
      </w:pPr>
      <w:bookmarkStart w:id="2657" w:name="_Toc288196495"/>
      <w:bookmarkStart w:id="2658" w:name="_Toc288200797"/>
      <w:bookmarkStart w:id="2659" w:name="_Toc338939138"/>
      <w:bookmarkEnd w:id="2634"/>
      <w:r w:rsidRPr="007055D9">
        <w:t xml:space="preserve">Element </w:t>
      </w:r>
      <w:r w:rsidR="00194316">
        <w:t>"</w:t>
      </w:r>
      <w:r w:rsidRPr="007055D9">
        <w:t>weld_position</w:t>
      </w:r>
      <w:bookmarkEnd w:id="2657"/>
      <w:bookmarkEnd w:id="2658"/>
      <w:bookmarkEnd w:id="2659"/>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D1E83F1" w:rsidR="00365CBF" w:rsidRPr="007055D9" w:rsidRDefault="00DE3902" w:rsidP="008F3D94">
      <w:pPr>
        <w:pStyle w:val="Caption"/>
        <w:spacing w:before="120"/>
      </w:pPr>
      <w:bookmarkStart w:id="2660" w:name="_Toc3566490"/>
      <w:bookmarkStart w:id="2661" w:name="_Toc34747491"/>
      <w:bookmarkStart w:id="2662" w:name="_Toc39880817"/>
      <w:r>
        <w:t xml:space="preserve">Table </w:t>
      </w:r>
      <w:r w:rsidR="00ED469A">
        <w:fldChar w:fldCharType="begin"/>
      </w:r>
      <w:r w:rsidR="00ED469A">
        <w:instrText xml:space="preserve"> SEQ Table \* ARABIC </w:instrText>
      </w:r>
      <w:r w:rsidR="00ED469A">
        <w:fldChar w:fldCharType="separate"/>
      </w:r>
      <w:r w:rsidR="00A2710C">
        <w:rPr>
          <w:noProof/>
        </w:rPr>
        <w:t>86</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2660"/>
      <w:bookmarkEnd w:id="2661"/>
      <w:bookmarkEnd w:id="2662"/>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proofErr w:type="gramStart"/>
      <w:r w:rsidRPr="00B05B76">
        <w:rPr>
          <w:b/>
          <w:color w:val="0070C0"/>
        </w:rPr>
        <w:t>reference</w:t>
      </w:r>
      <w:proofErr w:type="gramEnd"/>
      <w:r w:rsidRPr="00B05B76">
        <w:rPr>
          <w:b/>
          <w:color w:val="0070C0"/>
        </w:rPr>
        <w:t>=</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section</w:t>
      </w:r>
      <w:proofErr w:type="gramEnd"/>
      <w:r w:rsidRPr="00B05B76">
        <w:rPr>
          <w:b/>
          <w:color w:val="0070C0"/>
        </w:rPr>
        <w:t>=</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thickness</w:t>
      </w:r>
      <w:proofErr w:type="gramEnd"/>
      <w:r w:rsidRPr="00B05B76">
        <w:rPr>
          <w:b/>
          <w:color w:val="0070C0"/>
        </w:rPr>
        <w:t>=</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angle</w:t>
      </w:r>
      <w:proofErr w:type="gramEnd"/>
      <w:r w:rsidRPr="00B05B76">
        <w:rPr>
          <w:b/>
          <w:color w:val="0070C0"/>
        </w:rPr>
        <w:t>=</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w:t>
      </w:r>
      <w:proofErr w:type="gramStart"/>
      <w:r w:rsidRPr="00B05B76">
        <w:rPr>
          <w:b/>
          <w:color w:val="0070C0"/>
        </w:rPr>
        <w:t>filler</w:t>
      </w:r>
      <w:proofErr w:type="gramEnd"/>
      <w:r w:rsidRPr="00B05B76">
        <w:rPr>
          <w:b/>
          <w:color w:val="0070C0"/>
        </w:rPr>
        <w:t>=</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shape</w:t>
      </w:r>
      <w:proofErr w:type="gramEnd"/>
      <w:r w:rsidRPr="00B05B76">
        <w:rPr>
          <w:b/>
          <w:color w:val="0070C0"/>
        </w:rPr>
        <w:t>=</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penetration</w:t>
      </w:r>
      <w:proofErr w:type="gramEnd"/>
      <w:r w:rsidRPr="00B05B76">
        <w:rPr>
          <w:b/>
          <w:color w:val="0070C0"/>
        </w:rPr>
        <w:t>=</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Heading5"/>
        <w:keepNext/>
      </w:pPr>
      <w:bookmarkStart w:id="2663"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2663"/>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7AFAD708"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A2710C">
        <w:t xml:space="preserve">Figure </w:t>
      </w:r>
      <w:r w:rsidR="00A2710C">
        <w:rPr>
          <w:noProof/>
        </w:rPr>
        <w:t>51</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16507B15">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4B5D5097" w:rsidR="005D0B6D" w:rsidRPr="007055D9" w:rsidRDefault="005D0B6D" w:rsidP="005D0B6D">
      <w:pPr>
        <w:pStyle w:val="Caption"/>
      </w:pPr>
      <w:bookmarkStart w:id="2664" w:name="_Ref397529572"/>
      <w:bookmarkStart w:id="2665" w:name="Figure11"/>
      <w:bookmarkStart w:id="2666" w:name="_Toc3557126"/>
      <w:bookmarkStart w:id="2667" w:name="_Toc34747377"/>
      <w:bookmarkStart w:id="2668" w:name="_Toc39880698"/>
      <w:r>
        <w:t xml:space="preserve">Figure </w:t>
      </w:r>
      <w:r w:rsidR="00406B64">
        <w:fldChar w:fldCharType="begin"/>
      </w:r>
      <w:r w:rsidR="00406B64">
        <w:instrText xml:space="preserve"> SEQ Figure \* ARABIC </w:instrText>
      </w:r>
      <w:r w:rsidR="00406B64">
        <w:fldChar w:fldCharType="separate"/>
      </w:r>
      <w:r w:rsidR="00A2710C">
        <w:rPr>
          <w:noProof/>
        </w:rPr>
        <w:t>51</w:t>
      </w:r>
      <w:r w:rsidR="00406B64">
        <w:fldChar w:fldCharType="end"/>
      </w:r>
      <w:bookmarkEnd w:id="2664"/>
      <w:bookmarkEnd w:id="2665"/>
      <w:r w:rsidRPr="007055D9">
        <w:t xml:space="preserve">: Welding Position </w:t>
      </w:r>
      <w:r>
        <w:t>vector direction and length</w:t>
      </w:r>
      <w:bookmarkEnd w:id="2666"/>
      <w:bookmarkEnd w:id="2667"/>
      <w:bookmarkEnd w:id="2668"/>
    </w:p>
    <w:p w14:paraId="39D4E066" w14:textId="088F097E" w:rsidR="00B540EB" w:rsidRPr="007055D9" w:rsidRDefault="00B540EB" w:rsidP="004F2F09">
      <w:pPr>
        <w:pStyle w:val="Heading5"/>
        <w:keepNext/>
      </w:pPr>
      <w:bookmarkStart w:id="2669" w:name="_Toc338939140"/>
      <w:bookmarkStart w:id="2670" w:name="_Toc338939137"/>
      <w:bookmarkStart w:id="2671" w:name="_Toc338938906"/>
      <w:bookmarkStart w:id="2672" w:name="_Toc338939103"/>
      <w:r w:rsidRPr="007055D9">
        <w:t xml:space="preserve">Attribute </w:t>
      </w:r>
      <w:r w:rsidR="00194316">
        <w:t>"</w:t>
      </w:r>
      <w:r w:rsidRPr="007055D9">
        <w:t>reference</w:t>
      </w:r>
      <w:bookmarkEnd w:id="2669"/>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Heading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Heading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Heading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Heading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Heading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Heading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Heading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Heading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Heading5"/>
        <w:keepNext/>
      </w:pPr>
      <w:r w:rsidRPr="007055D9">
        <w:t xml:space="preserve">Section </w:t>
      </w:r>
      <w:r w:rsidR="00194316">
        <w:t>"</w:t>
      </w:r>
      <w:r w:rsidRPr="007055D9">
        <w:t>Fillet</w:t>
      </w:r>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Heading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Heading5"/>
        <w:keepNext/>
      </w:pPr>
      <w:r w:rsidRPr="007055D9">
        <w:lastRenderedPageBreak/>
        <w:t xml:space="preserve">Attribute </w:t>
      </w:r>
      <w:r w:rsidR="00194316">
        <w:t>"</w:t>
      </w:r>
      <w:r w:rsidRPr="007055D9">
        <w:t>thickness</w:t>
      </w:r>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proofErr w:type="gramStart"/>
      <w:r w:rsidR="0097468E">
        <w:t>,</w:t>
      </w:r>
      <w:r w:rsidRPr="007055D9">
        <w:t xml:space="preserve"> </w:t>
      </w:r>
      <w:proofErr w:type="gramEnd"/>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Heading5"/>
        <w:keepNext/>
      </w:pPr>
      <w:r w:rsidRPr="007055D9">
        <w:t xml:space="preserve">Attribute </w:t>
      </w:r>
      <w:r w:rsidR="00194316">
        <w:t>"</w:t>
      </w:r>
      <w:r w:rsidRPr="007055D9">
        <w:t>width</w:t>
      </w:r>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proofErr w:type="gramStart"/>
      <w:r w:rsidR="00BE3651">
        <w:t>,</w:t>
      </w:r>
      <w:r w:rsidR="0027587E">
        <w:t xml:space="preserve"> </w:t>
      </w:r>
      <w:proofErr w:type="gramEnd"/>
      <w:r w:rsidRPr="007055D9">
        <w:rPr>
          <w:rStyle w:val="Strong"/>
        </w:rPr>
        <w:sym w:font="Symbol" w:char="F0A5"/>
      </w:r>
      <w:r w:rsidR="0097468E">
        <w:t>)</w:t>
      </w:r>
      <w:r w:rsidRPr="007055D9">
        <w:t>.</w:t>
      </w:r>
    </w:p>
    <w:p w14:paraId="574A9B34" w14:textId="4263C3B2" w:rsidR="00367B9F" w:rsidRPr="00E82BEB" w:rsidRDefault="00367B9F" w:rsidP="004F2F09">
      <w:pPr>
        <w:pStyle w:val="Heading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Heading5"/>
        <w:keepNext/>
      </w:pPr>
      <w:r w:rsidRPr="007055D9">
        <w:t xml:space="preserve">Attribute </w:t>
      </w:r>
      <w:r w:rsidR="00194316">
        <w:t>"</w:t>
      </w:r>
      <w:r w:rsidRPr="007055D9">
        <w:t>filler</w:t>
      </w:r>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17675F3E" w:rsidR="00926DE7" w:rsidRDefault="00926DE7" w:rsidP="008F3D94">
      <w:pPr>
        <w:pStyle w:val="Caption"/>
        <w:spacing w:before="120"/>
      </w:pPr>
      <w:bookmarkStart w:id="2673" w:name="_Toc3566491"/>
      <w:bookmarkStart w:id="2674" w:name="_Toc34747492"/>
      <w:bookmarkStart w:id="2675" w:name="_Toc39880818"/>
      <w:bookmarkStart w:id="2676" w:name="_Toc338939148"/>
      <w:bookmarkStart w:id="2677" w:name="_Toc288196499"/>
      <w:bookmarkStart w:id="2678" w:name="_Toc288200801"/>
      <w:bookmarkEnd w:id="2670"/>
      <w:bookmarkEnd w:id="2671"/>
      <w:bookmarkEnd w:id="2672"/>
      <w:r>
        <w:t xml:space="preserve">Table </w:t>
      </w:r>
      <w:r w:rsidR="00ED469A">
        <w:fldChar w:fldCharType="begin"/>
      </w:r>
      <w:r w:rsidR="00ED469A">
        <w:instrText xml:space="preserve"> SEQ Table \* ARABIC </w:instrText>
      </w:r>
      <w:r w:rsidR="00ED469A">
        <w:fldChar w:fldCharType="separate"/>
      </w:r>
      <w:r w:rsidR="00A2710C">
        <w:rPr>
          <w:noProof/>
        </w:rPr>
        <w:t>87</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2673"/>
      <w:r w:rsidR="00194316">
        <w:t>"</w:t>
      </w:r>
      <w:bookmarkEnd w:id="2674"/>
      <w:bookmarkEnd w:id="2675"/>
    </w:p>
    <w:p w14:paraId="0F61D50E" w14:textId="0AA77456" w:rsidR="00A06030" w:rsidRPr="007055D9" w:rsidRDefault="00A06030" w:rsidP="00A06030">
      <w:pPr>
        <w:pStyle w:val="Heading5"/>
        <w:keepNext/>
      </w:pPr>
      <w:r w:rsidRPr="007055D9">
        <w:t xml:space="preserve">Attribute </w:t>
      </w:r>
      <w:r w:rsidR="00194316">
        <w:t>"</w:t>
      </w:r>
      <w:r w:rsidRPr="007055D9">
        <w:t>filler</w:t>
      </w:r>
      <w:r w:rsidRPr="00A06030">
        <w:rPr>
          <w:lang w:val="en-US"/>
        </w:rPr>
        <w:t>_material</w:t>
      </w:r>
      <w:r w:rsidR="00194316">
        <w:t>"</w:t>
      </w:r>
    </w:p>
    <w:p w14:paraId="7FBAFD28" w14:textId="47971C1E" w:rsidR="00A06030" w:rsidRPr="00A06030" w:rsidRDefault="00A06030" w:rsidP="00A06030">
      <w:pPr>
        <w:pStyle w:val="Heading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Heading5"/>
        <w:keepNext/>
      </w:pPr>
      <w:r w:rsidRPr="007055D9">
        <w:t xml:space="preserve">Attribute </w:t>
      </w:r>
      <w:r w:rsidR="00194316">
        <w:t>"</w:t>
      </w:r>
      <w:r w:rsidRPr="007055D9">
        <w:t>shape</w:t>
      </w:r>
      <w:bookmarkEnd w:id="2676"/>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Heading5"/>
        <w:keepNext/>
      </w:pPr>
      <w:bookmarkStart w:id="2679" w:name="_Toc338939149"/>
      <w:r w:rsidRPr="007055D9">
        <w:t xml:space="preserve">Attribute </w:t>
      </w:r>
      <w:r w:rsidR="00194316">
        <w:t>"</w:t>
      </w:r>
      <w:r w:rsidRPr="007055D9">
        <w:t>penetration</w:t>
      </w:r>
      <w:bookmarkEnd w:id="2677"/>
      <w:bookmarkEnd w:id="2678"/>
      <w:bookmarkEnd w:id="2679"/>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lastRenderedPageBreak/>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Heading3"/>
      </w:pPr>
      <w:bookmarkStart w:id="2680" w:name="ModelizationWeldDefinition"/>
      <w:bookmarkStart w:id="2681" w:name="WeldDefinition"/>
      <w:bookmarkStart w:id="2682" w:name="WeldDefinitionButtWeld"/>
      <w:bookmarkStart w:id="2683" w:name="_Toc288200762"/>
      <w:bookmarkStart w:id="2684" w:name="_Toc338939106"/>
      <w:bookmarkStart w:id="2685" w:name="_Toc3557012"/>
      <w:bookmarkStart w:id="2686" w:name="_Toc34747262"/>
      <w:bookmarkStart w:id="2687" w:name="_Toc39880579"/>
      <w:bookmarkStart w:id="2688" w:name="_Toc288196464"/>
      <w:bookmarkEnd w:id="2680"/>
      <w:bookmarkEnd w:id="2681"/>
      <w:bookmarkEnd w:id="2682"/>
      <w:r w:rsidRPr="007055D9">
        <w:t xml:space="preserve">Butt </w:t>
      </w:r>
      <w:bookmarkEnd w:id="2683"/>
      <w:r w:rsidR="003663AA" w:rsidRPr="007055D9">
        <w:t>Joint</w:t>
      </w:r>
      <w:bookmarkEnd w:id="2684"/>
      <w:bookmarkEnd w:id="2685"/>
      <w:bookmarkEnd w:id="2686"/>
      <w:bookmarkEnd w:id="2687"/>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2689" w:name="_Toc3557013"/>
      <w:bookmarkStart w:id="2690" w:name="_Toc34747263"/>
      <w:bookmarkStart w:id="2691" w:name="_Toc39880580"/>
      <w:r w:rsidRPr="00654684">
        <w:rPr>
          <w:sz w:val="24"/>
        </w:rPr>
        <w:t xml:space="preserve">Sheet </w:t>
      </w:r>
      <w:r w:rsidR="00255787" w:rsidRPr="00654684">
        <w:rPr>
          <w:sz w:val="24"/>
        </w:rPr>
        <w:t>Parameters</w:t>
      </w:r>
      <w:bookmarkEnd w:id="2689"/>
      <w:bookmarkEnd w:id="2690"/>
      <w:bookmarkEnd w:id="2691"/>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6192" behindDoc="0" locked="0" layoutInCell="1" allowOverlap="1" wp14:anchorId="4C54DB15" wp14:editId="288E83C3">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51248B" w:rsidRPr="00362FDC" w:rsidRDefault="0051248B" w:rsidP="008F3D94">
                              <w:pPr>
                                <w:pStyle w:val="Caption"/>
                                <w:rPr>
                                  <w:noProof/>
                                  <w:szCs w:val="24"/>
                                </w:rPr>
                              </w:pPr>
                              <w:bookmarkStart w:id="2692" w:name="_Toc3557127"/>
                              <w:bookmarkStart w:id="2693" w:name="_Toc34747378"/>
                              <w:bookmarkStart w:id="2694" w:name="_Toc39880699"/>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2692"/>
                              <w:bookmarkEnd w:id="2693"/>
                              <w:bookmarkEnd w:id="26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 o:spid="_x0000_s1027" style="position:absolute;margin-left:268.85pt;margin-top:1.6pt;width:192.9pt;height:66.2pt;z-index:251656192"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vNZ6QMAABQJAAAOAAAAZHJzL2Uyb0RvYy54bWycVt9v2zYQfh+w/4HQ&#10;u2PJdRLHiFM4zg90yNqgSdHHgaYoi6hEciRlOx32v+87SorrxNiyPkQ+Ho/Hu+++O+b8/bau2Fo6&#10;r4yeJdlRmjCphcmVXs2SL483g0nCfOA655XRcpY8SZ+8v/j1l/ONncqRKU2VS8fgRPvpxs6SMgQ7&#10;HQ69KGXN/ZGxUmOzMK7mAUu3GuaOb+C9roajND0ZbozLrTNCeg/tVbuZXET/RSFF+FQUXgZWzRLE&#10;FuLXxe+SvsOLcz5dOW5LJbow+E9EUXOlcemzqyseOGuceuWqVsIZb4pwJEw9NEWhhIw5IJssfZHN&#10;rTONjbmsppuVfYYJ0L7A6afdio/re8dUjtqNE6Z5jRrdusZaJZ3UDEogtLGrKQxvnX2w965TrNoV&#10;Jb0tXE2/SIdtI7ZPz9jKbWACytF4fDZ5hxII7E3G6em4A1+UqNCrY6K8/veDw/7aIUX3HIxVYoq/&#10;DipIr6D6b0rhVGicTDon9Zt81Nx9a+wAVbU8qKWqVHiKDEX9KCi9vlfi3rWLH1A/Pelhv1RVzrJJ&#10;lrBcegGOXjYh/GaUDn+sR1QGckMnWz+c8rwz4ptn2ixKrldy7i0Ij1KS9XDfPC73glhWyt6oqqLK&#10;kdyli4tfkOsAYi1xr4xoaqlD24lOVsjcaF8q6xPmprJeShDLfciRk8AUCCCXdUgotgqYcecD3U4c&#10;ic3y12gyT9Oz0eVgcZwuBmDJ9WB+Nj4dnKbXIMx4ki2yxd90OhtPGy+RPq+urOpCh/ZV8Ac7o5sh&#10;bc/F3mVrHicEARcD6n9jiFARQhSrd+IzQIYd5OBkECWJBYDs9DB+3oio74Cmkni0EFtufjc50OBN&#10;MBGM/91Cx6OTcXYcC913AhjhfLiVpmYkAHkEGr3zNdJoU+tNKGhtqP4xlUrvKZADaWL4FHAnIn6a&#10;BhjVvqcLVm/DnAb1oSH3UHIrESW53fXF8XHfFo/EjkuzZVAh1M6MBhELW+g7upO+jXQHx948OknP&#10;TtJu5pDLV0Np9C7L2qGE7Pt69HC9EVFvKpX3TUVnF5VrqbUpVZBdufasDiMPDsbXq6vbLjuSwna5&#10;jTM7jgXSLE3+BECcQdUxY70VNwq333Ef7rnDiwYlXunwCZ+iMptZYjopYaVx3w/pyR6lxW7CNngh&#10;Z4n/s+E0F6sPGkWn57QXXC8se0E39cKgpdD6iCaKOOBC1YuFM/VXcGJOt2CLa4G7ZknoxUXACht4&#10;/IWcz6Pcjtc7/WAxlLPIbUL5cfuVO9vVKKC6H01PKz59Qf7WNravnaP9blTsjB2K4DotQPEoxacX&#10;0t7b/uM6Wu3+mbn4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BR85eAAAAAJ&#10;AQAADwAAAGRycy9kb3ducmV2LnhtbEyPTUvDQBCG74L/YRnBm918kFZjNqUU9VQEW0G8bbPTJDQ7&#10;G7LbJP33jic9Du/D+z5TrGfbiREH3zpSEC8iEEiVMy3VCj4Prw+PIHzQZHTnCBVc0cO6vL0pdG7c&#10;RB847kMtuIR8rhU0IfS5lL5q0Gq/cD0SZyc3WB34HGppBj1xue1kEkVLaXVLvNDoHrcNVuf9xSp4&#10;m/S0SeOXcXc+ba/fh+z9axejUvd38+YZRMA5/MHwq8/qULLT0V3IeNEpyNLVilEFaQKC86ckzUAc&#10;GUyzJciykP8/KH8AAAD//wMAUEsDBAoAAAAAAAAAIQCM/90L2TQAANk0AAAUAAAAZHJzL21lZGlh&#10;L2ltYWdlMS5wbmeJUE5HDQoaCgAAAA1JSERSAAACTQAAAH8IBgAAAPLX9tcAAAABc1JHQgCuzhzp&#10;AAAABGdBTUEAALGPC/xhBQAAAAlwSFlzAAAh1QAAIdUBBJy0nQAANG5JREFUeF7t3Qd8FGX6B/B9&#10;35nZmS3Zkmw22XQSUkgIhCQQAiEhvVdCCwkGEESUpkgvFiwoYEFRT0QOkROwnnpnPbFgRbFgQ0QU&#10;u3KHJ/fHs/D+32dDuBBeBNJgs8/z+Xw/ws5O3J2ZzPtj5p331bWjXFwjNw0h5PGu4TZya7k7j/z5&#10;fu7v3LPcy9xb3AfcHu4L7ltuP/fdkb9/wr3Lvcb9g3uM28L9mbuVW8Fdzs3jJnHlXCaXzMVxYZwf&#10;Z+AIh4WFhdVtajC3l2MIoW7jPzIhT/mq+s2BBvXeUKPhnkizaX2Mxbw2weZzW2+79eYku21lsq9t&#10;WbKffWmKn/XSZD/rFX18rdf0tltW9rL63NLTx3R7hMlwl8ug3u2n6jdaFHmLUaYPqZQ+Bj+bELKV&#10;/3/e5D7jIHh9euTvz3CbuNu5q7iZXANXyEGwCuCwsLCwPLBkLUNHKJz0fkeonQ4fIVqGukZzaPqV&#10;EvK5JtPHYi3m+denJdRsLcys+Li6oOjAqPL8nxoq8n5trM45qv5YB+pK834YVZz/+YjCwg+r8ovf&#10;rMwu2VacVba1KLP8qcJBlY/kDKy+b2jasHWZ/UfcMDCx7tJ+vRoaeoRPyQz0XdDTYlzhq5fXm2T6&#10;dz2lb8mUfCYR8hkluo+JTvc+/2xwpesJ7kbuXC6Fc3IWDq5OyRwWFhbWWVh6vzhJ71gt622bEGor&#10;qlgeoVTZJSvWh0TLUdcgfB/w32p3cLIp8q4wk/F5iyJ/wkPL1xqljyfYLMsviOtxwYbM1BoIT7+O&#10;rSroVDyQfTeiJHNL9oCCqb2iRhQFBU6Bq1mhRu1+q17ZykPVDh6k9vHP+w33OreeW8iN4IZyvTgT&#10;h4WFhXXmK6DPdabw9NvjeqTd0gehtjL6pzUSKu+yBubXipajrqFZoubzX2t3aPJR5E83ZKQ2rEjp&#10;fV5teNA18VbLQ1ZF/pjqdJ+bJGlbpNm4oTLENfWpgoFFv9Z3QYBq4acxZbkvlWQVrUjtM+rc2Iip&#10;JSGBC2Mt5ut9ZGkTJQT6XX3NQZiCIAX9siBIwe09Xw4LCwvrzBSGJtRe4anL+6mm4Ov44XRY1vxv&#10;F70HdY3A6EmZhMgQNphMyH8qQ13XQkg51FBZuHdYQdnzRRm1cxNjZvR32Nf76vVvGyTpU02ieyyK&#10;/OCQAL9LVvbvPea5kiGVB8aUCcNOp2mszv92dGnh+9W5pc8XZ1XdkzWgamJsj7reNvM8/tkeVind&#10;ycPUR/x7QQf2xznohJ7BRXB2Dm/pYWFhdX5haELtFZRw0SBKNXjSilGqvO9KuHCw6H2o84UlL02W&#10;9f538H3h7l8WZjRsfa0ku0YUVL4aUVSyqE/stByXc3UPs/EZuDIlEfK5WZYfS7Lbrh8TGTzjsdz0&#10;skPQ/0mwfpepr87ZVpaROyE64pwUX9u1LoNhEw9RL/LvB30x4XYkdDqHK2y1XCSHAQoLC6tzCkMT&#10;ai9rYA5vrMjP/HBiOkL/afBLnCJ6H+oaZnvyJEIkGD6AGSTp6/mJMTOEYaSF7RU51SsG9D6vPir0&#10;shir+VGjLH1Oie4LsyK9Gm423l0VHnT+h8PycuGKkGj9LsMD3Ce1BflrMlKGXxgfed6QAN95Zr28&#10;nuh0O/n3hX5REN7v4kZxNg4LCwur4wpDE2ovWe8LnXebn9r6XVZt94YkLeovei/qfK6YKRlUNsMt&#10;LLjaxJJ9bRv315UVC0OIwIH68iK4lbesf+/Jyb7We/xV9U0TD1EyIftMMn04w+E7/4p+8eMey0mv&#10;+qmL+0K1dojbP6qkaF9tfs7SpF7F4T6ma3wU6TmJELgCBWNOPcrBE3p9OXhCj3JYWFhYbSsMTag9&#10;HD3HZRHyvye2AKHKe1ZXQZXo/ahraObIJTpC/wP7gweeL14uyRTeojsV71XlVi5MjJ2eHeC4NcrH&#10;+KRZlj+lhOzxkeUnkuzWm+ujQi54Mm9QSVd3JhcaV5O3szo/Z0avqIZUX9syu6rcxz/rh3w7wBhS&#10;D3KXcNAXCp/Iw8LCOv3C0ITaQ7PGzuKN84/8UDoamnQ68l/NHDM7YsBNfUXroM4XENmYQ4j8+ZF9&#10;cnhsZMQSYcg4DdCZfHtpTvXt6f3GnxMVemkvq/lhoyR9plCy1yxLO0MN2p01EcGTni/OKvtqZHEx&#10;XAUS/ZyuAn2xXikZWnpDau/6oUF+F/Owt5EHqOZ+UE9zMOAmzIig57CwsLBOXhiaUFsFJ84cKCuW&#10;h/hh5L4N1BKlxmfDkpcli9ZDXUPW3B3C3fvDpamvwi03Ubhoj321haXwNF66w77OqalvmGTpSx5M&#10;9vnI8ubBAfZLZydGT3w6f3D5mb6N58Y/w0tlQ7OGBvhd4FBVuAIF4QmCJUw5U8b14CQOCwsLS1wY&#10;mlBbQQdwQpWP+WF0TGBqQg769hiVL1oPdQ2LM2s0IeQg7A9Nkr6FcCMMEx3kxeIhw+D/URIScEOE&#10;2fiMUZb2SYR8bFeUp3pZfG5vjAo7992qbHd4Ea3fZRqr8/eNKMmeHh/Z2NdmvVpPKYxODuNCPcdd&#10;wfXnVA4LCwvr2MLQhNoCbr2ppvDL+CH0GycITTqmGkKuEa2LuoYr5sLBVDbDbShGdbpfk32tG78a&#10;XVoiDBIdCG7j7ajMqdo8dOCYc2MjFvaymh+xKPIuTaKfGiRpp0PV3z06Mvi8TVkDat8qzy07dAZD&#10;1A9jygpgXKopseGNLqN2m0LpB0Sng38IPMUN52CePIXDwsLCwtCE2gZuvVGpaWymE6GS+npQ7NRB&#10;ovVR54Ngq5kjF8JVP9gfNlX+8I70fuNE4aGzfVCdV3FBXOScAQ773SFGwzaj5L6N97FNUe7Pcvkt&#10;heEDXizNLDmjQxrw8Pa3/EEFgwP85toV5T6+zT7hYETyuVwih32fsLC8vTA0obawhZWX8ca4aWwm&#10;ne4wIfTf/O+/8P/+k/+3aeJYIn1jtCdPFK2PuoYttKSSUvU92B88pPx3VGTQlcLA0EXgKhSMSg5j&#10;R5WGBKyMMBuf1lP6jUTIJza98kIvq8/N46PDG78fWZQrWr9LNFTkvV6WXTA2MvQ8h15/G2kaRHMH&#10;dwOXzGFhYXlrYWhCbaEaXMuppG5XTT0udYRXFZsdKRMIkT+zBAwd6R8xsgCeqiNU3a5ogTeEJV+d&#10;IvoZqPPB1SZZ87+T/6q7b6M6NfVNCC7CsNDF4HNAR/JneYiaEhc5N97q85BVUT7UJGmfQskuHljW&#10;lYUGzrx1UPKYV8uzyg528dQu8PTft6NKih7JSy+M8jFdY5Sk7TxAQcfxLRx0HIdbd/wlLCwsrykM&#10;Teh0QUNsdKSOd0RPymx+zeIcNIaHpr22oLLy5tcc0eMzTc6M0SHx8wc0v4a6njUwazhv29236Cgh&#10;v6xO7zNeFBLONAhREKCmxkXO6e+w/znYaHjJIElf8c+806EqDwz0910+M77nuLcq87o+9DVU5D2Q&#10;m16WE+hYYJLlv/NtCeHpr9wIDicRxsLylsLQhDqCKDShswNMqEwl7VX+6+7ua5bqsG8QBoOzCIxK&#10;/mTh4BHLUnpPLgkKuD7EZHhBoeRrhdJPrHrllZ4W842zE6JH7RlRWHiwC6+cHaqvzv9bzsDy6rCQ&#10;c1VKH+bbE566g9HXCznoMI5XnrCwunNhaEIdAUPT2c09CKmO/MJ/5ZlVkXevGZLcKAoFZ7NdNfnl&#10;43pGLEqw+Tzop+p3qhL9HjqTOzT9XZVhrtlLk+Mb36zM7rLO5P8aU5Y7qkdwvV1VHiTEfeXpHxzM&#10;eefPYWFhdcfC0IQ6Aoams5s9vKaEUuUD/ivPZEIOVoS6lnflFZqO9nB2+uhJsT3mZ/j73RFk1F7R&#10;U/qVRMj7gUb14QEO3+XT4iLP+X5kWed3JucB7Z3qnPyK0MCLLLL8ENHpvuTbeDMHt+1wqhYsrO5W&#10;GJpQR8DQdHYL7bck9cgI4dAh/HC4ybgVBqMUBgEPsn9kWfHWoozhqwYmnVsTHnJNiMnwokGS9moS&#10;3WNWpFfDzcabpsdFjX2+OKNqd01Rp12FgrGmtpVnlTX0DB+vyfSpI0/cPcLBQJkGDm/bYWF1h8LQ&#10;hDoChqazn49/6jhCJLgSwhRKf1zUp9c0UQDwZNCZ/Jn8jOGNPcOWxFstDzlV9S2V0m8lQt52GtQ/&#10;V4QGLrg8KW7su53YmfyLYUW5pUGB55ubOox/wa3m0jicogULy9MLQxPqCBiazn7BfeamUcm4lf/a&#10;uzuEJ/ta7xE1+t3F/rqyYhiVHJ7Gywjwu8NlVF+RCflOpmSnQ9M/lepvX3pZUvzwH+pK80Trt8uR&#10;p+0S7dZLKQ9sfHu/w8EgmYEcFhaWpxaGJtQRMDR5Bs0n7iL+a++eYNkg0W9eLsmsETb63QwEqPeq&#10;cis3ZaTVV4e6ru1hNj5jkqVPVIl+oVH6ZoTZuHJSdMSkTZn9R3xYlV/cUbfxDowpK9iSk1YcZjQu&#10;lwjZzbc7BCjoLG7j8JYdFpanFYYm1BEwNHmG4F5z03REhsfk3SOEV/IAIWrsvcGmrNT60T1Cr0iy&#10;WTc7VP3bCiXfKIRsDzEZ/pwb7H/Z5UnxdZ/VFndIePqpriJvZnzPOqeq/plve7hFCgOOQn8nLCws&#10;TyoMTagjYGjyHJLeDxpu9/Q3YSbDc29X5VaKGnpv8d2I0pINWakNc+JjZsJtPD9VfYcHyu8USj/0&#10;0/RP9bZbr7wzPbns0DmV7Xsar7E6/82ynOKhLr85hJB3+fb/kKvjcE47LCxPKQxNqCNgaPIcFufg&#10;OpgXkP/6M02i38MUJsJG3ks1z49XHRq0LMLH+IxVkXfxAPUDD1I7gjRt1fie4VNuTU8a/XFNYWGb&#10;buPxdR7MHlQSbjLeRohuH98P8JRdBidzWFhYZ3NhaEIdAUOT53D1mjyEymYYxfow0el+T3VY74E5&#10;4IQNvJeDvlDrM1PGjogIuTLJ13qvU1N3SO6RycnrwUbDX3ICHUsuT+494qcxpz8m1Pd8ndwg/0tU&#10;Sl/i+wLG0LqQc3BYWFhna2FoQh0BQ5PngLkDNXPEEh2hP/FTAPNR5E8fyUkfJWrY0f9AsIRBNRcl&#10;xU7LDvC/zV/Vv6lQ+oUm0Y/tivJMgt3n0qtTE4a9W1VQtn90aSFM+Cv6OS1BR/F1g5OrQ4zajTzA&#10;fsX3B1x1SuFgShYsLKyzrTA0oY6Aocmz+EWOySVHRggHNeFB14gadXRiMKI69IWCzvRRZuPTNkX+&#10;iIeo/RIhL4SbjauGRwTNunVg3xGn0pn8p/ry/Now1wSzLD/N9weM7QTDE4Rx+IQdFtbZVBiaUEfA&#10;0OR5ZM0fnuByhyaXUX39wKiSIlGDjk5u36iS0lsGJk0Y1zNscZKvdRPMjUcJ+Ual9LUgo3b/EKdj&#10;4R2D+5X/1FBx4jGh+LL1GSlVEWbjcr5PPuXgFmoSh4WFdbYUhibUETA0eR6/kOIqnY4c4qcBpqf0&#10;X3MSY2YKG3N0WuA2HkxRc31a4kR4Gi9A079ukKQ9mkQ/NSrS1t42y5JLk+PH/D1vcM2XI47vTP7l&#10;yKKCc6NDxxpk+Rm+b3Zy8ISdmcPCwjrThaEJdQQMTZ4nJGFRfyob4XYQI4T81sdm2fLViNKSlg04&#10;ar+Do0sL4SpUUUjADbEW82M2VflIIuRriZIXon3MN9eEBV1yw4DE4f9q2ZmcB6m/5qcVBxkNG/j+&#10;gatOKzl/DgsL60wWhibUETA0eZ6mDuFRC3Q68jM/FTC7orx/R3q/cS0bfNSx9g4rKIMANT46YmGK&#10;w77BKsu7qU4Ht/Hedmnq/YMC/GY/mJde+Gt9ufvq0yslQ0r7+Vqv5qH2c76PNnKxcN7GwsI6Q4Wh&#10;CXUEDE2eyRZcXUqo9gY/FcAI4b+Uh7hWwDhFrRt71PEO1JcXQYi6I73vuDyX45YATX3dLEufKpR+&#10;q6fk6RgfnytnJ8RM2JiVUjslLnw0D1Y7+H6C23UjORwQEwvrTBSGJtQRMDR5pvDU5f1kzX+NTkd+&#10;5acD5tLUV3fV5JeLGnnUufbVlpSuSOl9XikPrjEW86M2VflQIuRLjdJne5gNa10G9TKi0z3G9xNc&#10;dbqAC+ZgDjuEvJ2Fk7jOLwxNqCNgaPJcPs5B9YTQ/fx0AFebfoYOzKJGHXUdmFwYBtWcGhc5B57G&#10;g1HJeYDax0PTXr6fYDT3A9w7HFwlRMjbPcjFcJ1fGJpQR8DQ5LmgbxOVjc/y04F7+IEEu+UBvEV3&#10;9lmW0ntyVoDf7TAqefO+QgjpmKLK+6wOIwwK2/mFoQl1BAxNnk2zxl7MTweHORghfM+mrNR6UcON&#10;zrzSEBc8SSdsPBDyRvZAn4O9BoQO4X/u/MLQhDoChibP5tujLo9QBWbdZxIh/ykKCrgBrzadfb4a&#10;XVoSbDRsg/0EyiemsxuenoIErn9qChtUlsDOWVTo/rPoPajb2HPjU1P7Qabp9MLQhDoChibPFpZ8&#10;eYqiOW/hp4TfOBZiNLzwZOHgEaKGG505VycnnG+SpC9hH2lGPVv2yER232dLkMDaHZcwg1llxY0D&#10;2MaP5gvfg7qHLXuX7Lp3z8K+kGk6vTA0oY6AocnzmX1TJhDS1CDrJbp/fmLMDFHDjc6coiDnjTIh&#10;/wf7KD4tnN35xixhI4KWsGk31DBJpiyqTxC7+flpwveg7gFDE/I4GJo8X3CfuWlUNsN8Z+6+TQk2&#10;nwdEDTc6M14sHjoswmz8B+wbKlFWNzuX3bt7obAR8XYb3p/H+ufHum9hwraasWqY8H2oe8DQhDwO&#10;hqbuQfOJvYSfFv7LMVWi+3dU5lSJGnDU9eDpOYMkfQX7xi/QwhZtaBA2IGgJW3rfOBYYbj/aUXgA&#10;D1Ci96HuAUMT8jgYmrqHoLjp6c236MDoHqFXiBpw1PUqQl3XkSN9zuIHhrM12y8WNiDebvOeReyc&#10;hQVMVqSjocnoo7E1r+P26q4wNCGPg6Gp+zjSIdzd2ARo6na82nR2cGpN091IEmWjLs4WNh5oiTtM&#10;Qn+v5mMYUEpYw/x84fuR58PQhDwOhqbuw+LMGE0I/YGfHpgmSd/BqNSiRhx1nccKBo2EoSBgn+g1&#10;mV376CRh44Hg1tx4phqUY0ITSMqKYuveniNcB3k2DE2o3WCUZyBa1hkwNHUfrujJQ6hihjnODhOd&#10;7vdkX+u9MLGsqDFHXaM0JGAF7Au+T1hEr0C26ZNFwsYDLWFlEwYeF5iAw4X9wLorDE2oXQKiJgw1&#10;+cTN8I8YWSBa3hkwNHUvmiVqnk5Hf+SnCOYjy3vXDEpuFDXmqPPBBMrBJsNLsC/A6Fk5woYDLWF3&#10;vTWbOUNtxwUmQAhhNRdksL/sWiBcF3kuDE2oTcJTr+4HY+1QxfwkIcpHloChI0Xv6wwYmroX//Da&#10;IkqV9/gpgkHn45rwoGtEDTrqfFclJ0wxy/JnsC+MFo0tvX+csOFAS9hFt9QyzaQXhiYQ3S+Y/enV&#10;i4TrIs+FoQm1iW+PUfmEqjv5bv2dB5jPMDShtoJbu4oWcLRDuENT394/sqxY1KijznOwobIwP8i5&#10;ihLyM+yHflk92R34FJjQPR/OZ5nViYyQ48NSMxjsct5ddcL1kefC0ITaxB4xopBQZTffrfzEgaEJ&#10;tY89vKpYp2tqrCVK/m9Rn9hpooYddZ6XS7JrIszGZ2EfyLLERs/Kxv5MJwBTyoREO44GJCqRo1oG&#10;qSFVicL1kefC0ITaBEMT6khwtYlKTX1poBNykq91M1z5EDXuqHPclt5vnCZJ38I+8A30YQvXjxE2&#10;Gt5uy6eL2XlXlzG9KrufkmtcXMjmrhnFAsPsLLs2ic28uZZVnjeIuXr4MUeQld3xOt6i604wNKE2&#10;wdCEOprBGjdDpyOH4JiyKvLulamJk0SNO+ocMNccbHvQOz2Crd85V9hoeDuYkHfSlaXssnsbm67E&#10;7W16PTzOeXRMqy17F7O735vHLlhRiU/RdTMYmtBpsQVXlCpa4A2S3navjtB/8t3KT7L0R6pYHpI1&#10;/zWKMXgFBCrRuh0FQ1P3ZA+vKaFU3QHHlETIodKggJUHRpUXiRp41PFcmvpa0++zDge0PAnRbcuW&#10;oaklvMXZvWBoQqfFbE8+lxDpG747j963b4lQ+TMf//QG0bodBUNT9xSWvCyZB+8/6XTkVziWgo2G&#10;ba+VZNaIGnjUsdYPThmrp/RfsN1hROvrn5oibDDQiZ0oNKHuBUMTOi3WwJzhVDY/Rqi6nTdu7lGD&#10;4ZYK//vbVDJsgytO1pDiKtG6HQVDU/dlco8QLrvno5MI+XlREnYI7wo5Ac7VlJBfYLv37BvENu3B&#10;qyOnC0OTd8DQhE4LXA1wxUzJ4OGpllB5D9+t0Kdpn9mRfC6M7uyKuXAwvEe0bkfB0NR9hSVfnsJD&#10;+TNwXIFEu+V+USOPOs7bVbmVYSbjc3x7H4ZtDg0/bxiEDQY6MQxN3gFDE2oT7AiOOovB1nsqP67c&#10;03gYZOmr+7L714kae9QxliTFTjPL8uewvW3+ZnbFlkZhY4H+GIYm74ChCbUJhibUWYJipw5qPrag&#10;Q3hhkHOVqLFH7XegvrwInpprvjWXnBONj8i3EYYm74ChCbUJhibUWeD2rqL53wrHFnc4xGR44dmi&#10;rFpRo4/a552ynKows/EfsK0lRWLDZ2SyzdifqU0wNHmHtoamP3FrT0EeF9/8d0Kk9VT2uZ/KlgdF&#10;AiLrczRzzGzRstYUzXkT9K2Bk6toeWsma9xFzh51eaJlItaQ/Gqzve9E0bLW4PH7oISpg1RD2JWi&#10;5a2ppvArAqLGZ8t6v3Wi5cey3e/jnzbOEjBkpHj5sWT+WWCKE83cc65oeTNZ81trCysvEzVap+Js&#10;D03Bveam8e94h+i7t2ayJV7gCK8sES0TsfP3Gmy9p4mWtQb7OKj3rHTVEHytaHkrD2jmyIW+/Djl&#10;+/EewfJWbFtgW/j4p44TLz+WrPdd7xfZmMOPv0tFy1vjn/k6Z+SYXP67tlq0/Fi2LWZb4hRrcE6t&#10;JFs3i9/zP/BZbKGFFcYTHafU8KKONI3ZBCOE97KaH34kP31UhtNvTZSP+QmRBJvlgQ1ZAxpE4QCJ&#10;weTIMqU/wXb2DbSwpfeNFzYU6OTaG5pg0MzVL05n9XPz2FUP4n44W7U1NN3JrTsF+RyEpqa/E2kD&#10;D01wUnxYxC9sTC5v7OeIlrWmaIGroOMxD023iZa3plljL4bGSLRMxOrKrzbakyeJlrUm6a2b4ZaC&#10;Ygi5SrS8NcUUcqVf+Fgemnx5iBS/p4UHjL6p4y0BGaMEy47DG9vNTaEpap5oeTMeKO6yhZZWiALH&#10;qTjbQ5MzbuZA/h3vFH331gy2+Ath/CnRMhF4r8Gn13TRstb4Pr676dgIvk60vJWH9OaIxb6ho/L5&#10;ftwoWN7a/T7OQfXuiZPFy48h6+0b/HgI4qHpMtHy1vhnXg6/M6f4O3a/gYfPpqcrLfe1WnYc+Cw2&#10;V2HlHx2nfB/D8eXunGxXlfc3Dx04ZpC/352RZuOTIvFWn4fWZ6aMFYUDJFYa4loJ2xfEpYayez6Y&#10;L2wo0Mm1NzTNW1vH4tPCmaxIbME6HI39bNXW0GQ9RXpObv670THEFRg7IxUaEZHw/tcnhSQt6i9a&#10;1lpwn7lpMPVCcOLsgaLlrYX2W5IKP1+0TCQ8dXk/eJJHtOw4cdPT4bOE9J0/QLi8FXif+7PEzUoX&#10;LW8NPgfcshAtO07CRae0HWG7wXcUBY5TcbaHptM+Nvi2EC0TgffCOqJlx+k9y31swPEqXN4K7LfT&#10;OzaWJZ/ycco/i/vYOMXjFD4zvL9TtiP/fvDePzpONXPkEh2hB+EY0yT6A9yi+6A6r2J7aU61yI7K&#10;nCrooyMKB+h4hxoqC11G7RXYvgBvLbVPe0NTWlEv934AGJrOXtinCbUJ9mlCnS0o9iLoEP4RHGOg&#10;NCRgpajxR22zIqX3eaok/QDbVq/J7MZnLhA2EujUtDc09RvaE0OTB8DQhNoEQxPqCooW0NwhnAVo&#10;6na40iQKAOj05bict8DTibBt4/qHsbvfw7nm2gNDk3fA0ITaBEMT6grwQAYh9AAcZyqlP0yJi5wr&#10;CgDo9LxWkl0TZjJu5dv1MKGE1c/NxTnS2qmtoQnC6vp357A+GZFHQ9Os1cPdrwHcL2cXDE2oTXwj&#10;Rhbw0PQh360Qmr74o/nmoA+Nj//Ac4y+qeNa4q+NhY7DrvgpGaL1TgRDk/eA/oKybHm46TjT/Z5o&#10;83ngk5r8clEQQKducb/4qUZZck9X4wiysMs344CW7dWW0ASBKHtEEkvNi2FWh+loaIruF+x+DVz1&#10;0AThuujMwNCE2sT9JCJV3+G7lekI/QFGcRa9D9iDK0solXcTIn15LPlzHrx2Udn4D3gCDDpMi9Zv&#10;DUOT94BjAp6wI4S4H4u3KvLHtwxMmiAKAujUHGyoLIT+YTyE/gbbNCkzit3x+sXCBgKduraEpnt3&#10;L2S+gT5Hw5LI7D+NFK6LzgwMTahNHD0nZlHJ+DzfrfCLfZhK6k7FGLgKxqCCMY9avtcWVFrBG73/&#10;wBUpWe9YK+v918A4UbJseYhI6is8dP0LQpCPI3V8y/VOBEOTd2m6Faxth2ON6HS/F4U4bxSFAXRq&#10;9tUWlro07VXYnrJeYqNn5UBDIGwg0KlrS2iCgURrp2Wy4sYBzD/YejQopebHul8DK544X7guOjMw&#10;NKE2Ce29JPXIqM2/cEd/2QkPQJo17qKW7z0amqj2cljy0mMm8236OYE38HUP67WA1WHJV6e0XC6C&#10;ocm7wNUmGGCTHyPuKyN2VX4fHpcXBQJ0cjDeFQwYCtvSx25g1/x1orBxQKcHO4J7BwxNqM1sYTAg&#10;pPkpvmthclUYhBD8opjClra81fZHocm9nP8cnY78RmWfx2Ek79bLW8PQ5H2sroIqHSHuMZvgttLK&#10;1MRJokCATq4s1LUctiOI6hPE7v14obBxQKcHQ5N3wNCE2s0SkD1CM8fM0cxRC8z25IkwHc6phqbw&#10;1Kv7aZaYOfzw+E0xulaKQlVrGJq8Ew/oT/DjxN2oxFrMj+wfWVYsCgXoxODWXIBRdd/qBOcsLBA2&#10;DOj0YWjyDhiaUKf7X58mZZdmjZkNU9q4mSMXwS0+/vpuQtW34Uk60fqtYWjyTgZbr+n8OHLfDrbI&#10;8h7sEH5yO8pyqipCXddlBfjdDpJ9bX/RU/ov2IaUElbUkOoOTmDZIxPZqq1T2cSlpUdfO5FJV5ay&#10;216ewa7Y0ihc3tpFt9Sy9Tvnsqkrq4TLW1vyl7HuzukTl5YIl7cGc7Zd++gkNm5xoXB5Sxcsr2Tr&#10;3pnt7mAtWt7a/HV17J4P57Hxlxaxy+4954RDAHhKaLrlhWlsIt9/ou/aEmz7W7fNYEvvH88aF4nf&#10;09LMVcPcQyRMv6lGuLy1xfc0sDvfgH188s8Cbn5+Krvu7+excUtOvo+nXFvB7nprNpt75yjh8tbm&#10;rR3NNn60gI2/rEi4vKWRM7O/H1iUUM73Uzh38SlqW2Fo8k7NoUmnI/8lRPqO+7YJ/Sd/7Wfu/xRD&#10;8DJXzIWDReu3hqHJO0GHcErVHfxUwmBQxqIg543Yt+mPPZjdvw46fZtk6QvuS4WQf/Pt557Pz2BW&#10;WWC4nbkifN3O5w3NorvrWXRS8NHXTiQ2JYRd9eAENnZ+Pgvq4Sd8T0uZ1Yns9ldmuh+hFy1vbeRF&#10;Q9nyxyez6L4n/yzgii3j3GEoNMZfuLwlCCcQHPLrUoTLW6uYlM7W7pjFInoFsLrZOewvuxYIw4in&#10;hKZLeSCN6Rci/K4twXGw9P5xrJEH0eAoh/A9LQ2u6O0O0ukl8cLlrQ2fnslWPnn+KR1vYMnGsWza&#10;jTWntI9hzKubn5vq7kgvWt5a6fg09ud35rj3sWh5S/7Btl/MFsNkvp8Gc7tOUdsKQ5N3+t+VJvlT&#10;xRRyjWIKu8rNGHijpPfdQKh+J4QnmKQWxnQS/YyWMDR5J7h1q2iBN/JjxX21yWVUX30yb/AIUVhA&#10;x3u+KKM2zGR8DradJEts7IICHDixA+HtOe+At+dQpztZR3AYTbxpoEzyfxCIWi9vDUOT9/LxHTiW&#10;UHkfP50whZCDcxJjZooCAjrespTekw2S9DVsO0ew1X0LTNQooLbB0OQdMDShTney0ASz48P4TfwQ&#10;YYohbGnr5a1haPJeMCQFlc1/g2MF9LJaHhUFBHS8/CDnKr7N3LfmkrJ6snVvzxY2Cqhtujw07W2a&#10;gmXDB/PEy1GnwNCEOt3JQhPckpP1ts38EGHQ2bf18tYwNHk3g70f9CdwNy4wS/9juYNGikICOpZD&#10;beoPRmXKxszJFTYIqO26OjSt2X4xq5o8mE1eViFcjjoHhibU6f4oNMHfTe6nougPMDCmPby2qOVy&#10;EQxN3i0kaVF/QqQv+CmFUaL7pTgk4HpRSED/8zgPltB5HraZXpPZiscnCxsE1HbtDU3J2dGnHJru&#10;/XgBGzFzKNNMelZ2brrwPahzYGhCne5/HcHpQUqV97n3jvhIR6TvoWMvbwT3aeao+eGpy/uJfkZL&#10;GJqQYgy8np9SYFBVFqCpbzxTlDFcFBZQkxyX4xZy5NZcbEqosDFA7dPe0DSgsNfR0DTjpmHC98C0&#10;K6tfnMaKGvozKhHGz6sYmroYhibU6XwjRhZQxfgclbRXj2V8QVbMj8E8dGZHyoRTeXIOYGhCFmfW&#10;aH4MuGfpVyndPzG6xwJRWEBVBR9U51UEGw0vwbYCDfPzhY0Bap/2hqYhVX2OhqaK8waxzZ8uPmb5&#10;lr2L3eMJ9RoQ5p7+pm9mFDP6qBiauhiGJtTp4OqRX+SYXN8edXkt+UWNz3bFTMmAjuCi9U4EQxOC&#10;Mb2oYvkrP624p+/pY7ds+WRYQZkoNHi7xf1ip5olyf3EYdNcc+cKGwPUPu0NTbVTM4+GJrONh6KM&#10;SJZWGMcWrq93L4cQVT4xnfVICGQzb65lc9aMZHanGUNTF8PQhDwOhiYEYFR5na5pdGuDJH2zPjNl&#10;rCg0eLMD9eVF2S7/W+mRkdT7F8SyO9+cJWwMUPu0NzTBYKEWX+PR4NSsekqGezlcabr5+Wns7vfn&#10;uv++ZGMDhqYzAEMT8jgYmhAIiDpnKKHK+/zU4m5cKkJdy0XBwZu9XDxkWLjJuBW2j6xIrG52Ltu0&#10;Bwe07AztDU337l7ILriu0t3nTNFkd38lg0l1j2otej+GpjMDQxPyOBiaULOmEcKbQpOfqn93b21h&#10;qSg8eKuVaX0nqRSmK9Ix/xAbu3xzo7AhQO3X3tAEYIT2tTsuYbe+NIOt3jbdPS3JicbTwtB0ZmBo&#10;Qh4HQxNqZg8eVqzT0R/56YUplP77vLge80ThwVvlB7sHtHSHSugjc/f7OBBiZ+mI0HQ6MDSdGRia&#10;kMfB0ISawZhNVDY/zk8vjOh0vyXYLA9+jVebjgrQtO2wbQAOaNm5MDR5BwxNyONgaEItGWwJ03U6&#10;+hM/xTAfWd5zdXLC+aIA4W1uGdhngkLJv2G7QH+m1S9OFzYCqGNgaPIOGJqQx8HQhFqyh9QUEqq9&#10;xk8xDJ4SKwwKvOlgfXmRKEh4k5ZPzUHnYhgYUdQIoI6Bock7YGhCHgdDE2oJxgHTa/63wsjy/DTD&#10;nKr65gfVeRWiIOEtdpTlVIUYjS/A9tARHauflwcne2EjgDoGhibvgKEJeRwMTag1W2hJJSHS1/w0&#10;A32bDs9NjJkhChPeYk5izEyTLH0F28PhsrBrHsYBLTtbV4emy7c0stAYf1Y7LVO4HHUODE3I42Bo&#10;Qq2F978+iSrmJ/hpxt3pOdZifuTg6MpCUaDo7g6MKi/KD3Kuojrdr7At+ufHuGfEFzUAqON0dWha&#10;++YsNn9dHVv5BE6+3JUwNCGPg6EJiRhsiVP4aeY3jpll6fPV6f3Gi0JFd7e9NKc6xGjYBttBUSX3&#10;U3NbWs1jhjpeV4cmdGZgaEIeB0MTEnH0nJhFqLqDn2qgQ/ihrADHbTCNiChYdGer0/uMlwk5CNvB&#10;z2VhV+OtuQ4FA1CueHyy+0pPy9dbhyboQ3bLC9PYqmcvPOZ9yLNhaEIeB0MTEglLXpbcNEI4cV9t&#10;CjaqLz1WMGikKFh0Z8VBAdfD9wfxaeFs40cLhCd/1DYw3ck5iwpYam4Mm7NmFFu/c647IDWHJvgz&#10;DO8wbnERS8rqyRZtaBD+HOSZMDQhj4OhCZ2IxTm4jh8be/jphsmUHDw/2rtGCP9udGmJU2u62gbG&#10;XVokPPGj9lmycaz7Kp5qUJiP3cBCov2ZwaRnfoEW5gyxMaNFY7Je4kEqgP1lF4bW7gRDE/I4GJrQ&#10;iYTEzx9AFctf+enmMMeifcx/F4WL7mpZSu/JqiT9AN9dNerZTXhrqFPc+eYslpwT7Q6mfwT7OHU/&#10;GJqQx8HQhP6I5hN3kU5HfuanHAYjYsOYRaKA0R3lBDhWS6Tpuyek92Ab3sO55jrDlr2L3R3sFb0k&#10;DEvA6KOyZY9OFK6PPBeGJuRxMDShPxKWvDSZUOUjfspxN145LudqUcDobp4pyhje/NQclSibcHkx&#10;24xPzXWam5+fxmxO83Fhqdmgsni27p3ZwnWR58LQhDwOhiZ0Mqox8GhnaKemvvFi8ZBhoqDRnSzq&#10;EzvNJDUNaAn9aq64b5zwpI86Bm88Wf/82OPCElA1hZ17RQmG1m4IQxPyOBia0MlYA3NqCZG+4acd&#10;plK6f1zPsMWioNFdwNAKhUHOVUSn+x2+c2peLFv75iXCkz7qODNvrmWEkuNCU2iMk133t/OE6yDP&#10;hqEJeRwMTehkguJmpUt622Z+2oEO4Yd7Wc1//aAbz0e3d1hBmVNT3+TflSmqzMbOzxee8FHHuv3l&#10;GSw01nlMYCJEx7KHJ7FNnywUroM8G4Ym5HEwNKGTiRhwU1/NGjObEPovfuphJlnad1tGv3GiwNEd&#10;bMxKq5cIOQTf1eJnZNc9Nkl4wkcd654P57PS8WnuSZFh2wNJpu7xm0TvR54PQxPyOBia0KkIiBqf&#10;Tai2nZ963JP45rqcN4sCR3eQ43LeAt8TJAwMZ5v3LBKe8FHHg4Bkc5iOhiboT4ZjM3VfGJqQx8HQ&#10;hE6Vaghezk897sbMpsgf7RtVUioKHZ7sk5r88gBNdYdDMP7SYuHJHnWOO7ZfzINqxNHQVHX+YOH7&#10;UPeAoQl5HAxN6FQ5w+rydIT8l59+GNy+mh0fc5EoeHiyK/vGXWCQm56ag7GBVj5xvvBkjzoHjNlU&#10;OzXT3SHc5KOxyzadI3wf6h4wNKGzGvRNsQYW1gRETRgKf4bXRKEJlttCSypDki7r3/waQuDICOFw&#10;i+73nj6mx/fVdp+rTfDUXEaA3x30SDBMK+rF1r2NYwN1tVVbL2R6TWb9C2LZmjcuFr4HdQ8YmtBZ&#10;TzUFX0dl89OaOWq+NTB3mMHeZzIPTZ9ZHBmjra78as0adxFf/qSs+d8e0nf+ANHPQN7LZOs9jRD6&#10;H34KYj6yvOfq5ITzRQHEEx0Z0PIF+G6yIrHGxYXYn+kMSRzUgzXMz8exmbo5DE3orOcIqyjV6fi/&#10;pAn9kYelzyEwwd/5f/fAn+EJKUKkf2rW2ItF6yPvZg+vLqKS+ho/BTFKyC/5Qc5VcIVGFEI8zRV9&#10;4y7QJOk7+G6SLLGoPi6WmheDzoCQnv6sZ98g4TLUfWRU9v6hsKF/ujvUdHZhaEJtAdNiUMm4lR9C&#10;RztbtkYk9S1H9PhM0frIu4X3vzZJMbpWNs9H51D1bz9TlDVcFEI8Acylt2pg4rlT4yLnRJnNT7T+&#10;XUAIdR6zr2F/eJwTQxM6e7nH3DFHLuGN3q/8MBIeyHBrTrQuQsASkD2CUOkLOFag/8/F8dEXiwLJ&#10;2erJwswRE2N7LBjk8FsbbjRuhScBFUrhCtMJfycQQh2PULJbUXRJ/M+dXxiaUFtBX6aWk7Aei/zi&#10;F1pYKVoPIRCeuryfLJsfaT5mevqYHz/YUFkoCihnEtw23F6aU/1wdvpomEsuw+l3p0vTXjZK0iea&#10;RMEHVlneGGs1XRxmNM7i3+VH7i5uOFeNEOp0+ZyV6/zC0ITaKiR+/gBJb9vEDyP33FotUaq9EpZ8&#10;eYpoPYSamX1TJvDj5Tc4ZjRJ+n7NkORGUXDpajAFyk1piRNhfrysQL/beRh6ziRLnxFC9qqUvhCg&#10;qVuS/axLz4sLH/12RX7mofrynIsTek7QKH2Pf5fbOT8OCwuruxWGJtQemrknTIsB/7JuGZp+Vw1h&#10;V4b3vz5JtA5CzYISpg4iVPkAjhtKyM9DXf63ikJMV3ivKrdyRq/oWWkOv3Xw9JtVkXfrKf2e6HTv&#10;WfTyXWkO34Xnx0ZOXjs4teaLYUW5vzZU5DWve3VyYp1Zkl7m32MbF8xhYWF1x8LQhNrDP2ZKRnOj&#10;14wQZbc1MGe46P0ItQS36BRD8LX8uHH3AwrQ1Dfuy+5f1zLMdDS43fZySXbN7en9xk/vFXlJhtNv&#10;jVNVt+sl+qVC6R6zLL3l1NT7B/jZL7lxQGLlh1X5xd+OKik6OOb4nwWvnx8dMUmm5EP++WHsqXgO&#10;CwuruxaGJtRest7vDn4oNYemw1SxPOSMmz1Q9F6EWjMFZIyCoSrg+NFT+uOEnhGLW4eT9vpudGnJ&#10;2sHJ59RHhV6W7vS7q4fZ+IxZlj+VKNmnUrotzGzYONjpWHZudMTE50syig61uIp0Il/xwJQX6FzA&#10;g9Zu/tmhD1Mkh4WF1Z0LQxNqL0tA5oijT9ER+pNmiVogeh9CIsGJMwfyoP0wP34OwzHUy2p+eF9t&#10;YZtHCD/UUFm4v66seEdlTtW8xNjpg5x+a11G7RUfWd6tSvQbmZCPbHr95lyX/7wFiXET787sP+Lj&#10;2oKiXxur80U/r7VD3LaSoaVRPqbbJEI+558Z+jC5OCwsrO5eGJpQewXFTU+nktE9AjKh8sd+UROG&#10;it6H0IkYbIkX8MB9AI4hhdJ/b8pKqxcFFhF44u7F4qHDYJykidHhCwb5+93JQ9KrCiXf8VCz16xI&#10;20OM2v3pTt9Fqwb2rf7pFK4inciemsLCsrCgS/SUvME/61tcI2fksLCwvKEwNKH2gn4palO/lN9l&#10;vW2T6D0I/ZGg3jx4UwWePHPf5i1wOW8WhZZm0C9pIw9WcCsv1WHfEGYyPGdT5I95SPqah66Xggzq&#10;3fmB/ldOjulx/kPZaRWncrvtj+wfXVo4JzG6sYfZsJ5/PriVeA+XxmFhYXlT+ccvMYf2X5kQlrws&#10;GaG2MtuTJxEifcn/e65oOUInoxoDr+enJHdo8lPVndsrcqrdgWVk0622xwsGjZyRED0L+iQ5NfV1&#10;GCfJIEl7DRJ9z1fVb0j3t8+9YWBi3SM56bUf1eSVnOrtthM5NKas4K2q3LIrk3uP4J9nk0wJ9F16&#10;nRvF2TjCYWFheVOp1rBIxRB8maIF3oRQW8Ho35Sqb8h6/z+JliN0MpLe9x6eQ9z9mhRKfxzqctw6&#10;rmfE4iNDAGxTJfol1ek+4WFpW6hJ2zLI6VhySXz06O9HleeIQk9bfTasqODq1N71uYH+V5pl+a88&#10;Ge3jn+lRbjwHYQkLC8trS9aG6AiFk0Lz008IIXSmHdZTeoCHpx8oIa84NG3t0EDH4pnx0efdndm/&#10;+oe60nbdbmvth1Hl+den9qmBfk9BRu1BldJ3+Wf4jIOn4uo47OiNhYXlrkEc3KOHf+EhhNDZYr9J&#10;ltbkBTunQ3+i2wYn1T2al1bzUlFm+TsVuaX7hhUXHxhTVvDrOZW5x6ivzjlqbEU2jNb9+YjCwpdL&#10;MyseyB44Yk16v4brUhImjIgMntHHbr3CqerXQUiSCNlDdLp3+P8XnuSbyEFQMnB4Gw4LC+tohXGX&#10;cFchhNBZ5E/cVm4Xt48Q3ft6Sp+xKPKDwQbDvbFW8919fS139Pezr0zzt185wN9++QA/+9IUP/tV&#10;fXyt1yTaLMsTbJYVcVbLDWEmw11+qvKIUZJeoYR8zFMQTBT8Pvcct4W7goO54npylMPCwsLCwsLC&#10;8pgycREczF4+hKvlFnA3c3/hnuBe4yBUfcl9zUEYgttqcPUcXofR6mFogMc4WG86V8FlcIkc/HyY&#10;Jw6DEhaW15RO9/8rN7arqZ3qiAAAAABJRU5ErkJgglBLAQItABQABgAIAAAAIQCxgme2CgEAABMC&#10;AAATAAAAAAAAAAAAAAAAAAAAAABbQ29udGVudF9UeXBlc10ueG1sUEsBAi0AFAAGAAgAAAAhADj9&#10;If/WAAAAlAEAAAsAAAAAAAAAAAAAAAAAOwEAAF9yZWxzLy5yZWxzUEsBAi0AFAAGAAgAAAAhAM4W&#10;81npAwAAFAkAAA4AAAAAAAAAAAAAAAAAOgIAAGRycy9lMm9Eb2MueG1sUEsBAi0AFAAGAAgAAAAh&#10;AKomDr68AAAAIQEAABkAAAAAAAAAAAAAAAAATwYAAGRycy9fcmVscy9lMm9Eb2MueG1sLnJlbHNQ&#10;SwECLQAUAAYACAAAACEAkBR85eAAAAAJAQAADwAAAAAAAAAAAAAAAABCBwAAZHJzL2Rvd25yZXYu&#10;eG1sUEsBAi0ACgAAAAAAAAAhAIz/3QvZNAAA2TQAABQAAAAAAAAAAAAAAAAATwgAAGRycy9tZWRp&#10;YS9pbWFnZTEucG5nUEsFBgAAAAAGAAYAfAEAAFo9AAAAAA==&#10;">
                <v:shape id="Bild 181" o:spid="_x0000_s1028" type="#_x0000_t75" alt="ButtJoint_v2" style="position:absolute;width:24498;height:52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on7LCAAAA3AAAAA8AAABkcnMvZG93bnJldi54bWxET8lqwzAQvQf6D2IKuSVyU3CLGyUUQ6GE&#10;5FCn0OtgTWxRa2QkxcvfR4FCb/N462z3k+3EQD4Yxwqe1hkI4tppw42C7/PH6hVEiMgaO8ekYKYA&#10;+93DYouFdiN/0VDFRqQQDgUqaGPsCylD3ZLFsHY9ceIuzluMCfpGao9jCred3GRZLi0aTg0t9lS2&#10;VP9WV6vAzMdDfjgdy3zsB1/Ol6p6/jFKLR+n9zcQkab4L/5zf+o0/yWH+zPpArm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qJ+ywgAAANwAAAAPAAAAAAAAAAAAAAAAAJ8C&#10;AABkcnMvZG93bnJldi54bWxQSwUGAAAAAAQABAD3AAAAjgMAAAAA&#10;">
                  <v:imagedata r:id="rId124" o:title="ButtJoint_v2"/>
                  <v:path arrowok="t"/>
                </v:shape>
                <v:shape id="Text Box 55" o:spid="_x0000_s1029" type="#_x0000_t202" style="position:absolute;top:6096;width:2449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14:paraId="2F8634F4" w14:textId="1D65A779" w:rsidR="0051248B" w:rsidRPr="00362FDC" w:rsidRDefault="0051248B" w:rsidP="008F3D94">
                        <w:pPr>
                          <w:pStyle w:val="Caption"/>
                          <w:rPr>
                            <w:noProof/>
                            <w:szCs w:val="24"/>
                          </w:rPr>
                        </w:pPr>
                        <w:bookmarkStart w:id="2695" w:name="_Toc3557127"/>
                        <w:bookmarkStart w:id="2696" w:name="_Toc34747378"/>
                        <w:bookmarkStart w:id="2697" w:name="_Toc39880699"/>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2695"/>
                        <w:bookmarkEnd w:id="2696"/>
                        <w:bookmarkEnd w:id="2697"/>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ListBullet"/>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Heading4"/>
      </w:pPr>
      <w:bookmarkStart w:id="2698" w:name="_Toc3557014"/>
      <w:bookmarkStart w:id="2699" w:name="_Toc34747264"/>
      <w:bookmarkStart w:id="2700" w:name="_Toc39880581"/>
      <w:r>
        <w:rPr>
          <w:noProof/>
          <w:sz w:val="24"/>
          <w:lang w:eastAsia="en-US"/>
        </w:rPr>
        <mc:AlternateContent>
          <mc:Choice Requires="wpg">
            <w:drawing>
              <wp:anchor distT="0" distB="0" distL="114300" distR="114300" simplePos="0" relativeHeight="251658240" behindDoc="0" locked="0" layoutInCell="1" allowOverlap="1" wp14:anchorId="09A3ED69" wp14:editId="7E618CFA">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51248B" w:rsidRPr="006C6D3C" w:rsidRDefault="0051248B" w:rsidP="008F3D94">
                              <w:pPr>
                                <w:pStyle w:val="Caption"/>
                                <w:rPr>
                                  <w:noProof/>
                                  <w:szCs w:val="24"/>
                                </w:rPr>
                              </w:pPr>
                              <w:bookmarkStart w:id="2701" w:name="_Toc3557128"/>
                              <w:bookmarkStart w:id="2702" w:name="_Toc34747379"/>
                              <w:bookmarkStart w:id="2703" w:name="_Toc39880700"/>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2701"/>
                              <w:bookmarkEnd w:id="2702"/>
                              <w:bookmarkEnd w:id="27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6" o:spid="_x0000_s1030" style="position:absolute;left:0;text-align:left;margin-left:273.35pt;margin-top:9.9pt;width:184.1pt;height:102.2pt;z-index:251658240"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d6X5AMAAAsJAAAOAAAAZHJzL2Uyb0RvYy54bWycVt9v4zYMfh+w/0HQ&#10;e2o7SZPUaHpI0x+4obsLrh3ucVBkORbOljRJjtMN+9+PlO1kaQJcdw91KIqiyI8fqV5/2FUl2Qrr&#10;pFZzmlzElAjFdSbVZk7/eHkYzChxnqmMlVqJOX0Vjn64+fWX68akYqgLXWbCEnCiXNqYOS28N2kU&#10;OV6IirkLbYSCzVzbinlY2k2UWdaA96qMhnE8iRptM2M1F86B9q7dpDfBf54L7j/nuROelHMKsfnw&#10;teG7xm90c83SjWWmkLwLg/1EFBWTCi7du7pjnpHayhNXleRWO537C66rSOe55CLkANkk8ZtsHq2u&#10;TchlkzYbs4cJoH2D00+75Z+2K0tkNqejCSWKVVCjR1sbI4UVioASEGrMJgXDR2uezcp2ik27wqR3&#10;ua3wF9Ihu4Dt6x5bsfOEg3I4Gs3iKZSAw14yvJpejTv0eQElOjnHi/sfnIz6iyOMbx+OkTyFvw4s&#10;kE7A+jGp4JSvraCdk+pdPipmv9VmAHU1zMu1LKV/DRyFCmJQaruSfGXbxQH3ZHrZA38ry4wksyEl&#10;mXAcWHpbe/+blsr/uR1iIdANnmz9MMzzSfNvjii9LJjaiIUzQHkAGK2jY/OwPApiXUrzIMsSa4dy&#10;ly5c/IZeZxBrqXuneV0J5dtetKKEzLVyhTSOEpuKai2AWvZjloTuADI8OY/XIS1Cf/wznC3i+Gp4&#10;O1hexsvBOJ7eDxZX4+lgGt9Px/F4liyT5b94OhmntROQLyvvjOxiBe1JtGeboRsbbZuFdiVbFoYC&#10;IhUC6n9DiKBCSDBWZ/kXQBXsQPZWeF6gmANynR6M9xsB5gOyWAMHXUPWze86g+5itdcBjP/fNfEk&#10;iWeXobQ994ED1vlHoSuCAmANkQb3bAt5tLn1Jhi10ljxkEupjhSQBGpC/BhxJ0ICOAFgPLueILB6&#10;H+g4nM8NtueCGQFRottDJ4yS/Qh6QX7c6h1BHQTbGeL4IX4HGx3FUd/GegDkaAol8WQyi7tJg05P&#10;ZtFwlCTtKAIA+pr0iL0TVKdLmfWdhGeXpW3p1RTSi65iR1bnwQcehkerK90hPZT8br1rR3UPyVpn&#10;r4CI1VB4GK3O8AcJtz8x51fMwkMGSnic/Wf45KVu5lR3EiWFtn+f06M9VBd2KWngYZxT91fNcBiW&#10;HxXUHV/RXrC9sO4FVVdLDW2VhGiCCAesL3sxt7r6CrRY4C2wxRSHu+bU9+LSwwo24M3nYrEIcjtT&#10;n9SzgUncjhJE+WX3lVnT1chDdT/pnlksfcP/1ja0sFlACz7I0ByIa4si0B0XwPIghRcXpKMn/b/r&#10;YHX4H+bmO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HjkpbhAAAACgEAAA8A&#10;AABkcnMvZG93bnJldi54bWxMj0FPg0AQhe8m/ofNmHizC0hrQZamadRT08TWpPG2hSmQsrOE3QL9&#10;944nPU7elzffy1aTacWAvWssKQhnAQikwpYNVQq+Du9PSxDOayp1awkV3NDBKr+/y3Ra2pE+cdj7&#10;SnAJuVQrqL3vUildUaPRbmY7JM7Otjfa89lXsuz1yOWmlVEQLKTRDfGHWne4qbG47K9Gwceox/Vz&#10;+DZsL+fN7fsw3x23ISr1+DCtX0F4nPwfDL/6rA45O53slUonWgXzePHCKAcJT2AgCeMExElBFMUR&#10;yDyT/yfkPwAAAP//AwBQSwMECgAAAAAAAAAhAIdEGGUJQgAACUIAABQAAABkcnMvbWVkaWEvaW1h&#10;Z2UxLnBuZ4lQTkcNChoKAAAADUlIRFIAAAIyAAAA/wgGAAAA6yU8GgAAAAFzUkdCAK7OHOkAAAAE&#10;Z0FNQQAAsY8L/GEFAAAACXBIWXMAACHVAAAh1QEEnLSdAABBnklEQVR4Xu2dB3iUVdqG5ytTM5lJ&#10;IyGFEEpIIARIpIaanpBQAkgHQYqKYkERrCj6i13ELqxdUeyCZVHX3rCLWFApsqKyoqzioqLO/z6B&#10;2R3iFzJJZibJ5Lmv676AZJJp5DtPznnPe0yEENJM6CG+Iu4Wl+IDhBBCCCEthRxxo/ineDk+QAgh&#10;hBDSUmCQIYQQQkiLhUGGEEIIIS0WBhlCCCGEtFhqBhldTBePFE8XjxWHiG1FVSSEEEIIaTb4Bpkb&#10;xaPFbaLHx9/EF8RK0SYSQgghhDQLvEEGgWW7uEv8RXxHvFfE534VEXS2iqNFzswQQgghpFngG2Tg&#10;VyLCilU0ixHiVBEhB5//XGwnEkIIIYQ0Ob5BZq94jKiINTlZ9Iadk/ABQgghhJCmxjfIPCOmika0&#10;FzeLuN0/RE0khBBCCGlSfIt9sWvJaDYGRIr3iAgyn4kdRUIIIYSQJsUbZFDguwgfqAW7eJWIIPOl&#10;2EckhBBCCGlSvEEG9THz8IFasIjniQgyO8Q8kRBCCCGkSfGdkUEDvNpwiNeKCDLYho1TswkhhBBC&#10;mhRvkPlDXCbWViPjEh8UEWQ+FtuIhBBCCCFNijfIIKA8JSaLRnQT/yXidmvE2gIPIYQQQkjI8A0y&#10;34snijVDilO8XsRtfhdHiIQQQgghTY5vkIE4omCiiPCCQJMgXiLuEfH5daJbJIQQQghpcrxB5j8i&#10;Gt1hazUCy08iGuDtP/hvHBy5VswQ/QUFwotFBCGcnk0IIYQQElCyxCdFhJlZ4jjxDREHRSLAYClp&#10;i4hmeemiv8SJZ4gIRC+JbKBHCCGEkICDwyFxLEEnEUtGONka/0afGBweOUREgMHhkXWBpSjMwgwS&#10;EY6+E9ExmEGGEEIIIc0ebMm+TkTR8HMi+tKg0R6DDCGEEEKaPUnimeJMEcEFdTE/iAwyhBBCCGn2&#10;YFkKZzLhTxAvMsgQQgghpEXCIEMIIYSQFguDDCGEEEJaLAwyhBBCCGmxMMgQQgghzRz0TvEWt5JD&#10;Cacgw/eZEEJIWNJenC6ihwo5lHAKMmgSOEeMrP4XIYQQEiaUih+Jvar/RXyJEteIl4kt/aylIvEr&#10;EcGVEEIICRsYZGoHSzExIo4+0PCBFgyDDCGEkLCEQaZ1wCBDCCEkLGGQaR0wyBBCCAlLAhFkzAcl&#10;wQXHJzR0iYtBhhBCSFjSmCCDYlgMkCeKifgACSq9xYXiYNGBD9QDBhlCCCFhSX2DDPqR4JTo48V/&#10;iF+Kd4oWkQQXFB5/Km4R14lTxFgR70ldMMgQQggJS/wJMljSyBTHi0+Ie0XPQfeI3UUSfBBYjhV/&#10;E31f/9vFUWK6qItGMMgQQggJS2oLMhg0MQNQKV4rviP+InoHUK8viLgdCQ39xX+KNd8HhMvXxP8T&#10;EVqcoi8MMoQQQsIS3yCDvinomdJNXCK+LX4r/iHWHDi93i0miBE0JOaK74pG7wXcL34tvipi+a+z&#10;iFBTLDLIEEIICTu8QWageKSImRffpYu63CyiXuMxGhLXi7tEo/fCSMyi4f05Q9wpMsgQQggJK7xB&#10;ZpBYLmKGBb/R/ykaDYw13SBeLl5MQ+IN4nbR6L2o6a/iRvF88RQR7yuDDCGEkLDCd2kJdTFYhsCu&#10;pMkifpPHoGlUG+P1XjFOtNKQiKUlhBOj9wLhE4dc4v1EXVMfEe8NdpSxRoYQQkhYUluxL0CTux7i&#10;WeKTotGSBmZkMFiS0DBErPk+oC4G7+Ed4kQRB1zW3JLNIEMIISQsOVyQ8YJuspilGSpeJaKPiXfp&#10;CbtlsCzVmkAzOn96twQa3CeKsH8X8dpjpuxFEVuy8f65xNpgkCGEEBKW+BNkfEGowfIT6mnuET8W&#10;7xfRa6Y1gJ1dt4jY5hxq2omfiK+LS8UMEbNm/oQqBhlCCCFhSX2DjC8YRLPEqWJrOaIAQQA7u9Ac&#10;MNT0FNH4Dtvd6zsjxCBDCCEkLGlMkPGCQbWhhxm2NCaImIXC0QChBrNBDYVBhhBCSFgSiCDTWkBt&#10;DLY/40iAlgaDDCGEkLCEQcZ/cJYRjgHArExLg0GGEEJIWMIg4z8V4nsiimxbGgwyhBBCwhIGGf+5&#10;SVwlHm6bc3OFQYYQQkhYwiDjHyhmRpEverY0RQ+ZxsIgQwghJCxhkPGPfPFDEZ2O/UEXo8R4ETuc&#10;0GenKQMQgwwhhJCwhEGmbhBAloto/Ifzjg4HAgzOQzpbxJEBOLEaX4evx/EB0WJTwCBDCCEkLGGQ&#10;qRucXfSKOLv6X7WD7dnzxU0ijhHAMQ6+7hZxujh2P4UaBhlCCCFhCYNM3YwRt4ox1f8yBl2OLxH/&#10;EBFa0P33CnG6uEC8T8TJ1DgjCUtUaWIoYZAhhBASljDIHIpbxPKQFywl4VwlnP59uBoXBAVvUHlJ&#10;RC2NbyfeCPEUcY+I21wj+t5PsGGQIYQQEpYwyBwKZk8w6HtDSLL4D3Fe9b+MQUjBAZqYidkhFohG&#10;ICStFHG7z8XeYqhgkCGEEBKWMMgcCpaHtok4FBKFuYNFLAWhgLc2csSNImZaEGgOV9A7Vvxe3Cse&#10;LhwFGgYZQgghYQmDzKGcL/4qfi2uEVGc+6DYRvTFd9louIjbY6bl7+IxIgqDjbxM/E7EbS8WQ3XY&#10;JoMMIYSQsIRB5lDOEH8RMbuCsPGbiN1GWF66XrxLfELsK3rB7M2PIr4Gt//5MO4T8X1xWxxAiZ1O&#10;oYBBhhBCSFjCIHMoKMj9j4igYSTCyGLRl0kiloqw5fp98RE/xVZtNMoLBQwyhBBCwhIGmUNB3QpC&#10;iVGIQVBBk7s40Rdsz0bdy35xmYhuvliKqstIMVTdfhlkCKnBkeJcSmmL9xYR24ZRC4LuszgY8TYR&#10;fU8eFVHz8aK4QfxA/ETcImJ3DopiPxUxC/Gq+IyIr7lXxPe9VrxURN3JQvEEcYqIXT19xCyxo5go&#10;YkePRWxqZoreZaKaYkkpVaxJnrhZxG1uF/FcagO9aBAaux78e21gazZ6zRzue9UHBhlCDkXB4Wk1&#10;f8gppS3X/6iK8orbbH4szmZ9JNFhezDFYb8vzem4p6Mr4vZ0V8SqTHfkjV3dkSu6Rrkuz4pyX9wt&#10;ynVZptt5dXpkxA1pkRGrUiPstyc67KvbWK1roszmhyJ0fa1NVZ80K8oz8r1fVEym1+R+sAPon+I3&#10;Igb/18XHRYSnq0S09kexLH5ZGiYi7GDAD9XMBZaJvL1efMVjrm3WKkFcL3q3VSPYGIFwcryIEPi2&#10;WCXWxgjxZRGzPb6FxQ2FQYYQXxRF+0z+wA8tpbRl6x2o90tS2GHT1XVdXM7FV/XtOfr50iEjN40u&#10;KP9qQlnJnskVRfumjijYP31kfk1/ko9/J5/fPrasZNPo4vJ3KvKHv1I+tHJ9ad7IxwoGjL4/v9+Y&#10;O4f2HXdLXs6Ea/pnT17SK2v6KVmdZ41IaXtqbqz7gmSH7bpIXX/AImFHU5RPJfR8rSqmHfJ4cJ3B&#10;tuY3xYfEC0WcV5QhYlnGJqKjbiAGei8IF1gm8g0xmLGaJdYG7v9EEUXCeE0xK+USfcMXbtNTxPEF&#10;+J6Y2eom1gTFvwhTCES4HUIdgwwhgUazRK1Uza51lNKWraKasTRUPWBH6tr2JIftdaeub5NA8a1F&#10;VZ/MjnIvOyGz87z7hvSp2jNxRPH+6aNLguuY/C/HDx9yU79e5TM6t588JD7mpIwo55UJNtsTTrP2&#10;uq6qmyQd7JTHi+3OOP8IS2Eo0K0U+4s4x6gxO4HKRWyP9oYY1MucKdZVlItQhW3aqKPB12Gm6WgR&#10;y2gQQccbTrB0dazoC3rPlIgoAsb9fyvitgwyhASDtLzrMzr0u64HpbRla4/qjgG2etC2a+q3dw3t&#10;Pe3C3Kx5I9slXpbhdq6LNOtbZBTdHqFpL3RyOu4ck5p4wt+LB5bvmxqKUPM/MevzZOGAivN6dpsy&#10;qUO7BcMS2lyQFuG4PkJXH1EVBcs0CDao3UG4uVVETU6xeLg6FCPyxV1i9WsirhZRmOsPXUQ0xMMW&#10;a3wtzl3610FRCIyP4XsvERF8fMFSGs5zwuwTdjMhoOH2DDKEBAMGGUrDw9TcpUcoio76D48Egt8q&#10;UhKu3DdtVCn8uKpo5KP5Ayad1DV9YY8YN+pePrJp6lYJPJujzeaHihLjT74xr8eEDRX5I/dMqTQM&#10;IMESQeqr8aWlGyqHjHi8MG/s1f27jx/XIXFWh0j7+Q5dX29W1c/k+aAGB0tTmOXArA2OBEBhMZal&#10;amtEN0BE/Q6WiN4V63O4I5aSosRRIpaXsDSG13a7iIJo9KFBh2Cj2R3U1WBWCSdtY7lsqcggQ0iw&#10;YJChNHw029pid1F1zUySzfrGi2WDxhmFh13jy4Yvzu5y8pC2sStTI+wvOHV9u6YoO1DUe0RM1GWz&#10;01PnP5Lfb+S+aSOLjL4+VO6bUVXwdOmgoskdUmZluSNXtLFZH7OoKmY6MJAj3KCpHc5UQnBoJ/qG&#10;GuymwuwOQgiWhHzrXOoDvg6zLggmCDf1/T4MMoQEEwYZSsPHyDYDpimKhlkIj01Td53YtePpRgHB&#10;17cqCqouyO12/Li0lGXpbucTDk37UkbbL51m7dUOTvttI1OTjv9kVFnh/hlVIV2C+osSqj4aXVyy&#10;vF+PiTPT007sHRt9gQSwNZIqUBuEgf0FESdRjxYxU4MZEyxRLRJx8nVTwSBDSDBhkKE0fEzscsJA&#10;1ezC8kv1rEx2tOuBbWNLKg2DQQ2xBLVjXGnFhhH5Y87O7npSr1j3mhirZaMEm+1mVd3qMusPDkmI&#10;PX15v55T/1E6eNRPIa6tqeneKZUlW8eXDX+jYljpSV07jU5y2JZHaNprB5ehMAuDreCPid1FFOA2&#10;dEamsTDIEBJMGGQoDS8trs6LZbz8t/x4eyJ07as1w/pPMQoC/vj+6MJRWIIaFB+7Ks3peE6+33YJ&#10;Cl84zfrjObHu5Ud3aT9vfVne8CafrYHTRhZ9WFVccGxmx6MkwF3tNutrJbkg1GDGBk0C0fcF5yqF&#10;6igBLwwyhAQTBhlKw8vYjlMLFNWMAdwjA/mfY9OSlhkO/PVw77RRpS+XDxt7Rd/uxxyZlnRRujvi&#10;KYuqfq0pynanrr3XIcJ+09SO7WZ8NLa4+rZG3yOU/iSh5rnyQZVLemQc3Scu6myrqj4srwe2QSPU&#10;rBXRY6Zmf5hgwSBDSDBhkKE0/LQ62uKIAgyenjir5QN/l5fqI5ahTu/eZUHvGPfdch8b7Zr2jaoo&#10;X0Va9HuGtY07CyHi+bKBI5p6CapaeQzPlQ4dNiAu5sQoq3mdPE7UzmAHEnYfYZt2ihiIkGEEgwwh&#10;wYRBhtLwMzapcoSiqNUHJlpUdc+p3dNPNRzgAyR2Ry3ISj+tKDHuOuyCcmjaP1XFtDnGan6iR7T7&#10;2qPT0+a8N2pYKQKF0deHzBlVxTvGl+TP7pI6KyvKdYW8Ns/Ka4RQgHOocBJ2DxFbpgMJgwwhwYRB&#10;htLwM6XnmX1Vs/Mp+RHH8tLv2dGuB3dOqhhuOLgHUBQMv1w+eOzKATkzJ3dqt7RTpGN9hK5tlcCw&#10;xalr7ybabbfM6Nz+aBQLf1pVWLFvivH3CboSaL6bOKJ4bfHAqqmdUufG2Sy3aoqCbr04ew5HKJSJ&#10;2GpdW4+a+oBTyS8X0dcmEEtZDDKE+MIgQ2n4mdZ3RU+bO3OBSVGqZ2XcZv1z1LcYDupBFs34jsvs&#10;cEavWPd9iTbrmzZN26kqymdRFn1NSVL8uadnp895ZfjgiiYtGJ46oviJ4rySPnFRZ7nNZhQJ4zRw&#10;nAKObsk4DyrQszSNgUGGEF8YZCgNT+NSqypUzfaO/Jij0++vI1ISrmjKQlzM1qwvHTgeS1CFifHX&#10;YhfUwYLhzTEW8zPYaXRMRvsZ30woKzT6+pA4bWTR62X5JeM6JJ4QbbHcIoEGdTQ4a+kiMVtsDjDI&#10;EOILgwyl4Wn7Plf1MtvirzeZlN/kR90Tb7O+s3lM8QjDATzE7pk6omzT6MJRa4b1mXJUx9Rz013O&#10;J5y6/pldU7eLH7a1W24a3yFp3uph/SZ8MLKwYq/B9wiqM6qKt44tLl+VlzMyxWG72qqq70uo+UJe&#10;x7+Jw0Sc+xSIZaKGwCBDiC8MMpSGr+62hWNNioaDDjErs/+C3MzjDQfuJhazNc+WDTry2IwOZ+bG&#10;uu9JtFk32DTta3nMG+Pt1nuHtI1btig7fcZ7IwrL9hl8fVCdNrLo/qF9Kvu3iV5q1/V/yGu5Q7xP&#10;xDlMaLQXahhkCPGFQYbS8LV972U5qu54Tn7Uq7diZ0e5HjAcrJuRmK3BAZfn9siYjyWoZIf1VV1R&#10;dulq9RLUS12jnFcu6dl1/Dch3gGFwy1XD+s7qjSpzfFmRUEh9U4RB0oOFYO1ddsIBhlCfGGQoTS8&#10;tUdlz5Mf9f2ix6nrO7CjyGigbo5ipmb35Mryd0cVjJ7aod3SLm7nuiiz/rFVU7+RYPNJW7vl5kkd&#10;2520ol/PqZtGF5SHomAYM0Lbq0qKR6YkzXSb9ScO1tEg2IwUseQUbBhkCPGFQYbS8Dah09H5qmb5&#10;UH7cPZqi/Kc0Kf6a5tB9t6FitmZm59Rz+8VF355gs26wqOpOeV4fJDus9w2Kj1l2arf0o74ZXxH8&#10;U7slNG0aVVRYkNjmdKdZXyeBBuHiDhFLTg4xWDDIEOILgwyl4W1q7iW5Flvba+XH/XfRkxLheAm7&#10;hwwH5xYkZmrWFgyYeFFu1rzBCbE3O3V9i4Saf4qfuy3mlzJdzsvOy+k6Af1qdk8cHrTaGiw5rS8d&#10;MnJcu+RjNFV94eAMDc526iYGY9s2gwwhvjDIUBr+RsbnTVUUfav8yHvMivLj/MyOi4wG5ZbouvwB&#10;k5Id9lf7x8Xe+mLZ0HHTOrU7D7ugYq3mTVZV3aUqynttbbaVE9KSFl7au/vUD0cUlhl9n0D4+diy&#10;wqLENifYNfUFea2/FK8Q0S04EI31vDDIEOILgwyl4W9yj8X9dLPzSfmR/1P0ZEVFPmQ0ELc00Wyv&#10;d1z0XZqi/JIV5XrY+3HM1tw3tN/U2empZ/eLi7090WHdoCvKNxZVeTfeZl2blxC7dGlu1/HfTQ7C&#10;EtS0kUV35vUemeGOWCYhCkt6G0Q01msjBgIGGUJ8YZChtHVod2edbDIpv8iPffX5S+9WDh1tOBC3&#10;EFEIPC4taZmuqj/hOfWKiVptdLtd4yuG49iEFf17zBqe0nZ5qsP+kl1Tt9k0datT016TwHHRaT06&#10;TV9fNHDMl+NKArYE9e2EspIb+vYaFW+xXCuBBodUvibiuIIIsTE9aBhkCPGFQYbS1mFK1jl9FFVH&#10;Uzdsxf6zPCXxSqMBuKWI7dkSRnYdfD6e7tGuB41uZyRma45MS7qoq9v1aKzV8qEEu2/MivJG+wj7&#10;zZUpbc++/Ihuk7aMLTP82vq6Z3JF0bEZ7SfL/ayWx4keNKhX6ik2FAYZQnxhkKG09Xig0++BgT/J&#10;YXsd25qNBt/m7h1Djpie6LC9oRxcKoMZLuc6o9seTixBrcrLnXF8ZsdFA+Kib42zWj7QFOUbdPJt&#10;a7Ou6x3rXnrLwJwR+48a1bhjE2ZUFb8xfGhZv/iYcxRF2SiP921xrGgR6wuDDCG+MMhQ2npEp19F&#10;0b6RH32PVVO/Qw2J4cDbjH1t+JAxnSKdf5cQ8weeh9cOkc5njW7vrwg1OMIBszVlKQnLUxz2lyJ1&#10;/XN5nb6SYPNamtNx+cLunY++Z0if8V+OLy1tSM+aPVMqS27I6zUq0W69TR4/Dqa8S+wl6qK/MMgQ&#10;4guDDKWtxzYZ8/NUs+sR+dH3KIrpj+xo1wPN5fwlf0TXX2y1xnELeA6+Ylu50dc0VNwXZn6q2ide&#10;mhXleijOanlfV5SdZlV5NS3CfktFu/gzL87tPv6nKZX1nq35YeKIgoEJMWdIQEIh8AfiLNHfZnoM&#10;MoT4wiBDaesxre+KnjZXpzMVRf23/Ph7InV96x0Dj5huNNg2R+dkdDjLpqnVZ0fVFM3xjL4mEG4b&#10;W1K5emjvaSd17bgwLz72lmizeZOEKSxBfRxvs67r1yZ60d1Djhi+Z1JFqb/Fwt9NqSy5um/2uBiL&#10;vlIe/7cizm/qLNZVCMwgQ4gvDDKUti7R6VfRrO/Ij391AChLSlhuNNA2J7FDaXF2l5PR9M77uGsa&#10;Z7O+j9sZfX2gxf1gCWpkauLlqQ77i5FmfYtZVb7XFOWFjs6Iy+akdzjhzkFHjNs+oe6C4T1TRxSP&#10;Sk2cbdfUF+V5oBj4ZDFJrA0GGUJ8YZChtPVptrW9Rn78qwNArNWycfeE8nKjQba5+Nrw/DEJNutb&#10;8nj/W9xbUzwPzJwYfX0w3Tm+Yvg1/bNnT0xLvhD9eWKslg8l0HwlweSlNKfjrpLkhEW35eWM/Olw&#10;PWumjSm6eWBuVbLDhmJsNC7E8h86AxvBIEOILwwylLY+26SNL/X2lNEVZe/C7C6nGA6wzcDdEyrL&#10;0dTOoqrf2zRtl/z5gwSF/8hjPyTURFvNH71VUVBl9D1CJeqNcBbUeTnd5g+Qxxxrtb4vj3ebhJpP&#10;o8z6U33bRJ9+fV7O2PdGFYzYbbAM9fGYotKqtORj5Gtel+eE+hkcRGkVfWGQIcQXBhlKW5+olVH1&#10;SHT69WD3T1e387Ed40orfAfV5iK2iF9yRPdjnyrMm4AC3A3D88cMSYi9GbUymIWRIPYznocEmU+f&#10;LRt6pNH3aCr3ThpVel3/XrOKk+JWdHQ6nnab9c+rC4YV5bluLtel0zu3O2nV4JyxNQuG1xYNKI2z&#10;mh+U54WdTUtF30JgBhlCfGGQobR1GuHOXGAyKfvkMuCJMuubV/TJnuM7mDZXEbh6xbjvS42wv7hy&#10;QM7MipSEKyN0bYeEhM/WDOs/xehrmoNY9rqib/djpnZqt1Qe/71uXd+sKcoOCWSvpzrtdxcltTkN&#10;AQZHHOD2z5UPqsyKcl2uym3kPVolohAYMMgQ4guDDKWt0+j2VWWKan1DLgMeVTH9WpYUfzVmPGoO&#10;wM1NnNwtwevTipTEK1B0i8d8QW7m8ckO+yu3DM49yuhrmpsIYzg2YVlu1nGD4mNXxVkt7zo0bYuE&#10;mi1OXV/bK8Z15uV9syc9MKzf2PEdUmdb1P+e2VQilosMMoR4YZChtHXavveynANFv8qvcinA9uW3&#10;NozIH2M08DYnT+vWZUGkrm87v2fmCb4fR4hBOPD9WEtx5/iy4Vf2y55bnBS/olOkYz2CWvVsjao+&#10;1SXSeU2a07ZE3qO/iygE9m7XxqnaWHKitDXrYpChtBXrih04WVG0r+Vi4JGB85ea4aA5imWZFIf9&#10;lQ3DhzT70NUQ3x9dOOq6/j1mTe+cuqR7lOtBCW1blAPbsj8T0UMHy4G/iSgIfp7SVu4dDDKUtmKr&#10;i37NrsflYlC986eLy/l4qHqxNESc2B1lNn9alBh/rdHnw00sm+2aVDH8kj7djx2UELsy2qp/5H2v&#10;KKUmj8Vu3s4gQ2kr1xnd41iTSak+tyhC075aPaj3NKNBtTl4XGaHM5y6vu3q/r1mG30+3MXSk/cC&#10;riiKR9NUSlu1bdNi/sMgQ2krNzH92MGKav4Ug6OmKPtksLymOc7K7J06oiw3NuqeBJvtbRzwaHSb&#10;cBazM20dturibDhizgDPxY/NprSVO2cLgwylrdzqol9H4hUmk/I7BshEh/WNtQUDJhoNpk3pfUN7&#10;T423Wd/FrITR58Nd7HCyaVr1OVMWm9mz/Jl5nge2L6G0VXv/tnM/ZpChlPaIjM+bqij6l9WDpKb+&#10;MD+z4yKjwbQpPaVr+sIIXfvyyt7Zc40+H+4WJMZfj4JsvEfd+rb33PHhIsMLO6WtSQYZSmm1ydmn&#10;91d152MySKLt/5/d3K5HmtPyDZZV+sVF357ssL7aUrdYN8aXy4eNTY2wY4eGR1UVz9TFRZ77vjjH&#10;8MJOaWuSQYZS+l/t7syTTSblJwyWVlX9/vHCvAlGg2pT+MXYkspoq3nT0MS4G/dMbP5N+wLteTkZ&#10;8+2athPvTVySy3P+fUcZXtQpbW0yyFBK/2tSxvw8RTV/jsESjm6XeJnRoNoUoq+KQ9f+eWJWx9ON&#10;Ph/O7p02qrQ8JeEqxWSqrmHqObiTZ9Vbpxpe1CltbTLIUEoP0WxH0e+BIBNns7z/QeXQ0UaDa6gd&#10;EBd9a6LD+mZrXFZCH5lEm/UtvCe6WfNMPi1fLt7GF3VKW5sMMpTSQ3Qnlow2KeqBnTGq+v2cjA5n&#10;GQ2uoXTT6MJR2K0kYeY2o8+Huw/k95+MbfF4T5xuu+eStXMML+iUtkYZZCilh5iUtSBPNbvWYtBU&#10;TKY/ekS57sepzUYDbKi8fkDO0bFm86YLcrsdb/T5cLeyXeLleD9gp+wkz72fn214Qae0NcogQyn9&#10;i3Z35ikmRf2hegZA17c3h+3Ou8aXDUetiNHnwlmEyASb9U1vkDnq7BLDizmlrVUGGUrpX4zvMLFY&#10;1axvY+BEgenwpITlRoMsDb6YhYrQta/wXjgirZ5L1801vJhT2lplkKGU/kUcJGm2tb1GBs/qXTKx&#10;VvMm9HExGmhp8MQxEUWJ8dd5m+D1HNLJ87d3TjO8mFPaWmWQoZQaGt1+XJnJdGB5CbMyZ/bIONFo&#10;sKXB88WyQeNSIxwv4D3QdM0z7YxiNsGjtIYMMpTSWlV159MYRMU/s9yRj3BWJrRe2S97rk3TvsV7&#10;EJfs9iy5Z5rhhZzS1iyDDKW0Vp1R2fNMpgPLGi6zvuWKvt2PMRpwaXDE4ZgIkXj9ew7p6LntfZ6t&#10;RGlNGWQopbUa0w5Fv7YNGEhRp1GQGHcdZ2VCZ7zV+i5ee5ytNGVRoeFFnNLWLoMMpbRWU3MvzLXY&#10;2l5rMin7MaAmO+yvPls26EijQZcG1keLBkzSVfVnvO7o5nvl+uP+cgGnlDLIUErr0JWQP15R9K0H&#10;Z2V+XZCVfprRwEsDa0Fi/PXes5W65KYYXsAppQwylNI6TM1ddoRqdq3DgAoz3M51RgMvDZw4kgGz&#10;X97XfOriIsMLOKWUQYZS6ofOqF7HyYBaXXRq07RdawsGTDQagGlgPC8nY75T177E6x0Z4/Bc9PAs&#10;wws4pZRBhlLqh6m5l+QqqnkzBlZVUX4bmhh3I5q1GQ3CtHGimLogMf46RV5nvN59SjI8f3ubTfAo&#10;rU0GGUppnR7s9LvcOyuT6LC9sb504HijgZg2zg3Dh4xJjXA8j9cZRb6TFxZ41mxhEzxKa5NBhlLq&#10;l66EoRMVRd+OAdaqqt/PTk8722ggpo3zuv69ZlnUAx2V45LcnqVrZhhevCmlB2SQoZT6ZVLmaQNU&#10;s+tBGWD/wCDb1e16dNvY8kqjwZg23INN8KqLfLMHdvDc9dEZhhdvSukBGWQopX5rc3Y+XVHUf2OQ&#10;Rev8R/MHTDIajGnDTXDY3vQGmcmnswkepXXJIEMp9dukjPl5imr5wDvQFiXHX2s0GNOGuaJf9hzv&#10;spJu0TzXvjjf8MJNKf2fDDKU0npptSdf4Q0ysVbrxo+rikYaDcq0/uYnxt2gKsqveG0z+7Tz3PvZ&#10;2YYXbkrp/2SQoZTWy7jUqgpFUX/EYIvZg/mZHRcZDcq0fr5VUVCVGuF4QV7X6p1hUxcXeu7feq7h&#10;hZtS+j8ZZCil9TKl1zl9dLPrfgy2igy66PS7eUzxCKPBmfrv4uwuJ9s1bSde17gkF5vgUeqnDDKU&#10;0nqJnjIR7swF3qLfSLO+5Yojuh9jNDhT/0QTPOxWkmBYfTjnEYVdPKveOtXwok0pPVQGGUppvW2T&#10;Nr5U1WxvVM/KKMrvGITZ6bfh4mylFIf9FbyeZovumbSwgMtKlPopgwyltN4e6PSbeKUMvNWFqVFm&#10;88dcXmq4qwbnztBV5We8ltEJkZ5lj802vGBTSv8qgwyltEFGJZWOVBR1d/WsjMm0/9weGfONBmla&#10;t8NT2l6F1xFm9kn1rN58luEFm1L6VxlkKKUNErMyqu5a6x2Au7idj6PWw2igprW7e0JleYLN+pb3&#10;dZx+donhxZpSaiyDDKW0wdqjc44xmQ70PYnQtR1X9cmeYzRY09q9MDdrnk3TduE1tEVYPMufOd7w&#10;Yk0pNZZBhlLaYBM6Ti1QVeu7GIQ1RdlX1DbuWhb91s+CxLjr5LX7Ba9hdl4Hz+0bFxlerCmlxjLI&#10;UEobbPvel+eY7cmXemdlsETycH7/yUYDNv2rz5UNHZfisL9UHQR11TPz3DLPmi3nGF6sKaXGMshQ&#10;ShulK37oJFXVt2Aw1hVl77zMjouNBm36Vy/IzTzermlf47VrkxLlWbrmKMMLNaW0dhlkKKWNsl3O&#10;kt66ubrot7q1fobL+bjRoE0PFUtw5SnxVysm0x943XLyO3tueXeh4YWaUlq7DDKU0kbrjMud7V1e&#10;0hXlpycK+k00Grzp/9w9ubI83nagvshs1jxTzygyvEhTSg8vgwyltNFiVkZRzZsxKIt/FCfHX2M0&#10;eNP/iVoib5FvhMvmueyJYwwv0pTSw8sgQykNiGZH8uUIMRiY423Wd54vG3qk0QBOD1iWFH/1weDn&#10;yezdjkW+lDZQBhlKaUB0ty0ao6j6lxiYLZr6w4zOqUuMBnA6uuSLMcUjEm3WDd4gM+OcUsMLNKW0&#10;bhlkKKUBMan7SQN0s+shDMyKyfRnVrTroY+rikYaDeStXexWitC1f+K1ql5Wenyu4QWaUlq3DDKU&#10;0oBpd2edbFK06vOX7Jr2zfUDehxtNJC3ZnGMw9CE2JtU5UBxdJ+STM+t3K1EaYNlkKGUBsy49LlD&#10;FNX6NgZoWJzEot+avlg2aFxqhP0FvD66WfNMP6vYcx/rYyhtsAwylNKAarUlXukNMrFW80e7J5SX&#10;Gw3ordUre2fPtWnat3h90ATvvHvZBI/SxsggQykNqHGd5ww1KeqPGKg1Vfl5dnra2UYDemsVZyt5&#10;g15uQbrnzo/OMLw4U0r9k0GGUhpQcf6SanY9hoEaXWsz3M5128aWVBoN6q1RbxM8VVU8084sNrww&#10;U0r9l0GGUhpwI6K6zTeZlJ8wYEfq+pZluVnHGQ3qrc27hvaepqvKz3hdzFbNc83zJxhemCml/ssg&#10;QykNuDEdJhcpmv3l6lkZRfk9PzHuBuzWMRrcW5PDEtrcoCim3/G6oAme0UWZUlo/GWQopQEXy0tm&#10;W9urTQe3GMfZrO+9VTGkymhwby1uGl04KsVhfwWvB5zOZSVKAyKDDKU0KLoTS0Yrir6jelbGZNp/&#10;arf0U40G+Nbi4uwuJzt07Su8HjEJkZ5L1s4xvChTSusngwylNCim9b2ip6q7HvXOQKRHRvx937RR&#10;pUaDfLiLZbWCxLjrVUX5Da9F39JMz9/ePs3wokwprZ8MMpTSoOmIzp0rA/efGLzRkn9VXs8ZRgN9&#10;uItltfaOg03wLJpn8sICz5ot5xpelCml9ZNBhlIaNJMy5ucpqu1NDOBoyT8oPnZVayz6XdEve45Z&#10;Vat3ccW3i/Ise2SW4QWZUlp/GWQopUETRb/WiORLTSZlPwZxnPj8cH6fyUaDfThbmhS/As8f9hjY&#10;wXP3J2caXpAppfWXQYZSGlRd8YMmKar+BQZxs6r+eFxmhzOMBvtwFXVBCbb/nT81/awSw4sxpbRh&#10;MshQSoNqu5wlvVVz1P0yiP+BgbyT07l+9+TKVnP+0hVHdD/Goqp78NwtNrPn+ldOMrwYU0obJoMM&#10;pTTo2qO6n2BS1L0YzM2q+u8niwaONxr0w9H8hDY3qCZTdT+dbv3be1ZvPsvwYkwpbZgMMpTSoNsu&#10;58zeimrdhMEcFiXGX2s06IebL5cPG5viONDhGGcrzVhS6rl/K3crURpIGWQopSHRGpFykTfIxFqt&#10;G18sGzrOaPAPJ9EEz65rO/Gc41Pcnose5m4lSgMtgwylNCS6U8pHK4r2DQZ1i6Z+P6tL2rlGg3+4&#10;iG3m2K2kKAd2bPUu6sImeJQGQQYZSmlITO56aj/NErVaBnU0yPszw+Vch/OHjEJAOIjnhu3m1cHN&#10;qnumn1XseWCb8YWYUtpwGWQopSHTHtX1JJNJ3Y3BPULXv7qyX/ZcoxAQDq7Ky52hq+rPeK7R8ZGe&#10;S9fNNbwIU0obJ4MMpTRkJmRMz1c161sY3BWT6Y/ipPhrjEJAOFiWlLAczxN27Zvqufezsw0vwpTS&#10;xskgQykNqdaI1P+Twf13DPCRZn3LjnGlFUZBoCWL5xRvs77rDTKzLxhueAGmlDZeBhlKaUiN7zil&#10;UFHUf2OAV0ym3xZ0TT/NKAy0ZC/MzZpn07Rv8RwdTqtn+bPHG16AKaWNl0GGUhpyVbPrsYOzFX9m&#10;RDqf3DWpYrhRIGiJ4kiCoQlxN6qK8gueY25+Z88dGxcbXoAppY2XQYZSGnId0blzTSalutOvU9e/&#10;PD+n2wlGoaAl+mzZoCNTHI6X8Nw0XfXMPLesuj5mzZZzKaXB8ItzGGQopaE1vsPEYlW1vYbBXlWU&#10;3woS467fPSE8zl9CKLNr2tfeINO1T6pn0MjulNIgWTKl978YZCilIbV9n6t6me3Jl5lMyj4M+PFW&#10;63tPleRNMAoGzV00vtswPH/MXUN7TzunR8aJHSMdT8tzQq+c6kJfSmlwjW0b+W8GGUppyHW2LRqj&#10;KPpWXIhURfl1XmbHxUZBoTmKmp6VA3Jmzuycdu7QhNib0pyOZyN1fYs8j6/k+VTvyKKUhkZFUT5h&#10;kKGUhtzU3AtzVd31qPdilB7pfNIoNDQXsaUay0aD4mNXpTjsL7nN+ucWVf1OMZm+sCjKHd2inYtS&#10;HLZz5Llglukucao4iVIadCsYZCilTaIrvv8Uk+nAWUQSCn5Y2S9nplGICKV7p40qfauioOq6/r1m&#10;ndI1feGwxDY3JNisb5pV9RtVUbbbNfXdOKv5kZ7RrkUX9upavnP88CF7plSWnNKt80yrqn4iz2Wz&#10;+JHYWSSEhAIGGUppU9guZ0lvVbV+KJchj2oy/TYkIWYlti8bBYxgumfiiLI1w/pMmdkl7Zy8uOhb&#10;OjodT7vN+meaouwU30iwWu/oGxd18fTO7Y97qKBf+b4po4b5fv2ZPdKnO83aq/I8XhSXiFhi6iIS&#10;QkIBgwyl/hmVPLJCt8TcEdNhcpHR52n9rC76jUi+RC5Df4ieRJv1zUfz+07yDQmBFsW528aWVL42&#10;PH/MkpxuJwxu2+amRJvtNaeub7Zp2g6zqm6O1NUH+8S6Fi/Kzphx55A+4z+pKizbN21kUc3vtXfS&#10;qNLTstKn21R1ozx+FPkeIc4TGWQICSUMMpT6pzuxfLSimjc5o7LnGX2e1l9328Kx8ppiOcZjVpUf&#10;p3Zod36gZ2XeHVUwGktFczM6nDkkIfbm1Aj781ZN/RpLRQ5NeyvZYXukd2z0hYuzukz418Tygv0z&#10;qoqNvo+vW8cWlxcmxZ2tKcrn8thvE9uJisggQ0ioYZCh1D/bps8dourOp822hBuMPk/rb3KPxf10&#10;S9QauRRVz8pkuJxrMWNiFB78FUHo2dKB44/L7HBG/7joW1MjHC9EW82fmFX1W11R3m5jtawubNvm&#10;/+ZmpM2/dXDO2D2T/zrbcjjXlw6uyHBFrFQV0xZ5zCvFBBEwyBDSFDDIUOqfaX1X9NRtbVaqmuNV&#10;/N3oNrT+2qOyjzcp6g9yOfJYVGXP6kG9pxkFCCN3T64sR3Huo/kDJi3K7nLKoITYlYkO62t2Tdsm&#10;bnFo2iexVvP9/eKizrmiT/bkp0vyxn5UVVixf+qIOmddavrpmKLh49NS5sv3fFUSC2p75ohRuI4e&#10;hEGGkKaAQYZS/7W5M05TVPMXbTvPGWr0eVp/E7ou7qeo1nfkclS9FRtnFRkFCa+Ysbm6T/bsWZ1T&#10;z8F26DSn4zmnrm+XFLHdpqmvtXPYHh4QF3vRcRkdZ24cnV/iz1LR4dw6rqTs1G6d5qZG2G+Rx7dd&#10;vFvsIdaEQYaQpoBBhlL/daeUVaGmwxGdO9vo87RhmiOSL5XLUXWQibWaN20aXTjKN0xsHlM84sSu&#10;nU/Pi4+9JcVhf9nbx0VVlI3RFv2ugW1izz8lq/O8vw3MHb99bNkhQaTBHjWq8OKcrDHJDvsaXVWx&#10;jPSWOE2ME41gkCGkKTBbk8832xKup5T6Y5sbFUX7VtUcLxt/njZE3RJzt+SA6joZs6r+WJoUt+L0&#10;7l0WDIiLvTXBZt0gH/tK/MKpaxsTrOYH+8VGL7qsd9YYLBPtnFBevs8oiNTXGVXFm0YXlN+YlzO1&#10;KCn+rAhdf0pVTNvkMT0josFdtKiKtcEgQ0hTIBdlVN3/t90vpZQ2pZIG/tRVZa+mKF9ZVOWlRLt1&#10;db/4mMvmdOkw+5nigeX7DbZCN8b3RhSWLcpKn56fEHt+ksN6t9w3tlOjuR12I80SEWD8gUGGkCbi&#10;YxG/CVFK/dN7KCD+NPo8rVu8dkaHK3o/9qNZVR7oFRN10oW53Ss+H1dc8O3E4WW7RTSwQwdeiJmY&#10;6tmYGVXF3r/XFP1e8HW7JpSXbxtXWnHXkN5jJnZMOjY3JurclAj7bW6z+S1dUbAF/J8i+sGcIGaL&#10;bhHhxF8YZAhpIk4Xr6CU+u1N4vfiQz4fo3V7s/iYiMJeLNl8J/4sIkBsEPG5p8Td4t9FdMv9VPxa&#10;3KEopletqvJojMVyT1qEfVWm27U8J9p93qD46AVD4mNO6hcXvaBntHth92jn4q5RzrM7u5xLUiPs&#10;F7axWW50mvV1ElY+kKSxU74XxDECr4u4n4vFEaLvDqSGwCBDCCGkRRArviHOFA9XM9HawcCOHitF&#10;4mLxTvE1EUECYeZWEbMfZWJHURMLxU3iYDFV7CdWiljiwaGMV4v4ugfF9SICEEIJloKwJRp/7hDx&#10;8RdE1LfcL+LrForTxQoRXXjbixFioGCQIYQQ0iJwiJhdWCHa8AFSHUKcYhuxj3iyiBkrb70JwsZ9&#10;4oliLzFFdIkY/H3xBhl8j5roIl57fF28iPCTK04Q8V4gyOwSscOoXGwr4nYxIr4u2KGTQYYQQkiL&#10;AAPiMeLLYmOXI1oydjFTLBFPEdFfBTV3mBHBshBmYBBoMLvi78zH4YIMglI3ETM0WBJHMMJmBQQX&#10;zL5gye9YEbMtCD2hhkGGEEJIiwGD92ciZhZ8sYiYnQhXECbyRW+QwBIOBm7MhmDJ53gRn+8sNmS2&#10;qmaQwWxKsXiW+LCIXi64vzfFG8QZIoJSmtgU4cUXBhlCCCEtBgxUKBYdVf2vA2SJZ4uovWjpYNYJ&#10;s00ICAgVqC95RMTuHiwVvSveI2JmCjt8sEUZMzQNXb5B+ENomSx+KWJ2ZZ34hYhZHgQYLOcdJaaL&#10;2FGEoFRzaaopYZAhhBDSYkDNBWYk0JEWxb8oIEUhK3bBJIktEbOImRQs3SwQ7xI/ELGr6EXxbyI+&#10;PlREd9vGhgjcH5aKEAZRDHyviOCyT0RIvFGcKw4QURfT3GGQIYQQ0mzB7pv/E0eLncTuIpZSMPBi&#10;Zwx24qAHCgZ/fxuoNQewFIaaEiwVPSBiNxGeC7ZHo8YFMy5DxA4i6lwaG15wf/h+Z4qY4UFQwvZq&#10;FANjFgbbtFHzgmDY0gqpGWQIIYQ0W7D0caGI2QLfpm41G7pdLmKwbm5gyQfLMRniMPEk8QkRhbk4&#10;CBHbyVGsixkQDMKYLWlMaMH9Yamoq1ggosYF26UxyKNAF8XAmOGZJGIpDq8v7u9wxb7NHQYZQggh&#10;zRosu2B3jFGAgfvFRWJzAeEAxciY3ThDvF18W8RSEYLL9eJ8EX1eEsWG1rd4wf0hlIwRUSuEGpr3&#10;RdS8PCeilwt2FQ0UsU3bKCgxyBBCCCFBAgP1WBG9SoyCzI/i0WJTgMeGpRjMgvQWsR0anXJRlIsZ&#10;EBTMrhbRWM63GVxDZ11wfyjuRX1QfxHN6h4X3xOx3IYlo1UiinfRNyZZRF1RXffHIEMIIYQEEQxW&#10;WD4ympVBbQkKZUMBHkekiD4u6IyL4IKggtoWLBW9Ino75+aIWCpqDLg/LE2hNsjbx+VREfeFmpZ/&#10;iNhVNEfEIN7QrdAMMoQQQkiQQeErZjpqBhnMRKClfrDAQIklGSwFoVgWu3ywRISBE9uTMQMyW0RN&#10;Ch5jY/uq4P7QHRdB6QIRrf6xNIX7ww4tLBXhmAbsYsJOLczSNBYGGUIIISTIoJYEbfG/FX2DDJZT&#10;ECACAUIBZkCwJJMnniZiBgQ9XLBMhCUc1LygOBcFtQg4jVkqwowN+sbgfCMEE2yHRnEu7gs7itCA&#10;bqU4VUQfF2y/xtJSQ++vNhhkCCGEkBCADrfLxd9Eb5DBThx8vKFYRYSS4SIa0GEXEQZ1LN+gyBi7&#10;fNA5F8WyjbkfLwg+aOKHPi7YVbRGRMM7zCw9K14nIij1FUO1E4tBhhBCCAkRmH3BwO8NMuhEW98Z&#10;CsxqYDs0ZkBwojOWblBrg5b/WCpCzQmCC+4rEH1VMMuDpSnsKsLjxRIZ+rjgfrGLCTMuKN5FMXBj&#10;62oaAoMMIYQQEkKw1fjfIoIMTmCuDSxHoVEelmUQTBBcECS2ip+KOLMIxbneFvzY4dOYXi5YmsLy&#10;DwZUhINzRXQdxlZoLE+hcy5mXLCrCKEFgaqxvWMCAYMMIYQQEkLQOh+1I2iQh7DgC8JERxFLN+gv&#10;g6Ui9FVBEzr0VcEMCHYVDRID0fIf94eW/94+LijOxcwOdjI9LV4johgYLf+b66ndDDKEEEJIiMHp&#10;y1hiQrM31J2gjwsa0KEFP1r+o8YFsy63iDitGTubUFTrT1+V2sAMD2ZQUCuDpSmEKPRxQcExghIC&#10;DGZcpoi5IhrjYdalucMgQwghhIQADFqoN8EMSImI2Q9sScbSDZaLXhKxVIQGdOgI3Nitybg/NLvr&#10;IWI7NGZcsKsIXXo/E1EMjJmhiSJOrG5sl96mojFBJpDPGd+rviGTQYYQQki98S7foOMuuupOEzFD&#10;EozTkjG4oV8KdhWhky2WitC/BeHF21cFu3zyRfRfaWx4wf21E8eJ54vYVbRR9C5N4YBFBCVsz44X&#10;W2p48aW+QQbhActyVSK2jQcKbHs/TsRslr+BhkGGEEKI32DQxmCBbrLYLrxbxBEBe0TswkGwwOxE&#10;IHb64ORrnEmEQxaxdINiWez2wYwLghO2MOOsosYsFWGZCOEL3wdB7DwRdS0ILliWwq4inA59pIhZ&#10;IDymYPRxaWr8CTIIiKjxwdEHl4h4TzALFqgePgDh6A4RoRG7ycaLCDf4/1Tba84gQwghxC8QYjDY&#10;ow4Eu4XQywW1KE+Jz4sYfHCEAE6qRn8ULAE1BgxKt4k3iKiDQcv/xvZVwaCHx5UtojgXnXpRU4MB&#10;GcEMIQY1Lth+jWMImuOJ2sHgcEEG9UDoaYOTu3Ekws+id+v7lWKgQx3eF9+mhziKAfczWsRMWc37&#10;Y5AhhBDiFxgksLSCnUI4wHGpiDOAsJyDrcRY+nlG/F38TpwuNmaZB7MlWLoJRMt/fB/UuCwT0akX&#10;MzvoG4Pt0Giwh+JcbM/GElZj768lYhRk0LV4koilNXQa9m1CCPHvYJxxhf9n2GXme18IyPg/hf9/&#10;mDVDYbd3SY9BhhBCSJ1gcEd9CkLKXnGBiI64vmBAwTIAlpcw+GC2BksxoQThBydDo9AXDejwmDGL&#10;gJOo0fIfXYCx/RoDNHYwYVkJz6Pmb/mtDQQZhBVsWcduLDQFxK4vzL4YHdQJEWYxe4KlpUCKcIyj&#10;GYzuEyJAYSkTXZAxc9ZTxFESDDKEEEJqBQM+aiIwkOC35cMtG6EQFrfDAFiMDwQZ1Mhg8MOgit/W&#10;HxBRT+NdKsKMCx4TlkcCUbsTjiDIIAhg2XC/6BscavMXEQERXxNoUXdldJ9G/kvE8iCDDCGEkFrB&#10;b8q/ihg4UGx7OFAU6/0tHjUowQB1Gxh8MeOCzrkozv1GxJIRalxQcHyEiJqK1lLn0hjwWmI7OWY2&#10;sAsMyzi+YcFIzMigGBvb4ANphVhzaclIhB0se6FLMk4JZ5AhhBBSK1hu8A4gP4nYoVSbKNT0Bhkc&#10;uNhYIkXsUEKNCwYsLBUhtKAZ3ivijSJ20eA2WCJq7ctEDcG3RgavH15zbK2/V0TAQQG39/33io8h&#10;eAQaLPlht1jN+8NMEZa70IAQnZmxhOh9v1kjQwgh5LCgqLPmwOKP+I25sWCwxIwLBjHMvmAHy0wR&#10;hyyiWR0KdO8TcUI1aRi+QcYX1BzhdT5FXCuiNsX3/cVp4YEOjgUijnfw3gdmArErDj190CsIIcsX&#10;BhlCCCF1gloX78BymYjBzR8DMbCgYy623np3SNVs+Y9t0gg6GPwQbEj9qS3IeMHuM+z8ws4uzIqh&#10;NgaFwCgQxvEQgQLf63IRBeXYzo+iYwRZFJHXtkTIIEMIIaROsGyDbdcIMljKORwYWA7XwCzQoL8M&#10;BjHsqELIaglnGzU36goyNUHgGCmiWWApPhAgsI3/KhGHbPp7wCaDDCGEkDrBTAeOBECQwfEAhxtk&#10;0Pn1LhFFo0PwAR/wfbBMheZqKATG0QI4FbrmVu76gPodb48TzMpgUA5ViAoX6htkvGDpCf1mAgX+&#10;H6CQuz4wyBBCCKkTDDAIJpiVwbT/ItFoKzPqF1AgilCBpQecOA2wNIGzi7CrCJ1a8ecborf2BU3q&#10;0sWG4N3uDfH48L2wDEL8p6FBBu8rlnwQaJoqPDLIEEII8QsMcujxgcCAQQMnQWNbNgINBjO0/UfY&#10;QYDBMg8CjbcwE4cAYqcRgovvWUyoeblY/EHEbhR/lxN8wXKSN8hA3DcGNuI/DQ0ymF1DEa53F1FT&#10;wCBDCCHELxBWEELQgAyBAYEFLf6xm+UxEb0/sCUXW6+xLRpLTN7f0nE0AG6PM5jw27sv6PWC1vPY&#10;uj0IH6gnaIbmG2QgilBxOjfxj4YGGXRJxvuNr23ojFogQGH5GSIOnSSEEEJqBefboKYF4QX1KOgp&#10;g/oUBBg0UUNvlxUieoH4LjVg5gWzMkZHFiBwvCziN2qcoVNfcJ81gwxmZVaK6EhM6gYhBFupESrr&#10;Q3MJMvi/hmUu3/9zhBBCSK0gIGArLop1MQCeLI4Xce5NzRmXw4HaGyxRoUvrw2J9t/Li9pjpqRlk&#10;IGZ4cGyB93BBEniaS5AhhBBCQg5CDIqGMZODAx1RY1NfsC285qnMvr4oNqTuhvgHgwwhhJBWB6b/&#10;sZsJXX//Ld4jdhUbsixwpFjXIYeY8cGyAwk8NYMMXmd0WkZ9FM66QvEtDvUkhBBCwgIUDGMbNk7S&#10;xkzMUrExW6UXi95GfWhlj51R2FmFpmoXiehns15sSO0NqRvfIIMZNRwT8cTBf6N2CcXguA2KuOuz&#10;5EgIIYQ0OxJFhAsU9W4QR4mN+W0dMzi3iDikEt2GB4vYufK0mCJi6cotovCYRxcEB2+Q+ULE7jHU&#10;Ov1HREjdLf4iovAaheFHi6xXIoQQ0iKJFjHQYZfTrSJ2MTUWFPpeJ+KUZu/SEdrlYzYA5zOR4OMN&#10;MpgRw59odHiiiB1q2BKNGTNvR2g0UuTMGCGEkBYHlpNQp4Ki3J3iNeI5BmL3Ew6G9BfMuKAhn29t&#10;DQZQLC15OwqT4OIbZLBLrK+oi17w96mi99Tsu0WjjtCEEEJIswVh4yHxM/FTETuUjMSRBRViY8Ap&#10;yU+Jx1X/iwQbb5DB8hFmX4zAbNztoncJCtv2CSGEkBYDfgNHo7VOdYjAU98DA2uCWRqcyIxmeCT4&#10;eIMM6p5q2z6PGTPUx2BZEctLONmaEEIIIbWA3jToFEyCjzfIvCkiiNbGSBFLT7gtjqlg0S8hhBBS&#10;C+Ui6mSwW4kEF2+QeVLErrTawPZrLCuhTgaHhKJuihBCCCEGYJkKB1hiBxMJLt4gg149aIRXG/ki&#10;tmAjyKB3EBsUEkIIIbWAxmuviqdU/4sEE2+QQaH24ba8owkiTk1HF+YF+AAhhBBCaudm8W+i71Zg&#10;Eni8QWaX2AcfMADBEnUx6LyMOpkRIiGEEEIOA1rlYxt2IBrvkdrxBhksGZ2PDxjQXkQxMG6Djs6s&#10;XSKEEELqAA3xcJ4TGuSR4OEbZH4QZ4roG4OZMBT0om7mThF9ZrCsdILo7+Gg3NlECCGk1YIdNJ+I&#10;jW2wRw6PN8hgyQhBBmcs3S+iOd6FImqVcKgnujo/KNa1W6mziHqaY0TUOB0lDhPZDZgQQkirArMC&#10;/xDnifzNPnh4g8zfxdNEHBSJ2RnvLA3EIZJoUNhRrA28RxNFnJaNE8w/Pvh3nNO0RbxW5PlZhBBC&#10;Wg12cbmIol/8nQQHnDh+rIjePejKnCHi3CwcSfGoeKmIZT4U/NYGlppwEjq6A78t5ok4FR1dmuNF&#10;9J1BofBq0SUSQgghYQ9+w8fuGCxxcFmieYOgicCDOprp+EAN4kQ008PSFY66IIQQQloFCDD4Dd7f&#10;4lLSNKA5HpoYovtvFD5Qgxhxu4gt3in4ACGEEEJIS8AtXiJiaQnLhI09VJQQQgghJCRgSQk7n7Ck&#10;hMLtbiIhhBBCSLMGhcFdROyEwnZubNvGydrcfUYIIYSQZg1qmuaKn4vYdo0t3ZEiIYQQQkizBkW9&#10;14mYhcE2bDbCI4QQQkiLALuWHhcRYi4TsTuJu80IIYQQ0uyJEFeIOMZgq4jDJxfWYoJICCGEENJs&#10;wGnY6BHjPdLgcPIQUEKaBSbT/wPPEPSrS7OMWwAAAABJRU5ErkJgglBLAQItABQABgAIAAAAIQCx&#10;gme2CgEAABMCAAATAAAAAAAAAAAAAAAAAAAAAABbQ29udGVudF9UeXBlc10ueG1sUEsBAi0AFAAG&#10;AAgAAAAhADj9If/WAAAAlAEAAAsAAAAAAAAAAAAAAAAAOwEAAF9yZWxzLy5yZWxzUEsBAi0AFAAG&#10;AAgAAAAhANx13pfkAwAACwkAAA4AAAAAAAAAAAAAAAAAOgIAAGRycy9lMm9Eb2MueG1sUEsBAi0A&#10;FAAGAAgAAAAhAKomDr68AAAAIQEAABkAAAAAAAAAAAAAAAAASgYAAGRycy9fcmVscy9lMm9Eb2Mu&#10;eG1sLnJlbHNQSwECLQAUAAYACAAAACEAAeOSluEAAAAKAQAADwAAAAAAAAAAAAAAAAA9BwAAZHJz&#10;L2Rvd25yZXYueG1sUEsBAi0ACgAAAAAAAAAhAIdEGGUJQgAACUIAABQAAAAAAAAAAAAAAAAASwgA&#10;AGRycy9tZWRpYS9pbWFnZTEucG5nUEsFBgAAAAAGAAYAfAEAAIZKAAAAAA==&#10;">
                <v:shape id="Bild 182" o:spid="_x0000_s1031" type="#_x0000_t75" alt="ButtJoint_v2" style="position:absolute;width:23380;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0YJHEAAAA3AAAAA8AAABkcnMvZG93bnJldi54bWxET01rAjEQvQv+hzBCb5p1aW1ZjSIVoQdB&#10;tEXqbdhMN0s3k20S1+2/bwSht3m8z1msetuIjnyoHSuYTjIQxKXTNVcKPt634xcQISJrbByTgl8K&#10;sFoOBwsstLvygbpjrEQK4VCgAhNjW0gZSkMWw8S1xIn7ct5iTNBXUnu8pnDbyDzLZtJizanBYEuv&#10;hsrv48Uq+CnN6XF22mTdrvf73bnKP5tLrtTDqF/PQUTq47/47n7Taf7zE9yeSRf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u0YJHEAAAA3AAAAA8AAAAAAAAAAAAAAAAA&#10;nwIAAGRycy9kb3ducmV2LnhtbFBLBQYAAAAABAAEAPcAAACQAwAAAAA=&#10;">
                  <v:imagedata r:id="rId126" o:title="ButtJoint_v2"/>
                  <v:path arrowok="t"/>
                </v:shape>
                <v:shape id="Text Box 316" o:spid="_x0000_s1032" type="#_x0000_t202" style="position:absolute;top:10668;width:23380;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7spcYA&#10;AADcAAAADwAAAGRycy9kb3ducmV2LnhtbESPQWsCMRSE74X+h/AKvRTNWmUpq1FEWmi9iFsv3h6b&#10;52bt5mVJsrr996ZQ8DjMzDfMYjXYVlzIh8axgsk4A0FcOd1wreDw/TF6AxEissbWMSn4pQCr5ePD&#10;AgvtrrynSxlrkSAcClRgYuwKKUNlyGIYu444eSfnLcYkfS21x2uC21a+ZlkuLTacFgx2tDFU/ZS9&#10;VbCbHXfmpT+9b9ezqf869Jv8XJdKPT8N6zmISEO8h//bn1rBdJLD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7spcYAAADcAAAADwAAAAAAAAAAAAAAAACYAgAAZHJz&#10;L2Rvd25yZXYueG1sUEsFBgAAAAAEAAQA9QAAAIsDAAAAAA==&#10;" stroked="f">
                  <v:textbox style="mso-fit-shape-to-text:t" inset="0,0,0,0">
                    <w:txbxContent>
                      <w:p w14:paraId="009A8CFE" w14:textId="67793991" w:rsidR="0051248B" w:rsidRPr="006C6D3C" w:rsidRDefault="0051248B" w:rsidP="008F3D94">
                        <w:pPr>
                          <w:pStyle w:val="Caption"/>
                          <w:rPr>
                            <w:noProof/>
                            <w:szCs w:val="24"/>
                          </w:rPr>
                        </w:pPr>
                        <w:bookmarkStart w:id="2704" w:name="_Toc3557128"/>
                        <w:bookmarkStart w:id="2705" w:name="_Toc34747379"/>
                        <w:bookmarkStart w:id="2706" w:name="_Toc39880700"/>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2704"/>
                        <w:bookmarkEnd w:id="2705"/>
                        <w:bookmarkEnd w:id="2706"/>
                      </w:p>
                    </w:txbxContent>
                  </v:textbox>
                </v:shape>
              </v:group>
            </w:pict>
          </mc:Fallback>
        </mc:AlternateContent>
      </w:r>
      <w:r w:rsidR="00B50468" w:rsidRPr="00654684">
        <w:rPr>
          <w:sz w:val="24"/>
        </w:rPr>
        <w:t>Weld Parameters</w:t>
      </w:r>
      <w:bookmarkEnd w:id="2698"/>
      <w:bookmarkEnd w:id="2699"/>
      <w:bookmarkEnd w:id="2700"/>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ListBullet"/>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0A1E4588" w:rsidR="008F3D94" w:rsidRDefault="008F3D94" w:rsidP="008F3D94">
      <w:pPr>
        <w:pStyle w:val="Caption"/>
        <w:spacing w:before="120"/>
      </w:pPr>
      <w:bookmarkStart w:id="2707" w:name="_Toc3566492"/>
      <w:bookmarkStart w:id="2708" w:name="_Toc34747493"/>
      <w:bookmarkStart w:id="2709" w:name="_Toc39880819"/>
      <w:r>
        <w:t xml:space="preserve">Table </w:t>
      </w:r>
      <w:r w:rsidR="00ED469A">
        <w:fldChar w:fldCharType="begin"/>
      </w:r>
      <w:r w:rsidR="00ED469A">
        <w:instrText xml:space="preserve"> SEQ Table \* ARABIC </w:instrText>
      </w:r>
      <w:r w:rsidR="00ED469A">
        <w:fldChar w:fldCharType="separate"/>
      </w:r>
      <w:r w:rsidR="00A2710C">
        <w:rPr>
          <w:noProof/>
        </w:rPr>
        <w:t>88</w:t>
      </w:r>
      <w:r w:rsidR="00ED469A">
        <w:fldChar w:fldCharType="end"/>
      </w:r>
      <w:r>
        <w:t>: Parameters of Butt Joint Weld</w:t>
      </w:r>
      <w:bookmarkEnd w:id="2707"/>
      <w:bookmarkEnd w:id="2708"/>
      <w:bookmarkEnd w:id="2709"/>
    </w:p>
    <w:p w14:paraId="15D7AEB9" w14:textId="23E9CAA9"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del w:id="2710" w:author="nick" w:date="2020-05-31T15:09:00Z">
        <w:r w:rsidDel="007B24B1">
          <w:delText xml:space="preserve">0 </w:delText>
        </w:r>
      </w:del>
      <w:ins w:id="2711" w:author="nick" w:date="2020-05-31T15:09:00Z">
        <w:r w:rsidR="007B24B1">
          <w:t xml:space="preserve">1 </w:t>
        </w:r>
      </w:ins>
      <w:r>
        <w:t>document!</w:t>
      </w:r>
    </w:p>
    <w:p w14:paraId="0E56B618" w14:textId="77777777" w:rsidR="0006113C" w:rsidRPr="007055D9" w:rsidRDefault="0006113C" w:rsidP="0006113C">
      <w:pPr>
        <w:pStyle w:val="Heading4"/>
      </w:pPr>
      <w:bookmarkStart w:id="2712" w:name="_Toc338939151"/>
      <w:bookmarkStart w:id="2713" w:name="_Toc3557015"/>
      <w:bookmarkStart w:id="2714" w:name="_Toc34747265"/>
      <w:bookmarkStart w:id="2715" w:name="_Toc39880582"/>
      <w:r w:rsidRPr="007055D9">
        <w:t>Attributes</w:t>
      </w:r>
      <w:bookmarkEnd w:id="2712"/>
      <w:bookmarkEnd w:id="2713"/>
      <w:bookmarkEnd w:id="2714"/>
      <w:bookmarkEnd w:id="2715"/>
    </w:p>
    <w:p w14:paraId="2F9463C1" w14:textId="2C2DBF78" w:rsidR="0006113C" w:rsidRPr="007055D9" w:rsidRDefault="00850045" w:rsidP="0006113C">
      <w:pPr>
        <w:pStyle w:val="Heading5"/>
      </w:pPr>
      <w:bookmarkStart w:id="2716" w:name="_Toc338939153"/>
      <w:r w:rsidRPr="007055D9">
        <w:t xml:space="preserve">Attribute </w:t>
      </w:r>
      <w:r w:rsidR="00194316">
        <w:t>"</w:t>
      </w:r>
      <w:r w:rsidRPr="007055D9">
        <w:t>b</w:t>
      </w:r>
      <w:r w:rsidR="0006113C" w:rsidRPr="007055D9">
        <w:t>ase</w:t>
      </w:r>
      <w:bookmarkEnd w:id="2716"/>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Heading5"/>
        <w:keepNext/>
      </w:pPr>
      <w:bookmarkStart w:id="2717" w:name="_Toc338939154"/>
      <w:r w:rsidRPr="007055D9">
        <w:t xml:space="preserve">Attribute </w:t>
      </w:r>
      <w:r w:rsidR="00194316">
        <w:t>"</w:t>
      </w:r>
      <w:r w:rsidRPr="007055D9">
        <w:t>t</w:t>
      </w:r>
      <w:r w:rsidR="0006113C" w:rsidRPr="007055D9">
        <w:t>echnology</w:t>
      </w:r>
      <w:bookmarkEnd w:id="2717"/>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t>brazing</w:t>
      </w:r>
    </w:p>
    <w:p w14:paraId="667D4491" w14:textId="21564228" w:rsidR="0006113C" w:rsidRPr="007055D9" w:rsidRDefault="0006113C" w:rsidP="0006113C">
      <w:pPr>
        <w:pStyle w:val="Heading4"/>
      </w:pPr>
      <w:bookmarkStart w:id="2718" w:name="_Toc288196505"/>
      <w:bookmarkStart w:id="2719" w:name="_Toc288200807"/>
      <w:bookmarkStart w:id="2720" w:name="_Toc338939155"/>
      <w:bookmarkStart w:id="2721" w:name="_Toc3557016"/>
      <w:bookmarkStart w:id="2722" w:name="_Toc34747266"/>
      <w:bookmarkStart w:id="2723" w:name="_Toc39880583"/>
      <w:r w:rsidRPr="007055D9">
        <w:t xml:space="preserve">Element </w:t>
      </w:r>
      <w:r w:rsidR="00194316">
        <w:t>"</w:t>
      </w:r>
      <w:r w:rsidRPr="007055D9">
        <w:t>weld_position</w:t>
      </w:r>
      <w:bookmarkEnd w:id="2718"/>
      <w:bookmarkEnd w:id="2719"/>
      <w:bookmarkEnd w:id="2720"/>
      <w:bookmarkEnd w:id="2721"/>
      <w:r w:rsidR="00194316">
        <w:t>"</w:t>
      </w:r>
      <w:bookmarkEnd w:id="2722"/>
      <w:bookmarkEnd w:id="2723"/>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lastRenderedPageBreak/>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CommentReference"/>
                <w:sz w:val="20"/>
                <w:szCs w:val="20"/>
                <w:lang w:eastAsia="x-none"/>
              </w:rPr>
            </w:pPr>
            <w:r>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CommentReference"/>
                <w:sz w:val="20"/>
                <w:szCs w:val="20"/>
                <w:lang w:eastAsia="x-none"/>
              </w:rPr>
            </w:pPr>
            <w:r>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CommentReference"/>
                <w:sz w:val="20"/>
                <w:szCs w:val="20"/>
                <w:lang w:eastAsia="x-none"/>
              </w:rPr>
            </w:pPr>
            <w:r>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CommentReference"/>
                <w:sz w:val="20"/>
                <w:szCs w:val="20"/>
                <w:lang w:eastAsia="x-none"/>
              </w:rPr>
            </w:pPr>
            <w:r>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3AEF0209" w:rsidR="00345A9D" w:rsidRDefault="00345A9D" w:rsidP="008F3D94">
      <w:pPr>
        <w:pStyle w:val="Caption"/>
        <w:spacing w:before="120"/>
      </w:pPr>
      <w:bookmarkStart w:id="2724" w:name="_Toc3566493"/>
      <w:bookmarkStart w:id="2725" w:name="_Toc34747494"/>
      <w:bookmarkStart w:id="2726" w:name="_Toc39880820"/>
      <w:bookmarkStart w:id="2727" w:name="_Toc288196507"/>
      <w:bookmarkStart w:id="2728" w:name="_Toc288200809"/>
      <w:bookmarkStart w:id="2729" w:name="_Toc338939157"/>
      <w:r>
        <w:t xml:space="preserve">Table </w:t>
      </w:r>
      <w:r w:rsidR="00ED469A">
        <w:fldChar w:fldCharType="begin"/>
      </w:r>
      <w:r w:rsidR="00ED469A">
        <w:instrText xml:space="preserve"> SEQ Table \* ARABIC </w:instrText>
      </w:r>
      <w:r w:rsidR="00ED469A">
        <w:fldChar w:fldCharType="separate"/>
      </w:r>
      <w:r w:rsidR="00A2710C">
        <w:rPr>
          <w:noProof/>
        </w:rPr>
        <w:t>89</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2724"/>
      <w:bookmarkEnd w:id="2725"/>
      <w:bookmarkEnd w:id="2726"/>
    </w:p>
    <w:p w14:paraId="7C7B61A7" w14:textId="6368254C" w:rsidR="007021BF" w:rsidRDefault="007021BF" w:rsidP="00C54FD8">
      <w:pPr>
        <w:pStyle w:val="Heading5"/>
        <w:keepNext/>
      </w:pPr>
      <w:r w:rsidRPr="007055D9">
        <w:t>Attribute</w:t>
      </w:r>
      <w:r>
        <w:t>s</w:t>
      </w:r>
      <w:r w:rsidRPr="007055D9">
        <w:t xml:space="preserve"> </w:t>
      </w:r>
      <w:r w:rsidR="00194316">
        <w:t>"</w:t>
      </w:r>
      <w:r>
        <w:t>u, x, y, z, reference</w:t>
      </w:r>
      <w:r w:rsidR="00194316">
        <w:t>"</w:t>
      </w:r>
    </w:p>
    <w:p w14:paraId="245E36AF" w14:textId="44ABA8CC"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A2710C">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Heading5"/>
        <w:keepNext/>
      </w:pPr>
      <w:r w:rsidRPr="007055D9">
        <w:t xml:space="preserve">Attribute </w:t>
      </w:r>
      <w:r w:rsidR="00194316">
        <w:t>"</w:t>
      </w:r>
      <w:r w:rsidRPr="007055D9">
        <w:t>section</w:t>
      </w:r>
      <w:bookmarkEnd w:id="2727"/>
      <w:bookmarkEnd w:id="2728"/>
      <w:bookmarkEnd w:id="2729"/>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ListBullet"/>
        <w:rPr>
          <w:rStyle w:val="XMLAttribute"/>
        </w:rPr>
      </w:pPr>
      <w:r w:rsidRPr="007055D9">
        <w:rPr>
          <w:rStyle w:val="XMLAttribute"/>
        </w:rPr>
        <w:t>I</w:t>
      </w:r>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27CA9D1F" w:rsidR="0006113C" w:rsidRPr="007055D9" w:rsidRDefault="0006113C" w:rsidP="00C54FD8">
      <w:pPr>
        <w:pStyle w:val="Heading5"/>
        <w:keepNext/>
      </w:pPr>
      <w:bookmarkStart w:id="2730" w:name="_Toc338939158"/>
      <w:r w:rsidRPr="007055D9">
        <w:t xml:space="preserve">Attribute </w:t>
      </w:r>
      <w:r w:rsidR="00194316">
        <w:t>"</w:t>
      </w:r>
      <w:r w:rsidRPr="007055D9">
        <w:t>width</w:t>
      </w:r>
      <w:bookmarkEnd w:id="2730"/>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Heading5"/>
        <w:keepNext/>
      </w:pPr>
      <w:bookmarkStart w:id="2731" w:name="_Toc338939159"/>
      <w:r w:rsidRPr="007055D9">
        <w:t xml:space="preserve">Attribute </w:t>
      </w:r>
      <w:r w:rsidR="00194316">
        <w:t>"</w:t>
      </w:r>
      <w:r w:rsidRPr="007055D9">
        <w:t>filler</w:t>
      </w:r>
      <w:bookmarkEnd w:id="2731"/>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Heading5"/>
        <w:keepNext/>
      </w:pPr>
      <w:r w:rsidRPr="007055D9">
        <w:t xml:space="preserve">Attribute </w:t>
      </w:r>
      <w:r w:rsidR="00194316">
        <w:t>"</w:t>
      </w:r>
      <w:r w:rsidRPr="007055D9">
        <w:t>filler</w:t>
      </w:r>
      <w:r w:rsidRPr="00A06030">
        <w:rPr>
          <w:lang w:val="en-US"/>
        </w:rPr>
        <w:t>_material</w:t>
      </w:r>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gramStart"/>
      <w:r w:rsidR="002E6319">
        <w:t>seamweld</w:t>
      </w:r>
      <w:proofErr w:type="gramEnd"/>
      <w:r w:rsidR="002E6319">
        <w:t>&gt;</w:t>
      </w:r>
    </w:p>
    <w:p w14:paraId="710B0546" w14:textId="175D5312" w:rsidR="00D842F0" w:rsidRPr="007055D9" w:rsidRDefault="002E6319" w:rsidP="00D842F0">
      <w:pPr>
        <w:pStyle w:val="XMLCode"/>
      </w:pPr>
      <w:r>
        <w:t xml:space="preserve">    &lt;</w:t>
      </w:r>
      <w:r w:rsidR="00581520">
        <w:t>butt_</w:t>
      </w:r>
      <w:r w:rsidR="00D842F0" w:rsidRPr="007055D9">
        <w:t>joint</w:t>
      </w:r>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&lt;weld_pos</w:t>
      </w:r>
      <w:r w:rsidR="00581520" w:rsidRPr="0033379A">
        <w:rPr>
          <w:b/>
          <w:i/>
          <w:color w:val="0070C0"/>
          <w:lang w:val="fr-FR"/>
        </w:rPr>
        <w:t>ition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 xml:space="preserve">&lt;sheet_parameter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2732" w:name="WeldDefinitionCornerWeld"/>
      <w:bookmarkStart w:id="2733" w:name="_Toc288200763"/>
      <w:bookmarkStart w:id="2734" w:name="_Toc338939107"/>
      <w:bookmarkEnd w:id="2732"/>
      <w:r w:rsidRPr="007055D9">
        <w:lastRenderedPageBreak/>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gramStart"/>
      <w:r>
        <w:t>seamweld</w:t>
      </w:r>
      <w:proofErr w:type="gramEnd"/>
      <w:r>
        <w:t>&gt;</w:t>
      </w:r>
    </w:p>
    <w:p w14:paraId="4F75363D" w14:textId="4E3713E4" w:rsidR="00581520" w:rsidRPr="007055D9" w:rsidRDefault="00581520" w:rsidP="008F3D94">
      <w:pPr>
        <w:pStyle w:val="XMLCode"/>
        <w:keepNext/>
        <w:keepLines/>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&lt;weld_position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proofErr w:type="gramStart"/>
      <w:r w:rsidRPr="00B05B76">
        <w:rPr>
          <w:b/>
          <w:color w:val="0070C0"/>
        </w:rPr>
        <w:t>reference</w:t>
      </w:r>
      <w:proofErr w:type="gramEnd"/>
      <w:r w:rsidRPr="00B05B76">
        <w:rPr>
          <w:b/>
          <w:color w:val="0070C0"/>
        </w:rPr>
        <w:t>=</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section</w:t>
      </w:r>
      <w:proofErr w:type="gramEnd"/>
      <w:r>
        <w:rPr>
          <w:b/>
          <w:color w:val="0070C0"/>
        </w:rPr>
        <w:t>=</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width</w:t>
      </w:r>
      <w:proofErr w:type="gramEnd"/>
      <w:r>
        <w:rPr>
          <w:b/>
          <w:color w:val="0070C0"/>
        </w:rPr>
        <w:t>=</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w:t>
      </w:r>
      <w:proofErr w:type="gramStart"/>
      <w:r w:rsidRPr="00B05B76">
        <w:rPr>
          <w:b/>
          <w:color w:val="0070C0"/>
        </w:rPr>
        <w:t>filler</w:t>
      </w:r>
      <w:proofErr w:type="gramEnd"/>
      <w:r w:rsidRPr="00B05B76">
        <w:rPr>
          <w:b/>
          <w:color w:val="0070C0"/>
        </w:rPr>
        <w:t>=</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Heading4"/>
      </w:pPr>
      <w:bookmarkStart w:id="2735" w:name="_Toc414263397"/>
      <w:bookmarkStart w:id="2736" w:name="_Toc3557017"/>
      <w:bookmarkStart w:id="2737" w:name="_Toc34747267"/>
      <w:bookmarkStart w:id="2738" w:name="_Toc39880584"/>
      <w:bookmarkEnd w:id="2735"/>
      <w:r w:rsidRPr="007055D9">
        <w:t xml:space="preserve">Element </w:t>
      </w:r>
      <w:r w:rsidR="00194316">
        <w:t>"</w:t>
      </w:r>
      <w:r>
        <w:t>sheet_parameter</w:t>
      </w:r>
      <w:bookmarkEnd w:id="2736"/>
      <w:r w:rsidR="00194316">
        <w:t>"</w:t>
      </w:r>
      <w:bookmarkEnd w:id="2737"/>
      <w:bookmarkEnd w:id="2738"/>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33AB8FC3" w:rsidR="003B6225" w:rsidRDefault="003B6225" w:rsidP="008F3D94">
      <w:pPr>
        <w:pStyle w:val="Caption"/>
        <w:spacing w:before="120"/>
      </w:pPr>
      <w:bookmarkStart w:id="2739" w:name="_Toc3566494"/>
      <w:bookmarkStart w:id="2740" w:name="_Toc34747495"/>
      <w:bookmarkStart w:id="2741" w:name="_Toc39880821"/>
      <w:r>
        <w:t xml:space="preserve">Table </w:t>
      </w:r>
      <w:r w:rsidR="00ED469A">
        <w:fldChar w:fldCharType="begin"/>
      </w:r>
      <w:r w:rsidR="00ED469A">
        <w:instrText xml:space="preserve"> SEQ Table \* ARABIC </w:instrText>
      </w:r>
      <w:r w:rsidR="00ED469A">
        <w:fldChar w:fldCharType="separate"/>
      </w:r>
      <w:r w:rsidR="00A2710C">
        <w:rPr>
          <w:noProof/>
        </w:rPr>
        <w:t>90</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2739"/>
      <w:bookmarkEnd w:id="2740"/>
      <w:bookmarkEnd w:id="2741"/>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gramStart"/>
      <w:r>
        <w:t>seamweld</w:t>
      </w:r>
      <w:proofErr w:type="gramEnd"/>
      <w:r>
        <w:t>&gt;</w:t>
      </w:r>
    </w:p>
    <w:p w14:paraId="2EA8267E" w14:textId="7492BB7D" w:rsidR="006A238A" w:rsidRPr="007055D9" w:rsidRDefault="006A238A" w:rsidP="006A238A">
      <w:pPr>
        <w:pStyle w:val="XMLCode"/>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 xml:space="preserve">&lt;sheet_parameter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r w:rsidR="00E80820">
        <w:rPr>
          <w:b/>
          <w:color w:val="0070C0"/>
        </w:rPr>
        <w:t>sheet_</w:t>
      </w:r>
      <w:r w:rsidR="009E0F4D" w:rsidRPr="009F3818">
        <w:rPr>
          <w:b/>
          <w:color w:val="0070C0"/>
        </w:rPr>
        <w:t>thickness=</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sheet_angle=</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Heading3"/>
        <w:pageBreakBefore/>
        <w:spacing w:before="480"/>
      </w:pPr>
      <w:bookmarkStart w:id="2742" w:name="_Toc3557018"/>
      <w:bookmarkStart w:id="2743" w:name="_Toc34747268"/>
      <w:bookmarkStart w:id="2744" w:name="_Toc39880585"/>
      <w:r w:rsidRPr="007055D9">
        <w:lastRenderedPageBreak/>
        <w:t>Corner Weld</w:t>
      </w:r>
      <w:bookmarkEnd w:id="2733"/>
      <w:bookmarkEnd w:id="2734"/>
      <w:bookmarkEnd w:id="2742"/>
      <w:bookmarkEnd w:id="2743"/>
      <w:bookmarkEnd w:id="2744"/>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Heading4"/>
        <w:numPr>
          <w:ilvl w:val="3"/>
          <w:numId w:val="14"/>
        </w:numPr>
      </w:pPr>
      <w:bookmarkStart w:id="2745" w:name="_Toc34747269"/>
      <w:bookmarkStart w:id="2746" w:name="_Toc39880586"/>
      <w:bookmarkStart w:id="2747" w:name="_Toc3557019"/>
      <w:r>
        <w:rPr>
          <w:noProof/>
          <w:lang w:eastAsia="en-US"/>
        </w:rPr>
        <mc:AlternateContent>
          <mc:Choice Requires="wpg">
            <w:drawing>
              <wp:anchor distT="0" distB="0" distL="114300" distR="114300" simplePos="0" relativeHeight="251655168" behindDoc="0" locked="0" layoutInCell="1" allowOverlap="1" wp14:anchorId="1D2EB533" wp14:editId="7F6A5B69">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51248B" w:rsidRPr="00796AD7" w:rsidRDefault="0051248B" w:rsidP="008F3D94">
                              <w:pPr>
                                <w:pStyle w:val="Caption"/>
                                <w:rPr>
                                  <w:noProof/>
                                  <w:szCs w:val="24"/>
                                </w:rPr>
                              </w:pPr>
                              <w:bookmarkStart w:id="2748" w:name="_Toc3557129"/>
                              <w:bookmarkStart w:id="2749" w:name="_Toc34747380"/>
                              <w:bookmarkStart w:id="2750" w:name="_Toc39880701"/>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2748"/>
                              <w:bookmarkEnd w:id="2749"/>
                              <w:bookmarkEnd w:id="27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28" o:spid="_x0000_s1033" style="position:absolute;left:0;text-align:left;margin-left:313.1pt;margin-top:-3.95pt;width:166.55pt;height:162.2pt;z-index:251655168"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O903wMAAA4JAAAOAAAAZHJzL2Uyb0RvYy54bWycVttu4zYQfS/QfyD0&#10;7lhy7LVjxFk4zgULpLtBkyKPBU1RFrESyZL0JS367z1DSU7iGNhtHiIPh8PhzJkzw5x/3tUV20jn&#10;ldGzJDtJEya1MLnSq1nyx+NNb5IwH7jOeWW0nCXP0iefL3795Xxrp3JgSlPl0jE40X66tbOkDMFO&#10;+30vSllzf2Ks1NgsjKt5wNKt+rnjW3ivq/4gTT/1t8bl1hkhvYf2qtlMLqL/opAifCsKLwOrZgli&#10;C/Hr4ndJ3/7FOZ+uHLelEm0Y/ANR1FxpXLp3dcUDZ2un3rmqlXDGmyKcCFP3TVEoIWMOyCZLD7K5&#10;dWZtYy6r6XZl9zAB2gOcPuxWfN3cO6Zy1G6AUmleo0i3bm2tkk5qRlpgtLWrKUxvnX2w965VrJoV&#10;pb0rXE2/SIjtIrrPe3TlLjAB5SDLRtlklDCBvUE6OjsbtviLEkV6d06U1z842e8u7lN8+3CsElP8&#10;tXBBegfXj2mFU2HtZNI6qX/KR83d97XtobKWB7VUlQrPkaWoIQWlN/dK3Ltm8Qr58bBD/lJVOctG&#10;ACmXXoCnC+O0dE+yyv/cDKgS5IeONo44JXpnxHfPtFmUXK/k3FuwHvUk6/5b87h8E8WyUvZGVRUV&#10;j+Q2X9x8wLAjkDXsvTJiXUsdmnZ0skLqRvtSWZ8wN5X1UoJd7kuexQYBG+58oOuIF7FF/hlM5ml6&#10;NrjsLUbpojdMx9e9+dlw3Bun1+NhOpxki2zxL53OhtO1l8iXV1dWtbFC+y7ao/3QTo6m02LHsg2P&#10;c4GQigF1vzFEqAgSitU78TtQhR3k4GQQJYkFkGv1MN5vRJhfkKUaeLQNW25/Mzn6i6+DiWD877bJ&#10;xp9Gp2lsmz35wQHnw600NSMBWCPS6J5vkEeTW2dCUWtDFY+5VPqNAj5JE+OniFsRCdAIwIT2HUGw&#10;+jnQaT4fm20PJbcSUZLbl1Y4zcZdKzwSPy7NjpEOwbaGNH9Y2GGjpTjpm1i7aXAwhrLJYDJpMGtI&#10;934YnWZZM4s+Dqo3lcq7TiK0F5Vr6LUtVZCxGUGR11bHwUeM8d1qS/eSHklht9zFaT3sIFma/BmI&#10;OIPC44HzVtwo3H7HfbjnDm8ZlHifwzd8ispsZ4lppYSVxv19TE/2qC52E7bF2zhL/F9rTtOw+qJR&#10;d3pIO8F1wrIT9LpeGLRVFqOJIg64UHVi4Uz9BFrM6RZscS1w1ywJnbgIWGEDz76Q83mUm6F6px8s&#10;RnEzSgjlx90Td7YlfgBlvpqOWXx6wP/GNrawnaMFb1RsDsK1QRF0pwVYHqX46EJ686q/Xkerl39j&#10;Lv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7rjfS4gAAAAoBAAAPAAAAZHJz&#10;L2Rvd25yZXYueG1sTI/LasMwEEX3hf6DmEJ3ifzAbu14HEJouwqFJIWSnWJNbBNLMpZiO39fddUu&#10;h3u490yxnlXHRhpsazRCuAyAka6MbHWN8HV8X7wCs05oKTqjCeFOFtbl40Mhcmkmvafx4GrmS7TN&#10;BULjXJ9zbquGlLBL05P22cUMSjh/DjWXg5h8uep4FAQpV6LVfqERPW0bqq6Hm0L4mMS0icO3cXe9&#10;bO+nY/L5vQsJ8flp3qyAOZrdHwy/+l4dSu90NjctLesQ0iiNPIqweMmAeSBLshjYGSEO0wR4WfD/&#10;L5Q/AAAA//8DAFBLAwQKAAAAAAAAACEA1klO/W03AABtNwAAFAAAAGRycy9tZWRpYS9pbWFnZTEu&#10;cG5niVBORw0KGgoAAAANSUhEUgAAAfwAAAGpCAYAAABoEYRXAAAAAXNSR0IArs4c6QAAAARnQU1B&#10;AACxjwv8YQUAAAAJcEhZcwAAIdUAACHVAQSctJ0AADcCSURBVHhe7Z0HnBTl/bhv9nZv9/od1zju&#10;OHrnQI6j9yY2xBbAghQjIooFFRBFLCTWYNTYFRsW0DRrojFGY0xiw16j0STGtF9+/hN/IcYy/+93&#10;7tYs53uwV3bK7vN8Ps8HbmfvOPbm5tl5Z+adLHCNUvFR8SDnIwAAAEhLCD4AAEAGUCI+IO7vfAQA&#10;AABpSVisF8ucjwAAACAtKRDPFsc6HwEAAEBawjF8AACADIDgAwAAZAAEHwAAIAMg+AAAABkAwQcA&#10;AMgACD4AAEAGQPABAAAyAIIPAACQAUTEMWJX5yMAAABIS/LEleJw5yMAAABISxjSBwAAyAAIPgAA&#10;QAZA8AEAADIAgg8AAJABEHwAAIAMgOADAABkAAQfAAAgAygRHxLnOh8BAABAWhIVDxH7OR8BAABA&#10;WhIT54sEHwAAII3hGD4AAEAGQPABAAAyAIIPAACQARB8AACADIDgAwAAZAAEHwAAIAMg+AAAABkA&#10;wQcAAMgA8sTjxeHORwAAAJCW5IgzxO7ORwAAAJCW6M1z7hXnOB8BAABAWsIxfAAAgAyA4AMAAGQA&#10;BB8AACADIPgAAAAZAMEHAADIAAg+AABABkDwAQAAdkP5wMbaoXstGTPxzrfO6BNEz92yuL66d5cr&#10;J+5ff4hpud/d/Pxp/eatnjK2/5hew+TnUSWGnJ8MAABAJ/ItK2T9OScW/ttdb5/5p3veP+vDoLn1&#10;3fV/+vajKz666cXVfzUt97s3PnfqnwaNrvub/Bz+Ij+Pa0UdsQAAAOhUrhft7HDIvus3Z9r3vL8h&#10;cN780mq7fkIv+7Rr5xmX+90bnz/VHjCyu60/B/EusUwEAADoVAi+xxJ8AABwA4LvsQQfAADcgOB7&#10;LMEHAAA3IPgeS/ABAMANCL7HEnwAAHADgu+xBB8AANyA4HsswQcAADcIfPBve22tvc+SMfa52xYb&#10;l/tdgg8AAG4Q+OBve3e9fekjK+ybX1xtXO53CT4AALhB4IN/yytr7Ilzh9pn3nq4cbnfJfgAAOAG&#10;HMP3WIIPAABuQPA9luADAIAbEHyPJfgAAOAGBN9jCT4AALgBwfdYgg8AAG5A8D2W4AMAgBukRfCH&#10;ju9ln3L114zL/S7BBwAANwh88G97da09du9B9spLD7Dvfs/8HD9L8AEAwA0CH3z1rrfPdDQt87sE&#10;HwAA3CAtgh9kCT4AALgBwfdYgg8AAG4QuODr97ntt2cZlwVRgg8AAG4QqOBf9tPj7CUbZtvXPb3K&#10;uDyIEnwAAHCDQAT/jjfX2cdePNcurym2ew3pal/+2PHG5wVRgg8AAG4QiOBf8tAxdvf+lU4U6wZU&#10;EnwAAIA2EojgX/ygBr+C4AMAALQTgu+xBB8AANyA4HsswQcAADfwdfA19BP3H2oPGdvTzi3IcaKY&#10;WxB1bpYzatYAe+ahDfaNz51q/NygSPABAMANfB38M289ws4rjMZj+BUra0vsq5480fi5QZHgAwCA&#10;G/g6+Jc+ssLeZ8kYe8xeg+yC4pgTxYLiXHv8fkOcvfuDVky0b3rhNOPnBkWCDwAAbuDr4G97d729&#10;5bXT7Y3fXWrX9i13oti9X4V90QPLnLvkbXn9dPvu94I96x7BBwAAN+CkPY8l+AAA4AYZEfw73z7D&#10;GSnw42gAwQcAADdI++Df8vIae8SUvvawib3s6304Bz/BBwAAN0jr4GvsDzx2gvN53XqX2dc8dZLx&#10;eV5K8AEAwA3SNvi3vrLWnn/yVDu/+bI+gg8AAJlM2gVf/x9XPnmiPWbvQXYkJ2xblkXwAQAg40mr&#10;4N/22lp76Ya97B6Dujqh14l5Bo+uI/gAAJDxpFXwr3j8eLuoLN95Xt89ujkz9R11zt4EHwAAMp60&#10;Cv6VPz/BHjqhl7OXf/sbehneBvvYC+YQfAAAyHgCEfxNDx9r9xhY5USxumcX+9s/WWF83p1vneFc&#10;epd4vT3BBwAACEjwr3h8pd27vpsTxYKSXPsb319qb/vtWfbdoun5iRJ8AACAgAT/5hdX20PH9YxH&#10;0a7tV+5cXz9/1VR78/Zd3zyH4AMAAAQk+DpEP3f5BNsKNV1iF1e/b72Rjulz4hJ8AACAgARfveG5&#10;U+3Rswfa+UUxO5aX45hXELVXX7/A+Py4BB8AACBAwVe3yve46cfH2quvm2+fes08+7x7ltg3v7Da&#10;+Ny4BB8AACBgwW+PBB8AAIDgey7BBwAANyD4HkvwAQDADQi+xxJ8AABwA4LvsQQfAADcgOB7LMEH&#10;AAA3aFfwb3z+NHvL66cbl/lNnYd/0Zl72isu2d++7dW1xud0pne9fYZ93dOr7K3vrDcubynBBwAA&#10;N0gq+Br3Sx5abi+/YD97+KTe9oz5DRK29BwR6Kh6A58Fq6bavYZU24vXz7YvvO9o+6YXWp/+l+AD&#10;AIAb7DL4eue5ky4/yJ59RKMzJB7KtuycWNiJWMvn4n+9+IFldk3fCmcq4PJuxfb4OUPsYy+cY1/x&#10;s5XOTX8Sn0vwAQDADXYKvsbo9jfWOfPTH7hiot1zcFfn7nSJc9gPHtPjK9HCndXh/Onz9rAtq+k1&#10;U3MLos6bphkLRtjnbF1s3/ryWnvru+sJPgAAuIIT/FB2yN54zxJ7ydl72YPH9rBDLW5Sk+icr48z&#10;Rg53dsmGvST45tdR30DV9C2355081T7t2nnOG6vmZQQfAABSws2inSV7olV1pU74nY93YeOM/vbC&#10;dTNxN04+aJjzuppew7ga/uKyfDuaG4k/9l2xQgQAAOhUvic6sdFh/fjfd2V5dZHda0hX3I36Bsr0&#10;+rVUX/eEEZX7xCoRAACgU2ka0pfgHLB8gj10fE+7sCR3pyC19GsnTTEOYePOHnvR/l+5f3+i+cW5&#10;8nr3svc7aqzdtUeX+OMM6QMAQEr48qS9O948w77mlyfZp28+1J69sNGuqC0xHoOeOHeoMXC4s3rS&#10;Y+JJe3H1rP19l46xT7tuvn31UyfZNzx7CiftAQBAyjFelnfHW2c4Z4+fdPnBduPM/nZFTYkdyQk7&#10;USqpKNjtPegz3eufPsUeNLqH83pFomG7vLrYHjV7oPN63vDMKc61+ne/1/RcztIHAAA3MAY/0a3v&#10;nGlf8qNj7ENPnWaPmNrXCf4Ra2fad3NpntFt7663l5+/n11ZW+Kc4Hj46hn2Bfce3errRfABAMAN&#10;dhv8uNvePcuZMvbcuxbbx286wL7lpTXG52W6d7yxzjkssv62I+zrZW9+d2+MCD4AALhB0sFP1IlY&#10;85C01976yhp7/2XjnDnzTcu98O73kh/9IPgAAOAG7Qq+n9Rg9h3ezT5n6yLjcr9L8AEAwA0IvscS&#10;fAAAcAOC77EEHwAA3IDgeyzBBwAANyD4HkvwAQDADQi+xxJ8AABwA4LvsQQfAADcIPDB37z9NLt+&#10;Qi9743eXGJf7XYIPAABuEPjg3/n2Gfa52xY74Tct97sEHwAA3CDwwb/t1bX2vJOn2pc9epxxud8l&#10;+AAA4AZpcQy/3x4cwwcAANgVnLTnsQQfAADcgOB7LMEHAAA3IPgeS/ABAMANCL7HEnwAAHADgu+x&#10;BB8AANyA4HsswQcAADcg+B5L8AEAwA0CH/w73z7TXn/7QnuzhNO03O8SfAAAcIPAB3/L66fbSzbM&#10;tr/zxErjcr9L8AEAwA0Y0vdYgg8AAG5A8D2W4AMAgBsQfI8l+AAA4AYE32MJPgAAuAHB91iCDwAA&#10;bkDwPZbgAwCAGxB8jyX4AADgBoEP/ubtp9qDRtXZ59692Ljc7xJ8AABwg8AH/443z7DX3LDAvv6Z&#10;U4zL/S7BBwAANwh88HWmvaM37mNf9fMTjMv9LsEHAAA34Bi+xxJ8AABwA4LvsQQfAADcgOB7LMEH&#10;AAA3IPgeS/ABAMANCL7HEnwAAHADgu+xBB8AANyA4HsswQcAADcg+B5L8AEAwA0CH/w73orPtLfK&#10;uNzvEnwAAHCDwAf/9tfX2cdeOMe++hcnGpf7XYIPAABukBZD+v1H1NjnbmNIHwAAoDU4hu+xBB8A&#10;ANyA4HsswQcAADcg+B5L8AEAwA0IvscSfAAAcAOC77EEHwAA3IDgeyzBBwAANyD4HkvwAQDADQIf&#10;/NvfXGefePlB9rW/Otm43O8SfAAAcIO0CP5JBB8AAGCXMKTvsQQfAADcgOB7LMEHAAA3IPgeS/AB&#10;AMANCL7HEnwAAHADgu+xBB8AANyA4HsswQcAADcg+B5L8AEAwA3SIvj9G2rtc7ctNi73uwQfAADc&#10;IPDB3/L66fayb+xrX/XzE4zL/S7BBwAANwh88O94c529+rr59vVPrzIu97sEHwAA3CAthvQHjGRI&#10;HwAAYFdw0p7HEnwAAHADgu+xBB8AANyA4HsswQcAADcg+B5L8AEAwA0IvscSfAAAcAOC77Etgv8D&#10;sVIEAADoVAi+x7YI/gfifiIAAECnEvjgb3ntdHvx+tn2dx5faVzudxODn21ZO6ysrLfl75PEsAgA&#10;ANApBD74d751hn3mrYfbNz53qnG5300MfnUs9nRdQd5j8vfXRd3TJ/oAANAppMWQfrrMtFeXn/ez&#10;S8cMP1qjL3v6r8pjU/WHBAAA0FE4hu+xLYP/xF5TDvnhtHGH9i0qeDBkWW/I4zPEiAgAANBuCL7H&#10;moL/6ZEH7Pnw7Anz+hYW/Egef0XcV8wWAQAA2gXB99jWgq9umzr2cH3MysrSPf0x+gMDAABoDwTf&#10;Y3cVfGdPf+aEef2LCu6X6L8pz5ktMrwPAABthuB77O6CH49+z4K8n8hzXhL3EQEAANoEwffYZIKv&#10;3jmlcWHz8L5ep98gyl8BAACSg+B7bLLBVx+ePTk+vP+WPH9vkeF9AABIisAHX2faW7R+z7SYaW93&#10;wVcf3Wvi17rn5T0u0dfh/Zn6QwQAANgdgQ/+nW+f4Uy6c9MLpxmX+922Bl/dMrFxYc+CvEcl+q/J&#10;540VuWQPAAB2CUP6Htue4Kt6Il/fwvyH5PN0Rj4d3mcaXgAAaBWC77HtDb6qM/J1z8uND+/rDXcA&#10;AACMEHyP7Ujw1a1TGo/oXZD3iERfZ+SbLLKnDwAAX4Hge2xHg6/qNLwaffkauqe/lxgSAQAAvoTg&#10;e2xnBF+9Q/b0a/Nyn5A9fT2mP1p/uAAAAHEIvsd2VvBVPabfpyD/x83Rny4yvA8AAA4E32M7M/iq&#10;nr1fV5D7mHy97aLOvQ8AAEDwvbazg69untSwqCYv90nZ09e77A3VHzQAAGQ2gQ/+ra+stQ88bpJ9&#10;6SMrjMv9biqCrzbdTz//R83R31NkeB8AIIMJfPCbZtpbZN+0PXNm2ktWjX7znr4O70/THzgAAGQm&#10;gQ/+Zgn9HpP72N/43lLjcr+byuCrt0xoWCRfNz45z0iRS/YAADIQjuF7bKqDr+qefp9CZ3Kel+Xf&#10;mSUyvA8AkGEQfI91I/jqPTPGHlab/+Xw/nj94QMAQOZA8D3WreCrt04eeWTPgtzHmqPPXfYAADII&#10;gu+xbgZf/dGe4+f3LMjT6L8g/6YO73NMHwAgAyD4Hut28FXd028+e/9F+Xf1RD4AAEhzCL7HehH8&#10;HQvnzt46ZcwRsqf/aPPwvt5alxP5AADSGILvsV4EP64O79fm5/5cov+c/PszdYUAAID0JPDB15n2&#10;9l823t708LHG5X7Xy+Cr108csaQmL/cpib7ecGewrhQAAJB+BD74W+X7/taPlzvhNy33u14HX9W7&#10;7PUqzPuJfA86OY/OyMfwPgBAmhH44G9+/jR7yNie9nn3LDEu97t+CL6qw/vVebFfyffxrDhZBACA&#10;NIJj+B7rl+CrV40bsbQmN6rD+3oiX70ofwUAgHSA4Husn4Kv/miGc53+T6X0esnedJHJeQAA0gCC&#10;77F+C76ql+w1n8inw/vjdEUBAIBgQ/A91o/B1+v0rx/nnL2vl+w9I99bo8iMfAAAAYbge6wfgx/3&#10;wenjFtTl5T4h0dfr9HV4n+gDAAQUgu+xfg6+etP4hsXVebFfSvSfl+9xhK40AAAQPAi+x/o9+Dq8&#10;v3lCw6Lapj19Hd7nLnsAAAEk8MHXCXfmLh9vX/oIM+2lUh3ebz6RT6M/VVceAAAIDoEPvn7fFz94&#10;jIR/jXG53w1K8NWrx+5xVHVe9FcSfb1kb6CuQAAAEAwCH/zN20+1B4/pYZ93z2Ljcr8bpODH77JX&#10;l5/7M/l+9US+iSLD+wAAAYBj+B4bpODHvW/6uAVVsZgO7T8tavQBAMDnEHyPDWLw1ctG7fH1qlj0&#10;Gatpch6G9wEAUoheEz1LXCsW6APtgOB7bFCDr943a9yC7vm5j0v0X5Dvf4rI8D4AQArQjesq8Rdi&#10;uT7QDgi+xwY5+OqWKaMXds2L/Vqir8P7o3WlAgCAzoXgiwTfW/VEvivG1n+9OhbV6P9S/h/DRGbk&#10;AwDoRAi+SPD9oZ7IV5OX+4vmY/o6vE/0AQA6CYIvEnz/qDfcad7T1zP4h+sKBgAAHYfgize/uNqe&#10;dOAw+8L7jjYu97vpFHwd3r9q3IilzTPyPSX/J+6yBwDQCRB8cat835t+vNy+7ZW1xuV+N52CH/eH&#10;M8cd2jXmnMj3K/l/TdIVDQAA2g/BF2964TR77N6D7PN/+HXjcr+bjsFXLxvrXKf/tERfZ+QboCsb&#10;AAC0D4IvcgzfnybcZe9J+b/p2fvcZQ8AoJ0QfJHg+9sfTht3aGUsqmfua/THiQAA0EYIvkjw/e+m&#10;xuHLqmLR56ym6DO8DwDQRgi+SPCD4bapow7X6/Tl/6kz8k0QOXsfACBJCL5I8IPjLZMaFsmefnx4&#10;f6QIAABJQPBFgh8c9US+TY31yyqjUT1z/wlxkGiJAACwCwi+SPCDp57I1zwj36/l/63D+0QfAGAX&#10;EHzxlpfW2LMOG2lf8uAxxuV+NxODr149dthRzffT18l5hurKCAAAZgi+uPWd9fZ3Hl9pb3n9dONy&#10;v5upwdfh/UvH1B+t0Zf/+89EnXufE/kAAAwQfHHz9tPsoRN62RvvWWJc7nczNfhxm6/T10v2dO59&#10;rtMHADBA8EWO4QffTWPq9Tr9Z5uH9/vpigkAAP+F4IsEP/jG77KnJ/LJ6/C4qJfsMbwPANAMwRcJ&#10;fvq4berYw8tj0RfktdD590eLAAAgEHyR4KeXFzUMObYylrPdysr6ubwmDO8DAAgEXyT46aUO7+uM&#10;fF2bhvd1T3+MyPA+AGQ0BF8k+OnpDZMaFlfGos/L66LR30MEAMhYCL5I8NNT3dM/v2HIsWXRnBfl&#10;tfmpyPA+AGQsBF+8+aXV9pSDhtkX3n+0cbnfJfi7Nn4/favphjtjRfkrAEBmQfBF/b4vun+ZfcvL&#10;a4zL/S7B372Xj6k/Wof3pfQ6vK833AEAyCgIvnjTi6vtcfsOti+49+vG5X6X4O9eHd6/cNTQ5eXR&#10;nO3yOj0iDhbZ0weAjIHgixzDzxy/P23sYeXR6AvNe/p69j4AQEZA8EWCn1leOHLo8ubhfV3v++pK&#10;DACQ7hB8keBnlk132Ruux/Sfk9fsJyJ32QOAtIfgiwQ/M906ZcwRZdGcl+V1i8+9DwCQthB8keBn&#10;ruc1DD5Ooq/T8D4mrx/D+wCQthB8keBnrjq8f824EUsqo9Fn5fXTyXkaRIb3ASDtIPgiwcdrx41Y&#10;Knv6epc9Hd4fJgIABJpx4j5i/Prj1oLfRzxYLHE+2jWBD/7m7afZ9RN72xu/u8S43O8S/I6re/rn&#10;NQzU4f2X5HV8WNTfAQCAwKJnI+sGTc9MXixOEi8W9QYjM8V9xU3in8W1or4h2B2BD/62d9fbV/3i&#10;RPv2N9YZl/tdgt95bpnYuLA8GtXJeXRPv1Fkch4ACCRR8U7RiYP4L/HvCX9+Ierj74sTxWQIfPBv&#10;eWmNPX3eCPviB5YZl/tdgt+5bmqsX1beNLz/hDhABAAIJIeI8eC3pk49mismA8fwPZbgd67O8P5w&#10;5+x9vWTvQbG/yJ4+AAQO3cv/g9gy8okuFJOF4HsswU+N26aOPVyjL6WPD+8DAAQK3VO5QmwZ+bh/&#10;E7uJyULwPZbgp86NDUNWlMdyXmyOfm9d4QEAgsSe4kdiy9irt4o5YrIQfI8l+KnzoyPm7KVz7zef&#10;va/D+9xlDwACRY34kNgy9v8QDxTbskEj+B5L8FPvnVMaF5ZGI6/Ka6wz8u0hAgAEgrB4lvhvMTH4&#10;vxTbelYywfdYgu+OG0YMPl739OXdsJ7UyvA+AAQGvRe4Xn4Xj/2n4iViRGwLBN9jCb47fuzcZa/+&#10;aIm+XrL3I1Fn5GN4HwB8j4b9ATEe/L+IM8S2Evjg3/TianvCnCH2Bfd+3bjc7xJ8d71y9LCjujRd&#10;sqdz7w8RAQB8z1FiPPhPi/liWwl88Le+s96+/LHj7C2vnW5c7ncJvrvqdfpnDRuwsjTiHNPXN80M&#10;7wOA76kSdc9eY3GyPtAOgr+H/8Jp9ujZA+3zf3CUcbnfJfjuq9G/ftyIJbKnr2fv6zF9PZGP4X0A&#10;8C06m55OtbtD1MuN2gPH8D2W4Htn8yV7OryvZ+/3EwEAfIne9/sw8S4xmTvjmSD4HkvwvVOv09fh&#10;/eJI+A15/e8Ve4kAAG1G72iXateIZ4tLEh5rizoDmW1Zlj19/gh7xoKGwDnpwHq7qCzPbpjez7jc&#10;7046cJhdUp5P8D1Up+EtiYZfs7hOHwDayXU+9x7xPdGJDXovwffO8xqabrgj0X9Ufhbs6QNAmyj0&#10;ueXiDaLO0Pcf8YuQZX2SbVn/8rE7ZIP8uXyvektg/b7Vf4qfif+X8Fhb/Vj83Ov/f+/Cgoef3Hvq&#10;waYgYWrV4X2Nfmk08pqsCz8UucseAKQVeaKG/+SwZf2xoUvJHfdMG3vYL/eZdpAf1dueFobDv5Xv&#10;90hRz1tQ9WSrZ8X9Eh5rqzqR0esH9eh2genfdcu3Dpo1R88gNwUJ3fHWySOPLI1E3mje068XAQDS&#10;Cp3IZ30kFPrd5Kqy6z4+1J/R0UupisLhd+R7Pdj5rpuoFH8tTnU+ah+DxFcW9ul+tunfxcxy/bAB&#10;J5Tl5Lwi0dcb7jC8DwC+ILvZzqBAPE2i/970qvIr3zt4z/1MG0MvbSX4OkKhU6WOdz5qHwQfv1SH&#10;9y8eOXR5F4m+rBf3Na8fDO8DgOtERZ0HfL54kniC+DVxqNjWufRbojfmOTkSsn4/vrL0Rr9Fv5Xg&#10;6+2A9czqYuej9kHw8StePkrn3neO6evkPAN1RQEAcAuN20Zxu6gnrsXP8NaTzp4T14kdjb4e11+v&#10;0Z9ZXX6ln4b3Wwm+HoO/TNQ3Qe2F4ONX1PMpzqwfcGJpxIk+1+kDgGto2DaLeka9npGut8PdJOob&#10;gCeaH9Nb5p4mdkb0V0n035tSVX7N6wfO3N+0QXRbjuGj22r0dU8/Ye59HUljeB8AUoYOtR8t/q/4&#10;/8SLRT12HaeLeJWowX9XbBQ7iv6bayKh0PsTK8pu/Muh++5j2iC6KcFHr/xmw5AVZVEn+j8R++hK&#10;AwCQCirE74s6fP8zsavYEo28bpD0uvJl+kAnoNfrnxW2rA/2qq36tt5T3LQxdEuCj16pJ/Ktq+9/&#10;Ukkk/JasK98Ve+qKAwDQ2egw4p/EL0SdRteEnq2v16SXibp33lnoSYInyJ7+7ydWlt3w6gEz5po2&#10;iG5I8NFLdXj/pvENi0vC4TdlffmxqL+XAACdil5ypjPMqZP1AZfRNxDrc0Kh9ydL9L2aHIbgox/U&#10;6/RLm4b3Nfo9dAUCAOgsdBY5Hc7X4PfVBzygSHSG9/etrdr0P4ftt7dpY5hKCT76QR3e1+gXh8Nv&#10;y3qj96Tg7H0A6DT2FuPBH64PeITu6a/UaXh1T9/ts/cJPvrJWyY0LCqOhN+2srIelvVnsLMmAQB0&#10;kLHiJ6Iew99HH2gFHfrfVxwgduZx/ET0kr+z9ez9adXl1+jejmljmApbCb6e0PhTcZLzUfsg+Ngu&#10;19T3P7k0En5doq8z8nEiHwB0GL1z1xuiBl+vuw+JLdEh97vFP4vninqyXarQf+tMjf7sbpWXuzUj&#10;XyvB1zcgunelVxS0F4KP7VLf8J4zYuDxsqevv5969r6eOMt1+gDQbjRmep29DunrrF96d7fE6Ovf&#10;9Tj/++LfxcPFVKMjCKfqjHyTq8qudyP6rQRfp9T9tshMe+iZlzXWL5M9/fjZ+/oGHQCg3ejZ+Tqp&#10;js6095iogS8VNXhzRT2OrSMAeocv03X6qUBn5NPh/d/N6lZ5Raqv0+cYPvrVj2VPf/XQ/qtK/run&#10;z9n7ANBudI/6APGPokZfZ937g/j75r/vEF8S9fi9m+hd9nRGvvdmVlde+c5Bs+aYNoidIcFHP6vD&#10;+98aOfSY4qY9/R+I3HAHANqNHhucIH5H/IWoexMaeT1LeIOoexVeHD/UNyPrdE9/UlXZdam6ZI/g&#10;YxA8b/jA40oikddlndLbNnMiHwB0iFxRTw7S6XT11rC1Yo7oJXqewbkS/Q/2ra3elIrhfYKPQVD3&#10;9NcM7n+yXrIn69VdYp2uZAAA6URMPCVH9vSnVZdf/XYnX6dP8DEo6myUV44ddlRhOPs3sm7pJXu6&#10;jgEApBU6vO9cpz+la9m1nTkNL8HHoHm6cz/9sA7v6611u+vKBgCQTuiVAxsl+n+c1a3y8vtmjVvw&#10;wJ7j53fUtfX9T5I9pvfkay8Vq5odIj4vHpTwWFvVSXve2L979SWmfxexvX5v5rhDj+jV/Zz8cLZe&#10;MqvzZIxoXucQMfXqSeWunNem18brsTs9xp6J6vkFevxSpwTWywU7Q/1acVs+nvhxezR9XcTOML5u&#10;sX4huut6MVWzzu6Enli3StQzdTPNn4vPiS+KiRs7REREV7Ss7HPkT52NNeXoHr5OgKOzbqVKveZe&#10;NS3zUh1m15v86IRAzgsfCuU9GYlVXNPZhqNlt1ih8O9CkaIfmJYjInbEcKzsplB23hP6p2k5+tec&#10;3G5zpD/ZYlqgxyi8uvY+GXSOeyf4kdy683uNuXJYZ1vW56ipVijn5cIujUtNyxERO2JhxbiFVijy&#10;RlHVtHmm5ehfe4+7Sk/qTot7W+h/Qvegvynm6wM+hOAjYmDtMeqiPSL5tefLNuzzSKzyKtNz0L+m&#10;U/D1mvebxb+Jfp23m+AjYmCtqV89NpSd+5Ruwywr+mrt8HWjTc9Df5pOwa8W/yRqUBfqAz6E4CNi&#10;YC3uOv2QLMv6RLdhlhX6qKCkfoXpeehP0yn4XxOdmIo6k5cf/1MEHxEDayRWcXV8GyZ+picJ1zWc&#10;O9L0XPSf6RJ8vcxAIx9fET8QG0S/QfARMZB27bd0sp6sF9+GqVYo+nJJ933mmp6P/jNdgj9S1Jm7&#10;4iviv8UzRL0U0E8QfEQMpLHigassK6S3Hv8y+FmWtSNW0HdNz9GXDzd9DvrLdAi+fvOniP8S/7si&#10;ZmXdL+pxfT9B8BExcNYOWT8qO1pyu2y7Po9vw+KGIkX3MqwfDNMh+DXiQ+JOK6H4V3Ev0U+kPPh1&#10;DRsbiionHFbdf8VE03JExLZaXD3rQCsUfiu+/UrUsqyPK3stmGX6PPSX6RD8aaLG/Ssronih6Mq8&#10;wUmS8uB3G3rquEis6+Vl3fabY1qOiNhWY0V91kkn/hPffrU0mt/jPNPnob8MevD1G98o6k0BTCui&#10;viMtFP0CQ/qIGCj1+LwVLng0vu0yaYVyn+o+dEOj6fPRPwY9+Hni70TjStiszr7nFwg+IgbKLt0P&#10;3lMa8Wl822XSskJ/KShtWGb6fPSPQQ/+DNG4Aia4RfTL2foEHxEDZSS3Rg+N6hn5n1lW9p+sUPht&#10;PTtfL9GTjz+QfuhQ/6d6c5a6+o0Npq+B/jDIwdeI3yhqQD8Td4h6OZ7+Xc/Y19mgdKhfrxvV0PoB&#10;go+IgVHPCQqF836q5pbVryipm7NfbsmQE61Q9ge5pSOWl9Ttv29el1GLQuGCRyx5Tpee8/c0fR30&#10;h0EOfr34kqjzOl8mHideI74mLhPXiXeLen3+SaIf9vIJPiIGxrLeR0wvKptwWOJ19oUVY4+U4P8+&#10;8W558auDyvosmhp/DP1nkIM/RTxB1PvN6/19NegrxafFClEpFnXK3cVigT7gMQQfEQOtKfgYDIMc&#10;/KioU+rGMQVf0cf1Tnrs4SMidlCCH1yDftJeIq0F30+4FPzodgn+EtNyRMSOSPCDK8F3l5QHv/uI&#10;DY2FFY1LuvZbNtm0HBGxIxL84Erw3SXlwe820Jlp74qS7vvub1qOiNgRCX5wJfjuwjF8RAy0BD+4&#10;Enx3IfiIGGgJfnAl+O5C8BEx0BL84Erw3YXgI2KgJfjBleC7C8FHxEBL8IMrwXcXgo+IgZbgB1eC&#10;7y4EHxEDLcEPrgTfXVIe/PK+R0+xQtFnCruMWmxajojYEQl+cCX47pLy4NcOWT8qt6T+uLI+S6eZ&#10;liMidkSCH1wJvrukPPg1A1ePjeTWXKz3rTYtR0TsiAQ/uBJ8d3HrGP6Lhdw8BxFTIMEPrgTfXThp&#10;DxEDLcEPrgTfXQg+IgZagh9cCb67EHxEDLQEP7gSfHch+IgYaAl+cCX47kLwETHQEvzgSvDdheAj&#10;YqAl+MGV4LsLwUfEQEvwgyvBd5eUB792j/WjcgsHnlzZ+/AZpuWIiB2R4AdXgu8uKQ9+zbC1Y2IF&#10;PTdU1M6bbVqOiNgRCX5wJfjuwpA+IgZagh9cCb67EHxEDLQEP7gSfHch+IgYaAl+cCX47kLwETHQ&#10;EvzgSvDdheAjYqAl+ME13YI/SzxbLNQHfAjBR8RAS/CDazoFX8kRC0S//ocIPiIG2s4MflmfRVPL&#10;+hw5zbQMO990C77fcSn40Rck+EtMyxERO2JHg99j1KV7lPacNzuSW32JFYq8k1sy7FjT87DzJfju&#10;kvLg1w5fNzpW1H9tZa8Fs0zLERE7YkeDX9F/xcRwTsk22Q5+YlnZfyb47knw3SX1wR8swS/ov6YL&#10;wUfEFNjR4Jf1PnxGKDv3Kd0OEnx3JfjuwjF8RAy0BD+4Enx3IfiIGGgJfnAl+O5C8BEx0LY3+DX1&#10;q8cWVU48NFY8cFUoO/KqbgctK/T3aKzbpbq9KqwYfWT1oOWTTJ+LnSPBd5dGsSn4spL3HH35cNMP&#10;pSMSfERMpe0NflHV1PlWKPyb+DawpRL//8ktqV9h+lzsHAm+O8TE+eJDYtPKHYq8FY1Vbyrvt2yy&#10;6QfTXgk+IqZSgh9cCX7qycvOyrquNivrHydkZX1xn6zYD4sXioOyrE+i2bFnSmr239f0w2mPBB8R&#10;U2l7g1/XcGFDV9nBKe46/ZBQdvQZ2TbqMfy/xgr6rinrs3RalWy7uo/Y0Gj6XOwcCX5qkdZnHds3&#10;K+s/D0rs/yMruLyVdfxCfEmcKUbCRffVDFs7xvQDaqsEHxFTKSftBVeCn1r6iE9dKrH/TFbueOwT&#10;o/+Y2MXK/lteecMy0w+orRJ8REylBD+4+iX4/cRx7XSYGBWHJjzWVgeJOg9/Q8JjbVV25J1j9aMS&#10;HjtRvrE//7U58CY1+mOyrE/COSV3lPY4eO/4mayFFeMWtsfybnP2i+TWXBQrHnCKaXky6rBbVZ8j&#10;pxVVjj/ctHx3FlVOOKx6yPETuvScv2dh5fgjTM/Znbox0deitMfcfUzLk1GHDnXmweLqvQ8wLU/G&#10;4upZB9busX5UcdcZB5uWJ2NJ9T5zne+j6/SvmZYnY0nd/vt2G3rqOD0OalqejJW9DptZ3X/FxPau&#10;X7o+6HrRte/RU9q/bkw8tLrf8kmVstE3LU9GfQ26DVk1vrTHIXuZliejs34NWzumpNu++5uWJ6P+&#10;PJ11w+v1S37nne2G/J9My03q74YpCMmYrsHv0XjJCF0fnN8P3W7twm5DTxyn/w/Tspbq19R1TV9z&#10;0/JEi6qmLNDfc123nd8xw3MS1e2Crj9FlVN2+z3rz6tqwKKe8rrrjujYJKwT88XRCY+1pj5HO6xf&#10;W/++S74j/qGd6olw+o19L+GxtnqbWCX+OuGxtnqZqC/mSwmP/b1a9u7/lRB4k4eIVpb1f5Gcimt0&#10;I6In9GXJL0J7jObWXBKOlt8sf/+g5bJkzS0ZdGKsoPeZWVb4fdPy3Rt+p7CicYnOlS0ft+v7sELR&#10;7UVVExeEc8puMi1PRis790n9ZQuFCx4wLU/GUDjvYf2lsrLznjAtT8ZQpODekurZc61Q7GnT8mQM&#10;55TeqhsivU+CaXkyRnNrLygoHX6MrF9vmJbv3vDvYgV9To8VDjil/etG5K3ckvrjovk9zjUv373y&#10;GrysG7BIrOJq0/JklK/xfHH1ngeEIkX3mJYno3wN5/wbWb8eNC1PRlm/Hmlev35mWp6MsrNwe3HX&#10;KbLdiD5nWm5SfjeeMkUvGdM1+NX9j58QCsV+La/PH3ens/7l1m40LWtpKFz0Q31DJ7//vzQt38lQ&#10;5E39PY/Eqq6Sj//wleUtzM7pcqvuFMnnaTOMz4mr60c0v2aqvO6XiO8l4Rmi7lC/mfBYa74tdhe/&#10;1fz3XaKh1L3r9jhQ1L3z/gmPtVXdO4+IOkpgWp6M+n/Qdzj6AsUfWy5f9MM/JcS9pbqH3+js4Xe5&#10;VafDbdoTnHGw7sW0x+Kusw/SIf1YQc8NpuXJqHuBuhenbz5My3envpPVd6n6i60bBdNzdqfu+ei7&#10;4oqe82ablidjSXfZs5Z3v7pBNS1PxpK6OfvpiUTOO3/D8mSMvwvXPUHT8mTUm404ewnyupiWJ2NV&#10;7yOmdxuycnx71y9dH3T0R/fQ279uzDhYN6x6gpZpeTIWd515kO7R6v0iTMuTMb5nrRtL0/Jk1DcM&#10;zroh64hpeTKWdN9vjvM1urd//dK9waaRrOTXDf3dMEUvGd0Ovt5sp65hY0PrXtige+cdvcxZv47z&#10;+khwW75eLdX1zxkFNSxrqfP73zzSaFqeqG479WtrC5LZdurPXtcf/TzT8kR1/eg6aGkPed2T7W2N&#10;mCfukfBYa44QtcP69fXvGUkv8fGNLU7YS4z9/WKplf2XwvLOOebOMXxETKVuBz9W1PtMywq/Lr5l&#10;8E0drQmF834azavepHveGlfT10FO2ks1IfHI7llZ/75Tor+jOfTq5+IvxPFiTk7Jts66HIXgI2Iq&#10;dTv4kbwaHSb+VJ+/G7/IssJ/iMS6Xt5z9Lc6fVKzdJDgp56YvLoXyqv89wVZWZ9fLyvmreJJYs8s&#10;a0dOOO+xip7z9zT9cNojwUfEVOpV8C0r9FE4p2RrJNZt03/telk4VnFtKFJ0f5Zl/UOe94X07GM9&#10;zyQVM5kGXYLvDnp+wAx5lbfKn867USsUfSVW0Ht9zcDVY00/mPZK8BExlXoX/OzfF3YZtdj0HDW3&#10;ZPBxVij8vn7dUHbs13oekul5mSzBbzt6YkK46a9tRk8KdIIfye1+oekH0lE7I/h19RsbTI8jInY0&#10;+HryaCg770ndDkrE/6JXbZieFzfZ4OtJmOFoye3y3C8sK/zborIJh5mel8kS/LZTLV4uniwOEUvE&#10;ZF9A493y9OzQ0qqJC2KFA1cVdBl5lJ5xmvhDSlTPUHaeV7LHsXr2asvl7Qm+/nv6blhPeAnnVNwY&#10;za/baHoeImJHg6/bmlA47ye6HbSs0P+LFfRfY3pe3GSDr0P40bxul8rm+D8S/PcLy0YvND0vkyX4&#10;7WO5+B/xr+I94pGi7r3r0P2uaCX4GxsieV2bVtRQ+Ld6+UTiDymuBj4+FBYKF/xIP6/lc9oSfL3M&#10;S395I/k1F+kQmGVZO7Ks0N/1EjDT8xEROxp853r3SNEPm7aF1mfhcMGDOj+ETjSjl322fH6ywdfJ&#10;vsLNX9cKxZ7r0uuwmabnZbIEv32Uir8VnXiLH4vbxevEmaJeu2ii1fvhF1aMWSyx/31WVujjSH6P&#10;cxKXxdXrOCXIf5Of1yd6wwnTSSka8Whuj/PKaw7Yu+WyuHqHvlhRn9PlTcOPm455Wfrmxfm+dEjM&#10;NHKAiKh2NPg6oqkn2sn25oum7Y7ukWd/aFmR3+SWDD2h5fOTCX7t4HWjI7GKa/SOe/Lcz3WUkpP2&#10;virBbz93i/Hgx/1c/D/xDfFssVFMfIFbDb5eOyoBfliWfSF/PtTyna6uvJFY5RXOL0co+oJOp5m4&#10;PK4ex5JfmpVVvRdPjz+mv2A6kUNeacOycE7JnfE3Dfpvxb+fZj/XWfYSvx4iYqIdDb6qEzeFQrFn&#10;ZTu00+V2UYl7y0Oa8eDLc3eEQtFXQ9l5v/zSUPQ5HRWVbdpHzteyQv8Ix8quN41+YvoGX0+qqxV7&#10;p9CrxcRYtlRjqkP+OsR0gqhz6+sMRM7ylsFXda9dluk72Q91ZqTEZRpwWcF1OP/TcE7ZzXX1545M&#10;XB43cUi/24CV4zX+kVjX7+gvRpZl/Sv+75sNfZRXPODU8h5z93HLih4H7qUzS5n+L4joPzsj+KqO&#10;WIZjVdeGwkX36k5OKFJyt26vejSe30rwTdusnZX4vxvNr/2mzvSZ+DWwyXQNvs6L/wPx+RSqc+Ub&#10;VzqDO8TfiM3HrczB12NbzUNSX0Tz676RuEz2zr+eZWX/WZcXlNSvSFyWaDz4ObHKK61Q3hPy5kHf&#10;dHwW/3d3bdM5BFYo8rp7RrfLL/nxpv8LIvrPzgq+qnvzumNS3m/5JB2WNw3D/3dI3/pnKFL4kO7w&#10;JHhLWN4oWOG8x5q3nbY+Lzva5TadArrl18p00zX4egx9P/HQFPrlNfW7UIfN9bpQHarXvXe9cYGz&#10;zBR8VefU1+WWFXk1PrTVfcTGRlmxb3IeD8WebW3vXo0HX8/2L+wyapG8e75fwvqq/DL8M/5vt6oV&#10;+t9IrPI7OtLgmoUDTint0fr5BojoLzsz+MmY9El7EnjZfm6RnskOlvUfnXGvrqH1bWUmyjH89nOD&#10;aA5nVpYOnf9U1LsNTRdzRaXVY/hxC2RPvjnOn+glePqYHs+XaOsIgR3NrzV+XtyWZ+nrO+aKHofs&#10;FSvofVYoUvT9phMDv/L9NmvtyC0dfkzLr4mIGNevwVcrey+aEQpFX9TtmRWKPlvW+4gvz2VCgt9e&#10;dI78X4jxWOrx+n+LH4p6q989RT2HoOVlersNvt6zvPnSu89lb/tKDXZe6fBl8vFnssJ/VNrjoH1M&#10;nxe3tcvy9Ovo0JneJSuSX3tBKBR7Xn7ueoLhTsP9nN2KiLvSz8FXw5EiPZyr1/h/qHeqMz0nUyX4&#10;7UP32jXwOmSv9/69Q1wodhF3xW6Dr5fERfJrLpafyb9D2dHnnJP1wkX36efIivw9Pc5l+ry4rQW/&#10;pXpzCf2FDcfKbpR3xM/KL8f/6r9hhSJvcBIdIramn4Ovh0FD2Xk/c7ZlVvYfCf7OEvy2UyxuFu8X&#10;dba9CWJMTIbdBl8tqpxyqBUK/05W2A9jBc6tIX9rWdbHeUXma+8TTTb4cfUNht5XPFY84JTsnJK7&#10;9KQ9/bvpuYiIfg6+fk86y55uY0PZsV9V9Vk6zfS8TJXgt50isb9YJrZ1Tv2kgq/XzeukOPK8z6xQ&#10;9NUsib1z7X2d+dr7RJuD/1KywY+rbyR00p4uPefvWVwz/Wum5yAiehj8D/JL6o+r7r9i4k72Wz6p&#10;SrZ7BaUNR2vkdbspTdsRza25SLelpq+ZqRJ8d0kq+KreUCL+XFGvvd/cY9RFu50Br9vAU8dF87pt&#10;SubNASJiW/Uq+LLj82+9lDcUij2zs9EXZK/+HXmOTnym28vP9Dh+WcLkY9gkwXeXpIPfbcjK8XoM&#10;ynm+FfpHYZexi0zPQ0R0U8+C37zt3IWfyxuCtyOxrt/Ww5Smr5XpEnx3STr4TSfv9TgnHC54IBwt&#10;u7nldJOIiF7odvCLKiceGsmt/paE/NKvWr0pklt7fqyo1xlFlZMP69p3yRSm1W1dgu8uSQcfEdGP&#10;uh187DwJvrsQfEQMtAQ/uBJ8dyH4iBhoCX5wJfjuQvARMdAS/OBK8N2F4CNioCX4wZXguwvBR8RA&#10;S/CDK8F3F4KPiIGW4AdXgu8uBB8RAy3BD64E310IPiIGWoIfXAm+uxB8RAy0BD+4Enx3IfiIGGgJ&#10;fnAl+O5C8BEx0BL84Erw3YXgI2KgJfjBleC7C8FHxEBL8IMrwXcXgo+IgZbgB1eC7y4EHxEDLcEP&#10;rgTfXQg+IgZagh9cCb67EHxEDLQEP7gSfHch+IgYaAl+cCX47kLwETHQEvzgSvDdheAjYqAl+MGV&#10;4LsLwUfEQEvwgyvBdxeCj4iBluAHV4LvLgQfEQNjWZ8jp+WWDlteV3/uyPhjpuB3H7qhsaB0+DFd&#10;eh02M/4Y+k+C7y4EHxEDY/cRGxpD4YKHQqHYc7GiPqcXV+91YKx44CoJ/h9zS+qPK67e+4DcLkNX&#10;yvJfW9l5Py/tOW+26eugPyT47kLwETFQaujj2y3Lsv5lWdkfZlnWJ/LnB/Lxx/L4F+Kn4VjFdYkj&#10;Aeg/Cb67EHxEDJTV/Y6fJGH/Z3zbZdKyQn8pKB2x3PT56B8JvrsQfEQMlD1HXz48FCn6bnzbZdIK&#10;xX5VO2T9KNPno38k+O5C8BExcOaWDDpBOvGv+ParpZHc2m+aPg/9JcF3F4KPiIGzpG7OfqHs6Avx&#10;7VeilmX9XwUn6wVCgu8uBB8RA2ddw8aGcKziWmnFp/FtWNxQpOB+PZvf9HnoLwm+uxB8RAykBaUN&#10;yywr+6/xbZijZe2IFfRdq8f5TZ+D/pLguwvBR8RAWjPslDFWdvT5+DZMtULRV/VafNPz0X8SfHch&#10;+IgYWKP5dd+Mb8PEz8I5XbbUNXDtfVAk+O5C8BExsJb3mLuPZYWca/Llz4/yS4auND0P/SnBdxeC&#10;j4iBtXb4utGhcMGPdRtmWZHXawatHWN6HvpTgu8uBB8RA6uenJdT0Pss2YZ9FolVXGN6DvpXgu8u&#10;BB8RA63eJc8KRV8sqpo637Qc/SvBd5cvgx/Kjj4fzinZhogYKCNF3w2Fok/Lnz8wLkffGomVz5P+&#10;ZGuMIPV8GXxEREQ3tazss+XPiAguQPAREdEr14thMYVkZf1/dx4U8YjIYscAAAAASUVORK5CYIJQ&#10;SwECLQAUAAYACAAAACEAsYJntgoBAAATAgAAEwAAAAAAAAAAAAAAAAAAAAAAW0NvbnRlbnRfVHlw&#10;ZXNdLnhtbFBLAQItABQABgAIAAAAIQA4/SH/1gAAAJQBAAALAAAAAAAAAAAAAAAAADsBAABfcmVs&#10;cy8ucmVsc1BLAQItABQABgAIAAAAIQDsRO903wMAAA4JAAAOAAAAAAAAAAAAAAAAADoCAABkcnMv&#10;ZTJvRG9jLnhtbFBLAQItABQABgAIAAAAIQCqJg6+vAAAACEBAAAZAAAAAAAAAAAAAAAAAEUGAABk&#10;cnMvX3JlbHMvZTJvRG9jLnhtbC5yZWxzUEsBAi0AFAAGAAgAAAAhALuuN9LiAAAACgEAAA8AAAAA&#10;AAAAAAAAAAAAOAcAAGRycy9kb3ducmV2LnhtbFBLAQItAAoAAAAAAAAAIQDWSU79bTcAAG03AAAU&#10;AAAAAAAAAAAAAAAAAEcIAABkcnMvbWVkaWEvaW1hZ2UxLnBuZ1BLBQYAAAAABgAGAHwBAADmPwAA&#10;AAA=&#10;">
                <v:shape id="Bild 155" o:spid="_x0000_s1034" type="#_x0000_t75" alt="CornerWeld_v2" style="position:absolute;width:21151;height:17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G0brAAAAA3AAAAA8AAABkcnMvZG93bnJldi54bWxET9uKwjAQfRf8hzCCL0XTdWWVahQRxX3V&#10;9QOGZnrRZFKarFa/3iws+DaHc53lurNG3Kj1tWMFH+MUBHHudM2lgvPPfjQH4QOyRuOYFDzIw3rV&#10;7y0x0+7OR7qdQiliCPsMFVQhNJmUPq/Ioh+7hjhyhWsthgjbUuoW7zHcGjlJ0y9psebYUGFD24ry&#10;6+nXKihccXnyeRp2n3hIEmN29phclRoOus0CRKAuvMX/7m8d58+m8PdMvECuX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8bRusAAAADcAAAADwAAAAAAAAAAAAAAAACfAgAA&#10;ZHJzL2Rvd25yZXYueG1sUEsFBgAAAAAEAAQA9wAAAIwDAAAAAA==&#10;">
                  <v:imagedata r:id="rId128" o:title="CornerWeld_v2"/>
                  <v:path arrowok="t"/>
                </v:shape>
                <v:shape id="Text Box 317" o:spid="_x0000_s1035" type="#_x0000_t202" style="position:absolute;top:18288;width:21151;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JPsYA&#10;AADcAAAADwAAAGRycy9kb3ducmV2LnhtbESPQWsCMRSE70L/Q3iFXqRmrWLLahSRFqoX6dZLb4/N&#10;c7N287IkWd3++0YQPA4z8w2zWPW2EWfyoXasYDzKQBCXTtdcKTh8fzy/gQgRWWPjmBT8UYDV8mGw&#10;wFy7C3/RuYiVSBAOOSowMba5lKE0ZDGMXEucvKPzFmOSvpLa4yXBbSNfsmwmLdacFgy2tDFU/had&#10;VbCf/uzNsDu+79bTid8eus3sVBVKPT326zmISH28h2/tT61gMn6F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JJPsYAAADcAAAADwAAAAAAAAAAAAAAAACYAgAAZHJz&#10;L2Rvd25yZXYueG1sUEsFBgAAAAAEAAQA9QAAAIsDAAAAAA==&#10;" stroked="f">
                  <v:textbox style="mso-fit-shape-to-text:t" inset="0,0,0,0">
                    <w:txbxContent>
                      <w:p w14:paraId="0B070886" w14:textId="30A27054" w:rsidR="0051248B" w:rsidRPr="00796AD7" w:rsidRDefault="0051248B" w:rsidP="008F3D94">
                        <w:pPr>
                          <w:pStyle w:val="Caption"/>
                          <w:rPr>
                            <w:noProof/>
                            <w:szCs w:val="24"/>
                          </w:rPr>
                        </w:pPr>
                        <w:bookmarkStart w:id="2751" w:name="_Toc3557129"/>
                        <w:bookmarkStart w:id="2752" w:name="_Toc34747380"/>
                        <w:bookmarkStart w:id="2753" w:name="_Toc39880701"/>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2751"/>
                        <w:bookmarkEnd w:id="2752"/>
                        <w:bookmarkEnd w:id="2753"/>
                      </w:p>
                    </w:txbxContent>
                  </v:textbox>
                </v:shape>
              </v:group>
            </w:pict>
          </mc:Fallback>
        </mc:AlternateContent>
      </w:r>
      <w:r w:rsidR="00E36602">
        <w:t>Simple Corner Weld</w:t>
      </w:r>
      <w:bookmarkEnd w:id="2745"/>
      <w:bookmarkEnd w:id="2746"/>
    </w:p>
    <w:p w14:paraId="19EDE5F7" w14:textId="78748519" w:rsidR="008A6190" w:rsidRPr="007055D9" w:rsidRDefault="008A6190" w:rsidP="00E36602">
      <w:pPr>
        <w:pStyle w:val="Heading5"/>
        <w:keepNext/>
      </w:pPr>
      <w:r w:rsidRPr="007055D9">
        <w:t>Sheet Parameters</w:t>
      </w:r>
      <w:bookmarkEnd w:id="2747"/>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keepNext/>
        <w:spacing w:before="120"/>
      </w:pPr>
      <w:bookmarkStart w:id="2754" w:name="_Toc3557020"/>
      <w:r w:rsidRPr="007055D9">
        <w:t>Weld Parameters</w:t>
      </w:r>
      <w:bookmarkEnd w:id="2754"/>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61312" behindDoc="0" locked="0" layoutInCell="1" allowOverlap="1" wp14:anchorId="28F9953D" wp14:editId="2E41D072">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29">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51248B" w:rsidRPr="00067927" w:rsidRDefault="0051248B" w:rsidP="008F3D94">
                              <w:pPr>
                                <w:pStyle w:val="Caption"/>
                                <w:rPr>
                                  <w:noProof/>
                                  <w:szCs w:val="24"/>
                                </w:rPr>
                              </w:pPr>
                              <w:bookmarkStart w:id="2755" w:name="_Toc3557130"/>
                              <w:bookmarkStart w:id="2756" w:name="_Toc34747381"/>
                              <w:bookmarkStart w:id="2757" w:name="_Toc39880702"/>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2755"/>
                              <w:bookmarkEnd w:id="2756"/>
                              <w:bookmarkEnd w:id="27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8" o:spid="_x0000_s1036" style="position:absolute;margin-left:292.85pt;margin-top:16.2pt;width:159.9pt;height:99.2pt;z-index:251661312"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jK4CAQAAC4JAAAOAAAAZHJzL2Uyb0RvYy54bWycVttu4zYQfS/QfyD0&#10;7liS7fiCOAvHuWCB7G7QpMhjQVOURawksiR9SYv+e89QkrOxA+wiD1GGw+Fw5syZoS8+7auSbaV1&#10;StfzKDmLIyZroTNVr+fRn0+3vUnEnOd1xktdy3n0Il306fL33y52ZiZTXegyk5bBSe1mOzOPCu/N&#10;rN93opAVd2fayBqbubYV91jadT+zfAfvVdlP4/i8v9M2M1YL6Ry0181mdBn857kU/lueO+lZOY8Q&#10;mw9fG74r+vYvL/hsbbkplGjD4B+IouKqxqUHV9fcc7ax6sRVpYTVTuf+TOiqr/NcCRlyQDZJfJTN&#10;ndUbE3JZz3Zrc4AJ0B7h9GG34uv2wTKVzaMBKlXzCjW6sxtjlLSyZlACoZ1Zz2B4Z82jebCtYt2s&#10;KOl9biv6j3TYPmD7csBW7j0TUKbxIB4PUAKBvSQdTSfDFn1RoEQn50Rx85OT/e7iPsV3CMcoMcNf&#10;CxakE7B+Tiqc8hsro9ZJ9Us+Km6/b0wPdTXcq5UqlX8JHEUFKah6+6DEg20Wr7gn40EH/JUqM5aM&#10;ziOWSSfA0qW2tbTPssz+2qZUCfJDRxtHnBK91+K7Y7VeFrxey4Uz4DwQJuv+W/OwfBPFqlTmVpUl&#10;FY/kNl/cfMSvdyBruHutxaaStW+a0coSqevaFcq4iNmZrFYS3LKfsyS0B9hw7zxdR7wIDfJvOlnE&#10;8TS96i1H8bI3jMc3vcV0OO6N45vxMB5OkmWy/I9OJ8PZxknky8tro9pYoT2J9t1uaOdG02ehX9mW&#10;h6lASIWAuv8hRKgIEorVWfEHUKXpkY6GcYLM5tEQjE4jhimSDNLJgPCGpbfSi4LEHLjSqcb7YSMU&#10;4RV3qpBDU7HV7ovO0Hx843WA6qiphpPReDyK2GlnJfH5cDLFFnXWdBynk9BYh/YAS6zzd1JXjARU&#10;A1GFK/gWmTbxdSYUea2JEyGfsn6jgE/ShBwo6lZEEjQkMMFdRyGsfq0sNL/fm32PBTcSUZLb12YZ&#10;JIcp9UQMutJ7RjoE2xrShGJ+j422CUjfxNrNi6NBlQCxcdwOI3J6Mq7SQZI00+rjoDpdqqzrNUJ7&#10;WdqGgLtCeRnaFfz50ep98MHU8K61pXtNjyS/X+3DNB91kKx09gJErEbhMX2dEbcKt99z5x+4xVsH&#10;Jd5v/w2fvNS7eaRbKWKFtv+8pyd7VBe7Edvh7ZxH7u8Np3lZfq5Rd3poO8F2wqoT6k211Gg8tBGi&#10;CSIOWF92Ym519QxaLOgWbPFa4K555Dtx6bHCBn4WCLlYBLkZu/f1o8GwboYNofy0f+bWtMT3qO5X&#10;3TGLz47439iGNjYLtOGtCs1BuDYogu60AMuDFB5lSG9e/R/Xwer1Z87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pwJLjiAAAACgEAAA8AAABkcnMvZG93bnJldi54bWxMj8FO&#10;wzAQRO9I/IO1SNyonYRAGuJUVQWcKiRaJNSbG2+TqPE6it0k/XvMCY6reZp5W6xm07ERB9dakhAt&#10;BDCkyuqWaglf+7eHDJjzirTqLKGEKzpYlbc3hcq1negTx52vWSghlysJjfd9zrmrGjTKLWyPFLKT&#10;HYzy4Rxqrgc1hXLT8ViIJ25US2GhUT1uGqzOu4uR8D6paZ1Er+P2fNpcD/v043sboZT3d/P6BZjH&#10;2f/B8Ksf1KEMTkd7Ie1YJyHN0ueASkjiR2ABWIo0BXaUECciA14W/P8L5Q8AAAD//wMAUEsDBAoA&#10;AAAAAAAAIQAdCw1DsywAALMsAAAUAAAAZHJzL21lZGlhL2ltYWdlMS5wbmeJUE5HDQoaCgAAAA1J&#10;SERSAAABuQAAAX0IBgAAAJktFooAAAABc1JHQgCuzhzpAAAABGdBTUEAALGPC/xhBQAAAAlwSFlz&#10;AAAh1QAAIdUBBJy0nQAALEhJREFUeF7tnQl8HGXhvzOzu9nNZpNsuummSZM0SY+UXrRpSw9KS6HQ&#10;Ni0t5SgFyiWHgCBSLkFuORTklEtFLhEEUfTvhRzCj0MU8AQvDuWyXAIiICpY/u93s1vWZZImZSfv&#10;Zvo8n8+DmNkzG/LknXnnnTLHcf5Yk4q/vOygLV/65tMn/wEH3k9etOLZppF1b5jP4pdlZWULjAAA&#10;UCTelwv3mvb+Lc+cghY87Lzl78erovoc3jSu0IcCAADFgc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iRwAgH8Q&#10;OcsSOQAA/yByliVyAAD+QeQsS+QAAPyDyFmWyAEA+AeRsyyRAwDwDyJnWSIHAOAfRM6yRA4AwD+I&#10;nGWJHACAfxA5yxI5AAD/IHKWJXIAAP5B5CxL5AAA/IPIWZbIAQD4B5GzLJEDAPAPImdZIgcA4B9E&#10;zrJEDgDAP4icZYkcAIB/EDnLEjkAAP8gcpYlcgAA/kHkLEvkAAD8g8hZlsgBAPgHkbMskQMA8A8i&#10;Z1kiBwDgH0TOskQOAMA/iJxliRwAgH8QOcsSOQAA/yByliVyAAD+QeQsS+QAAPyDyFmWyAEA+AeR&#10;syyRAwDwDyJnWSIHAOAfRM6yRA4AwD+InGXzIve2cWd9KAAAUByInGXzIrfOeLlxiBEAAIoAkbNs&#10;LnJOWdl7xn+bz+NzxqQ+HAAA+GgQOcvmIhdynH+1JuI/CTvOi+YzOd1YrQ8IAAA2HiJn2bzIvbN6&#10;ZPNpu7c1fzYachW6S401+pAAAGDjIHKWLYzcc7t0LVnW3HCuCd0L5rPRiK5WHxQAAPQfImfZwsi9&#10;u/eO2z+98/ZLd21tPMt87SXz+ZxhZEQHALAREDnLekUu5y4tTZ/LjuguNHKMDgCgnxA5y/YWuafM&#10;iG5Zc/0Xyl13rfmcTjUy6xIAoB8QOcv2Fjn53C4Ll6xsbToz7Dga0Z1t5BgdAEAfIXKW3VDk5N9X&#10;77DIjOjOjYUyI7pzjByjAwDoA0TOsn2JnHxqp+120K7LiOsodKcYOUYHALABiJxl+xo5+eoeSxfv&#10;2tJ4VvYYHSM6AIANQOQs25/IybUrF3Xt0FR/XuyD8+gIHQBADxA5y/Y3cvLxzK7LhnOzS4CdZKzS&#10;hwkAAP8LkbPsxkROvrPX8oW7tDaeHXUzS4DpPDpCBwBQAJGz7MZGTmoJsB2a6s+PhlytjKIRHbsu&#10;AQDyIHKW/SiRk1oCbMWIxs+7TtnL5rM82ciIDgAgC5Gz7EeNXM7Mos7duy7PNRI6AAADkbNssSKn&#10;ySiLG+svKHczsy5PNHIeHQBs8hA5yxYrclJLgK1oHn5OdgkwTi8AgE0eImfZYkZOvrrb0sVLGhs0&#10;GUW7LnWZHkZ0ALDJQuQsW+zISe26XNLUcL4Z0WlllM8YOUYHAJskRM6yfkROvrz7ki5NRol0LwF2&#10;lpHQAcAmB5GzrF+RkzpG19VYf2F216VOL2DXJQBsUhA5y/oZOfmHFQuWLWmqP988vk4YP95YqQ8e&#10;AGBTgMhZ1u/Iybf2Wr5wWXODrjCuWZe6ekFcHz4AQNAhcpYdiMhJTUZZ1Ji+yIROK6McZ2TXJQAE&#10;HiJn2YGKnFTolpoRnVtW9or53D9tZNclAAQaImfZgYxczq6mzMooOkZ3pjGhHwQAgCBC5CxrI3Ia&#10;0S1sTF+cvcK4dl1yegEABBIiZ1kbkZO6ekF21mVurUtCBwCBg8hZ1lbk5Ku7LV6cmYzywXl0hA4A&#10;AgWRs6zNyEmdR7dwePri7BJgxxo5RgcAgYHIWdZ25OTalYu6NBkl4mZCd6qR0AFAICByli2FyEkt&#10;AbZd92QUzbrU6QXsugSAQQ+Rs2ypRE5q1+X2jemLXMfRMbpjjKyMAgCDGiJn2VKKnPz76h0WLWqs&#10;vzC7BNhnjRX6QQEAGIwQOcuWWuSkzqPbbljdF7O7Lo8ysusSAAYlRM6ypRg5qV2XOr3AKSvTWpcK&#10;HbsuAWDQQeQsW6qRk+/stXyhjtFlR3SadclalwAwqCByli3lyEmN6BY0pC/JXmFcIzpOLwCAQQOR&#10;s2ypR05mjtE1pi82rzF3wjgjOgAYFBA5yw6GyEktAbagoe6S7K5LXWGcER0AlDxEzrKDJXLydztu&#10;u9yE7tKw4/zV/NysMTKiA4CShshZdjBFTmpllG2Hpy/Jhu4EI7MuAaBkIXKWHWyRk7pMz4KG9KXZ&#10;XZca0bHrEgBKEiJn2cEYOdm96zJ9idN9PbpPGVkZBQBKDiJn2cEaOfnqHksXa0QX6V4C7CRjTD9U&#10;AAClApGz7GCOnNR5dNs0pC8zodOizkcY2XUJACUDkbPsYI+c1K5LE7pLzc+SjtEdbmREBwAlAZGz&#10;bBAiJ9/aa/lChc6M6LTWJbMuAaAkIHKWDUrkpEZ08xuGXh52XZ1eoF2XnEcHAFYhcpYNUuSklgDb&#10;ur7ucrd7CbAjjcy6BABrEDnLBi1y8uWVi7rmm9BFPrgeHSM6ALACkbNsECMnf7V0mx01ojPv63nz&#10;M/ZJI8foAGDAIXKWDWrkpFZGMSO6K7KhO8bIrEsAGFCInGWDHDn51E7b7TDPhC476/IwI7suAWDA&#10;IHKWDXrk5K+Wb7OjjtE53ZNRFDomowDAgEDkLOtH5LSb8LbtZ+9247xpe127Zec+N82btvrBrvk7&#10;/X31Dou8bj8QagmwrepTXwq7mdAdZ4zqBxAAwE+InGWLGTntGjx8bPtxE2urb2mIR3+ejIQfrwqH&#10;/1IbifyxNRG/a4emhvPuX7zVzl73HQh1Ht08E7qI62gJsEOM7LoEAF8hcpYtVuQUkDnDUldWhDJr&#10;SGY+16zrcv8ecd03Wyor7tHqJF6PMRD+Jhs683q0qLNCx4gOAHyDyFm2WJFb0dz4eddx/m38z2Y1&#10;ie9+fuqEg5/aefulD3bN3enocWPWNMRiP3ecsvf0ee83quVkr8cYKLXbdF790NxklKONHKMDAF8g&#10;cpYtVuTS0fJf67Osi0Yf1WipcPulMyfvn4iEn9FtxiWrbi3cPpC+Y0aS50+beFBTZcV9JsqvmNd0&#10;qJFdlwBQdIicZYsVueXNDed0Dqn5xoGj2z7jtf2uRXN2bYpX3K/Pu70qfofXbfx27colXTdvPX3P&#10;OfWpryTC4afHJau/Pb2u9joTOp1H9wkjuy4BoKgQOcsWc+JJvs/tsnDJ97aZteqLMycecNzEMUcu&#10;bqq/oCYSflKfd0u84j6v+/jl/Yu33vnoCWPWjK1J/L9y131NryEacl89oKP1RL3OrepTX87uutRl&#10;elgZBQCKBpGzbDEjt3bloq5jJow+yoyOvjY6UXlbQyz6UDISeTwWcl92ysr+m/u8zYhuQCL32LIF&#10;y/ZobTqjNRG/OxYKKWKZ5zevZZ1Gk7rgqm73yJJtVih0ZkT3nNmuySgcowOAokDkLFusyOl8uLaq&#10;+J1RM1LS5BPzeP8yo6N/mBHT32oikSfH11R/JxWJ/E6fd2+R0/Ey6bWtLz63S9eS786ftfuipvRF&#10;qWj5YxHXedM85/oZnlKv7cSJHUfk30/n9s0eWnul2abQ6TI95UYAgI8EkbNsMSL31uodFrXEK+7V&#10;Z2ke558jE/E7dF23NeNHHq2TwjWbUbsMWyrj9+g2JnIPeD3OvYvm7LJrS+NZp07qONxre28qbtot&#10;OqOu9rpEOJSZ4NKTPUVW5/npeJ2JsyajfNzIrksA+EhkfukQOXsWI3LXbTl1b7es7F19lpOS1d/M&#10;7QbMV8fn6mPRR3Qb7cYs3K7L4yxoSF8Sdpy3TKiuLdzem7qG3OLh6YsrQ6G/OmXdpyn0pB7/oI62&#10;E7weR2oJsLn1qS+bx9GFVw82sqgzAGw0mV88RM6exYjcqvamM8znuE67KY8v2A2Y89hxY9aYEdLf&#10;9XmnY9FfaZmt3DadSL6oqf7CsOu+pe39jZx2b+oxjho3+qiO6sQPykPu67mfrXx1LK4tEb9zQ6uu&#10;vLxySdfsoamvmiAqdJ8yMusSADYKImfZYkROMxcVEKnVRPKPqenfNcPShO2Xuc+7Lhr97VM7LdpB&#10;23T+3OQhNTeHXeft3Cisv5HLVyPCFSMazomGMrsc/ydy5a77+l4jm0/1ul+hmRVc0qkrzevSyigH&#10;Gtl1CQD9hshZthiRUxCqwt0nekdd99XOIclv7Duq9ZQ92kacPtn8ezISeULH6mLd4VmXikZ+r+Nv&#10;502d8PFkJPyEGQH+OxUtf7S9Kn67HuOjRE4ettmoY8td53UTzfUzOmV9PPawLqbqdR8vtetydjr1&#10;VXNfLep8gJHJKADQL4icZYsROanZilrtRMe8FJeMTtl7Edd9ozYa+cPe7SZ6I5tPrwiHXjBBfPpT&#10;40cffXBH2wk6d25WOnWNrlKg677p52FjI6dz3la1Np1RGQ49r9MYuprqLwi7rmZXvm9ey7tHbNZ+&#10;jNf9elO7VbMjupfM4+gK4xyjA4A+Q+QsW6zIyZu3nrnnsuaGcxWYCcnqb+l/d21tPEtf13bNtNRz&#10;7NradNaVW3Xuq6n+2l2p2Znd60lufOS06POO5rkVUI0kNfll7e5LutoS8bv0mHWx6K81AzP/Pjo2&#10;d/Xszn03dAmgR5Zts0IjOhNwnV5wkJHz6ACgTxA5yxYzcjkVDZ13tqF45PtRIqf7mtd+ejwU+mtn&#10;KnnDQ2ZUmNt2yNi24817e3uXlqaz848Vnj9j4kENsejDiqJOG9CSX7ltXmqX7My61NVmhJoLHbsu&#10;AWCDEDnL+hG5jXFjI6fTB3TqQUUotHabhvRl2mWZv12jxWl1tdf/wIwic19T7LYaNlSX28n8/GlV&#10;lotnbH5g/v28VLi16zK7BJhOL2BEBwC9QuQsO5gj99buyxfqpHOd/D27LnWVdk8W3ia3Akr+KE6u&#10;bG0607znf5rnW6fz9nQeX/72ntQSYDPStddklwBj1yUA9AqRs+xgjZxWJ9EITjM2p9Ulv66ZkF63&#10;60ldDkinE+iUh6/MmrJfYQS91G2umzt175FV8dt1zp/5nj1rXq/WuowYAQA+BJGz7GCMnI6P6TaV&#10;4fBzqWjkd3XR8sdWtjaeWTixpJjqBPFPjG0/zjzXb6WO9Wn0GO6+Ht1+RkZ0APAhiJxlB1vkXt1t&#10;8eJZdbXXJMKhZ7drTF983hYTPj6xtvqWylDoeV3PTiOtvozK+qoeq/uE9eQ3EuHwM6OrKn+k/6+v&#10;a4LL7HTqSqesTNej29/IyigA8D8QOcsOpsjpXDoTshuqwuG/rGodfoZGV/q6JoQcPW7kmlSs/DGF&#10;aEx14vs6b08Xas1fPqyvvrrb0sW3L9xy5eenTjhYpyOYEeOzWrFlz5HNn9VEl/zbaqKLLrxqvn9a&#10;AkxXGGfWJQCsh8hZdrBETueqjU9W36rA7dHWfHrhdqmo7dTS+LnWRPwnGuk1xGI/m5VOXb17W/Nn&#10;T9t83GEaeemcvML76fQB3VfLj+03quVk7YZsiEV/rgktegztCn2oa+760xIKPX/axINqIuEnzGt/&#10;w8iuSwBYD5Gz7GCInEZPk4ckb9YoTcHRSCt/e6G6rM8nN2s/1jzOdVoMuiIUesHc99m6WPQ3Jl4/&#10;a6ms+L/RVYkfja+p+o4mkeh8ubpo+aNafaUiHFqrE8d1EdVPjh91rGZmej1HTs3wHJlI/LjKBLG9&#10;qvLH5vVr1+W+RiajAACRs22pRE7HuLSWZVdT/YVnTB5/aO7rt86fuYeCVB0JP6UrGfTneJvCqV2a&#10;mnl52pRxh+k8Op0srhGh4tYSj5vYVd6mqC5pqj/vyM3aj9GqLLpPX55Hj6tjdZoAc0BH64lP77x4&#10;qU4vyC4BpvPoOEYHsIlD5CxbKpHzUsfgdGmcZCTyJ81m9LqNLTW61OkHsZD7spYuU1D1de1WnZFO&#10;XWO+nzqP7mNGdl0CbMIQOcuWauR0jKyjJvGDqkj4yU+MHXXcxkwg8dOPmZFbLBR6cWZd7dWFr00j&#10;vGlDaq93ysp0Hh27LgE2YYicZUsxclfO7ty3pbLiPk3muHTmpP29bmPTy2ZN+ZiOD06srbqlp5PQ&#10;NeNzZrr26ux5dBrRcfUCgE0QImfZUoucJno0xSvuT0Wjjx43ccyRXrexqU4taK+K31EXjf7mui2n&#10;7u11m5za3arjfa7j6Fp7mnXJMTqATQwiZ9lSmnhyxawp+zVVxu+ri5X/5uzO8YfkjnOVilobU1cs&#10;iIVDL/U1wLrkT2eq5gYTOu261IVXw/rBB4BNAyJn2VKJnC59Ux+LPmIC92utWuJ1G9tq8kss5L64&#10;oD59qVZe8bqNl7llyLK7Llcb2XUJsIlA5CxbCpHTMS5dCUCRO3fqhIP7c5rAQKmJMDrnrjVR8RP9&#10;u9dtejO76/Ia8/OuWZf7GFkZBWATgMhZ1mbkFLOTJ407XPFojMcevGnetNWlGLiXd1/SNasudbVO&#10;KD9/xuYHFW7Xa9aqKRuaAarJKJ2p5I3me63Qaa1LZl0CBBwiZ1mbkTtt87GH1UYjv2+KVzxw89Yz&#10;9/S6TSmodTAT4VDmCuL5X1e0FOltGuou04VZZ9fVXrXTiMbP9Xbpnsz16D5Y63IvI7suAQIMkbOs&#10;rciduvm4T+iSNS3xivuu3XL6PqU4gpMvr1zUpRVXNNvzpnkzVue+rpO+p9fVfk2nEjhlZf/N/Syb&#10;7+M/Fe7Dx7Yfl/84+WodTF0Dz9xesy51jI7JKAABhchZ1kbkDupoOyEZCT/elojfpYuXet2mVDyw&#10;o+0zUdf9215tzafmQqz/1TlyiltlOPTXVe1NZ95gAqirFnRUJ74fdp039fUvzZryscLHy6lRoEZ/&#10;Ycd5wfw3wOkFAAGFyFl2oCN31LjRR1VFIn/Wddl+sO3s3bxuUyrqqgX18djD7Yn4Hb9a+sFJ3zqX&#10;r9x1X5O6wkH+KPSRJXNXjK6u/KG+n7PTqatyX/fyQTOi28KMBrPn0e1tZNclQMDIRK5twrD3Vxw6&#10;By04ddvR70fKQ75HTiHQLryaSORJLdf1g+1LO3BydVvz6bFQ6OXCc+J0KoF2S6ai5Y9etVXnPvnb&#10;ZFdj/QVmhPbPMeZ9vrWB3bDa7Tl5SM1NZlSo0O1pDOk/DAAIBpnIoX39jJxO6l7V3nSGrvE2rqbq&#10;O7o8jdftSkmtbDI8XvGALstTuG15c8M55vv1r8Z49MHvbTNrVf42HcPLzqB8e3a69qv523pSiz3r&#10;+J4J49/MZ6FjdOy6BAgIrxnfMa7TX8Zh132zlFUIzGt91/h69rUXy7ccx3nPPMdbhc85EOp9lbvu&#10;6/uPaT3J65fwR1HXftt3VMspiUj4GTNiufneRfN28bpdqalL51SEQi/q+GHhtq6mYRe4jvNvE8B7&#10;7100Z/370VXCd2ltPFvvtSoS/vPl/Vh38/7FW+2s0JnHfdr8PGjWJaEDCACbGWca70iEw0+ZkcTp&#10;ujrzpTMn719qfnHm5APmDk19xbzWR4xzjGOLpL4Hxyej4T9pqrrXc/vtSZM6PnnypI7DtTKH1y/g&#10;jVXLYOkyNLrC9tS62ut7Wsy41NQuRp3W0FIZv+eeRfM+dOJ3YeR0nbuWePzu2mjkd7GQ+7d0LPpL&#10;fU/7O2NU3/9J5g+BvNCx6xIgIDQabx8aLf/F+dMmfuhk21JQv7B2aWn8nHmd9xnr9aKLhGPcty5W&#10;/tv8UcFAurK16QzFyGvbxqqTo5c1N3yhMhT664x07bUvmFGO1+1K0fO2mPBxxUp/dHltL4zcfqNa&#10;TtZsUV1VvDIcXqtZo7qC+cbMHM1cpqd71qWWAFtlZDIKQADQL/oJxtuGxaIPXrvlhw/m2zbIkdPl&#10;bC4yI2ivbRujdtstVeDC4ed0ArVOgPa6XamqyOhct9sXbLnSa3th5H67dJsdtQfi2Alj1ixqrL+w&#10;KhL+S8R139AqKRszOu7edVnzNfNzkZuMwhJgAAFAv+xHmH8odD/Tgr393d3jp0GO3H6jWk/ScTOv&#10;bf1Vkyi2aUhfFg+Fnl/QUHepgud1u1JVK68MiZY/pnUme/r56+mYnNQkmyM2G32Mzq3Tcc4DRree&#10;mL+9rz5lvo/adRnqPr1Auy5ZAgwgILQrdEOj5Y/o0itevwBsGOTI6VhgMa7dpsvKLGhIX1oZCq3d&#10;blj64sEWOLmqdfgZ0VDold5O5M5Fbni84qeahVm4XbNHW+Jx/Zy835lK3qC1Lwtv0xe1qLNGlSZ0&#10;WutydyOTUQACgH7pTzD/uGN4RcX9pXLZlSBHToE7esLINV7b+qpGcPMahl4RC4Ve1LE4Bc/rdqWs&#10;XvP42qpbzR9Yv+0tTLnIpWPRX9y89XTPNTcn1VZ/03yu72tJMK1ukr9t7cpFXbpeXl8+b+26nJyq&#10;+YZ5rL8YdzOyBBhAANAv/gbzjzvrY9GHzps64eNevwAG0iBH7sDRbZ/Zb0zLRp8+0H1h0OSNleHQ&#10;87u2Np1Vahc77av6g0prUSpiPe2qlLnIVYRCL2gWZeF2vf+WyorMSG5GXeoanUaR26Y/BmbWpa7W&#10;aLGvu4j1/Z08JHPu3VrzmHsYOUYHEBDGmgL8KB2NPnz9vC328voFMFAGOXKa0XrORv4hcf/irXee&#10;ZX6Rdweu8azBuIsy5+FjRx1nwrX25Ckdh3ttz5mLnPng1o2uTvxQ4crf/umJYz5lRrSvRF331UNG&#10;tx2fC6YuxTOvoe6K8pD7urn/v/pz8r1+NjqHJHWFcY3o2HUJEBBc43jzy+TuJvOXsc3QBTlyu7Y0&#10;nrViROPnvbb1pmYVml+8X4+57iuaYDGYAyen19Ve170LsvfL/uQiF3bdtyOu+2ZrIv6Tj5n3rz8U&#10;uhqHXZCMRP6k7WOqE9/PnRuoUeL42upvl7vOG2bbf3QCfn9XmNEs1QnJ6m+ZnxeFblej/vsAgACQ&#10;MiW4x/wCeviCGZsf6PULwG+DHDkdV/pGD8eWelKvtaMm8b2qcOiZQ8eO+rTXbQaT2sWYikZ+N7G2&#10;+pb83Yte5iLXFK+4T+tU1kTCj2smpQnXPzV6qwqHn56dTn01F/1b58/cIx0t/5VWUJlbn/qKjrGF&#10;XeftjVlGLbNr2PxhkV0CTMfoGNEBBARNRrmtIRZ98Po50wZ8RBfkyK1saTxTF/ss/PpZneMP1SSJ&#10;wq9rvcbxyapbqyORpw7uaDthQ1fEHgwq9Lo8zrLmhnO9tuebi1zuFIKrtuzcZ6+Rzadqws1+o1pO&#10;0jHk/O+JJo9o25HjRx+jn6PZ6dqrNjZyUkujadel4zh/Nj872nXJMTqAAKBdMx3mH3eZv6DvvXJ2&#10;5765Yx0DYZAjd9O8aatvMOZ/7QkzYjDf558WTvq5a9GcXTVjUBM0jh43Zs1gnWRSaPcC0uFn+jLJ&#10;qTByXrfJVz87+aPDjxo5qUv/jEtWf9u8DoVOIzp2XQIEhGZThTvTsejPte6i1y8APwz0SK5gWS+9&#10;1wUN6UvCjvOW+YV+Ye6PCR2rak3E76qNRv6gyRW5rwfBzrrk11PRyO9f3W3xBkel/Y1cocWInNRl&#10;esyITrMuXzI/Qzsb2XUJEAAUhUnmH7frmMiN8wZm12WQI/fF6RMPuGDGxPXHOhWzumj0N+Z1rWuM&#10;x372w+1mrbppzozVbYn4nclo5I86efytgIzgpC6P014Vv6M1UXG31/ZCSyVy8m7z/JOHZM6jy43o&#10;WBkFIAAoDO3adTnchG4gRnRBjpxmBmqRYf27dj8uahp2kSZRmNf1vvll/u7mtclvNsSiP0tFyx87&#10;o3P8oUEawUldoVyzKmfU1V7rtb3QT40fdWxbVfzO+fV1l2/MIszFjJzUaxifrNKuS826XGnkhHGA&#10;gDBKIzqtdXnd3C18XRklyJHTrsejJ4zJrHjy3fmzdk9Fo4+a17T+gqrmBa5LhEPPaWWUoAVOaup/&#10;VST85O5tzZ/12l5six05mVkZxYzozB8nz5rPTKcXsOsSIADoYLt2Xf6kpbLinp6WWCqGQY/ccRNH&#10;Zdau1CVizIjgP+Y1/c+Vw7Wqfmeq5gZNeCi8/2D3k5u1HxsNuS8P1Mo6fkRO6udnQm3VLebzesq4&#10;i5Hr0QEEAEViuPnHPQ0V0Qd02RivXwAf1SBH7oDRLSfuN6blZO320onM5vX8T+ByOk7Ze7pu2rz6&#10;1Jd0aRldXNTr8Qabq1qbzjCR+5vXYst+6FfkpE4+17qZZkT3vPnMFDqO0QEEhHGmFrfrPLpv+TCi&#10;C3LkLpg+8UAt7bVTS9PnzC/Hd8zr8YycNNv/VR+LPry8ueEcr3PoBqPZi7s+P1Dffz8jJ/U+tOvS&#10;dTIjOh2jY9clQADQrsuJphj3tSYq7rp1/vQ9vH4BbKxBjpyW9Zo3LPWl4fGKB8xrWWf8UNy0CzMd&#10;iz2i41ZawSMo58fpfejyQGYE+/hDXfN38rpNsdUSX0eObz/Gz5GjjtGNrUl813x2Ct1yo37OACAA&#10;pM1/zffqCuOX9XJNsP4a5MjpWObc+tSXw47ztnkt/xO2RDj0bEd15fe1e1LfA6/7D2Z1krauFJCO&#10;RX8ZtOON2v2cnYyiJcB2MrIyCkBAyJxHZ0Ym9x81YfRROgesGM5Jp640j/0L41zjuCI53viZZCT8&#10;J81e9HpevzXv66uxkPuyeR2ZuDlO2X+1Gv/oqsRtWrhZ1z7zul8Q1HvTCi7pWPmvTpky9jCv2wxm&#10;12w28ujWRPxu89+DzqM7xDjJ6PVziIjFdZTRN7TrUsfoHjO/vF/RmoTFsNx1XzOPq2NWOh/piSL5&#10;pPElM2rKXJ/M63n9VosLm+9V/m7Kdeav/7dtvZ6BVDEPu86b5v3+U//udZvBribV6DM1vm7U7kuv&#10;n0NELK4/NvrOFcb1u98QEREHQsdxFTrf+aLRPJnzTrg8eWM4lrqq5IymrnXc6KOOG/5zODrkes/b&#10;+GioPHmT+TBec0Pxe722IyJi/41UpDWHw3eykQu9Xtu6cmHzlFOmlZqNE46YZeL2NTecuL1+5D5b&#10;e93GT2tHLO9y3MgT0coRp3ltR0TE/ts07ZQJ3Rnyl/WRS4382Py2GZdOKjVbOk+fakZz15jI3dbY&#10;cfhsr9v46ZC2PRaYyD0eS7Sf5LUdERH7b+vsyzq6M+QvRG4DEjlExOJL5LISOUTE4EnkshI5RMTg&#10;SeSyEjlExOBJ5LISOUTE4EnkshI5RMTgSeSyEjlExOBJ5LISOUTE4EnkshI5RMTgSeSyEjlExOBJ&#10;5LISOUTE4EnkshI5RMTgSeSyEjlExOBJ5LISOUTE4EnkshI5RMTgSeSyEjlExOBJ5LIWI3IKVSQ2&#10;7JJILH1Zqn3Pbb1u05NEDhGx+BK5rMWIXHV6zu5ljvMv817fq66fs8rrNj1J5BARiy+Ry0rkEBGD&#10;J5HLSuQQEYMnkcu6MZEbMf2CySOmfWFK7v8TOUTE0pLIZe1r5Fq3uHjz2hHLu2I1HUdHKoefE60c&#10;fm5FcrMj6kfuPZ/IISKWlkQua18i19J5RmdFzdgjHTf2UFmZ847eU0bHfUP3q0iOO5zIISKWjkQu&#10;a18iF6seeUJZmfs3817ec9zwU26k+lvhWN1Vrhv7uUJX5oReMvF7T9uJHCKifYlc1g1FrmH0wVs5&#10;buiZzPtwYw/XNGy/Y25b49gjZkUqW84ygdMoTqM7IoeIWAISuawbilysquOo7vfgvFORnHxI4Xbd&#10;3wnFf6rbGIkcImIJGJjIaUJIvLbzgEj50Cuqhs7aK92+57b5Mx835IYi50aqv6f34IYq7k+N3Nvz&#10;PVQkJxxmbvNfo2fk9BqHTzx25vBJn55RuK2/kdNjNYw5bMuahu1WRCtbzo5UDP/80I41nrtZERE3&#10;VQM1ksuEIhR9yNFEkFD8vmis8cLq+q13a55yyjSv2+fbW+RaOs+e6oZij+g9mNjd2tMxu+r6rXYr&#10;c9x/mNt5Rq6+Y/+tw9Eh18USrSfq9IP8bX2NnOI2tHXlwlhi5GfMa/mu44afNc/5WkXN2E953R4R&#10;cVM2UJFTAExATjbPtU7PV1bm/Ntxws+YcN0Zq+k4ptGMdArjkrO3yA0bdeA8x43+Vo8ZjqWu7ima&#10;NQ2LdzTRec7c7kOR06gyHBv6FbPtP+Hy5A2Fo8zeIqf3pddXaR4zFE3eaG73h7Iy943u96jRZfwB&#10;jRAL74eIuKkbuGNydaMPmmueSzMcu6f3f+A68/yvuJHkLYnUlINrzWhIpwTk7tdb5PT/TeR+rcdR&#10;oJo2P2GL/O05axoWrXDc0PPmdusjp0ANad1t+1C09npFN/cYG4pcZnfk6IO30rl30diwixxHYcvM&#10;3Cx8X+9H4o0X5j8WIiJ2G8iJJ4qZnq9HHfcfbij2MzOy+nJ1ess9NDLrLXIa/bmhigd0X7P9Rw1j&#10;Dp2Tvz2nwmZC9La5XSZyIyadPSVe23mQGWndq5mXjuO+qsfoPXKtpyQbd1garWw6U6/FjEQ1MvR+&#10;H1lj1WM+3TT+pOk2bJ5wyrSeRseIiLYd8MjFasYcq11/fmqC8sGJ2r3qvGte04smQv8Xqxp9jInc&#10;tV6Rk5FY/aW6j4nOX5LNS5YVbpdmFHaKuY12lWYiFx8yfV/HDT9povr3cDR5UyTWeKEeo+fIhf/i&#10;utHfmOd4uszJxNLjNX9Yc/tntQvThm44fnfNsAU75b8XRMRSccAjFx8ydf9IbOjlfmqi8rqebwO+&#10;Z17PCyZqd0cqhn8h2bJsSU8jOamwmSi+pfvqBPCmySdNz9+u2Zzml/4TucfORm6fcKT624nkpEM0&#10;WowlRh6fuX/PkXsyHEl+02y/yXHLHzPP16fQmfvcYt7DuTYsT7Sf1NNsU0RE2wZud+WI6edMNqOg&#10;N/V83jr/NaO9X0diwy7WKQcN4w/bUvfrbXel1DEyE58bzWOsy4zMYkO/pIkmjWOPnpWom7p/OJz4&#10;kdmm0wfWj+R0knjjhCNm5R5jw5HrPianbcmGhctj1SOP12xOZwPRjlSOOD3/sRARsdvARS7ZvNCM&#10;uDKxyUXARMd5W7Msw+VDbkqYkeSw0QfNzZ90IjcUOTmkbdV2Jjrf6R7Raeam+5p5Ty+Z6L2h3Yva&#10;7Wme56/mOddPPMm3r5HLfU1h1Tl1yZYVS6KVLWe6odjD5rl0XO/d7HvLGI4mv6Hb5j8eIiIGLHIK&#10;hyaTmOfSaOq/JjjPueHq70UrR5ymQHndJ2dfIieHjjl0jnm8z+o8PBOlPzlO5CkTnwcj8WEXJhuX&#10;7qDguOH4Hcnhy5YU3re/kStUrzFe13lAuDx1pRmN/kLxznxf3fCfvZ4PEXFTN1CRqxm27c6Z8JgA&#10;6HhRVXr26t6ClW9fIyc1akq177mtnq+6fv5KnSKgkaHCpZmXGikWRkx+1MjlHDHt7Cm1w5d3xarG&#10;rgmHq28x39cXTWQv0Ne9bo+IuKkamMgpPFo0ubp+7kpN8ujvtHbdPlY1Zo1GfYWTSoplb5HTCLG8&#10;PH1ZpQlz/td7U+9Zca0fuc/W1enZew4feyQnhCMi5hm4Y3KlbG+RQ0TE4kvkBlAih4g4sBK5AZTI&#10;ISIOrERuACVyiIgDK5EbQGNVHceUOe6b4fLU1UQOEdF/idwAqlMTNAO0vn31Npy8jYjov0QOERED&#10;K5FDRMTASuQQETGwEjlERAysRA4REQMrkUNExMBK5BARMbASOUREDKxEDhERAyuRQ0TEwErkEBEx&#10;sBI5REQMrEQOEREDK5FDRMTASuQQETGwEjlERAysRA4REQMrkUNExMBK5BARMbASOUREDKxEDhER&#10;AyuRQ0TEwErkEBExsBI5REQMrEQOEREDK5FDRMTASuQQETGwEjlERAysRA4REQMrkUNExMBK5BAR&#10;MbASOUREDKxEDhERAyuRQ0TEwErkEBExsBI5REQMrEQOEREDK5FDRMTASuQQETGwEjlERAysRA4R&#10;EQMrkUNExMBK5BARMbASOUREDKxEDhERAyuRQ0TEwErkEBExsBI5REQMrEQOEREDK5FDRMTASuQQ&#10;ETGwEjlERAysRA4REQMrkUNExMBK5BARMbASOUREDKxEDhERAyuRQ0TEwErkEBExsBI5REQMrEQO&#10;EREDK5FDRMTASuQQETGwEjlERAysRA4REQMrkUNExMBK5BARMbASOUREDKxEDhERAyuRQ0TEwErk&#10;EBExsBI5REQMrEQOERED64BGrsxx/h2OVH83XJ68CRER0W8j5amLuzPkL92RQ0REHEAdJ/SE+V/f&#10;IXKIiGjBsj/8f4rlVrEOtNfNAAAAAElFTkSuQmCCUEsBAi0AFAAGAAgAAAAhALGCZ7YKAQAAEwIA&#10;ABMAAAAAAAAAAAAAAAAAAAAAAFtDb250ZW50X1R5cGVzXS54bWxQSwECLQAUAAYACAAAACEAOP0h&#10;/9YAAACUAQAACwAAAAAAAAAAAAAAAAA7AQAAX3JlbHMvLnJlbHNQSwECLQAUAAYACAAAACEATt4y&#10;uAgEAAAuCQAADgAAAAAAAAAAAAAAAAA6AgAAZHJzL2Uyb0RvYy54bWxQSwECLQAUAAYACAAAACEA&#10;qiYOvrwAAAAhAQAAGQAAAAAAAAAAAAAAAABuBgAAZHJzL19yZWxzL2Uyb0RvYy54bWwucmVsc1BL&#10;AQItABQABgAIAAAAIQCqcCS44gAAAAoBAAAPAAAAAAAAAAAAAAAAAGEHAABkcnMvZG93bnJldi54&#10;bWxQSwECLQAKAAAAAAAAACEAHQsNQ7MsAACzLAAAFAAAAAAAAAAAAAAAAABwCAAAZHJzL21lZGlh&#10;L2ltYWdlMS5wbmdQSwUGAAAAAAYABgB8AQAAVTUAAAAA&#10;">
                <v:shape id="Bild 156" o:spid="_x0000_s1037" type="#_x0000_t75" alt="CornerWeld_v2" style="position:absolute;left:4857;width:10649;height:9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k0QfDAAAA3AAAAA8AAABkcnMvZG93bnJldi54bWxET01rwkAQvRf8D8sIXqRuNFDb6CoiiBak&#10;1DQHj0N2TKLZ2ZBdNf77rlDobR7vc+bLztTiRq2rLCsYjyIQxLnVFRcKsp/N6zsI55E11pZJwYMc&#10;LBe9lzkm2t75QLfUFyKEsEtQQel9k0jp8pIMupFtiAN3sq1BH2BbSN3iPYSbWk6i6E0arDg0lNjQ&#10;uqT8kl6Ngu/Mb7bZ/mOIX8Mj8/mTd/ExVmrQ71YzEJ46/y/+c+90mD+N4flMuEA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GTRB8MAAADcAAAADwAAAAAAAAAAAAAAAACf&#10;AgAAZHJzL2Rvd25yZXYueG1sUEsFBgAAAAAEAAQA9wAAAI8DAAAAAA==&#10;">
                  <v:imagedata r:id="rId130" o:title="CornerWeld_v2" croptop="16647f" cropbottom="8705f" cropright="27546f"/>
                  <v:path arrowok="t"/>
                </v:shape>
                <v:shape id="Text Box 318" o:spid="_x0000_s1038" type="#_x0000_t202" style="position:absolute;top:10287;width:2030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3dTMMA&#10;AADcAAAADwAAAGRycy9kb3ducmV2LnhtbERPz2vCMBS+D/Y/hCd4GZo6RUY1isgGzovYefH2aJ5N&#10;tXkpSardf28Ogx0/vt/LdW8bcScfascKJuMMBHHpdM2VgtPP1+gDRIjIGhvHpOCXAqxXry9LzLV7&#10;8JHuRaxECuGQowITY5tLGUpDFsPYtcSJuzhvMSboK6k9PlK4beR7ls2lxZpTg8GWtobKW9FZBYfZ&#10;+WDeusvnfjOb+u9Tt51fq0Kp4aDfLEBE6uO/+M+90wqmk7Q2nU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3dTMMAAADcAAAADwAAAAAAAAAAAAAAAACYAgAAZHJzL2Rv&#10;d25yZXYueG1sUEsFBgAAAAAEAAQA9QAAAIgDAAAAAA==&#10;" stroked="f">
                  <v:textbox style="mso-fit-shape-to-text:t" inset="0,0,0,0">
                    <w:txbxContent>
                      <w:p w14:paraId="25130077" w14:textId="62BC1BA2" w:rsidR="0051248B" w:rsidRPr="00067927" w:rsidRDefault="0051248B" w:rsidP="008F3D94">
                        <w:pPr>
                          <w:pStyle w:val="Caption"/>
                          <w:rPr>
                            <w:noProof/>
                            <w:szCs w:val="24"/>
                          </w:rPr>
                        </w:pPr>
                        <w:bookmarkStart w:id="2758" w:name="_Toc3557130"/>
                        <w:bookmarkStart w:id="2759" w:name="_Toc34747381"/>
                        <w:bookmarkStart w:id="2760" w:name="_Toc39880702"/>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2758"/>
                        <w:bookmarkEnd w:id="2759"/>
                        <w:bookmarkEnd w:id="2760"/>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2pt;height:31.9pt" o:ole="">
            <v:imagedata r:id="rId131" o:title=""/>
          </v:shape>
          <o:OLEObject Type="Embed" ProgID="Equation.3" ShapeID="_x0000_i1026" DrawAspect="Content" ObjectID="_1652446892" r:id="rId132"/>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w:t>
      </w:r>
      <w:proofErr w:type="gramStart"/>
      <w:r w:rsidR="00D75A51">
        <w:t>α</w:t>
      </w:r>
      <w:r w:rsidR="00D75A51" w:rsidRPr="00A2231C">
        <w:rPr>
          <w:vertAlign w:val="subscript"/>
        </w:rPr>
        <w:t>j</w:t>
      </w:r>
      <w:proofErr w:type="gramEnd"/>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5BEB0719" w:rsidR="008F3D94" w:rsidRDefault="008F3D94" w:rsidP="008F3D94">
      <w:pPr>
        <w:pStyle w:val="Caption"/>
        <w:spacing w:before="120"/>
      </w:pPr>
      <w:bookmarkStart w:id="2761" w:name="_Toc3566495"/>
      <w:bookmarkStart w:id="2762" w:name="_Toc34747496"/>
      <w:bookmarkStart w:id="2763" w:name="_Toc39880822"/>
      <w:r>
        <w:t xml:space="preserve">Table </w:t>
      </w:r>
      <w:r w:rsidR="00ED469A">
        <w:fldChar w:fldCharType="begin"/>
      </w:r>
      <w:r w:rsidR="00ED469A">
        <w:instrText xml:space="preserve"> SEQ Table \* ARABIC </w:instrText>
      </w:r>
      <w:r w:rsidR="00ED469A">
        <w:fldChar w:fldCharType="separate"/>
      </w:r>
      <w:r w:rsidR="00A2710C">
        <w:rPr>
          <w:noProof/>
        </w:rPr>
        <w:t>91</w:t>
      </w:r>
      <w:r w:rsidR="00ED469A">
        <w:fldChar w:fldCharType="end"/>
      </w:r>
      <w:r>
        <w:t xml:space="preserve">: Parameters of </w:t>
      </w:r>
      <w:r w:rsidR="006619C9">
        <w:t xml:space="preserve">Simple </w:t>
      </w:r>
      <w:r>
        <w:t>Corner Weld</w:t>
      </w:r>
      <w:bookmarkEnd w:id="2761"/>
      <w:bookmarkEnd w:id="2762"/>
      <w:bookmarkEnd w:id="2763"/>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Heading4"/>
        <w:numPr>
          <w:ilvl w:val="3"/>
          <w:numId w:val="14"/>
        </w:numPr>
      </w:pPr>
      <w:bookmarkStart w:id="2764" w:name="_Toc34747270"/>
      <w:bookmarkStart w:id="2765" w:name="_Toc39880587"/>
      <w:r>
        <w:lastRenderedPageBreak/>
        <w:t>Double Corner Weld</w:t>
      </w:r>
      <w:bookmarkEnd w:id="2764"/>
      <w:bookmarkEnd w:id="2765"/>
    </w:p>
    <w:p w14:paraId="5CE2581B" w14:textId="17A7B973" w:rsidR="00E36602" w:rsidRPr="007055D9" w:rsidRDefault="00E36602" w:rsidP="00FA0FAD">
      <w:pPr>
        <w:pStyle w:val="Heading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ListBullet"/>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Heading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62336" behindDoc="0" locked="0" layoutInCell="1" allowOverlap="1" wp14:anchorId="6C96EEFE" wp14:editId="2DE65E49">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51248B" w:rsidRPr="00067927" w:rsidRDefault="0051248B" w:rsidP="00FA0FAD">
                                <w:pPr>
                                  <w:pStyle w:val="Caption"/>
                                  <w:keepNext/>
                                  <w:keepLines/>
                                  <w:rPr>
                                    <w:noProof/>
                                    <w:szCs w:val="24"/>
                                  </w:rPr>
                                </w:pPr>
                                <w:bookmarkStart w:id="2766" w:name="_Toc34747382"/>
                                <w:bookmarkStart w:id="2767" w:name="_Toc3988070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2766"/>
                                <w:bookmarkEnd w:id="27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51248B" w:rsidRPr="00796AD7" w:rsidRDefault="0051248B" w:rsidP="006619C9">
                                <w:pPr>
                                  <w:pStyle w:val="Caption"/>
                                  <w:rPr>
                                    <w:noProof/>
                                    <w:szCs w:val="24"/>
                                  </w:rPr>
                                </w:pPr>
                                <w:bookmarkStart w:id="2768" w:name="_Toc34747383"/>
                                <w:bookmarkStart w:id="2769" w:name="_Toc39880704"/>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2768"/>
                                <w:bookmarkEnd w:id="27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34" o:spid="_x0000_s1039" style="position:absolute;margin-left:13.85pt;margin-top:2.45pt;width:368.4pt;height:209.45pt;z-index:251662336"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s1SWsQQAAJ8QAAAOAAAAZHJzL2Uyb0RvYy54bWzsWEtv4zYQvhfofxB0&#10;d6yXJVmIs/A6DywQ7AZNij3TNGUJK4ksScfOFv3vnSFFuXGcJpt2D4v2YGU4HJLz/sicvtu1jXfP&#10;pKp5N/PDk8D3WEf5qu7WM//Xu8tR7ntKk25FGt6xmf/AlP/u7OefTreiYBGveLNi0oNNOlVsxcyv&#10;tBbFeKxoxVqiTrhgHUyWXLZEw1CuxytJtrB724yjIEjHWy5XQnLKlALuuZ30z8z+Zcmo/lSWimmv&#10;mfmgmzZfab5L/I7PTkmxlkRUNe3VIG/QoiV1B4cOW50TTbyNrJ9s1dZUcsVLfUJ5O+ZlWVNmbABr&#10;wuDAmivJN8LYsi62azG4CVx74Kc3b0s/3t9Ir15B7OLE9zrSQpCu5EaImknWecgFH23FugDRKylu&#10;xY3sGWs7QrN3pWzxLxjk7Yx3Hwbvsp32KDCTNMvTHIJAYS5K0yAIJ9b/tIIgPVlHq4sXVo7dwWPU&#10;b1BnGAx6DybGR02M32BilCbZdALWoDH5JAPS5JKzNgriIIudtdEkmoLpRuIla59b+ay1UDlqnxzq&#10;nyXHbUUEMzmnMOK95zLntzu07z3feZn1mRHCnPD0DtiQRo6vgPlsaoR5mk6Dv3NZnKeB9dhgNymE&#10;VPqK8dZDYuZLKG9TdeT+WmlwLog6ETxa8aZeXdZNgwOcWDTSuyfQCrZVrRlqCiseSTUdynYcV9lp&#10;y2Gml/SnbIUqrHlI6d1yZyoodaYv+eoBPCK5bTdK0MsaTr8mSt8QCf0F0gJ6pv4En7Lh25nPe8r3&#10;Ki6/HuOjPEQWZn1vC/1q5qvfNkQy32s+dBBz2FI7Qjpi6Yhu0y442B1CNxbUkLBA6saRpeTtZ2il&#10;czwFpkhH4ayZrx250LZrQiumbD43QtDCBNHX3a2guLXz8t3uM5Gij5GGhPnIXVaR4iBUVtYES8w3&#10;Gvxu4oh+tV6EEOEAMvzsVNS0gF/fB4F6kuov4wWs0ht0m8Wc9lV7tER+2YiRtbde1k2tHwz8gM2o&#10;VHd/U1NMdxzsqyYeygam8VQPOJBVTsqugdSs6TWnX5TX8UVFujWbKwGp3RfT+LG4GT46cNnUwmU5&#10;0r1pEK8DlDjiHYtA55xuWtZpC6mSNUQDnquqFgqypGDtkq2g3D6sbJAhpFAJGDTsBgbmfo/yeRBM&#10;o/ejxSRYjJIguxjNp0k2yoKLLAmSPFyEiz8wRcKk2CgG9pLmXNS9rsB9ou1RTOvR36KlQV1b0KaV&#10;QDGDQqaonYrAQpeYBNOSaVohWUJ1/wIe7huAmzCu3XsT/f5MF0umkxjaFzb/gyY2zcMgm1iQC7M8&#10;ShIDcqCHw0jXoV7VxIxKVglDgk6mInq4swhnkO8p2IF+R/Dc6Ptv4HkUhpMw7039Jjx/buXgpMd4&#10;jnGA3w9T9mE0dZ6/6eseWT904Uemu7uq+u8WPuR5drzww3Q6SfBCaK63cZpP7JVwSOr93eTtld9D&#10;YV8KMHpd18RH0rEHhoNl3HYPW2EcufwdrnvIgwTuBW+/+cIXJVGeQ1+EPWzy4IvgcR+IwzBxbfxN&#10;vfLgKvf9L3zDHfj/C9/3ufDtcaAHPXgFG3jvX+z4zP7r2Ejt/69w9ic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CyFVDJ4AAAAAgBAAAPAAAAZHJzL2Rvd25yZXYu&#10;eG1sTI9Pa4NAFMTvhX6H5RV6a1bNHxPrGkJoewqBJoWS24u+qMR9K+5Gzbfv9tQehxlmfpOuR92I&#10;njpbG1YQTgIQxLkpai4VfB3fX5YgrEMusDFMCu5kYZ09PqSYFGbgT+oPrhS+hG2CCirn2kRKm1ek&#10;0U5MS+y9i+k0Oi+7UhYdDr5cNzIKgoXUWLNfqLClbUX59XDTCj4GHDbT8K3fXS/b++k433/vQlLq&#10;+WncvIJwNLq/MPzie3TIPNPZ3LiwolEQxbFPKpitQHg7XszmIM5eR9MlyCyV/w9kPwAAAP//AwBQ&#10;SwMECgAAAAAAAAAhAEiX0FvlOwAA5TsAABQAAABkcnMvbWVkaWEvaW1hZ2UxLnBuZ4lQTkcNChoK&#10;AAAADUlIRFIAAACvAAABPggCAAAAdL3XcAAAAAFzUkdCAK7OHOkAAAAEZ0FNQQAAsY8L/GEFAAAA&#10;CXBIWXMAAA7DAAAOwwHHb6hkAAA7eklEQVR4Xu2dBUBUWRfHpwukpEFCQLC7sbtbV9dOLJAuW5Qu&#10;Y23XXNdeXXPdtRuxgxSQVDFhur5z540OKiDpBzP3t29x5vW8+3//c859b96QSSRSyx72vlt+YXLo&#10;UokM3tYuKBQymUL+I+y/E5tuHzp0aMiQIcoJmPJDUf6LwWA1YIqC1YBRgdWAUYHVgFGB1YBRgdWA&#10;UYHVgFGB1YBRgdWAUYHVgFGB1YBRgdWAUYHVgFGB1YBRgdWAUYHVgFGB1YBRgdWAUYHVgFGB1YBR&#10;gdWAUaFWaiCT0RcCMBVGfdQgl8spFGx1lUJ9Dp9IJDp06BCPx1O+x5QfNVGDXE5iMBg3L15cunQp&#10;l8tVjsWUE/XxBggT/rNmcF+meXp68vl85VhMeVAfNUilUjMjw9VeXvzcLB8fn8LCQuUETJlRq7SL&#10;LxQZmJvG+Pm9S3vh7e2NHaK8qJUaEAKhvmHdaF8vQQ5yiE+fPinHY8qA2qkBMkqh0NjMNNLP511a&#10;ir+/v0AgUE7A/Ag1VAMgFwgNjIyifH0KszJ8fX1xDlFG1FMNgFwgMDEzi/LxfpOSGBgYiB2iLKit&#10;GgAQRF1jo2h/vw/pqTiHKAvqrAZALhSBQ0T7+rxOSli8eDF2iNJRczUAcj7fwMhw7ZLAdwqHKCgo&#10;UE7AfIf6qwEAhzA2MYn28XqTmLh06VLcD1ESGqEGAHIIIxOT2KUB+cnJfn5++FpGsWiKGgDCISK8&#10;PaDKwA5RLBqkBgCVnRbmMf5+eQnPfH198eXvb9AsNQAgCGNTkyhvz/zUJKgysEMURePUAMgFQhNL&#10;y9gAf3AIqDJw2fkFTVQDQCSVkd6eb1OTcT/EFzRUDQAIwqxevdhA/6zHj/39/UUikXKCBqO5agAI&#10;h4j2836VlBAQEICTSo1WA6BwCItoX29wCAgZGu4Qmq4GACWV5ubR/sghIGRoskNgNSCQQ1gih8h8&#10;/Hjp0qUa6xBYDUrAIYzNzKIDfbOfPQkMDNTMfgisBhXgEBaWltF+Pmn37y9fvlwsFisnaAxYDV8h&#10;5/NNzc1jF/u/fPhQA6sMrIZvQQ5RzzLKzzv9wYMVK1ZoVA6B1VAM4BCQVMYu9nv5+KFG5RBYDcUD&#10;DmFuaRHh5ZHxUIMcAquhROR8gYWVVUygLySVixcvFgqFygnqC1ZDaSCHsLCI8vNKf/hQExwCq+EH&#10;yAVCcIjYAJ/kuDjIIdTbIbAafgxKKi3Mo/28Mx4hh1DjfgishjIBDmFpY7020I9wCHUNGVgNZYXo&#10;mIrx9057+GD58uVqKQishnKAOqasrWP8vJ/fua2WIQOroXyAQ1hYWq71806+G7ds2TI1cwiNUwMZ&#10;oFLJNCr6W6HnS8qFwnq2tlG+XoRDSCQS5YTaj2apgcxgkKhUoYBf8LEAXZGi0tCYCiAQWFpZrQ3w&#10;S7obt2TJErUpOzVIDWQG/cWLtMDo2L6z53X4dXL/OfNWrt+QmZkJ45VzlBk5IBDUs7aK8vFMuHNz&#10;1apVMplMOa02oylqINPpj58+H+7qvu3wUWsz057t2tKptGUbNi5YHcLl8iFqKOcrD5BD1LO2Xrdk&#10;cfr9+xAy1MAhNMYb6PQ/Tp1+nJy8cUng7o0b1kWH//v71gmDBpy5du3Rs2ekCsULpCEKxdLODtZz&#10;cPfu4OBgqVSqnFY70Rg1iETjBvS/sH3LyAF9SUKBOPfVJy7X0sRELpO/+/gRkgnlbGUA5aF0GpnF&#10;kojFN27emu/jt2TdBvfJE1Pia32VoSlqkEskLVq1bO7kuOXPgwsDl45wde89ZcbOv45TkA7I8B8B&#10;UW4o33wH0gGTSWKxuJ8K/zp9ZnJA4KB5C37786CpseGssaND3d2e3b4VFBRUex1CY/IGFuvCxUtd&#10;p8zwjYi+/ehJHW3O0F49Bzh3ppDJcuUsJDKNVlBQkJ//Tvn+a0AJUpksNTV1067dQ+Yv/MXbd/+p&#10;sx8+FTAZDNcJE8hstoW1dbSf95ObN8AhamnHlEaogUyhSASCFRs3p2dn/7561ZkdW/bHRC5ZGtjY&#10;3l4oEoHho3nYbAGP5xkeuenAQdQb8U1XBJksk8uPnf9vhKvH3FVrLsbdFYqU7d27U/tu7dpCJIKk&#10;0trGOtrHk3CI2tgPoRneQKO9ffs2MS29oY3N8H5961pZkThab5OSDv/zL5SKEjB2OuN1Ts6C4NCt&#10;h4+++fCBRPkuWMjloA7nVi19pk/t0qqlciSJxGGxZowYzqqjDZEI3sr5Auv69WP9vB9du1obO6Y0&#10;Qw0SiUHdum2aNrqXkLAkOvbiP//u3rd/iv+SZy9ewESegP84/t6Qha437z0wNzWhlvyTJ6bmphMn&#10;T5w4dPCXeTq3btm3UydYP0opFHZClJ3RvihkrF69unblEBqhBrlMRmcwIjw9R/Xps+Ov49MCl0Rs&#10;/72xg92hqPA+zp0+FHJT09K6tWp9NDaqkY1tSd0GqJ4kU/bu2Xvx9p3dIashysDIuWPHaOnro8mQ&#10;e9LpSkEIBDZ29WP8fO5fvlS7HAJZopmtgfOQJjQ6FcotYmwtgjgpH19PS7ybNbZfXycHezhTldOK&#10;IpUaGRsP7tJ5YFfnId26zhg1fOyA/va21n07tG/qYN/Izm5g7566HPbvfx03NtAf1KM76eu+Rcg8&#10;oLH3Hf1r9/GTECwGDR+an5vH5fKWz5vL1NJKSUkJ2rgl7/XrJg72yl9Tkkj0DA07NG6058ChpIyM&#10;Ll261IpfWdIIbyCQi0RsDqdpkyad2rezs7NDv3cjlZmYmhobGbHZLDAQyCiVs34N1Bpw6m/e98f+&#10;U2dCPBd17tiBVFA4olfPla7zdXR1YD3nrt+M3r03ZOuO12/fkenKfm6FQ9jF+Hon3r4ZEhJSKxxC&#10;g9QAyKVSaCQ0CIXoWgMAtYBEAqEEiaM4FAGCvG7nnn2n/l69aGGrtm1IsLhI1Niufr9OHcFySGJx&#10;51Ytxg/sP3P0CAM9va+cSSa1sq/fo23rqIjwWtFTqVlqKC9kOg2kELtj58Fz57XZWnFPngjffyBp&#10;cUAiFCoVwgfSk0TSoqHT3pA1ntOmspgMEBYKXXQamcN5n/8uNHb9v7fuQsry6OpVEEQNv7iF1VAi&#10;ECAkEmn41u03HjzasnxxsLt73JOnc5YuO/zX8Tdv36I5GAwyi4V6J2l0CodDgheKMaCQ7Jy8XQcO&#10;uCxflfPmzbL5LtMmjg/zXPTg6lWoMmpyyNCYLPJHkKkUkVC0/dDRunp6w/r0ItFocpl01fqN8QmJ&#10;ET4eDo6OpibGfdq2Ecvk52/cPHnp8r2nz1JepAt4XD6XW1hQ8Onjx6ys7CeJieevXT9w5tyR8+ff&#10;ffg4YfBAl1/GQmpC4vP1baxJXK7PqlVkChWSSthn5YZrEmifWvaw993yC5NDl0pq30V6CoVMppD3&#10;hf53fOPNQ5Hhwwb0g7RAOa08kGlUPtQIv22yNjObN20Kt6AgbNO29JycZQvn1be1IdaJcgg6nffx&#10;48OExHsJiZm5uZA2CgSoIgU/oNKpWmy2vq6uk61N64YNG9jYMOtoQ1YByQoYRkJiUkDMujaNnR4m&#10;JDfu1CkgIIAGyWkNA6vhK0QiEZPFkkilPhFRr/Lzo/x8TMzN5V9/K5eoNkkMOkkk/pD/tpDHg2JE&#10;KpNpczi6dbS1dHXBV5A/gQ4UWQKEkuzsnDlLlvfo0NZz4YL0xCS34NA2PXouXry4pjkEzhu+gqmn&#10;VygQghSgjcNBCqam30gBgDZGJUlBIWhHz0DPsp6lnb1dgwYO5hbmWtpa6IIFl4tmIKRAo4qEwtWb&#10;NtvZWLlOmQz1iE1920hfr/hLF2pgTyVWgwoyk1H47r1veNTHT4Xh3p7m4Aql3s6ECgqxBNWo0PYw&#10;oGJVCuOUkwE49am07QcO5ea/XTrXhQ4Vh+Lilr29fYSX5+3/zoeEhHw1//8brAYl4Of5b/I9w8Kh&#10;Pojw99bV1//eFcoLpAvX79w58M/5gJnT65oYy4XK3i0kiAYOMT5eN8+dCwoKqjllJ1YDgpCCX2Qs&#10;g0YPcXPVBylU+iZHKFA/vn0bs2vvuL5Qi7QmiUWwFVSRQhVKJoMgILrE+HvHX/yv5jgEVgO6syE3&#10;J2dRcIihvm6ojydbW7vyUkAxgkLZdugwh82ZPmYUjIAgkpSUfDf+flZmFiqLqVSFQzSI9Pa6+e+5&#10;GpJDaLoa4GTNfJnpHRFlZWq6YsF8Docjr4rblsAGEhISz1y9MWfsSKaebk5m1qKQ8BFuHlMClwyY&#10;uyB8+w6JSEwIwg5ChpfXnQv/hoWFKRf+/4F6nyzsDXuNa8nSYlBpFBr8qVUDnUmD4fG1tOe3X5a3&#10;9wlcIT0t3T0krLG9/cqF82l0etVIgUKBVCB46zYbC/OpY8dIBcK5y1aeunolxMPVbfIkuUwatXuv&#10;qaFhi6ZN0GUOicTA1LSdk9OW3bvSc3I7der0f7zaiepd60Ymg6d3oDOoUmlVRq9y19Jy+K/cUCjo&#10;HtcbJ5/ev5B6JDpiaP+y9jeAFFJSUgKiYps7OvrMnkFnoIRfOa1ygN/cvnN36W+bNi8LtHFwSH2e&#10;4Dx52szRI1f5eqODwuX2mz1Pi8M5GhMBMysLURYzOTHZIyKyU9/+/v7+itX8H/jcYvBvNeQxZRcE&#10;2nild+BITOTIQQPLogYyh/Ps2VP/yOiubdp4zpoJ56i8qsI2fGYyeVFwqJGeweJFC6AMvXrz1jgv&#10;n5Xz582cMolEp+cmJg2et7B3p/ahPl6kIhUpUmdSktuaMOeBA318fKjluam/qiBHRkaeOXMmMyl5&#10;4pBBkPKIqsIqweukEsnZ69dtmzZt2bJl6TcQQ0YFCdSJEyfs9PSaNXQSi8t/lYFMFokEYpls0pBB&#10;DWxtS29X1P3HYj18+Gj5ho0927dfMHkCOhEkVZbBQaM+evTYLzIm0teroaMDiUK9dO36BF//cE/3&#10;Vk2aHD77z+U7cUYGerH+vsbGxkUDE9oxJjMlKdk9POL/5RBk0OarV698PD2bm5p4zHdB3zOpvCAg&#10;8onFAZExzsOGDxw4UDmyVHy8vXrZ2fQbOpRUgSqfRuO+efMwMaltk8Z0Gq2Uag0dcQ47Pv7+0nXr&#10;h3Tr6jLpV3R2Vl0yT7Ro0Lr1HwsKwyEuwJoZjMvXb4z38Yv08jA3NFyxcXNe/tu2TRsHzJ7laFef&#10;uLe2KCCm5MQk97CwLgMGe3t7/+QcAm3MxMQkKDj4fm5e2Np10oJPKAsDs63cIBMIpFJJGb94BDmX&#10;RAJZtviblZR54AthYYlYVgZXuH795rLY9WP793WZMKFqpYCg0V7n5Nx7nghSg6BA5AQEYJDdOnY4&#10;vmHtoeiI7FdvJvkGZGbnfLlRCu0bgUDg0MA+xsf72tnTUGX85H4IpfTq1asXHBp652V22OZt6DPQ&#10;qLAfFUbRZ6uEWH/pEHPKvl6w7JBkcikIQVba9Xh0uNnsqzduBm3cMn7QgCljRpNkVS0FgEq9fPce&#10;i07r0LIFkulnYCclEhnoo46OTuM2rd0nT3yUlHQxLg5d34J9YzCQm36eUy4Q2js6Rnh5Xj93Jjw8&#10;nBj/c1AZkaWlZURk5LP8dyEbN0tEEnTbTy0CxCRVnIhfTrIiEFI4f+EiVH0zRo/8ddQIkkh5gbEK&#10;ga3IxaJrD+63bdqEoa39Zf1UCkUgEObm56Mmh5FymY42h0Gni0RitAybfSv+Xvj2HR8LCtANmAQC&#10;gaNjg0hP9ytnToWGhiLF/xS+Cks2NjZrQkPvZuWEb92OPl1tEQQSAPofHbTvDhy6AM1mn/rnfPiO&#10;XbNGjxo9dNCXa81VDI2an/8uM+9Nh2bNUMbwGWhxsUSy+++Tjx88hKxC8O793pOn2SxWx2ZNSXRa&#10;XHz8RL+AHUf+gnm+dghBg0aNIjzdr546FRGBatGfwFdqACBkKBzibfCGTcghat4dGcUgRyc/7fOT&#10;e6D50W0pCpAUGIxjJ0/G7vnDc8rkEQP7kwTKa81VD4PxNDWVTqE4WFlBGFKOVDStro6Oro6WT0T0&#10;HL+AcW7ul+7Eh3i4NnZy2r1vv1d4dB0Wu66+nnLuovD5Tg0bRnp7XDl58uc4xLdqAGxtbQmHiNq+&#10;A97WAkHI0Y2p6NvWIAYaraCw8GV2tlITDMbB4yc2HjjiO2Navz69SEJRNR1TJESZ/GFioqmxoWFd&#10;AxIRthRAQgM7tuCX8QFzZ5sbGTm3brUvbM20X8bJJGIIHEvmzl44aTzsLEqbvgY5BJ/v2LhRhPdP&#10;cohi1ACAQ0RGRT5+nR+yeYtEKq3pIYO4dxk0Aa/p9BOXLq/d+wdyXQZj7+GjO4+dWOoyq1e3LiQ+&#10;D2Yilqh6yGQJl/ssNbVto0aw3aIBCzYqhSggl3Xp1nWZu5v3nNltUI4phL2dPHxY7759SDIQUok7&#10;JufxHBs2jPDxvHTiRHUnlcWrAYAcAsrOu5k5sTt2goS/eG+NBPVpQ1FBpVJ5Hz5uPfLX4X8vJL94&#10;cfCv43tOn14yf45z546Ql1WjFAAq9cOnT+8/Fthb1QNlfL8tKVQ8QiEJSm7i7hhiBvgrFErkP4hc&#10;4BBOjZzAIS79/Xe1OkSJagCsra0jIyPjs3Oh7ATx1lyHADGQkSHTaLTz12/cefQoIzv7V5+AI//8&#10;F+Xp0bFDBxK/mqUAkMlZr15TKFRTw7pfXTaTSBysrcI83Dq2aAavIWUpuidl3ys5j9+wcWMQxMUT&#10;J0AQ1fRxSlMDAIJYExJyJyt77Y5dNdkhwHU5LFYhl7vzr+N8RaEf9/Qpl8fT19GR8fnVLgWATH6Z&#10;l0dn0EwNjYqqQS6RWJiaTh43zsnB/vuex3IBDtGwUaNIhSCioqKUY6uUH6gBgJARHR1z6+XLsC1Q&#10;dqKHqxHjaxAoXyAxGYzzN2+dvX5dMQpx6tq1duMnrtu7jycQVLuOyeR3Hz5yWEyWNqdo0gDIpVKI&#10;/fKSr7+IxSIut0w5jSJkKARx/DgIospvofuxGgBIKkPCwu9mZq3bqXAIBh1l7CUPkMFR4QXk+Z8L&#10;6NKBeA8z0xQLFl1PGQcShcqg0V/l50PCKPh87yGs0K5evV/6923TqBETFIxutP92wSocYHtCkViX&#10;o42eBPLd1FIGOJ7OrVq5T52sV6cOyOibqd8PkHY4NWkS7et14eSJtWvXEh+2qihTawHIIWLXXklJ&#10;i9j+u5D4PgmEwBIG+IQoPEKWXzbxErNLFAsWXU8ZByjuGQz6w6Sk/27fgrXpaGl1ad061s/n+t6d&#10;EQG+nTu0h3wC3dz83YJVNSAzkEi5fJ4Wi41efzdDaYNQ2LxRw8kjh7OYTLmiW+wHg1RK4vEcGjpF&#10;eiz69+hREISgSBd4JSkm+y2F9PR0d1dX6af3+rq6qO+sBOBMh9XGPXlubGVlb29f+jcP4SSWSqX3&#10;4uMNtdj1LczF5b92AKYikEgu3o7Lf/8B3hrq6rRp0tjSxAQOnlgsRncQlOczVgDU2UAiPXieBP+0&#10;buwEsi7XFpGJwikBJ1iZl4IjzGAwniYnPUrN6NWrl4GBQeWjxp49e8qnBmDdunWurq7g7Ww2p/Rl&#10;aXQ6NPMPv4QKxwIkD80GH49KpYGhKCeUGTiYQiE6P+ro6KC1KTxJAudZNYvgG2DnyRQy8UyxnwO6&#10;Xws9c6BqutT4PG651bB582YXF5dpMxYMHzWWz6uCH4oEYX368GHPri3devZp3qKtSFTu+5UZDOaF&#10;f08nJz6dOnMhBIWa9gWmaoVQv/JN5Rg3qm+517Vx48Z58+atDIqdu8CVW1gFxRuNRs9/82p1kP/o&#10;MZO6de8jEJRPYXA4WCz2n/t/j4+7sXxVNF1hSMppmPJgY8mpoBqWLg+fOWchj8utEjW8zX8dGrJs&#10;xMhfunTtVTE1HDq4+3787cCloVgNFcbJvm5ZawqMJoDVgFGB1YBRgdWAUYHVgFGB1YBRgdWAUYHV&#10;gFFRa9RApzOYTBZZcX0IU03UGjXk5WWnpiZKJGIsiOqjFqiBQqHQaLTtW9e7LZjy8cN7Gq3m3Xyl&#10;LtRoNYANgBQI8l7lvHiRWpMf0qwG1Fw1QKLAYDBBD1QqDb2mM3HeUN3UUDVAw79+nbdr56YlgYuC&#10;1yx+cP8OvXZ9S7h2UhPVAFJ4kZro7TEnZHXg48fxl/474+czL/7uTRaTpZwDUz38JDWA50MbE/dG&#10;K0eVAMwgl8u3bIy9fu2iX+Dq/QfO7T94tmevgWkvUmFx5UwKIJlQvioZWBssxWKxIdYoR2FKptrV&#10;QDT/o4fxD+7HCYUCkAUMpTQkiCbtRfLFS/84O/f4ZfxUXV09YxOzmbNdGzdpwRfwlDMp7p+TSr9+&#10;qPPXwCZgVSACLrfw9q2rz589olB+rEUNp9rVAA0Gzf/mzSsfrzleHi6HD+55+TINxmjX0YGm+r55&#10;qDRaVnbmu7dvmjZvBWmkQMDn83k6OnpNmjb/0vQcjnZG+ouNGyJevcr95qSHFcIYWDkUpSkpCXv3&#10;bHVfOGP5Ug9YCbqPvtJ3aqk3FVSD4sxD5l+WgU6n9+4zyMzM6tyZ4/6+C2ZNH71sscfZ08ffvXsD&#10;LQQ2XjQEyGUyAR95gJa2tuLOcsVIuRwUQFc8O4DN5qSlJS9f6r1vz1ZuYcEXm4EXilXRXuXlHD/2&#10;p5/P/BlT0YYuXfrH0alZu/ZdYFvf7FgZB9CuhphKBe+L9PVbNXjYqMKCAuXYH6Gjqxceuvyvo/uV&#10;7xURoWnTFu07Onfr3ldPT3/TxpjhI8Z16dqLSqNeu3Jh6qQREybOWLIsVCJBN6TD6e7tOffCf6eP&#10;/305OTkhJmpNwvMnxsYmW3ccatioKTTVkcN7r176b9DQ0XFxN25dv/z06cOid0dOnT5/3C+TRaLP&#10;34wuDwpvY1hYWoHU1NtanOzrVlANk6fOgSQAisBvMruSoNOZiYlPXqQkK98XoX0H5zFjJ92+fW3o&#10;sLHOXXrKZLK3b19PHD9ILBLvO3DGysoGHCI9LXnCLwOFAsGGTXu3bllramphoG945PAeeAv5BKjh&#10;+F8HtmyKolEZDx/GK9dbhCZNW1pZ20qlFem5AjkaG5vOmOlqbVOfkKa6AmqoYBFvYWE1cswEbmFh&#10;GcWkq6cXtMq/qBrq1jVq18G5a9eebdp1Bju+ceMKsSo4g01MzcdPmLZime+KZd5zXBaBPnbt2JCR&#10;nmZqaq6lpe3jt7J+fYdjR/YX7ZcUi0WNGjabMn3+o8fxly/+e+fW1ffv3ymnkUgdO3ebPWdRhb0B&#10;FK+jo1sxMdUuKugNy1ZEzF3gWcY76CFg83jcyb8OjbtzA+WDTZp26dqnS7fe9e0cIAmASJ+Xm7U6&#10;KHDkqPFdu/WGtBHGgPHs3L5h397t6C2N1qCBk56+YVZm+m+b91lb28nlsj//+H1tTPDmbX8S3nDw&#10;wK4H9+6sXB0LOUphYUFqStLVS+cvX/n32dNH8LZ79z6btv0JVl+Bjm1YOXxGcIUKKKl2UfE76OHQ&#10;wKlWlgHOWmiDixfOQbtOnT5v3Yad637bO8/Vu1HjZqASaHUY4OyHgw4QK4ezEFrOZb7npq37Axav&#10;WbYiPDxy8+IlwctXRujq6vP53GK/cwiNBauCLYIgmjZrucDdD+LI2g27Jk+e/f7DOygyIZOAnSnv&#10;QHwEtZcCQQW9oezfroE2hsbLysxgs9mmZhY0Gvr2Cxxf5WTFDHDEH96/a2VT38zM8oshQ43wpXqE&#10;NcCGwLFhTngBWjn4564v3iAWi1+kJkFR2qJVO1iK2CVYLWwLFoFtQZUhEovMzevByPJ+Xs3hZ3y7&#10;Bo4+tIGNrZ2ZeT1oVHCIolIAYAYo4Tp36WlmZlE0NsPMxLlOnJ3g1fC22LaEpezsHdt37Fq0seEF&#10;LEUsApuuV8+GGElMxRRLtauBgPCDYh0egEaCZitaE34BJhXbhDKZtGgsh9cgGuJ1UWAG2ChsutiV&#10;Y77hJ6mhymEy2Xr6+pBvFqsVTMWolWoAI+ns3D0qZoeFZb1iLQFTMWqlGsAP9A3qOjVswmSiH7RX&#10;jsVUmtoaKSAPIOoL5XtMVVBb1YCpDrAaMCqwGjAqsBowKrAaMCqwGjAqsBowKrAaMCqwGjAqsBow&#10;KrAaMCqwGjAqsBowKrAaMCqwGjAqsBowKrAaMCqwGjAqsBowKrAaMCqwGjAqsBowKrAaMCqwGjAq&#10;sBowKrAaMCqwGjAqsBowKrAaMCpqhxrodMY3TxDGVAc1XQ3Eo5yyszJggBfwVjkBUw3UAjXIZLKz&#10;Z0+cPX1cLkcPElROwFQDNVcNit8wotLpdBDB9auXrl29ALLAaqhWaqgaiMc+8vk8oVAICpCIAfx8&#10;p2qnJqqBkMLLjBc3rl+Ku3Pj/bt3VCqNQinT480xleEnqUHh+QxoZuX7r4Gzn6n4nSPiNby4eePy&#10;kgC3kNVLglb6rF8X9qngA6yAmLlYaDQ6g8FUvikCrI14Ji2xckzpVLsaoD3gRE9PS83NyYSGYX33&#10;E1Mwg0gkvH71Qm5uNryl0+ipKUlhwUs/ffow39V75my3rMz0Z08fMlilVZipKYm3b6Kn2MPaiDHw&#10;AjYEIoMXsOnMzHRiJDEVUyw/wxugSVJSEue5TFy9KuDKpfMfP7znaGkRZgDNA1GAx+UeObI/I/0F&#10;zAwn+fnzp7KzM+fM9Rg0eNTgIaOnz1zAYLIkYilxloMHwLKMr53m0aP4v08cBjXAOgHQHJvDef/+&#10;7cUL54KW+y6YNzkrMwMWhBmUC2CKo4JqgFaEg1uWAdqPRqP16NkPWmjnjt8Wzp+6cN7E39aGP3v6&#10;SCKRQLvCAO0K7QSgc5dMeng/TldXt0PHrhwFzZq1srNzlCsePA4mcezo/qNH/nj06B6xG8T+APAS&#10;qYTBhITz8aP766ND5rtMdJ0/ZffuLfp6Bu07dAGVwM6UdyA+goaYSgWfQe8fuLoCv1Zy9OA+5fvv&#10;fq0kOmrN8BHj2ndwhuM/cmgPsUh45PglCgVagSwWi9wXzhSJBJOmupw/9zcNak6ZFJp80JDRoBiZ&#10;DP3y3amTR27fuFLSr5XMcllU+V8rAU1XYPFaRI37JaO27TpBGBg1rBdfwD16/BIEEZhBKpV4uM18&#10;9/a1mXk9Pp8/ctR4uVz617FD0DzBYRvAD2CGf879jX/JqJJUXA3V9CtnoAYtbe2Fc6fcvn1l7/5T&#10;9g5OMOervFyX2eOFfJ65hdWQYWNGjfmVwaBv2hCzNmbNiVPXjE3MwDxOnzqKf+WsklT8d60gR2vg&#10;2JDH5ZXlAMFJDCnC2/w38Bq8xLa+XadOPbp06928RSsDA0Mmk52Xm/VlPTKp1Llbz8uX/oHTvW5d&#10;QwqVfOfWteSk546Ojcf/Oq1Z8zZ8Hh9mo0ASAFkhCZZCC8pkMu062j179e/Ve0BuTtb9+3cuXzp/&#10;6+bVzJeolIB0smGjZhD6K/a7BLBvIDj1lgJBBbNIOPpCBPodoh8OEOP/PX8qN/dlvwHDgkPXb91x&#10;eEVQVP+BwwwMjEAlAgG/aCPBzN269wG57Nm5+bf1kZt/i935+0bIIHV09J279DIwqAt6ysxIP3vq&#10;eIsWbSD5gD0hFoQXilVJTEzNh434JSRsw/adaEPdu/dNTHh05/ZV2NY3O1bGQXMeaP0z+hvgaBoZ&#10;mYRFbI6I2jR67CQrK1sYU1jwqdgTDtrMsK6Rp8+SLl16X7/235XL59u07TRlqkvDRk1gfgqFyuNx&#10;Y6LX5OVlzXZxg4QflATVpHLhz+cxrBzWY2/vNHHSrOh125evjIJ5YIyGlAYVptrVQLR3s+atW7Rs&#10;C7kC6ACGLyd0sYhEIgtLa7/AoMiYbTDMne/pMs9j9hw3Dlvrw/v3q1cFPHp419t/RdNmbWBVymW+&#10;Q+FeYEsiLS1tKC8hUhDVh3IypjiqXQ0E0GzQNnAel6U9FPPItevUsbFxACNhs9mQwenpG7x9l79+&#10;bWhqSsICN7+u3fpA/alcoGRgVbDR739MC1MsP0kN5YVoRdTboLi/AcaAmI4c3nvzxuV+/Ye2aN5a&#10;wOe9e5tPzEMsgqk8NVQNBHI56n+EF5A5ZqS/OHH80KdPH2A4ferYH3u3/XXsQEHBJ3xtswqp0Woo&#10;CojA2NisWbNWb16/Skp6npqSnJHxAjIM7A1VSO1QA9SNZuaWLnM9Jk91GThkFBSQI0aNHzhkZJ06&#10;OpAbKmfCVJqapQZFnlAMEC/AGDo5d+/UpUfXbr1h6N6zb6dO3bS0tIhQgqkSak2kAHvgcQu/DNzC&#10;Qj6v+B/UxlSYmqUGpuIXDcuFcklMVVBrvAHzE8BqwKjAasCowGrAqMBqwKjAasCowGrAqMBqwKio&#10;4F2yK4Ni5y5w5RbyK9//Q6PR89+8Wh3kP3rMpG7d+wgE6LbHskMmk1ks9p/7f4+Pu7F8VTSdTpdW&#10;6OZHjI0lp9xq2Lx5s4uLy7QZC4aPGkvcsFpJqFTqpw8f9uza0q1nn+Yt2pZyO1NJMBjMC/+eTk58&#10;OnXmQhqNplFqIC7iKN9UjnGj+pZ7XevWrXN1dYUmZLM5pS9LU5ymEskPvsWAPo9MJhaLGQwGlUqT&#10;y8t96YFMpgiFAnhRR0eHODoymUwiFlfVYSojsPNkCnq4gPJ99UNnMOAzikRVcz83n8ctnxrS09Pd&#10;XV2ln97r6+qKS25mqqJJ4p48N7aysre3L10Q0H4gmnvx8YZa7PoW5uLyn9k0CkUgkVy8HZf//gO8&#10;NdTVadOksaWJiUyORIZuvqtmWcBHgL8PnifBP60bO0kUXxIkJpUFWBzSNzgJyr4UHGE4eZ4mJz1K&#10;zejVq5eBgUHlL+Dt2bOnHGrIzs5e5Ora3tZ64eSJTBoNTkDlhO8gUygyicQvdl3HwUNHjBihHFsy&#10;8Ek8Pdy717ceNmiQnF/u6EOmUQU8ftTuPWu2bOPyBTpaWs2dnMb07T22f18TUxMShUoSVu8t8EgN&#10;NHrU9h0FBdxlHq6kKjpZSwJtjs1OfPbMMyyq7+jRs2fPZrFYymmVo6w1BXIFN9eu9rZeM6YxWehJ&#10;CdDkJQ3oeRywy4pnJxCLlw4xO5zi8Kroeso4QHuLROLmDRr0at8B1vaJy70aH+8WEtZ54lSvNaHX&#10;b91G987Twca/XbCqBmgfEo2qxeZwIQWG19996vzCwtdcblJW9utPn+QKI1FS9DW8o9O/WXMxA5VK&#10;4nCSnyd4RsX0HjkSonZVSQEoU2tlZmb6+Xi3qWe5cOoU+KhykRh9Y7rkAU52KbxQxG/lKkoFIgXM&#10;DAYLCxZdTxkHkkwqkohNDA2njhjKYiof8wArTM3M/PPsP3efPRNCLIfd+W7BKhxge0wG/SOvEHYG&#10;PgWxDwT5PN7pS5cHTJ81a8nSATNnn7hwkUz7/BW3ry1EDrnOd2v+ZoCcOeHJE/fQiJ6Dh4IUlEtW&#10;ET9WA3IF90UdrKx8Zs+At7DHxPgahOKQCkWiPh079O/cWTEKMcjZ+c7+vQsn/sphseTVXWjI5QZ6&#10;ujyBUFDI++aMT8t46RUasWLB/LPbt3rNnLly05ZXb9587x9lgcxmJ0CACI/uMWyYh4dHGa237Pxg&#10;dRkZGQF+fu0sLVynK1yhphZvoAeeQKCtpTV1+DC2wjnbNm6sxeG8//SJwmajQFvdyOVWpqZikSQv&#10;/w3py6mviPEJqS9gl1o3a8LR0mrgYC8SS2BQTiaApLsMewhSeE5IYehQkIJybJVSmhpACp6enq0t&#10;zHzmzITALv/mM9QcyCSynESlUCA/6NO5U7tmzawtLPaFrRnVt5dHZNTNW7dIbPS8H+XM1YRcbmli&#10;DBEyL/9tUTUAYO90Gi03N88rKNhvTcjKeS6W5mZfRRO5nPKjBx+QOeznT596KaTg5eVVTR+nRDVA&#10;gFjs79+mnrnb9Kk12RUUoCfCUKkUyD84erqzRg0f3bunQ/36Y4cPmzRw4KoNm69dv0liVbMgpFI9&#10;HR193TopLzOhdb/ZFliXjrZ2l7atnWxtth07+jIrC0UKmIcYYIbSi3AUIBJACt2HDAEpKMdWA8Wr&#10;AdJGTw/PpsaGfnNm06jUmusKBIqnikIFg/IHsXho926uEyegk08kmjh6JKSWKzdt/e/yVRKbU42C&#10;kMtpWlqN7Ozinj2D7RJt/AWot+vo1Bnao3uItydEk6jfd8vIFAhtDxITU7OyFZpQzvk9ZA4n8flz&#10;r7DI7kOHent7K8dWD8WoIS0tLcDXt42luceM6fC2dNnWCEAHUDGAe4Ec4Lhra1tZWKAMHMaIRGOH&#10;DZ07blTo9t/Pnf+PxKyuJzjBDpAo5OaOjnmv8/PfvoO4pZwAh5hC/sjlvoYIQiEz6HQWkykSix88&#10;fTrS1WPt3v2eIWFrtm4XSIqxXqRwNjvx6TNwhS6DBlWrKxB8qwZwBS9Pz0aGdf3nu9AYtFogBUDR&#10;hSb5/JVfpQ4UoJJMJBoxeLDbpAmRu3YfO32WxGJC1U5MrWJEosZ2dmKZLPnlS9Tl9RkwLb5QuGzt&#10;+lNXroVt2/4kNXX6yOGnLl4e1rP75pCgveEh1+7FZ+XlKecuCgSI5889w6O6Dh7s6+tbjcb2ma+O&#10;C+QKhCt4z4JiUl7TA8QXFBqA/9Hh+u6QIUHw+YP69vGePmXr4SOHT5wiKTp5lJOrEInU0NCgnqnR&#10;rUePIItRjlT0ppgbGf06aODNuLtikfhQVESb5s28Z0ybNXokQ056lJAok5K0teso51aAXIHFSnr2&#10;zCvyJ7kCgeqgZGVlKVzBwG/uHOQKtUUKBHACEuZcXJcw8gw+v0/PHv6zZm4/fHTfkWMkRtULArZC&#10;pjOcW7SMe/xEVFj4Zf0wXiKTOXdot9rLY4XbwtaNGoJAWBAzOJwrd+JGe3p7TJlspq9HzKyExUpM&#10;TPKMjO46YNDPcQUC5R5DgPD39W1nZQHFJPoYEuW35SuGQttKiPWXDjEnFLFFFyw7EI+pUKJBfFau&#10;rxgIQXTp1HHx3Nn7T53ZdegwmDnq5a1apNJubVoJxJJb9x9AixLjrMxNBzp3ZlFpcpEI9d3BnpDJ&#10;cKpt+/PQur1/nNj0W79uzsjAFKDPw2KmJCZ6RUR27jegutPGb0BqePXqFRSTLc1MfVwXUuvooHIZ&#10;PknlBgqLRaXSGIwy/eAMhUKh0WhwtnyzkjIPbCYsTKOXXrUjQQgEnTt3XOG24ODZfzb98QeJVtWC&#10;kEiMzc1bNXT8+/IVqG5gBGy0Z/v2m1Yt1+WwiVkAaPnfjxxbvn79vPHjDNis1LQ0yCuV01is5KSU&#10;RWHhzv0H+vj4IK3/RMiRkZFnzpzJTEqeOGQQh81R7VYlgNaVSiRnr1+3bdq0ZcuW4lLXCR8YIuuJ&#10;Eyfs9PSaNXQSVyBCoUdLCSB9mzRkUANb29K7RtDxZbEePny0fMNGaKcFkyfA8ZYXl9JXDKgCHj16&#10;7BcZE+nr1dDRQS4q5rPzxOKIbTuepb6ow+HISXJtLY7P9GkWxsYkJjMlKdk9PKJT3/7+/v7KuX8i&#10;n6WHDonyZRVSdmV/TgQrxZGYyJGDBsoF6M6X0oEi/tmzp/4QmNu08Zw1Exy+yrrXFPFuUXCokZ7B&#10;4kULyn6BHmSUkpTktibMeSByBWqVR7EygJrLupHJ4Okd6AwqHBNibJVQbpNTPP2xvKBsgUy6cfLp&#10;/QupR6IjhvbvVxY1AOjop6QERMU2d3T0mT0D3UckqppnQ0E5cPvO3aW/bdq8LNDazEw5tlQgV0hO&#10;TPaIiPx/uQIBarHWvRss2T2RyaFLJWW6AF2jADVA/rlr1T9H1l47FBk+bEBZ1QCAINJfpHmERbRw&#10;clw6dw6sq0r6VyANl5HJXiFhbCZztbenXPiDOz1hN1KTkt3Cwjr16Q8VxP/FFQjQhk2t9Tv0bwgv&#10;xEKJRCytXQMoGIaHV1IT72aN7dfXycEeUjnFRysDEom+kWGn5s0Onjl798lT51ataJCTVj5kyOUU&#10;JtPayGjr4WP2luZWDRxIwhJdB0khMcld4QoBAQFVfpG6XPw/t10TACOpZ1Uv3MvjZV7esvUbeDwe&#10;GUqbSgN+4OTkOKBLp80Hjwo/fITYoZzwNYQrLIqIaNezN+QKyrH/PzRdDQAkembm5jH+fvnvP/qG&#10;RfILC8nMYn4UqXxANSuTzRwzmsfn7Th0BEaQoZplMkEWZIbyWglKXJKSPMMjOvbuFxgY+H8MEF/A&#10;akDAqWxoZBji6SaSiP1i175//77ygoAURLdu3UVTJh7453zc3XgSnQFbAStCfVByucIVkhYFh7fu&#10;0cvPz+8n9yuUBFaDEkIQkT7eErHMKzj8IwiCreovqhjQ9p3btRvXt8+abTvevnpN/nzPpsIVkheF&#10;RXTs12/x4sX/31yhKFgNKuRCkbaBfqi3h66Otnd4ZE5OTukOASc0uhUbnB9CAAzwAsJB0bMc4oVU&#10;MmPcGDPDuis3bhILRWgeRWXrFRHZvlefmuMKBFgNXyHn8bRZzDAvD20Oxzsk7FVe3vcOAQUkavs6&#10;2iQG48O7D1mZWakp4PrJOdk53EIujCRraaEZFGe8XCJlMJmBLnNS01+u3bWbxGJBTesZGtG6e88a&#10;kisUBQmzZQ973y2/1Or+hn2h/x3feLO8/Q0lAQrgFhSEbdqWnpOzbOG8+rY2xDrRRQ06nffx48OE&#10;xHsJiZm5ua/fvhMIUHcCpAJUOlWLzdbX1XWytWndsGEDGxsmKEYslkulkDwmJCYFxKxr09jpYUJy&#10;406doJikfX37ZE0AadPM1sB5SBManSqXVUPvdDWD7JpMfnw9jehvcKxnqZxQGSQSBpvdvV3rhwkJ&#10;e06eat+4kb6xMZlGExQWHjpz7rc/D9x48IBKodiYW/Tr3HFgV+d+zp36du7YrkkTG0sLkEXCi/TT&#10;V69euRvPgHkszCkQbiApqW9L5vG8IqNGT5wEuUJNcwUCdfOGoT26KSdUDhTOqVSJVBq9Y+fdJ8+W&#10;L3ARSaS/7f9TKBQO7tGtW5s2RgYGEBTQrJAcAEQmqHgNRpLzJv/fWzdPX7pmamQ4Z+zoRs2apiUm&#10;eUfFNnd29vf3r4GuQKB23mBro5xQaWC1FCqlc6tWOXl5oTt2XY2/27tDh8C5Ls1aNNMifu5XKkX3&#10;K0AgIMllkCHKZMQYWFBHV6dFs+a927ZJSs/48/TZwo+ffvvzYIuuXWtgrlAUnEWWBroBTC53mz51&#10;bL8+hXxu2yZNmPp6JC4PUgEZNDxxrzaN9uB5wkS/gMjfdwpAE8QvvYolkJDqGxr4ui3o3aGNV2Rk&#10;sy5dwBVqTjFZLOqmhpL6gCsMutItly+cOunXQUMCY9bdi7sLdQEUik9TX5y7cRPd/0inX7/3YP/p&#10;s9sOH3v34cNXX62hUF+mvLgYF+/h5Q1SqMmuQKAR3oDOYCoV1fow0OnwTjmhbKALmxLpnF8njB80&#10;wC8y5vrNW6Q62sf+u7B07YZPHz/B2iGXdJ880W/WdOO6Bl++pwq6TE9NXRQa7ti+o5+fX43NFYqi&#10;bnmD8homGDKR3MEMcEYyGAIu9/WbN+/ev6fIZExtLcgIUJgvFdRh8Hkl8AIU1KxxI7Jctu/kKVFB&#10;waYDhx8kJrZr2qShg4OBjk6/rs4tGjeGIEEsAjVqRnrGouCwpp07L1mypFZIAVBTb/jS0hQKj8fb&#10;vGdfr5lzuk6Z3nnKjA4TJget2/ju7bfflvwhipAhmzhpYo/27Sb7BT5NSYGRGw8e4r5/jyZLpKhr&#10;gZACcoUXi0LCWnbrvmzZstoiBUCdIwXRGxi0eavLyiB93ToLJ/7qOflXU8O6S9ZviNm7T06jlTdk&#10;5OXk7d29d++Jk9LParsef/+fGzdAWChz/OwKmRkZ7qHhTTp2quEVxPeodd5AoRQUFJy/dmNYz26H&#10;IiPc5sxyXzD/YFS4o43NuRs3eCjjK3NTkcnQ1Nfu3Q/bsfPqvfvKkYrHBGw/9pegoJB4QAeZzcp4&#10;8cItJLyZc5fa5QoEaq0GqZTFZO4JW/N70Cq2jo68oOBTTg7UAuD6MpGULxCAeyjn/CFyOYVMHtGn&#10;17G1URuXBPRo24bJUN4U8++N25fvxKHLE4pcwT0sslH7DosXL651UgDUWQ1g3Qw228Ha+t+btye6&#10;e7Ye/UvTEaOnBC7NyMmjMJSugFJQxSUoNLDZRHApFlgblUKxs7NzmTL57w3r/gwPHT+ov55OHaFI&#10;tPaPP+R8fjYEiBAUIFasWEGvihuofj5qWlMQk2hUPl+wcFWwf+xaOoXatlmTwd26ThjYP/FFmkQi&#10;+XXIIC0dHRKZ9ODx0wMn/r5845aQx7U1N0c1CJEBFK0pviCVkqVSBpvl5Og4rGvX7m3bsBiMhNQ0&#10;SEAgZDi0bgsVRC2VAqCe3qD8BhWdcSUubsuRI9OGDb30x+5NQSvdF8wb2NVZIBYLFLetQlNv2Lt/&#10;mJvHyUtXbty/N23JCo/QcG4hV7l4CaB0USyRCwQ0Or1Txw4bwkJWLZwfvXuvfeu24Apl/HpZzUQ9&#10;1YAuIkOLUiiv8t/CWwebetomJiQmA4rAXcdPPklJATuhU6nJiUlBm7eM6d3zyPq1h9fGrpo/d9fx&#10;v09fvYaSgDKUG6jmlMmyUlP/OHVm7OTJtaK3sXTUN2+AekEmc27VysHaKmjzdr+lK9Zu3vqr66LY&#10;vX+YGhnm5ee/fv9BIBT2bN920eSJOnq6dBZrwqABLA4HtALhR7mSUiGKyYWrgmxatoQKgln5e2v/&#10;36itGuQQC+Ty+nY221ctH9S169+XLu86ehzO+HWBfpsWBw7u3rWQx2vm5Lht+TL0BUioL2jUa/fu&#10;8Xk8+3r1ikkXvgalKixWZsZLj7BIp3YdIVeo4Zejygg6CdT43ic4fVFXAY+X//49tKAhcVOCWCyT&#10;SGRyOU0RTVDHpRYnLTll2Hw3UxOj/WEhdfX0iFiDYkFxwGqzwBXWhEIxCblCbSwmi0V9I4UCKPxA&#10;CmQG3cjExBA8AMaAVmQy9IQAaGzwAJACi5X0PHGiTwCdQon18a5raFiSCAigIs1MS/MIjWjYrn1t&#10;7GIqBfVUwzc5IHoUsliMvsig6FFGRYEUPSQKzabFuXnnztB5CykU2YHoiIaNG5X+tUlwheysLNeQ&#10;cIc2tb6C+B71VAM66b/huzFICjTazRu3Zi5Z4WRrc3TdevsmjVF3QskZAOQK2RkZi0LCCVeovf0K&#10;JaHmkaI06PSMzMzZy1fVqcMJ83SnUch5qak5WVkFhYXF1hTgCnk5OYuCw22bt1i+fLmauQKBxqmB&#10;CCLoL4Vy5srVJ8nJL7PzRrl7dZowqfu0WW3HT9r99ynUV/21IMgsZlZ6huvqEIe2bVevXq2WUgDU&#10;uWea4PsOZpgfJQ0ohyC3adKoT8cO8Ldji+YwdG7RvEPzZuZGhuiex88LgivkZmcvWhNm07zFypUr&#10;1VUKgJpXmATQrl8eulYU1F/5fUUgkRA1BVFhgitkZ2a5h0TYt26trgHiCxoRKYqVAoBaXST6Ziha&#10;XkLamJOd7RESYdO8OaSN6i0FQIOzSAWo2vwa5QSAQc9++XLR6lDbli2DgoLUoOP5h2i6GkoCuUJW&#10;tldElHXzFprgCgRYDcWA0sasbLegEKumzaGCYFf6QQ61BayGb0FdTJlZHiHhNi00yBUIsBq+guhi&#10;cgsKtmrefM2aNRwORzlBM8BqUIFcIQuKyTBIG6GYVL+O5x+C1aCEzGK+zs11Xx1q0aiJRuUKRcFq&#10;QIArQNroHhper2lT9e5tLB2sBuQKr3Jy3IPDTRo4BQcHa1quUBRNVwNyhUzkCpZNmwYFBWmsKxBo&#10;tBpACm9evXIPQa6ggRXE92iuGhSukOm2OhhcAQKEhrsCgYaqgXAFz/DIunYOECBYVf1EmFqKJqoB&#10;pY1ZWW5rgk2dGoWFhWEpfEHj1ACu8DrvlUd4pKFdA3AFzexXKAnNUgNI4VV2zqLgEHCF0NBQnDZ+&#10;gwapgcxkvH71yis8ysjeceXKldgVvkdT1ECkjW4r1xg6OISEhGhpaSknYIqgEWogXME9LMLIEbtC&#10;aai/Gshs9rs3+a6rVhvY2EEFUafOV79fjimKmqsBXOFVbq57aJhxAyfcr/BD1FkNkCu8ff3GPThE&#10;T+EKOjo6ygmYElBbNaBiMjfXIywcKojVq1djVygL6qkGMov57s0bj9AwbUvr0NBQbW1t5QRMqaih&#10;GshM5uvcPM+QMANb++DgYOwKZUft1MBivs9/6x4awTK3xLlCeVErNbCZjHc5eYtCQgxs64eHh+N+&#10;hfKiPmqgUqm5b/IDIyLYZsgVcK5QAdRHDTKZLHjrdi0r28jISOwKFUNN1EAmk0QiUccePVauXImv&#10;QVQY9fEGBoMxZswYfJG6MqiPGshkMgQL5RtMhVAfNQBfPX0BU37USg2YSoLVgFGB1YBRgdWAUYHV&#10;gFGB1YBRgdWAUYHVgFGB1YBRgdWAUYHVgFGB1YBRgdWAUYHVgFGB1YBRgdWAUYHVgFGB1YBRgdWA&#10;UYHVgFGB1YBRgdWAUYHVgFGBfkNY+RKj4ZBI/wNVuFQe96UtSgAAAABJRU5ErkJgglBLAwQKAAAA&#10;AAAAACEA6hBu8RhMAAAYTAAAFAAAAGRycy9tZWRpYS9pbWFnZTIucG5niVBORw0KGgoAAAANSUhE&#10;UgAAAV4AAAHpCAIAAABFhsOAAAAAAXNSR0IArs4c6QAAAARnQU1BAACxjwv8YQUAAAAJcEhZcwAA&#10;DsMAAA7DAcdvqGQAAEutSURBVHhe7d0FfBTn1gfgHVuJC0ECBAlQCgSCW4ECwSVI0FKstAUKNaxY&#10;kVAoRUuhcKlhxSVYcKd4oRQpriVIIJ6szOzOd2Zn4KPEk93Nvsl57vy4I9vJZrLz3/O+Y5QoiioS&#10;pKSkTJs2rVevXkFBQcoshJDd0Mr/Oz2O49q1a1esWDFlGiFkT8REA8/z+/fvf/r0qTKNELInYqIB&#10;Gj6QCwaDQZlGCNkTMdEAWJalKEqZQAjZE0nRgBByGJKiged5i8WiTCCE7ImYaKBpulixYjqdTplG&#10;CNkTMdHAsmxISEiRIkWUaYSQPRETDdCa2Llz5+PHj5VphJA9ERMNoijGxsaaTCZlGiFkTyR1Q+LB&#10;S4QchqRoQAg5DEnRgAcvEXIYYqKBpunAwEB3d3dlGiFkT8REA8uytWrV8vb2VqYRQvZETDRAayIy&#10;MhIPXiLkGMREgyiKycnJgiAo0wgheyKpG5JhGDx4iZBjkBQNCCGHISka8OAlQg5DTDTQNF2+fHk8&#10;eImQYxATDSzLBgcHe3l5KdMIIXsiJhpMJhMevETIYUjqazAYDGazWZlACNkTSdFA0zQevETIMUiK&#10;BoSQwxATDWq1GkoGjuOUaYSQPdnmmZfR0dHxSbGFi/myLKPMsikIhZQU/fIVy0NCQt6qUMFOPQ6w&#10;2uhnsS6cW5EiRbDlggo4G0QD7FGDBw/evT/y242DCpfyMZlsf1YS5I3RaL569k6pikV8/LzNou2j&#10;QU1TTx8nzP7k90qlay5ZssTDw0NZgFCBZJsGxePHj6OfRhuoZDOnN9PJNh8Etd4gxh/f/efTJ09E&#10;XcobS20yCBq9UUx48SI2KioKz7lEyDbRIHcBCCYzbxR4kx0GowArhx9hFiz2/RGi8rsgVMDhEQqE&#10;UBowGhBCaSApGqA1YZPjKQihTJERDZAIDEuXq1bczcvFYsF0QMjuCKkaRJGiKA9fV07DwrgyEyFk&#10;N2REA0XTAm++cOhG7NMEmsH+EYTsjqTdjJKursKTFBFyBKKiAXMBIUfB4hwhlAaSosGoFwTBosLS&#10;ASH7IyMaRIvIcszbdQJcPbQWMx6hQMjuCIkGUWTVTIteNUuUK2Tm8R5wCNmdU0cDRak4NcOw1jcp&#10;qnhewPOdEHIM540GyAWGZe798/Te1SfSQUuYxlhAyFGcNRooFcXQx7ddnvHBmr+P3YHWhDIfIeQQ&#10;ThoNNE2bTeYze649uRsDtQIelEDIwZw1GhjaxU2jdVHDuEbHuXporVdPyAsRQnbnjNEAuRD7LPHA&#10;ugsPbzyDyX/O3N/+88nbf0cxLD6HAiEHccZoYDka2hG/Ttn9z9kHMHl86+UFX0T8eeAG9jgg5DDO&#10;GA0CbylW2mfApNZv1w6AyYYdqwyf26lm8/K8dHtIbFQg5AjOGA0Ws8WrsNu7XauWKO8HkxVrBbTt&#10;X6dM5WIw/9W9GmAEigidq/TcGmUWQsh2nLQb0mIRTUbBLEg3fRd4s8nAy+OvaHTc0wexhzdd1CcZ&#10;aRrTASEbc9JokLzWdHjjxk6QCymJhmVT9vw0MTIpTk/Lp0sihGyHsJ0Kmg9aF3X0o/j/jd1xMvKq&#10;RsthgwIheyApGqwpIB7fdnnKeytPRf7j7eeGuYCQnZAQDS93f5qh9CmmLYuPw4yRS7oFNSxjMvDK&#10;MoSQTTlxNFDSzSDh/2mK0ug4hqUtZpGh6Z5fvjt1Xf96bStRNI2PpUDITpw1GqQHTzCQCDB65/Lj&#10;u1efJMcbYJzTsDWbVfAq7GZINmEuIGQ/ThoNFouo1jDFyxWC8UMb/hob+vOOX04yHBQNlMkkCHg3&#10;F4TszHkbFLzJ3LBDldZ9axcvWwjKA32SCRLB2hGpvAAhZD/OGw1mweLp6/Lx9PZT1vebvuWDrsMb&#10;QSvDjDeGRMghnLgb0poOFlEsVNyzeGAhN0+dMhchZH9OHQ1AtIiCycwbBbP5PydKI4Tsyu7RQFkp&#10;EzYFeWFM4XNwnEJ6Q3jZBUIZslc00AzNqRmNixpiwWQUlLm2Yk2DgIpFKtUrxWnY7KYDbxKgGIH3&#10;Bv+t9HBdTAmEUrF1NFAqlmO0rmqVKD66/SLyt9O/Ttod+zSRVbPKC2zBInVBiB0/qv/p/M4ePi5v&#10;XJSZMZajk2JTVkzbF/Hj8fv/PLEIFh1khJrFU64Rep3tooGSzkfS6NTJCfpTO6/+PDFyxsA1i0dv&#10;M+hNxaXbLojw/Wzbwc1L513YnVXDxJuLMhjgjfqV9GY4+pdJu77pt3rxV9sObvgrNjpJrVVzeLEW&#10;Qi9RuT+n0Gw2h4WF7dq789N5nZ/cjz0VefX+tWfy1Q2wp32xsGvT7sEpCUb5xc5A66Y+t+/GzA/W&#10;yC0dhqVLli9cM6R8QIXCa+ccqlyuxoYNG7y8vOQXI1Qw2SAaeJ4PDQ3dvWc3p2ZMhv90K8BeV71J&#10;oFcRd6jblVlOgGaoxFj9hUO33ugEkR+T9U7DRps2bfL19ZVnIlQw2SAaBEHo1KnTnr27K9Up9fje&#10;i+hH8coCqWHPdB3eqEKNEm9ERt7i1OzDG8/WzT1sSDEps1SqQv6exQN971x+Uiu47saNG318fJQF&#10;CBVItmlQdOvWDRoUsyM/tljEs/uuwRfy7b+j9MnSjjdsTqfuXzRJijM4zRnOlM5NvXflnzM+WA0T&#10;OldN2SpFa4a8VaNpOVbDzvxgbcVS1davX48NClTA2a6vYc/OhUeGl6jgJ/DmpDj9jfP/nj94E4ai&#10;pX0++76zm6eLIOTumijrsQ+zYBFz90RcaDWkJBiWjo+8e+VxtcaBtZpXgKLGzUvHsvTD28+n9l4J&#10;0YB9DQjZ8uCl2WyRTkPS81oXNexy/b9uNW7ZeyG9aiTFG8TclQyUdJtp8fm/8bxByO0xBFFl1AuN&#10;OgWN/bXXwMmta4VU0LlpjAbeZBScqkMEobxl6/MagChd+wCtCfh69y/rU69tJb/iXtk69SA1iqGN&#10;KaYdv56Kjopn2Fw9qAbyy7OQa+0Wb/mX9YV3CO9TusTbSdo6CDkNO0TDSxaLyFsvf8h9mwXAShJj&#10;9WZoleT6zANYFQ+BYDLDO1RmIYT+y47RYHMMPvMSIUchKRoQQg5DUjRIhyds0TZBCGWKmGigaNqv&#10;uKdaus5SmYMQsh8yokG0iBxHV6wd4OKuFS14iBEhuyMjGiia4k3mC4duJsamWK+eRAjZFzG7mSiK&#10;yQkGvG0sQo5B0jcw1At47BIhx8DiHCGUBnKiQZQeWpPLa6sQQllESDSIKpqliwcW0rhweGoDQg5A&#10;RjSIKpHhmMCqxXSuGgs+7xIh+yMjGiiK4g382b3XE2JSGBa7IhGyO5K6IU1G6fkRygRCyJ5Iigaa&#10;pnJ/RTZCKCtIigaEkMOQEw2iSuDNeHgCIccgIxogERiOqVC9hIubFrsbEHIAYqoGiqa8/FxZNY11&#10;A0IOQEY0UBQlmITzh24lxuppBrsiEbI7krohsaMBIYchKRrwnrEIOQxJ0YAQchhyokFUCSY8eImQ&#10;g5ARDZAIrJqp1jjQzVMn4o2eELI/shoUIiVVDwghuyMjGqSDl7z50h93k+Lx4CVCjkBS1SDdSxoP&#10;UiDkEGQ1KBBCDkJUNGA3A0KOQlI04JFLhByGjGgQLSKrZmuGlHf3drGY8cF2CNkdIVUDBelgiXuW&#10;JJjMeLo0Qg5ARjRAHJh5y/Xzj1ISDRSN0YCQ3ZHT10CpODWDuYCQY5DUDYkQchiSogFv/YaQw5AU&#10;DVKDAtsTCDkEGdEgiiKnZms2r2A9eIm1A0J2R0Y0UCrKbLY8vBltTOGxcEDIAQhpUFAqi2B5cP2Z&#10;IcWEBykQcgBy+hooFcvhwUuEHISkbkjHoKyUCYQKKpKiwWK2OOACK4vFwrKsMoFQQUVMNMA3uYu7&#10;lmFpe1+afenSpWPHjikTCBVUZESDfOVljWblPbzsfuWlaDJNDw/ft2+fMo1QgURGNEDJIPDCtbP3&#10;kxPse29IaLFUe+vt90OafTt16v79+5W5CBU8hDQopIuyxehHCSaTYNfbQ0JjRRCEPh07fNmz24wp&#10;U3bt2qUsQKiAIakbkmFpBxw7sFgsPM+3a9d2cKeOUDscOnRIWYBQQUJSNDiM2WJR8Xy30A4jenWf&#10;OmEC1g6oACIpGsyCxXG3h7SYVSZTx7ZthnTpCC2Lw4cPK/MRKhiIiQaKpnyLuXNq1mH3lRahdjCZ&#10;uoeGjuzdY+K4cVg7oAKFjGgQLSLHsUENyrh56Rx521g5HTq2a/tJp9BZ06ZhvwMqOMiIBigZeBN/&#10;Zu/1hBfJNOvQ9yylg9HYs0voZ926fj1+PNYOqIAgpkEhiip9ksmcFzdrkGuH0PZth3cJnTNjxsGD&#10;B5UFCOVfxEQDoJk8u+5J6Xfo3OmTzqGTxo/fs2ePsgChfIqkaMhbcsuic/u2w7p2mj19+oEDB5QF&#10;COVHJEWDQw9epkVKB57v0bnTkE4doHbYu3evsgChfIeQaBBFmqaLlvJRa7m8TwejsUv7dsPDOs/6&#10;5hvsd0D5FRnRAGnAcHRg1WIubpo8v+W8Ujt07TI4tP3EsWPxKiyUL5ERDdLBS6P5zwM3EmJToHxQ&#10;5uYdKR30+q4d2n/RvevM8HDsd0D5D0F9DaLJIEglg3PcnE1KB5MprEunjzu2mzphAp4NhfIZgqJB&#10;qh2UMecg9XroDWEdOwwP6zR98mRsWaD8hKRocEJyv0NYp04ftms77euvjxw5oixAiHAkRUOeH7xM&#10;k3zMonvnjp926zJlwgS8cxzKHwiJBlFkWCYwyF/nmvdHKFKTa4cuHdoP6tB2ysSJx48fVxYgRCwy&#10;ogHCgGaowiW9rOc1KDOditwr2btzpy97hI0bMwZrB0Q6MqKBoijeIJzadTX+RbJdbxubG0rtENrh&#10;w/Ztpk+ehLUDIho5fQ2UiqJpJ3+slJQOBuP73cKGde008auvsHZA5CKpG5KIx83JLYuuHTt80L7t&#10;zPBwfNoNIhRJ0eCwW7/lkjUd+D5hXYaEdvgaz6RGZCIpGiwWRzzz0iZe1g7tP2jXGmsHRCJCokGU&#10;HmwX9E5Zdy+tJS9u9JQDcq9kn+7dPmzXdtyYMXidBSILGdEghYEoisQUDQopHYzG7p06DO4g9Tsc&#10;PXpUWYCQ0yMjGqSDlybzxWO3k2Lt+8xLm5PSQRDe69F9UNs2X40ciVdhIVJkKRpu3rz58OFDZSKP&#10;UJSKU7POdoVVVkjpYDBA7TC0S+iMKVPwOgtEhCxFw/Lly/Em67kh1w59enQb0KbV+DFjsGWBnF+W&#10;osFgMJhMJmUi7xDW0/BfUjroDb06h37SqUP411/jk/KQk8tSNDAM4wz3ViLo4GWa5NqhV49u/VuG&#10;TBw7Fs+kRs4s73f4LBFFTs1Wb1LO3UsnEnLwMk1y7fBe186fdOo4Be8NhZwYIdEg7VSiMcUEdYOT&#10;3AAux6R0MJt7du38fkjzr8eNO3HihLIAIWdCSDRQlMCbr5y+n5ygJ/EgxRukdDCZ+nbrOrxzp6/H&#10;jsU71iMnREzVAMUCy+Xdk+1szVo7CN27dnq/RfPJEyeeOnVKWYCQcyAnGvIdKR2Mxn49ug3r3OGr&#10;UaOwdkBOhaRocMJbv+WSlA6C0L1zp/4tm4dPnnzy5EllAUJ5jaRoYPJRg+IV0WxWGU39e/Uc3L7N&#10;VyNH4TEL5CTIiAb4duU0XP22b3v6ulgEizI3v5B7JXt0Ch3QOmTalClYOyBnQEY0UDRt5s03/3qU&#10;kmSEcWVuPiK3LKB2+LBt6zEjR+K5kijPEbObWSyWqDsvjHqeyofJIJHSged7duo4sHWL6Vg7oLxG&#10;0n6Wnw5epknqd4DaoXevAa1bjh4xAq/CQnkon34FE0vud+jVOXRQ25bfTJqE50qivEJSNEhnSee3&#10;w5dpkGuHfr169W0ZMmbkSLwKC+UJYqIBmhI6VzXN5ucGxSty7fBe186D2rScPHHiH3/8oSxAyFHI&#10;iAbYVVg1W7NZeXdvF4tQACqHV7VDn97vhzT9auQI7JVEDkZGNFC0dHnV1TMPkuMNZN0bMjek2sFg&#10;7Net60cd2k0ePx5bFsiRSGlQULCfxDxJ4E1m0i/KzhZr7WB+v0ePXk0bjx09Gq/CQg5DUjckzTj7&#10;My/tQaodjIb+Pbp/3L7NhLFj8Wk3yDFIioYCS0oHQejTs3uvdxtPHDfu9OnTygKE7IakaCggBy/T&#10;JPc7fNCrx6A2rcZ99RWeDYXsLd1oSEpKunz5smi9TyvHcWq1GkaSk5OvXLmSJ3eXpijK1UNDs3SB&#10;TgezuU+3rj0bvzNpwoSzZ88qCxCyg3SjAeJgyZIlYWFhP/3007Vr1+CDCJMdOnTYsWMHy7LKixwF&#10;9gpOw9ZpWdHTx4WUZ17ag9QryfMf9un9YZtWY0aOxKfdIPtJNxo0Gk2DBg02b9780UcfbdmyBQJi&#10;yJAhJ0+ebNSokeNvPE/RNG8Uzu2/kRCTUkDOekqP3O/QO6xLr3cbT5006dy5c8oChGwqo528Xbt2&#10;5cuXhxHrAyCk7+qWLVvWqlXLutDR4A0kxqYI+e5mDTkgnw0FtcMHrVuM+vJL7HdA9pBRNHh6ekIL&#10;QpmwatOmjdzpkCcK5sHLNMnp0LtL597NGk+ZNAn7HZDNZdI0gCyAgJDHy5Yt27x5c3kc5Tmldnjv&#10;vf4tmo388gu8zgLZVibRULt27Ro1asjjTZo0KVOmjDyeJ8yC0q5BMrnf4f2wru83azp54sQzZ84o&#10;CxDKtUyiAUqGVq1awQhN0+3atXP8sYmXRJphSlbw0+rUIvY2vEauHQb16d2nWZPRI/AqLGQzmUQD&#10;aNu2rVarLVeuXOPGjZVZDge1AsPQARANLhwWDm+Qa4d+3cL6NHt30oQJeJ0FsonMoyEoKKhBgwZt&#10;2rTx8/NTZv3Xq+doa3Sc1lWtdbH9oHPT0Izq7P4bhhTexUPzxlLbDK5qeP+EPjVPqh3M5kF9+/Rq&#10;0mj0iC/xTGqUe9Tt27eV0XRQFLVx40ZfX9+mTZum/saGpWazeejQoUeOHhq1tIdfcU/p4khbg+hJ&#10;SdTv/O10o9CgYmV9zbztGxUsRz+PSvjfhJ2V/QK3/DDP29db5AVlGSEohlHR1C9r1q879seUadPq&#10;16+vLEAo+6ixY8cqoxmS79eaOhqgZEhKSlq9enV09DNXLxf4aNq24Icfyyg/WmVINqq1HMNmVOlY&#10;RBhy+AYsFlEfr69TucquJYt8CvkQFw1AuhO/VvfLypXL9x6YM39+7dq1lQUIZRP1+PFjZTR98KUN&#10;O3ya+zxEg16vX7Zs2aZNm65fv96gajVPV3dBsM1FFjTD3ouKSjLzwcHBgiBcvnw5MDDQ09PTAq3r&#10;VOCd3L9/P+rhw2plA+UgyxZYI03RFtFcu2qVkf37urm5imYiOzyttQP92/oNaw4fmxweDo1BZQFC&#10;2WGzL/mnT5+O+Pzzcl5uk7/4QqVWq3heWZBjsHtrNBvWrD/xKGre999DNHzyySejR4+GdFBekMrW&#10;rVv3b1j3w4Rx0huA5nfOwBbJi+vHbMhaO2iW/rZizZFjs+bOzasTWBHRMu+GfPTo0Y0bN/jMdvUi&#10;RYpMnznzWmzihFlzTPFx0izYwXI9CBZBrhHg3+rVq2u1WmnN6YA3aVGJllQryd6Q+1DLa9IxC4Px&#10;oz69+7doNnb0aLxjPcqBjKIBvqjnzp3bs2fPYcOGDR8+PCUlRVmQjoCAAHj9lecvJi1YKBiNKpa1&#10;tkJySOpdEEXpJCdrXQNthNKlS2ccDfJrpb4G61iOKasjmZQOFku/nj26v1N/wldf/fnnn8oChLIm&#10;o2j4559/9u3bt3Tp0mXLlkFRcO3aNWVB+vz9/Rcs+OFukn7ivO+NKSmUmlMW5JrRaNy2bVt0dLQy&#10;jTIjHdGUruB+r1+LZmNGjsQzqVG2ZBQN58+fL1WqFLTtYYefPHky1PMwEwp7qCbkF6SpZMmSc+bO&#10;/edF7NQfl5gFsw3TIc3eR5QBqXYwm6F26PZO/Ynjxl64cEFZgFBmMooGLy+vxMREs9kM++SePXvO&#10;nj2bnJw8Z86c9evXZ1x1Fy9efNGiRbcTksbOnGNMTqE426SD4+8TkQ/IZ1J//H6ffs2bj/z8c+x3&#10;QFmU0c7WtGnTe/fubdq06fDhw2PGjIGSftq0aXPnzn327JnyivRBOsyaPft6bOy0RYsFM9QOeXYp&#10;N5LPlezXs1sY1A5jx/7111/KAoTSl1E0uLu7L1iw4OrVq/v374dioW7duj169Bg9enQWC3toWSxe&#10;suRmYvK472bnvt8B6hTIJmxT5IxcOwzp369v8+ZfDB+OV2GhTGUUDRRF1axZMzw8fOrUqSEhIWq1&#10;Ojg4mGGYrPfh+/v7fzdr1vWY+PAfl5iMJorL+YWbGo0G3oOPj48yjbLpZb9DWFijBl+PH4/HLFDG&#10;Mm+9Qxbk5lrsgICAxUsW34xLnDB3Pm8w5rh2gJziOA67G3JDFASoHT7p36/3u++M/PxzvAoLZSDb&#10;e5rZSpnIGqgdZn4381Z8Yvji/1lrh5ykA7Qm9u3b9+LFC2Ua5YhcOwzo3r1nk0ZYO6AMZDsa2rRp&#10;0759++xepFC6dOmFCxdefR4DtYOZ53PWKwklQw4ujkBvkPodRMvH/ft2a1h/xOef4z2pUZqyHQ0V&#10;K1asVKmSMpEdUDvMmjXrNtQOixYbDIYc1A6YC7YiXTnG84N69+j9buMJY8diOqDUbHwNdaaio6OH&#10;Dh0S6OH+7YgvVO5uUNwqC1KDINBqI1avPf4wavbcuTDj888/HzlyZIkSJeTlqe3YsWPvxvULJubu&#10;8qoCAv7sLAMbau3ylWsOHZ767XfVqlVTFiEE+x+04ZVRh1Cr1Tdv3oQ9vIyHW73gaqYMr2VSc9yR&#10;U2duxcUNGDBQr9evWbOmZcuWAQEBqU/HhIKCZdnjx49fPnumf8f2DMPk+K4NBQprPd7068bN8Rbx&#10;ww8/9PDwyG5HEkHgQ+LgL0JHgl/t7bfftuFVttS4ceOU0fRlcL+GHID99tq1axs2bFCmEUK28OGg&#10;QUt/+kmZyDUqi2e/2DBx4Xvp6dOn/fr1K1SocPee/Tk1Z7Fk8k1FUbQ+OeXYsQM1atXz8yuc3jcb&#10;9kXkRj4us+C7LSkx4fr1f6pVrcFKn7d8eOKcIJgbN6rXoV1LZTrXsrTDnzp1ysfHp0KFCsp0rj17&#10;9iwwMLBGjXq/LN+k0+kyvl4LQKERExMza+bE/gM+ebtSEM+TfasV5GAajfbkicPffjNh+swfKlep&#10;bjDo81+XtsUienpwPp62uV4JZB4N8BXdsWPHGjVqhIeHK7Ny7eHDh5UqVQoOrrP4p9VarTYr0RAb&#10;GztvTvj7fT96q2JljAaUdZACOheXBXOmz5kTPmnKrEEff5aclGirEth5QDT4+uiKFHJVpnMt84OX&#10;d+/ePXTo0L59+zK9lQtCTohludiYF0ePHYBxaJPGvIhmmLx60hJJMo+GXbt26fX6ixcv5vl5tfkv&#10;6ZEDsCx78cK5y5ek600v/nX++rUrUITKi1AGMokGCIXdu3fDiMFggIyQZ+YVKJmUMYSyhqZpk8kI&#10;JYNeL9W8L54/O/HHERjJf30NNpdJNJw7d+7VQ1ahTREVFSWPOxjUC1qtpnWbDr6+hcxm8h4PgfIK&#10;tB0eP3504vhBZVqlOnRgd0JCHBYOmcokGg4ePPj8+XN5/OrVq3n4PEVBEG7fugHZjxdfoqxTazQX&#10;/zp388YNZVqlggbF+T/PaDQZ3X8YgYx2s+Tk5IiICGVCune8afv27cqEY0H5Jwjm69evwFuiKIwG&#10;lCXwLWIWhN27tgvC/590azAa9u/dbjDosXDIWEa72bFjx964Wdju3btvvBbADsZxamwioqxTqzWX&#10;L1+4fu3vuvXeaR/atULFimHd+9au0+Cvv87evn0Dj1NkLN1o4HkeaoTg4OChQ4c2bdq0ffv2gwcP&#10;9vb2hnTAIwXI+cG3CM+bzIL5q3HfLFsZMXToqPIVqowa/fVvK7YM/2ysKFqw0ypj6UaDXq9v167d&#10;tm3bFi1a1LBhQxhfvHjxhg0bgoKC8uoKHLNZemCNMoFQhuCjIgjCWxUrh7Ro5yo9h5W3WKB5Ibi5&#10;ebRqHVqmTPl8fCGZTaQbDR4eHm3bti1ZsiSMw0aUT1isXLkyVBC5uR9cjsGXgKurK7YPUdbBZwYY&#10;DHooH+QvFfgXxk0mI8yXX4PSk6UuPdig8pbNKxaLRaNRN2vWysfHF+tAlHVpfm7z/PNMhCxFQ56z&#10;nrjCnz17Ij4+jqaxcEDI7siIBgCFQ1RUFNSCWAoi5ADERAPgOBZzASHHICkaEEIOQ1I0CIIZe48Q&#10;cgxiooGm6SJFi6rVGkwHhByAjGiwWCxqjqtVq76Hp2emN5JECOUeGdEAJYPRZPrj+OH4uFg89R0h&#10;ByCmQQHtiLi4WD7D51YghGyFpG5IlmXw4CVCjkFSNCCEHIakBoXJpFwkgxCyNzKiARKBZdnSpcpq&#10;tTpMB4QcgJhoUKu5qtVquLu7i2I+fCoZQs6GjGigadpgMB48uDsm5gVeeYmQA5DU16DXG/DOPAg5&#10;Rpaigef5TB9L6QAMQ+PBS4QcI0vREBAQUKxYMWUCoXwK2q0ajRZvMijLUjT07du3ffv2ykQegQYF&#10;HrxE9iMXpNf+ufTo0UPICHlmQZalTeDl5eXm5qZM5AXlCEXV6vA28PIqZHOQBdBkXrFsyZCPel+9&#10;cpHj1MqCAoyMdIRooCm6mH8JtUaLhQOyOZpmEhMTtkasv3//rlqtUeYWbGREg3zl5aGDe2JjXuCV&#10;l8jm4EMFiQDFAgwwotXqsMchb6JBp9NB0w62vkajzfpBB6wXkD3AF8+jf+8fPbI3Pj4GPmPnz57e&#10;v3fHs2dPCniPQ9788qdOnTKZTI+fPr5y/QrkdRb/BnjkEtkcfKhYltu/b/sXnw66c/uWIPDffz+9&#10;b5/QM6f/KOA9Do6OBkiECRMmrB44cKrR2OP6lSWD+6zfsIpm2AKe0CivQJkAcfBO4xaTps4uVaoM&#10;tCwGDhr2/Q/LgqvXfv352gUQ5eAqfcWKFQf69ZuvUnlbJy+rVCMKF/t42YaaVWsIgpBeQEDT4/nz&#10;599On/DhR5++XSmI503Kgv+CvyVNMxmkjEVihj9/egUIbA2zWaAoOoOmZqYrAfBOMl0J/CD4vsps&#10;JdDsSrdvRf5YZ7oS+BdeI0++Qf7rZ7oSeKvwyvRWAuR3Am81g41vNptF0WK/lcAmTe+DIT0y+9KF&#10;JUvmjR8/vUhRf3mbvE6nc42Pjx3Yr8vfF8//unxTqzbt4+Pic3OaH2xMeJNv/CLp/dGlD1Ran6j0&#10;Nju8f3jlGx8Ms9ni5ckV8tYq07lGnT17Njk5Oc0/BrzfkiVLchx39+7dND838L41Gk1gYOCDBw8S&#10;ExPTW4m/v7+rq+udO3egZJg9derMI0eClIWSBSrVmX4ffTJ8zIvoJ7Exz9O8RAI+DfDHgxqveImS&#10;hQsXTfN0aXiHAQGl4+PjYtJZCWx9L28fb+9C/z68B3/11L8R/DrwKwQElElIjH/x/Fl678TDw8vX&#10;1+9h+iuBeSVLlk7Rp0RL7dW0V+Lq6l60qD+sBLZJetu2mH8J2HpPnzyClFHmvgZ+HRcXN3//Eo8e&#10;PTQYUtJ8DazE3784bJuoqIdpvkCjkT5JxYuXjIr6NyUlKb13W7Rocci5qEewkrTfqlqtLlGi1JMn&#10;UbCS9N6tX+Gi8EeEjW/dRGlsN0jSUqXKPn/+DPbS9P6Cvr6F3d09YLvBlnl9JbAI/rLlK1SE9Siz&#10;XpNpNMDuFx39dOjH7125fPHH/61qHtLWaDQoy7IP3hjP87dvXU9OTlJmWd8h/NH9i5d4cP+u9aGb&#10;ylayfqK8fXx84ZeCD/arXwpeD5udYdnHUf/Kc2TwCxYvEQAfm2dPo15tJesmpYOrvS2ak1+8ePHq&#10;Owm2klarLVOmzMOHD2EPfX2+i4tL6dKlb9++XadOHXnmG6jPPvsM/jP40yozXoIfBr9ex44dvby8&#10;Vq1aBftM6j0f9g0fH58PPvhg06ZN8DMgRJQFr4HfoWXLlvAmfv31Vxi/dvz4H8+f+ygLJVtUqrEV&#10;Ko6bOufin6cu/nU+9TsB8E4qV66akJBw795NrdZFmfsa+FVZlgkL63P16t/nz59NcyXw06tVrVE1&#10;uGbElnUpKcmpv9JhJRzHdu7c89bt62fPnErz14FfuVKloJq16m3etCa9lcBft3OXHlFRj/44fphl&#10;0yguYCWQYs2atdq2bWNsbEzqlcDGh/W0bt0Rvgb3798FL0i9EtgmJUoEtGzZbvfubY8fR6V+RrG8&#10;klatpHPV9uzZAX++1Cvx8ysM/7Zu03Hvnp0PH95P82MAn9cWLdpqtNqdO7akuRJ4AXyyO3YMg7cK&#10;K0nzncC7bdCwcfHiAVsj1sO7Sv1ZgpXodNqwbn3Onj119crfaW58WEmdOvUCA9/avHmNIJhfX4n8&#10;x/146Bfws4Ay96UcRwOsCja+zsXFuicrq4XVw5aFNwPrSf2zAKwNvuQW/fDdk6ePX20Nk4kPKFUa&#10;/hxbNq+NiYmBj6s8H1YDhXD14FoREesNBj3DSL8UrBXW37x5a1c3t8idEbDN5a0O82HrdejYFb4C&#10;Dx7Yo9Eofy8oGbRa3YD+fa9e+ev8+fOvth580vz8/N5///3NmzfDd/Orvy/ML168eK9evX777bcf&#10;f/xRnvkGKikpSf40KzNeA782rAsWGY1pP1kYXgDzIZbgD/N64L0OXgNvFLYvvAZ+25Gffx66fHkH&#10;ZaFkFHx3TZn1/vsfGvXJvEmqlJQFr4EPQWJS4vfzvunVe2CFCpXSrRs1GumR3ml9mQN4JyzHQhlm&#10;Mhrld64seEmeKa3ELMD/lLmpMLAO+HWM0qmZGawEUl/g061IKZqCzyu8k4w2vkYD/w/bRJmVivUH&#10;qeV3osz6L+tKpE8DvCbNnyLPhNfAT0nvLwg4NXzUKHi36b1V+ANJ78RkEi3pvhPrxpe2mzLrv+AF&#10;1l8nKxtf+gsq0y/J65eLoNRyHA0wHwqurZvXxcQ+hziQX6zR6cqWLVerdkOoceSaX57/OpiZkpwM&#10;//9adfByKxlNr//RYT78UvCD3vhYwjhsdvjPedN/thjMh60Esf/6zgIz4V0UK+bp46mBz788UwY/&#10;FEp7eQ9VZlnJ82HXhopemfVfju5rOHXq1NedOo15+hSKGPjzblKpttVtOG7hsmJSM0HapdN8PxC9&#10;UCbNmTWl/4AhFd+uAvWYsuC/5C0Ov3OaK4FF8AJYBC9I8wfJMzNdifwau64EwHx4AYzYdSUyR74T&#10;GJHnvCHrK4FF8Bpl1kvyIqBM/1eOowG+is//ebr/+50TE+OhIaO8SdGSnJRUvsJbE77+rnGTEHhl&#10;mu8WMgw+AvByeTK9XzCD+fKvAyPyHNmr+fD6118MhYO3l6awbxo1dc68uYntrV69eqNXrfq5VSso&#10;HMJc3Q6HvTd0+vziRf3hOxZ+YQg8yDYZvNj6C0tgvrw55HF55uusWxb+FswbK3mdvBLYmvK4PPN1&#10;8kz575TBSuBfe68EwHxYg71XInPkO1GmU8n6SuTXvEFeZP2I2Rh8CGmGbtCg0fJVW1evi1y1ZsfK&#10;1Tu++HLCgwf3584Of/L4EcSK8tL/sr4rqRaTpfcLZjDfusHe3GKv5qe5EuVn24K9oiE2NvbBgwfK&#10;xH+FhIRMW7TorItLSpXqY6bODqpYBSIZWlnKYis5FKAx//pvm+ZvDnEAZSSkO7TuHv2bdj8ZQpmC&#10;r2wYYJeD7xioMt4oTLx9/YKqVq9arSYMdeo0GPbZ6Bat2l29cvHG9SupS5j8wV6/VUpKypgxYwYM&#10;GLBjx47nz58rc19ycXGBDaqDtg7Lmi3m3bu2fv7pwGv/XIY/CSyFRfAXgkieMW28PiX5VSrDF4Y8&#10;AuRE0OlcoLH014WzP8yb8emwftevX8ULY1COSDcf1Wilno6rl/56cP8OfFfB18zr3zSvvplgBGKE&#10;ozn4ZKbZKZ4/2CsaihcvHhQUtGzZsu7du3fs2HHKlCnnzp0zGJQDQvJWhv0fSgPrn0R7YN+ufXu3&#10;Wzc6Bbv3vbu3ly9bkpCY6OLqZq3NLVqtpum7LXx8fOH1Ohfp73H//p11a5aNHPHxkI96z5kTnpSU&#10;VLdeQ4gVqV2RTa9/AlABBB88Vzf3UqXLwfiiRbP79ulw+NDeV18z8PFISki8d+/2nTs3Ybh27fKy&#10;X388eHBPqzahlapUS91zkT9kNRpg28G+F5dlycnJlSpVgkJfr9efPHly8uTJTZs2DQsL+/HHH69c&#10;uZKQkPBqb4Td/p13mgVXr33o4O6YF9HyiR8H9+1iaCa0UzeoCyA+YA68LDYuxmg0PHxwd9eOLVMm&#10;jezfJ3TMqKF7Irc+ffoY1lOjRh14ky9ePIuLi8nuIPc5oQILPmMQBH36fhjSsr2Pb6GkpOS4uFj5&#10;Cww+e1DMHj9+qFe3NmGdmod1atY6pM7UyaO9fbw/HvK5l5cP/LfySvKZ/+8RzRjs4bNnz7569Wqa&#10;pwykBi978uTJ/v37X1UKrwQGBjZv3nzFihV16zZauGSlVquDYf7scPjm/2355pZtOjx9/HjwR72g&#10;KfHzbxt9CxXmeRN8sUPczPhmfKlSZY4fPXDu3CllXa8JCgoOLF8RChFlOmtEKfTETqE9mjRtBcVk&#10;FrcGIkumRyhkkA4JCXFPHkdBHPj5FXF1c4NPJjRXPxzYDdqu9Rs05VgaPiAGo/HBvVt3796u/06T&#10;0aOnFi8RkN7RdEeC5ravj65IobSPROZAVqMBohG+7WH/zGKnC5T958+fHzVqVEpKijLL2sqoU6dO&#10;y5Yty5Ur17Vr12rVav+49HeoLDi1+vLF893DWoV26v7Dj7/u2R05oG+XwUO/GDl6snw+GURDbGzs&#10;9/OmtW8f9uRJFKTDn3+eun//rrxaWZew93r27CsI2du95ReXCChdtKg/5kJ+lcVoACwrnYMDI/LB&#10;BYiGC+fPDOjXpUHDd+d9/7NGo5VrWJPJuOTHud/Pm95/4NCx46fB66Gqta4gz+RZNGQANpa8Nd+w&#10;Zs2a3r17w4iLi0twcHBoaGhISEjlypU1Gs2zZ8+gdggOrrP4p9UQDbBZYZceNvT9B/furNu0f8Wy&#10;JUt+nLMx4mCVKsFyqS9Hw7w54f0HDAmuUTsuNub+/TtQO+zfu+PC+bMwCa9pH9rth4XLILlyUODJ&#10;nwNlAuU7WY+GN7weDbPmLIZJ+JzALuPq6nbj+j9dOzUNKFVmxe/bXFxc8/zzY/NosFc3JNQXGzdu&#10;rFSp0ogRI7Zv337gwIHRo0fXqFEDcgGWGv97NhtEA2zcNm07x7x4sWfX1oMHdjVu3Kxs2fKQF8or&#10;rOBPAn+AJOvFGuXLv92798Afl/y+bMWWL0dMrFmz7p9n/jh96hi8ANIkuwPmAsoYVArWgoKFQR6J&#10;i4uBilibnRuOkMVe0aDX6z/44IPIyMjZs2c3a9YMSgNlQTogHerWe6dIsaK//Lzg338fNG/ZDoI5&#10;vY6DV/s/VBPVgmsN+2zMoiWrJofPhcmsfyEglEWw8+v1yc+ePn765NGzp1HRz56cOX184Q8zoVnR&#10;uHELFxf4oOZxa8Ie7BUNxYoVa9u2balSpZTpzPC8qVSpsg3faX7n9i0vL+969RpDjQDkpbDptRpN&#10;h45dC/kVNpuVUkIuIgwGPfyFCvkVadmqQ1DVGvj9j2wLPmZQvR4+uLfvex17dW/zXs923bu26BLa&#10;9MihfV269Orao4/8GvnF+Ym9oiG75I3buk3HBg0ahXXtUzKgzJsXSlAqi9kCr1MmXwP/LSTLG+dT&#10;IpR78E3j4+PbNax3uw5d3q5ctWKloIqVqlavWe+Djz5dtGTlxCnfFSrkl18L1Sx1Q165ckUnXW1W&#10;Vpn+L9h8aXZDZuDhw4eVKlV61Q35qk8BKjdoJkBbDtpzrxdpsP74+PgVyxZ36NitjNQHga0GlA05&#10;7oZ8BXaTV30KMMJxaviImkwm5/ko5k035MqVK/fs2aNM2Bm03N7IBRnMiYqKgj9Gfu31Qc4JPm/w&#10;zQSfSfhXRksPreBTUpLz91dUlqIBdkvHtKbgp8DmTp0LMo7L6J5rCNkDfCahLn5Deh/R/CRL0YA7&#10;JEIFjbN0Q2aFINj4inSEUHqIiQZo4BUpWlSt1mA6IOQAZEQDNO3UHFerVn0PT8/sXkCFEMoBMqIB&#10;SgajyfTH8cPxcbEMPvMSIfsjpkEB7Yi4uFiexzMaEHIEkrohWRZvx4SQg5AUDQghhyGpQSE9AQUP&#10;TyDkEGREAyQCy7KlS5XVanWYDgg5ADHRoFZzVavVcHd3F18+DgghZD9kRANN0waD8eDB3TExL9J8&#10;hjJCaYJPDlAmXkpzJnoDMRsICge9Hu/UhrInOUm67bBO5wINUsp6EzcYt1gsKSnJ8gtQekjKToaR&#10;nheqTCCUGbVac/PWtdnfTTl54siLFy943hgd/fTEH4dmzZx88+a1V0+gQWlKNxp4noetKY9D9cVY&#10;b9Yiz8SvbkQEqDRLly577Oi+vn06jv9q+Lkzp4YN7dO/b+fTp44ULeqPXzMZSzcaYP9fsGDBiBEj&#10;Nm/e/ODBg2vXrm3YsGHIkCHr169XXuFY8GfGg5coW3je5F88oHlIW2hWPHx4Lzbmxf17d1OSk5s1&#10;bVuyZGlneK6MM0s3GrRabe3atRctWtS1a9e1a9d+//333bt337ZtW/369eUKwpGUIxRVq7u5pXub&#10;aYRSE3i+ybstPT29lWmVysPTq2lIGygZ8GsmYxn1NbRo0aJNmzYw8uouTwMHDgwKCrIudCj46TRF&#10;F/MvodZo8S+Ksg5Kg/IV3q5Rq44yrVJVD671dqUqb96UGKWSUTRoNJqPPvrIw8NDnixdunS/fv0c&#10;XzIA2nrl5aGDe6AmxCsvUdbBt5qXl0+TJi3kSSgWmrVoq9XqCsId3HIpo2gATZo0kQsH2KY9e/as&#10;UKGCPD9PYL2Askv6zFCqBg2a+PuXgMmAgNK1a9V/VQWjDGQSDS4uLoMGDeI4zt/fP72SIQd1RKYP&#10;s0oTdimjHOBNprLl3qpb9x0Yr1WrftlyFV495QhlgMrKkUgoHKpUqTJr1ix58o1HUeaAWq12d3ev&#10;Xr3u0l/Xv/4cijQJAg/pIz8O9/2+H71VsTI0IFmWUxYjlAnRxdVt3drl48cMnzHzhx69BiQlJcAn&#10;X1mYX0Al5O2l9vPRKdO5Rm3dulUZTQd8V1+8eNHV1bVcuXJyGXb69Gl5UW4sWLCgatXaC5cszzQa&#10;3Nw8IBqeP3/+7fQJH3706duVgiAarH9dhDIHH1q1WnPj+tWl/5v/6WdjA0qVyZeHLc1mS2E/d/8i&#10;Ss9g7lF///23Mpo+mqblUJD/TU62wUmmHTp04HkhKKgG7PbYJ4TsCr7eLBZzfEKcl6cPjOfLjgb4&#10;fu3Zs9unn36iTOcebKY8UaRIEeUdIIRsYejQocreZQuOTtC7d++OHDEiqIjfV0M+1mo0Yob3epT6&#10;HTWa3zdsPP3oyYKFC5OSkkaPHv3pp59WrFhReUUqGzZsOBSxecHokaxaLeIJ3RmiGGbp6rUwsvnU&#10;mWkzZtSqVUuejxDI5AiFbUVFRY0aNSrQ033iJ0O0Wm3GuZAmBwdZPkYxtIrjVh8+CgPmAkot82jQ&#10;643x8QkmU25v5Xzv3r1hw4ZVKuQz7cvPGY4TTTnpCsIj0jYB9YKKov+3bMWc+fNhwFxAqWUSDddu&#10;Rdev3wCG1m3aKbOsh0mUsSyDemHM6DHloF4Y8rFao85BvQA0Gk2LFi18fX2VaZQjFE2rGOa39evX&#10;HjlW00pZgNBrMooGQbBMnTxq0ODPtkWe6NP3Y2WudMCCytY394MHD4YMHlLeyx3qBU6rEXNagEC9&#10;wPPpPkcbZQXFsiqWXbRs+erDx2fPn6/MRSiVjKIBqoNH//7rXyygXGmPdxrWgzlXr96ZNef7Xbv2&#10;ZP28RKgXRo8a9ZaP58Shg631Qs5PlzIajfv374+JiVGmUTbJ9cLytRs3Hjsx9ZtvsF5AGcgoGiia&#10;at+he8TmVZG7T3wy5EOYM3HShDq16+zac3jrjiPyazL28OHDIYMHl3d3nT56pMbFJcf1goyiKGhT&#10;4F39ckbqX2DZxcuWrzhwYN4PP9SvX19ZgFBaMtrNOJYeNeKjmnXqb9myftSo0TBn1qz5tWoGC4LJ&#10;zd1dfk0GHj16NGrkyLe8vSd8MoRlmJz1OyKbkHJBqhc2bDx+MnzGjODgYGUBQunI/Bv406Ef/PS/&#10;+S1bvgvjRfzcRo/5ukTJgOZNashL0wO58MknnwR6uM0YM0Lj6pKzfsfUsKMhB+R64X8rVy0/cGD2&#10;/PkNGjRQFiCUvsyj4fVuhV69+pav8PaXnw0WBHMGPZHQjhjx5Zdv+3p/PXQww0K9YJtcANiayK6X&#10;/QvrNkC9MH1G9erVlQUIZSh7e1r9Bu/GxMRMm/798ZOX0+uJjIqK+vTT4WXcdOFffJb7/oXXaTSa&#10;jh07+vn5KdMoM1K9wHE/rfp9+b6DM2fPbtiwobIAocxkIxosFnHsV8OmTh45berodxtVU+b+14MH&#10;D7788svKhXynfDqM1WhUgkDlglSxUJR0h3lrDomieO/ePYPBIP+sNMmvhf9EHssxZXUkk+oFmoZ6&#10;Yf3xk9O+/RaPR6BsyUY00HQmO8zTp0/HjRlT0dt92qgRak8vaZZanfuBpVm5HQH/XrhwIeNo4DiO&#10;hp0i1UqyN3DE3wxCygWtZumq1cv2HZzx3XfYv4Cyi3r8+LEymiH5umygTL+GYRi9Xr9s2bJNmzZd&#10;v369QdVqnq7ugmCb4xE0w96Likoy88HBwYIgXL58OTAw0NPTM83+SHgn9+/fj3r4sFrZwBx888Ma&#10;aYq2iObaVauM7N/Xzc1VNBPZ6ym1I2j6t/Ub1hw+Njk8HHMB5QA1duxYZTQz8s6WOh1gh0xKSlq9&#10;enV09DNXLxfYvdJMkByDH8soP1plSDaqtRzDZlTsWEQYcvgGoNGkj9fXqVxl15JFPoV8cnOCVl6x&#10;1gu6X1auXL73wJz582vXrq0sQCg7qNu3byuj6YNQ2Lhxo6+vb9OmTVPv9rDUbDYPHTr0yNFDo5b2&#10;8CvuyZtsfzU0lC0pifqdv51uFBpUrKyvmbf99znL0c+jEv43YWdlv8AtP8zz9vUmLhqs9QL1y5r1&#10;6479MWXaNDyvCeVYVr/hmzdvHhQUND/9s+67du26c9f2JSc/L16ukElv+z2KZunEmORl4XtDP2pQ&#10;ukpRwWj79OE0TNSdF+O7LyvnGhCxkLxokOoFjea339f8tmfvrLnz6tatqyxAKPuy1A156dKlEydO&#10;7Nq1Kzo6Wpn1X1A1yI1/o543JJsMKbYf9ElGi1lVO6SC1oVLSTC+sdQ2Q7IJ3r+Y/etKnYF8vuPP&#10;K1atOXLsuzlzMRdQLmUpGiIjIw0Gw61bt44eParMcjiKkm6M+eBGtCGFzx8HF21IqhdYdvmGjasO&#10;HoZ2RL160rVwCOVG5tEQHx+/Z88eGIG6YOfOnbm/03xOURaz+SFEg95EZSnQCgr5POifV61edfDI&#10;d3PmYP8CsonMd7KzZ8+eP39eHj9y5Mjdu3fl8TzBsNIJUMoEelkvrNy4aeXBQ5PDw+vU+f+HOyKU&#10;G5lHw65du6BwkMfv3Llz4MABeRzlOble+On335ftOzh77jw8DxrZUCbRAKGwfft2ZcIKksKUd5dX&#10;W8w5PmUhv5FzYfXmLasPHp00ZQqev4BsK5No2Llz582bN2GEppVKfu/evefOnbMudDR4A+7eLmyG&#10;5zsVEEq9sGr1L7v3zZo7t3HjxsoChGwko93MaDSeOHGiS5cuS5cu7dy584cffrh48eL69esfO3bM&#10;8fdNEC0WTsPWCqng4eNiEQp05SD3L6zeuHnN4aNfT5mC94NG9pBRNPA8P3jw4I0bN0IoVKxYEUpW&#10;mIT2Rfv27R1/nAL2B94onNl7LT4mhWYKbk+kVC9I11mv/mnXnpmzZzdp0kRZgJBNZRQNbm5uVapU&#10;kdsREBNyF4Orq2vlypXVarX1JQ4limJygtEiWPLdU46zSqoXGGbVhk1rjx6fMm0a9i8g+yGs3S5d&#10;GF6Qc0Gr+WXNup937Zn+7bfYv4DsCrv0yCD3L6xau37N4aPh06fjedDI3giLhoJ58FLKBY122br1&#10;/9uxa9qMGY0aNVIWIGQ3BEWDCHuIT1EPTs2oClI6WI9TMivXrVtz6OiM777D6yOQYxATDaJFZDmm&#10;Up0AV0+txVxQskHuX1i+YdPS7Tsnf/PNO++8oyxAyM6IiQbYSQST8OfBm4mxKTRbILoi5fOalq9a&#10;vXL/oW9n43VTyKFI6msQRVGfbCoI5ztBDkr1glr9+6YtP+/aOzk8HK+PQA5GWDdkQTl4aX2e9fI1&#10;a1bs3T9z9mxsRyDHIywaCgKoF9Zs2QrDz5F7x0+ZgveDRnmCsGgQeLNtb1ftbOT+hd9274Xhuzlz&#10;8LwmlFdIigaapv3L+mp0nEjk0yEyJ/UvcNzaiG3jJk2CAfsdUR4iJhpEi4XhmPLBxV3cNDCuzM1H&#10;pFxg2WVr1v4UuftdK2UBQnmBmGiAPYc38icj/4l/kULnu1s2yMcj1kVs/W33/gmTJilzEco7hO1j&#10;5vzY1yD1L2jUUC8s2bHr29mzmjZtqixAKO8QFg1UZo/kJQsUC3I7Yv2WiGV7D0ycPBn7F5CTyG+V&#10;OWE0GhiWr9uwcMv2b2fNatasmTIfobxGVDSI+ergJdQL6zdFwLBy34HJ4eF43RRyKuREgyhdXlW5&#10;bilXDx2hz557ndzv+MOWCBimzpiB9QJyNiRVDRRNaVzU0rnShCeDlAsMs3bTlqnTp8OA5zsiJ0RO&#10;NFAUbxIuHLmVGKenSL5trJQLOu3vm7YsitjW1EpZgJAzyWo0vHoWdt6yPg5DGSeRfDxizboNy/bu&#10;D58xQ5mLkPPJajRotdo8uYv0G4jPBZ12zZatiyK2T5w6Fc93RM4sq9HQr1+/Nm3aKBMo++R6YdW6&#10;Db/t2vPNzJl43RRyclmNhvLly5csWVKZyCOiqOJNAomHJ6Rc0GrXR2z/cfPWsZMm4XNlkPMjphtS&#10;FEVOzVRrFOjmrSPr3pByvfD7uvU/R+76dvZs7HdERCAmGqROBoqiSOuFlHJBo4F6Ycn2yDETJ2I7&#10;ApGCmGiAXBBMwqXjdxLjDKQ881LKBY5btX7DTzsjp8+c2bx5c2UBQk6PnGiwIujgpZQLavWmbTt+&#10;2bkb6gV8rgwiC2HRQMo9Y625wK3auHnx1u1TZ8wICQlRFiBECMKigYhLq17WC9t/2SH1L2C9gEhE&#10;VDSI0m3gnDwdpFzQalZu2LhwU0T4t9+2aNFCWYAQUYiJBungpZat16aSp6+r0x68lPsdN2/d/tOO&#10;XeMmT8HnRyByERMNlPSYbPHZwziTgXfOnki5HbF6S8TcdRunz5yJ9QIiGjkNCooyC+bbl6L0yUYn&#10;vA2cUi9s3/Hz9shJ4eFYLyDSEdYNybA05Xw1g5QLGs36LdsWbNg8ado0rBdQPkBYNDghuV7YGBHx&#10;087ICVOn4vURKH8gLBqc7doqqYTRaTdu2/7Dxohxkyfj+Qso3yArGii1lpU6GpwjH+R+x42bI/63&#10;befX06bhdVMoPyEmGqBe4DRMzeYVPLxdnOF+U1Iu6HSbtu+Yt37TmIkT8foIlM8QEw1QuZt5y+2/&#10;H6ck2f0IRcTCecpYOuT+hXWbNi/ZuiMcz4NG+RE5DQqKgmLhyf0Y63kNeXmQQj4esXnHzh82bhk1&#10;fjzeJx7lS4R1Q+btwUsIBaVe2BKxOGL7lG++admypbIMofyFsGjIY9bn0G3ZEblwU8TIceOwfwHl&#10;Y4RFgyXvnmsH9cL6LREwLNqyFeqFVq1aKQsQyo9IigbpHAI3NZMXt3iS2hFq9Q+bt8IwYuxY7F9A&#10;+R4x0SAdvFRzdVq+5eHrahEcevBS7ndcu3nr1G++gQFvuo8KAmKigaIpnhcunbibFKenGce9bble&#10;2LYzclHEVutj6PC8JlQgkNSggMLhxeNE3iQ47DZwci6s37p19up14dOnK3MRKgBIigbg0IOXNCPV&#10;C5G7Fm/eNnbSJHwOHSpQCIsGx2BoaLJI5y9s2Lp9zpr1X0+bhv0LqKAhLBrMgsUBRy85q507I5dE&#10;bPvq66+xfwEVQOREgyj1RPoV91CrWbveWBqaK6u2bYdh7toN0I7AegEVTMREAxQLLMdWrF3K1cO+&#10;z7ykKWrl/oMwQL2A102hAouYaICSQTAJ5w/eTIhLsffBy3ETJ8KA93FDBRlJfQ1QOKQkGsyCxd4H&#10;LxtZKRMIFUgkRQOAesEBxy4FK2UCoQKJsGhwDChPgDKBUIFEVDSIKoE3O9udYxHKl8iJBlFFs3TA&#10;W4W1LmpMB4TsjZhoEFUiw9Aly/tpXDgs9hGyN2KigaIo3iT8eeBGYmwKnRe3bECoQCGsG5I3mbFk&#10;QMgBCIsGe99mHiEkIywaEEKOQVQ0iNYGBR6eQMj+iIkGURQZjn6rRnEXdy2mA0L2Rk7VIF2UTXsV&#10;dmPVDJ6qiJC9ERMN8pWXf+6/aT14iV0kCNkXYftY3j7tEqGCg7SvX0wGhBwCK3OEUBoIiwaL2WLX&#10;G0MihGTERIMo3RuSCWpYxs3TvveGRAgB4hoUFKQCdjggZG/ERANFUYLJfPHo7aR4PYVXXiJkZ0RV&#10;DZSKVTN4/BIhByCuQYEQcgTCogFPkUbIMQiLBmxNIOQYxESDdPBSzdZoWs7dGw9eImR3JFUNokWM&#10;i04WTBYsHRCyN2KiAZoSZt5848K/KUkGvA0cQvZGVF8DpWI5PHiJkCMQ1g2JEHIMwqLBYhFV2AWJ&#10;kP0RFg1qDYsdDQg5ADHRIIoip+Vqt3zLw8fFLGDlgJB9ERMNlEo6QnH778f6ZCPNKDMRQnZCToOC&#10;UlkEy6Pbz40pPB6kQMjeSOprWDXzAKdmsK8BIQcgrBsSIeQYJEWDxWyBAa+9RMgBSIoGVw8tDAze&#10;4gkh+yMmGkSLWL1peRjcvV2k+0ojhOyJmGigaOra2QcwpCQaKBq7SBCyL5L2sehH8TCYjAIeu0TI&#10;3kiKBoalYcCTGhByAKzMEUJpICkazIIFBrxzLEIOYN9ooGmKUzOchrVJK8DdWwcDwzK5vy4b3g+n&#10;ZuHtwaDMQgi9xj7RQEn9AjpXNUVTUXdiTkVejX4UB3OUpTkimi3tB9aDwc/f0yyYlbk5wjB0/PPk&#10;s/uuw9uDAd4nyzHwnhFCr9g4GmCvgxpBo+MMKaZzB24sm7pnev/f96857+appXK380GhUKiEJwyc&#10;ls1tk4JSaXTssYhLv07eDcO5/Tf0SUaNllNrWDp3+YVQvkHZpOluNpu7deu2a+/O2ZEfWyzi2X3X&#10;Lhy6dfvvKH2yCZYOm9Op+xdNkuIM1h3cGVA6N/XelX/O+GA1TOhcNWWrFK0Z8laNpuVYDTvzg7V/&#10;n74O8728vKwvRqggsk00CILQqVOnPXt3V6pT6vG9F9GP4pUFKulGr12HN6pQo4TJICiznACnZh/e&#10;eLZ82l5l2qqQv2fxQN87l5/cu/UQJn18fOT5CBVAtokGnudDQ0N379nNqZk3IoBh6epNAr2KuFsE&#10;Jzq7mWaoxFj96d3XlOmX5A6Rp0+ewb++vr7WeQgVRDZrUISFhUGD4tN5nZ/cjz0VefX+tWcmAw+L&#10;KIr6YmHXpt2DUxKM8ottSN6TzdkPHa2b+ty+G+F9VsqTsJ6S5QvXDCkfUKHw2jmHrl64DTOxQYEK&#10;MhtHw4/HPytR3u/5o7h/Tj84f+jmpRP3oG4P6VVj+PwuosVi8wfSyddZ0Uz2+g5p64GJZVP3nNhx&#10;BSarNCgd3KRcUMOyRQO8H919MbnHcuxrQMim0bBn5/cHP/EP9LUIIgstCz0PFcSlE3cfXnvWdmBd&#10;/8BCgskpuhtYjn7+KH7b0lMhvavDpH+ZQjo3tcBbKEqMuhszre/vl87cgPkYDaggs8OxOlEl8GZD&#10;sgnaEsUDfdsOqDtwSmvvIu5OkgsAUsDN26XvhBal3i4KA83S+hQTbxJsEZII5RN2PIwP1T5vMhtT&#10;TLDLqTWsMjdHKErqs1AmbIFTS8+z4I0CDFKrBEMBof+yYzS8Am2W3DRbpLOtc5csqUlvyIJ5gFC6&#10;HBENuQHf7SaDcGTz37f/fqTMQgjZn1NHA7QhNDruxM4rP3yx5fH9GGUuQsj+nLxqoNQaLjE2BQoH&#10;rYuaslKWIITsyamjgWaoyyfv3r3yBMavnn5ggIhIMUETQ16KELIfJ44GSjquEfnr6WMRl2Bq78qz&#10;UD7AwOLFkQjZnxPvZqIK2hFhnzVu2bsmTHUe+o6nrxsMAq+cAcmpGZZjsImBkD049TewxSyWDfIv&#10;UcEPxktXLqrWsjCIKlGj5cyC+dm/cbHPklgOiwiEbM+59ytKJZ2VZJLu6QQj8jxWzZw7cH3moHWz&#10;Pl7/7cDVS8fv5DQMDPJShJBNkPSVq9awMFw9eX/hl1uhGdFpcMPGXaqd3v1PUrwBBumekQghGyEp&#10;GizSGYzi4U0XNS7c5wu7Nuse3O2zxn0ntLr992MYODVGA0I2Q0w00C8veWgUGjQovJ3OVZOcYDAZ&#10;BTdPrTwf7/uKkA05eTSIKlGU7wcPQSCf8hTUsEzN5uUtZgvLMSYDv3vF2ZLlC8GQgxu6IITS4+xV&#10;g6hSefm5wsjmRcefR8XDAPOgRoDmgyBYVk7ff+HwraKlfWFwnou+EcoHnDoaRFHFm8xVGpRt2i04&#10;ISYl9lkiDDRNq7WsIYX/acLO7T+fHDCxlcALMODdFhCyIWevGsy82buw28cz2s+K/LhUxSIwqChV&#10;3LOkecM2Ht96adicTh0+rG8xiza/tRxCBRwB3ZBmwaLRccUDC7l4aGGIj0lZPGb7ncuPx/zcq+2A&#10;uhQjPZxO7o9ACNkKAdEAIB1MBl46dGkRIxYdPxl5tV6bSlA+HN188cSOK3HRyTAw2bx5LEIoAyTt&#10;TvEvkmG4dTHK1UN7bt+1hV9sWTpu50/jdz648QwG1tZ3gkKoILPDHaXL+trpQVUCL50xHXX7hfSE&#10;C9H6PyCq/MsVgv9389Ll8p5unJp5fA/vKI2QhKSqAXZdGMpV869cv3TlBqWrNCgjDQ3LyA/Xx3s9&#10;ImRDJEUDy7EwQO1g1POvD3iEAiGbIyYaKIrat+ZPGP699Zzh8HIJhOyLnGigqX/OPIAhOcFAM3io&#10;EiH7IqlBodGxMEg3gMPWA0J2RlI0IIQchqRokB45hVdKIOQQREWDfC8XTAeE7I+YaBAtlupNK8Dg&#10;XcRDeoAtQsiebBANZrN0kqLdUVTCi2QYrDd0wiMUCNkXMVUDRVG3Lj6CISkuBa+zRMjeSOprYFga&#10;BsgIZRohZDckRQNCyGEwGhBCabBZNPA8D/+yaobTsJzaDsPL2zFAm8J+PwLeP960HiFgs2goVqyY&#10;XxE/rejK8DrG4mrzgTXp3mldE4YiRYtSepc3ltpkYI06DeXh6+tNWym/GEIFkm1u5QKio6Pjk2IL&#10;F/Nl7fOAOYqiFi9ZAiMhISFvVahgpyOmsNroZ7FlSgTCOPZ3ooLMZtHgAJ999hn8O2jQoKCgIHkO&#10;QshOSCqbpXOkRVHu1EAI2RW2qBFCaSApGixWBLWAECIXSdGgtWIYvPsbQnZHUjfkwYMH4d/KlSsX&#10;KVJEnoMQshOSqoa/rOLi4pRphJDdkBQNN60SExOVaYSQ3ZAUDZwVnqeIkAPgboYQSgNJ0WC2woOX&#10;CDkASdHgasWy+ERshOyOpIOXhw8fhn8rVapUuHBheQ5CyE5IqhrOWcXGxirTCCG7ISkablvhwUuE&#10;HICkaMCDlwg5DO5mCKE0kBQNghUevETIAUiKBm8rtVqtTCOE7Iakg5cnTpyAfytUqFCoUCF5DkLI&#10;TkiqGvZbPX36VJlGCNkNSdHw2Eqv1yvTCCG7ISka8OAlQg6DuxlCKA0kRQMevETIYUiKhiJWWq1W&#10;mUYI2YlK9X/+HuU5VC5UEAAAAABJRU5ErkJgglBLAQItABQABgAIAAAAIQCxgme2CgEAABMCAAAT&#10;AAAAAAAAAAAAAAAAAAAAAABbQ29udGVudF9UeXBlc10ueG1sUEsBAi0AFAAGAAgAAAAhADj9If/W&#10;AAAAlAEAAAsAAAAAAAAAAAAAAAAAOwEAAF9yZWxzLy5yZWxzUEsBAi0AFAAGAAgAAAAhAPizVJax&#10;BAAAnxAAAA4AAAAAAAAAAAAAAAAAOgIAAGRycy9lMm9Eb2MueG1sUEsBAi0AFAAGAAgAAAAhAC5s&#10;8ADFAAAApQEAABkAAAAAAAAAAAAAAAAAFwcAAGRycy9fcmVscy9lMm9Eb2MueG1sLnJlbHNQSwEC&#10;LQAUAAYACAAAACEAshVQyeAAAAAIAQAADwAAAAAAAAAAAAAAAAATCAAAZHJzL2Rvd25yZXYueG1s&#10;UEsBAi0ACgAAAAAAAAAhAEiX0FvlOwAA5TsAABQAAAAAAAAAAAAAAAAAIAkAAGRycy9tZWRpYS9p&#10;bWFnZTEucG5nUEsBAi0ACgAAAAAAAAAhAOoQbvEYTAAAGEwAABQAAAAAAAAAAAAAAAAAN0UAAGRy&#10;cy9tZWRpYS9pbWFnZTIucG5nUEsFBgAAAAAHAAcAvgEAAIGRAAAAAA==&#10;">
                <v:group id="Gruppieren 133" o:spid="_x0000_s1040" style="position:absolute;left:26479;top:2857;width:20307;height:22530" coordsize="20307,225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shape id="Text Box 7" o:spid="_x0000_s1041" type="#_x0000_t202" style="position:absolute;top:18669;width:20307;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14:paraId="18949B27" w14:textId="70E1E953" w:rsidR="0051248B" w:rsidRPr="00067927" w:rsidRDefault="0051248B" w:rsidP="00FA0FAD">
                          <w:pPr>
                            <w:pStyle w:val="Caption"/>
                            <w:keepNext/>
                            <w:keepLines/>
                            <w:rPr>
                              <w:noProof/>
                              <w:szCs w:val="24"/>
                            </w:rPr>
                          </w:pPr>
                          <w:bookmarkStart w:id="2770" w:name="_Toc34747382"/>
                          <w:bookmarkStart w:id="2771" w:name="_Toc3988070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2770"/>
                          <w:bookmarkEnd w:id="2771"/>
                        </w:p>
                      </w:txbxContent>
                    </v:textbox>
                  </v:shape>
                  <v:shape id="Picture 37" o:spid="_x0000_s1042" type="#_x0000_t75" style="position:absolute;left:4953;width:9810;height:178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BDSrGAAAA2wAAAA8AAABkcnMvZG93bnJldi54bWxEj1trwkAUhN8L/oflCL7VjVa8RFcRoa3g&#10;g3hB9O2QPSbB7NmQXU3sr+8KhT4OM/MNM1s0phAPqlxuWUGvG4EgTqzOOVVwPHy+j0E4j6yxsEwK&#10;nuRgMW+9zTDWtuYdPfY+FQHCLkYFmfdlLKVLMjLourYkDt7VVgZ9kFUqdYV1gJtC9qNoKA3mHBYy&#10;LGmVUXLb342C7XE1celze/n52twmtTmd+8n3QKlOu1lOQXhq/H/4r73WCj5G8PoSfoCc/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0ENKsYAAADbAAAADwAAAAAAAAAAAAAA&#10;AACfAgAAZHJzL2Rvd25yZXYueG1sUEsFBgAAAAAEAAQA9wAAAJIDAAAAAA==&#10;">
                    <v:imagedata r:id="rId135" o:title=""/>
                    <v:path arrowok="t"/>
                  </v:shape>
                </v:group>
                <v:group id="Gruppieren 130" o:spid="_x0000_s1043" style="position:absolute;width:21151;height:26600" coordsize="21151,266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shape id="Picture 129" o:spid="_x0000_s1044" type="#_x0000_t75" style="position:absolute;left:2667;width:16954;height:23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A90/DAAAA3AAAAA8AAABkcnMvZG93bnJldi54bWxET01rwkAQvQv9D8sUvJlNPZSaugm10FK8&#10;mZiqtyE7TUKzsyG71dhf7wqCt3m8z1lmo+nEkQbXWlbwFMUgiCurW64VbIuP2QsI55E1dpZJwZkc&#10;ZOnDZImJtife0DH3tQgh7BJU0HjfJ1K6qiGDLrI9ceB+7GDQBzjUUg94CuGmk/M4fpYGWw4NDfb0&#10;3lD1m/8ZBbv/z12xX6Nxdd+W+K1XZXdYKTV9HN9eQXga/V18c3/pMH++gOsz4QKZ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0D3T8MAAADcAAAADwAAAAAAAAAAAAAAAACf&#10;AgAAZHJzL2Rvd25yZXYueG1sUEsFBgAAAAAEAAQA9wAAAI8DAAAAAA==&#10;">
                    <v:imagedata r:id="rId136" o:title=""/>
                    <v:path arrowok="t"/>
                  </v:shape>
                  <v:shape id="Text Box 132" o:spid="_x0000_s1045" type="#_x0000_t202" style="position:absolute;top:24288;width:21151;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TYJ8QA&#10;AADcAAAADwAAAGRycy9kb3ducmV2LnhtbERPTWsCMRC9F/ofwhS8FM1WRcrWKCIK6kW69eJt2Iyb&#10;bTeTJcnq+u9NodDbPN7nzJe9bcSVfKgdK3gbZSCIS6drrhScvrbDdxAhImtsHJOCOwVYLp6f5phr&#10;d+NPuhaxEimEQ44KTIxtLmUoDVkMI9cSJ+7ivMWYoK+k9nhL4baR4yybSYs1pwaDLa0NlT9FZxUc&#10;p+ejee0um8NqOvH7U7eefVeFUoOXfvUBIlIf/8V/7p1O8ydj+H0mXS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E2CfEAAAA3AAAAA8AAAAAAAAAAAAAAAAAmAIAAGRycy9k&#10;b3ducmV2LnhtbFBLBQYAAAAABAAEAPUAAACJAwAAAAA=&#10;" stroked="f">
                    <v:textbox style="mso-fit-shape-to-text:t" inset="0,0,0,0">
                      <w:txbxContent>
                        <w:p w14:paraId="4DDAC00C" w14:textId="78926581" w:rsidR="0051248B" w:rsidRPr="00796AD7" w:rsidRDefault="0051248B" w:rsidP="006619C9">
                          <w:pPr>
                            <w:pStyle w:val="Caption"/>
                            <w:rPr>
                              <w:noProof/>
                              <w:szCs w:val="24"/>
                            </w:rPr>
                          </w:pPr>
                          <w:bookmarkStart w:id="2772" w:name="_Toc34747383"/>
                          <w:bookmarkStart w:id="2773" w:name="_Toc39880704"/>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2772"/>
                          <w:bookmarkEnd w:id="2773"/>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2pt;height:31.9pt" o:ole="">
            <v:imagedata r:id="rId131" o:title=""/>
          </v:shape>
          <o:OLEObject Type="Embed" ProgID="Equation.3" ShapeID="_x0000_i1027" DrawAspect="Content" ObjectID="_1652446893" r:id="rId137"/>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w:t>
      </w:r>
      <w:proofErr w:type="gramStart"/>
      <w:r>
        <w:t>α</w:t>
      </w:r>
      <w:r w:rsidRPr="00A2231C">
        <w:rPr>
          <w:vertAlign w:val="subscript"/>
        </w:rPr>
        <w:t>j</w:t>
      </w:r>
      <w:proofErr w:type="gramEnd"/>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3751F32" w:rsidR="00E36602" w:rsidRDefault="00E36602" w:rsidP="00E36602">
      <w:pPr>
        <w:pStyle w:val="Caption"/>
        <w:spacing w:before="120"/>
      </w:pPr>
      <w:bookmarkStart w:id="2774" w:name="_Toc34747497"/>
      <w:bookmarkStart w:id="2775" w:name="_Toc39880823"/>
      <w:r>
        <w:t xml:space="preserve">Table </w:t>
      </w:r>
      <w:r w:rsidR="00ED469A">
        <w:fldChar w:fldCharType="begin"/>
      </w:r>
      <w:r w:rsidR="00ED469A">
        <w:instrText xml:space="preserve"> SEQ Table \* ARABIC </w:instrText>
      </w:r>
      <w:r w:rsidR="00ED469A">
        <w:fldChar w:fldCharType="separate"/>
      </w:r>
      <w:r w:rsidR="00A2710C">
        <w:rPr>
          <w:noProof/>
        </w:rPr>
        <w:t>92</w:t>
      </w:r>
      <w:r w:rsidR="00ED469A">
        <w:fldChar w:fldCharType="end"/>
      </w:r>
      <w:r>
        <w:t xml:space="preserve">: Parameters of </w:t>
      </w:r>
      <w:r w:rsidR="006619C9">
        <w:t xml:space="preserve">Double </w:t>
      </w:r>
      <w:r>
        <w:t>Corner Weld</w:t>
      </w:r>
      <w:bookmarkEnd w:id="2774"/>
      <w:bookmarkEnd w:id="2775"/>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Heading4"/>
        <w:ind w:left="862" w:hanging="862"/>
      </w:pPr>
      <w:bookmarkStart w:id="2776" w:name="_Toc338939161"/>
      <w:bookmarkStart w:id="2777" w:name="_Toc3557021"/>
      <w:bookmarkStart w:id="2778" w:name="_Toc34747271"/>
      <w:bookmarkStart w:id="2779" w:name="_Toc39880588"/>
      <w:r w:rsidRPr="007055D9">
        <w:lastRenderedPageBreak/>
        <w:t>Attributes</w:t>
      </w:r>
      <w:bookmarkEnd w:id="2776"/>
      <w:bookmarkEnd w:id="2777"/>
      <w:bookmarkEnd w:id="2778"/>
      <w:bookmarkEnd w:id="2779"/>
    </w:p>
    <w:p w14:paraId="22FDBBD1" w14:textId="5050C61D" w:rsidR="0006113C" w:rsidRPr="007055D9" w:rsidRDefault="00242481" w:rsidP="001759F7">
      <w:pPr>
        <w:pStyle w:val="Heading5"/>
        <w:keepNext/>
      </w:pPr>
      <w:bookmarkStart w:id="2780" w:name="_Toc338939163"/>
      <w:r w:rsidRPr="007055D9">
        <w:t xml:space="preserve">Attribute </w:t>
      </w:r>
      <w:r w:rsidR="00194316">
        <w:t>"</w:t>
      </w:r>
      <w:r w:rsidRPr="007055D9">
        <w:t>b</w:t>
      </w:r>
      <w:r w:rsidR="0006113C" w:rsidRPr="007055D9">
        <w:t>ase</w:t>
      </w:r>
      <w:bookmarkEnd w:id="2780"/>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Heading5"/>
      </w:pPr>
      <w:bookmarkStart w:id="2781" w:name="_Toc338939164"/>
      <w:r w:rsidRPr="007055D9">
        <w:t xml:space="preserve">Attribute </w:t>
      </w:r>
      <w:r w:rsidR="00194316">
        <w:t>"</w:t>
      </w:r>
      <w:r w:rsidRPr="007055D9">
        <w:t>t</w:t>
      </w:r>
      <w:r w:rsidR="0006113C" w:rsidRPr="007055D9">
        <w:t>echnology</w:t>
      </w:r>
      <w:bookmarkEnd w:id="2781"/>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1B959498" w:rsidR="0006113C" w:rsidRPr="007055D9" w:rsidRDefault="0006113C" w:rsidP="0006113C">
      <w:pPr>
        <w:pStyle w:val="Heading4"/>
      </w:pPr>
      <w:bookmarkStart w:id="2782" w:name="_Toc338939165"/>
      <w:bookmarkStart w:id="2783" w:name="_Toc3557022"/>
      <w:bookmarkStart w:id="2784" w:name="_Toc34747272"/>
      <w:bookmarkStart w:id="2785" w:name="_Toc39880589"/>
      <w:r w:rsidRPr="007055D9">
        <w:t xml:space="preserve">Element </w:t>
      </w:r>
      <w:r w:rsidR="00194316">
        <w:t>"</w:t>
      </w:r>
      <w:r w:rsidRPr="007055D9">
        <w:t>weld_position</w:t>
      </w:r>
      <w:bookmarkEnd w:id="2782"/>
      <w:bookmarkEnd w:id="2783"/>
      <w:r w:rsidR="00194316">
        <w:t>"</w:t>
      </w:r>
      <w:bookmarkEnd w:id="2784"/>
      <w:bookmarkEnd w:id="2785"/>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0090147B" w:rsidR="003B6225" w:rsidRDefault="003B6225" w:rsidP="008F3D94">
      <w:pPr>
        <w:pStyle w:val="Caption"/>
        <w:spacing w:before="120"/>
      </w:pPr>
      <w:bookmarkStart w:id="2786" w:name="_Toc3566496"/>
      <w:bookmarkStart w:id="2787" w:name="_Toc34747498"/>
      <w:bookmarkStart w:id="2788" w:name="_Toc39880824"/>
      <w:bookmarkStart w:id="2789" w:name="_Toc338939167"/>
      <w:r>
        <w:t xml:space="preserve">Table </w:t>
      </w:r>
      <w:r w:rsidR="00ED469A">
        <w:fldChar w:fldCharType="begin"/>
      </w:r>
      <w:r w:rsidR="00ED469A">
        <w:instrText xml:space="preserve"> SEQ Table \* ARABIC </w:instrText>
      </w:r>
      <w:r w:rsidR="00ED469A">
        <w:fldChar w:fldCharType="separate"/>
      </w:r>
      <w:r w:rsidR="00A2710C">
        <w:rPr>
          <w:noProof/>
        </w:rPr>
        <w:t>93</w:t>
      </w:r>
      <w:r w:rsidR="00ED469A">
        <w:fldChar w:fldCharType="end"/>
      </w:r>
      <w:r>
        <w:t xml:space="preserve">: </w:t>
      </w:r>
      <w:r w:rsidRPr="00FF7FED">
        <w:t xml:space="preserve">Attributes of element </w:t>
      </w:r>
      <w:r w:rsidRPr="00AA1695">
        <w:rPr>
          <w:rStyle w:val="elementdeftypeChar"/>
          <w:b/>
        </w:rPr>
        <w:t>&lt;weld_position/&gt;</w:t>
      </w:r>
      <w:r>
        <w:t xml:space="preserve"> for Corner Weld</w:t>
      </w:r>
      <w:bookmarkEnd w:id="2786"/>
      <w:bookmarkEnd w:id="2787"/>
      <w:bookmarkEnd w:id="2788"/>
    </w:p>
    <w:p w14:paraId="7DB8F35A" w14:textId="3ED33937" w:rsidR="008941DA" w:rsidRDefault="008941DA" w:rsidP="00B21508">
      <w:pPr>
        <w:pStyle w:val="Heading5"/>
        <w:keepNext/>
      </w:pPr>
      <w:r w:rsidRPr="007055D9">
        <w:t>Attribute</w:t>
      </w:r>
      <w:r>
        <w:t>s</w:t>
      </w:r>
      <w:r w:rsidRPr="007055D9">
        <w:t xml:space="preserve"> </w:t>
      </w:r>
      <w:r w:rsidR="00194316">
        <w:t>"</w:t>
      </w:r>
      <w:r>
        <w:t>u, x, y, z, reference</w:t>
      </w:r>
      <w:r w:rsidR="00194316">
        <w:t>"</w:t>
      </w:r>
    </w:p>
    <w:p w14:paraId="3B5CB882" w14:textId="65A6B5E3"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A2710C">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A2710C" w:rsidRPr="00A2710C">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Heading5"/>
        <w:keepNext/>
      </w:pPr>
      <w:r w:rsidRPr="007055D9">
        <w:t xml:space="preserve">Attribute </w:t>
      </w:r>
      <w:r w:rsidR="00194316">
        <w:t>"</w:t>
      </w:r>
      <w:r w:rsidRPr="007055D9">
        <w:t>section</w:t>
      </w:r>
      <w:bookmarkEnd w:id="2789"/>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128131C0" w:rsidR="0006113C" w:rsidRPr="007055D9" w:rsidRDefault="0006113C" w:rsidP="00B21508">
      <w:pPr>
        <w:pStyle w:val="Heading5"/>
        <w:keepNext/>
      </w:pPr>
      <w:bookmarkStart w:id="2790" w:name="_Toc338939168"/>
      <w:r w:rsidRPr="007055D9">
        <w:t xml:space="preserve">Attribute </w:t>
      </w:r>
      <w:r w:rsidR="00194316">
        <w:t>"</w:t>
      </w:r>
      <w:r w:rsidRPr="007055D9">
        <w:t>thickness</w:t>
      </w:r>
      <w:bookmarkEnd w:id="2790"/>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106D2590" w:rsidR="008F3D94" w:rsidRDefault="008F3D94" w:rsidP="008F3D94">
      <w:pPr>
        <w:pStyle w:val="Caption"/>
        <w:spacing w:before="120"/>
      </w:pPr>
      <w:bookmarkStart w:id="2791" w:name="_Toc3566497"/>
      <w:bookmarkStart w:id="2792" w:name="_Toc34747499"/>
      <w:bookmarkStart w:id="2793" w:name="_Toc39880825"/>
      <w:bookmarkStart w:id="2794" w:name="_Toc338939169"/>
      <w:r>
        <w:t xml:space="preserve">Table </w:t>
      </w:r>
      <w:r w:rsidR="00ED469A">
        <w:fldChar w:fldCharType="begin"/>
      </w:r>
      <w:r w:rsidR="00ED469A">
        <w:instrText xml:space="preserve"> SEQ Table \* ARABIC </w:instrText>
      </w:r>
      <w:r w:rsidR="00ED469A">
        <w:fldChar w:fldCharType="separate"/>
      </w:r>
      <w:r w:rsidR="00A2710C">
        <w:rPr>
          <w:noProof/>
        </w:rPr>
        <w:t>94</w:t>
      </w:r>
      <w:r w:rsidR="00ED469A">
        <w:fldChar w:fldCharType="end"/>
      </w:r>
      <w:r>
        <w:t xml:space="preserve">: Values of Attribute </w:t>
      </w:r>
      <w:r w:rsidRPr="008F3D94">
        <w:rPr>
          <w:rStyle w:val="elementdeftypeChar"/>
          <w:b/>
        </w:rPr>
        <w:t>section</w:t>
      </w:r>
      <w:bookmarkEnd w:id="2791"/>
      <w:bookmarkEnd w:id="2792"/>
      <w:bookmarkEnd w:id="2793"/>
    </w:p>
    <w:p w14:paraId="29B81C3B" w14:textId="6026B883" w:rsidR="0006113C" w:rsidRPr="007055D9" w:rsidRDefault="0006113C" w:rsidP="00B21508">
      <w:pPr>
        <w:pStyle w:val="Heading5"/>
        <w:keepNext/>
      </w:pPr>
      <w:r w:rsidRPr="007055D9">
        <w:t xml:space="preserve">Attribute </w:t>
      </w:r>
      <w:r w:rsidR="00194316">
        <w:t>"</w:t>
      </w:r>
      <w:r w:rsidRPr="007055D9">
        <w:t>angle</w:t>
      </w:r>
      <w:bookmarkEnd w:id="2794"/>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169FAC9F" w:rsidR="008F3D94" w:rsidRDefault="008F3D94" w:rsidP="008F3D94">
      <w:pPr>
        <w:pStyle w:val="Caption"/>
        <w:spacing w:before="120"/>
      </w:pPr>
      <w:bookmarkStart w:id="2795" w:name="_Toc3566498"/>
      <w:bookmarkStart w:id="2796" w:name="_Toc34747500"/>
      <w:bookmarkStart w:id="2797" w:name="_Toc39880826"/>
      <w:bookmarkStart w:id="2798" w:name="_Toc338939170"/>
      <w:r>
        <w:t xml:space="preserve">Table </w:t>
      </w:r>
      <w:r w:rsidR="00ED469A">
        <w:fldChar w:fldCharType="begin"/>
      </w:r>
      <w:r w:rsidR="00ED469A">
        <w:instrText xml:space="preserve"> SEQ Table \* ARABIC </w:instrText>
      </w:r>
      <w:r w:rsidR="00ED469A">
        <w:fldChar w:fldCharType="separate"/>
      </w:r>
      <w:r w:rsidR="00A2710C">
        <w:rPr>
          <w:noProof/>
        </w:rPr>
        <w:t>95</w:t>
      </w:r>
      <w:r w:rsidR="00ED469A">
        <w:fldChar w:fldCharType="end"/>
      </w:r>
      <w:r>
        <w:t xml:space="preserve">: Values of Attribute </w:t>
      </w:r>
      <w:r>
        <w:rPr>
          <w:rStyle w:val="elementdeftypeChar"/>
          <w:b/>
        </w:rPr>
        <w:t>angle</w:t>
      </w:r>
      <w:bookmarkEnd w:id="2795"/>
      <w:bookmarkEnd w:id="2796"/>
      <w:bookmarkEnd w:id="2797"/>
    </w:p>
    <w:p w14:paraId="655D0C3D" w14:textId="58208A58" w:rsidR="0006113C" w:rsidRPr="007055D9" w:rsidRDefault="0006113C" w:rsidP="00B21508">
      <w:pPr>
        <w:pStyle w:val="Heading5"/>
        <w:keepNext/>
      </w:pPr>
      <w:r w:rsidRPr="007055D9">
        <w:t xml:space="preserve">Attribute </w:t>
      </w:r>
      <w:r w:rsidR="00194316">
        <w:t>"</w:t>
      </w:r>
      <w:r w:rsidRPr="007055D9">
        <w:t>shape</w:t>
      </w:r>
      <w:bookmarkEnd w:id="2798"/>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Heading5"/>
        <w:keepNext/>
      </w:pPr>
      <w:bookmarkStart w:id="2799" w:name="_Toc338939171"/>
      <w:r w:rsidRPr="007055D9">
        <w:t xml:space="preserve">Attribute </w:t>
      </w:r>
      <w:r w:rsidR="00194316">
        <w:t>"</w:t>
      </w:r>
      <w:r w:rsidRPr="007055D9">
        <w:t>penetration</w:t>
      </w:r>
      <w:bookmarkEnd w:id="2799"/>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Heading5"/>
        <w:keepNext/>
      </w:pPr>
      <w:bookmarkStart w:id="2800" w:name="_Toc338939173"/>
      <w:r w:rsidRPr="007055D9">
        <w:t xml:space="preserve">Attribute </w:t>
      </w:r>
      <w:r w:rsidR="00194316">
        <w:t>"</w:t>
      </w:r>
      <w:r w:rsidRPr="007055D9">
        <w:t>filler</w:t>
      </w:r>
      <w:bookmarkEnd w:id="2800"/>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gramStart"/>
      <w:r w:rsidR="00AE19C9">
        <w:t>seamweld</w:t>
      </w:r>
      <w:proofErr w:type="gram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w:t>
      </w:r>
      <w:proofErr w:type="gramStart"/>
      <w:r w:rsidRPr="001E3F9F">
        <w:rPr>
          <w:b/>
          <w:color w:val="0070C0"/>
          <w:lang w:val="es-ES"/>
        </w:rPr>
        <w:t>reference</w:t>
      </w:r>
      <w:proofErr w:type="gramEnd"/>
      <w:r w:rsidRPr="001E3F9F">
        <w:rPr>
          <w:b/>
          <w:color w:val="0070C0"/>
          <w:lang w:val="es-ES"/>
        </w:rPr>
        <w:t>=</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proofErr w:type="gramStart"/>
      <w:r w:rsidR="0006113C" w:rsidRPr="001E3F9F">
        <w:rPr>
          <w:b/>
          <w:color w:val="0070C0"/>
        </w:rPr>
        <w:t>section</w:t>
      </w:r>
      <w:proofErr w:type="gramEnd"/>
      <w:r w:rsidR="0006113C" w:rsidRPr="001E3F9F">
        <w:rPr>
          <w:b/>
          <w:color w:val="0070C0"/>
        </w:rPr>
        <w:t>=</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thickness</w:t>
      </w:r>
      <w:proofErr w:type="gramEnd"/>
      <w:r w:rsidRPr="001E3F9F">
        <w:rPr>
          <w:b/>
          <w:color w:val="0070C0"/>
        </w:rPr>
        <w:t>=</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angle</w:t>
      </w:r>
      <w:proofErr w:type="gramEnd"/>
      <w:r w:rsidRPr="001E3F9F">
        <w:rPr>
          <w:b/>
          <w:color w:val="0070C0"/>
        </w:rPr>
        <w:t>=</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proofErr w:type="gramStart"/>
      <w:r w:rsidRPr="001E3F9F">
        <w:rPr>
          <w:b/>
          <w:color w:val="0070C0"/>
        </w:rPr>
        <w:t>shape</w:t>
      </w:r>
      <w:proofErr w:type="gramEnd"/>
      <w:r w:rsidRPr="001E3F9F">
        <w:rPr>
          <w:b/>
          <w:color w:val="0070C0"/>
        </w:rPr>
        <w:t>=</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penetration</w:t>
      </w:r>
      <w:proofErr w:type="gramEnd"/>
      <w:r w:rsidRPr="001E3F9F">
        <w:rPr>
          <w:b/>
          <w:color w:val="0070C0"/>
        </w:rPr>
        <w:t>=</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w:t>
      </w:r>
      <w:proofErr w:type="gramStart"/>
      <w:r w:rsidRPr="001E3F9F">
        <w:rPr>
          <w:b/>
          <w:color w:val="0070C0"/>
        </w:rPr>
        <w:t>filler</w:t>
      </w:r>
      <w:proofErr w:type="gramEnd"/>
      <w:r w:rsidRPr="001E3F9F">
        <w:rPr>
          <w:b/>
          <w:color w:val="0070C0"/>
        </w:rPr>
        <w:t>=</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Heading4"/>
        <w:keepLines/>
        <w:ind w:left="862" w:hanging="862"/>
      </w:pPr>
      <w:bookmarkStart w:id="2801" w:name="WeldDefinitionEdgeWeld"/>
      <w:bookmarkStart w:id="2802" w:name="_Toc3557023"/>
      <w:bookmarkStart w:id="2803" w:name="_Toc34747273"/>
      <w:bookmarkStart w:id="2804" w:name="_Toc39880590"/>
      <w:bookmarkStart w:id="2805" w:name="_Toc288200764"/>
      <w:bookmarkStart w:id="2806" w:name="_Toc338939108"/>
      <w:bookmarkEnd w:id="2801"/>
      <w:r w:rsidRPr="007055D9">
        <w:lastRenderedPageBreak/>
        <w:t xml:space="preserve">Element </w:t>
      </w:r>
      <w:r w:rsidR="00194316">
        <w:t>"</w:t>
      </w:r>
      <w:r>
        <w:t>sheet_parameter</w:t>
      </w:r>
      <w:bookmarkEnd w:id="2802"/>
      <w:r w:rsidR="00194316">
        <w:t>"</w:t>
      </w:r>
      <w:bookmarkEnd w:id="2803"/>
      <w:bookmarkEnd w:id="2804"/>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2EA6AA8D" w:rsidR="00B21508" w:rsidRDefault="00B21508" w:rsidP="008F3D94">
      <w:pPr>
        <w:pStyle w:val="Caption"/>
        <w:spacing w:before="120"/>
      </w:pPr>
      <w:bookmarkStart w:id="2807" w:name="_Toc3566499"/>
      <w:bookmarkStart w:id="2808" w:name="_Toc34747501"/>
      <w:bookmarkStart w:id="2809" w:name="_Toc39880827"/>
      <w:r>
        <w:t xml:space="preserve">Table </w:t>
      </w:r>
      <w:r w:rsidR="00ED469A">
        <w:fldChar w:fldCharType="begin"/>
      </w:r>
      <w:r w:rsidR="00ED469A">
        <w:instrText xml:space="preserve"> SEQ Table \* ARABIC </w:instrText>
      </w:r>
      <w:r w:rsidR="00ED469A">
        <w:fldChar w:fldCharType="separate"/>
      </w:r>
      <w:r w:rsidR="00A2710C">
        <w:rPr>
          <w:noProof/>
        </w:rPr>
        <w:t>96</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2807"/>
      <w:bookmarkEnd w:id="2808"/>
      <w:bookmarkEnd w:id="2809"/>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gramStart"/>
      <w:r>
        <w:t>seamweld</w:t>
      </w:r>
      <w:proofErr w:type="gramEnd"/>
      <w:r>
        <w:t>&gt;</w:t>
      </w:r>
    </w:p>
    <w:p w14:paraId="0528E960" w14:textId="38F987C4" w:rsidR="00003133" w:rsidRPr="007055D9" w:rsidRDefault="00003133" w:rsidP="00003133">
      <w:pPr>
        <w:pStyle w:val="XMLCode"/>
      </w:pPr>
      <w:r>
        <w:t xml:space="preserve">    &lt;corner_weld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&lt;weld_position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593BF4">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Heading3"/>
      </w:pPr>
      <w:bookmarkStart w:id="2810" w:name="_Toc3557024"/>
      <w:bookmarkStart w:id="2811" w:name="_Toc34747274"/>
      <w:bookmarkStart w:id="2812" w:name="_Toc39880591"/>
      <w:r w:rsidRPr="007055D9">
        <w:t>Edge Weld</w:t>
      </w:r>
      <w:bookmarkEnd w:id="2805"/>
      <w:bookmarkEnd w:id="2806"/>
      <w:bookmarkEnd w:id="2810"/>
      <w:bookmarkEnd w:id="2811"/>
      <w:bookmarkEnd w:id="2812"/>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Heading4"/>
        <w:keepLines/>
        <w:numPr>
          <w:ilvl w:val="3"/>
          <w:numId w:val="15"/>
        </w:numPr>
      </w:pPr>
      <w:bookmarkStart w:id="2813" w:name="_Toc3557025"/>
      <w:bookmarkStart w:id="2814" w:name="_Toc34747275"/>
      <w:bookmarkStart w:id="2815" w:name="_Toc39880592"/>
      <w:r>
        <w:rPr>
          <w:b w:val="0"/>
          <w:bCs w:val="0"/>
          <w:noProof/>
          <w:lang w:eastAsia="en-US"/>
        </w:rPr>
        <w:drawing>
          <wp:anchor distT="0" distB="0" distL="114300" distR="114300" simplePos="0" relativeHeight="251645952" behindDoc="1" locked="0" layoutInCell="1" allowOverlap="1" wp14:anchorId="4EB87FF3" wp14:editId="79BBEB2F">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2813"/>
      <w:bookmarkEnd w:id="2814"/>
      <w:bookmarkEnd w:id="2815"/>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ListBullet"/>
        <w:keepNext/>
        <w:keepLines/>
      </w:pPr>
      <w:r>
        <w:rPr>
          <w:noProof/>
          <w:lang w:eastAsia="en-US"/>
        </w:rPr>
        <mc:AlternateContent>
          <mc:Choice Requires="wps">
            <w:drawing>
              <wp:anchor distT="0" distB="0" distL="114300" distR="114300" simplePos="0" relativeHeight="251657216" behindDoc="0" locked="0" layoutInCell="1" allowOverlap="1" wp14:anchorId="134BA8F3" wp14:editId="393A7405">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51248B" w:rsidRPr="00AF7673" w:rsidRDefault="0051248B" w:rsidP="00765F0F">
                            <w:pPr>
                              <w:pStyle w:val="Caption"/>
                              <w:keepNext/>
                              <w:keepLines/>
                              <w:rPr>
                                <w:b w:val="0"/>
                                <w:bCs w:val="0"/>
                                <w:noProof/>
                                <w:sz w:val="26"/>
                                <w:szCs w:val="28"/>
                              </w:rPr>
                            </w:pPr>
                            <w:bookmarkStart w:id="2816" w:name="_Toc3557131"/>
                            <w:bookmarkStart w:id="2817" w:name="_Toc34747384"/>
                            <w:bookmarkStart w:id="2818" w:name="_Toc39880705"/>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2816"/>
                            <w:bookmarkEnd w:id="2817"/>
                            <w:bookmarkEnd w:id="28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46" type="#_x0000_t202" style="position:absolute;left:0;text-align:left;margin-left:298.2pt;margin-top:14.45pt;width:151.4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51248B" w:rsidRPr="00AF7673" w:rsidRDefault="0051248B" w:rsidP="00765F0F">
                      <w:pPr>
                        <w:pStyle w:val="Caption"/>
                        <w:keepNext/>
                        <w:keepLines/>
                        <w:rPr>
                          <w:b w:val="0"/>
                          <w:bCs w:val="0"/>
                          <w:noProof/>
                          <w:sz w:val="26"/>
                          <w:szCs w:val="28"/>
                        </w:rPr>
                      </w:pPr>
                      <w:bookmarkStart w:id="2819" w:name="_Toc3557131"/>
                      <w:bookmarkStart w:id="2820" w:name="_Toc34747384"/>
                      <w:bookmarkStart w:id="2821" w:name="_Toc39880705"/>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2819"/>
                      <w:bookmarkEnd w:id="2820"/>
                      <w:bookmarkEnd w:id="2821"/>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2822" w:name="_Toc3557026"/>
      <w:bookmarkStart w:id="2823" w:name="_Toc34747276"/>
      <w:bookmarkStart w:id="2824" w:name="_Toc39880593"/>
      <w:r>
        <w:rPr>
          <w:b w:val="0"/>
          <w:bCs w:val="0"/>
          <w:noProof/>
          <w:lang w:eastAsia="en-US"/>
        </w:rPr>
        <w:drawing>
          <wp:anchor distT="0" distB="0" distL="114300" distR="114300" simplePos="0" relativeHeight="251646976" behindDoc="1" locked="0" layoutInCell="1" allowOverlap="1" wp14:anchorId="22BACC63" wp14:editId="1281A6BB">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2822"/>
      <w:bookmarkEnd w:id="2823"/>
      <w:bookmarkEnd w:id="2824"/>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59264" behindDoc="0" locked="0" layoutInCell="1" allowOverlap="1" wp14:anchorId="6E1C164E" wp14:editId="12E60F48">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51248B" w:rsidRPr="00213139" w:rsidRDefault="0051248B" w:rsidP="008F3D94">
                            <w:pPr>
                              <w:pStyle w:val="Caption"/>
                              <w:rPr>
                                <w:b w:val="0"/>
                                <w:bCs w:val="0"/>
                                <w:noProof/>
                                <w:sz w:val="26"/>
                                <w:szCs w:val="28"/>
                              </w:rPr>
                            </w:pPr>
                            <w:bookmarkStart w:id="2825" w:name="_Toc3557132"/>
                            <w:bookmarkStart w:id="2826" w:name="_Toc34747385"/>
                            <w:bookmarkStart w:id="2827" w:name="_Toc39880706"/>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2825"/>
                            <w:bookmarkEnd w:id="2826"/>
                            <w:bookmarkEnd w:id="28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47" type="#_x0000_t202" style="position:absolute;margin-left:300.75pt;margin-top:.25pt;width:137.9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51248B" w:rsidRPr="00213139" w:rsidRDefault="0051248B" w:rsidP="008F3D94">
                      <w:pPr>
                        <w:pStyle w:val="Caption"/>
                        <w:rPr>
                          <w:b w:val="0"/>
                          <w:bCs w:val="0"/>
                          <w:noProof/>
                          <w:sz w:val="26"/>
                          <w:szCs w:val="28"/>
                        </w:rPr>
                      </w:pPr>
                      <w:bookmarkStart w:id="2828" w:name="_Toc3557132"/>
                      <w:bookmarkStart w:id="2829" w:name="_Toc34747385"/>
                      <w:bookmarkStart w:id="2830" w:name="_Toc39880706"/>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2828"/>
                      <w:bookmarkEnd w:id="2829"/>
                      <w:bookmarkEnd w:id="2830"/>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11C1BA78" w:rsidR="00687B5E" w:rsidRDefault="00687B5E" w:rsidP="00687B5E">
      <w:pPr>
        <w:pStyle w:val="Caption"/>
        <w:spacing w:before="120"/>
      </w:pPr>
      <w:bookmarkStart w:id="2831" w:name="_Toc3566500"/>
      <w:bookmarkStart w:id="2832" w:name="_Toc34747502"/>
      <w:bookmarkStart w:id="2833" w:name="_Toc39880828"/>
      <w:r>
        <w:t xml:space="preserve">Table </w:t>
      </w:r>
      <w:r w:rsidR="00ED469A">
        <w:fldChar w:fldCharType="begin"/>
      </w:r>
      <w:r w:rsidR="00ED469A">
        <w:instrText xml:space="preserve"> SEQ Table \* ARABIC </w:instrText>
      </w:r>
      <w:r w:rsidR="00ED469A">
        <w:fldChar w:fldCharType="separate"/>
      </w:r>
      <w:r w:rsidR="00A2710C">
        <w:rPr>
          <w:noProof/>
        </w:rPr>
        <w:t>97</w:t>
      </w:r>
      <w:r w:rsidR="00ED469A">
        <w:fldChar w:fldCharType="end"/>
      </w:r>
      <w:r>
        <w:t>: Parameters of Edge Weld</w:t>
      </w:r>
      <w:bookmarkEnd w:id="2831"/>
      <w:bookmarkEnd w:id="2832"/>
      <w:bookmarkEnd w:id="2833"/>
    </w:p>
    <w:p w14:paraId="100D1CE5" w14:textId="5B108771"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ins w:id="2834" w:author="nick" w:date="2020-05-31T15:10:00Z">
        <w:r w:rsidR="007B24B1">
          <w:t>1</w:t>
        </w:r>
      </w:ins>
      <w:del w:id="2835" w:author="nick" w:date="2020-05-31T15:10:00Z">
        <w:r w:rsidDel="007B24B1">
          <w:delText>0</w:delText>
        </w:r>
      </w:del>
      <w:r>
        <w:t xml:space="preserve"> document!</w:t>
      </w:r>
    </w:p>
    <w:p w14:paraId="621A2A85" w14:textId="77777777" w:rsidR="0006113C" w:rsidRPr="007055D9" w:rsidRDefault="0006113C" w:rsidP="0035512A">
      <w:pPr>
        <w:pStyle w:val="Heading4"/>
        <w:spacing w:before="120"/>
        <w:ind w:left="862" w:hanging="862"/>
      </w:pPr>
      <w:bookmarkStart w:id="2836" w:name="_Toc338939175"/>
      <w:bookmarkStart w:id="2837" w:name="_Toc3557027"/>
      <w:bookmarkStart w:id="2838" w:name="_Toc34747277"/>
      <w:bookmarkStart w:id="2839" w:name="_Toc39880594"/>
      <w:r w:rsidRPr="007055D9">
        <w:t>Attributes</w:t>
      </w:r>
      <w:bookmarkEnd w:id="2836"/>
      <w:bookmarkEnd w:id="2837"/>
      <w:bookmarkEnd w:id="2838"/>
      <w:bookmarkEnd w:id="2839"/>
    </w:p>
    <w:p w14:paraId="20DE2C66" w14:textId="1F84002A" w:rsidR="0006113C" w:rsidRPr="007055D9" w:rsidRDefault="001C1D65" w:rsidP="0033252C">
      <w:pPr>
        <w:pStyle w:val="Heading5"/>
        <w:keepNext/>
      </w:pPr>
      <w:bookmarkStart w:id="2840" w:name="_Toc338939177"/>
      <w:r w:rsidRPr="007055D9">
        <w:t xml:space="preserve">Attribute </w:t>
      </w:r>
      <w:r w:rsidR="00194316">
        <w:t>"</w:t>
      </w:r>
      <w:r w:rsidRPr="007055D9">
        <w:t>b</w:t>
      </w:r>
      <w:r w:rsidR="0006113C" w:rsidRPr="007055D9">
        <w:t>ase</w:t>
      </w:r>
      <w:bookmarkEnd w:id="2840"/>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Heading5"/>
        <w:keepNext/>
        <w:spacing w:before="120"/>
      </w:pPr>
      <w:bookmarkStart w:id="2841" w:name="_Toc338939178"/>
      <w:r w:rsidRPr="007055D9">
        <w:t xml:space="preserve">Attribute </w:t>
      </w:r>
      <w:r w:rsidR="00194316">
        <w:t>"</w:t>
      </w:r>
      <w:r w:rsidRPr="007055D9">
        <w:t>t</w:t>
      </w:r>
      <w:r w:rsidR="0006113C" w:rsidRPr="007055D9">
        <w:t>echnology</w:t>
      </w:r>
      <w:bookmarkEnd w:id="2841"/>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60996D9F" w:rsidR="0006113C" w:rsidRPr="007055D9" w:rsidRDefault="0006113C" w:rsidP="0035512A">
      <w:pPr>
        <w:pStyle w:val="Heading4"/>
        <w:spacing w:before="120"/>
        <w:ind w:left="862" w:hanging="862"/>
      </w:pPr>
      <w:bookmarkStart w:id="2842" w:name="_Toc338939179"/>
      <w:bookmarkStart w:id="2843" w:name="_Toc3557028"/>
      <w:bookmarkStart w:id="2844" w:name="_Toc34747278"/>
      <w:bookmarkStart w:id="2845" w:name="_Toc39880595"/>
      <w:r w:rsidRPr="007055D9">
        <w:t xml:space="preserve">Element </w:t>
      </w:r>
      <w:r w:rsidR="00194316">
        <w:t>"</w:t>
      </w:r>
      <w:r w:rsidRPr="007055D9">
        <w:t>weld_position</w:t>
      </w:r>
      <w:bookmarkEnd w:id="2842"/>
      <w:bookmarkEnd w:id="2843"/>
      <w:r w:rsidR="00194316">
        <w:t>"</w:t>
      </w:r>
      <w:bookmarkEnd w:id="2844"/>
      <w:bookmarkEnd w:id="2845"/>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4CCC0D14" w:rsidR="00630516" w:rsidRDefault="00630516" w:rsidP="00F3716C">
      <w:pPr>
        <w:pStyle w:val="Caption"/>
        <w:spacing w:before="120"/>
      </w:pPr>
      <w:bookmarkStart w:id="2846" w:name="_Toc3566501"/>
      <w:bookmarkStart w:id="2847" w:name="_Toc34747503"/>
      <w:bookmarkStart w:id="2848" w:name="_Toc39880829"/>
      <w:bookmarkStart w:id="2849" w:name="_Toc338939181"/>
      <w:r>
        <w:t xml:space="preserve">Table </w:t>
      </w:r>
      <w:r w:rsidR="00ED469A">
        <w:fldChar w:fldCharType="begin"/>
      </w:r>
      <w:r w:rsidR="00ED469A">
        <w:instrText xml:space="preserve"> SEQ Table \* ARABIC </w:instrText>
      </w:r>
      <w:r w:rsidR="00ED469A">
        <w:fldChar w:fldCharType="separate"/>
      </w:r>
      <w:r w:rsidR="00A2710C">
        <w:rPr>
          <w:noProof/>
        </w:rPr>
        <w:t>98</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2846"/>
      <w:bookmarkEnd w:id="2847"/>
      <w:bookmarkEnd w:id="2848"/>
    </w:p>
    <w:p w14:paraId="5C985BC7" w14:textId="5C2DDB6F" w:rsidR="008941DA" w:rsidRDefault="008941DA" w:rsidP="0033252C">
      <w:pPr>
        <w:pStyle w:val="Heading5"/>
        <w:keepNext/>
      </w:pPr>
      <w:r w:rsidRPr="007055D9">
        <w:t>Attribute</w:t>
      </w:r>
      <w:r>
        <w:t>s</w:t>
      </w:r>
      <w:r w:rsidRPr="007055D9">
        <w:t xml:space="preserve"> </w:t>
      </w:r>
      <w:r w:rsidR="00194316">
        <w:t>"</w:t>
      </w:r>
      <w:r>
        <w:t>u, x, y, z, reference</w:t>
      </w:r>
      <w:r w:rsidR="00194316">
        <w:t>"</w:t>
      </w:r>
    </w:p>
    <w:p w14:paraId="5C05B8F5" w14:textId="52AB4B24"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A2710C">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A2710C" w:rsidRPr="00A2710C">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Heading5"/>
        <w:keepNext/>
      </w:pPr>
      <w:r w:rsidRPr="007055D9">
        <w:t xml:space="preserve">Attribute </w:t>
      </w:r>
      <w:r w:rsidR="00194316">
        <w:t>"</w:t>
      </w:r>
      <w:r w:rsidRPr="007055D9">
        <w:t>section</w:t>
      </w:r>
      <w:bookmarkEnd w:id="2849"/>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gramStart"/>
      <w:r w:rsidRPr="007055D9">
        <w:t>a</w:t>
      </w:r>
      <w:proofErr w:type="gramEnd"/>
      <w:r w:rsidRPr="007055D9">
        <w:t xml:space="preserve"> edge weld are:</w:t>
      </w:r>
    </w:p>
    <w:p w14:paraId="11DD5D63" w14:textId="77777777" w:rsidR="0006113C" w:rsidRPr="007055D9" w:rsidRDefault="0006113C" w:rsidP="0006113C">
      <w:pPr>
        <w:pStyle w:val="ListBullet"/>
        <w:rPr>
          <w:rStyle w:val="XMLAttribute"/>
        </w:rPr>
      </w:pPr>
      <w:r w:rsidRPr="007055D9">
        <w:rPr>
          <w:rStyle w:val="XMLAttribute"/>
        </w:rPr>
        <w:t>I</w:t>
      </w: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2504995C" w:rsidR="0006113C" w:rsidRPr="007055D9" w:rsidRDefault="0006113C" w:rsidP="0026200C">
      <w:pPr>
        <w:pStyle w:val="Heading5"/>
        <w:keepNext/>
        <w:spacing w:before="120"/>
      </w:pPr>
      <w:bookmarkStart w:id="2850" w:name="_Toc338939182"/>
      <w:r w:rsidRPr="007055D9">
        <w:t xml:space="preserve">Attribute </w:t>
      </w:r>
      <w:r w:rsidR="00194316">
        <w:t>"</w:t>
      </w:r>
      <w:r w:rsidRPr="007055D9">
        <w:t>width</w:t>
      </w:r>
      <w:bookmarkEnd w:id="2850"/>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Heading5"/>
        <w:keepNext/>
      </w:pPr>
      <w:bookmarkStart w:id="2851" w:name="_Toc338939184"/>
      <w:r w:rsidRPr="007055D9">
        <w:t xml:space="preserve">Attribute </w:t>
      </w:r>
      <w:r w:rsidR="00194316">
        <w:t>"</w:t>
      </w:r>
      <w:r w:rsidRPr="007055D9">
        <w:t>filler</w:t>
      </w:r>
      <w:bookmarkEnd w:id="2851"/>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Heading5"/>
        <w:keepNext/>
        <w:spacing w:before="120"/>
      </w:pPr>
      <w:r w:rsidRPr="007055D9">
        <w:t xml:space="preserve">Attribute </w:t>
      </w:r>
      <w:r w:rsidR="00194316">
        <w:t>"</w:t>
      </w:r>
      <w:r w:rsidRPr="007055D9">
        <w:t>filler</w:t>
      </w:r>
      <w:r w:rsidRPr="00A06030">
        <w:rPr>
          <w:lang w:val="en-US"/>
        </w:rPr>
        <w:t>_material</w:t>
      </w:r>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gramStart"/>
      <w:r w:rsidR="00C817B5">
        <w:t>seamweld</w:t>
      </w:r>
      <w:proofErr w:type="gramEnd"/>
      <w:r w:rsidR="00C817B5">
        <w:t>&gt;</w:t>
      </w:r>
    </w:p>
    <w:p w14:paraId="288CE5BD" w14:textId="57FC0E4D" w:rsidR="0006113C" w:rsidRPr="007055D9" w:rsidRDefault="00C817B5" w:rsidP="0033252C">
      <w:pPr>
        <w:pStyle w:val="XMLCode"/>
        <w:keepNext/>
      </w:pPr>
      <w:r>
        <w:t xml:space="preserve">    &lt;</w:t>
      </w:r>
      <w:r w:rsidR="0006113C" w:rsidRPr="007055D9">
        <w:t>edge</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proofErr w:type="gramStart"/>
      <w:r w:rsidR="0006113C" w:rsidRPr="006460C2">
        <w:rPr>
          <w:b/>
          <w:color w:val="0070C0"/>
        </w:rPr>
        <w:t>section</w:t>
      </w:r>
      <w:proofErr w:type="gramEnd"/>
      <w:r w:rsidR="0006113C" w:rsidRPr="006460C2">
        <w:rPr>
          <w:b/>
          <w:color w:val="0070C0"/>
        </w:rPr>
        <w:t>=</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proofErr w:type="gramStart"/>
      <w:r w:rsidR="0006113C" w:rsidRPr="006460C2">
        <w:rPr>
          <w:b/>
          <w:color w:val="0070C0"/>
        </w:rPr>
        <w:t>width</w:t>
      </w:r>
      <w:proofErr w:type="gramEnd"/>
      <w:r w:rsidR="0006113C" w:rsidRPr="006460C2">
        <w:rPr>
          <w:b/>
          <w:color w:val="0070C0"/>
        </w:rPr>
        <w:t>=</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proofErr w:type="gramStart"/>
      <w:r w:rsidR="00FF05D1">
        <w:rPr>
          <w:b/>
          <w:color w:val="0070C0"/>
        </w:rPr>
        <w:t>filler</w:t>
      </w:r>
      <w:proofErr w:type="gramEnd"/>
      <w:r w:rsidR="00FF05D1">
        <w:rPr>
          <w:b/>
          <w:color w:val="0070C0"/>
        </w:rPr>
        <w:t>=</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Heading4"/>
        <w:keepNext w:val="0"/>
        <w:ind w:left="862" w:hanging="862"/>
      </w:pPr>
      <w:bookmarkStart w:id="2852" w:name="WeldDefinitionIWeld"/>
      <w:bookmarkStart w:id="2853" w:name="_Toc3557029"/>
      <w:bookmarkStart w:id="2854" w:name="_Toc34747279"/>
      <w:bookmarkStart w:id="2855" w:name="_Toc39880596"/>
      <w:bookmarkStart w:id="2856" w:name="_Toc288200765"/>
      <w:bookmarkStart w:id="2857" w:name="_Toc338939109"/>
      <w:bookmarkEnd w:id="2852"/>
      <w:r w:rsidRPr="007055D9">
        <w:t xml:space="preserve">Element </w:t>
      </w:r>
      <w:r w:rsidR="00194316">
        <w:t>"</w:t>
      </w:r>
      <w:r>
        <w:t>sheet_parameter</w:t>
      </w:r>
      <w:bookmarkEnd w:id="2853"/>
      <w:r w:rsidR="00194316">
        <w:t>"</w:t>
      </w:r>
      <w:bookmarkEnd w:id="2854"/>
      <w:bookmarkEnd w:id="2855"/>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14A61EC5" w:rsidR="0033252C" w:rsidRDefault="0033252C" w:rsidP="00F3716C">
      <w:pPr>
        <w:pStyle w:val="Caption"/>
        <w:spacing w:before="120"/>
      </w:pPr>
      <w:bookmarkStart w:id="2858" w:name="_Toc3566502"/>
      <w:bookmarkStart w:id="2859" w:name="_Toc34747504"/>
      <w:bookmarkStart w:id="2860" w:name="_Toc39880830"/>
      <w:r>
        <w:t xml:space="preserve">Table </w:t>
      </w:r>
      <w:r w:rsidR="00ED469A">
        <w:fldChar w:fldCharType="begin"/>
      </w:r>
      <w:r w:rsidR="00ED469A">
        <w:instrText xml:space="preserve"> SEQ Table \* ARABIC </w:instrText>
      </w:r>
      <w:r w:rsidR="00ED469A">
        <w:fldChar w:fldCharType="separate"/>
      </w:r>
      <w:r w:rsidR="00A2710C">
        <w:rPr>
          <w:noProof/>
        </w:rPr>
        <w:t>99</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2858"/>
      <w:bookmarkEnd w:id="2859"/>
      <w:bookmarkEnd w:id="2860"/>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gramStart"/>
      <w:r>
        <w:t>seamweld</w:t>
      </w:r>
      <w:proofErr w:type="gramEnd"/>
      <w:r>
        <w:t>&gt;</w:t>
      </w:r>
    </w:p>
    <w:p w14:paraId="0D03402C" w14:textId="4580546E" w:rsidR="00C223B5" w:rsidRPr="007055D9" w:rsidRDefault="00C223B5" w:rsidP="00F3716C">
      <w:pPr>
        <w:pStyle w:val="XMLCode"/>
        <w:keepNext/>
        <w:keepLines/>
      </w:pPr>
      <w:r>
        <w:t xml:space="preserve">    &lt;edge_weld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 xml:space="preserve">&lt;weld_position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EC5BCD">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Heading3"/>
      </w:pPr>
      <w:bookmarkStart w:id="2861" w:name="_Toc3557030"/>
      <w:bookmarkStart w:id="2862" w:name="_Toc34747280"/>
      <w:bookmarkStart w:id="2863" w:name="_Toc39880597"/>
      <w:r w:rsidRPr="007055D9">
        <w:t>I-Weld</w:t>
      </w:r>
      <w:bookmarkEnd w:id="2856"/>
      <w:bookmarkEnd w:id="2857"/>
      <w:bookmarkEnd w:id="2861"/>
      <w:bookmarkEnd w:id="2862"/>
      <w:bookmarkEnd w:id="2863"/>
    </w:p>
    <w:p w14:paraId="62326974" w14:textId="77777777" w:rsidR="00F07798" w:rsidRPr="007055D9" w:rsidRDefault="00F07798" w:rsidP="00B27477">
      <w:pPr>
        <w:jc w:val="both"/>
      </w:pPr>
      <w:r w:rsidRPr="007055D9">
        <w:t>The principles of the modeling of I-welds for χMCF are d</w:t>
      </w:r>
      <w:r w:rsidR="00B27477">
        <w:t xml:space="preserve">escribed in this section. </w:t>
      </w:r>
      <w:proofErr w:type="gramStart"/>
      <w:r w:rsidR="00B27477">
        <w:t>An</w:t>
      </w:r>
      <w:r w:rsidR="00E71786">
        <w:t xml:space="preserve"> I</w:t>
      </w:r>
      <w:proofErr w:type="gramEnd"/>
      <w:r w:rsidR="00E71786">
        <w:t>-W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Heading4"/>
      </w:pPr>
      <w:bookmarkStart w:id="2864" w:name="_Toc3557031"/>
      <w:bookmarkStart w:id="2865" w:name="_Toc34747281"/>
      <w:bookmarkStart w:id="2866" w:name="_Toc39880598"/>
      <w:r w:rsidRPr="007055D9">
        <w:t>Sheet Parameters</w:t>
      </w:r>
      <w:bookmarkEnd w:id="2864"/>
      <w:bookmarkEnd w:id="2865"/>
      <w:bookmarkEnd w:id="2866"/>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ListBullet"/>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Heading4"/>
      </w:pPr>
      <w:bookmarkStart w:id="2867" w:name="_Toc3557032"/>
      <w:bookmarkStart w:id="2868" w:name="_Toc34747282"/>
      <w:bookmarkStart w:id="2869" w:name="_Toc39880599"/>
      <w:r w:rsidRPr="007055D9">
        <w:lastRenderedPageBreak/>
        <w:t>Weld Parameters</w:t>
      </w:r>
      <w:bookmarkEnd w:id="2867"/>
      <w:bookmarkEnd w:id="2868"/>
      <w:bookmarkEnd w:id="2869"/>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ListBullet"/>
      </w:pPr>
      <w:r>
        <w:rPr>
          <w:noProof/>
          <w:sz w:val="24"/>
          <w:szCs w:val="28"/>
          <w:lang w:eastAsia="en-US"/>
        </w:rPr>
        <mc:AlternateContent>
          <mc:Choice Requires="wpg">
            <w:drawing>
              <wp:anchor distT="0" distB="0" distL="114300" distR="114300" simplePos="0" relativeHeight="251660288" behindDoc="0" locked="0" layoutInCell="1" allowOverlap="1" wp14:anchorId="100A9931" wp14:editId="1EE4EB3D">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51248B" w:rsidRPr="001B4A57" w:rsidRDefault="0051248B" w:rsidP="00F51CB9">
                                <w:pPr>
                                  <w:pStyle w:val="Caption"/>
                                  <w:rPr>
                                    <w:b w:val="0"/>
                                    <w:bCs w:val="0"/>
                                    <w:noProof/>
                                    <w:sz w:val="26"/>
                                    <w:szCs w:val="28"/>
                                  </w:rPr>
                                </w:pPr>
                                <w:bookmarkStart w:id="2870" w:name="_Toc3557133"/>
                                <w:bookmarkStart w:id="2871" w:name="_Toc34747386"/>
                                <w:bookmarkStart w:id="2872" w:name="_Toc39880707"/>
                                <w:r>
                                  <w:t xml:space="preserve">Figure </w:t>
                                </w:r>
                                <w:r>
                                  <w:fldChar w:fldCharType="begin"/>
                                </w:r>
                                <w:r>
                                  <w:instrText xml:space="preserve"> SEQ Figure \* ARABIC </w:instrText>
                                </w:r>
                                <w:r>
                                  <w:fldChar w:fldCharType="separate"/>
                                </w:r>
                                <w:r>
                                  <w:rPr>
                                    <w:noProof/>
                                  </w:rPr>
                                  <w:t>56</w:t>
                                </w:r>
                                <w:r>
                                  <w:fldChar w:fldCharType="end"/>
                                </w:r>
                                <w:r>
                                  <w:t>: I-Weld Sheet Layout</w:t>
                                </w:r>
                                <w:bookmarkEnd w:id="2870"/>
                                <w:bookmarkEnd w:id="2871"/>
                                <w:bookmarkEnd w:id="28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41"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51248B" w:rsidRPr="003F40AF" w:rsidRDefault="0051248B" w:rsidP="00F51CB9">
                                <w:pPr>
                                  <w:pStyle w:val="Caption"/>
                                  <w:rPr>
                                    <w:b w:val="0"/>
                                    <w:bCs w:val="0"/>
                                    <w:noProof/>
                                    <w:sz w:val="26"/>
                                    <w:szCs w:val="28"/>
                                  </w:rPr>
                                </w:pPr>
                                <w:bookmarkStart w:id="2873" w:name="_Toc3557134"/>
                                <w:bookmarkStart w:id="2874" w:name="_Toc34747387"/>
                                <w:bookmarkStart w:id="2875" w:name="_Toc39880708"/>
                                <w:r>
                                  <w:t xml:space="preserve">Figure </w:t>
                                </w:r>
                                <w:r>
                                  <w:fldChar w:fldCharType="begin"/>
                                </w:r>
                                <w:r>
                                  <w:instrText xml:space="preserve"> SEQ Figure \* ARABIC </w:instrText>
                                </w:r>
                                <w:r>
                                  <w:fldChar w:fldCharType="separate"/>
                                </w:r>
                                <w:r>
                                  <w:rPr>
                                    <w:noProof/>
                                  </w:rPr>
                                  <w:t>57</w:t>
                                </w:r>
                                <w:r>
                                  <w:fldChar w:fldCharType="end"/>
                                </w:r>
                                <w:r>
                                  <w:t>: I-Weld Parameters</w:t>
                                </w:r>
                                <w:bookmarkEnd w:id="2873"/>
                                <w:bookmarkEnd w:id="2874"/>
                                <w:bookmarkEnd w:id="28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37" o:spid="_x0000_s1048" style="position:absolute;left:0;text-align:left;margin-left:9.35pt;margin-top:30.5pt;width:397.3pt;height:98.45pt;z-index:251660288"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R/sQQAABwRAAAOAAAAZHJzL2Uyb0RvYy54bWzsWFtP40YUfq/U/2D5&#10;PcR2nDiJCKsQLkJid1Gh4rGa2OPEWtsznZlcaNX/3u+MLyQEtJSyarvqQ8yZ2/G5ft+Y4w/bInfW&#10;XOlMlBPXP/Jch5exSLJyMXF/vrvoDF1HG1YmLBcln7gPXLsfTn784XgjxzwQS5EnXDlQUurxRk7c&#10;pTFy3O3qeMkLpo+E5CUWU6EKZjBUi26i2Abai7wbeN6guxEqkUrEXGvMnlWL7onVn6Y8Np/TVHPj&#10;5BMXthn7VPY5p2f35JiNF4rJZRbXZrA3WFGwrMRLW1VnzDBnpbIDVUUWK6FFao5iUXRFmmYxtz7A&#10;G9974s2lEitpfVmMNwvZhgmhfRKnN6uNP61vlJMlyF0vcp2SFUjSpVpJmXHFS4dmEaONXIyx9VLJ&#10;W3mj6olFNSK3t6kq6C8ccrY2ug9tdPnWODEm+17Yj3wkIcaaH/S9nt+v4h8vkaSDc/Hy/Csnu82L&#10;u2Rfa047aO1uXRw86+LgvVwMor4f9vtvcPGlky+4KLN4jF9dEZAOKuLrnYNTZqW4WyspXqWjYOrL&#10;SnZQvJKZbJ7lmXmwjYgyJaPK9U0W36hqsFNcEfJeFddplieOP+i5TsJ1jFa8uud58ss6oCSQCjpV&#10;6WDk47WIv2inFLMlKxd8qiV6GvVDu7v72+1wz4B5nsmLLM+pNEmuXcVLn/TPM9GqevNMxKuCl6YC&#10;G8VzeC1Kvcykdh015sWco3fUVeIj6QA6g/aRKiuNRQOU/rU29HZqAosHvwfDqeeNgtPOrO/NOqEX&#10;nXemozDqRN55FHrh0J/5sz/otB+OV5rDfZafyaw2HbMHxj/b/DVMVrBi4clZMwuCFDhrUPPXmogp&#10;ihDZqlX8E4KMfZCN4iZekpgikPU8NrcLNuqPgaaUaGCEM998FAmiwVZG2GC8BiOCwTAIwgYjPC+K&#10;QosRbRugJJQ2l1wUDgkIPSy16tkaflS+NVvI6lJQAVhf8nJvAjppxtpPFtciHCDcAB3ppl4wel3Q&#10;iYyeA/LbJZMcVpLanabwAkBF1RV3VCCnYuv4NAlz660Et47ZYqWueZqvrG3A7wnq+p4/8qMaWUkr&#10;Ye8evAQ930eMq1g1WWli9l5hRYVZ+q2T8mg2SWY731akY82gqblIHuCqEsgp8q9lfJEhwddMmxum&#10;wMmYxD3DfMYjzcVm4opacp2lUL89N0/7kTisus4GHD9x9a8rRpCXX5VIKVSaRlCNMG+EclXMBDoG&#10;nQ1rrIgDyuSNmCpR3CPjU3oLllgZ410T1zTizGCEBVxfYj6dWrlCzuvyVgJvfVu5FPq77T1Tsg6+&#10;Qdo+iaZo2PhJaVd7bXfKKbrrIrN1/xhFVDINUMBWqqmxYkPLkpW4U4m9thD3uL+uxL/E/UE09Hse&#10;vAbLRwPc0ajQKgC0lRgMwrC9Bfi9gffaW0DwwskWG/ZvAQRE+P13KHIwasCgpsjwO6PI4LujSPqq&#10;CHpDD5lCpwcDL7T3kh12fHfaHHhgRXTr4f3a9wbhcIQlul8PR6MI8rfF+H+UOvFheUidw79FnSNc&#10;vw6Ycxd1/k3MaSvtEfP/Z066DX4r5rTUgk9w8OneN/7u2HLt4z81Tv4E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obLfm4AAAAAkBAAAPAAAAZHJzL2Rvd25yZXYu&#10;eG1sTI9BS8NAFITvgv9heYI3u9mGtjFmU0pRT0WwFcTbNnlNQrNvQ3abpP/e58kehxlmvsnWk23F&#10;gL1vHGlQswgEUuHKhioNX4e3pwSED4ZK0zpCDVf0sM7v7zKTlm6kTxz2oRJcQj41GuoQulRKX9Ro&#10;jZ+5Dom9k+utCSz7Spa9GbnctnIeRUtpTUO8UJsOtzUW5/3FangfzbiJ1euwO5+215/D4uN7p1Dr&#10;x4dp8wIi4BT+w/CHz+iQM9PRXaj0omWdrDipYan4EvuJimMQRw3zxeoZZJ7J2wf5LwAAAP//AwBQ&#10;SwMECgAAAAAAAAAhALg/0yX0KgAA9CoAABQAAABkcnMvbWVkaWEvaW1hZ2UxLnBuZ4lQTkcNChoK&#10;AAAADUlIRFIAAAKGAAAA8ggGAAAA0KYEhwAAAAFzUkdCAK7OHOkAAAAEZ0FNQQAAsY8L/GEFAAAA&#10;CXBIWXMAACHVAAAh1QEEnLSdAAAqiUlEQVR4Xu3dB3wc5Z3G8R2titUsWZJVbcs2xgX3KjcwtnHv&#10;HWxjcMMd94ILBlMMNsXUmNBDAGPSLu2SIwkhCQkJCQQCoZiaS0i7JJd2JOGO9953NSOPV/9djWSN&#10;ZM38ns/newra979nrWZnntXuzkbCkJTUlCv0FwUAAJCMZUWe1l9JkHNW73ZH9RdxAwAAAHCUtMt/&#10;W38lQc6yq8bdOvfy8xQAwB/nVHVQc9afK14GtCSLrrjgFbs+kKDmyfeu3PmZ9/crAEDju+eHm1VB&#10;aa5ad9MM8XKgJXny/X3ftOsDCWoohgDgn8uPzFKp6VE1cMzZ6thbe8U1QEtBMQxBKIYA4A9TBCde&#10;PCj22qzSjgXqtm+tE9cBLQXFMAShGAKAPx786Q5VcVZRrBimpqWojbfPFtcBLQXFMAShGAKAP/Z8&#10;atEp7+gcNrmHuA5oKSiGIQjFEAAa3/F3r1S9z+10SjFslZWm7n1+i7geaAkohiEIxRAAGt8tT61R&#10;KVHrlGJozN00SlwPtAQUwxCEYggAjUvvV9XcDefVKoVGm5Ic9cgru8Q54ExHMQxBKIYA0Ljuf2Gb&#10;6jagnVgM0zKiatf9F4pzwJmOYhiCUAwBoHEd+MylKju/lVgMjclLh6gn3t4nzgJnMophCEIxBIDG&#10;NX/z+WIhdFT2KFEPvLhNnAXOZBTDEIRiCACN58n39quyzoViIXREU1PU/seWiPPAmYxiGIJQDAGg&#10;8ex7ZHHs3chtinNUp14latiUHio9I1X1GFKp+ozsrEra56uMrDRVNbF77E0q0nUAZyqKYQhCMQSA&#10;xnH83X1q6vKhauGOMer2p9fF/np434+3qtaFWWrZ1RNjaz798yvUlrvnquFTz1H3PLep1nUAZzKK&#10;YQhCMQSAxmH+AvjYG7tjJ7d2vhdfDJ11j5/Yo46/wxtQ0LJQDEMQiiEA+EcqhkBLRTEMQSiGAOAf&#10;iiGChGIYglAMAcA/FEMECcUwBKEYAoB/KIYIEophCEIxBAD/UAwRJBTDEIRiCAD+oRgiSCiGIQjF&#10;EAD8QzFEkFAMQxCKIQD4h2KIIKEYhiAUQwDwD8UQQUIxDEEohgDgH4ohgoRiGIJQDAHAPxRDBAnF&#10;MAShGAKAfyiGCBKKYQhCMQQA/1AMESQUwxCEYggA/qEYIkgohiEIxRAA/EMxRJBQDEMQiiEA+Od0&#10;iuGjr+9W139+uXgZ0BwohiEIxRAA/NPQYnj0B5vUmHn9VNuKPPFyoDlQDEMQiiEA+KchxfCBF7ep&#10;aKql9C5aZWani2uA5kAxDEEohgDgn4YUw0/+aEusFBoUQ5xJKIYhCMUQAPxDMUSQUAxDEIohAPiH&#10;YoggoRiGIBRDAPBPfYrhQy/vUBdtG61mrB5eUwxT01Ji3zMW7Ryjjr21V5wFmgLFMAShGAKAf+pT&#10;DO/87oaaQihJTYuqx97YLc4CTYFiGIJQDAHAP/Uphvf8aLPqMaSDOrt/RU0ZtFKs2PeM3sM7qsff&#10;3CPOAk2BYhiCUAwBwD/1KYbH39mnHnpph7r1G2trimGrrLTY9xx6ny3OAk2BYhiCUAwBwD+8+QRB&#10;QjEMQSiGAOAfiiGChGIYglAMAcA/TVkMzdPMh75ymSoqb62mrRzK085odBTDEIRiCAD+acpieN9P&#10;tqr+53eJzY2e149iiEZHMQxBKIYA4J+mKoaPvrFbDbqgq0qJVn/GMsUQfqAYNn0qtUPa0Tg3a8lS&#10;pcXPuFVoYm762ur94xYOVIns+dQiceNwmKcrpDljyZ5x4ozjsuumiHPGhCWDxBnH1U9cIs457n72&#10;cnHOePCn28UZx/5HLxbnHNNWDhPnjKX7k+/8V1wzSZwzxi8eqJ54Z584Z5jfhTTnOPrcJnHOMJdJ&#10;M45rnrxUnDMefX23mrFquDhnrL95hjhnHH93n75NJohzxvzNo9SxE4lPv7H96Hxxzph+2bDYAVSa&#10;M8xTatKcMeHiQerGL68U54yjP9gUu35p1thx7wJxznj4lZ3qou1jxDljud4GEv3M5uTFaw9PF+eM&#10;BVtGxbZfadbYm2QbMdvtHc9sEOeMW76+Wk1eNkScHbdIbyOfXSrOGfc+v0XNWX+uPKttvnNOwm37&#10;sTf3xPYV0pyxZO+42DYozRobb58tzhkz14xQD7y4TZwzrvnMpeKc4/Zvrxfn6sPvYmjuY9d/YZnq&#10;0q+8ZsZo7GJ4+zPr1ZTlCfb3evvY+0jiY4XZZhdsOV+e1dYcmqaOvS2fuNucnmfltYmPFYt2jo3d&#10;56RZY/snE+9DZqwapj7x/Y3inGH2EZMuGSzOjl9c9z7EXL80a2zT+7ZEvx9T8i/aPlqcM5ZdNTHp&#10;ic7N7SnNGXPWj1SPvJr49qrr2Hrn0xuSFcPO2ic0qYcYo7REydJu1aQ5Y4UWyrTXDmhH4lyvJcsg&#10;LX7GrVwTc8t/rN4/eWmVSmTfo4vFjccxe91Icc5YXseO0Gy80pwxdcVQccZhdujSnCPZnf3Bl7aL&#10;M46r9B1DmnMk+5lXXDNZnHGsumGqOGdMWV6ljr+duBheqQurNOe454ebxTnDXCbNOK797DJxzjAH&#10;5bkbzhXnjI23zRbnDHPQWqlvE2nOMJ/k8HiSYrjzvgXinDFb7+Du04VEmjNu+vdV4pxhtq/DX71M&#10;nDPueW5zbAcqzRpXPHCROGc8/MquWNGR5oxVB6cmLob64Hj5kVninLFo19jY9ivNGuZBjTRnmO32&#10;zu8kLoa3PrUm9okb0uyUZVXq+s8n3kbu+/GW2IFfmjW2HZ0X2xakWVMMzYFOmjNMoUpWDLfcNVec&#10;M+Zt0kU6STG8/nPLxDlHstvLKz+LoSkfE3VxKarIi60t7VigyjoX+FIMzW0xa+0I8XYy28f+xxI/&#10;oDbb7GK97UqzxoZbZiYuhvq+subGxMeKS/aOT1oMd91/kThnmAczR7+f+AH1Yf3gcrp+QCXNmv31&#10;Yb2PkeaMo2YfkmS/ufO+CxP+fsxJzC/efYE4Z5g/qiQrhub2lOYMcz995Oe7xDmjrmOr3g6SFcOO&#10;mil3Ug8xRmqJkqkd1KQ5Y4lGmiJ6w+SpZADwiZ/FcLUuTGZNSoqlBo/rqh54cbsaOqmHL8UQMHgq&#10;OQShGAKAf063GJoTXEtrjE13zom9rtB8NX9VNSiG8BPFMAShGAKAfxpSDB94YVtNMbSsSMKnWc1T&#10;go+8evJpQYoh/EYxDEEohgDgn4YUw0dfu6KmGBqHvrIy9pqyYyf2Ji17FEP4jWIYglAMAcA/DSmG&#10;T757pSqqaF1TDNt1KVIjp/dSI2f2Ug+/vEOcMSiG8BvFMAShGAKAfxpSDI2FO8bUFEOHOUfhoSSn&#10;SKEYwm8UwxCEYggA/mloMTTn75u5doSq7FGiCkpyY9p3axs7z5y03qAYwm8UwxCEYggA/mloMTTM&#10;OfzMOUjv+PZ6dccz62PnLTTlT1prUAzhN4phCEIxBAD/nE4xrC+KIfxGMQxBKIYA4B+KIYKEYhiC&#10;UAwBwD8UQwQJxTAEoRjCeOTnV6iBY7qo6auGi5cDaBiKIYKEYhiCUAxhmGLYa1hHNenSIeLlABqG&#10;YoggoRiGIBRDGBRDwB9NXQzHLOiv8ttmq8lLqyiGaHQUwxCEYgiDYgj4oymL4fF39qk7ntmgbvji&#10;CnXXdy+nGKLRUQxDEIohDIoh4I+mLIaA3yiGIQjFMJieeHufOvzVVeqy66eoKcuHqtFz+6pZa0eq&#10;dTfNiJ0kN/4vCRRDwB8UQwQJxTAEoRgGz7G39qhLrxyvispbxz5bVf+aa6REU1TnXmXq4BeWnzJD&#10;MQT8QTFEkFAMQxCKYfBsvnOOiqZaykqxVLdB7dXqG6bGXnO0/MBkVdw+P1YQK7oUqYde2lEzQzEE&#10;/EExRJBQDEMQimGwmKeJ84tzYuVvxPSesYOS+/LbvrVOlXSoLofzN4+q+T7FEPAHxRBBQjEMQSiG&#10;wbLiwORY6cvJb6Xuf2GbuGbBlvNVSft8XQIH17zWkGII+INiiCChGIYgFMPgePK9/apqUvdYMRw4&#10;9mz1+Jt7Eqy7kjefAE2EYoggoRiGIBTD4Hj8xB7VfXD7WDE0J7k99tZecZ2EYgj4g2KIIKEYhiAU&#10;w+B45NVdqku/ilgxnLJsaOyUNdI6CcUQ8AfFEEFCMQxBKIbBYf5iaN6FrH+t6rzZffiLIXAGoBgi&#10;SCiGIQjFMDjM6wZHTO8VK4Z9zu2sHkvwGsP9j12sug5op8YtGqju+0n1u5YphoA/KIYIEophCEIx&#10;DJa1N82IFcNW2Wnq5q+tFtdMWzkstqZTzxJ17ER1eaQYAv6gGCJIKIYhCMUwWMzrDMs6tokVv859&#10;ymIfqO++/KrHl6js1q1il6+5cdrJOYoh4AuKIYKEYhiCUAyD5/rPL1OtCzJj5a+gJEdNWzlUrTs8&#10;XY2e10+lpFqxj8kbNafPKTMUQ8AfFEMECcUwBKEYBo95N/Luhxaq3iM6qWhqSqwgOnLyM9WsdSPV&#10;vc9vOWWGYgj4g2KIIKEYhiAUw2DSv1f16Ou71e1Pr1frbpmhlu6fqA4cv0Q9+NJ2deytfer4O95P&#10;cF2f094AYfbku1fGuL+XrBg+8Q73LbQsFMMQhGIYTkv3T1AzVg9XN355pfq0LoWPvHqyGB7XB7aH&#10;X96p9j++JPb08/VfWC5eB4DazEdNLtw5Vh35xlr16Bu71b3PnyyGpgiaj6rced8CNXhCN3Xkm2vF&#10;6wDOVBTDEIRiGE53PLNeWSkRVVjWWvUY3EENHt9dtSnJVZU9StSgC7rGTmeTW5ClOvUqVcf5qwbg&#10;2cEvroi9jre0Y4E6Z2ilGjKxu0rLSFXdBrZT/c/vos7qU64yczNU31Fn1frrInCmoxiGIBTD8Oqn&#10;D1J6E0hq0c6x4iyAxDrrB1TS/clhWZba/eBCcRY4k1EMQxCKYXjt+dQilZJiiQcuo3VBlrr2c8vE&#10;WQCJXbxnnIpY8v3KqOhSFHtKWZoFzmQUwxCEYhheD7y4XbU7u6144DLMU18P/2ynOAsgsYNfWK7y&#10;2maL9yvDfOpQfT6yEjhTUAxDEIpheB07sVdNXDJYPHAZF20fLc4BSO6hl3eonsM6iver1PSo2nr3&#10;XHEOONNRDEMQimF4PfnefrXt6HyVlhGtdfAyL57/xLMbxTkAyen9qlq8a2yt+5WRV5StHniRp5HR&#10;MlEMQxCKYbg9+NPtqk1xTq2DV9XEHuJ6AN584vsb9QOsU08wb0xbMVRcD7QEFMMQhGII85F5elOo&#10;YT4txZzDUFoLwLuqid1PuW+lt0pVd33vcnEt0BJQDEMQiiE++dxmZbneQdmxZ4l64KfbxbUAvLvu&#10;c8tOKYYDRneJPc0srQVaAophCEIxhGEOWHpziJm6vEo9wTsmgdNm3oTSqWf1OQ3N08prD08X1wEt&#10;BcUwBKEYwlh/y8zYOQ3TM1LVrgcuFNcAqJ8n3t6rpq6ofqlGcfs8dfPXV4vrgJaCYhiCUAxhHP7q&#10;KlVQ2jr2jslPvbpLXAOg/rbcPTf2kXh9zztLPX5ij7gGaCkohiEIxRDGI7oMDhzbVU1eWiVeDqBh&#10;7n1+qyrukK+WH5gkXg60JBTDEOSi7WNun7hkkAJ6DqtUo+b0ES8D0HCde5ep0fP7iZcBLcncy0e+&#10;ZtcHEtR06d/+Xv2l5o0HAAAAktKOBe/qryTQSYls0v/3TwCS+ov2cUok8j+plvVXnNH+pn9XH9mk&#10;3yWAhrIiX9RfCSEk9KnSpfDDJZ3b7f9oyczxOHP9YPJ5s4sz0l/Qv7MfVf/qCCGEEEIaNxTDFoJi&#10;SAghhBC/QzFsISiGhBBCCPE7FMMWgmJICCGEEL9DMWwhKIaEEEII8TsUwxaCYkgIIYQQv0MxbCEo&#10;hoQQQgjxOxTDFoJiSAghhBC/QzFsISiGhBBCCPE7FMMWgmJICCGEEL9DMWwhKIaEEEII8TsUwxaC&#10;YkgIIYQQv0MxbCEohoQQQgjxOxTDFoJiSAghhBC/QzFsISiGhBBCCPE7FMMWgmJICCGEEL9DMWwh&#10;KIaEEEII8TsUwxaCYkgIIYQQv0MxbCEohoQQQgjxOxTDFoJiSAghhBC/QzFsISiGhJCgp4t2RLvL&#10;5U7BHbbbBbcJzHUatwpuEdxsu0lwOM4hlxsFNwgO2q4XXCe41naN4ECcq12uirNfcKXLPsFewR7b&#10;bsEVgl22nYIdcba7bIuzVbDFZbNgk2Cj7XLBhjjrXdbFWStYY1stWCW4rA4r46xIYrlgWRJLBZdq&#10;11iRyD+7tc7+/LT2JYenJzGjfemhRGa2L73RMSuJmR1Kbzip/BSzOpQfnJNMx5jrE5nbsfy6+Z5U&#10;XJvIgk4V19SoTOzCyooDCx2dYq6uj0WdKq6Kt1iX83imsDtmdSg9mBONvqV/Z29q0+NMizM1iSmC&#10;yUlMEkysw4Q445MYJ7hAMDaJMYLRSZwvGJXEeYJzkxgZZ0QdhguGJTFUUJXEkDiDkxgkGJjEgAT6&#10;J9EvTt8k+gh6J9FL0DOJcwQ9kugu6JZEV1ullqqRJDF3xH9oCgixjz36v3r433pyrv9/dUn06qPT&#10;9K/T9E9JSv394zR9eNqsyP8kEnUx/+36nf2lHv7swX/X05/q6Y/19Id6+q96+n09/a6efltPv6mn&#10;X9fTB/Xwq3r6pUf/WU+/qKf36+m9enq3nt6J8xWtXCNJMixiRU9o73nw/mn4RQP9ZyP55Wn41Wn4&#10;oBH8+lQpyUVOoXdeHlgivaNsML1Tjmf9VX/VO3fpshrm8sagDzoNpg9wdbESSNEH04aw3PQBvMF0&#10;WWgwXUwaTBefBtHbRKP4WwP9/TToglgfsUIp+fA0mAf1DfXP0/CvBvqokbgfUHnhPFBzP3Crr/gH&#10;ifUhPRhF83hR66CRRMnLm5FfWLlwdGGHRWPdCjosvEA2/4KC9nPHJTdnfLw27WZPqNusibVUzJzk&#10;zYzJyeRXTJ5SbbqL/b3ySVOTmzgtuQnTEyqbMCNeXtn4md6Mm1VL6QWz69TWGDvHLSdmzFzZqLk5&#10;pTXmnTRmnr5sXnbRefOTO3dBnQqHLrJS0r8XbVV8R3bRyAurDbvopJGJFY5YWNvwRdWG1qFqcbys&#10;wiEXe1IwZEltgy+pw6WJDVqaWH9jWbVBp8ioZeDyWtoMWCHr59J3peAywSpv+qw+qVdt+T3X1Gjd&#10;c01m6z4uvdcmsS6xc4z1SWxIKLfH5XXYWFv3TR5tjtcqt/uWU3WtkX6Ks7fWYVsS2xPK6bJDsNOj&#10;XbWddYVHuwV76tZJ67hXsM+DKwX7jWhGyc36AfWJaGb5DelZ+nu2tMzKqzy6WnCgWvu6XCOruDax&#10;dte5XC84mMQN1cpvrK3sUB0OC26y3ZxURtkttZXcWkur0iOC26Jx9PduT2tVXEMfN4w74unL7nTT&#10;3zPuiqbXcrcjJbWNeflU6+oGRMSU9Dmc3XnQ3b06Vd3VB/BLri7Qeuf8rva2dDkA+CGaXnA0ErH+&#10;Yh7ES5efGY40rv4tS0Wcui53eF3nVnbODfy1sK5QDNEU0nO7mTeZfKh30H/OKZ4wQ1oDAI2ptOeu&#10;wXqf8xu97/k4PavjXmkNwqVs4BGKYV2hGKIpWKm5n9Wbm3l9x0dpme2ur35kK68FgMaQ0bqvOQtB&#10;9WvLrOgr0hqEC8XQQyiG8FtJj61V5i+FenOzd9CZT5lH8tJaAGgM5X0P9bNS847V7He07KJhF0pr&#10;ER4UQw+hGMJv0Yxyc67Imp2zLon/1aZsxgRpLQA0hrwO8y+IWNFX3fseKzX3SZ6tCDeKoYdQDOGn&#10;yj4H+kciUXPuKVcxjHyclll2WFoPAI3BvNtf72vMKXJO7nus6DvmzBnSeoQDxdBDKIbwU0Zef/Np&#10;H3/V3MVQi75f2mv3IGkGAE6XZdW8rtntb+m53TdJ6xEOFEMPoRjCLx373dw3ml50VG9m5sSy8Tvo&#10;jzNad18rzQHA6SjrumpEJHbi89r7nWhq3uPSDMKBYughFEP4pbj7umERK+MnejOL3znHWKnZXzIv&#10;EJdmAaChopnl5jPzxf1OJJLyQVnvawdIcwg+iqGHUAzhl+yi4Qv0JmY+tkvYORvRt9uUTpkszQJA&#10;QxR33zzUnJpG3udUM58MI80i+CiGHkIxhF+i6XnH9SYm7pht/8rM77FRmgWAhjAfPxmJfW64uM+J&#10;sazoO9Isgo9i6CEUQ/ihqOOy8/TmZV7j81EkkvJ7vSN+u/o1Pym/04/m33V23JaV/SVpHgDqy3zk&#10;WTSj+Dbz7mNzapq0zHbXRTPbH4hEou+mZbS/KppRcsSyMr+l9z9/zs4ftFi6DgQbxdBDKIbwg94Z&#10;X6N3xr9Oy25/IKftqLk5xWNmRayMF8w7BfMrpk/JLjl3QTS94B5dFH9Z3m3NcOk6AKA+zGuWM9v0&#10;XZVbPGF6pf365Zy2Y+dErNRXCyuXjDb/Xdx947DswqGLsgurKIYhRDH0EIohGt+RPlkF/Zd2GHBg&#10;oPM98+knVkrGD63UvEfda9tUTJ2UVzp6tvt7ANBY4oshwo1i6CEUQzSFRMUQAPxEMYQbxdBDKIZo&#10;ChRDAM2BYgg3iqGHUAzRFCiGAJoDxRBuFEMPoRiiKVAMATQHiiHcKIYeQjFEU6AYAmgOFEO4UQw9&#10;hGKIpkAxBNAcKIZwoxh6CMUQTYFiCKA5UAzhRjH0EIohmgLFEEBzoBjCjWLoIRRDNAWKIYDmQDGE&#10;G8XQQyiGaAoUQwDNgWIIN4qhh1AM0RQohgCaA8UQbhRDD6EYoilQDAE0B4oh3CiGHkIxRFOgGAJo&#10;DhRDuFEMPYRiiKZAMQTQHCiGcKMYegjFEE2BYgigOVAM4UYx9BCKIZoCxRBAc6AYwo1i6CEUQzQF&#10;iiGA5kAxhBvF0EMohmgKFEMAzYFiCDeKoYdQDNEUKIYAmgPFEG4UQw+hGKIpVPY52D89t+O2rDa9&#10;V0qXA4AfKIZwoxh6CMUQABBUFEO4UQw9hGIIAAgqiiHcKIYeQjEEAAQVxRBuFEMPoRgCAIKKYgg3&#10;iqGHUAwBAEFFMYQbxdBDKIYAgKCiGMKNYughFEMAQFBRDOFGMfQQiiEAIKhOpxh26H1gIIUyWCiG&#10;HkIxBAAEVcOK4ZE+OaWjZ1up2V+OphcdldegJaIYegjFEAAQVA0phtn5gxbrw+OfNRVNzz8mrUHL&#10;RDH0EIohACCoGlIMM3N7bNSHR2VQDIOFYughFEMAQFBRDOFGMfQQiiEAIKgohnCjGHoIxRAAEFT1&#10;KYa5FZOnZLY+Z300veAefXiMFUMrJfMZ8z3DXG7emCLNomWgGHoIxRAAEFT1KYZpacV36MNirBBK&#10;0lqVHOnUn2LYklEMPYRiCAAIqnoVw4zyg5FI9INIxPqDPjzahdD6W/X3oh+kZVZcSzFs2SiGHkIx&#10;BAAEVX2KYdtuG4a3aTdrYlpm+6v14TFWDK3U7C+Z7xnmcp5Kbtkohh5CMQQABBVvPoEbxdBDKIYA&#10;gKCiGMKNYughFEMAQFBRDOFGMfQQiiEAIKgohnCjGHoIxRAAEFQUQ7i1hGI4PIkuWrL01qQ5Y6CW&#10;LJVa9dpo3pjswkGLswqGLHGU9znYX7pBjeLuG4a618Zr2/WykdKcI7uw6pT/X26t202bKM04ckpH&#10;z5bmjOyS8+ZLM442FVMnSXOG+TeV9b52gDRnFJ297DxpztG266oR0pxR1nvfwOzCoYukOaOgw/wL&#10;pDmjvO+1/XJKR82V5oycsjGzpDmjov+RPvnlk6ZKc4a+3nnJfubCDgvGSnNGdtGwi8x2IM0Zbbut&#10;GZ7oZza3dWHlovOlOaO01+5B5ncpzRptYtuI/K7A8r6H+uWUjZ8pzRnm9jJrpFlzCgpz3dKcYf5N&#10;5t8mzmqFZy06P9G2bW4Lc5tIc4a5LbOLRl4kzRqFHS4cI80Z5ndofpfSnJFfPnGa2RakWSPp7aW3&#10;PbMNSnNGQfu546Q5w/zMyW4vc3tIcw5zn5PmjLLeB5Lep6q3EXnWSHZ75ZSeP0eacZh9lDRnmH+T&#10;NOMoOnvFudKco7j7umHSnGF+z9KMw/wupDlHsu2rrp/ZnNRZmnNIM4669p0lPbZWSXNGpT4Oxe53&#10;PXcNli73yu9imJ579ja97p/O+jj/p/01YqW8Z6XmfrZV/oBLSs7ZMUS6HkdJj41VZh/rvp30trXQ&#10;HEuk9YY5BrnXx0t2XC7ttX/Q6dyfku2vkx2jjDYVUyZLc4b5maUZR933J/kYZRfDDC2+N7lVaMky&#10;SJPmjJ5asnTVpDljqBZ5JYmDWrI8pklzxlNasmzRnLU/t6zoCe0tR7KdcnbRuQvca+Nl5fW9TJpz&#10;6DWvx884ohklt0ozDis1+6vSnBFJyfyONOOIphXfIc3ZXiusvCRhWcls3XOtMFMjK2/ApdKcYYpf&#10;xEp/RZoz0jLbXyPNGWanaVmZ35DmYlJzPy/NGRX9bu4bjebfL84ZKZnPFHVcOkqaNdKzOu4V52LS&#10;X8hpO2qeNGeYgqTXJfqZX0vP7rpFmjPMTkj/274rzMXo3+PtiYphcffNQ/Vt8hlpLkbfXokOvh3N&#10;7ZVRfJs4Z+h/k3lwIc0a6bldt+h1r9Waq/ZKVsGAS6Q5w9yWlpXxgjAXY34X0pxR1PHiUXobeVqa&#10;M6KpbR5K9kAvmpp3XJqrlvlUcfeNCcuKOaebPKfvj1b6y23azZ4gzRlZ+UOWSHMOfZ9bI80Zpijr&#10;bTDxfSqj5Ig054gkub0sK/vfpRlHNKNtwm3E3M+lGYf5maQ5R7IDodk/STOOaEb5DdKcQ//bfizN&#10;VUv+M1vRgk/Kc9WkGYf5tBBpxpHXNnEpLdNlRt/vnjUPcKXLvWrmYhjH+ns0vfD+ZIU4R98mZh/r&#10;vp3M/SlZ+c/K67PcvT5eVpt+K6Q5o6D9nPF6jekB4mxd9yf9b31WmotJzf6SNOOIphd9QpzT9M/8&#10;kjTjqOu4rPerc6U5uxi209ydKd5qLVme0aQ542EtWW7SpDnjRe0MSMnW7HZ9jvQyf1VwJDuBp3td&#10;ItKcQ1rvJs04pPVu0oxDWu/m188srY0nzRnS2njSnCGtlUizhrQ2njRnSGvjSXOGtDZeomIorZVI&#10;s+b3L62NJ85q0tp40pwhrY0nzRnSWok0a0hr40lzhrQ2njRnSGvjSXOGtDaeNOeQ1rtJMw5pvZs0&#10;45DWx5PmYoS18cQ5m7TeTZpxSOvdpBmHtD6eNBfjZY0HTVgM/57RutsG88DF0bpsxoSctiPnRTMq&#10;DkQiKR/Y1/nPzNyum6TrMty3TTxpvSGtjSfNGdLaeNKcQ1rvJs04pPVu0oxDWh9PmuM1hh7CawwB&#10;AEHVhMXwb+YpTGmNeTCbUzZuli6HvzfXaf7KL6+D3yiGHkIxBAAEVYOKYeuea/XhMVYMrdTcz0lr&#10;HN6KYbWIlf2V2PVaKR9Il8N/FEMPoRgCAIKqIcUwq6D/Un14rC6GVuY3S7slfiNVfYphNJp7vPo6&#10;U05Il8N/FEMPoRgCAIKqIcXQvAFEHx7/oelymPKHaGreE2kZZbdkFQxcHv/aNa/F0LzJw36d4cfR&#10;aJsHpTXwH8XQQyiGAICgakgxNKfrikSib+pDZOyvhtrHhnkXvznjg3ttsmJY2fdQP/Pu/MzW56yz&#10;rOg71dcTfSe3ZNw09zo0HYqhh1AMAQBB1ZBiaE5f1SrrrG0RK/q6Pkx+qJli+C/Lyv5a/PlfXcXQ&#10;rPkojjmPoVMuzV8fP8goSHx6M/iPYughFEMAQFA1pBgaphyap3+zi0ZemFUwaGl24YiF+RWTpyR5&#10;KtlVABOx/mJZ6c/k8xfDZkMx9BCKIQAgqBpaDL1yP5Wcnt/t8sLOC8Y6zAccmBN0Z+T1W2Gl5z+h&#10;i+Gf9DoVsaJvJDt5PPxDMfQQiiEAIKiashgme/NJxyE3983MPme9XmeemlbR9LxPS+vgL4qhh1AM&#10;AQBBdaYUw5j+R/qYjyPVa1UkkvLbysEJPrsdvqEYegjFEAAQVGdUMdQs5yTXEeuPbTuvGiGtgX8o&#10;hh5CMQQABNWZVgwjVvR9vVYXw+gvK/sc7C+tgX8ohh5CMQQABNWZUAzNO5nbdl0/wkovfFCvM+9Q&#10;/jgtrc2d0lr4i2LoIRRDAEBQNWEx/IeVmncsLaPk1lO0Kr4zmt7mQSsl44d6zb80ZaVEXzJFUbo+&#10;+Iti6CEUQwBAUDVhMTQnuDYntJaYy8xfCs2pal7OLZ4wXbou+I9i6CEUQwBAUPldDDPy+i+1UtK/&#10;Z/4iWFv6c1ZK5rNWaua3oul5T5iPxuOdyM2LYughFEMAQFD5XQzNR+SZp4UTKe6+eWhpr92DOlWd&#10;+okpaB4UQw+hGAIAgsrvYoiWhWLoIRRDAEBQUQzhRjH0EIohACCoKIZwoxh6CMUQABBUFEO4UQw9&#10;hGIIAAgqiiHcKIYeQjEEAAQVxRBuFEMPoRgCAIKKYgg3iqGHUAwBAEFFMYQbxdBDKIYAgKCiGMKN&#10;YughFEMAQFBRDOFGMfQQiiEAIKgohnCjGHoIxRAAEFQUQ7hRDD2EYggACCqKIdwohh5CMQQABBXF&#10;EG4UQw+hGAIAgopiCDeKoYdQDAEAQUUxhBvF0EMohgCAoKIYwo1i6CEUQwBAUFEM4UYx9BCKIQAg&#10;qCiGcKMYegjFEAAQVBRDuFEMPYRiCAAIKooh3CiGHkIxBAAEFcUQbhRDD6EYAgCCimIIN4qhh1AM&#10;AQBBRTGEG8XQQyiGAICgohjCjWLoIRRDAEBQUQzhRjH0EIohACCoKIZwoxh6CMUQABBUFEO4UQw9&#10;hGIIAAiC8r6H+mUV9F+aXzJpaqX+3+Z78cWwpMfWqpy2o+a1Kqxa7J5FOFAMPYRiCAAIgor+R/pE&#10;M8puiljRE9HUvMfTMiuvSs3quF//99vpWZ32RDPLDllW9tcjkZQ/ZOT1XildB4KNYughFEMAQFBk&#10;F1YtNsVPH95UQlbK7zoOubmvNI9goxh6CMUQABAUpT13DY5Y6S/ow5tcCrW0zHbXSbMIPoqhh1AM&#10;AQBBkpbZ/ip9eBNLYSRi/dGUR2kOwUcx9BCKIQAgSCp6bK3SBfC/9SEuvhh+bKVm/5s0g3CgGHoI&#10;xRAAEDRWat6j+hAXXww/TM/qvFNaj3CgGHoIxRAAEDRZhUMu1oe4f2gni6EVfT+/YvoUaT3CgWLo&#10;IRRDAEDQFHa4cIxlpb+sD3M1xdCysr/asR/vRg4ziqGHUAwBAEFToQuglZr3iD7M1RRDzl0IiqGH&#10;UAwBAEGUldd/qT7MfazpYhh9V1qDcKEYekmrs9pnZnfd3Cr37G2CrfHSc7tucdmcXPdN1XpsFFwe&#10;L9OtdbcN1XqtP+kcx7qTekvWVuuzJonVmW3i9V3lyMrre1kSK2vrtyKrjVbQb7lsoG3QMsHSaoMv&#10;TeKS2oYsqaVwyMXxzAlfaxu6SLAwuzhO0bCLsotG2oZdeNLIaiWOcxfUdt58R07pqHmJjZlb29g5&#10;jrzSC2YnVDZulpFzivEza5swIz9e+YTptU2cVtukqaeomDxFNj2mTcWMydVmTqql3ayJic2e4Cho&#10;P2d8bXPHJdRh/gWOwg4LxtZ24ZiTFlerXDK6tkvOr+WsakVdlo4qdZy97Dyj6BQrzjXKTrE6pm3X&#10;tSMdZV3Xj4hX3m3D8IS6bxzmqOi+eegpemytSqbdOTuGxPTcNThe+167ByXSofe+gSftH9BhwLWi&#10;ykEH+9cy+FA/hzmJsux2ns5sAh16HxioC+Ev9JFORTPKb5DWIFwoht5yvvZPrebP7QCAZmX+yuX4&#10;P8H/2j5y+ZfN7M8d5s0X8T60/Y/L321/O8ly/NXlLy5/tv237U+CP7r8wfZfkUiK4/eC39l+a/uN&#10;y69tH5wqavzK5Ze2/9Q/izltjb7N9DpLl0Qr+r7gvWop77q8Y3tb8JbLCdub+jocb9heF7xm+7nL&#10;q1ZMyiuWlR7vZy4v215y+antxQResP3E5ce25wU/cvmh7TnbD1y+X1vms7bvuXzX9h3BMy7fNiJW&#10;q6dt33L5Zm2Z37A95fIf1bK/Hkmt5WsxVtqdenso0kiSUAwBAEAYvKjxV8M6kqsN0AbaBtkG24YI&#10;qlyG2oa5DBeMsI20netynmCUzRRXx2jbGMFYlwts41zGCybYJrpMsk1OYIptqm2ay3TBDNtMl1m2&#10;2YI5LnNt82zzBQtcLrRd5LJQsMi22GZO6+BYIrjEdqmLee2OsUyw3GWFbaXtMsEql9W2NYK1Luts&#10;6102CC532Wjb5LJZsMW21WWbbbtgh22nyy7bFYLdLntse237BFe67LeZT3ZwXC04YLvG5VrbdYLr&#10;bQddbrDdKDjkcth2k+1mwS0ut9qOuNwmuN3lDpt5tO+4S3C37RMuR233CD7pcq/tPsH9tgdcHrQ9&#10;JHjY5VM280YIx6fjmHPuOR6zPe5yTPCE7bjLk7bPCD5r+5zL521fEPybyxdtX3L5suArtq+6/Lvt&#10;a4Kvu/yH7SmXbwi+afuWy9O2bwue0b5rf/2Ozfy343txnnX5vu0HLs8Jfmj7kcvzth8LfmIzH93n&#10;MIUl3k9tL7mYd1obPxO8YnvV5ee21wSvu7xhe9PlhOAt29su79jeFbzn8r7NPL3vMH/VjfdL269c&#10;PrD9WvAbl9/afufyexeznVRoZ2Aikf8He4tQ2v+dTyIAAAAASUVORK5CYIJQSwMECgAAAAAAAAAh&#10;AGxcFUoBEwAAARMAABQAAABkcnMvbWVkaWEvaW1hZ2UyLnBuZ4lQTkcNChoKAAAADUlIRFIAAAIW&#10;AAAA4ggGAAAAEtuO9QAAAAFzUkdCAK7OHOkAAAAEZ0FNQQAAsY8L/GEFAAAACXBIWXMAACHVAAAh&#10;1QEEnLSdAAASlklEQVR4Xu3dCXgU9R2H8Z3JbrJJlpwCCYEkhISgSIDIoeCB4IGAgkLBAp4oIoIH&#10;RzgUo4ii4gX1qtZqVarWu/Vs69WKB96KAioKXlXriaJ4QWeSCZkM/5kd25/sTHm/z/N5Aju7PLJR&#10;591NdhP5pRaNpt1ofNgMAACCJRrV5xkfw7UOVa0fNT4o/0IAACB1ijoVLjY+hmt1V4+545RLR24G&#10;AADBMvOq0Qus03V4dtva+utuW1e/GQAABMvt6+rnWqfr8IywAAAgmAgLAAAghrAAAABi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CaUYbF05Zzrl66cuxkAAATM&#10;6rmnWqfr8GzAITWP7NindDMAAAiWPUZ0W2ydrsOz3NbZdxkfNgHbkc2Ky5A6fD4AF60Ks88xPoZu&#10;4wxmEQHbg7v1SOSbrvmt7kTqtc/KXGZ8PjYqPk8AGu1rYIwFeENjmvbRD4eP2A+pN7lLxeyopn1u&#10;fW4YY4yx0I2wCBDCgjHGWNhHWAQIYcEYYyzsIywChLBgjDEW9hEWAUJYMMYYC/sIiwAhLBhjjIV9&#10;hEWAEBaMMcbCPsIiQAgLxhhjYR9hESCEBWOMsbCPsAgQwoIxxljYR1gECGHBGGMs7CMsAoSwYIwx&#10;FvYRFgFCWDDGGAv7CIsAISwYY4yFfYRFgBAWjDHGwj7CIkAIC8YYY2EfYREghAVjjLGwj7AIEMKC&#10;McZY2EdYBAhhwVhqd7xhrsMcy2yHWTZ1CjMtMxym20xTOMXhZMtJCidapipMsZygMNli/n2dJlmO&#10;c5hoc6zCMZYJDkdbjlI40uYIh8MthymMt4xTGGv5tcKhljEKo138KolRLkZ6OMTDwR5GeBju4SAP&#10;B3oY5mGoiyGGevNEdkx1+WmmY6s7nprMxOqOc91Msjm+S8c5yZgnUr9O6FIxyzQ1iRN3rKhL5qSu&#10;VTOTmbZj1YwWum5t+s5V05OZsXPnaW7qbGZ163zKgOIdrkjTtK+Mz0t/F/087OZi1yT6uujjobeH&#10;Xh528VDroaeHHi66J1HjolsSO7voqrCThx09dPFQ7aJzElUuKj108lDhoaOHcg9lHkpddEiivYuS&#10;rWia9qbxi82AzaYkfnLxo4cfPHzv4TsPGz186+EbDxs8fO3CPIGZf+4m42T2jRsjPJps8OHrpHTt&#10;K6eY2vqWdJUvffjClG6juszmcx8+SyZD1z9tIU3pEzvzn9f4fJj/Tr5veM/Dux7e8WGdh7Ue3vbw&#10;loc1Hsz/l6u8kcTrLlZ7WOVhpYfXPLzqYYWHVzy87OElFy8m8YKL5z085+FZD894WO7haQ9PuXgy&#10;iSdcLNuKHs2+T9MzXkziJZ9edvGKTyvU0m1ir3p4zYeVPqzysNqH1316w8WbzaIOLY6t8eEtD283&#10;0Dyt9WFdA13pnQaaL+/6k/aeD+97+MCHf3n40IePfPjYw799+KSZ7uVTF5/59LkPX3j40k2k2Xof&#10;vmqkqXztwwZfIpoRmEpGPPpihG1SRhi7MoI6KSPI3WwJdlXgN3E+KFBRPahQUT04wfYsv2Js/4KO&#10;Y/dp6dB9lcrH7OdHfvno/ZMqGzXY3cgDWhqhMHxIMnmlBw11d+CwpNoNO9CfoQc16OA0ZPgWxe5y&#10;iw8Y4W4/y74HNxpsY11WtM8hyQ0amdzAUR5+lUxO271H+zNgjNpeh/rSZvdft9R/rD/9xiXTqk2/&#10;8a5a73ZYcrse7sMR7voe6cNRW+vVqKCFo1USBbtM8CW/9hgfjvUwMZnM/J7H+TCppZpmeTXHJ9dt&#10;sg8nuNt5ik9TXZzoT9eTksrterK7nU5p1MVVPLfLtOSqp3uY8TPMbNa5rlHl1nIqZ1lmt9RpjsLc&#10;LRJbnNqo4jQP8yynK9TbZWSXnaFwps18F2c1Kl3QJGYxfn12s/YNYtntz7EzLltoc67JuLxRpl3J&#10;eZbzHRYpXKBwYYN4u4s8XNyo6BKFxQ5LWogVLIqU97u8umPfy2oA/PdKamb3NaNYdQzbXnmfJd1L&#10;axfUqo4B+OV07rOkI2EBCMhqvdthejTxoOoYtj3zmbxoet5NqmMAfjmEBSDEfMpe02OrVMew7Zlf&#10;8tG06DrVMQC/HMICEEJYBAthAaQGYQEIISyChbAAUoOwAIQQFsFCWACpQVgAQgiLYCEsgNQgLAAh&#10;hEWwEBZAahAWgJCwhoX5Jjh6NHG/+UZQquNhRVgAqUFYAELCGhZ6WtZj5lvwxrJLFqmOhxVhAaQG&#10;YQEIISyChbAAUoOwAIQQFsFCWACpQVgAQv5fwqKwYtygxh8qN2hkYcX4gc7rhwVhAaQGYQEICX1Y&#10;ZBVdEm9VPVPXM541Tsjvanp0rZ4WXx5PlNeXdKnbVXXbICMsgNQgLAAhYQ8LIyTejkS0DcbJeI0R&#10;FE9qesbLEU1fbxz7QY8l7imtnb+L6vZBRVgAqUFYAELCHhaGTXpa5jLzp4J26Fnfq22nw/dOT5TX&#10;a5q20Tj2U2Zul5NVtw8qwgJIDcICEBL+Zyxiq3KLBx9sP1bW++Ie0fS8pU3RUVw1aQ/78SAjLIDU&#10;ICwAIWEPi2h6wQ1lvS7o6TyeyO9+nKbpXxgn6Xdz2g4Y4zweVIQFkBqEBSAk7GERT1TMUx03Xx3S&#10;8P0XmrYhM6/meNV1goiwAFKDsACEhD0ssvO6K9/SO6/0oKHG32tlJKJ9l5m381TVdYKIsABSg7AA&#10;hIT+GYvcznWq47lFA0dZz1isz8rvPlF1nSAiLIDUICwAIWEPi1i8aLHqeJZxgo5o+mdGXLzD91gA&#10;SIawAISEPSz0tPgzbSqOGGQ/Vt5nSfdoLO824/gmPZr1cHHnKf3tx4OMsABSg7AAhIQ9LCIRbWM0&#10;Pe+msl4LG14ZUlq7oDae6FxnXP61GRaZeTue5LxtkBEWQGoQFoCQsIeFpmesMCPCOBm/rUcT9xm/&#10;f8X4/TcRTd8QTS+8TvVS1CAjLIDUICwAIWENi2gs71bzBBzPrZ4eixct0TT9E+sZjB81PbomPVFR&#10;H6YvgTQhLIDUICwAIWENi5Ka2X3NcCitPa/WVFR51F55xUOGty4bNdi83Hz3TdXtgo6wAFKDsACE&#10;hDUs/l8RFkBqEBaAkP82LMxnBMwf+JVfPnp/81UYqutsr8r7XNg9t2ifQ4oqj91LddwLYQGkBmEB&#10;CPm5YVHW+/weucX7jYjFW1+pp8WfiicqlW9Qtb2LpufdrKdlLcvILj3HfBdQ1XVUCAsgNQgLQIif&#10;sDB/HHlu8QEj4olOc7S0jOURTf88Eon8aNzujdLa+buobrO9MwLhKE1L+zgS0b43769oNHF/vFX1&#10;zPyygwd73WeEBZAahAUgxCss2ned1zue22VaWnrBLcbJ7h0zJhpfedEoFm9zmep2uKymXdep/fS0&#10;zCfs95fhJ01PXxFNL1jaqqD3Eeb967wdYQGkBmEBCHGGRUHHsfvktOk3LppeeK1x+ZqG94SIRDY5&#10;TpCmH+M5neaar86AQre6XaOxnDsV95tpU0TTvzLu39UZmSWLctr0H1tcNWkP8/4nLIDUICwAIU1h&#10;sUPVxD0zssvma3r8eSMm1itOhk4/6Gnx5Xos516oGffr64r7TUH/Qo8mHjJDLVHQYwJhAWx7hAUg&#10;pCkszPeCMJ+p0NOyHjXfYMqIi43qk2AT7Xvz5Gl+EyfUdD3+nPq+a6Zp+qfG/f9aNN76mvyy4UN4&#10;xgJIDcICEOL8Uoj5MtIdjBNcRmbZWcaj6Ac0reFLIaqT4k/xROVs+5+FZuZLcI3wultxvzUw4m2t&#10;+TNOEvk1k5q+DGIiLIDUICwAIW7fvGmeGM3vFTBfDRLLLFlk/gwO89G1/eQYjRde67wdGrXtNGGA&#10;+ZNXm+8v7XtNS/tAjyUeiOd2rjPf48J8tY3zdoQFkBqEBSDELSycirtO6Z/I736c+YoG49H2Ww0n&#10;Sy3tw9bVU/uprr+9y8ztenIkoq/XNO1bIzCezchsvzCn7V6HJnszMcICSA3CAhDiNyyamI+yzUfj&#10;8dzqmdGo8eg7p3KW6nrbOyPAbjBcn1s0cFRx58m7+313UsICSA3CAhDyc8PCzjxZtq0YP9DvSXN7&#10;UlQ1cU/V5ckQFkBqEBaAkP8lLCCPsABSg7AAhBAWwUJYAKlBWABCCItgISyA1CAsACGtWvc9Uk/L&#10;elx1DNseYQGkBmEBCDFf5VHYacIA1TFse8U7Td69VWG/8apjAH45hAUAABBDWAAAADG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ENYZFbOmxQXrthBzbo4KL0wGHu&#10;DhrqJr9s+BC1EQc0Gulh1OCkykfvr1JQPmY/Xzoeuq+3sfu4KawYN8jUxkPbivEDTYUe2nY6em93&#10;EwaoFFUeu5erqol7JlNcNWkPT50n7+5uSv9k2lVP7eduWqMuM3ZzU9KlbtcG3VzUzO7rR/vuc/so&#10;9ZjXO5kOPet7OZXWzt/F24JaP8p6LezZ0gWNel/cI5nyPku6J6P6jx0AtoWGsND1zIc1PbbasiqJ&#10;lR5e8+HVljJUVnh4JYmXfXjJw4s+vGCnqz1vZ1zPla7Hn/PwbAtpW3mmgW7TdFmz5R6e9uEpH55U&#10;y3zCh2U+PO7hny1lqfzDxWM/06OeolmP+PSwi4d8+Lu7RJO/ufirhwdtHnC433Kfh3st9zSI2eU0&#10;+Yvlzw53m6KxnLs83Nks7w4Xt1tuU7i1QXrenzzcYrm5QcYWNyn80WFps/wbXdzQqOD6rRX+weG6&#10;rcQLr220w+/VWl9j8zuHqxWucvitKRZvfaWHKxq1uVzhspaKLnX4jc0SD4stlzhcvLV2F7WQWXLh&#10;FlklF7SQXbLI4XzLee7an7tFZvuFDudYzjZlZCstaFR2lof5ljMdzjDFE+X1W+RUOJ2+RaJinovT&#10;GnU6VWGuZU6DHJXK2ZZZSrmVdc2qZmZkl06NRDTtjUgkshkAAEBAZKxhsuUEhykWo0C2cqLlJIWT&#10;LacoTLNMV5hhmelQZzNLYbZljsNcm1MdTrOZ53C6pV7hDJszHeZbzlJYYDlb4RzLQoVzLecpnG9Z&#10;5HCBzYUKF1kudrjEslhhic1vHC61XKZwueUKhSstv1W4ynK1wu8s1zj83uZahessf3C43uYGhRst&#10;Sx3+aLlJ4WabWxz+ZLlV4TbL7Qp3WO5UuMtyt8KfLX9xuMfmXoX7LPc7PGDzoMNfbf7m8HfLQwoP&#10;2zzi8KjlMYV/WP6p8LhlmcITlictTyk8bVmu8IzlWYXnLM87vGDzosJLlpcdXrFZofCq5TWHlZZV&#10;CqttXncwH2ya3lRYY3lL4W3LWoV1lncU3rW85/C+zQcK/7J86PCRzccO/7b5xOFTy2cKn9t84fCl&#10;Zb3CV5avFTZYvlH41rJR4TvL9w4/2Pyo8JNlk4MqDP4Hkc3/AcnlxkCxNORcAAAAAElFTkSuQmCC&#10;UEsBAi0AFAAGAAgAAAAhALGCZ7YKAQAAEwIAABMAAAAAAAAAAAAAAAAAAAAAAFtDb250ZW50X1R5&#10;cGVzXS54bWxQSwECLQAUAAYACAAAACEAOP0h/9YAAACUAQAACwAAAAAAAAAAAAAAAAA7AQAAX3Jl&#10;bHMvLnJlbHNQSwECLQAUAAYACAAAACEA/yG0f7EEAAAcEQAADgAAAAAAAAAAAAAAAAA6AgAAZHJz&#10;L2Uyb0RvYy54bWxQSwECLQAUAAYACAAAACEALmzwAMUAAAClAQAAGQAAAAAAAAAAAAAAAAAXBwAA&#10;ZHJzL19yZWxzL2Uyb0RvYy54bWwucmVsc1BLAQItABQABgAIAAAAIQAobLfm4AAAAAkBAAAPAAAA&#10;AAAAAAAAAAAAABMIAABkcnMvZG93bnJldi54bWxQSwECLQAKAAAAAAAAACEAuD/TJfQqAAD0KgAA&#10;FAAAAAAAAAAAAAAAAAAgCQAAZHJzL21lZGlhL2ltYWdlMS5wbmdQSwECLQAKAAAAAAAAACEAbFwV&#10;SgETAAABEwAAFAAAAAAAAAAAAAAAAABGNAAAZHJzL21lZGlhL2ltYWdlMi5wbmdQSwUGAAAAAAcA&#10;BwC+AQAAeUcAAAAA&#10;">
                <v:group id="Gruppieren 136" o:spid="_x0000_s1049" style="position:absolute;width:27514;height:12503" coordsize="27514,125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shape id="Bild 163" o:spid="_x0000_s1050" type="#_x0000_t75" alt="IWeld_v2" style="position:absolute;width:26822;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SJLPFAAAA3AAAAA8AAABkcnMvZG93bnJldi54bWxEj81uwkAMhO+VeIeVkXorG0JVUGBBiIqK&#10;A5dSDhxN1vmBrDfNbiF9+/qA1JutGc98Xqx616gbdaH2bGA8SkAR597WXBo4fm1fZqBCRLbYeCYD&#10;vxRgtRw8LTCz/s6fdDvEUkkIhwwNVDG2mdYhr8hhGPmWWLTCdw6jrF2pbYd3CXeNTpPkTTusWRoq&#10;bGlTUX49/DgDk/K1OL3jR35eX5rdtdin+H1JjXke9us5qEh9/Dc/rndW8KeCL8/IBHr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kiSzxQAAANwAAAAPAAAAAAAAAAAAAAAA&#10;AJ8CAABkcnMvZG93bnJldi54bWxQSwUGAAAAAAQABAD3AAAAkQMAAAAA&#10;">
                    <v:imagedata r:id="rId142" o:title="IWeld_v2"/>
                    <v:path arrowok="t"/>
                  </v:shape>
                  <v:shape id="Text Box 1025" o:spid="_x0000_s1051" type="#_x0000_t202" style="position:absolute;top:10191;width:27514;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1GNsMA&#10;AADdAAAADwAAAGRycy9kb3ducmV2LnhtbERPPWvDMBDdC/kP4gpdSi3bUJM6UUIILZRucbJkO6SL&#10;bWqdjKXYbn59VShku8f7vPV2tp0YafCtYwVZkoIg1s60XCs4HT9eliB8QDbYOSYFP+Rhu1k8rLE0&#10;buIDjVWoRQxhX6KCJoS+lNLrhiz6xPXEkbu4wWKIcKilGXCK4baTeZoW0mLLsaHBnvYN6e/qahUU&#10;83v//PVG+XTT3cjnW5YFypR6epx3KxCB5nAX/7s/TZyf5q/w9008QW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1GNsMAAADdAAAADwAAAAAAAAAAAAAAAACYAgAAZHJzL2Rv&#10;d25yZXYueG1sUEsFBgAAAAAEAAQA9QAAAIgDAAAAAA==&#10;" filled="f" stroked="f">
                    <v:textbox style="mso-fit-shape-to-text:t" inset="0,0,0,0">
                      <w:txbxContent>
                        <w:p w14:paraId="3D719ED7" w14:textId="34F84625" w:rsidR="0051248B" w:rsidRPr="001B4A57" w:rsidRDefault="0051248B" w:rsidP="00F51CB9">
                          <w:pPr>
                            <w:pStyle w:val="Caption"/>
                            <w:rPr>
                              <w:b w:val="0"/>
                              <w:bCs w:val="0"/>
                              <w:noProof/>
                              <w:sz w:val="26"/>
                              <w:szCs w:val="28"/>
                            </w:rPr>
                          </w:pPr>
                          <w:bookmarkStart w:id="2876" w:name="_Toc3557133"/>
                          <w:bookmarkStart w:id="2877" w:name="_Toc34747386"/>
                          <w:bookmarkStart w:id="2878" w:name="_Toc39880707"/>
                          <w:r>
                            <w:t xml:space="preserve">Figure </w:t>
                          </w:r>
                          <w:r>
                            <w:fldChar w:fldCharType="begin"/>
                          </w:r>
                          <w:r>
                            <w:instrText xml:space="preserve"> SEQ Figure \* ARABIC </w:instrText>
                          </w:r>
                          <w:r>
                            <w:fldChar w:fldCharType="separate"/>
                          </w:r>
                          <w:r>
                            <w:rPr>
                              <w:noProof/>
                            </w:rPr>
                            <w:t>56</w:t>
                          </w:r>
                          <w:r>
                            <w:fldChar w:fldCharType="end"/>
                          </w:r>
                          <w:r>
                            <w:t>: I-Weld Sheet Layout</w:t>
                          </w:r>
                          <w:bookmarkEnd w:id="2876"/>
                          <w:bookmarkEnd w:id="2877"/>
                          <w:bookmarkEnd w:id="2878"/>
                        </w:p>
                      </w:txbxContent>
                    </v:textbox>
                  </v:shape>
                </v:group>
                <v:group id="Gruppieren 135" o:spid="_x0000_s1052" style="position:absolute;left:27813;top:762;width:22644;height:11360" coordsize="22644,11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zecMAAADcAAAADwAAAGRycy9kb3ducmV2LnhtbERPTWvCQBC9F/oflil4&#10;azZRLJK6hiBWPEihRpDehuyYBLOzIbtN4r93C4Xe5vE+Z51NphUD9a6xrCCJYhDEpdUNVwrOxcfr&#10;CoTzyBpby6TgTg6yzfPTGlNtR/6i4eQrEULYpaig9r5LpXRlTQZdZDviwF1tb9AH2FdS9ziGcNPK&#10;eRy/SYMNh4YaO9rWVN5OP0bBfsQxXyS74Xi7bu/fxfLzckxIqdnLlL+D8DT5f/Gf+6DD/MUS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V3/N5wwAAANwAAAAP&#10;AAAAAAAAAAAAAAAAAKoCAABkcnMvZG93bnJldi54bWxQSwUGAAAAAAQABAD6AAAAmgMAAAAA&#10;">
                  <v:shape id="Bild 164" o:spid="_x0000_s1053" type="#_x0000_t75" alt="IWeld_v2" style="position:absolute;left:6000;width:10649;height:8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UflPCAAAA3AAAAA8AAABkcnMvZG93bnJldi54bWxET01rwkAQvQv9D8sUvOmmHkRTVymliigo&#10;TQu9DrtjEszOptk1if/eFQRv83ifs1j1thItNb50rOBtnIAg1s6UnCv4/VmPZiB8QDZYOSYFV/Kw&#10;Wr4MFpga1/E3tVnIRQxhn6KCIoQ6ldLrgiz6sauJI3dyjcUQYZNL02AXw20lJ0kylRZLjg0F1vRZ&#10;kD5nF6vg+Cc3l//TNff7TuvJYXdud+2XUsPX/uMdRKA+PMUP99bE+dM53J+JF8jl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1H5TwgAAANwAAAAPAAAAAAAAAAAAAAAAAJ8C&#10;AABkcnMvZG93bnJldi54bWxQSwUGAAAAAAQABAD3AAAAjgMAAAAA&#10;">
                    <v:imagedata r:id="rId143" o:title="IWeld_v2" cropleft="15600f" cropright="17066f"/>
                    <v:path arrowok="t"/>
                  </v:shape>
                  <v:shape id="Text Box 1028" o:spid="_x0000_s1054" type="#_x0000_t202" style="position:absolute;top:9048;width:22644;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zpqMQA&#10;AADdAAAADwAAAGRycy9kb3ducmV2LnhtbESPQWvCQBCF74L/YRmhF9FNcpAaXUWkBemt1ou3ITsm&#10;wexsyK5J9Nd3DoXeZnhv3vtmux9do3rqQu3ZQLpMQBEX3tZcGrj8fC7eQYWIbLHxTAaeFGC/m062&#10;mFs/8Df151gqCeGQo4EqxjbXOhQVOQxL3xKLdvOdwyhrV2rb4SDhrtFZkqy0w5qlocKWjhUV9/PD&#10;GViNH+38a03Z8Cqanq+vNI2UGvM2Gw8bUJHG+G/+uz5ZwU8ywZVvZAS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s6ajEAAAA3QAAAA8AAAAAAAAAAAAAAAAAmAIAAGRycy9k&#10;b3ducmV2LnhtbFBLBQYAAAAABAAEAPUAAACJAwAAAAA=&#10;" filled="f" stroked="f">
                    <v:textbox style="mso-fit-shape-to-text:t" inset="0,0,0,0">
                      <w:txbxContent>
                        <w:p w14:paraId="2E783F00" w14:textId="33A7D767" w:rsidR="0051248B" w:rsidRPr="003F40AF" w:rsidRDefault="0051248B" w:rsidP="00F51CB9">
                          <w:pPr>
                            <w:pStyle w:val="Caption"/>
                            <w:rPr>
                              <w:b w:val="0"/>
                              <w:bCs w:val="0"/>
                              <w:noProof/>
                              <w:sz w:val="26"/>
                              <w:szCs w:val="28"/>
                            </w:rPr>
                          </w:pPr>
                          <w:bookmarkStart w:id="2879" w:name="_Toc3557134"/>
                          <w:bookmarkStart w:id="2880" w:name="_Toc34747387"/>
                          <w:bookmarkStart w:id="2881" w:name="_Toc39880708"/>
                          <w:r>
                            <w:t xml:space="preserve">Figure </w:t>
                          </w:r>
                          <w:r>
                            <w:fldChar w:fldCharType="begin"/>
                          </w:r>
                          <w:r>
                            <w:instrText xml:space="preserve"> SEQ Figure \* ARABIC </w:instrText>
                          </w:r>
                          <w:r>
                            <w:fldChar w:fldCharType="separate"/>
                          </w:r>
                          <w:r>
                            <w:rPr>
                              <w:noProof/>
                            </w:rPr>
                            <w:t>57</w:t>
                          </w:r>
                          <w:r>
                            <w:fldChar w:fldCharType="end"/>
                          </w:r>
                          <w:r>
                            <w:t>: I-Weld Parameters</w:t>
                          </w:r>
                          <w:bookmarkEnd w:id="2879"/>
                          <w:bookmarkEnd w:id="2880"/>
                          <w:bookmarkEnd w:id="2881"/>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0C01AE6C" w:rsidR="00F51CB9" w:rsidRDefault="00F51CB9" w:rsidP="00F51CB9">
      <w:pPr>
        <w:pStyle w:val="Caption"/>
        <w:spacing w:before="120"/>
      </w:pPr>
      <w:bookmarkStart w:id="2882" w:name="_Toc3566503"/>
      <w:bookmarkStart w:id="2883" w:name="_Toc34747505"/>
      <w:bookmarkStart w:id="2884" w:name="_Toc39880831"/>
      <w:r>
        <w:t xml:space="preserve">Table </w:t>
      </w:r>
      <w:r w:rsidR="00ED469A">
        <w:fldChar w:fldCharType="begin"/>
      </w:r>
      <w:r w:rsidR="00ED469A">
        <w:instrText xml:space="preserve"> SEQ Table \* ARABIC </w:instrText>
      </w:r>
      <w:r w:rsidR="00ED469A">
        <w:fldChar w:fldCharType="separate"/>
      </w:r>
      <w:r w:rsidR="00A2710C">
        <w:rPr>
          <w:noProof/>
        </w:rPr>
        <w:t>100</w:t>
      </w:r>
      <w:r w:rsidR="00ED469A">
        <w:fldChar w:fldCharType="end"/>
      </w:r>
      <w:r>
        <w:t>: Parameters of I-Weld</w:t>
      </w:r>
      <w:bookmarkEnd w:id="2882"/>
      <w:bookmarkEnd w:id="2883"/>
      <w:bookmarkEnd w:id="2884"/>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2885" w:name="_Toc338939186"/>
      <w:bookmarkStart w:id="2886" w:name="_Toc3557033"/>
      <w:bookmarkStart w:id="2887" w:name="_Toc34747283"/>
      <w:bookmarkStart w:id="2888" w:name="_Toc39880600"/>
      <w:r w:rsidRPr="007055D9">
        <w:t>Attributes</w:t>
      </w:r>
      <w:bookmarkEnd w:id="2885"/>
      <w:bookmarkEnd w:id="2886"/>
      <w:bookmarkEnd w:id="2887"/>
      <w:bookmarkEnd w:id="2888"/>
    </w:p>
    <w:p w14:paraId="7F7DD4CE" w14:textId="6A121F1A" w:rsidR="0006113C" w:rsidRPr="007055D9" w:rsidRDefault="009D7557" w:rsidP="00E67798">
      <w:pPr>
        <w:pStyle w:val="Heading5"/>
        <w:keepNext/>
      </w:pPr>
      <w:bookmarkStart w:id="2889" w:name="_Toc338939188"/>
      <w:r w:rsidRPr="007055D9">
        <w:t xml:space="preserve">Attribute </w:t>
      </w:r>
      <w:r w:rsidR="00194316">
        <w:t>"</w:t>
      </w:r>
      <w:r w:rsidRPr="007055D9">
        <w:t>b</w:t>
      </w:r>
      <w:r w:rsidR="0006113C" w:rsidRPr="007055D9">
        <w:t>ase</w:t>
      </w:r>
      <w:bookmarkEnd w:id="2889"/>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Heading5"/>
        <w:keepNext/>
      </w:pPr>
      <w:bookmarkStart w:id="2890" w:name="_Toc338939189"/>
      <w:r w:rsidRPr="007055D9">
        <w:t xml:space="preserve">Attribute </w:t>
      </w:r>
      <w:r w:rsidR="00194316">
        <w:t>"</w:t>
      </w:r>
      <w:r w:rsidRPr="007055D9">
        <w:t>t</w:t>
      </w:r>
      <w:r w:rsidR="0006113C" w:rsidRPr="007055D9">
        <w:t>echnology</w:t>
      </w:r>
      <w:bookmarkEnd w:id="2890"/>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37E13464" w:rsidR="0006113C" w:rsidRPr="007055D9" w:rsidRDefault="0006113C" w:rsidP="00B27477">
      <w:pPr>
        <w:pStyle w:val="Heading4"/>
      </w:pPr>
      <w:bookmarkStart w:id="2891" w:name="_Toc338939190"/>
      <w:bookmarkStart w:id="2892" w:name="_Toc3557034"/>
      <w:bookmarkStart w:id="2893" w:name="_Toc34747284"/>
      <w:bookmarkStart w:id="2894" w:name="_Toc39880601"/>
      <w:r w:rsidRPr="007055D9">
        <w:t xml:space="preserve">Element </w:t>
      </w:r>
      <w:r w:rsidR="00194316">
        <w:t>"</w:t>
      </w:r>
      <w:r w:rsidRPr="007055D9">
        <w:t>weld_position</w:t>
      </w:r>
      <w:bookmarkEnd w:id="2891"/>
      <w:bookmarkEnd w:id="2892"/>
      <w:r w:rsidR="00194316">
        <w:t>"</w:t>
      </w:r>
      <w:bookmarkEnd w:id="2893"/>
      <w:bookmarkEnd w:id="2894"/>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2686EF27" w:rsidR="00E67798" w:rsidRDefault="00E67798" w:rsidP="00F3716C">
      <w:pPr>
        <w:pStyle w:val="Caption"/>
        <w:spacing w:before="120"/>
      </w:pPr>
      <w:bookmarkStart w:id="2895" w:name="_Toc3566504"/>
      <w:bookmarkStart w:id="2896" w:name="_Toc34747506"/>
      <w:bookmarkStart w:id="2897" w:name="_Toc39880832"/>
      <w:bookmarkStart w:id="2898" w:name="_Toc338939192"/>
      <w:r>
        <w:t xml:space="preserve">Table </w:t>
      </w:r>
      <w:r w:rsidR="00ED469A">
        <w:fldChar w:fldCharType="begin"/>
      </w:r>
      <w:r w:rsidR="00ED469A">
        <w:instrText xml:space="preserve"> SEQ Table \* ARABIC </w:instrText>
      </w:r>
      <w:r w:rsidR="00ED469A">
        <w:fldChar w:fldCharType="separate"/>
      </w:r>
      <w:r w:rsidR="00A2710C">
        <w:rPr>
          <w:noProof/>
        </w:rPr>
        <w:t>101</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2895"/>
      <w:bookmarkEnd w:id="2896"/>
      <w:bookmarkEnd w:id="2897"/>
      <w:r>
        <w:t xml:space="preserve"> </w:t>
      </w:r>
    </w:p>
    <w:p w14:paraId="0B71CAA5" w14:textId="0515B634" w:rsidR="008941DA" w:rsidRDefault="008941DA" w:rsidP="00E67798">
      <w:pPr>
        <w:pStyle w:val="Heading5"/>
        <w:keepNext/>
      </w:pPr>
      <w:r w:rsidRPr="007055D9">
        <w:lastRenderedPageBreak/>
        <w:t>Attribute</w:t>
      </w:r>
      <w:r>
        <w:t>s</w:t>
      </w:r>
      <w:r w:rsidRPr="007055D9">
        <w:t xml:space="preserve"> </w:t>
      </w:r>
      <w:r w:rsidR="00194316">
        <w:t>"</w:t>
      </w:r>
      <w:r>
        <w:t>u, x, y, z, reference</w:t>
      </w:r>
      <w:r w:rsidR="00194316">
        <w:t>"</w:t>
      </w:r>
    </w:p>
    <w:p w14:paraId="2777CD19" w14:textId="63725462"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A2710C">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Heading5"/>
        <w:keepNext/>
      </w:pPr>
      <w:r w:rsidRPr="007055D9">
        <w:t xml:space="preserve">Attribute </w:t>
      </w:r>
      <w:r w:rsidR="00194316">
        <w:t>"</w:t>
      </w:r>
      <w:r w:rsidRPr="007055D9">
        <w:t>width</w:t>
      </w:r>
      <w:bookmarkEnd w:id="2898"/>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Heading5"/>
      </w:pPr>
      <w:bookmarkStart w:id="2899" w:name="_Toc338939194"/>
      <w:r w:rsidRPr="007055D9">
        <w:t xml:space="preserve">Attribute </w:t>
      </w:r>
      <w:r w:rsidR="00194316">
        <w:t>"</w:t>
      </w:r>
      <w:r w:rsidRPr="007055D9">
        <w:t>filler</w:t>
      </w:r>
      <w:bookmarkEnd w:id="2899"/>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gramStart"/>
      <w:r w:rsidR="0080340E">
        <w:t>seamweld</w:t>
      </w:r>
      <w:proofErr w:type="gramEnd"/>
      <w:r w:rsidR="0080340E">
        <w:t>&gt;</w:t>
      </w:r>
    </w:p>
    <w:p w14:paraId="05CA594C" w14:textId="552A437E" w:rsidR="0006113C" w:rsidRPr="007055D9" w:rsidRDefault="0080340E" w:rsidP="00AB2606">
      <w:pPr>
        <w:pStyle w:val="XMLCode"/>
        <w:keepNext/>
      </w:pPr>
      <w:r>
        <w:t xml:space="preserve">    &lt;</w:t>
      </w:r>
      <w:r w:rsidR="0006113C" w:rsidRPr="007055D9">
        <w:t>i</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w:t>
      </w:r>
      <w:proofErr w:type="gramStart"/>
      <w:r w:rsidRPr="007C4B49">
        <w:rPr>
          <w:b/>
          <w:color w:val="0070C0"/>
          <w:lang w:val="es-ES"/>
        </w:rPr>
        <w:t>reference</w:t>
      </w:r>
      <w:proofErr w:type="gramEnd"/>
      <w:r w:rsidRPr="007C4B49">
        <w:rPr>
          <w:b/>
          <w:color w:val="0070C0"/>
          <w:lang w:val="es-ES"/>
        </w:rPr>
        <w:t>=</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proofErr w:type="gramStart"/>
      <w:r w:rsidR="0006113C" w:rsidRPr="007C4B49">
        <w:rPr>
          <w:b/>
          <w:color w:val="0070C0"/>
        </w:rPr>
        <w:t>width</w:t>
      </w:r>
      <w:proofErr w:type="gramEnd"/>
      <w:r w:rsidR="0006113C" w:rsidRPr="007C4B49">
        <w:rPr>
          <w:b/>
          <w:color w:val="0070C0"/>
        </w:rPr>
        <w:t>=</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w:t>
      </w:r>
      <w:proofErr w:type="gramStart"/>
      <w:r w:rsidRPr="007C4B49">
        <w:rPr>
          <w:b/>
          <w:color w:val="0070C0"/>
        </w:rPr>
        <w:t>filler</w:t>
      </w:r>
      <w:proofErr w:type="gramEnd"/>
      <w:r w:rsidRPr="007C4B49">
        <w:rPr>
          <w:b/>
          <w:color w:val="0070C0"/>
        </w:rPr>
        <w:t>=</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Heading4"/>
        <w:keepNext w:val="0"/>
        <w:ind w:left="862" w:hanging="862"/>
      </w:pPr>
      <w:bookmarkStart w:id="2900" w:name="WeldDefinitionOverlapWeld"/>
      <w:bookmarkStart w:id="2901" w:name="_Toc3557035"/>
      <w:bookmarkStart w:id="2902" w:name="_Toc34747285"/>
      <w:bookmarkStart w:id="2903" w:name="_Toc39880602"/>
      <w:bookmarkStart w:id="2904" w:name="_Toc288200766"/>
      <w:bookmarkStart w:id="2905" w:name="_Toc338939110"/>
      <w:bookmarkEnd w:id="2900"/>
      <w:r w:rsidRPr="007055D9">
        <w:t xml:space="preserve">Element </w:t>
      </w:r>
      <w:r w:rsidR="00194316">
        <w:t>"</w:t>
      </w:r>
      <w:r>
        <w:t>sheet_parameter</w:t>
      </w:r>
      <w:bookmarkEnd w:id="2901"/>
      <w:r w:rsidR="00194316">
        <w:t>"</w:t>
      </w:r>
      <w:bookmarkEnd w:id="2902"/>
      <w:bookmarkEnd w:id="2903"/>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rsidDel="003C2A7E" w14:paraId="0485E532" w14:textId="3576D96C" w:rsidTr="00E70582">
        <w:trPr>
          <w:jc w:val="center"/>
          <w:del w:id="2906" w:author="nick" w:date="2020-05-27T19:45:00Z"/>
        </w:trPr>
        <w:tc>
          <w:tcPr>
            <w:tcW w:w="1574" w:type="dxa"/>
            <w:shd w:val="clear" w:color="auto" w:fill="auto"/>
            <w:vAlign w:val="bottom"/>
          </w:tcPr>
          <w:p w14:paraId="7949DBC4" w14:textId="19C9C6C3" w:rsidR="000124A9" w:rsidDel="003C2A7E" w:rsidRDefault="000124A9" w:rsidP="00E70582">
            <w:pPr>
              <w:rPr>
                <w:del w:id="2907" w:author="nick" w:date="2020-05-27T19:45:00Z"/>
                <w:sz w:val="20"/>
                <w:szCs w:val="20"/>
              </w:rPr>
            </w:pPr>
            <w:del w:id="2908" w:author="nick" w:date="2020-05-27T19:45:00Z">
              <w:r w:rsidDel="003C2A7E">
                <w:rPr>
                  <w:sz w:val="20"/>
                  <w:szCs w:val="20"/>
                </w:rPr>
                <w:delText>sheet_angle</w:delText>
              </w:r>
            </w:del>
          </w:p>
        </w:tc>
        <w:tc>
          <w:tcPr>
            <w:tcW w:w="1418" w:type="dxa"/>
            <w:shd w:val="clear" w:color="auto" w:fill="auto"/>
            <w:vAlign w:val="bottom"/>
          </w:tcPr>
          <w:p w14:paraId="2180F719" w14:textId="2665BF87" w:rsidR="000124A9" w:rsidRPr="002D6B99" w:rsidDel="003C2A7E" w:rsidRDefault="00C9639A" w:rsidP="00E70582">
            <w:pPr>
              <w:rPr>
                <w:del w:id="2909" w:author="nick" w:date="2020-05-27T19:45:00Z"/>
                <w:sz w:val="20"/>
                <w:szCs w:val="20"/>
              </w:rPr>
            </w:pPr>
            <w:del w:id="2910" w:author="nick" w:date="2020-05-27T19:45:00Z">
              <w:r w:rsidDel="003C2A7E">
                <w:rPr>
                  <w:sz w:val="20"/>
                  <w:szCs w:val="20"/>
                </w:rPr>
                <w:delText>Floating Point</w:delText>
              </w:r>
            </w:del>
          </w:p>
        </w:tc>
        <w:tc>
          <w:tcPr>
            <w:tcW w:w="1275" w:type="dxa"/>
            <w:shd w:val="clear" w:color="auto" w:fill="auto"/>
            <w:vAlign w:val="bottom"/>
          </w:tcPr>
          <w:p w14:paraId="6B944E86" w14:textId="1EFDA53B" w:rsidR="000124A9" w:rsidRPr="002D6B99" w:rsidDel="003C2A7E" w:rsidRDefault="000124A9" w:rsidP="00CF34D3">
            <w:pPr>
              <w:keepNext/>
              <w:keepLines/>
              <w:rPr>
                <w:del w:id="2911" w:author="nick" w:date="2020-05-27T19:45:00Z"/>
                <w:sz w:val="20"/>
                <w:szCs w:val="20"/>
              </w:rPr>
            </w:pPr>
            <w:del w:id="2912" w:author="nick" w:date="2020-05-27T19:45:00Z">
              <w:r w:rsidDel="003C2A7E">
                <w:rPr>
                  <w:sz w:val="20"/>
                  <w:szCs w:val="20"/>
                </w:rPr>
                <w:delText>Optional</w:delText>
              </w:r>
            </w:del>
          </w:p>
        </w:tc>
        <w:tc>
          <w:tcPr>
            <w:tcW w:w="4264" w:type="dxa"/>
            <w:shd w:val="clear" w:color="auto" w:fill="auto"/>
            <w:vAlign w:val="bottom"/>
          </w:tcPr>
          <w:p w14:paraId="33955FB8" w14:textId="5A95875D" w:rsidR="000124A9" w:rsidRPr="002D6B99" w:rsidDel="003C2A7E" w:rsidRDefault="000124A9" w:rsidP="00AB2606">
            <w:pPr>
              <w:keepNext/>
              <w:keepLines/>
              <w:rPr>
                <w:del w:id="2913" w:author="nick" w:date="2020-05-27T19:45:00Z"/>
                <w:sz w:val="20"/>
                <w:szCs w:val="20"/>
              </w:rPr>
            </w:pPr>
            <w:del w:id="2914" w:author="nick" w:date="2020-05-27T19:45:00Z">
              <w:r w:rsidDel="003C2A7E">
                <w:rPr>
                  <w:sz w:val="20"/>
                  <w:szCs w:val="20"/>
                </w:rPr>
                <w:delText>-</w:delText>
              </w:r>
            </w:del>
          </w:p>
        </w:tc>
      </w:tr>
    </w:tbl>
    <w:p w14:paraId="1FB6705B" w14:textId="123EC180" w:rsidR="00AB2606" w:rsidRDefault="00AB2606" w:rsidP="00F3716C">
      <w:pPr>
        <w:pStyle w:val="Caption"/>
        <w:spacing w:before="120"/>
      </w:pPr>
      <w:bookmarkStart w:id="2915" w:name="_Toc3566505"/>
      <w:bookmarkStart w:id="2916" w:name="_Toc34747507"/>
      <w:bookmarkStart w:id="2917" w:name="_Toc39880833"/>
      <w:r>
        <w:t xml:space="preserve">Table </w:t>
      </w:r>
      <w:r w:rsidR="00ED469A">
        <w:fldChar w:fldCharType="begin"/>
      </w:r>
      <w:r w:rsidR="00ED469A">
        <w:instrText xml:space="preserve"> SEQ Table \* ARABIC </w:instrText>
      </w:r>
      <w:r w:rsidR="00ED469A">
        <w:fldChar w:fldCharType="separate"/>
      </w:r>
      <w:r w:rsidR="00A2710C">
        <w:rPr>
          <w:noProof/>
        </w:rPr>
        <w:t>102</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2915"/>
      <w:bookmarkEnd w:id="2916"/>
      <w:bookmarkEnd w:id="2917"/>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gramStart"/>
      <w:r>
        <w:t>seamweld</w:t>
      </w:r>
      <w:proofErr w:type="gramEnd"/>
      <w:r>
        <w:t>&gt;</w:t>
      </w:r>
    </w:p>
    <w:p w14:paraId="2964C71E" w14:textId="6B59A56E" w:rsidR="009469CC" w:rsidRPr="007055D9" w:rsidRDefault="009469CC" w:rsidP="009469CC">
      <w:pPr>
        <w:pStyle w:val="XMLCode"/>
      </w:pPr>
      <w:r>
        <w:t xml:space="preserve">    &lt;i_weld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&lt;weld_position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5ED50724" w:rsidR="009469CC" w:rsidRPr="009F3818" w:rsidRDefault="009469CC" w:rsidP="009469CC">
      <w:pPr>
        <w:pStyle w:val="XMLCode"/>
        <w:rPr>
          <w:b/>
          <w:color w:val="0070C0"/>
        </w:rPr>
      </w:pPr>
      <w: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del w:id="2918" w:author="nick" w:date="2020-05-27T19:45:00Z">
        <w:r w:rsidDel="003C2A7E">
          <w:rPr>
            <w:b/>
            <w:color w:val="0070C0"/>
          </w:rPr>
          <w:delText xml:space="preserve"> sheet_angle=</w:delText>
        </w:r>
        <w:r w:rsidR="00194316" w:rsidDel="003C2A7E">
          <w:rPr>
            <w:b/>
            <w:color w:val="0070C0"/>
          </w:rPr>
          <w:delText>"</w:delText>
        </w:r>
        <w:r w:rsidR="00A161F5" w:rsidDel="003C2A7E">
          <w:rPr>
            <w:b/>
            <w:color w:val="0070C0"/>
          </w:rPr>
          <w:delText>0</w:delText>
        </w:r>
        <w:r w:rsidR="00194316" w:rsidDel="003C2A7E">
          <w:rPr>
            <w:b/>
            <w:color w:val="0070C0"/>
          </w:rPr>
          <w:delText>"</w:delText>
        </w:r>
      </w:del>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Heading3"/>
      </w:pPr>
      <w:bookmarkStart w:id="2919" w:name="_Toc3557036"/>
      <w:bookmarkStart w:id="2920" w:name="_Toc34747286"/>
      <w:bookmarkStart w:id="2921" w:name="_Toc39880603"/>
      <w:r w:rsidRPr="007055D9">
        <w:t>Overlap Weld</w:t>
      </w:r>
      <w:bookmarkEnd w:id="2904"/>
      <w:bookmarkEnd w:id="2905"/>
      <w:bookmarkEnd w:id="2919"/>
      <w:bookmarkEnd w:id="2920"/>
      <w:bookmarkEnd w:id="2921"/>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ootnoteReference"/>
        </w:rPr>
        <w:footnoteReference w:id="21"/>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2922" w:name="_Toc3557037"/>
      <w:bookmarkStart w:id="2923" w:name="_Toc34747287"/>
      <w:bookmarkStart w:id="2924" w:name="_Toc39880604"/>
      <w:r w:rsidRPr="007055D9">
        <w:t>Simple Overlap Weld</w:t>
      </w:r>
      <w:bookmarkEnd w:id="2922"/>
      <w:bookmarkEnd w:id="2923"/>
      <w:bookmarkEnd w:id="2924"/>
    </w:p>
    <w:p w14:paraId="38683EFD" w14:textId="77777777" w:rsidR="001F3924" w:rsidRPr="007055D9" w:rsidRDefault="002A71CD" w:rsidP="00AB2606">
      <w:pPr>
        <w:pStyle w:val="Heading5"/>
        <w:keepNext/>
      </w:pPr>
      <w:r>
        <w:rPr>
          <w:b w:val="0"/>
          <w:bCs w:val="0"/>
          <w:i w:val="0"/>
          <w:iCs w:val="0"/>
          <w:noProof/>
          <w:lang w:val="en-US" w:eastAsia="en-US"/>
        </w:rPr>
        <w:drawing>
          <wp:anchor distT="0" distB="0" distL="114300" distR="114300" simplePos="0" relativeHeight="251637760" behindDoc="0" locked="0" layoutInCell="1" allowOverlap="1" wp14:anchorId="3CC0E5B1" wp14:editId="4F2151D6">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63360" behindDoc="0" locked="0" layoutInCell="1" allowOverlap="1" wp14:anchorId="496403C8" wp14:editId="4C4D4DF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51248B" w:rsidRPr="0079510C" w:rsidRDefault="0051248B" w:rsidP="002A71CD">
                            <w:pPr>
                              <w:pStyle w:val="Caption"/>
                              <w:rPr>
                                <w:noProof/>
                                <w:sz w:val="24"/>
                                <w:szCs w:val="26"/>
                              </w:rPr>
                            </w:pPr>
                            <w:bookmarkStart w:id="2925" w:name="_Toc3557135"/>
                            <w:bookmarkStart w:id="2926" w:name="_Toc34747388"/>
                            <w:bookmarkStart w:id="2927" w:name="_Toc39880709"/>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2925"/>
                            <w:bookmarkEnd w:id="2926"/>
                            <w:bookmarkEnd w:id="29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55" type="#_x0000_t202" style="position:absolute;left:0;text-align:left;margin-left:237.6pt;margin-top:18.7pt;width:212.8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51248B" w:rsidRPr="0079510C" w:rsidRDefault="0051248B" w:rsidP="002A71CD">
                      <w:pPr>
                        <w:pStyle w:val="Caption"/>
                        <w:rPr>
                          <w:noProof/>
                          <w:sz w:val="24"/>
                          <w:szCs w:val="26"/>
                        </w:rPr>
                      </w:pPr>
                      <w:bookmarkStart w:id="2928" w:name="_Toc3557135"/>
                      <w:bookmarkStart w:id="2929" w:name="_Toc34747388"/>
                      <w:bookmarkStart w:id="2930" w:name="_Toc39880709"/>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2928"/>
                      <w:bookmarkEnd w:id="2929"/>
                      <w:bookmarkEnd w:id="2930"/>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38784" behindDoc="0" locked="0" layoutInCell="1" allowOverlap="1" wp14:anchorId="073E62D2" wp14:editId="4CB3F02A">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45">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mc:AlternateContent>
          <mc:Choice Requires="wps">
            <w:drawing>
              <wp:anchor distT="0" distB="0" distL="114300" distR="114300" simplePos="0" relativeHeight="251664384" behindDoc="0" locked="0" layoutInCell="1" allowOverlap="1" wp14:anchorId="66C14CCB" wp14:editId="2E115E64">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51248B" w:rsidRPr="00A00F34" w:rsidRDefault="0051248B" w:rsidP="002A71CD">
                            <w:pPr>
                              <w:pStyle w:val="Caption"/>
                              <w:rPr>
                                <w:noProof/>
                                <w:szCs w:val="24"/>
                              </w:rPr>
                            </w:pPr>
                            <w:bookmarkStart w:id="2931" w:name="_Toc3557136"/>
                            <w:bookmarkStart w:id="2932" w:name="_Toc34747389"/>
                            <w:bookmarkStart w:id="2933" w:name="_Toc39880710"/>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2931"/>
                            <w:bookmarkEnd w:id="2932"/>
                            <w:bookmarkEnd w:id="29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56" type="#_x0000_t202" style="position:absolute;left:0;text-align:left;margin-left:252.4pt;margin-top:2.55pt;width:192.9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51248B" w:rsidRPr="00A00F34" w:rsidRDefault="0051248B" w:rsidP="002A71CD">
                      <w:pPr>
                        <w:pStyle w:val="Caption"/>
                        <w:rPr>
                          <w:noProof/>
                          <w:szCs w:val="24"/>
                        </w:rPr>
                      </w:pPr>
                      <w:bookmarkStart w:id="2934" w:name="_Toc3557136"/>
                      <w:bookmarkStart w:id="2935" w:name="_Toc34747389"/>
                      <w:bookmarkStart w:id="2936" w:name="_Toc39880710"/>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2934"/>
                      <w:bookmarkEnd w:id="2935"/>
                      <w:bookmarkEnd w:id="2936"/>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5pt;height:34.5pt" o:ole="">
            <v:imagedata r:id="rId146" o:title=""/>
          </v:shape>
          <o:OLEObject Type="Embed" ProgID="Equation.3" ShapeID="_x0000_i1028" DrawAspect="Content" ObjectID="_1652446894" r:id="rId147"/>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54C253FF" w:rsidR="00241236" w:rsidRPr="00EF121E" w:rsidRDefault="00EF121E" w:rsidP="00FC39A1">
            <w:pPr>
              <w:rPr>
                <w:sz w:val="18"/>
                <w:szCs w:val="20"/>
                <w:lang w:val="el-GR"/>
              </w:rPr>
            </w:pPr>
            <w:r>
              <w:rPr>
                <w:sz w:val="18"/>
                <w:szCs w:val="20"/>
                <w:lang w:val="el-GR"/>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0A9BA114" w:rsidR="00F3716C" w:rsidRDefault="00F3716C" w:rsidP="00F3716C">
      <w:pPr>
        <w:pStyle w:val="Caption"/>
        <w:spacing w:before="120"/>
      </w:pPr>
      <w:bookmarkStart w:id="2937" w:name="_Toc3566506"/>
      <w:bookmarkStart w:id="2938" w:name="_Toc34747508"/>
      <w:bookmarkStart w:id="2939" w:name="_Toc39880834"/>
      <w:r>
        <w:t xml:space="preserve">Table </w:t>
      </w:r>
      <w:r w:rsidR="00ED469A">
        <w:fldChar w:fldCharType="begin"/>
      </w:r>
      <w:r w:rsidR="00ED469A">
        <w:instrText xml:space="preserve"> SEQ Table \* ARABIC </w:instrText>
      </w:r>
      <w:r w:rsidR="00ED469A">
        <w:fldChar w:fldCharType="separate"/>
      </w:r>
      <w:r w:rsidR="00A2710C">
        <w:rPr>
          <w:noProof/>
        </w:rPr>
        <w:t>103</w:t>
      </w:r>
      <w:r w:rsidR="00ED469A">
        <w:fldChar w:fldCharType="end"/>
      </w:r>
      <w:r>
        <w:t>:</w:t>
      </w:r>
      <w:r w:rsidR="007C7FBC">
        <w:t xml:space="preserve"> Parameters of Overlap Weld</w:t>
      </w:r>
      <w:bookmarkEnd w:id="2937"/>
      <w:bookmarkEnd w:id="2938"/>
      <w:bookmarkEnd w:id="2939"/>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2940" w:name="_Toc338939112"/>
      <w:bookmarkStart w:id="2941" w:name="_Toc3557038"/>
      <w:bookmarkStart w:id="2942" w:name="_Toc34747288"/>
      <w:bookmarkStart w:id="2943" w:name="_Toc39880605"/>
      <w:r w:rsidRPr="007055D9">
        <w:t>Single Sided Double Overlap Weld</w:t>
      </w:r>
      <w:bookmarkEnd w:id="2940"/>
      <w:bookmarkEnd w:id="2941"/>
      <w:bookmarkEnd w:id="2942"/>
      <w:bookmarkEnd w:id="2943"/>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639808" behindDoc="0" locked="0" layoutInCell="1" allowOverlap="1" wp14:anchorId="16E82AC1" wp14:editId="6B5EE1B7">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keepNext/>
      </w:pPr>
      <w:r>
        <w:rPr>
          <w:noProof/>
          <w:lang w:val="en-US" w:eastAsia="en-US"/>
        </w:rPr>
        <mc:AlternateContent>
          <mc:Choice Requires="wps">
            <w:drawing>
              <wp:anchor distT="0" distB="0" distL="114300" distR="114300" simplePos="0" relativeHeight="251665408" behindDoc="0" locked="0" layoutInCell="1" allowOverlap="1" wp14:anchorId="60BCA8CD" wp14:editId="32061CF2">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51248B" w:rsidRPr="008B5970" w:rsidRDefault="0051248B" w:rsidP="007C7FBC">
                            <w:pPr>
                              <w:pStyle w:val="Caption"/>
                              <w:rPr>
                                <w:noProof/>
                                <w:sz w:val="24"/>
                                <w:szCs w:val="26"/>
                              </w:rPr>
                            </w:pPr>
                            <w:bookmarkStart w:id="2944" w:name="_Toc3557137"/>
                            <w:bookmarkStart w:id="2945" w:name="_Toc34747390"/>
                            <w:bookmarkStart w:id="2946" w:name="_Toc39880711"/>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2944"/>
                            <w:bookmarkEnd w:id="2945"/>
                            <w:bookmarkEnd w:id="29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57" type="#_x0000_t202" style="position:absolute;margin-left:243.15pt;margin-top:4.1pt;width:210.3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51248B" w:rsidRPr="008B5970" w:rsidRDefault="0051248B" w:rsidP="007C7FBC">
                      <w:pPr>
                        <w:pStyle w:val="Caption"/>
                        <w:rPr>
                          <w:noProof/>
                          <w:sz w:val="24"/>
                          <w:szCs w:val="26"/>
                        </w:rPr>
                      </w:pPr>
                      <w:bookmarkStart w:id="2947" w:name="_Toc3557137"/>
                      <w:bookmarkStart w:id="2948" w:name="_Toc34747390"/>
                      <w:bookmarkStart w:id="2949" w:name="_Toc39880711"/>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2947"/>
                      <w:bookmarkEnd w:id="2948"/>
                      <w:bookmarkEnd w:id="2949"/>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41856" behindDoc="0" locked="0" layoutInCell="1" allowOverlap="1" wp14:anchorId="0810E619" wp14:editId="2F91464F">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49">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0832" behindDoc="0" locked="0" layoutInCell="1" allowOverlap="1" wp14:anchorId="494B48EF" wp14:editId="734308BB">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49">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66432" behindDoc="0" locked="0" layoutInCell="1" allowOverlap="1" wp14:anchorId="0BBB67CC" wp14:editId="6DB2EB7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51248B" w:rsidRPr="008D09AE" w:rsidRDefault="0051248B" w:rsidP="00044694">
                            <w:pPr>
                              <w:pStyle w:val="Caption"/>
                              <w:rPr>
                                <w:noProof/>
                                <w:szCs w:val="24"/>
                              </w:rPr>
                            </w:pPr>
                            <w:bookmarkStart w:id="2950" w:name="_Toc3557138"/>
                            <w:bookmarkStart w:id="2951" w:name="_Toc34747391"/>
                            <w:bookmarkStart w:id="2952" w:name="_Toc39880712"/>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2950"/>
                            <w:bookmarkEnd w:id="2951"/>
                            <w:bookmarkEnd w:id="29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58" type="#_x0000_t202" style="position:absolute;margin-left:236.1pt;margin-top:15.05pt;width:206.4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51248B" w:rsidRPr="008D09AE" w:rsidRDefault="0051248B" w:rsidP="00044694">
                      <w:pPr>
                        <w:pStyle w:val="Caption"/>
                        <w:rPr>
                          <w:noProof/>
                          <w:szCs w:val="24"/>
                        </w:rPr>
                      </w:pPr>
                      <w:bookmarkStart w:id="2953" w:name="_Toc3557138"/>
                      <w:bookmarkStart w:id="2954" w:name="_Toc34747391"/>
                      <w:bookmarkStart w:id="2955" w:name="_Toc39880712"/>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2953"/>
                      <w:bookmarkEnd w:id="2954"/>
                      <w:bookmarkEnd w:id="2955"/>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0.75pt;height:35.65pt" o:ole="">
            <v:imagedata r:id="rId131" o:title=""/>
          </v:shape>
          <o:OLEObject Type="Embed" ProgID="Equation.3" ShapeID="_x0000_i1029" DrawAspect="Content" ObjectID="_1652446895" r:id="rId150"/>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027B8E45" w:rsidR="00157A42" w:rsidRPr="00EF121E" w:rsidRDefault="00EF121E" w:rsidP="00157A42">
            <w:pPr>
              <w:rPr>
                <w:sz w:val="20"/>
                <w:szCs w:val="20"/>
                <w:lang w:val="el-GR"/>
              </w:rPr>
            </w:pPr>
            <w:r>
              <w:rPr>
                <w:sz w:val="20"/>
                <w:szCs w:val="20"/>
                <w:lang w:val="el-GR"/>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47F635CF" w:rsidR="00F3716C" w:rsidRDefault="00F3716C" w:rsidP="00F3716C">
      <w:pPr>
        <w:pStyle w:val="Caption"/>
        <w:spacing w:before="120"/>
      </w:pPr>
      <w:bookmarkStart w:id="2956" w:name="_Toc3566507"/>
      <w:bookmarkStart w:id="2957" w:name="_Toc34747509"/>
      <w:bookmarkStart w:id="2958" w:name="_Toc39880835"/>
      <w:r>
        <w:t xml:space="preserve">Table </w:t>
      </w:r>
      <w:r w:rsidR="00ED469A">
        <w:fldChar w:fldCharType="begin"/>
      </w:r>
      <w:r w:rsidR="00ED469A">
        <w:instrText xml:space="preserve"> SEQ Table \* ARABIC </w:instrText>
      </w:r>
      <w:r w:rsidR="00ED469A">
        <w:fldChar w:fldCharType="separate"/>
      </w:r>
      <w:r w:rsidR="00A2710C">
        <w:rPr>
          <w:noProof/>
        </w:rPr>
        <w:t>104</w:t>
      </w:r>
      <w:r w:rsidR="00ED469A">
        <w:fldChar w:fldCharType="end"/>
      </w:r>
      <w:r w:rsidR="00044694">
        <w:t xml:space="preserve">: Parameters of </w:t>
      </w:r>
      <w:r w:rsidR="00044694" w:rsidRPr="007055D9">
        <w:t xml:space="preserve">Single </w:t>
      </w:r>
      <w:proofErr w:type="gramStart"/>
      <w:r w:rsidR="00044694" w:rsidRPr="007055D9">
        <w:t>Sided</w:t>
      </w:r>
      <w:proofErr w:type="gramEnd"/>
      <w:r w:rsidR="00044694" w:rsidRPr="007055D9">
        <w:t xml:space="preserve"> Double Overlap Weld</w:t>
      </w:r>
      <w:bookmarkEnd w:id="2956"/>
      <w:bookmarkEnd w:id="2957"/>
      <w:bookmarkEnd w:id="2958"/>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2959" w:name="_Toc338939113"/>
      <w:bookmarkStart w:id="2960" w:name="_Toc3557039"/>
      <w:bookmarkStart w:id="2961" w:name="_Toc34747289"/>
      <w:bookmarkStart w:id="2962" w:name="_Toc39880606"/>
      <w:r w:rsidRPr="007055D9">
        <w:t>Double Sided Double Overlap Weld</w:t>
      </w:r>
      <w:bookmarkEnd w:id="2959"/>
      <w:bookmarkEnd w:id="2960"/>
      <w:bookmarkEnd w:id="2961"/>
      <w:bookmarkEnd w:id="2962"/>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642880" behindDoc="0" locked="0" layoutInCell="1" allowOverlap="1" wp14:anchorId="797224E9" wp14:editId="03FF0B1F">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667456" behindDoc="0" locked="0" layoutInCell="1" allowOverlap="1" wp14:anchorId="68543B16" wp14:editId="6A5A593C">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51248B" w:rsidRPr="000A25D4" w:rsidRDefault="0051248B" w:rsidP="00044694">
                            <w:pPr>
                              <w:pStyle w:val="Caption"/>
                              <w:rPr>
                                <w:noProof/>
                                <w:sz w:val="24"/>
                                <w:szCs w:val="26"/>
                              </w:rPr>
                            </w:pPr>
                            <w:bookmarkStart w:id="2963" w:name="_Toc3557139"/>
                            <w:bookmarkStart w:id="2964" w:name="_Toc34747392"/>
                            <w:bookmarkStart w:id="2965" w:name="_Toc39880713"/>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2963"/>
                            <w:bookmarkEnd w:id="2964"/>
                            <w:bookmarkEnd w:id="29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59" type="#_x0000_t202" style="position:absolute;left:0;text-align:left;margin-left:239.95pt;margin-top:19.65pt;width:221.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51248B" w:rsidRPr="000A25D4" w:rsidRDefault="0051248B" w:rsidP="00044694">
                      <w:pPr>
                        <w:pStyle w:val="Caption"/>
                        <w:rPr>
                          <w:noProof/>
                          <w:sz w:val="24"/>
                          <w:szCs w:val="26"/>
                        </w:rPr>
                      </w:pPr>
                      <w:bookmarkStart w:id="2966" w:name="_Toc3557139"/>
                      <w:bookmarkStart w:id="2967" w:name="_Toc34747392"/>
                      <w:bookmarkStart w:id="2968" w:name="_Toc39880713"/>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2966"/>
                      <w:bookmarkEnd w:id="2967"/>
                      <w:bookmarkEnd w:id="2968"/>
                    </w:p>
                  </w:txbxContent>
                </v:textbox>
              </v:shape>
            </w:pict>
          </mc:Fallback>
        </mc:AlternateContent>
      </w:r>
    </w:p>
    <w:p w14:paraId="77D60B7E" w14:textId="77777777" w:rsidR="00EA14DB" w:rsidRPr="007055D9" w:rsidRDefault="00EA14DB" w:rsidP="00F3716C">
      <w:pPr>
        <w:pStyle w:val="Heading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44928" behindDoc="0" locked="0" layoutInCell="1" allowOverlap="1" wp14:anchorId="13BA5121" wp14:editId="271E3CBF">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52">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0" locked="0" layoutInCell="1" allowOverlap="1" wp14:anchorId="087E1805" wp14:editId="4E0D3F1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53">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68480" behindDoc="0" locked="0" layoutInCell="1" allowOverlap="1" wp14:anchorId="183034A5" wp14:editId="6D39DE5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51248B" w:rsidRPr="00F739B3" w:rsidRDefault="0051248B" w:rsidP="00044694">
                            <w:pPr>
                              <w:pStyle w:val="Caption"/>
                              <w:rPr>
                                <w:noProof/>
                                <w:szCs w:val="24"/>
                              </w:rPr>
                            </w:pPr>
                            <w:bookmarkStart w:id="2969" w:name="_Toc3557140"/>
                            <w:bookmarkStart w:id="2970" w:name="_Toc34747393"/>
                            <w:bookmarkStart w:id="2971" w:name="_Toc39880714"/>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2969"/>
                            <w:bookmarkEnd w:id="2970"/>
                            <w:bookmarkEnd w:id="29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60" type="#_x0000_t202" style="position:absolute;margin-left:178.4pt;margin-top:11.05pt;width:272.4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51248B" w:rsidRPr="00F739B3" w:rsidRDefault="0051248B" w:rsidP="00044694">
                      <w:pPr>
                        <w:pStyle w:val="Caption"/>
                        <w:rPr>
                          <w:noProof/>
                          <w:szCs w:val="24"/>
                        </w:rPr>
                      </w:pPr>
                      <w:bookmarkStart w:id="2972" w:name="_Toc3557140"/>
                      <w:bookmarkStart w:id="2973" w:name="_Toc34747393"/>
                      <w:bookmarkStart w:id="2974" w:name="_Toc39880714"/>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2972"/>
                      <w:bookmarkEnd w:id="2973"/>
                      <w:bookmarkEnd w:id="2974"/>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0.75pt;height:35.65pt" o:ole="">
            <v:imagedata r:id="rId131" o:title=""/>
          </v:shape>
          <o:OLEObject Type="Embed" ProgID="Equation.3" ShapeID="_x0000_i1030" DrawAspect="Content" ObjectID="_1652446896" r:id="rId154"/>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Pr>
                <w:sz w:val="20"/>
                <w:szCs w:val="20"/>
                <w:lang w:val="el-GR"/>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2918F699" w:rsidR="00044694" w:rsidRDefault="00044694" w:rsidP="00044694">
      <w:pPr>
        <w:pStyle w:val="Caption"/>
        <w:spacing w:before="120"/>
      </w:pPr>
      <w:bookmarkStart w:id="2975" w:name="_Toc3566508"/>
      <w:bookmarkStart w:id="2976" w:name="_Toc34747510"/>
      <w:bookmarkStart w:id="2977" w:name="_Toc39880836"/>
      <w:r>
        <w:t xml:space="preserve">Table </w:t>
      </w:r>
      <w:r w:rsidR="00ED469A">
        <w:fldChar w:fldCharType="begin"/>
      </w:r>
      <w:r w:rsidR="00ED469A">
        <w:instrText xml:space="preserve"> SEQ Table \* ARABIC </w:instrText>
      </w:r>
      <w:r w:rsidR="00ED469A">
        <w:fldChar w:fldCharType="separate"/>
      </w:r>
      <w:r w:rsidR="00A2710C">
        <w:rPr>
          <w:noProof/>
        </w:rPr>
        <w:t>105</w:t>
      </w:r>
      <w:r w:rsidR="00ED469A">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2975"/>
      <w:bookmarkEnd w:id="2976"/>
      <w:bookmarkEnd w:id="2977"/>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2978" w:name="_Toc338939196"/>
      <w:bookmarkStart w:id="2979" w:name="_Toc3557040"/>
      <w:bookmarkStart w:id="2980" w:name="_Toc34747290"/>
      <w:bookmarkStart w:id="2981" w:name="_Toc39880607"/>
      <w:r w:rsidRPr="007055D9">
        <w:t>Attributes</w:t>
      </w:r>
      <w:bookmarkEnd w:id="2978"/>
      <w:bookmarkEnd w:id="2979"/>
      <w:bookmarkEnd w:id="2980"/>
      <w:bookmarkEnd w:id="2981"/>
    </w:p>
    <w:p w14:paraId="54EB1FE0" w14:textId="38DCBA66" w:rsidR="0006113C" w:rsidRPr="007055D9" w:rsidRDefault="00157A42" w:rsidP="00AB2606">
      <w:pPr>
        <w:pStyle w:val="Heading5"/>
        <w:keepNext/>
      </w:pPr>
      <w:bookmarkStart w:id="2982" w:name="_Toc338939198"/>
      <w:r w:rsidRPr="007055D9">
        <w:t xml:space="preserve">Attribute </w:t>
      </w:r>
      <w:r w:rsidR="00194316">
        <w:t>"</w:t>
      </w:r>
      <w:r w:rsidRPr="007055D9">
        <w:t>b</w:t>
      </w:r>
      <w:r w:rsidR="0006113C" w:rsidRPr="007055D9">
        <w:t>ase</w:t>
      </w:r>
      <w:bookmarkEnd w:id="2982"/>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Heading5"/>
        <w:keepNext/>
      </w:pPr>
      <w:bookmarkStart w:id="2983" w:name="_Toc338939199"/>
      <w:r w:rsidRPr="007055D9">
        <w:t xml:space="preserve">Attribute </w:t>
      </w:r>
      <w:r w:rsidR="00194316">
        <w:t>"</w:t>
      </w:r>
      <w:r w:rsidRPr="007055D9">
        <w:t>t</w:t>
      </w:r>
      <w:r w:rsidR="0006113C" w:rsidRPr="007055D9">
        <w:t>echnology</w:t>
      </w:r>
      <w:bookmarkEnd w:id="2983"/>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2A1CB290" w:rsidR="0006113C" w:rsidRPr="007055D9" w:rsidRDefault="0006113C" w:rsidP="0006113C">
      <w:pPr>
        <w:pStyle w:val="Heading4"/>
      </w:pPr>
      <w:bookmarkStart w:id="2984" w:name="_Toc338939200"/>
      <w:bookmarkStart w:id="2985" w:name="_Toc3557041"/>
      <w:bookmarkStart w:id="2986" w:name="_Toc34747291"/>
      <w:bookmarkStart w:id="2987" w:name="_Toc39880608"/>
      <w:r w:rsidRPr="007055D9">
        <w:t xml:space="preserve">Element </w:t>
      </w:r>
      <w:r w:rsidR="00194316">
        <w:t>"</w:t>
      </w:r>
      <w:r w:rsidRPr="007055D9">
        <w:t>weld_position</w:t>
      </w:r>
      <w:bookmarkEnd w:id="2984"/>
      <w:bookmarkEnd w:id="2985"/>
      <w:r w:rsidR="00194316">
        <w:t>"</w:t>
      </w:r>
      <w:bookmarkEnd w:id="2986"/>
      <w:bookmarkEnd w:id="2987"/>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34AB55C7" w:rsidR="00184B77" w:rsidRDefault="00184B77" w:rsidP="00044694">
      <w:pPr>
        <w:pStyle w:val="Caption"/>
        <w:spacing w:before="120"/>
      </w:pPr>
      <w:bookmarkStart w:id="2988" w:name="_Toc3566509"/>
      <w:bookmarkStart w:id="2989" w:name="_Toc34747511"/>
      <w:bookmarkStart w:id="2990" w:name="_Toc39880837"/>
      <w:bookmarkStart w:id="2991" w:name="_Toc338939203"/>
      <w:r>
        <w:t xml:space="preserve">Table </w:t>
      </w:r>
      <w:r w:rsidR="00ED469A">
        <w:fldChar w:fldCharType="begin"/>
      </w:r>
      <w:r w:rsidR="00ED469A">
        <w:instrText xml:space="preserve"> SEQ Table \* ARABIC </w:instrText>
      </w:r>
      <w:r w:rsidR="00ED469A">
        <w:fldChar w:fldCharType="separate"/>
      </w:r>
      <w:r w:rsidR="00A2710C">
        <w:rPr>
          <w:noProof/>
        </w:rPr>
        <w:t>106</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2988"/>
      <w:bookmarkEnd w:id="2989"/>
      <w:bookmarkEnd w:id="2990"/>
      <w:r>
        <w:t xml:space="preserve"> </w:t>
      </w:r>
    </w:p>
    <w:p w14:paraId="3D057E87" w14:textId="2033A958" w:rsidR="00F07803" w:rsidRDefault="00F07803" w:rsidP="00286128">
      <w:pPr>
        <w:pStyle w:val="Heading5"/>
        <w:keepNext/>
      </w:pPr>
      <w:r w:rsidRPr="007055D9">
        <w:t>Attribute</w:t>
      </w:r>
      <w:r>
        <w:t>s</w:t>
      </w:r>
      <w:r w:rsidRPr="007055D9">
        <w:t xml:space="preserve"> </w:t>
      </w:r>
      <w:r w:rsidR="00194316">
        <w:t>"</w:t>
      </w:r>
      <w:r>
        <w:t>u, x, y, z, reference</w:t>
      </w:r>
      <w:r w:rsidR="00194316">
        <w:t>"</w:t>
      </w:r>
    </w:p>
    <w:p w14:paraId="16D3C947" w14:textId="16C49ABE"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A2710C">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A2710C" w:rsidRPr="00A2710C">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Heading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0AEA8C48" w:rsidR="0006113C" w:rsidRPr="007055D9" w:rsidRDefault="0006113C" w:rsidP="007C4B49">
      <w:pPr>
        <w:pStyle w:val="Heading5"/>
        <w:keepNext/>
        <w:keepLines/>
      </w:pPr>
      <w:r w:rsidRPr="007055D9">
        <w:t xml:space="preserve">Attribute </w:t>
      </w:r>
      <w:r w:rsidR="00194316">
        <w:t>"</w:t>
      </w:r>
      <w:r w:rsidRPr="007055D9">
        <w:t>section</w:t>
      </w:r>
      <w:bookmarkEnd w:id="2991"/>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Heading5"/>
        <w:keepNext/>
      </w:pPr>
      <w:bookmarkStart w:id="2992" w:name="_Toc338939204"/>
      <w:r w:rsidRPr="007055D9">
        <w:t xml:space="preserve">Attribute </w:t>
      </w:r>
      <w:r w:rsidR="00194316">
        <w:t>"</w:t>
      </w:r>
      <w:r w:rsidRPr="007055D9">
        <w:t>thickness</w:t>
      </w:r>
      <w:bookmarkEnd w:id="2992"/>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Heading5"/>
        <w:keepNext/>
      </w:pPr>
      <w:bookmarkStart w:id="2993" w:name="_Toc338939205"/>
      <w:r w:rsidRPr="007055D9">
        <w:t xml:space="preserve">Attribute </w:t>
      </w:r>
      <w:r w:rsidR="00194316">
        <w:t>"</w:t>
      </w:r>
      <w:r w:rsidRPr="007055D9">
        <w:t>angle</w:t>
      </w:r>
      <w:bookmarkEnd w:id="2993"/>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Heading5"/>
        <w:keepNext/>
      </w:pPr>
      <w:bookmarkStart w:id="2994" w:name="_Toc338939206"/>
      <w:r w:rsidRPr="007055D9">
        <w:t xml:space="preserve">Attribute </w:t>
      </w:r>
      <w:r w:rsidR="00194316">
        <w:t>"</w:t>
      </w:r>
      <w:r w:rsidRPr="007055D9">
        <w:t>shape</w:t>
      </w:r>
      <w:bookmarkEnd w:id="2994"/>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Heading5"/>
        <w:keepNext/>
      </w:pPr>
      <w:bookmarkStart w:id="2995" w:name="_Toc338939207"/>
      <w:r w:rsidRPr="007055D9">
        <w:t xml:space="preserve">Attribute </w:t>
      </w:r>
      <w:r w:rsidR="00194316">
        <w:t>"</w:t>
      </w:r>
      <w:r w:rsidRPr="007055D9">
        <w:t>penetration</w:t>
      </w:r>
      <w:bookmarkEnd w:id="2995"/>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Heading5"/>
        <w:keepNext/>
      </w:pPr>
      <w:bookmarkStart w:id="2996" w:name="_Toc338939209"/>
      <w:r w:rsidRPr="007055D9">
        <w:t xml:space="preserve">Attribute </w:t>
      </w:r>
      <w:r w:rsidR="00194316">
        <w:t>"</w:t>
      </w:r>
      <w:r w:rsidRPr="007055D9">
        <w:t>filler</w:t>
      </w:r>
      <w:bookmarkEnd w:id="2996"/>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Heading5"/>
        <w:keepNext/>
      </w:pPr>
      <w:r w:rsidRPr="007055D9">
        <w:lastRenderedPageBreak/>
        <w:t xml:space="preserve">Attribute </w:t>
      </w:r>
      <w:r w:rsidR="00194316">
        <w:t>"</w:t>
      </w:r>
      <w:r w:rsidRPr="007055D9">
        <w:t>filler</w:t>
      </w:r>
      <w:r w:rsidRPr="00A06030">
        <w:rPr>
          <w:lang w:val="en-US"/>
        </w:rPr>
        <w:t>_material</w:t>
      </w:r>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gramStart"/>
      <w:r w:rsidR="007A4D0C">
        <w:t>seamweld</w:t>
      </w:r>
      <w:proofErr w:type="gramEnd"/>
      <w:r w:rsidR="009C3669">
        <w:t>&gt;</w:t>
      </w:r>
    </w:p>
    <w:p w14:paraId="62AA0A5C" w14:textId="0EB9DF34"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w:t>
      </w:r>
      <w:proofErr w:type="gramStart"/>
      <w:r w:rsidRPr="00C9134D">
        <w:rPr>
          <w:b/>
          <w:color w:val="0070C0"/>
          <w:lang w:val="es-ES"/>
        </w:rPr>
        <w:t>reference</w:t>
      </w:r>
      <w:proofErr w:type="gramEnd"/>
      <w:r w:rsidRPr="00C9134D">
        <w:rPr>
          <w:b/>
          <w:color w:val="0070C0"/>
          <w:lang w:val="es-ES"/>
        </w:rPr>
        <w:t>=</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proofErr w:type="gramStart"/>
      <w:r w:rsidRPr="00C9134D">
        <w:rPr>
          <w:b/>
          <w:color w:val="0070C0"/>
        </w:rPr>
        <w:t>section</w:t>
      </w:r>
      <w:proofErr w:type="gramEnd"/>
      <w:r w:rsidRPr="00C9134D">
        <w:rPr>
          <w:b/>
          <w:color w:val="0070C0"/>
        </w:rPr>
        <w:t>=</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thickness</w:t>
      </w:r>
      <w:proofErr w:type="gramEnd"/>
      <w:r w:rsidRPr="00C9134D">
        <w:rPr>
          <w:b/>
          <w:color w:val="0070C0"/>
        </w:rPr>
        <w:t>=</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angle</w:t>
      </w:r>
      <w:proofErr w:type="gramEnd"/>
      <w:r w:rsidRPr="00C9134D">
        <w:rPr>
          <w:b/>
          <w:color w:val="0070C0"/>
        </w:rPr>
        <w:t>=</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w:t>
      </w:r>
      <w:proofErr w:type="gramStart"/>
      <w:r w:rsidRPr="00C9134D">
        <w:rPr>
          <w:b/>
          <w:color w:val="0070C0"/>
        </w:rPr>
        <w:t>shape</w:t>
      </w:r>
      <w:proofErr w:type="gramEnd"/>
      <w:r w:rsidRPr="00C9134D">
        <w:rPr>
          <w:b/>
          <w:color w:val="0070C0"/>
        </w:rPr>
        <w:t>=</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penetration</w:t>
      </w:r>
      <w:proofErr w:type="gramEnd"/>
      <w:r w:rsidRPr="00C9134D">
        <w:rPr>
          <w:b/>
          <w:color w:val="0070C0"/>
        </w:rPr>
        <w:t>=</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w:t>
      </w:r>
      <w:proofErr w:type="gramStart"/>
      <w:r w:rsidRPr="00C9134D">
        <w:rPr>
          <w:b/>
          <w:color w:val="0070C0"/>
        </w:rPr>
        <w:t>filler</w:t>
      </w:r>
      <w:proofErr w:type="gramEnd"/>
      <w:r w:rsidRPr="00C9134D">
        <w:rPr>
          <w:b/>
          <w:color w:val="0070C0"/>
        </w:rPr>
        <w:t>=</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Heading4"/>
        <w:keepNext w:val="0"/>
        <w:ind w:left="862" w:hanging="862"/>
      </w:pPr>
      <w:bookmarkStart w:id="2997" w:name="WeldDefinitionYJoint"/>
      <w:bookmarkStart w:id="2998" w:name="_Toc3557042"/>
      <w:bookmarkStart w:id="2999" w:name="_Toc34747292"/>
      <w:bookmarkStart w:id="3000" w:name="_Toc39880609"/>
      <w:bookmarkStart w:id="3001" w:name="_Toc288200767"/>
      <w:bookmarkStart w:id="3002" w:name="_Toc338939114"/>
      <w:bookmarkEnd w:id="2997"/>
      <w:r w:rsidRPr="007055D9">
        <w:t xml:space="preserve">Element </w:t>
      </w:r>
      <w:r w:rsidR="00194316">
        <w:t>"</w:t>
      </w:r>
      <w:r>
        <w:t>sheet_parameter</w:t>
      </w:r>
      <w:bookmarkEnd w:id="2998"/>
      <w:r w:rsidR="00194316">
        <w:t>"</w:t>
      </w:r>
      <w:bookmarkEnd w:id="2999"/>
      <w:bookmarkEnd w:id="3000"/>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CommentReference"/>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0BD57D5D" w:rsidR="00286128" w:rsidRDefault="00286128" w:rsidP="00044694">
      <w:pPr>
        <w:pStyle w:val="Caption"/>
        <w:spacing w:before="120"/>
      </w:pPr>
      <w:bookmarkStart w:id="3003" w:name="_Toc3566510"/>
      <w:bookmarkStart w:id="3004" w:name="_Toc34747512"/>
      <w:bookmarkStart w:id="3005" w:name="_Toc39880838"/>
      <w:r>
        <w:t xml:space="preserve">Table </w:t>
      </w:r>
      <w:r w:rsidR="00ED469A">
        <w:fldChar w:fldCharType="begin"/>
      </w:r>
      <w:r w:rsidR="00ED469A">
        <w:instrText xml:space="preserve"> SEQ Table \* ARABIC </w:instrText>
      </w:r>
      <w:r w:rsidR="00ED469A">
        <w:fldChar w:fldCharType="separate"/>
      </w:r>
      <w:r w:rsidR="00A2710C">
        <w:rPr>
          <w:noProof/>
        </w:rPr>
        <w:t>107</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3003"/>
      <w:bookmarkEnd w:id="3004"/>
      <w:bookmarkEnd w:id="3005"/>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gramStart"/>
      <w:r>
        <w:t>seamweld</w:t>
      </w:r>
      <w:proofErr w:type="gramEnd"/>
      <w:r>
        <w:t>&gt;</w:t>
      </w:r>
    </w:p>
    <w:p w14:paraId="7D0A3B52" w14:textId="0286C450" w:rsidR="00E036FB" w:rsidRPr="007055D9" w:rsidRDefault="00E036FB" w:rsidP="00E036FB">
      <w:pPr>
        <w:pStyle w:val="XMLCode"/>
      </w:pPr>
      <w:r>
        <w:t xml:space="preserve">    &lt;overlap_weld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&lt;sheet_parameter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Heading3"/>
      </w:pPr>
      <w:bookmarkStart w:id="3006" w:name="_Toc3557043"/>
      <w:bookmarkStart w:id="3007" w:name="_Toc34747293"/>
      <w:bookmarkStart w:id="3008" w:name="_Toc39880610"/>
      <w:r w:rsidRPr="007055D9">
        <w:t>Y-Joint</w:t>
      </w:r>
      <w:bookmarkEnd w:id="3001"/>
      <w:bookmarkEnd w:id="3002"/>
      <w:bookmarkEnd w:id="3006"/>
      <w:bookmarkEnd w:id="3007"/>
      <w:bookmarkEnd w:id="3008"/>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ootnoteReference"/>
        </w:rPr>
        <w:footnoteReference w:id="22"/>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Heading4"/>
        <w:tabs>
          <w:tab w:val="clear" w:pos="864"/>
          <w:tab w:val="left" w:pos="993"/>
        </w:tabs>
        <w:ind w:left="862" w:hanging="862"/>
      </w:pPr>
      <w:bookmarkStart w:id="3009" w:name="_Toc3557044"/>
      <w:bookmarkStart w:id="3010" w:name="_Toc34747294"/>
      <w:bookmarkStart w:id="3011" w:name="_Toc39880611"/>
      <w:r w:rsidRPr="007055D9">
        <w:lastRenderedPageBreak/>
        <w:t>Sheet Parameters</w:t>
      </w:r>
      <w:bookmarkEnd w:id="3009"/>
      <w:bookmarkEnd w:id="3010"/>
      <w:bookmarkEnd w:id="3011"/>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ListBullet"/>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Heading4"/>
        <w:keepLines/>
        <w:tabs>
          <w:tab w:val="clear" w:pos="864"/>
          <w:tab w:val="num" w:pos="993"/>
        </w:tabs>
      </w:pPr>
      <w:bookmarkStart w:id="3012" w:name="_Toc3557045"/>
      <w:bookmarkStart w:id="3013" w:name="_Toc34747295"/>
      <w:bookmarkStart w:id="3014" w:name="_Toc39880612"/>
      <w:r w:rsidRPr="007055D9">
        <w:t>Weld Parameters</w:t>
      </w:r>
      <w:bookmarkEnd w:id="3012"/>
      <w:bookmarkEnd w:id="3013"/>
      <w:bookmarkEnd w:id="3014"/>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669504" behindDoc="0" locked="0" layoutInCell="1" allowOverlap="1" wp14:anchorId="58575D06" wp14:editId="6013CE60">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51248B" w:rsidRPr="00973973" w:rsidRDefault="0051248B" w:rsidP="00D25D3B">
                                <w:pPr>
                                  <w:pStyle w:val="Caption"/>
                                  <w:rPr>
                                    <w:noProof/>
                                    <w:szCs w:val="24"/>
                                  </w:rPr>
                                </w:pPr>
                                <w:bookmarkStart w:id="3015" w:name="_Ref7931629"/>
                                <w:bookmarkStart w:id="3016" w:name="_Toc3557141"/>
                                <w:bookmarkStart w:id="3017" w:name="_Toc34747394"/>
                                <w:bookmarkStart w:id="3018" w:name="_Toc39880715"/>
                                <w:r>
                                  <w:t xml:space="preserve">Figure </w:t>
                                </w:r>
                                <w:r>
                                  <w:fldChar w:fldCharType="begin"/>
                                </w:r>
                                <w:r>
                                  <w:instrText xml:space="preserve"> SEQ Figure \* ARABIC </w:instrText>
                                </w:r>
                                <w:r>
                                  <w:fldChar w:fldCharType="separate"/>
                                </w:r>
                                <w:r>
                                  <w:rPr>
                                    <w:noProof/>
                                  </w:rPr>
                                  <w:t>64</w:t>
                                </w:r>
                                <w:r>
                                  <w:fldChar w:fldCharType="end"/>
                                </w:r>
                                <w:bookmarkEnd w:id="3015"/>
                                <w:r>
                                  <w:t>: Y-Joint Sheet Layout</w:t>
                                </w:r>
                                <w:bookmarkEnd w:id="3016"/>
                                <w:bookmarkEnd w:id="3017"/>
                                <w:bookmarkEnd w:id="30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56">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56">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51248B" w:rsidRPr="008E45EC" w:rsidRDefault="0051248B" w:rsidP="00D25D3B">
                                <w:pPr>
                                  <w:pStyle w:val="Caption"/>
                                  <w:rPr>
                                    <w:noProof/>
                                    <w:szCs w:val="24"/>
                                  </w:rPr>
                                </w:pPr>
                                <w:bookmarkStart w:id="3019" w:name="_Toc3557142"/>
                                <w:bookmarkStart w:id="3020" w:name="_Toc34747395"/>
                                <w:bookmarkStart w:id="3021" w:name="_Toc39880716"/>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3019"/>
                                <w:bookmarkEnd w:id="3020"/>
                                <w:bookmarkEnd w:id="30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40" o:spid="_x0000_s1061" style="position:absolute;margin-left:18.35pt;margin-top:10.7pt;width:397.35pt;height:132.2pt;z-index:251669504"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pubLQUAALkUAAAOAAAAZHJzL2Uyb0RvYy54bWzsWG1v2zYQ/j5g/0HQ&#10;99R6l23EKVynCTpkbbBkKPZpoGXaFiqJHEnHzob99z1HUY4Tu0jXJSgaLEDk46vujs9zd9Tx601d&#10;eTdc6VI0Iz98FfgebwoxK5vFyP/1+uyo73vasGbGKtHwkX/Ltf/65McfjtdyyCOxFNWMKw+bNHq4&#10;liN/aYwc9nq6WPKa6VdC8gaDc6FqZtBUi95MsTV2r6teFARZby3UTCpRcK3Re9oO+id2//mcF+bD&#10;fK658aqRD92MfSr7nNKzd3LMhgvF5LIsnBrsK7SoWdngpdutTplh3kqVe1vVZaGEFnPzqhB1T8zn&#10;ZcGtDbAmDB5Yc67ESlpbFsP1Qm7dBNc+8NNXb1u8v7lUXjnD2SXwT8NqHNK5WklZcsUbj3rho7Vc&#10;DDH1XMkrealcx6JtkdmbuarpFwZ5G+vd2613+cZ4BTrTIMniJPW9AmNhlvcH7d5sWCxxSHvriuXb&#10;R1b2uhf3SL+tOtvGVu/OxBho3DcRvU9kYhTHSZTBj62J6aA/cBB7zMTPrfyMibIshvh3iIC0h4jH&#10;mYNVZqW47zapv2iPmqlPK3kE8EpmymlZlebWEhEwJaWam8uyuFRtYwdc5JTW82/KauaF/cz3ZlwX&#10;oOJvP4myMb/fRHQKtActazdhZOSFKD5prxGTJWsWfKwlSA0A0eze/em2eU+DaVXKs7KqCJskO1vx&#10;1gcEOuCulpynoljVvDFttFG8gtmi0ctSat9TQ15POcij3s1CnDoinQF/pIJBNhwA+xfa0NuJBTYg&#10;/BX1x0EwiN4cTdJgcpQE+duj8SDJj/LgbZ4EST+chJO/aXWYDFeaw3xWncrSqY7ePeUPst/FyTau&#10;2Pjk3TAbBclxVqHu16qILvIQ6apV8QucjHmQjeKmWJI4hyNdPyZvB6zX7xxNR6IRJLzp+mcxgzfY&#10;ygjrjAdBIsmzCNFgP1BEUT/L4i5QJEE86Kf2tDu6AxZKm3Muao8EuB/a2lewG9jS2tdNIc0bQSCw&#10;9lTNvQ4YQj3WBtLaiTCCggdyku4wg9aXOZ4y0qFofrVkkkNL2naHGUEMKrTUuCaQvBEbL6ROqOum&#10;Usz1zAYjDvfU32p755J7oTdMon6euthDu1IAvufXKA5dbIcLupPpfPZUbgXKbA52h3KnNklmM920&#10;mcfFXz2citktTFUCZ4qAoWVxVuKAL5g2l0whMaMTxYb5gMe8EuuRL5zke0uh/jzUT/NxcBj1vTUS&#10;/cjXf6wYxb3qXYMjxZamE1QnTDuhWdUTAdaA3dDGiligTNWJcyXqjzjxMb0FQ6wp8K6RbzpxYtDC&#10;AGqYgo/HVm7D50VzJRF0Q4tccv315iNT0jnf4Njeiw40bPgA2u1cy1A5BsPOSot7cmzrRSCZGgCw&#10;lVx+bFOiTZWtuIPEeNABcbcAQK9F4r8qAKIsyQfAH7E7xl9uCdxGQQtFcDoedBRHVZBmbsbjifLw&#10;yi2K79cCFI3w//0kynRborhEmb+0RBlZvAPd329mpNtElmQICiB9HKcBkAyWJwmwSWzZyY5PnjYH&#10;6eGsGYZZkqLcbGvPIAuDb5M1vz/GbcOeYxwY+LJK0xfCuDTKB8kDyvUjexF4TsKFUT9FMXWoUg3D&#10;MEqjb885l+hdlkPrmSpV5KL9SjX/b5UqytAEEc1GzW2lGg/yvLtHP0WlqkVVzrqLIJVak0q116H1&#10;sjSc3k5Xmt1Zhy8KX1jRupqpq8X+r2jplvZcFa2t+PB9zJ6h+5ZHH+B227YGvvviePI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BXQTJ+AAAAAJAQAADwAAAGRy&#10;cy9kb3ducmV2LnhtbEyPQUvDQBCF74L/YRnBm92ksTXEbEop6qkItoJ4m2anSWh2NmS3Sfrv3Z7s&#10;bWbe48338tVkWjFQ7xrLCuJZBIK4tLrhSsH3/v0pBeE8ssbWMim4kINVcX+XY6btyF807HwlQgi7&#10;DBXU3neZlK6syaCb2Y44aEfbG/Rh7SupexxDuGnlPIqW0mDD4UONHW1qKk+7s1HwMeK4TuK3YXs6&#10;bi6/+8XnzzYmpR4fpvUrCE+T/zfDFT+gQxGYDvbM2olWQbJ8CU4F8/gZRNDT5DocwiFdpCCLXN42&#10;KP4AAAD//wMAUEsDBAoAAAAAAAAAIQCapT8KN2gAADdoAAAUAAAAZHJzL21lZGlhL2ltYWdlMS5w&#10;bmeJUE5HDQoaCgAAAA1JSERSAAACJQAAAVIIBgAAAC2irw8AAAABc1JHQgCuzhzpAAAABGdBTUEA&#10;ALGPC/xhBQAAAAlwSFlzAAAh1QAAIdUBBJy0nQAAZ8xJREFUeF7tnQd4VNXWhmdPr5n0ThKSkEAo&#10;KRASeg2hQ+i9994JKQQUAVEUEanSa0iwV669F+wdgYD6e5t6vVe9Nsj+1zqQawgHBUzClO99nvcB&#10;Zs4Z5sycc/aavddeWwMAuL5IqRHb3i/yL/6sMOfgx0s2TV/TO4cejiMNygYAAAAAADUKBSOH359m&#10;P3S6sFXpmYKtxZ8W/O2G0rHfx6WEn6RnD5INScGbAgAAAADUCMWfzbUcOLmkyeGypfNLzix9m4KS&#10;n4tPFsjCfSNk3YahUgjNP2mzfNJH2QEAAAAAoJoRh/9eFFryecEICkgeKClb+k1pWeG50jNFsuT0&#10;Urn9zQWy/8w20uowldO2H5BtlL0AAAAAAKqLO47PNBWXFbY4XFawlQKQjw+fWfoTByOVPXyqUN78&#10;wETZsEUM95b8SrvtJe3KCwAAAAAA/FlKTxTUO3ymKLfk1NJ3D5cV/lDRO6Lm/k/y5MQV3aVfsF3S&#10;rl+T40g9vw4AAAAAwDVxx/GupkOfFWaXlC09WlJW+N3hsqXlaoFIZXkY564XZskWPZOkTq/lYZzX&#10;yfrKCwIAAAAAXA13PDLTxImsxWcK1x8+vfRvFJBctmdETQpiZOHeETKkjh/3lpwl7ySt/NoAAAAA&#10;AFfEkeOLIotPL514qKzweZ5VoxZ0XIkHj+fLPpNbSq1WcG/JZ2RXUsv/BwAAAACAKkWySFv85ZKg&#10;gyeWdDp8umAX946Uli09qxZsXI3rn54u45PDpRDiR/pvDpDxJGqXAAAAAOBSuObIkc8K0w+fKVx9&#10;qKzg05Kywj8djFTItUvmbujPSa/n6L/6gpxDOvj/BQAAAAA4j9SIA2eKwkvOFE4pKcs/Wny64F9X&#10;ksh6te58e5HMGtaUh3F+of/1WTJD+f8BAAAAUKtwr0Ad0qWmxG75vyJryZn8LiWnlx4k/0b+UhMB&#10;CXu4rFDe/NBEGZ0YzLkl/yVvJgP4fQAAAACgduDcidbkdrIeP+AKFB9fElTyWdGK4rLC4yWnC685&#10;kfVK5SnCez9cIkfkdq6o9PoR2YPU8fsBAAAAQO0QSd5N3kKa+YHrAa/ke++/inxLT+f1P3R66Uul&#10;Z/JrPBipLE8Rvv0vU2V6VqIUOsGVXg+T4cqbAwAAAECt0ZJ8jhxE1nrvwOG/F9kPn8lvfehUwcbi&#10;U0u/qqlhmj/y4PE8OXt9PxkSrdQu+Q85ncRMHAAAAKAW4XySQvIxMokfqA14rZqDJ3MTSs8snV1c&#10;tvSV4lMFP1yvgKTCba/Pl52GpkmDSc+ByXskV3pFYAIAAADUItHkveQassYXqDtyoii4+GTBiMNn&#10;CkoPn176VUlZwVVVZK0pKSiSRQdGyrgm4ZJCEZ6Ns4kMVN40AAAAAGoFHrbpTO4gw/iBmmDLlqYG&#10;Xsm35OTS24tPFZ4sPb30F7Xg4Hq6+/3Fcsj8DtLiMHFvCdcuGUwi6RUAAACoRUxkXdKg/KsaOSwH&#10;6u79a1FMcdmSvNLTeW+WnC789+Gyous6VHM5eTbOxhdny5S2cRyUcNLrM2QCHwcAAAAA3JhHjs80&#10;HTlR2KOkrPD+klNLvyktKzx3vXNH/kgOTAr2jJBGi56nCH9LLiUtfDwAAAAAcDMOHx6oO/J5UWRJ&#10;2dLlJacKP6vO8vC14YFP8mTW8Ka8Lg6XoH+dbE9iwT4AAADAXSh6ukh/8NP8OqWn80ceLit8u/Rk&#10;vksksV6Ltz8xVSakRXLS6/d0aFtJrn4LAAAAgFqGp8JyfskVTYktKirS7j+T61dclt+19MzS7SUn&#10;8/+q1tC7kwdP5MuJN3WXDj8LD+OUkUNIIx8vAAAAAGoPP7IPGaX863fYWTbafOizwvRDpwuKik8X&#10;vFN6puBHV88buRI5t2Tzy3Nk6z6NpE6vPUuHej9Za7VcAAAAAHAenhrMdTqWkJedErv7i9wACkDG&#10;UjDyeEnZ0m9KygrddrhGzYOfFshF24bIiHqBPBvna3IxaeVjBwAAAEDtwEM3vcmnyC7kRcM4xeVz&#10;Lfs/K2x36ExeScnpgjOlZ2p+8bzrIfeW3H1svsyZ1kpafUyc9MqVXnkhQwAAAADUIpw/cRvJJeh5&#10;8T6F4s+K4ks+W1pYXJZ/8nBZwa+eMFTze/KCfWsemiQbNI/i3hIexrmH5PL8AAAAAKhFeP2XN8gF&#10;tzw+wnakLL9rcVnB44dP5l/3tWpq0+KTBXJUfpa0+1o4MPmJ7EdiXRwAAACgFtE6QxxjfYOsx5fs&#10;Hr7vcFnh37kAmlrD7elufmWObNEjiZNeOTA5RjYhEZgAAAAANU2RLNIWf5Ybv+nl2fnDFnf855qH&#10;x3tlMFIh95bkbh8ig6P8OCjh2iWrSV/+rAAAAABQAxRJjfbARwvDS08X9i8+tbT08Omir3Z/sPjs&#10;oRMFqo21N7n3/cWy/8y2UmiVSq8fkzxtGgv2AQAAANWNslbN53mZh04Wris5XfhJcVnhr2qNszfL&#10;tUtiG4dV5JYcInkhQwAAAABUFwf+tiSk+FTRrENlhc8Xny74l6fVHKkueZrwzNv6SmeAjSu9niGn&#10;kXb+DAEAAADwJ3haFpkPnFySdbhs6QOlZYXflZYtPetNM2uuxV3vLpRZw9MqKr0+SzYnkfQKAAAA&#10;XAucyHrgTFF4yZllNx8+kfd/h04WXVEgwj0FB08UyOKTharPe4Ncu+TG0rEyIj6Ah3H+Sy4jffhz&#10;BQAAAMAVwiv5Fn+WF3Hk86JRpWVFz5WevLq1ava8v1iOWNJZzri9r1cHJns/yJUj8zpLi93IgckJ&#10;MotE0isAAABwJWx4f5qdGtTOJacLN5eUFf7ftdQc2f9xnpyyuqdsmBktb3lkktJzoradp0uBnLz1&#10;sSmyacd6PIzzM328B8lw5YMGAAAAgDo7y4rMJWcKGhafzMsvPVV4rKRs6ffFp649b4TXg+k4KEV2&#10;HJwqt70+T5aeVt/Oo6Vj3vfhEjl9bW8ZEqPULvkHOYNEbwkAAACggjhwZmH44dMFE4pP5j9SfLrw&#10;P4dPFf7pJNYSapBX3T9B1kuNlBNXdJfeWsOEe4m2vjZXdh6WJg1mPc/G+YRsqHzyAAAAADjPYVlk&#10;LD1d2KqkLH/L4TNLT/PieWoN67V64Hi+HJXfRSa3jZO3HZ2quo03yMM4yw6NkhHxgdxbwkXVNpCY&#10;IgwAAABopEaUfpAfXXwyP6/kVOGJ0jOFV5XIeqVyL8GOtxbILiOaydFLu8iDJ/JVt/MG93+0RA5f&#10;3EmarQYOTL4kh5NYSRgAAID3clgO1JV+VphdcrLw0UNl+T+oNaDVKQcmG1+YLTe9NNtrE14rvOv5&#10;WbJhRjQHJVy75FEyjr8TAAAAwHuQGrHnr/Nth8vyUo6cKbi59Ez+X0tPFZ1VazhhzcnDOLk7hkib&#10;08y5Jd+Q+aSFvyIAAADA49lybJKBV/ItOZ0//VBZ4auHy/KxVs119PCpQtl5WFOpN+g4MHmNbEdi&#10;Ng4AAADPRUqNuOeL3ICSM4V9Ss8s3VtyquALLg+v1lC6mtxwe3LRtdUPTpT1UiKkEJpv6ataT0Yq&#10;XxoAAADgaXDeyD1fFLYoOZO/hgKR90tOF/xcE4ms1S3nnOx6d5Es2DtCrntyuuo2nuD+j5co06R9&#10;A208E4crvQ4jTfzdAQAAAB7D7i9yA0rPFE4q/qzgRQpG/n0tFVmvlzvfXigHzWsvoxqEyLydw1S3&#10;8QR5XZyNz8+SrXo35KTXX8mHySj+/gAAAAC354FjRdaSM0Vdik/nPVx6Mv9rdxmqqez6p6fLmIYh&#10;UiM0MvfuIarbeISni2TxqQKZu2OoDKvrz4HJf8jFJHpLAAAAuDFFGm3x6fy6h08tLSo9s/SUO/WM&#10;VMjVX3noZt2T02SdhCBupOXibYOVxzxpGnHF8VTIpfh7TsiUZpuyYN8HZDp/pQAAAIBbwXkj+/+v&#10;KLD0TF6v4tOFjx8qK/iuOsrDXw85qXXnO4vkskOjK3oO5NSbe8nNL82mxxeq7uMOcuDBSbsHP81X&#10;8kh20TFueXWuvOOp6XLFkXFyworuMrVDvLQ7Ldw79Asd907Syd8vAAAA4BYcPrnYWfpZftvDZQVb&#10;S04V/LP4VJFbBiMV7qLAY9yyrrJ+eh1pNOuVoCSyXqBslBkjRxdmqe7jqh4uK5T7PlqirHfDPT83&#10;loyRczcMkKMLushuY5rLtI71ZHCUr9QbtFKrEzI+OVy27JnEtUv4uH8iR5CYIgwAAMC1eVoW6Q99&#10;tqTR4bKlS0pPL32p9EzhL2oNo7vJM26mrO4pU9rFVQxlyDhqrNO7JCqzVNT2cUUPHs+XK0rHKuv9&#10;8AJ8aR3jZWyjMBkU4Tx/XEKjHFuF4XX95bQ1veXaxyfLZlmJUqsV/PjzZCMSAAAAcD245siBM0Xh&#10;xafzR1JA8kDp6aJ/uGMi6+UsPlWorJGzdP9IGRpzfvhm8soecsNzM+WONxeo7uOK8jDNjaVjZOeh&#10;adLH3yrF+SBDVZ8Amxwyv70ybFV8skDmbh8iQ+r48nP/JleRASQAAADgUuh6TEjPXvuXqdsOlxWe&#10;KDm99JfDZe49XHM5OdeiItHVXWffHKIA464XZske4zIrFt+7RL1RJzsOTlXWBKrYb8/7i2XOtFZS&#10;Z9Dyujic9NqLBAAAAFwGg1arne7jZzneb0ab/+7/MNftZtZcjZ4QlLCc4MqL7zXvkiiF9tKgpFGr&#10;unLdE9Pk4VO/zSzifba9Nk/GNgrl8vM/kwfJCBIAAABwCYzkbeTP0UkhsmD3cKWrv3ID6Em6e1DC&#10;gQV797F5cvD8DjI81l9afUwXBST+oT5yzSOTVfdn520cKC0OZZ8vySmkmQQAAABcgobky0aL4VzW&#10;sDS5+eU5SsOn1qC5u+4alPD3cT4vZqHM3T5UtujRQCZlRMlxy7vKHuMzpVanVY7JL9Qhp6zprawW&#10;rPY6LNcuaT8gmYdxeIrwY2QaKUgAAADguqMlR5N/8wuxy+m39pYHjuerNmju7tUGJVx0jWucHPgk&#10;73cb+pqUAxKePXRDyRjZZ3ILZQZR36mtKHicKw+eyJd5u4bJkGh/JfF12OJOcs8HS1Rfp0LuCSs6&#10;OErGNgnjz4GTXleSqF0CAADAZQgn95I/N+1YT952dOp1a4Rr0qsNSg5+WiBXPzBBzt80QO5+b7Hq&#10;NjUpfwc8Q2h0YReZ2T1Jdh2VLpfsHKokrVY8v/rBCbJJm1jZaUiq3PjiLGXdm6qvU1kOcna/t0gO&#10;nt9eWs5Pj/6UbEcCAAAALoGe7Ea+YfMxnR04u+11aYRr2vVPz/hfULJw80DVbSrk4ZI1D05UCo81&#10;aRtLDf5vM1lqWg4str+5QM6+s59sPzBZtuufLKff2kdJbj10ouB/w2v8553PzpBjl3WVK+8fr8zM&#10;qfpaavLr3/LoZJnaoZ7U6ZXZOAfIMBIAAABwCbhuxTLyay7FXnRwpGqD5s5yr0N0g2AlKBmzNPuy&#10;vQo8xLGaApI2fRtJk8Ug6zYKVQICtW2rW65FsvK+cbL72OYyqUW0HDinnbzlkcnKEFJFMFIh/5vL&#10;y287Nk8eOM7PX/xav+f+j/PktFt6y+BIJ38eX5PTSAMJAAAAXHc42bEJ+aTQinNpneopDaRag+au&#10;bnlljmzUIkYJSsJjA2THQSnUMPdR8kYqtuFptNOpsa6XFin9wxzS7muulaCEh2K4kBsnr9ZvVkcJ&#10;iFYcGausZ/N7Q2kcmFSo9vzl5O03vzJXSXo1GHXn6DP5mKxPAgAAAC7DOPKvWp04N/GmHh41RZh7&#10;G8bf0E36+NuUkuxCJ2SL7knKUEnFNhtfmCUdvhbZqGVdZdE+Dg5iG4fVWFDCwQG/r4J9w2VG1wYU&#10;kEQpycb7PshV3b66XXXveBkS5acEauRuElOEAQAAuAyRJCe9/hjTKEze/NDEP0yedCd3v7tILtg0&#10;SPYYnyG7j8uQM9flXJQ/s/3N+XLqml5yw7Mz5eaX5si2OY1rJCjhYIR7onhIaURuJ9mwZYzMHtlM&#10;rrp/gpJgq7ZPTXjwRIHMmdZaqQJL3/kXZD8SC/YBAABwCXiKcEfyPZ1eK7NHNbuoJ8ET5OX+Oadi&#10;/0d5SqNceeiDh0oqeoe2vjav+oOS00XyEAUj3CMz8/YcmdG1vmzRI0nOu2uA3Pn2Qvr/fxtKqi3X&#10;PzNDNm4Vy2vpcKXX+0iuXQMAAAC4BNyFv4j8NTDCR87d0P+ivAtvsbqDEg5+9ry3WObtHEbBXrpS&#10;Jn7Eks7nS8Jfx96o4lMFctHWwdIZZOMS9H8nF5N2EgAAAHAJeF2UJ3nKKC/xf752iXcFJtUZlPBQ&#10;zZqHJ8mhCzrIlj0byr7TWssbDo+Wez/Ivain5nq578MlynCWVid4ivDLZFuSe80AAACA6w7PxuGV&#10;ZMt8ArlaaEelsqhag+apVldQwjNoeKgmPTtRtu3XRM7fNFDe/cZ8ZRhJbfvr5S2PTZbxTcI5t+Q7&#10;cj2J2iUAAABcBh9ynRCan+qlRsgbj4zxqt6SPxuUcA8IFylrR4FITMNQObogS65/aro8eDzfJXpH&#10;qsq9JWOWdpEOPwtPET5OctIrapcAAABwGRLJV8jyLiPOJ726YoNaE15LUMKfDfeA8MKGPKsmNMpf&#10;turTSK57cprq9q4kv/dNL82Wren9anWCe0yOknVIAAAAwCWwkFPJfwSE+ZTzOjA8e0StUfM0rzYo&#10;4V4kHqpZsmOo0rAnt42TM27t41Yl+7mM/YItA2VItFK75CeSK71iijAAAACXoR65X6vV/DetQ3w5&#10;ryGj1qB5mttenye7DG8qG7WM+d21b7iHgYc+Vj0wQSkL3zwrQfaf2UZJbOUpx2r7uLLbjs1Xkl7N&#10;5xfse5dsSnKOEQAAAHDdMZK9yXdNFsO5/jPaKOXY1Ro0T3Lvh7kyd/sQOX0t93aoJ/nyVN51T06X&#10;45d1VarDdhycqkyvdecFDXkxwhtLxsgGzaMqapdwpdcgEgAAAHAJ/MlbyH/7hzrKb7p33HWtrVEb&#10;ciVbTkrlMvBVj5WHana8tYACkEHK+jEtujeQk27qITc8O6NWK7LWlDxVeUxRtrT7Wri35CtyPIne&#10;EgAAAC5DGvk8eZYb4S2vzFVt0Dza00VKoLLq/vGy16QWMq1jvBy6sKO89dHJSpVYT0kC5uPg4au0&#10;jvU4KOGiapzsjAX7AAAAuAwmkhMfv+bVc7ln4AA10GqNmqfKPQi8Ng4nsXIya+72oUpyq6cEI5Xl&#10;Y+Kk3Qu9Jf8ml5M8TRwAAABwCXzJg2R5TMOQ8wv2eWCDXFk+vgPH8+SahyfK9C71ZXSDEGW14d3v&#10;Lvb4Y+ehK2XBPoOWe0s+JHuSmI0DAADAZUgh/24w62X3sRkXGmf1Rs2d5YCDp8jybKMh8zoo1U6z&#10;hjW9sJKv9/QQ8XToxLRI7i35keSk1ygSAAAAcAk44fEG8rvI+CC5cMsgZRjHU3oN+Dh4peDNr8yV&#10;8zYOUBJZM7o2kDNv6yt3KMXj1PfzVPnzmLmur7T5mDkw+ZwcS/KijQAAAIBLEEM+oDfqfmnRo4G8&#10;/QnPWbBvz/uL5dL9I2SviZmyeXZ9OXRhB7nh+VnKbBy17b3B7W8tUIIzg1HHC/ZxpVeuXYIF+wAA&#10;ALgEvCbKQPKUM9Amxy3vJvd+tES1QXMXuT4HD1UMmd9BZlAw0nN8pizcN0LufGehVwckLA9j5e8e&#10;pqzhI4TmG/rel5FOEgAAAHAJuKDWLRqh+TGuSZhc/cAEt6xdwgHH3cfmyem39pHpXRKVWTU8bLPl&#10;lTnKMI6nJ7NeifwZ7Hx7oRyyoIO0O828YN8JsgOfBAAAAIArwLklrclX9EbtuR7jMuTe93NVGzVX&#10;9dCnBXL1gxNk9shmskHzaDl4fgd553MzlZ4BBCMXy8HbrY9Nlo1b1+XcEg5MSkgrCQAAALgEDnIB&#10;+TffIHv54ruHuEVjfv6X/wI5aWUPGdsoVLbq1VDe/OBEZVYNgpHLy5/PlNU9pV+IvaJ2yUQSlV4B&#10;AAC4DLxg3xHy54TUSLntNdet9MoBBy+et2TnMNm2XxPlV//kVT3l9jfnIxi5QnlYi5Ne9UYdBya8&#10;YB9X+gUAAABcAi6mNZg8JbSa8uGLOykl19UatOslDz3spWDklkcmyWELO8ombeoqK+GuvH+8UiBM&#10;bR+oLicEcwJweGwAByW/kBtI7jEDAAAAXAKu9Lqe/CG0rr8s2DtCSRJVa9RqU64pwgvk3fnMDGWo&#10;pmXPhrJN38Yyd8cQZSVfT19UsKbkYZwBc9pWVHr9gswheUYWAAAAcN3hvIJ08pjeoCvnoZFNL89R&#10;bdBqS2Wo5uMlFIAMlR0Hp8pWvRsq5eHXPTW92oZqeHG+HW8t9MqhnzufnSHrp0dxb8lPJCe9JpIA&#10;AACAS8AL9o0k/+0bZJfjlnWVB09cn94S7qXhoRpetyU9K1EOmttOmbK854PcagsgeEgo9+4hSpE1&#10;Li6mto0ny58xV/MNCPPh3pIvyUUkapcAAABwGSxksRAa2SAjWq6hwKC2exF2vb1QTl/bR/n/M7o3&#10;kIu2DZa73llY7UM1fFy3/2WqrJ9eR05a3UOZRqy2nSe776Mlssf4DC6oxlOEXyVb8kkAAAAAuArc&#10;MJ20OsxywKy2cuc7i1QbtOr28KlCuebhSbJtThMZGuUnxxZly62vz1Mer6nAiF97dEGWjEoMlnc+&#10;M1N1G0+Wlxa4jQKzC0mvPIyzhvQjAQAAAJeAe0uWkP+KjA8qX7x9aI0N43CwcehEvrzjqelyFAUH&#10;SZnRssOgFHnro1NUt68Jt1Hg07xLouwyvKnc95F7FY+rDjlvh5cZsPtZODA5RQ4gkfQKAADAZWhI&#10;PqzVa8+2yWkst7wy96p7Kw5xifffGXLhqanb31wguWCbspJvt/py+i295bZj82t1Vg3/X4V7hsv6&#10;zeoo74Xft9p2nir3lvAwVkb3+lJv1PIU4XtIXrARAAAAcAn4l/Iw8ozVx1Q+9eZeyjRStUZNTZ7G&#10;e+ORsXKXytAPByo8nXd58WjZZ3JLZSVfXpPllkcnywPH82o9h4XlcvXDFnWU/We2VdaIUdvGk+XP&#10;fd5dA2TY+WGc/5DzSa5fAwAAALgEdcgt5Hdc6fXWxyfL0tPqjVpl+Zc354Zk9kiSt1KgcdFzpwrl&#10;uienyZF5nZUhE16zZsmOoUqQUnm76+HW1+bKm+4Z53KF42rL7W8skF1HpUuj2cCByUdkKgkAAAC4&#10;BHqyM/mqwag7mz2yqdzzBwv2cS/HppfmyOxRzaTFYZJ5u4Ypj/MQyY63Fii/xrn4GTtnfT+55eU5&#10;LjPrhd87B01qz3mD/B3dcHiMrJcaIYVWqfS6nQwmAQAAAJfARipJrxa7US7YPFC1Qatw9/uL5aj8&#10;LOkMtPKvbWV4hht7Xp2265h02bhVXTl0YUe57olpSuGy6zFUAy8vTxEeXdBF2pxmrl3yFTmWxDAO&#10;AAAAlyGSfIUsT8qMktten6/aoHGPR+72ITKyXqASkLBhdf3luGXZyq/vlHbxSvl6XsOGgxEEJK4n&#10;fyfbXpun1Iih749rl7xIRpEAAACAS8Al6PuSfzNbjeUDZreTe95ffFFQwX+/+aGJMj45/H8BSYVW&#10;H5OSyLqffoVfSU6Kq8jHVJuzgFzJ5YdGc28Jf3/fkatJOwkAAAC4BLxg3wYKT36u2zBUFvKCfRfy&#10;L7jx5inDbfs2uSQgYbn+xZTVPZXZO5UDGVeW3+fdx+bLNQ9N8so8k/2f5MnuYzOkwaQ7S9/hG2RX&#10;knOMAAAAAJeAa5e8ZjDpy3mBPE5S5cabi4/x+jFmm1E1KGEj4gLkjNv6yI0vznaLcu58XEUHR8qW&#10;PZPkrY9N8boeE16d+bbHp3Axu3IhlN6Su8m6JAAAAOAyTCC/Doxwymm39JY7310kR+R2qujqv6x6&#10;o04mNI2UU1b3UmbhqDWEriYXdmub01h2HpYmd77jfbVLeME+DiR9/JWk5S/IMSQv2ggAAAC4BBHk&#10;Xq1e+1NK+zg5cE47GRLt97/gQ6vVSqNZrwQpYTH+Mq1jPdlrYgs54cbuysJ6PAuHZ3ioNYKuJveW&#10;LN0/UsY1DpOz1/dT/q22nafKx7vl1TmyQ/9kqdVpeRjnUZJ7ywAAAACXgPMKupBvG8y6cqvDJH0C&#10;rDKqfrDkIKXr6HQ54YZuctnBUfLOZ2YoM3U4KZan//Ivby6s5k6N+4GP85RKr41a1pWbXp6juo0n&#10;y0Nt+XuGy5ikEA46vyWXk0h6BQAA4DL4kDeQPwqtkOOWdZW3PTFV7np3kZIUyvkXHHh4Qs8CHwOv&#10;xZPaPl4OX9xRHvjkykvte4J8/Fx2v9/01tJsN3LtkuNkBgkAAAC4DCnkUfLX1n0ayZ3vLnar6b5X&#10;Kye9dh/XXEnUVXvek+XAhNcl4sJ3Qii1S+4jrSQAAADgEljIyeQZm9N8buqaXm4xq+Za5WPjxFdv&#10;rVvCQ2+cF+QbZOdhnJ/IkSQv2ggAAAC4BDxFdAf5Q2zjUHnzQ5NUGzToGW58YbayZpHeoOVhnJfJ&#10;ZiQX1gMAAACuO9wgtSM/IcuzhvOCfdd/tV9YMxafLFRmI4XHBXBvyY/knWQACQAAALgEXLfiRvKX&#10;gHCnsmAfd/WrNWrQ/eV1iwbPa89BCfeWnCD7kwAAAIDLEEv+RavXnmvasZ5SCdQTZt78kd5Yfp6/&#10;1x1vLpAJaZEcmPxMctJrAgkAAAC4DH3If9p8zXJEbke5/+M81UbNU+Qp0JNX9fTKxNcSOuYFmwZw&#10;fRqeifMlOZu0kQAAAIBLwDMxOMfgl/iUcHljyZj/Ldjnia66b4JskB4l520c4JXDVbvfWySzRzaT&#10;eqNS6fU5MpPUkgAAAIBLkEQeMxh157iy69ZX53rsME7xqQI5ZH572TAzWt7+xFSvGK6qLPcQrbp/&#10;vIxtEl6R9HoLiaRXAAAALgMX1JpFfhka41/O68Uc+MRzh3HuemGWTGkfL/vPaCP3fege6/lUp3s/&#10;yJUj8zpLu6+yGCPPwOpN6kgAAADAJYgn92p14seUtnHK+jdqDZonyFNkeZHBRi1iZMGe4R49XKUm&#10;95bcdnSqzOzWQOoNOk56vYeM4ZMAAAAAcAU4tySH/IhXCx6e20mWeHD5+d3vL5Z9p7aSHQelyk0v&#10;eVcJev5eOaF51u05MjTGn3tLviHnkgAAAIDL4EeuJr8No8ZqRelYj8254FWPeRhn/saBcs973lc4&#10;Tpki/PZCmT0qXRrMeq5d8n8k5xYBAAAALgFXeuWVZHlWxtkWPRoo68aoNWruLjfKbMXKyGrbeLp8&#10;3CvvGSej6wdXFFXbRfJK0gAAAIBLYCY56fWfPIwzZXVPryw25i3u+3iJHLaoozRbjRyY/JUcRupJ&#10;AAAAwCXwJ4+Q5ZEJgfK2v3jf1FlvcuOLs2WzzgkclPxKPkk2IQEAAACXoQt5xmQxlPee3FIZxkFg&#10;4plyfg3PQnL4WXgIh5Nei0g7CQAAALgEXH68UCM0/4mID5Tz7hogDxz37BL0PCOFew08edbR5Tz4&#10;aYHsMT5TGkw6rvR6jMwmMYwDAADAZYgmH9cbtLJlzyS5/pnpqg2ap3jro5Nl9sh0ufEF75oiXOHa&#10;x6fI+ul1uLfkO3Lzhe8fAAAAcAl4Ng7/Yv6Kq3+OXdZV7v/Ic3tLtr8xX2Z0rS97TcyUez/MVd3G&#10;kz1wPF9OvaW3dAbaODD5jBxFmkgAAADAJfAl15M/JaRFyJX3jlNyENQaNXeXc2aWHx4tw+r6y8Xb&#10;h3jdrCM+/m2vz5PtByRXTBHmpNc4EgAAAHAJeAXZtuSrRrP+bJ/JLeXOdxaqNmqe4IFP8mW3sRlK&#10;CfZtx+Z7XXIvl+DP3TFEcvE8+s6/JxeS6C0BAADgMvBMDC5D/lffILtcuG2QRzfW656cJjOy658f&#10;rvrY+xbs2/nWAtl/ZhtpcyoL9n1MdiB5KA8AAABwCRLJ+8hfUtvHybuPzVNt0DzBQycK5Izb+iol&#10;2De96H1JrzxstfK+8bJhixgptOIX+s6LSV6CAAAAAHAJeMG+oeQnJovhHFcB9dRl/7kXaMdbC+WK&#10;I+O8cl0clqdHT7yph/QNsnFvCc/GmUhiijAAAACXIZi8g/wuNMZPLj0wEiXoPditr82TrXo35N4S&#10;DkxeJ1NJAAAAwCXgvIKm5Dtaaqgyuzfw6KRXb7eYAs783cNkSB3fit6SW0leggAAAABwCTgwmUD+&#10;avezyIk3dVdyMNQaNeje8jDWweN5cvC89lKrE+foOy8jB5AAAACAy8C/lh8SWs3ZRq1i5C0PT5Il&#10;pzx76iw30IfLvHPtn7vfmC9jG4dyb0lF0mskCQAAALgM7ckPbT7m8pxprZRqqGoNmqe454PFcuX9&#10;E+TBT/NVn/d0F2waKJ2BVg5M/o+cQ/qQAAAAgEtgJgvIHyLqBcq8XUOVwltqDZonuP6ZGbJ5dn1Z&#10;tH+kx1a0/T15leisEU2lwaT/lb7zV8nBpJUEAAAAXAKuXXJUqxO/th/QRFnIrsRDhzj2vJ8rB8xq&#10;K9OzEuWdFKB46nFeTg44lxePlvVSI7i35CfyDZJ7TGJIrvoLAAAAXFe4/PhIssw32F4+cUUPuf8T&#10;D12w73SR3PzyHNmwRbQcurCD3P+Rd1V65ZwaXqRwVEGWtPqYODD5VSc0J+nPvWQWiVL0AAAArisV&#10;U4SfFUJTntg0Uq57Yppqo+YJcsM8fW0f2bh1rFxROlZ1G0+Wj/+2o1NkWsd6XLuk3KoTp6Mshse1&#10;Gs3LdA7MJANJAAAA4LpgIxdQZPIO/fk3IYTsMqKpR89S2fXuItltdLrsPDRVybNQ28aTPXg8X87Z&#10;0E+G1vWXWiF+Sg/w3TGobthyu1b7Fp0Dh8jmJFf/BQAAAGqVTIsQTzcPcN7gbzRspH9/a/Uxlxcd&#10;HOWxgQkf14ojY2W3Mely7eNTVLfxdO9+fb4SlBlMOmnSav9veUr9aStSEqbF2cwPUTTyBJ0HPKTn&#10;yycIAAAAUBtE6jSaXY2djuLHO7YYMLt+bD+DEE/S478kt4+Tdz47U+nuV2vU3N1DJ/LljjcXKr0G&#10;as97uhWBWZ2EQM4tKa9rsz36bJeW/e9p13Roh2C/u5xG7YtCo7mJnmtCYoYOAACAGoUbmuXBRuNz&#10;t6U3nPDrqL5dPs/J6pjq75xLjdEXJotBDp7XQe7zsmRQb/LQiUI5ZH57abYaJAWjX/WNCl395aCu&#10;3U/ndOoxN6nu/Bib+VF6/GE6T8aToSTnHwEAAADVCk//7GvSimP9o8JWfD2ke1cOSn4d2bvz/W0z&#10;snz0+t30/Lmo+sHy/DAOFuzzREtOFylTo1M7xHNuya+hJuMra1KTJv9I58L3I/tkb22ZNqZdsP9d&#10;/gbDYxSN3EznRCbJtW0AAACAaqMxNTKPZgT5bn+nV/s+SkBywR+H9+y0oEFMH9rmQ8436DAwRZlG&#10;yw2YWsMG3VtesK9g73DpH+oo1wvNv9P8nHuO9WzXVzkXyJN9u/ScXz9+bozVeoSeP0LnxWgyiE8i&#10;AAAA4M/CUz5vDbcYjh7NajGwckBS4T8HdOsYYzUvpe3+FRzlp0yh3f+xh9YugUpeTZ/JLZXcEqdO&#10;d3xmYswCCk7/dz58O7RH9q7MpqPahfptsBq0z9B2t5FRJAAAAHDN8DTP8Q6t9oWljetPr9zwXOSI&#10;XlkPZLXsYhWae4RW82tym1h5yyOTPTbpld3x9gI58cbucuc7C1Wf93TveGq6TEiLlFqt+Cnebnu4&#10;uG36MO4p4fOB/+Rz5XROdo9FDePnRBgMTwiN5kU6l7qTSIIFAABw1XCSYppeiPvaBftt+KhPVq9L&#10;gpFKfjesR+eBkeHjaKdTRou+fNjCjnLvB7keG5jc+ewMmdQ8Sg6l4zz4aYHqNp7sgU/y5KSVPaQz&#10;wCaNWvG3nKjQVZ/369y9IjCp7H0dM4Y09XPuMwnxCZ1Tq0juNdGRAAAAwBURTgHGqjiHtXR7Zsqo&#10;y/aSVDiiV9bLWa26hZmNXLvku+gGweU3FI+WxSc9s8HmdWHm3tlfJqRGyGWH6DhPeVdyLwebG56b&#10;KVv3biT1Bt3ZIJPxtd87T97v3aH3yNjIpcFGw3N6odlD50g26Udy8AsAAABcFp4xMd7XYHh8dlLd&#10;eX8YkFzwuyG9shYkxo6xaMUzOoPu53b9msitr81TbdQ8QQ5MOg9Jkx0HpchNL81W3caT5ePP2zlU&#10;RsYHSoosfm3l77uVe0vUzg2Wz6NDLdOGN3Ha9zv14qhWo8ml86wBqeeTDgAAAFCjiVmIhzoEB26o&#10;mFlxRY7olfVOz7bdmgU4V2iF+NwZaC2furqXR+eWrLx3vGyWlSCn3NzLY3uFfs+735gv+0xuIa0O&#10;k7TptGU880ZtCKdCDkw4YXpgdMSNEWbz/TohdtL51oPE1GEAAACXEEC/ejfUc9juO9Cy2Ygr7SWp&#10;8EcKTHa1SssJNOnv1QjNjxH0K/qu52eqNmieIBeLG39DV9l+YLJc//R01W08WR62WnnvONmoZV2p&#10;12l/DTcan3m4fcvBaudGhT8O76skwa5OTZrcNMB3h02Ix+m8KyQTSQznAAAAUODZNtPsWu0bN6Y0&#10;mPr90B7Zao3KH/ndyN6dB0SFzdQJzQlqYsp7TWihJL2qNWruLpdf3/jSbDlnQ3+58cVZqtt4ujz9&#10;e8KK7tLmtEidRvPfLsEBd6idF1Xl8+v57m37DYmOWB5gNDxP514p2Zk0kgAAALycFvQz9XiviJBb&#10;rjUgURyTk/V61w7dY6xWTnr9wS/YIRdsHigPe2AyKBeJ4wq2hz4tUAIUtW08XR6e2/3eYpnaLl6p&#10;XWLT6U5uaN5knOq5UUUe6vl2SPeue1s3G5Hi59ynFeI1eo0FJJepBwAA4KVwI/BAfYfjvqvKI7mc&#10;I3Kybm3WcLBJK17VCI1MaR8nNzzrucM4sEhZYsAv2C6F0Py3oa+15JnsVv14qEb1/FCRq8Hy1GI/&#10;o/Z1nUaznc7HDBK9JgAA4GU4yUX+BsNz21qljFZrMK7Fb4d0y+oUHrCQXvs7m9MsR+Z1lvs/yfPo&#10;xFdvdt+HuTJnWmtpNOvP2XS6UyNiIou+7N+tm9q5cTlPD8juUdSo3ox4m/V+sxCP0bkzhgwmUdcE&#10;AAC8AP4l2s8ixBNj46Lz1RqKP+PfKDAJ0OuP0K/nn+KTI2TRoVHy0Anvm6XiLW58cbZs0iaWpwj/&#10;XMdifnpTRvKY35uNoyZv/2jnzEFdQoPWBRgNL9Jr3UHnaDvSwScsAAAAz6WBXmh2pfr57Hq1R9sc&#10;tUbizzq/QcJ4s1b7nsVmPNdtTHO5+ZU5ssSD8y+4J2jn2wuVOh5qz3uyfOxz7xogHX4WaRTin51D&#10;g+74qE/H360GfDl5OIfL1Mc7rPeZhHiQztXJZBiJGToAAOCB8GJ7+XVspntuTUua9KeSW3/HE32z&#10;umX4+96sE+Kr4Dq+cta6HKVMuVqj5glufW2u7DG2uVx+aLRXDlXd/cYC2WV4U2k06c/6G41v5TZJ&#10;nMWL9KmdG38kn5PFbdOG9QwPXe1vMjxM0chddM62IVHXBAAAPAie/tvXrtc/Njo2svDLwVc39n81&#10;cu2SHW1SBwcYDI8KIc6lXkh69dQGe8/7i2WPcRmyZY8kefcxz61oezkPnSxUkl7jmoRLnVb8N9nX&#10;ceilrq2uuReOa+WcGJDdY1Hj+DlxDts9BqF5hM7dcaQPn8gAAADcnyi9RnMkLcBn96vUYFztuP9V&#10;OSYn6+tB2dkD64Tl6jSaMovNWD4yv7M8+Gm+aqPm7nKwtfGFWTI+JUKp3+Gpx3k5+fg5MOPFCi12&#10;Y7lBK/65gAIK1XPjClWmDg/tkf1Q51aD2ocG3mnWat+hc3gHGURiOAcAANwYTm69McRifG5rRvIY&#10;tUaguuVG5WjnVv0SfSx7qQX5d3hsQPmKI2M9enhjxto+snGrunLlfeOVWiZq23iydzw1XTbtWE8K&#10;rUaGmoyvVstUc5KHdPIbJc6sYzE+Q+cS1zUZRPqSCE4AAMDN4GGbHJtW+9q4unXyvh7Svavajb8m&#10;/H54zy5z6ted7tBp39Rqxa9t+zamX9SeWemV3fzyHNl+QLLsN721UlxMbRtP9uDxPDltTS8ZGOGU&#10;OiG+7xwasP7LQV0vu2Df1Xpfu4whzQJ9djm02ucpGllO5zUv7mfikxwAAIB70FwIzVMZAb7b/3GV&#10;NSSqw7L+Wd1aBvndrtNovjKYdOWc9OqpU4QPnsiXuTuGyKwRzeSahyd5XdIrHy8HZp2HpUmDWc+V&#10;Xk/xbBq18+Ja5Zk9E+Oil0SbzQ+YhNhH5/dAEkM6AADgBvjTnXpbpMX8xD3tmg9Vu8nXhntapw4J&#10;MhiepPfza0JahLzlkcke2WDzMe16d5G8sXSs3PrqPK8LSlgetrqxdIyMiA/gEvTnYu2Wx9+qpmGc&#10;CrlM/frmTcZzoO3U6x+hc3wZ/V9JJAITAABwUazkFD+D9pmlyQnTa2r675XICYvDoyNyDUKcNln1&#10;sueETLn9zQWqjZq7y/VYeCVdbwxIKjxwPF8OW9xJ6gzacqNW+8+cqNCV/6jm2V58Pj+R1WLA2Lg6&#10;+VFW8/16Ie6j870fydWKAQAAuBBcorsT3aiPDqwTduPXA7rUWh7J5fywV6eejX19eH2TX0Oi/OT8&#10;jQNk6Wn1Rg26v5temiOTudKrEL+GGo0v35yWNKm6Z3zx63Gww1VkM/39t1qEeIHOr5VkfRIAAICL&#10;EE5uqu+wlj5Nvya57oPaTb025ffwWJeW/fUazSdanZCZ3ZPkllfmqjZo0P3lYZzcu4dIZ6D9HEXI&#10;3zT39932fu/OvdXOjT8rn1u8hg4vm+BrNLxM5z73mnDBNTrdAAAAXE8s5IxQs+HJ5Sn1p7lCQFLZ&#10;UXXrLKFG6muHn6V8VH6W3PtBrscPdfDxeWd+yVJlJpJWq5E2ne7EjMTYhTwjS+28qA55heIHOrUc&#10;3NTfuc8sxNt0HeSSHKAj1wQAAK4DPGzT3ibEfb3Cgm853rdLT7Wb9/X0yc6t+tW1We/VacWPDTKi&#10;JNcu8eQ1Y3im0e1/maokwKo978lyILbuyWkypmGo1ArNL4k+tnsf6pA5qKYD5Ze6ts3pWyf45iCj&#10;4Tm6ILbSNdGa5GAdAABALRKlE2JLI6f94MOdMgar3bCvt5z0OqdB7GyHVvu+yWIo7zWxhdz+1gKP&#10;7UnghN5OQ1LluOVdva7SK7vvoyXKsfsG2cutOu3/9Y8KXfl5v87VVrvkcn6e06kH9xQmOKxH7EIc&#10;pWtjGhlLct0eAAAANQz3kswPMhueLmpUb8b1nG3zR77Xs22vloF+d2k1mn8HhPvIxduHeGwFVA5E&#10;pt3aRzZIj7pQ6dW7hnH4e13/9HTZpm9jaTDqfg0yGV+7u2XtVBVmOaeqb0TozSEGwxNCo9lC10g2&#10;aeMLBgAAQM3AY+adjEI8nxMVvvJ0TnYPtRu0q8jd92ubNhwfbDQ+p9WKn5tnJ8qNL85WbdQ8wZ1v&#10;L5RZQ5vK7uMy5NbXuX6J+nae6sHj+XLh5kEyMj5QUiD6Q2aA747vh/aptaCZk2ALKVBv6LTvswpx&#10;P10rM8joC9cNAACAaoanQD6W4mff907vDr1rdLG9avJ0TqceOREhKyw6ccZsM5wbtrCD0nipNWru&#10;Lg9Nrbx3nEztEC9nresrD53wvgX7dr2zUPae3EKarIZyCp7/mteo3iy186Km5J5DzmfpHxWxItCs&#10;9Jrsomsmk+QeRgAAANUEj5Hf6mcwvL6/TfpwdwhIWO4tebxjiwF1bdb7qYH4MSDULm99bLJqo+YJ&#10;8iq6QxZ0UNbG2fD8LNVtPFkexrnpnnGyXkqEFEJzLsZieeLZLm36q50bNaUydZiC4aWN60+Psdse&#10;pvPuRbp2xpFmvpAAAAD8ObgOw2BebG9OYtwCtRuxq7u8SYMpNp3uJB3HuYyuDeTu9xZ5ZNIrH9Pt&#10;T0yTPSdkyIK9I5TKr2rbebLcEzb+hm7S7muRFBD8Nzs84PYvq7nS65XKQ5ydgwPWm3XaExd6TbC4&#10;HwAA/Am0ZBr96ry3TbD/XV9eh8X2qkNulFoE+m/mXANHgFVOXdNLHvgkT7VRc3d52GbnOwuVMuxq&#10;z3uD216fJ9O7JPK6OOU+Ot1Ha9OTJl6vWjq8YnZeo8RZdW3mRwxCPEbvaRQZTFKcAgAA4GoIozvn&#10;TTE26717Wzcbcb1u7NXhztapI0Msxue1OnG2Seu68uYHJ3jdLBVvkXuMCveOkH7BdqkV4vtUp/3A&#10;s11a9r+ew46H2qQNbxnku9nfoH9MJzTL6dpqSqKuCQAAXCHczTzc12B4fHpCzOK/0y8+tZutu8gN&#10;0uykuvMMWvGl2WaUfae0lDvf8b5iY94i94T1n9mGk17P2XS6siF1I5Zfr2Ecls+/43079ZyRELMo&#10;3mG9zyTEEbq+RpABfLEBAAC4PNy1nGYR4kCbYP+Nr3Ztm+Muya2/55eDunZP83PuoYP7Jap+iFyy&#10;c5g8dLJAtVGD7i1PiV7/1AzZsEUM95b8GG2x/GVXZsootfOiNuXF/TY0bzKuXWjgBrtePEnX2Vqy&#10;CclDpQAAAFQIpIZ7XZzDds89HZoPdedhm6reldFobJDJcIyLbLXJaSzXPzPD4xNCeTjD2+qWsBxw&#10;zt80UDoDbOV6Ib7NCg1a5wr1dXjq8Du92veZXz9+bh2z+WG9RvMEXXNDSX/l6gMAAHARI5wG7asz&#10;E+MWeFJAwnL58d4RoTcbhPiHb5BdTlnd02OTXtl9Hy6Rs9blKOvDqD3vyXIwtv2N8yX4hVZT7m/U&#10;vbXmOia9VpWDk3vbZwzmJHKjEMfouruFrKtcgQAAABTidULzVqfQwA1cpVLtZurO8jDUfR0zhsT5&#10;2B4SQvwc1yRMKVHuqUmve97PlVnDmso2fRvJ/R/lKQ212naeKi/EuPTASBnTKFTqhPhvE6d9/5u9&#10;2vdROzeulzysOLFe9BKuPiw0mnvpGswikQQLAPB6eAn2/XF288O1XXSqNuVfytMTYxbwUvd0vOf6&#10;z2irNNhqjZonuOahibJBZrRS6dUbF+zj1ZOHLugg7X4WaRLiy0kJ0blq58X1lM/J7ZlNRiU77Qes&#10;WsEF13JJLlOParAAAK+EFxCbZzdoX1/dtNFktRunJ/l8dtt+zQJ8duuF+FdIlG953q5hsviUZy7Y&#10;x70FY4qyZYseSfLWRycrlU/VtvNUuReMK/mmtIuTWq04F2o0vsjfv9p5cT3lXryns1oPGBAZelOo&#10;xfCE/nzBtW6kk+TkcwAA8Ar411hXixBP9osKvenrIb3cevrvlcjj+atTkyaHWowvabWaX5Lbxsq7&#10;XvDc0uybXpot2+Y0lkMXdlCKq6lt48kWnyyQU2/pLQPCnLxg308dQ4PucNXhSS64xgXfuNfErlcK&#10;ri0ik0he7gEAADyeevQzbHeqn8/ul13wF2RNyWP5OVGhKw1CfGMw6eXQBR3lYQ/tLTlwPE/OXt9P&#10;ZnZvIJcdGuV1vSXs5pfnKusC6Q26cptO9ymv6uuqU93P95q0GDAwOuzGYLPpEbo+99J12oVEmXoA&#10;gEcTSBZEmM33c/0ET5tt80fy1MxYm5l/jZ6NiAuUyw+N9sjAhBNct702Ty7YNFCue2Ka1yW8svy9&#10;3lAyRkYmBvG6OD/H2W2PPJHVeoDaeeEK8rXIvTm3pjWelBbgu92iF3+h85RzTaJIAADwOLhgUzeH&#10;XjwxLDay6Mv+WW65ts2fNb9JvZlWnfYzg1EnOw5KkVuo8VZr1Nxdrsdy6ESBx/YGXYl8/CPzOinr&#10;4hi14p85kaErXT0Q5/d3rGe7vv3pvfoaDa/Rey8hm124fgEAwGOI0gmxI9Xp3P9kVuuBajdEb5Cr&#10;bLYN9N/MU0aDIpxy5tq+ymqzao0adH93vrVQxiWHcW/Jr6EW44tbMxqPcYceQs41uSO98YQoi+Uo&#10;vfe36fqdRPqS9E8AAHBvfMiCcLP5sQ3NGo1Tuwl6k2/26tQn3GJ8ge7u53jBvlsfm+KVS/97gzx0&#10;lbdrqAwM8ynXa8U3GQG+d7/atVWOuwxdchCdHRJwu6/B8KpOo9lC13FLkmfPAQCA29LbLsSTg6Ij&#10;bvCG2TZX4pSEmMVGrfib3Wku57oWvGCfN+ZeeINcu6THuAxpNOnPOnW6D+bVj5v37dAe2WrnhSv6&#10;eb+u3Rc3jJ+dYLPeYxWCC66NIbnOEIZ0AABuR6xeaI6m+/nueKlr2xy1m543+hL9Wk522g8atOI/&#10;sY3DZP7u4UoOglqj5gly/Q4uw77ng1zV5z1Znn20+sEJMrFpHR7G+SnRx3bvQ50zB7lLbwnLQdSh&#10;NunDs0OCbg82GR7SnV/cry2JGToAALeBF/26NdxifHZ7q5RRnrD6b3XJN/miRvVmBBkNxwz0C7rd&#10;gGR59xvzVRs1T3D/J0vkmMJsOX1tH6+cIrzvw1w5bllX6fC3SqNW++X5XsPubtVryNfv+7079J7R&#10;IHZhnMN6xCDE43R9jyV5Vh0AALg0/AtqgkmIt1emNpjCBcTUbnTeKt/gT/bt1LNrRNBanplh8zEr&#10;i9l56hAOFxSbvLqnbNSqrrzt6FQ6TvXtPFUOxO54arps1buRpCD01xCj8eVtmY1Hq50bri7nmRxq&#10;kza8d2ToaqtQytRvJtNJFFwDALgsmUKjebJTaNA6BCTqcvd9cdu0YbF2y1GtRvMLz9LY6KGVXjnY&#10;2v7mfNkmp7HsPamFkmehtl1VN704W257/Y+nTfPr76bXXHnveDn3rgFy9h05snDvcLnxxVkuUdKf&#10;3x+vBbRg8yAZHh9QTt/3j839fHeqnRfuIJ+7HJwsT6k/rY7d/DBd60/RNT+c9FOufgAAcCECyA3R&#10;NusDR714+u+VyAHb6NiopVa97ozeIM71m95a7vt4iWrD5u5yw7zs4CiZ1DxaKuv/nPzjHJpuo5vL&#10;UXlZqs+x/JrFJwrkTfeMlS17NZTBdXyl2WaUJqtB+gbaZf1mdeSMtX3kPhdZtXjXu4tl1vBmkuvU&#10;6DWaf+1skTrSnXJLqsrv/dHOmYMy/f23GoV4l677m8gwEkmwAACXwEFOCzQYHr8pJWGqO99wa8tX&#10;u7bNSfZz7tFpNN87/Cxy4dbBLtGA1oS731ssB8xqKzsPTZMbnp/5h8eZ0bW+7Dulpepz7MET+XLx&#10;tsEyKjFIGi16GV0/WFkMsMPAZNmoVYy0Oc0yINRHjr+hm9zz/mKX+FxXPzBRxqdESI3QyDCz4emj&#10;WS0G/jhc/dxwF3mGzozE2IWRFvOTeqF5gO4B/Ugs7gcAuK7wYnttTULc2y0idM3xvp16qt3A4KWu&#10;a95kvFOv+4A+P9mkTZzc8upcjwxMuHdkRelYpZpt/p7hyqwcte0q/KOghBc2TO1QT+kdaZaVIAvo&#10;Nbk3ovhUgbzj6emy25jmkvN1GrWMoWBggksk2e7/eIkcXdBF2n0tkhrwbziv6HSOay7YdzV+P7JP&#10;Ni8fkebns8dh0D5P53IhicX9AADXjTp097k9yWkv3t8mfThm21y5PBunR0TILXoh/sON6KiCLOWX&#10;vVqj5s5yoLXn/VwlMNnw3Kw/HZTMu6u/tDiMMrJekFy0bbCSt1GRRMsByJqHJsn0LokyrUO8LDo4&#10;6oqGjGpa/gw2vjBbtuyRxCXoz/objW9xbobaeeFu8jXPC22Ojo8sjDSbHzaeX9xvIMkzdNBrAgCo&#10;NXi2DQ/bHM1rVG+Wu013dAWf7dKmf6zd/JhOK36plxJ5oRH13rVj2D8KSrqOSleGQZpn15fbjl06&#10;pZp7JdY8PFGuvG+83P7mgj8MgmpLDkxWlI6RPv5WqdVofmjkdBzkNWfUzgt3dX3zhuMzfH3udur1&#10;j9C9YRnJvSbcmwoAADVOa7MQT/aMCL2ZVxtVu0nB3/f7oX2yb0ppMNWu0500WQzU4DZTVttVa9S8&#10;xT8KShq1rCuFVsjOQ1NVe0G48XfVYTAulpczrbXUG3TnrDrdibF1o/N5RovaueGOcj7Zs11a9h8V&#10;G1UQZlZm6JTSfaILiYJrAIAaxZ9uOI/W97WWvNSjbQ6Gba7db4d079o9ImQt/Xr+OSDcR85en+PR&#10;lV7/yD8KSqISg6XeqJW9JrZw2eDj91z/9AzZuFXdcq1W/BhtsRz1tCKDFVOHt2emjGoa4LvDJMQx&#10;ul9wr0mEcucAAIBqRk/mOnW6D29LbzxB7cYEr84HOrUcHGQyvaoVorx510R55zMzXCJBsya9XI/G&#10;HwUlsY1CpVYnZPaoZqr782M8ZHP4VOFl/4/rKQ/Pzbitr1LplS6kr3pHBN/8eb/O3d19No6aJ/t2&#10;6TkwOuJGH53uI7pnHCEzLtw/AACgWuCs+hwj/fqZXC96CXpIqkf+ZTk8OmyZTas9Y/e1lA9f3Enu&#10;+cDzkl4r5EBh00uz5ZZXLp1x9EdBSWb3BkpOSaveDVUTg7nmS+G+4XLyqp5y7eNTXK7XiY9322vz&#10;lSnSOp223N+oe3ttWtLE7z10Kj3P0DnQutmIRIftXotWPK/VaGbTPSSaRHACAPjTNOZx4hQ/n72o&#10;R1J9KgWpOqQPauTrKNEJzfc8RMGJmmqNmifIgcKYpV1kzvTWSh2Tys/9UVAytqiL1Bm0sl5qpPIZ&#10;VU5k5Qb/zmdnyGadE6TFbpJjl2W7ZGE67i0p3DdCGYrSCfFjWoDP7nd6d+itdm54ilybp2dE0K2c&#10;GK/TaDbSvaQTaVHuKgAAcA0EUEByY5TV/MDWjOQxajceeO3yFGFeLp5+Ob+j04lznQanyt3ve+YK&#10;uxxIcKOc0j5OLtwySB6qlLD6R0EJz6yJbRQmHX5W2XN8prz9L9Pk3g+XyAOf5Mmtr82TY5dmS87N&#10;iUsOl0sPjLzotV1FDp54ZtDAOW2lj5/lnE2nPT3Rw3seOfDmtZ/4HG/gsB+0CXEv3VMmkVEkqsEC&#10;AK4K/kUz1GkwPDQlPjoX039rRr5pdwj2v8soxNc2X3P5jNs56TVftWFzd/d9tESOWNJZWRvnjqem&#10;/a/H44+CEt5vworuSnl5nl6b2T1JDs/tpKzImz2ymfJ4QJiPHJnXWe54a8Elw0OuIucM3froZJna&#10;Lk5SEHo20Gh45Yms1gPUzgtPkpdZONIxY0jviNCbA82GJ+iHzna6t3CvCWboAACuCLpvaFJ0Gs3B&#10;toEBd77ZvX0fDN3UjPy5ci9UhNX4nBCaX+JTI5SeALVGzd3lIOT2v0xVckPGFmXLPR+c7xX6o6CE&#10;g4y735gvx9/QVdZJDJIWu1H6BFilb5BNWh0mGVbXX45Y3FlufmXORUM7rujB4/ly6upe0hlok3SR&#10;/dQpxG+dJya8VpV7hI73yerFvSb1HdYSrUbzLN1jppJBfMMBAIDfw59czYvt7eLpiwhIalT+JTkl&#10;ITrXpNP+VasXsgv9+ueCYGqNmjvLwQX3ekxa2UOmZyfKFUfGKo9VDUpKKLDg7SoXlePt9n+cJzc8&#10;P0su2DRQDp7XQQ6a207OvbO/0uvCz7lqD0ll+T3ufGuhbNe/iTKjyKbTneSG2lsSyPlcf6dX+z5D&#10;60Ysc2q1r9F9Zg/ZnESZegCAKtxL0sdp0L4wqV50HoZtascvB3fr1sDXylMoy/1D7DJ/zzC3aGSv&#10;1p3vLKJgor1MSI2UM27tI/d/kiebU4DSZ1ILJRl25zsL5cKtg+SsdTly97ueORuJg65lh0bJkGg/&#10;7i35Od5mvZcLkKmdF54qByfLkhOmR5nNj9Fn8DSd90NJGwkAABfR0CA0D7YO9N2MxfZq122tUkZb&#10;ddoTeoP2XMueSXLDszOVBkytYXNX936UK0cs6STtfhaZlBEt+0xpKSMTgmSjFjFKcbTGrerKoAin&#10;0pvCiaxqr+EJHjyeJ4cu7CANRl0595D1jwpb4W0/ALgH9r52GUNaB/lvph9Br1FwciPdfxJIs3In&#10;AgB4PVy1dWuE3fz4A50yBqvdSGDNyY1S/6jwlZz06htsL+dVZj1twT6eGVO4d4SMrBfIC9WpGtc4&#10;XN5YMlYphqb2Gp4iJ+U2pGCMjvlsiNH44ubMlNHeOFTKyd4zGsQsjLBYjpqEeIg+j5Ek55pwry0A&#10;wEsxkpPoF8uxuUlx87kAktoNBNas3I2fYLM9qNNpf6nfrI6Sd+HqyZtXIw9JbXhuppLsyrVH6Jy7&#10;SINJJzsNSZWbX57jkcNXVZ2/aaAyc8ig1X7VMsh3s7cu4cD3m80tkse2CfLf6mvQP0bnAveaNCPR&#10;awKAF8KrenYwCPFM76jQ1Vhs7/rJv5Tzm9SbadPpThhN+vJeE1rI7W+47jTXa3Hvh7lyTGG2Mr2X&#10;zruL9A+1y8mreii5Jmr7eprb31oge07IkCar4ayPUfferMS4+d6ax1UxQ2daYszCGJv1XpMQxXRO&#10;DCcDSQCAF8EloPckOe2H3vfwKpOuLt+YudJnRoDvdp3Q/Cc8NkAu2jbYoxbs456f5YdGy7pJoRcH&#10;JUIjE5pGylX3j/eKXhK2+FShXHHPOFkvNYKTXv/bwGEtfT67VT+1c8Nb/DsFZRuaNxnXKth/o0Uv&#10;nqBzYw3J9ygAgBfARdKWhFoMR9c3bThe7SYBa1deE2Vd8ybjuXYJD+M07ZQgN74wW7VRc1d3vbdI&#10;tu3fRArtb0EJrwTcZURTue8jz6xqqyYHX5zQO3FFDy6TX67XaP41KjaywJun4XNgzrNzPuqT1WtW&#10;Ut35ERbz4xSwPUPnSDfSSgIAPBQu9dzZJsTjQ6IjbsD0X9eRF+zrHxWxwqTTfkmNdfm4omyP6z2Y&#10;eFN3pXQ8nYOKDj+LnHJzT6/pJans+qdnKPVaeLkBrvTKs1K8MbdETU66T/Wz79NpNCfpPFlJhpMA&#10;AA+DM9vj6ULfmurns/vprNYDcBN0LZ/t0qZ/nM32EH1RPwVH+Zave2q6R00RvuWRSbJu49+GcOy+&#10;FjlwdltlQT1vC0x4ivCcO3KU6rS8QGPrQP/Nnw/q2l3tvPBGP+qX1Wt4dMQyCthe1gvNXjpfOpI+&#10;JGboAOAhOLQaTW6Y2fzwzWlJk9RuBPD6ykHinKT4uU697iOh1Zxtm9NY3v3GPI9psHe9u0h2G9Nc&#10;6g06ZSZOo5Z1ZVqnesqUYU/KoblSt78xX/YcnyFNFoM0CPG3hVzp1QtK0F+pPKS1t3XqiMZOxyG7&#10;XjxB968FdB/juiZ65Y4GAHBb+NdFe7qwH8+JCl95IqcTZtu4qG/2at+nVZD/Nr0Q/3b62+S0W3rL&#10;g596xoJ9nOQ5d0N/ZR0Yv1CHnL62j+w1KVP2nJApN7002+t6S3jBvpX3jpMxSSFKzxFXO32io+cv&#10;2Hc1cmDyaMcWA3MiQ1eFmU0Pck8vfVbZJKYOA+DGxOqE5kDTAN+dvEophm1cV/5uDtCvwwiL8UUh&#10;NLJ+eh15y6OTVBs1d3Tji7OVY0ptFy+3vDJHFh0cJVv1aigXbfWsGUdX6oHjeXJ0YZa0OEzcW/JV&#10;17CQtafxo+EiuffodE52j+UpCdOSnT577EI8Qve0RWQiyXlyAAA3gteXWBVs1D63s0XqSAQkri//&#10;OpyaELNIr9H822Q1lLfr3/jsvE39flqwZcCPi7YO/OnyDiIH/7Rwy+CfK1ywuYr8mOIQxYVbB/+8&#10;6O6Bv6i5+IKL7h70y4JtQ36t7MKtQ86quWjLoLOLFQcrLrh74LnKztva/1xKu7hzmd0anJu/dcC5&#10;Kbf2OtcuJ/lczrTW5QvuGlS+eOsQVXO3D5Ge6oQbu8mI+ECeIvxroNF4bEVqgym4Ti+VZ+gczWo9&#10;cGCdsBv9jQZedfgg2YnkQpAAADdhoFmr/XhyvTpL+KJWu9ih63myf5eeyU77QZ0Q35nM+h99Aqxn&#10;fYPsV6RfkP3cVRn8O4Zc5rE/1FFheVV5KqzNx6T8ncvrO/ys5T7+tnK/4Eu3rdA/1CE9VfoMpNGs&#10;5yGcc3StvjcmLmoGTxNXOy+8XQ7WvhzUtfvG5k3GNXY69xqFeJ4+t3lkKN/sAACuTX2tRvNSu5DA&#10;zTzlVO0ih65rcdv0YdnhQbf7GLXvUHDyQ01L58oP9Gv9ZzpvfiL/7YF+R/5Mx/mj2vFfb/VCfNPQ&#10;6dj8cZ/2nX4d0StL7ZyAv8mBe05U6CqHTvc2nbc76LtNJblaNQDABeFfDmvrmM2PvdS1bY7aRQ1d&#10;X14CYE1q0uRFSXHzatopCdG5UWbzo3Te7CJ5CmYbD3OMWYin2/j7b1U7/uttbsP4OYfapA/H0M2V&#10;y9cHL9MQYzM/YhDiKH3Hw0hfErkmALgQXAVxgsNgeGp544RpahczhFV9p1f7Psl+Pnvo3OHF0Txx&#10;dkOyVS9Kx9eLzlc7fuiechD3aOfMQe1DA+/0NRheE/RjjL7rliTn0wEArjP8CyHDJERJVmjQuo96&#10;tu2ldiFDWFUXCko4cbEmyosjKPFgT/bt1HNh/bpzo23mB+n+dz993+NJ7jHmkggAgOtEtI5+KTSw&#10;2/fvb5k23JvX1IBXpwsFJbzmyUySu+GrEwQlHu73Q/tkc8G17LCg24JMhgcpGrmdvnfuNUFdEwCu&#10;A7zY3qQAg+HRxQ3iZ2O2DbwaXSgo6Uxybkt35V/VB4ISL5B/iB3v26XnnAZxC+o6rPde6DUZRTqV&#10;swAAUGs0MgvxZHZI0O0f9emIYRt4VbpQUMI9JLwQ2yYyhB+oJhCUeImcZ8ILjvIMtvbBgXdatdrX&#10;6fvfQoaRGM4BoBaw6zSa3fV9bPdz1Va1CxXC39PFEl0bk6XkRLK63guCEi+UK8LmN0mcGW40vkDn&#10;wJtkDmnnEwIAUDOYyBkOnfaN1amJk9UuTAj/SBcLSngociq5n2xCVsevWwQlXux9HTOGpNH5bdVq&#10;X6GTaRmdD3EkqsECUM3wzbqrUYhjfSODV38/sg/ySOA16WJBCcNrm9xJcu0JDrz/LAhKvFwe1h4f&#10;F50fbjY/SvfMvXRO9CUDlLMDAFAtxFBUcqSRw1pyrGe7vmoXIoRXogsGJRyINCeTSQM/8CdBUAKV&#10;XJO16UkT0/x8dtv1ghOq80gOgJFrAsCfJJBcSlH/I9szU0ahEiT8M7pgUMJw3Z3qqs6JoAQqnl/c&#10;r8XAETGRRRFm8wN6IYrp/OBeE8zQAeAa4bHQwRYhnpyeGLMAC3jBP6uLBiXVCYISeJG8JthtaY0n&#10;pAf47qB76dN0jiwgq7s+DqhF+BcM1xJYQ67zMnms+44qj9WmPL3tdatWezLObn64ga/tnga+jv+Z&#10;BOFVmmCzPejQaT+g8+oVcv2F88yT3KsV4uMQi/F5ukaOQMgm0r0zzsf8CN1LP9VpNB/SebK9ynnj&#10;rXLhud6kOxFtFsLA9QS+J8shhBBC6BGe02jErfSn+xCUNM2uN4fOF3rD00JrfMlrFLoTdPg/0xf2&#10;d9XnIYS/56t0DR1XefwK1L1Nfkh/f+XS5yCE1eiLWq1t9vnW3k0Ia7rFGlRvRnJA3KgOAbEjOnqD&#10;ftG9ugq94yAd/o8aje4T34jePdS2gxCqa3YkzBPC9rhveLeeas//nkZrzFLe1+qfNkbteQhh9eiM&#10;HtYhOKpf7PnW3k3goCQ8/c6Euhl3NYlpvj7ZG3SE9+qp0VpepMPn7q3vrM7kSWrbQQgvNazxDU0p&#10;qC/RCO1pW0DGCLVtfk97cMe+QlieMFjCV4c2LExX2wZC+OeNSF3XJLbFLcFKY+8ueFtQEpW2Is3o&#10;qLdAo9F+TocvybM6vfNARIP5GWrbQwgv1hGc3VsI43t07fwgTJEro9JuaKq23eUMSVrU3GCps0wI&#10;28PmgMxh0elrUtS2gxD+ORGUuIGB8WPb6Y1+u+jQObGXgxIphO4TZ2jHAWrbQwh/M7rZqlSjNaZA&#10;oxHf0LVzVgjLXwLiRrdX2/aypqxN9onsl63T++3RGQO28dCx6nYQwj8lghJXl2+GgW0HCa2Rp0ue&#10;I5WghPwvj3PzDVd1PwihYmDMuLZC7zhC18wvyjUkdKet/umj1bb9PcOT16SYfBpPp6DmSYtP0vSw&#10;xivS1LaDEF67CEpc3NBGRc2MdvqVJ8TXdOgVAQl7TugtT4Ynzmypth+E8Lw+wa2GCaH7lK4Zzsei&#10;a0f8YDAGbr6WgD4oYVprgyF4vcEUdlsQrj0Iq10EJS5uUOyk1kLvPEyHXbmXhKUbrO5zm2+rYWr7&#10;QQjP924YLGG3UCDybaVr56zQWp5xhPbsprbP77s2ObDehDZKQJKyVuV5COGfEUGJCxtBNz17cKc+&#10;FHycosOuHJBcUPxHZwpdxzML1PaH0NsNiB7dXuhtvPjZr5WuHQ7oTxkdDWZHN8HwJ4SuJIISF5aD&#10;EoOlznI6ZL6hctczj4mfJX+68O9fhbA8dW2/+CD0bKOT16RYfBpNoQDk+IXr5eKA3hiwjfNN1PaF&#10;EF4fEZS4sEFxU1vyFESN0H0s9D736PTOYvr7GaF3lOr0fnuF1vKcRhjfNNmSpuMXH4QXG5Q4taXO&#10;FLKOApB/0W2jUkCiyAH98/ag9v15SEZtfwhh7YugxIV1RPTsZrBE32ALyBwWEDWioy2w5WChNb1q&#10;8kmezOPavsHZvY22hHlWZ8qE0Ia5KOgE4f9cm+wI79ybZ8rQLaPy0E2F5RqN9u9mR72FUZhFA6HL&#10;iKDEheVckRClQNr5X3K+4dm9KSh52eqfPkbZJmWtsg1XmOSEvsr7QujNhjdZlWrySZohBOdj6U4I&#10;YX5MozW+QIHIl0Jve0gjjK9qNOJrndFvJ8+oUXuNK9UR0b2HhX4onL9W1beBEF6ZCErcyEuCEgih&#10;qhyoG+3xi4Up5HZHSLeewfEzM43WqEIhjK/5Rfbq6hsztp3Jp9EUnTFws19kv2y117hSrf6p47gH&#10;81pqn0AILxZBiRuJoATCK5OTXCOT8ppXLgdvttfN12pNrwXHDu9U8VgkBS/nh2+uPa+Eq8MKo/OQ&#10;Tu/cx7N91LaBEF6ZCErcSAQlEF67akHJnzWq8Q1NbYGtBnESutAaXzM6EuZhij6E1y6CEjcSQQmE&#10;1251ByVBCZNbGR0NZvEMOS5jL/TO/fynPaxjDvfUqO0DIfx9EZS4kQhKILx2qzMo4fomOkvIWqG1&#10;vGgwBN/pG96tpy2w9RChtz1osESuQtIrhNcmghI3EkEJhNdu9QQla5N96vTvojP6b+EZPUZHwlye&#10;ns+PhyQtas4L9Vl8G0/HFH0Ir00EJW4kghIIr93qCEoCokd10Bn8N/PaOTzrJqxxUaUaJ2uVBTRZ&#10;rsZceT8I4ZWJoMSNRFAC4bX7Z4OS4PqzWxgsYbfSa7xs8ak/I6x+YdM/M2sHQnipCErcSAQlEF67&#10;fyYo8Y+fm2mwhN4shOU5k0/jaTzrRm07COGfE0GJG4mgBMJr91qDEq51YvJJmi60xueN1pildRoV&#10;NVPbDkL450VQ4kYiKIHw2r2WoCS62apUZ1C7gUJYntWZgu/AqsIQ1qwIStxIBCUQXrvXEpT4RfTt&#10;JoTtIaH3LfGv07+L2jYQwuoTQYkbiaAEwmv3aoOSyKRFzXWm0Dt42MYZ3KXvtSW1rk3mmiVBCZNa&#10;Vy55DyFUF0GJG4mgBMJr92qDEmtA85FCGF/WO+otvNYKrWGNV6RZfJpM1RmD7/KLzOmqtg2E8DcR&#10;lLiRCEogvHavJigJSpzZUmf02yOEo8QvdnIrtW2uxHAKZmy+mcOFsDxhtMYWcpCith2E8LwIStxI&#10;BCUQXrthCdNa+0X07xaVdvPvBgZhjQubGh31Fmq1xmdsAZnDKgqh8Z++dSe0MTrqzxXC9ohGaP+q&#10;0Wj/JYT2fYM59E57WJe+PnWGZAlTyG0aYX+YXmMB78eVXg2WOsuF3vaILbD1UBRWg/DyIihxIxGU&#10;QFjz+tQZkCX0zgM6Q/CGoIQZF3pJ1iYHxU5upTOFr6ZA5HO6Df2oEbrPhNB/QH+e1GjEP4QwP6Iz&#10;RazQaHTv07+/NdrjF1e8Jq+NI/Q+9+gMgXf+9poQwqoiKHEjEZRAWLNy7ojFp9FkIeyPWp3Jk6Kb&#10;rErlx8PpT4ujwSwKQE5QwPGd0FueNPkkzXTQNWl1po/R6fx2UjDyKT3/KT3/b/r7SUdI114Vrxt1&#10;vvdlgRCWp6z+KeMrHocQXiyCEjcSQQmENSv3hvCqvzqjc58zalDnihk3gXUntBHCcYRuPz8JrfFN&#10;q3+zsRyoKPulrE0OiBreiffh50lJwcfTPAxU+bUD4ka31xn9dhgs4TdXfhxC+JsISmrAiPpzM31D&#10;uvWs7m5aBCUQ1pyc62ELbDuI80WM9thFYZVKyXOPiEboPqDbz/c6o+/dVYuocQ+L0ZEw58LQjtQZ&#10;gzdWzR3hKcG+4Vm9nGEd+1Z+HEL4mwhKqtW1yf51B2Tx9D/6VXWfM7R9/2urbaAughIIa04OQgyW&#10;8JsoKHnQJ7JfduXnbMEth2s04hvyK4OlzrKoi1YHvrBNYIuhQhjfplvUOV4fRy2hlQMT1CuB8PIi&#10;KKlGL4w7z9YI8QUFD8d8QtoMRlACoXsYlDi1pTA6i3U6/608lbfyc3zN0a3nZ41G+zeemaN2XduD&#10;O/URWuOLFLj8yx7cpS9m2UB49SIoqUa5BoHZkTifgpK/UvDwBoISCN1He1D7/hRUPMsJrFWfuxCU&#10;/EgBx9+N9tjFqkFJUId+Gq3pVdrmW2dwVg7nmlTdBkL4+yIoqUadUYM7Ga1RRXzjEsL4DmfvB0QP&#10;bx/aKK9aVhVFUAJhzanMjtEaX/CN6N6j6nNcX0Sj0f6Tru1vDJaIFVWTWFmrb/NRGqH7kG5R5Raf&#10;pOnoKYHw6kVQUo3q9D67uSw1vcUf6Ab2DyEsT+r0zj2WoDb91ba/WhGUQFhz0rV6QKf32xeeOLVl&#10;1eccXGdEGN+ia/t7vs4Dokd1qPw856MYrTGFFLRQ4KKROkPwnX8UlPAQUUDUiI72oM79eH0ctW0g&#10;9DYRlFSjGmF5mn4pldFb/Jn8TgjdJ/TL6zlzQPORattfrQhKIKw56Xp9lwMLtUTUoLipXHZ+F13X&#10;P1Bw8q7Fp8mUipLxSi5ZULuBdP3/hZ7nKcHn6O9Phqkkw1aW97P6Nxkv9M79Zt/M4RjugRBBSbVq&#10;DsgcZjAHr6dfS19RcPKR2R5TYAtuMZRXCFXb/mpFUAJhzRhYj+uQ6E5anckT1Z7nXg2rX/JEjUYZ&#10;nvkv/dh4nhNe7UHtBvBUYCFsD9Nzn3PAotFov+FCaj6hvX5/AT4KQrgHRqd3FnP1WH4PqttB6EUi&#10;KKlGeZzZ7Ki34Hyiq/ENn5AWQ6LTV9Cvrur5BYSgBMKa0eGfOpaCkvd8g7N7qz3P13BIvUXNjdbY&#10;3PNVWzX/peCDf3x8wUO1/HehdxzhQEWjDPOIfxmt8bnqr/Wb3Nti8mk4TegtRznBFgv2QW8XQUk1&#10;itk3ELqnBlPoKvoh8VJw/dkt1J5XTKHAJGlRc5MzdZxG57eHgo83hdB+wKXjdZbIlT6hOV25qJre&#10;GrNUZ/Tba7IlTVd9nSoqQ0M6350c1HCOido2EHqLCEqqUQQlELqnQuc8xAvmqT2nZmRyXvPQ+LHt&#10;QuJGdQhLmNEqutmFkvNkVNoNTSNTCtP5z8r7/J62gJbDKSh60WiPX6T2PITeIoKSahRBCYTuJye2&#10;CmF7VGcMuFvt+dqQe2AMljo36AzB69Weh9BbRFBSjV5pUMI3wai0FWlV/aPy0whKIKx+IykgEML8&#10;lM4Ucrva87VlaMyktv7KIoDqz0PoDSIoqUavJCiJom24EBNvV1mjo/5ck1+jyVxVMihxZku1YAZB&#10;CYTVbxjPvNFaXjBZ6ixXex5CWHsiKKlGzwcl9edRUPLl5YISDjh0+oBdGqH7rIpnyE+FML6kM4Wt&#10;DYq9dBoxghIIq9+A2MGdhNbwqllZ00Z9Gwhh7VhTQcnQy9iB1JJq1CcHklX34cfiyf9REZTUSS1q&#10;ZvVPGW+2xy+uqsXRYFZU2irVRLPQ+Int1PZhuRdDbR/WFtxyhNUveVJkUl5ztec5KOH/VyO0X2i0&#10;ug+sQeljqg7JBCVMay30Pg/QYXxvMIXeYbbH5RvtMQUGS+QqpTiTML7PVSHp36sr78deSVBidaaO&#10;o21eUdNoVb/pRjSYnyGMgRvV9hHC9oDjMtMkuRy3EJan1fbjugtq+7A8O0FtH/q1+uLlPv+A2CEd&#10;hd6+T3U/o9++qhU2K7Q6m9HnYXlRbT+jNX7R5apu6oz+W9T2oc/jMUd4115q+yhrp+htD6jtpzMH&#10;r1er2snJkHp7fC7/Ur90P8tz/H2qvceoxjc0FXrHfZfuQ+qdxQFRQ1RncVidKRPoOzt66X6W5430&#10;vYQ2KrpkSQSekSIsYWtU3yO9Fh+3WuEvv4ge3S//eQRuuFz9Hv5ehNb6zCX7CcsTJp/EmVw9teo+&#10;/P3Td7ZV9bvWO474RKrXDLH6Nx+l0VuO0jX7V43W+H7l/XSWOsvVvjPO/9BZQlfzZ1Z5e0W97UET&#10;XZ9cGK3qfkpVWL3zIG338sX7WV6i62/z5c5hvY3roFieuHif8xodibOiVf6vwJiR7egzpmta5fMw&#10;Og/Zw7Jy1Hpjbb6Zw3iF80v2oWPVWcJXq9VS4d5fgyX6BtXPQ1ie5HO46j6scn4YA3Yrx19lP50x&#10;YJt/nf5dqu7D5z3PauIcoKr70P/1tNFaN0/tO+NzWGcOWXfJPiydH7bAtoOq7sPaAtsM5gToS/ej&#10;z9USsjaw3ri2VfcJrj83k98HH/sl+wnb4zwFvHJidIX+dQZk0eex7ZJ9WKPfHr+Int2q7sPSNT2e&#10;/q+/XLqf5RmjNWqp2ufB3yN/n7TNc1X2e5mvWbNvxoiq+/D5wtWH6Rw+XGWf8xoDNwUlzGhVdT9u&#10;F/Vcy0f9/DhqtCXO5u+1YvtKQUkYeQP5OMmFCSvkf99BNiCrwvFFC3IfWXkfzdOXcS1pINUYRB4l&#10;q+7Dj/Um/0dFUBKWNK01T73Tak2vV5U+2McjGi/KrPzhVOgf0am/2j6swRJxs9o+LJ/UeqPvobB6&#10;U1SLHCkVGv1SJmiE7jQFFt/SyX4P3+gdoT26V2zzW1AivrEHd8zhokyKtK9SqppXGdbQ/sL4btUT&#10;90qCEgdtw8egptmvxRC1fZQL3Sdphto+dHHlOyOGt1fbLzBmbDvaZkXVfVh6vctOh7T6Nx2ltg8H&#10;Yj5hFy8ZXyGv4Mprk6jtZ7TVmx8cN111KicHEBzwqe3HS81fLiih72GW2j68bL0zWv3zcEYN6nw+&#10;wLx0P74Rqa2Xwt+xLaDVMHqPKy/dL3Ilv3/1oGRFGt/4Lt2Hv7P4RTzNtOo+LAeYdAzLL90vciVX&#10;HuYbSNV9eO0mLiqm/jnWWc5rPqkFJTw9ls7/y3wejadz4151H9bm13oobaNyXtW5gYuVqTX4fLzn&#10;v7NL3yN9Tkt86b1U3Yd1hHTvQe+xqOo+rNm3+Si1dav4ezRRQ6D2nXFFWAcF61VXGWb5vDFaYxfS&#10;fqsv3i9yNdcoudx3Rsc8kI/94n3OywFhtMr/FRw/M5OvQdXPwx6/SPnOVIISLvjG13zVffhY6Zgn&#10;qDVwHBSZ/dNHq30e9L5vdISoB/HK+eFImHfp50Hvke6Dar3F/H/xwoeX+c5W2AIyh6ldZ6ENc9NN&#10;Pk2mqOyjnB8+FBBU3Yf1qdO3Cz9/6X6Rq0w+jaYE1595SRvD5wy9j+F87JfuF72MG3bVqsF0vHzc&#10;l+5D79GWMI8/r6r7sBeuabXzYwVf02rnMH+P/IOejuOmqvvx91+5zfrNtRfWd4tfXHUfltsQtWua&#10;r9fz57Dq+bHcHtR6YOXAulJQ4iR7krNIahf/J/+b44UQsiqCjCXHkpX30URcxkDyctjJcLLqPvyY&#10;jfwfFUFJdPrtKYHxY9v5xwzuUtWA2MvP9+ceFrV92KCEyZdEehWGUUDB0wD5/1V7nvWL6NOdoz96&#10;m/8leVXRr/hLrnj+t6BE+40zrEvfyvuyHKgIYaQIUlcWruSW/PYchm8ghBB6ssgpqXYpmqSoUK/3&#10;281VGoXe/EjlXoPKQQlHj6ENC9NZjly5S01ZqVToTvAwwcWvi6AEQgihZ4ugpAbkrjnu5eAxUZ7i&#10;V7lLq9Lwzfc6Y+BmgyXqpvNdaGFrdEbf7UJrfI18w+R36RocCEoghBB6sghKatlKia6/aDTcI6L/&#10;UAgd+4lGaD+nYOVfFJS8YPVvNrbqMBGCEgghhJ4sgpJatlJPyXc6S+Qqrk9y3noLOTFK6B2lFJyc&#10;psDkWd8qszwQlEAIIfRkEZTUshfnlLTvzzNuWJ6KycM8fpE5XXU6ZzEFLd8aTCHrKu+LoARCCKEn&#10;i6Cklq0clKjNvuGplQZTnRs4KNHrHUd4plDFcwhKIIQQerIISmrZi4KS4I45XGOgQq5twL0lwhC8&#10;gYMSnTlwU+V9EZRACCH0ZBGU1LKVckr+bXbUm+8T2HqoYkCrYVb/tDFcUEYjdMfJExR8jK68L4IS&#10;CCGEniyCklr2QlByHx3Gz0LoP6Ag463zGt+iQIRn4XxOfmAwhd/EVTsr74ugBEIIoSeLoKSW5eEZ&#10;oz1+sc7ot+diA3YajMF3GSwRK3g68PmVgi/eF0EJhBBCTxZBSa27lgKTvOa8cNH/pACEF4w6vyiR&#10;+losLIISCCGEniyCEjcSQQmEEEJPFkGJG4mgBEIIoSeLoMSNRFACIYTQk0VQ4kYiKIEQQujJIihx&#10;IxGUQAgh9GQRlLiRCEoghBB6sghK3EgEJRBCCD1ZBCVuJIISCCGEniyCEjcSQQmEEEJPFkGJG4mg&#10;BEIIoSeLoMSNRFACIYTQk0VQ4kYiKIEQQujJIihxIxGUQAgh9GQRlLiRCEoghBB6sghK3EgEJRBC&#10;CD1ZBCVuJIISCCGEniyCEjcSQQmEEEJPFkGJG4mgBEIIoSeLoMSNRFACIYTQk0VQ4kYiKIEQQujJ&#10;IihxIxGUQAgh9GQRlLiRCEoghBB6sghKXNiotBuaRqYUplf8Wy0oiW62KrVOalGzmOZrL9oXQggh&#10;dDcRlLiwjpDuPQymkHVWZ8r4wLpj2tiD2g3QCOMrJmfyxJAGszMc4d166izRy42OhDnB9edmqr0G&#10;hBBC6C4iKHFhQ5IWNRfCdr9Gozuj0VqeFXrbQ/T3L/hPevxhjdC9I4TxXYuj/pyotBVpaq8BIYQQ&#10;uosISlzYiJS1yUZb4nw65P+S5eRZ8lylP38RwvKEI6JvN7X9IYQQQncSQYkrS0GJb0TvHkLoPqLD&#10;lir+R2cIvDOs8Q1NVfeHEEII3UgEJS5uUOLMljpdwE467J/JygFJuUajPWPzzRihth+EEELobiIo&#10;cXHDGq9IOz+Eo/uCDr1yUHJOCMtfghJmtFLbD0IIIXQ3EZS4uilrk+3BHXOE1vI8HTrnkVQEJT8Z&#10;LNHLeEqw6n4QQgihm4mgxA3k3hCDMXijRiP+Q4fPAUm50Oo+doZ27qe2PYQQQuiOIihxA6PT16RY&#10;HA1maTS603T4HJScFUbn4cjkvOZq20MIIYTuKIISN9Evsl+2EJYn6fB5COc/Jr8mU9S2gxBCCN1V&#10;Nw1Kiqy2kOz2XG7d6t90vFfolzxJ6O0P0+H/pNFo/2rxbTRTdTsIIYTQXXWmjrMEpDY739q7CUFB&#10;7exavX+eELq3uYaHN6hhNdq/0eH/qtGI79W2gRBCCN3cDzVac+751t59MFIDnUd/co7FP7zMf5H/&#10;rPIYhBBC6An+nVxGuhWCjCXbk528zB5kVpXHIIQQQk+wIxlHVhMazf8DYU6rSgDdUmkAAAAASUVO&#10;RK5CYIJQSwMECgAAAAAAAAAhAJ1r+Sy9bAAAvWwAABQAAABkcnMvbWVkaWEvaW1hZ2UyLnBuZ4lQ&#10;TkcNChoKAAAADUlIRFIAAAJAAAABgAgGAAAARZrdHwAAAAFzUkdCAK7OHOkAAAAEZ0FNQQAAsY8L&#10;/GEFAAAACXBIWXMAACHVAAAh1QEEnLSdAABsUklEQVR4Xu2dB3wU1fbHM7OzJZvdzW4SEhKSEEhC&#10;EiCUCNIiXQm9V1EEBaWqgHQSsOsTexfBggUSe/dZsbdnRRQFQlH/9vJ8NoT7P7+F8e2Lk0YSyJLf&#10;9/P5vpKdbHaX2bln7j33nAhCSP3jni+K4u/dUXh6yc6iWyYVDWgnP8oRbcEHCSGEEEKOJDZ8UOQo&#10;2VHU956dRXdv2Lb8j/PunbInOSPuRXnoWRFBECGEEELIkcGGDaNtd25dnFBSWnRpcWnhZxIE/Vm8&#10;vVBNWVGgnG67kkP+EC8SXTieEEIIISSsWb9lcaPiXYVTJfj5QIKffRL8KNOb/zVftezcFAEQ/LfY&#10;E79DCCGEEBKWYNbnnu1FnYtLi+6WwOen0MAn1EU3j1d2h2EGQY+IPvw+IYQQQkjYsEFtsN25oyhp&#10;w46iC4t3rNglwc9eq8DHdN3mJarP2PZK1zVzFmi2aOC5CCGEEELqPQ/vWBQo3lU0saS06FWrYKc8&#10;L37kVJWaFW/OAr0ntsfzEUIIIYTUa0q2F2WXlBauLy4t/MYqyKnIuz9dpk5Y3FfZncGlsD/Fa0Vu&#10;iyeEEEJI/UMppa3/Ymmzkp1FhSWlRbvLJjlXx3WbF6tWndPMWSDsCuuDv0EIIYQQUm+4f/NF3pLS&#10;5SOLS4ueqyzPp6ouv/0E5Q1EmkHQP8Uk/C1CCCGEkMON9uDWolQJetZK0PJ/NZn1Keu6Dxer4yZ2&#10;UNr+hOifxTNEO/4oIYQQQshh4a7tRWnrSwvPkqDnS6sApja8/KkZKqNdE3MWaJvYGX+bEEIIIeSQ&#10;8uiW2c7i7Sv7l+wofFr81SpwqS0luFLTLxqsdJtuBkF3iDpeByGEEEJInYOaPut3FmUU7yy6tnh7&#10;4edWAUtdeOdHS1SrLn8lRKM20GBREwkhhBBC6galIrT7g8UMV5xaXFq00ypIqWvPKZ6sYhv7zCDo&#10;JTEdr40QQgghpNbB1vaSHUv7Fm8vfLi4tPDfVsHJoRAVooec2kUZdhsCoF/EpaITr5EQQgghpFbY&#10;oEbb7t99dtYGdGyv5d1dB+vVz89W6W2SzFmgz8UOeK2EEEIIITVm/eeLG92zs3Byyc7CTSWlRYc9&#10;8Al17rWjlWH/KyH6XjEKr5kQQggh5KC5Z1dR5+LthcXFOwq/twpADrd3bF6iOvRtYQZAP4rj8boJ&#10;IYQQQqoFdneVfLosUwKfc0qCeT61U8m5rjzv3pNV47QYMwh6VWyF90EIIYQQUiVWbz7LW7yzaEpx&#10;adHrxTsK91gFHPXNu7YsVWPm9jSbpe4RLxJZIZoQQgghFaNUkb5+57Lckh2FtxeXFn5nFWjUZ298&#10;/UyVlpNgzgJ9K7bD+yKEEEII+RvY3bW+dGmze9GxfeeKH62Ci3BxyS0TlCvKYQZBT4gxeI+EEEII&#10;IX/xrCoySkpXnFBSWvhsyY7C362CinDy9g8Xq54j2yhNCzZL/UE8TTTwXgkhhBDSwLnhzWn2ez5d&#10;3Lq4dPma4tKi7+rb1vaDVd6LOveeKSo5Iw4B0D7xTZEJ0YQQQkiDRkVod32yNKVke+HSktLC3VZB&#10;RLiLZqknFRaYFaLhTSKbpRJCCCENkQ0fjHas31E0RIKEh4+E5a6KvOXdBSqj7V8VotEstSs+A0II&#10;IYQ0EDZ8UOS4f/eyrOIdRaslOPihvtf0qS2REB3lc5lB0ONiY3wehBBCCDnCeWDr4oTi0qL5xaWF&#10;H9eH3l2H0ts3LVb9Jx2tbPuXwjALNF904HMhhBBCyBEIKjmv37myhwQ/D0rg8x+rAKEhePEj01ST&#10;9GBCNNwsZuPzIYQQQsgRBHZ3rf9kUca9u1bcVLKj8EcJgBrUrE9ZkRA94+IhSrcFm6ViV9g6kbNA&#10;hBBCyJHCvbsXxd6zs2iGBD5vHSnb2mvDOz9eqlp2amrOAv0kDsbnRQghhJAwBi0s7t99dvuSnSse&#10;kgH/h7IBAC1Si9ZMUNGxUeYs0GNiCj47QgghhIQZRRL43Lt9WU5JaeFlxTsKv7ca+Ol+MQs0Yma+&#10;sjuCCdF/4OMTuRRGCCGEhBO3bynylWwvOqlkR+FLDT3Pp6pe9dws1TT7r2apu8Q2+CwJIYQQUs/Z&#10;oIoc9+wsal2yvfAhzPow+Km6SIietWqYshnBhGh4h+jE50oIIYSQesr63cuyNuxYfrYM5F9aDfC0&#10;cu/4aInqXJAT2iz1RNGGz5cQQggh9YhnVZGreHvRiA07Cl860ltY1LXFpUWqcN0JqlGyHwEQEqKf&#10;E9PxORNCCCGkHvDoltnO4u3L2hfvKNpQUsrdXbXlXZ8sU6PmdFfG/oToPeL5ImeBCCGEkMMKOrZv&#10;L0or2Vm0QAKfnVaDOK2ZN70xVzVvnWjmAmEpLA8fPSGEEEIOA0oprWTb8n4S/GxsyC0sDoWnXzEi&#10;NCH6btGDfwNCCCGEHCKefbbIuHdn0dHF25ffVlJa+G+rAZvWrre9v1D1HtPebJOBWaAZooF/D0II&#10;IYTUMRu+LGpcsrNoVnFp4adWAzWtO8+7d4pKbBZjzgK9JWbh34QQQgghdQQ6thfvKupZXFr0ZPGO&#10;op+sBmhat9796TI1dm5PcxboT/ESUcO/DyGEEEJqkaJnexj3fLIkr2T78qtLdhT+ZjUw00Mn2mSk&#10;t0kyZ4F+EXvg34kQQgghtcSGrQuji0uXzpTA592S0sI/rQZkeuidd91oFRXtQgCE2kD3iwn49yKE&#10;EEJIDXh0yxXOkp3ndC8uLXyEy131z1vfX6iOHZ+nbLZgheifxJkiE6IJIYSQgwF5PveXFrWUwOeC&#10;4tKin60GX1o/XPXYaSo1K95cCtsitsa/ISGEEEKqwQ1vTrNv2FZ4qgQ+r7OFRf23eHuhmlxUYAZA&#10;8FqRCdGEEEJIVVi/88zI4h3Lj7lnx4r7ikuXs5hhGHn7pkWqZaemSsIeBEDfiINFHf+uhBBCCLFA&#10;ybC5/pOijOKdReeW7Cj8wmqApfXb4tJCteSWCSqQ4EUAhIToJ8VU/PsSQgghpAzPqiJjw/Zl40pK&#10;CzdyuSu8vX3TYnXcxA5mm4z/iKeLTIgmhBBCTJ7dXuS6Z3tR5+IdK4qLSwv3WA2oNPy89sU5KjX7&#10;r4Tor8SW+PcmhBBCGjwbthc1Lt5eeI4EPltLSov2WQ2kNHydftHg0Gapt4hu/LsTQgghDZJVL58Z&#10;ub50+cANOwqfKd5RxErOR6hr3j5Lte+VYSZEYxZolMhdYYQQQhoWj26Z7Szevqx9SenyO+/ZyTyf&#10;huDKuyep+GS/OQv0opiJc4EQQghpENy7e1Fsya6iRcU7CjeV7CjcazVY0iPPOz9eooad1s1cCvtd&#10;XBE8IQghhJAjmdu+mBe1fsfyY2UwfK64tJA1fRqgN70xTyWlx5mzQN+L2Tg3CCGEkCOODWq07Z5d&#10;y9oW71i+uqS08EergZE2HE+/coRyuR1mELRBDOA8IYQQQo4YHt1S5CspLZpVsqPwTavBkDY817yz&#10;QHUZ2FJpWrBZ6rfiCaIN5wshhBAS1mz4oMhTvHX5MSWlhS8U7yj81WogpA3T4tIidU7xZJXULNac&#10;BXpDbIHzhhBCCAlb7vmiqLUEPpeJX1kNgJRu2Faojl/QxwyA0CZjlcht8YQQQsKPgRPyA1lHpSxd&#10;vHb8OzLI/VF20KM01FveWxA6C/R/YkecR4QQQkg4gcq+6zUt4s+0lo3Vja/PtRz0KA11wY1jVVR0&#10;pDkL9LCYIBJCCCFhg0O8UPzD7jTUmDN7qju3LLUc9Cg1xSxQ77Htlc0WrA30ozhdZLNUQgghYQWa&#10;XL4iqoSmMeq8e6dYDnqUhnrhg1NVfErAXAr7UEwVCSGEkLBitPiDqNr3zFDrPlxsOehRGuqUlf2V&#10;vn8WCF4vOkVCCCEkbIgUi8XgssYZV420HPAoDXXNv85S2R1SzAAICdH9REIIISSsyBN3iap5bqK6&#10;8tlZloMepabFpYXqrBvHqujYKARAe8UHxWSREEIICRuQEL1A/NkwdDVwSie1bhOXwmjFYrm0/0lH&#10;m81SfxPni7pICCGEhA1NxefEff5GHlV014mWgx6loV7xzEwVn+w3l8J2HjiPCCGEkLABVX37ij+J&#10;KisvWa3bzFkgWrFok3Hq+YOU4bCZQdDNImpMEUIIIWEDgqDV4j4sa0wuKgi2QLAa+Cg1XfvOWeqo&#10;3plmAPSlOEbkUhghhJCwAgnRqO2iUCH6H4+eajnoUWpavL1QLbxpnAokeBEAoUL0EyITogkhhIQV&#10;NnGaiCq/qufItuq29xdZDnyUmq7fulyNmJGvdF0zg6CzRTZLJYQQElbEiQ+IKtLjCG53thr0KA31&#10;xtfmqsS0GHMpDLWBWomEEEJIWNFZ/EVUGe2aqLXvLrAc9CgN9bQLByv7/oRozAKtFb0iIYQQEjZg&#10;Kew88Q/DblMjZx3DZqm0UpEQ3X1YrtJtwaWw78QpIpulEkIICSuyxVdF1TgtRp1TMjm47dlq4KPU&#10;dMXdk1RcUrS5FIbzhwnRhBBCwgrMAp0ofqfpmurcP0fdvokJ0bRikRA9+vQeStOCs0B/iuceOJcI&#10;IYSQsAFdvu8UFYKg2ZcOsxz0KA31lncXqKbZCeYs0FdiN5EQQggJK44SvxBVepskdc3GOZaDHqWm&#10;aJY685JhKtLjNGeB7hCxu5AQQggJG+wimqX+ajNsauCUzmrdh0ssBz5KTW99b6HqNbqd0m3BZqn/&#10;FlFfikthhBBCwgo0uXxS3OeP96glaydYDnqUhnrRQ1NVfMpfzVI3HziPCCGEkLABVX2Hij+LqlWn&#10;psEWCFaDHqWmG+QcGXtmTzMAQm2gC0VWiCaEEBJ2XCdiIFMnFfVT67cttxz4KDVFQnTLzk3NIAgV&#10;ogeJbJZKCCEkrMgVg81SU1o0Uhc/PM1y0KPUFDOF864dpaJjPeYs0P1iokgIIYSEDUiIPkP8t83Q&#10;Vb8TOqrbP2BtIFqxqB/Va0x7s1kqWqxMFwkhhJCwIkYsEZUz0i5396MtBz1KQ7164xyVkBowl8K+&#10;FJkQTQghJOw4WtzfLLVtUjDPw2rQozTUE5cdZ84CwStFl0gIIYSEDUhivVTcg2apY+f2DLZAsBr0&#10;KDW98bUzVV7PDLNNxufiiAPnEiGEEBI2ZIgvi8GlDTTBZLNUWpGoEL3klgkqprHXnAV6WmSzVEII&#10;IWGFIZ4ifo8+YflDWqvbNy22HPgoNb3joyWq4MSOZgD0uzhXJIQQQsKKSDHYLBW7wmatGqZKOAtE&#10;K3HN2/NVoySfGQShNlArkRBCCAkr2ojI51CpWfFslkqr5LTzBiqn24EACM1S14h+kRBCCAkbUBto&#10;pRhMiB4x8xh115alloMepaY3vT5XHdWnhTkLhG3xw0W2ySCEEBJWpIiPiHuj46LUwtXjggmvVgMf&#10;pabnFE9WjZL/apb6lpgqEkIIIWHFEPF7UbXqkqbWbWZCNK1Y9JIbNr2bGQChTUahyFkgQgghYYVT&#10;XCvu0226OvX8QewYTyv1htfOVE0yYs0gaLuIIpuEEEJIWJEpbhZVYloMm6XSSkWQfPoVw1VUtAsB&#10;0F5xg9hIJIQQQsIGhxjSLLWDuo3NUmklrnn7LNVtcCuzTQaWUU8QWSGaEEJIWJEgPijuc3udav4N&#10;Yy0HPUpDvfDBU1Rs4l+1gT46cB4RQgghYUVn8TtRNc1JUGvfOcty0KM01HHzeoU2S71IxIwiIYQQ&#10;EjZg+QLdvhUSoicu6sOEaFqp1750uspo18QMgErFniIhhBASViAhGs1S9zVuGlBFd57I2kC0QhEk&#10;z7tutIqOjUIAhG3x94uJIiGEEBI22MSTxG81TVNdB7VSt7y3wHLgo9T09k2LVO9x7RUa7Mq586s4&#10;XSSEEELCimjxXlE5I+1q7tWjLAc9SkO9/OmZyuOPNJfCtorcFk8IISTsSBe/ElXjpjHqupdOtxz0&#10;KA11clGBsjsMcynsejFKJIQQQsIGLIWhxcEfaJY69NSu6o6PllgOepSa3vDqmapNfnNzFmi3OEhk&#10;mwxCCCFhBWaBnhH3xSb51PLbJ6qSUuuBj1K44UBCtL+Rx5wFQrPdxiIhhBASVgwWg0thrbs0Y20g&#10;WqnrP12mBkw+2pwFQhA0TySEEELCCpe4RgzWBpp2/kDLQY/SUK99YY6Kaew1g6BPxWyREEIICStQ&#10;Gwi7elST9Dh1yeOnWg56lJqidtTJZ/dXDlcwIfpP8SbRJxJCCCFhgyHOEn/SDV31HZ+nbnt/oeXA&#10;R6npTW/MVZ0Kss3aQFhGHSuyWSohhJCwIkl8TNznC7jVwtXjLAc9Sk0xC7T01uOVL8ZtLoW9JAZE&#10;QgghJKzIF78UVUqLRupWzgLRSsSusKGndVOoKi7nDRKil4kosUAIIYSEDajnskrEQKYmLOijNmxb&#10;bjnwUWqKIpopWfHmLNA28WiREEIICStyxHdE1SQ9Vp1/38mWgx6lpgiSp507ULncDgRAe0QkRPtF&#10;QgghJGzALNDx4rei6jwgR615e77lwEep6a3vLVDdh7cxE6J/FtFwlxBCCAkrYsS7RLmrt6tZlw6z&#10;HPQoDfWCB05Rvtgocylsk8iEaEIIIWFHK/EnUTXJiFOr3+QsEK1YJEQPn56v9P2zQMgjKxJRYoEQ&#10;QggJK5aKv9lsuho0pRObpdJKRbPU7A4p5izQDvFYkc1SCSGEhBXNxedEFZcUrZavmxis/WI18FEK&#10;kRA965KhyuOPRAC0V8RSapxICCGEhA2o6jtK/D/UeWnfM0Pd/C8uhdGKvf3DxarHiDbmLNBv4hSR&#10;EEIICSuc4vVisNjdySv7Ww56lIZ65bOzVPR/E6K3iKkiIYQQEla0ED8TVXJGnLrymVmWgx6loY4+&#10;vbtZIRq1gS4UHSIhhBASNqC1wQzxZ+zw6T2mvbrtA7bJoBV7/ctnqPY9MswgaLc4RGSzVEIIIWFF&#10;E/EBcS+aX867dpQqLrUe+CiFSJg/6/oxyhf7V7NUNNuNFQkhhJCwAVuZ+4nBCtGZ7ZKCya5WAx+l&#10;piidEJIQ/bt4ikgIIYSEHcjlwPZmNebMnmr9VjZLpRV7/StnqEbJ0WYQtF1EkU1CCCEkrMgQg81S&#10;GzcNqPPunWI56FFqitpAJy47TjlcBgKgP8SrRJ9ICCGEhA1obYBljO91m6Z6jGir1r59luXAR6np&#10;Da+cGawjdSAh+ktxsMgK0YQQQsIKv3i7uBd39TMuGmw56FEaauGdJ6rouL9qA70mskI0IYSQsKO9&#10;GEyIbpIeq9ZwFohW4vqty1S/iR3MAAjNUk8XCSGEkLACyxeF4h+arqkh07qouz5ZajnwUWp69cbZ&#10;KrlFIzMI+ljsJHIpjBBCSFiRIj4jqthEn1qydgKbpdIKXb9tuTr1gkEqyudEAPSnuFaMEQkhhJCw&#10;ARWijxe/RnLr0cdlq7XvcCmMVuzNb81Xeb0zzYTo78RhIiGEEBJWoL/TtaLCUthJRQWsEE0r9eKH&#10;pylv4K8K0ZtFzgIRQggJO9LFXaJKaBqjrnhmpuWgR2moQ6Z1NWeBUFhzuWgXCSGEkLABDS7ni3/Y&#10;DF0VTDpa3bF5ieWgR6np5U/PUM3bJJqzQB+J3URCCCEkrGgsloh7vYFIdcZVI1XxdiZE0/JFwvzp&#10;V4xQHn+kGQTdI7I2ECGEkLDjOBFVflVWXjIrRNNKvfX9harboFZmAPQfEUn1hBBCSFiBHI7LxH1o&#10;k3H8wj5qA2eBaCVe9uR05fa5zCDofTFJJIQQQsKKZPE9MVgbiM1SaWViqXTc/F7K7rAhAEKz1EtE&#10;t0gIIYSEDWiWOk38wWbTVc9RbdXadxZYDnyUmqJCdE7HVHMWaLvYS2SFaEIIIWEFarrcKf7pdNvV&#10;zH8MtRz0KDXFLNDca0YrX0ywNhD6hD164DwihBBCwoqjxM9E1TgtRq1+Y57lwEep6V2fLFM9R7Uz&#10;Z4FQG2iqSAghhIQVqA10nhgc0EbO7s5t8bRSVz1+mvLHe8wg6G0xQySEEELCiiYimqXui2nsVYtu&#10;Hs8giFbo+q3L1eSiAuWMtCMA2iOizYpPJIQQQsIGzAKNFb+M0CJUh74t1Oo3uRRGK/b6V85Q7Xpk&#10;mG0yvhAHiUyIJoQQElZ4xFvEfQ6noaadP8hy0KPUFBWiF988Xrk9TnMpbKOIpruEEEJIWIGlsN2i&#10;CsR71FXPzbYc+CgNteDEjuYsEDxTtImEEEJIWIFmqb+jQnQ/GdjWfbjYctCj1PTSJ6erJhlxZgD0&#10;gdheJIQQQsIKVIh+SNwX3ShKnXX9mOBSh9XARylcv3WZmrKyQLmiHAiAkBB9vRgtEkIIIWHFsWJw&#10;KSzrqGR1w2tnWg58lJqueXu+OrpftjkL9JOIpHpCCCEkrHCKV4gKS2ETF/W1HPQoDfW8e6You9Pg&#10;UhghhJCwBp2+PxKDzVIveOAUy0GPUlPUjhp0SmcJmnUEQGiT8Yl4mhgrEkIIIWEBagNNEX/QdU0d&#10;MyxXrXnnLMuBj1LTK5+dpTLaJgVngbSIiL3if+R/rxXbidwdRgghJCxIEB8WVZTPpc64aiQTommF&#10;okL01HMHqEivEwHQPq/d2BplGOga/y/xBJFBECGEkHoNKvr2FjeLuItXjZvGqBtem2s58FFqeufH&#10;S1TXga3MWaA/+yTFX9Uuxn+3S9f/T36GYputREMkhBBC6h3YxvxonNPxistmQ58n5HSoYdO7Be/y&#10;rQY+Sk0vfnia8gbcwSAo2m5sWd217UlTMtOWxTgd70tQ9Kb8/GTRLhJCCCH1BuT/zHXbbDtmtkhb&#10;uLJ9Th/5/6+JqlGTaFV054mqpNR64KMUrv90mRo+o5tC/picTH90iAus2zVqwMBrOrc5OSfa84Ch&#10;aTvlfLpcTBUx20gIIYQcVhD8FOiatv3YpPgrfz1haL9fJw7v3SbGgzv2L0WV1ytD3fg6l8JoxV7z&#10;whzVuktasE2Gy2b78rSsZktwPv0snpbZdAlmhuQ8e1fOqXEietERQgghh40U8fEm7siXNw3rM3TP&#10;icOOg88POKa727Ctk8f2Olx2dfLZ/S0HPUpNsS3+9CtG/NUsNcntemXLiGMHm+fUZR1zp+ZE+x6w&#10;adouefwfYprI2SBCCCGHHOzQuTDKsG07J6/lTHOgCnrCkL5zc1r0kdHpczlGxTT2qetfYYVoWrF3&#10;bVmqug3+KyF6z9CmiRdjFsg8rxBkT2yWcracc1vl8TfkuOPESJEQQgg5ZBxr1/WvBycnrvp27KD+&#10;/xMAwUlDeya6XEvkuF+xrNF3fB6bpdJKvfSJ6cHcMTlvlNcwtl9zdJuTQ88rBETXd2k/OSfa96Ch&#10;65/JcReJmSIhhBBS56SLz6R7PU+8PqDXiNABKtQ1XfL6GZr2TzlW+Rt51MKbxrI2EK3Quz5ZqsbN&#10;7aXsDpvSNe2PdjHR6zcP7zuk7Ln15pDewwdK8I3ZIDm/XhR7iFwSI4QQUmf4xKux6+vR3l3GlR2Y&#10;Qv31+KF9jmsSP1VGpV2aFqFadmqqrnv5dMuBj1LT6185Q7U9prnCOePQ9e+nZTVbYnV+/TBxcAF2&#10;imV4ox6XQHubnJfni8gNIoQQQmqdCXZd3zUqLfmC0PyM8vx8zIDuMQ7HdfJ7wR0+4+b1shz0KA11&#10;6a3HK1eUI7gUFud0vLd5eL+/zQKZ7hrVb2DfxLhrvIaB2aCnRBTlRJNeQgghpFZIkSDmnSyf5yEs&#10;QVgNRn/zpOHHXpvfrq/8LnbvqEZN/OrSJ6dbDnqUmt796TKVP7S1mRD9J5a7LM+vA341pmDAyvbZ&#10;s5KjIjfK72A2aKkYJRJCCCE1Ika8I9bpeOeBvl3GWw1C5fmr2Crae4b8/k+arqkuA1uqte8ssBz4&#10;KDW9/OmZKrlFo2AQ5DFsO4ratpxldX6F+sWoAQMLkuKv8BhGqQROz8vvdhe5U4wQQshBgV5Mpxm6&#10;vmt6ZrPFVgNPZd7Xq+uAKMO4X57nT090pJq9apjasI1tMmj5YhZo0vJ+waUwzAJlR3sefDek3lR5&#10;fjthUP/lbbLmpLojn9M07RM555aLAZEQQgipFtkyAG3BjpzSkf0HWQ06lfnrxMHHjk5LmqRrGrYu&#10;q6Y5CeqmN+dZDnyUmq6WcyS3W7PgLJCha/+ekd18kdX5ZeVDx3YZlx8fuzpS13fI798rthPZYZ4Q&#10;QkiViJHg5yFUe76vV8cJVgNN1R3RK8UTeYk8515RDTq5c/Au32rgo9T0gvtPUZEHEqL9duPjpwvy&#10;R1ufX9auOqr1qYku52s2Tdsuz7FQjBMJIYSQcnGIZzh0fdeZrTPnWQ0u1fW2bh0G65r2ljxvsEL0&#10;irsmWQ56lJpu2Faojju+Q3BbvK5F/N4jIfaGH8YNLrA6v8rzgV5dxneNj13jtAWLJ94mdhDRy44Q&#10;Qgj5Gz1l0Pm4a6PY1ai5YjWwVNcfjh92XM+ERgu1iIhvkBB9dL8cNkullbrq8dNU89wk5AIpJDgv&#10;bpd1utX5VZGlI48btLJ9y1kxTse7EoR/JOf3aaJXlKclhBBC9oOlr+eT3ZEvbCzoMcpqQDlYX+/f&#10;vX+803mX/I09DqehJhf2U8Wl1gMfpXDD9kI1/cLBKvJAs9Q0j/vpTYMrT4i2EktoneMDa1022255&#10;rtvFTiJzgwghhASXBhZFGbZd81pnzqtKwcPqWtgmZ6xN0/5P/k6w9xNngWhl3vreQtW+Z0YwAJJz&#10;59eTM1KXW51bVRGzQdjRGON0vC/PByeLdpEQQkgDBXfCw3RN2zokJfGS2lr6KitqA7WM9p4rf+t3&#10;Mdgs9c6Pl1gOfJSaXvTgVOXxRwaDoGi78XFJr84HnZiPwB7tXDrGBW532vRSec51YnuRuUGEENIA&#10;QaPT51Oj3M9/Nbb/37u816IP9e48PMpme07+noqOi1LzrxujirezWSot37s/WaaGz8xXhj3YLPX3&#10;DnGBdZjNsTq/qiqC/JMyUovQckOLiHhPzscJInreEUIIaUBc4jWMT4vaZ1dadbem/jB+YL9BqQln&#10;aZr2f+gT1q5HurqJS2G0Ei/75wyV3iYpOAsUadg+X9Ema7bV+VUdEQStPibvpDYx0RskCMLSLPrX&#10;JeMLQQgh5MgG0/4jHLr+5ZjUpPPqIu/Hyi/HFhyX7olaI387WBto9Bk9VHEpZ4Foxc67ZvRfCdEJ&#10;LuebW0YcO9jq/KquOO+nZTZbEut0vK9r2qfy/KNEv0gIIeQIpZX4KtoNbB7et9zO23Xh+u4dh8tg&#10;gxwMFYj3qlVPnGY56FFqeteWpapTQXYwABL3jklLOs/q3DoYEQTd1KX95DZ+X7FN17BT7BoRS8OE&#10;EEKOMJDvcLXHsG0t6X7wSaU1sWt84Hx5Db9hKazHyLbqtg8WWQ58lJqef9/JKpDgDQZBAbv9w9Vd&#10;806yOrcO1k3D+gwd1SzpAp/d2KLJzYH8nQLRKRJCCDlCmOLQ9f+bnJFWeKiWvsr61LHdhse7nA/J&#10;a/kzyudS0y8arNazWSqtwLs+WaaOX9hHOVx2JYHzn7l+X0ldzF6iBUxWtOchu66bs0EZIosnEkJI&#10;mNNK17R32wR8xVXptF2XnpqdPksGmS/kNan03ER1w6tnWg58lJpe8+Icld0xJTgL5NT1b+a1TK+V&#10;li1lRdHFwcmJq7x2Y6v8rX+KA0W0iiGEEBKGNBLXxTod7z5yXNexVhf+Q+m34wYUZEd7sftmr65r&#10;auhpXTkLRCsUCfOL14xXqCgu542Kdzn/VVsJ0WX9dsKg/rcekzcpzRP5lE3T0GF+lYjGqqwbRAgh&#10;YYQhzkWj03mt6+au+WDc2L/HMJdN/0Bem/LFRqkVd51oOfBRaoo2Kt2HtQkGQJqm/XFsUvyVdVXA&#10;EyLAGpSSeInfbt8if/MZcZDoEgkhhIQBWPrahkJyu0b1G2h1oT8c/nzC0H4DmiScLQPZD5gF6jqw&#10;pbr5zfmWAx+lpkiITkyLCQZBEph8fGmnttOszq/aEgHWP45qfVqyO3KjpkVsk797tojGqoQQQuox&#10;WPp6FI1OH+rdZZzVBf5w+sbgnkObedwPyGvc3yx1RYHasJ1LYbR8129dpiYtO0653A50jN+Lcg4H&#10;2yy1Or49qMewgckJq7yG8Yn8XcwG9RU5G0QIIfWQSHEZeh+dl5c90+qiXh+8oEMOdqbtlNeqGiX7&#10;1dUbZ1sOfJSarn5znmpzTPPgLJChaT+j2anVuVUXnpvXakaq2/2CTdMwG7RYbCwSQgipRxyjaRHb&#10;8xNibzpcW96rIpbCjooJYMtxcEAbcNLRagP7hNFKXL5uotJt2oGEaMfbh6qoJ75Ljx/XdWzvxLhr&#10;JfhCK437xDyR2+UJIaQeECvBz9vpnqgnXhzUc6TVhbw++cKAXiNiHPYX5XXv88a41ZlXjWQQRCv0&#10;7q3L1IApnZTNpgebpXaNj13z+ZiCAVbnV115VefcU5pERb5o07Sv5dw9U0wUGQgRQshhAhVsz/bY&#10;je0r27as80antSHuqk9IT1lq1/Uv5bWrNvnN1fWvnGE58FFq+o/HTlVNcxKCs0Aeu630nMOw1Iuy&#10;Er0T46912vRd8jruEbuJhBBCDjG4+xwq/7FjWNOki+pyi3Btiy3Hmb6oYnn9ew2HTR2/sK8qKbUe&#10;+CiF67cuV5OL+v2VEJ3pjXqsdORxg6zOr7r0qzEDB8zNyZwf73K+qWsRH8s5fIqItjOcDSKEkENE&#10;tlxxX2vudT9Zn/N+yvOBvp3HRNpswWapbq9LXfbUDMuBj1LTOz5aotr3zAjOAqFNxuSMtOVW59ah&#10;8M2BvYd3T4i90WWzYTYIuUFdRBZPJISQOgYX2uui7faPVh3d+lSrC3Q42DcxYZUMZL/LvbPqOYrN&#10;Umnlrrx7kkJfOTn/VZzL8c4DvbqMtzq3DoWYdT0lM21ZvMvxlqZFvCOvCbNBrBtECCF1hE0c79D1&#10;0rFpSeeH09JXWZ88Nn90UqQLdVb2evyRataqYWrDNiZE0/K986MlauipXZXNQEJ0xO+d4gO37Bo1&#10;4LAV/cTOxqflPO4YE327fCd3axERG+R8zhJRlZ0QQkgtgm24b7eJid7w7dj+/a0uyuHkma0yznDa&#10;bJ/Je1LNcxPVVc+zNhCt2Cuenqla5CUHZ4EibbYvFrRuMdfq3DqUfjt2UP/p2emLE13O1yUIQtuX&#10;k8WASAghpBbwiGuj7caHG3p2PN7qQhxufj5m4IC2MdG3yftSaJMxYma+5aBHqSnKJsy4eIgyHPub&#10;pSZHRW7ETIzV+XUoRS7euh4dTmgT8BXbNA25QbeL2C5PCCGkBiDv51S7rn/byu+9d3mbnDkbenY+&#10;/nDshKlt3x7ae5jbZvtU3p/y+t1q5fqTuCuMVih2hXXom7U/IToiYs+YtOTz6stmACzJzchuvijW&#10;5XhbXtv78honin6REELIQdBR1yI24+4yNcr9vNxh/hrrdHyQG/CVyMX/XBRq+3z8wENaHK62xMA1&#10;Ii3pPEPTftR0TR3dL1vd9MY8y4GPUtNz75ms4pKig0FQwGnfdFOX9pOtzq/D5X29Ok7IifY9cKD9&#10;y/UicoMkJiKEEFJV0Oh0XYzT8T4SLq/slDvVqevfys+CF3+7rv/oNYztTdyRLxUkJ1x+a7eOk8It&#10;OfrF/seMTPNE/lPez95Ij0NNv2gIm6XSCr3j4yVq2PRuyrAHK0T/0TEucOuuUf0OW0K0lW8P6j1s&#10;fHrKOR67Df3EUAF9iMgEaUIIqQLY9VXostk+P6ftf6vfYsrf0LRf5LFgEBSq3GLuk4BoW7uY6PUn&#10;Z6Qtv6Zzu5NxIa7v9YJWdcyd6j5QGyguMVpd8cwsy4GPUtPrXz1DtercNHjeYwbxjJzM+Vbn1uH2&#10;xf49R2ZFex5y6Po38lrRDy9DxHebEEJIOXSwadrO/PjA6tKR/f/K93llcK8RmV73k5qm7ZVj/hYE&#10;mWKrsN9u39LcE/UEyviv79FhYuiFub6ZnxB3nbzufXjt/SZ2COZ6WA18lJouvGmc0m168HxPdLte&#10;ra95ce8O6zN0nNy4RNuNzfJaXxDHiCyeSAghFiSIjzRxR774ZL9uY0IvppjNOS+v5Uyf3cDU+t8C&#10;n1C1iIi9Lpvtq05xgdveHdxnaOjz1Def7NttTKzTgaJy+/yNPGrRzeNUcSlrA9HyveuTZapz/xxU&#10;h1Zys/DLkJTES+rDrjArsTR9Wae2U9O9UU8Yur5DzvPzRewUYyBECCEHiBIvcNtsO6/t0n6K1cUU&#10;4o5S17Q9cmy5wU+GJ+rx27oddaLV79c3EdhNy2y2xGHT0XVbte6Spq598XTLgY9S04senqaS0mOD&#10;53y03fjk4qPqd4V05Cph80K0YXwi39FX5HWPENHcmBBCGjwFEths75sYf43VBdR017gBA5OjIjGd&#10;bhn8pHndz5SdParvYqkg2+e7H/2e7E5DHb+oL2eBaIXetWWpGjevl3K47MFt8a0DvuL6lhBt5Yo2&#10;LWc397j/Kd915L4Vio1FQghpsDSSi/hb6Z6oJzYW9BhldeEM9dy8VjO8dmO7/F5oALTPpmm/xbkc&#10;7yIJ+tsJg8KqavSd+R0mRtls2D6svIFIdSUTomkl3vzWfJXTMSV4/tt07T/zWmfOszq36pOY8UTA&#10;PyI16UI0B5bv/fPy+nuKLpEQQhoUaKZ4md9ufHRph9xpVhdN5BFc0bHdKY8c13Vs8P+PG1AwIDnh&#10;MkPT/i2/GxwA7Lr+fX587M2JbufrCI5wgd0kF9qyz1WfHZSScIncGf+G93PM0Fx12/tslkordtlt&#10;E5UryhH8DjRyOd/aWJBf6Q1EfRCB0AV5raY393qexKYHef1LxVRRYiJCCDnyQSLkSLnifYb8gPK2&#10;rU/NarY0YLdvzvF5Hnr8QBD0+oBeI1Ld7o3y+8GLv/zv57EEgNL8LaI9jyAJurXfV7JlxLGDyz5f&#10;ffXpgvzRTdyRL+P9eANudcaVI7kURiv0js1LVK/R7fbPAmnaL8cmxV8ZTjWxcM7La77KadPRSgN1&#10;sTqIhBByxNNS0yLezon2PPBFBR2ukReE2Z44l/Pd1cfknWT+fE23vEkS6Hwpz6Pm5DRfYP58y4iC&#10;wcObJl0UbTc+jXc5/zW/dYu5X40Jj6rRc1ulz3cb+5ulZrRNUlc8M9Ny4KPU9B+PTlPNWjUOBkEe&#10;w1a6on3WbKtzq76KgA1J3Kke97MSxCE3aLGYLBJCyBFJpLgW7S1uqGDXF8RWcdwlot/Q52MK/gpk&#10;0B0+ePeo69+U3fWF2aQJ6Slny4Cw02MYpQVJCZeH1hWqr+L9HRUXQLPUfdjmPGRaV8tBj1LTDduW&#10;qykr+iuHK9gsdV+GN+rxcKuMDlG8tHt87Gq3zYb8vkfFLiKLJxJCjiiwzj/Rruu7UDa/Jhdr7Pjq&#10;EBdY91xB/ujQn6PVRHOv+8ncgLckN+C7x2XTv2ob8BWbeUT12WePzR/ltunBWSBfjDu45dlq4KPU&#10;9Nb3F6oWRx1IiNa0X8MhIdpKLGPPa50+L8HlfFPey4fiLNEjEkJI2IPgp5v8xwd5Mf47rC6C1fUL&#10;uWiG5g+9OaT38FZ+333J7siXzK3BJ2WkFnnsRmnAbv/ozJzmZ4XOJNVHJ6WnrMCyn6ZFqPa9MtTq&#10;N9kslVbsucWTlS/gDgZBMU7HB/f16jzB6twKB7ErMtZp3+Sw6d/IteIxeU9HiQ6REELCFtzNlcQ5&#10;He/e26vLeKuLX03EDjG00ZA7yLcuOqr1aebPf544uKCwfcvZTaPcz3kM2y4snWHKPfR365PopYSy&#10;ABIA/Rnpdaqp5w5gmwxaoes+XKwGTumkbIYenAXqlhB7UzjUBiorZm8zvZ7H0OZjYnrKyiZuJzYG&#10;bBJPP3D9IISQsAO7vqZH2mw7T8lMW1bb5ftx4ewUF7gVtYBOz2l+VtmlNcwSYamsY1zgdiRPN/O4&#10;n8ISWn1tI1DYJmt2lGHbLZ+ZapIeq65+frblwEep6SWPn/ZXQrTbZtt1XrtW063Orfoq8vTyExrd&#10;JOf9Z1d1bncKvrMPHdtlXIeYwDqnzYZWGneJ2SI7zBNCwgYsfXWXCGhr94TYG78dW7uFClcd1frU&#10;Zl73U0lu1yu3da+4DQaSp9E1Ps7peN9vt388OSO1sL42lMQOOPncgg1g+4xtr+76ZKnlwEep6ZzL&#10;hyub3RYMgpLd7hd2VbDDsr6JGyOPYewYm5Z0fujPcZOyoHWLufEu55u6pn0k7w25QdEiIYTUe5LE&#10;ez2GbVuHGP8dD9TS8hfqAfVPSrhMLozv5ER7Hqws+DHFnSXuMFOjIjdi23mX+MDa+hgEobBdwGnH&#10;9H8wIXrJLRMsBz1KTe/8eInK7db8r4ToEzNSi6zOrfomlq8T3a7Xc6J9D7431Hp5GnW+8mL8dzv0&#10;4CaBG8UcETdXhBBSL8HS10q3zbYD9XnkrvRFGdQ/7JEQd/36/A4TUbE5NIm5MjcP7zsECZ5IFEau&#10;j/jGSc1Ti/Bzq+MrEgFGj4TYG7BdPs3jfhYzSfVpCzE+l8kZacsdNtt32Bbf9ph0NkullXr2hpNU&#10;bKI3GATFOh3vre763/pZ9dWpmc2Weu3G1sJK6hjhRuWs1pnz/Hb7Jl3T3pP3eJKIivKEEFLv6GZo&#10;2pdYzsHuK1RnxlQ3Ao44p/PdTJ/n0YHJiZdiiht3eEgANqftEYwgWRk/Pyev5cwxacnnZUd7Hox3&#10;Od9OdDlfR/sI5P6UvUhWx5/HD+03OztjYawEZeisPb5Zyjn1adkAASK28ksUucfusKnx83sxIZpW&#10;6J0fLVEjZx+j0FxXAuc/jooL3F5fl3nhmwN7D0+Ncj+Poqg/jx9YpZuhErkJahcTvd5p07+QawyW&#10;inNF1g0ihNQbUNH1sWS3e2PZPkX4/3NzMudLYHR1alTk85gVgqjejB0g2LGVHOXeiFke/NxvNz7G&#10;bE9+fOzqOTkZC9b36DAx9PlqImZaLuuUOzXD63k80mb7okt87NpXBvQaYXXs4fDaLu2nRBq2z+Wz&#10;VIEEr7rqOSZE04q9euNsldYyITgLJEHC16G7IuubZ+Skz/cYxs7qvkbcHCCfz2vYPpH3+ZY4SuSS&#10;GCHksIMtq5c6bbbdFdUkQYIjtuviLhCd3E/PyTxrYrOUswckJVw2JCXxHzOzMxbe2i1v0ttDew/D&#10;XWxdLlFh5qd/csJl2IUigdhbKNFfXzrLD01JvFjXtN/lM1VdBrZSt3+42HLgozRoaZE668axyu4I&#10;VohWjV3OVw5mmbiuRYmK3olx18S5nO+hU7zVMRWJmxfMBrXx+4oderCn2PViKxFL74QQcliYY2ja&#10;joHJCZdaXbjqq9glhm30iS7nGz67sRV5S/Vh4HhlQPcRTdyRL8nnqjz+SDX7smFqw3Y2S6Xle+fH&#10;S1Xn/jnBAEi+i/8ZLDcU1cm3OxTiu5Xh9TyG5sU1qVuE3x2XlnSe327fLO/3NRGzQS6REEIOKajV&#10;sVsCiG31eeq9PDFIbOjZ+fgsn+dRl832da7fd8/Ww9xZHq8JiaIum/4lKkS37NRUXbNxjuXAR2nQ&#10;0iK14u5JKj4lgCBoHxKib+rSfrLV+VUTcW5iZhZWN8BCR/iA0755eErixTUNzvD3cb3B0rkWEYHZ&#10;oIvFxiIhhBwS/CKaGu6SC9tHUYZt1/Ts9MVIfra6aNVnkbQ9Ki3pAnSWR8L2Ga0y5391GNto4AKP&#10;Yo96RMSf8hkHK/8Wl3IWiJYvEuaPX9Tnr2apLf3eez8fP7DG5zCWo6/slDt1YrOUlV3jA2uQqN/S&#10;77sPhUbHpDU597JObadWJfEay+Mew9g1Nyd9vtXj1RFFE1sFfPemedzPDElJuCTabv9E07QP5H33&#10;E1lFmhBSp2AXxiSbpu1GGfurOueekuXzPITKy13iAmtf6d+zRju2Doe4K0UbjQSX802P3dhRkBR/&#10;xeHsJYaGrl7D2Cafs3L7XOqih6daDnyUmt70+jyV2a6JuRT207J2WadbnVtV9fUB3Ucg0MGNgRYR&#10;sQfPG6r87E8sH/dKaHR9ZUHQhp4dj4+y2XYvy63Za0L+oAQ+T8vf39cm4CveOqJgMMpaYGeZBEGY&#10;DbpQbCISQkidkCkXv02t5C4TFyBcmJDcfExC7I1o65DsjnxhXf7RJ9TX9hMViV1n2Hbrttk+Q7NV&#10;bM2v6ZT9wTo6Lel8FLmTz1t1KshWt7x7luXAR6npgpvGKofzQEK02/kKvpdW51ZlYqNAi2jPI0jI&#10;R6ATadO/SPNEPtva772nudf9JEpJmOcm8o7mtay4Mz2+R7g2LG+TM8fqcVPk+KDkBXKGQr93X40f&#10;OGBaVrMlmG3G60FANjIt+QLzGGyeGJCccJnHsH0ij70or+sY0SkSQkit4RPvTnC53ipbkfmHcYML&#10;5rXOnBfc0m43PprfusXcutzNVVeiZtCEZilne+3Gtli7fdPMFs0XfjWm5ssJ1fX1wb1GoH5ScADy&#10;ONSUFQXq7k+XWQ58lEI0Sz12wlHKZgs2S/1Pz4S4aw/m3MUOTbuu/xvnHmr3PNm325jQx7HU3S+p&#10;8VUSIP0h1wOF4Cj08bKiSCMKka5s33KW1ePwc3mdvRPjr8HuTJz3ZiX5jQU9RvVtEn81Ai38LYhy&#10;EYtyW5xR9jkwQ4QyF3LsTjnuArGpSAghNQZLX9PsmvbZ9Mxmi8ubGbmmc5uTE93O1/12+xY0+7Q6&#10;pr6LwG1F+6zZyVGRLyB3AXWMDmb7bk3FkgEGBPncVWpWvLrquVmWAx+lpufff7Jqkh4XDBS8hvHJ&#10;FR1zT7E6t8oTS7/BJaWIiL0SaHyBmxqr49CiJtpu/3T/37Ftx42D1XEQM8JyHu+0ClpMMVuVvH8H&#10;5D6XzfZ/i+Xcx9JZVrTnYQlofsbfMY11Ot6/rZt1SxzcOCCQchu2Ujn2EbG7yOKJhJAakS8XxQ86&#10;xQVuq2hmB4ERavogSRE7xM7MyTzrUNfZwetDF3hccLvGB25GDzF0hs/yeR6R138LiixiZ0pl7+O1&#10;Ib2Hd4qPvTVSLshNoyKfW9+j08RDOauFv9UrsdF1GIzQJqPv+KPU3Vs5C0TLd8O25eqk5f2U4Qg2&#10;S92b4fM8Wp1zFuc9vjsLc1ucOSen+YLyykO8Kd+NAwGLwvJWRRsg8Hx+u7EFOYNWj0P8Xfw9uel4&#10;CbmE+N/7E5z3bwYIFd/livKO0IgZfQDl9W20adpW+Z0VYrwoXyVCCKkeWPp6LMHlfL3sdHh5Pn5c&#10;17HNPe5/yl3oduwiKW/GqLbF3zkpI60o3ul825yiL6v8fE+iy/na4tyc0yt7XbgjxvPJXecHAbv9&#10;w5MyUotKR/avdOdLbYmt+fi7eN2RHiebpdJKRQHN7I6pwXNdAuffUYXZ6tyqqviOYIYGS1nzWqfP&#10;G5eWfC4SpKNs+yuXY5ayoqrqaHUjwciL+QmxN1UWjKHy87FJ8VehWrv5fQ1Vj4j4o2tcYI3V75YV&#10;DVdRVV6eC6/zAbGX6BAJIaRK4K5pjttm231qdrPF1UluxhQ27tZwgZyd3Xyh1TG1Lbbayt8LXpjl&#10;4r8HSdl5MdF34YKN1+Ky6V/jMXFfE7koV6UwGy7aaFWB55Lf/7+u8bFrUEzR6ti6EAGkQ9d+xCzQ&#10;Ub0z1Q2vnmk58FFquvDm8cotATPOdQn2X8UsjNW5VZHIw+mXFH9lutfzJNrX+O32jxGYGLr+b3x/&#10;DnyPggEQ+vtZPQdEUrV8B++W53miopkbJDO39ntL7Lr+k/ncZTV07T9V7X6PvMShKY0vlhuIzY2c&#10;zn/JhQxLdotEQySEkApBqfkC+Y9P+yTGX30wO7twYUT9ELlI7pqR3XxRXS4hYVkLPcbkNSuXYfvy&#10;tKxmS5AEir8JMTX+QN8u4xNczrdxDJaWzs9rNcPquazEBbpvQvw16GmEO9pz87Jn1OX7McUyBD5D&#10;eb17DDuapfZmQjSt0HWbF6vBp3RWNjlfdE37rWujwOqqNgDG+YbZGoeufy/nHJag9mFHmMOmf49k&#10;ZsyGtgz47sd/43tUWQAEMWvkNWw7HurdZVzZx/AdwpIbvpcH/p5l8AOduv4dbqzKPoeV2CIvr7dU&#10;bn5uw+uTa9i18v9RXuJRETvFOBtECCmXFPFJuYN8pSZFDg8kOL4Y67RvurRT22lWx9SG6Cbvtxsf&#10;I1Bo7ffdU97dJraYy/sKXlDRfd7qmPL8YdyAglkSyOHiL3/rE7mwn3cocpyu6ph7CpYT8ZpjE33q&#10;ksdPsxz4KDVd9cRpKjV7f7NUCVJ2V6ViOwooFiTHX2Ho+xOPMeOD3LkeCXHXY/kX5+GmwX2G4nqQ&#10;GuV+7sBzVxoA3dSl7eSAfP+HpCReUvaxlW1bzop3Od9BkIXnq0hswcd3sOxzlBXBXrrX/U8sha/p&#10;ljcJP0OghbxALOXrWgTaacwVUdSVEEL+B4kjIs6Wi9v2inZvVFXcjSFoSHK7Xq1K9diDETu1cJHH&#10;zhXzoldW5DNgd5q8t+AFtX9SwmVWx1UkngMFIDO9UU8gv6BLXOwtqF9idWxtib9ZkNz4cnnNwaWH&#10;HiPaMCGaVij6yE09dyCWgnGu72vmiXq0spy3G7q0n4JABeeYx7DtmtwitRB5OWWPw88kaHkTx0XZ&#10;bJ9hu3rZYyD+HpoPN/O6n8LGCAk+3tha5vuP5TnMxGLX4/CUJhfHuZzv2soJhjK9nsdCf9dK/M3R&#10;acnn43WdmJ6ysuwsLRqrdo4PrLXrGnZY3iGysSoh5C8Q/PSTu8CvB6UmXlJbyzy4wPkMY2uOz/MA&#10;ttFaHVObYmYGy2LojYQaJFgS650Yf22i24lGisELau+EuGutfrcqYkkQjWDdcneNHIkVedkz63I2&#10;CEsTmEmT173P7XWqGf8YqjZsY5sMWr44P9rkNwue6yheOKFZk7MrCoLmtsqcj6UvHJ/hjXq8vLYw&#10;qAPm0LUfcBxuAp4tyP9bAIQNBJMz0grluO9RUfqEZikrMIuJ4KSiawpukFpF++6X1/sblu/wN0yH&#10;pCT+w+p3Qv1Hxzan+Z32LW1j/HdXtGxftH/m6S35O6gbdKoYJxJCGjiZ4nPpHs8T2O5qXjBQ6wMz&#10;K+ikPik9ZQW2qmJNv6q5QbjwniC/57LpX/VMiLuurmaCXhvYe/iotOQLWvl990rA8JLc0X6IizQu&#10;qPK+/rqYwpoEQBABDz6HBJfrTVzkRzZNuqgmy4UVic8PeVSok4LXjp0+Vz8/23Lgo9R06a3Hq0Bj&#10;L873fY1cjrfW5Xc4wer8gpjtxfcT5xfaTlhtg8f53SbgLza/Q1gme6RP17GhxyDAGdI08R/I/cMx&#10;+G5gFhgtLOKcznfKFlINFTWAogxjF8pXoO+XfG9/wXNg9+Z5eS1nWv2OKQK2vLjoO7BUVl6toFCR&#10;T7R/NkjHbNAtYjuRENJA8YqY1dhxV/7RwQslBvklbbLmYFs7ppXlDvE7uWD8iP/2GMYOtI/AVtey&#10;FxcrUda+a3zszegdNj272WKrYw5WBAj7l9qc72OnihZM3ozYgwsoXi8uxnJRf6pLXAAXuloJgCAC&#10;QAwAKCAng8GXLaO992NbcEV32gcrgsZ2cmeLPCebYVPDZ+ar9duWWw58lMI7PlqiBk/topBAjzyb&#10;znGBNeVViEZgEu90vCPfjX0Om/4ddoFhFhV5fDinscSMZShUZjZzduS7/BWqMOP3cc6j9QWuCfjO&#10;iT+gsa8ZAKFGmDz/27kBf4nVLBByiZp53U/75Xj8XWw8kNe7Vs73vViSqywBGq9DArgv+zaOv7qq&#10;s7EI6GZkZyCv7115Tx/LexororEqZsIJIQ2I8XLR+gLT1BjYsXNqWNOki+Rnwa2pdl37KWC3f4SE&#10;ZhnsMRMRzEnBGv9zcsGyusCUFctfLXyeRwJO54do/Gl1zMGI4mcHdqbswwU60eV8HYUPJ2WkFaKG&#10;iZk8eU7bljPxmmFtBECmCE6Gy2eFiz2WxE7PyTyrLtpooBYTKm3j9Tsj7erCB9kslVbstS+ertLb&#10;JAXPeUPXvl2Zl225+xEBzPhmKec4bbZguQjcROAmB8nEaHEjNxO/YyY10e16DVvbJWD4A9cGs8gh&#10;coFSoyKfx8+buCNfmprZbClmLM0ACM9/SmbaMlw7TpXHyt4kDExOvNSp699gpth8DN8r+T69neqO&#10;3IgmraHHh4rj0j1RT8j3/o0Heh0dbKVhJZ4XM9cozTGqadKFyAPExgh5D2fn+n0lcmO3W977bWIH&#10;kRDSQGiuadpbmHo2l77m5mTOdxv72zEEnPbN2DWFuywEFFj6QW0dXBRRrh53i1Wtj4M7SWwn7xIf&#10;WFtenkF1xN/t0Tj2Brlg/4k701YB3324g7Q69rTMZkvwfmDPhEbXWR1zsOKudkVey5nILcCWYXSW&#10;r4uaQVjiwyCD99C5f4669b2FlgMfpaazLx2uND2YEK2aeiLLraaMn6P2lJzD78h3O9j0FKKuFn6G&#10;khhIJEbiMgJ9j93Y3j0h9kbcLG0syB+FavFoH4NjMGuE5WczAMLzY8ZFjrkVP0POkbmEjiUr/Aw3&#10;R6jCbr4eBCwoRornxC418+dlxYwy/taYtKRyd3bibyGPKMHlfNNp07/F9WL/e4vYE2XYPkfvM1Rf&#10;RyK4PIYk7zGiSySEHMEExDUxTscHG3p2Dk4zbxlRMBhd0eXnuAssXd4uZ07ZfB8EGcizkWNUnNPx&#10;7n1y0Qt9vDzxPAVJCZfL8+7CtvKyd4LVFbkKSNrE65C7128WtG4x1+o4BCjtYqI34DiI7b1Wx9XU&#10;h47tMq5DXGCdXFR3o5/R6mPyTir72dVEzKLh/cpFei8qRJ+8sr9av5VLYbR8b/tgkeo8oGUwCJIb&#10;lp8GpzS+uLxkZHwfseyFmZLz2rWajk7utx6TNwk/M5eW8N84DxH0mDvFcI4jwDGf1yoAggiykKOH&#10;mUzcSL03qPcw3HihCTE2LZjHmeJaVNEy+9MFPUYjeEGFdyRfWx2D13WUfCcR1CHwkQDoK8xkY9cZ&#10;gh/cOMnP9yE4wqaJNjHeDXZdRw7TzWILkT3FCDkCwRd7Or7s07KaLjEvGAiEJKhBPoBKdjtfLO9i&#10;iWUfHIM7KixDWR1jJS6mSW7XK4lu1+sVldKvivsvqN578Tocuv7DpIzUwrLH4IKN3mSuA9P7MD8+&#10;9uayx0EMANjafmWntlPPlTtd5EZUtZCcKZbcjm+Wco5c/D+JdTrexx1qVfMSqiICUsyi4X2gWeqq&#10;J6ZbDnyUwuLSInV28WSV0DQmeO77ncama49uP8Xq3KotywuAIL5fyGfzy/ejS1zsWiRfW9UJqorT&#10;MpstwVIbdnpaPY7v85jmyefKNe4HBDpYplvZPnuWeVOCa13bgK/Y0LV/Y4mva3xgDW6qUMAR310J&#10;jN6Qzwy5QciRJIQcQaRrWsSW3ICvJHRaHO0f0OlZHt+X6Y0qt/4G1s7lmGCV1uoEQLgoTZMLFmZJ&#10;+icnXmp1TFXFcw2W5zhwF7c3weV64/x2/63yjCW9Pgnx18od5nbc5eH1wjYx0RtCnwfiMyhIanw5&#10;7gR9dmMrciDkTvWjTJ/n0Ss75U7F3yr7O+WJoLGwfcvZyIfAktixSfFXWu2sORiRX9QtLnYN3g/u&#10;6gtO7Gg58FFqeueWpWrYjPxgQrScN3/kxUTfXpszk2WtKACCSHpGpeZIw/hCviMvH2w9rXSP+6lE&#10;l+v1x8vsRjNFMjW+v7iWRTvtW8yk7VDRST7VE/ksrgtY6kMrEHx/MSPVwud5SNOCdYOuFWNEQsgR&#10;AJa+Hkh0u14xl75MccHCjgoEFO1iou8OfcwUsyIInOQ5FHaPVJR8aCVmRPIbxd7slSDj0g65NaoS&#10;jal4BGoHcmNQvn+PS9e/xgUY094IjtDAMT8+sFoucMF2GPjvLUP/u20d0+Q5Ps+DeA4JzD6TC+uT&#10;qCqNYAiJ1WixgeTm0L9bFdFzDLNN+DyT3ZEv4KL6czkzatURz4tt/ngvDpcR3PJcInf6VoMfpXDt&#10;uwtU89z9CdG6FvHrirYVby2viZUFQNgVimsLbg6WHGTB1Ss65p6C2kUjUpMvtHocYvnO77Rjh5fC&#10;blarYyDyg3DtQBJ46M0crnNIzEaKgFwPce0YIXI2iJAwxinOddj0nVY5M0hUxo4MBEBIWiz7OGYy&#10;hqckXYQt7dgJUpCccPnBLPFg/R4zLajfUZXmpBV5jwRxneIDtyFhG0tdmM6W1/YjLn7tYvwblrfJ&#10;moMgBx2nG7mc7zbzuJ/G1lzz99FoMXi83f4x+hOZsz14r3kx/uCulzgJmlATyfydqrpr3P6LaMDl&#10;3ITdaigSV9P3Cye3QLE5PViUrm33dHX9K2dYDnyUms69ZrRyuR3BIKhJZOTGuqpkXlkAhObFeByl&#10;MRAMlX28MpF43crvvS/O6XwPeXdWx8ArOueegr8j73cfagtZHQOxBIdjIg3b5zd0+/vy4E357ScH&#10;ywDoeqkcd4WYLBJCwpAuEtx8jODGKr/HKgDCLMvwlMSL0SwRW2GR92PT9V96J8Zfg2nmss9RVfPj&#10;Y1dH2+1bqrOEVp4IKpCzgwsuAh7k8OAOEIGPeQwSKlFTBNPc5rIfgjckSGO2KL9x7E1lPxP0QZJA&#10;bZs8/vNjfavfXRviOVFMMtXtfkEuyF8i16C6uUVlRS5Vls/zMP6dnG67Oml5PzZLpRWKXYPHDMvF&#10;7idUiP73gJSES6qztFtVKwqAUDsrNSryObnZ2FxZL7HyvLRT7jQkTmMHqtXjpriWYZYI35GOcTG3&#10;WR2DGxQEN3Jd3Idr2+PllOhA4vdQuQZGGQaCoKfEPiIbqxISRvjlYvCSXIA2YgbG6otuFQCdldvi&#10;TPnd4J2j/HwfLmwDkhpfVtN6Pnf1OPoEPFenuNi/zTQdKhEIobkpaoFckNdqetnH7+zRaSJ2usmA&#10;8YtVDkF1xIwSZqGiDNsutLfArhOrILSq4vXIQPIJ/l0CCV510cOsDUQrFvWjUlo0Cn6XPYZt6yU1&#10;XIK2sqIACFvn5Qbqm4NZUob4vqCivMtm+6qyvDp8nyUA+hHXMvm7N5k/R9CHGyYsSXeMCdxmSDCI&#10;Yq+oXxT6+1ZihxxmkO26/oV8hheLTUX2FCOknmOIC+WLvhtLX+Xd+VkFQJhZQU4M7pRQK0OCgf/I&#10;heU7bEHFktEP4w5uEMcsSKfYwK1IiA5tv1GfxPvDBRuWjuxvWUOlOmLGaWZ284WxTucmGSCCneWr&#10;0um6PAcmJVyKoFT+bVX+0NacBaIVirIJExf1Vfr+2kD7cnzecpeGDtbyAqB1csODXVvYCm/VbLUq&#10;ov8YSnBUtEHD1CoAwqwwdn4duJZ9iBubaLv908kZqYVV/X7j/aF4o1xLt8lniNmjApHb5Qmpp+AO&#10;ZYBcCLYGi/RVkLNjFQAhWMJSEpa7sOY+OSNtOS4aOEYuAl+UV3+nKuIihWaJ2ClVF9PxNRHvGUGe&#10;vM8/sUxmdczBiPd5vdx9olYQgj/UDnq0glyGinx7UI9hqIIr/777oqJd6oyrRqji7WyWSsv39k2L&#10;VPPWicFZIGwBn1+D76+VVgEQZmuCQYfd+Oiazm0Oeia1qH32LMz+oLK01eOhWgVAZ+Y0P0uCnt80&#10;LeJP/Bx5fyi2iErr1ZmNxTX0so65U1Pckc/L8+2Qz3KZiMaqnA0ipJ6RLj6PnUiVfcmtAiArz8lr&#10;ORM7pOR5sRPsX1tDttJXRwQDeTH+O5HAXHZH2uEU+QntYvx3IfhBS4DK+hEdjKgWjSRyCYJ2JkgQ&#10;g9yl6i6J4fM7kFQabJbaon2yuuKZWZYDH6Wmi9dMUN6AOzgL1MjpfO3+3gcXgFuJXLskl+tV5Ppg&#10;mQnBwpCUhEvkuvLtSRmpRVa/U1XlRmQ9KlFX5VphFQCt79FhInIZ82L9d6IuEHZ94nGfYWxF/Z/Q&#10;kiBV8d1hfYYOTE64FMuJ8ln+UxwgcjaIkHrEKq9hfFrYpuVsqy9xqKEBUF6c/w6rY0yxtVSeGxVm&#10;/4PfK/s4BmcsbaGFRkXJ0kgQRhNGLAdZPX6oRW0QXGjlff2MHJvgMl8NcnUqEoPDnJyMBQiysCQ2&#10;qmnyhdW9COPuGjNUKAFgOGxq1Jzuav1WLoXR8r31g4Wq7/g8pds0JET/p09S/FW11b4F35XrOrc7&#10;GcEPzuU78ztNDNjtm5H3djC7vkzx+vAd6SDXpao8T3k5QKZYhpvXOnNenMv5Hq5jWOY+mGbNuM5h&#10;FhxLc/Id/FSea67oFwkhhxFMxw636/quIU0T/1GVQTwkANqHvB+rY0xHpCZdKM+PbtO/obGg+XMM&#10;yEgolIveh3IB+l78QZ7zuzin831MXZcd4HEBQW0edFavLLGxLsXreKh3p3FNo9zPYZrc77RvWd21&#10;7Un4udXxtSWeH1uSkRuB8gJZ0Z6HsBulOn/3gb5dxvtlcMC/R6TXoS544BTLgY9S01WPn6ZSs+OD&#10;S2Ey+O++tGNujXdjltXcso5lbswaWx1TVVe2bTkLGwimZ1YtSPmfACg+drXVMRAlMVDSA59DwG5s&#10;Lj2IMhX4ruJmb0BywuXyWe6Uv4ncoHyRO8UIOUy0El9Dkb+tIdvBK9IMgOT39qV53M9WVLhvUnrT&#10;FXIcAqDfh6Uk/gM/+3zMwAFYU8cFBWv1zT3uJzGbIs/1DO6wDF37CXU3yuYh4XdQFwhJiqE/P5Ri&#10;VxXuUvF+sCX2sk65U62OqyuRc4QWIz67fWuC2/UGWnhU544ZLTgQuOHfpEPfLHXLuwssBz5KTaed&#10;PzC4LR7nTDNP5KMVNR49GNHzS773X/dOjL+2pg2QsXQlQf7HG4/NH2X1eFlDA6DKdppmRfsewmdg&#10;aNovKKFhdUxVPatl9plIN5DvIirqzxETRELIISRKvDLKMLZiF5fVF9XKkABIxboc71e01R0dlHEc&#10;LhqLDlR0xU6PSJvtC8wKnZrVbCmmmc27I9QSsutasOBg2QrQhW2yZqMQWVWSG+tCdLFG5Wd0v0Z5&#10;fizb1fXMj5UIDHHhjnc53sGOPbmjvKyqBRjfHNh9eGqU+zn8m6BZ6sRFfdTlT89QVzwzk1JLMVOY&#10;mrN/FsjQ9e9PbtF0kdW5dTBiyzi+S/K9+ld5ZTeqKmaGsSEh3et5sqrfSzMAkve2L6+cqvamB6pB&#10;B2/mxjVPPtfqmKqK14f33j0h9ka5NiI3D/0Kc0RCyCFAbnoiJkkg8+VJzdOKqjOQhwZANl3/T8+E&#10;RtdZ3RUi+Q89tnAcknjfHbx/WyuWwvAz7HDC9Hfo7+B1oAmqrmu/TUxPWRn6GIotpnrczzbzup8K&#10;/fmhEN3tD9T6+U1e96M1Ke5YW2JJrEtc4FYEkxlez+OYnarKvyMCSfRyw4VcPud9NkNXlFakBP3B&#10;AEguGr9kR3uv/7yaZRkmt0hd/srg/21sjAKDXeJib3HabN/WdEYFntuu1QyPYWxHVXWrx60MDYCC&#10;s9kVfH9GpiVfgM8A35uK/kZ1rqWYPV/RJtgT8GW5tqCB8SwxXiSE1CG58kV+F4mx1a23ERoAifvQ&#10;rbkgOf4KBDzmMSW9Ok6Q574bx8jf2YOt9eZjSBjGDgvUurG6WKR5Ip+V3/lzdFryXzlDEMf2Smh0&#10;Pdb4XxnQvUZd4qvj52MKBvRIiL1BLlC/ogHq4OTEVUiELCum8g/l64JY/hob7Cxv/6uz/M/jB1Z4&#10;AcYMEmaNWgd8xTKwoT9acHCjtDINTfu8VbR3xXtD+lQrBwY7GFEXJ/SG59y87BnYCo8dnjVJfDYd&#10;L98DuRZ9jZlaq8etDAmAgrk9d+Z3mGh1HMQy/YHP4BeryvTIn5ybkzkfTVxxzSj7eEUin09uZhAM&#10;Yrt8sdhexE0qIaSWQdfiNX67fVN1m5TCkCTovehdhe3VyOeJcznfaeX33pvh9TyG9hUSxPwmx/yZ&#10;HBX5QtluzBiErRKuUcQMJezlQvDN6a3+Xgl2RZus2VEShKAoWdnH6krkHMVJcCGfGXbD/IY8JSsl&#10;MPt8WW7W6VbPUZfic0TyaLLb/aIEaDv7No6/urIZKuQSnZKVtkwu5j9n+TwPYSr+UNpGgi8ZeL7F&#10;eSjOa4A+iEAeu5WsPp/6ahu5YXIZtv+bltVsidV5ZSWWpgxd/znWad+EXV/4GaosY4s5gvYbuvy9&#10;t1Z1RWDVNT52Da5H71VjdjY0ADJ07Re8R6tihxsH9hgl17kvcRyW563a1OB9xDqdH2CG6GA2amDj&#10;B5K35T28J9dNNFY9SfSIhJBaAvUn5kkA89nBFjcLDYBwt4MZnSS361UJAr5CgKBrEXtQPM1j2HYc&#10;FRdYVzb4KU/MRHWI9d+JmZY0j/tpq5wAXDjlIvM+ZpfKPlZX4sKGAm3YwlqR2Bl2aYe2td42oKri&#10;s8EgEGnT/09ezwu4Sy1vOh75S2i6muhyvpbkcr2CxHSr4+rKSzu1nSYBAKrkDgmelQ2Pecgnu68a&#10;sxX1QXxHm3ncT8W5HO9WtVEqtpFjFljes2rkdL6H1hrHJjW+CjdOciOz3Op3qitmnxFQYTcZvgdW&#10;x1gZGgDhhg3Xnk5yTcNyMnp7Pdmv2xhsX28SFfkyjsF1rWw7DNyAXHxU61MDTuOjA8/zR012quJ3&#10;82Ki73LZdDRpLRFbi6jSTwipIVj62obKwtWtJWMaGgCZhRCfK8gfPSO7+aLhTRMvRtGvcc2bnLuy&#10;fXaV+1jhOCyTOWz6906b7evC9uXXI5Jg5PFUGeAP9vUfyeLO9IT0pitQUwWBIipyW03Ho7t9osv1&#10;Wt/E+GsQuOK4ssfUpQyAwjMAgujR5bbZdhckJVxu9XhZeyfGXYtrhbxnLKPt89uNLVE22y60qqit&#10;wBs5el67sbUgufHl1cnBMQMgvL4mbufLqEytR0Ts8dvtHyGhWm7sXpHzNFgIEcERUgZCZ1cxk4oG&#10;qJgVwjGapv1Z0wAI4tp2snwn45yOd+Qze1OcIrpFQshBEivej4GvJhdeqwCoJmL7Paod2+XuSgbj&#10;ryc0S1lZUeDULyn+KvToQW0Oq8cbuvjsint0mIikzkjD9gXuaHHRDh0Y8hsFbjY07T+4oKd73P+M&#10;cznfrU7uRE1lABS+ARCCFuTwoS7XA726VLiEjnMOM0byfsvmE+1Ldbs3ovAqKqojYMDMTVVvmMqK&#10;pTXkIiIHzurx8gwNgLrFx665onPuKRneqMdxfcOyPmZ85PEfvIZRih2qZfsRZvk8D+M4JHJ3jAvc&#10;HgygaiEAgkiQRluhlgHfvXJtRIL0WjFN5GwQIdUkUlwuX9Sd59dwx0VtBkDY2SUX07swGMtFZtvU&#10;rKZLK7sIokM6GibObZU53+pxul8sC6B2UpRh7Ep1Rz5f1HZ/Z/lX+h8zMtkd+aKcD/vw74iZNywd&#10;HMqAkgFQ+AZAEDMuK9tmz6qs/AK2eiMvRt5v2QAoqE3TfolzOt9D0NE5LnatmSNUXSemp5yNCtCX&#10;dqpe5/rQAKj7gUrQ2AmGoqFn5bY4c1ZO8wWrjm59anmzzc08nqdb+KIeWd4mZw5KieDGrLYCIFPM&#10;4E7JSlsmNynIC3pXnCwyN4iQatBD07RtXRsFyq12WlVrKwDCHR+Ki2FXBbZyIyepKneAzxX0GI2k&#10;47K7xOjfxd366TnNz8KFGUUk0csIeRdy0UcCcnAQQnIq7sKtfr+uZAAU3gFQVV3eLmcOAnB5v38L&#10;fkJF7a/8+NjVCKysnqcyUQAR/b/u61O9z9MqAKqOyBUyg511PTqcUBcBkOm1XdpPyY72PCDXS8wG&#10;XSWmiISQSgjIF/w1TEUjqc/qy1UdayMAwtQ5cnmQNB3ndLyHXUxVXbvHxQW/0yku5rba2D57pIvP&#10;9S65OLeK9t2PNhoHdrPsE4ODz4F/x9uqkzxaUxkANYwAaFRa0gWGrv0s7/dvQQ9Ex3Wv3VaKXnc1&#10;yQfKivY8kup2P4+cHKvHy7OmAVCodR0AQcxEIQk72m7/SD475AaNEVHQlhBiAZa+zvUaxtaa9tkx&#10;RWPSZHfkxnin422si1sdU5HYSdIq4LtPLhR7El3OV7DubnVceWKgzon2PIgcl+pseW3oYlcdtgnL&#10;+fC3gQiBEbbgVieBtCYyADryAyCUupDA+hYJLv4KtkPVIyL+kJuyp1cd1frUigoQVsVEt/MNXBOq&#10;e/6GWwBkil2ceL92XftCPkv0W8wU5W0QQkzwhRgg7hqUknjJwSYYlhVr0ht6djweX/g3B/5vUmBV&#10;nNsqfb58cX9C3s9IuUNEYGZlebNVuLB2iY9dG+9yvF3VrbgNXVyQ8ZnhM5fz4W+DEQapJLfzFXzm&#10;zxb0GFU22bO2ZQB05ARAOFfy4wM3X9O5zcn/8/OB3Yc387qflvf6t/MNQQK2ej9SxRIZFYkO8H6H&#10;8UmXuMBaq8crMlwDIIhr74RmTc522XQsMb4g9hMJIQfI0rSI19O9UU98dYjrvFRkgtOJqVtz4N1b&#10;nkjgtQracLeIxN1ou/3Tg80ZaAjibhhJ5rOymy+SYPEt+UyDtVgqcF9Lv+8+v9P+MXa01OWSGAOg&#10;IycAwrKMz25sy/F5HvjfavCdJ6DDu7zX/znHkKyMNje1dU1CwjJa7mA7utXjFYnEfzRhRvCPRGqr&#10;Y6rqoQ6ATNf36DCxxf7daF/J53uxmC7qIiENFrt4jd9pbMEuBqsvzuEQu0bkzu/ODG/UY5WJ1hLl&#10;TWmPaZ58nttm+wy7TKwep/u30S5vkzUn1R250dB1y5mfsspF9EcUUZTgZDeKu1k9b23IAOjIWgJD&#10;8BFps32OWmDmz3D+SDDwm7zX4LmladpevGfM7tbmUiuSg7FNvWzvwEPt4QqAINIK8G/gMYxP5LNG&#10;s+NBIoreEtLgQPQ/WgazYO0KLBlZfWkOl/iyvj2o97DKrKifzkkZaUVOm+2rQ1m7JhzF3TkGWbTo&#10;6J0Ydw0GIDkvfsZFWs4Rq9wMFKr7CDlj6R73k3VVIZoB0JEVAGEmFpWYsRPL3DKOBGh5n8HzCkuv&#10;OdG+B7FVvOzv1tQL8nKmy8Bfelo12nPUhYczAIKYLT8nL3tmqsf9jLwGBELLRTRW1URCGgQ42Y8S&#10;3871++6prDFmuDo7u/lCh03/ti4uqEeyuPNGng/ulrFzBknRLgkk5Xz5764wuYDLhXwTEqMnNKvZ&#10;skB5MgA68pKgEWSj+rjZw8/M/0GJi+EpTersRgyteNCkeEHLg2vtU1se7gDIFDlRg5skrkJQKIPB&#10;S/Jv0Ft04aQj5EgH5dJv9csXEVufrb4gR4K46KEpI3aQWD1OKxd3jBt6dj4eyxZd42NvRnFEsz4Q&#10;qts297j/iSU0q9+tqQyAjrwACOfTivZZszH4I08P+T8Bu/2jUzJTl9XmkldZcTOEvoNYWrN6/FBZ&#10;XwIgiH+L5e2y5kgQ+pTc0GyV822OyOKJB0E7EVNpNDy8Vb6APzVxR76M2i5d4gK3HokeKEH/A/oJ&#10;WT1Oq+fRcYHbcwO+e1CbqZHT8R4KTaJw4tExgdutjq+praI9D8i/33dyvt5R5vxtKD4mAeBnbQO+&#10;YqvPJ9xFdXecP1m+qEdwblkdU1ume9xPS+D+Q8to7/1Wjx8qc/2+EsymYgNHh5joO6yOOdTK+VUS&#10;63K8H2nTX7Zr2rkW5yGtSN3wzJD/EZojQCmllFJ6ZOtypy6zfIBSSiml9Ei1aev5XeKajOxPKW14&#10;2l0J12masTs2adBgq8dromH33a/bXG/UxXPXd+W9P6Tb3M/FND52lNXj4azb12Khptm+9gTyplo9&#10;Tmk4GJMy/NiItKOvbEspbZjao5IvlACoNKV9UQerx2ui4Yy5Q4KAF5Lbrexo9fiRrOH0r9ft3scS&#10;W8zJt3o8nPXE5Z0iAdCX/sQBQ60epzQcTO94dSsGQJQ2YBkA1Y0MgCit3zIAorSBywCobmQARGn9&#10;lgEQpQ1cBkB1IwMgSuu3DIAobeAyAKobGQBRWr9lAERpA5cBUN3IAIjS+i0DIEobuAyA6kYGQJTW&#10;bxkAUXqQ2qNSL0SNG91wP9ukzaJOVseEgwyA6kYGQJTWbxkAUXqQGo6Yu1BJVNP0H5Oy5na1OiYc&#10;ZABUNzIAorR+ywCI0oOUAVDlMgBiAERpfZUBEKUHKQOgymUAxACI0voqAyBKD1IGQJXLAIgBEKX1&#10;VQZAlFYiBjBvfNeJntj2p0UnFww3f84AqHIZADEAorS+ygCI0nL0xfcYj47emqb9jEDngHs1m+tf&#10;Uf7cmYbdX8wAqGIZADEAorS+ygCIUgvdjTpP0nTnhweCnn0SIOzSbc53NN322YH/v1vX7ZsZAFUs&#10;AyAGQJTWVxkAUVrGmGbjjtVs7ucQ6EREaD8bjkY340IfSBvTD0tghqvRavn5v+XxvQyAKpYBEAMg&#10;SuurDIAoDbFph0vaO6OarYzQtN8kyPnd7kq4vmxggP9vdzW+Uh6XYxgAVSQDIAZAlNZXGQBRGmKT&#10;7AWddcP3cDCw0W27oxP/m/QcaqDpqAJNN3YyAKpYBkAMgCitrzIAojTExhlTe0gwsAuBjQzcL2FG&#10;yOq4ph0va6fbDwRKDIDKlQEQAyBK66sMgCgNMb75pD5acPkrQmGXl9UxpnZXo+sZAFUsAyAGQJTW&#10;VxkAURpioOnI/ghqggGQq9GNVseYOqOanl0fAqDMjpe1s/p5VWUAVDfWJABqkrOoU3LbJUdbPVab&#10;Jrdb3jExc9YxmNG0erw8GQDRI0EGQJSGGNv8+D5Ifg4GQE7/BqtjTJ1RTS6qKADCoJKQfnLP6MT+&#10;w3wJPcZFN+492p8yaDAGnbLH1sToJr1HSaCxzhXdcq4/dcjA6namr28BEAZ+f+rgQS5PiwWGI25d&#10;UuvTu1gdV9+tTgCEpdaE9Cm9fPH54w1n7K264X4Guw6tjq1NE1vMyLc5YtbpdveTkf7WcwJNRwyo&#10;SuDFAIgeCTIAojREBCxyYf8CgY1NBm6rY0wxUJUXAGFAi/K3nq0bnmf2P5/2R4Sm/1vTjW12V8K1&#10;cU1H9g89viam5p19lB4syqjt0XT7Fgk6bsPfTsia0svq+LLWlwAIn31kdMszJei5Rd7Hx/jM7K7G&#10;VzftcIFlHlZ9tyoBEIJhX0KvMc7I5FXyOT2PcwkBON53cqvaDZTLM9KfM0fOzW8iNO0P+dw3G664&#10;tR5/7ozG2VN7WB0PGQDRI0EGQJSGmNRqbldddz+7P7Cxb4tJG3uc1XGpeRfl6TbXa+UFQBggdN3Y&#10;LoPKL7rd809nVOqFdlf8tbpu3yoD3G+G3V8Slzmte+jv1MToxseOCgZZ8nrEvTI4fa3prnfs7saX&#10;+ZsMH1heMjc8nAEQZsn8TYYMlAH/Ck13vimv+1u8/gOf/ye+hJ5jrX4vHCwvAMJ7xhJXZHSrMyRA&#10;fhxBMYKeA/92Sv7/dl989wmhv1OXJmXP7yLn8uvm3xdx/nwp589b9qgmFzWS70DZ84cBED0SZABE&#10;aYgYnJzepisQpGBQQh5Q2SUBBD8uX+ZiTQsWQ/xbABTTbEJfGfRflN//xeVpXhg6eAS32evOD+Sx&#10;vS5P+lLz5zUVr1EChi0hg1iI2u+azfWGy5e+NLpxn5EY8EJ/91AHQFiii27ce5TL17wIj8lr3Pf3&#10;1xyhdMP72OHMraqpoQEQzhkU2PTEdZxqc8SsR/Ag79HyfUvg8UZiizO6WT1nXYlZH6vXsl/tV80W&#10;+bIrusUClIXAvx8DIHokyACI0jLGNR064MDszj65yH8ud8H/MJcjEMxE+lvP1nQn2mAEB7CyAZAv&#10;vtuECM32GeoEWeXjOKNSz8PvGQ7/3WUfM92fnHraMVU1ofnE3vuDLqsB7C/3yGvaqtv990jwtRg5&#10;Jgj4DlUAhL+HoM8m71vT7Z/K6/mzzOsLdR9myVCWwOr9IqCw+nv1yWAAZHj+idwsVA+Xz+GliOAS&#10;l+X7/UsJkN9yB/KmiqccKg1HzDqr1/K/SiCt2z+S83aDvLc75L18ywCIhrMMgCgtI4ICd6DjKRGa&#10;Eez7tT93x/muYfge0SQwkoDnGxkMfpOfvY+BoWwAhGRWhwz0Lk/mktDnNcWsEH7PsPvusXocunzp&#10;S+T5P5AB58Mqulle5w//HawqFO/pR3n+D50S/NhdjS+rywAIn5PTlXQZXqf83Z/k7weXuCpRgk/9&#10;G7wvK/1JQ4ZY/b36JAIgeQ9fy2e7S84Xc3myUjGzKL+z/dBq+8rqtZTj3ojg7Ke2J5yXKCllAERp&#10;OaIbvNzBP4tBLPTiH0xkdiddjm3w8th38v9Lyy4rlWcwd8jueQrPg5YbVsdA7BizR6aeK55XNZMv&#10;lMBgU8jrLEdtjwx4O+R9PY3fwQxL3c8ARb6E92O4Gt2s667XD3yelss/Ie7Vba5XkYNiZZy8bqu/&#10;V590uptcgiXUKH/rOcFgSHe9XZUgFe/bF3/M8cgDOlTK67zJ6rX8j5r2s6Y7PjDs/nsMZ+wtCFA5&#10;A0TDWQZAlFZgcGeSP3cGkpgdrsZXO6OSz/fGd52InJtGaWP6Rfpbz4oMtD+tKksymFlC4qsEIb9i&#10;FiOmnDYbB2MwB0h3vmk5cAXV9mAJxi6DsrdR5xOb5C7obP7uoVoCw/uPbzahb6S/zfTgALo/+bfc&#10;2SAZaO+t7ZIBh9LGmdO6I8DEsinOD9SYwi43LEHK5/25vMdycoCchyEHqNHNVq9FDM7ESdD+KHKA&#10;EPCk5l1wFHOA6JEgAyBKq+D+QeyCozCIWz1emRgAo/ytTkegEaHpXyMXpuzOmprYOGdadxmQvgkZ&#10;uPbK38FSyqfYVu6Nz59YXu7M4dgFhoAtvvmkPlH+3Jm64XlKXjtKBfwa8vrRiuRFBEyhv3ckiOAz&#10;mA/la75Mt0W+vH/56b9LZBIcbz2US0vIU8Nn/d/PHrOE+re67vqXBP7nYpcedkeG/k5iq1ndfLFd&#10;j09rs7xaNacorU8yAKK0jkXQ4fKlL5YgY3dEhP6jM6rZObUdbAQ72O8fwFAL6NP9ic6ZixH0WB0f&#10;6uEIgEJFIOhPGjgEs2xy7PMSEPyfvA/MPHyP4nwHG3SGg6jhhDpADlfCdbrN9YoErd+jHg/qANXF&#10;v4eVmJXcHzzr/5ag5y3MBnkbdZ5UdvcjpUeaDIAorUMxiGG7NwZ18TtnVMpFmEmyOvZgRfVqCRxe&#10;FzciuMLsQegSV2Ue7gDIFIEOEsi9jTpNRp+1YCBneB8/VIHA4RRBIGpOeQJ50wxHzF0IBBs1HVVg&#10;dWxtimU6wxF7q2H478XuRlQSr8pyLqVHggyAKK0jsWxgdyVcI3f0P2m6scMVnTW/LgaX2OaT+mCw&#10;RL7MwSyrIUHZ5ctcUptLcqa+hL5jvDGdTqruc+NzwufnbdTtxOq29gh3MSuU2HJG/sHOwKCNhpxv&#10;nxp2371Wj4ca/Jxbz+/SEIJMSsvKAIjSOhCDt0OCH3SWx2CEZOmaNi2ltCpquv0TLIdiSc3qcUrp&#10;fhkAUVrLYinH7m26UgvW2rFvccflTauL2RVKrWQARGnVZABEaS3rS8gfh91XEWil4Yi9JdLf6nQr&#10;sZ3e6vcprYkMgCitmgyAKK1Fg7M/kU0uxi4mDEIViQKBVs9BaU1kAERp1WQARGktigAIxe4MR8xt&#10;len0Njvb6jkorUgspya2OqNbdONjRyOx3u3LWBhI6DsGO/9w/jEAorRqMgCilNIwESUU3L70pZrN&#10;9TYKFv53RlH7Qzfcz3obdZwkARAazTIAorQSGQBRSmkYiODnQP+5A/3E0J3d+aGmu96QnwX7q0nw&#10;83GEpn/HAIjSymUARCml9VwsbXkCeVM1zdh5INDZhtYq6DWGat/+JsMH2hwx6yUo+g8eZwBEaeUy&#10;AKKU0nouihUadn9xMLjR9G+ioludgaAo9JjEFrO66Xbfg3JMsMEsAyBKK5YBEKWU1nMDTUcV/De3&#10;x72xbHNSU3dchykRmvYLAyBKK5cBEKWU1nPREsSc2XG6ki61OgYGd4HtXyZjAERpJTIAopTSei46&#10;tiOogS5Pi4VWx5jquut1BkCUVi4DIEopree6PM2XmwEQWqtYHWNq2H2PMACitHIZAFFKaT0XrVPM&#10;AMjlSV9sdYwp6gFZBUDJ7ZZ3DDQdMSApyzp/iNKGJgMgSimt53rj8ydGRGjBHCC7q/GVVseYapp9&#10;c9kAaP82+van6jb3a5GB9qeFHk9pQ5UBEKWU1nNDd4FpuvsFbIu3Pm5k/4gDhRLNAAjBT0xywXD5&#10;/Y/k5/tcvopziChtKDIAopTSem6T7AWd0T9OApg/NU3/3uVrvgyVof/nmNwFnW2OmDsiIrQ/zQAo&#10;ue2Soz3+3BkHgp/9S2gMgCgNygCIUkrDQG+jLidoulGKWRzMBrmiWyxAY1Q8hrweu6vxFSiSaAY6&#10;mu78l+GIvVXTbZ9JUPSLpgV/lwEQpQdkAEQppWFgat5FeW5v1lkS5HyLIChC036WQOhj3Rb5sgQ3&#10;uyTI+TVCt30hP/swGABpts/l2B913fk+2mYYTv8dDIAo/a8MgCilNIzEjjDd5n7ezPXZr/arbnO9&#10;GhmbO9Nw+NdL8POlBD7/ckalnhvTbEJf7AAznLG3MACi9L8yAKKU0jASy14IatxxeVNRHwhBTqS/&#10;9Wxsccdj/qSBQ7yNOk+Kbtx7tPk7Ke2LOjAAovR/ZQBEKaVhKnZ4lW2KaiUDIEr/LgMgSik9wmUA&#10;ROnfZQBEKaVHuAyAKP27DIAopfQIlwEQpX+XARCllB7hMgCi9O8yAKKU0iNcBkCU/l0GQJRSeoTL&#10;AIjSv8sAiFJKj3AZAFH6dxkAUUrpEW5q3tlH2d1NVqGHWKQ/d6bVMZQ2NBkAUUoppbTByQCIUkop&#10;pQ1OBkCUUkopbXAyAKKUUkppg5MBEKWUUkobnAyAKKWUUtrgZABEKaWU0gYnAyBKKaWUNjgZAFFK&#10;KaW0wckAiFJKKaUNTgZAlFJKKW1wMgCilFJKaYOTARCllFJKG5wMgCillFLa4GQARCmllNIGJwMg&#10;SimllDY4GQBRSimltMHJAIhSSimlDU4GQJRSSiltcDIAopRSSmmDkwEQpZRSShucDIAopZRS2uBk&#10;AEQppZTSBicDIEoppZQ2OBkAUUoppbTByQCIUkoppQ1OBkCUUkopbXAyAKKUUkppg5MBEKWUUkob&#10;nAyAKKWUUtrgZABEKaWU0gYnAyBKKaWUNjgZAFFKKaW0wckAiFJKKaUNTgZAlFJKKW1wMgCilFJK&#10;aYOTARCllFJKG5wMgCillFLa4GQARCmllNIGJwMgSimllDY4GQBRSimltMHJAIhSSimlDU4GQJRS&#10;SiltcAYDIE9cx6m63f0UpZRSSmmD0HD/M8Lhip8XERGhKKWUUkobkPpE+Y/vKKWUUkobhhHf/T/b&#10;zQxgs5CmeQAAAABJRU5ErkJgglBLAQItABQABgAIAAAAIQCxgme2CgEAABMCAAATAAAAAAAAAAAA&#10;AAAAAAAAAABbQ29udGVudF9UeXBlc10ueG1sUEsBAi0AFAAGAAgAAAAhADj9If/WAAAAlAEAAAsA&#10;AAAAAAAAAAAAAAAAOwEAAF9yZWxzLy5yZWxzUEsBAi0AFAAGAAgAAAAhAFSOm5stBQAAuRQAAA4A&#10;AAAAAAAAAAAAAAAAOgIAAGRycy9lMm9Eb2MueG1sUEsBAi0AFAAGAAgAAAAhAC5s8ADFAAAApQEA&#10;ABkAAAAAAAAAAAAAAAAAkwcAAGRycy9fcmVscy9lMm9Eb2MueG1sLnJlbHNQSwECLQAUAAYACAAA&#10;ACEABXQTJ+AAAAAJAQAADwAAAAAAAAAAAAAAAACPCAAAZHJzL2Rvd25yZXYueG1sUEsBAi0ACgAA&#10;AAAAAAAhAJqlPwo3aAAAN2gAABQAAAAAAAAAAAAAAAAAnAkAAGRycy9tZWRpYS9pbWFnZTEucG5n&#10;UEsBAi0ACgAAAAAAAAAhAJ1r+Sy9bAAAvWwAABQAAAAAAAAAAAAAAAAABXIAAGRycy9tZWRpYS9p&#10;bWFnZTIucG5nUEsFBgAAAAAHAAcAvgEAAPTeAAAAAA==&#10;">
                <v:group id="Gruppieren 138" o:spid="_x0000_s1062" style="position:absolute;width:23342;height:16598" coordsize="23342,165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95c58UAAADcAAAADwAAAGRycy9kb3ducmV2LnhtbESPQWvCQBCF74L/YRmh&#10;N92kokjqKiJt6UEEtVB6G7JjEszOhuw2if++cxC8zfDevPfNeju4WnXUhsqzgXSWgCLOva24MPB9&#10;+ZiuQIWIbLH2TAbuFGC7GY/WmFnf84m6cyyUhHDI0EAZY5NpHfKSHIaZb4hFu/rWYZS1LbRtsZdw&#10;V+vXJFlqhxVLQ4kN7UvKb+c/Z+Czx343T9+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veXOfFAAAA3AAA&#10;AA8AAAAAAAAAAAAAAAAAqgIAAGRycy9kb3ducmV2LnhtbFBLBQYAAAAABAAEAPoAAACcAwAAAAA=&#10;">
                  <v:shape id="Bild 186" o:spid="_x0000_s1063" type="#_x0000_t75" alt="YJoint_v2" style="position:absolute;left:476;width:22866;height:14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2Uf3/EAAAA3AAAAA8AAABkcnMvZG93bnJldi54bWxEj0FrwkAQhe+F/odlBC9FN4pIia5ihRZ7&#10;1FbocciOSTA7G3ZXE/31nYPgbYb35r1vluveNepKIdaeDUzGGSjiwtuaSwO/P5+jd1AxIVtsPJOB&#10;G0VYr15flphb3/GerodUKgnhmKOBKqU21zoWFTmMY98Si3bywWGSNZTaBuwk3DV6mmVz7bBmaaiw&#10;pW1FxflwcQb463h7C6e73V7Oqfv++Dv6WZgYMxz0mwWoRH16mh/XOyv4c8GXZ2QCvf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2Uf3/EAAAA3AAAAA8AAAAAAAAAAAAAAAAA&#10;nwIAAGRycy9kb3ducmV2LnhtbFBLBQYAAAAABAAEAPcAAACQAwAAAAA=&#10;">
                    <v:imagedata r:id="rId157" o:title="YJoint_v2"/>
                    <v:path arrowok="t"/>
                  </v:shape>
                  <v:shape id="Text Box 1036" o:spid="_x0000_s1064" type="#_x0000_t202" style="position:absolute;top:14287;width:22866;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OnMMA&#10;AADdAAAADwAAAGRycy9kb3ducmV2LnhtbERPTWvCQBC9F/wPywi9FN3EQtDoKlIUSm9Ne/E2ZMck&#10;mJ0N2W2yza/vCkJv83ifszsE04qBetdYVpAuExDEpdUNVwq+v86LNQjnkTW2lknBLzk47GdPO8y1&#10;HfmThsJXIoawy1FB7X2XS+nKmgy6pe2II3e1vUEfYV9J3eMYw00rV0mSSYMNx4YaO3qrqbwVP0ZB&#10;Fk7dy8eGVuNUtgNfpjT1lCr1PA/HLQhPwf+LH+53Hecnrxncv4kny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ZOnMMAAADdAAAADwAAAAAAAAAAAAAAAACYAgAAZHJzL2Rv&#10;d25yZXYueG1sUEsFBgAAAAAEAAQA9QAAAIgDAAAAAA==&#10;" filled="f" stroked="f">
                    <v:textbox style="mso-fit-shape-to-text:t" inset="0,0,0,0">
                      <w:txbxContent>
                        <w:p w14:paraId="26AEAA3F" w14:textId="2D45E116" w:rsidR="0051248B" w:rsidRPr="00973973" w:rsidRDefault="0051248B" w:rsidP="00D25D3B">
                          <w:pPr>
                            <w:pStyle w:val="Caption"/>
                            <w:rPr>
                              <w:noProof/>
                              <w:szCs w:val="24"/>
                            </w:rPr>
                          </w:pPr>
                          <w:bookmarkStart w:id="3022" w:name="_Ref7931629"/>
                          <w:bookmarkStart w:id="3023" w:name="_Toc3557141"/>
                          <w:bookmarkStart w:id="3024" w:name="_Toc34747394"/>
                          <w:bookmarkStart w:id="3025" w:name="_Toc39880715"/>
                          <w:r>
                            <w:t xml:space="preserve">Figure </w:t>
                          </w:r>
                          <w:r>
                            <w:fldChar w:fldCharType="begin"/>
                          </w:r>
                          <w:r>
                            <w:instrText xml:space="preserve"> SEQ Figure \* ARABIC </w:instrText>
                          </w:r>
                          <w:r>
                            <w:fldChar w:fldCharType="separate"/>
                          </w:r>
                          <w:r>
                            <w:rPr>
                              <w:noProof/>
                            </w:rPr>
                            <w:t>64</w:t>
                          </w:r>
                          <w:r>
                            <w:fldChar w:fldCharType="end"/>
                          </w:r>
                          <w:bookmarkEnd w:id="3022"/>
                          <w:r>
                            <w:t>: Y-Joint Sheet Layout</w:t>
                          </w:r>
                          <w:bookmarkEnd w:id="3023"/>
                          <w:bookmarkEnd w:id="3024"/>
                          <w:bookmarkEnd w:id="3025"/>
                        </w:p>
                      </w:txbxContent>
                    </v:textbox>
                  </v:shape>
                </v:group>
                <v:group id="Gruppieren 139" o:spid="_x0000_s1065" style="position:absolute;left:26479;top:3333;width:23984;height:13456" coordsize="23983,134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shape id="Bild 187" o:spid="_x0000_s1066" type="#_x0000_t75" alt="YJoint_v2" style="position:absolute;left:95;width:11646;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VaUDGAAAA3AAAAA8AAABkcnMvZG93bnJldi54bWxEj09rwkAQxe8Fv8MyQm91o9Rio6tIoeil&#10;Jf6BXsfsNAnNzobsmsR++s6h4G2G9+a936w2g6tVR22oPBuYThJQxLm3FRcGzqf3pwWoEJEt1p7J&#10;wI0CbNajhxWm1vd8oO4YCyUhHFI0UMbYpFqHvCSHYeIbYtG+feswytoW2rbYS7ir9SxJXrTDiqWh&#10;xIbeSsp/jldnYP5Ml/7jlmXdYhZes0O3+/3cfxnzOB62S1CRhng3/1/vreDPhVaekQn0+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pVpQMYAAADcAAAADwAAAAAAAAAAAAAA&#10;AACfAgAAZHJzL2Rvd25yZXYueG1sUEsFBgAAAAAEAAQA9wAAAJIDAAAAAA==&#10;">
                    <v:imagedata r:id="rId158" o:title="YJoint_v2" croptop="21958f" cropleft="4234f" cropright="29480f"/>
                    <v:path arrowok="t"/>
                  </v:shape>
                  <v:shape id="Bild 188" o:spid="_x0000_s1067" type="#_x0000_t75" alt="YJoint_v2" style="position:absolute;left:12858;width:11125;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V8vLBAAAA3AAAAA8AAABkcnMvZG93bnJldi54bWxET91qwjAUvh/4DuEI3s3UgaLVKLo52I0w&#10;Wx/g0BzTYnNSkqx2b78Iwu7Ox/d7NrvBtqInHxrHCmbTDARx5XTDRsGl/HxdgggRWWPrmBT8UoDd&#10;dvSywVy7O5+pL6IRKYRDjgrqGLtcylDVZDFMXUecuKvzFmOC3kjt8Z7CbSvfsmwhLTacGmrs6L2m&#10;6lb8WAVsi3J5lP7bnA7lvP8w56vuB6Um42G/BhFpiP/ip/tLp/nzFTyeSRfI7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TV8vLBAAAA3AAAAA8AAAAAAAAAAAAAAAAAnwIA&#10;AGRycy9kb3ducmV2LnhtbFBLBQYAAAAABAAEAPcAAACNAwAAAAA=&#10;">
                    <v:imagedata r:id="rId158" o:title="YJoint_v2" croptop="21958f" cropleft="34599f" cropright="538f"/>
                    <v:path arrowok="t"/>
                  </v:shape>
                  <v:shape id="Text Box 1037" o:spid="_x0000_s1068" type="#_x0000_t202" style="position:absolute;top:11144;width:2397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YZIsUA&#10;AADdAAAADwAAAGRycy9kb3ducmV2LnhtbERPTWsCMRC9C/0PYQq9iGZbxcpqFJEKthfp1ou3YTNu&#10;VjeTJcnq9t83hUJv83ifs1z3thE38qF2rOB5nIEgLp2uuVJw/NqN5iBCRNbYOCYF3xRgvXoYLDHX&#10;7s6fdCtiJVIIhxwVmBjbXMpQGrIYxq4lTtzZeYsxQV9J7fGewm0jX7JsJi3WnBoMtrQ1VF6Lzio4&#10;TE8HM+zObx+b6cS/H7vt7FIVSj099psFiEh9/Bf/ufc6zc8mr/D7TTp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9hkixQAAAN0AAAAPAAAAAAAAAAAAAAAAAJgCAABkcnMv&#10;ZG93bnJldi54bWxQSwUGAAAAAAQABAD1AAAAigMAAAAA&#10;" stroked="f">
                    <v:textbox style="mso-fit-shape-to-text:t" inset="0,0,0,0">
                      <w:txbxContent>
                        <w:p w14:paraId="660BF978" w14:textId="6CD8C395" w:rsidR="0051248B" w:rsidRPr="008E45EC" w:rsidRDefault="0051248B" w:rsidP="00D25D3B">
                          <w:pPr>
                            <w:pStyle w:val="Caption"/>
                            <w:rPr>
                              <w:noProof/>
                              <w:szCs w:val="24"/>
                            </w:rPr>
                          </w:pPr>
                          <w:bookmarkStart w:id="3026" w:name="_Toc3557142"/>
                          <w:bookmarkStart w:id="3027" w:name="_Toc34747395"/>
                          <w:bookmarkStart w:id="3028" w:name="_Toc39880716"/>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3026"/>
                          <w:bookmarkEnd w:id="3027"/>
                          <w:bookmarkEnd w:id="3028"/>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2.6pt;height:35.65pt" o:ole="">
            <v:imagedata r:id="rId131" o:title=""/>
          </v:shape>
          <o:OLEObject Type="Embed" ProgID="Equation.3" ShapeID="_x0000_i1031" DrawAspect="Content" ObjectID="_1652446897" r:id="rId159"/>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1E1580B8" w:rsidR="00D25D3B" w:rsidRDefault="00D25D3B" w:rsidP="00D25D3B">
      <w:pPr>
        <w:pStyle w:val="Caption"/>
        <w:spacing w:before="120"/>
      </w:pPr>
      <w:bookmarkStart w:id="3029" w:name="_Toc3566511"/>
      <w:bookmarkStart w:id="3030" w:name="_Toc34747513"/>
      <w:bookmarkStart w:id="3031" w:name="_Toc39880839"/>
      <w:bookmarkStart w:id="3032" w:name="_Toc338939211"/>
      <w:r>
        <w:t xml:space="preserve">Table </w:t>
      </w:r>
      <w:r w:rsidR="00ED469A">
        <w:fldChar w:fldCharType="begin"/>
      </w:r>
      <w:r w:rsidR="00ED469A">
        <w:instrText xml:space="preserve"> SEQ Table \* ARABIC </w:instrText>
      </w:r>
      <w:r w:rsidR="00ED469A">
        <w:fldChar w:fldCharType="separate"/>
      </w:r>
      <w:r w:rsidR="00A2710C">
        <w:rPr>
          <w:noProof/>
        </w:rPr>
        <w:t>108</w:t>
      </w:r>
      <w:r w:rsidR="00ED469A">
        <w:fldChar w:fldCharType="end"/>
      </w:r>
      <w:r>
        <w:t>: Parameters of Y-Joint</w:t>
      </w:r>
      <w:bookmarkEnd w:id="3029"/>
      <w:bookmarkEnd w:id="3030"/>
      <w:bookmarkEnd w:id="3031"/>
    </w:p>
    <w:p w14:paraId="398C8EB2" w14:textId="77777777" w:rsidR="0006113C" w:rsidRPr="007055D9" w:rsidRDefault="0006113C" w:rsidP="00F4558F">
      <w:pPr>
        <w:pStyle w:val="Heading4"/>
        <w:tabs>
          <w:tab w:val="clear" w:pos="864"/>
          <w:tab w:val="num" w:pos="993"/>
        </w:tabs>
      </w:pPr>
      <w:bookmarkStart w:id="3033" w:name="_Toc3557046"/>
      <w:bookmarkStart w:id="3034" w:name="_Toc34747296"/>
      <w:bookmarkStart w:id="3035" w:name="_Toc39880613"/>
      <w:r w:rsidRPr="007055D9">
        <w:t>Attributes</w:t>
      </w:r>
      <w:bookmarkEnd w:id="3032"/>
      <w:bookmarkEnd w:id="3033"/>
      <w:bookmarkEnd w:id="3034"/>
      <w:bookmarkEnd w:id="3035"/>
    </w:p>
    <w:p w14:paraId="604B195B" w14:textId="6B31D0AD" w:rsidR="0006113C" w:rsidRPr="007055D9" w:rsidRDefault="00D83FC9" w:rsidP="00C0357F">
      <w:pPr>
        <w:pStyle w:val="Heading5"/>
        <w:keepNext/>
      </w:pPr>
      <w:bookmarkStart w:id="3036" w:name="_Toc338939213"/>
      <w:r w:rsidRPr="007055D9">
        <w:t xml:space="preserve">Attribute </w:t>
      </w:r>
      <w:r w:rsidR="00194316">
        <w:t>"</w:t>
      </w:r>
      <w:r w:rsidRPr="007055D9">
        <w:t>b</w:t>
      </w:r>
      <w:r w:rsidR="0006113C" w:rsidRPr="007055D9">
        <w:t>ase</w:t>
      </w:r>
      <w:bookmarkEnd w:id="3036"/>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Heading5"/>
        <w:keepNext/>
      </w:pPr>
      <w:bookmarkStart w:id="3037" w:name="_Toc338939214"/>
      <w:r w:rsidRPr="007055D9">
        <w:t xml:space="preserve">Attribute </w:t>
      </w:r>
      <w:r w:rsidR="00194316">
        <w:t>"</w:t>
      </w:r>
      <w:r w:rsidRPr="007055D9">
        <w:t>t</w:t>
      </w:r>
      <w:r w:rsidR="0006113C" w:rsidRPr="007055D9">
        <w:t>echnology</w:t>
      </w:r>
      <w:bookmarkEnd w:id="3037"/>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37232EC3" w:rsidR="0006113C" w:rsidRPr="007055D9" w:rsidRDefault="0006113C" w:rsidP="00F4558F">
      <w:pPr>
        <w:pStyle w:val="Heading4"/>
        <w:tabs>
          <w:tab w:val="clear" w:pos="864"/>
          <w:tab w:val="num" w:pos="993"/>
        </w:tabs>
      </w:pPr>
      <w:bookmarkStart w:id="3038" w:name="_Toc338939215"/>
      <w:bookmarkStart w:id="3039" w:name="_Toc3557047"/>
      <w:bookmarkStart w:id="3040" w:name="_Toc34747297"/>
      <w:bookmarkStart w:id="3041" w:name="_Toc39880614"/>
      <w:r w:rsidRPr="007055D9">
        <w:t xml:space="preserve">Element </w:t>
      </w:r>
      <w:r w:rsidR="00194316">
        <w:t>"</w:t>
      </w:r>
      <w:r w:rsidRPr="007055D9">
        <w:t>weld_position</w:t>
      </w:r>
      <w:bookmarkEnd w:id="3038"/>
      <w:bookmarkEnd w:id="3039"/>
      <w:r w:rsidR="00194316">
        <w:t>"</w:t>
      </w:r>
      <w:bookmarkEnd w:id="3040"/>
      <w:bookmarkEnd w:id="3041"/>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CommentReference"/>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CommentReference"/>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CommentReference"/>
                <w:sz w:val="20"/>
                <w:szCs w:val="20"/>
                <w:lang w:eastAsia="x-none"/>
              </w:rPr>
              <w:t>t</w:t>
            </w:r>
            <w:r w:rsidRPr="007811DF">
              <w:rPr>
                <w:rStyle w:val="CommentReference"/>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CommentReference"/>
                <w:sz w:val="20"/>
                <w:szCs w:val="20"/>
                <w:lang w:eastAsia="x-none"/>
              </w:rPr>
              <w:t>s</w:t>
            </w:r>
            <w:r w:rsidRPr="007811DF">
              <w:rPr>
                <w:rStyle w:val="CommentReference"/>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244A0531" w:rsidR="00C0357F" w:rsidRDefault="00C0357F" w:rsidP="00F3716C">
      <w:pPr>
        <w:pStyle w:val="Caption"/>
        <w:spacing w:before="120"/>
      </w:pPr>
      <w:bookmarkStart w:id="3042" w:name="_Toc3566512"/>
      <w:bookmarkStart w:id="3043" w:name="_Toc34747514"/>
      <w:bookmarkStart w:id="3044" w:name="_Toc39880840"/>
      <w:bookmarkStart w:id="3045" w:name="_Toc338939218"/>
      <w:r>
        <w:t xml:space="preserve">Table </w:t>
      </w:r>
      <w:r w:rsidR="00ED469A">
        <w:fldChar w:fldCharType="begin"/>
      </w:r>
      <w:r w:rsidR="00ED469A">
        <w:instrText xml:space="preserve"> SEQ Table \* ARABIC </w:instrText>
      </w:r>
      <w:r w:rsidR="00ED469A">
        <w:fldChar w:fldCharType="separate"/>
      </w:r>
      <w:r w:rsidR="00A2710C">
        <w:rPr>
          <w:noProof/>
        </w:rPr>
        <w:t>109</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3042"/>
      <w:bookmarkEnd w:id="3043"/>
      <w:bookmarkEnd w:id="3044"/>
      <w:r>
        <w:t xml:space="preserve"> </w:t>
      </w:r>
    </w:p>
    <w:p w14:paraId="4866BDE6" w14:textId="4ED5BFB1" w:rsidR="00F07803" w:rsidRDefault="00F07803" w:rsidP="00C0357F">
      <w:pPr>
        <w:pStyle w:val="Heading5"/>
        <w:keepNext/>
      </w:pPr>
      <w:r w:rsidRPr="007055D9">
        <w:t>Attribute</w:t>
      </w:r>
      <w:r>
        <w:t>s</w:t>
      </w:r>
      <w:r w:rsidRPr="007055D9">
        <w:t xml:space="preserve"> </w:t>
      </w:r>
      <w:r w:rsidR="00194316">
        <w:t>"</w:t>
      </w:r>
      <w:r>
        <w:t>u, x, y, z, reference</w:t>
      </w:r>
      <w:r w:rsidR="00194316">
        <w:t>"</w:t>
      </w:r>
    </w:p>
    <w:p w14:paraId="288FFB98" w14:textId="4AE1752E"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A2710C">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Heading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FDEEE49" w:rsidR="0006113C" w:rsidRPr="007055D9" w:rsidRDefault="0006113C" w:rsidP="00C0357F">
      <w:pPr>
        <w:pStyle w:val="Heading5"/>
        <w:keepNext/>
      </w:pPr>
      <w:r w:rsidRPr="007055D9">
        <w:t xml:space="preserve">Attribute </w:t>
      </w:r>
      <w:r w:rsidR="00194316">
        <w:t>"</w:t>
      </w:r>
      <w:r w:rsidRPr="007055D9">
        <w:t>section</w:t>
      </w:r>
      <w:bookmarkEnd w:id="3045"/>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6BD4BCFE" w:rsidR="0006113C" w:rsidRPr="007055D9" w:rsidRDefault="0006113C" w:rsidP="00C0357F">
      <w:pPr>
        <w:pStyle w:val="Heading5"/>
        <w:keepNext/>
      </w:pPr>
      <w:bookmarkStart w:id="3046" w:name="_Toc338939219"/>
      <w:r w:rsidRPr="007055D9">
        <w:t xml:space="preserve">Attribute </w:t>
      </w:r>
      <w:r w:rsidR="00194316">
        <w:t>"</w:t>
      </w:r>
      <w:r w:rsidRPr="007055D9">
        <w:t>thickness</w:t>
      </w:r>
      <w:bookmarkEnd w:id="3046"/>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64C0E269" w:rsidR="00F3716C" w:rsidRDefault="00F3716C" w:rsidP="00F3716C">
      <w:pPr>
        <w:pStyle w:val="Caption"/>
        <w:spacing w:before="120"/>
      </w:pPr>
      <w:bookmarkStart w:id="3047" w:name="_Toc3566513"/>
      <w:bookmarkStart w:id="3048" w:name="_Toc34747515"/>
      <w:bookmarkStart w:id="3049" w:name="_Toc39880841"/>
      <w:bookmarkStart w:id="3050" w:name="_Toc338939220"/>
      <w:r>
        <w:t xml:space="preserve">Table </w:t>
      </w:r>
      <w:r w:rsidR="00ED469A">
        <w:fldChar w:fldCharType="begin"/>
      </w:r>
      <w:r w:rsidR="00ED469A">
        <w:instrText xml:space="preserve"> SEQ Table \* ARABIC </w:instrText>
      </w:r>
      <w:r w:rsidR="00ED469A">
        <w:fldChar w:fldCharType="separate"/>
      </w:r>
      <w:r w:rsidR="00A2710C">
        <w:rPr>
          <w:noProof/>
        </w:rPr>
        <w:t>110</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3047"/>
      <w:bookmarkEnd w:id="3048"/>
      <w:bookmarkEnd w:id="3049"/>
    </w:p>
    <w:p w14:paraId="5886F713" w14:textId="2DB5B350" w:rsidR="0006113C" w:rsidRPr="007055D9" w:rsidRDefault="0006113C" w:rsidP="003E1F0A">
      <w:pPr>
        <w:pStyle w:val="Heading5"/>
        <w:keepNext/>
      </w:pPr>
      <w:r w:rsidRPr="007055D9">
        <w:t xml:space="preserve">Attribute </w:t>
      </w:r>
      <w:r w:rsidR="00194316">
        <w:t>"</w:t>
      </w:r>
      <w:r w:rsidRPr="007055D9">
        <w:t>angle</w:t>
      </w:r>
      <w:bookmarkEnd w:id="3050"/>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Heading5"/>
        <w:keepNext/>
        <w:spacing w:before="120"/>
      </w:pPr>
      <w:bookmarkStart w:id="3051" w:name="_Toc338939221"/>
      <w:r w:rsidRPr="007055D9">
        <w:t xml:space="preserve">Attribute </w:t>
      </w:r>
      <w:r w:rsidR="00194316">
        <w:t>"</w:t>
      </w:r>
      <w:r w:rsidRPr="007055D9">
        <w:t>penetration</w:t>
      </w:r>
      <w:bookmarkEnd w:id="3051"/>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Heading5"/>
        <w:keepNext/>
        <w:spacing w:before="120"/>
      </w:pPr>
      <w:bookmarkStart w:id="3052" w:name="_Toc338939223"/>
      <w:r w:rsidRPr="007055D9">
        <w:t xml:space="preserve">Attribute </w:t>
      </w:r>
      <w:r w:rsidR="00194316">
        <w:t>"</w:t>
      </w:r>
      <w:r w:rsidRPr="007055D9">
        <w:t>shape</w:t>
      </w:r>
      <w:bookmarkEnd w:id="3052"/>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Heading5"/>
        <w:keepNext/>
        <w:spacing w:before="120"/>
      </w:pPr>
      <w:bookmarkStart w:id="3053" w:name="_Toc338939224"/>
      <w:r w:rsidRPr="007055D9">
        <w:t xml:space="preserve">Attribute </w:t>
      </w:r>
      <w:r w:rsidR="00194316">
        <w:t>"</w:t>
      </w:r>
      <w:r w:rsidRPr="007055D9">
        <w:t>filler</w:t>
      </w:r>
      <w:bookmarkEnd w:id="3053"/>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gramStart"/>
      <w:r w:rsidR="00254699">
        <w:t>seamweld</w:t>
      </w:r>
      <w:proofErr w:type="gramEnd"/>
      <w:r w:rsidR="00254699">
        <w:t>&gt;</w:t>
      </w:r>
    </w:p>
    <w:p w14:paraId="6EF3D01B" w14:textId="7F82598C" w:rsidR="0006113C" w:rsidRPr="007055D9" w:rsidRDefault="00254699" w:rsidP="0006113C">
      <w:pPr>
        <w:pStyle w:val="XMLCode"/>
      </w:pPr>
      <w:r>
        <w:t xml:space="preserve">    &lt;</w:t>
      </w:r>
      <w:r w:rsidR="0006113C" w:rsidRPr="007055D9">
        <w:t>y</w:t>
      </w:r>
      <w:r>
        <w:t>_</w:t>
      </w:r>
      <w:r w:rsidR="0006113C" w:rsidRPr="007055D9">
        <w:t>joint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proofErr w:type="gramStart"/>
      <w:r w:rsidR="008C2EA5">
        <w:rPr>
          <w:b/>
          <w:color w:val="0070C0"/>
        </w:rPr>
        <w:t>reference</w:t>
      </w:r>
      <w:proofErr w:type="gramEnd"/>
      <w:r w:rsidR="008C2EA5">
        <w:rPr>
          <w:b/>
          <w:color w:val="0070C0"/>
        </w:rPr>
        <w:t>=</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proofErr w:type="gramStart"/>
      <w:r w:rsidR="0006113C" w:rsidRPr="002C5D08">
        <w:rPr>
          <w:b/>
          <w:color w:val="0070C0"/>
        </w:rPr>
        <w:t>section</w:t>
      </w:r>
      <w:proofErr w:type="gramEnd"/>
      <w:r w:rsidR="0006113C" w:rsidRPr="002C5D08">
        <w:rPr>
          <w:b/>
          <w:color w:val="0070C0"/>
        </w:rPr>
        <w:t>=</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003A3954">
        <w:rPr>
          <w:b/>
          <w:color w:val="0070C0"/>
        </w:rPr>
        <w:t>thickness</w:t>
      </w:r>
      <w:proofErr w:type="gramEnd"/>
      <w:r w:rsidR="003A3954">
        <w:rPr>
          <w:b/>
          <w:color w:val="0070C0"/>
        </w:rPr>
        <w:t>=</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angle</w:t>
      </w:r>
      <w:proofErr w:type="gramEnd"/>
      <w:r w:rsidRPr="002C5D08">
        <w:rPr>
          <w:b/>
          <w:color w:val="0070C0"/>
        </w:rPr>
        <w:t>=</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penetration</w:t>
      </w:r>
      <w:proofErr w:type="gramEnd"/>
      <w:r w:rsidRPr="002C5D08">
        <w:rPr>
          <w:b/>
          <w:color w:val="0070C0"/>
        </w:rPr>
        <w:t>=</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00254699" w:rsidRPr="002C5D08">
        <w:rPr>
          <w:b/>
          <w:color w:val="0070C0"/>
        </w:rPr>
        <w:t>filler</w:t>
      </w:r>
      <w:proofErr w:type="gramEnd"/>
      <w:r w:rsidR="00254699" w:rsidRPr="002C5D08">
        <w:rPr>
          <w:b/>
          <w:color w:val="0070C0"/>
        </w:rPr>
        <w:t>=</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w:t>
      </w:r>
      <w:proofErr w:type="gramStart"/>
      <w:r w:rsidRPr="002C5D08">
        <w:rPr>
          <w:b/>
          <w:color w:val="0070C0"/>
        </w:rPr>
        <w:t>shape</w:t>
      </w:r>
      <w:proofErr w:type="gramEnd"/>
      <w:r w:rsidRPr="002C5D08">
        <w:rPr>
          <w:b/>
          <w:color w:val="0070C0"/>
        </w:rPr>
        <w:t>=</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&lt;weld_position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proofErr w:type="gramStart"/>
      <w:r>
        <w:rPr>
          <w:b/>
          <w:color w:val="0070C0"/>
        </w:rPr>
        <w:t>reference</w:t>
      </w:r>
      <w:proofErr w:type="gramEnd"/>
      <w:r>
        <w:rPr>
          <w:b/>
          <w:color w:val="0070C0"/>
        </w:rPr>
        <w:t>=</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proofErr w:type="gramStart"/>
      <w:r w:rsidRPr="002C5D08">
        <w:rPr>
          <w:b/>
          <w:color w:val="0070C0"/>
        </w:rPr>
        <w:t>section</w:t>
      </w:r>
      <w:proofErr w:type="gramEnd"/>
      <w:r w:rsidRPr="002C5D08">
        <w:rPr>
          <w:b/>
          <w:color w:val="0070C0"/>
        </w:rPr>
        <w:t>=</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thickness</w:t>
      </w:r>
      <w:proofErr w:type="gramEnd"/>
      <w:r>
        <w:rPr>
          <w:b/>
          <w:color w:val="0070C0"/>
        </w:rPr>
        <w:t>=</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angle</w:t>
      </w:r>
      <w:proofErr w:type="gramEnd"/>
      <w:r>
        <w:rPr>
          <w:b/>
          <w:color w:val="0070C0"/>
        </w:rPr>
        <w:t>=</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w:t>
      </w:r>
      <w:proofErr w:type="gramStart"/>
      <w:r w:rsidRPr="002C5D08">
        <w:rPr>
          <w:b/>
          <w:color w:val="0070C0"/>
        </w:rPr>
        <w:t>penetration</w:t>
      </w:r>
      <w:proofErr w:type="gramEnd"/>
      <w:r w:rsidRPr="002C5D08">
        <w:rPr>
          <w:b/>
          <w:color w:val="0070C0"/>
        </w:rPr>
        <w:t>=</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w:t>
      </w:r>
      <w:proofErr w:type="gramStart"/>
      <w:r w:rsidRPr="002C5D08">
        <w:rPr>
          <w:b/>
          <w:color w:val="0070C0"/>
        </w:rPr>
        <w:t>filler</w:t>
      </w:r>
      <w:proofErr w:type="gramEnd"/>
      <w:r w:rsidRPr="002C5D08">
        <w:rPr>
          <w:b/>
          <w:color w:val="0070C0"/>
        </w:rPr>
        <w:t>=</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w:t>
      </w:r>
      <w:proofErr w:type="gramStart"/>
      <w:r w:rsidRPr="002C5D08">
        <w:rPr>
          <w:b/>
          <w:color w:val="0070C0"/>
        </w:rPr>
        <w:t>shape</w:t>
      </w:r>
      <w:proofErr w:type="gramEnd"/>
      <w:r w:rsidRPr="002C5D08">
        <w:rPr>
          <w:b/>
          <w:color w:val="0070C0"/>
        </w:rPr>
        <w:t>=</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t>&lt;/</w:t>
      </w:r>
      <w:r w:rsidR="002C5D08">
        <w:t>seamweld</w:t>
      </w:r>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Heading4"/>
        <w:ind w:left="862" w:hanging="862"/>
      </w:pPr>
      <w:bookmarkStart w:id="3054" w:name="_Toc3557048"/>
      <w:bookmarkStart w:id="3055" w:name="_Toc34747298"/>
      <w:bookmarkStart w:id="3056" w:name="_Toc39880615"/>
      <w:r w:rsidRPr="007055D9">
        <w:lastRenderedPageBreak/>
        <w:t xml:space="preserve">Element </w:t>
      </w:r>
      <w:r w:rsidR="00194316">
        <w:t>"</w:t>
      </w:r>
      <w:r>
        <w:t>sheet_parameter</w:t>
      </w:r>
      <w:bookmarkEnd w:id="3054"/>
      <w:r w:rsidR="00194316">
        <w:t>"</w:t>
      </w:r>
      <w:bookmarkEnd w:id="3055"/>
      <w:bookmarkEnd w:id="3056"/>
    </w:p>
    <w:p w14:paraId="7F32E4FB" w14:textId="77777777" w:rsidR="00A305D9" w:rsidRPr="007055D9" w:rsidRDefault="00A305D9" w:rsidP="00C42651">
      <w:pPr>
        <w:keepNext/>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CommentReference"/>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7CC6554C" w:rsidR="00C0357F" w:rsidRDefault="00C0357F" w:rsidP="00F3716C">
      <w:pPr>
        <w:pStyle w:val="Caption"/>
        <w:spacing w:before="120"/>
      </w:pPr>
      <w:bookmarkStart w:id="3057" w:name="_Toc3566514"/>
      <w:bookmarkStart w:id="3058" w:name="_Toc34747516"/>
      <w:bookmarkStart w:id="3059" w:name="_Toc39880842"/>
      <w:r>
        <w:t xml:space="preserve">Table </w:t>
      </w:r>
      <w:r w:rsidR="00ED469A">
        <w:fldChar w:fldCharType="begin"/>
      </w:r>
      <w:r w:rsidR="00ED469A">
        <w:instrText xml:space="preserve"> SEQ Table \* ARABIC </w:instrText>
      </w:r>
      <w:r w:rsidR="00ED469A">
        <w:fldChar w:fldCharType="separate"/>
      </w:r>
      <w:r w:rsidR="00A2710C">
        <w:rPr>
          <w:noProof/>
        </w:rPr>
        <w:t>111</w:t>
      </w:r>
      <w:r w:rsidR="00ED469A">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3057"/>
      <w:bookmarkEnd w:id="3058"/>
      <w:bookmarkEnd w:id="3059"/>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gramStart"/>
      <w:r>
        <w:t>seamweld</w:t>
      </w:r>
      <w:proofErr w:type="gramEnd"/>
      <w:r>
        <w:t>&gt;</w:t>
      </w:r>
    </w:p>
    <w:p w14:paraId="4FF22F88" w14:textId="4FED2765" w:rsidR="00A305D9" w:rsidRPr="007055D9" w:rsidRDefault="00A305D9" w:rsidP="00683F88">
      <w:pPr>
        <w:pStyle w:val="XMLCode"/>
        <w:keepNext/>
        <w:keepLines/>
      </w:pPr>
      <w:r>
        <w:t xml:space="preserve">    &lt;</w:t>
      </w:r>
      <w:r w:rsidR="00971B31">
        <w:t>y_joint</w:t>
      </w:r>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&lt;weld_position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Heading3"/>
      </w:pPr>
      <w:bookmarkStart w:id="3060" w:name="WeldDefinitionKJoint"/>
      <w:bookmarkStart w:id="3061" w:name="_Toc338939115"/>
      <w:bookmarkStart w:id="3062" w:name="_Toc3557049"/>
      <w:bookmarkStart w:id="3063" w:name="_Toc34747299"/>
      <w:bookmarkStart w:id="3064" w:name="_Toc39880616"/>
      <w:bookmarkEnd w:id="3060"/>
      <w:r w:rsidRPr="007055D9">
        <w:t>K-Joint</w:t>
      </w:r>
      <w:bookmarkEnd w:id="3061"/>
      <w:bookmarkEnd w:id="3062"/>
      <w:bookmarkEnd w:id="3063"/>
      <w:bookmarkEnd w:id="3064"/>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ootnoteReference"/>
        </w:rPr>
        <w:footnoteReference w:id="23"/>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72E1352E">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Heading4"/>
        <w:numPr>
          <w:ilvl w:val="3"/>
          <w:numId w:val="12"/>
        </w:numPr>
        <w:tabs>
          <w:tab w:val="clear" w:pos="864"/>
          <w:tab w:val="num" w:pos="993"/>
        </w:tabs>
      </w:pPr>
      <w:bookmarkStart w:id="3065" w:name="_Toc3557050"/>
      <w:bookmarkStart w:id="3066" w:name="_Toc34747300"/>
      <w:bookmarkStart w:id="3067" w:name="_Toc39880617"/>
      <w:r w:rsidRPr="007055D9">
        <w:t>Sheet Parameters</w:t>
      </w:r>
      <w:bookmarkEnd w:id="3065"/>
      <w:bookmarkEnd w:id="3066"/>
      <w:bookmarkEnd w:id="3067"/>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672576" behindDoc="0" locked="0" layoutInCell="1" allowOverlap="1" wp14:anchorId="19E7BD0C" wp14:editId="44C20CAA">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51248B" w:rsidRPr="003670AB" w:rsidRDefault="0051248B" w:rsidP="008A1560">
                            <w:pPr>
                              <w:pStyle w:val="Caption"/>
                              <w:rPr>
                                <w:b w:val="0"/>
                                <w:bCs w:val="0"/>
                                <w:noProof/>
                                <w:sz w:val="26"/>
                                <w:szCs w:val="28"/>
                              </w:rPr>
                            </w:pPr>
                            <w:bookmarkStart w:id="3068" w:name="_Ref7932243"/>
                            <w:bookmarkStart w:id="3069" w:name="_Toc3557143"/>
                            <w:bookmarkStart w:id="3070" w:name="_Ref7932230"/>
                            <w:bookmarkStart w:id="3071" w:name="_Toc34747396"/>
                            <w:bookmarkStart w:id="3072" w:name="_Toc39880717"/>
                            <w:r>
                              <w:t xml:space="preserve">Figure </w:t>
                            </w:r>
                            <w:r>
                              <w:fldChar w:fldCharType="begin"/>
                            </w:r>
                            <w:r>
                              <w:instrText xml:space="preserve"> SEQ Figure \* ARABIC </w:instrText>
                            </w:r>
                            <w:r>
                              <w:fldChar w:fldCharType="separate"/>
                            </w:r>
                            <w:r>
                              <w:rPr>
                                <w:noProof/>
                              </w:rPr>
                              <w:t>66</w:t>
                            </w:r>
                            <w:r>
                              <w:fldChar w:fldCharType="end"/>
                            </w:r>
                            <w:bookmarkEnd w:id="3068"/>
                            <w:r>
                              <w:t>: K-Joint Sheet Layout</w:t>
                            </w:r>
                            <w:bookmarkEnd w:id="3069"/>
                            <w:bookmarkEnd w:id="3070"/>
                            <w:bookmarkEnd w:id="3071"/>
                            <w:bookmarkEnd w:id="30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69" type="#_x0000_t202" style="position:absolute;left:0;text-align:left;margin-left:248.45pt;margin-top:21.15pt;width:210.1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51248B" w:rsidRPr="003670AB" w:rsidRDefault="0051248B" w:rsidP="008A1560">
                      <w:pPr>
                        <w:pStyle w:val="Caption"/>
                        <w:rPr>
                          <w:b w:val="0"/>
                          <w:bCs w:val="0"/>
                          <w:noProof/>
                          <w:sz w:val="26"/>
                          <w:szCs w:val="28"/>
                        </w:rPr>
                      </w:pPr>
                      <w:bookmarkStart w:id="3073" w:name="_Ref7932243"/>
                      <w:bookmarkStart w:id="3074" w:name="_Toc3557143"/>
                      <w:bookmarkStart w:id="3075" w:name="_Ref7932230"/>
                      <w:bookmarkStart w:id="3076" w:name="_Toc34747396"/>
                      <w:bookmarkStart w:id="3077" w:name="_Toc39880717"/>
                      <w:r>
                        <w:t xml:space="preserve">Figure </w:t>
                      </w:r>
                      <w:r>
                        <w:fldChar w:fldCharType="begin"/>
                      </w:r>
                      <w:r>
                        <w:instrText xml:space="preserve"> SEQ Figure \* ARABIC </w:instrText>
                      </w:r>
                      <w:r>
                        <w:fldChar w:fldCharType="separate"/>
                      </w:r>
                      <w:r>
                        <w:rPr>
                          <w:noProof/>
                        </w:rPr>
                        <w:t>66</w:t>
                      </w:r>
                      <w:r>
                        <w:fldChar w:fldCharType="end"/>
                      </w:r>
                      <w:bookmarkEnd w:id="3073"/>
                      <w:r>
                        <w:t>: K-Joint Sheet Layout</w:t>
                      </w:r>
                      <w:bookmarkEnd w:id="3074"/>
                      <w:bookmarkEnd w:id="3075"/>
                      <w:bookmarkEnd w:id="3076"/>
                      <w:bookmarkEnd w:id="3077"/>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3078" w:name="_Toc3557051"/>
      <w:bookmarkStart w:id="3079" w:name="_Toc34747301"/>
      <w:bookmarkStart w:id="3080" w:name="_Toc39880618"/>
      <w:r w:rsidRPr="007055D9">
        <w:t>Weld Parameters</w:t>
      </w:r>
      <w:bookmarkEnd w:id="3078"/>
      <w:bookmarkEnd w:id="3079"/>
      <w:bookmarkEnd w:id="3080"/>
    </w:p>
    <w:p w14:paraId="26CE6BF0" w14:textId="51168494" w:rsidR="00255787" w:rsidRPr="007055D9" w:rsidRDefault="00C6012A" w:rsidP="007C5CDD">
      <w:pPr>
        <w:keepNext/>
        <w:jc w:val="both"/>
      </w:pPr>
      <w:r>
        <w:rPr>
          <w:noProof/>
          <w:lang w:eastAsia="en-US"/>
        </w:rPr>
        <w:drawing>
          <wp:anchor distT="0" distB="0" distL="114300" distR="114300" simplePos="0" relativeHeight="251649024" behindDoc="0" locked="0" layoutInCell="1" allowOverlap="1" wp14:anchorId="45E88191" wp14:editId="636C9F69">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61">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673600" behindDoc="0" locked="0" layoutInCell="1" allowOverlap="1" wp14:anchorId="09FAA68F" wp14:editId="592C6E30">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51248B" w:rsidRPr="00C21C59" w:rsidRDefault="0051248B" w:rsidP="008A1560">
                            <w:pPr>
                              <w:pStyle w:val="Caption"/>
                              <w:rPr>
                                <w:noProof/>
                                <w:szCs w:val="24"/>
                              </w:rPr>
                            </w:pPr>
                            <w:bookmarkStart w:id="3081" w:name="_Toc3557144"/>
                            <w:bookmarkStart w:id="3082" w:name="_Toc34747397"/>
                            <w:bookmarkStart w:id="3083" w:name="_Toc39880718"/>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3081"/>
                            <w:bookmarkEnd w:id="3082"/>
                            <w:bookmarkEnd w:id="30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70" type="#_x0000_t202" style="position:absolute;left:0;text-align:left;margin-left:250.55pt;margin-top:100.6pt;width:200.7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51248B" w:rsidRPr="00C21C59" w:rsidRDefault="0051248B" w:rsidP="008A1560">
                      <w:pPr>
                        <w:pStyle w:val="Caption"/>
                        <w:rPr>
                          <w:noProof/>
                          <w:szCs w:val="24"/>
                        </w:rPr>
                      </w:pPr>
                      <w:bookmarkStart w:id="3084" w:name="_Toc3557144"/>
                      <w:bookmarkStart w:id="3085" w:name="_Toc34747397"/>
                      <w:bookmarkStart w:id="3086" w:name="_Toc39880718"/>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3084"/>
                      <w:bookmarkEnd w:id="3085"/>
                      <w:bookmarkEnd w:id="3086"/>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2" type="#_x0000_t75" style="width:62.6pt;height:35.65pt" o:ole="">
            <v:imagedata r:id="rId131" o:title=""/>
          </v:shape>
          <o:OLEObject Type="Embed" ProgID="Equation.3" ShapeID="_x0000_i1032" DrawAspect="Content" ObjectID="_1652446898" r:id="rId162"/>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Pr>
                <w:sz w:val="20"/>
                <w:szCs w:val="20"/>
                <w:lang w:val="el-GR"/>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1B024EF9" w:rsidR="00255787" w:rsidRPr="007055D9" w:rsidRDefault="00F3716C" w:rsidP="00F3716C">
      <w:pPr>
        <w:pStyle w:val="Caption"/>
        <w:spacing w:before="120"/>
      </w:pPr>
      <w:bookmarkStart w:id="3087" w:name="_Toc3566515"/>
      <w:bookmarkStart w:id="3088" w:name="_Toc34747517"/>
      <w:bookmarkStart w:id="3089" w:name="_Toc39880843"/>
      <w:r>
        <w:t xml:space="preserve">Table </w:t>
      </w:r>
      <w:r w:rsidR="00ED469A">
        <w:fldChar w:fldCharType="begin"/>
      </w:r>
      <w:r w:rsidR="00ED469A">
        <w:instrText xml:space="preserve"> SEQ Table \* ARABIC </w:instrText>
      </w:r>
      <w:r w:rsidR="00ED469A">
        <w:fldChar w:fldCharType="separate"/>
      </w:r>
      <w:r w:rsidR="00A2710C">
        <w:rPr>
          <w:noProof/>
        </w:rPr>
        <w:t>112</w:t>
      </w:r>
      <w:r w:rsidR="00ED469A">
        <w:fldChar w:fldCharType="end"/>
      </w:r>
      <w:r w:rsidR="008A1560">
        <w:t>: Parameters of K-Joint</w:t>
      </w:r>
      <w:bookmarkEnd w:id="3087"/>
      <w:bookmarkEnd w:id="3088"/>
      <w:bookmarkEnd w:id="3089"/>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Heading4"/>
        <w:tabs>
          <w:tab w:val="clear" w:pos="864"/>
          <w:tab w:val="num" w:pos="993"/>
        </w:tabs>
      </w:pPr>
      <w:bookmarkStart w:id="3090" w:name="_Toc338939226"/>
      <w:bookmarkStart w:id="3091" w:name="_Toc3557052"/>
      <w:bookmarkStart w:id="3092" w:name="_Toc34747302"/>
      <w:bookmarkStart w:id="3093" w:name="_Toc39880619"/>
      <w:r w:rsidRPr="007055D9">
        <w:t>Attributes</w:t>
      </w:r>
      <w:bookmarkEnd w:id="3090"/>
      <w:bookmarkEnd w:id="3091"/>
      <w:bookmarkEnd w:id="3092"/>
      <w:bookmarkEnd w:id="3093"/>
    </w:p>
    <w:p w14:paraId="6CD2696C" w14:textId="0CB68550" w:rsidR="0006113C" w:rsidRPr="007055D9" w:rsidRDefault="008140DB" w:rsidP="003E1F0A">
      <w:pPr>
        <w:pStyle w:val="Heading5"/>
        <w:keepNext/>
      </w:pPr>
      <w:bookmarkStart w:id="3094" w:name="_Toc338939228"/>
      <w:r w:rsidRPr="007055D9">
        <w:t xml:space="preserve">Attribute </w:t>
      </w:r>
      <w:r w:rsidR="00194316">
        <w:t>"</w:t>
      </w:r>
      <w:r w:rsidRPr="007055D9">
        <w:t>b</w:t>
      </w:r>
      <w:r w:rsidR="0006113C" w:rsidRPr="007055D9">
        <w:t>ase</w:t>
      </w:r>
      <w:bookmarkEnd w:id="3094"/>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Heading5"/>
        <w:keepNext/>
      </w:pPr>
      <w:bookmarkStart w:id="3095" w:name="_Toc338939229"/>
      <w:r w:rsidRPr="007055D9">
        <w:t xml:space="preserve">Attribute </w:t>
      </w:r>
      <w:r w:rsidR="00194316">
        <w:t>"</w:t>
      </w:r>
      <w:r w:rsidRPr="007055D9">
        <w:t>t</w:t>
      </w:r>
      <w:r w:rsidR="0006113C" w:rsidRPr="007055D9">
        <w:t>echnology</w:t>
      </w:r>
      <w:bookmarkEnd w:id="3095"/>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4119AD49" w:rsidR="0006113C" w:rsidRPr="007055D9" w:rsidRDefault="0006113C" w:rsidP="005E1694">
      <w:pPr>
        <w:pStyle w:val="Heading4"/>
        <w:tabs>
          <w:tab w:val="clear" w:pos="864"/>
          <w:tab w:val="num" w:pos="993"/>
        </w:tabs>
      </w:pPr>
      <w:bookmarkStart w:id="3096" w:name="_Toc338939230"/>
      <w:bookmarkStart w:id="3097" w:name="_Toc3557053"/>
      <w:bookmarkStart w:id="3098" w:name="_Toc34747303"/>
      <w:bookmarkStart w:id="3099" w:name="_Toc39880620"/>
      <w:r w:rsidRPr="007055D9">
        <w:t xml:space="preserve">Element </w:t>
      </w:r>
      <w:r w:rsidR="00194316">
        <w:t>"</w:t>
      </w:r>
      <w:r w:rsidRPr="007055D9">
        <w:t>weld_position</w:t>
      </w:r>
      <w:bookmarkEnd w:id="3096"/>
      <w:bookmarkEnd w:id="3097"/>
      <w:r w:rsidR="00194316">
        <w:t>"</w:t>
      </w:r>
      <w:bookmarkEnd w:id="3098"/>
      <w:bookmarkEnd w:id="3099"/>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CommentReference"/>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CommentReference"/>
                <w:sz w:val="20"/>
                <w:szCs w:val="20"/>
                <w:lang w:eastAsia="x-none"/>
              </w:rPr>
            </w:pPr>
            <w:r>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CommentReference"/>
                <w:sz w:val="20"/>
                <w:szCs w:val="20"/>
                <w:lang w:eastAsia="x-none"/>
              </w:rPr>
            </w:pPr>
            <w:r>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CommentReference"/>
                <w:sz w:val="20"/>
                <w:szCs w:val="20"/>
                <w:lang w:eastAsia="x-none"/>
              </w:rPr>
            </w:pPr>
            <w:r>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CommentReference"/>
                <w:sz w:val="20"/>
                <w:szCs w:val="20"/>
                <w:lang w:eastAsia="x-none"/>
              </w:rPr>
            </w:pPr>
            <w:r>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CommentReference"/>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CommentReference"/>
                <w:sz w:val="20"/>
                <w:szCs w:val="20"/>
                <w:lang w:eastAsia="x-none"/>
              </w:rPr>
              <w:t>t</w:t>
            </w:r>
            <w:r w:rsidRPr="000A1539">
              <w:rPr>
                <w:rStyle w:val="CommentReference"/>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CommentReference"/>
                <w:sz w:val="20"/>
                <w:szCs w:val="20"/>
                <w:lang w:eastAsia="x-none"/>
              </w:rPr>
              <w:t>s</w:t>
            </w:r>
            <w:r w:rsidRPr="000A1539">
              <w:rPr>
                <w:rStyle w:val="CommentReference"/>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6D6E29B9" w:rsidR="00237781" w:rsidRDefault="00237781" w:rsidP="00F3716C">
      <w:pPr>
        <w:pStyle w:val="Caption"/>
        <w:spacing w:before="120"/>
      </w:pPr>
      <w:bookmarkStart w:id="3100" w:name="_Toc3566516"/>
      <w:bookmarkStart w:id="3101" w:name="_Toc34747518"/>
      <w:bookmarkStart w:id="3102" w:name="_Toc39880844"/>
      <w:bookmarkStart w:id="3103" w:name="_Toc338939233"/>
      <w:r>
        <w:t xml:space="preserve">Table </w:t>
      </w:r>
      <w:r w:rsidR="00ED469A">
        <w:fldChar w:fldCharType="begin"/>
      </w:r>
      <w:r w:rsidR="00ED469A">
        <w:instrText xml:space="preserve"> SEQ Table \* ARABIC </w:instrText>
      </w:r>
      <w:r w:rsidR="00ED469A">
        <w:fldChar w:fldCharType="separate"/>
      </w:r>
      <w:r w:rsidR="00A2710C">
        <w:rPr>
          <w:noProof/>
        </w:rPr>
        <w:t>113</w:t>
      </w:r>
      <w:r w:rsidR="00ED469A">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3100"/>
      <w:bookmarkEnd w:id="3101"/>
      <w:bookmarkEnd w:id="3102"/>
      <w:r>
        <w:t xml:space="preserve"> </w:t>
      </w:r>
    </w:p>
    <w:p w14:paraId="60666475" w14:textId="21CA7902" w:rsidR="007C55C2" w:rsidRDefault="007C55C2" w:rsidP="007C55C2">
      <w:pPr>
        <w:pStyle w:val="Heading5"/>
        <w:keepNext/>
      </w:pPr>
      <w:r w:rsidRPr="007055D9">
        <w:t>Attribute</w:t>
      </w:r>
      <w:r>
        <w:t>s</w:t>
      </w:r>
      <w:r w:rsidRPr="007055D9">
        <w:t xml:space="preserve"> </w:t>
      </w:r>
      <w:r w:rsidR="00194316">
        <w:t>"</w:t>
      </w:r>
      <w:r>
        <w:t>u, x, y, z, reference</w:t>
      </w:r>
      <w:r w:rsidR="00194316">
        <w:t>"</w:t>
      </w:r>
    </w:p>
    <w:p w14:paraId="2656862E" w14:textId="176A801A" w:rsidR="007C55C2" w:rsidRDefault="007C55C2" w:rsidP="007C55C2">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A2710C">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A2710C" w:rsidRPr="00A2710C">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Heading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481C34C4" w:rsidR="0006113C" w:rsidRPr="007055D9" w:rsidRDefault="0006113C" w:rsidP="003E1F0A">
      <w:pPr>
        <w:pStyle w:val="Heading5"/>
        <w:keepNext/>
      </w:pPr>
      <w:r w:rsidRPr="007055D9">
        <w:t xml:space="preserve">Attribute </w:t>
      </w:r>
      <w:r w:rsidR="00194316">
        <w:t>"</w:t>
      </w:r>
      <w:r w:rsidRPr="007055D9">
        <w:t>section</w:t>
      </w:r>
      <w:bookmarkEnd w:id="3103"/>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03F332B8" w:rsidR="0006113C" w:rsidRPr="007055D9" w:rsidRDefault="0006113C" w:rsidP="00DA7B31">
      <w:pPr>
        <w:pStyle w:val="Heading5"/>
        <w:keepNext/>
      </w:pPr>
      <w:bookmarkStart w:id="3104" w:name="_Toc338939234"/>
      <w:r w:rsidRPr="007055D9">
        <w:t xml:space="preserve">Attribute </w:t>
      </w:r>
      <w:r w:rsidR="00194316">
        <w:t>"</w:t>
      </w:r>
      <w:r w:rsidRPr="007055D9">
        <w:t>thickness</w:t>
      </w:r>
      <w:bookmarkEnd w:id="3104"/>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792D231E" w:rsidR="00F3716C" w:rsidRDefault="00F3716C" w:rsidP="00F3716C">
      <w:pPr>
        <w:pStyle w:val="Caption"/>
        <w:spacing w:before="120"/>
      </w:pPr>
      <w:bookmarkStart w:id="3105" w:name="_Toc3566517"/>
      <w:bookmarkStart w:id="3106" w:name="_Toc34747519"/>
      <w:bookmarkStart w:id="3107" w:name="_Toc39880845"/>
      <w:bookmarkStart w:id="3108" w:name="_Toc338939235"/>
      <w:r>
        <w:t xml:space="preserve">Table </w:t>
      </w:r>
      <w:r w:rsidR="00ED469A">
        <w:fldChar w:fldCharType="begin"/>
      </w:r>
      <w:r w:rsidR="00ED469A">
        <w:instrText xml:space="preserve"> SEQ Table \* ARABIC </w:instrText>
      </w:r>
      <w:r w:rsidR="00ED469A">
        <w:fldChar w:fldCharType="separate"/>
      </w:r>
      <w:r w:rsidR="00A2710C">
        <w:rPr>
          <w:noProof/>
        </w:rPr>
        <w:t>114</w:t>
      </w:r>
      <w:r w:rsidR="00ED469A">
        <w:fldChar w:fldCharType="end"/>
      </w:r>
      <w:r w:rsidR="0070710C">
        <w:t xml:space="preserve">: Value Dependency of Attribute </w:t>
      </w:r>
      <w:r w:rsidR="0070710C">
        <w:rPr>
          <w:rStyle w:val="elementdeftypeChar"/>
          <w:b/>
        </w:rPr>
        <w:t>thickness</w:t>
      </w:r>
      <w:bookmarkEnd w:id="3105"/>
      <w:bookmarkEnd w:id="3106"/>
      <w:bookmarkEnd w:id="3107"/>
    </w:p>
    <w:p w14:paraId="484E78C3" w14:textId="0E604EA6" w:rsidR="0006113C" w:rsidRPr="007055D9" w:rsidRDefault="0006113C" w:rsidP="00DA7B31">
      <w:pPr>
        <w:pStyle w:val="Heading5"/>
        <w:keepNext/>
      </w:pPr>
      <w:r w:rsidRPr="007055D9">
        <w:t xml:space="preserve">Attribute </w:t>
      </w:r>
      <w:r w:rsidR="00194316">
        <w:t>"</w:t>
      </w:r>
      <w:r w:rsidRPr="007055D9">
        <w:t>angle</w:t>
      </w:r>
      <w:bookmarkEnd w:id="3108"/>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Heading5"/>
        <w:keepNext/>
      </w:pPr>
      <w:bookmarkStart w:id="3109" w:name="_Toc338939236"/>
      <w:r w:rsidRPr="007055D9">
        <w:t xml:space="preserve">Attribute </w:t>
      </w:r>
      <w:r w:rsidR="00194316">
        <w:t>"</w:t>
      </w:r>
      <w:r w:rsidRPr="007055D9">
        <w:t>penetration</w:t>
      </w:r>
      <w:bookmarkEnd w:id="3109"/>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Heading5"/>
        <w:keepNext/>
      </w:pPr>
      <w:bookmarkStart w:id="3110" w:name="_Toc338939238"/>
      <w:r w:rsidRPr="007055D9">
        <w:t xml:space="preserve">Attribute </w:t>
      </w:r>
      <w:r w:rsidR="00194316">
        <w:t>"</w:t>
      </w:r>
      <w:r w:rsidRPr="007055D9">
        <w:t>shape</w:t>
      </w:r>
      <w:bookmarkEnd w:id="3110"/>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Heading5"/>
        <w:keepNext/>
      </w:pPr>
      <w:bookmarkStart w:id="3111" w:name="_Toc338939239"/>
      <w:r w:rsidRPr="007055D9">
        <w:t xml:space="preserve">Attribute </w:t>
      </w:r>
      <w:r w:rsidR="00194316">
        <w:t>"</w:t>
      </w:r>
      <w:r w:rsidRPr="007055D9">
        <w:t>filler</w:t>
      </w:r>
      <w:bookmarkEnd w:id="3111"/>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gramStart"/>
      <w:r w:rsidR="00574534">
        <w:t>seamwweld</w:t>
      </w:r>
      <w:proofErr w:type="gramEnd"/>
      <w:r w:rsidR="00574534">
        <w:t>&gt;</w:t>
      </w:r>
    </w:p>
    <w:p w14:paraId="7D6901BD" w14:textId="1086BBC0" w:rsidR="0006113C" w:rsidRDefault="00574534" w:rsidP="00237781">
      <w:pPr>
        <w:pStyle w:val="XMLCode"/>
        <w:keepNext/>
      </w:pPr>
      <w:r>
        <w:t xml:space="preserve">    &lt;</w:t>
      </w:r>
      <w:r w:rsidR="0006113C" w:rsidRPr="007055D9">
        <w:t>k</w:t>
      </w:r>
      <w:r>
        <w:t>_</w:t>
      </w:r>
      <w:r w:rsidR="0006113C" w:rsidRPr="007055D9">
        <w:t>joint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Heading4"/>
        <w:keepLines/>
        <w:ind w:left="862" w:hanging="862"/>
      </w:pPr>
      <w:bookmarkStart w:id="3112" w:name="WeldDefinitionCrossJoint"/>
      <w:bookmarkStart w:id="3113" w:name="_Ref397588351"/>
      <w:bookmarkStart w:id="3114" w:name="_Toc3557054"/>
      <w:bookmarkStart w:id="3115" w:name="_Toc34747304"/>
      <w:bookmarkStart w:id="3116" w:name="_Toc39880621"/>
      <w:bookmarkStart w:id="3117" w:name="_Toc338939116"/>
      <w:bookmarkEnd w:id="3112"/>
      <w:r w:rsidRPr="007055D9">
        <w:t xml:space="preserve">Element </w:t>
      </w:r>
      <w:r w:rsidR="00194316">
        <w:t>"</w:t>
      </w:r>
      <w:r>
        <w:t>sheet_parameter</w:t>
      </w:r>
      <w:bookmarkEnd w:id="3113"/>
      <w:bookmarkEnd w:id="3114"/>
      <w:r w:rsidR="00194316">
        <w:t>"</w:t>
      </w:r>
      <w:bookmarkEnd w:id="3115"/>
      <w:bookmarkEnd w:id="3116"/>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r>
              <w:rPr>
                <w:sz w:val="20"/>
                <w:szCs w:val="20"/>
              </w:rPr>
              <w:t xml:space="preserve">sheet_thickness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48100A1F" w:rsidR="00237781" w:rsidRDefault="00237781" w:rsidP="00F3716C">
      <w:pPr>
        <w:pStyle w:val="Caption"/>
        <w:spacing w:before="120"/>
      </w:pPr>
      <w:bookmarkStart w:id="3118" w:name="_Toc3566518"/>
      <w:bookmarkStart w:id="3119" w:name="_Toc34747520"/>
      <w:bookmarkStart w:id="3120" w:name="_Toc39880846"/>
      <w:r>
        <w:t xml:space="preserve">Table </w:t>
      </w:r>
      <w:r w:rsidR="00ED469A">
        <w:fldChar w:fldCharType="begin"/>
      </w:r>
      <w:r w:rsidR="00ED469A">
        <w:instrText xml:space="preserve"> SEQ Table \* ARABIC </w:instrText>
      </w:r>
      <w:r w:rsidR="00ED469A">
        <w:fldChar w:fldCharType="separate"/>
      </w:r>
      <w:r w:rsidR="00A2710C">
        <w:rPr>
          <w:noProof/>
        </w:rPr>
        <w:t>115</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3118"/>
      <w:bookmarkEnd w:id="3119"/>
      <w:bookmarkEnd w:id="3120"/>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gramStart"/>
      <w:r>
        <w:t>seamweld</w:t>
      </w:r>
      <w:proofErr w:type="gramEnd"/>
      <w:r>
        <w:t>&gt;</w:t>
      </w:r>
    </w:p>
    <w:p w14:paraId="6040E4D7" w14:textId="2F398698" w:rsidR="00C349F8" w:rsidRPr="007055D9" w:rsidRDefault="00C349F8" w:rsidP="003C4247">
      <w:pPr>
        <w:pStyle w:val="XMLCode"/>
        <w:keepNext/>
      </w:pPr>
      <w:r>
        <w:t xml:space="preserve">    &lt;k_joint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 xml:space="preserve">&lt;weld_position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&lt;sheet_parameter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Heading3"/>
      </w:pPr>
      <w:bookmarkStart w:id="3121" w:name="_Toc3557055"/>
      <w:bookmarkStart w:id="3122" w:name="_Toc34747305"/>
      <w:bookmarkStart w:id="3123" w:name="_Toc39880622"/>
      <w:r>
        <w:t>Cruciform Joint</w:t>
      </w:r>
      <w:bookmarkEnd w:id="3117"/>
      <w:bookmarkEnd w:id="3121"/>
      <w:bookmarkEnd w:id="3122"/>
      <w:bookmarkEnd w:id="3123"/>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3124" w:name="GenericSeamWeldWeldingTechnology"/>
      <w:bookmarkEnd w:id="3124"/>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Heading4"/>
        <w:numPr>
          <w:ilvl w:val="3"/>
          <w:numId w:val="13"/>
        </w:numPr>
        <w:tabs>
          <w:tab w:val="clear" w:pos="864"/>
          <w:tab w:val="num" w:pos="993"/>
        </w:tabs>
      </w:pPr>
      <w:bookmarkStart w:id="3125" w:name="_Toc3557056"/>
      <w:bookmarkStart w:id="3126" w:name="_Toc34747306"/>
      <w:bookmarkStart w:id="3127" w:name="_Toc39880623"/>
      <w:r>
        <w:rPr>
          <w:noProof/>
          <w:lang w:eastAsia="en-US"/>
        </w:rPr>
        <w:drawing>
          <wp:anchor distT="0" distB="0" distL="114300" distR="114300" simplePos="0" relativeHeight="251650048" behindDoc="1" locked="0" layoutInCell="1" allowOverlap="1" wp14:anchorId="21FF3B0F" wp14:editId="188C089F">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3125"/>
      <w:bookmarkEnd w:id="3126"/>
      <w:bookmarkEnd w:id="3127"/>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p w14:paraId="61C77561" w14:textId="77777777" w:rsidR="00255787" w:rsidRPr="007055D9" w:rsidRDefault="00AA1695" w:rsidP="005E1694">
      <w:pPr>
        <w:pStyle w:val="Heading4"/>
        <w:tabs>
          <w:tab w:val="clear" w:pos="864"/>
          <w:tab w:val="num" w:pos="993"/>
        </w:tabs>
      </w:pPr>
      <w:bookmarkStart w:id="3128" w:name="_Toc3557057"/>
      <w:bookmarkStart w:id="3129" w:name="_Toc34747307"/>
      <w:bookmarkStart w:id="3130" w:name="_Toc39880624"/>
      <w:r>
        <w:rPr>
          <w:noProof/>
          <w:lang w:eastAsia="en-US"/>
        </w:rPr>
        <mc:AlternateContent>
          <mc:Choice Requires="wps">
            <w:drawing>
              <wp:anchor distT="0" distB="0" distL="114300" distR="114300" simplePos="0" relativeHeight="251674624" behindDoc="0" locked="0" layoutInCell="1" allowOverlap="1" wp14:anchorId="4CD7AEC3" wp14:editId="4F3385CA">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51248B" w:rsidRPr="00412853" w:rsidRDefault="0051248B" w:rsidP="00AA1695">
                            <w:pPr>
                              <w:pStyle w:val="Caption"/>
                              <w:rPr>
                                <w:noProof/>
                                <w:szCs w:val="24"/>
                              </w:rPr>
                            </w:pPr>
                            <w:bookmarkStart w:id="3131" w:name="_Toc3557145"/>
                            <w:bookmarkStart w:id="3132" w:name="_Toc34747398"/>
                            <w:bookmarkStart w:id="3133" w:name="_Toc39880719"/>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3131"/>
                            <w:bookmarkEnd w:id="3132"/>
                            <w:bookmarkEnd w:id="3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71" type="#_x0000_t202" style="position:absolute;left:0;text-align:left;margin-left:250.65pt;margin-top:.2pt;width:174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51248B" w:rsidRPr="00412853" w:rsidRDefault="0051248B" w:rsidP="00AA1695">
                      <w:pPr>
                        <w:pStyle w:val="Caption"/>
                        <w:rPr>
                          <w:noProof/>
                          <w:szCs w:val="24"/>
                        </w:rPr>
                      </w:pPr>
                      <w:bookmarkStart w:id="3134" w:name="_Toc3557145"/>
                      <w:bookmarkStart w:id="3135" w:name="_Toc34747398"/>
                      <w:bookmarkStart w:id="3136" w:name="_Toc39880719"/>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3134"/>
                      <w:bookmarkEnd w:id="3135"/>
                      <w:bookmarkEnd w:id="3136"/>
                    </w:p>
                  </w:txbxContent>
                </v:textbox>
              </v:shape>
            </w:pict>
          </mc:Fallback>
        </mc:AlternateContent>
      </w:r>
      <w:r w:rsidR="00255787" w:rsidRPr="007055D9">
        <w:t>Weld Parameters</w:t>
      </w:r>
      <w:bookmarkEnd w:id="3128"/>
      <w:bookmarkEnd w:id="3129"/>
      <w:bookmarkEnd w:id="3130"/>
    </w:p>
    <w:p w14:paraId="3BEF0678" w14:textId="61631B50" w:rsidR="00255787" w:rsidRPr="007055D9" w:rsidRDefault="00E664A9" w:rsidP="00255787">
      <w:r>
        <w:rPr>
          <w:noProof/>
          <w:lang w:eastAsia="en-US"/>
        </w:rPr>
        <w:drawing>
          <wp:anchor distT="0" distB="0" distL="114300" distR="114300" simplePos="0" relativeHeight="251653120" behindDoc="0" locked="0" layoutInCell="1" allowOverlap="1" wp14:anchorId="18F20384" wp14:editId="06A081E9">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64">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1072" behindDoc="0" locked="0" layoutInCell="1" allowOverlap="1" wp14:anchorId="4BEDC384" wp14:editId="56A46DDB">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64">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2096" behindDoc="0" locked="0" layoutInCell="1" allowOverlap="1" wp14:anchorId="6FD34976" wp14:editId="7D175CD2">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64">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4144" behindDoc="0" locked="0" layoutInCell="1" allowOverlap="1" wp14:anchorId="41E78015" wp14:editId="0450E492">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64">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675648" behindDoc="0" locked="0" layoutInCell="1" allowOverlap="1" wp14:anchorId="77AD1488" wp14:editId="2E5D6751">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51248B" w:rsidRPr="006E5062" w:rsidRDefault="0051248B" w:rsidP="00AA1695">
                            <w:pPr>
                              <w:pStyle w:val="Caption"/>
                              <w:rPr>
                                <w:noProof/>
                                <w:szCs w:val="24"/>
                              </w:rPr>
                            </w:pPr>
                            <w:bookmarkStart w:id="3137" w:name="_Toc3557146"/>
                            <w:bookmarkStart w:id="3138" w:name="_Toc34747399"/>
                            <w:bookmarkStart w:id="3139" w:name="_Toc39880720"/>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3137"/>
                            <w:bookmarkEnd w:id="3138"/>
                            <w:bookmarkEnd w:id="3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72" type="#_x0000_t202" style="position:absolute;margin-left:257.85pt;margin-top:139.7pt;width:172.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51248B" w:rsidRPr="006E5062" w:rsidRDefault="0051248B" w:rsidP="00AA1695">
                      <w:pPr>
                        <w:pStyle w:val="Caption"/>
                        <w:rPr>
                          <w:noProof/>
                          <w:szCs w:val="24"/>
                        </w:rPr>
                      </w:pPr>
                      <w:bookmarkStart w:id="3140" w:name="_Toc3557146"/>
                      <w:bookmarkStart w:id="3141" w:name="_Toc34747399"/>
                      <w:bookmarkStart w:id="3142" w:name="_Toc39880720"/>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3140"/>
                      <w:bookmarkEnd w:id="3141"/>
                      <w:bookmarkEnd w:id="3142"/>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2.6pt;height:35.65pt" o:ole="">
            <v:imagedata r:id="rId131" o:title=""/>
          </v:shape>
          <o:OLEObject Type="Embed" ProgID="Equation.3" ShapeID="_x0000_i1033" DrawAspect="Content" ObjectID="_1652446899" r:id="rId165"/>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35D69CFC" w:rsidR="00F3716C" w:rsidRDefault="00F3716C" w:rsidP="00F3716C">
      <w:pPr>
        <w:pStyle w:val="Caption"/>
        <w:spacing w:before="120"/>
      </w:pPr>
      <w:bookmarkStart w:id="3143" w:name="_Toc3566519"/>
      <w:bookmarkStart w:id="3144" w:name="_Toc34747521"/>
      <w:bookmarkStart w:id="3145" w:name="_Toc39880847"/>
      <w:bookmarkStart w:id="3146" w:name="_Toc338939241"/>
      <w:bookmarkStart w:id="3147" w:name="_Toc288196482"/>
      <w:bookmarkStart w:id="3148" w:name="_Toc288200784"/>
      <w:bookmarkStart w:id="3149" w:name="_Toc338938909"/>
      <w:bookmarkStart w:id="3150" w:name="_Toc338939128"/>
      <w:bookmarkEnd w:id="2688"/>
      <w:r>
        <w:t xml:space="preserve">Table </w:t>
      </w:r>
      <w:r w:rsidR="00ED469A">
        <w:fldChar w:fldCharType="begin"/>
      </w:r>
      <w:r w:rsidR="00ED469A">
        <w:instrText xml:space="preserve"> SEQ Table \* ARABIC </w:instrText>
      </w:r>
      <w:r w:rsidR="00ED469A">
        <w:fldChar w:fldCharType="separate"/>
      </w:r>
      <w:r w:rsidR="00A2710C">
        <w:rPr>
          <w:noProof/>
        </w:rPr>
        <w:t>116</w:t>
      </w:r>
      <w:r w:rsidR="00ED469A">
        <w:fldChar w:fldCharType="end"/>
      </w:r>
      <w:r w:rsidR="00AA1695">
        <w:t>: Parameters of Cruciform Joint</w:t>
      </w:r>
      <w:bookmarkEnd w:id="3143"/>
      <w:bookmarkEnd w:id="3144"/>
      <w:bookmarkEnd w:id="3145"/>
    </w:p>
    <w:p w14:paraId="114455A9" w14:textId="77777777" w:rsidR="0006113C" w:rsidRPr="007055D9" w:rsidRDefault="0006113C" w:rsidP="005E1694">
      <w:pPr>
        <w:pStyle w:val="Heading4"/>
        <w:tabs>
          <w:tab w:val="clear" w:pos="864"/>
          <w:tab w:val="num" w:pos="993"/>
        </w:tabs>
      </w:pPr>
      <w:bookmarkStart w:id="3151" w:name="_Toc3557058"/>
      <w:bookmarkStart w:id="3152" w:name="_Toc34747308"/>
      <w:bookmarkStart w:id="3153" w:name="_Toc39880625"/>
      <w:r w:rsidRPr="007055D9">
        <w:lastRenderedPageBreak/>
        <w:t>Attributes</w:t>
      </w:r>
      <w:bookmarkEnd w:id="3146"/>
      <w:bookmarkEnd w:id="3151"/>
      <w:bookmarkEnd w:id="3152"/>
      <w:bookmarkEnd w:id="3153"/>
    </w:p>
    <w:p w14:paraId="0596FA3B" w14:textId="4F2C2B8D" w:rsidR="0006113C" w:rsidRPr="007055D9" w:rsidRDefault="007D42C3" w:rsidP="003C4247">
      <w:pPr>
        <w:pStyle w:val="Heading5"/>
        <w:keepNext/>
      </w:pPr>
      <w:bookmarkStart w:id="3154" w:name="_Toc338939243"/>
      <w:r w:rsidRPr="007055D9">
        <w:t xml:space="preserve">Attribute </w:t>
      </w:r>
      <w:r w:rsidR="00194316">
        <w:t>"</w:t>
      </w:r>
      <w:r w:rsidRPr="007055D9">
        <w:t>b</w:t>
      </w:r>
      <w:r w:rsidR="0006113C" w:rsidRPr="007055D9">
        <w:t>ase</w:t>
      </w:r>
      <w:bookmarkEnd w:id="3154"/>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Heading5"/>
        <w:keepNext/>
        <w:spacing w:before="120"/>
      </w:pPr>
      <w:bookmarkStart w:id="3155" w:name="_Toc338939244"/>
      <w:r w:rsidRPr="007055D9">
        <w:t xml:space="preserve">Attribute </w:t>
      </w:r>
      <w:r w:rsidR="00194316">
        <w:t>"</w:t>
      </w:r>
      <w:r w:rsidRPr="007055D9">
        <w:t>t</w:t>
      </w:r>
      <w:r w:rsidR="0006113C" w:rsidRPr="007055D9">
        <w:t>echnology</w:t>
      </w:r>
      <w:bookmarkEnd w:id="3155"/>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1DC8E929" w:rsidR="0006113C" w:rsidRPr="007055D9" w:rsidRDefault="0006113C" w:rsidP="005E1694">
      <w:pPr>
        <w:pStyle w:val="Heading4"/>
        <w:tabs>
          <w:tab w:val="clear" w:pos="864"/>
          <w:tab w:val="num" w:pos="993"/>
        </w:tabs>
      </w:pPr>
      <w:bookmarkStart w:id="3156" w:name="_Toc338939245"/>
      <w:bookmarkStart w:id="3157" w:name="_Toc3557059"/>
      <w:bookmarkStart w:id="3158" w:name="_Toc34747309"/>
      <w:bookmarkStart w:id="3159" w:name="_Toc39880626"/>
      <w:r w:rsidRPr="007055D9">
        <w:t xml:space="preserve">Element </w:t>
      </w:r>
      <w:r w:rsidR="00194316">
        <w:t>"</w:t>
      </w:r>
      <w:r w:rsidRPr="007055D9">
        <w:t>weld_position</w:t>
      </w:r>
      <w:bookmarkEnd w:id="3156"/>
      <w:bookmarkEnd w:id="3157"/>
      <w:r w:rsidR="00194316">
        <w:t>"</w:t>
      </w:r>
      <w:bookmarkEnd w:id="3158"/>
      <w:bookmarkEnd w:id="3159"/>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622FF8BA" w:rsidR="003C4247" w:rsidRDefault="003C4247" w:rsidP="00F3716C">
      <w:pPr>
        <w:pStyle w:val="Caption"/>
        <w:spacing w:before="120"/>
      </w:pPr>
      <w:bookmarkStart w:id="3160" w:name="_Toc3566520"/>
      <w:bookmarkStart w:id="3161" w:name="_Toc34747522"/>
      <w:bookmarkStart w:id="3162" w:name="_Toc39880848"/>
      <w:bookmarkStart w:id="3163" w:name="_Toc338939248"/>
      <w:r>
        <w:t xml:space="preserve">Table </w:t>
      </w:r>
      <w:r w:rsidR="00ED469A">
        <w:fldChar w:fldCharType="begin"/>
      </w:r>
      <w:r w:rsidR="00ED469A">
        <w:instrText xml:space="preserve"> SEQ Table \* ARABIC </w:instrText>
      </w:r>
      <w:r w:rsidR="00ED469A">
        <w:fldChar w:fldCharType="separate"/>
      </w:r>
      <w:r w:rsidR="00A2710C">
        <w:rPr>
          <w:noProof/>
        </w:rPr>
        <w:t>117</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3160"/>
      <w:bookmarkEnd w:id="3161"/>
      <w:bookmarkEnd w:id="3162"/>
      <w:r>
        <w:t xml:space="preserve"> </w:t>
      </w:r>
    </w:p>
    <w:p w14:paraId="7F076D9A" w14:textId="4B8AFCC6" w:rsidR="00D21A31" w:rsidRDefault="00D21A31" w:rsidP="00D21A31">
      <w:pPr>
        <w:pStyle w:val="Heading5"/>
        <w:keepNext/>
      </w:pPr>
      <w:r w:rsidRPr="007055D9">
        <w:t>Attribute</w:t>
      </w:r>
      <w:r>
        <w:t>s</w:t>
      </w:r>
      <w:r w:rsidRPr="007055D9">
        <w:t xml:space="preserve"> </w:t>
      </w:r>
      <w:r w:rsidR="00194316">
        <w:t>"</w:t>
      </w:r>
      <w:r>
        <w:t>u, x, y, z, reference</w:t>
      </w:r>
      <w:r w:rsidR="00194316">
        <w:t>"</w:t>
      </w:r>
    </w:p>
    <w:p w14:paraId="5B049AB7" w14:textId="3869B547" w:rsidR="00D21A31" w:rsidRDefault="00D21A31" w:rsidP="00D21A31">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A2710C">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A2710C" w:rsidRPr="00A2710C">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Heading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5B001670" w:rsidR="0006113C" w:rsidRPr="007055D9" w:rsidRDefault="0006113C" w:rsidP="003C4247">
      <w:pPr>
        <w:pStyle w:val="Heading5"/>
        <w:keepNext/>
      </w:pPr>
      <w:r w:rsidRPr="007055D9">
        <w:t xml:space="preserve">Attribute </w:t>
      </w:r>
      <w:r w:rsidR="00194316">
        <w:t>"</w:t>
      </w:r>
      <w:r w:rsidRPr="007055D9">
        <w:t>section</w:t>
      </w:r>
      <w:bookmarkEnd w:id="3163"/>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ListBulle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lastRenderedPageBreak/>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61C09D92" w:rsidR="0006113C" w:rsidRPr="007055D9" w:rsidRDefault="0006113C" w:rsidP="003C4247">
      <w:pPr>
        <w:pStyle w:val="Heading5"/>
        <w:keepNext/>
      </w:pPr>
      <w:bookmarkStart w:id="3164" w:name="_Toc338939249"/>
      <w:r w:rsidRPr="007055D9">
        <w:t xml:space="preserve">Attribute </w:t>
      </w:r>
      <w:r w:rsidR="00194316">
        <w:t>"</w:t>
      </w:r>
      <w:r w:rsidRPr="007055D9">
        <w:t>thickness</w:t>
      </w:r>
      <w:bookmarkEnd w:id="3164"/>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68FA9A9B" w:rsidR="00AA1695" w:rsidRDefault="00AA1695" w:rsidP="00AA1695">
      <w:pPr>
        <w:pStyle w:val="Caption"/>
        <w:spacing w:before="120"/>
      </w:pPr>
      <w:bookmarkStart w:id="3165" w:name="_Toc3566521"/>
      <w:bookmarkStart w:id="3166" w:name="_Toc34747523"/>
      <w:bookmarkStart w:id="3167" w:name="_Toc39880849"/>
      <w:bookmarkStart w:id="3168" w:name="_Toc338939250"/>
      <w:r>
        <w:t xml:space="preserve">Table </w:t>
      </w:r>
      <w:r w:rsidR="00ED469A">
        <w:fldChar w:fldCharType="begin"/>
      </w:r>
      <w:r w:rsidR="00ED469A">
        <w:instrText xml:space="preserve"> SEQ Table \* ARABIC </w:instrText>
      </w:r>
      <w:r w:rsidR="00ED469A">
        <w:fldChar w:fldCharType="separate"/>
      </w:r>
      <w:r w:rsidR="00A2710C">
        <w:rPr>
          <w:noProof/>
        </w:rPr>
        <w:t>118</w:t>
      </w:r>
      <w:r w:rsidR="00ED469A">
        <w:fldChar w:fldCharType="end"/>
      </w:r>
      <w:r>
        <w:t xml:space="preserve">: Value Dependency of Attribute </w:t>
      </w:r>
      <w:r>
        <w:rPr>
          <w:rStyle w:val="elementdeftypeChar"/>
          <w:b/>
        </w:rPr>
        <w:t>thickness</w:t>
      </w:r>
      <w:bookmarkEnd w:id="3165"/>
      <w:bookmarkEnd w:id="3166"/>
      <w:bookmarkEnd w:id="3167"/>
    </w:p>
    <w:p w14:paraId="73A13EF8" w14:textId="296C58B7" w:rsidR="0006113C" w:rsidRPr="007055D9" w:rsidRDefault="0006113C" w:rsidP="008641A9">
      <w:pPr>
        <w:pStyle w:val="Heading5"/>
        <w:keepNext/>
      </w:pPr>
      <w:r w:rsidRPr="007055D9">
        <w:t xml:space="preserve">Attribute </w:t>
      </w:r>
      <w:r w:rsidR="00194316">
        <w:t>"</w:t>
      </w:r>
      <w:r w:rsidRPr="007055D9">
        <w:t>angle</w:t>
      </w:r>
      <w:bookmarkEnd w:id="3168"/>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Heading5"/>
        <w:keepNext/>
      </w:pPr>
      <w:bookmarkStart w:id="3169" w:name="_Toc338939251"/>
      <w:r w:rsidRPr="007055D9">
        <w:t xml:space="preserve">Attribute </w:t>
      </w:r>
      <w:r w:rsidR="00194316">
        <w:t>"</w:t>
      </w:r>
      <w:r w:rsidRPr="007055D9">
        <w:t>penetration</w:t>
      </w:r>
      <w:bookmarkEnd w:id="3169"/>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4"/>
      </w:r>
      <w:r w:rsidRPr="007055D9">
        <w:t>.</w:t>
      </w:r>
    </w:p>
    <w:p w14:paraId="245ED85A" w14:textId="6627127B" w:rsidR="0006113C" w:rsidRPr="007055D9" w:rsidRDefault="0006113C" w:rsidP="008641A9">
      <w:pPr>
        <w:pStyle w:val="Heading5"/>
        <w:keepNext/>
      </w:pPr>
      <w:bookmarkStart w:id="3170" w:name="_Toc338939253"/>
      <w:r w:rsidRPr="007055D9">
        <w:t xml:space="preserve">Attribute </w:t>
      </w:r>
      <w:r w:rsidR="00194316">
        <w:t>"</w:t>
      </w:r>
      <w:r w:rsidRPr="007055D9">
        <w:t>shape</w:t>
      </w:r>
      <w:bookmarkEnd w:id="3170"/>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Heading5"/>
        <w:keepNext/>
      </w:pPr>
      <w:bookmarkStart w:id="3171" w:name="_Toc338939254"/>
      <w:r w:rsidRPr="007055D9">
        <w:t xml:space="preserve">Attribute </w:t>
      </w:r>
      <w:r w:rsidR="00194316">
        <w:t>"</w:t>
      </w:r>
      <w:r w:rsidRPr="007055D9">
        <w:t>filler</w:t>
      </w:r>
      <w:bookmarkEnd w:id="3171"/>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Heading5"/>
        <w:keepNext/>
        <w:spacing w:before="120"/>
      </w:pPr>
      <w:r w:rsidRPr="007055D9">
        <w:t xml:space="preserve">Attribute </w:t>
      </w:r>
      <w:r w:rsidR="00194316">
        <w:t>"</w:t>
      </w:r>
      <w:r w:rsidRPr="007055D9">
        <w:t>filler</w:t>
      </w:r>
      <w:r w:rsidRPr="00A06030">
        <w:rPr>
          <w:lang w:val="en-US"/>
        </w:rPr>
        <w:t>_material</w:t>
      </w:r>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gramStart"/>
      <w:r w:rsidR="00885D11">
        <w:t>seamweld</w:t>
      </w:r>
      <w:proofErr w:type="gramEnd"/>
      <w:r w:rsidR="00885D11">
        <w:t>&gt;</w:t>
      </w:r>
    </w:p>
    <w:p w14:paraId="7C8E365C" w14:textId="40DEB3DD" w:rsidR="00885D11" w:rsidRDefault="00885D11" w:rsidP="008641A9">
      <w:pPr>
        <w:pStyle w:val="XMLCode"/>
        <w:keepNext/>
      </w:pPr>
      <w:r>
        <w:t xml:space="preserve">    &lt;cruciform_joint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section</w:t>
      </w:r>
      <w:proofErr w:type="gramEnd"/>
      <w:r w:rsidRPr="00BB1AF9">
        <w:rPr>
          <w:b/>
          <w:color w:val="0070C0"/>
        </w:rPr>
        <w:t>=</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w:t>
      </w:r>
      <w:proofErr w:type="gramStart"/>
      <w:r w:rsidRPr="00BB1AF9">
        <w:rPr>
          <w:b/>
          <w:color w:val="0070C0"/>
        </w:rPr>
        <w:t>angle</w:t>
      </w:r>
      <w:proofErr w:type="gramEnd"/>
      <w:r w:rsidRPr="00BB1AF9">
        <w:rPr>
          <w:b/>
          <w:color w:val="0070C0"/>
        </w:rPr>
        <w:t>=</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lastRenderedPageBreak/>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Heading4"/>
        <w:keepLines/>
        <w:tabs>
          <w:tab w:val="clear" w:pos="864"/>
          <w:tab w:val="num" w:pos="993"/>
        </w:tabs>
        <w:ind w:left="862" w:hanging="862"/>
      </w:pPr>
      <w:bookmarkStart w:id="3172" w:name="GenericSeamWeldWeld"/>
      <w:bookmarkStart w:id="3173" w:name="_Toc3557060"/>
      <w:bookmarkStart w:id="3174" w:name="_Toc34747310"/>
      <w:bookmarkStart w:id="3175" w:name="_Toc39880627"/>
      <w:bookmarkStart w:id="3176" w:name="_Toc338938919"/>
      <w:bookmarkStart w:id="3177" w:name="_Toc338939255"/>
      <w:bookmarkStart w:id="3178" w:name="_Toc334183560"/>
      <w:bookmarkStart w:id="3179" w:name="_Toc288196537"/>
      <w:bookmarkStart w:id="3180" w:name="_Toc288200840"/>
      <w:bookmarkEnd w:id="3147"/>
      <w:bookmarkEnd w:id="3148"/>
      <w:bookmarkEnd w:id="3149"/>
      <w:bookmarkEnd w:id="3150"/>
      <w:bookmarkEnd w:id="3172"/>
      <w:r w:rsidRPr="007055D9">
        <w:t xml:space="preserve">Element </w:t>
      </w:r>
      <w:r w:rsidR="00194316">
        <w:t>"</w:t>
      </w:r>
      <w:r>
        <w:t>sheet_parameter</w:t>
      </w:r>
      <w:bookmarkEnd w:id="3173"/>
      <w:r w:rsidR="00194316">
        <w:t>"</w:t>
      </w:r>
      <w:bookmarkEnd w:id="3174"/>
      <w:bookmarkEnd w:id="3175"/>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5AF20B7C" w:rsidR="008641A9" w:rsidRDefault="008641A9" w:rsidP="00AA1695">
      <w:pPr>
        <w:pStyle w:val="Caption"/>
        <w:spacing w:before="120"/>
      </w:pPr>
      <w:bookmarkStart w:id="3181" w:name="_Toc3566522"/>
      <w:bookmarkStart w:id="3182" w:name="_Toc34747524"/>
      <w:bookmarkStart w:id="3183" w:name="_Toc39880850"/>
      <w:r>
        <w:t xml:space="preserve">Table </w:t>
      </w:r>
      <w:r w:rsidR="00ED469A">
        <w:fldChar w:fldCharType="begin"/>
      </w:r>
      <w:r w:rsidR="00ED469A">
        <w:instrText xml:space="preserve"> SEQ Table \* ARABIC </w:instrText>
      </w:r>
      <w:r w:rsidR="00ED469A">
        <w:fldChar w:fldCharType="separate"/>
      </w:r>
      <w:r w:rsidR="00A2710C">
        <w:rPr>
          <w:noProof/>
        </w:rPr>
        <w:t>119</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3181"/>
      <w:bookmarkEnd w:id="3182"/>
      <w:bookmarkEnd w:id="3183"/>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gramStart"/>
      <w:r>
        <w:t>seamweld</w:t>
      </w:r>
      <w:proofErr w:type="gramEnd"/>
      <w:r>
        <w:t>&gt;</w:t>
      </w:r>
    </w:p>
    <w:p w14:paraId="05A88A3B" w14:textId="0C44149A" w:rsidR="00996CC5" w:rsidRPr="007055D9" w:rsidRDefault="00996CC5" w:rsidP="0026200C">
      <w:pPr>
        <w:pStyle w:val="XMLCode"/>
        <w:keepNext/>
      </w:pPr>
      <w:r>
        <w:t xml:space="preserve">    &lt;cruciform_joint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&lt;weld_position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&lt;sheet_parameter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Heading3"/>
        <w:spacing w:before="480"/>
      </w:pPr>
      <w:bookmarkStart w:id="3184" w:name="_Toc413861928"/>
      <w:bookmarkStart w:id="3185" w:name="_Toc3557061"/>
      <w:bookmarkStart w:id="3186" w:name="_Toc34747311"/>
      <w:bookmarkStart w:id="3187" w:name="_Toc39880628"/>
      <w:bookmarkStart w:id="3188" w:name="_Toc413359615"/>
      <w:bookmarkStart w:id="3189" w:name="_Toc338938920"/>
      <w:bookmarkStart w:id="3190" w:name="_Toc338939256"/>
      <w:bookmarkStart w:id="3191" w:name="_Toc391571769"/>
      <w:bookmarkEnd w:id="3176"/>
      <w:bookmarkEnd w:id="3177"/>
      <w:r>
        <w:rPr>
          <w:noProof/>
          <w:lang w:eastAsia="en-US"/>
        </w:rPr>
        <mc:AlternateContent>
          <mc:Choice Requires="wpg">
            <w:drawing>
              <wp:anchor distT="0" distB="0" distL="114300" distR="114300" simplePos="0" relativeHeight="251670528" behindDoc="0" locked="0" layoutInCell="1" allowOverlap="1" wp14:anchorId="07280552" wp14:editId="505163B2">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51248B" w:rsidRPr="000E4598" w:rsidRDefault="0051248B" w:rsidP="00AA1695">
                              <w:pPr>
                                <w:pStyle w:val="Caption"/>
                                <w:rPr>
                                  <w:noProof/>
                                  <w:sz w:val="30"/>
                                  <w:szCs w:val="26"/>
                                </w:rPr>
                              </w:pPr>
                              <w:bookmarkStart w:id="3192" w:name="_Toc3557147"/>
                              <w:bookmarkStart w:id="3193" w:name="_Toc34747400"/>
                              <w:bookmarkStart w:id="3194" w:name="_Toc39880721"/>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3192"/>
                              <w:bookmarkEnd w:id="3193"/>
                              <w:bookmarkEnd w:id="3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1" o:spid="_x0000_s1073" style="position:absolute;left:0;text-align:left;margin-left:236.6pt;margin-top:23.9pt;width:223.3pt;height:114.2pt;z-index:251670528"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J58tgMAAL8IAAAOAAAAZHJzL2Uyb0RvYy54bWykVm1v2zYQ/j5g/4HQ&#10;d0cvkRdHiFO4zgsKBK2xZOhnmqIsohLJkZSlbNh/3x0p2asdrF33IfLxeCTvnnvuLjfvhrYhe26s&#10;UHIZpRdJRLhkqhRyt4x+e3mYLSJiHZUlbZTky+iV2+jd7c8/3fS64JmqVVNyQ+ASaYteL6PaOV3E&#10;sWU1b6m9UJpL2KyUaamDpdnFpaE93N42cZYkv8S9MqU2inFrQXsXNqNbf39VceY+VZXljjTLCHxz&#10;/mv8d4vf+PaGFjtDdS3Y6Ab9AS9aKiQ8erjqjjpKOiPOrmoFM8qqyl0w1caqqgTjPgaIJk1Oonk0&#10;qtM+ll3R7/QBJoD2BKcfvpZ93G8MESXkLk8jImkLSXo0ndaCGy4JagGjXu8KMH00+llvzKjYhRWG&#10;PVSmxV8IiAwe3dcDunxwhIEyW1zOr1NIAoO9NJ8nl/mIP6shSWfnWH3/jZPx9HCM/h3c0YIV8DfC&#10;BdIZXN+mFZxyneHReEn7XXe01Hzp9Awyq6kTW9EI9+pZCjlEp+R+I9jGhMUR+Ww+AQ/b+CoBDWCM&#10;R9AqnKEY05NiXyyRal1TueMrq4HgACZax1+b++VXD24boR9E02CeUB5Dg2I4IdMb6ASi3inWtVy6&#10;UHmGNxClkrYW2kbEFLzdciCS+VCmvhYg8U/W4XNIAV8Nf2aLVZJcZ+9n63mynuXJ1f1sdZ1fza6S&#10;+6s8yRfpOl3/hafTvOgsh3hpc6fF6Ctoz7x9k/pjkwhF5YuT7KlvAYiUd2j69S6CCiFBX60z3LEa&#10;xQrQ+hUQDmcOGx7aI5qIu4WqwBP/vQ7S+SILdXBgM2TaWPfIVUtQAETBB48o3YO3wZvJZEx8cMB7&#10;Bv5gwUI/tVOOYfV9uGE3fasTPddUc3ABrz0SN03ybKLuC+b4vRqIV4KPoyn2C+IG2Bl5ivp/hSvN&#10;0mto7cjpwJyz5pFdpun/wwzSrBpRTuWAYK4bEzjS18JxX1EnVo1Ej6TCUyEJQcP9nBkzcwwPJTds&#10;B99dsxxvRNVWla8AiVGQWGiGVrMHAc8/Ues21MDwASUMVPcJPlWj+mWkRikitTJ/vKVHe0gw7Eak&#10;h2G2jOzvHcX21XyQkHqcfJNgJmE7CbJr1wqKA/o/eONFOGBcM4mVUe1nYMYKX4EtKhm8tYzcJK5d&#10;GKkwpxlfrbxR6IJP8llD7wwNAWF+GT5To0diOyDNRzWRixYn/A62CLrVq84B8J78RxSB/LgAonvJ&#10;T0lf1+NExzH8z7W3Ov7fcfs3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pMnr&#10;VOEAAAAKAQAADwAAAGRycy9kb3ducmV2LnhtbEyPzWrDMBCE74W+g9hCb41sp82PazmE0PYUCk0K&#10;obeNtbFNLMlYiu28fTen9jbDfszOZKvRNKKnztfOKognEQiyhdO1LRV879+fFiB8QKuxcZYUXMnD&#10;Kr+/yzDVbrBf1O9CKTjE+hQVVCG0qZS+qMign7iWLN9OrjMY2Hal1B0OHG4amUTRTBqsLX+osKVN&#10;RcV5dzEKPgYc1tP4rd+eT5vrz/7l87CNSanHh3H9CiLQGP5guNXn6pBzp6O7WO1Fo+B5Pk0YvQme&#10;wMAyXrI4KkjmswRknsn/E/JfAAAA//8DAFBLAwQKAAAAAAAAACEAseo2nB9BAAAfQQAAFAAAAGRy&#10;cy9tZWRpYS9pbWFnZTEucG5niVBORw0KGgoAAAANSUhEUgAAAjcAAADoCAYAAAAT38V9AAAACXBI&#10;WXMAABJ1AAASfgHv1SRXAABA0UlEQVR4nO3dCVxUVfsH8KPsCMOwL4IOIAgCiqLG4gIuCOZalvm2&#10;qLm9tmiZlVb/1FbrTcvqrcwWNdPWV3NJpExMBTcUBZV9EWQVHRbZ1T/PpYsjAgLC3Dt3ft/PZwIu&#10;IxwTZn5zznOeo3vz5k0G4rUl8uxyK3mPnLChrt8JPRYAAABNoCv0AKBlqzZHbcu9dnZ8ZYXh9bS8&#10;KwOenjxkqdBjAgAAEDuEGxEqq6iRL/0icp+p7Vkfv6FZRnTt7OmyBUu/UHq/M2fUFH09nSqhxwgA&#10;ACBWCDcik1d8TfHyhoi9Lp6nXRwci/T56/0HJptkpJeOmvVe6dlPnh0/wtLMKF/IcQIAAIgVwo2I&#10;xKdf9v+/jZE77xsWa21pWX7H551d8vVkZuVuc9fUnn5v3rhwdyfzOPWPEgAAQNwQbkQi4nja499E&#10;Hlk7OuyYlYFBXYv3o9ATPPaw3fJvav98etLwhaMGKn5W4zABAABED+FGBGhHVGT80RdDQk+b6+jc&#10;uOv9jYxr2ZjwaMtvImu+SLs00HfehEGvqmGYAAAAGgHhRmCrtx35OkMZO21Y8DlZe/4chaARY45b&#10;xMWWP730i2I/FBoDAAA0QLgRSE3tdcNXvv5rx3Wj2BF+QzOMOvp1BvidN8tIv8IVGq9ZGBZqb9kj&#10;sxOHCQAAoHEQbgRAW72Xb/jjd1OH44PdXfL17vXr8YXGC9dVH180NfBp1OEAAEhPZn6ph8JOlij0&#10;ODQBwo2aFZdU2j3/+e8H/tnqfc/BhkeFxqPDjlh/E1n5xdl07+HPPXjfos762gAAIBxqEfLiF3/s&#10;Lasqt/nXqIFvTQ/x+lDoMYkdwo0a0Q/oc5/tPuh73/FezW31vle0y4rqcOLPXJ732Nt5Y9c9My4E&#10;/XAAADQX7aT9YvexNX7+p62trMrZn8dKXk/MLhq64ongGUKPTcwQbtQkOfuq70sb9kaOGHXM2sS0&#10;a+t+fQakGxbYXfaYu6bq9GuPhszw62sb1aXfEAAAOhXVZb6x+e+tF5UpwaPDzpjzLUKGBJ6VJyeW&#10;TJ79funpj58JCzE11lcKO1JxQrhRg9ikguD//PLHttFhMdat9bDpTLa2pVw/nNU/VW4PGzRw3Zz7&#10;fVeq5RsDAMA9oRfDr3z1528uHhfsh/leuqN8wd0jyyhPpvSd9V5lwrtzQyegoeudEG5asXHjxln1&#10;Nt7L1zgSf3HSp3v++joo5ESrzfm6AvXDGTv+qDz2pHLpmU/yQt6eM3oyUj4AgHh9vSdu5e8n45+5&#10;b8QpS7m8osX72TuUMNOQ6J6vb67dO3/8sEXYSHI7hJu7mD179rf1Znfkz+44nPjUj4di3hwx+rhF&#10;W5rzdRXfwYk9LmZdCfjXWyXJ78wdM8nHxeqoYIMBAIA70GaTV7/5a3t342SfMeHJPdrynEElDkEh&#10;MXbfRFajoWsTCDet4Gdtli9f/m695e35s9R1+MCFmKUhoacsumRw7dSrd6GetfVV6xWbq/eO8PH4&#10;7qlJg19C0z8AAOHtPJIyb8OeE+8OHHLW0rHX1Xb9WX4jCRq63g7h5i4o4FRVVRm25898uuPYR/F5&#10;x2bfN6x9XYe7Gi1ThU2MlsefyZ83f21eyMqZox5CzwQAAGHwszU13S56hk5IMLuX0gU0dL0dwk0b&#10;GBoaVsXFxfmuW7du8d2WqCjYJBdHz/QbmiiqYKOK201VcNl78X/Lj6BnAgCA+t3LbE1L+Iaui/9b&#10;c+T/Hhv7oDaXICDctJGvr2/cyJEjD7ZWg/PqV/t/K+t2doS3b6JczcNrN9pNFTbxiAX1TDgQl/nw&#10;20+OmoqeOAAAXaszZ2uaQz3UgkKOOLy5tXbXg0F+73T1i1cq21i8ePE6Ozs7UT1/INy0Ay1R0SxO&#10;fn6+XdN/SAo2102OjvF2u2gs1PjaiwrWqGdCzsVs/7lryk6/9PCI2QHeDhFCjwsAQIp+jkp8dnPk&#10;qRWdOVvTHCpBCAmNsfrzWNnrGflK72UzguZ0xffJzMxUREREhLW3JlUdEG7a6ZFHHvmB3tI/aHBw&#10;cFR3HT1GB2Dqyo8Pd9GgYKOKfsksrQ7brdt1bVvkKdeI5TOGz0ZBGgBA56C+NW9sPrjNUJbdM3RC&#10;oqk62oLwL14vJJTNmP1+8aCuaPinUCgyDxw4ENKZX7OzINzcg3FhYfvcw54ysnI95+vcCQdgComS&#10;/qjQ4/LkxILJ01YWZFDAwSwOAEDH0SHJX+89/cZfp5OeGBIYb0blAOrm6Z1hlGdxxXf+mupT784b&#10;N76zNpF89NFHz9FqhlwuV3bG1+tsCDcdFDRi1FGTXWcdD+94XfH8f0d2F3o8nYU6Xzr0LDBat6t8&#10;255jLgeen+b/FGpxAADaJ/JE5iOfbD/6saJPlumEqent2nHb2ajhn5FxtPOL62uiFk4KevZeG/6t&#10;Xr16WUlJiZlYgw1BuOkA/mRv//uLXCY/OZK7VlFWw4xN9QUeWeegxlA0i5OafGnCrPfyRsy7f8jy&#10;SUFuG4QeFwCA2GXml3qs3nbo22vXs/uNCU+Q0ay4GFC34xFjo22/iaz6IrdoSJ/HQvu/25GvExUV&#10;FZyUlNS3o81t1QXhpp2aO9m7tuY6+2TR7+xfy4czJ3dLgUfYefq4X9Jz6l1gueN4yX9+ijq35K05&#10;o6aiLw4AwJ34JagDcSmPDhiUYNGVBcMdxTf8O3T82rK4LwpGtrfhH/V8o1pTunXhMDsFwk07UFHY&#10;qu8it983PLqX6sneevo67NmPx3MBZ8I8P+YV6CTgKDsX/TL4D48zKyhIN6O+OGFDPDfMCfddiYJj&#10;AIAGDbug4v6PlqDCJmYaCnncTlv4DT0ny0gv5hr+ffLs+BFtKT1YuHDh5wMGDDjz73//+wt1jPFe&#10;Idy0EQWb1zfv2Ts06ISdarDh0ZLUkvUTWXZSsQCj63p8X5z4M3mL//VW+owVM0Oma3ODKACAmITc&#10;sPe2Hfnayi7fdEx4kqlYlqDagm/4N3dN7ek3Zo2Z2tLjOc3WUH836vOmKcGGINy0AZ3s/cnOv9fT&#10;AWWtbeGjGRwXHxuWnVzM4qIy2cT5fmocZdejVyO+g1INlS65vVZsrtjraucYvWxG4BwUHAOANuHr&#10;apRV+R6BoxLkrZ3eLWZUWhE89rDdm1trdj0ZGrQkbKjrd03vQ73dFixYsF4TlqJUIdzcBQWb9RH7&#10;vwwKOWnb1t4EVHdD4earV/azmSuDudAjJfSLTGdUpaVZj3/0rYKkMH/XTXPCB77e2T0UAADEhOpq&#10;Pt8Z+37UmdTpg4eekw0SYV1Ne/EN/7YeqloXl5YfzDf8o8Jhuq2sp2nBhiDctGLH4cSnfjwU8+aI&#10;0cct2ruGSrM2JyLTWPLJXEnV4KhydS1iCsUh2fmE7Hn/eivjkSdCfd98KNjjE6HHBQDQmSjUbPkz&#10;ftnOw8kL3L3STaZMuyip5056fhsWHGt+IeHKjAVrr3q71CXtiNi7O3T79u1ThR5bR0nqH6gz/Xjg&#10;3PORZw+/FhJ6yqKjX2NIqCv3lpapaPbGTiHvrOGJBv1S0EGcfdyyDffFFb39/R/xy16uT/5oAAgA&#10;mk411Di75RiOn5JpqI7uwkKhhn+5OeW+2zdddf5h228j5HKZUugxdRTCTTM+/CXms/N5p2bcN+ys&#10;vDO+nrGJPvvq1f3soSWBXE2OFNHU5tDABFOlMt103a7SbZv+sEtcNmP4bGwdBwBNo22hhuRnKtn+&#10;bQns0eXD9B942tj6xfW7op57YPj8IJ9eO4UeW0cg3Kioqb1uuGpT1I/lOqdChgSmmnbW17V0MOW2&#10;in++NJLNe2cUk1lq5BFUbUL1ONQAMOeiuf9T664cC+jXe9dTk4YsRdExAIidNoYaQiUU+zbGsbnv&#10;jOY+5hv+fbq75tuMPL8POtrwT0gIN/+gYLPks4i/TGzjBnh1wQGYtFX8hfUTuPdLiyskHXAINbBy&#10;7HVYlngh8+FH38qZOMrP+cc54b6vI+QAgNhoa6jhFeeWsZc3Trlt8wv9/UNCj1ocOl627MJXRf4r&#10;ZgZP16T+Zgg3rOEHe8HaXcfdfU73dnAs6vIzFJJi89jfv15gCz8IlcyRDS3x8MzRc3PP1Uu8kDH7&#10;0bcypiPkAIBY0FE6X++Ne+PAqcyHtC3UpMcXspjdybQMxcJm+bZ4P2r4l55SNmb+2rITa/49bqym&#10;PHZrfbih4xSe+Xj34cFBx3vyxyl0NSo0NrM0YmsX7OIa/0k94FDRsZf3Rd36oCPjQ84Qz56RT00e&#10;/KK9ZY9MoccHANqF+tR8/fvpN48kXBrvMyBDf/yUXF1tCTVk/9Z4Fncwiws2beHidtG4h0zpPXdN&#10;1en35o0Ld3cyj+vaEd47rQ438emX/f9vY+TOEaOOWTfXdbgrufs5NAYbOptKar1wmqMactJSbabN&#10;Wp0TNtTTMQIhBwDUITapIHhzZNzrKbmFfv18UmWPPKoRkxCdinu+MdBhiz4Jb9fzDnWpp4Z/y7+p&#10;/XNeeODzzTX8ExOtDTcRx9Me/ybyyNrRYceshErs/IzN7i9juR+4qc8M1ZqQ4943n24myUl2CDkA&#10;0KUiT2Q+Uh9qVlTfuGrn1i9FPiVQmsfktCZ6VzIrzivjerCNeLBfh74G7YodEx5tufVQ5W0N/8RI&#10;K8PNht2n3j6UdHJhSOhpczEccEahhqYJP352b7vTtKZrGnI8elmdeCTE5330yQGAe0H1NL8dSZn7&#10;y8HExZbWV/T7DkyT0eyDtqEXzlvfPcS9T+1I7pVqw79Fn5T2eXvO6Mli7E6vdeFm1eaobYVVZ8KH&#10;BZ83E3osqkb/y4f5Biu0Ktio4kNOZqZlyLpdOQPf2yareDzU982JgS4bNalCHwCERYdZ/u/whWdj&#10;kwuC3d3zuo8Jv2io7rIDMaHnlMFjXTu9Uz41/LuYdS1g/pryU2ufGj9KbLPuWhNuaEfU0i8i95na&#10;nvUZ4JdlJPR4mkP9cMimVVHMwt5UcgdvtoVCUUw3uVJpLN9zJnfNZztt3h83RPHD42P7vyO2Xx4A&#10;EAfVWRqZvEy3t2uG/JFHi4QelmAqymrYz2ujG59HuuoIoF69C/VkZtHOC9fVHv+/R0c/7NfXNqpL&#10;vlEHaEW4oR1RL2+I2OviedpFHVu979XMFcFs15ex7ONFe7nt4to4m0NNpPyDzhsPHJzMUlPSZ89a&#10;nT4DS1YAoAqzNHeiTsPUMHbcTF8WONG9y78fPVaPDjtivfqn6u2T7/N7XywN/7Qi3Cxc+/sRv6Dj&#10;Dpq03kppmxoraWOwUUXF3rTDqv52x5JVsK/jDk3puQAAnYO2ce+MTloQcSzjMczS3MLvuqUVAGoY&#10;q85GsfQ4PXb8UTk1/EvbfKX/8hnDZwtdTiD5cEPLUVfKai01KdjwVJep6Ad1Qn3g0eaw03TJ6r+/&#10;Wa/xcbY8dr9/3y9Dhyh+EHp8ANA1aNkp8kTWIz8eiH+x5kaViUufHOMx4fm62j5LwzsXnc22f3qc&#10;zVwZzJzcLZmeQB3wqeFfcmL55PlrlYI3/JN8uKEqbldHkwt5uWa+9g4lQg+nQ2iZKmJjXGPTP20O&#10;OIRfsvIPqn8Vl2kZ8t3BDL+3t5h9M3aw08+Tgzw+93GxOir0GAHg3tCROBRodh+7sCA5u6S/i2u+&#10;TuCobAP6/Ydb/v71PNeQj86FslPIhR4Oc/fIMjIzv+r91MfVx96cFTpZqIZ/kg83ZP74wcvX7Sra&#10;Zu9wXC70WDqK2mPT+ikFG204m6qt/pnNkVVX67L0NOsnVmxOm1RVaVQ3Och9/aQgt69QhAygWaLi&#10;sqfsOZo87/j5glHOzsq6XoqLJoNGXBV6WKJDszVUKBwwsW+H+9Z0FVop6TE8utfyb2oEa/inFeGG&#10;ClAPxnv870JC0Qzavib0eDqKDzRxUZnsRGS65E8Ybw9a8/Xsl0c3eXmZIYtLSX/5f6vPLbaW98iZ&#10;OsxrHepzAMSJZmgo0ByKz3rw7zO59zs6lNc4OmeZPfJYMRNDHzKxoRe3G1cdZJb2ply4EetMPi0Z&#10;8g3/0vKuDHh68pCl6vz+WhFuyJJp/k/Pei9/uI19kZu6zpDqKpTSafpxzYLdai8c0wT0SzVwUIZu&#10;/c2koEDmsedMFlef09vOJDl0kPum4IFOOzCjAyAcqqGJisuZ8vfZ9IePX7g8vI9LWYWtQ55s2vTL&#10;9EJFY1+AqsP+bQls9CPeXba9uzPxDf/Oni5bsOiTy0PU2fBPa8INVW6vWRgWunR93QG/wGiFphei&#10;0dlUr219sHGZSldfV/IHcHYETY/a2jbU51Dd1f6kVM+N+2zflPUwLHpgmNfHCDoA6kG7nGjr9p5j&#10;iQtyiyt6KRRFzK5ngfHshqMQZEKPT8zoBO8zBzO5bvZ00zT9ByabXMxSBjz9cUXMe/PCwtXxmKs1&#10;4YbQ/9APFkwIWfzfG0eCQo440DkZmoyfjsxOKmY/rY1hDy8J0Ig0LxQqKK+/GQz1TzIoLjYx2Z+U&#10;tZoPOmMGuW4dN9Rli8JOlij0OAGkgg6q/Csu8+EjZy9Opl1ODo5FBn0H5hmM0MDdq0Lgj06g3jW0&#10;sUSTUcO/HibRHgvXVaul4Z9WhRtCAeet2WH3v775+t6gkBg7KRxzT4Hmhb6W3DosnfZKszrQOlqa&#10;tLRMagw6cVkpL/+2ruez+t0Ny8f4uW4d6dvrV+y6Amif5OyrvhRoDsanTT+TUjLY0b663N4xWx44&#10;6irDLqe2o1BTW91weveAkYr6YKMQekidgh53+YZ/04YNfWN6iNeHXfW9tC7cENqa9sYT94e/tKF7&#10;5IhRx6w1fYmKUN3Noo/Dufep+V96QiEbEuoq8Kg0Q0PQKacaHZlSaSw7n5G09K/NTnNLywy6B3jZ&#10;Rw736f1rsK/TDqGbUgGIDXV/58LM2YyHTqcUDTM2qrlpY3/Z0EFRaPBEUAnVXMiFHqOmoV1QNBNP&#10;y0903iDdpIRv+Pfjnutv1dZeN+yqjsZaGW4IBZzPF08eunS9zgHvwccVml5krEpmZczOx2Szv7bF&#10;s7lvj25sBgh3R68ufQfWv8IcmC2vrNBj2dmW0747aB+64lvT7wa4yU+OHeS+KdDbIQJ1OqCNqCkq&#10;HXVwOD5r6snEvDGVNTUyWu617ZlrMnGKkmn6Ur/QkmNz2f4fErgXqlJ93KbH1ZPHvEvNDG3SR/u5&#10;buuq76O14YbwNTgvb9Dd69b/qIcmdjFuDtXi0PosFaFlJxdL9pekq9ED9T+nlcuGhzCWc9Hcf8+Z&#10;1P5f7rb6j5G+fimWr0DqqAg4If2yf1xabgiFGer27tTzWpWNwyWzwFElWGrqBHTIJTXioz5mVFIg&#10;5bKC+DMuVZmpvcueneq/qKu7ymt1uCEUcP67aGLAs5/oHLpWes7Fxe2iZPZVu/jYcG9p/fbjZ/ey&#10;ifMHSfoXp6s59rpKN+7nQ6k0NuGXr/IK9UyGeloe8vfsvZN6KqEoGTRVfH2QoWWm06k5oecyr/rp&#10;69cyG5uy7uZWhSYqYcZA6HFKxYnINLb7y1g2ONRV0i098nLN2LFon9LQwe6b3nlt4Ovq2A6u9eGG&#10;0P/oL5dMHLJqk+mPscdNg+l8DKHH1JloJufR5cPY9+8eZnaKdO59uDeqy1fXr3dn2dnmIfuTrAK/&#10;22+9qqZGjw10sz48sr/zz7QjAEtYIEa0xESzMrHJ+aNjU3PGJKSW+To51Cmt7ApMrByUuhN9S7HM&#10;1EWoLpJm1I1N9CXdq4xfgtK94ZD+2eLgGep84Ydw8w8qFn177ujJWyKtl//2u+lLI0aflEthJxWP&#10;mv7RLxFtKST0ln65xNrdUpNQo6p/joGof0WbZEC/0Ll58vG/HEsa8cl2M0ZLWIM97P8c6uG4N8DL&#10;IUJdTawAeFT4m5R9xZd2M51KzR53Mf9an/LKOlMH+8pKC+s8ucKzlAWM5s7ekws8VEmjmpqf1sQw&#10;98EOkm/doc4lqOYg3DRBlduevW1jVv+g/8OQYSdtpbamzB+sRkc4nIxMYw+/EIClqk5Gr3ZdXYvo&#10;ZkIf0xJWXq7ZE98dtJvy1ncyAwtTvWIfV5vofr1sj3i7WB1FzQ50JlpaohCTnn+l//msgoDEzHJv&#10;WY+bVVZWFddNzIvMbBWlzH1gJftnlyiWmNSEamuouzB/crdUFRTI2Ilon5JRA/tuVtcSVHMQbppB&#10;Swn/WTAxeOnn+vtcPC7Y93G/pCf0mDobHcRJWwxpyyEFHqlOi4oBBWQuJPfLkw1nXNhxKCyQTduf&#10;ZDbx58OWldm5uvK+vXskDuhjf2CAi+3f7k4WcajbgbuhYl86xoB2L6VcKhqSma/0zMytcqalJbmF&#10;Ut/EtMRY4VnOhgaX0eyiidDj1Ua0/ESPsRPm+3GBZuEHoUIPqcvQjPWZWK+Smmv2eR8sGDlDqNPA&#10;eQg3LaAnl62vPdD3jc1/bz16KHHUwKEJZlJapiIUavjeODRdGncwi02Y54djHLpYY9hh+fSqmXvl&#10;TGdgZReYepw9aPNocXEPdq1CV89TITszqI/TPh9nq6P0QIGDP6UjLi7Ot17c3e5Hh0rSTAwtK+UW&#10;lytoSam4pMqWQoy15Y3SHsZ1Nyxs8+Ryiwo2yKWSjW1oaSHv6vHD3dEOqIhNZ7jlJynP1JBzCb3q&#10;0pNcr8673+/VSUFuG4QeD0G4aQXV4bw1J+SBnUcc5333h+zNQQGnbKXUD0cVLU3RMQ5vPfore3TZ&#10;MEmvBYtRwxlY1IrgElfMXl2ty4oKTP1j82T+fyXYKguLjPQrq5i+h8IkwdXe4qyjlfkFWs6iEI7Q&#10;o3k2bdo0kwLOrFmzNtLHqrMwhcpS57S8K/3TL13rW1N7Q8/Rvqa8h0mlrkEPpQktKfXuUcuHGElt&#10;fJACmqmhJf/R//LhZsbpkGMp45eghnm7/fTWa34viameEOGmDSiJ9ne1PfTKV4Y7HZyTHN09siR5&#10;ai39QgZM7MvqahpmqOiXVGrdMTUFzRL+s/W8/qMsOV2jXVmFBaa+xUpj34tZxnV7TlqXF1810C8r&#10;v2ns3cc0TmZkcNVLYf83F3hkRvldfXYLtB3NvvCzMDV11w237zv8xPqvN5l+fbL7Z1U1OkaqszDG&#10;RjVM4VnBBg27xv6ZLZYLPHy4C2q3QYXC52KyuZkaIuWlfrEtQTUH4aaN6Alj48tT+r+77dC3f0Xa&#10;hgUMOy2X4jbJhiUpfe6X9VxMDtv+6XHJV/VrCtqV9c/hn/Rh/e9umpz/HJ14Xl2jy2LzTEIOJVmU&#10;VlUa3MjM1q9/ouxe6dKzR5KBnk4VLXHRff3cG0IPzfzgSIl7RzMuNPPChZeMy/50LeZC5mR6S9ur&#10;6S3VwdC/n7l1kUm37nW6BRcTWNW1Kmaj86XeuAVedBfMwmggapJK27lp56lXgKNWtNkQ4xJUcxBu&#10;2oGeCFY8ETwjJsE97J2tPTZ7+iTLpVhsTPjeOLRlnCr8EW7E7Z/Aw21JZyyr8YmyulrX6EpxD9/r&#10;dd0ZLXHRtT/i7BfT25w8fZO6Oqbb01o/19zMoJCf+aHPUZ0P/bw7WJlkamOfHn6ZiN7nZ1vofT60&#10;1NbeMEzKuuZB75uadKuwNK+u0dG9wcwsC+R0TeGp5L7OP9uriZx/h5YuKNiQiG9PsID7nSX9Kl+K&#10;KNRQ8z36t6TdT1RRI/VZ7pyL5uzkca/S4AF9fhTbElRzEG46gLrQbn3tAff3th355q/I9BCpzuIQ&#10;KjrmX43s3xrPkk/lNVb+g/jRsgYffBqWuEjDMhePdm9VVug58DM/dI3qfCgQlZbq614pYY07bWj5&#10;i3/fStYj162n9Qn+Y1MjfWXT6Wmha4JUQ0rjx6W3PqZdRpdLr3G9EAqKqxyLrtZa0fv8MhG9z8+2&#10;0Pt8aOmuc5ONCGs8rsX4n1ub0BMjj7YH80WnIH588z16GzDBXfKBhtQ/PrBTx72VckO7xM8WD5+t&#10;KTs5EW46iFIrFRvHJPSV/CwOj2py6Bd708ooLuBowy+2NmjYvdXwfsPMD7k9APFo+Yt/v6JS3zc2&#10;z3g8//H1WsPq/8WYV6ren68Javp1+OWyto4xwFPxW3PXVcMJyS6ocCkpu944c6UaUoipWam+nuG1&#10;xvHQLiNFzxrufR/Tar73C+myZSLVcEP+/uU8G/2IN86AEzH+mASawaYgqg2PfVRXEx/Xt+xyvl3Z&#10;yzOC5tCLeqHH1B4IN/dIm2ZxCP1S87/YVJez9d1DbNQMH8zkaAl+FqgFjVvb74ZfLmvr943NS2j2&#10;vqrhhPgGVDQ9MkB0tSw5TcINV4y6NkbSPVA0UWlxBbdcSLNrybF53L8P3wRVymjjwvkEBddd+IlQ&#10;3zcfetbjE6HH1BEIN51AG2dxCNXlDB7rys3k0C/93HdGCz0k0BCqy2Vt0Z77il3TmRtCOxPpOl4k&#10;CI/qDPdtimNJ9YHmhS8mcDNq2lAoTDIzLdnZk17KMYP7fCdkd+HOgHDTiVRncf74PTNkSOBZudSO&#10;b2iKpmnpxp9ZRc0ACY50ALgTzQJQvUZzaBb05W+nqHdA0IifqaGg6TbIgf1r+XCtOXuvuNiEnTrm&#10;rXSQO5zesHTYk1LYRIBw08n4WZzYpILgd7eabLLvnW7jMyDdUOhxdTV+utbI1IDr98DYKTZrxUjU&#10;EQCoyIgvaPFz6fGF6C2lZrQkSDVP+39IYGEzB3BN9+hoGm3B19WUFDtcXjZj2JNS6o2FcNNF6IeE&#10;jm/4bOfJ9yN22T0+cGiCvKEDrbTRtDqdPs7P4BAqxqMHbG15FQTQEn6Gk7j42LB+AbdaLFBdBxWt&#10;Itx0PX7XE3VlL84vb1x+0hZ31NUEa2ZdTWsQbroQ9Ql57sH7Fo0e6Lr1vW1m32abZzr5+Kb0kNoZ&#10;Vc1RXZaiAkqazaFXRrTjCkBbZSQUcr8bD7/QcN5QxMY4FjjRvbHPDT3pUgDShsJVIZyLzma7N8Ry&#10;7y9ZP5ELmHTTJmlp1uzMiX6lYf6umzS9rqY1CDdqQJ1gt7w6xfP7P84t3bLD9lXP/qk9PDxzJF9w&#10;zJv6zFA2bqYvN+VO6AG8orwGxZOgdZy9bW4L+BR2KMjwszXaNHugLvR4Q8vl1H2d+nQ9tCRQ6wIN&#10;ycs1oyMTlK52jtHfvxY4R+pn0iHcqNGjY70+mBTk9tVHvx79dPf2zAlDAuPNtGGpitADC71CJRRs&#10;aIeVnoEOV7SHkAPaounMJQUb1aUq6Dy0+4yOj6H/v7SN29jUknuhpW2oWPhMbD+lkY515qonAhfS&#10;i22hx6QOCDdqRlOA//f4iMeSs31839gs25ZskO8w+L4EmZR74zRFYea1rQ9yBZSVZdXcNarRoQd6&#10;tKEHbWLbW85STuXe/Y7QJjRLk55QyIaEunKPLdQcUVuPjikvM2Sxx7xLaiotriyZFvCUpjXhu1cI&#10;NwKhNvW0VBV5IvORT7bLP1b0yTLt551pSIfraQvVqWEq7Nvwyl+sr589N5vTcIAngLRRoD/0v/NC&#10;D0PjUaj5fvVhbpaGavuItraj4HdA5ebYVr80I2BesK/TDqHHJASEG4GFDlH8EODlEPH13tNv7Nme&#10;+rjXwAtyV9cioYeldjRdTzfaWUWoH8jJyFQ2OLQPgg5IFpalOo7+v1EdH23fppoabZ6lIdXVuvWh&#10;xu1adqZ99ZPjB6zU1M7CnQXhRgRoqYp2VU0P9l679me7/+4+eynI774EMyl1ZW0rmk4m1H8iP6uE&#10;rZj2ExsyzhUHC4IkUXDX1ddtbCAHbbNmwW7u/xkdXsm/+NHWYEPbuuPPuFRlpDhWPTa2/9sPzfP4&#10;lHbqCj0uoSHciAh1hfzPv0ffn5x91ffdbfJvLyQUKQb4nZdbWpYLPTS1o544FGioAJB/ZUuzOrSO&#10;TjtL8EQAUuHU15JblvUKxM90S6g+j5bvqC8QvQBCg9CGUJN4wbEuKcG5YvLwvp+/96jPaqlu6+4I&#10;hBsRonqcb1+aNDAmITds7S/yz3qYFVgPHHzeRJuKjnkUcvjdVFSPs+vLU9yNQg+/+wpAk1nam7Li&#10;vOaPZADG9m+NZyf/SGPDH+iHLfP/SE6yY4nx7soRA1x+fv0139elvq27IxBuRIyq23/2ftBld3T6&#10;rP/usFzj7Jpr4OmTqhVNAJtDszV0gB3dqCaHbFoVxU3rj3jQE1vKQSPZ9TbjlmChQfSuZC7MUD0S&#10;zd7y9XjQcLBlwmmPkgEuvf/YsHTwi1I4A6qrINxogAmBLhtDh/T+4bvI+GW/7LBb7OyWY+jplWmo&#10;rSGH8Ovs1JCLCo/p0EHqZUEBiG+tDqAJ6En83NGcNt+f6tGST+ZKqsaE78pMvWloa7y2Fwc3xYca&#10;Z1vbUx8sGLqEZveFHpPYIdxoCCoQm3O/78qHQ/p9tOXP+GU7dyQvQMhpCDm0W4JuhGZ0Pl8ayT0B&#10;jJ7h3XgdQKz4mpu2oCLaj5/dy4V3KTz50yzNvk1x3IuSRZ+Ec7OvM1cECz0s0UCo6TiEGw1DBWML&#10;J/kte2yMz2qEnDtR2KEGgfRKkD+8k97/+38X2OCxrlrZdh3EjZ7YqVCeAvndDpel4E6zG5qMtm9T&#10;iJFZGXNhjWZccZbW7aimJvm8K0LNPUC40VAIOa2jB0v+AZNe5VrambCf10ZzTyT0YEozPOifA2LB&#10;97u5W90Yv0tQE3vj0CGh+7clcC8wnJYEcEEubJav0MMSFQo18afdy4d6OkZ8sKD/2wg1HYdwo+Fa&#10;Cjl9PbIMtXF3VXPoQbRpUSK9eqQ6HZrap+Urbe1mCuLQ1nDD15JxfaA07PRw2umkegI6NKAt3Wmp&#10;No2hZuMyFAp3BoQbibgj5OxKnWfvmG/o3T/d2MRU6/s53YEeZKk54Lno7MZrP62NYbXV1+uDjj33&#10;QHy3JQKAzuJYH2pykosbm1i2hHZW8fhu3vTn5r4zWvQ/r5oUxNRBtU/NEM+ekQg1nQvhRmL4kDMn&#10;3Hflruj0WV//fvpNS+sr+v36p8i0sRlga+jJgO+bQWiHxrmYbHYmKpMZm+hzszrUY4NeLdPMDpax&#10;oKvQzxj93LWEdgBuXHWQq1Hh7f4ytvH9tsz6gDiohppRfs4/ok9N10C4kSjaXfXgSLcv6EaHc27Y&#10;Y/0O0yk19/a9INfGYx3agp5gVHdeETqzJmZ3MtdPZ8n6idwTCHVLtXIwwfQ6dBqa1djXSh0NFd/y&#10;BfKN1+p//qi/EzUBpBuIG539dOGcoirpQs/r44Y6b0Wo6VoIN1qADuekW2xSQfCnv1l+GHtM6ezZ&#10;P9lMGw/obC9avlLthEy1DtQGPiE6h5lZGnGBh2Z0aAcLXjlDR93tAE2aZaRCePpZ2/DKX9wMDgXs&#10;ifP97vq16WfzpzUxTM9Ahy36OLwTRw1tUV5myBLPO1/LzrStnTTMfT2OSVAPhBst4tfXNoqOdaCz&#10;qzbsOfX2ryfyR7h5XDTs65mjix1WbUNPMnwfDloqoCcb2nlFTx4Z8QXcUhZf/4DDEKGt6OeFZg5b&#10;KxLml1CpL8656Ap2Offuy8xUU/bVq/u5n1H8LKpXQYGMtnOXFhdZ1Dw6xuu9SbPcvkKoUR+EGy1E&#10;2wvpgM684muKnw+eX7zj19Q5To5Xu/Xrn2Iil1fc/QsAh9+5QgHnhfUTuFkdasbGB5vVs3/j+pdQ&#10;vQ4feDDDAy3hZ2/uVnjLdTSuDy30M9ZaSwO6D/XFocL5kuJK7mO0QOh6aWnWLOW8m9JYzyz/iVDf&#10;VTRrLvSYtBHCjRajyvxFDwx5/t8TBy2PPJH1yFd7rN/WMyw3dumbJseSVftReOGbBNKr5Hd2zuCe&#10;TOgJiz5HMz2bVkZxAYfqeuiMLApENOPj7GMr+t0u0LUoLNPPyN2o7piin62WGlPu/yGBCzY000g7&#10;ASnctHZ/6Diqp0lNcahLTFBU9Xe1+3vVEwPe9HGxOir0uLQZwg1wxcd0fhXdqC7nhwMJL2LJqnPQ&#10;q2T+yYSevKh7MuHrK+jJjE455wMOzQDRNdrmS3+OKxbFOVlagUJLdvKVu95PtXg4J/lyi2ElbOaA&#10;xv5N1MSSINx0LtV6mpBBip+XLev/DrZziwPCDdyG6nLohiWrrsUvPdBbCjRNVZbXcKGHikbplTft&#10;0KIzeKgfSl8/ezQdlCBHdytuZ97dUM0Nr7XTxFV/Rvift4IsZYfHB7egnkb8EG6gWc0tWdXcqDLp&#10;2y9N5uJaxDCb03VopmbqM0Nvu0ZPaAET3LklLSokdfdr6LJMNRX0xDU41JXbOUOzPukJhdxOLrqO&#10;IlLNcbcdUzz6N+UL2duyjEX4QKSJxzaICeppNAfCDbRKdckqM7/UY8sfZ5fv+DV7Ks3mOPfJNEHP&#10;HPXgGw6qNh2k99efnN9Y00Mqymu4ZnBUQErLDxSSqNYiYtMZ7glxwMiGFvj0xEhLGtTHBwXO4sAX&#10;+ral6JeWpirKitscVvhAhHDTfpUVeiwluWddSmIv1NNoEIQbaDOFnSzxtceHzXzpkesLaDbn18MJ&#10;i6P/LutDtTlu7pd0cZaVMFR311BQoZ1ZqtwHO3A9TuhJk0fBhpa9aDcXzRRRDxWq8/n71wvc5/lg&#10;RDNFNENEM0G0zIEW+l2Ln725W10M3Y/+bei+bTlNnFAgQrhpu5yL5iwjTVGalydnk4Jcv3l1Wb91&#10;qKfRHAg30G6qszl8bc7OHWlP2tqU3XR0zkJzQJGhJ76mNTr08Qvrb79GM0EUYkjT5SwqdC3OK+cC&#10;T/Suho7NhGaBqCZINRjREy/tBKOOuhSgaEnE0c2Suy8to0T/U1dCQYy+Z3PXtBXV3bRWJHzrfpaN&#10;Z0tRMXpbarBUAxFCavNUZ2mcHeQJj4/0WoelJ82EcAP3hK/NoVtUXPaUPUeT5/1wtCBYoShibh4X&#10;jXGeleZoLgRR2Gi6bNW0azNpLhjRE/XE+YO43j/NLbPwM0m0lNb0mraiHVOtFQnzVP9Ntn96nPUL&#10;cOLeH/mgZ4t1VnwgQri5E2ZppAfhBjpNsK/TDroVl1TaRcXlTPnhwNmXSq9VWTu75uu6uOUYYreV&#10;dDUXjCjQ0DXV67QE1vTIgOYClLai/z/Jp/Luej9aauSLimknHd0IBUzVs9Gafm3CFyFTyKE/r61b&#10;wzFLI20IN9Dp6DA4/tBOWrbaeyztsZ1/JS2k3VYufXKMXerDjolpldDDBBCdtu6Y4s+aot1y/GwX&#10;hR0qJG+Kgk9xXhk7H5PNfUzF5dTUj/dp9BytaiCJWRrtgHADXYoeNJ4c3/8tutFuq53RSQsi9mY8&#10;pqtXpefaN91MobjMUIgM0IDCDc2stKVImGbEPjwwq9X7UIjZvzW+8WOavaHCYjpNnG8XoA2USmOW&#10;nuJYlZFmV4dZGu2AcANqQ7ut+PocOrzzp6hzz+/akTPFXF55w1GRJXdyusowowOdhQJCzK6kFpdp&#10;xIqfvemMpbrBY12Zs7dN4243bULLTmmpNiw12blUv7th+aSgvp+veMh1C2ZptAPCDQiCDu+kbeWv&#10;Pc4YHfmw93jK7D/35o5n3av1HXvnGTv1KtK1tS0VepigwUovV3BLMNocbqieRptqauiMp6xMK5aT&#10;1Ut5+XKP7uOGOn+/ZLHnx/TCSuixgXoh3IDg+CMf6H1auoo6nT3lz1MpM/8oqHB2cVbW2vbMNXF0&#10;vIquyKAV2nqAJtySmWnJsjN6lebmmXUL9HLYt3ii29cB3g4RQo8LhINwA6JCr7BmhXutpltZRY38&#10;YFzOlINnMx765UhhiL1dRbWN3SW5wrkYy1cgWbRlm7pMq6KiYG2agWkLOt8pI9WxIjXVWmegm2X0&#10;4yP7fkm7NakPl9BjA+Eh3IBo0UF0fLNA+jgmITfs8LnsSX/uzXqIlq8cHIsMnHrlG+AICNBkTY9b&#10;cFIJN1Q3tPvLWG4mx8VndAtfQXtQYXBGum1derJTlbW8R87UYV7rQuf2/gGHVkJTCDegMWiamW4v&#10;Tr/vKVq+orATeSp55v4/yj179yqtduiVI3OwV2L3FWiUupo6tmZBJPMKcGycnaHdTLTT6cS+NFZa&#10;XMEeXhIg8CiFk5drxrIv2lVnZ9rWGunrl4bf5/bt6w+4fYXCYGgNwg1oJFq+otuMMR4f0fJVzLnc&#10;sD9i0x7fdaxomL5+LbOzv6JrbVdkjLADYkcdhX1H9r6t90xT/Kne2uD69e5cDU3BJYfy9Ay5nquj&#10;yYXQQe6bgh9x2oFAA22FcAMaj6akqWcF37eCZnVoB9bRCxcnIuyAJhgxrR+3s4tmaZpDR1lIGW3b&#10;zsy0YoW5PUvSs3r0GNbfNnLafc4/j1zguANLTtARCDcgOfysDnVIpo8RdkDsqGHfwy8EsK9e2X/H&#10;52j3VHNnc2k6qp+hbsGZaYqSikr9bsG+jjsmj+u9nYqChR4baD6EG5A8hB3QBENCXdm+jXHcyd2q&#10;pHLuFvWgycszY/mXbCvy8yzqqLFeUP9evz2zwP1L6nsl9PhAWhBuQOu0NeyYmV81trEtYzjZXDPQ&#10;jqKNqw42fkyFurTMs2bB7tvut+iTcNGepTRhvh93XpQq6jCsqagY+NIlq7rL+bblxVf1DXz7WBy9&#10;f4DLT34P20ahsR50JYQb0HothZ0LFwsCTkUXDM/MrXJWONUoza2LTMwtSnVtbcrQZ0eEuOZ3eWV3&#10;NMBLjs1tfJ+OIBBrsCG+wQrmFejEzkVnN17TpPOf+KWm4kL7kvQs4x4eCtOEkT6uP/qF2kb5uFgd&#10;FXp8oD0QbgCa4MMOYw1hh1DYiU+/7H8uK3/4n7HFQ8sr60wd7CsrzSwL5LbWpczatgwdlEWAlnYi&#10;Nsa18nkX9Q2mg6Y+M/S2cCPm5n1UCJydbckuF9iWX8yWd5cZ6SlpqemBcQ6RgV4OEWioB0JBuAFo&#10;g1tHRHitpo9p+3lCfdiJz7jsfyo1e9zBqNIBhvo3rtvYlt0wlV+W0blYaC6ofgNGKloNNzQzInZU&#10;Y0PjjIvK5AqJaau4WBQXm7DCAlN29bJNeWGh6Y2aGj0W4GUfOe0+pz0BT9pHWJoZ5Qs9RgCCcAPQ&#10;AbQ9lW8qyFj/lXQtr/iaIj69yD85+4pf7IWcMbt3lfna21wvsbAs1zHooTShYmW5vAIFy12IZjla&#10;OpuJlqTEFBRa8+jyYdzsjbOPrWBjoALgovogU1AkY1cK7JU5efomjjaG2QNcbQ+Nvs/hgLeL1VHU&#10;zYBYIdwAdBJqMEa3hn47g7hrydlXfemWW1yuiLmQOTm7oMKlpvaGga11daWZxVUjU1mpAQUezPJ0&#10;npaWpjRhSYpHIYx636izPqjprMy1Cl09T4XsjF8fp31+IxtqZrDMBJoC4QagC9EWV36b6/yJDTM8&#10;tKTFh560vMsD0y5c6U+zPBZmrNzcoqqO6ngo8Mjlldip1QEtLU1pwpKUqrCZA7gDM7sC7WKi4t+y&#10;Ull1yRXzSszKgNQg3ACoGS1p3arhuYWWtTLzSjyojiflUtGQU+eVnrRTy8mhTqmjX25qYVWiQ8XL&#10;egbXGdX0QPOaW5rSpCUpHncswz0GMgow5aUG3NJS+VXrkqtKw25Fxd1l3n1M41ztLc4O7Wt1msI3&#10;ZmVAahBuAESCX9ZqqOO5hXZpvfzJ/t+HXO5mnp5kycpv6LCd14yYqUEds5RVMFOLa0zPtIYh+NzS&#10;dGlKk5akOoLqY64U92DFl01YeZlZRVmJrCYzW1/e01o/187K+CItLbkPNY9T2JklYkYGtAHCDYDI&#10;0avqkqrrps/ZXmb63W42XJQzVnxdh2XW6bPMAn1WnGfATjUTfMxsypmOUS2jYmb9+uCjLctcTZem&#10;NG1Jqjm07ZpmYuhWUanPSoptldfrujMKMcZG3StdevZI6tfbNsbFxeIsBZimM4MA2gThBkDkiksq&#10;7Uz1utXUB5vbfl8tderDik4l8zOovP0PyG8Fn+QcA1Z205DFJFrXB5/6J8IKw8bgQ2HHxK6U6XS/&#10;0TjbQx2ZdXRuqOuv1mVUl6Y0aUmKgguFGJqBqa7V5XYp0SnZ2bm6cjNTnVInW+N0Wk7ytJdl+AQ2&#10;LCUhxADcCeEGQORyi68pHPRv1NS/2+Zn6KbBZz7/CfNbwaessjtLTjZlNawbiz3fsOU4osKI1d3o&#10;xuzNKpiBfl3jkpexUQ23jV2TZn/4pSkxLEnxy0akoEDGrtcHzdqqHtzyEV2j2Rd6S8tI5mYGhTQD&#10;Y2ZsVEi7lCjAoLsvQPsg3ACIXF5xucK+e233zvp6fPAhwYbXbv+kWcOb5FoDVkYzPf8seRWy7izt&#10;hn7j7A/hAxAx71nCuuk2zPjQEhjprnNT0PoffmmqK5akaLcRr7pGl9tGzVMNLcVXDfTLym8a88tG&#10;dM2vj+Of+nq61yxlRvl8/QtmXwA6F8INgMjlXr6mcLhZodZ1FXe9au7tHUtexLzhDR+ASHy6MTcD&#10;RGgJjNTe7MbV/xDd7jeZo+Wt3Ut8LZAqPhSpam//n/IyQ1ZWZsC9b2RpxnxHe7Nr1fbsWu7t9+Pr&#10;Vpq6eUO37mqR9R1TU7RVuq7u1uMl7Tbi35cZGVz1U9j/zX+sGlroLbr2Aqgfwg2AyOUXKD3dutWI&#10;7neVD0BENQTNV72TvOFNTX3Qia8xbLzM1wKp4kORqt3lzWc6ZWYsS/3jwzaNM25/Qquf19M3qHtn&#10;w+/rZOZW5fq6OlU+IXcuAWGrNIBmEd0DJgDcLrew1H2kjmYf2UC7vFQDUHMzQvPvuMIal8nu0LP+&#10;E0ErW/2ex4vLWcimTdevlRTicQ5Ay+CXHkDk8oqv9bLXx4njAABthXADIHK5pTU2DraaPXMDAKBO&#10;CDcAItZSjxsAAGgZHjABRKwjPW4AALQdwg2AiHV2jxsAAG2AcAMgYkL0uAEA0HQINwAiJtYeNwAA&#10;YoYHTQARk0KPGwAAdUO4ARAx9LgBAGg/hBsAEUOPGwCA9kO4ARAp9LghV9i6rz9mz2U7sY8WzWGL&#10;LVQ+lbqLddsSy5hTGEuZ48/6CDZGABAbLX7QBBA39Lipzy9Ht9cHm/p3nLzY/RZNPtlnIvvdL5aN&#10;j41gM4+6syP+Te8AANoK4QZApNDj5grbcy6bBYYtajG4hE9cyVKsv2Zu55JZqj9mbwCgAcINgEih&#10;x80Vdj6bMe+Rrc/I9LGyYSy7iKXQ++oZGACIHMINgEihx03bpF4urP+vjdDDAAARwQMngEihx00f&#10;NsWPsfFbdrEpKyey8ObucuUomxmRzZjfyOY/DwBaCeEGQKTQ44Zqah5j82O3sPErY1u5lx/7fSIW&#10;pADgFoQbAJFCjxvSh61fuYj147aDN/NpbAMHgGYg3ACIEHrcqLJgi+esZIuFHgYAaAw8cAKIEHrc&#10;AAB0HMINgAihxw0AQMch3ACIEHrcAAB0HMINgAihxw0AQMfhwRNAhNDjBgCg4xBuAEQIPW4AADoO&#10;4QZAhNDjBgCg4xBuAEQGPW4AAO4NHjwBRAY9bgAA7g3CDYDIoMcNAMC9QbgBEBn0uAEAuDcINwAi&#10;gx43AAD3Ru0PoFv/SFz+4c+x76j7+wJoFmu2Wmkt9CBEqyzvAkva/XZb7qrTrVu3m63dobuOHuv3&#10;wNvMUO7QOYPrQtdrKpiOPib1QJrsLUwKv389vK+psb7yXr+W2sNNSo5y0OIpAWz0QBd1f2sAkJS3&#10;7nqP55+fzT788Fs1jKXrVVdXsRUrnmerV30u9FAAusT8j34zLq+slWtkuAEAUIfY2KPsxx83suXL&#10;32U2NnZCD+eeRUdHcX+fV155l8lkcqGHAyBqCDcAIEn79v3GvY2I2MGeeOLfAo/m3u3c+SM3e7Nj&#10;xw+S+PsAdCWEGwCQpN9++4F7S6FA08MAH2qIFP4+AF0N4QYAJIeWpLKzM7n3aTmnsDBfo5emaPaJ&#10;Ag6hvw/93ZycFMIOCkDEEG4AQHL4JSmepi9N/fTTpts+plmpZ55ZJtBoAMQP4QYAJIdfkuJp8lIO&#10;zTrRbI0qCjsINwAtQ7gBAElRXZLiafLSlOqSFC81NZH7e/r5+Qs0KgBxQ7gBAElpuiTF09SlKZp1&#10;auk6wg1A8xBuAEBSmi5J8TRxaYpmoJouSfHo77lq1YfqHRCAhkC4AQDJaG5JiqeJS1MtBTVCf5cD&#10;ByJYSEiYGkcEoBkQbgBAMlpakuJp2tIUFQ6HhU1hkydPZ15evlwwS0iI42puvvtuPTcbhXADcCeE&#10;GwCQjNZmOogmLU3RzAwtO/HhhT6eMCGA/f33BRYYGMz9Peg4BgC4E8INAEgC39iOb25XU1PD4uNP&#10;3VF0SzuPDAwMBRhh+9AsjY3NrVkZGnfTXVPTp89S86gANAPCDQBIAoWaX3450PgxhZ1p00JuuwYA&#10;2gHhBgAAACQF4QYAAAAkBeEGAAAAJAXhBgAAACQF4QYAAAAkBeEGAAAAJAXhBgAAACQF4QYAAAAk&#10;BeEGACSJOvw+/vgCoYcBAAJAuAEASaIjFp55ZpnQwwAAASDcAABIzF8vdWOPbZnPtuSuZ6OEHgyA&#10;ABBuAAAkI5VtmOTGVpwUehwAwkK4AQAAAElBuAEAAABJQbgBAAAASUG4AQCQgIYiYtUrX7LHHL7k&#10;3hu8KoXtnNdHkHEBCAHhBgAAACRFd2W9gwcPjqQPFi9evG7KlCk7uvKanXe4vmv4NLZmzUoWE3OQ&#10;G8SkSdPZE0/8m23e/AXbufNHUVyLiNjBvvpqHXctIGAke+GFlaK41qePB1u9+nMWG3uUvfvuclFc&#10;y87OZM8/P5u7JpPJ2TffbBfFNepz8vnn27j3Fy6cwaqrqwS/RuN88smprLRUyX3+ww+/ZU5OClFc&#10;W778Xebn58+WLVvIUlMTBb02d+5iFhY25bbHCaGvtfWxAxge2/DY1qHHohPnU42mHVmz7fstm2co&#10;FIrMqVOnblcqlXK637fffju7Pdd0Z82atTE4ODiKLvr6+sbR2668tu9c3XP09uGHZ9X/gAc3/iAR&#10;egDh3xf6WmBgMPePReh/vFiuUddV4u3ty5YsWSGKazRO/pqZmVw01+iXjv//Rtf4X0Shr73wwgpW&#10;UqJsHK9YrtG/LaEn88LCfFFcU32cEPpaWx87hDLq/Zss933VreDC9bnBYxse2zryWPT613tqlszw&#10;W0fhhK6tWLFiFR9a2ntNl97hP+B15bWDGUef5v9C/F+KRz9Q/A+V0NfoH4t+8cR6jX6gxHKNiP0a&#10;zQyI5ZqXl6+or9GTdNMnaqGuNfc4IdS1tj52AB7b1HlNSo9tlr2yrgcGDT/KX+MnSFS19RpqbgAA&#10;AEBSEG4AALTNXwuYw2Nftvhp7K4CTYdwAwCgpZoLMRkbgljQCjfmkPI7y30/XKCRAdwbhBsAAGjk&#10;PO8I25JCPXPeYhsWhrN5zkKPCKD9EG4AAABAUhBuAABARSpL49oNeTNXzNqAhkK4AQCARhkbZnJ9&#10;cgavelGQHjkAnQHhBgBAMvowV2oVxDXxS2BpGYyNamX25SQVDq9oepWa/x1BsAGNhnADACBJ0WxF&#10;UDdG2aWlrd3NX9/LXnLoxh4TsMMxwL1CuAEAkJBRYfMZ23J7D5uTKSmMZnXaJpy9f+Qjlhj0HHvs&#10;pSnYDg4aCeEGAEBKRq1nR1YlsKAV0beuJSazjPrQ0ub6YOf72cTBz7GTW3awv+rDDWZvQNMg3AAA&#10;SAz1qsmdJ/QoAISDcAMAALfL2MN2UVHyY1MwawMaCeEGAABU7GUvBT3HTrJAtmoh6m1AMyHcAABo&#10;qea3gtcb/BE7snNx22t0AEQG4QYAQNuMWs9yc9cLPQqALoNwAwAAAJKCcAMAAACSgnADAAAAkoJw&#10;AwAAAJKCcAMAAACSgnADAAAAkoJwAwAgQqWlSu6tTCZv8T6pqYmsTx8P9QwIQIMg3AAAiJCBgSGb&#10;MCGAzZ27mIWHT2FOTgq2atWH3Oco1Hz33Xru7fff7xV4pADig3ADACBCFG4CA4PZ88/P5m5+fv7c&#10;tWXLFrLCwnzuPh9++K3AowQQJ4QbAACRmjRpOtuw4SPu/djYo7d9joIOzegAwJ0QbgAARIpma6im&#10;hpafmgoJCWu1HgdAmyHcAACI2OTJ09maNauavQ4AzUO4AQAQsYcfnnVHuKEZm7CwKcIMCEADINwA&#10;AIgY7ZKi5SnVmhuqtaGaGwBoniDh5lhiDissKRfiWwMAaBzFgDG3hRtLt+FsW9RZAUcE0PnKq2r0&#10;O+trqT3czJ/k8+Ku6LRz6v6+AACaatjYMMOdW/7zQm1Nta7M3Kp8wNDBa4QeE0Bnmz/RR2lv2SOz&#10;M76W2sMNDXz+xP4r1f19AQA02cEfw/vu2LFjylML5n6Kx1CA1qHmBgBAA0yfPv1HCjf0VuixAIgd&#10;wg0AgAaYMmXKDn9//6O+vr5xQo8FQOz+Hy5FPcGNTFB1AAAAAElFTkSuQmCCUEsBAi0AFAAGAAgA&#10;AAAhALGCZ7YKAQAAEwIAABMAAAAAAAAAAAAAAAAAAAAAAFtDb250ZW50X1R5cGVzXS54bWxQSwEC&#10;LQAUAAYACAAAACEAOP0h/9YAAACUAQAACwAAAAAAAAAAAAAAAAA7AQAAX3JlbHMvLnJlbHNQSwEC&#10;LQAUAAYACAAAACEA2ryefLYDAAC/CAAADgAAAAAAAAAAAAAAAAA6AgAAZHJzL2Uyb0RvYy54bWxQ&#10;SwECLQAUAAYACAAAACEAqiYOvrwAAAAhAQAAGQAAAAAAAAAAAAAAAAAcBgAAZHJzL19yZWxzL2Uy&#10;b0RvYy54bWwucmVsc1BLAQItABQABgAIAAAAIQCkyetU4QAAAAoBAAAPAAAAAAAAAAAAAAAAAA8H&#10;AABkcnMvZG93bnJldi54bWxQSwECLQAKAAAAAAAAACEAseo2nB9BAAAfQQAAFAAAAAAAAAAAAAAA&#10;AAAdCAAAZHJzL21lZGlhL2ltYWdlMS5wbmdQSwUGAAAAAAYABgB8AQAAbkkAAAAA&#10;">
                <v:shape id="Picture 25" o:spid="_x0000_s1074" type="#_x0000_t75" style="position:absolute;width:28359;height:11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s1/HDAAAA2wAAAA8AAABkcnMvZG93bnJldi54bWxEj81qwzAQhO+BvoPYQm+JHNP84FoOoSWk&#10;Pdpu6XWxtraptTKSkjhvXwUKOQ4z8w2T7yYziDM531tWsFwkIIgbq3tuFXzWh/kWhA/IGgfLpOBK&#10;HnbFwyzHTNsLl3SuQisihH2GCroQxkxK33Rk0C/sSBy9H+sMhihdK7XDS4SbQaZJspYGe44LHY70&#10;2lHzW52Mgo/l5vn7bVvLZN8c67J05gtlqtTT47R/ARFoCvfwf/tdK0hXcPsSf4As/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zX8cMAAADbAAAADwAAAAAAAAAAAAAAAACf&#10;AgAAZHJzL2Rvd25yZXYueG1sUEsFBgAAAAAEAAQA9wAAAI8DAAAAAA==&#10;">
                  <v:imagedata r:id="rId167" o:title=""/>
                  <v:path arrowok="t"/>
                </v:shape>
                <v:shape id="Text Box 1042" o:spid="_x0000_s1075" type="#_x0000_t202" style="position:absolute;top:12192;width:28359;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fJx8UA&#10;AADdAAAADwAAAGRycy9kb3ducmV2LnhtbERPTWsCMRC9C/0PYQq9SM1WFylbo4i0UHsRVy+9DZtx&#10;s+1msiRZ3f77RhC8zeN9zmI12FacyYfGsYKXSQaCuHK64VrB8fDx/AoiRGSNrWNS8EcBVsuH0QIL&#10;7S68p3MZa5FCOBSowMTYFVKGypDFMHEdceJOzluMCfpaao+XFG5bOc2yubTYcGow2NHGUPVb9lbB&#10;Lv/emXF/ev9a5zO/Pfab+U9dKvX0OKzfQEQa4l18c3/qND/Lp3D9Jp0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8nHxQAAAN0AAAAPAAAAAAAAAAAAAAAAAJgCAABkcnMv&#10;ZG93bnJldi54bWxQSwUGAAAAAAQABAD1AAAAigMAAAAA&#10;" stroked="f">
                  <v:textbox style="mso-fit-shape-to-text:t" inset="0,0,0,0">
                    <w:txbxContent>
                      <w:p w14:paraId="72B40F92" w14:textId="3F39B47D" w:rsidR="0051248B" w:rsidRPr="000E4598" w:rsidRDefault="0051248B" w:rsidP="00AA1695">
                        <w:pPr>
                          <w:pStyle w:val="Caption"/>
                          <w:rPr>
                            <w:noProof/>
                            <w:sz w:val="30"/>
                            <w:szCs w:val="26"/>
                          </w:rPr>
                        </w:pPr>
                        <w:bookmarkStart w:id="3195" w:name="_Toc3557147"/>
                        <w:bookmarkStart w:id="3196" w:name="_Toc34747400"/>
                        <w:bookmarkStart w:id="3197" w:name="_Toc39880721"/>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3195"/>
                        <w:bookmarkEnd w:id="3196"/>
                        <w:bookmarkEnd w:id="3197"/>
                      </w:p>
                    </w:txbxContent>
                  </v:textbox>
                </v:shape>
              </v:group>
            </w:pict>
          </mc:Fallback>
        </mc:AlternateContent>
      </w:r>
      <w:r w:rsidR="00504BAD" w:rsidRPr="00226A3F">
        <w:t>Flared Joint</w:t>
      </w:r>
      <w:bookmarkEnd w:id="3184"/>
      <w:bookmarkEnd w:id="3185"/>
      <w:bookmarkEnd w:id="3186"/>
      <w:bookmarkEnd w:id="3187"/>
    </w:p>
    <w:p w14:paraId="7889FE91" w14:textId="77777777" w:rsidR="00504BAD" w:rsidRDefault="00504BAD" w:rsidP="00DF723F">
      <w:pPr>
        <w:pStyle w:val="Heading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ListBullet"/>
        <w:rPr>
          <w:sz w:val="20"/>
        </w:rPr>
      </w:pPr>
      <w:r>
        <w:rPr>
          <w:sz w:val="24"/>
          <w:szCs w:val="28"/>
        </w:rPr>
        <w:lastRenderedPageBreak/>
        <w:t>c</w:t>
      </w:r>
      <w:r>
        <w:rPr>
          <w:sz w:val="20"/>
        </w:rPr>
        <w:tab/>
      </w:r>
      <w:r>
        <w:rPr>
          <w:sz w:val="20"/>
        </w:rPr>
        <w:tab/>
        <w:t>Gap between base and welded sheet</w:t>
      </w:r>
    </w:p>
    <w:p w14:paraId="2EB3C5A9" w14:textId="7C47FDD4" w:rsidR="00504BAD" w:rsidRDefault="00327322" w:rsidP="00443C08">
      <w:pPr>
        <w:pStyle w:val="Heading5"/>
        <w:keepNext/>
      </w:pPr>
      <w:r>
        <w:rPr>
          <w:noProof/>
          <w:lang w:val="en-US" w:eastAsia="en-US"/>
        </w:rPr>
        <mc:AlternateContent>
          <mc:Choice Requires="wpg">
            <w:drawing>
              <wp:anchor distT="0" distB="0" distL="114300" distR="114300" simplePos="0" relativeHeight="251671552" behindDoc="0" locked="0" layoutInCell="1" allowOverlap="1" wp14:anchorId="70E1AA19" wp14:editId="5D6A7243">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51248B" w:rsidRPr="000C12FE" w:rsidRDefault="0051248B" w:rsidP="00AA1695">
                              <w:pPr>
                                <w:pStyle w:val="Caption"/>
                                <w:rPr>
                                  <w:i/>
                                  <w:iCs/>
                                  <w:noProof/>
                                  <w:sz w:val="24"/>
                                  <w:szCs w:val="26"/>
                                  <w:lang w:val="x-none"/>
                                </w:rPr>
                              </w:pPr>
                              <w:bookmarkStart w:id="3198" w:name="_Toc3557148"/>
                              <w:bookmarkStart w:id="3199" w:name="_Toc34747401"/>
                              <w:bookmarkStart w:id="3200" w:name="_Toc39880722"/>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3198"/>
                              <w:bookmarkEnd w:id="3199"/>
                              <w:bookmarkEnd w:id="3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2" o:spid="_x0000_s1076" style="position:absolute;margin-left:247.1pt;margin-top:-4.7pt;width:204.4pt;height:111.95pt;z-index:251671552"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JCBktQMAAL8IAAAOAAAAZHJzL2Uyb0RvYy54bWycVktv2zgQvhfY/0Do&#10;7ugRJ3aEOIXrPFAgaI1NFj3TFGURlUiWpCylxf73nSEle2sH224OkYfDmeHMN69cv++bmuy4sULJ&#10;RZSeJRHhkqlCyO0i+uv5fjKPiHVUFrRWki+iF26j9zd/vLvudM4zVam64IaAEWnzTi+iyjmdx7Fl&#10;FW+oPVOaS7gslWmog6PZxoWhHVhv6jhLksu4U6bQRjFuLXBvw2V04+2XJWfuc1la7ki9iMA357/G&#10;fzf4jW+uab41VFeCDW7QN3jRUCHh0b2pW+ooaY04MdUIZpRVpTtjqolVWQrGfQwQTZocRfNgVKt9&#10;LNu82+o9TADtEU5vNss+7daGiAJyN80iImkDSXowrdaCGy4JcgGjTm9zEH0w+kmvzcDYhhOG3Zem&#10;wV8IiPQe3Zc9urx3hAEzu7i6mM8hCQzuwG46u7wI+LMKknSix6q7X2jG48Mx+rd3RwuWw98AF1An&#10;cP26rEDLtYZHg5Hmt2w01Hxt9QQyq6kTG1EL9+KrFHKITsndWrC1CYcD8tnlCDxc46sEOIAxqqBU&#10;0KEY06NiXy2RalVRueVLq6HAAUyUjn8W98efHtzUQt+LusY8IT2EBs1wVEyvoBMK9VaxtuHShc4z&#10;vIYolbSV0DYiJufNhkMhmY9F6nsBEv9oHT6HJeC74Uc2XybJVfZhsrpIVpNpMrubLK+ms8ksuZtN&#10;k+k8XaWrv1E7neat5RAvrW+1GHwF7om3r5b+MCRCU/nmJDvqRwAi5R0af72LwEJI0FfrDHesQrIE&#10;tP4EhIPO/sJDe0ATcbfQFajx//sgPc+yxPfBvpoh08a6B64aggQgCj54ROkOvA3ejCJD4oMD3jPw&#10;BxsW5qkdcwyn38MNp+lrk+ipopqDC2j2ULhpMj0fS/cZc/xB9cQzwcdBFOcFcT3cDHWK/P+EK02v&#10;kstsGA1o9WR4ZOdpOvWz+62YQZpVLYqxHRDMVW1CjXSVcNx31JFULTHFUqFWSELgcL9nhswcwkPK&#10;9ZveT9cQD7I2qngBSIyCxMIwtJrdC3j+kVq3pgaWDzBhobrP8Clr1S0iNVARqZT5/hof5SHBcBuR&#10;DpbZIrLfWorjq/4oIfW4+UbCjMRmJGTbrBQ0R+q98SQoGFePZGlU8wUqY4mvwBWVDN5aRG4kVy6s&#10;VNjTjC+XXihMwUf5pGF2hoGAMD/3X6jRQ2E7SO8nNRYXzY/qO8j6ptTL1gHwvvgPKELx4wEK3VN+&#10;S/q+HjY6ruF/n73U4f+Om3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PEdp0&#10;4QAAAAoBAAAPAAAAZHJzL2Rvd25yZXYueG1sTI9Ba4NAEIXvhf6HZQq9JavGlGpcQwhtT6GQpFBy&#10;m+hEJe6suBs1/77bU3sc5uO972XrSbdioN42hhWE8wAEcWHKhisFX8f32SsI65BLbA2TgjtZWOeP&#10;DxmmpRl5T8PBVcKHsE1RQe1cl0ppi5o02rnpiP3vYnqNzp99JcseRx+uWxkFwYvU2LBvqLGjbU3F&#10;9XDTCj5GHDeL8G3YXS/b++m4/PzehaTU89O0WYFwNLk/GH71vTrk3ulsblxa0SqIkzjyqIJZEoPw&#10;QBIs/LizgiiMlyDzTP6fkP8AAAD//wMAUEsDBAoAAAAAAAAAIQB+rDPYfSsAAH0rAAAUAAAAZHJz&#10;L21lZGlhL2ltYWdlMS5wbmeJUE5HDQoaCgAAAA1JSERSAAACCAAAAOMIBgAAAODg7AsAAAAJcEhZ&#10;cwAAEncAABJ4AfRHItoAACsvSURBVHic7d0JXNRl/gfwR85hGGYGBhhAkOEUBBQkEcFQDBU1j0rL&#10;VjPLrVZr12qtbLeDrk277Xa1stNM+4dXGrZKpYgHgoKIyCnncMhw3/DnO/grcjxAB35zfN6v129n&#10;GBSehJ35zPN8n+9j1t3dzaB/2to7BWu/PbTxnqnBLyucxFl8jwcAAGCwmPE9AH1RVt2o+OdHexOc&#10;FJmKJ9YXxaxeGLMwdKQ8ke9xAQAADAYEhH7ILqoJfuazvbtDwo+7yGQNzMOzXL7mu7Yf5k8Me/Gu&#10;6IC3+R4fAACAtiEgXMP+1IIFH+z47aOoKUdkVsJ29WOWlh1s6sxk6c9JTc/ll6sCV98duYznYQIA&#10;AGgVAsJVfJVw6um9qcdWxcw4bmdq2qXx+XERp6RnMurvfuitmsA3/jZtuo3QQjX0owQAANA+BITL&#10;oGLEVzf/9llp46mZUTGnxVf7s/6B+ValxQ3BD77ZfOKtFTOnOMusC4ZomAAAAIMGAeESFA4e/3Dv&#10;foH9yeDQsEKr/vwdF9dKC6EoyWP5uvajzy665U4ULwIAgL5DQOijvqlN+tBbO4/6BqW604v+QP6u&#10;VNrEbok95PDGD21b75oY/vy8iX4fDtY4AQAABhsCwkW0jfGRd3cdvCny6HDaqXA9qHgxasoR+52H&#10;W186mVd+89N333yfhblpi5aHCgAAMOgQEFjvNsYnN+xJ6HlxdxDZ3NjrORUzjp94wi47q3ru0rXV&#10;p95cHjsNdQkAAIaFlqOr61qcDPn53egDwqH083Pe2/Hr+ltiDzvQDIC2+PoVWskcqn2Wr2s9+o/b&#10;Ih6eEqLYqrUvDgAAvKE3lf/a+PP2ju52K0N+fjfqgBB/MGvF/x0+/Fxk9HG5NsMBh5YqqC7h04Tm&#10;j0/lBd786B3j/6H1bwIAAEOGtr//cPjkP8dHnZBZWbUxen7PLQkJfuDWsf/me2zaZrQBYcuB048l&#10;nDr4zIRJaZftcaAt6rqEmKN26SerHrjvNeXNbzw0dYZMYlU+aN8QAAC0jorYn1i/b0+3IHdUzIwz&#10;Yu51g57f01IaHl71cXXof5ZNmWdIdWdGGRDejz/yzsmi4/eOn3hKOlTfM2hMnqCstDr4r282pb64&#10;NOa2IE/75KH63gAAcP1Szionx31+4LuQcWkOriNqND4/JjRTkp93YcrStXUGVXdmdAHhhS8SN1e3&#10;p8aOi8iSDvX3dnapZdKpB52e/6J1z6xxY9YtmxUcN9RjAACA/qFCxA93HH/tUGbmPTEzUqRcu/3L&#10;8fAsNxdLGnxWftB26NnFU+8whDeBRhMQ6Af9wueJW1qtjkwNDOhfA6TBQL9gsbOTpCnHL6w69nbJ&#10;9Ffun3IblhwAAHRLel5V+AufH9ji7J7nOHVmnqA/f4fqziKjD7m89E37zjsiQ/+j74f5GUVA4Loj&#10;iuRpY3x9zvMWDvoKvinLuvi8Mnzp2tqMxxZELDfUKlgAAH3CzRr8mp51T3hUmpSa4A0EvQmMnnbY&#10;/ucj9Xp/mJ/BBwQqLHl6w74f7RWHQwfaHXGw0VqWg/yQjKpg95/wvPupuyPvx4FPAAD86DtrEDu7&#10;f7MGl0MFjNxhfve9Vj323Udio/Xxud2gAwKFg4ff3XnY0z/VU9fCAYfb5ZCTXXLr0rUVGXH33jLf&#10;ENauAAD0xY3OGlwJHeZXZncheOna5ow3l8+IUTiJs7TyhYeIwQYELhz4j03yu97WyUPJ27fE3Mm5&#10;evjzX7TsiQry+3LFnJueNKTtMgAAukhbswZXQsXpNtFJw59Y35G4fE7k3/VpOdkgAwKdq/D4hz/u&#10;Hz0+2UMfwgGH2jxTAWP6yfIHHnyrLDru3ikL9C1xAgDog8GaNbgcem6Pmpok/zShRa+aKhlcQKBw&#10;sGr9rgMhEcmKwfyBDybqmaBUVgWu/KDh0JzwwPewHRIAQHsOZ5TGvvjFb197+xUIB2PW4HK45WR9&#10;aqpkUAGB+mM/89ne3eFRyS43eugS3+TyOhY7+5BdSmrlqgOvFNz18rIpt2E2AQDg+lXXNju9+MWv&#10;3ygbikNiZ6deta/BYNGnpkoGExAoHDz3xe49kdHJTnz80AcDVcLSdkilstRvxbr6I9Nu8v0ctQkA&#10;AAP3ye60uPhDmY8EhWbIpiiqeR2LvjRVMoiAQCcyvvV/v3w6eWqybDAOXeIbzSbMm39QnH6y9IH5&#10;cQULnr775vsmBLrs5XtcAAC6jooQ124++JnYPt9t2q051rryGqEPTZX0PiDsTy1YsOnnA+/FzDgq&#10;G8xDl3QB1SZ4eJY6rdvZsHn3Ec8Dj80PX4EujAAAmmg54cMdx95Izc2fFRKWIaU3WrpG15sq6XVA&#10;oOOatx069FJk9PFBPZFRl1BtxZRpR6W9fRPKoh6YNe7pOZE+G/geFwCALqDdCZ/sSYvb/tvZ5aPG&#10;5FrFzi4253tMV6PLTZX0NiBs2HXileTcY3+Lijlhx/dY+EB9E9zclbL4o7Wvf5d4+nEUMQKAsUs4&#10;VrDw7a1HPvDwOS+cuyBPoE9vHHWxqZJeBgQ6rvlMRfLS8RMzJXyPhU+0lhZ+c5pEqcyTUBHj5DHe&#10;W5bPCX1SV9InAMBQoOOY12w++KlAVCmLnZ0h1tdCdV1rqqR3AeHfG/+3vX7YqagxoVlGHQ764ooY&#10;T2ecv+/OuIIFi6eOfmXR1IA3+B4XAMBgor43a745+GmpqjRkbESGVJ8a412JLjVV0puAwB3X3ClK&#10;jgn0OS/kezy6KCDwvJm3T6n0lzRl3NbEzMceXRD+8ORgt3i+xwUAoE0UDD7cfvz1o2eKY0PDT4um&#10;RvC7bVHbdKWpkl4EhL7HNXsiHFwV/WLdNP6MtUpVaL3hJ9WmzxPk+bQt0tfNNo3vsQEA3Ii+wSAo&#10;JFt0x0LD3sTFd1MlnQ8IdOjS39/78TeF33FfXT2RURdRm+lJMcclZaWS4FXrVYnjRip2rZgzbhW2&#10;RQKAvjG2YNAXn02VdDogcIcujQo96qGLe1j1ARW93HrbIUnWmcI7l64tjp0XOer9O6NHvYNCRgDQ&#10;dcYcDPriq6mSzgYE7lyFmyKPuujroUu6xM+/2LwnicpS0pWrtsWdWTlnou/6xTFBaxAUAEDXIBho&#10;4qOpkk4GBK51ctSUIzJ93a6ii6g+gc528A/KYemni1feGZf9EIICAOgKaou8cXfKf7LOV41DMNA0&#10;1E2VdC4gUHfELb8dfilmxlGj6Y441NRBYWyOwD+gQICgAAB8S0wrmvd5QurztU01Cr+gs9I7DGxX&#10;grYNVVMlnQoIb287/GFGyam7oqcZZ3fEoXZpUJj3zNlHpod5fLNsRvBzKGYEgMG2Kylv6cbdKa9Y&#10;i1XWvqPOSahmCvpnKJoq6URAoG2M//pkf3y7ZVrE+Ik5NnyPx9hwQSFoTB7LOpN/36KX8++aEuqx&#10;BUEBALSNdqbtOHTur5/tTX/W1fWCScSUcyLUmV2fvk2VSivHeS+eNvpVbX593gMCt43R2TN1pK9n&#10;uU4fqmHoaEmHmi35+ReLKSgseCF/UaivPHHJtDEv6ep55QCgH6i+4LvE0/9MyiiZ4eVdwWbPy7FG&#10;jdmN45oq/Xa0cXXax8pJ2myqxGtAoJ0KT29M2BU8/vhwbGPUHVxQoCs312Hm818URwjNJeULo0ev&#10;vTXCcxPf4wMA/UBvABOOFS78MiHtWRPzJqGnb550/sIKhvoy7QsNOy3Oz6tWN1V67+8zo7Qx+8tb&#10;QKCdCu/t+HV9ZPQxJ5omAd3k5VVJl1SpFEu3HSl9753v7dbdMcnnozsnjXoHyw8AcDl9ZwvcFZXD&#10;IqYUCLGMMPi4pkp/fbM99cWlMbfd6MwvLwFhy4HTj8UnH30mMvq4HU2PgO6jGR65/KSoucmcpWcV&#10;rdz+8tnl4/yHJ9wzdfQraOMMAJgt0A3UVGny1INOL33TtvMvk8OenzfR78Pr/VpDHhDoWM4tvxx/&#10;LnZ2snSovzfcOFozvFjQKMjNcZy/an3hVJlYmn/HxMB108a5f8vHgSIAwB/aorg7OfuBE9nKSZgt&#10;0A1cU6Wdh5tfyiqqDr3epkpDHhCo7sDOodpqqL8vaBe9K/AdWU6X+ryHbUeK33v9W+lHUcHDd80M&#10;8/lkQqDLXr7HCACDg5YQth/KWp6YVjxP7ljf7epRKJm/sBqzBTqEfhbjJ56wO5NRc91NlYY8INC7&#10;zA0/Or0SFn52qL81DBLaj+vsclI0PtKE0azCup05Mc9+Zm0yPczj6wWT/N8drCYeADB0qP0xbU/c&#10;fij7IYFVs5m7V7509rwqhp0Iuo1rqvTgm60nXn1g+syBPB8PeUCgwraxvg6/5ec5TfHAtkaD0mdW&#10;QUq1Crk52ctXrMteZGEiaLgrOuh1CocobATQH9W1zU40S/DDwdMrK1WNrp6+RYKYGWVmKCzXL/Qm&#10;zkqY5PHE+rYBNVXipUjx+SWTFi5deyHDwUE1HL9ohoneVQSOLqFLrFIJxf/LKlpDM0e+bpJTt473&#10;Xz8p2DUebZ0BdA/NFCSmFs1LOJF9b2F5g69CUclGhhQLo7AVXa9RXchAmyrxEhDohSHu3lvmv/RN&#10;604qpMC6lWGjX8yw8LOWtKxUfN42fNuRwsDXvpV+PMpDkjp1rO/nk3vCAmYWAPhDtWEJx/IX/ZyS&#10;+5fmtjaxm0JprvAvt5xwC1ofG5KBNlXirQ8C7c9cOXfysvd3dX4WPS0ZZy8YCdcRNXSJIqKYOizs&#10;Ppkz+oPtDm+6O4myaWYhItBlr7PMuoDvcQIYusMZpbH/S827m5YQhFZt3a6K85KIKdUMOxAMX3+b&#10;KvHaSTEyaMSOytoJz+482PYSVVvyORYYehfDgjA8kjHaCbH7ZP6b/91l/7rYWlB5+8SAdyeHuMUj&#10;LABoB9UTHD5dFvvLqfwFR89URDs7NbU6uxah0NBI9aepEu9nMVATh9b2TsuEg+wZhATj1bsTolZI&#10;96urRaL/nS1cs+kn+UsUFiaN9vh+2jiPr9GQCaD/6BC8pNOlscfOlk47dOr83LrmdukIN1WXfHip&#10;aP5dNTTdjO3mRu5aTZV4DwjkruiAt+l2d+KwZyfcnGqLmgTjRr+0Mpm6ZsGSwkLm+TOrEtaPeKCp&#10;2WLYhADnhFvGen4dEeCyF02ZAP6M+hMc7gkFv57Kuyu3pNHb072pUeZYJomYUoOlA7gsrqnSxu1d&#10;r7V3MNMFk/3e4z6nEwGBUEiQWAuqPt9v8VZE1DF7tGAG0hsWGlhwSJGEtk4WFcnmb/gpe+rT/xVa&#10;h/nb/xY12vM71C2AsaLiQupOm3ymcM7RM9U3Ozu2Nzi4lEhHhtSwqFj1rgMJ32ME3aZUilnq0UDV&#10;eD+P3bFhnl/2/ZzOBAQSG+b1pYNEVPT6NrPNE6KSnbAuBn3R7wPXvXFSz8cFBbLo3SezxnN1CzFj&#10;vb6JCHTdhaOpwRDRkgHNEKRkKyefyCmafvJc7U0Odh2Njs5VAkeXKssl42uoF4mU73GCfmhtNWMn&#10;U/zqW+rcSl5YMvE+naxBuFToSHnii0tmzXhqg9meseEpTjgGGq5Eoaim6/e6hbTCc0/9dML54bIK&#10;c9EYH8nxSUFeW+j3CbULoI+oHwHNDqTllkafzFXeXFzR4ubq3NZgJy+TyhV1bElkLQUCzBDAgOVk&#10;D28/k+5dt2Ta2Bf6LilcSucCAqEn9I3/nBvyz48F+5oaU0ei4yJcy8WlCDM2Nl/a2WnCykok4f87&#10;ezZkc6J9S229uUWYv+OBcP8ROykwoPUz6CIKAzRDkJpTPO10QU2oqUmnCRXv2tpXiMZG1LOpPb/j&#10;PaQ8DxP0WM8bKXYsabRqlNuIA5ueCl9xrf4zOhkQCA38v4/PHvevT6zjU6rOTKB9m3yPCfQDFble&#10;3EJpydhZS5pKKy62nbn7pMPkT/badbAuyzYKCuP93HbTLeoXYCjRscjq2oFs5eRzJZXjzhVdCC6p&#10;bHNRuLWpbB0qRfYuKrPZwXXYeghaQ8+B6Wk+jTUVbhUvLJn0l/4uw+psQCBUpf7G36bGfpUgf3p3&#10;gs2qiEnH7VC8CANFvzNeXpV0qZcjGuoFrLRUOn/bEXnsez9IWGeXaZe3q03mWG+3n0J9e5ck0AYa&#10;tIGWCQrKav3S86vCqW7gfHmjd0Nzh43cobWZlgqkdk0swqeR22Eg5Xm4YIC45YSF0WPWLFoR8MZA&#10;/q5OBwQO9Yz2cJaeXrPZ8tOwiaky1CXAjaDzPy4WO4roY9odUV0lCk8pE4fvS3Neqay0tLKzMa8O&#10;8nJMGjVCfiiwJ22j8BGuhpsVKCiv8yurrvdKySmOyStpHCmw6Oq0tWvpkMiU6roB35BmdvH8GUu+&#10;xwyGbaDLCZejFwGBUNfFTSNuC1z5vvCAUp7rOjokW8T3mMAw0FTuxSWJno8KpfSYSiV0qVCK5//v&#10;rGT21oOy5qJSM+lId+usMd7OB8Z4yn91lokKEBqMD4UA6khIMwJFlTUBxVW13lkFDYHmZqyTZgVs&#10;JHUWAmG9UOFfx8ZObGSY8YShRssJZ9K9GyvLRgxoOeFy9CYgEEpAX/17nv8H24+9se9Hu2UTJ6dI&#10;sU4Hg4GmfHunfcvpnZ763Z5SKfYrUtr4nfrFcVFjg1UXhQaFiyDfpScsBCicfw3ysE9WOEuyUNOg&#10;3ygA0EwAXdV1zU6HzxTMraltdaQ6AWfHzlqhdXs3zQjYiFqZwr+ZhU2up7oXei7FrADwKjfXgWWm&#10;jaqeFznq/WUPBcfd6NfTq4DAeXjuuFXhfiN2xX1u9V3IuDSH3nd+AIOLlrZ6l7dKfi+Yra4WedTX&#10;W3qklImi92fIVTUXBGYXapmIgoNMIlBSXQMFCAoNqG3QDeoX/p4QQPUBpdUNCm4mgAsBNqJhTTLb&#10;1jaaDTAXNAoV/irm3/NG5GKdALYVgs5RqYTq5QSFw4ikTU9FLNPW6bh6GRAIVZ9/88ztvk+st9lT&#10;XHjePyQsQ4LpPBhqXKdH6snALU8QCg7NjeYeVNeQlCNtaGyw6qDahuaWbktaqjA3N2kZ5S4/LBFa&#10;VaiDg5WFirZf4tjrG8PVAtB9uq1vbpOeLiiLqmtutS1SNnnW1neKHWRdddbCji5rUbOZpbVKxM0E&#10;9AkBwosXgE7jdidUlAyvfXZJ1CJ6XdTm19fbgEDo3djHj82asOPQuQc27JK8igJG0BUUGpiMcXUN&#10;f6qXoaWKrs5hrKhKFJxTa8Z+yXSobWsz666usbSob+gWmpkN6/BTiDLoz3o5251ylIrz6T7tsKBb&#10;2t1jTPUP3Dt+us+96NN92hXQ2t4paG/vEpwtbPSjx6wEw1qpFoDuS+xqrEzNWyxlLg3MzqKDBU9o&#10;4rYOYss06L3TGSM6sk97NiyeOvqVge5O6C+9DgicOZE+GyIDXXdSAWOZfb5bUEi2NQ58Al3FhVhq&#10;gtOr8E/T1p2dJmYVSptgul+tEgYXlVmoH6cdFhc/z6j+gfvz3IwE3e8bKIhMbFV+aWMovmYqqAkQ&#10;tQv+08cdf3zMveDTfW66n+5z7/jpPveiT/dpV4CpWRczMe3mzh0gv9eMABiiggIZS0kOaLgl1HPz&#10;y3GhTw7msqVBBATCFTB+sjstbsdOh7/fNOGkHWYTQB9RuOXCwx8hgvyxhNEXNyNB+gYK0p5v3VT/&#10;q7it75/nZiou97UcbM2r5DJB8Q39B1xE1f0dHd2/P8e4uXSo+gZ3ago0zKTj989zL/ikz3Q/wTt+&#10;MHq0bfHEkUCVi9QlddPqifcPRTG0wQQEzrJZwXE9yerbZz4R/YDZBDAGfYPwnwOF2oDW0xvqBfb1&#10;9Zb22hjXxer+vg9JtfF1AYwJ9WlJTxtZX1vtUrX67on3a7vO4GoMLiAQmkLlZhN++MFx5diwdCl2&#10;OgBcGzXxudjIBwB4REuJ6Sc9W/LPjWi6f+aYuKsdqjRYDDIgcGg2YWa4z6YXvpBuxk4HAADQB9TP&#10;4OSxUXVzbx750TtLg+OoMJmPcRh0QCC0TsPtdPgoXvpaUMg5a2/fEpwOCQAAOkWpFLPUo4EqLyfX&#10;pK+f0V4/g+tl8AGBQzsdokPct67dfOjT/Ql50WPDMqR9iqAAAAB4QQfIpRwJrB3W4VD2wpKJ9+nK&#10;NmajCQiEtoO8vCz69sMZI2Pf3Cpe7+hSLEMRIwAA8IE7N6H4vEv94wsilk8Odovne0x9GVVA4EwI&#10;dNn7zcjbR36ZkL5661b5Y2PGZYrpOGAAAIDBRgWIWWdcO/LOetTSuQnv3B+0hq86g6sxyoBA6IdB&#10;RYzzJo78eM1m+Sf7zp6PGDs+Q6rugAcAADAIss86sYzUkXVTQj22PPdU8HN81xlcjdEGBA79cF7/&#10;2y2zUs4qJ6/ZLP7U1rHIMSj4nDV2OwAAgLZQB8S04/51oT4jEr5+JuzvuhwMOEYfEDjUfGJr3B2e&#10;X+87veqrePm//UfnWPv5F2O3AwAAXLeyUom6ANFDLj/x4coJKy5tfa7LEBAusWhqwBtzIn02vvN9&#10;8vvx2wpnB990Rtx7Uh8AAED/cK2RRZaygjceuvk+OrWV7zENFALCZdBuh2fviVpMp8i9vdXxw32Z&#10;pSGjQzOlONsBAACuRqUSspPHR9W2NdtdGOrWyNqGgHAVNBW07u/Tp1B9wtvbbD/KMqt0Dh2fIUEr&#10;WgAA6IvOTEg9PqpBVeVQ9+iC8Id1bcvi9UBA6AdKgHS2Q2Ja0bzXNks2uLqXWgUE5VhfPFseAACM&#10;FAWD0+nejUUFzq0Pzxv3z1sjPDfxPSZtQUAYAEqEdFEh47d7nJ508yiy8Q8oEGDHAwCAcVE3OTqt&#10;aCnKd6tfGB302oIH/N7XxV4GNwIB4TpwhYxf/Zy+ekd89kMePsUCBAUAAMPHBYP8c64tcyb6rl+7&#10;KGgN1a3xPa7BgIBwnegXYvmc0NWLY4LWICgAABg2YwoGHASEG4SgAABguLgag9xcedf8Sb4fGkMw&#10;4CAgaAmCAgCA4ehbfLh4auCr7xtgjcG1ICBoGYICAID+oqOXT6WObCgutuu6LzboJUMsPuwvBIRB&#10;cmlQ2PZ99govL6WJ36h8a/RRAADQLVwwqCi3b1kx96Ynbn3McLYrXi8EhEHGBYVlM4LjtiZmPfL1&#10;ntNPOTpVCUYG5IpwciQAAL+oJXJGql9tzQVJuzoYGFAfgxuFgDBEaIqKtkfStSspb+nnCanPmVqq&#10;bP0Dz0qdXWr5Hh4AgFHhggG1RH54XtjjhtD5UNsQEHhACZWuwxmlsf/90eHVkyk1Cr+gs1IcCgUA&#10;MLjo2OVzmT4q1imuQTC4OgQEHk0IdNk7IXDO3vS8qvCNu53+831y1Ti/wAKBt0+pGQoaAQC0g3oY&#10;5OU6sMxTPg1+I+yPrb4z+EV9PkRpqCAg6IAgT/tkOhSqrLpR8eW+U/+K/75gobt7halfQIFQKm3i&#10;e3gAAHqJCg+zMj0aiwrk7ZFBbjs2rQ553llmXcD3uPQFAoIOoV/cJxdOePDRO8L+sTMpb+mXCWnP&#10;CkR1Qk/fXCw/AAD0k1IpZtmZXnXVlXZti2IC1s5Z6rPRWJobaRMCgg6igsY7Jvl8TBfVKXx7IP1J&#10;LD8AAFxdbq6Dur5AaC4pXzIt+IVp4xTf8j0mfYaAoON66xRc9mL5AQBAE9UX5Jxz6cjKULSM9nL6&#10;9YUlY16iZVu+x2UIEBD0xOWWH9q6WkQjR+WKPb0qGWYVAMCY9K0viB6r2Lp69ej/oL5AuxAQ9Ezf&#10;5YeC8jq/r/adejr++6Lb3Fxrho1QnBe5jqjhe4gAAIOGlhEKcz1UdSqbDtQXDC4EBD2mcBJnPXPP&#10;xHufXNj5UMKxwoW7jpx56EiSKtDH77zAx7fEzErYzvcQAQBuGM0WZGeNaMnOdu4K9ZUnrpzt/x4t&#10;vfI9LkOHgGAAaFaBa75EtQpbf8lcuSM+9365Y323q0ehxMurku8hAgAMWPF5W5afq1DvRpg/yW/d&#10;K3f7bJRJrMr5HpexQEAwMLQG94/bxz1GV2Ja0bzdydkPfJusnKxQVDJ3jxIh2joDgC6jY5bPZQ/v&#10;OJc1osXDRZpxz6SAddiNwA8EBANGLUTpqq5tdkpMK55HSxBJv9Z7uymU5r5+RZbYBQEAuoKbLSgr&#10;k7I5kV6f/nv1qHUoOuQXAoIRoCk5rrCRliASU4vmbdmf/gTtgnD3LBH6+JSZ4QhqABhqmC3QbQgI&#10;RoYS+d0xfu/QRbsgfjqat3j7nuyHzMxbzBVeBRIv7wqG4kYAGCydnSbqA5OK891rlRU2wzBboLsQ&#10;EIwY7YJ4aE7wM3RlF9UEb0/KfnBnfP4isU1rl6t7oZS2TGIZAgC0gUJB6XnXhvx8qVnYKPn+B6b7&#10;bsBJiroNAQHUfN1s0564a/wKuuh0yb3Hcpcc2n9+bnNbm5hqFlxcKizRYwEABoLORMjPcW0qKHBg&#10;QR6yI/PH+3wx7RH3b2nnFd9jg2tDQAAN1KaULgoLXM3CL+m5dyUeqA1xH1HXKncpE7srqtC9EQA0&#10;qFRClnfOtSU/16nDQWpdfNvEgHWT73WNx/ZE/YOAAFfVt2ahvqlNevh0aexv6YV3bNtSOktm29bq&#10;5FokVXhUYykCwIhRI6OCfBnLyfaoszARNMyJHPnR8wu8vkJdgX5DQIB+o3amVGHMVRnTUsQvaefv&#10;+Hl/7l9oKWK4W5WJq1uZEEsRAIaPQkFRkS0rLnBXNTZYd0SPdd/6+Er/d6m2ie+xgXYgIMB145Yi&#10;Hrl97BO0FJGUURq770T2vfv2qW7y9qxvspeXi6kxE2YXAAwDLR/QTEFxwYjajnZBe0Sgy4+L7/T5&#10;LHSkPJHvsYH2ISCAVtBUItdroa29U0BdHI9mFc9I2l8WU9fcLh3uUteBwACgf6jQsDDfuZVOTbSy&#10;sKiLCfX65tHpHl9TYTPfY4PBhYAAWkcVyn2XIqiTY0q2cjICA4B+oC2J5SVy9e4DF5nw/Kzxfusn&#10;L3SLR02BcUFAgEFH1csIDAC6q7XVjBUX21KfgrqcPBthmL/9b7PGeH6H3QfGDQEBhhwCAwD/aOmA&#10;QsEFpbOqokpgGebveOCeSV5fTl7pFo8+BUAQEIB3/QkMzvLGdpFtpcTFWcUc5fXM1LSL72ED6JXq&#10;ahErK5Gw6grn2rxCobXXcOucqNGeW0InyRNRZAiXg4AAOudygSE9vyqc2kEfPlMwd++ehkBbSWeT&#10;o2O9iVhaJXLoCQxyeR3fwwbQKbQNsbRUypSlznUlpWIzmdhSGebvuvf26S4JEQEuezFLANeCgAA6&#10;jwIDd3T1g7NHx9FjdNBURl5V+JmiyrCTqWXROwob/dxcOlR2DtVWUttaS8eewIClCTAmdDJiaZmU&#10;VZY7NJUU2XeZmpi30MzAPZPcvw/1lSeilgAGCgEB9BI1Y6HrVua5iXuMGjdRaMg8r4xM2l8Roaxp&#10;c3R1bmuwk5dJZbIGJnesw0mVYDCohqBSacNqqh3rKpQ2Jp1dpl0hPg4HZ40ZsTNikcte7DiAG4WA&#10;AAaDa9zEmN879DH1Y6DQQPUMpwvKonYm1YSamnSaiMVtHRQaaIZBJGrF8gToPJodUFaIWVWltKOm&#10;0qGhoMhCOtLdOmuMt/OBWwPlvwZ5OiQjEIC2ISCAwaI1Vppi7S3AGq1+jDo+llY1KCg0nCupHHf2&#10;XL0nLU84O3bWSqRNw4TiC2K5Qx2T2jYzkQ2WaIEfl5sdCFDYpkR4uyYERdsno6gQhgICAhgVepdF&#10;16VPsFQAWVBe60e1DSdyiqYfT270rqlvl9IShY2kzkJkUyuU2TdgBwVoFfUfuFBtrQ4ELU02TfW1&#10;4jbMDoCuQEAA6EFtY/9oHdtbCMktUVBoyCu/MDrzjHIC7aCwErA2C0GDUH3ktXkHo+BgY9OKGQe4&#10;KtpmqFJZqc8zoN4D1TWWFp2dw4Z5Drc+G+rt+rOzj00u1dVgdgB0BQICwBX8eYniD5kF1eMef+On&#10;X0KzW61q2TCW2eXMlO3mrLLVnDmImpm1VTuzHV7LzCw61PUNVBiJHRXGg4JAW6upekdBU51dXa1K&#10;2F1WYSpRuAjyFU7SM6HDHY5R7wEKA9hZALoMAQFggJpbO6wVVl2tD4ouWF36uYIOC1bdacrS84Ss&#10;gZmwlEw5q+kwZSUtlszOqo2JRS1M4tjATHtCBDV9srDsZLTDAvQLLQm094QAZWXPbYu1emmAZgTq&#10;G7qFFAREQvPaCf6K7YoQ2m0jycLBRqCPEBAABogKHV2GtV32/zsKs7aei7FQy2bNv9dpzko7zFh2&#10;sSWr7xaww1kOrKHLhBU0CXr/rkPvbgqafRhm1qUODpYWHVi+4AEtA9DOgdaeHzPNCLQ2ShsaG6w6&#10;lJWWVs0t3ZZUI9ATAlSh3m4/ycRW5dy2W8wIgCFBQAAYoNLqBoVTV6NooH/P2bRdfXHh4UHuE7a9&#10;NymtvRMSNPvQxoax090yVtZt8vvyhY1lB5OJm9SzDiKn3jBBsxDETtbILHs+D1fHFQUSmgXo7Alo&#10;3Is/PUYFgnQ73MGi1FZiWSG2sqwJVTj/6iITqYtbaSbARmih4u0/AGAIISAADFB5mSpgrKn2X4y5&#10;4HC52QdCSxe0hFHfbMKys23Uj9EsBNnfYsmaOkyZmUk3c5XVqx+zFrcyS9ve2gduNoIYQk1EZ6cJ&#10;q1Da/P5xU7OF+l0/p++LPuGm/4VWJs1UFEiPUWGghblZI/fir34MBYIAv0NAABig0so671mmQ9+R&#10;UWba2XP1hofJgkb17e+zEJLem7buYSy9rXfJouyCec9Ye19EudkIwtVEkL6BgtM3WHBsRK3Mxuby&#10;wWWgqqtErLVd86mns13QWnvB9rLfhJva5z42MxvW4acQZXAf24utS6n4j/u474s+wfQ/wMAhIAAM&#10;UNmFZlcXa92czrcY1t1nBuLaL+h9AwWnb7DgFDFbVtB1Y08XzT3fq9pE0DwtzGeTRGhVcennbaws&#10;VFcq5sPUPsDQQ0AAGKDS+jZ7Z7FhnOnw50DB0c5MwaWoxmKD9aizT9w1fsWgfAMA0CoEBIABUO9g&#10;sDKhfYkDLlIEANAnCAgAA0DnODhbdOrm+gIAgBYhIAAMwNV6IAAAGBI80QEMwPX2QAAA0DcICAAD&#10;MFg9EAAAdA0CAsAA8NUDAQBgqCEgAAyALvdAAADQJgQEgAEwpB4IAABXg4AA0E/ogQAAxgQBAaCf&#10;0AMBAIwJAgJAP6EHAgAYEzzZAfQTeiAAgDFBQADoJ/RAAABjgoAA0E/ogQAAxgQBAaCf0AMBAIwJ&#10;AgJAP6EHAgAYEwQEgH5ADwQAMDYICAD9gB4IAGBsEBAA+gE9EADA2OAJD6Af0AMBAIwNAgJAP6AH&#10;AgAYGwQEgH7QpR4Ie3bGsZkpbuydfyxjK+34Hg0AGCoEBIB+QA8EADA2CAgA/YAeCABgbBAQAK4B&#10;PRAAwBghIABcgy73QOitR/jj4wcXx7H13vyNBwAMBwICwDXoZg8ER5Z5KI5l+sex7tm9j6jDwldx&#10;jCEkAIAW6NiTHoDu0c0eCCksw+Ef7FCfIDBj9mL2YMpX7L+/JLMnvMMZMgIA3AgEBIBr0NUeCIH2&#10;l+5xtGOj3HpuiirZuZ4bBAQAuBEICADXoEs9EP7gxkZp9ECwY76OPTdFFSz7AmMz0CMBAG4AAgLA&#10;NaAHAgAYI7O/vPhj1rnimpF8DwRAl82pd+d7CL+rbaT/FbA3ld7sq+b+f04nVNUGj3vw626+hwEA&#10;12bW0NQu2/jYPOYoteZ7LADQD/ufXMwWZ51jk2YvYq9N6fuZHLZhDmPPs2j26tuL2JQrfQEAgH7A&#10;EgOAnsrKzWFsSt9SxHPs3PGem5tGMQ++BgUABgMBAUAvRTC204c96dX9+yzC/idnsq96bhc/uhIB&#10;AQBuGAICwGW0traoL7FYyvdQriCQPbrjEGNPDmMui/94dPFX3ZcsO+iWiopy5ujoxPcwAKAfEBAA&#10;LiM+/luWmnqErVnzEd9D0TDltW5W+trFD/re13FJSYnsgw/Wsq+/3sP3UACgHxAQAK6AZhBAu/Bv&#10;CqA/EBAAAABAAwICAAAAaEBAAAAAAA0ICABakJOTxbZv/7bn2qIubIyImMz3kAaVn58tmzFjHps+&#10;fS6LjZ3H93AAYBAgIABcp76hgO4bk7o6FduyZZP6oq2gCAsAhgcBAWAAjDkUXAnCAoBhQkAAuAaE&#10;gv5DWAAwHAgIAFdQVlbCoqL8BxwK5s+PHqQR6ZdLw0Js7FzW0YFjswH0BQICwBU4Ow9n7777Bdu7&#10;N57t2LFF3QmwP7ZtO2DwRYouLsP69efc3BTq2YM777yX1daq2FtvvTDIIwMAbUFAALgKOjdgyZK/&#10;qS86R2CgYcEY9Q0FAQHBvz+OfzMA/YKAANBPCAtXdqVQAAD6CwEB4DogLCAUABg6BASAG3RpWBAI&#10;BHwPadDt25eKUABg4BAQALSIwoIxQDgAMHwICAAAAKABAQEAAAA0ICAAAACABgQEgMugRkeBgcF8&#10;D8Og0L/n448/z/cwAKCfEBAALoO28IF2UbtlQ+8wCWBIEBAAAABAAwICAAAAaEBAAAAAAA0ICAAA&#10;AKABAQEAAAA0ICAAAACABgQEAAAA0ICAAAAAABoQEAAAAEADAgIAAABoQEAAAAAADQgIAAAAoAEB&#10;AQAAADQgIAAAAIAGBAQAAADQgIAAAAAAGhAQAAAAQAMCAgAAAGhAQAAAAAANCAgAAACgAQEBAAAA&#10;NCAgAAAAgAYEBAAAANCAgAAAAAAaEBAAAABAAwICAAAAaEBAAAAAAA0ICAAAAKABAQEAAAA0ICAA&#10;AACABgQEAAAA0ICAAAAAABoQEAAAAEADAgIAAABoQEAAAAAADQgIAAAAoAEBAQAAADQgIAAAAIAG&#10;BAQAAADQgIAAAAAAGv4f7X+xL9b/qhUAAAAASUVORK5CYIJQSwECLQAUAAYACAAAACEAsYJntgoB&#10;AAATAgAAEwAAAAAAAAAAAAAAAAAAAAAAW0NvbnRlbnRfVHlwZXNdLnhtbFBLAQItABQABgAIAAAA&#10;IQA4/SH/1gAAAJQBAAALAAAAAAAAAAAAAAAAADsBAABfcmVscy8ucmVsc1BLAQItABQABgAIAAAA&#10;IQC4JCBktQMAAL8IAAAOAAAAAAAAAAAAAAAAADoCAABkcnMvZTJvRG9jLnhtbFBLAQItABQABgAI&#10;AAAAIQCqJg6+vAAAACEBAAAZAAAAAAAAAAAAAAAAABsGAABkcnMvX3JlbHMvZTJvRG9jLnhtbC5y&#10;ZWxzUEsBAi0AFAAGAAgAAAAhAA8R2nThAAAACgEAAA8AAAAAAAAAAAAAAAAADgcAAGRycy9kb3du&#10;cmV2LnhtbFBLAQItAAoAAAAAAAAAIQB+rDPYfSsAAH0rAAAUAAAAAAAAAAAAAAAAABwIAABkcnMv&#10;bWVkaWEvaW1hZ2UxLnBuZ1BLBQYAAAAABgAGAHwBAADLMwAAAAA=&#10;">
                <v:shape id="Picture 26" o:spid="_x0000_s1077" type="#_x0000_t75" style="position:absolute;width:25958;height:11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X2mPCAAAA2wAAAA8AAABkcnMvZG93bnJldi54bWxEj82KwkAQhO8LvsPQgrd1Yg4q0VFEEfy5&#10;aNwHaDJtEs30xMxosvv0zsLCHouq+oqaLztTiRc1rrSsYDSMQBBnVpecK/i6bD+nIJxH1lhZJgXf&#10;5GC56H3MMdG25TO9Up+LAGGXoILC+zqR0mUFGXRDWxMH72obgz7IJpe6wTbATSXjKBpLgyWHhQJr&#10;WheU3dOnCRTzQH+p7fHndIs3bTo5tJs9KjXod6sZCE+d/w//tXdaQTyG3y/hB8jFG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V9pjwgAAANsAAAAPAAAAAAAAAAAAAAAAAJ8C&#10;AABkcnMvZG93bnJldi54bWxQSwUGAAAAAAQABAD3AAAAjgMAAAAA&#10;">
                  <v:imagedata r:id="rId169" o:title=""/>
                  <v:path arrowok="t"/>
                </v:shape>
                <v:shape id="Text Box 1043" o:spid="_x0000_s1078" type="#_x0000_t202" style="position:absolute;top:11906;width:2595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tsXMUA&#10;AADdAAAADwAAAGRycy9kb3ducmV2LnhtbERPTWsCMRC9C/0PYQq9SM1WFylbo4hUaL1It156Gzbj&#10;ZtvNZEmyuv33RhC8zeN9zmI12FacyIfGsYKXSQaCuHK64VrB4Xv7/AoiRGSNrWNS8E8BVsuH0QIL&#10;7c78Racy1iKFcChQgYmxK6QMlSGLYeI64sQdnbcYE/S11B7PKdy2cpplc2mx4dRgsKONoeqv7K2C&#10;ff6zN+P++L5b5zP/eeg389+6VOrpcVi/gYg0xLv45v7QaX6Wz+D6TT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y2xcxQAAAN0AAAAPAAAAAAAAAAAAAAAAAJgCAABkcnMv&#10;ZG93bnJldi54bWxQSwUGAAAAAAQABAD1AAAAigMAAAAA&#10;" stroked="f">
                  <v:textbox style="mso-fit-shape-to-text:t" inset="0,0,0,0">
                    <w:txbxContent>
                      <w:p w14:paraId="5327A571" w14:textId="23CDF5E1" w:rsidR="0051248B" w:rsidRPr="000C12FE" w:rsidRDefault="0051248B" w:rsidP="00AA1695">
                        <w:pPr>
                          <w:pStyle w:val="Caption"/>
                          <w:rPr>
                            <w:i/>
                            <w:iCs/>
                            <w:noProof/>
                            <w:sz w:val="24"/>
                            <w:szCs w:val="26"/>
                            <w:lang w:val="x-none"/>
                          </w:rPr>
                        </w:pPr>
                        <w:bookmarkStart w:id="3201" w:name="_Toc3557148"/>
                        <w:bookmarkStart w:id="3202" w:name="_Toc34747401"/>
                        <w:bookmarkStart w:id="3203" w:name="_Toc39880722"/>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3201"/>
                        <w:bookmarkEnd w:id="3202"/>
                        <w:bookmarkEnd w:id="3203"/>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68EFCFD1" w:rsidR="00F3716C" w:rsidRDefault="00F3716C" w:rsidP="00F3716C">
      <w:pPr>
        <w:pStyle w:val="Caption"/>
        <w:spacing w:before="120"/>
      </w:pPr>
      <w:bookmarkStart w:id="3204" w:name="_Toc3566523"/>
      <w:bookmarkStart w:id="3205" w:name="_Toc34747525"/>
      <w:bookmarkStart w:id="3206" w:name="_Toc39880851"/>
      <w:r>
        <w:t xml:space="preserve">Table </w:t>
      </w:r>
      <w:r w:rsidR="00ED469A">
        <w:fldChar w:fldCharType="begin"/>
      </w:r>
      <w:r w:rsidR="00ED469A">
        <w:instrText xml:space="preserve"> SEQ Table \* ARABIC </w:instrText>
      </w:r>
      <w:r w:rsidR="00ED469A">
        <w:fldChar w:fldCharType="separate"/>
      </w:r>
      <w:r w:rsidR="00A2710C">
        <w:rPr>
          <w:noProof/>
        </w:rPr>
        <w:t>120</w:t>
      </w:r>
      <w:r w:rsidR="00ED469A">
        <w:fldChar w:fldCharType="end"/>
      </w:r>
      <w:r w:rsidR="00AA1695">
        <w:t>: Parameters of Flared joint</w:t>
      </w:r>
      <w:bookmarkEnd w:id="3204"/>
      <w:bookmarkEnd w:id="3205"/>
      <w:bookmarkEnd w:id="3206"/>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Heading4"/>
        <w:numPr>
          <w:ilvl w:val="3"/>
          <w:numId w:val="12"/>
        </w:numPr>
        <w:tabs>
          <w:tab w:val="clear" w:pos="864"/>
          <w:tab w:val="num" w:pos="993"/>
        </w:tabs>
      </w:pPr>
      <w:bookmarkStart w:id="3207" w:name="_Toc3557062"/>
      <w:bookmarkStart w:id="3208" w:name="_Toc34747312"/>
      <w:bookmarkStart w:id="3209" w:name="_Toc39880629"/>
      <w:r>
        <w:t>Attributes</w:t>
      </w:r>
      <w:bookmarkEnd w:id="3207"/>
      <w:bookmarkEnd w:id="3208"/>
      <w:bookmarkEnd w:id="3209"/>
    </w:p>
    <w:p w14:paraId="7594883B" w14:textId="554FD4A8" w:rsidR="00504BAD" w:rsidRDefault="00504BAD" w:rsidP="00DF723F">
      <w:pPr>
        <w:pStyle w:val="Heading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Heading5"/>
        <w:keepNext/>
      </w:pPr>
      <w:r>
        <w:t xml:space="preserve">Attribute </w:t>
      </w:r>
      <w:r w:rsidR="00194316">
        <w:t>"</w:t>
      </w:r>
      <w:r>
        <w:t>technology</w:t>
      </w:r>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ListBullet"/>
        <w:rPr>
          <w:rStyle w:val="XMLElement"/>
        </w:rPr>
      </w:pPr>
      <w:r w:rsidRPr="00604BF1">
        <w:rPr>
          <w:rStyle w:val="XMLElement"/>
        </w:rPr>
        <w:t>arc</w:t>
      </w:r>
    </w:p>
    <w:p w14:paraId="23DBFFB7" w14:textId="77777777" w:rsidR="008A24F5" w:rsidRPr="00604BF1" w:rsidRDefault="008A24F5" w:rsidP="008A24F5">
      <w:pPr>
        <w:pStyle w:val="ListBullet"/>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ListBullet"/>
        <w:rPr>
          <w:rStyle w:val="XMLElement"/>
        </w:rPr>
      </w:pPr>
      <w:r w:rsidRPr="00604BF1">
        <w:rPr>
          <w:rStyle w:val="XMLElement"/>
        </w:rPr>
        <w:t>friction</w:t>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4DAA35F0" w:rsidR="00504BAD" w:rsidRDefault="00504BAD" w:rsidP="00F3716C">
      <w:pPr>
        <w:pStyle w:val="Heading4"/>
        <w:numPr>
          <w:ilvl w:val="3"/>
          <w:numId w:val="12"/>
        </w:numPr>
        <w:tabs>
          <w:tab w:val="clear" w:pos="864"/>
          <w:tab w:val="num" w:pos="993"/>
        </w:tabs>
      </w:pPr>
      <w:bookmarkStart w:id="3210" w:name="_Toc3557063"/>
      <w:bookmarkStart w:id="3211" w:name="_Toc34747313"/>
      <w:bookmarkStart w:id="3212" w:name="_Toc39880630"/>
      <w:r>
        <w:t xml:space="preserve">Element </w:t>
      </w:r>
      <w:r w:rsidR="00194316">
        <w:t>"</w:t>
      </w:r>
      <w:r>
        <w:t>weld_position</w:t>
      </w:r>
      <w:bookmarkEnd w:id="3210"/>
      <w:r w:rsidR="00194316">
        <w:t>"</w:t>
      </w:r>
      <w:bookmarkEnd w:id="3211"/>
      <w:bookmarkEnd w:id="3212"/>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504BAD">
            <w:pPr>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2F39BCEF" w:rsidR="00060B33" w:rsidRDefault="00060B33" w:rsidP="00F3716C">
      <w:pPr>
        <w:pStyle w:val="Caption"/>
        <w:spacing w:before="120"/>
      </w:pPr>
      <w:bookmarkStart w:id="3213" w:name="_Toc3566524"/>
      <w:bookmarkStart w:id="3214" w:name="_Toc34747526"/>
      <w:bookmarkStart w:id="3215" w:name="_Toc39880852"/>
      <w:r>
        <w:t xml:space="preserve">Table </w:t>
      </w:r>
      <w:r w:rsidR="00ED469A">
        <w:fldChar w:fldCharType="begin"/>
      </w:r>
      <w:r w:rsidR="00ED469A">
        <w:instrText xml:space="preserve"> SEQ Table \* ARABIC </w:instrText>
      </w:r>
      <w:r w:rsidR="00ED469A">
        <w:fldChar w:fldCharType="separate"/>
      </w:r>
      <w:r w:rsidR="00A2710C">
        <w:rPr>
          <w:noProof/>
        </w:rPr>
        <w:t>121</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3213"/>
      <w:bookmarkEnd w:id="3214"/>
      <w:bookmarkEnd w:id="3215"/>
      <w:r>
        <w:t xml:space="preserve"> </w:t>
      </w:r>
    </w:p>
    <w:p w14:paraId="2B80C129" w14:textId="690A6E6C" w:rsidR="00504BAD" w:rsidRDefault="00504BAD" w:rsidP="00DF723F">
      <w:pPr>
        <w:pStyle w:val="Heading5"/>
        <w:keepNext/>
      </w:pPr>
      <w:r>
        <w:t xml:space="preserve">Attributes </w:t>
      </w:r>
      <w:r w:rsidR="00194316">
        <w:t>"</w:t>
      </w:r>
      <w:r>
        <w:t>u, x, y, z, reference</w:t>
      </w:r>
      <w:r w:rsidR="00194316">
        <w:t>"</w:t>
      </w:r>
    </w:p>
    <w:p w14:paraId="057F0D0D" w14:textId="017F3C53"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Heading5"/>
        <w:keepNext/>
      </w:pPr>
      <w:r>
        <w:lastRenderedPageBreak/>
        <w:t xml:space="preserve">Attribute </w:t>
      </w:r>
      <w:r w:rsidR="00194316">
        <w:t>"</w:t>
      </w:r>
      <w:r>
        <w:t>width</w:t>
      </w:r>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gramStart"/>
      <w:r>
        <w:t>seamweld</w:t>
      </w:r>
      <w:proofErr w:type="gramEnd"/>
      <w:r>
        <w:t>&gt;</w:t>
      </w:r>
    </w:p>
    <w:p w14:paraId="6A21196C" w14:textId="1A3ABCD7" w:rsidR="00504BAD" w:rsidRDefault="00504BAD" w:rsidP="00DF723F">
      <w:pPr>
        <w:pStyle w:val="XMLCode"/>
        <w:keepNext/>
      </w:pPr>
      <w:r>
        <w:t xml:space="preserve">    &lt;flared_joint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t>
      </w:r>
      <w:proofErr w:type="gramStart"/>
      <w:r>
        <w:rPr>
          <w:b/>
          <w:color w:val="0070C0"/>
        </w:rPr>
        <w:t>width</w:t>
      </w:r>
      <w:proofErr w:type="gramEnd"/>
      <w:r>
        <w:rPr>
          <w:b/>
          <w:color w:val="0070C0"/>
        </w:rPr>
        <w:t>=</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3B02CF20" w:rsidR="00504BAD" w:rsidRDefault="00504BAD" w:rsidP="007D65FC">
      <w:pPr>
        <w:pStyle w:val="Heading4"/>
        <w:numPr>
          <w:ilvl w:val="3"/>
          <w:numId w:val="12"/>
        </w:numPr>
      </w:pPr>
      <w:bookmarkStart w:id="3216" w:name="_Toc3557064"/>
      <w:bookmarkStart w:id="3217" w:name="_Toc34747314"/>
      <w:bookmarkStart w:id="3218" w:name="_Toc39880631"/>
      <w:r>
        <w:t xml:space="preserve">Element </w:t>
      </w:r>
      <w:r w:rsidR="00194316">
        <w:t>"</w:t>
      </w:r>
      <w:r>
        <w:t>sheet_parameter</w:t>
      </w:r>
      <w:bookmarkEnd w:id="3216"/>
      <w:r w:rsidR="00194316">
        <w:t>"</w:t>
      </w:r>
      <w:bookmarkEnd w:id="3217"/>
      <w:bookmarkEnd w:id="3218"/>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CommentReference"/>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6183863A" w:rsidR="00F62294" w:rsidRDefault="00F62294" w:rsidP="00F3716C">
      <w:pPr>
        <w:pStyle w:val="Caption"/>
        <w:spacing w:before="120"/>
      </w:pPr>
      <w:bookmarkStart w:id="3219" w:name="_Toc3566525"/>
      <w:bookmarkStart w:id="3220" w:name="_Toc34747527"/>
      <w:bookmarkStart w:id="3221" w:name="_Toc39880853"/>
      <w:r>
        <w:t xml:space="preserve">Table </w:t>
      </w:r>
      <w:r w:rsidR="00ED469A">
        <w:fldChar w:fldCharType="begin"/>
      </w:r>
      <w:r w:rsidR="00ED469A">
        <w:instrText xml:space="preserve"> SEQ Table \* ARABIC </w:instrText>
      </w:r>
      <w:r w:rsidR="00ED469A">
        <w:fldChar w:fldCharType="separate"/>
      </w:r>
      <w:r w:rsidR="00A2710C">
        <w:rPr>
          <w:noProof/>
        </w:rPr>
        <w:t>122</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3219"/>
      <w:bookmarkEnd w:id="3220"/>
      <w:bookmarkEnd w:id="3221"/>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gramStart"/>
      <w:r>
        <w:t>seamweld</w:t>
      </w:r>
      <w:proofErr w:type="gramEnd"/>
      <w:r>
        <w:t>&gt;</w:t>
      </w:r>
    </w:p>
    <w:p w14:paraId="3BF5670E" w14:textId="1C470B17" w:rsidR="00504BAD" w:rsidRDefault="00504BAD" w:rsidP="00504BAD">
      <w:pPr>
        <w:pStyle w:val="XMLCode"/>
      </w:pPr>
      <w:r>
        <w:t xml:space="preserve">    &lt;flared_joint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&lt;sheet_parameter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sheet_thickness=</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3222" w:name="_Ref414345739"/>
      <w:bookmarkStart w:id="3223" w:name="_Ref414345749"/>
      <w:bookmarkStart w:id="3224" w:name="_Ref414345786"/>
      <w:bookmarkStart w:id="3225" w:name="_Ref414345798"/>
      <w:bookmarkStart w:id="3226" w:name="_Toc3557065"/>
      <w:bookmarkStart w:id="3227" w:name="_Toc34747315"/>
      <w:bookmarkStart w:id="3228" w:name="_Toc39880632"/>
      <w:r w:rsidRPr="00226A3F">
        <w:t>Adhesive Lines</w:t>
      </w:r>
      <w:bookmarkEnd w:id="3188"/>
      <w:bookmarkEnd w:id="3222"/>
      <w:bookmarkEnd w:id="3223"/>
      <w:bookmarkEnd w:id="3224"/>
      <w:bookmarkEnd w:id="3225"/>
      <w:bookmarkEnd w:id="3226"/>
      <w:bookmarkEnd w:id="3227"/>
      <w:bookmarkEnd w:id="3228"/>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35D159FF"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A2710C">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A2710C" w:rsidRPr="00BD20ED">
              <w:rPr>
                <w:szCs w:val="34"/>
              </w:rPr>
              <w:t xml:space="preserve">Attribute </w:t>
            </w:r>
            <w:r w:rsidR="00A2710C" w:rsidRPr="00A2710C">
              <w:rPr>
                <w:rFonts w:ascii="Courier New" w:hAnsi="Courier New" w:cs="Courier New"/>
                <w:b/>
                <w:sz w:val="16"/>
                <w:szCs w:val="34"/>
                <w:highlight w:val="white"/>
              </w:rPr>
              <w:t>quality_control</w:t>
            </w:r>
            <w:r w:rsidR="00443C08">
              <w:rPr>
                <w:sz w:val="20"/>
                <w:szCs w:val="20"/>
              </w:rPr>
              <w:fldChar w:fldCharType="end"/>
            </w:r>
          </w:p>
        </w:tc>
      </w:tr>
    </w:tbl>
    <w:p w14:paraId="3BD44515" w14:textId="1D143B9D" w:rsidR="00C107D0" w:rsidRPr="00226A3F" w:rsidRDefault="00D05249" w:rsidP="00F3716C">
      <w:pPr>
        <w:pStyle w:val="Caption"/>
        <w:spacing w:before="120"/>
        <w:rPr>
          <w:rFonts w:cs="Calibri"/>
          <w:lang w:eastAsia="zh-CN"/>
        </w:rPr>
      </w:pPr>
      <w:bookmarkStart w:id="3229" w:name="_Toc3566526"/>
      <w:bookmarkStart w:id="3230" w:name="_Toc34747528"/>
      <w:bookmarkStart w:id="3231" w:name="_Toc39880854"/>
      <w:r>
        <w:t xml:space="preserve">Table </w:t>
      </w:r>
      <w:r w:rsidR="00ED469A">
        <w:fldChar w:fldCharType="begin"/>
      </w:r>
      <w:r w:rsidR="00ED469A">
        <w:instrText xml:space="preserve"> SEQ Table \* ARABIC </w:instrText>
      </w:r>
      <w:r w:rsidR="00ED469A">
        <w:fldChar w:fldCharType="separate"/>
      </w:r>
      <w:r w:rsidR="00A2710C">
        <w:rPr>
          <w:noProof/>
        </w:rPr>
        <w:t>123</w:t>
      </w:r>
      <w:r w:rsidR="00ED469A">
        <w:fldChar w:fldCharType="end"/>
      </w:r>
      <w:r w:rsidR="00AA1695">
        <w:t xml:space="preserve">: Attributes of </w:t>
      </w:r>
      <w:r w:rsidR="00AA1695" w:rsidRPr="00AA1695">
        <w:rPr>
          <w:rStyle w:val="elementdeftypeChar"/>
          <w:b/>
        </w:rPr>
        <w:t>&lt;connection_1d/&gt;</w:t>
      </w:r>
      <w:bookmarkEnd w:id="3229"/>
      <w:bookmarkEnd w:id="3230"/>
      <w:bookmarkEnd w:id="3231"/>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217C3695"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A2710C">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lastRenderedPageBreak/>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2CC72A06"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46D327D8" w14:textId="3905E077" w:rsidR="00D05249" w:rsidRDefault="00D05249" w:rsidP="00F3716C">
      <w:pPr>
        <w:pStyle w:val="Caption"/>
        <w:spacing w:before="120"/>
      </w:pPr>
      <w:bookmarkStart w:id="3232" w:name="_Toc3566527"/>
      <w:bookmarkStart w:id="3233" w:name="_Toc34747529"/>
      <w:bookmarkStart w:id="3234" w:name="_Toc39880855"/>
      <w:r>
        <w:t xml:space="preserve">Table </w:t>
      </w:r>
      <w:r w:rsidR="00ED469A">
        <w:fldChar w:fldCharType="begin"/>
      </w:r>
      <w:r w:rsidR="00ED469A">
        <w:instrText xml:space="preserve"> SEQ Table \* ARABIC </w:instrText>
      </w:r>
      <w:r w:rsidR="00ED469A">
        <w:fldChar w:fldCharType="separate"/>
      </w:r>
      <w:r w:rsidR="00A2710C">
        <w:rPr>
          <w:noProof/>
        </w:rPr>
        <w:t>124</w:t>
      </w:r>
      <w:r w:rsidR="00ED469A">
        <w:fldChar w:fldCharType="end"/>
      </w:r>
      <w:r w:rsidR="00AA1695">
        <w:t xml:space="preserve">: Nested elements of </w:t>
      </w:r>
      <w:r w:rsidR="00AA1695" w:rsidRPr="00AA1695">
        <w:rPr>
          <w:rStyle w:val="elementdeftypeChar"/>
          <w:b/>
        </w:rPr>
        <w:t>&lt;connection_1d/&gt;</w:t>
      </w:r>
      <w:bookmarkEnd w:id="3232"/>
      <w:bookmarkEnd w:id="3233"/>
      <w:bookmarkEnd w:id="3234"/>
    </w:p>
    <w:p w14:paraId="2DAC6050" w14:textId="2B7C0ADA" w:rsidR="00C107D0" w:rsidRPr="00226A3F" w:rsidRDefault="00C107D0" w:rsidP="00C107D0">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adhesive_line</w:t>
      </w:r>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2CCA799F" w:rsidR="00C107D0" w:rsidRDefault="00C107D0" w:rsidP="00D05249">
      <w:pPr>
        <w:pStyle w:val="Caption"/>
        <w:spacing w:before="120"/>
        <w:rPr>
          <w:rFonts w:ascii="Courier New" w:hAnsi="Courier New"/>
          <w:sz w:val="18"/>
          <w:szCs w:val="18"/>
        </w:rPr>
      </w:pPr>
      <w:bookmarkStart w:id="3235" w:name="_Toc3566528"/>
      <w:bookmarkStart w:id="3236" w:name="_Toc34747530"/>
      <w:bookmarkStart w:id="3237" w:name="_Toc39880856"/>
      <w:r>
        <w:t xml:space="preserve">Table </w:t>
      </w:r>
      <w:r w:rsidR="00ED469A">
        <w:fldChar w:fldCharType="begin"/>
      </w:r>
      <w:r w:rsidR="00ED469A">
        <w:instrText xml:space="preserve"> SEQ Table \* ARABIC </w:instrText>
      </w:r>
      <w:r w:rsidR="00ED469A">
        <w:fldChar w:fldCharType="separate"/>
      </w:r>
      <w:r w:rsidR="00A2710C">
        <w:rPr>
          <w:noProof/>
        </w:rPr>
        <w:t>125</w:t>
      </w:r>
      <w:r w:rsidR="00ED469A">
        <w:fldChar w:fldCharType="end"/>
      </w:r>
      <w:r>
        <w:t xml:space="preserve">: Attributes of element </w:t>
      </w:r>
      <w:r w:rsidRPr="00D66FF0">
        <w:rPr>
          <w:rFonts w:ascii="Courier New" w:hAnsi="Courier New" w:cs="Courier New"/>
          <w:bCs w:val="0"/>
          <w:i/>
          <w:sz w:val="18"/>
          <w:szCs w:val="18"/>
        </w:rPr>
        <w:t>&lt;adhesive_line/&gt;</w:t>
      </w:r>
      <w:bookmarkEnd w:id="3235"/>
      <w:bookmarkEnd w:id="3236"/>
      <w:bookmarkEnd w:id="3237"/>
    </w:p>
    <w:p w14:paraId="7122EDCA" w14:textId="77777777" w:rsidR="00C107D0" w:rsidRPr="006C220A" w:rsidRDefault="00C107D0" w:rsidP="00F72843">
      <w:pPr>
        <w:pStyle w:val="ListParagraph"/>
        <w:numPr>
          <w:ilvl w:val="0"/>
          <w:numId w:val="46"/>
        </w:numPr>
        <w:spacing w:before="120"/>
        <w:jc w:val="both"/>
        <w:rPr>
          <w:rFonts w:ascii="Courier New" w:hAnsi="Courier New" w:cs="Calibri"/>
          <w:sz w:val="18"/>
          <w:szCs w:val="18"/>
          <w:lang w:val="en-US" w:eastAsia="zh-CN"/>
        </w:rPr>
      </w:pPr>
      <w:proofErr w:type="gramStart"/>
      <w:r w:rsidRPr="00AA1695">
        <w:rPr>
          <w:rStyle w:val="elementdeftypeChar"/>
        </w:rPr>
        <w:t>base</w:t>
      </w:r>
      <w:proofErr w:type="gramEnd"/>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Paragraph"/>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Paragraph"/>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Paragraph"/>
        <w:numPr>
          <w:ilvl w:val="0"/>
          <w:numId w:val="46"/>
        </w:numPr>
        <w:spacing w:before="120"/>
        <w:jc w:val="both"/>
      </w:pPr>
      <w:proofErr w:type="gramStart"/>
      <w:r w:rsidRPr="00AA1695">
        <w:rPr>
          <w:rStyle w:val="elementdeftypeChar"/>
        </w:rPr>
        <w:t>material</w:t>
      </w:r>
      <w:proofErr w:type="gramEnd"/>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Heading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Heading5"/>
        <w:keepNext/>
        <w:rPr>
          <w:kern w:val="22"/>
        </w:rPr>
      </w:pPr>
      <w:r w:rsidRPr="00226A3F">
        <w:rPr>
          <w:kern w:val="22"/>
        </w:rPr>
        <w:t xml:space="preserve">Element </w:t>
      </w:r>
      <w:r w:rsidR="00194316">
        <w:rPr>
          <w:kern w:val="22"/>
        </w:rPr>
        <w:t>"</w:t>
      </w:r>
      <w:r w:rsidRPr="00226A3F">
        <w:rPr>
          <w:kern w:val="22"/>
        </w:rPr>
        <w:t>loc_list</w:t>
      </w:r>
      <w:r w:rsidR="00194316">
        <w:rPr>
          <w:kern w:val="22"/>
        </w:rPr>
        <w:t>"</w:t>
      </w:r>
    </w:p>
    <w:p w14:paraId="39D7AAEB" w14:textId="080B89FC"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A2710C">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A2710C" w:rsidRPr="007055D9">
        <w:t>L</w:t>
      </w:r>
      <w:r w:rsidR="00A2710C">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2F174B1A"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A2710C">
        <w:t>5.2.1</w:t>
      </w:r>
      <w:r w:rsidR="00D54746">
        <w:fldChar w:fldCharType="end"/>
      </w:r>
      <w:r w:rsidR="000A5516">
        <w:t xml:space="preserve">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A2710C" w:rsidRPr="00A2710C">
        <w:rPr>
          <w:rStyle w:val="Emphasis"/>
          <w:i w:val="0"/>
        </w:rPr>
        <w:t>User Specific Data &lt;appdata&gt;</w:t>
      </w:r>
      <w:r w:rsidR="00130C23" w:rsidRPr="00130C23">
        <w:rPr>
          <w:rStyle w:val="Emphasis"/>
          <w:i w:val="0"/>
        </w:rPr>
        <w:fldChar w:fldCharType="end"/>
      </w:r>
      <w:r w:rsidRPr="009C0E9B">
        <w:rPr>
          <w:szCs w:val="22"/>
        </w:rPr>
        <w:t>.</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7447F2DC" w14:textId="70F25981"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w:t>
      </w:r>
      <w:proofErr w:type="gramStart"/>
      <w:r w:rsidRPr="000625C2">
        <w:rPr>
          <w:rFonts w:ascii="Courier New" w:hAnsi="Courier New" w:cs="Courier New"/>
          <w:color w:val="FF0000"/>
          <w:sz w:val="16"/>
        </w:rPr>
        <w: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2169.300  -</w:t>
      </w:r>
      <w:proofErr w:type="gramEnd"/>
      <w:r w:rsidRPr="00247FBF">
        <w:rPr>
          <w:rFonts w:ascii="Courier New" w:hAnsi="Courier New" w:cs="Courier New"/>
          <w:sz w:val="16"/>
        </w:rPr>
        <w:t>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2165.593  -</w:t>
      </w:r>
      <w:proofErr w:type="gramEnd"/>
      <w:r w:rsidRPr="00247FBF">
        <w:rPr>
          <w:rFonts w:ascii="Courier New" w:hAnsi="Courier New" w:cs="Courier New"/>
          <w:sz w:val="16"/>
        </w:rPr>
        <w:t>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2165.593   </w:t>
      </w:r>
      <w:proofErr w:type="gramStart"/>
      <w:r w:rsidRPr="00247FBF">
        <w:rPr>
          <w:rFonts w:ascii="Courier New" w:hAnsi="Courier New" w:cs="Courier New"/>
          <w:sz w:val="16"/>
        </w:rPr>
        <w:t>480.000  1790.221</w:t>
      </w:r>
      <w:proofErr w:type="gramEnd"/>
      <w:r w:rsidRPr="00247FBF">
        <w:rPr>
          <w:rFonts w:ascii="Courier New" w:hAnsi="Courier New" w:cs="Courier New"/>
          <w:sz w:val="16"/>
        </w:rPr>
        <w:t xml:space="preserve">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r w:rsidR="00647403">
        <w:rPr>
          <w:rFonts w:ascii="Courier New" w:hAnsi="Courier New" w:cs="Courier New"/>
          <w:color w:val="0070C0"/>
          <w:sz w:val="16"/>
        </w:rPr>
        <w:t>CAD_test_Mat</w:t>
      </w:r>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gramStart"/>
      <w:r w:rsidRPr="00F76AFE">
        <w:rPr>
          <w:rFonts w:ascii="Courier New" w:hAnsi="Courier New" w:cs="Courier New"/>
          <w:sz w:val="16"/>
        </w:rPr>
        <w:t>appdata</w:t>
      </w:r>
      <w:proofErr w:type="gramEnd"/>
      <w:r w:rsidRPr="00F76AFE">
        <w:rPr>
          <w:rFonts w:ascii="Courier New" w:hAnsi="Courier New" w:cs="Courier New"/>
          <w:sz w:val="16"/>
        </w:rPr>
        <w:t>&gt;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3238" w:name="_Toc428279602"/>
      <w:bookmarkStart w:id="3239" w:name="_Toc428456348"/>
      <w:bookmarkStart w:id="3240" w:name="_Toc428537316"/>
      <w:bookmarkStart w:id="3241" w:name="_Toc428969638"/>
      <w:bookmarkStart w:id="3242" w:name="_Toc429053029"/>
      <w:bookmarkStart w:id="3243" w:name="_Toc413861930"/>
      <w:bookmarkStart w:id="3244" w:name="_Toc3557066"/>
      <w:bookmarkStart w:id="3245" w:name="_Toc34747316"/>
      <w:bookmarkStart w:id="3246" w:name="_Toc39880633"/>
      <w:bookmarkStart w:id="3247" w:name="_Toc413359617"/>
      <w:bookmarkEnd w:id="3238"/>
      <w:bookmarkEnd w:id="3239"/>
      <w:bookmarkEnd w:id="3240"/>
      <w:bookmarkEnd w:id="3241"/>
      <w:bookmarkEnd w:id="3242"/>
      <w:r w:rsidRPr="00226A3F">
        <w:t>Hemming Flanges</w:t>
      </w:r>
      <w:bookmarkEnd w:id="3243"/>
      <w:bookmarkEnd w:id="3244"/>
      <w:bookmarkEnd w:id="3245"/>
      <w:bookmarkEnd w:id="3246"/>
    </w:p>
    <w:p w14:paraId="66448657" w14:textId="77777777" w:rsidR="000E64EA" w:rsidRDefault="000E64EA" w:rsidP="00327322">
      <w:pPr>
        <w:pStyle w:val="Heading3"/>
      </w:pPr>
      <w:bookmarkStart w:id="3248" w:name="_Toc413861931"/>
      <w:bookmarkStart w:id="3249" w:name="_Toc3557067"/>
      <w:bookmarkStart w:id="3250" w:name="_Toc34747317"/>
      <w:bookmarkStart w:id="3251" w:name="_Toc39880634"/>
      <w:r>
        <w:t>Introduction</w:t>
      </w:r>
      <w:bookmarkEnd w:id="3248"/>
      <w:bookmarkEnd w:id="3249"/>
      <w:bookmarkEnd w:id="3250"/>
      <w:bookmarkEnd w:id="3251"/>
    </w:p>
    <w:p w14:paraId="6DE2AC6B" w14:textId="77777777" w:rsidR="000E64EA" w:rsidRDefault="000E64EA" w:rsidP="00536A58">
      <w:pPr>
        <w:keepNext/>
        <w:jc w:val="both"/>
      </w:pPr>
      <w:r>
        <w:t xml:space="preserve">A hemming involves rolling over a metal sheet onto itself, to reinforce an edge and improve appearance. In automotive engineering, the hemming process also involves </w:t>
      </w:r>
      <w:proofErr w:type="gramStart"/>
      <w:r>
        <w:t>adhering</w:t>
      </w:r>
      <w:proofErr w:type="gramEnd"/>
      <w:r>
        <w:t xml:space="preserve">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1CFD52ED" w:rsidR="000E64EA" w:rsidRDefault="000E64EA" w:rsidP="00536A58">
      <w:pPr>
        <w:pStyle w:val="Caption"/>
        <w:keepNext/>
        <w:rPr>
          <w:b w:val="0"/>
          <w:u w:val="single"/>
        </w:rPr>
      </w:pPr>
      <w:bookmarkStart w:id="3252" w:name="_Ref413858805"/>
      <w:bookmarkStart w:id="3253" w:name="_Toc413861952"/>
      <w:bookmarkStart w:id="3254" w:name="_Toc3557149"/>
      <w:bookmarkStart w:id="3255" w:name="_Toc34747402"/>
      <w:bookmarkStart w:id="3256" w:name="_Toc39880723"/>
      <w:r>
        <w:t xml:space="preserve">Figure </w:t>
      </w:r>
      <w:r w:rsidR="00406B64">
        <w:fldChar w:fldCharType="begin"/>
      </w:r>
      <w:r w:rsidR="00406B64">
        <w:instrText xml:space="preserve"> SEQ Figure \* ARABIC </w:instrText>
      </w:r>
      <w:r w:rsidR="00406B64">
        <w:fldChar w:fldCharType="separate"/>
      </w:r>
      <w:r w:rsidR="00A2710C">
        <w:rPr>
          <w:noProof/>
        </w:rPr>
        <w:t>76</w:t>
      </w:r>
      <w:r w:rsidR="00406B64">
        <w:fldChar w:fldCharType="end"/>
      </w:r>
      <w:bookmarkEnd w:id="3252"/>
      <w:r>
        <w:t>: The Three Regions of a Hemming</w:t>
      </w:r>
      <w:bookmarkEnd w:id="3253"/>
      <w:bookmarkEnd w:id="3254"/>
      <w:bookmarkEnd w:id="3255"/>
      <w:bookmarkEnd w:id="3256"/>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6D420001" w:rsidR="000E64EA" w:rsidRPr="00EB3687" w:rsidRDefault="000E64EA" w:rsidP="000E64EA">
      <w:pPr>
        <w:pStyle w:val="Caption"/>
        <w:rPr>
          <w:noProof/>
          <w:lang w:eastAsia="en-GB"/>
        </w:rPr>
      </w:pPr>
      <w:bookmarkStart w:id="3257" w:name="_Ref413850590"/>
      <w:bookmarkStart w:id="3258" w:name="_Toc413861953"/>
      <w:bookmarkStart w:id="3259" w:name="_Toc3557150"/>
      <w:bookmarkStart w:id="3260" w:name="_Toc34747403"/>
      <w:bookmarkStart w:id="3261" w:name="_Toc39880724"/>
      <w:r>
        <w:t xml:space="preserve">Figure </w:t>
      </w:r>
      <w:r w:rsidR="00406B64">
        <w:fldChar w:fldCharType="begin"/>
      </w:r>
      <w:r w:rsidR="00406B64">
        <w:instrText xml:space="preserve"> SEQ Figure \* ARABIC </w:instrText>
      </w:r>
      <w:r w:rsidR="00406B64">
        <w:fldChar w:fldCharType="separate"/>
      </w:r>
      <w:r w:rsidR="00A2710C">
        <w:rPr>
          <w:noProof/>
        </w:rPr>
        <w:t>77</w:t>
      </w:r>
      <w:r w:rsidR="00406B64">
        <w:fldChar w:fldCharType="end"/>
      </w:r>
      <w:bookmarkEnd w:id="3257"/>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3258"/>
      <w:bookmarkEnd w:id="3259"/>
      <w:bookmarkEnd w:id="3260"/>
      <w:bookmarkEnd w:id="3261"/>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4E04655D" w:rsidR="000E64EA" w:rsidRPr="00803403" w:rsidRDefault="000E64EA" w:rsidP="000E64EA">
      <w:pPr>
        <w:pStyle w:val="Caption"/>
      </w:pPr>
      <w:bookmarkStart w:id="3262" w:name="_Toc413861954"/>
      <w:bookmarkStart w:id="3263" w:name="_Toc3557151"/>
      <w:bookmarkStart w:id="3264" w:name="_Toc34747404"/>
      <w:bookmarkStart w:id="3265" w:name="_Toc39880725"/>
      <w:r w:rsidRPr="005231A8">
        <w:t xml:space="preserve">Figure </w:t>
      </w:r>
      <w:r w:rsidR="00406B64">
        <w:fldChar w:fldCharType="begin"/>
      </w:r>
      <w:r w:rsidR="00406B64">
        <w:instrText xml:space="preserve"> SEQ Figure \* ARABIC </w:instrText>
      </w:r>
      <w:r w:rsidR="00406B64">
        <w:fldChar w:fldCharType="separate"/>
      </w:r>
      <w:r w:rsidR="00A2710C">
        <w:rPr>
          <w:noProof/>
        </w:rPr>
        <w:t>78</w:t>
      </w:r>
      <w:r w:rsidR="00406B64">
        <w:fldChar w:fldCharType="end"/>
      </w:r>
      <w:r w:rsidRPr="005231A8">
        <w:t>: Adhesive Path Differs from Root Path</w:t>
      </w:r>
      <w:bookmarkEnd w:id="3262"/>
      <w:bookmarkEnd w:id="3263"/>
      <w:bookmarkEnd w:id="3264"/>
      <w:bookmarkEnd w:id="3265"/>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49A363FD" w:rsidR="000E64EA" w:rsidRPr="00EB3687" w:rsidRDefault="000E64EA" w:rsidP="000E64EA">
      <w:pPr>
        <w:pStyle w:val="Caption"/>
        <w:rPr>
          <w:noProof/>
          <w:lang w:eastAsia="en-GB"/>
        </w:rPr>
      </w:pPr>
      <w:bookmarkStart w:id="3266" w:name="_Toc3557152"/>
      <w:bookmarkStart w:id="3267" w:name="_Toc34747405"/>
      <w:bookmarkStart w:id="3268" w:name="_Toc39880726"/>
      <w:r>
        <w:t xml:space="preserve">Figure </w:t>
      </w:r>
      <w:r w:rsidR="00406B64">
        <w:fldChar w:fldCharType="begin"/>
      </w:r>
      <w:r w:rsidR="00406B64">
        <w:instrText xml:space="preserve"> SEQ Figure \* ARABIC </w:instrText>
      </w:r>
      <w:r w:rsidR="00406B64">
        <w:fldChar w:fldCharType="separate"/>
      </w:r>
      <w:r w:rsidR="00A2710C">
        <w:rPr>
          <w:noProof/>
        </w:rPr>
        <w:t>79</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3266"/>
      <w:bookmarkEnd w:id="3267"/>
      <w:bookmarkEnd w:id="3268"/>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Heading3"/>
      </w:pPr>
      <w:bookmarkStart w:id="3269" w:name="_Toc413861932"/>
      <w:bookmarkStart w:id="3270" w:name="_Toc3557068"/>
      <w:bookmarkStart w:id="3271" w:name="_Toc34747318"/>
      <w:bookmarkStart w:id="3272" w:name="_Toc39880635"/>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3269"/>
      <w:bookmarkEnd w:id="3270"/>
      <w:bookmarkEnd w:id="3271"/>
      <w:bookmarkEnd w:id="3272"/>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460715F7"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A2710C">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A2710C" w:rsidRPr="00BD20ED">
              <w:rPr>
                <w:szCs w:val="34"/>
              </w:rPr>
              <w:t xml:space="preserve">Attribute </w:t>
            </w:r>
            <w:r w:rsidR="00A2710C" w:rsidRPr="00A2710C">
              <w:rPr>
                <w:rFonts w:ascii="Courier New" w:hAnsi="Courier New" w:cs="Courier New"/>
                <w:b/>
                <w:sz w:val="16"/>
                <w:szCs w:val="34"/>
                <w:highlight w:val="white"/>
              </w:rPr>
              <w:t>quality_control</w:t>
            </w:r>
            <w:r>
              <w:rPr>
                <w:sz w:val="20"/>
                <w:szCs w:val="20"/>
              </w:rPr>
              <w:fldChar w:fldCharType="end"/>
            </w:r>
          </w:p>
        </w:tc>
      </w:tr>
    </w:tbl>
    <w:p w14:paraId="5C964DFC" w14:textId="58BB9308" w:rsidR="000E64EA" w:rsidRPr="00226A3F" w:rsidRDefault="0079141E" w:rsidP="0079141E">
      <w:pPr>
        <w:pStyle w:val="Caption"/>
        <w:spacing w:before="120"/>
        <w:rPr>
          <w:rFonts w:cs="Calibri"/>
          <w:lang w:eastAsia="zh-CN"/>
        </w:rPr>
      </w:pPr>
      <w:bookmarkStart w:id="3273" w:name="_Toc3566529"/>
      <w:bookmarkStart w:id="3274" w:name="_Toc34747531"/>
      <w:bookmarkStart w:id="3275" w:name="_Toc39880857"/>
      <w:r>
        <w:t xml:space="preserve">Table </w:t>
      </w:r>
      <w:r w:rsidR="00ED469A">
        <w:fldChar w:fldCharType="begin"/>
      </w:r>
      <w:r w:rsidR="00ED469A">
        <w:instrText xml:space="preserve"> SEQ Table \* ARABIC </w:instrText>
      </w:r>
      <w:r w:rsidR="00ED469A">
        <w:fldChar w:fldCharType="separate"/>
      </w:r>
      <w:r w:rsidR="00A2710C">
        <w:rPr>
          <w:noProof/>
        </w:rPr>
        <w:t>126</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3273"/>
      <w:bookmarkEnd w:id="3274"/>
      <w:bookmarkEnd w:id="3275"/>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A6E85D3"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A2710C">
              <w:rPr>
                <w:sz w:val="20"/>
                <w:szCs w:val="20"/>
              </w:rPr>
              <w:t>8.1.2</w:t>
            </w:r>
            <w:r>
              <w:rPr>
                <w:sz w:val="20"/>
                <w:szCs w:val="20"/>
              </w:rPr>
              <w:fldChar w:fldCharType="end"/>
            </w:r>
            <w:r>
              <w:rPr>
                <w:sz w:val="20"/>
                <w:szCs w:val="20"/>
              </w:rPr>
              <w:t xml:space="preserve"> loc_list</w:t>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327DB3B"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211B735E" w14:textId="51C2D120" w:rsidR="00F3716C" w:rsidRDefault="00F3716C" w:rsidP="0079141E">
      <w:pPr>
        <w:pStyle w:val="Caption"/>
        <w:spacing w:before="120"/>
      </w:pPr>
      <w:bookmarkStart w:id="3276" w:name="_Toc3566530"/>
      <w:bookmarkStart w:id="3277" w:name="_Toc34747532"/>
      <w:bookmarkStart w:id="3278" w:name="_Toc39880858"/>
      <w:r>
        <w:t xml:space="preserve">Table </w:t>
      </w:r>
      <w:r w:rsidR="00ED469A">
        <w:fldChar w:fldCharType="begin"/>
      </w:r>
      <w:r w:rsidR="00ED469A">
        <w:instrText xml:space="preserve"> SEQ Table \* ARABIC </w:instrText>
      </w:r>
      <w:r w:rsidR="00ED469A">
        <w:fldChar w:fldCharType="separate"/>
      </w:r>
      <w:r w:rsidR="00A2710C">
        <w:rPr>
          <w:noProof/>
        </w:rPr>
        <w:t>127</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3276"/>
      <w:bookmarkEnd w:id="3277"/>
      <w:bookmarkEnd w:id="3278"/>
    </w:p>
    <w:p w14:paraId="3525AC33" w14:textId="3B6D8779" w:rsidR="000E64EA" w:rsidRPr="00226A3F" w:rsidRDefault="000E64EA" w:rsidP="0079141E">
      <w:pPr>
        <w:pStyle w:val="Heading5"/>
        <w:keepNext/>
        <w:spacing w:before="120"/>
        <w:rPr>
          <w:kern w:val="22"/>
        </w:rPr>
      </w:pPr>
      <w:r w:rsidRPr="00226A3F">
        <w:rPr>
          <w:kern w:val="22"/>
        </w:rPr>
        <w:t xml:space="preserve">Element </w:t>
      </w:r>
      <w:r w:rsidR="00194316">
        <w:rPr>
          <w:kern w:val="22"/>
        </w:rPr>
        <w:t>"</w:t>
      </w:r>
      <w:r w:rsidRPr="00226A3F">
        <w:rPr>
          <w:kern w:val="22"/>
        </w:rPr>
        <w:t>loc_list</w:t>
      </w:r>
      <w:r w:rsidR="00194316">
        <w:rPr>
          <w:kern w:val="22"/>
        </w:rPr>
        <w:t>"</w:t>
      </w:r>
    </w:p>
    <w:p w14:paraId="014BEC36" w14:textId="148F4E6A"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A2710C">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A2710C" w:rsidRPr="007055D9">
        <w:t>L</w:t>
      </w:r>
      <w:r w:rsidR="00A2710C">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657E99C8"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A2710C">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A2710C" w:rsidRPr="007055D9">
        <w:t xml:space="preserve">User Specific Data </w:t>
      </w:r>
      <w:r w:rsidR="00A2710C" w:rsidRPr="00A2710C">
        <w:rPr>
          <w:rStyle w:val="Emphasis"/>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4CDF0FBA" w14:textId="0F91A02A"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Emphasis"/>
          </w:rPr>
          <w:t>&lt;femdata&gt;</w:t>
        </w:r>
      </w:hyperlink>
      <w:r>
        <w:t>.</w:t>
      </w:r>
    </w:p>
    <w:p w14:paraId="0C656495" w14:textId="018AA337" w:rsidR="000E64EA" w:rsidRPr="00226A3F" w:rsidRDefault="000E64EA" w:rsidP="000E64EA">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hemming</w:t>
      </w:r>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6C3FE411" w:rsidR="000E64EA" w:rsidRDefault="000E64EA" w:rsidP="00F3716C">
      <w:pPr>
        <w:pStyle w:val="Caption"/>
        <w:spacing w:before="120"/>
      </w:pPr>
      <w:bookmarkStart w:id="3279" w:name="_Toc413861979"/>
      <w:bookmarkStart w:id="3280" w:name="_Toc3566531"/>
      <w:bookmarkStart w:id="3281" w:name="_Toc34747533"/>
      <w:bookmarkStart w:id="3282" w:name="_Toc39880859"/>
      <w:r>
        <w:t xml:space="preserve">Table </w:t>
      </w:r>
      <w:r w:rsidR="00ED469A">
        <w:fldChar w:fldCharType="begin"/>
      </w:r>
      <w:r w:rsidR="00ED469A">
        <w:instrText xml:space="preserve"> SEQ Table \* ARABIC </w:instrText>
      </w:r>
      <w:r w:rsidR="00ED469A">
        <w:fldChar w:fldCharType="separate"/>
      </w:r>
      <w:r w:rsidR="00A2710C">
        <w:rPr>
          <w:noProof/>
        </w:rPr>
        <w:t>128</w:t>
      </w:r>
      <w:r w:rsidR="00ED469A">
        <w:fldChar w:fldCharType="end"/>
      </w:r>
      <w:r>
        <w:t xml:space="preserve">: Attributes of element </w:t>
      </w:r>
      <w:r w:rsidRPr="00F51947">
        <w:rPr>
          <w:rStyle w:val="elementdeftypeChar"/>
          <w:b/>
        </w:rPr>
        <w:t>&lt;hemming/&gt;</w:t>
      </w:r>
      <w:bookmarkEnd w:id="3279"/>
      <w:bookmarkEnd w:id="3280"/>
      <w:bookmarkEnd w:id="3281"/>
      <w:bookmarkEnd w:id="3282"/>
    </w:p>
    <w:p w14:paraId="4B6CACA5" w14:textId="77777777" w:rsidR="0079141E" w:rsidRPr="0079141E" w:rsidRDefault="0079141E" w:rsidP="00F72843">
      <w:pPr>
        <w:pStyle w:val="ListParagraph"/>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4A15257F" w:rsidR="00F51947" w:rsidRPr="0079141E" w:rsidRDefault="000E64EA" w:rsidP="00F72843">
      <w:pPr>
        <w:pStyle w:val="ListParagraph"/>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A2710C">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A2710C" w:rsidRPr="00A2710C">
        <w:rPr>
          <w:lang w:val="en-US"/>
        </w:rPr>
        <w:t>Element</w:t>
      </w:r>
      <w:r w:rsidR="00A2710C" w:rsidRPr="00A2710C">
        <w:rPr>
          <w:rStyle w:val="Emphasis"/>
          <w:i w:val="0"/>
          <w:lang w:val="en-US"/>
        </w:rPr>
        <w:t xml:space="preserve"> &lt;part/&gt;</w:t>
      </w:r>
      <w:r w:rsidR="0079141E">
        <w:rPr>
          <w:lang w:val="en-US"/>
        </w:rPr>
        <w:fldChar w:fldCharType="end"/>
      </w:r>
      <w:r w:rsidR="0079141E">
        <w:rPr>
          <w:lang w:val="en-US"/>
        </w:rPr>
        <w:t>.</w:t>
      </w:r>
    </w:p>
    <w:p w14:paraId="528DA1DB" w14:textId="3C1D8D43"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A2710C">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A2710C"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lastRenderedPageBreak/>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13B49DE3" w:rsidR="000E64EA" w:rsidRDefault="000E64EA" w:rsidP="0079141E">
      <w:pPr>
        <w:pStyle w:val="Caption"/>
        <w:spacing w:before="120"/>
      </w:pPr>
      <w:bookmarkStart w:id="3283" w:name="_Toc413861980"/>
      <w:bookmarkStart w:id="3284" w:name="_Toc3566532"/>
      <w:bookmarkStart w:id="3285" w:name="_Toc34747534"/>
      <w:bookmarkStart w:id="3286" w:name="_Toc39880860"/>
      <w:r>
        <w:t xml:space="preserve">Table </w:t>
      </w:r>
      <w:r w:rsidR="00ED469A">
        <w:fldChar w:fldCharType="begin"/>
      </w:r>
      <w:r w:rsidR="00ED469A">
        <w:instrText xml:space="preserve"> SEQ Table \* ARABIC </w:instrText>
      </w:r>
      <w:r w:rsidR="00ED469A">
        <w:fldChar w:fldCharType="separate"/>
      </w:r>
      <w:r w:rsidR="00A2710C">
        <w:rPr>
          <w:noProof/>
        </w:rPr>
        <w:t>129</w:t>
      </w:r>
      <w:r w:rsidR="00ED469A">
        <w:fldChar w:fldCharType="end"/>
      </w:r>
      <w:r>
        <w:t>: Nested elements of</w:t>
      </w:r>
      <w:r w:rsidRPr="00687F3F">
        <w:t xml:space="preserve"> </w:t>
      </w:r>
      <w:r>
        <w:t xml:space="preserve">element </w:t>
      </w:r>
      <w:r w:rsidRPr="0079141E">
        <w:rPr>
          <w:rStyle w:val="elementdeftypeChar"/>
          <w:b/>
        </w:rPr>
        <w:t>&lt;hemming/&gt;</w:t>
      </w:r>
      <w:bookmarkEnd w:id="3283"/>
      <w:bookmarkEnd w:id="3284"/>
      <w:bookmarkEnd w:id="3285"/>
      <w:bookmarkEnd w:id="3286"/>
    </w:p>
    <w:p w14:paraId="74F3648E" w14:textId="792EF04F" w:rsidR="000E64EA" w:rsidRPr="00EB3687" w:rsidRDefault="000E64EA" w:rsidP="000E64EA">
      <w:pPr>
        <w:pStyle w:val="Heading5"/>
        <w:keepNext/>
        <w:spacing w:before="120" w:after="120"/>
        <w:rPr>
          <w:rFonts w:cs="Calibri"/>
          <w:kern w:val="22"/>
          <w:lang w:eastAsia="zh-CN"/>
        </w:rPr>
      </w:pPr>
      <w:r w:rsidRPr="00226A3F">
        <w:rPr>
          <w:kern w:val="22"/>
        </w:rPr>
        <w:t xml:space="preserve">Element </w:t>
      </w:r>
      <w:r w:rsidR="00194316">
        <w:rPr>
          <w:kern w:val="22"/>
        </w:rPr>
        <w:t>"</w:t>
      </w:r>
      <w:r w:rsidRPr="00EB3687">
        <w:rPr>
          <w:kern w:val="22"/>
        </w:rPr>
        <w:t>region</w:t>
      </w:r>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4A5E114E" w:rsidR="000E64EA" w:rsidRDefault="000E64EA" w:rsidP="00F3716C">
      <w:pPr>
        <w:pStyle w:val="Caption"/>
        <w:spacing w:before="120"/>
      </w:pPr>
      <w:bookmarkStart w:id="3287" w:name="_Toc413861981"/>
      <w:bookmarkStart w:id="3288" w:name="_Toc3566533"/>
      <w:bookmarkStart w:id="3289" w:name="_Toc34747535"/>
      <w:bookmarkStart w:id="3290" w:name="_Toc39880861"/>
      <w:r>
        <w:t xml:space="preserve">Table </w:t>
      </w:r>
      <w:r w:rsidR="00ED469A">
        <w:fldChar w:fldCharType="begin"/>
      </w:r>
      <w:r w:rsidR="00ED469A">
        <w:instrText xml:space="preserve"> SEQ Table \* ARABIC </w:instrText>
      </w:r>
      <w:r w:rsidR="00ED469A">
        <w:fldChar w:fldCharType="separate"/>
      </w:r>
      <w:r w:rsidR="00A2710C">
        <w:rPr>
          <w:noProof/>
        </w:rPr>
        <w:t>130</w:t>
      </w:r>
      <w:r w:rsidR="00ED469A">
        <w:fldChar w:fldCharType="end"/>
      </w:r>
      <w:r>
        <w:t>: Attributes of element</w:t>
      </w:r>
      <w:r w:rsidRPr="00226A3F">
        <w:t xml:space="preserve"> </w:t>
      </w:r>
      <w:r w:rsidRPr="0079141E">
        <w:rPr>
          <w:rStyle w:val="elementdeftypeChar"/>
          <w:b/>
        </w:rPr>
        <w:t>&lt;region/&gt;</w:t>
      </w:r>
      <w:bookmarkEnd w:id="3287"/>
      <w:bookmarkEnd w:id="3288"/>
      <w:bookmarkEnd w:id="3289"/>
      <w:bookmarkEnd w:id="3290"/>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61732D93" w:rsidR="000E64EA" w:rsidRDefault="000E64EA" w:rsidP="00B90690">
      <w:pPr>
        <w:numPr>
          <w:ilvl w:val="0"/>
          <w:numId w:val="28"/>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A2710C">
        <w:t xml:space="preserve">Figure </w:t>
      </w:r>
      <w:r w:rsidR="00A2710C">
        <w:rPr>
          <w:noProof/>
        </w:rPr>
        <w:t>76</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42E34D4A" w:rsidR="00C45A3A" w:rsidRPr="0033379A" w:rsidRDefault="005D57A7" w:rsidP="00C45A3A">
      <w:pPr>
        <w:pStyle w:val="ListParagraph"/>
        <w:numPr>
          <w:ilvl w:val="0"/>
          <w:numId w:val="28"/>
        </w:numPr>
        <w:rPr>
          <w:lang w:val="en-US"/>
        </w:rPr>
      </w:pPr>
      <w:r w:rsidRPr="00C45A3A">
        <w:rPr>
          <w:rStyle w:val="elementdeftypeChar"/>
          <w:rFonts w:eastAsia="Times New Roman"/>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A2710C">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4927003B" w:rsidR="00C45A3A" w:rsidRPr="00C45A3A" w:rsidRDefault="00E03C1C" w:rsidP="00C45A3A">
      <w:pPr>
        <w:numPr>
          <w:ilvl w:val="0"/>
          <w:numId w:val="28"/>
        </w:numPr>
        <w:spacing w:before="120"/>
        <w:ind w:left="714" w:hanging="357"/>
        <w:jc w:val="both"/>
      </w:pPr>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A2710C">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 select any of the hemming’s flange partners. The adhesive will guess which </w:t>
      </w:r>
      <w:proofErr w:type="gramStart"/>
      <w:r w:rsidRPr="00D24BDC">
        <w:t>are the relevant partners, using its position</w:t>
      </w:r>
      <w:proofErr w:type="gramEnd"/>
      <w:r w:rsidRPr="00D24BDC">
        <w:t xml:space="preserve">.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0E26B0D4" w:rsidR="009C0E9B" w:rsidRDefault="00763630" w:rsidP="00F3716C">
      <w:pPr>
        <w:pStyle w:val="Caption"/>
        <w:spacing w:before="120"/>
        <w:rPr>
          <w:rFonts w:cs="Courier New"/>
          <w:szCs w:val="22"/>
        </w:rPr>
      </w:pPr>
      <w:bookmarkStart w:id="3291" w:name="_Toc3566534"/>
      <w:bookmarkStart w:id="3292" w:name="_Toc34747536"/>
      <w:bookmarkStart w:id="3293" w:name="_Toc39880862"/>
      <w:r>
        <w:t xml:space="preserve">Table </w:t>
      </w:r>
      <w:r w:rsidR="00ED469A">
        <w:fldChar w:fldCharType="begin"/>
      </w:r>
      <w:r w:rsidR="00ED469A">
        <w:instrText xml:space="preserve"> SEQ Table \* ARABIC </w:instrText>
      </w:r>
      <w:r w:rsidR="00ED469A">
        <w:fldChar w:fldCharType="separate"/>
      </w:r>
      <w:r w:rsidR="00A2710C">
        <w:rPr>
          <w:noProof/>
        </w:rPr>
        <w:t>131</w:t>
      </w:r>
      <w:r w:rsidR="00ED469A">
        <w:fldChar w:fldCharType="end"/>
      </w:r>
      <w:r>
        <w:t>: Nested elements of element</w:t>
      </w:r>
      <w:r w:rsidRPr="00226A3F">
        <w:t xml:space="preserve"> </w:t>
      </w:r>
      <w:r w:rsidRPr="0079141E">
        <w:rPr>
          <w:rStyle w:val="elementdeftypeChar"/>
          <w:b/>
        </w:rPr>
        <w:t>&lt;region/&gt;</w:t>
      </w:r>
      <w:bookmarkEnd w:id="3291"/>
      <w:bookmarkEnd w:id="3292"/>
      <w:bookmarkEnd w:id="3293"/>
      <w:r w:rsidRPr="0079141E">
        <w:rPr>
          <w:rStyle w:val="elementdeftypeChar"/>
          <w:b/>
        </w:rPr>
        <w:t xml:space="preserve"> </w:t>
      </w:r>
    </w:p>
    <w:p w14:paraId="00161AAF" w14:textId="7F4BCFD2"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A2710C">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A2710C"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A2710C">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A2710C" w:rsidRPr="00226A3F">
        <w:t xml:space="preserve">Adhesive </w:t>
      </w:r>
      <w:r w:rsidR="00A2710C">
        <w:t>F</w:t>
      </w:r>
      <w:r w:rsidR="00A2710C"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lastRenderedPageBreak/>
        <w:t xml:space="preserve">      </w:t>
      </w:r>
      <w:r w:rsidRPr="0033379A">
        <w:rPr>
          <w:rFonts w:ascii="Courier New" w:hAnsi="Courier New" w:cs="Courier New"/>
          <w:sz w:val="16"/>
          <w:lang w:val="fr-FR"/>
        </w:rPr>
        <w:t>&lt;loc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&lt;/loc&gt;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folded_part=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100574 region A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w:t>
      </w:r>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top_index=</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bottom_index=</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w:t>
      </w:r>
      <w:proofErr w:type="gramStart"/>
      <w:r w:rsidRPr="007F03AE">
        <w:rPr>
          <w:rFonts w:ascii="Courier New" w:hAnsi="Courier New" w:cs="Courier New"/>
          <w:color w:val="FF0000"/>
          <w:sz w:val="16"/>
        </w:rPr>
        <w: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3294" w:name="_Toc428537321"/>
      <w:bookmarkStart w:id="3295" w:name="_Toc428969643"/>
      <w:bookmarkStart w:id="3296" w:name="_Toc429053034"/>
      <w:bookmarkStart w:id="3297" w:name="_Toc428537324"/>
      <w:bookmarkStart w:id="3298" w:name="_Toc428969646"/>
      <w:bookmarkStart w:id="3299" w:name="_Toc429053037"/>
      <w:bookmarkStart w:id="3300" w:name="_Toc428537325"/>
      <w:bookmarkStart w:id="3301" w:name="_Toc428969647"/>
      <w:bookmarkStart w:id="3302" w:name="_Toc429053038"/>
      <w:bookmarkStart w:id="3303" w:name="_Toc428537328"/>
      <w:bookmarkStart w:id="3304" w:name="_Toc428969650"/>
      <w:bookmarkStart w:id="3305" w:name="_Toc429053041"/>
      <w:bookmarkStart w:id="3306" w:name="_Toc428537330"/>
      <w:bookmarkStart w:id="3307" w:name="_Toc428969652"/>
      <w:bookmarkStart w:id="3308" w:name="_Toc429053043"/>
      <w:bookmarkStart w:id="3309" w:name="_Toc3557069"/>
      <w:bookmarkStart w:id="3310" w:name="_Toc34747319"/>
      <w:bookmarkStart w:id="3311" w:name="_Toc39880636"/>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r w:rsidRPr="00226A3F">
        <w:t>Sequence Connections</w:t>
      </w:r>
      <w:bookmarkEnd w:id="3247"/>
      <w:bookmarkEnd w:id="3309"/>
      <w:bookmarkEnd w:id="3310"/>
      <w:bookmarkEnd w:id="3311"/>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28CD244B" w:rsidR="00C107D0" w:rsidRPr="00226A3F" w:rsidRDefault="00C107D0" w:rsidP="00B83A12">
      <w:pPr>
        <w:pStyle w:val="Caption"/>
      </w:pPr>
      <w:bookmarkStart w:id="3312" w:name="_Toc413359638"/>
      <w:bookmarkStart w:id="3313" w:name="_Toc3557153"/>
      <w:bookmarkStart w:id="3314" w:name="_Toc34747406"/>
      <w:bookmarkStart w:id="3315" w:name="_Toc39880727"/>
      <w:r>
        <w:t xml:space="preserve">Figure </w:t>
      </w:r>
      <w:r w:rsidR="00406B64">
        <w:fldChar w:fldCharType="begin"/>
      </w:r>
      <w:r w:rsidR="00406B64">
        <w:instrText xml:space="preserve"> SEQ Figure \* ARABIC </w:instrText>
      </w:r>
      <w:r w:rsidR="00406B64">
        <w:fldChar w:fldCharType="separate"/>
      </w:r>
      <w:r w:rsidR="00A2710C">
        <w:rPr>
          <w:noProof/>
        </w:rPr>
        <w:t>80</w:t>
      </w:r>
      <w:r w:rsidR="00406B64">
        <w:fldChar w:fldCharType="end"/>
      </w:r>
      <w:r>
        <w:t>: Sequence without margin</w:t>
      </w:r>
      <w:bookmarkEnd w:id="3312"/>
      <w:bookmarkEnd w:id="3313"/>
      <w:bookmarkEnd w:id="3314"/>
      <w:bookmarkEnd w:id="3315"/>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28700CB5" w:rsidR="00C107D0" w:rsidRPr="000F7EEA" w:rsidRDefault="00C107D0" w:rsidP="00B83A12">
      <w:pPr>
        <w:pStyle w:val="Caption"/>
        <w:rPr>
          <w:noProof/>
          <w:lang w:eastAsia="en-GB"/>
        </w:rPr>
      </w:pPr>
      <w:bookmarkStart w:id="3316" w:name="_Toc413359639"/>
      <w:bookmarkStart w:id="3317" w:name="_Toc3557154"/>
      <w:bookmarkStart w:id="3318" w:name="_Toc34747407"/>
      <w:bookmarkStart w:id="3319" w:name="_Toc39880728"/>
      <w:r>
        <w:t xml:space="preserve">Figure </w:t>
      </w:r>
      <w:r w:rsidR="00406B64">
        <w:fldChar w:fldCharType="begin"/>
      </w:r>
      <w:r w:rsidR="00406B64">
        <w:instrText xml:space="preserve"> SEQ Figure \* ARABIC </w:instrText>
      </w:r>
      <w:r w:rsidR="00406B64">
        <w:fldChar w:fldCharType="separate"/>
      </w:r>
      <w:r w:rsidR="00A2710C">
        <w:rPr>
          <w:noProof/>
        </w:rPr>
        <w:t>81</w:t>
      </w:r>
      <w:r w:rsidR="00406B64">
        <w:fldChar w:fldCharType="end"/>
      </w:r>
      <w:r>
        <w:t>: Sequence with</w:t>
      </w:r>
      <w:r w:rsidRPr="003F0822">
        <w:t xml:space="preserve"> margin</w:t>
      </w:r>
      <w:bookmarkEnd w:id="3316"/>
      <w:r w:rsidR="00307532">
        <w:t xml:space="preserve"> and spacing</w:t>
      </w:r>
      <w:bookmarkEnd w:id="3317"/>
      <w:bookmarkEnd w:id="3318"/>
      <w:bookmarkEnd w:id="3319"/>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lastRenderedPageBreak/>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6BDDB59D" w:rsidR="00C107D0" w:rsidRPr="000F7EEA" w:rsidRDefault="00753715" w:rsidP="00753715">
      <w:pPr>
        <w:pStyle w:val="Caption"/>
        <w:rPr>
          <w:noProof/>
          <w:lang w:eastAsia="en-GB"/>
        </w:rPr>
      </w:pPr>
      <w:bookmarkStart w:id="3320" w:name="_Toc3557155"/>
      <w:bookmarkStart w:id="3321" w:name="_Toc34747408"/>
      <w:bookmarkStart w:id="3322" w:name="_Toc39880729"/>
      <w:r>
        <w:t xml:space="preserve">Figure </w:t>
      </w:r>
      <w:r>
        <w:fldChar w:fldCharType="begin"/>
      </w:r>
      <w:r>
        <w:instrText xml:space="preserve"> SEQ Figure \* ARABIC </w:instrText>
      </w:r>
      <w:r>
        <w:fldChar w:fldCharType="separate"/>
      </w:r>
      <w:r w:rsidR="00A2710C">
        <w:rPr>
          <w:noProof/>
        </w:rPr>
        <w:t>82</w:t>
      </w:r>
      <w:r>
        <w:fldChar w:fldCharType="end"/>
      </w:r>
      <w:r w:rsidR="00307532">
        <w:t>: Margin relaxation</w:t>
      </w:r>
      <w:bookmarkEnd w:id="3320"/>
      <w:bookmarkEnd w:id="3321"/>
      <w:bookmarkEnd w:id="3322"/>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45F4B35D" w:rsidR="00C107D0" w:rsidRPr="000F7EEA" w:rsidRDefault="00753715" w:rsidP="00753715">
      <w:pPr>
        <w:pStyle w:val="Caption"/>
        <w:rPr>
          <w:noProof/>
          <w:lang w:eastAsia="en-GB"/>
        </w:rPr>
      </w:pPr>
      <w:bookmarkStart w:id="3323" w:name="_Toc3557156"/>
      <w:bookmarkStart w:id="3324" w:name="_Toc34747409"/>
      <w:bookmarkStart w:id="3325" w:name="_Toc39880730"/>
      <w:r>
        <w:t xml:space="preserve">Figure </w:t>
      </w:r>
      <w:r>
        <w:fldChar w:fldCharType="begin"/>
      </w:r>
      <w:r>
        <w:instrText xml:space="preserve"> SEQ Figure \* ARABIC </w:instrText>
      </w:r>
      <w:r>
        <w:fldChar w:fldCharType="separate"/>
      </w:r>
      <w:r w:rsidR="00A2710C">
        <w:rPr>
          <w:noProof/>
        </w:rPr>
        <w:t>83</w:t>
      </w:r>
      <w:r>
        <w:fldChar w:fldCharType="end"/>
      </w:r>
      <w:r w:rsidR="00307532">
        <w:t>: Spacing relaxation</w:t>
      </w:r>
      <w:bookmarkEnd w:id="3323"/>
      <w:bookmarkEnd w:id="3324"/>
      <w:bookmarkEnd w:id="3325"/>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proofErr w:type="gramStart"/>
      <w:r w:rsidR="00C107D0" w:rsidRPr="009D085A">
        <w:rPr>
          <w:rStyle w:val="elementdeftypeChar"/>
        </w:rPr>
        <w:t>margin</w:t>
      </w:r>
      <w:proofErr w:type="gramEnd"/>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w:t>
      </w:r>
      <w:proofErr w:type="gramStart"/>
      <w:r w:rsidRPr="000F7EEA">
        <w:t>appdata</w:t>
      </w:r>
      <w:proofErr w:type="gramEnd"/>
      <w:r w:rsidRPr="000F7EEA">
        <w:t>&gt;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r w:rsidRPr="00C84C79">
        <w:rPr>
          <w:b/>
          <w:color w:val="0070C0"/>
        </w:rPr>
        <w:t>CAD_Material</w:t>
      </w:r>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w:t>
      </w:r>
      <w:proofErr w:type="gramStart"/>
      <w:r w:rsidRPr="000F7EEA">
        <w:t>appdata</w:t>
      </w:r>
      <w:proofErr w:type="gramEnd"/>
      <w:r w:rsidRPr="000F7EEA">
        <w:t>&gt;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lastRenderedPageBreak/>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w:t>
      </w:r>
      <w:proofErr w:type="gramStart"/>
      <w:r w:rsidRPr="000F7EEA">
        <w:t>appdata</w:t>
      </w:r>
      <w:proofErr w:type="gramEnd"/>
      <w:r w:rsidRPr="000F7EEA">
        <w:t>&gt;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10ACB3E9"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A2710C">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5B03DED7"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24C6A8CB" w14:textId="4D0B7AD4" w:rsidR="00C107D0" w:rsidRPr="00226A3F" w:rsidRDefault="00683218" w:rsidP="00683218">
      <w:pPr>
        <w:pStyle w:val="Caption"/>
        <w:spacing w:before="120"/>
      </w:pPr>
      <w:bookmarkStart w:id="3326" w:name="_Toc3566535"/>
      <w:bookmarkStart w:id="3327" w:name="_Toc34747537"/>
      <w:bookmarkStart w:id="3328" w:name="_Toc39880863"/>
      <w:r>
        <w:t xml:space="preserve">Table </w:t>
      </w:r>
      <w:r w:rsidR="00ED469A">
        <w:fldChar w:fldCharType="begin"/>
      </w:r>
      <w:r w:rsidR="00ED469A">
        <w:instrText xml:space="preserve"> SEQ Table \* ARABIC </w:instrText>
      </w:r>
      <w:r w:rsidR="00ED469A">
        <w:fldChar w:fldCharType="separate"/>
      </w:r>
      <w:r w:rsidR="00A2710C">
        <w:rPr>
          <w:noProof/>
        </w:rPr>
        <w:t>132</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3326"/>
      <w:bookmarkEnd w:id="3327"/>
      <w:bookmarkEnd w:id="3328"/>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402EF06A" w:rsidR="000E64EA" w:rsidRDefault="00683218" w:rsidP="00683218">
      <w:pPr>
        <w:pStyle w:val="Caption"/>
        <w:spacing w:before="120"/>
      </w:pPr>
      <w:bookmarkStart w:id="3329" w:name="_Toc3566536"/>
      <w:bookmarkStart w:id="3330" w:name="_Toc34747538"/>
      <w:bookmarkStart w:id="3331" w:name="_Toc39880864"/>
      <w:r>
        <w:t xml:space="preserve">Table </w:t>
      </w:r>
      <w:r w:rsidR="00ED469A">
        <w:fldChar w:fldCharType="begin"/>
      </w:r>
      <w:r w:rsidR="00ED469A">
        <w:instrText xml:space="preserve"> SEQ Table \* ARABIC </w:instrText>
      </w:r>
      <w:r w:rsidR="00ED469A">
        <w:fldChar w:fldCharType="separate"/>
      </w:r>
      <w:r w:rsidR="00A2710C">
        <w:rPr>
          <w:noProof/>
        </w:rPr>
        <w:t>133</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3329"/>
      <w:bookmarkEnd w:id="3330"/>
      <w:bookmarkEnd w:id="3331"/>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gramStart"/>
      <w:r w:rsidRPr="00226A3F">
        <w:t>robscans</w:t>
      </w:r>
      <w:proofErr w:type="gram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61AF4010" w:rsidR="00C107D0" w:rsidRPr="00226A3F" w:rsidRDefault="00124F20" w:rsidP="00683218">
      <w:pPr>
        <w:pStyle w:val="Caption"/>
        <w:spacing w:before="120"/>
      </w:pPr>
      <w:bookmarkStart w:id="3332" w:name="_Toc3566537"/>
      <w:bookmarkStart w:id="3333" w:name="_Toc34747539"/>
      <w:bookmarkStart w:id="3334" w:name="_Toc39880865"/>
      <w:r>
        <w:t xml:space="preserve">Table </w:t>
      </w:r>
      <w:r w:rsidR="00ED469A">
        <w:fldChar w:fldCharType="begin"/>
      </w:r>
      <w:r w:rsidR="00ED469A">
        <w:instrText xml:space="preserve"> SEQ Table \* ARABIC </w:instrText>
      </w:r>
      <w:r w:rsidR="00ED469A">
        <w:fldChar w:fldCharType="separate"/>
      </w:r>
      <w:r w:rsidR="00A2710C">
        <w:rPr>
          <w:noProof/>
        </w:rPr>
        <w:t>134</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3332"/>
      <w:bookmarkEnd w:id="3333"/>
      <w:bookmarkEnd w:id="3334"/>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3335" w:name="_Toc413359618"/>
      <w:bookmarkStart w:id="3336" w:name="_Toc3557070"/>
      <w:bookmarkStart w:id="3337" w:name="_Toc34747320"/>
      <w:bookmarkStart w:id="3338" w:name="_Toc39880637"/>
      <w:bookmarkStart w:id="3339" w:name="_Toc338938922"/>
      <w:bookmarkStart w:id="3340" w:name="_Toc338939258"/>
      <w:bookmarkEnd w:id="3189"/>
      <w:bookmarkEnd w:id="3190"/>
      <w:bookmarkEnd w:id="3191"/>
      <w:r w:rsidRPr="00226A3F">
        <w:lastRenderedPageBreak/>
        <w:t>2D connections</w:t>
      </w:r>
      <w:bookmarkEnd w:id="3335"/>
      <w:bookmarkEnd w:id="3336"/>
      <w:bookmarkEnd w:id="3337"/>
      <w:bookmarkEnd w:id="3338"/>
    </w:p>
    <w:p w14:paraId="20394566" w14:textId="77777777" w:rsidR="00042E3F" w:rsidRPr="00226A3F" w:rsidRDefault="00042E3F" w:rsidP="00042E3F">
      <w:pPr>
        <w:pStyle w:val="Heading2"/>
      </w:pPr>
      <w:bookmarkStart w:id="3341" w:name="_Toc413359619"/>
      <w:bookmarkStart w:id="3342" w:name="_Toc3557071"/>
      <w:bookmarkStart w:id="3343" w:name="_Toc34747321"/>
      <w:bookmarkStart w:id="3344" w:name="_Toc39880638"/>
      <w:r w:rsidRPr="00226A3F">
        <w:t>Generic Definitions</w:t>
      </w:r>
      <w:bookmarkEnd w:id="3341"/>
      <w:bookmarkEnd w:id="3342"/>
      <w:bookmarkEnd w:id="3343"/>
      <w:bookmarkEnd w:id="3344"/>
    </w:p>
    <w:p w14:paraId="50281300" w14:textId="77777777" w:rsidR="00042E3F" w:rsidRPr="00226A3F" w:rsidRDefault="00042E3F" w:rsidP="00327322">
      <w:pPr>
        <w:pStyle w:val="Heading3"/>
      </w:pPr>
      <w:bookmarkStart w:id="3345" w:name="_Toc413359620"/>
      <w:bookmarkStart w:id="3346" w:name="_Toc3557072"/>
      <w:bookmarkStart w:id="3347" w:name="_Toc34747322"/>
      <w:bookmarkStart w:id="3348" w:name="_Toc39880639"/>
      <w:r w:rsidRPr="00226A3F">
        <w:t>Identification</w:t>
      </w:r>
      <w:bookmarkEnd w:id="3345"/>
      <w:bookmarkEnd w:id="3346"/>
      <w:bookmarkEnd w:id="3347"/>
      <w:bookmarkEnd w:id="3348"/>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7DFB7C9B"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A2710C">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A2710C" w:rsidRPr="00BD20ED">
              <w:rPr>
                <w:szCs w:val="34"/>
              </w:rPr>
              <w:t xml:space="preserve">Attribute </w:t>
            </w:r>
            <w:r w:rsidR="00A2710C" w:rsidRPr="00A2710C">
              <w:rPr>
                <w:rFonts w:ascii="Courier New" w:hAnsi="Courier New" w:cs="Courier New"/>
                <w:b/>
                <w:sz w:val="16"/>
                <w:szCs w:val="34"/>
                <w:highlight w:val="white"/>
              </w:rPr>
              <w:t>quality_control</w:t>
            </w:r>
            <w:r>
              <w:rPr>
                <w:sz w:val="20"/>
                <w:szCs w:val="20"/>
              </w:rPr>
              <w:fldChar w:fldCharType="end"/>
            </w:r>
          </w:p>
        </w:tc>
      </w:tr>
    </w:tbl>
    <w:p w14:paraId="108D5DC5" w14:textId="41F1D5D3" w:rsidR="004D7FAE" w:rsidRDefault="004D7FAE" w:rsidP="00F94FF6">
      <w:pPr>
        <w:pStyle w:val="Caption"/>
        <w:spacing w:before="120"/>
      </w:pPr>
      <w:bookmarkStart w:id="3349" w:name="_Toc3566538"/>
      <w:bookmarkStart w:id="3350" w:name="_Toc34747540"/>
      <w:bookmarkStart w:id="3351" w:name="_Toc39880866"/>
      <w:r>
        <w:t xml:space="preserve">Table </w:t>
      </w:r>
      <w:r w:rsidR="00ED469A">
        <w:fldChar w:fldCharType="begin"/>
      </w:r>
      <w:r w:rsidR="00ED469A">
        <w:instrText xml:space="preserve"> SEQ Table \* ARABIC </w:instrText>
      </w:r>
      <w:r w:rsidR="00ED469A">
        <w:fldChar w:fldCharType="separate"/>
      </w:r>
      <w:r w:rsidR="00A2710C">
        <w:rPr>
          <w:noProof/>
        </w:rPr>
        <w:t>135</w:t>
      </w:r>
      <w:r w:rsidR="00ED469A">
        <w:fldChar w:fldCharType="end"/>
      </w:r>
      <w:r w:rsidR="00F94FF6">
        <w:t xml:space="preserve">: Attributes of </w:t>
      </w:r>
      <w:r w:rsidR="00F94FF6" w:rsidRPr="00F94FF6">
        <w:rPr>
          <w:rStyle w:val="elementdeftypeChar"/>
          <w:b/>
        </w:rPr>
        <w:t>&lt;connection_2d/&gt;</w:t>
      </w:r>
      <w:bookmarkEnd w:id="3349"/>
      <w:bookmarkEnd w:id="3350"/>
      <w:bookmarkEnd w:id="3351"/>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Heading3"/>
      </w:pPr>
      <w:bookmarkStart w:id="3352" w:name="_Toc413359621"/>
      <w:bookmarkStart w:id="3353" w:name="_Toc3557073"/>
      <w:bookmarkStart w:id="3354" w:name="_Toc34747323"/>
      <w:bookmarkStart w:id="3355" w:name="_Toc39880640"/>
      <w:r w:rsidRPr="00226A3F">
        <w:t>Connection Face</w:t>
      </w:r>
      <w:bookmarkEnd w:id="3352"/>
      <w:bookmarkEnd w:id="3353"/>
      <w:bookmarkEnd w:id="3354"/>
      <w:bookmarkEnd w:id="3355"/>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loc_list</w:t>
      </w:r>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7FA47A23" w:rsidR="004D270F" w:rsidRDefault="004D270F" w:rsidP="00F94FF6">
      <w:pPr>
        <w:pStyle w:val="Caption"/>
        <w:spacing w:before="120"/>
      </w:pPr>
      <w:bookmarkStart w:id="3356" w:name="_Toc3566539"/>
      <w:bookmarkStart w:id="3357" w:name="_Toc34747541"/>
      <w:bookmarkStart w:id="3358" w:name="_Toc39880867"/>
      <w:r>
        <w:t xml:space="preserve">Table </w:t>
      </w:r>
      <w:r w:rsidR="00ED469A">
        <w:fldChar w:fldCharType="begin"/>
      </w:r>
      <w:r w:rsidR="00ED469A">
        <w:instrText xml:space="preserve"> SEQ Table \* ARABIC </w:instrText>
      </w:r>
      <w:r w:rsidR="00ED469A">
        <w:fldChar w:fldCharType="separate"/>
      </w:r>
      <w:r w:rsidR="00A2710C">
        <w:rPr>
          <w:noProof/>
        </w:rPr>
        <w:t>136</w:t>
      </w:r>
      <w:r w:rsidR="00ED469A">
        <w:fldChar w:fldCharType="end"/>
      </w:r>
      <w:r>
        <w:t xml:space="preserve">: Nested elements of </w:t>
      </w:r>
      <w:r w:rsidRPr="004D270F">
        <w:rPr>
          <w:rStyle w:val="elementdeftypeChar"/>
          <w:b/>
        </w:rPr>
        <w:t>&lt;loc_list&gt;</w:t>
      </w:r>
      <w:bookmarkEnd w:id="3356"/>
      <w:bookmarkEnd w:id="3357"/>
      <w:bookmarkEnd w:id="3358"/>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CF4B8E6" w:rsidR="004D270F" w:rsidRDefault="004D270F" w:rsidP="004D270F">
      <w:pPr>
        <w:pStyle w:val="Caption"/>
        <w:spacing w:before="120"/>
      </w:pPr>
      <w:bookmarkStart w:id="3359" w:name="_Toc3566540"/>
      <w:bookmarkStart w:id="3360" w:name="_Toc34747542"/>
      <w:bookmarkStart w:id="3361" w:name="_Toc39880868"/>
      <w:r>
        <w:t xml:space="preserve">Table </w:t>
      </w:r>
      <w:r w:rsidR="00ED469A">
        <w:fldChar w:fldCharType="begin"/>
      </w:r>
      <w:r w:rsidR="00ED469A">
        <w:instrText xml:space="preserve"> SEQ Table \* ARABIC </w:instrText>
      </w:r>
      <w:r w:rsidR="00ED469A">
        <w:fldChar w:fldCharType="separate"/>
      </w:r>
      <w:r w:rsidR="00A2710C">
        <w:rPr>
          <w:noProof/>
        </w:rPr>
        <w:t>137</w:t>
      </w:r>
      <w:r w:rsidR="00ED469A">
        <w:fldChar w:fldCharType="end"/>
      </w:r>
      <w:r>
        <w:t xml:space="preserve">: Attributes of element </w:t>
      </w:r>
      <w:r w:rsidRPr="004D270F">
        <w:rPr>
          <w:rStyle w:val="elementdeftypeChar"/>
          <w:b/>
        </w:rPr>
        <w:t>&lt;loc/&gt;</w:t>
      </w:r>
      <w:bookmarkEnd w:id="3359"/>
      <w:bookmarkEnd w:id="3360"/>
      <w:bookmarkEnd w:id="3361"/>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face_list</w:t>
      </w:r>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6C17AD4D" w:rsidR="004444F9" w:rsidRDefault="004444F9" w:rsidP="00A913FE">
      <w:pPr>
        <w:pStyle w:val="Caption"/>
        <w:spacing w:before="120"/>
      </w:pPr>
      <w:bookmarkStart w:id="3362" w:name="_Toc3566541"/>
      <w:bookmarkStart w:id="3363" w:name="_Toc34747543"/>
      <w:bookmarkStart w:id="3364" w:name="_Toc39880869"/>
      <w:r>
        <w:t xml:space="preserve">Table </w:t>
      </w:r>
      <w:r w:rsidR="00ED469A">
        <w:fldChar w:fldCharType="begin"/>
      </w:r>
      <w:r w:rsidR="00ED469A">
        <w:instrText xml:space="preserve"> SEQ Table \* ARABIC </w:instrText>
      </w:r>
      <w:r w:rsidR="00ED469A">
        <w:fldChar w:fldCharType="separate"/>
      </w:r>
      <w:r w:rsidR="00A2710C">
        <w:rPr>
          <w:noProof/>
        </w:rPr>
        <w:t>138</w:t>
      </w:r>
      <w:r w:rsidR="00ED469A">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3362"/>
      <w:bookmarkEnd w:id="3363"/>
      <w:bookmarkEnd w:id="3364"/>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73594C29" w:rsidR="00042E3F" w:rsidRPr="00226A3F" w:rsidRDefault="004444F9" w:rsidP="00A913FE">
      <w:pPr>
        <w:pStyle w:val="Caption"/>
        <w:spacing w:before="120"/>
      </w:pPr>
      <w:bookmarkStart w:id="3365" w:name="_Toc3566542"/>
      <w:bookmarkStart w:id="3366" w:name="_Toc34747544"/>
      <w:bookmarkStart w:id="3367" w:name="_Toc39880870"/>
      <w:r>
        <w:t xml:space="preserve">Table </w:t>
      </w:r>
      <w:r w:rsidR="00ED469A">
        <w:fldChar w:fldCharType="begin"/>
      </w:r>
      <w:r w:rsidR="00ED469A">
        <w:instrText xml:space="preserve"> SEQ Table \* ARABIC </w:instrText>
      </w:r>
      <w:r w:rsidR="00ED469A">
        <w:fldChar w:fldCharType="separate"/>
      </w:r>
      <w:r w:rsidR="00A2710C">
        <w:rPr>
          <w:noProof/>
        </w:rPr>
        <w:t>139</w:t>
      </w:r>
      <w:r w:rsidR="00ED469A">
        <w:fldChar w:fldCharType="end"/>
      </w:r>
      <w:r>
        <w:t>: Attributes of element</w:t>
      </w:r>
      <w:r w:rsidRPr="00226A3F">
        <w:t xml:space="preserve"> </w:t>
      </w:r>
      <w:r w:rsidRPr="00F94FF6">
        <w:rPr>
          <w:rStyle w:val="elementdeftypeChar"/>
          <w:b/>
        </w:rPr>
        <w:t>&lt;face/&gt;</w:t>
      </w:r>
      <w:bookmarkEnd w:id="3365"/>
      <w:bookmarkEnd w:id="3366"/>
      <w:bookmarkEnd w:id="3367"/>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 xml:space="preserve">&lt;loc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&lt;/loc&gt;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gramStart"/>
      <w:r w:rsidRPr="00247FBF">
        <w:rPr>
          <w:rFonts w:ascii="Courier New" w:hAnsi="Courier New"/>
          <w:sz w:val="16"/>
          <w:lang w:val="fr-FR"/>
        </w:rPr>
        <w:t>loc_list</w:t>
      </w:r>
      <w:proofErr w:type="gram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gramStart"/>
      <w:r w:rsidRPr="00247FBF">
        <w:rPr>
          <w:rFonts w:ascii="Courier New" w:hAnsi="Courier New"/>
          <w:sz w:val="16"/>
          <w:lang w:val="fr-FR"/>
        </w:rPr>
        <w:t>face_list</w:t>
      </w:r>
      <w:proofErr w:type="gram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&lt;!-- quadrangular facet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Heading3"/>
      </w:pPr>
      <w:bookmarkStart w:id="3368" w:name="_Toc413359622"/>
      <w:bookmarkStart w:id="3369" w:name="_Toc3557074"/>
      <w:bookmarkStart w:id="3370" w:name="_Toc34747324"/>
      <w:bookmarkStart w:id="3371" w:name="_Toc39880641"/>
      <w:r w:rsidRPr="00226A3F">
        <w:t>Type Specification</w:t>
      </w:r>
      <w:bookmarkEnd w:id="3368"/>
      <w:bookmarkEnd w:id="3369"/>
      <w:bookmarkEnd w:id="3370"/>
      <w:bookmarkEnd w:id="3371"/>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79853BCB"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A2710C">
              <w:rPr>
                <w:sz w:val="20"/>
                <w:szCs w:val="20"/>
              </w:rPr>
              <w:t>5.3.1.3</w:t>
            </w:r>
            <w:r>
              <w:rPr>
                <w:sz w:val="20"/>
                <w:szCs w:val="20"/>
              </w:rPr>
              <w:fldChar w:fldCharType="end"/>
            </w:r>
          </w:p>
        </w:tc>
      </w:tr>
    </w:tbl>
    <w:p w14:paraId="3C445565" w14:textId="32D38668" w:rsidR="00042E3F" w:rsidRDefault="004D7FAE" w:rsidP="00F94FF6">
      <w:pPr>
        <w:pStyle w:val="Caption"/>
        <w:spacing w:before="120"/>
      </w:pPr>
      <w:bookmarkStart w:id="3372" w:name="_Toc3566543"/>
      <w:bookmarkStart w:id="3373" w:name="_Toc34747545"/>
      <w:bookmarkStart w:id="3374" w:name="_Toc39880871"/>
      <w:r>
        <w:t xml:space="preserve">Table </w:t>
      </w:r>
      <w:r w:rsidR="00ED469A">
        <w:fldChar w:fldCharType="begin"/>
      </w:r>
      <w:r w:rsidR="00ED469A">
        <w:instrText xml:space="preserve"> SEQ Table \* ARABIC </w:instrText>
      </w:r>
      <w:r w:rsidR="00ED469A">
        <w:fldChar w:fldCharType="separate"/>
      </w:r>
      <w:r w:rsidR="00A2710C">
        <w:rPr>
          <w:noProof/>
        </w:rPr>
        <w:t>140</w:t>
      </w:r>
      <w:r w:rsidR="00ED469A">
        <w:fldChar w:fldCharType="end"/>
      </w:r>
      <w:r w:rsidR="00F94FF6">
        <w:t xml:space="preserve">: Nested elements of </w:t>
      </w:r>
      <w:r w:rsidR="00F94FF6" w:rsidRPr="00F94FF6">
        <w:rPr>
          <w:rStyle w:val="elementdeftypeChar"/>
          <w:b/>
        </w:rPr>
        <w:t>&lt;connection_2d/&gt;</w:t>
      </w:r>
      <w:bookmarkEnd w:id="3372"/>
      <w:bookmarkEnd w:id="3373"/>
      <w:bookmarkEnd w:id="3374"/>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3375" w:name="_Toc413359623"/>
      <w:bookmarkStart w:id="3376" w:name="_Ref414345836"/>
      <w:bookmarkStart w:id="3377" w:name="_Ref414345889"/>
      <w:bookmarkStart w:id="3378" w:name="_Ref414350043"/>
      <w:bookmarkStart w:id="3379" w:name="_Ref429051261"/>
      <w:bookmarkStart w:id="3380" w:name="_Toc3557075"/>
      <w:bookmarkStart w:id="3381" w:name="_Toc34747325"/>
      <w:bookmarkStart w:id="3382" w:name="_Toc39880642"/>
      <w:r w:rsidRPr="00226A3F">
        <w:lastRenderedPageBreak/>
        <w:t xml:space="preserve">Adhesive </w:t>
      </w:r>
      <w:r>
        <w:t>F</w:t>
      </w:r>
      <w:r w:rsidRPr="00226A3F">
        <w:t>aces</w:t>
      </w:r>
      <w:bookmarkEnd w:id="3375"/>
      <w:bookmarkEnd w:id="3376"/>
      <w:bookmarkEnd w:id="3377"/>
      <w:bookmarkEnd w:id="3378"/>
      <w:bookmarkEnd w:id="3379"/>
      <w:bookmarkEnd w:id="3380"/>
      <w:bookmarkEnd w:id="3381"/>
      <w:bookmarkEnd w:id="3382"/>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60E47884" w:rsidR="00042E3F" w:rsidRPr="00226A3F" w:rsidRDefault="00042E3F" w:rsidP="00042E3F">
      <w:pPr>
        <w:pStyle w:val="Caption"/>
      </w:pPr>
      <w:bookmarkStart w:id="3383" w:name="_Toc413359640"/>
      <w:bookmarkStart w:id="3384" w:name="_Toc3557157"/>
      <w:bookmarkStart w:id="3385" w:name="_Toc34747410"/>
      <w:bookmarkStart w:id="3386" w:name="_Toc39880731"/>
      <w:r>
        <w:t xml:space="preserve">Figure </w:t>
      </w:r>
      <w:r w:rsidR="00406B64">
        <w:fldChar w:fldCharType="begin"/>
      </w:r>
      <w:r w:rsidR="00406B64">
        <w:instrText xml:space="preserve"> SEQ Figure \* ARABIC </w:instrText>
      </w:r>
      <w:r w:rsidR="00406B64">
        <w:fldChar w:fldCharType="separate"/>
      </w:r>
      <w:r w:rsidR="00A2710C">
        <w:rPr>
          <w:noProof/>
        </w:rPr>
        <w:t>84</w:t>
      </w:r>
      <w:r w:rsidR="00406B64">
        <w:fldChar w:fldCharType="end"/>
      </w:r>
      <w:r>
        <w:t>: Picture of an adhesive face</w:t>
      </w:r>
      <w:bookmarkEnd w:id="3383"/>
      <w:bookmarkEnd w:id="3384"/>
      <w:bookmarkEnd w:id="3385"/>
      <w:bookmarkEnd w:id="3386"/>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235A7863"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A2710C">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A2710C" w:rsidRPr="00BD20ED">
              <w:rPr>
                <w:szCs w:val="34"/>
              </w:rPr>
              <w:t xml:space="preserve">Attribute </w:t>
            </w:r>
            <w:r w:rsidR="00A2710C" w:rsidRPr="00A2710C">
              <w:rPr>
                <w:rFonts w:ascii="Courier New" w:hAnsi="Courier New" w:cs="Courier New"/>
                <w:b/>
                <w:sz w:val="18"/>
                <w:szCs w:val="34"/>
                <w:highlight w:val="white"/>
              </w:rPr>
              <w:t>quality_control</w:t>
            </w:r>
            <w:r w:rsidR="009B79C9">
              <w:rPr>
                <w:sz w:val="20"/>
                <w:szCs w:val="20"/>
              </w:rPr>
              <w:fldChar w:fldCharType="end"/>
            </w:r>
          </w:p>
        </w:tc>
      </w:tr>
    </w:tbl>
    <w:p w14:paraId="5A8690AF" w14:textId="7A546EDC" w:rsidR="00042E3F" w:rsidRPr="00226A3F" w:rsidRDefault="002E0AE1" w:rsidP="00A913FE">
      <w:pPr>
        <w:pStyle w:val="Caption"/>
        <w:spacing w:before="120"/>
        <w:rPr>
          <w:rFonts w:cs="Calibri"/>
          <w:lang w:eastAsia="zh-CN"/>
        </w:rPr>
      </w:pPr>
      <w:bookmarkStart w:id="3387" w:name="_Toc3566544"/>
      <w:bookmarkStart w:id="3388" w:name="_Toc34747546"/>
      <w:bookmarkStart w:id="3389" w:name="_Toc39880872"/>
      <w:r>
        <w:t xml:space="preserve">Table </w:t>
      </w:r>
      <w:r w:rsidR="00ED469A">
        <w:fldChar w:fldCharType="begin"/>
      </w:r>
      <w:r w:rsidR="00ED469A">
        <w:instrText xml:space="preserve"> SEQ Table \* ARABIC </w:instrText>
      </w:r>
      <w:r w:rsidR="00ED469A">
        <w:fldChar w:fldCharType="separate"/>
      </w:r>
      <w:r w:rsidR="00A2710C">
        <w:rPr>
          <w:noProof/>
        </w:rPr>
        <w:t>141</w:t>
      </w:r>
      <w:r w:rsidR="00ED469A">
        <w:fldChar w:fldCharType="end"/>
      </w:r>
      <w:r>
        <w:t>: Attributes of element</w:t>
      </w:r>
      <w:r w:rsidRPr="00226A3F">
        <w:t xml:space="preserve"> </w:t>
      </w:r>
      <w:r w:rsidRPr="00F94FF6">
        <w:rPr>
          <w:rStyle w:val="elementdeftypeChar"/>
          <w:b/>
        </w:rPr>
        <w:t>&lt;connection_2d/&gt;</w:t>
      </w:r>
      <w:bookmarkEnd w:id="3387"/>
      <w:bookmarkEnd w:id="3388"/>
      <w:bookmarkEnd w:id="3389"/>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5D9691BA"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63C93BED" w14:textId="48634E87" w:rsidR="00042E3F" w:rsidRPr="00226A3F" w:rsidRDefault="002E0AE1" w:rsidP="00A913FE">
      <w:pPr>
        <w:pStyle w:val="Caption"/>
        <w:spacing w:before="120"/>
      </w:pPr>
      <w:bookmarkStart w:id="3390" w:name="_Toc3566545"/>
      <w:bookmarkStart w:id="3391" w:name="_Toc34747547"/>
      <w:bookmarkStart w:id="3392" w:name="_Toc39880873"/>
      <w:r>
        <w:t xml:space="preserve">Table </w:t>
      </w:r>
      <w:r w:rsidR="00ED469A">
        <w:fldChar w:fldCharType="begin"/>
      </w:r>
      <w:r w:rsidR="00ED469A">
        <w:instrText xml:space="preserve"> SEQ Table \* ARABIC </w:instrText>
      </w:r>
      <w:r w:rsidR="00ED469A">
        <w:fldChar w:fldCharType="separate"/>
      </w:r>
      <w:r w:rsidR="00A2710C">
        <w:rPr>
          <w:noProof/>
        </w:rPr>
        <w:t>142</w:t>
      </w:r>
      <w:r w:rsidR="00ED469A">
        <w:fldChar w:fldCharType="end"/>
      </w:r>
      <w:r>
        <w:t>: Nested elements of element</w:t>
      </w:r>
      <w:r w:rsidRPr="00226A3F">
        <w:t xml:space="preserve"> </w:t>
      </w:r>
      <w:r w:rsidRPr="00F94FF6">
        <w:rPr>
          <w:rStyle w:val="elementdeftypeChar"/>
          <w:b/>
        </w:rPr>
        <w:t>&lt;connection_2d/&gt;</w:t>
      </w:r>
      <w:bookmarkEnd w:id="3390"/>
      <w:bookmarkEnd w:id="3391"/>
      <w:bookmarkEnd w:id="3392"/>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153FCE8D" w:rsidR="00042E3F" w:rsidRPr="00226A3F" w:rsidRDefault="00042E3F" w:rsidP="00A913FE">
      <w:pPr>
        <w:pStyle w:val="Caption"/>
        <w:spacing w:before="120"/>
      </w:pPr>
      <w:bookmarkStart w:id="3393" w:name="_Toc413359658"/>
      <w:bookmarkStart w:id="3394" w:name="_Toc3566546"/>
      <w:bookmarkStart w:id="3395" w:name="_Toc34747548"/>
      <w:bookmarkStart w:id="3396" w:name="_Toc39880874"/>
      <w:r>
        <w:t xml:space="preserve">Table </w:t>
      </w:r>
      <w:r w:rsidR="00ED469A">
        <w:fldChar w:fldCharType="begin"/>
      </w:r>
      <w:r w:rsidR="00ED469A">
        <w:instrText xml:space="preserve"> SEQ Table \* ARABIC </w:instrText>
      </w:r>
      <w:r w:rsidR="00ED469A">
        <w:fldChar w:fldCharType="separate"/>
      </w:r>
      <w:r w:rsidR="00A2710C">
        <w:rPr>
          <w:noProof/>
        </w:rPr>
        <w:t>143</w:t>
      </w:r>
      <w:r w:rsidR="00ED469A">
        <w:fldChar w:fldCharType="end"/>
      </w:r>
      <w:r>
        <w:t xml:space="preserve">: Attributes of element </w:t>
      </w:r>
      <w:r w:rsidRPr="00F94FF6">
        <w:rPr>
          <w:rStyle w:val="elementdeftypeChar"/>
          <w:b/>
        </w:rPr>
        <w:t>&lt;adhesive_face/&gt;</w:t>
      </w:r>
      <w:bookmarkEnd w:id="3393"/>
      <w:bookmarkEnd w:id="3394"/>
      <w:bookmarkEnd w:id="3395"/>
      <w:bookmarkEnd w:id="3396"/>
    </w:p>
    <w:p w14:paraId="272B3FB9" w14:textId="77777777" w:rsidR="00042E3F" w:rsidRPr="00B14291" w:rsidRDefault="00042E3F" w:rsidP="00F72843">
      <w:pPr>
        <w:pStyle w:val="ListParagraph"/>
        <w:numPr>
          <w:ilvl w:val="0"/>
          <w:numId w:val="40"/>
        </w:numPr>
        <w:spacing w:before="120"/>
        <w:jc w:val="both"/>
        <w:rPr>
          <w:rFonts w:ascii="Courier New" w:hAnsi="Courier New" w:cs="Calibri"/>
          <w:sz w:val="18"/>
          <w:szCs w:val="18"/>
          <w:lang w:val="en-US" w:eastAsia="zh-CN"/>
        </w:rPr>
      </w:pPr>
      <w:proofErr w:type="gramStart"/>
      <w:r w:rsidRPr="00A913FE">
        <w:rPr>
          <w:rStyle w:val="elementdeftypeChar"/>
        </w:rPr>
        <w:t>base</w:t>
      </w:r>
      <w:proofErr w:type="gramEnd"/>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Paragraph"/>
        <w:numPr>
          <w:ilvl w:val="0"/>
          <w:numId w:val="40"/>
        </w:numPr>
        <w:jc w:val="both"/>
        <w:rPr>
          <w:lang w:val="en-US"/>
        </w:rPr>
      </w:pPr>
      <w:proofErr w:type="gramStart"/>
      <w:r w:rsidRPr="00A913FE">
        <w:rPr>
          <w:rStyle w:val="elementdeftypeChar"/>
        </w:rPr>
        <w:t>thickness</w:t>
      </w:r>
      <w:proofErr w:type="gramEnd"/>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proofErr w:type="gramStart"/>
      <w:r>
        <w:rPr>
          <w:rStyle w:val="elementdeftypeChar"/>
        </w:rPr>
        <w:t>m</w:t>
      </w:r>
      <w:r w:rsidR="00042E3F" w:rsidRPr="00A913FE">
        <w:rPr>
          <w:rStyle w:val="elementdeftypeChar"/>
        </w:rPr>
        <w:t>aterial</w:t>
      </w:r>
      <w:proofErr w:type="gramEnd"/>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 xml:space="preserve">&lt;loc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&lt;/loc&gt;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gramStart"/>
      <w:r w:rsidRPr="00247FBF">
        <w:rPr>
          <w:rFonts w:ascii="Courier New" w:hAnsi="Courier New" w:cs="Courier New"/>
          <w:sz w:val="16"/>
          <w:lang w:val="fr-FR"/>
        </w:rPr>
        <w:t>loc_list</w:t>
      </w:r>
      <w:proofErr w:type="gram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gramStart"/>
      <w:r w:rsidRPr="00247FBF">
        <w:rPr>
          <w:rFonts w:ascii="Courier New" w:hAnsi="Courier New" w:cs="Courier New"/>
          <w:sz w:val="16"/>
          <w:lang w:val="fr-FR"/>
        </w:rPr>
        <w:t>face_list</w:t>
      </w:r>
      <w:proofErr w:type="gram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&lt;!-- quadrangular facet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w:t>
      </w:r>
      <w:proofErr w:type="gramStart"/>
      <w:r w:rsidRPr="00A913FE">
        <w:rPr>
          <w:rFonts w:ascii="Courier New" w:hAnsi="Courier New" w:cs="Courier New"/>
          <w:color w:val="FF0000"/>
          <w:sz w:val="16"/>
        </w:rPr>
        <w: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gramStart"/>
      <w:r>
        <w:rPr>
          <w:rFonts w:ascii="Courier New" w:hAnsi="Courier New" w:cs="Courier New"/>
          <w:sz w:val="16"/>
        </w:rPr>
        <w:t>appdata</w:t>
      </w:r>
      <w:proofErr w:type="gramEnd"/>
      <w:r>
        <w:rPr>
          <w:rFonts w:ascii="Courier New" w:hAnsi="Courier New" w:cs="Courier New"/>
          <w:sz w:val="16"/>
        </w:rPr>
        <w:t>&gt;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Heading1"/>
        <w:tabs>
          <w:tab w:val="clear" w:pos="432"/>
          <w:tab w:val="num" w:pos="567"/>
        </w:tabs>
      </w:pPr>
      <w:bookmarkStart w:id="3397" w:name="_Toc3557076"/>
      <w:bookmarkStart w:id="3398" w:name="_Toc34747326"/>
      <w:bookmarkStart w:id="3399" w:name="_Toc39880643"/>
      <w:r w:rsidRPr="007055D9">
        <w:lastRenderedPageBreak/>
        <w:t>Future extensions</w:t>
      </w:r>
      <w:bookmarkEnd w:id="3178"/>
      <w:bookmarkEnd w:id="3339"/>
      <w:bookmarkEnd w:id="3340"/>
      <w:bookmarkEnd w:id="3397"/>
      <w:bookmarkEnd w:id="3398"/>
      <w:bookmarkEnd w:id="3399"/>
    </w:p>
    <w:p w14:paraId="73353AE4" w14:textId="77777777" w:rsidR="00C107D0" w:rsidRPr="00226A3F" w:rsidRDefault="00C107D0" w:rsidP="00235336">
      <w:pPr>
        <w:jc w:val="both"/>
      </w:pPr>
      <w:bookmarkStart w:id="3400" w:name="_Toc338938925"/>
      <w:bookmarkStart w:id="3401"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3402" w:name="_Toc338938923"/>
      <w:bookmarkStart w:id="3403" w:name="_Toc338939259"/>
      <w:bookmarkStart w:id="3404" w:name="_Toc413359625"/>
      <w:bookmarkStart w:id="3405" w:name="_Toc3557077"/>
      <w:bookmarkStart w:id="3406" w:name="_Toc34747327"/>
      <w:bookmarkStart w:id="3407" w:name="_Toc39880644"/>
      <w:r w:rsidRPr="00226A3F">
        <w:t>Additional parameters for spot and seam welds</w:t>
      </w:r>
      <w:bookmarkEnd w:id="3402"/>
      <w:bookmarkEnd w:id="3403"/>
      <w:bookmarkEnd w:id="3404"/>
      <w:bookmarkEnd w:id="3405"/>
      <w:bookmarkEnd w:id="3406"/>
      <w:bookmarkEnd w:id="3407"/>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3408" w:name="_Ref338846673"/>
      <w:bookmarkStart w:id="3409" w:name="_Toc338938924"/>
      <w:bookmarkStart w:id="3410" w:name="_Toc338939260"/>
      <w:bookmarkStart w:id="3411" w:name="_Toc413359626"/>
      <w:bookmarkStart w:id="3412" w:name="_Toc3557078"/>
      <w:bookmarkStart w:id="3413" w:name="_Toc34747328"/>
      <w:bookmarkStart w:id="3414" w:name="_Toc39880645"/>
      <w:r w:rsidRPr="00226A3F">
        <w:t>Other relevant and new joint types</w:t>
      </w:r>
      <w:bookmarkEnd w:id="3408"/>
      <w:bookmarkEnd w:id="3409"/>
      <w:bookmarkEnd w:id="3410"/>
      <w:bookmarkEnd w:id="3411"/>
      <w:bookmarkEnd w:id="3412"/>
      <w:bookmarkEnd w:id="3413"/>
      <w:bookmarkEnd w:id="3414"/>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3415" w:name="_Toc3557079"/>
      <w:bookmarkStart w:id="3416" w:name="_Toc34747329"/>
      <w:bookmarkStart w:id="3417" w:name="_Toc39880646"/>
      <w:r w:rsidRPr="009F23CF">
        <w:lastRenderedPageBreak/>
        <w:t>Disclaimer</w:t>
      </w:r>
      <w:bookmarkEnd w:id="3415"/>
      <w:bookmarkEnd w:id="3416"/>
      <w:bookmarkEnd w:id="3417"/>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3418" w:name="_Toc3557080"/>
      <w:bookmarkStart w:id="3419" w:name="_Toc34747330"/>
      <w:bookmarkStart w:id="3420" w:name="_Toc39880647"/>
      <w:r w:rsidRPr="007055D9">
        <w:lastRenderedPageBreak/>
        <w:t>References</w:t>
      </w:r>
      <w:bookmarkEnd w:id="3179"/>
      <w:bookmarkEnd w:id="3180"/>
      <w:bookmarkEnd w:id="3400"/>
      <w:bookmarkEnd w:id="3401"/>
      <w:bookmarkEnd w:id="3418"/>
      <w:bookmarkEnd w:id="3419"/>
      <w:bookmarkEnd w:id="3420"/>
    </w:p>
    <w:p w14:paraId="70EC254B" w14:textId="77777777" w:rsidR="00C107D0" w:rsidRPr="00226A3F" w:rsidRDefault="00255787" w:rsidP="00C107D0">
      <w:pPr>
        <w:pStyle w:val="Bibliography"/>
        <w:rPr>
          <w:kern w:val="22"/>
        </w:rPr>
      </w:pPr>
      <w:bookmarkStart w:id="3421" w:name="ReferenceHuf2001"/>
      <w:r w:rsidRPr="007055D9">
        <w:t>[</w:t>
      </w:r>
      <w:r w:rsidR="007A7FDF" w:rsidRPr="007055D9">
        <w:t>1</w:t>
      </w:r>
      <w:r w:rsidRPr="007055D9">
        <w:t>]</w:t>
      </w:r>
      <w:bookmarkEnd w:id="3421"/>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3422" w:name="ReferenceZha2005"/>
      <w:r w:rsidRPr="00226A3F">
        <w:rPr>
          <w:kern w:val="22"/>
        </w:rPr>
        <w:t>[2]</w:t>
      </w:r>
      <w:bookmarkEnd w:id="3422"/>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3423" w:name="ReferenceGai2006"/>
      <w:r w:rsidRPr="00226A3F">
        <w:rPr>
          <w:kern w:val="22"/>
        </w:rPr>
        <w:t>[3]</w:t>
      </w:r>
      <w:bookmarkEnd w:id="3423"/>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3424" w:name="ReferenceBet2008"/>
      <w:r w:rsidRPr="00226A3F">
        <w:rPr>
          <w:kern w:val="22"/>
        </w:rPr>
        <w:t>[4]</w:t>
      </w:r>
      <w:bookmarkEnd w:id="3424"/>
      <w:r w:rsidRPr="00226A3F">
        <w:rPr>
          <w:kern w:val="22"/>
        </w:rPr>
        <w:tab/>
      </w:r>
      <w:proofErr w:type="gramStart"/>
      <w:r w:rsidRPr="00226A3F">
        <w:rPr>
          <w:i/>
          <w:kern w:val="22"/>
        </w:rPr>
        <w:t>χMCF</w:t>
      </w:r>
      <w:proofErr w:type="gramEnd"/>
      <w:r w:rsidRPr="00226A3F">
        <w:rPr>
          <w:i/>
          <w:kern w:val="22"/>
        </w:rPr>
        <w:t xml:space="preserve">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3425" w:name="ReferenceMik20061"/>
      <w:r w:rsidRPr="00226A3F">
        <w:rPr>
          <w:kern w:val="22"/>
        </w:rPr>
        <w:t>[5]</w:t>
      </w:r>
      <w:bookmarkEnd w:id="3425"/>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Bibliography"/>
        <w:rPr>
          <w:kern w:val="22"/>
          <w:lang w:val="de-DE"/>
        </w:rPr>
      </w:pPr>
      <w:bookmarkStart w:id="3426" w:name="CiteFATXML"/>
      <w:r w:rsidRPr="008A051D">
        <w:rPr>
          <w:lang w:val="de-DE"/>
        </w:rPr>
        <w:t>[</w:t>
      </w:r>
      <w:r w:rsidR="00AF1592">
        <w:rPr>
          <w:lang w:val="de-DE"/>
        </w:rPr>
        <w:t>7</w:t>
      </w:r>
      <w:r w:rsidRPr="008A051D">
        <w:rPr>
          <w:lang w:val="de-DE"/>
        </w:rPr>
        <w:t>]</w:t>
      </w:r>
      <w:bookmarkEnd w:id="3426"/>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Bibliography"/>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7F6586FA" w:rsidR="003F6C95" w:rsidRPr="003F6C95" w:rsidRDefault="003F6C95" w:rsidP="00120600">
      <w:pPr>
        <w:pStyle w:val="Bibliography"/>
        <w:rPr>
          <w:kern w:val="22"/>
          <w:lang w:val="de-DE"/>
        </w:rPr>
      </w:pPr>
      <w:r w:rsidRPr="009F62A6">
        <w:rPr>
          <w:rFonts w:asciiTheme="minorHAnsi" w:hAnsiTheme="minorHAnsi"/>
          <w:b/>
          <w:kern w:val="22"/>
          <w:szCs w:val="22"/>
          <w:lang w:val="de-DE"/>
        </w:rPr>
        <w:tab/>
      </w:r>
      <w:hyperlink r:id="rId179"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180" w:history="1">
        <w:r w:rsidR="009F62A6" w:rsidRPr="001C50DB">
          <w:rPr>
            <w:rStyle w:val="Hyperlink"/>
            <w:kern w:val="22"/>
            <w:lang w:val="de-DE"/>
          </w:rPr>
          <w:t>https://www.vda.de/de/services/Publikationen/fatxml-format-version-v1.2.html</w:t>
        </w:r>
      </w:hyperlink>
      <w:r w:rsidR="009F62A6">
        <w:rPr>
          <w:kern w:val="22"/>
          <w:lang w:val="de-DE"/>
        </w:rPr>
        <w:t xml:space="preserve"> </w:t>
      </w:r>
    </w:p>
    <w:p w14:paraId="6C6B7FC7" w14:textId="6F1E6402" w:rsidR="001F4F5F" w:rsidRPr="00011C24"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181"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182"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183"/>
      <w:footerReference w:type="default" r:id="rId184"/>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858" w:author="m.kalaitzaki" w:date="2020-04-19T18:58:00Z" w:initials="m">
    <w:p w14:paraId="4C00160C" w14:textId="7BC23355" w:rsidR="0051248B" w:rsidRPr="00B14B2C" w:rsidRDefault="0051248B">
      <w:pPr>
        <w:pStyle w:val="CommentText"/>
      </w:pPr>
      <w:r>
        <w:rPr>
          <w:rStyle w:val="CommentReference"/>
        </w:rPr>
        <w:annotationRef/>
      </w:r>
      <w:r>
        <w:t>Perhaps a check sh</w:t>
      </w:r>
      <w:r w:rsidRPr="0033379A">
        <w:t>ο</w:t>
      </w:r>
      <w:r>
        <w:t>uld be added to assert that max_grip &gt; min_grip</w:t>
      </w:r>
    </w:p>
  </w:comment>
  <w:comment w:id="1857" w:author="Dr. Carsten Franke" w:date="2020-04-19T18:58:00Z" w:initials="CF">
    <w:p w14:paraId="12973899" w14:textId="1B336903" w:rsidR="0051248B" w:rsidRDefault="0051248B">
      <w:pPr>
        <w:pStyle w:val="CommentText"/>
      </w:pPr>
      <w:r>
        <w:rPr>
          <w:rStyle w:val="CommentReference"/>
        </w:rPr>
        <w:annotationRef/>
      </w:r>
      <w:r>
        <w:t xml:space="preserve">You mean </w:t>
      </w:r>
      <w:proofErr w:type="gramStart"/>
      <w:r>
        <w:t>≥ ?</w:t>
      </w:r>
      <w:proofErr w:type="gramEnd"/>
      <w:r>
        <w:t xml:space="preserve"> (</w:t>
      </w:r>
      <w:proofErr w:type="gramStart"/>
      <w:r>
        <w:t>greater</w:t>
      </w:r>
      <w:proofErr w:type="gramEnd"/>
      <w:r>
        <w:t xml:space="preserve"> </w:t>
      </w:r>
      <w:r w:rsidRPr="00F1371D">
        <w:rPr>
          <w:i/>
        </w:rPr>
        <w:t>or equal</w:t>
      </w:r>
      <w:r>
        <w:t xml:space="preserve">)  ;-) </w:t>
      </w:r>
    </w:p>
    <w:p w14:paraId="51AAA972" w14:textId="1A92E6CC" w:rsidR="0051248B" w:rsidRDefault="0051248B">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51248B" w:rsidRDefault="0051248B" w:rsidP="00E901B5">
      <w:pPr>
        <w:pStyle w:val="CommentText"/>
        <w:numPr>
          <w:ilvl w:val="0"/>
          <w:numId w:val="57"/>
        </w:numPr>
      </w:pPr>
      <w:r>
        <w:t xml:space="preserve">I suggest to have them "all or none" – and to discuss this with the AK, on next occasion!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91E08C2" w15:done="0"/>
  <w15:commentEx w15:paraId="4C00160C" w15:done="0"/>
  <w15:commentEx w15:paraId="5D156C19" w15:done="0"/>
  <w15:commentEx w15:paraId="73B846F3" w15:done="0"/>
  <w15:commentEx w15:paraId="392216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1E08C2" w16cid:durableId="219A8414"/>
  <w16cid:commentId w16cid:paraId="4C00160C" w16cid:durableId="219A8415"/>
  <w16cid:commentId w16cid:paraId="5D156C19" w16cid:durableId="219A8416"/>
  <w16cid:commentId w16cid:paraId="73B846F3" w16cid:durableId="219A841D"/>
  <w16cid:commentId w16cid:paraId="392216DA" w16cid:durableId="219A841E"/>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1EB8533" w14:textId="77777777" w:rsidR="003F247B" w:rsidRDefault="003F247B">
      <w:r>
        <w:separator/>
      </w:r>
    </w:p>
  </w:endnote>
  <w:endnote w:type="continuationSeparator" w:id="0">
    <w:p w14:paraId="3999A39D" w14:textId="77777777" w:rsidR="003F247B" w:rsidRDefault="003F247B">
      <w:r>
        <w:continuationSeparator/>
      </w:r>
    </w:p>
  </w:endnote>
  <w:endnote w:type="continuationNotice" w:id="1">
    <w:p w14:paraId="234C6AA6" w14:textId="77777777" w:rsidR="003F247B" w:rsidRDefault="003F247B">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51248B"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51248B" w:rsidRPr="00A713A1" w:rsidRDefault="0051248B" w:rsidP="00FC39A1">
          <w:pPr>
            <w:pStyle w:val="Footer"/>
            <w:rPr>
              <w:sz w:val="16"/>
              <w:szCs w:val="16"/>
            </w:rPr>
          </w:pPr>
        </w:p>
      </w:tc>
    </w:tr>
    <w:tr w:rsidR="0051248B"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57D32646" w:rsidR="0051248B" w:rsidRPr="00823E25" w:rsidRDefault="0051248B"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3429" w:author="nick" w:date="2020-05-31T16:08:00Z">
            <w:r w:rsidR="002E17D4">
              <w:rPr>
                <w:noProof/>
                <w:sz w:val="16"/>
                <w:szCs w:val="16"/>
              </w:rPr>
              <w:t>May 31, 2020</w:t>
            </w:r>
          </w:ins>
          <w:del w:id="3430" w:author="nick" w:date="2020-05-27T19:34:00Z">
            <w:r w:rsidDel="00180A63">
              <w:rPr>
                <w:noProof/>
                <w:sz w:val="16"/>
                <w:szCs w:val="16"/>
              </w:rPr>
              <w:delText>May 9, 2020</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51248B" w:rsidRPr="00A713A1" w:rsidRDefault="0051248B"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D50F91">
            <w:rPr>
              <w:rStyle w:val="PageNumber"/>
              <w:noProof/>
              <w:sz w:val="16"/>
              <w:szCs w:val="16"/>
              <w:lang w:val="de-DE"/>
            </w:rPr>
            <w:t>18</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1FB011BF" w:rsidR="0051248B" w:rsidRPr="00A713A1" w:rsidRDefault="0051248B"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w:t>
          </w:r>
          <w:r>
            <w:rPr>
              <w:sz w:val="16"/>
              <w:szCs w:val="16"/>
              <w:lang w:val="de-DE"/>
            </w:rPr>
            <w:t>20</w:t>
          </w:r>
          <w:r w:rsidRPr="00A713A1">
            <w:rPr>
              <w:sz w:val="16"/>
              <w:szCs w:val="16"/>
              <w:lang w:val="de-DE"/>
            </w:rPr>
            <w:t xml:space="preserve"> </w:t>
          </w:r>
          <w:r>
            <w:rPr>
              <w:sz w:val="16"/>
              <w:szCs w:val="16"/>
              <w:lang w:val="de-DE"/>
            </w:rPr>
            <w:t>FAT-AK25</w:t>
          </w:r>
        </w:p>
      </w:tc>
    </w:tr>
  </w:tbl>
  <w:p w14:paraId="1E3A836D" w14:textId="77777777" w:rsidR="0051248B" w:rsidRPr="00263F8C" w:rsidRDefault="0051248B"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6FCFC70" w14:textId="77777777" w:rsidR="003F247B" w:rsidRDefault="003F247B">
      <w:r>
        <w:separator/>
      </w:r>
    </w:p>
  </w:footnote>
  <w:footnote w:type="continuationSeparator" w:id="0">
    <w:p w14:paraId="606B308D" w14:textId="77777777" w:rsidR="003F247B" w:rsidRDefault="003F247B">
      <w:r>
        <w:continuationSeparator/>
      </w:r>
    </w:p>
  </w:footnote>
  <w:footnote w:type="continuationNotice" w:id="1">
    <w:p w14:paraId="2B0AF66A" w14:textId="77777777" w:rsidR="003F247B" w:rsidRDefault="003F247B">
      <w:pPr>
        <w:spacing w:after="0"/>
      </w:pPr>
    </w:p>
  </w:footnote>
  <w:footnote w:id="2">
    <w:p w14:paraId="6F81E59D" w14:textId="7B35D24D" w:rsidR="0051248B" w:rsidRPr="00DB42BD" w:rsidRDefault="0051248B" w:rsidP="00B04A42">
      <w:pPr>
        <w:pStyle w:val="FootnoteText"/>
      </w:pPr>
      <w:r>
        <w:rPr>
          <w:rStyle w:val="FootnoteReference"/>
        </w:rPr>
        <w:footnoteRef/>
      </w:r>
      <w:r>
        <w:t xml:space="preserve"> </w:t>
      </w:r>
      <w:proofErr w:type="gramStart"/>
      <w:r>
        <w:t>Working group 25 for joining technologies of the German Research Association of Automotive Technologies.</w:t>
      </w:r>
      <w:proofErr w:type="gramEnd"/>
    </w:p>
  </w:footnote>
  <w:footnote w:id="3">
    <w:p w14:paraId="6552B8FC" w14:textId="77777777" w:rsidR="0051248B" w:rsidRPr="001C48A8" w:rsidRDefault="0051248B">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51248B" w:rsidRPr="00E211E6" w:rsidRDefault="0051248B"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51248B" w:rsidRPr="00860E71" w:rsidRDefault="0051248B"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51248B" w:rsidRPr="005779C6" w:rsidRDefault="0051248B">
      <w:pPr>
        <w:pStyle w:val="FootnoteText"/>
      </w:pPr>
      <w:r>
        <w:rPr>
          <w:rStyle w:val="FootnoteReference"/>
        </w:rPr>
        <w:footnoteRef/>
      </w:r>
      <w:r>
        <w:t xml:space="preserve"> MEDINA support for v3.0 is unforeseen.</w:t>
      </w:r>
    </w:p>
  </w:footnote>
  <w:footnote w:id="7">
    <w:p w14:paraId="44B1FD77" w14:textId="77777777" w:rsidR="0051248B" w:rsidRPr="00E11D02" w:rsidRDefault="0051248B">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746C45CF" w:rsidR="0051248B" w:rsidRPr="006E4DF4" w:rsidRDefault="0051248B">
      <w:pPr>
        <w:pStyle w:val="FootnoteText"/>
      </w:pPr>
      <w:r>
        <w:rPr>
          <w:rStyle w:val="FootnoteReference"/>
        </w:rPr>
        <w:footnoteRef/>
      </w:r>
      <w:r>
        <w:t xml:space="preserve"> </w:t>
      </w:r>
      <w:r w:rsidRPr="006E4DF4">
        <w:t xml:space="preserve">Cite from FATXML V1.2 R2 file „02_FATXML_General_Introduction_Data_Format_V1.2_R2_170515.pdf“,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51248B" w:rsidRPr="00A81382" w:rsidRDefault="0051248B">
      <w:pPr>
        <w:pStyle w:val="FootnoteText"/>
      </w:pPr>
      <w:r>
        <w:rPr>
          <w:rStyle w:val="FootnoteReference"/>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51248B" w:rsidRDefault="0051248B" w:rsidP="00EC25C9">
      <w:pPr>
        <w:pStyle w:val="FootnoteText"/>
      </w:pPr>
      <w:r>
        <w:rPr>
          <w:rStyle w:val="FootnoteReference"/>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51248B" w:rsidRDefault="0051248B">
      <w:pPr>
        <w:pStyle w:val="FootnoteText"/>
      </w:pPr>
      <w:r>
        <w:rPr>
          <w:rStyle w:val="FootnoteReference"/>
        </w:rPr>
        <w:footnoteRef/>
      </w:r>
      <w:r>
        <w:t xml:space="preserve"> Although most solvers use numbers as identifiers, Abaqus uses names as identifiers. To identify a property, only one of </w:t>
      </w:r>
      <w:proofErr w:type="gramStart"/>
      <w:r w:rsidRPr="000D7775">
        <w:rPr>
          <w:rFonts w:ascii="Courier New" w:hAnsi="Courier New"/>
          <w:sz w:val="16"/>
          <w:szCs w:val="24"/>
          <w:lang w:eastAsia="de-DE"/>
        </w:rPr>
        <w:t>pid</w:t>
      </w:r>
      <w:proofErr w:type="gramEnd"/>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ins w:id="1467" w:author="Dr. Carsten Franke" w:date="2020-05-09T02:11:00Z">
        <w:r>
          <w:br/>
        </w:r>
        <w:r w:rsidRPr="00CA7480">
          <w:rPr>
            <w:b/>
          </w:rPr>
          <w:t>Rationale</w:t>
        </w:r>
        <w:r>
          <w:t xml:space="preserve"> for allowing</w:t>
        </w:r>
      </w:ins>
      <w:ins w:id="1468" w:author="Dr. Carsten Franke" w:date="2020-05-09T02:12:00Z">
        <w:r>
          <w:t xml:space="preserve"> presence of </w:t>
        </w:r>
        <w:r w:rsidRPr="00CA7480">
          <w:rPr>
            <w:i/>
          </w:rPr>
          <w:t>both</w:t>
        </w:r>
        <w:r>
          <w:t xml:space="preserve"> identifiers</w:t>
        </w:r>
      </w:ins>
      <w:ins w:id="1469" w:author="Dr. Carsten Franke" w:date="2020-05-09T02:14:00Z">
        <w:r>
          <w:t xml:space="preserve"> </w:t>
        </w:r>
        <w:r w:rsidRPr="00CA7480">
          <w:t xml:space="preserve">is the case that the same </w:t>
        </w:r>
        <w:proofErr w:type="gramStart"/>
        <w:r w:rsidRPr="00CA7480">
          <w:t>mesh, and hence same properties, are</w:t>
        </w:r>
        <w:proofErr w:type="gramEnd"/>
        <w:r w:rsidRPr="00CA7480">
          <w:t xml:space="preserv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ins>
      <w:ins w:id="1470" w:author="Dr. Carsten Franke" w:date="2020-05-09T02:15:00Z">
        <w:r>
          <w:t>must</w:t>
        </w:r>
      </w:ins>
      <w:ins w:id="1471" w:author="Dr. Carsten Franke" w:date="2020-05-09T02:14:00Z">
        <w:r w:rsidRPr="00CA7480">
          <w:t xml:space="preserve"> cause an error.</w:t>
        </w:r>
      </w:ins>
      <w:ins w:id="1472" w:author="Dr. Carsten Franke" w:date="2020-05-09T02:12:00Z">
        <w:r>
          <w:t xml:space="preserve"> </w:t>
        </w:r>
      </w:ins>
    </w:p>
  </w:footnote>
  <w:footnote w:id="12">
    <w:p w14:paraId="1FC5C48C" w14:textId="77777777" w:rsidR="0051248B" w:rsidRPr="00B17E85" w:rsidRDefault="0051248B"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51248B" w:rsidRPr="00F70171" w:rsidRDefault="0051248B"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51248B" w:rsidRDefault="0051248B">
      <w:pPr>
        <w:pStyle w:val="FootnoteText"/>
      </w:pPr>
      <w:r>
        <w:rPr>
          <w:rStyle w:val="FootnoteReference"/>
        </w:rPr>
        <w:footnoteRef/>
      </w:r>
      <w:r>
        <w:t xml:space="preserve"> Bolts vs Screws: </w:t>
      </w:r>
      <w:hyperlink r:id="rId5" w:history="1">
        <w:r>
          <w:rPr>
            <w:rStyle w:val="Hyperlink"/>
          </w:rPr>
          <w:t>https://en.wikipedia.org/wiki/Bolt_(fastener)</w:t>
        </w:r>
      </w:hyperlink>
    </w:p>
  </w:footnote>
  <w:footnote w:id="15">
    <w:p w14:paraId="280D78EE" w14:textId="77777777" w:rsidR="0051248B" w:rsidRPr="003974C3" w:rsidRDefault="0051248B" w:rsidP="002E60CB">
      <w:pPr>
        <w:pStyle w:val="FootnoteText"/>
      </w:pPr>
      <w:r>
        <w:rPr>
          <w:rStyle w:val="FootnoteReference"/>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51248B" w:rsidRPr="00D74FE5" w:rsidRDefault="0051248B">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51248B" w:rsidRPr="00E41964" w:rsidRDefault="0051248B">
      <w:pPr>
        <w:pStyle w:val="FootnoteText"/>
        <w:rPr>
          <w:lang w:val="de-DE"/>
        </w:rPr>
      </w:pPr>
      <w:r>
        <w:rPr>
          <w:rStyle w:val="FootnoteReference"/>
        </w:rPr>
        <w:footnoteRef/>
      </w:r>
      <w:r w:rsidRPr="00E41964">
        <w:rPr>
          <w:lang w:val="de-DE"/>
        </w:rPr>
        <w:t xml:space="preserve"> </w:t>
      </w:r>
      <w:r w:rsidRPr="00E41964">
        <w:rPr>
          <w:lang w:val="de-DE"/>
        </w:rPr>
        <w:t xml:space="preserve">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2046F1CA" w14:textId="77777777" w:rsidR="0051248B" w:rsidRPr="00C01C5C" w:rsidRDefault="0051248B">
      <w:pPr>
        <w:pStyle w:val="FootnoteText"/>
        <w:rPr>
          <w:lang w:val="de-DE"/>
        </w:rPr>
      </w:pPr>
      <w:r>
        <w:rPr>
          <w:rStyle w:val="FootnoteReference"/>
        </w:rPr>
        <w:footnoteRef/>
      </w:r>
      <w:r w:rsidRPr="00C01C5C">
        <w:rPr>
          <w:lang w:val="de-DE"/>
        </w:rPr>
        <w:t xml:space="preserve"> </w:t>
      </w:r>
      <w:r w:rsidRPr="00C01C5C">
        <w:rPr>
          <w:lang w:val="de-DE"/>
        </w:rPr>
        <w:t>http://www.btm-europe.de/en/tooling-system/lance-n-loc.html#how-it-works</w:t>
      </w:r>
    </w:p>
  </w:footnote>
  <w:footnote w:id="19">
    <w:p w14:paraId="5CB692EF" w14:textId="77777777" w:rsidR="0051248B" w:rsidRPr="006C3E10" w:rsidRDefault="0051248B">
      <w:pPr>
        <w:pStyle w:val="FootnoteText"/>
        <w:rPr>
          <w:lang w:val="de-DE"/>
        </w:rPr>
      </w:pPr>
      <w:r>
        <w:rPr>
          <w:rStyle w:val="FootnoteReference"/>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762BC998" w:rsidR="0051248B" w:rsidRDefault="0051248B">
      <w:pPr>
        <w:pStyle w:val="FootnoteText"/>
      </w:pPr>
      <w:r>
        <w:rPr>
          <w:rStyle w:val="FootnoteReference"/>
        </w:rPr>
        <w:footnoteRef/>
      </w:r>
      <w:r>
        <w:t xml:space="preserve"> </w:t>
      </w:r>
      <w:proofErr w:type="gramStart"/>
      <w:r>
        <w:t>curves</w:t>
      </w:r>
      <w:proofErr w:type="gramEnd"/>
      <w:r>
        <w:t xml:space="preserve">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65624952" w14:textId="22F38ABB" w:rsidR="0051248B" w:rsidRDefault="0051248B">
      <w:pPr>
        <w:pStyle w:val="FootnoteText"/>
      </w:pPr>
      <w:r>
        <w:rPr>
          <w:rStyle w:val="FootnoteReference"/>
        </w:rPr>
        <w:footnoteRef/>
      </w:r>
      <w:r>
        <w:t xml:space="preserve"> </w:t>
      </w:r>
      <w:proofErr w:type="gramStart"/>
      <w:r>
        <w:t>four-sheet</w:t>
      </w:r>
      <w:proofErr w:type="gramEnd"/>
      <w:r>
        <w:t xml:space="preserve"> overlap welds have been encountered, even though they are not explicitly depicted in this document.</w:t>
      </w:r>
    </w:p>
  </w:footnote>
  <w:footnote w:id="22">
    <w:p w14:paraId="72C54970" w14:textId="68E6B344" w:rsidR="0051248B" w:rsidRDefault="0051248B">
      <w:pPr>
        <w:pStyle w:val="FootnoteText"/>
      </w:pPr>
      <w:r>
        <w:rPr>
          <w:rStyle w:val="FootnoteReference"/>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3">
    <w:p w14:paraId="4D521C3E" w14:textId="4C8FEFBC" w:rsidR="0051248B" w:rsidRDefault="0051248B">
      <w:pPr>
        <w:pStyle w:val="FootnoteText"/>
      </w:pPr>
      <w:r>
        <w:rPr>
          <w:rStyle w:val="FootnoteReference"/>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4">
    <w:p w14:paraId="632FB406" w14:textId="77777777" w:rsidR="0051248B" w:rsidRPr="00FA0EDB" w:rsidRDefault="0051248B">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51248B" w14:paraId="4D6F4B17" w14:textId="77777777" w:rsidTr="00A713A1">
      <w:trPr>
        <w:trHeight w:val="355"/>
      </w:trPr>
      <w:tc>
        <w:tcPr>
          <w:tcW w:w="2500" w:type="pct"/>
          <w:shd w:val="clear" w:color="auto" w:fill="auto"/>
          <w:vAlign w:val="bottom"/>
        </w:tcPr>
        <w:p w14:paraId="62C79BAD" w14:textId="77777777" w:rsidR="0051248B" w:rsidRPr="000C0927" w:rsidRDefault="0051248B"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7C11DE76" w:rsidR="0051248B" w:rsidRPr="000C0927" w:rsidRDefault="0051248B" w:rsidP="0051248B">
          <w:pPr>
            <w:pStyle w:val="Header"/>
            <w:jc w:val="right"/>
            <w:rPr>
              <w:lang w:val="en-US"/>
            </w:rPr>
          </w:pPr>
          <w:r w:rsidRPr="000C0927">
            <w:rPr>
              <w:lang w:val="en-US"/>
            </w:rPr>
            <w:t xml:space="preserve">Version </w:t>
          </w:r>
          <w:r>
            <w:rPr>
              <w:lang w:val="en-US"/>
            </w:rPr>
            <w:t>3</w:t>
          </w:r>
          <w:r w:rsidRPr="000C0927">
            <w:rPr>
              <w:lang w:val="en-US"/>
            </w:rPr>
            <w:t>.</w:t>
          </w:r>
          <w:del w:id="3427" w:author="nick" w:date="2020-05-31T14:57:00Z">
            <w:r w:rsidDel="0051248B">
              <w:rPr>
                <w:lang w:val="en-US"/>
              </w:rPr>
              <w:delText>0r1</w:delText>
            </w:r>
          </w:del>
          <w:ins w:id="3428" w:author="nick" w:date="2020-05-31T14:57:00Z">
            <w:r>
              <w:rPr>
                <w:lang w:val="en-US"/>
              </w:rPr>
              <w:t>1</w:t>
            </w:r>
          </w:ins>
        </w:p>
      </w:tc>
    </w:tr>
  </w:tbl>
  <w:p w14:paraId="41A09A8E" w14:textId="77777777" w:rsidR="0051248B" w:rsidRPr="00263F8C" w:rsidRDefault="0051248B"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E9834B6"/>
    <w:multiLevelType w:val="hybridMultilevel"/>
    <w:tmpl w:val="EEE451EC"/>
    <w:lvl w:ilvl="0" w:tplc="D2C2E306">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8">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3">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4">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8">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5">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2"/>
  </w:num>
  <w:num w:numId="6">
    <w:abstractNumId w:val="33"/>
  </w:num>
  <w:num w:numId="7">
    <w:abstractNumId w:val="18"/>
  </w:num>
  <w:num w:numId="8">
    <w:abstractNumId w:val="12"/>
  </w:num>
  <w:num w:numId="9">
    <w:abstractNumId w:val="21"/>
  </w:num>
  <w:num w:numId="10">
    <w:abstractNumId w:val="50"/>
  </w:num>
  <w:num w:numId="11">
    <w:abstractNumId w:val="38"/>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5"/>
  </w:num>
  <w:num w:numId="18">
    <w:abstractNumId w:val="7"/>
  </w:num>
  <w:num w:numId="19">
    <w:abstractNumId w:val="19"/>
  </w:num>
  <w:num w:numId="20">
    <w:abstractNumId w:val="43"/>
  </w:num>
  <w:num w:numId="21">
    <w:abstractNumId w:val="53"/>
  </w:num>
  <w:num w:numId="22">
    <w:abstractNumId w:val="4"/>
  </w:num>
  <w:num w:numId="23">
    <w:abstractNumId w:val="46"/>
  </w:num>
  <w:num w:numId="24">
    <w:abstractNumId w:val="47"/>
  </w:num>
  <w:num w:numId="25">
    <w:abstractNumId w:val="51"/>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2"/>
  </w:num>
  <w:num w:numId="30">
    <w:abstractNumId w:val="23"/>
  </w:num>
  <w:num w:numId="31">
    <w:abstractNumId w:val="32"/>
  </w:num>
  <w:num w:numId="32">
    <w:abstractNumId w:val="27"/>
  </w:num>
  <w:num w:numId="33">
    <w:abstractNumId w:val="30"/>
  </w:num>
  <w:num w:numId="34">
    <w:abstractNumId w:val="29"/>
  </w:num>
  <w:num w:numId="35">
    <w:abstractNumId w:val="28"/>
  </w:num>
  <w:num w:numId="36">
    <w:abstractNumId w:val="6"/>
  </w:num>
  <w:num w:numId="37">
    <w:abstractNumId w:val="11"/>
  </w:num>
  <w:num w:numId="38">
    <w:abstractNumId w:val="54"/>
  </w:num>
  <w:num w:numId="39">
    <w:abstractNumId w:val="37"/>
  </w:num>
  <w:num w:numId="40">
    <w:abstractNumId w:val="49"/>
  </w:num>
  <w:num w:numId="41">
    <w:abstractNumId w:val="22"/>
  </w:num>
  <w:num w:numId="42">
    <w:abstractNumId w:val="35"/>
  </w:num>
  <w:num w:numId="43">
    <w:abstractNumId w:val="48"/>
  </w:num>
  <w:num w:numId="44">
    <w:abstractNumId w:val="36"/>
  </w:num>
  <w:num w:numId="45">
    <w:abstractNumId w:val="25"/>
  </w:num>
  <w:num w:numId="46">
    <w:abstractNumId w:val="39"/>
  </w:num>
  <w:num w:numId="47">
    <w:abstractNumId w:val="34"/>
  </w:num>
  <w:num w:numId="48">
    <w:abstractNumId w:val="17"/>
  </w:num>
  <w:num w:numId="49">
    <w:abstractNumId w:val="2"/>
  </w:num>
  <w:num w:numId="50">
    <w:abstractNumId w:val="5"/>
  </w:num>
  <w:num w:numId="51">
    <w:abstractNumId w:val="20"/>
  </w:num>
  <w:num w:numId="52">
    <w:abstractNumId w:val="45"/>
  </w:num>
  <w:num w:numId="53">
    <w:abstractNumId w:val="40"/>
  </w:num>
  <w:num w:numId="54">
    <w:abstractNumId w:val="9"/>
  </w:num>
  <w:num w:numId="55">
    <w:abstractNumId w:val="31"/>
  </w:num>
  <w:num w:numId="56">
    <w:abstractNumId w:val="44"/>
  </w:num>
  <w:num w:numId="57">
    <w:abstractNumId w:val="56"/>
  </w:num>
  <w:num w:numId="58">
    <w:abstractNumId w:val="8"/>
  </w:num>
  <w:num w:numId="59">
    <w:abstractNumId w:val="10"/>
  </w:num>
  <w:num w:numId="60">
    <w:abstractNumId w:val="14"/>
  </w:num>
  <w:num w:numId="61">
    <w:abstractNumId w:val="41"/>
  </w:num>
  <w:num w:numId="62">
    <w:abstractNumId w:val="26"/>
  </w:num>
  <w:num w:numId="63">
    <w:abstractNumId w:val="16"/>
  </w:num>
  <w:num w:numId="64">
    <w:abstractNumId w:val="24"/>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activeWritingStyle w:appName="MSWord" w:lang="en-US" w:vendorID="64" w:dllVersion="131078" w:nlCheck="1" w:checkStyle="1"/>
  <w:activeWritingStyle w:appName="MSWord" w:lang="fr-FR" w:vendorID="64" w:dllVersion="131078" w:nlCheck="1" w:checkStyle="1"/>
  <w:activeWritingStyle w:appName="MSWord" w:lang="es-ES" w:vendorID="64" w:dllVersion="131078" w:nlCheck="1" w:checkStyle="1"/>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4188A"/>
    <w:rsid w:val="00041D2B"/>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3EF9"/>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4BD"/>
    <w:rsid w:val="002035E6"/>
    <w:rsid w:val="00204D8D"/>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F86"/>
    <w:rsid w:val="002A4641"/>
    <w:rsid w:val="002A49E1"/>
    <w:rsid w:val="002A4E25"/>
    <w:rsid w:val="002A57D9"/>
    <w:rsid w:val="002A57F0"/>
    <w:rsid w:val="002A5BDB"/>
    <w:rsid w:val="002A5F22"/>
    <w:rsid w:val="002A603A"/>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B7BC2"/>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67C"/>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767"/>
    <w:rsid w:val="00354D1D"/>
    <w:rsid w:val="00354D9D"/>
    <w:rsid w:val="0035512A"/>
    <w:rsid w:val="003555FF"/>
    <w:rsid w:val="00356589"/>
    <w:rsid w:val="00357558"/>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47B"/>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8C6"/>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2EDE"/>
    <w:rsid w:val="00443AF4"/>
    <w:rsid w:val="00443C08"/>
    <w:rsid w:val="004443B5"/>
    <w:rsid w:val="004443FD"/>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D32"/>
    <w:rsid w:val="004B1ED4"/>
    <w:rsid w:val="004B2578"/>
    <w:rsid w:val="004B2FE8"/>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1D8"/>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432"/>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9B1"/>
    <w:rsid w:val="00980A46"/>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4E9"/>
    <w:rsid w:val="009F65A2"/>
    <w:rsid w:val="009F68C0"/>
    <w:rsid w:val="009F6AEA"/>
    <w:rsid w:val="009F757D"/>
    <w:rsid w:val="009F7627"/>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10C"/>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38"/>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B7461"/>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3224"/>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9EB"/>
    <w:rsid w:val="00C32A95"/>
    <w:rsid w:val="00C32D9E"/>
    <w:rsid w:val="00C32EBA"/>
    <w:rsid w:val="00C33424"/>
    <w:rsid w:val="00C33E3C"/>
    <w:rsid w:val="00C33FF1"/>
    <w:rsid w:val="00C34000"/>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DF"/>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06"/>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74"/>
    <w:rsid w:val="00DE5481"/>
    <w:rsid w:val="00DE54D0"/>
    <w:rsid w:val="00DE5585"/>
    <w:rsid w:val="00DE56A0"/>
    <w:rsid w:val="00DE58D0"/>
    <w:rsid w:val="00DE645F"/>
    <w:rsid w:val="00DE6745"/>
    <w:rsid w:val="00DE68A7"/>
    <w:rsid w:val="00DF19CA"/>
    <w:rsid w:val="00DF1CE9"/>
    <w:rsid w:val="00DF2559"/>
    <w:rsid w:val="00DF257E"/>
    <w:rsid w:val="00DF2BE4"/>
    <w:rsid w:val="00DF32E5"/>
    <w:rsid w:val="00DF330E"/>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342"/>
    <w:rsid w:val="00F435FC"/>
    <w:rsid w:val="00F4544D"/>
    <w:rsid w:val="00F4558F"/>
    <w:rsid w:val="00F45889"/>
    <w:rsid w:val="00F46655"/>
    <w:rsid w:val="00F46F49"/>
    <w:rsid w:val="00F4713D"/>
    <w:rsid w:val="00F474E4"/>
    <w:rsid w:val="00F47CDC"/>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9C1"/>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NichtaufgelsteErwhnung1">
    <w:name w:val="Nicht aufgelöste Erwähnung1"/>
    <w:basedOn w:val="DefaultParagraphFont"/>
    <w:uiPriority w:val="99"/>
    <w:semiHidden/>
    <w:unhideWhenUsed/>
    <w:rsid w:val="00795D4D"/>
    <w:rPr>
      <w:color w:val="605E5C"/>
      <w:shd w:val="clear" w:color="auto" w:fill="E1DFDD"/>
    </w:rPr>
  </w:style>
  <w:style w:type="character" w:customStyle="1" w:styleId="NichtaufgelsteErwhnung2">
    <w:name w:val="Nicht aufgelöste Erwähnung2"/>
    <w:basedOn w:val="DefaultParagraphFont"/>
    <w:uiPriority w:val="99"/>
    <w:semiHidden/>
    <w:unhideWhenUsed/>
    <w:rsid w:val="00B62C0E"/>
    <w:rPr>
      <w:color w:val="605E5C"/>
      <w:shd w:val="clear" w:color="auto" w:fill="E1DFDD"/>
    </w:rPr>
  </w:style>
  <w:style w:type="character" w:customStyle="1" w:styleId="NichtaufgelsteErwhnung20">
    <w:name w:val="Nicht aufgelöste Erwähnung2"/>
    <w:basedOn w:val="DefaultParagraphFont"/>
    <w:uiPriority w:val="99"/>
    <w:semiHidden/>
    <w:unhideWhenUsed/>
    <w:rsid w:val="00D33E0F"/>
    <w:rPr>
      <w:color w:val="605E5C"/>
      <w:shd w:val="clear" w:color="auto" w:fill="E1DFDD"/>
    </w:rPr>
  </w:style>
  <w:style w:type="character" w:customStyle="1" w:styleId="UnresolvedMention">
    <w:name w:val="Unresolved Mention"/>
    <w:basedOn w:val="DefaultParagraphFont"/>
    <w:uiPriority w:val="99"/>
    <w:semiHidden/>
    <w:unhideWhenUsed/>
    <w:rsid w:val="005125B1"/>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NichtaufgelsteErwhnung1">
    <w:name w:val="Nicht aufgelöste Erwähnung1"/>
    <w:basedOn w:val="DefaultParagraphFont"/>
    <w:uiPriority w:val="99"/>
    <w:semiHidden/>
    <w:unhideWhenUsed/>
    <w:rsid w:val="00795D4D"/>
    <w:rPr>
      <w:color w:val="605E5C"/>
      <w:shd w:val="clear" w:color="auto" w:fill="E1DFDD"/>
    </w:rPr>
  </w:style>
  <w:style w:type="character" w:customStyle="1" w:styleId="NichtaufgelsteErwhnung2">
    <w:name w:val="Nicht aufgelöste Erwähnung2"/>
    <w:basedOn w:val="DefaultParagraphFont"/>
    <w:uiPriority w:val="99"/>
    <w:semiHidden/>
    <w:unhideWhenUsed/>
    <w:rsid w:val="00B62C0E"/>
    <w:rPr>
      <w:color w:val="605E5C"/>
      <w:shd w:val="clear" w:color="auto" w:fill="E1DFDD"/>
    </w:rPr>
  </w:style>
  <w:style w:type="character" w:customStyle="1" w:styleId="NichtaufgelsteErwhnung20">
    <w:name w:val="Nicht aufgelöste Erwähnung2"/>
    <w:basedOn w:val="DefaultParagraphFont"/>
    <w:uiPriority w:val="99"/>
    <w:semiHidden/>
    <w:unhideWhenUsed/>
    <w:rsid w:val="00D33E0F"/>
    <w:rPr>
      <w:color w:val="605E5C"/>
      <w:shd w:val="clear" w:color="auto" w:fill="E1DFDD"/>
    </w:rPr>
  </w:style>
  <w:style w:type="character" w:customStyle="1" w:styleId="UnresolvedMention">
    <w:name w:val="Unresolved Mention"/>
    <w:basedOn w:val="DefaultParagraphFont"/>
    <w:uiPriority w:val="99"/>
    <w:semiHidden/>
    <w:unhideWhenUsed/>
    <w:rsid w:val="005125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emf"/><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hyperlink" Target="http://en.wikipedia.org/wiki/en:Creative_Commons" TargetMode="External"/><Relationship Id="rId84" Type="http://schemas.openxmlformats.org/officeDocument/2006/relationships/image" Target="media/image55.png"/><Relationship Id="rId138" Type="http://schemas.openxmlformats.org/officeDocument/2006/relationships/image" Target="media/image98.png"/><Relationship Id="rId159" Type="http://schemas.openxmlformats.org/officeDocument/2006/relationships/oleObject" Target="embeddings/oleObject8.bin"/><Relationship Id="rId170" Type="http://schemas.openxmlformats.org/officeDocument/2006/relationships/image" Target="media/image124.png"/><Relationship Id="rId107" Type="http://schemas.openxmlformats.org/officeDocument/2006/relationships/image" Target="media/image69.jpeg"/><Relationship Id="rId11" Type="http://schemas.openxmlformats.org/officeDocument/2006/relationships/image" Target="media/image2.png"/><Relationship Id="rId32" Type="http://schemas.openxmlformats.org/officeDocument/2006/relationships/image" Target="media/image19.png"/><Relationship Id="rId53" Type="http://schemas.openxmlformats.org/officeDocument/2006/relationships/image" Target="media/image36.png"/><Relationship Id="rId74" Type="http://schemas.openxmlformats.org/officeDocument/2006/relationships/hyperlink" Target="http://en.wikipedia.org/wiki/Friction_drilling" TargetMode="External"/><Relationship Id="rId128" Type="http://schemas.openxmlformats.org/officeDocument/2006/relationships/image" Target="media/image90.png"/><Relationship Id="rId149" Type="http://schemas.openxmlformats.org/officeDocument/2006/relationships/image" Target="media/image108.png"/><Relationship Id="rId5" Type="http://schemas.openxmlformats.org/officeDocument/2006/relationships/settings" Target="settings.xml"/><Relationship Id="rId95" Type="http://schemas.openxmlformats.org/officeDocument/2006/relationships/image" Target="media/image60.png"/><Relationship Id="rId160" Type="http://schemas.openxmlformats.org/officeDocument/2006/relationships/image" Target="media/image116.png"/><Relationship Id="rId181" Type="http://schemas.openxmlformats.org/officeDocument/2006/relationships/hyperlink" Target="http://www.vda.de/de/publikationen/publikationen_downloads/index.html" TargetMode="External"/><Relationship Id="rId22" Type="http://schemas.openxmlformats.org/officeDocument/2006/relationships/image" Target="media/image11.png"/><Relationship Id="rId43" Type="http://schemas.openxmlformats.org/officeDocument/2006/relationships/image" Target="media/image29.png"/><Relationship Id="rId64" Type="http://schemas.openxmlformats.org/officeDocument/2006/relationships/hyperlink" Target="http://creativecommons.org/licenses/by-sa/3.0/deed.en" TargetMode="External"/><Relationship Id="rId118" Type="http://schemas.openxmlformats.org/officeDocument/2006/relationships/image" Target="media/image80.png"/><Relationship Id="rId139" Type="http://schemas.openxmlformats.org/officeDocument/2006/relationships/image" Target="media/image99.png"/><Relationship Id="rId85" Type="http://schemas.openxmlformats.org/officeDocument/2006/relationships/hyperlink" Target="http://www.tox-uk.com/uk/products/joining-systems/tox-clinch-procedure.html" TargetMode="External"/><Relationship Id="rId150" Type="http://schemas.openxmlformats.org/officeDocument/2006/relationships/oleObject" Target="embeddings/oleObject6.bin"/><Relationship Id="rId171" Type="http://schemas.openxmlformats.org/officeDocument/2006/relationships/image" Target="media/image125.png"/><Relationship Id="rId12" Type="http://schemas.openxmlformats.org/officeDocument/2006/relationships/image" Target="media/image3.png"/><Relationship Id="rId33" Type="http://schemas.openxmlformats.org/officeDocument/2006/relationships/hyperlink" Target="http://www.google.com/patents/US7810231" TargetMode="External"/><Relationship Id="rId108" Type="http://schemas.openxmlformats.org/officeDocument/2006/relationships/image" Target="media/image70.jpeg"/><Relationship Id="rId129" Type="http://schemas.openxmlformats.org/officeDocument/2006/relationships/image" Target="media/image91.png"/><Relationship Id="rId54" Type="http://schemas.openxmlformats.org/officeDocument/2006/relationships/image" Target="media/image37.png"/><Relationship Id="rId75" Type="http://schemas.openxmlformats.org/officeDocument/2006/relationships/hyperlink" Target="http://www.unique-design.co.uk/flow-drilling/" TargetMode="External"/><Relationship Id="rId96" Type="http://schemas.openxmlformats.org/officeDocument/2006/relationships/image" Target="media/image61.png"/><Relationship Id="rId140" Type="http://schemas.openxmlformats.org/officeDocument/2006/relationships/image" Target="media/image100.png"/><Relationship Id="rId161" Type="http://schemas.openxmlformats.org/officeDocument/2006/relationships/image" Target="media/image117.png"/><Relationship Id="rId182" Type="http://schemas.openxmlformats.org/officeDocument/2006/relationships/hyperlink" Target="https://www.vda.de/de/services/Publikationen/fat-schriftenreihe-286.html" TargetMode="External"/><Relationship Id="rId6" Type="http://schemas.openxmlformats.org/officeDocument/2006/relationships/webSettings" Target="webSettings.xml"/><Relationship Id="rId23" Type="http://schemas.openxmlformats.org/officeDocument/2006/relationships/image" Target="media/image12.png"/><Relationship Id="rId119" Type="http://schemas.openxmlformats.org/officeDocument/2006/relationships/image" Target="media/image81.png"/><Relationship Id="rId44" Type="http://schemas.openxmlformats.org/officeDocument/2006/relationships/image" Target="media/image30.png"/><Relationship Id="rId65" Type="http://schemas.openxmlformats.org/officeDocument/2006/relationships/image" Target="media/image42.png"/><Relationship Id="rId86" Type="http://schemas.openxmlformats.org/officeDocument/2006/relationships/image" Target="media/image56.png"/><Relationship Id="rId130" Type="http://schemas.openxmlformats.org/officeDocument/2006/relationships/image" Target="media/image92.png"/><Relationship Id="rId151" Type="http://schemas.openxmlformats.org/officeDocument/2006/relationships/image" Target="media/image109.png"/><Relationship Id="rId172" Type="http://schemas.openxmlformats.org/officeDocument/2006/relationships/image" Target="media/image126.png"/><Relationship Id="rId13" Type="http://schemas.openxmlformats.org/officeDocument/2006/relationships/image" Target="media/image4.emf"/><Relationship Id="rId18" Type="http://schemas.openxmlformats.org/officeDocument/2006/relationships/hyperlink" Target="http://en.wikipedia.org/wiki/ISO_8601" TargetMode="External"/><Relationship Id="rId39" Type="http://schemas.openxmlformats.org/officeDocument/2006/relationships/image" Target="media/image25.png"/><Relationship Id="rId109" Type="http://schemas.openxmlformats.org/officeDocument/2006/relationships/image" Target="media/image71.jpe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hyperlink" Target="https://de.tox-pressotechnik.com/assets/countries/DE/pdf/TOX_Functional_Elements_85_de.pdf" TargetMode="External"/><Relationship Id="rId76" Type="http://schemas.openxmlformats.org/officeDocument/2006/relationships/image" Target="media/image49.jpeg"/><Relationship Id="rId97" Type="http://schemas.openxmlformats.org/officeDocument/2006/relationships/image" Target="media/image62.png"/><Relationship Id="rId104" Type="http://schemas.openxmlformats.org/officeDocument/2006/relationships/image" Target="media/image66.jpeg"/><Relationship Id="rId120" Type="http://schemas.openxmlformats.org/officeDocument/2006/relationships/image" Target="media/image82.png"/><Relationship Id="rId125" Type="http://schemas.openxmlformats.org/officeDocument/2006/relationships/image" Target="media/image87.png"/><Relationship Id="rId141" Type="http://schemas.openxmlformats.org/officeDocument/2006/relationships/image" Target="media/image101.png"/><Relationship Id="rId146" Type="http://schemas.openxmlformats.org/officeDocument/2006/relationships/image" Target="media/image106.wmf"/><Relationship Id="rId167" Type="http://schemas.openxmlformats.org/officeDocument/2006/relationships/image" Target="media/image121.png"/><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hyperlink" Target="http://en.wikipedia.org/wiki/File:Hairpin_clip.png" TargetMode="External"/><Relationship Id="rId162" Type="http://schemas.openxmlformats.org/officeDocument/2006/relationships/oleObject" Target="embeddings/oleObject9.bin"/><Relationship Id="rId183" Type="http://schemas.openxmlformats.org/officeDocument/2006/relationships/header" Target="header1.xml"/><Relationship Id="rId213" Type="http://schemas.microsoft.com/office/2011/relationships/commentsExtended" Target="commentsExtended.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fsintecusa.com/files/2011/09/Rivet-Brochure-Feb-2011.pdf"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3.png"/><Relationship Id="rId87" Type="http://schemas.openxmlformats.org/officeDocument/2006/relationships/hyperlink" Target="http://www.bartec-dt.com/images/heat2.png" TargetMode="External"/><Relationship Id="rId110" Type="http://schemas.openxmlformats.org/officeDocument/2006/relationships/image" Target="media/image72.jpeg"/><Relationship Id="rId115" Type="http://schemas.openxmlformats.org/officeDocument/2006/relationships/image" Target="media/image77.png"/><Relationship Id="rId131" Type="http://schemas.openxmlformats.org/officeDocument/2006/relationships/image" Target="media/image93.wmf"/><Relationship Id="rId136" Type="http://schemas.openxmlformats.org/officeDocument/2006/relationships/image" Target="media/image97.png"/><Relationship Id="rId157" Type="http://schemas.openxmlformats.org/officeDocument/2006/relationships/image" Target="media/image114.png"/><Relationship Id="rId178" Type="http://schemas.openxmlformats.org/officeDocument/2006/relationships/image" Target="media/image132.png"/><Relationship Id="rId61" Type="http://schemas.openxmlformats.org/officeDocument/2006/relationships/image" Target="http://upload.wikimedia.org/wikipedia/commons/thumb/6/61/Screw_head_types.svg/400px-Screw_head_types.svg.png" TargetMode="External"/><Relationship Id="rId82" Type="http://schemas.openxmlformats.org/officeDocument/2006/relationships/image" Target="media/image53.gif"/><Relationship Id="rId152" Type="http://schemas.openxmlformats.org/officeDocument/2006/relationships/image" Target="media/image110.png"/><Relationship Id="rId173" Type="http://schemas.openxmlformats.org/officeDocument/2006/relationships/image" Target="media/image127.png"/><Relationship Id="rId19" Type="http://schemas.openxmlformats.org/officeDocument/2006/relationships/image" Target="media/image8.png"/><Relationship Id="rId14" Type="http://schemas.openxmlformats.org/officeDocument/2006/relationships/oleObject" Target="embeddings/oleObject2.bin"/><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38.png"/><Relationship Id="rId77" Type="http://schemas.openxmlformats.org/officeDocument/2006/relationships/image" Target="media/image50.png"/><Relationship Id="rId100" Type="http://schemas.openxmlformats.org/officeDocument/2006/relationships/hyperlink" Target="http://www.boellhoff.de/files/jpg2/RIVTAC-Alu-Hybrid-low.jpg" TargetMode="External"/><Relationship Id="rId105" Type="http://schemas.openxmlformats.org/officeDocument/2006/relationships/image" Target="media/image67.jpeg"/><Relationship Id="rId126" Type="http://schemas.openxmlformats.org/officeDocument/2006/relationships/image" Target="media/image88.png"/><Relationship Id="rId147" Type="http://schemas.openxmlformats.org/officeDocument/2006/relationships/oleObject" Target="embeddings/oleObject5.bin"/><Relationship Id="rId168" Type="http://schemas.openxmlformats.org/officeDocument/2006/relationships/image" Target="media/image122.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47.png"/><Relationship Id="rId93" Type="http://schemas.openxmlformats.org/officeDocument/2006/relationships/image" Target="media/image59.png"/><Relationship Id="rId98" Type="http://schemas.openxmlformats.org/officeDocument/2006/relationships/image" Target="media/image63.png"/><Relationship Id="rId121" Type="http://schemas.openxmlformats.org/officeDocument/2006/relationships/image" Target="media/image83.png"/><Relationship Id="rId142" Type="http://schemas.openxmlformats.org/officeDocument/2006/relationships/image" Target="media/image102.png"/><Relationship Id="rId163" Type="http://schemas.openxmlformats.org/officeDocument/2006/relationships/image" Target="media/image118.png"/><Relationship Id="rId184" Type="http://schemas.openxmlformats.org/officeDocument/2006/relationships/footer" Target="footer1.xml"/><Relationship Id="rId3" Type="http://schemas.openxmlformats.org/officeDocument/2006/relationships/styles" Target="styles.xml"/><Relationship Id="rId214" Type="http://schemas.microsoft.com/office/2016/09/relationships/commentsIds" Target="commentsIds.xml"/><Relationship Id="rId25" Type="http://schemas.openxmlformats.org/officeDocument/2006/relationships/image" Target="media/image13.gif"/><Relationship Id="rId46" Type="http://schemas.openxmlformats.org/officeDocument/2006/relationships/hyperlink" Target="http://www.rivet.com/Catalog_CompleteVersion/ImpactOnly-2-03-12.pdf" TargetMode="External"/><Relationship Id="rId67" Type="http://schemas.openxmlformats.org/officeDocument/2006/relationships/hyperlink" Target="http://upload.wikimedia.org/wikipedia/commons/0/00/Lead_and_pitch.png" TargetMode="External"/><Relationship Id="rId116" Type="http://schemas.openxmlformats.org/officeDocument/2006/relationships/image" Target="media/image78.png"/><Relationship Id="rId137" Type="http://schemas.openxmlformats.org/officeDocument/2006/relationships/oleObject" Target="embeddings/oleObject4.bin"/><Relationship Id="rId158" Type="http://schemas.openxmlformats.org/officeDocument/2006/relationships/image" Target="media/image115.pn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hyperlink" Target="http://commons.wikimedia.org/wiki/File:Screw_head_types.svg" TargetMode="External"/><Relationship Id="rId83" Type="http://schemas.openxmlformats.org/officeDocument/2006/relationships/image" Target="media/image54.png"/><Relationship Id="rId88" Type="http://schemas.openxmlformats.org/officeDocument/2006/relationships/image" Target="media/image57.png"/><Relationship Id="rId111" Type="http://schemas.openxmlformats.org/officeDocument/2006/relationships/image" Target="media/image73.jpeg"/><Relationship Id="rId132" Type="http://schemas.openxmlformats.org/officeDocument/2006/relationships/oleObject" Target="embeddings/oleObject3.bin"/><Relationship Id="rId153" Type="http://schemas.openxmlformats.org/officeDocument/2006/relationships/image" Target="media/image111.png"/><Relationship Id="rId174" Type="http://schemas.openxmlformats.org/officeDocument/2006/relationships/image" Target="media/image128.png"/><Relationship Id="rId179" Type="http://schemas.openxmlformats.org/officeDocument/2006/relationships/hyperlink" Target="http://www.vda.de/de/publikationen/publikationen_downloads/index.html" TargetMode="External"/><Relationship Id="rId15" Type="http://schemas.openxmlformats.org/officeDocument/2006/relationships/image" Target="media/image5.png"/><Relationship Id="rId36" Type="http://schemas.openxmlformats.org/officeDocument/2006/relationships/image" Target="media/image22.png"/><Relationship Id="rId57" Type="http://schemas.openxmlformats.org/officeDocument/2006/relationships/hyperlink" Target="https://en.wikipedia.org/wiki/Nut_(hardware)" TargetMode="External"/><Relationship Id="rId106" Type="http://schemas.openxmlformats.org/officeDocument/2006/relationships/image" Target="media/image68.jpeg"/><Relationship Id="rId127" Type="http://schemas.openxmlformats.org/officeDocument/2006/relationships/image" Target="media/image89.png"/><Relationship Id="rId10" Type="http://schemas.openxmlformats.org/officeDocument/2006/relationships/oleObject" Target="embeddings/oleObject1.bin"/><Relationship Id="rId31" Type="http://schemas.openxmlformats.org/officeDocument/2006/relationships/image" Target="media/image18.png"/><Relationship Id="rId52" Type="http://schemas.openxmlformats.org/officeDocument/2006/relationships/hyperlink" Target="https://www.google.com.ar/patents/EP0967044A2?cl=en&amp;hl=de" TargetMode="External"/><Relationship Id="rId73" Type="http://schemas.openxmlformats.org/officeDocument/2006/relationships/image" Target="media/image48.png"/><Relationship Id="rId78" Type="http://schemas.openxmlformats.org/officeDocument/2006/relationships/hyperlink" Target="http://www.ejot-avdel.se/sites/default/files/product/files/Brochure_EJOT_FDS_en.pdf" TargetMode="External"/><Relationship Id="rId94" Type="http://schemas.openxmlformats.org/officeDocument/2006/relationships/hyperlink" Target="http://commons.wikimedia.org/wiki/File:Circlips_interieur.png" TargetMode="External"/><Relationship Id="rId99" Type="http://schemas.openxmlformats.org/officeDocument/2006/relationships/image" Target="media/image64.jpeg"/><Relationship Id="rId101" Type="http://schemas.openxmlformats.org/officeDocument/2006/relationships/image" Target="media/image65.png"/><Relationship Id="rId122" Type="http://schemas.openxmlformats.org/officeDocument/2006/relationships/image" Target="media/image84.png"/><Relationship Id="rId143" Type="http://schemas.openxmlformats.org/officeDocument/2006/relationships/image" Target="media/image103.png"/><Relationship Id="rId148" Type="http://schemas.openxmlformats.org/officeDocument/2006/relationships/image" Target="media/image107.png"/><Relationship Id="rId164" Type="http://schemas.openxmlformats.org/officeDocument/2006/relationships/image" Target="media/image119.png"/><Relationship Id="rId169" Type="http://schemas.openxmlformats.org/officeDocument/2006/relationships/image" Target="media/image123.png"/><Relationship Id="rId18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hyperlink" Target="https://www.vda.de/de/services/Publikationen/fatxml-format-version-v1.2.html" TargetMode="External"/><Relationship Id="rId215" Type="http://schemas.microsoft.com/office/2011/relationships/people" Target="people.xml"/><Relationship Id="rId26" Type="http://schemas.openxmlformats.org/officeDocument/2006/relationships/image" Target="media/image14.jpeg"/><Relationship Id="rId47" Type="http://schemas.openxmlformats.org/officeDocument/2006/relationships/image" Target="media/image32.png"/><Relationship Id="rId68" Type="http://schemas.openxmlformats.org/officeDocument/2006/relationships/hyperlink" Target="https://en.wikipedia.org/wiki/Parameter" TargetMode="External"/><Relationship Id="rId89" Type="http://schemas.openxmlformats.org/officeDocument/2006/relationships/hyperlink" Target="http://www.emersonindustrial.com/en-US/documentcenter/BransonUltrasonics/Plastic%20Joining/Non-Ultrasonics/Thermal%20Staking%20Design%20Guide%20pgs.pdf" TargetMode="External"/><Relationship Id="rId112" Type="http://schemas.openxmlformats.org/officeDocument/2006/relationships/image" Target="media/image74.JPG"/><Relationship Id="rId133" Type="http://schemas.openxmlformats.org/officeDocument/2006/relationships/image" Target="media/image94.png"/><Relationship Id="rId154" Type="http://schemas.openxmlformats.org/officeDocument/2006/relationships/oleObject" Target="embeddings/oleObject7.bin"/><Relationship Id="rId175" Type="http://schemas.openxmlformats.org/officeDocument/2006/relationships/image" Target="media/image129.png"/><Relationship Id="rId16" Type="http://schemas.openxmlformats.org/officeDocument/2006/relationships/image" Target="media/image6.png"/><Relationship Id="rId37" Type="http://schemas.openxmlformats.org/officeDocument/2006/relationships/image" Target="media/image23.png"/><Relationship Id="rId58" Type="http://schemas.openxmlformats.org/officeDocument/2006/relationships/image" Target="media/image39.png"/><Relationship Id="rId79" Type="http://schemas.openxmlformats.org/officeDocument/2006/relationships/hyperlink" Target="https://www.youtube.com/watch?v=bnPBpN2y2FA" TargetMode="External"/><Relationship Id="rId102" Type="http://schemas.microsoft.com/office/2007/relationships/hdphoto" Target="media/hdphoto1.wdp"/><Relationship Id="rId123" Type="http://schemas.openxmlformats.org/officeDocument/2006/relationships/image" Target="media/image85.png"/><Relationship Id="rId144" Type="http://schemas.openxmlformats.org/officeDocument/2006/relationships/image" Target="media/image104.png"/><Relationship Id="rId90" Type="http://schemas.openxmlformats.org/officeDocument/2006/relationships/hyperlink" Target="https://upload.wikimedia.org/wikipedia/commons/0/03/Hairpin_clip.png" TargetMode="External"/><Relationship Id="rId165" Type="http://schemas.openxmlformats.org/officeDocument/2006/relationships/oleObject" Target="embeddings/oleObject10.bin"/><Relationship Id="rId186" Type="http://schemas.openxmlformats.org/officeDocument/2006/relationships/theme" Target="theme/theme1.xml"/><Relationship Id="rId27" Type="http://schemas.openxmlformats.org/officeDocument/2006/relationships/hyperlink" Target="http://www.stanleyengineeredfastening.com/brands/pop/rivets/selection-factors" TargetMode="External"/><Relationship Id="rId48" Type="http://schemas.openxmlformats.org/officeDocument/2006/relationships/image" Target="media/image33.png"/><Relationship Id="rId69" Type="http://schemas.openxmlformats.org/officeDocument/2006/relationships/image" Target="media/image44.png"/><Relationship Id="rId113" Type="http://schemas.openxmlformats.org/officeDocument/2006/relationships/image" Target="media/image75.png"/><Relationship Id="rId134" Type="http://schemas.openxmlformats.org/officeDocument/2006/relationships/image" Target="media/image95.png"/><Relationship Id="rId80" Type="http://schemas.openxmlformats.org/officeDocument/2006/relationships/image" Target="media/image51.png"/><Relationship Id="rId155" Type="http://schemas.openxmlformats.org/officeDocument/2006/relationships/image" Target="media/image112.png"/><Relationship Id="rId176" Type="http://schemas.openxmlformats.org/officeDocument/2006/relationships/image" Target="media/image130.png"/><Relationship Id="rId17" Type="http://schemas.openxmlformats.org/officeDocument/2006/relationships/image" Target="media/image7.png"/><Relationship Id="rId38" Type="http://schemas.openxmlformats.org/officeDocument/2006/relationships/image" Target="media/image24.png"/><Relationship Id="rId59" Type="http://schemas.openxmlformats.org/officeDocument/2006/relationships/image" Target="media/image40.png"/><Relationship Id="rId103" Type="http://schemas.openxmlformats.org/officeDocument/2006/relationships/hyperlink" Target="http://www.boellhoff.de" TargetMode="External"/><Relationship Id="rId124" Type="http://schemas.openxmlformats.org/officeDocument/2006/relationships/image" Target="media/image86.png"/><Relationship Id="rId70" Type="http://schemas.openxmlformats.org/officeDocument/2006/relationships/image" Target="media/image45.png"/><Relationship Id="rId91" Type="http://schemas.openxmlformats.org/officeDocument/2006/relationships/image" Target="media/image58.png"/><Relationship Id="rId145" Type="http://schemas.openxmlformats.org/officeDocument/2006/relationships/image" Target="media/image105.png"/><Relationship Id="rId166" Type="http://schemas.openxmlformats.org/officeDocument/2006/relationships/image" Target="media/image120.png"/><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comments" Target="comments.xml"/><Relationship Id="rId114" Type="http://schemas.openxmlformats.org/officeDocument/2006/relationships/image" Target="media/image76.png"/><Relationship Id="rId60" Type="http://schemas.openxmlformats.org/officeDocument/2006/relationships/image" Target="media/image41.png"/><Relationship Id="rId81" Type="http://schemas.openxmlformats.org/officeDocument/2006/relationships/image" Target="media/image52.png"/><Relationship Id="rId135" Type="http://schemas.openxmlformats.org/officeDocument/2006/relationships/image" Target="media/image96.png"/><Relationship Id="rId156" Type="http://schemas.openxmlformats.org/officeDocument/2006/relationships/image" Target="media/image113.png"/><Relationship Id="rId177" Type="http://schemas.openxmlformats.org/officeDocument/2006/relationships/image" Target="media/image131.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6B62E9-F709-4423-9DEB-E209C8619A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41</TotalTime>
  <Pages>166</Pages>
  <Words>45521</Words>
  <Characters>259476</Characters>
  <Application>Microsoft Office Word</Application>
  <DocSecurity>0</DocSecurity>
  <Lines>2162</Lines>
  <Paragraphs>608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304389</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24</cp:revision>
  <cp:lastPrinted>2015-03-23T01:59:00Z</cp:lastPrinted>
  <dcterms:created xsi:type="dcterms:W3CDTF">2020-04-27T15:14:00Z</dcterms:created>
  <dcterms:modified xsi:type="dcterms:W3CDTF">2020-05-31T13:12:00Z</dcterms:modified>
</cp:coreProperties>
</file>