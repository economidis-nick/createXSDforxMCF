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51248B"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52444162"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1C62003F"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ins w:id="0" w:author="nick" w:date="2020-05-31T14:55:00Z">
        <w:r w:rsidR="0051248B">
          <w:rPr>
            <w:b/>
            <w:sz w:val="40"/>
            <w:szCs w:val="40"/>
            <w:lang w:val="de-DE"/>
          </w:rPr>
          <w:t>3.1</w:t>
        </w:r>
      </w:ins>
      <w:del w:id="1" w:author="nick" w:date="2020-05-31T14:55:00Z">
        <w:r w:rsidR="00561944" w:rsidRPr="0033379A" w:rsidDel="0051248B">
          <w:rPr>
            <w:b/>
            <w:sz w:val="40"/>
            <w:szCs w:val="40"/>
            <w:lang w:val="de-DE"/>
          </w:rPr>
          <w:delText>3</w:delText>
        </w:r>
        <w:r w:rsidR="00B04A42" w:rsidRPr="0033379A" w:rsidDel="0051248B">
          <w:rPr>
            <w:b/>
            <w:sz w:val="40"/>
            <w:szCs w:val="40"/>
            <w:lang w:val="de-DE"/>
          </w:rPr>
          <w:delText>.</w:delText>
        </w:r>
        <w:r w:rsidR="00561944" w:rsidRPr="0033379A" w:rsidDel="0051248B">
          <w:rPr>
            <w:b/>
            <w:sz w:val="40"/>
            <w:szCs w:val="40"/>
            <w:lang w:val="de-DE"/>
          </w:rPr>
          <w:delText>0</w:delText>
        </w:r>
        <w:r w:rsidR="00401B7D" w:rsidRPr="0033379A" w:rsidDel="0051248B">
          <w:rPr>
            <w:b/>
            <w:sz w:val="40"/>
            <w:szCs w:val="40"/>
            <w:lang w:val="de-DE"/>
          </w:rPr>
          <w:delText xml:space="preserve"> </w:delText>
        </w:r>
        <w:r w:rsidR="009F7B47" w:rsidRPr="0033379A" w:rsidDel="0051248B">
          <w:rPr>
            <w:b/>
            <w:i/>
            <w:sz w:val="40"/>
            <w:szCs w:val="40"/>
            <w:lang w:val="de-DE"/>
          </w:rPr>
          <w:delText>revision 1</w:delText>
        </w:r>
      </w:del>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E97BA71"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nick" w:date="2020-05-31T14:53:00Z">
        <w:r w:rsidR="0051248B">
          <w:rPr>
            <w:noProof/>
          </w:rPr>
          <w:t>May 31, 2020</w:t>
        </w:r>
      </w:ins>
      <w:del w:id="4" w:author="nick" w:date="2020-05-27T19:34:00Z">
        <w:r w:rsidR="00A2710C" w:rsidDel="00180A63">
          <w:rPr>
            <w:noProof/>
          </w:rPr>
          <w:delText>May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2284F7FF" w14:textId="7943497F" w:rsidR="005125B1"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9880484" w:history="1">
        <w:r w:rsidR="005125B1" w:rsidRPr="00E3311B">
          <w:rPr>
            <w:rStyle w:val="Hyperlink"/>
            <w:noProof/>
            <w14:scene3d>
              <w14:camera w14:prst="orthographicFront"/>
              <w14:lightRig w14:rig="threePt" w14:dir="t">
                <w14:rot w14:lat="0" w14:lon="0" w14:rev="0"/>
              </w14:lightRig>
            </w14:scene3d>
          </w:rPr>
          <w:t>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_Toc39880484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22AC0FC" w14:textId="117DAABB"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5" w:history="1">
        <w:r w:rsidR="005125B1" w:rsidRPr="00E3311B">
          <w:rPr>
            <w:rStyle w:val="Hyperlink"/>
            <w:noProof/>
          </w:rPr>
          <w:t>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Motivation</w:t>
        </w:r>
        <w:r w:rsidR="005125B1">
          <w:rPr>
            <w:noProof/>
            <w:webHidden/>
          </w:rPr>
          <w:tab/>
        </w:r>
        <w:r w:rsidR="005125B1">
          <w:rPr>
            <w:noProof/>
            <w:webHidden/>
          </w:rPr>
          <w:fldChar w:fldCharType="begin"/>
        </w:r>
        <w:r w:rsidR="005125B1">
          <w:rPr>
            <w:noProof/>
            <w:webHidden/>
          </w:rPr>
          <w:instrText xml:space="preserve"> PAGEREF _Toc39880485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1D3A6B1A" w14:textId="5E3C4949"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6" w:history="1">
        <w:r w:rsidR="005125B1" w:rsidRPr="00E3311B">
          <w:rPr>
            <w:rStyle w:val="Hyperlink"/>
            <w:noProof/>
          </w:rPr>
          <w:t>1.2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MCF at Ford</w:t>
        </w:r>
        <w:r w:rsidR="005125B1">
          <w:rPr>
            <w:noProof/>
            <w:webHidden/>
          </w:rPr>
          <w:tab/>
        </w:r>
        <w:r w:rsidR="005125B1">
          <w:rPr>
            <w:noProof/>
            <w:webHidden/>
          </w:rPr>
          <w:fldChar w:fldCharType="begin"/>
        </w:r>
        <w:r w:rsidR="005125B1">
          <w:rPr>
            <w:noProof/>
            <w:webHidden/>
          </w:rPr>
          <w:instrText xml:space="preserve"> PAGEREF _Toc39880486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652B78F8" w14:textId="755EFB44"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7" w:history="1">
        <w:r w:rsidR="005125B1" w:rsidRPr="00E3311B">
          <w:rPr>
            <w:rStyle w:val="Hyperlink"/>
            <w:noProof/>
          </w:rPr>
          <w:t>1.3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From MCF to χMCF - The Scope of the Document</w:t>
        </w:r>
        <w:r w:rsidR="005125B1">
          <w:rPr>
            <w:noProof/>
            <w:webHidden/>
          </w:rPr>
          <w:tab/>
        </w:r>
        <w:r w:rsidR="005125B1">
          <w:rPr>
            <w:noProof/>
            <w:webHidden/>
          </w:rPr>
          <w:fldChar w:fldCharType="begin"/>
        </w:r>
        <w:r w:rsidR="005125B1">
          <w:rPr>
            <w:noProof/>
            <w:webHidden/>
          </w:rPr>
          <w:instrText xml:space="preserve"> PAGEREF _Toc39880487 \h </w:instrText>
        </w:r>
        <w:r w:rsidR="005125B1">
          <w:rPr>
            <w:noProof/>
            <w:webHidden/>
          </w:rPr>
        </w:r>
        <w:r w:rsidR="005125B1">
          <w:rPr>
            <w:noProof/>
            <w:webHidden/>
          </w:rPr>
          <w:fldChar w:fldCharType="separate"/>
        </w:r>
        <w:r w:rsidR="00A2710C">
          <w:rPr>
            <w:noProof/>
            <w:webHidden/>
          </w:rPr>
          <w:t>19</w:t>
        </w:r>
        <w:r w:rsidR="005125B1">
          <w:rPr>
            <w:noProof/>
            <w:webHidden/>
          </w:rPr>
          <w:fldChar w:fldCharType="end"/>
        </w:r>
      </w:hyperlink>
    </w:p>
    <w:p w14:paraId="4FCCA898" w14:textId="6E4DC83B"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88" w:history="1">
        <w:r w:rsidR="005125B1" w:rsidRPr="00E3311B">
          <w:rPr>
            <w:rStyle w:val="Hyperlink"/>
            <w:noProof/>
            <w14:scene3d>
              <w14:camera w14:prst="orthographicFront"/>
              <w14:lightRig w14:rig="threePt" w14:dir="t">
                <w14:rot w14:lat="0" w14:lon="0" w14:rev="0"/>
              </w14:lightRig>
            </w14:scene3d>
          </w:rPr>
          <w:t>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Design Principles and Basic Features of χMCF</w:t>
        </w:r>
        <w:r w:rsidR="005125B1">
          <w:rPr>
            <w:noProof/>
            <w:webHidden/>
          </w:rPr>
          <w:tab/>
        </w:r>
        <w:r w:rsidR="005125B1">
          <w:rPr>
            <w:noProof/>
            <w:webHidden/>
          </w:rPr>
          <w:fldChar w:fldCharType="begin"/>
        </w:r>
        <w:r w:rsidR="005125B1">
          <w:rPr>
            <w:noProof/>
            <w:webHidden/>
          </w:rPr>
          <w:instrText xml:space="preserve"> PAGEREF _Toc39880488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796CBBA3" w14:textId="6F42875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89" w:history="1">
        <w:r w:rsidR="005125B1" w:rsidRPr="00E3311B">
          <w:rPr>
            <w:rStyle w:val="Hyperlink"/>
            <w:noProof/>
          </w:rPr>
          <w:t>2.1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Design Principles</w:t>
        </w:r>
        <w:r w:rsidR="005125B1">
          <w:rPr>
            <w:noProof/>
            <w:webHidden/>
          </w:rPr>
          <w:tab/>
        </w:r>
        <w:r w:rsidR="005125B1">
          <w:rPr>
            <w:noProof/>
            <w:webHidden/>
          </w:rPr>
          <w:fldChar w:fldCharType="begin"/>
        </w:r>
        <w:r w:rsidR="005125B1">
          <w:rPr>
            <w:noProof/>
            <w:webHidden/>
          </w:rPr>
          <w:instrText xml:space="preserve"> PAGEREF _Toc39880489 \h </w:instrText>
        </w:r>
        <w:r w:rsidR="005125B1">
          <w:rPr>
            <w:noProof/>
            <w:webHidden/>
          </w:rPr>
        </w:r>
        <w:r w:rsidR="005125B1">
          <w:rPr>
            <w:noProof/>
            <w:webHidden/>
          </w:rPr>
          <w:fldChar w:fldCharType="separate"/>
        </w:r>
        <w:r w:rsidR="00A2710C">
          <w:rPr>
            <w:noProof/>
            <w:webHidden/>
          </w:rPr>
          <w:t>21</w:t>
        </w:r>
        <w:r w:rsidR="005125B1">
          <w:rPr>
            <w:noProof/>
            <w:webHidden/>
          </w:rPr>
          <w:fldChar w:fldCharType="end"/>
        </w:r>
      </w:hyperlink>
    </w:p>
    <w:p w14:paraId="5B67560C" w14:textId="7BB70D6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0" w:history="1">
        <w:r w:rsidR="005125B1" w:rsidRPr="00E3311B">
          <w:rPr>
            <w:rStyle w:val="Hyperlink"/>
            <w:noProof/>
          </w:rPr>
          <w:t>2.2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Idealization of Joints</w:t>
        </w:r>
        <w:r w:rsidR="005125B1">
          <w:rPr>
            <w:noProof/>
            <w:webHidden/>
          </w:rPr>
          <w:tab/>
        </w:r>
        <w:r w:rsidR="005125B1">
          <w:rPr>
            <w:noProof/>
            <w:webHidden/>
          </w:rPr>
          <w:fldChar w:fldCharType="begin"/>
        </w:r>
        <w:r w:rsidR="005125B1">
          <w:rPr>
            <w:noProof/>
            <w:webHidden/>
          </w:rPr>
          <w:instrText xml:space="preserve"> PAGEREF _Toc39880490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265CF1B0" w14:textId="20409E6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1" w:history="1">
        <w:r w:rsidR="005125B1" w:rsidRPr="00E3311B">
          <w:rPr>
            <w:rStyle w:val="Hyperlink"/>
            <w:noProof/>
          </w:rPr>
          <w:t>2.3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Reconstruction of Joints from χMCF</w:t>
        </w:r>
        <w:r w:rsidR="005125B1">
          <w:rPr>
            <w:noProof/>
            <w:webHidden/>
          </w:rPr>
          <w:tab/>
        </w:r>
        <w:r w:rsidR="005125B1">
          <w:rPr>
            <w:noProof/>
            <w:webHidden/>
          </w:rPr>
          <w:fldChar w:fldCharType="begin"/>
        </w:r>
        <w:r w:rsidR="005125B1">
          <w:rPr>
            <w:noProof/>
            <w:webHidden/>
          </w:rPr>
          <w:instrText xml:space="preserve"> PAGEREF _Toc39880491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6B0B2EB" w14:textId="1EE643C3"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2" w:history="1">
        <w:r w:rsidR="005125B1" w:rsidRPr="00E3311B">
          <w:rPr>
            <w:rStyle w:val="Hyperlink"/>
            <w:noProof/>
          </w:rPr>
          <w:t>2.4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Description of Topology</w:t>
        </w:r>
        <w:r w:rsidR="005125B1">
          <w:rPr>
            <w:noProof/>
            <w:webHidden/>
          </w:rPr>
          <w:tab/>
        </w:r>
        <w:r w:rsidR="005125B1">
          <w:rPr>
            <w:noProof/>
            <w:webHidden/>
          </w:rPr>
          <w:fldChar w:fldCharType="begin"/>
        </w:r>
        <w:r w:rsidR="005125B1">
          <w:rPr>
            <w:noProof/>
            <w:webHidden/>
          </w:rPr>
          <w:instrText xml:space="preserve"> PAGEREF _Toc39880492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53CCD43C" w14:textId="71C2AA6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3" w:history="1">
        <w:r w:rsidR="005125B1" w:rsidRPr="00E3311B">
          <w:rPr>
            <w:rStyle w:val="Hyperlink"/>
            <w:noProof/>
          </w:rPr>
          <w:t>2.5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χMCF in the Development Processes</w:t>
        </w:r>
        <w:r w:rsidR="005125B1">
          <w:rPr>
            <w:noProof/>
            <w:webHidden/>
          </w:rPr>
          <w:tab/>
        </w:r>
        <w:r w:rsidR="005125B1">
          <w:rPr>
            <w:noProof/>
            <w:webHidden/>
          </w:rPr>
          <w:fldChar w:fldCharType="begin"/>
        </w:r>
        <w:r w:rsidR="005125B1">
          <w:rPr>
            <w:noProof/>
            <w:webHidden/>
          </w:rPr>
          <w:instrText xml:space="preserve"> PAGEREF _Toc39880493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73F6ED17" w14:textId="1B32FDE6"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4" w:history="1">
        <w:r w:rsidR="005125B1" w:rsidRPr="00E3311B">
          <w:rPr>
            <w:rStyle w:val="Hyperlink"/>
            <w:noProof/>
            <w14:scene3d>
              <w14:camera w14:prst="orthographicFront"/>
              <w14:lightRig w14:rig="threePt" w14:dir="t">
                <w14:rot w14:lat="0" w14:lon="0" w14:rev="0"/>
              </w14:lightRig>
            </w14:scene3d>
          </w:rPr>
          <w:t>3</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Keywords of XML specification</w:t>
        </w:r>
        <w:r w:rsidR="005125B1">
          <w:rPr>
            <w:noProof/>
            <w:webHidden/>
          </w:rPr>
          <w:tab/>
        </w:r>
        <w:r w:rsidR="005125B1">
          <w:rPr>
            <w:noProof/>
            <w:webHidden/>
          </w:rPr>
          <w:fldChar w:fldCharType="begin"/>
        </w:r>
        <w:r w:rsidR="005125B1">
          <w:rPr>
            <w:noProof/>
            <w:webHidden/>
          </w:rPr>
          <w:instrText xml:space="preserve"> PAGEREF _Toc39880494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62F28FC1" w14:textId="409A8F1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5" w:history="1">
        <w:r w:rsidR="005125B1" w:rsidRPr="00E3311B">
          <w:rPr>
            <w:rStyle w:val="Hyperlink"/>
            <w:noProof/>
          </w:rPr>
          <w:t>3.1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Keywords</w:t>
        </w:r>
        <w:r w:rsidR="005125B1">
          <w:rPr>
            <w:noProof/>
            <w:webHidden/>
          </w:rPr>
          <w:tab/>
        </w:r>
        <w:r w:rsidR="005125B1">
          <w:rPr>
            <w:noProof/>
            <w:webHidden/>
          </w:rPr>
          <w:fldChar w:fldCharType="begin"/>
        </w:r>
        <w:r w:rsidR="005125B1">
          <w:rPr>
            <w:noProof/>
            <w:webHidden/>
          </w:rPr>
          <w:instrText xml:space="preserve"> PAGEREF _Toc39880495 \h </w:instrText>
        </w:r>
        <w:r w:rsidR="005125B1">
          <w:rPr>
            <w:noProof/>
            <w:webHidden/>
          </w:rPr>
        </w:r>
        <w:r w:rsidR="005125B1">
          <w:rPr>
            <w:noProof/>
            <w:webHidden/>
          </w:rPr>
          <w:fldChar w:fldCharType="separate"/>
        </w:r>
        <w:r w:rsidR="00A2710C">
          <w:rPr>
            <w:noProof/>
            <w:webHidden/>
          </w:rPr>
          <w:t>26</w:t>
        </w:r>
        <w:r w:rsidR="005125B1">
          <w:rPr>
            <w:noProof/>
            <w:webHidden/>
          </w:rPr>
          <w:fldChar w:fldCharType="end"/>
        </w:r>
      </w:hyperlink>
    </w:p>
    <w:p w14:paraId="0E81B775" w14:textId="717497B3"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496" w:history="1">
        <w:r w:rsidR="005125B1" w:rsidRPr="00E3311B">
          <w:rPr>
            <w:rStyle w:val="Hyperlink"/>
            <w:noProof/>
            <w14:scene3d>
              <w14:camera w14:prst="orthographicFront"/>
              <w14:lightRig w14:rig="threePt" w14:dir="t">
                <w14:rot w14:lat="0" w14:lon="0" w14:rev="0"/>
              </w14:lightRig>
            </w14:scene3d>
          </w:rPr>
          <w:t>4</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Parts, Properties and Assemblies</w:t>
        </w:r>
        <w:r w:rsidR="005125B1">
          <w:rPr>
            <w:noProof/>
            <w:webHidden/>
          </w:rPr>
          <w:tab/>
        </w:r>
        <w:r w:rsidR="005125B1">
          <w:rPr>
            <w:noProof/>
            <w:webHidden/>
          </w:rPr>
          <w:fldChar w:fldCharType="begin"/>
        </w:r>
        <w:r w:rsidR="005125B1">
          <w:rPr>
            <w:noProof/>
            <w:webHidden/>
          </w:rPr>
          <w:instrText xml:space="preserve"> PAGEREF _Toc39880496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167BCE7" w14:textId="304CDCFB"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7" w:history="1">
        <w:r w:rsidR="005125B1" w:rsidRPr="00E3311B">
          <w:rPr>
            <w:rStyle w:val="Hyperlink"/>
            <w:noProof/>
          </w:rPr>
          <w:t>4.1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Parts</w:t>
        </w:r>
        <w:r w:rsidR="005125B1">
          <w:rPr>
            <w:noProof/>
            <w:webHidden/>
          </w:rPr>
          <w:tab/>
        </w:r>
        <w:r w:rsidR="005125B1">
          <w:rPr>
            <w:noProof/>
            <w:webHidden/>
          </w:rPr>
          <w:fldChar w:fldCharType="begin"/>
        </w:r>
        <w:r w:rsidR="005125B1">
          <w:rPr>
            <w:noProof/>
            <w:webHidden/>
          </w:rPr>
          <w:instrText xml:space="preserve"> PAGEREF _Toc39880497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23C6A2A4" w14:textId="47AF5BEA" w:rsidR="005125B1" w:rsidRDefault="0051248B">
      <w:pPr>
        <w:pStyle w:val="TOC3"/>
        <w:rPr>
          <w:rFonts w:asciiTheme="minorHAnsi" w:eastAsiaTheme="minorEastAsia" w:hAnsiTheme="minorHAnsi" w:cstheme="minorBidi"/>
          <w:noProof/>
          <w:sz w:val="22"/>
          <w:szCs w:val="22"/>
          <w:lang w:val="de-DE"/>
        </w:rPr>
      </w:pPr>
      <w:hyperlink w:anchor="_Toc39880498" w:history="1">
        <w:r w:rsidR="005125B1" w:rsidRPr="00E3311B">
          <w:rPr>
            <w:rStyle w:val="Hyperlink"/>
            <w:noProof/>
          </w:rPr>
          <w:t>4.1.1</w:t>
        </w:r>
        <w:r w:rsidR="005125B1">
          <w:rPr>
            <w:rFonts w:asciiTheme="minorHAnsi" w:eastAsiaTheme="minorEastAsia" w:hAnsiTheme="minorHAnsi" w:cstheme="minorBidi"/>
            <w:noProof/>
            <w:sz w:val="22"/>
            <w:szCs w:val="22"/>
            <w:lang w:val="de-DE"/>
          </w:rPr>
          <w:tab/>
        </w:r>
        <w:r w:rsidR="005125B1" w:rsidRPr="00E3311B">
          <w:rPr>
            <w:rStyle w:val="Hyperlink"/>
            <w:noProof/>
          </w:rPr>
          <w:t>Part Labels</w:t>
        </w:r>
        <w:r w:rsidR="005125B1">
          <w:rPr>
            <w:noProof/>
            <w:webHidden/>
          </w:rPr>
          <w:tab/>
        </w:r>
        <w:r w:rsidR="005125B1">
          <w:rPr>
            <w:noProof/>
            <w:webHidden/>
          </w:rPr>
          <w:fldChar w:fldCharType="begin"/>
        </w:r>
        <w:r w:rsidR="005125B1">
          <w:rPr>
            <w:noProof/>
            <w:webHidden/>
          </w:rPr>
          <w:instrText xml:space="preserve"> PAGEREF _Toc39880498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65A3450" w14:textId="3B40363D"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499" w:history="1">
        <w:r w:rsidR="005125B1" w:rsidRPr="00E3311B">
          <w:rPr>
            <w:rStyle w:val="Hyperlink"/>
            <w:noProof/>
          </w:rPr>
          <w:t>4.2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Properties</w:t>
        </w:r>
        <w:r w:rsidR="005125B1">
          <w:rPr>
            <w:noProof/>
            <w:webHidden/>
          </w:rPr>
          <w:tab/>
        </w:r>
        <w:r w:rsidR="005125B1">
          <w:rPr>
            <w:noProof/>
            <w:webHidden/>
          </w:rPr>
          <w:fldChar w:fldCharType="begin"/>
        </w:r>
        <w:r w:rsidR="005125B1">
          <w:rPr>
            <w:noProof/>
            <w:webHidden/>
          </w:rPr>
          <w:instrText xml:space="preserve"> PAGEREF _Toc39880499 \h </w:instrText>
        </w:r>
        <w:r w:rsidR="005125B1">
          <w:rPr>
            <w:noProof/>
            <w:webHidden/>
          </w:rPr>
        </w:r>
        <w:r w:rsidR="005125B1">
          <w:rPr>
            <w:noProof/>
            <w:webHidden/>
          </w:rPr>
          <w:fldChar w:fldCharType="separate"/>
        </w:r>
        <w:r w:rsidR="00A2710C">
          <w:rPr>
            <w:noProof/>
            <w:webHidden/>
          </w:rPr>
          <w:t>28</w:t>
        </w:r>
        <w:r w:rsidR="005125B1">
          <w:rPr>
            <w:noProof/>
            <w:webHidden/>
          </w:rPr>
          <w:fldChar w:fldCharType="end"/>
        </w:r>
      </w:hyperlink>
    </w:p>
    <w:p w14:paraId="1D95A686" w14:textId="6C79A402"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0" w:history="1">
        <w:r w:rsidR="005125B1" w:rsidRPr="00E3311B">
          <w:rPr>
            <w:rStyle w:val="Hyperlink"/>
            <w:noProof/>
          </w:rPr>
          <w:t>4.3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Assemblies</w:t>
        </w:r>
        <w:r w:rsidR="005125B1">
          <w:rPr>
            <w:noProof/>
            <w:webHidden/>
          </w:rPr>
          <w:tab/>
        </w:r>
        <w:r w:rsidR="005125B1">
          <w:rPr>
            <w:noProof/>
            <w:webHidden/>
          </w:rPr>
          <w:fldChar w:fldCharType="begin"/>
        </w:r>
        <w:r w:rsidR="005125B1">
          <w:rPr>
            <w:noProof/>
            <w:webHidden/>
          </w:rPr>
          <w:instrText xml:space="preserve"> PAGEREF _Toc39880500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112224C5" w14:textId="3995EDAA"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01" w:history="1">
        <w:r w:rsidR="005125B1" w:rsidRPr="00E3311B">
          <w:rPr>
            <w:rStyle w:val="Hyperlink"/>
            <w:noProof/>
            <w14:scene3d>
              <w14:camera w14:prst="orthographicFront"/>
              <w14:lightRig w14:rig="threePt" w14:dir="t">
                <w14:rot w14:lat="0" w14:lon="0" w14:rev="0"/>
              </w14:lightRig>
            </w14:scene3d>
          </w:rPr>
          <w:t>5</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File Structure of χMCF</w:t>
        </w:r>
        <w:r w:rsidR="005125B1">
          <w:rPr>
            <w:noProof/>
            <w:webHidden/>
          </w:rPr>
          <w:tab/>
        </w:r>
        <w:r w:rsidR="005125B1">
          <w:rPr>
            <w:noProof/>
            <w:webHidden/>
          </w:rPr>
          <w:fldChar w:fldCharType="begin"/>
        </w:r>
        <w:r w:rsidR="005125B1">
          <w:rPr>
            <w:noProof/>
            <w:webHidden/>
          </w:rPr>
          <w:instrText xml:space="preserve"> PAGEREF _Toc39880501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65E954FC" w14:textId="62D2929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2" w:history="1">
        <w:r w:rsidR="005125B1" w:rsidRPr="00E3311B">
          <w:rPr>
            <w:rStyle w:val="Hyperlink"/>
            <w:noProof/>
          </w:rPr>
          <w:t>5.1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Elements containing general information</w:t>
        </w:r>
        <w:r w:rsidR="005125B1">
          <w:rPr>
            <w:noProof/>
            <w:webHidden/>
          </w:rPr>
          <w:tab/>
        </w:r>
        <w:r w:rsidR="005125B1">
          <w:rPr>
            <w:noProof/>
            <w:webHidden/>
          </w:rPr>
          <w:fldChar w:fldCharType="begin"/>
        </w:r>
        <w:r w:rsidR="005125B1">
          <w:rPr>
            <w:noProof/>
            <w:webHidden/>
          </w:rPr>
          <w:instrText xml:space="preserve"> PAGEREF _Toc39880502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436E22F6" w14:textId="3511E02D" w:rsidR="005125B1" w:rsidRDefault="0051248B">
      <w:pPr>
        <w:pStyle w:val="TOC3"/>
        <w:rPr>
          <w:rFonts w:asciiTheme="minorHAnsi" w:eastAsiaTheme="minorEastAsia" w:hAnsiTheme="minorHAnsi" w:cstheme="minorBidi"/>
          <w:noProof/>
          <w:sz w:val="22"/>
          <w:szCs w:val="22"/>
          <w:lang w:val="de-DE"/>
        </w:rPr>
      </w:pPr>
      <w:hyperlink w:anchor="_Toc39880503" w:history="1">
        <w:r w:rsidR="005125B1" w:rsidRPr="00E3311B">
          <w:rPr>
            <w:rStyle w:val="Hyperlink"/>
            <w:noProof/>
          </w:rPr>
          <w:t>5.1.1</w:t>
        </w:r>
        <w:r w:rsidR="005125B1">
          <w:rPr>
            <w:rFonts w:asciiTheme="minorHAnsi" w:eastAsiaTheme="minorEastAsia" w:hAnsiTheme="minorHAnsi" w:cstheme="minorBidi"/>
            <w:noProof/>
            <w:sz w:val="22"/>
            <w:szCs w:val="22"/>
            <w:lang w:val="de-DE"/>
          </w:rPr>
          <w:tab/>
        </w:r>
        <w:r w:rsidR="005125B1" w:rsidRPr="00E3311B">
          <w:rPr>
            <w:rStyle w:val="Hyperlink"/>
            <w:noProof/>
          </w:rPr>
          <w:t>Date</w:t>
        </w:r>
        <w:r w:rsidR="005125B1">
          <w:rPr>
            <w:noProof/>
            <w:webHidden/>
          </w:rPr>
          <w:tab/>
        </w:r>
        <w:r w:rsidR="005125B1">
          <w:rPr>
            <w:noProof/>
            <w:webHidden/>
          </w:rPr>
          <w:fldChar w:fldCharType="begin"/>
        </w:r>
        <w:r w:rsidR="005125B1">
          <w:rPr>
            <w:noProof/>
            <w:webHidden/>
          </w:rPr>
          <w:instrText xml:space="preserve"> PAGEREF _Toc39880503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734001EB" w14:textId="54315D61" w:rsidR="005125B1" w:rsidRDefault="0051248B">
      <w:pPr>
        <w:pStyle w:val="TOC3"/>
        <w:rPr>
          <w:rFonts w:asciiTheme="minorHAnsi" w:eastAsiaTheme="minorEastAsia" w:hAnsiTheme="minorHAnsi" w:cstheme="minorBidi"/>
          <w:noProof/>
          <w:sz w:val="22"/>
          <w:szCs w:val="22"/>
          <w:lang w:val="de-DE"/>
        </w:rPr>
      </w:pPr>
      <w:hyperlink w:anchor="_Toc39880504" w:history="1">
        <w:r w:rsidR="005125B1" w:rsidRPr="00E3311B">
          <w:rPr>
            <w:rStyle w:val="Hyperlink"/>
            <w:noProof/>
          </w:rPr>
          <w:t>5.1.2</w:t>
        </w:r>
        <w:r w:rsidR="005125B1">
          <w:rPr>
            <w:rFonts w:asciiTheme="minorHAnsi" w:eastAsiaTheme="minorEastAsia" w:hAnsiTheme="minorHAnsi" w:cstheme="minorBidi"/>
            <w:noProof/>
            <w:sz w:val="22"/>
            <w:szCs w:val="22"/>
            <w:lang w:val="de-DE"/>
          </w:rPr>
          <w:tab/>
        </w:r>
        <w:r w:rsidR="005125B1" w:rsidRPr="00E3311B">
          <w:rPr>
            <w:rStyle w:val="Hyperlink"/>
            <w:noProof/>
          </w:rPr>
          <w:t>Version</w:t>
        </w:r>
        <w:r w:rsidR="005125B1">
          <w:rPr>
            <w:noProof/>
            <w:webHidden/>
          </w:rPr>
          <w:tab/>
        </w:r>
        <w:r w:rsidR="005125B1">
          <w:rPr>
            <w:noProof/>
            <w:webHidden/>
          </w:rPr>
          <w:fldChar w:fldCharType="begin"/>
        </w:r>
        <w:r w:rsidR="005125B1">
          <w:rPr>
            <w:noProof/>
            <w:webHidden/>
          </w:rPr>
          <w:instrText xml:space="preserve"> PAGEREF _Toc39880504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79968A4E" w14:textId="76BD8ECD" w:rsidR="005125B1" w:rsidRDefault="0051248B">
      <w:pPr>
        <w:pStyle w:val="TOC3"/>
        <w:rPr>
          <w:rFonts w:asciiTheme="minorHAnsi" w:eastAsiaTheme="minorEastAsia" w:hAnsiTheme="minorHAnsi" w:cstheme="minorBidi"/>
          <w:noProof/>
          <w:sz w:val="22"/>
          <w:szCs w:val="22"/>
          <w:lang w:val="de-DE"/>
        </w:rPr>
      </w:pPr>
      <w:hyperlink w:anchor="_Toc39880505" w:history="1">
        <w:r w:rsidR="005125B1" w:rsidRPr="00E3311B">
          <w:rPr>
            <w:rStyle w:val="Hyperlink"/>
            <w:noProof/>
          </w:rPr>
          <w:t>5.1.3</w:t>
        </w:r>
        <w:r w:rsidR="005125B1">
          <w:rPr>
            <w:rFonts w:asciiTheme="minorHAnsi" w:eastAsiaTheme="minorEastAsia" w:hAnsiTheme="minorHAnsi" w:cstheme="minorBidi"/>
            <w:noProof/>
            <w:sz w:val="22"/>
            <w:szCs w:val="22"/>
            <w:lang w:val="de-DE"/>
          </w:rPr>
          <w:tab/>
        </w:r>
        <w:r w:rsidR="005125B1" w:rsidRPr="00E3311B">
          <w:rPr>
            <w:rStyle w:val="Hyperlink"/>
            <w:noProof/>
          </w:rPr>
          <w:t>Unit System</w:t>
        </w:r>
        <w:r w:rsidR="005125B1">
          <w:rPr>
            <w:noProof/>
            <w:webHidden/>
          </w:rPr>
          <w:tab/>
        </w:r>
        <w:r w:rsidR="005125B1">
          <w:rPr>
            <w:noProof/>
            <w:webHidden/>
          </w:rPr>
          <w:fldChar w:fldCharType="begin"/>
        </w:r>
        <w:r w:rsidR="005125B1">
          <w:rPr>
            <w:noProof/>
            <w:webHidden/>
          </w:rPr>
          <w:instrText xml:space="preserve"> PAGEREF _Toc39880505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1F44CEF2" w14:textId="15C6B763"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6" w:history="1">
        <w:r w:rsidR="005125B1" w:rsidRPr="00E3311B">
          <w:rPr>
            <w:rStyle w:val="Hyperlink"/>
            <w:noProof/>
          </w:rPr>
          <w:t>5.2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Application, User and Process Specific Data</w:t>
        </w:r>
        <w:r w:rsidR="005125B1">
          <w:rPr>
            <w:noProof/>
            <w:webHidden/>
          </w:rPr>
          <w:tab/>
        </w:r>
        <w:r w:rsidR="005125B1">
          <w:rPr>
            <w:noProof/>
            <w:webHidden/>
          </w:rPr>
          <w:fldChar w:fldCharType="begin"/>
        </w:r>
        <w:r w:rsidR="005125B1">
          <w:rPr>
            <w:noProof/>
            <w:webHidden/>
          </w:rPr>
          <w:instrText xml:space="preserve"> PAGEREF _Toc39880506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2DC3D017" w14:textId="65132C80" w:rsidR="005125B1" w:rsidRDefault="0051248B">
      <w:pPr>
        <w:pStyle w:val="TOC3"/>
        <w:rPr>
          <w:rFonts w:asciiTheme="minorHAnsi" w:eastAsiaTheme="minorEastAsia" w:hAnsiTheme="minorHAnsi" w:cstheme="minorBidi"/>
          <w:noProof/>
          <w:sz w:val="22"/>
          <w:szCs w:val="22"/>
          <w:lang w:val="de-DE"/>
        </w:rPr>
      </w:pPr>
      <w:hyperlink w:anchor="_Toc39880507" w:history="1">
        <w:r w:rsidR="005125B1" w:rsidRPr="00E3311B">
          <w:rPr>
            <w:rStyle w:val="Hyperlink"/>
            <w:noProof/>
          </w:rPr>
          <w:t>5.2.1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User Specific Data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_Toc39880507 \h </w:instrText>
        </w:r>
        <w:r w:rsidR="005125B1">
          <w:rPr>
            <w:noProof/>
            <w:webHidden/>
          </w:rPr>
        </w:r>
        <w:r w:rsidR="005125B1">
          <w:rPr>
            <w:noProof/>
            <w:webHidden/>
          </w:rPr>
          <w:fldChar w:fldCharType="separate"/>
        </w:r>
        <w:r w:rsidR="00A2710C">
          <w:rPr>
            <w:noProof/>
            <w:webHidden/>
          </w:rPr>
          <w:t>32</w:t>
        </w:r>
        <w:r w:rsidR="005125B1">
          <w:rPr>
            <w:noProof/>
            <w:webHidden/>
          </w:rPr>
          <w:fldChar w:fldCharType="end"/>
        </w:r>
      </w:hyperlink>
    </w:p>
    <w:p w14:paraId="4C12C258" w14:textId="11CC08D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08" w:history="1">
        <w:r w:rsidR="005125B1" w:rsidRPr="00E3311B">
          <w:rPr>
            <w:rStyle w:val="Hyperlink"/>
            <w:noProof/>
          </w:rPr>
          <w:t>5.2.1.1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Finite Element Specific Data </w:t>
        </w:r>
        <w:r w:rsidR="005125B1" w:rsidRPr="00E3311B">
          <w:rPr>
            <w:rStyle w:val="Hyperlink"/>
            <w:rFonts w:ascii="Courier New" w:hAnsi="Courier New" w:cs="Courier New"/>
            <w:noProof/>
          </w:rPr>
          <w:t>&lt;femdata/&gt;</w:t>
        </w:r>
        <w:r w:rsidR="005125B1">
          <w:rPr>
            <w:noProof/>
            <w:webHidden/>
          </w:rPr>
          <w:tab/>
        </w:r>
        <w:r w:rsidR="005125B1">
          <w:rPr>
            <w:noProof/>
            <w:webHidden/>
          </w:rPr>
          <w:fldChar w:fldCharType="begin"/>
        </w:r>
        <w:r w:rsidR="005125B1">
          <w:rPr>
            <w:noProof/>
            <w:webHidden/>
          </w:rPr>
          <w:instrText xml:space="preserve"> PAGEREF _Toc39880508 \h </w:instrText>
        </w:r>
        <w:r w:rsidR="005125B1">
          <w:rPr>
            <w:noProof/>
            <w:webHidden/>
          </w:rPr>
        </w:r>
        <w:r w:rsidR="005125B1">
          <w:rPr>
            <w:noProof/>
            <w:webHidden/>
          </w:rPr>
          <w:fldChar w:fldCharType="separate"/>
        </w:r>
        <w:r w:rsidR="00A2710C">
          <w:rPr>
            <w:noProof/>
            <w:webHidden/>
          </w:rPr>
          <w:t>34</w:t>
        </w:r>
        <w:r w:rsidR="005125B1">
          <w:rPr>
            <w:noProof/>
            <w:webHidden/>
          </w:rPr>
          <w:fldChar w:fldCharType="end"/>
        </w:r>
      </w:hyperlink>
    </w:p>
    <w:p w14:paraId="06B68875" w14:textId="66EA5585"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09" w:history="1">
        <w:r w:rsidR="005125B1" w:rsidRPr="00E3311B">
          <w:rPr>
            <w:rStyle w:val="Hyperlink"/>
            <w:noProof/>
          </w:rPr>
          <w:t>5.3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Connection Data </w:t>
        </w:r>
        <w:r w:rsidR="005125B1" w:rsidRPr="00E3311B">
          <w:rPr>
            <w:rStyle w:val="Hyperlink"/>
            <w:rFonts w:ascii="Courier New" w:hAnsi="Courier New" w:cs="Courier New"/>
            <w:noProof/>
          </w:rPr>
          <w:t>&lt;connection_group/&gt;</w:t>
        </w:r>
        <w:r w:rsidR="005125B1">
          <w:rPr>
            <w:noProof/>
            <w:webHidden/>
          </w:rPr>
          <w:tab/>
        </w:r>
        <w:r w:rsidR="005125B1">
          <w:rPr>
            <w:noProof/>
            <w:webHidden/>
          </w:rPr>
          <w:fldChar w:fldCharType="begin"/>
        </w:r>
        <w:r w:rsidR="005125B1">
          <w:rPr>
            <w:noProof/>
            <w:webHidden/>
          </w:rPr>
          <w:instrText xml:space="preserve"> PAGEREF _Toc39880509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239DA5DB" w14:textId="0F887CC4" w:rsidR="005125B1" w:rsidRDefault="0051248B">
      <w:pPr>
        <w:pStyle w:val="TOC3"/>
        <w:rPr>
          <w:rFonts w:asciiTheme="minorHAnsi" w:eastAsiaTheme="minorEastAsia" w:hAnsiTheme="minorHAnsi" w:cstheme="minorBidi"/>
          <w:noProof/>
          <w:sz w:val="22"/>
          <w:szCs w:val="22"/>
          <w:lang w:val="de-DE"/>
        </w:rPr>
      </w:pPr>
      <w:hyperlink w:anchor="_Toc39880510" w:history="1">
        <w:r w:rsidR="005125B1" w:rsidRPr="00E3311B">
          <w:rPr>
            <w:rStyle w:val="Hyperlink"/>
            <w:noProof/>
          </w:rPr>
          <w:t>5.3.1</w:t>
        </w:r>
        <w:r w:rsidR="005125B1">
          <w:rPr>
            <w:rFonts w:asciiTheme="minorHAnsi" w:eastAsiaTheme="minorEastAsia" w:hAnsiTheme="minorHAnsi" w:cstheme="minorBidi"/>
            <w:noProof/>
            <w:sz w:val="22"/>
            <w:szCs w:val="22"/>
            <w:lang w:val="de-DE"/>
          </w:rPr>
          <w:tab/>
        </w:r>
        <w:r w:rsidR="005125B1" w:rsidRPr="00E3311B">
          <w:rPr>
            <w:rStyle w:val="Hyperlink"/>
            <w:noProof/>
          </w:rPr>
          <w:t>Connected Objects</w:t>
        </w:r>
        <w:r w:rsidR="005125B1">
          <w:rPr>
            <w:noProof/>
            <w:webHidden/>
          </w:rPr>
          <w:tab/>
        </w:r>
        <w:r w:rsidR="005125B1">
          <w:rPr>
            <w:noProof/>
            <w:webHidden/>
          </w:rPr>
          <w:fldChar w:fldCharType="begin"/>
        </w:r>
        <w:r w:rsidR="005125B1">
          <w:rPr>
            <w:noProof/>
            <w:webHidden/>
          </w:rPr>
          <w:instrText xml:space="preserve"> PAGEREF _Toc39880510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1F0829F" w14:textId="3001FFB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1" w:history="1">
        <w:r w:rsidR="005125B1" w:rsidRPr="00E3311B">
          <w:rPr>
            <w:rStyle w:val="Hyperlink"/>
            <w:noProof/>
          </w:rPr>
          <w:t>5.3.1.1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&lt;part/&gt;</w:t>
        </w:r>
        <w:r w:rsidR="005125B1">
          <w:rPr>
            <w:noProof/>
            <w:webHidden/>
          </w:rPr>
          <w:tab/>
        </w:r>
        <w:r w:rsidR="005125B1">
          <w:rPr>
            <w:noProof/>
            <w:webHidden/>
          </w:rPr>
          <w:fldChar w:fldCharType="begin"/>
        </w:r>
        <w:r w:rsidR="005125B1">
          <w:rPr>
            <w:noProof/>
            <w:webHidden/>
          </w:rPr>
          <w:instrText xml:space="preserve"> PAGEREF _Toc39880511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32CFF337" w14:textId="4F546B5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2" w:history="1">
        <w:r w:rsidR="005125B1" w:rsidRPr="00E3311B">
          <w:rPr>
            <w:rStyle w:val="Hyperlink"/>
            <w:noProof/>
          </w:rPr>
          <w:t>5.3.1.2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noProof/>
          </w:rPr>
          <w:t>&lt;assy/&gt;</w:t>
        </w:r>
        <w:r w:rsidR="005125B1">
          <w:rPr>
            <w:noProof/>
            <w:webHidden/>
          </w:rPr>
          <w:tab/>
        </w:r>
        <w:r w:rsidR="005125B1">
          <w:rPr>
            <w:noProof/>
            <w:webHidden/>
          </w:rPr>
          <w:fldChar w:fldCharType="begin"/>
        </w:r>
        <w:r w:rsidR="005125B1">
          <w:rPr>
            <w:noProof/>
            <w:webHidden/>
          </w:rPr>
          <w:instrText xml:space="preserve"> PAGEREF _Toc39880512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6EB25CB8" w14:textId="54800C96"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3" w:history="1">
        <w:r w:rsidR="005125B1" w:rsidRPr="00E3311B">
          <w:rPr>
            <w:rStyle w:val="Hyperlink"/>
            <w:noProof/>
          </w:rPr>
          <w:t>5.3.1.3</w:t>
        </w:r>
        <w:r w:rsidR="005125B1">
          <w:rPr>
            <w:rFonts w:asciiTheme="minorHAnsi" w:eastAsiaTheme="minorEastAsia" w:hAnsiTheme="minorHAnsi" w:cstheme="minorBidi"/>
            <w:noProof/>
            <w:sz w:val="22"/>
            <w:szCs w:val="22"/>
            <w:lang w:val="de-DE"/>
          </w:rPr>
          <w:tab/>
        </w:r>
        <w:r w:rsidR="005125B1" w:rsidRPr="00E3311B">
          <w:rPr>
            <w:rStyle w:val="Hyperlink"/>
            <w:noProof/>
          </w:rPr>
          <w:t>Special Topological situations</w:t>
        </w:r>
        <w:r w:rsidR="005125B1">
          <w:rPr>
            <w:noProof/>
            <w:webHidden/>
          </w:rPr>
          <w:tab/>
        </w:r>
        <w:r w:rsidR="005125B1">
          <w:rPr>
            <w:noProof/>
            <w:webHidden/>
          </w:rPr>
          <w:fldChar w:fldCharType="begin"/>
        </w:r>
        <w:r w:rsidR="005125B1">
          <w:rPr>
            <w:noProof/>
            <w:webHidden/>
          </w:rPr>
          <w:instrText xml:space="preserve"> PAGEREF _Toc39880513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4B9BF395" w14:textId="0CA3E958" w:rsidR="005125B1" w:rsidRDefault="0051248B">
      <w:pPr>
        <w:pStyle w:val="TOC3"/>
        <w:rPr>
          <w:rFonts w:asciiTheme="minorHAnsi" w:eastAsiaTheme="minorEastAsia" w:hAnsiTheme="minorHAnsi" w:cstheme="minorBidi"/>
          <w:noProof/>
          <w:sz w:val="22"/>
          <w:szCs w:val="22"/>
          <w:lang w:val="de-DE"/>
        </w:rPr>
      </w:pPr>
      <w:hyperlink w:anchor="_Toc39880514" w:history="1">
        <w:r w:rsidR="005125B1" w:rsidRPr="00E3311B">
          <w:rPr>
            <w:rStyle w:val="Hyperlink"/>
            <w:noProof/>
          </w:rPr>
          <w:t>5.3.2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_Toc39880514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8DC74F8" w14:textId="14107684"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5" w:history="1">
        <w:r w:rsidR="005125B1" w:rsidRPr="00E3311B">
          <w:rPr>
            <w:rStyle w:val="Hyperlink"/>
            <w:noProof/>
          </w:rPr>
          <w:t>5.3.2.1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_Toc39880515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7C801FC3" w14:textId="3D897C5A"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6" w:history="1">
        <w:r w:rsidR="005125B1" w:rsidRPr="00E3311B">
          <w:rPr>
            <w:rStyle w:val="Hyperlink"/>
            <w:noProof/>
          </w:rPr>
          <w:t>5.3.2.2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_Toc39880516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5A4F7B97" w14:textId="330EA6C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7" w:history="1">
        <w:r w:rsidR="005125B1" w:rsidRPr="00E3311B">
          <w:rPr>
            <w:rStyle w:val="Hyperlink"/>
            <w:i/>
            <w:noProof/>
          </w:rPr>
          <w:t>5.3.2.3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_Toc39880517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36454485" w14:textId="018FE427"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8" w:history="1">
        <w:r w:rsidR="005125B1" w:rsidRPr="00E3311B">
          <w:rPr>
            <w:rStyle w:val="Hyperlink"/>
            <w:i/>
            <w:noProof/>
          </w:rPr>
          <w:t>5.3.2.4</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Element </w:t>
        </w:r>
        <w:r w:rsidR="005125B1" w:rsidRPr="00E3311B">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_Toc39880518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A62750A" w14:textId="40BB66A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19" w:history="1">
        <w:r w:rsidR="005125B1" w:rsidRPr="00E3311B">
          <w:rPr>
            <w:rStyle w:val="Hyperlink"/>
            <w:noProof/>
          </w:rPr>
          <w:t>5.3.2.5</w:t>
        </w:r>
        <w:r w:rsidR="005125B1">
          <w:rPr>
            <w:rFonts w:asciiTheme="minorHAnsi" w:eastAsiaTheme="minorEastAsia" w:hAnsiTheme="minorHAnsi" w:cstheme="minorBidi"/>
            <w:noProof/>
            <w:sz w:val="22"/>
            <w:szCs w:val="22"/>
            <w:lang w:val="de-DE"/>
          </w:rPr>
          <w:tab/>
        </w:r>
        <w:r w:rsidR="005125B1" w:rsidRPr="00E3311B">
          <w:rPr>
            <w:rStyle w:val="Hyperlink"/>
            <w:noProof/>
          </w:rPr>
          <w:t>Local Contact Properties</w:t>
        </w:r>
        <w:r w:rsidR="005125B1">
          <w:rPr>
            <w:noProof/>
            <w:webHidden/>
          </w:rPr>
          <w:tab/>
        </w:r>
        <w:r w:rsidR="005125B1">
          <w:rPr>
            <w:noProof/>
            <w:webHidden/>
          </w:rPr>
          <w:fldChar w:fldCharType="begin"/>
        </w:r>
        <w:r w:rsidR="005125B1">
          <w:rPr>
            <w:noProof/>
            <w:webHidden/>
          </w:rPr>
          <w:instrText xml:space="preserve"> PAGEREF _Toc39880519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E30C87D" w14:textId="771DF84B" w:rsidR="005125B1" w:rsidRDefault="0051248B">
      <w:pPr>
        <w:pStyle w:val="TOC3"/>
        <w:rPr>
          <w:rFonts w:asciiTheme="minorHAnsi" w:eastAsiaTheme="minorEastAsia" w:hAnsiTheme="minorHAnsi" w:cstheme="minorBidi"/>
          <w:noProof/>
          <w:sz w:val="22"/>
          <w:szCs w:val="22"/>
          <w:lang w:val="de-DE"/>
        </w:rPr>
      </w:pPr>
      <w:hyperlink w:anchor="_Toc39880520" w:history="1">
        <w:r w:rsidR="005125B1" w:rsidRPr="00E3311B">
          <w:rPr>
            <w:rStyle w:val="Hyperlink"/>
            <w:noProof/>
          </w:rPr>
          <w:t>5.3.3</w:t>
        </w:r>
        <w:r w:rsidR="005125B1">
          <w:rPr>
            <w:rFonts w:asciiTheme="minorHAnsi" w:eastAsiaTheme="minorEastAsia" w:hAnsiTheme="minorHAnsi" w:cstheme="minorBidi"/>
            <w:noProof/>
            <w:sz w:val="22"/>
            <w:szCs w:val="22"/>
            <w:lang w:val="de-DE"/>
          </w:rPr>
          <w:tab/>
        </w:r>
        <w:r w:rsidR="005125B1" w:rsidRPr="00E3311B">
          <w:rPr>
            <w:rStyle w:val="Hyperlink"/>
            <w:noProof/>
          </w:rPr>
          <w:t>Joints</w:t>
        </w:r>
        <w:r w:rsidR="005125B1">
          <w:rPr>
            <w:noProof/>
            <w:webHidden/>
          </w:rPr>
          <w:tab/>
        </w:r>
        <w:r w:rsidR="005125B1">
          <w:rPr>
            <w:noProof/>
            <w:webHidden/>
          </w:rPr>
          <w:fldChar w:fldCharType="begin"/>
        </w:r>
        <w:r w:rsidR="005125B1">
          <w:rPr>
            <w:noProof/>
            <w:webHidden/>
          </w:rPr>
          <w:instrText xml:space="preserve"> PAGEREF _Toc39880520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408844AB" w14:textId="36A61C0C"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1" w:history="1">
        <w:r w:rsidR="005125B1" w:rsidRPr="00E3311B">
          <w:rPr>
            <w:rStyle w:val="Hyperlink"/>
            <w:noProof/>
          </w:rPr>
          <w:t>5.4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 Minimalistic Example of a χMCF file</w:t>
        </w:r>
        <w:r w:rsidR="005125B1">
          <w:rPr>
            <w:noProof/>
            <w:webHidden/>
          </w:rPr>
          <w:tab/>
        </w:r>
        <w:r w:rsidR="005125B1">
          <w:rPr>
            <w:noProof/>
            <w:webHidden/>
          </w:rPr>
          <w:fldChar w:fldCharType="begin"/>
        </w:r>
        <w:r w:rsidR="005125B1">
          <w:rPr>
            <w:noProof/>
            <w:webHidden/>
          </w:rPr>
          <w:instrText xml:space="preserve"> PAGEREF _Toc39880521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46BF251E" w14:textId="0B08E15E"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2" w:history="1">
        <w:r w:rsidR="005125B1" w:rsidRPr="00E3311B">
          <w:rPr>
            <w:rStyle w:val="Hyperlink"/>
            <w:noProof/>
          </w:rPr>
          <w:t>5.5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XML Schema Definition</w:t>
        </w:r>
        <w:r w:rsidR="005125B1">
          <w:rPr>
            <w:noProof/>
            <w:webHidden/>
          </w:rPr>
          <w:tab/>
        </w:r>
        <w:r w:rsidR="005125B1">
          <w:rPr>
            <w:noProof/>
            <w:webHidden/>
          </w:rPr>
          <w:fldChar w:fldCharType="begin"/>
        </w:r>
        <w:r w:rsidR="005125B1">
          <w:rPr>
            <w:noProof/>
            <w:webHidden/>
          </w:rPr>
          <w:instrText xml:space="preserve"> PAGEREF _Toc39880522 \h </w:instrText>
        </w:r>
        <w:r w:rsidR="005125B1">
          <w:rPr>
            <w:noProof/>
            <w:webHidden/>
          </w:rPr>
        </w:r>
        <w:r w:rsidR="005125B1">
          <w:rPr>
            <w:noProof/>
            <w:webHidden/>
          </w:rPr>
          <w:fldChar w:fldCharType="separate"/>
        </w:r>
        <w:r w:rsidR="00A2710C">
          <w:rPr>
            <w:noProof/>
            <w:webHidden/>
          </w:rPr>
          <w:t>45</w:t>
        </w:r>
        <w:r w:rsidR="005125B1">
          <w:rPr>
            <w:noProof/>
            <w:webHidden/>
          </w:rPr>
          <w:fldChar w:fldCharType="end"/>
        </w:r>
      </w:hyperlink>
    </w:p>
    <w:p w14:paraId="2DFFD74D" w14:textId="04895CC6"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23" w:history="1">
        <w:r w:rsidR="005125B1" w:rsidRPr="00E3311B">
          <w:rPr>
            <w:rStyle w:val="Hyperlink"/>
            <w:noProof/>
            <w14:scene3d>
              <w14:camera w14:prst="orthographicFront"/>
              <w14:lightRig w14:rig="threePt" w14:dir="t">
                <w14:rot w14:lat="0" w14:lon="0" w14:rev="0"/>
              </w14:lightRig>
            </w14:scene3d>
          </w:rPr>
          <w:t>6</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Data Common to any Connection</w:t>
        </w:r>
        <w:r w:rsidR="005125B1">
          <w:rPr>
            <w:noProof/>
            <w:webHidden/>
          </w:rPr>
          <w:tab/>
        </w:r>
        <w:r w:rsidR="005125B1">
          <w:rPr>
            <w:noProof/>
            <w:webHidden/>
          </w:rPr>
          <w:fldChar w:fldCharType="begin"/>
        </w:r>
        <w:r w:rsidR="005125B1">
          <w:rPr>
            <w:noProof/>
            <w:webHidden/>
          </w:rPr>
          <w:instrText xml:space="preserve"> PAGEREF _Toc39880523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4AF371EC" w14:textId="630687EE"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4" w:history="1">
        <w:r w:rsidR="005125B1" w:rsidRPr="00E3311B">
          <w:rPr>
            <w:rStyle w:val="Hyperlink"/>
            <w:noProof/>
          </w:rPr>
          <w:t>6.1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Indices and their properties</w:t>
        </w:r>
        <w:r w:rsidR="005125B1">
          <w:rPr>
            <w:noProof/>
            <w:webHidden/>
          </w:rPr>
          <w:tab/>
        </w:r>
        <w:r w:rsidR="005125B1">
          <w:rPr>
            <w:noProof/>
            <w:webHidden/>
          </w:rPr>
          <w:fldChar w:fldCharType="begin"/>
        </w:r>
        <w:r w:rsidR="005125B1">
          <w:rPr>
            <w:noProof/>
            <w:webHidden/>
          </w:rPr>
          <w:instrText xml:space="preserve"> PAGEREF _Toc39880524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7866597A" w14:textId="7DC4647B"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5" w:history="1">
        <w:r w:rsidR="005125B1" w:rsidRPr="00E3311B">
          <w:rPr>
            <w:rStyle w:val="Hyperlink"/>
            <w:noProof/>
          </w:rPr>
          <w:t>6.2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label</w:t>
        </w:r>
        <w:r w:rsidR="005125B1">
          <w:rPr>
            <w:noProof/>
            <w:webHidden/>
          </w:rPr>
          <w:tab/>
        </w:r>
        <w:r w:rsidR="005125B1">
          <w:rPr>
            <w:noProof/>
            <w:webHidden/>
          </w:rPr>
          <w:fldChar w:fldCharType="begin"/>
        </w:r>
        <w:r w:rsidR="005125B1">
          <w:rPr>
            <w:noProof/>
            <w:webHidden/>
          </w:rPr>
          <w:instrText xml:space="preserve"> PAGEREF _Toc39880525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098388FF" w14:textId="78C65247"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6" w:history="1">
        <w:r w:rsidR="005125B1" w:rsidRPr="00E3311B">
          <w:rPr>
            <w:rStyle w:val="Hyperlink"/>
            <w:noProof/>
          </w:rPr>
          <w:t>6.3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Dimensions and Coordinates</w:t>
        </w:r>
        <w:r w:rsidR="005125B1">
          <w:rPr>
            <w:noProof/>
            <w:webHidden/>
          </w:rPr>
          <w:tab/>
        </w:r>
        <w:r w:rsidR="005125B1">
          <w:rPr>
            <w:noProof/>
            <w:webHidden/>
          </w:rPr>
          <w:fldChar w:fldCharType="begin"/>
        </w:r>
        <w:r w:rsidR="005125B1">
          <w:rPr>
            <w:noProof/>
            <w:webHidden/>
          </w:rPr>
          <w:instrText xml:space="preserve"> PAGEREF _Toc39880526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62B52DD" w14:textId="609AA8A0"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7" w:history="1">
        <w:r w:rsidR="005125B1" w:rsidRPr="00E3311B">
          <w:rPr>
            <w:rStyle w:val="Hyperlink"/>
            <w:noProof/>
          </w:rPr>
          <w:t>6.4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Attribute </w:t>
        </w:r>
        <w:r w:rsidR="005125B1" w:rsidRPr="00E3311B">
          <w:rPr>
            <w:rStyle w:val="Hyperlink"/>
            <w:rFonts w:ascii="Courier New" w:hAnsi="Courier New" w:cs="Courier New"/>
            <w:noProof/>
            <w:highlight w:val="white"/>
          </w:rPr>
          <w:t>quality_control</w:t>
        </w:r>
        <w:r w:rsidR="005125B1">
          <w:rPr>
            <w:noProof/>
            <w:webHidden/>
          </w:rPr>
          <w:tab/>
        </w:r>
        <w:r w:rsidR="005125B1">
          <w:rPr>
            <w:noProof/>
            <w:webHidden/>
          </w:rPr>
          <w:fldChar w:fldCharType="begin"/>
        </w:r>
        <w:r w:rsidR="005125B1">
          <w:rPr>
            <w:noProof/>
            <w:webHidden/>
          </w:rPr>
          <w:instrText xml:space="preserve"> PAGEREF _Toc39880527 \h </w:instrText>
        </w:r>
        <w:r w:rsidR="005125B1">
          <w:rPr>
            <w:noProof/>
            <w:webHidden/>
          </w:rPr>
        </w:r>
        <w:r w:rsidR="005125B1">
          <w:rPr>
            <w:noProof/>
            <w:webHidden/>
          </w:rPr>
          <w:fldChar w:fldCharType="separate"/>
        </w:r>
        <w:r w:rsidR="00A2710C">
          <w:rPr>
            <w:noProof/>
            <w:webHidden/>
          </w:rPr>
          <w:t>46</w:t>
        </w:r>
        <w:r w:rsidR="005125B1">
          <w:rPr>
            <w:noProof/>
            <w:webHidden/>
          </w:rPr>
          <w:fldChar w:fldCharType="end"/>
        </w:r>
      </w:hyperlink>
    </w:p>
    <w:p w14:paraId="1716B2EB" w14:textId="4F6E57FD"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8" w:history="1">
        <w:r w:rsidR="005125B1" w:rsidRPr="00E3311B">
          <w:rPr>
            <w:rStyle w:val="Hyperlink"/>
            <w:noProof/>
          </w:rPr>
          <w:t>6.5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Custom Attributes list</w:t>
        </w:r>
        <w:r w:rsidR="005125B1">
          <w:rPr>
            <w:noProof/>
            <w:webHidden/>
          </w:rPr>
          <w:tab/>
        </w:r>
        <w:r w:rsidR="005125B1">
          <w:rPr>
            <w:noProof/>
            <w:webHidden/>
          </w:rPr>
          <w:fldChar w:fldCharType="begin"/>
        </w:r>
        <w:r w:rsidR="005125B1">
          <w:rPr>
            <w:noProof/>
            <w:webHidden/>
          </w:rPr>
          <w:instrText xml:space="preserve"> PAGEREF _Toc39880528 \h </w:instrText>
        </w:r>
        <w:r w:rsidR="005125B1">
          <w:rPr>
            <w:noProof/>
            <w:webHidden/>
          </w:rPr>
        </w:r>
        <w:r w:rsidR="005125B1">
          <w:rPr>
            <w:noProof/>
            <w:webHidden/>
          </w:rPr>
          <w:fldChar w:fldCharType="separate"/>
        </w:r>
        <w:r w:rsidR="00A2710C">
          <w:rPr>
            <w:noProof/>
            <w:webHidden/>
          </w:rPr>
          <w:t>47</w:t>
        </w:r>
        <w:r w:rsidR="005125B1">
          <w:rPr>
            <w:noProof/>
            <w:webHidden/>
          </w:rPr>
          <w:fldChar w:fldCharType="end"/>
        </w:r>
      </w:hyperlink>
    </w:p>
    <w:p w14:paraId="5CDA918C" w14:textId="408C92E4"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29" w:history="1">
        <w:r w:rsidR="005125B1" w:rsidRPr="00E3311B">
          <w:rPr>
            <w:rStyle w:val="Hyperlink"/>
            <w:noProof/>
          </w:rPr>
          <w:t>6.6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 xml:space="preserve">Distinction between </w:t>
        </w:r>
        <w:r w:rsidR="005125B1" w:rsidRPr="00E3311B">
          <w:rPr>
            <w:rStyle w:val="Hyperlink"/>
            <w:rFonts w:ascii="Courier New" w:hAnsi="Courier New" w:cs="Courier New"/>
            <w:noProof/>
          </w:rPr>
          <w:t>&lt;custom_attributes/&gt;</w:t>
        </w:r>
        <w:r w:rsidR="005125B1" w:rsidRPr="00E3311B">
          <w:rPr>
            <w:rStyle w:val="Hyperlink"/>
            <w:noProof/>
          </w:rPr>
          <w:t xml:space="preserve"> and </w:t>
        </w:r>
        <w:r w:rsidR="005125B1" w:rsidRPr="00E3311B">
          <w:rPr>
            <w:rStyle w:val="Hyperlink"/>
            <w:rFonts w:ascii="Courier New" w:hAnsi="Courier New" w:cs="Courier New"/>
            <w:noProof/>
          </w:rPr>
          <w:t>&lt;appdata/&gt;</w:t>
        </w:r>
        <w:r w:rsidR="005125B1">
          <w:rPr>
            <w:noProof/>
            <w:webHidden/>
          </w:rPr>
          <w:tab/>
        </w:r>
        <w:r w:rsidR="005125B1">
          <w:rPr>
            <w:noProof/>
            <w:webHidden/>
          </w:rPr>
          <w:fldChar w:fldCharType="begin"/>
        </w:r>
        <w:r w:rsidR="005125B1">
          <w:rPr>
            <w:noProof/>
            <w:webHidden/>
          </w:rPr>
          <w:instrText xml:space="preserve"> PAGEREF _Toc39880529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480EA032" w14:textId="58F313B1" w:rsidR="005125B1" w:rsidRDefault="0051248B">
      <w:pPr>
        <w:pStyle w:val="TOC3"/>
        <w:rPr>
          <w:rFonts w:asciiTheme="minorHAnsi" w:eastAsiaTheme="minorEastAsia" w:hAnsiTheme="minorHAnsi" w:cstheme="minorBidi"/>
          <w:noProof/>
          <w:sz w:val="22"/>
          <w:szCs w:val="22"/>
          <w:lang w:val="de-DE"/>
        </w:rPr>
      </w:pPr>
      <w:hyperlink w:anchor="_Toc39880530" w:history="1">
        <w:r w:rsidR="005125B1" w:rsidRPr="00E3311B">
          <w:rPr>
            <w:rStyle w:val="Hyperlink"/>
            <w:noProof/>
          </w:rPr>
          <w:t>6.6.1</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process roles,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_Toc39880530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74246D10" w14:textId="48C90A07" w:rsidR="005125B1" w:rsidRDefault="0051248B">
      <w:pPr>
        <w:pStyle w:val="TOC3"/>
        <w:rPr>
          <w:rFonts w:asciiTheme="minorHAnsi" w:eastAsiaTheme="minorEastAsia" w:hAnsiTheme="minorHAnsi" w:cstheme="minorBidi"/>
          <w:noProof/>
          <w:sz w:val="22"/>
          <w:szCs w:val="22"/>
          <w:lang w:val="de-DE"/>
        </w:rPr>
      </w:pPr>
      <w:hyperlink w:anchor="_Toc39880531" w:history="1">
        <w:r w:rsidR="005125B1" w:rsidRPr="00E3311B">
          <w:rPr>
            <w:rStyle w:val="Hyperlink"/>
            <w:noProof/>
          </w:rPr>
          <w:t>6.6.2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Needs of different applications, addressed by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Pr>
            <w:noProof/>
            <w:webHidden/>
          </w:rPr>
          <w:tab/>
        </w:r>
        <w:r w:rsidR="005125B1">
          <w:rPr>
            <w:noProof/>
            <w:webHidden/>
          </w:rPr>
          <w:fldChar w:fldCharType="begin"/>
        </w:r>
        <w:r w:rsidR="005125B1">
          <w:rPr>
            <w:noProof/>
            <w:webHidden/>
          </w:rPr>
          <w:instrText xml:space="preserve"> PAGEREF _Toc39880531 \h </w:instrText>
        </w:r>
        <w:r w:rsidR="005125B1">
          <w:rPr>
            <w:noProof/>
            <w:webHidden/>
          </w:rPr>
        </w:r>
        <w:r w:rsidR="005125B1">
          <w:rPr>
            <w:noProof/>
            <w:webHidden/>
          </w:rPr>
          <w:fldChar w:fldCharType="separate"/>
        </w:r>
        <w:r w:rsidR="00A2710C">
          <w:rPr>
            <w:noProof/>
            <w:webHidden/>
          </w:rPr>
          <w:t>52</w:t>
        </w:r>
        <w:r w:rsidR="005125B1">
          <w:rPr>
            <w:noProof/>
            <w:webHidden/>
          </w:rPr>
          <w:fldChar w:fldCharType="end"/>
        </w:r>
      </w:hyperlink>
    </w:p>
    <w:p w14:paraId="3478E2EB" w14:textId="06BDC0B7" w:rsidR="005125B1" w:rsidRDefault="0051248B">
      <w:pPr>
        <w:pStyle w:val="TOC3"/>
        <w:rPr>
          <w:rFonts w:asciiTheme="minorHAnsi" w:eastAsiaTheme="minorEastAsia" w:hAnsiTheme="minorHAnsi" w:cstheme="minorBidi"/>
          <w:noProof/>
          <w:sz w:val="22"/>
          <w:szCs w:val="22"/>
          <w:lang w:val="de-DE"/>
        </w:rPr>
      </w:pPr>
      <w:hyperlink w:anchor="_Toc39880532" w:history="1">
        <w:r w:rsidR="005125B1" w:rsidRPr="00E3311B">
          <w:rPr>
            <w:rStyle w:val="Hyperlink"/>
            <w:noProof/>
          </w:rPr>
          <w:t>6.6.3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Different levels of </w:t>
        </w:r>
        <w:r w:rsidR="005125B1" w:rsidRPr="00E3311B">
          <w:rPr>
            <w:rStyle w:val="Hyperlink"/>
            <w:rFonts w:ascii="Courier New" w:hAnsi="Courier New" w:cs="Courier New"/>
            <w:i/>
            <w:iCs/>
            <w:noProof/>
          </w:rPr>
          <w:t>&lt;custom_attributes/&gt;</w:t>
        </w:r>
        <w:r w:rsidR="005125B1" w:rsidRPr="00E3311B">
          <w:rPr>
            <w:rStyle w:val="Hyperlink"/>
            <w:noProof/>
          </w:rPr>
          <w:t xml:space="preserve"> and </w:t>
        </w:r>
        <w:r w:rsidR="005125B1" w:rsidRPr="00E3311B">
          <w:rPr>
            <w:rStyle w:val="Hyperlink"/>
            <w:rFonts w:ascii="Courier New" w:hAnsi="Courier New" w:cs="Courier New"/>
            <w:i/>
            <w:iCs/>
            <w:noProof/>
          </w:rPr>
          <w:t>&lt;appdata/&gt;</w:t>
        </w:r>
        <w:r w:rsidR="005125B1" w:rsidRPr="00E3311B">
          <w:rPr>
            <w:rStyle w:val="Hyperlink"/>
            <w:noProof/>
          </w:rPr>
          <w:t xml:space="preserve"> within χMCF data model</w:t>
        </w:r>
        <w:r w:rsidR="005125B1">
          <w:rPr>
            <w:noProof/>
            <w:webHidden/>
          </w:rPr>
          <w:tab/>
        </w:r>
        <w:r w:rsidR="005125B1">
          <w:rPr>
            <w:noProof/>
            <w:webHidden/>
          </w:rPr>
          <w:fldChar w:fldCharType="begin"/>
        </w:r>
        <w:r w:rsidR="005125B1">
          <w:rPr>
            <w:noProof/>
            <w:webHidden/>
          </w:rPr>
          <w:instrText xml:space="preserve"> PAGEREF _Toc39880532 \h </w:instrText>
        </w:r>
        <w:r w:rsidR="005125B1">
          <w:rPr>
            <w:noProof/>
            <w:webHidden/>
          </w:rPr>
        </w:r>
        <w:r w:rsidR="005125B1">
          <w:rPr>
            <w:noProof/>
            <w:webHidden/>
          </w:rPr>
          <w:fldChar w:fldCharType="separate"/>
        </w:r>
        <w:r w:rsidR="00A2710C">
          <w:rPr>
            <w:noProof/>
            <w:webHidden/>
          </w:rPr>
          <w:t>53</w:t>
        </w:r>
        <w:r w:rsidR="005125B1">
          <w:rPr>
            <w:noProof/>
            <w:webHidden/>
          </w:rPr>
          <w:fldChar w:fldCharType="end"/>
        </w:r>
      </w:hyperlink>
    </w:p>
    <w:p w14:paraId="1CA61EA0" w14:textId="114DF255"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33" w:history="1">
        <w:r w:rsidR="005125B1" w:rsidRPr="00E3311B">
          <w:rPr>
            <w:rStyle w:val="Hyperlink"/>
            <w:noProof/>
            <w14:scene3d>
              <w14:camera w14:prst="orthographicFront"/>
              <w14:lightRig w14:rig="threePt" w14:dir="t">
                <w14:rot w14:lat="0" w14:lon="0" w14:rev="0"/>
              </w14:lightRig>
            </w14:scene3d>
          </w:rPr>
          <w:t>7</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0D connections</w:t>
        </w:r>
        <w:r w:rsidR="005125B1">
          <w:rPr>
            <w:noProof/>
            <w:webHidden/>
          </w:rPr>
          <w:tab/>
        </w:r>
        <w:r w:rsidR="005125B1">
          <w:rPr>
            <w:noProof/>
            <w:webHidden/>
          </w:rPr>
          <w:fldChar w:fldCharType="begin"/>
        </w:r>
        <w:r w:rsidR="005125B1">
          <w:rPr>
            <w:noProof/>
            <w:webHidden/>
          </w:rPr>
          <w:instrText xml:space="preserve"> PAGEREF _Toc39880533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BF19E04" w14:textId="69736B20"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4" w:history="1">
        <w:r w:rsidR="005125B1" w:rsidRPr="00E3311B">
          <w:rPr>
            <w:rStyle w:val="Hyperlink"/>
            <w:noProof/>
          </w:rPr>
          <w:t>7.1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_Toc39880534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6F47DAA3" w14:textId="6952707B" w:rsidR="005125B1" w:rsidRDefault="0051248B">
      <w:pPr>
        <w:pStyle w:val="TOC3"/>
        <w:rPr>
          <w:rFonts w:asciiTheme="minorHAnsi" w:eastAsiaTheme="minorEastAsia" w:hAnsiTheme="minorHAnsi" w:cstheme="minorBidi"/>
          <w:noProof/>
          <w:sz w:val="22"/>
          <w:szCs w:val="22"/>
          <w:lang w:val="de-DE"/>
        </w:rPr>
      </w:pPr>
      <w:hyperlink w:anchor="_Toc39880535" w:history="1">
        <w:r w:rsidR="005125B1" w:rsidRPr="00E3311B">
          <w:rPr>
            <w:rStyle w:val="Hyperlink"/>
            <w:noProof/>
          </w:rPr>
          <w:t>7.1.1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_Toc39880535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329BA197" w14:textId="3CED8C6F" w:rsidR="005125B1" w:rsidRDefault="0051248B">
      <w:pPr>
        <w:pStyle w:val="TOC3"/>
        <w:rPr>
          <w:rFonts w:asciiTheme="minorHAnsi" w:eastAsiaTheme="minorEastAsia" w:hAnsiTheme="minorHAnsi" w:cstheme="minorBidi"/>
          <w:noProof/>
          <w:sz w:val="22"/>
          <w:szCs w:val="22"/>
          <w:lang w:val="de-DE"/>
        </w:rPr>
      </w:pPr>
      <w:hyperlink w:anchor="_Toc39880536" w:history="1">
        <w:r w:rsidR="005125B1" w:rsidRPr="00E3311B">
          <w:rPr>
            <w:rStyle w:val="Hyperlink"/>
            <w:noProof/>
          </w:rPr>
          <w:t>7.1.2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_Toc39880536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1792F9CC" w14:textId="7D52B47B" w:rsidR="005125B1" w:rsidRDefault="0051248B">
      <w:pPr>
        <w:pStyle w:val="TOC3"/>
        <w:rPr>
          <w:rFonts w:asciiTheme="minorHAnsi" w:eastAsiaTheme="minorEastAsia" w:hAnsiTheme="minorHAnsi" w:cstheme="minorBidi"/>
          <w:noProof/>
          <w:sz w:val="22"/>
          <w:szCs w:val="22"/>
          <w:lang w:val="de-DE"/>
        </w:rPr>
      </w:pPr>
      <w:hyperlink w:anchor="_Toc39880537" w:history="1">
        <w:r w:rsidR="005125B1" w:rsidRPr="00E3311B">
          <w:rPr>
            <w:rStyle w:val="Hyperlink"/>
            <w:noProof/>
          </w:rPr>
          <w:t>7.1.3</w:t>
        </w:r>
        <w:r w:rsidR="005125B1">
          <w:rPr>
            <w:rFonts w:asciiTheme="minorHAnsi" w:eastAsiaTheme="minorEastAsia" w:hAnsiTheme="minorHAnsi" w:cstheme="minorBidi"/>
            <w:noProof/>
            <w:sz w:val="22"/>
            <w:szCs w:val="22"/>
            <w:lang w:val="de-DE"/>
          </w:rPr>
          <w:tab/>
        </w:r>
        <w:r w:rsidR="005125B1" w:rsidRPr="00E3311B">
          <w:rPr>
            <w:rStyle w:val="Hyperlink"/>
            <w:noProof/>
          </w:rPr>
          <w:t>Direction</w:t>
        </w:r>
        <w:r w:rsidR="005125B1">
          <w:rPr>
            <w:noProof/>
            <w:webHidden/>
          </w:rPr>
          <w:tab/>
        </w:r>
        <w:r w:rsidR="005125B1">
          <w:rPr>
            <w:noProof/>
            <w:webHidden/>
          </w:rPr>
          <w:fldChar w:fldCharType="begin"/>
        </w:r>
        <w:r w:rsidR="005125B1">
          <w:rPr>
            <w:noProof/>
            <w:webHidden/>
          </w:rPr>
          <w:instrText xml:space="preserve"> PAGEREF _Toc39880537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7C85B5B6" w14:textId="61E66168" w:rsidR="005125B1" w:rsidRDefault="0051248B">
      <w:pPr>
        <w:pStyle w:val="TOC3"/>
        <w:rPr>
          <w:rFonts w:asciiTheme="minorHAnsi" w:eastAsiaTheme="minorEastAsia" w:hAnsiTheme="minorHAnsi" w:cstheme="minorBidi"/>
          <w:noProof/>
          <w:sz w:val="22"/>
          <w:szCs w:val="22"/>
          <w:lang w:val="de-DE"/>
        </w:rPr>
      </w:pPr>
      <w:hyperlink w:anchor="_Toc39880538" w:history="1">
        <w:r w:rsidR="005125B1" w:rsidRPr="00E3311B">
          <w:rPr>
            <w:rStyle w:val="Hyperlink"/>
            <w:noProof/>
          </w:rPr>
          <w:t>7.1.4</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_Toc39880538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30990692" w14:textId="7FF37B9C"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39" w:history="1">
        <w:r w:rsidR="005125B1" w:rsidRPr="00E3311B">
          <w:rPr>
            <w:rStyle w:val="Hyperlink"/>
            <w:noProof/>
          </w:rPr>
          <w:t>7.2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Spot Welds</w:t>
        </w:r>
        <w:r w:rsidR="005125B1">
          <w:rPr>
            <w:noProof/>
            <w:webHidden/>
          </w:rPr>
          <w:tab/>
        </w:r>
        <w:r w:rsidR="005125B1">
          <w:rPr>
            <w:noProof/>
            <w:webHidden/>
          </w:rPr>
          <w:fldChar w:fldCharType="begin"/>
        </w:r>
        <w:r w:rsidR="005125B1">
          <w:rPr>
            <w:noProof/>
            <w:webHidden/>
          </w:rPr>
          <w:instrText xml:space="preserve"> PAGEREF _Toc39880539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799DE7D3" w14:textId="5B82EBFB"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0" w:history="1">
        <w:r w:rsidR="005125B1" w:rsidRPr="00E3311B">
          <w:rPr>
            <w:rStyle w:val="Hyperlink"/>
            <w:noProof/>
          </w:rPr>
          <w:t>7.3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Robscans</w:t>
        </w:r>
        <w:r w:rsidR="005125B1">
          <w:rPr>
            <w:noProof/>
            <w:webHidden/>
          </w:rPr>
          <w:tab/>
        </w:r>
        <w:r w:rsidR="005125B1">
          <w:rPr>
            <w:noProof/>
            <w:webHidden/>
          </w:rPr>
          <w:fldChar w:fldCharType="begin"/>
        </w:r>
        <w:r w:rsidR="005125B1">
          <w:rPr>
            <w:noProof/>
            <w:webHidden/>
          </w:rPr>
          <w:instrText xml:space="preserve"> PAGEREF _Toc39880540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39D39339" w14:textId="4F901EC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1" w:history="1">
        <w:r w:rsidR="005125B1" w:rsidRPr="00E3311B">
          <w:rPr>
            <w:rStyle w:val="Hyperlink"/>
            <w:noProof/>
          </w:rPr>
          <w:t>7.4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Rivets</w:t>
        </w:r>
        <w:r w:rsidR="005125B1">
          <w:rPr>
            <w:noProof/>
            <w:webHidden/>
          </w:rPr>
          <w:tab/>
        </w:r>
        <w:r w:rsidR="005125B1">
          <w:rPr>
            <w:noProof/>
            <w:webHidden/>
          </w:rPr>
          <w:fldChar w:fldCharType="begin"/>
        </w:r>
        <w:r w:rsidR="005125B1">
          <w:rPr>
            <w:noProof/>
            <w:webHidden/>
          </w:rPr>
          <w:instrText xml:space="preserve"> PAGEREF _Toc39880541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04C3B812" w14:textId="0BF57BBB" w:rsidR="005125B1" w:rsidRDefault="0051248B">
      <w:pPr>
        <w:pStyle w:val="TOC3"/>
        <w:rPr>
          <w:rFonts w:asciiTheme="minorHAnsi" w:eastAsiaTheme="minorEastAsia" w:hAnsiTheme="minorHAnsi" w:cstheme="minorBidi"/>
          <w:noProof/>
          <w:sz w:val="22"/>
          <w:szCs w:val="22"/>
          <w:lang w:val="de-DE"/>
        </w:rPr>
      </w:pPr>
      <w:hyperlink w:anchor="_Toc39880542" w:history="1">
        <w:r w:rsidR="005125B1" w:rsidRPr="00E3311B">
          <w:rPr>
            <w:rStyle w:val="Hyperlink"/>
            <w:noProof/>
          </w:rPr>
          <w:t>7.4.1</w:t>
        </w:r>
        <w:r w:rsidR="005125B1">
          <w:rPr>
            <w:rFonts w:asciiTheme="minorHAnsi" w:eastAsiaTheme="minorEastAsia" w:hAnsiTheme="minorHAnsi" w:cstheme="minorBidi"/>
            <w:noProof/>
            <w:sz w:val="22"/>
            <w:szCs w:val="22"/>
            <w:lang w:val="de-DE"/>
          </w:rPr>
          <w:tab/>
        </w:r>
        <w:r w:rsidR="005125B1" w:rsidRPr="00E3311B">
          <w:rPr>
            <w:rStyle w:val="Hyperlink"/>
            <w:noProof/>
          </w:rPr>
          <w:t>Blind Rivets</w:t>
        </w:r>
        <w:r w:rsidR="005125B1">
          <w:rPr>
            <w:noProof/>
            <w:webHidden/>
          </w:rPr>
          <w:tab/>
        </w:r>
        <w:r w:rsidR="005125B1">
          <w:rPr>
            <w:noProof/>
            <w:webHidden/>
          </w:rPr>
          <w:fldChar w:fldCharType="begin"/>
        </w:r>
        <w:r w:rsidR="005125B1">
          <w:rPr>
            <w:noProof/>
            <w:webHidden/>
          </w:rPr>
          <w:instrText xml:space="preserve"> PAGEREF _Toc39880542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63792D27" w14:textId="68B97803" w:rsidR="005125B1" w:rsidRDefault="0051248B">
      <w:pPr>
        <w:pStyle w:val="TOC3"/>
        <w:rPr>
          <w:rFonts w:asciiTheme="minorHAnsi" w:eastAsiaTheme="minorEastAsia" w:hAnsiTheme="minorHAnsi" w:cstheme="minorBidi"/>
          <w:noProof/>
          <w:sz w:val="22"/>
          <w:szCs w:val="22"/>
          <w:lang w:val="de-DE"/>
        </w:rPr>
      </w:pPr>
      <w:hyperlink w:anchor="_Toc39880543" w:history="1">
        <w:r w:rsidR="005125B1" w:rsidRPr="00E3311B">
          <w:rPr>
            <w:rStyle w:val="Hyperlink"/>
            <w:noProof/>
          </w:rPr>
          <w:t>7.4.2</w:t>
        </w:r>
        <w:r w:rsidR="005125B1">
          <w:rPr>
            <w:rFonts w:asciiTheme="minorHAnsi" w:eastAsiaTheme="minorEastAsia" w:hAnsiTheme="minorHAnsi" w:cstheme="minorBidi"/>
            <w:noProof/>
            <w:sz w:val="22"/>
            <w:szCs w:val="22"/>
            <w:lang w:val="de-DE"/>
          </w:rPr>
          <w:tab/>
        </w:r>
        <w:r w:rsidR="005125B1" w:rsidRPr="00E3311B">
          <w:rPr>
            <w:rStyle w:val="Hyperlink"/>
            <w:noProof/>
          </w:rPr>
          <w:t>Self-Piercing Rivets</w:t>
        </w:r>
        <w:r w:rsidR="005125B1">
          <w:rPr>
            <w:noProof/>
            <w:webHidden/>
          </w:rPr>
          <w:tab/>
        </w:r>
        <w:r w:rsidR="005125B1">
          <w:rPr>
            <w:noProof/>
            <w:webHidden/>
          </w:rPr>
          <w:fldChar w:fldCharType="begin"/>
        </w:r>
        <w:r w:rsidR="005125B1">
          <w:rPr>
            <w:noProof/>
            <w:webHidden/>
          </w:rPr>
          <w:instrText xml:space="preserve"> PAGEREF _Toc39880543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3AC62E39" w14:textId="1C32FA35" w:rsidR="005125B1" w:rsidRDefault="0051248B">
      <w:pPr>
        <w:pStyle w:val="TOC3"/>
        <w:rPr>
          <w:rFonts w:asciiTheme="minorHAnsi" w:eastAsiaTheme="minorEastAsia" w:hAnsiTheme="minorHAnsi" w:cstheme="minorBidi"/>
          <w:noProof/>
          <w:sz w:val="22"/>
          <w:szCs w:val="22"/>
          <w:lang w:val="de-DE"/>
        </w:rPr>
      </w:pPr>
      <w:hyperlink w:anchor="_Toc39880544" w:history="1">
        <w:r w:rsidR="005125B1" w:rsidRPr="00E3311B">
          <w:rPr>
            <w:rStyle w:val="Hyperlink"/>
            <w:noProof/>
          </w:rPr>
          <w:t>7.4.3</w:t>
        </w:r>
        <w:r w:rsidR="005125B1">
          <w:rPr>
            <w:rFonts w:asciiTheme="minorHAnsi" w:eastAsiaTheme="minorEastAsia" w:hAnsiTheme="minorHAnsi" w:cstheme="minorBidi"/>
            <w:noProof/>
            <w:sz w:val="22"/>
            <w:szCs w:val="22"/>
            <w:lang w:val="de-DE"/>
          </w:rPr>
          <w:tab/>
        </w:r>
        <w:r w:rsidR="005125B1" w:rsidRPr="00E3311B">
          <w:rPr>
            <w:rStyle w:val="Hyperlink"/>
            <w:noProof/>
          </w:rPr>
          <w:t>Solid Rivets</w:t>
        </w:r>
        <w:r w:rsidR="005125B1">
          <w:rPr>
            <w:noProof/>
            <w:webHidden/>
          </w:rPr>
          <w:tab/>
        </w:r>
        <w:r w:rsidR="005125B1">
          <w:rPr>
            <w:noProof/>
            <w:webHidden/>
          </w:rPr>
          <w:fldChar w:fldCharType="begin"/>
        </w:r>
        <w:r w:rsidR="005125B1">
          <w:rPr>
            <w:noProof/>
            <w:webHidden/>
          </w:rPr>
          <w:instrText xml:space="preserve"> PAGEREF _Toc39880544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5FE8209D" w14:textId="4FB548CD" w:rsidR="005125B1" w:rsidRDefault="0051248B">
      <w:pPr>
        <w:pStyle w:val="TOC3"/>
        <w:rPr>
          <w:rFonts w:asciiTheme="minorHAnsi" w:eastAsiaTheme="minorEastAsia" w:hAnsiTheme="minorHAnsi" w:cstheme="minorBidi"/>
          <w:noProof/>
          <w:sz w:val="22"/>
          <w:szCs w:val="22"/>
          <w:lang w:val="de-DE"/>
        </w:rPr>
      </w:pPr>
      <w:hyperlink w:anchor="_Toc39880545" w:history="1">
        <w:r w:rsidR="005125B1" w:rsidRPr="00E3311B">
          <w:rPr>
            <w:rStyle w:val="Hyperlink"/>
            <w:noProof/>
          </w:rPr>
          <w:t>7.4.4</w:t>
        </w:r>
        <w:r w:rsidR="005125B1">
          <w:rPr>
            <w:rFonts w:asciiTheme="minorHAnsi" w:eastAsiaTheme="minorEastAsia" w:hAnsiTheme="minorHAnsi" w:cstheme="minorBidi"/>
            <w:noProof/>
            <w:sz w:val="22"/>
            <w:szCs w:val="22"/>
            <w:lang w:val="de-DE"/>
          </w:rPr>
          <w:tab/>
        </w:r>
        <w:r w:rsidR="005125B1" w:rsidRPr="00E3311B">
          <w:rPr>
            <w:rStyle w:val="Hyperlink"/>
            <w:noProof/>
          </w:rPr>
          <w:t>Swop Rivets</w:t>
        </w:r>
        <w:r w:rsidR="005125B1">
          <w:rPr>
            <w:noProof/>
            <w:webHidden/>
          </w:rPr>
          <w:tab/>
        </w:r>
        <w:r w:rsidR="005125B1">
          <w:rPr>
            <w:noProof/>
            <w:webHidden/>
          </w:rPr>
          <w:fldChar w:fldCharType="begin"/>
        </w:r>
        <w:r w:rsidR="005125B1">
          <w:rPr>
            <w:noProof/>
            <w:webHidden/>
          </w:rPr>
          <w:instrText xml:space="preserve"> PAGEREF _Toc39880545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6738140E" w14:textId="171EA954" w:rsidR="005125B1" w:rsidRDefault="0051248B">
      <w:pPr>
        <w:pStyle w:val="TOC3"/>
        <w:rPr>
          <w:rFonts w:asciiTheme="minorHAnsi" w:eastAsiaTheme="minorEastAsia" w:hAnsiTheme="minorHAnsi" w:cstheme="minorBidi"/>
          <w:noProof/>
          <w:sz w:val="22"/>
          <w:szCs w:val="22"/>
          <w:lang w:val="de-DE"/>
        </w:rPr>
      </w:pPr>
      <w:hyperlink w:anchor="_Toc39880546" w:history="1">
        <w:r w:rsidR="005125B1" w:rsidRPr="00E3311B">
          <w:rPr>
            <w:rStyle w:val="Hyperlink"/>
            <w:noProof/>
          </w:rPr>
          <w:t>7.4.5</w:t>
        </w:r>
        <w:r w:rsidR="005125B1">
          <w:rPr>
            <w:rFonts w:asciiTheme="minorHAnsi" w:eastAsiaTheme="minorEastAsia" w:hAnsiTheme="minorHAnsi" w:cstheme="minorBidi"/>
            <w:noProof/>
            <w:sz w:val="22"/>
            <w:szCs w:val="22"/>
            <w:lang w:val="de-DE"/>
          </w:rPr>
          <w:tab/>
        </w:r>
        <w:r w:rsidR="005125B1" w:rsidRPr="00E3311B">
          <w:rPr>
            <w:rStyle w:val="Hyperlink"/>
            <w:noProof/>
          </w:rPr>
          <w:t>Clinch Rivet Studs</w:t>
        </w:r>
        <w:r w:rsidR="005125B1">
          <w:rPr>
            <w:noProof/>
            <w:webHidden/>
          </w:rPr>
          <w:tab/>
        </w:r>
        <w:r w:rsidR="005125B1">
          <w:rPr>
            <w:noProof/>
            <w:webHidden/>
          </w:rPr>
          <w:fldChar w:fldCharType="begin"/>
        </w:r>
        <w:r w:rsidR="005125B1">
          <w:rPr>
            <w:noProof/>
            <w:webHidden/>
          </w:rPr>
          <w:instrText xml:space="preserve"> PAGEREF _Toc39880546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6D6641F0" w14:textId="1834F3BD"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47" w:history="1">
        <w:r w:rsidR="005125B1" w:rsidRPr="00E3311B">
          <w:rPr>
            <w:rStyle w:val="Hyperlink"/>
            <w:noProof/>
          </w:rPr>
          <w:t>7.5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Threaded Connections: Bolts and Screws</w:t>
        </w:r>
        <w:r w:rsidR="005125B1">
          <w:rPr>
            <w:noProof/>
            <w:webHidden/>
          </w:rPr>
          <w:tab/>
        </w:r>
        <w:r w:rsidR="005125B1">
          <w:rPr>
            <w:noProof/>
            <w:webHidden/>
          </w:rPr>
          <w:fldChar w:fldCharType="begin"/>
        </w:r>
        <w:r w:rsidR="005125B1">
          <w:rPr>
            <w:noProof/>
            <w:webHidden/>
          </w:rPr>
          <w:instrText xml:space="preserve"> PAGEREF _Toc39880547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06FC80C3" w14:textId="7552CF55" w:rsidR="005125B1" w:rsidRDefault="0051248B">
      <w:pPr>
        <w:pStyle w:val="TOC3"/>
        <w:rPr>
          <w:rFonts w:asciiTheme="minorHAnsi" w:eastAsiaTheme="minorEastAsia" w:hAnsiTheme="minorHAnsi" w:cstheme="minorBidi"/>
          <w:noProof/>
          <w:sz w:val="22"/>
          <w:szCs w:val="22"/>
          <w:lang w:val="de-DE"/>
        </w:rPr>
      </w:pPr>
      <w:hyperlink w:anchor="_Toc39880548" w:history="1">
        <w:r w:rsidR="005125B1" w:rsidRPr="00E3311B">
          <w:rPr>
            <w:rStyle w:val="Hyperlink"/>
            <w:noProof/>
          </w:rPr>
          <w:t>7.5.1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_Toc39880548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1FE473F6" w14:textId="76E7AC07" w:rsidR="005125B1" w:rsidRDefault="0051248B">
      <w:pPr>
        <w:pStyle w:val="TOC3"/>
        <w:rPr>
          <w:rFonts w:asciiTheme="minorHAnsi" w:eastAsiaTheme="minorEastAsia" w:hAnsiTheme="minorHAnsi" w:cstheme="minorBidi"/>
          <w:noProof/>
          <w:sz w:val="22"/>
          <w:szCs w:val="22"/>
          <w:lang w:val="de-DE"/>
        </w:rPr>
      </w:pPr>
      <w:hyperlink w:anchor="_Toc39880549" w:history="1">
        <w:r w:rsidR="005125B1" w:rsidRPr="00E3311B">
          <w:rPr>
            <w:rStyle w:val="Hyperlink"/>
            <w:noProof/>
          </w:rPr>
          <w:t>7.5.2</w:t>
        </w:r>
        <w:r w:rsidR="005125B1">
          <w:rPr>
            <w:rFonts w:asciiTheme="minorHAnsi" w:eastAsiaTheme="minorEastAsia" w:hAnsiTheme="minorHAnsi" w:cstheme="minorBidi"/>
            <w:noProof/>
            <w:sz w:val="22"/>
            <w:szCs w:val="22"/>
            <w:lang w:val="de-DE"/>
          </w:rPr>
          <w:tab/>
        </w:r>
        <w:r w:rsidR="005125B1" w:rsidRPr="00E3311B">
          <w:rPr>
            <w:rStyle w:val="Hyperlink"/>
            <w:noProof/>
          </w:rPr>
          <w:t>Contacts and Friction</w:t>
        </w:r>
        <w:r w:rsidR="005125B1">
          <w:rPr>
            <w:noProof/>
            <w:webHidden/>
          </w:rPr>
          <w:tab/>
        </w:r>
        <w:r w:rsidR="005125B1">
          <w:rPr>
            <w:noProof/>
            <w:webHidden/>
          </w:rPr>
          <w:fldChar w:fldCharType="begin"/>
        </w:r>
        <w:r w:rsidR="005125B1">
          <w:rPr>
            <w:noProof/>
            <w:webHidden/>
          </w:rPr>
          <w:instrText xml:space="preserve"> PAGEREF _Toc39880549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1A4163E9" w14:textId="3F2476C0" w:rsidR="005125B1" w:rsidRDefault="0051248B">
      <w:pPr>
        <w:pStyle w:val="TOC3"/>
        <w:rPr>
          <w:rFonts w:asciiTheme="minorHAnsi" w:eastAsiaTheme="minorEastAsia" w:hAnsiTheme="minorHAnsi" w:cstheme="minorBidi"/>
          <w:noProof/>
          <w:sz w:val="22"/>
          <w:szCs w:val="22"/>
          <w:lang w:val="de-DE"/>
        </w:rPr>
      </w:pPr>
      <w:hyperlink w:anchor="_Toc39880550" w:history="1">
        <w:r w:rsidR="005125B1" w:rsidRPr="00E3311B">
          <w:rPr>
            <w:rStyle w:val="Hyperlink"/>
            <w:noProof/>
          </w:rPr>
          <w:t>7.5.3</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_Toc39880550 \h </w:instrText>
        </w:r>
        <w:r w:rsidR="005125B1">
          <w:rPr>
            <w:noProof/>
            <w:webHidden/>
          </w:rPr>
        </w:r>
        <w:r w:rsidR="005125B1">
          <w:rPr>
            <w:noProof/>
            <w:webHidden/>
          </w:rPr>
          <w:fldChar w:fldCharType="separate"/>
        </w:r>
        <w:r w:rsidR="00A2710C">
          <w:rPr>
            <w:noProof/>
            <w:webHidden/>
          </w:rPr>
          <w:t>77</w:t>
        </w:r>
        <w:r w:rsidR="005125B1">
          <w:rPr>
            <w:noProof/>
            <w:webHidden/>
          </w:rPr>
          <w:fldChar w:fldCharType="end"/>
        </w:r>
      </w:hyperlink>
    </w:p>
    <w:p w14:paraId="59A29651" w14:textId="3163E6F7" w:rsidR="005125B1" w:rsidRDefault="0051248B">
      <w:pPr>
        <w:pStyle w:val="TOC3"/>
        <w:rPr>
          <w:rFonts w:asciiTheme="minorHAnsi" w:eastAsiaTheme="minorEastAsia" w:hAnsiTheme="minorHAnsi" w:cstheme="minorBidi"/>
          <w:noProof/>
          <w:sz w:val="22"/>
          <w:szCs w:val="22"/>
          <w:lang w:val="de-DE"/>
        </w:rPr>
      </w:pPr>
      <w:hyperlink w:anchor="_Toc39880551" w:history="1">
        <w:r w:rsidR="005125B1" w:rsidRPr="00E3311B">
          <w:rPr>
            <w:rStyle w:val="Hyperlink"/>
            <w:noProof/>
          </w:rPr>
          <w:t>7.5.4</w:t>
        </w:r>
        <w:r w:rsidR="005125B1">
          <w:rPr>
            <w:rFonts w:asciiTheme="minorHAnsi" w:eastAsiaTheme="minorEastAsia" w:hAnsiTheme="minorHAnsi" w:cstheme="minorBidi"/>
            <w:noProof/>
            <w:sz w:val="22"/>
            <w:szCs w:val="22"/>
            <w:lang w:val="de-DE"/>
          </w:rPr>
          <w:tab/>
        </w:r>
        <w:r w:rsidR="005125B1" w:rsidRPr="00E3311B">
          <w:rPr>
            <w:rStyle w:val="Hyperlink"/>
            <w:noProof/>
          </w:rPr>
          <w:t>Washer</w:t>
        </w:r>
        <w:r w:rsidR="005125B1">
          <w:rPr>
            <w:noProof/>
            <w:webHidden/>
          </w:rPr>
          <w:tab/>
        </w:r>
        <w:r w:rsidR="005125B1">
          <w:rPr>
            <w:noProof/>
            <w:webHidden/>
          </w:rPr>
          <w:fldChar w:fldCharType="begin"/>
        </w:r>
        <w:r w:rsidR="005125B1">
          <w:rPr>
            <w:noProof/>
            <w:webHidden/>
          </w:rPr>
          <w:instrText xml:space="preserve"> PAGEREF _Toc39880551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4D6D95DD" w14:textId="04C757AA" w:rsidR="005125B1" w:rsidRDefault="0051248B">
      <w:pPr>
        <w:pStyle w:val="TOC3"/>
        <w:rPr>
          <w:rFonts w:asciiTheme="minorHAnsi" w:eastAsiaTheme="minorEastAsia" w:hAnsiTheme="minorHAnsi" w:cstheme="minorBidi"/>
          <w:noProof/>
          <w:sz w:val="22"/>
          <w:szCs w:val="22"/>
          <w:lang w:val="de-DE"/>
        </w:rPr>
      </w:pPr>
      <w:hyperlink w:anchor="_Toc39880552" w:history="1">
        <w:r w:rsidR="005125B1" w:rsidRPr="00E3311B">
          <w:rPr>
            <w:rStyle w:val="Hyperlink"/>
            <w:noProof/>
          </w:rPr>
          <w:t>7.5.5</w:t>
        </w:r>
        <w:r w:rsidR="005125B1">
          <w:rPr>
            <w:rFonts w:asciiTheme="minorHAnsi" w:eastAsiaTheme="minorEastAsia" w:hAnsiTheme="minorHAnsi" w:cstheme="minorBidi"/>
            <w:noProof/>
            <w:sz w:val="22"/>
            <w:szCs w:val="22"/>
            <w:lang w:val="de-DE"/>
          </w:rPr>
          <w:tab/>
        </w:r>
        <w:r w:rsidR="005125B1" w:rsidRPr="00E3311B">
          <w:rPr>
            <w:rStyle w:val="Hyperlink"/>
            <w:noProof/>
          </w:rPr>
          <w:t>Nut</w:t>
        </w:r>
        <w:r w:rsidR="005125B1">
          <w:rPr>
            <w:noProof/>
            <w:webHidden/>
          </w:rPr>
          <w:tab/>
        </w:r>
        <w:r w:rsidR="005125B1">
          <w:rPr>
            <w:noProof/>
            <w:webHidden/>
          </w:rPr>
          <w:fldChar w:fldCharType="begin"/>
        </w:r>
        <w:r w:rsidR="005125B1">
          <w:rPr>
            <w:noProof/>
            <w:webHidden/>
          </w:rPr>
          <w:instrText xml:space="preserve"> PAGEREF _Toc39880552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001B2378" w14:textId="76F8FC1F" w:rsidR="005125B1" w:rsidRDefault="0051248B">
      <w:pPr>
        <w:pStyle w:val="TOC3"/>
        <w:rPr>
          <w:rFonts w:asciiTheme="minorHAnsi" w:eastAsiaTheme="minorEastAsia" w:hAnsiTheme="minorHAnsi" w:cstheme="minorBidi"/>
          <w:noProof/>
          <w:sz w:val="22"/>
          <w:szCs w:val="22"/>
          <w:lang w:val="de-DE"/>
        </w:rPr>
      </w:pPr>
      <w:hyperlink w:anchor="_Toc39880553" w:history="1">
        <w:r w:rsidR="005125B1" w:rsidRPr="00E3311B">
          <w:rPr>
            <w:rStyle w:val="Hyperlink"/>
            <w:noProof/>
          </w:rPr>
          <w:t>7.5.6</w:t>
        </w:r>
        <w:r w:rsidR="005125B1">
          <w:rPr>
            <w:rFonts w:asciiTheme="minorHAnsi" w:eastAsiaTheme="minorEastAsia" w:hAnsiTheme="minorHAnsi" w:cstheme="minorBidi"/>
            <w:noProof/>
            <w:sz w:val="22"/>
            <w:szCs w:val="22"/>
            <w:lang w:val="de-DE"/>
          </w:rPr>
          <w:tab/>
        </w:r>
        <w:r w:rsidR="005125B1" w:rsidRPr="00E3311B">
          <w:rPr>
            <w:rStyle w:val="Hyperlink"/>
            <w:noProof/>
          </w:rPr>
          <w:t>Bolt</w:t>
        </w:r>
        <w:r w:rsidR="005125B1">
          <w:rPr>
            <w:noProof/>
            <w:webHidden/>
          </w:rPr>
          <w:tab/>
        </w:r>
        <w:r w:rsidR="005125B1">
          <w:rPr>
            <w:noProof/>
            <w:webHidden/>
          </w:rPr>
          <w:fldChar w:fldCharType="begin"/>
        </w:r>
        <w:r w:rsidR="005125B1">
          <w:rPr>
            <w:noProof/>
            <w:webHidden/>
          </w:rPr>
          <w:instrText xml:space="preserve"> PAGEREF _Toc39880553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C2C6074" w14:textId="4DC07D4A"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54" w:history="1">
        <w:r w:rsidR="005125B1" w:rsidRPr="00E3311B">
          <w:rPr>
            <w:rStyle w:val="Hyperlink"/>
            <w:noProof/>
          </w:rPr>
          <w:t>7.5.6.1</w:t>
        </w:r>
        <w:r w:rsidR="005125B1">
          <w:rPr>
            <w:rFonts w:asciiTheme="minorHAnsi" w:eastAsiaTheme="minorEastAsia" w:hAnsiTheme="minorHAnsi" w:cstheme="minorBidi"/>
            <w:noProof/>
            <w:sz w:val="22"/>
            <w:szCs w:val="22"/>
            <w:lang w:val="de-DE"/>
          </w:rPr>
          <w:tab/>
        </w:r>
        <w:r w:rsidR="005125B1" w:rsidRPr="00E3311B">
          <w:rPr>
            <w:rStyle w:val="Hyperlink"/>
            <w:noProof/>
          </w:rPr>
          <w:t>Possible Bolt and Screw Assemblies</w:t>
        </w:r>
        <w:r w:rsidR="005125B1">
          <w:rPr>
            <w:noProof/>
            <w:webHidden/>
          </w:rPr>
          <w:tab/>
        </w:r>
        <w:r w:rsidR="005125B1">
          <w:rPr>
            <w:noProof/>
            <w:webHidden/>
          </w:rPr>
          <w:fldChar w:fldCharType="begin"/>
        </w:r>
        <w:r w:rsidR="005125B1">
          <w:rPr>
            <w:noProof/>
            <w:webHidden/>
          </w:rPr>
          <w:instrText xml:space="preserve"> PAGEREF _Toc39880554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3D7CFBEA" w14:textId="6B590637" w:rsidR="005125B1" w:rsidRDefault="0051248B">
      <w:pPr>
        <w:pStyle w:val="TOC3"/>
        <w:rPr>
          <w:rFonts w:asciiTheme="minorHAnsi" w:eastAsiaTheme="minorEastAsia" w:hAnsiTheme="minorHAnsi" w:cstheme="minorBidi"/>
          <w:noProof/>
          <w:sz w:val="22"/>
          <w:szCs w:val="22"/>
          <w:lang w:val="de-DE"/>
        </w:rPr>
      </w:pPr>
      <w:hyperlink w:anchor="_Toc39880555" w:history="1">
        <w:r w:rsidR="005125B1" w:rsidRPr="00E3311B">
          <w:rPr>
            <w:rStyle w:val="Hyperlink"/>
            <w:noProof/>
          </w:rPr>
          <w:t>7.5.7</w:t>
        </w:r>
        <w:r w:rsidR="005125B1">
          <w:rPr>
            <w:rFonts w:asciiTheme="minorHAnsi" w:eastAsiaTheme="minorEastAsia" w:hAnsiTheme="minorHAnsi" w:cstheme="minorBidi"/>
            <w:noProof/>
            <w:sz w:val="22"/>
            <w:szCs w:val="22"/>
            <w:lang w:val="de-DE"/>
          </w:rPr>
          <w:tab/>
        </w:r>
        <w:r w:rsidR="005125B1" w:rsidRPr="00E3311B">
          <w:rPr>
            <w:rStyle w:val="Hyperlink"/>
            <w:noProof/>
          </w:rPr>
          <w:t>Screw</w:t>
        </w:r>
        <w:r w:rsidR="005125B1">
          <w:rPr>
            <w:noProof/>
            <w:webHidden/>
          </w:rPr>
          <w:tab/>
        </w:r>
        <w:r w:rsidR="005125B1">
          <w:rPr>
            <w:noProof/>
            <w:webHidden/>
          </w:rPr>
          <w:fldChar w:fldCharType="begin"/>
        </w:r>
        <w:r w:rsidR="005125B1">
          <w:rPr>
            <w:noProof/>
            <w:webHidden/>
          </w:rPr>
          <w:instrText xml:space="preserve"> PAGEREF _Toc39880555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ED90397" w14:textId="11090A3A" w:rsidR="005125B1" w:rsidRDefault="0051248B">
      <w:pPr>
        <w:pStyle w:val="TOC4"/>
        <w:tabs>
          <w:tab w:val="right" w:leader="dot" w:pos="9060"/>
        </w:tabs>
        <w:rPr>
          <w:rFonts w:asciiTheme="minorHAnsi" w:eastAsiaTheme="minorEastAsia" w:hAnsiTheme="minorHAnsi" w:cstheme="minorBidi"/>
          <w:noProof/>
          <w:sz w:val="22"/>
          <w:szCs w:val="22"/>
          <w:lang w:val="de-DE"/>
        </w:rPr>
      </w:pPr>
      <w:hyperlink w:anchor="_Toc39880556" w:history="1">
        <w:r w:rsidR="005125B1" w:rsidRPr="00E3311B">
          <w:rPr>
            <w:rStyle w:val="Hyperlink"/>
            <w:noProof/>
          </w:rPr>
          <w:t>7.5.7.1 Flow Drilled Screws (FDS)</w:t>
        </w:r>
        <w:r w:rsidR="005125B1">
          <w:rPr>
            <w:noProof/>
            <w:webHidden/>
          </w:rPr>
          <w:tab/>
        </w:r>
        <w:r w:rsidR="005125B1">
          <w:rPr>
            <w:noProof/>
            <w:webHidden/>
          </w:rPr>
          <w:fldChar w:fldCharType="begin"/>
        </w:r>
        <w:r w:rsidR="005125B1">
          <w:rPr>
            <w:noProof/>
            <w:webHidden/>
          </w:rPr>
          <w:instrText xml:space="preserve"> PAGEREF _Toc39880556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666BB1E9" w14:textId="2267CCF4"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7" w:history="1">
        <w:r w:rsidR="005125B1" w:rsidRPr="00E3311B">
          <w:rPr>
            <w:rStyle w:val="Hyperlink"/>
            <w:noProof/>
          </w:rPr>
          <w:t>7.6</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Gum Drops</w:t>
        </w:r>
        <w:r w:rsidR="005125B1">
          <w:rPr>
            <w:noProof/>
            <w:webHidden/>
          </w:rPr>
          <w:tab/>
        </w:r>
        <w:r w:rsidR="005125B1">
          <w:rPr>
            <w:noProof/>
            <w:webHidden/>
          </w:rPr>
          <w:fldChar w:fldCharType="begin"/>
        </w:r>
        <w:r w:rsidR="005125B1">
          <w:rPr>
            <w:noProof/>
            <w:webHidden/>
          </w:rPr>
          <w:instrText xml:space="preserve"> PAGEREF _Toc39880557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4C9533CD" w14:textId="293DA1A0"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8" w:history="1">
        <w:r w:rsidR="005125B1" w:rsidRPr="00E3311B">
          <w:rPr>
            <w:rStyle w:val="Hyperlink"/>
            <w:noProof/>
          </w:rPr>
          <w:t>7.7</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Clinches</w:t>
        </w:r>
        <w:r w:rsidR="005125B1">
          <w:rPr>
            <w:noProof/>
            <w:webHidden/>
          </w:rPr>
          <w:tab/>
        </w:r>
        <w:r w:rsidR="005125B1">
          <w:rPr>
            <w:noProof/>
            <w:webHidden/>
          </w:rPr>
          <w:fldChar w:fldCharType="begin"/>
        </w:r>
        <w:r w:rsidR="005125B1">
          <w:rPr>
            <w:noProof/>
            <w:webHidden/>
          </w:rPr>
          <w:instrText xml:space="preserve"> PAGEREF _Toc39880558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12F1187E" w14:textId="6F1C5CC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59" w:history="1">
        <w:r w:rsidR="005125B1" w:rsidRPr="00E3311B">
          <w:rPr>
            <w:rStyle w:val="Hyperlink"/>
            <w:noProof/>
          </w:rPr>
          <w:t>7.8</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Heat Stakes / Thermal Stakes</w:t>
        </w:r>
        <w:r w:rsidR="005125B1">
          <w:rPr>
            <w:noProof/>
            <w:webHidden/>
          </w:rPr>
          <w:tab/>
        </w:r>
        <w:r w:rsidR="005125B1">
          <w:rPr>
            <w:noProof/>
            <w:webHidden/>
          </w:rPr>
          <w:fldChar w:fldCharType="begin"/>
        </w:r>
        <w:r w:rsidR="005125B1">
          <w:rPr>
            <w:noProof/>
            <w:webHidden/>
          </w:rPr>
          <w:instrText xml:space="preserve"> PAGEREF _Toc39880559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46454528" w14:textId="37B6D453"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0" w:history="1">
        <w:r w:rsidR="005125B1" w:rsidRPr="00E3311B">
          <w:rPr>
            <w:rStyle w:val="Hyperlink"/>
            <w:noProof/>
          </w:rPr>
          <w:t>7.9</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Clips/Snap Joints</w:t>
        </w:r>
        <w:r w:rsidR="005125B1">
          <w:rPr>
            <w:noProof/>
            <w:webHidden/>
          </w:rPr>
          <w:tab/>
        </w:r>
        <w:r w:rsidR="005125B1">
          <w:rPr>
            <w:noProof/>
            <w:webHidden/>
          </w:rPr>
          <w:fldChar w:fldCharType="begin"/>
        </w:r>
        <w:r w:rsidR="005125B1">
          <w:rPr>
            <w:noProof/>
            <w:webHidden/>
          </w:rPr>
          <w:instrText xml:space="preserve"> PAGEREF _Toc39880560 \h </w:instrText>
        </w:r>
        <w:r w:rsidR="005125B1">
          <w:rPr>
            <w:noProof/>
            <w:webHidden/>
          </w:rPr>
        </w:r>
        <w:r w:rsidR="005125B1">
          <w:rPr>
            <w:noProof/>
            <w:webHidden/>
          </w:rPr>
          <w:fldChar w:fldCharType="separate"/>
        </w:r>
        <w:r w:rsidR="00A2710C">
          <w:rPr>
            <w:noProof/>
            <w:webHidden/>
          </w:rPr>
          <w:t>96</w:t>
        </w:r>
        <w:r w:rsidR="005125B1">
          <w:rPr>
            <w:noProof/>
            <w:webHidden/>
          </w:rPr>
          <w:fldChar w:fldCharType="end"/>
        </w:r>
      </w:hyperlink>
    </w:p>
    <w:p w14:paraId="6A7AEFE3" w14:textId="19CA3521"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1" w:history="1">
        <w:r w:rsidR="005125B1" w:rsidRPr="00E3311B">
          <w:rPr>
            <w:rStyle w:val="Hyperlink"/>
            <w:noProof/>
          </w:rPr>
          <w:t>7.10</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Nails</w:t>
        </w:r>
        <w:r w:rsidR="005125B1">
          <w:rPr>
            <w:noProof/>
            <w:webHidden/>
          </w:rPr>
          <w:tab/>
        </w:r>
        <w:r w:rsidR="005125B1">
          <w:rPr>
            <w:noProof/>
            <w:webHidden/>
          </w:rPr>
          <w:fldChar w:fldCharType="begin"/>
        </w:r>
        <w:r w:rsidR="005125B1">
          <w:rPr>
            <w:noProof/>
            <w:webHidden/>
          </w:rPr>
          <w:instrText xml:space="preserve"> PAGEREF _Toc39880561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951C7F0" w14:textId="23D02A8F"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2" w:history="1">
        <w:r w:rsidR="005125B1" w:rsidRPr="00E3311B">
          <w:rPr>
            <w:rStyle w:val="Hyperlink"/>
            <w:noProof/>
          </w:rPr>
          <w:t>7.11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Rotation Joints</w:t>
        </w:r>
        <w:r w:rsidR="005125B1">
          <w:rPr>
            <w:noProof/>
            <w:webHidden/>
          </w:rPr>
          <w:tab/>
        </w:r>
        <w:r w:rsidR="005125B1">
          <w:rPr>
            <w:noProof/>
            <w:webHidden/>
          </w:rPr>
          <w:fldChar w:fldCharType="begin"/>
        </w:r>
        <w:r w:rsidR="005125B1">
          <w:rPr>
            <w:noProof/>
            <w:webHidden/>
          </w:rPr>
          <w:instrText xml:space="preserve"> PAGEREF _Toc39880562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216FE7F4" w14:textId="2D2683E3" w:rsidR="005125B1" w:rsidRDefault="0051248B">
      <w:pPr>
        <w:pStyle w:val="TOC3"/>
        <w:rPr>
          <w:rFonts w:asciiTheme="minorHAnsi" w:eastAsiaTheme="minorEastAsia" w:hAnsiTheme="minorHAnsi" w:cstheme="minorBidi"/>
          <w:noProof/>
          <w:sz w:val="22"/>
          <w:szCs w:val="22"/>
          <w:lang w:val="de-DE"/>
        </w:rPr>
      </w:pPr>
      <w:hyperlink w:anchor="_Toc39880563" w:history="1">
        <w:r w:rsidR="005125B1" w:rsidRPr="00E3311B">
          <w:rPr>
            <w:rStyle w:val="Hyperlink"/>
            <w:noProof/>
          </w:rPr>
          <w:t>7.11.1</w:t>
        </w:r>
        <w:r w:rsidR="005125B1">
          <w:rPr>
            <w:rFonts w:asciiTheme="minorHAnsi" w:eastAsiaTheme="minorEastAsia" w:hAnsiTheme="minorHAnsi" w:cstheme="minorBidi"/>
            <w:noProof/>
            <w:sz w:val="22"/>
            <w:szCs w:val="22"/>
            <w:lang w:val="de-DE"/>
          </w:rPr>
          <w:tab/>
        </w:r>
        <w:r w:rsidR="005125B1" w:rsidRPr="00E3311B">
          <w:rPr>
            <w:rStyle w:val="Hyperlink"/>
            <w:noProof/>
          </w:rPr>
          <w:t>ROTAV</w:t>
        </w:r>
        <w:r w:rsidR="005125B1">
          <w:rPr>
            <w:noProof/>
            <w:webHidden/>
          </w:rPr>
          <w:tab/>
        </w:r>
        <w:r w:rsidR="005125B1">
          <w:rPr>
            <w:noProof/>
            <w:webHidden/>
          </w:rPr>
          <w:fldChar w:fldCharType="begin"/>
        </w:r>
        <w:r w:rsidR="005125B1">
          <w:rPr>
            <w:noProof/>
            <w:webHidden/>
          </w:rPr>
          <w:instrText xml:space="preserve"> PAGEREF _Toc39880563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5D224418" w14:textId="0F743E19"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564" w:history="1">
        <w:r w:rsidR="005125B1" w:rsidRPr="00E3311B">
          <w:rPr>
            <w:rStyle w:val="Hyperlink"/>
            <w:noProof/>
            <w14:scene3d>
              <w14:camera w14:prst="orthographicFront"/>
              <w14:lightRig w14:rig="threePt" w14:dir="t">
                <w14:rot w14:lat="0" w14:lon="0" w14:rev="0"/>
              </w14:lightRig>
            </w14:scene3d>
          </w:rPr>
          <w:t>8</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1D connections</w:t>
        </w:r>
        <w:r w:rsidR="005125B1">
          <w:rPr>
            <w:noProof/>
            <w:webHidden/>
          </w:rPr>
          <w:tab/>
        </w:r>
        <w:r w:rsidR="005125B1">
          <w:rPr>
            <w:noProof/>
            <w:webHidden/>
          </w:rPr>
          <w:fldChar w:fldCharType="begin"/>
        </w:r>
        <w:r w:rsidR="005125B1">
          <w:rPr>
            <w:noProof/>
            <w:webHidden/>
          </w:rPr>
          <w:instrText xml:space="preserve"> PAGEREF _Toc39880564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69B3F5D" w14:textId="16885DD5"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5" w:history="1">
        <w:r w:rsidR="005125B1" w:rsidRPr="00E3311B">
          <w:rPr>
            <w:rStyle w:val="Hyperlink"/>
            <w:noProof/>
          </w:rPr>
          <w:t>8.1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_Toc39880565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0CDA82D1" w14:textId="5B6B8466" w:rsidR="005125B1" w:rsidRDefault="0051248B">
      <w:pPr>
        <w:pStyle w:val="TOC3"/>
        <w:rPr>
          <w:rFonts w:asciiTheme="minorHAnsi" w:eastAsiaTheme="minorEastAsia" w:hAnsiTheme="minorHAnsi" w:cstheme="minorBidi"/>
          <w:noProof/>
          <w:sz w:val="22"/>
          <w:szCs w:val="22"/>
          <w:lang w:val="de-DE"/>
        </w:rPr>
      </w:pPr>
      <w:hyperlink w:anchor="_Toc39880566" w:history="1">
        <w:r w:rsidR="005125B1" w:rsidRPr="00E3311B">
          <w:rPr>
            <w:rStyle w:val="Hyperlink"/>
            <w:noProof/>
          </w:rPr>
          <w:t>8.1.1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_Toc39880566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35D94FF6" w14:textId="4A0F2A4A" w:rsidR="005125B1" w:rsidRDefault="0051248B">
      <w:pPr>
        <w:pStyle w:val="TOC3"/>
        <w:rPr>
          <w:rFonts w:asciiTheme="minorHAnsi" w:eastAsiaTheme="minorEastAsia" w:hAnsiTheme="minorHAnsi" w:cstheme="minorBidi"/>
          <w:noProof/>
          <w:sz w:val="22"/>
          <w:szCs w:val="22"/>
          <w:lang w:val="de-DE"/>
        </w:rPr>
      </w:pPr>
      <w:hyperlink w:anchor="_Toc39880567" w:history="1">
        <w:r w:rsidR="005125B1" w:rsidRPr="00E3311B">
          <w:rPr>
            <w:rStyle w:val="Hyperlink"/>
            <w:noProof/>
          </w:rPr>
          <w:t>8.1.2</w:t>
        </w:r>
        <w:r w:rsidR="005125B1">
          <w:rPr>
            <w:rFonts w:asciiTheme="minorHAnsi" w:eastAsiaTheme="minorEastAsia" w:hAnsiTheme="minorHAnsi" w:cstheme="minorBidi"/>
            <w:noProof/>
            <w:sz w:val="22"/>
            <w:szCs w:val="22"/>
            <w:lang w:val="de-DE"/>
          </w:rPr>
          <w:tab/>
        </w:r>
        <w:r w:rsidR="005125B1" w:rsidRPr="00E3311B">
          <w:rPr>
            <w:rStyle w:val="Hyperlink"/>
            <w:noProof/>
          </w:rPr>
          <w:t>Location</w:t>
        </w:r>
        <w:r w:rsidR="005125B1">
          <w:rPr>
            <w:noProof/>
            <w:webHidden/>
          </w:rPr>
          <w:tab/>
        </w:r>
        <w:r w:rsidR="005125B1">
          <w:rPr>
            <w:noProof/>
            <w:webHidden/>
          </w:rPr>
          <w:fldChar w:fldCharType="begin"/>
        </w:r>
        <w:r w:rsidR="005125B1">
          <w:rPr>
            <w:noProof/>
            <w:webHidden/>
          </w:rPr>
          <w:instrText xml:space="preserve"> PAGEREF _Toc39880567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6CDD6782" w14:textId="2C6ACBA4" w:rsidR="005125B1" w:rsidRDefault="0051248B">
      <w:pPr>
        <w:pStyle w:val="TOC3"/>
        <w:rPr>
          <w:rFonts w:asciiTheme="minorHAnsi" w:eastAsiaTheme="minorEastAsia" w:hAnsiTheme="minorHAnsi" w:cstheme="minorBidi"/>
          <w:noProof/>
          <w:sz w:val="22"/>
          <w:szCs w:val="22"/>
          <w:lang w:val="de-DE"/>
        </w:rPr>
      </w:pPr>
      <w:hyperlink w:anchor="_Toc39880568" w:history="1">
        <w:r w:rsidR="005125B1" w:rsidRPr="00E3311B">
          <w:rPr>
            <w:rStyle w:val="Hyperlink"/>
            <w:noProof/>
          </w:rPr>
          <w:t>8.1.3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_Toc39880568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04D8C996" w14:textId="32009D87"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569" w:history="1">
        <w:r w:rsidR="005125B1" w:rsidRPr="00E3311B">
          <w:rPr>
            <w:rStyle w:val="Hyperlink"/>
            <w:noProof/>
          </w:rPr>
          <w:t>8.2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Seam Welds</w:t>
        </w:r>
        <w:r w:rsidR="005125B1">
          <w:rPr>
            <w:noProof/>
            <w:webHidden/>
          </w:rPr>
          <w:tab/>
        </w:r>
        <w:r w:rsidR="005125B1">
          <w:rPr>
            <w:noProof/>
            <w:webHidden/>
          </w:rPr>
          <w:fldChar w:fldCharType="begin"/>
        </w:r>
        <w:r w:rsidR="005125B1">
          <w:rPr>
            <w:noProof/>
            <w:webHidden/>
          </w:rPr>
          <w:instrText xml:space="preserve"> PAGEREF _Toc39880569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BBA2D94" w14:textId="3758C6BE" w:rsidR="005125B1" w:rsidRDefault="0051248B">
      <w:pPr>
        <w:pStyle w:val="TOC3"/>
        <w:rPr>
          <w:rFonts w:asciiTheme="minorHAnsi" w:eastAsiaTheme="minorEastAsia" w:hAnsiTheme="minorHAnsi" w:cstheme="minorBidi"/>
          <w:noProof/>
          <w:sz w:val="22"/>
          <w:szCs w:val="22"/>
          <w:lang w:val="de-DE"/>
        </w:rPr>
      </w:pPr>
      <w:hyperlink w:anchor="_Toc39880570" w:history="1">
        <w:r w:rsidR="005125B1" w:rsidRPr="00E3311B">
          <w:rPr>
            <w:rStyle w:val="Hyperlink"/>
            <w:noProof/>
          </w:rPr>
          <w:t>8.2.1</w:t>
        </w:r>
        <w:r w:rsidR="005125B1">
          <w:rPr>
            <w:rFonts w:asciiTheme="minorHAnsi" w:eastAsiaTheme="minorEastAsia" w:hAnsiTheme="minorHAnsi" w:cstheme="minorBidi"/>
            <w:noProof/>
            <w:sz w:val="22"/>
            <w:szCs w:val="22"/>
            <w:lang w:val="de-DE"/>
          </w:rPr>
          <w:tab/>
        </w:r>
        <w:r w:rsidR="005125B1" w:rsidRPr="00E3311B">
          <w:rPr>
            <w:rStyle w:val="Hyperlink"/>
            <w:noProof/>
          </w:rPr>
          <w:t>Description and Modeling Parameters</w:t>
        </w:r>
        <w:r w:rsidR="005125B1">
          <w:rPr>
            <w:noProof/>
            <w:webHidden/>
          </w:rPr>
          <w:tab/>
        </w:r>
        <w:r w:rsidR="005125B1">
          <w:rPr>
            <w:noProof/>
            <w:webHidden/>
          </w:rPr>
          <w:fldChar w:fldCharType="begin"/>
        </w:r>
        <w:r w:rsidR="005125B1">
          <w:rPr>
            <w:noProof/>
            <w:webHidden/>
          </w:rPr>
          <w:instrText xml:space="preserve"> PAGEREF _Toc39880570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00732F15" w14:textId="51E28B1D" w:rsidR="005125B1" w:rsidRDefault="0051248B">
      <w:pPr>
        <w:pStyle w:val="TOC3"/>
        <w:rPr>
          <w:rFonts w:asciiTheme="minorHAnsi" w:eastAsiaTheme="minorEastAsia" w:hAnsiTheme="minorHAnsi" w:cstheme="minorBidi"/>
          <w:noProof/>
          <w:sz w:val="22"/>
          <w:szCs w:val="22"/>
          <w:lang w:val="de-DE"/>
        </w:rPr>
      </w:pPr>
      <w:hyperlink w:anchor="_Toc39880571" w:history="1">
        <w:r w:rsidR="005125B1" w:rsidRPr="00E3311B">
          <w:rPr>
            <w:rStyle w:val="Hyperlink"/>
            <w:noProof/>
          </w:rPr>
          <w:t>8.2.2</w:t>
        </w:r>
        <w:r w:rsidR="005125B1">
          <w:rPr>
            <w:rFonts w:asciiTheme="minorHAnsi" w:eastAsiaTheme="minorEastAsia" w:hAnsiTheme="minorHAnsi" w:cstheme="minorBidi"/>
            <w:noProof/>
            <w:sz w:val="22"/>
            <w:szCs w:val="22"/>
            <w:lang w:val="de-DE"/>
          </w:rPr>
          <w:tab/>
        </w:r>
        <w:r w:rsidR="005125B1" w:rsidRPr="00E3311B">
          <w:rPr>
            <w:rStyle w:val="Hyperlink"/>
            <w:noProof/>
          </w:rPr>
          <w:t>Seam Weld Definition Overview</w:t>
        </w:r>
        <w:r w:rsidR="005125B1">
          <w:rPr>
            <w:noProof/>
            <w:webHidden/>
          </w:rPr>
          <w:tab/>
        </w:r>
        <w:r w:rsidR="005125B1">
          <w:rPr>
            <w:noProof/>
            <w:webHidden/>
          </w:rPr>
          <w:fldChar w:fldCharType="begin"/>
        </w:r>
        <w:r w:rsidR="005125B1">
          <w:rPr>
            <w:noProof/>
            <w:webHidden/>
          </w:rPr>
          <w:instrText xml:space="preserve"> PAGEREF _Toc39880571 \h </w:instrText>
        </w:r>
        <w:r w:rsidR="005125B1">
          <w:rPr>
            <w:noProof/>
            <w:webHidden/>
          </w:rPr>
        </w:r>
        <w:r w:rsidR="005125B1">
          <w:rPr>
            <w:noProof/>
            <w:webHidden/>
          </w:rPr>
          <w:fldChar w:fldCharType="separate"/>
        </w:r>
        <w:r w:rsidR="00A2710C">
          <w:rPr>
            <w:noProof/>
            <w:webHidden/>
          </w:rPr>
          <w:t>109</w:t>
        </w:r>
        <w:r w:rsidR="005125B1">
          <w:rPr>
            <w:noProof/>
            <w:webHidden/>
          </w:rPr>
          <w:fldChar w:fldCharType="end"/>
        </w:r>
      </w:hyperlink>
    </w:p>
    <w:p w14:paraId="5DE1E177" w14:textId="41695D56" w:rsidR="005125B1" w:rsidRDefault="0051248B">
      <w:pPr>
        <w:pStyle w:val="TOC3"/>
        <w:rPr>
          <w:rFonts w:asciiTheme="minorHAnsi" w:eastAsiaTheme="minorEastAsia" w:hAnsiTheme="minorHAnsi" w:cstheme="minorBidi"/>
          <w:noProof/>
          <w:sz w:val="22"/>
          <w:szCs w:val="22"/>
          <w:lang w:val="de-DE"/>
        </w:rPr>
      </w:pPr>
      <w:hyperlink w:anchor="_Toc39880572" w:history="1">
        <w:r w:rsidR="005125B1" w:rsidRPr="00E3311B">
          <w:rPr>
            <w:rStyle w:val="Hyperlink"/>
            <w:noProof/>
          </w:rPr>
          <w:t>8.2.3</w:t>
        </w:r>
        <w:r w:rsidR="005125B1">
          <w:rPr>
            <w:rFonts w:asciiTheme="minorHAnsi" w:eastAsiaTheme="minorEastAsia" w:hAnsiTheme="minorHAnsi" w:cstheme="minorBidi"/>
            <w:noProof/>
            <w:sz w:val="22"/>
            <w:szCs w:val="22"/>
            <w:lang w:val="de-DE"/>
          </w:rPr>
          <w:tab/>
        </w:r>
        <w:r w:rsidR="005125B1" w:rsidRPr="00E3311B">
          <w:rPr>
            <w:rStyle w:val="Hyperlink"/>
            <w:noProof/>
          </w:rPr>
          <w:t>Specific XML Realization</w:t>
        </w:r>
        <w:r w:rsidR="005125B1">
          <w:rPr>
            <w:noProof/>
            <w:webHidden/>
          </w:rPr>
          <w:tab/>
        </w:r>
        <w:r w:rsidR="005125B1">
          <w:rPr>
            <w:noProof/>
            <w:webHidden/>
          </w:rPr>
          <w:fldChar w:fldCharType="begin"/>
        </w:r>
        <w:r w:rsidR="005125B1">
          <w:rPr>
            <w:noProof/>
            <w:webHidden/>
          </w:rPr>
          <w:instrText xml:space="preserve"> PAGEREF _Toc39880572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D936BD9" w14:textId="4D5C2AFE" w:rsidR="005125B1" w:rsidRDefault="0051248B">
      <w:pPr>
        <w:pStyle w:val="TOC3"/>
        <w:rPr>
          <w:rFonts w:asciiTheme="minorHAnsi" w:eastAsiaTheme="minorEastAsia" w:hAnsiTheme="minorHAnsi" w:cstheme="minorBidi"/>
          <w:noProof/>
          <w:sz w:val="22"/>
          <w:szCs w:val="22"/>
          <w:lang w:val="de-DE"/>
        </w:rPr>
      </w:pPr>
      <w:hyperlink w:anchor="_Toc39880573" w:history="1">
        <w:r w:rsidR="005125B1" w:rsidRPr="00E3311B">
          <w:rPr>
            <w:rStyle w:val="Hyperlink"/>
            <w:noProof/>
          </w:rPr>
          <w:t>8.2.4</w:t>
        </w:r>
        <w:r w:rsidR="005125B1">
          <w:rPr>
            <w:rFonts w:asciiTheme="minorHAnsi" w:eastAsiaTheme="minorEastAsia" w:hAnsiTheme="minorHAnsi" w:cstheme="minorBidi"/>
            <w:noProof/>
            <w:sz w:val="22"/>
            <w:szCs w:val="22"/>
            <w:lang w:val="de-DE"/>
          </w:rPr>
          <w:tab/>
        </w:r>
        <w:r w:rsidR="005125B1" w:rsidRPr="00E3311B">
          <w:rPr>
            <w:rStyle w:val="Hyperlink"/>
            <w:noProof/>
          </w:rPr>
          <w:t>Generic Seam Weld Definition</w:t>
        </w:r>
        <w:r w:rsidR="005125B1">
          <w:rPr>
            <w:noProof/>
            <w:webHidden/>
          </w:rPr>
          <w:tab/>
        </w:r>
        <w:r w:rsidR="005125B1">
          <w:rPr>
            <w:noProof/>
            <w:webHidden/>
          </w:rPr>
          <w:fldChar w:fldCharType="begin"/>
        </w:r>
        <w:r w:rsidR="005125B1">
          <w:rPr>
            <w:noProof/>
            <w:webHidden/>
          </w:rPr>
          <w:instrText xml:space="preserve"> PAGEREF _Toc39880573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5B9D2C10" w14:textId="2807901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4" w:history="1">
        <w:r w:rsidR="005125B1" w:rsidRPr="00E3311B">
          <w:rPr>
            <w:rStyle w:val="Hyperlink"/>
            <w:noProof/>
          </w:rPr>
          <w:t>8.2.4.1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_Toc39880574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7B03F8C" w14:textId="5108FEF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5" w:history="1">
        <w:r w:rsidR="005125B1" w:rsidRPr="00E3311B">
          <w:rPr>
            <w:rStyle w:val="Hyperlink"/>
            <w:noProof/>
          </w:rPr>
          <w:t>8.2.4.2</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_Toc39880575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7F82C09C" w14:textId="56D235C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76" w:history="1">
        <w:r w:rsidR="005125B1" w:rsidRPr="00E3311B">
          <w:rPr>
            <w:rStyle w:val="Hyperlink"/>
            <w:noProof/>
          </w:rPr>
          <w:t>8.2.4.3</w:t>
        </w:r>
        <w:r w:rsidR="005125B1">
          <w:rPr>
            <w:rFonts w:asciiTheme="minorHAnsi" w:eastAsiaTheme="minorEastAsia" w:hAnsiTheme="minorHAnsi" w:cstheme="minorBidi"/>
            <w:noProof/>
            <w:sz w:val="22"/>
            <w:szCs w:val="22"/>
            <w:lang w:val="de-DE"/>
          </w:rPr>
          <w:tab/>
        </w:r>
        <w:r w:rsidR="005125B1" w:rsidRPr="00E3311B">
          <w:rPr>
            <w:rStyle w:val="Hyperlink"/>
            <w:noProof/>
          </w:rPr>
          <w:t>Weld Position and Sheet Metal Parameters</w:t>
        </w:r>
        <w:r w:rsidR="005125B1">
          <w:rPr>
            <w:noProof/>
            <w:webHidden/>
          </w:rPr>
          <w:tab/>
        </w:r>
        <w:r w:rsidR="005125B1">
          <w:rPr>
            <w:noProof/>
            <w:webHidden/>
          </w:rPr>
          <w:fldChar w:fldCharType="begin"/>
        </w:r>
        <w:r w:rsidR="005125B1">
          <w:rPr>
            <w:noProof/>
            <w:webHidden/>
          </w:rPr>
          <w:instrText xml:space="preserve"> PAGEREF _Toc39880576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5624304F" w14:textId="4E348F6E" w:rsidR="005125B1" w:rsidRDefault="0051248B">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7" w:history="1">
        <w:r w:rsidR="005125B1" w:rsidRPr="00E3311B">
          <w:rPr>
            <w:rStyle w:val="Hyperlink"/>
            <w:noProof/>
          </w:rPr>
          <w:t>8.2.4.3.1</w:t>
        </w:r>
        <w:r w:rsidR="005125B1">
          <w:rPr>
            <w:rFonts w:asciiTheme="minorHAnsi" w:eastAsiaTheme="minorEastAsia" w:hAnsiTheme="minorHAnsi" w:cstheme="minorBidi"/>
            <w:noProof/>
            <w:sz w:val="22"/>
            <w:szCs w:val="22"/>
            <w:lang w:val="de-DE"/>
          </w:rPr>
          <w:tab/>
        </w:r>
        <w:r w:rsidR="005125B1" w:rsidRPr="00E3311B">
          <w:rPr>
            <w:rStyle w:val="Hyperlink"/>
            <w:noProof/>
          </w:rPr>
          <w:t>Parameters Assigned to a Specific Sheet of the Flange</w:t>
        </w:r>
        <w:r w:rsidR="005125B1">
          <w:rPr>
            <w:noProof/>
            <w:webHidden/>
          </w:rPr>
          <w:tab/>
        </w:r>
        <w:r w:rsidR="005125B1">
          <w:rPr>
            <w:noProof/>
            <w:webHidden/>
          </w:rPr>
          <w:fldChar w:fldCharType="begin"/>
        </w:r>
        <w:r w:rsidR="005125B1">
          <w:rPr>
            <w:noProof/>
            <w:webHidden/>
          </w:rPr>
          <w:instrText xml:space="preserve"> PAGEREF _Toc39880577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455E287B" w14:textId="35B30D5C" w:rsidR="005125B1" w:rsidRDefault="0051248B">
      <w:pPr>
        <w:pStyle w:val="TOC4"/>
        <w:tabs>
          <w:tab w:val="left" w:pos="1540"/>
          <w:tab w:val="right" w:leader="dot" w:pos="9060"/>
        </w:tabs>
        <w:rPr>
          <w:rFonts w:asciiTheme="minorHAnsi" w:eastAsiaTheme="minorEastAsia" w:hAnsiTheme="minorHAnsi" w:cstheme="minorBidi"/>
          <w:noProof/>
          <w:sz w:val="22"/>
          <w:szCs w:val="22"/>
          <w:lang w:val="de-DE"/>
        </w:rPr>
      </w:pPr>
      <w:hyperlink w:anchor="_Toc39880578" w:history="1">
        <w:r w:rsidR="005125B1" w:rsidRPr="00E3311B">
          <w:rPr>
            <w:rStyle w:val="Hyperlink"/>
            <w:noProof/>
          </w:rPr>
          <w:t>8.2.4.3.2</w:t>
        </w:r>
        <w:r w:rsidR="005125B1">
          <w:rPr>
            <w:rFonts w:asciiTheme="minorHAnsi" w:eastAsiaTheme="minorEastAsia" w:hAnsiTheme="minorHAnsi" w:cstheme="minorBidi"/>
            <w:noProof/>
            <w:sz w:val="22"/>
            <w:szCs w:val="22"/>
            <w:lang w:val="de-DE"/>
          </w:rPr>
          <w:tab/>
        </w:r>
        <w:r w:rsidR="005125B1" w:rsidRPr="00E3311B">
          <w:rPr>
            <w:rStyle w:val="Hyperlink"/>
            <w:noProof/>
          </w:rPr>
          <w:t>Welding Position</w:t>
        </w:r>
        <w:r w:rsidR="005125B1">
          <w:rPr>
            <w:noProof/>
            <w:webHidden/>
          </w:rPr>
          <w:tab/>
        </w:r>
        <w:r w:rsidR="005125B1">
          <w:rPr>
            <w:noProof/>
            <w:webHidden/>
          </w:rPr>
          <w:fldChar w:fldCharType="begin"/>
        </w:r>
        <w:r w:rsidR="005125B1">
          <w:rPr>
            <w:noProof/>
            <w:webHidden/>
          </w:rPr>
          <w:instrText xml:space="preserve"> PAGEREF _Toc39880578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4843D219" w14:textId="7538671A" w:rsidR="005125B1" w:rsidRDefault="0051248B">
      <w:pPr>
        <w:pStyle w:val="TOC3"/>
        <w:rPr>
          <w:rFonts w:asciiTheme="minorHAnsi" w:eastAsiaTheme="minorEastAsia" w:hAnsiTheme="minorHAnsi" w:cstheme="minorBidi"/>
          <w:noProof/>
          <w:sz w:val="22"/>
          <w:szCs w:val="22"/>
          <w:lang w:val="de-DE"/>
        </w:rPr>
      </w:pPr>
      <w:hyperlink w:anchor="_Toc39880579" w:history="1">
        <w:r w:rsidR="005125B1" w:rsidRPr="00E3311B">
          <w:rPr>
            <w:rStyle w:val="Hyperlink"/>
            <w:noProof/>
          </w:rPr>
          <w:t>8.2.5</w:t>
        </w:r>
        <w:r w:rsidR="005125B1">
          <w:rPr>
            <w:rFonts w:asciiTheme="minorHAnsi" w:eastAsiaTheme="minorEastAsia" w:hAnsiTheme="minorHAnsi" w:cstheme="minorBidi"/>
            <w:noProof/>
            <w:sz w:val="22"/>
            <w:szCs w:val="22"/>
            <w:lang w:val="de-DE"/>
          </w:rPr>
          <w:tab/>
        </w:r>
        <w:r w:rsidR="005125B1" w:rsidRPr="00E3311B">
          <w:rPr>
            <w:rStyle w:val="Hyperlink"/>
            <w:noProof/>
          </w:rPr>
          <w:t>Butt Joint</w:t>
        </w:r>
        <w:r w:rsidR="005125B1">
          <w:rPr>
            <w:noProof/>
            <w:webHidden/>
          </w:rPr>
          <w:tab/>
        </w:r>
        <w:r w:rsidR="005125B1">
          <w:rPr>
            <w:noProof/>
            <w:webHidden/>
          </w:rPr>
          <w:fldChar w:fldCharType="begin"/>
        </w:r>
        <w:r w:rsidR="005125B1">
          <w:rPr>
            <w:noProof/>
            <w:webHidden/>
          </w:rPr>
          <w:instrText xml:space="preserve"> PAGEREF _Toc39880579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CDFD3A2" w14:textId="79F6925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0" w:history="1">
        <w:r w:rsidR="005125B1" w:rsidRPr="00E3311B">
          <w:rPr>
            <w:rStyle w:val="Hyperlink"/>
            <w:noProof/>
          </w:rPr>
          <w:t>8.2.5.1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_Toc39880580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61C6E3C9" w14:textId="744C6786"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1" w:history="1">
        <w:r w:rsidR="005125B1" w:rsidRPr="00E3311B">
          <w:rPr>
            <w:rStyle w:val="Hyperlink"/>
            <w:noProof/>
          </w:rPr>
          <w:t>8.2.5.2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_Toc39880581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261D92A1" w14:textId="6F8EFA4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2" w:history="1">
        <w:r w:rsidR="005125B1" w:rsidRPr="00E3311B">
          <w:rPr>
            <w:rStyle w:val="Hyperlink"/>
            <w:noProof/>
          </w:rPr>
          <w:t>8.2.5.3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_Toc39880582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578EE096" w14:textId="34C94364"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3" w:history="1">
        <w:r w:rsidR="005125B1" w:rsidRPr="00E3311B">
          <w:rPr>
            <w:rStyle w:val="Hyperlink"/>
            <w:noProof/>
          </w:rPr>
          <w:t>8.2.5.4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_Toc39880583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1F4AB9E1" w14:textId="171DEE16"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4" w:history="1">
        <w:r w:rsidR="005125B1" w:rsidRPr="00E3311B">
          <w:rPr>
            <w:rStyle w:val="Hyperlink"/>
            <w:noProof/>
          </w:rPr>
          <w:t>8.2.5.5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_Toc39880584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10C9A8FC" w14:textId="22FB1761" w:rsidR="005125B1" w:rsidRDefault="0051248B">
      <w:pPr>
        <w:pStyle w:val="TOC3"/>
        <w:rPr>
          <w:rFonts w:asciiTheme="minorHAnsi" w:eastAsiaTheme="minorEastAsia" w:hAnsiTheme="minorHAnsi" w:cstheme="minorBidi"/>
          <w:noProof/>
          <w:sz w:val="22"/>
          <w:szCs w:val="22"/>
          <w:lang w:val="de-DE"/>
        </w:rPr>
      </w:pPr>
      <w:hyperlink w:anchor="_Toc39880585" w:history="1">
        <w:r w:rsidR="005125B1" w:rsidRPr="00E3311B">
          <w:rPr>
            <w:rStyle w:val="Hyperlink"/>
            <w:noProof/>
          </w:rPr>
          <w:t>8.2.6</w:t>
        </w:r>
        <w:r w:rsidR="005125B1">
          <w:rPr>
            <w:rFonts w:asciiTheme="minorHAnsi" w:eastAsiaTheme="minorEastAsia" w:hAnsiTheme="minorHAnsi" w:cstheme="minorBidi"/>
            <w:noProof/>
            <w:sz w:val="22"/>
            <w:szCs w:val="22"/>
            <w:lang w:val="de-DE"/>
          </w:rPr>
          <w:tab/>
        </w:r>
        <w:r w:rsidR="005125B1" w:rsidRPr="00E3311B">
          <w:rPr>
            <w:rStyle w:val="Hyperlink"/>
            <w:noProof/>
          </w:rPr>
          <w:t>Corner Weld</w:t>
        </w:r>
        <w:r w:rsidR="005125B1">
          <w:rPr>
            <w:noProof/>
            <w:webHidden/>
          </w:rPr>
          <w:tab/>
        </w:r>
        <w:r w:rsidR="005125B1">
          <w:rPr>
            <w:noProof/>
            <w:webHidden/>
          </w:rPr>
          <w:fldChar w:fldCharType="begin"/>
        </w:r>
        <w:r w:rsidR="005125B1">
          <w:rPr>
            <w:noProof/>
            <w:webHidden/>
          </w:rPr>
          <w:instrText xml:space="preserve"> PAGEREF _Toc39880585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648086" w14:textId="7EF29AB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6" w:history="1">
        <w:r w:rsidR="005125B1" w:rsidRPr="00E3311B">
          <w:rPr>
            <w:rStyle w:val="Hyperlink"/>
            <w:noProof/>
          </w:rPr>
          <w:t>8.2.6.1</w:t>
        </w:r>
        <w:r w:rsidR="005125B1">
          <w:rPr>
            <w:rFonts w:asciiTheme="minorHAnsi" w:eastAsiaTheme="minorEastAsia" w:hAnsiTheme="minorHAnsi" w:cstheme="minorBidi"/>
            <w:noProof/>
            <w:sz w:val="22"/>
            <w:szCs w:val="22"/>
            <w:lang w:val="de-DE"/>
          </w:rPr>
          <w:tab/>
        </w:r>
        <w:r w:rsidR="005125B1" w:rsidRPr="00E3311B">
          <w:rPr>
            <w:rStyle w:val="Hyperlink"/>
            <w:noProof/>
          </w:rPr>
          <w:t>Simple Corner Weld</w:t>
        </w:r>
        <w:r w:rsidR="005125B1">
          <w:rPr>
            <w:noProof/>
            <w:webHidden/>
          </w:rPr>
          <w:tab/>
        </w:r>
        <w:r w:rsidR="005125B1">
          <w:rPr>
            <w:noProof/>
            <w:webHidden/>
          </w:rPr>
          <w:fldChar w:fldCharType="begin"/>
        </w:r>
        <w:r w:rsidR="005125B1">
          <w:rPr>
            <w:noProof/>
            <w:webHidden/>
          </w:rPr>
          <w:instrText xml:space="preserve"> PAGEREF _Toc39880586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61A35843" w14:textId="11A467D2"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7" w:history="1">
        <w:r w:rsidR="005125B1" w:rsidRPr="00E3311B">
          <w:rPr>
            <w:rStyle w:val="Hyperlink"/>
            <w:noProof/>
          </w:rPr>
          <w:t>8.2.6.2</w:t>
        </w:r>
        <w:r w:rsidR="005125B1">
          <w:rPr>
            <w:rFonts w:asciiTheme="minorHAnsi" w:eastAsiaTheme="minorEastAsia" w:hAnsiTheme="minorHAnsi" w:cstheme="minorBidi"/>
            <w:noProof/>
            <w:sz w:val="22"/>
            <w:szCs w:val="22"/>
            <w:lang w:val="de-DE"/>
          </w:rPr>
          <w:tab/>
        </w:r>
        <w:r w:rsidR="005125B1" w:rsidRPr="00E3311B">
          <w:rPr>
            <w:rStyle w:val="Hyperlink"/>
            <w:noProof/>
          </w:rPr>
          <w:t>Double Corner Weld</w:t>
        </w:r>
        <w:r w:rsidR="005125B1">
          <w:rPr>
            <w:noProof/>
            <w:webHidden/>
          </w:rPr>
          <w:tab/>
        </w:r>
        <w:r w:rsidR="005125B1">
          <w:rPr>
            <w:noProof/>
            <w:webHidden/>
          </w:rPr>
          <w:fldChar w:fldCharType="begin"/>
        </w:r>
        <w:r w:rsidR="005125B1">
          <w:rPr>
            <w:noProof/>
            <w:webHidden/>
          </w:rPr>
          <w:instrText xml:space="preserve"> PAGEREF _Toc39880587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27DFC66" w14:textId="1B3C1470"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8" w:history="1">
        <w:r w:rsidR="005125B1" w:rsidRPr="00E3311B">
          <w:rPr>
            <w:rStyle w:val="Hyperlink"/>
            <w:noProof/>
          </w:rPr>
          <w:t>8.2.6.3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_Toc39880588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4648AAC6" w14:textId="01A1B496"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89" w:history="1">
        <w:r w:rsidR="005125B1" w:rsidRPr="00E3311B">
          <w:rPr>
            <w:rStyle w:val="Hyperlink"/>
            <w:noProof/>
          </w:rPr>
          <w:t>8.2.6.4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_Toc39880589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6CCC3FF9" w14:textId="227F4B6E"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0" w:history="1">
        <w:r w:rsidR="005125B1" w:rsidRPr="00E3311B">
          <w:rPr>
            <w:rStyle w:val="Hyperlink"/>
            <w:noProof/>
          </w:rPr>
          <w:t>8.2.6.5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_Toc39880590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72BF2FAF" w14:textId="4F741B40" w:rsidR="005125B1" w:rsidRDefault="0051248B">
      <w:pPr>
        <w:pStyle w:val="TOC3"/>
        <w:rPr>
          <w:rFonts w:asciiTheme="minorHAnsi" w:eastAsiaTheme="minorEastAsia" w:hAnsiTheme="minorHAnsi" w:cstheme="minorBidi"/>
          <w:noProof/>
          <w:sz w:val="22"/>
          <w:szCs w:val="22"/>
          <w:lang w:val="de-DE"/>
        </w:rPr>
      </w:pPr>
      <w:hyperlink w:anchor="_Toc39880591" w:history="1">
        <w:r w:rsidR="005125B1" w:rsidRPr="00E3311B">
          <w:rPr>
            <w:rStyle w:val="Hyperlink"/>
            <w:noProof/>
          </w:rPr>
          <w:t>8.2.7</w:t>
        </w:r>
        <w:r w:rsidR="005125B1">
          <w:rPr>
            <w:rFonts w:asciiTheme="minorHAnsi" w:eastAsiaTheme="minorEastAsia" w:hAnsiTheme="minorHAnsi" w:cstheme="minorBidi"/>
            <w:noProof/>
            <w:sz w:val="22"/>
            <w:szCs w:val="22"/>
            <w:lang w:val="de-DE"/>
          </w:rPr>
          <w:tab/>
        </w:r>
        <w:r w:rsidR="005125B1" w:rsidRPr="00E3311B">
          <w:rPr>
            <w:rStyle w:val="Hyperlink"/>
            <w:noProof/>
          </w:rPr>
          <w:t>Edge Weld</w:t>
        </w:r>
        <w:r w:rsidR="005125B1">
          <w:rPr>
            <w:noProof/>
            <w:webHidden/>
          </w:rPr>
          <w:tab/>
        </w:r>
        <w:r w:rsidR="005125B1">
          <w:rPr>
            <w:noProof/>
            <w:webHidden/>
          </w:rPr>
          <w:fldChar w:fldCharType="begin"/>
        </w:r>
        <w:r w:rsidR="005125B1">
          <w:rPr>
            <w:noProof/>
            <w:webHidden/>
          </w:rPr>
          <w:instrText xml:space="preserve"> PAGEREF _Toc39880591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B955312" w14:textId="077E43D7"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2" w:history="1">
        <w:r w:rsidR="005125B1" w:rsidRPr="00E3311B">
          <w:rPr>
            <w:rStyle w:val="Hyperlink"/>
            <w:noProof/>
          </w:rPr>
          <w:t>8.2.7.1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_Toc39880592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1AA0B52E" w14:textId="399FFA71"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3" w:history="1">
        <w:r w:rsidR="005125B1" w:rsidRPr="00E3311B">
          <w:rPr>
            <w:rStyle w:val="Hyperlink"/>
            <w:noProof/>
          </w:rPr>
          <w:t>8.2.7.2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_Toc39880593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22535ECF" w14:textId="418A66BE"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4" w:history="1">
        <w:r w:rsidR="005125B1" w:rsidRPr="00E3311B">
          <w:rPr>
            <w:rStyle w:val="Hyperlink"/>
            <w:noProof/>
          </w:rPr>
          <w:t>8.2.7.3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_Toc39880594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368EE68" w14:textId="55B42E3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5" w:history="1">
        <w:r w:rsidR="005125B1" w:rsidRPr="00E3311B">
          <w:rPr>
            <w:rStyle w:val="Hyperlink"/>
            <w:noProof/>
          </w:rPr>
          <w:t>8.2.7.4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_Toc39880595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1B8F095D" w14:textId="3C25787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6" w:history="1">
        <w:r w:rsidR="005125B1" w:rsidRPr="00E3311B">
          <w:rPr>
            <w:rStyle w:val="Hyperlink"/>
            <w:noProof/>
          </w:rPr>
          <w:t>8.2.7.5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_Toc39880596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966F8BE" w14:textId="749E853C" w:rsidR="005125B1" w:rsidRDefault="0051248B">
      <w:pPr>
        <w:pStyle w:val="TOC3"/>
        <w:rPr>
          <w:rFonts w:asciiTheme="minorHAnsi" w:eastAsiaTheme="minorEastAsia" w:hAnsiTheme="minorHAnsi" w:cstheme="minorBidi"/>
          <w:noProof/>
          <w:sz w:val="22"/>
          <w:szCs w:val="22"/>
          <w:lang w:val="de-DE"/>
        </w:rPr>
      </w:pPr>
      <w:hyperlink w:anchor="_Toc39880597" w:history="1">
        <w:r w:rsidR="005125B1" w:rsidRPr="00E3311B">
          <w:rPr>
            <w:rStyle w:val="Hyperlink"/>
            <w:noProof/>
          </w:rPr>
          <w:t>8.2.8</w:t>
        </w:r>
        <w:r w:rsidR="005125B1">
          <w:rPr>
            <w:rFonts w:asciiTheme="minorHAnsi" w:eastAsiaTheme="minorEastAsia" w:hAnsiTheme="minorHAnsi" w:cstheme="minorBidi"/>
            <w:noProof/>
            <w:sz w:val="22"/>
            <w:szCs w:val="22"/>
            <w:lang w:val="de-DE"/>
          </w:rPr>
          <w:tab/>
        </w:r>
        <w:r w:rsidR="005125B1" w:rsidRPr="00E3311B">
          <w:rPr>
            <w:rStyle w:val="Hyperlink"/>
            <w:noProof/>
          </w:rPr>
          <w:t>I-Weld</w:t>
        </w:r>
        <w:r w:rsidR="005125B1">
          <w:rPr>
            <w:noProof/>
            <w:webHidden/>
          </w:rPr>
          <w:tab/>
        </w:r>
        <w:r w:rsidR="005125B1">
          <w:rPr>
            <w:noProof/>
            <w:webHidden/>
          </w:rPr>
          <w:fldChar w:fldCharType="begin"/>
        </w:r>
        <w:r w:rsidR="005125B1">
          <w:rPr>
            <w:noProof/>
            <w:webHidden/>
          </w:rPr>
          <w:instrText xml:space="preserve"> PAGEREF _Toc39880597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61878F" w14:textId="06C4E30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8" w:history="1">
        <w:r w:rsidR="005125B1" w:rsidRPr="00E3311B">
          <w:rPr>
            <w:rStyle w:val="Hyperlink"/>
            <w:noProof/>
          </w:rPr>
          <w:t>8.2.8.1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_Toc39880598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5E9A606C" w14:textId="6D7DEC8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599" w:history="1">
        <w:r w:rsidR="005125B1" w:rsidRPr="00E3311B">
          <w:rPr>
            <w:rStyle w:val="Hyperlink"/>
            <w:noProof/>
          </w:rPr>
          <w:t>8.2.8.2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_Toc39880599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63720984" w14:textId="7C2CB591"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0" w:history="1">
        <w:r w:rsidR="005125B1" w:rsidRPr="00E3311B">
          <w:rPr>
            <w:rStyle w:val="Hyperlink"/>
            <w:noProof/>
          </w:rPr>
          <w:t>8.2.8.3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_Toc39880600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8E3F794" w14:textId="276E77B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1" w:history="1">
        <w:r w:rsidR="005125B1" w:rsidRPr="00E3311B">
          <w:rPr>
            <w:rStyle w:val="Hyperlink"/>
            <w:noProof/>
          </w:rPr>
          <w:t>8.2.8.4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4C9DAE73" w14:textId="5255C1E9"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2" w:history="1">
        <w:r w:rsidR="005125B1" w:rsidRPr="00E3311B">
          <w:rPr>
            <w:rStyle w:val="Hyperlink"/>
            <w:noProof/>
          </w:rPr>
          <w:t>8.2.8.5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_Toc39880602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583A48C5" w14:textId="05189298" w:rsidR="005125B1" w:rsidRDefault="0051248B">
      <w:pPr>
        <w:pStyle w:val="TOC3"/>
        <w:rPr>
          <w:rFonts w:asciiTheme="minorHAnsi" w:eastAsiaTheme="minorEastAsia" w:hAnsiTheme="minorHAnsi" w:cstheme="minorBidi"/>
          <w:noProof/>
          <w:sz w:val="22"/>
          <w:szCs w:val="22"/>
          <w:lang w:val="de-DE"/>
        </w:rPr>
      </w:pPr>
      <w:hyperlink w:anchor="_Toc39880603" w:history="1">
        <w:r w:rsidR="005125B1" w:rsidRPr="00E3311B">
          <w:rPr>
            <w:rStyle w:val="Hyperlink"/>
            <w:noProof/>
          </w:rPr>
          <w:t>8.2.9</w:t>
        </w:r>
        <w:r w:rsidR="005125B1">
          <w:rPr>
            <w:rFonts w:asciiTheme="minorHAnsi" w:eastAsiaTheme="minorEastAsia" w:hAnsiTheme="minorHAnsi" w:cstheme="minorBidi"/>
            <w:noProof/>
            <w:sz w:val="22"/>
            <w:szCs w:val="22"/>
            <w:lang w:val="de-DE"/>
          </w:rPr>
          <w:tab/>
        </w:r>
        <w:r w:rsidR="005125B1" w:rsidRPr="00E3311B">
          <w:rPr>
            <w:rStyle w:val="Hyperlink"/>
            <w:noProof/>
          </w:rPr>
          <w:t>Overlap Weld</w:t>
        </w:r>
        <w:r w:rsidR="005125B1">
          <w:rPr>
            <w:noProof/>
            <w:webHidden/>
          </w:rPr>
          <w:tab/>
        </w:r>
        <w:r w:rsidR="005125B1">
          <w:rPr>
            <w:noProof/>
            <w:webHidden/>
          </w:rPr>
          <w:fldChar w:fldCharType="begin"/>
        </w:r>
        <w:r w:rsidR="005125B1">
          <w:rPr>
            <w:noProof/>
            <w:webHidden/>
          </w:rPr>
          <w:instrText xml:space="preserve"> PAGEREF _Toc39880603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F0682FC" w14:textId="4F327BB4"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4" w:history="1">
        <w:r w:rsidR="005125B1" w:rsidRPr="00E3311B">
          <w:rPr>
            <w:rStyle w:val="Hyperlink"/>
            <w:noProof/>
          </w:rPr>
          <w:t>8.2.9.1</w:t>
        </w:r>
        <w:r w:rsidR="005125B1">
          <w:rPr>
            <w:rFonts w:asciiTheme="minorHAnsi" w:eastAsiaTheme="minorEastAsia" w:hAnsiTheme="minorHAnsi" w:cstheme="minorBidi"/>
            <w:noProof/>
            <w:sz w:val="22"/>
            <w:szCs w:val="22"/>
            <w:lang w:val="de-DE"/>
          </w:rPr>
          <w:tab/>
        </w:r>
        <w:r w:rsidR="005125B1" w:rsidRPr="00E3311B">
          <w:rPr>
            <w:rStyle w:val="Hyperlink"/>
            <w:noProof/>
          </w:rPr>
          <w:t>Simple Overlap Weld</w:t>
        </w:r>
        <w:r w:rsidR="005125B1">
          <w:rPr>
            <w:noProof/>
            <w:webHidden/>
          </w:rPr>
          <w:tab/>
        </w:r>
        <w:r w:rsidR="005125B1">
          <w:rPr>
            <w:noProof/>
            <w:webHidden/>
          </w:rPr>
          <w:fldChar w:fldCharType="begin"/>
        </w:r>
        <w:r w:rsidR="005125B1">
          <w:rPr>
            <w:noProof/>
            <w:webHidden/>
          </w:rPr>
          <w:instrText xml:space="preserve"> PAGEREF _Toc39880604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47DBDA15" w14:textId="1B67B690"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5" w:history="1">
        <w:r w:rsidR="005125B1" w:rsidRPr="00E3311B">
          <w:rPr>
            <w:rStyle w:val="Hyperlink"/>
            <w:noProof/>
          </w:rPr>
          <w:t>8.2.9.2</w:t>
        </w:r>
        <w:r w:rsidR="005125B1">
          <w:rPr>
            <w:rFonts w:asciiTheme="minorHAnsi" w:eastAsiaTheme="minorEastAsia" w:hAnsiTheme="minorHAnsi" w:cstheme="minorBidi"/>
            <w:noProof/>
            <w:sz w:val="22"/>
            <w:szCs w:val="22"/>
            <w:lang w:val="de-DE"/>
          </w:rPr>
          <w:tab/>
        </w:r>
        <w:r w:rsidR="005125B1" w:rsidRPr="00E3311B">
          <w:rPr>
            <w:rStyle w:val="Hyperlink"/>
            <w:noProof/>
          </w:rPr>
          <w:t>Single Sided Double Overlap Weld</w:t>
        </w:r>
        <w:r w:rsidR="005125B1">
          <w:rPr>
            <w:noProof/>
            <w:webHidden/>
          </w:rPr>
          <w:tab/>
        </w:r>
        <w:r w:rsidR="005125B1">
          <w:rPr>
            <w:noProof/>
            <w:webHidden/>
          </w:rPr>
          <w:fldChar w:fldCharType="begin"/>
        </w:r>
        <w:r w:rsidR="005125B1">
          <w:rPr>
            <w:noProof/>
            <w:webHidden/>
          </w:rPr>
          <w:instrText xml:space="preserve"> PAGEREF _Toc39880605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584A3DFB" w14:textId="7039426B"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6" w:history="1">
        <w:r w:rsidR="005125B1" w:rsidRPr="00E3311B">
          <w:rPr>
            <w:rStyle w:val="Hyperlink"/>
            <w:noProof/>
          </w:rPr>
          <w:t>8.2.9.3</w:t>
        </w:r>
        <w:r w:rsidR="005125B1">
          <w:rPr>
            <w:rFonts w:asciiTheme="minorHAnsi" w:eastAsiaTheme="minorEastAsia" w:hAnsiTheme="minorHAnsi" w:cstheme="minorBidi"/>
            <w:noProof/>
            <w:sz w:val="22"/>
            <w:szCs w:val="22"/>
            <w:lang w:val="de-DE"/>
          </w:rPr>
          <w:tab/>
        </w:r>
        <w:r w:rsidR="005125B1" w:rsidRPr="00E3311B">
          <w:rPr>
            <w:rStyle w:val="Hyperlink"/>
            <w:noProof/>
          </w:rPr>
          <w:t>Double Sided Double Overlap Weld</w:t>
        </w:r>
        <w:r w:rsidR="005125B1">
          <w:rPr>
            <w:noProof/>
            <w:webHidden/>
          </w:rPr>
          <w:tab/>
        </w:r>
        <w:r w:rsidR="005125B1">
          <w:rPr>
            <w:noProof/>
            <w:webHidden/>
          </w:rPr>
          <w:fldChar w:fldCharType="begin"/>
        </w:r>
        <w:r w:rsidR="005125B1">
          <w:rPr>
            <w:noProof/>
            <w:webHidden/>
          </w:rPr>
          <w:instrText xml:space="preserve"> PAGEREF _Toc39880606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3338A4AB" w14:textId="6314137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7" w:history="1">
        <w:r w:rsidR="005125B1" w:rsidRPr="00E3311B">
          <w:rPr>
            <w:rStyle w:val="Hyperlink"/>
            <w:noProof/>
          </w:rPr>
          <w:t>8.2.9.4</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_Toc39880607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F120FD6" w14:textId="7AEE50E0"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8" w:history="1">
        <w:r w:rsidR="005125B1" w:rsidRPr="00E3311B">
          <w:rPr>
            <w:rStyle w:val="Hyperlink"/>
            <w:noProof/>
          </w:rPr>
          <w:t>8.2.9.5</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_Toc39880608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12F644CF" w14:textId="0C898807"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09" w:history="1">
        <w:r w:rsidR="005125B1" w:rsidRPr="00E3311B">
          <w:rPr>
            <w:rStyle w:val="Hyperlink"/>
            <w:noProof/>
          </w:rPr>
          <w:t>8.2.9.6</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_Toc39880609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0CBA784B" w14:textId="547FA783" w:rsidR="005125B1" w:rsidRDefault="0051248B">
      <w:pPr>
        <w:pStyle w:val="TOC3"/>
        <w:rPr>
          <w:rFonts w:asciiTheme="minorHAnsi" w:eastAsiaTheme="minorEastAsia" w:hAnsiTheme="minorHAnsi" w:cstheme="minorBidi"/>
          <w:noProof/>
          <w:sz w:val="22"/>
          <w:szCs w:val="22"/>
          <w:lang w:val="de-DE"/>
        </w:rPr>
      </w:pPr>
      <w:hyperlink w:anchor="_Toc39880610" w:history="1">
        <w:r w:rsidR="005125B1" w:rsidRPr="00E3311B">
          <w:rPr>
            <w:rStyle w:val="Hyperlink"/>
            <w:noProof/>
          </w:rPr>
          <w:t>8.2.10</w:t>
        </w:r>
        <w:r w:rsidR="005125B1">
          <w:rPr>
            <w:rFonts w:asciiTheme="minorHAnsi" w:eastAsiaTheme="minorEastAsia" w:hAnsiTheme="minorHAnsi" w:cstheme="minorBidi"/>
            <w:noProof/>
            <w:sz w:val="22"/>
            <w:szCs w:val="22"/>
            <w:lang w:val="de-DE"/>
          </w:rPr>
          <w:tab/>
        </w:r>
        <w:r w:rsidR="005125B1" w:rsidRPr="00E3311B">
          <w:rPr>
            <w:rStyle w:val="Hyperlink"/>
            <w:noProof/>
          </w:rPr>
          <w:t>Y-Joint</w:t>
        </w:r>
        <w:r w:rsidR="005125B1">
          <w:rPr>
            <w:noProof/>
            <w:webHidden/>
          </w:rPr>
          <w:tab/>
        </w:r>
        <w:r w:rsidR="005125B1">
          <w:rPr>
            <w:noProof/>
            <w:webHidden/>
          </w:rPr>
          <w:fldChar w:fldCharType="begin"/>
        </w:r>
        <w:r w:rsidR="005125B1">
          <w:rPr>
            <w:noProof/>
            <w:webHidden/>
          </w:rPr>
          <w:instrText xml:space="preserve"> PAGEREF _Toc39880610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68A58679" w14:textId="780477E1"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1" w:history="1">
        <w:r w:rsidR="005125B1" w:rsidRPr="00E3311B">
          <w:rPr>
            <w:rStyle w:val="Hyperlink"/>
            <w:noProof/>
          </w:rPr>
          <w:t>8.2.10.1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_Toc39880611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3124B6C3" w14:textId="39F501C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2" w:history="1">
        <w:r w:rsidR="005125B1" w:rsidRPr="00E3311B">
          <w:rPr>
            <w:rStyle w:val="Hyperlink"/>
            <w:noProof/>
          </w:rPr>
          <w:t>8.2.10.2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_Toc39880612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8841268" w14:textId="7320B8E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3" w:history="1">
        <w:r w:rsidR="005125B1" w:rsidRPr="00E3311B">
          <w:rPr>
            <w:rStyle w:val="Hyperlink"/>
            <w:noProof/>
          </w:rPr>
          <w:t>8.2.10.3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_Toc39880613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2DC30922" w14:textId="64E98BE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4" w:history="1">
        <w:r w:rsidR="005125B1" w:rsidRPr="00E3311B">
          <w:rPr>
            <w:rStyle w:val="Hyperlink"/>
            <w:noProof/>
          </w:rPr>
          <w:t>8.2.10.4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_Toc39880614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2E421FAA" w14:textId="166E127C"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5" w:history="1">
        <w:r w:rsidR="005125B1" w:rsidRPr="00E3311B">
          <w:rPr>
            <w:rStyle w:val="Hyperlink"/>
            <w:noProof/>
          </w:rPr>
          <w:t>8.2.10.5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_Toc39880615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9C58D15" w14:textId="6AF7CCEA" w:rsidR="005125B1" w:rsidRDefault="0051248B">
      <w:pPr>
        <w:pStyle w:val="TOC3"/>
        <w:rPr>
          <w:rFonts w:asciiTheme="minorHAnsi" w:eastAsiaTheme="minorEastAsia" w:hAnsiTheme="minorHAnsi" w:cstheme="minorBidi"/>
          <w:noProof/>
          <w:sz w:val="22"/>
          <w:szCs w:val="22"/>
          <w:lang w:val="de-DE"/>
        </w:rPr>
      </w:pPr>
      <w:hyperlink w:anchor="_Toc39880616" w:history="1">
        <w:r w:rsidR="005125B1" w:rsidRPr="00E3311B">
          <w:rPr>
            <w:rStyle w:val="Hyperlink"/>
            <w:noProof/>
          </w:rPr>
          <w:t>8.2.11</w:t>
        </w:r>
        <w:r w:rsidR="005125B1">
          <w:rPr>
            <w:rFonts w:asciiTheme="minorHAnsi" w:eastAsiaTheme="minorEastAsia" w:hAnsiTheme="minorHAnsi" w:cstheme="minorBidi"/>
            <w:noProof/>
            <w:sz w:val="22"/>
            <w:szCs w:val="22"/>
            <w:lang w:val="de-DE"/>
          </w:rPr>
          <w:tab/>
        </w:r>
        <w:r w:rsidR="005125B1" w:rsidRPr="00E3311B">
          <w:rPr>
            <w:rStyle w:val="Hyperlink"/>
            <w:noProof/>
          </w:rPr>
          <w:t>K-Joint</w:t>
        </w:r>
        <w:r w:rsidR="005125B1">
          <w:rPr>
            <w:noProof/>
            <w:webHidden/>
          </w:rPr>
          <w:tab/>
        </w:r>
        <w:r w:rsidR="005125B1">
          <w:rPr>
            <w:noProof/>
            <w:webHidden/>
          </w:rPr>
          <w:fldChar w:fldCharType="begin"/>
        </w:r>
        <w:r w:rsidR="005125B1">
          <w:rPr>
            <w:noProof/>
            <w:webHidden/>
          </w:rPr>
          <w:instrText xml:space="preserve"> PAGEREF _Toc39880616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AC22DAD" w14:textId="3DACDFDA"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7" w:history="1">
        <w:r w:rsidR="005125B1" w:rsidRPr="00E3311B">
          <w:rPr>
            <w:rStyle w:val="Hyperlink"/>
            <w:noProof/>
          </w:rPr>
          <w:t>8.2.11.1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65F37E4" w14:textId="28C24951"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8" w:history="1">
        <w:r w:rsidR="005125B1" w:rsidRPr="00E3311B">
          <w:rPr>
            <w:rStyle w:val="Hyperlink"/>
            <w:noProof/>
          </w:rPr>
          <w:t>8.2.11.2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7DEFEAD5" w14:textId="0DB3B8B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19" w:history="1">
        <w:r w:rsidR="005125B1" w:rsidRPr="00E3311B">
          <w:rPr>
            <w:rStyle w:val="Hyperlink"/>
            <w:noProof/>
          </w:rPr>
          <w:t>8.2.11.3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_Toc39880619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7810F8BE" w14:textId="12474A87"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0" w:history="1">
        <w:r w:rsidR="005125B1" w:rsidRPr="00E3311B">
          <w:rPr>
            <w:rStyle w:val="Hyperlink"/>
            <w:noProof/>
          </w:rPr>
          <w:t>8.2.11.4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_Toc39880620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3E238B88" w14:textId="0982417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1" w:history="1">
        <w:r w:rsidR="005125B1" w:rsidRPr="00E3311B">
          <w:rPr>
            <w:rStyle w:val="Hyperlink"/>
            <w:noProof/>
          </w:rPr>
          <w:t>8.2.11.5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_Toc39880621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74ACB9A5" w14:textId="0983EAD4" w:rsidR="005125B1" w:rsidRDefault="0051248B">
      <w:pPr>
        <w:pStyle w:val="TOC3"/>
        <w:rPr>
          <w:rFonts w:asciiTheme="minorHAnsi" w:eastAsiaTheme="minorEastAsia" w:hAnsiTheme="minorHAnsi" w:cstheme="minorBidi"/>
          <w:noProof/>
          <w:sz w:val="22"/>
          <w:szCs w:val="22"/>
          <w:lang w:val="de-DE"/>
        </w:rPr>
      </w:pPr>
      <w:hyperlink w:anchor="_Toc39880622" w:history="1">
        <w:r w:rsidR="005125B1" w:rsidRPr="00E3311B">
          <w:rPr>
            <w:rStyle w:val="Hyperlink"/>
            <w:noProof/>
          </w:rPr>
          <w:t>8.2.12</w:t>
        </w:r>
        <w:r w:rsidR="005125B1">
          <w:rPr>
            <w:rFonts w:asciiTheme="minorHAnsi" w:eastAsiaTheme="minorEastAsia" w:hAnsiTheme="minorHAnsi" w:cstheme="minorBidi"/>
            <w:noProof/>
            <w:sz w:val="22"/>
            <w:szCs w:val="22"/>
            <w:lang w:val="de-DE"/>
          </w:rPr>
          <w:tab/>
        </w:r>
        <w:r w:rsidR="005125B1" w:rsidRPr="00E3311B">
          <w:rPr>
            <w:rStyle w:val="Hyperlink"/>
            <w:noProof/>
          </w:rPr>
          <w:t>Cruciform Joint</w:t>
        </w:r>
        <w:r w:rsidR="005125B1">
          <w:rPr>
            <w:noProof/>
            <w:webHidden/>
          </w:rPr>
          <w:tab/>
        </w:r>
        <w:r w:rsidR="005125B1">
          <w:rPr>
            <w:noProof/>
            <w:webHidden/>
          </w:rPr>
          <w:fldChar w:fldCharType="begin"/>
        </w:r>
        <w:r w:rsidR="005125B1">
          <w:rPr>
            <w:noProof/>
            <w:webHidden/>
          </w:rPr>
          <w:instrText xml:space="preserve"> PAGEREF _Toc39880622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215AD598" w14:textId="069163C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3" w:history="1">
        <w:r w:rsidR="005125B1" w:rsidRPr="00E3311B">
          <w:rPr>
            <w:rStyle w:val="Hyperlink"/>
            <w:noProof/>
          </w:rPr>
          <w:t>8.2.12.1</w:t>
        </w:r>
        <w:r w:rsidR="005125B1">
          <w:rPr>
            <w:rFonts w:asciiTheme="minorHAnsi" w:eastAsiaTheme="minorEastAsia" w:hAnsiTheme="minorHAnsi" w:cstheme="minorBidi"/>
            <w:noProof/>
            <w:sz w:val="22"/>
            <w:szCs w:val="22"/>
            <w:lang w:val="de-DE"/>
          </w:rPr>
          <w:tab/>
        </w:r>
        <w:r w:rsidR="005125B1" w:rsidRPr="00E3311B">
          <w:rPr>
            <w:rStyle w:val="Hyperlink"/>
            <w:noProof/>
          </w:rPr>
          <w:t>Sheet Parameters</w:t>
        </w:r>
        <w:r w:rsidR="005125B1">
          <w:rPr>
            <w:noProof/>
            <w:webHidden/>
          </w:rPr>
          <w:tab/>
        </w:r>
        <w:r w:rsidR="005125B1">
          <w:rPr>
            <w:noProof/>
            <w:webHidden/>
          </w:rPr>
          <w:fldChar w:fldCharType="begin"/>
        </w:r>
        <w:r w:rsidR="005125B1">
          <w:rPr>
            <w:noProof/>
            <w:webHidden/>
          </w:rPr>
          <w:instrText xml:space="preserve"> PAGEREF _Toc39880623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34C0FC5D" w14:textId="16C022B3"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4" w:history="1">
        <w:r w:rsidR="005125B1" w:rsidRPr="00E3311B">
          <w:rPr>
            <w:rStyle w:val="Hyperlink"/>
            <w:noProof/>
          </w:rPr>
          <w:t>8.2.12.2</w:t>
        </w:r>
        <w:r w:rsidR="005125B1">
          <w:rPr>
            <w:rFonts w:asciiTheme="minorHAnsi" w:eastAsiaTheme="minorEastAsia" w:hAnsiTheme="minorHAnsi" w:cstheme="minorBidi"/>
            <w:noProof/>
            <w:sz w:val="22"/>
            <w:szCs w:val="22"/>
            <w:lang w:val="de-DE"/>
          </w:rPr>
          <w:tab/>
        </w:r>
        <w:r w:rsidR="005125B1" w:rsidRPr="00E3311B">
          <w:rPr>
            <w:rStyle w:val="Hyperlink"/>
            <w:noProof/>
          </w:rPr>
          <w:t>Weld Parameters</w:t>
        </w:r>
        <w:r w:rsidR="005125B1">
          <w:rPr>
            <w:noProof/>
            <w:webHidden/>
          </w:rPr>
          <w:tab/>
        </w:r>
        <w:r w:rsidR="005125B1">
          <w:rPr>
            <w:noProof/>
            <w:webHidden/>
          </w:rPr>
          <w:fldChar w:fldCharType="begin"/>
        </w:r>
        <w:r w:rsidR="005125B1">
          <w:rPr>
            <w:noProof/>
            <w:webHidden/>
          </w:rPr>
          <w:instrText xml:space="preserve"> PAGEREF _Toc39880624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6A9E54F3" w14:textId="6CDB496F"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5" w:history="1">
        <w:r w:rsidR="005125B1" w:rsidRPr="00E3311B">
          <w:rPr>
            <w:rStyle w:val="Hyperlink"/>
            <w:noProof/>
          </w:rPr>
          <w:t>8.2.12.3</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_Toc39880625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572DCDF6" w14:textId="2DF6E3E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6" w:history="1">
        <w:r w:rsidR="005125B1" w:rsidRPr="00E3311B">
          <w:rPr>
            <w:rStyle w:val="Hyperlink"/>
            <w:noProof/>
          </w:rPr>
          <w:t>8.2.12.4</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_Toc39880626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13432E7C" w14:textId="31392A2A"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7" w:history="1">
        <w:r w:rsidR="005125B1" w:rsidRPr="00E3311B">
          <w:rPr>
            <w:rStyle w:val="Hyperlink"/>
            <w:noProof/>
          </w:rPr>
          <w:t>8.2.12.5</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_Toc39880627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135B15E7" w14:textId="73C0F14B" w:rsidR="005125B1" w:rsidRDefault="0051248B">
      <w:pPr>
        <w:pStyle w:val="TOC3"/>
        <w:rPr>
          <w:rFonts w:asciiTheme="minorHAnsi" w:eastAsiaTheme="minorEastAsia" w:hAnsiTheme="minorHAnsi" w:cstheme="minorBidi"/>
          <w:noProof/>
          <w:sz w:val="22"/>
          <w:szCs w:val="22"/>
          <w:lang w:val="de-DE"/>
        </w:rPr>
      </w:pPr>
      <w:hyperlink w:anchor="_Toc39880628" w:history="1">
        <w:r w:rsidR="005125B1" w:rsidRPr="00E3311B">
          <w:rPr>
            <w:rStyle w:val="Hyperlink"/>
            <w:noProof/>
          </w:rPr>
          <w:t>8.2.13</w:t>
        </w:r>
        <w:r w:rsidR="005125B1">
          <w:rPr>
            <w:rFonts w:asciiTheme="minorHAnsi" w:eastAsiaTheme="minorEastAsia" w:hAnsiTheme="minorHAnsi" w:cstheme="minorBidi"/>
            <w:noProof/>
            <w:sz w:val="22"/>
            <w:szCs w:val="22"/>
            <w:lang w:val="de-DE"/>
          </w:rPr>
          <w:tab/>
        </w:r>
        <w:r w:rsidR="005125B1" w:rsidRPr="00E3311B">
          <w:rPr>
            <w:rStyle w:val="Hyperlink"/>
            <w:noProof/>
          </w:rPr>
          <w:t>Flared Joint</w:t>
        </w:r>
        <w:r w:rsidR="005125B1">
          <w:rPr>
            <w:noProof/>
            <w:webHidden/>
          </w:rPr>
          <w:tab/>
        </w:r>
        <w:r w:rsidR="005125B1">
          <w:rPr>
            <w:noProof/>
            <w:webHidden/>
          </w:rPr>
          <w:fldChar w:fldCharType="begin"/>
        </w:r>
        <w:r w:rsidR="005125B1">
          <w:rPr>
            <w:noProof/>
            <w:webHidden/>
          </w:rPr>
          <w:instrText xml:space="preserve"> PAGEREF _Toc39880628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28640401" w14:textId="2C4B133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29" w:history="1">
        <w:r w:rsidR="005125B1" w:rsidRPr="00E3311B">
          <w:rPr>
            <w:rStyle w:val="Hyperlink"/>
            <w:noProof/>
          </w:rPr>
          <w:t>8.2.13.1</w:t>
        </w:r>
        <w:r w:rsidR="005125B1">
          <w:rPr>
            <w:rFonts w:asciiTheme="minorHAnsi" w:eastAsiaTheme="minorEastAsia" w:hAnsiTheme="minorHAnsi" w:cstheme="minorBidi"/>
            <w:noProof/>
            <w:sz w:val="22"/>
            <w:szCs w:val="22"/>
            <w:lang w:val="de-DE"/>
          </w:rPr>
          <w:tab/>
        </w:r>
        <w:r w:rsidR="005125B1" w:rsidRPr="00E3311B">
          <w:rPr>
            <w:rStyle w:val="Hyperlink"/>
            <w:noProof/>
          </w:rPr>
          <w:t>Attributes</w:t>
        </w:r>
        <w:r w:rsidR="005125B1">
          <w:rPr>
            <w:noProof/>
            <w:webHidden/>
          </w:rPr>
          <w:tab/>
        </w:r>
        <w:r w:rsidR="005125B1">
          <w:rPr>
            <w:noProof/>
            <w:webHidden/>
          </w:rPr>
          <w:fldChar w:fldCharType="begin"/>
        </w:r>
        <w:r w:rsidR="005125B1">
          <w:rPr>
            <w:noProof/>
            <w:webHidden/>
          </w:rPr>
          <w:instrText xml:space="preserve"> PAGEREF _Toc39880629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1FFA5FF9" w14:textId="78ECF9C5"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0" w:history="1">
        <w:r w:rsidR="005125B1" w:rsidRPr="00E3311B">
          <w:rPr>
            <w:rStyle w:val="Hyperlink"/>
            <w:noProof/>
          </w:rPr>
          <w:t>8.2.13.2</w:t>
        </w:r>
        <w:r w:rsidR="005125B1">
          <w:rPr>
            <w:rFonts w:asciiTheme="minorHAnsi" w:eastAsiaTheme="minorEastAsia" w:hAnsiTheme="minorHAnsi" w:cstheme="minorBidi"/>
            <w:noProof/>
            <w:sz w:val="22"/>
            <w:szCs w:val="22"/>
            <w:lang w:val="de-DE"/>
          </w:rPr>
          <w:tab/>
        </w:r>
        <w:r w:rsidR="005125B1" w:rsidRPr="00E3311B">
          <w:rPr>
            <w:rStyle w:val="Hyperlink"/>
            <w:noProof/>
          </w:rPr>
          <w:t>Element "weld_position"</w:t>
        </w:r>
        <w:r w:rsidR="005125B1">
          <w:rPr>
            <w:noProof/>
            <w:webHidden/>
          </w:rPr>
          <w:tab/>
        </w:r>
        <w:r w:rsidR="005125B1">
          <w:rPr>
            <w:noProof/>
            <w:webHidden/>
          </w:rPr>
          <w:fldChar w:fldCharType="begin"/>
        </w:r>
        <w:r w:rsidR="005125B1">
          <w:rPr>
            <w:noProof/>
            <w:webHidden/>
          </w:rPr>
          <w:instrText xml:space="preserve"> PAGEREF _Toc39880630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6340A37B" w14:textId="761F8AA8" w:rsidR="005125B1" w:rsidRDefault="0051248B">
      <w:pPr>
        <w:pStyle w:val="TOC4"/>
        <w:tabs>
          <w:tab w:val="left" w:pos="1320"/>
          <w:tab w:val="right" w:leader="dot" w:pos="9060"/>
        </w:tabs>
        <w:rPr>
          <w:rFonts w:asciiTheme="minorHAnsi" w:eastAsiaTheme="minorEastAsia" w:hAnsiTheme="minorHAnsi" w:cstheme="minorBidi"/>
          <w:noProof/>
          <w:sz w:val="22"/>
          <w:szCs w:val="22"/>
          <w:lang w:val="de-DE"/>
        </w:rPr>
      </w:pPr>
      <w:hyperlink w:anchor="_Toc39880631" w:history="1">
        <w:r w:rsidR="005125B1" w:rsidRPr="00E3311B">
          <w:rPr>
            <w:rStyle w:val="Hyperlink"/>
            <w:noProof/>
          </w:rPr>
          <w:t>8.2.13.3</w:t>
        </w:r>
        <w:r w:rsidR="005125B1">
          <w:rPr>
            <w:rFonts w:asciiTheme="minorHAnsi" w:eastAsiaTheme="minorEastAsia" w:hAnsiTheme="minorHAnsi" w:cstheme="minorBidi"/>
            <w:noProof/>
            <w:sz w:val="22"/>
            <w:szCs w:val="22"/>
            <w:lang w:val="de-DE"/>
          </w:rPr>
          <w:tab/>
        </w:r>
        <w:r w:rsidR="005125B1" w:rsidRPr="00E3311B">
          <w:rPr>
            <w:rStyle w:val="Hyperlink"/>
            <w:noProof/>
          </w:rPr>
          <w:t>Element "sheet_parameter"</w:t>
        </w:r>
        <w:r w:rsidR="005125B1">
          <w:rPr>
            <w:noProof/>
            <w:webHidden/>
          </w:rPr>
          <w:tab/>
        </w:r>
        <w:r w:rsidR="005125B1">
          <w:rPr>
            <w:noProof/>
            <w:webHidden/>
          </w:rPr>
          <w:fldChar w:fldCharType="begin"/>
        </w:r>
        <w:r w:rsidR="005125B1">
          <w:rPr>
            <w:noProof/>
            <w:webHidden/>
          </w:rPr>
          <w:instrText xml:space="preserve"> PAGEREF _Toc39880631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41CC7F39" w14:textId="2141975F"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2" w:history="1">
        <w:r w:rsidR="005125B1" w:rsidRPr="00E3311B">
          <w:rPr>
            <w:rStyle w:val="Hyperlink"/>
            <w:noProof/>
          </w:rPr>
          <w:t>8.3</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Lines</w:t>
        </w:r>
        <w:r w:rsidR="005125B1">
          <w:rPr>
            <w:noProof/>
            <w:webHidden/>
          </w:rPr>
          <w:tab/>
        </w:r>
        <w:r w:rsidR="005125B1">
          <w:rPr>
            <w:noProof/>
            <w:webHidden/>
          </w:rPr>
          <w:fldChar w:fldCharType="begin"/>
        </w:r>
        <w:r w:rsidR="005125B1">
          <w:rPr>
            <w:noProof/>
            <w:webHidden/>
          </w:rPr>
          <w:instrText xml:space="preserve"> PAGEREF _Toc39880632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5D3989DE" w14:textId="2578BD32"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3" w:history="1">
        <w:r w:rsidR="005125B1" w:rsidRPr="00E3311B">
          <w:rPr>
            <w:rStyle w:val="Hyperlink"/>
            <w:noProof/>
          </w:rPr>
          <w:t>8.4</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Hemming Flanges</w:t>
        </w:r>
        <w:r w:rsidR="005125B1">
          <w:rPr>
            <w:noProof/>
            <w:webHidden/>
          </w:rPr>
          <w:tab/>
        </w:r>
        <w:r w:rsidR="005125B1">
          <w:rPr>
            <w:noProof/>
            <w:webHidden/>
          </w:rPr>
          <w:fldChar w:fldCharType="begin"/>
        </w:r>
        <w:r w:rsidR="005125B1">
          <w:rPr>
            <w:noProof/>
            <w:webHidden/>
          </w:rPr>
          <w:instrText xml:space="preserve"> PAGEREF _Toc39880633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036AF387" w14:textId="06EDAB06" w:rsidR="005125B1" w:rsidRDefault="0051248B">
      <w:pPr>
        <w:pStyle w:val="TOC3"/>
        <w:rPr>
          <w:rFonts w:asciiTheme="minorHAnsi" w:eastAsiaTheme="minorEastAsia" w:hAnsiTheme="minorHAnsi" w:cstheme="minorBidi"/>
          <w:noProof/>
          <w:sz w:val="22"/>
          <w:szCs w:val="22"/>
          <w:lang w:val="de-DE"/>
        </w:rPr>
      </w:pPr>
      <w:hyperlink w:anchor="_Toc39880634" w:history="1">
        <w:r w:rsidR="005125B1" w:rsidRPr="00E3311B">
          <w:rPr>
            <w:rStyle w:val="Hyperlink"/>
            <w:noProof/>
          </w:rPr>
          <w:t>8.4.1</w:t>
        </w:r>
        <w:r w:rsidR="005125B1">
          <w:rPr>
            <w:rFonts w:asciiTheme="minorHAnsi" w:eastAsiaTheme="minorEastAsia" w:hAnsiTheme="minorHAnsi" w:cstheme="minorBidi"/>
            <w:noProof/>
            <w:sz w:val="22"/>
            <w:szCs w:val="22"/>
            <w:lang w:val="de-DE"/>
          </w:rPr>
          <w:tab/>
        </w:r>
        <w:r w:rsidR="005125B1" w:rsidRPr="00E3311B">
          <w:rPr>
            <w:rStyle w:val="Hyperlink"/>
            <w:noProof/>
          </w:rPr>
          <w:t>Introduction</w:t>
        </w:r>
        <w:r w:rsidR="005125B1">
          <w:rPr>
            <w:noProof/>
            <w:webHidden/>
          </w:rPr>
          <w:tab/>
        </w:r>
        <w:r w:rsidR="005125B1">
          <w:rPr>
            <w:noProof/>
            <w:webHidden/>
          </w:rPr>
          <w:fldChar w:fldCharType="begin"/>
        </w:r>
        <w:r w:rsidR="005125B1">
          <w:rPr>
            <w:noProof/>
            <w:webHidden/>
          </w:rPr>
          <w:instrText xml:space="preserve"> PAGEREF _Toc39880634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390D2868" w14:textId="7216C626" w:rsidR="005125B1" w:rsidRDefault="0051248B">
      <w:pPr>
        <w:pStyle w:val="TOC3"/>
        <w:rPr>
          <w:rFonts w:asciiTheme="minorHAnsi" w:eastAsiaTheme="minorEastAsia" w:hAnsiTheme="minorHAnsi" w:cstheme="minorBidi"/>
          <w:noProof/>
          <w:sz w:val="22"/>
          <w:szCs w:val="22"/>
          <w:lang w:val="de-DE"/>
        </w:rPr>
      </w:pPr>
      <w:hyperlink w:anchor="_Toc39880635" w:history="1">
        <w:r w:rsidR="005125B1" w:rsidRPr="00E3311B">
          <w:rPr>
            <w:rStyle w:val="Hyperlink"/>
            <w:noProof/>
          </w:rPr>
          <w:t>8.4.2</w:t>
        </w:r>
        <w:r w:rsidR="005125B1">
          <w:rPr>
            <w:rFonts w:asciiTheme="minorHAnsi" w:eastAsiaTheme="minorEastAsia" w:hAnsiTheme="minorHAnsi" w:cstheme="minorBidi"/>
            <w:noProof/>
            <w:sz w:val="22"/>
            <w:szCs w:val="22"/>
            <w:lang w:val="de-DE"/>
          </w:rPr>
          <w:tab/>
        </w:r>
        <w:r w:rsidR="005125B1" w:rsidRPr="00E3311B">
          <w:rPr>
            <w:rStyle w:val="Hyperlink"/>
            <w:noProof/>
          </w:rPr>
          <w:t xml:space="preserve">Definition of element </w:t>
        </w:r>
        <w:r w:rsidR="005125B1" w:rsidRPr="00E3311B">
          <w:rPr>
            <w:rStyle w:val="Hyperlink"/>
            <w:rFonts w:ascii="Courier New" w:hAnsi="Courier New" w:cs="Courier New"/>
            <w:noProof/>
          </w:rPr>
          <w:t>&lt;hemming/&gt;</w:t>
        </w:r>
        <w:r w:rsidR="005125B1">
          <w:rPr>
            <w:noProof/>
            <w:webHidden/>
          </w:rPr>
          <w:tab/>
        </w:r>
        <w:r w:rsidR="005125B1">
          <w:rPr>
            <w:noProof/>
            <w:webHidden/>
          </w:rPr>
          <w:fldChar w:fldCharType="begin"/>
        </w:r>
        <w:r w:rsidR="005125B1">
          <w:rPr>
            <w:noProof/>
            <w:webHidden/>
          </w:rPr>
          <w:instrText xml:space="preserve"> PAGEREF _Toc39880635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48D3F79F" w14:textId="50F230E9"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6" w:history="1">
        <w:r w:rsidR="005125B1" w:rsidRPr="00E3311B">
          <w:rPr>
            <w:rStyle w:val="Hyperlink"/>
            <w:noProof/>
          </w:rPr>
          <w:t>8.5</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Sequence Connections</w:t>
        </w:r>
        <w:r w:rsidR="005125B1">
          <w:rPr>
            <w:noProof/>
            <w:webHidden/>
          </w:rPr>
          <w:tab/>
        </w:r>
        <w:r w:rsidR="005125B1">
          <w:rPr>
            <w:noProof/>
            <w:webHidden/>
          </w:rPr>
          <w:fldChar w:fldCharType="begin"/>
        </w:r>
        <w:r w:rsidR="005125B1">
          <w:rPr>
            <w:noProof/>
            <w:webHidden/>
          </w:rPr>
          <w:instrText xml:space="preserve"> PAGEREF _Toc39880636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06CF6070" w14:textId="3E8B0652" w:rsidR="005125B1" w:rsidRDefault="0051248B">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9880637" w:history="1">
        <w:r w:rsidR="005125B1" w:rsidRPr="00E3311B">
          <w:rPr>
            <w:rStyle w:val="Hyperlink"/>
            <w:noProof/>
            <w14:scene3d>
              <w14:camera w14:prst="orthographicFront"/>
              <w14:lightRig w14:rig="threePt" w14:dir="t">
                <w14:rot w14:lat="0" w14:lon="0" w14:rev="0"/>
              </w14:lightRig>
            </w14:scene3d>
          </w:rPr>
          <w:t>9</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2D connections</w:t>
        </w:r>
        <w:r w:rsidR="005125B1">
          <w:rPr>
            <w:noProof/>
            <w:webHidden/>
          </w:rPr>
          <w:tab/>
        </w:r>
        <w:r w:rsidR="005125B1">
          <w:rPr>
            <w:noProof/>
            <w:webHidden/>
          </w:rPr>
          <w:fldChar w:fldCharType="begin"/>
        </w:r>
        <w:r w:rsidR="005125B1">
          <w:rPr>
            <w:noProof/>
            <w:webHidden/>
          </w:rPr>
          <w:instrText xml:space="preserve"> PAGEREF _Toc39880637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CB35BB6" w14:textId="68FCC8E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38" w:history="1">
        <w:r w:rsidR="005125B1" w:rsidRPr="00E3311B">
          <w:rPr>
            <w:rStyle w:val="Hyperlink"/>
            <w:noProof/>
          </w:rPr>
          <w:t>9.1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Generic Definitions</w:t>
        </w:r>
        <w:r w:rsidR="005125B1">
          <w:rPr>
            <w:noProof/>
            <w:webHidden/>
          </w:rPr>
          <w:tab/>
        </w:r>
        <w:r w:rsidR="005125B1">
          <w:rPr>
            <w:noProof/>
            <w:webHidden/>
          </w:rPr>
          <w:fldChar w:fldCharType="begin"/>
        </w:r>
        <w:r w:rsidR="005125B1">
          <w:rPr>
            <w:noProof/>
            <w:webHidden/>
          </w:rPr>
          <w:instrText xml:space="preserve"> PAGEREF _Toc39880638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67D249B4" w14:textId="61693E5C" w:rsidR="005125B1" w:rsidRDefault="0051248B">
      <w:pPr>
        <w:pStyle w:val="TOC3"/>
        <w:rPr>
          <w:rFonts w:asciiTheme="minorHAnsi" w:eastAsiaTheme="minorEastAsia" w:hAnsiTheme="minorHAnsi" w:cstheme="minorBidi"/>
          <w:noProof/>
          <w:sz w:val="22"/>
          <w:szCs w:val="22"/>
          <w:lang w:val="de-DE"/>
        </w:rPr>
      </w:pPr>
      <w:hyperlink w:anchor="_Toc39880639" w:history="1">
        <w:r w:rsidR="005125B1" w:rsidRPr="00E3311B">
          <w:rPr>
            <w:rStyle w:val="Hyperlink"/>
            <w:noProof/>
          </w:rPr>
          <w:t>9.1.1</w:t>
        </w:r>
        <w:r w:rsidR="005125B1">
          <w:rPr>
            <w:rFonts w:asciiTheme="minorHAnsi" w:eastAsiaTheme="minorEastAsia" w:hAnsiTheme="minorHAnsi" w:cstheme="minorBidi"/>
            <w:noProof/>
            <w:sz w:val="22"/>
            <w:szCs w:val="22"/>
            <w:lang w:val="de-DE"/>
          </w:rPr>
          <w:tab/>
        </w:r>
        <w:r w:rsidR="005125B1" w:rsidRPr="00E3311B">
          <w:rPr>
            <w:rStyle w:val="Hyperlink"/>
            <w:noProof/>
          </w:rPr>
          <w:t>Identification</w:t>
        </w:r>
        <w:r w:rsidR="005125B1">
          <w:rPr>
            <w:noProof/>
            <w:webHidden/>
          </w:rPr>
          <w:tab/>
        </w:r>
        <w:r w:rsidR="005125B1">
          <w:rPr>
            <w:noProof/>
            <w:webHidden/>
          </w:rPr>
          <w:fldChar w:fldCharType="begin"/>
        </w:r>
        <w:r w:rsidR="005125B1">
          <w:rPr>
            <w:noProof/>
            <w:webHidden/>
          </w:rPr>
          <w:instrText xml:space="preserve"> PAGEREF _Toc39880639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09627083" w14:textId="5BFB575E" w:rsidR="005125B1" w:rsidRDefault="0051248B">
      <w:pPr>
        <w:pStyle w:val="TOC3"/>
        <w:rPr>
          <w:rFonts w:asciiTheme="minorHAnsi" w:eastAsiaTheme="minorEastAsia" w:hAnsiTheme="minorHAnsi" w:cstheme="minorBidi"/>
          <w:noProof/>
          <w:sz w:val="22"/>
          <w:szCs w:val="22"/>
          <w:lang w:val="de-DE"/>
        </w:rPr>
      </w:pPr>
      <w:hyperlink w:anchor="_Toc39880640" w:history="1">
        <w:r w:rsidR="005125B1" w:rsidRPr="00E3311B">
          <w:rPr>
            <w:rStyle w:val="Hyperlink"/>
            <w:noProof/>
          </w:rPr>
          <w:t>9.1.2</w:t>
        </w:r>
        <w:r w:rsidR="005125B1">
          <w:rPr>
            <w:rFonts w:asciiTheme="minorHAnsi" w:eastAsiaTheme="minorEastAsia" w:hAnsiTheme="minorHAnsi" w:cstheme="minorBidi"/>
            <w:noProof/>
            <w:sz w:val="22"/>
            <w:szCs w:val="22"/>
            <w:lang w:val="de-DE"/>
          </w:rPr>
          <w:tab/>
        </w:r>
        <w:r w:rsidR="005125B1" w:rsidRPr="00E3311B">
          <w:rPr>
            <w:rStyle w:val="Hyperlink"/>
            <w:noProof/>
          </w:rPr>
          <w:t>Connection Face</w:t>
        </w:r>
        <w:r w:rsidR="005125B1">
          <w:rPr>
            <w:noProof/>
            <w:webHidden/>
          </w:rPr>
          <w:tab/>
        </w:r>
        <w:r w:rsidR="005125B1">
          <w:rPr>
            <w:noProof/>
            <w:webHidden/>
          </w:rPr>
          <w:fldChar w:fldCharType="begin"/>
        </w:r>
        <w:r w:rsidR="005125B1">
          <w:rPr>
            <w:noProof/>
            <w:webHidden/>
          </w:rPr>
          <w:instrText xml:space="preserve"> PAGEREF _Toc39880640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2082F735" w14:textId="26524334" w:rsidR="005125B1" w:rsidRDefault="0051248B">
      <w:pPr>
        <w:pStyle w:val="TOC3"/>
        <w:rPr>
          <w:rFonts w:asciiTheme="minorHAnsi" w:eastAsiaTheme="minorEastAsia" w:hAnsiTheme="minorHAnsi" w:cstheme="minorBidi"/>
          <w:noProof/>
          <w:sz w:val="22"/>
          <w:szCs w:val="22"/>
          <w:lang w:val="de-DE"/>
        </w:rPr>
      </w:pPr>
      <w:hyperlink w:anchor="_Toc39880641" w:history="1">
        <w:r w:rsidR="005125B1" w:rsidRPr="00E3311B">
          <w:rPr>
            <w:rStyle w:val="Hyperlink"/>
            <w:noProof/>
          </w:rPr>
          <w:t>9.1.3</w:t>
        </w:r>
        <w:r w:rsidR="005125B1">
          <w:rPr>
            <w:rFonts w:asciiTheme="minorHAnsi" w:eastAsiaTheme="minorEastAsia" w:hAnsiTheme="minorHAnsi" w:cstheme="minorBidi"/>
            <w:noProof/>
            <w:sz w:val="22"/>
            <w:szCs w:val="22"/>
            <w:lang w:val="de-DE"/>
          </w:rPr>
          <w:tab/>
        </w:r>
        <w:r w:rsidR="005125B1" w:rsidRPr="00E3311B">
          <w:rPr>
            <w:rStyle w:val="Hyperlink"/>
            <w:noProof/>
          </w:rPr>
          <w:t>Type Specification</w:t>
        </w:r>
        <w:r w:rsidR="005125B1">
          <w:rPr>
            <w:noProof/>
            <w:webHidden/>
          </w:rPr>
          <w:tab/>
        </w:r>
        <w:r w:rsidR="005125B1">
          <w:rPr>
            <w:noProof/>
            <w:webHidden/>
          </w:rPr>
          <w:fldChar w:fldCharType="begin"/>
        </w:r>
        <w:r w:rsidR="005125B1">
          <w:rPr>
            <w:noProof/>
            <w:webHidden/>
          </w:rPr>
          <w:instrText xml:space="preserve"> PAGEREF _Toc39880641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5B5266C6" w14:textId="4BBB83E8"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2" w:history="1">
        <w:r w:rsidR="005125B1" w:rsidRPr="00E3311B">
          <w:rPr>
            <w:rStyle w:val="Hyperlink"/>
            <w:noProof/>
          </w:rPr>
          <w:t>9.2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Adhesive Faces</w:t>
        </w:r>
        <w:r w:rsidR="005125B1">
          <w:rPr>
            <w:noProof/>
            <w:webHidden/>
          </w:rPr>
          <w:tab/>
        </w:r>
        <w:r w:rsidR="005125B1">
          <w:rPr>
            <w:noProof/>
            <w:webHidden/>
          </w:rPr>
          <w:fldChar w:fldCharType="begin"/>
        </w:r>
        <w:r w:rsidR="005125B1">
          <w:rPr>
            <w:noProof/>
            <w:webHidden/>
          </w:rPr>
          <w:instrText xml:space="preserve"> PAGEREF _Toc39880642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033D8E74" w14:textId="2F38BE24" w:rsidR="005125B1" w:rsidRDefault="0051248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3" w:history="1">
        <w:r w:rsidR="005125B1" w:rsidRPr="00E3311B">
          <w:rPr>
            <w:rStyle w:val="Hyperlink"/>
            <w:noProof/>
            <w14:scene3d>
              <w14:camera w14:prst="orthographicFront"/>
              <w14:lightRig w14:rig="threePt" w14:dir="t">
                <w14:rot w14:lat="0" w14:lon="0" w14:rev="0"/>
              </w14:lightRig>
            </w14:scene3d>
          </w:rPr>
          <w:t>10</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Future extensions</w:t>
        </w:r>
        <w:r w:rsidR="005125B1">
          <w:rPr>
            <w:noProof/>
            <w:webHidden/>
          </w:rPr>
          <w:tab/>
        </w:r>
        <w:r w:rsidR="005125B1">
          <w:rPr>
            <w:noProof/>
            <w:webHidden/>
          </w:rPr>
          <w:fldChar w:fldCharType="begin"/>
        </w:r>
        <w:r w:rsidR="005125B1">
          <w:rPr>
            <w:noProof/>
            <w:webHidden/>
          </w:rPr>
          <w:instrText xml:space="preserve"> PAGEREF _Toc39880643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6B8EA76B" w14:textId="60B23336"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4" w:history="1">
        <w:r w:rsidR="005125B1" w:rsidRPr="00E3311B">
          <w:rPr>
            <w:rStyle w:val="Hyperlink"/>
            <w:noProof/>
          </w:rPr>
          <w:t>10.1</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Additional parameters for spot and seam welds</w:t>
        </w:r>
        <w:r w:rsidR="005125B1">
          <w:rPr>
            <w:noProof/>
            <w:webHidden/>
          </w:rPr>
          <w:tab/>
        </w:r>
        <w:r w:rsidR="005125B1">
          <w:rPr>
            <w:noProof/>
            <w:webHidden/>
          </w:rPr>
          <w:fldChar w:fldCharType="begin"/>
        </w:r>
        <w:r w:rsidR="005125B1">
          <w:rPr>
            <w:noProof/>
            <w:webHidden/>
          </w:rPr>
          <w:instrText xml:space="preserve"> PAGEREF _Toc39880644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5AB9A550" w14:textId="1ACDFB9A" w:rsidR="005125B1" w:rsidRDefault="0051248B">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9880645" w:history="1">
        <w:r w:rsidR="005125B1" w:rsidRPr="00E3311B">
          <w:rPr>
            <w:rStyle w:val="Hyperlink"/>
            <w:noProof/>
          </w:rPr>
          <w:t>10.2</w:t>
        </w:r>
        <w:r w:rsidR="005125B1">
          <w:rPr>
            <w:rFonts w:asciiTheme="minorHAnsi" w:eastAsiaTheme="minorEastAsia" w:hAnsiTheme="minorHAnsi" w:cstheme="minorBidi"/>
            <w:b w:val="0"/>
            <w:bCs w:val="0"/>
            <w:noProof/>
            <w:sz w:val="22"/>
            <w:szCs w:val="22"/>
            <w:lang w:val="de-DE"/>
          </w:rPr>
          <w:tab/>
        </w:r>
        <w:r w:rsidR="005125B1" w:rsidRPr="00E3311B">
          <w:rPr>
            <w:rStyle w:val="Hyperlink"/>
            <w:noProof/>
          </w:rPr>
          <w:t>Other relevant and new joint types</w:t>
        </w:r>
        <w:r w:rsidR="005125B1">
          <w:rPr>
            <w:noProof/>
            <w:webHidden/>
          </w:rPr>
          <w:tab/>
        </w:r>
        <w:r w:rsidR="005125B1">
          <w:rPr>
            <w:noProof/>
            <w:webHidden/>
          </w:rPr>
          <w:fldChar w:fldCharType="begin"/>
        </w:r>
        <w:r w:rsidR="005125B1">
          <w:rPr>
            <w:noProof/>
            <w:webHidden/>
          </w:rPr>
          <w:instrText xml:space="preserve"> PAGEREF _Toc39880645 \h </w:instrText>
        </w:r>
        <w:r w:rsidR="005125B1">
          <w:rPr>
            <w:noProof/>
            <w:webHidden/>
          </w:rPr>
        </w:r>
        <w:r w:rsidR="005125B1">
          <w:rPr>
            <w:noProof/>
            <w:webHidden/>
          </w:rPr>
          <w:fldChar w:fldCharType="separate"/>
        </w:r>
        <w:r w:rsidR="00A2710C">
          <w:rPr>
            <w:noProof/>
            <w:webHidden/>
          </w:rPr>
          <w:t>163</w:t>
        </w:r>
        <w:r w:rsidR="005125B1">
          <w:rPr>
            <w:noProof/>
            <w:webHidden/>
          </w:rPr>
          <w:fldChar w:fldCharType="end"/>
        </w:r>
      </w:hyperlink>
    </w:p>
    <w:p w14:paraId="1F07DF22" w14:textId="2D753374" w:rsidR="005125B1" w:rsidRDefault="0051248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6" w:history="1">
        <w:r w:rsidR="005125B1" w:rsidRPr="00E3311B">
          <w:rPr>
            <w:rStyle w:val="Hyperlink"/>
            <w:noProof/>
            <w14:scene3d>
              <w14:camera w14:prst="orthographicFront"/>
              <w14:lightRig w14:rig="threePt" w14:dir="t">
                <w14:rot w14:lat="0" w14:lon="0" w14:rev="0"/>
              </w14:lightRig>
            </w14:scene3d>
          </w:rPr>
          <w:t>11</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Disclaimer</w:t>
        </w:r>
        <w:r w:rsidR="005125B1">
          <w:rPr>
            <w:noProof/>
            <w:webHidden/>
          </w:rPr>
          <w:tab/>
        </w:r>
        <w:r w:rsidR="005125B1">
          <w:rPr>
            <w:noProof/>
            <w:webHidden/>
          </w:rPr>
          <w:fldChar w:fldCharType="begin"/>
        </w:r>
        <w:r w:rsidR="005125B1">
          <w:rPr>
            <w:noProof/>
            <w:webHidden/>
          </w:rPr>
          <w:instrText xml:space="preserve"> PAGEREF _Toc39880646 \h </w:instrText>
        </w:r>
        <w:r w:rsidR="005125B1">
          <w:rPr>
            <w:noProof/>
            <w:webHidden/>
          </w:rPr>
        </w:r>
        <w:r w:rsidR="005125B1">
          <w:rPr>
            <w:noProof/>
            <w:webHidden/>
          </w:rPr>
          <w:fldChar w:fldCharType="separate"/>
        </w:r>
        <w:r w:rsidR="00A2710C">
          <w:rPr>
            <w:noProof/>
            <w:webHidden/>
          </w:rPr>
          <w:t>164</w:t>
        </w:r>
        <w:r w:rsidR="005125B1">
          <w:rPr>
            <w:noProof/>
            <w:webHidden/>
          </w:rPr>
          <w:fldChar w:fldCharType="end"/>
        </w:r>
      </w:hyperlink>
    </w:p>
    <w:p w14:paraId="0C07D281" w14:textId="36066F95" w:rsidR="005125B1" w:rsidRDefault="0051248B">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9880647" w:history="1">
        <w:r w:rsidR="005125B1" w:rsidRPr="00E3311B">
          <w:rPr>
            <w:rStyle w:val="Hyperlink"/>
            <w:noProof/>
            <w14:scene3d>
              <w14:camera w14:prst="orthographicFront"/>
              <w14:lightRig w14:rig="threePt" w14:dir="t">
                <w14:rot w14:lat="0" w14:lon="0" w14:rev="0"/>
              </w14:lightRig>
            </w14:scene3d>
          </w:rPr>
          <w:t>12</w:t>
        </w:r>
        <w:r w:rsidR="005125B1">
          <w:rPr>
            <w:rFonts w:asciiTheme="minorHAnsi" w:eastAsiaTheme="minorEastAsia" w:hAnsiTheme="minorHAnsi" w:cstheme="minorBidi"/>
            <w:b w:val="0"/>
            <w:bCs w:val="0"/>
            <w:caps w:val="0"/>
            <w:noProof/>
            <w:sz w:val="22"/>
            <w:szCs w:val="22"/>
            <w:lang w:val="de-DE"/>
          </w:rPr>
          <w:tab/>
        </w:r>
        <w:r w:rsidR="005125B1" w:rsidRPr="00E3311B">
          <w:rPr>
            <w:rStyle w:val="Hyperlink"/>
            <w:noProof/>
          </w:rPr>
          <w:t>References</w:t>
        </w:r>
        <w:r w:rsidR="005125B1">
          <w:rPr>
            <w:noProof/>
            <w:webHidden/>
          </w:rPr>
          <w:tab/>
        </w:r>
        <w:r w:rsidR="005125B1">
          <w:rPr>
            <w:noProof/>
            <w:webHidden/>
          </w:rPr>
          <w:fldChar w:fldCharType="begin"/>
        </w:r>
        <w:r w:rsidR="005125B1">
          <w:rPr>
            <w:noProof/>
            <w:webHidden/>
          </w:rPr>
          <w:instrText xml:space="preserve"> PAGEREF _Toc39880647 \h </w:instrText>
        </w:r>
        <w:r w:rsidR="005125B1">
          <w:rPr>
            <w:noProof/>
            <w:webHidden/>
          </w:rPr>
        </w:r>
        <w:r w:rsidR="005125B1">
          <w:rPr>
            <w:noProof/>
            <w:webHidden/>
          </w:rPr>
          <w:fldChar w:fldCharType="separate"/>
        </w:r>
        <w:r w:rsidR="00A2710C">
          <w:rPr>
            <w:noProof/>
            <w:webHidden/>
          </w:rPr>
          <w:t>165</w:t>
        </w:r>
        <w:r w:rsidR="005125B1">
          <w:rPr>
            <w:noProof/>
            <w:webHidden/>
          </w:rPr>
          <w:fldChar w:fldCharType="end"/>
        </w:r>
      </w:hyperlink>
    </w:p>
    <w:p w14:paraId="1B3DA069" w14:textId="2323465A"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2580435E" w14:textId="2934D7F6" w:rsidR="005125B1"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9880648" w:history="1">
        <w:r w:rsidR="005125B1" w:rsidRPr="00EF42BC">
          <w:rPr>
            <w:rStyle w:val="Hyperlink"/>
            <w:noProof/>
          </w:rPr>
          <w:t>Figure 1: Seam weld as 1</w:t>
        </w:r>
        <w:r w:rsidR="005125B1" w:rsidRPr="00EF42BC">
          <w:rPr>
            <w:rStyle w:val="Hyperlink"/>
            <w:noProof/>
          </w:rPr>
          <w:noBreakHyphen/>
          <w:t>dimensional joint</w:t>
        </w:r>
        <w:r w:rsidR="005125B1">
          <w:rPr>
            <w:noProof/>
            <w:webHidden/>
          </w:rPr>
          <w:tab/>
        </w:r>
        <w:r w:rsidR="005125B1">
          <w:rPr>
            <w:noProof/>
            <w:webHidden/>
          </w:rPr>
          <w:fldChar w:fldCharType="begin"/>
        </w:r>
        <w:r w:rsidR="005125B1">
          <w:rPr>
            <w:noProof/>
            <w:webHidden/>
          </w:rPr>
          <w:instrText xml:space="preserve"> PAGEREF _Toc39880648 \h </w:instrText>
        </w:r>
        <w:r w:rsidR="005125B1">
          <w:rPr>
            <w:noProof/>
            <w:webHidden/>
          </w:rPr>
        </w:r>
        <w:r w:rsidR="005125B1">
          <w:rPr>
            <w:noProof/>
            <w:webHidden/>
          </w:rPr>
          <w:fldChar w:fldCharType="separate"/>
        </w:r>
        <w:r w:rsidR="00A2710C">
          <w:rPr>
            <w:noProof/>
            <w:webHidden/>
          </w:rPr>
          <w:t>22</w:t>
        </w:r>
        <w:r w:rsidR="005125B1">
          <w:rPr>
            <w:noProof/>
            <w:webHidden/>
          </w:rPr>
          <w:fldChar w:fldCharType="end"/>
        </w:r>
      </w:hyperlink>
    </w:p>
    <w:p w14:paraId="44A539E0" w14:textId="201C343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49" w:history="1">
        <w:r w:rsidR="005125B1" w:rsidRPr="00EF42BC">
          <w:rPr>
            <w:rStyle w:val="Hyperlink"/>
            <w:noProof/>
          </w:rPr>
          <w:t>Figure 2: Topological Relations between Parts and Assemblies</w:t>
        </w:r>
        <w:r w:rsidR="005125B1">
          <w:rPr>
            <w:noProof/>
            <w:webHidden/>
          </w:rPr>
          <w:tab/>
        </w:r>
        <w:r w:rsidR="005125B1">
          <w:rPr>
            <w:noProof/>
            <w:webHidden/>
          </w:rPr>
          <w:fldChar w:fldCharType="begin"/>
        </w:r>
        <w:r w:rsidR="005125B1">
          <w:rPr>
            <w:noProof/>
            <w:webHidden/>
          </w:rPr>
          <w:instrText xml:space="preserve"> PAGEREF _Toc39880649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11AA2038" w14:textId="0E0140B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0" w:history="1">
        <w:r w:rsidR="005125B1" w:rsidRPr="00EF42BC">
          <w:rPr>
            <w:rStyle w:val="Hyperlink"/>
            <w:noProof/>
          </w:rPr>
          <w:t>Figure 3: Product Structures Fitting to Previous Figure.</w:t>
        </w:r>
        <w:r w:rsidR="005125B1">
          <w:rPr>
            <w:noProof/>
            <w:webHidden/>
          </w:rPr>
          <w:tab/>
        </w:r>
        <w:r w:rsidR="005125B1">
          <w:rPr>
            <w:noProof/>
            <w:webHidden/>
          </w:rPr>
          <w:fldChar w:fldCharType="begin"/>
        </w:r>
        <w:r w:rsidR="005125B1">
          <w:rPr>
            <w:noProof/>
            <w:webHidden/>
          </w:rPr>
          <w:instrText xml:space="preserve"> PAGEREF _Toc39880650 \h </w:instrText>
        </w:r>
        <w:r w:rsidR="005125B1">
          <w:rPr>
            <w:noProof/>
            <w:webHidden/>
          </w:rPr>
        </w:r>
        <w:r w:rsidR="005125B1">
          <w:rPr>
            <w:noProof/>
            <w:webHidden/>
          </w:rPr>
          <w:fldChar w:fldCharType="separate"/>
        </w:r>
        <w:r w:rsidR="00A2710C">
          <w:rPr>
            <w:noProof/>
            <w:webHidden/>
          </w:rPr>
          <w:t>23</w:t>
        </w:r>
        <w:r w:rsidR="005125B1">
          <w:rPr>
            <w:noProof/>
            <w:webHidden/>
          </w:rPr>
          <w:fldChar w:fldCharType="end"/>
        </w:r>
      </w:hyperlink>
    </w:p>
    <w:p w14:paraId="46A2AFA7" w14:textId="3CFB68A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1" w:history="1">
        <w:r w:rsidR="005125B1" w:rsidRPr="00EF42BC">
          <w:rPr>
            <w:rStyle w:val="Hyperlink"/>
            <w:noProof/>
          </w:rPr>
          <w:t>Figure 4: The Development Process</w:t>
        </w:r>
        <w:r w:rsidR="005125B1">
          <w:rPr>
            <w:noProof/>
            <w:webHidden/>
          </w:rPr>
          <w:tab/>
        </w:r>
        <w:r w:rsidR="005125B1">
          <w:rPr>
            <w:noProof/>
            <w:webHidden/>
          </w:rPr>
          <w:fldChar w:fldCharType="begin"/>
        </w:r>
        <w:r w:rsidR="005125B1">
          <w:rPr>
            <w:noProof/>
            <w:webHidden/>
          </w:rPr>
          <w:instrText xml:space="preserve"> PAGEREF _Toc39880651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6A39730E" w14:textId="3778945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2" w:history="1">
        <w:r w:rsidR="005125B1" w:rsidRPr="00EF42BC">
          <w:rPr>
            <w:rStyle w:val="Hyperlink"/>
            <w:noProof/>
          </w:rPr>
          <w:t>Figure 5: χMCF as a Platform for Connection Information in the Complete Development Process</w:t>
        </w:r>
        <w:r w:rsidR="005125B1">
          <w:rPr>
            <w:noProof/>
            <w:webHidden/>
          </w:rPr>
          <w:tab/>
        </w:r>
        <w:r w:rsidR="005125B1">
          <w:rPr>
            <w:noProof/>
            <w:webHidden/>
          </w:rPr>
          <w:fldChar w:fldCharType="begin"/>
        </w:r>
        <w:r w:rsidR="005125B1">
          <w:rPr>
            <w:noProof/>
            <w:webHidden/>
          </w:rPr>
          <w:instrText xml:space="preserve"> PAGEREF _Toc39880652 \h </w:instrText>
        </w:r>
        <w:r w:rsidR="005125B1">
          <w:rPr>
            <w:noProof/>
            <w:webHidden/>
          </w:rPr>
        </w:r>
        <w:r w:rsidR="005125B1">
          <w:rPr>
            <w:noProof/>
            <w:webHidden/>
          </w:rPr>
          <w:fldChar w:fldCharType="separate"/>
        </w:r>
        <w:r w:rsidR="00A2710C">
          <w:rPr>
            <w:noProof/>
            <w:webHidden/>
          </w:rPr>
          <w:t>24</w:t>
        </w:r>
        <w:r w:rsidR="005125B1">
          <w:rPr>
            <w:noProof/>
            <w:webHidden/>
          </w:rPr>
          <w:fldChar w:fldCharType="end"/>
        </w:r>
      </w:hyperlink>
    </w:p>
    <w:p w14:paraId="38FFD4AD" w14:textId="56DD7FB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3" w:history="1">
        <w:r w:rsidR="005125B1" w:rsidRPr="00EF42BC">
          <w:rPr>
            <w:rStyle w:val="Hyperlink"/>
            <w:noProof/>
          </w:rPr>
          <w:t>Figure 6: Weld line crossing tailored blank vs. weld line crossing physical gap</w:t>
        </w:r>
        <w:r w:rsidR="005125B1">
          <w:rPr>
            <w:noProof/>
            <w:webHidden/>
          </w:rPr>
          <w:tab/>
        </w:r>
        <w:r w:rsidR="005125B1">
          <w:rPr>
            <w:noProof/>
            <w:webHidden/>
          </w:rPr>
          <w:fldChar w:fldCharType="begin"/>
        </w:r>
        <w:r w:rsidR="005125B1">
          <w:rPr>
            <w:noProof/>
            <w:webHidden/>
          </w:rPr>
          <w:instrText xml:space="preserve"> PAGEREF _Toc39880653 \h </w:instrText>
        </w:r>
        <w:r w:rsidR="005125B1">
          <w:rPr>
            <w:noProof/>
            <w:webHidden/>
          </w:rPr>
        </w:r>
        <w:r w:rsidR="005125B1">
          <w:rPr>
            <w:noProof/>
            <w:webHidden/>
          </w:rPr>
          <w:fldChar w:fldCharType="separate"/>
        </w:r>
        <w:r w:rsidR="00A2710C">
          <w:rPr>
            <w:noProof/>
            <w:webHidden/>
          </w:rPr>
          <w:t>29</w:t>
        </w:r>
        <w:r w:rsidR="005125B1">
          <w:rPr>
            <w:noProof/>
            <w:webHidden/>
          </w:rPr>
          <w:fldChar w:fldCharType="end"/>
        </w:r>
      </w:hyperlink>
    </w:p>
    <w:p w14:paraId="498EBC9A" w14:textId="48C5365C"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1" w:anchor="_Toc39880654" w:history="1">
        <w:r w:rsidR="005125B1" w:rsidRPr="00EF42BC">
          <w:rPr>
            <w:rStyle w:val="Hyperlink"/>
            <w:noProof/>
          </w:rPr>
          <w:t>Figure 7: special topologies</w:t>
        </w:r>
        <w:r w:rsidR="005125B1">
          <w:rPr>
            <w:noProof/>
            <w:webHidden/>
          </w:rPr>
          <w:tab/>
        </w:r>
        <w:r w:rsidR="005125B1">
          <w:rPr>
            <w:noProof/>
            <w:webHidden/>
          </w:rPr>
          <w:fldChar w:fldCharType="begin"/>
        </w:r>
        <w:r w:rsidR="005125B1">
          <w:rPr>
            <w:noProof/>
            <w:webHidden/>
          </w:rPr>
          <w:instrText xml:space="preserve"> PAGEREF _Toc39880654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3E62BED" w14:textId="6C0D8BA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5" w:history="1">
        <w:r w:rsidR="005125B1" w:rsidRPr="00EF42BC">
          <w:rPr>
            <w:rStyle w:val="Hyperlink"/>
            <w:noProof/>
          </w:rPr>
          <w:t>Figure 8: Robscans with Different Rotation Angles; Two of them Mirrored</w:t>
        </w:r>
        <w:r w:rsidR="005125B1">
          <w:rPr>
            <w:noProof/>
            <w:webHidden/>
          </w:rPr>
          <w:tab/>
        </w:r>
        <w:r w:rsidR="005125B1">
          <w:rPr>
            <w:noProof/>
            <w:webHidden/>
          </w:rPr>
          <w:fldChar w:fldCharType="begin"/>
        </w:r>
        <w:r w:rsidR="005125B1">
          <w:rPr>
            <w:noProof/>
            <w:webHidden/>
          </w:rPr>
          <w:instrText xml:space="preserve"> PAGEREF _Toc39880655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02FDD9E" w14:textId="0845BCC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6" w:history="1">
        <w:r w:rsidR="005125B1" w:rsidRPr="00EF42BC">
          <w:rPr>
            <w:rStyle w:val="Hyperlink"/>
            <w:noProof/>
          </w:rPr>
          <w:t>Figure 9: Rivet head types</w:t>
        </w:r>
        <w:r w:rsidR="005125B1">
          <w:rPr>
            <w:noProof/>
            <w:webHidden/>
          </w:rPr>
          <w:tab/>
        </w:r>
        <w:r w:rsidR="005125B1">
          <w:rPr>
            <w:noProof/>
            <w:webHidden/>
          </w:rPr>
          <w:fldChar w:fldCharType="begin"/>
        </w:r>
        <w:r w:rsidR="005125B1">
          <w:rPr>
            <w:noProof/>
            <w:webHidden/>
          </w:rPr>
          <w:instrText xml:space="preserve"> PAGEREF _Toc39880656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3755CAEB" w14:textId="19575B6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7" w:history="1">
        <w:r w:rsidR="005125B1" w:rsidRPr="00EF42BC">
          <w:rPr>
            <w:rStyle w:val="Hyperlink"/>
            <w:noProof/>
          </w:rPr>
          <w:t>Figure 10: Cross Section of a blind rivet</w:t>
        </w:r>
        <w:r w:rsidR="005125B1">
          <w:rPr>
            <w:noProof/>
            <w:webHidden/>
          </w:rPr>
          <w:tab/>
        </w:r>
        <w:r w:rsidR="005125B1">
          <w:rPr>
            <w:noProof/>
            <w:webHidden/>
          </w:rPr>
          <w:fldChar w:fldCharType="begin"/>
        </w:r>
        <w:r w:rsidR="005125B1">
          <w:rPr>
            <w:noProof/>
            <w:webHidden/>
          </w:rPr>
          <w:instrText xml:space="preserve"> PAGEREF _Toc39880657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71566F03" w14:textId="656AA73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8" w:history="1">
        <w:r w:rsidR="005125B1" w:rsidRPr="00EF42BC">
          <w:rPr>
            <w:rStyle w:val="Hyperlink"/>
            <w:noProof/>
          </w:rPr>
          <w:t>Figure 11: Thick and Thin Assembling</w:t>
        </w:r>
        <w:r w:rsidR="005125B1">
          <w:rPr>
            <w:noProof/>
            <w:webHidden/>
          </w:rPr>
          <w:tab/>
        </w:r>
        <w:r w:rsidR="005125B1">
          <w:rPr>
            <w:noProof/>
            <w:webHidden/>
          </w:rPr>
          <w:fldChar w:fldCharType="begin"/>
        </w:r>
        <w:r w:rsidR="005125B1">
          <w:rPr>
            <w:noProof/>
            <w:webHidden/>
          </w:rPr>
          <w:instrText xml:space="preserve"> PAGEREF _Toc39880658 \h </w:instrText>
        </w:r>
        <w:r w:rsidR="005125B1">
          <w:rPr>
            <w:noProof/>
            <w:webHidden/>
          </w:rPr>
        </w:r>
        <w:r w:rsidR="005125B1">
          <w:rPr>
            <w:noProof/>
            <w:webHidden/>
          </w:rPr>
          <w:fldChar w:fldCharType="separate"/>
        </w:r>
        <w:r w:rsidR="00A2710C">
          <w:rPr>
            <w:noProof/>
            <w:webHidden/>
          </w:rPr>
          <w:t>63</w:t>
        </w:r>
        <w:r w:rsidR="005125B1">
          <w:rPr>
            <w:noProof/>
            <w:webHidden/>
          </w:rPr>
          <w:fldChar w:fldCharType="end"/>
        </w:r>
      </w:hyperlink>
    </w:p>
    <w:p w14:paraId="1BEDB789" w14:textId="0A14064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59" w:history="1">
        <w:r w:rsidR="005125B1" w:rsidRPr="00EF42BC">
          <w:rPr>
            <w:rStyle w:val="Hyperlink"/>
            <w:noProof/>
          </w:rPr>
          <w:t>Figure 12: Fastening Soft and Hard</w:t>
        </w:r>
        <w:r w:rsidR="005125B1">
          <w:rPr>
            <w:noProof/>
            <w:webHidden/>
          </w:rPr>
          <w:tab/>
        </w:r>
        <w:r w:rsidR="005125B1">
          <w:rPr>
            <w:noProof/>
            <w:webHidden/>
          </w:rPr>
          <w:fldChar w:fldCharType="begin"/>
        </w:r>
        <w:r w:rsidR="005125B1">
          <w:rPr>
            <w:noProof/>
            <w:webHidden/>
          </w:rPr>
          <w:instrText xml:space="preserve"> PAGEREF _Toc39880659 \h </w:instrText>
        </w:r>
        <w:r w:rsidR="005125B1">
          <w:rPr>
            <w:noProof/>
            <w:webHidden/>
          </w:rPr>
        </w:r>
        <w:r w:rsidR="005125B1">
          <w:rPr>
            <w:noProof/>
            <w:webHidden/>
          </w:rPr>
          <w:fldChar w:fldCharType="separate"/>
        </w:r>
        <w:r w:rsidR="00A2710C">
          <w:rPr>
            <w:noProof/>
            <w:webHidden/>
          </w:rPr>
          <w:t>64</w:t>
        </w:r>
        <w:r w:rsidR="005125B1">
          <w:rPr>
            <w:noProof/>
            <w:webHidden/>
          </w:rPr>
          <w:fldChar w:fldCharType="end"/>
        </w:r>
      </w:hyperlink>
    </w:p>
    <w:p w14:paraId="09A6B68C" w14:textId="2C2E760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0" w:history="1">
        <w:r w:rsidR="005125B1" w:rsidRPr="00EF42BC">
          <w:rPr>
            <w:rStyle w:val="Hyperlink"/>
            <w:noProof/>
          </w:rPr>
          <w:t>Figure 13: Cross Section of a Self-Piercing Rivet</w:t>
        </w:r>
        <w:r w:rsidR="005125B1">
          <w:rPr>
            <w:noProof/>
            <w:webHidden/>
          </w:rPr>
          <w:tab/>
        </w:r>
        <w:r w:rsidR="005125B1">
          <w:rPr>
            <w:noProof/>
            <w:webHidden/>
          </w:rPr>
          <w:fldChar w:fldCharType="begin"/>
        </w:r>
        <w:r w:rsidR="005125B1">
          <w:rPr>
            <w:noProof/>
            <w:webHidden/>
          </w:rPr>
          <w:instrText xml:space="preserve"> PAGEREF _Toc39880660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5BB5E00A" w14:textId="2B06D51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1" w:history="1">
        <w:r w:rsidR="005125B1" w:rsidRPr="00EF42BC">
          <w:rPr>
            <w:rStyle w:val="Hyperlink"/>
            <w:noProof/>
          </w:rPr>
          <w:t>Figure 14: S</w:t>
        </w:r>
        <w:r w:rsidR="005125B1" w:rsidRPr="00EF42BC">
          <w:rPr>
            <w:rStyle w:val="Hyperlink"/>
            <w:rFonts w:ascii="Arial" w:hAnsi="Arial" w:cs="Arial"/>
            <w:noProof/>
            <w:shd w:val="clear" w:color="auto" w:fill="FFFFFF"/>
          </w:rPr>
          <w:t>elf-piercing rivet setting apparatus</w:t>
        </w:r>
        <w:r w:rsidR="005125B1">
          <w:rPr>
            <w:noProof/>
            <w:webHidden/>
          </w:rPr>
          <w:tab/>
        </w:r>
        <w:r w:rsidR="005125B1">
          <w:rPr>
            <w:noProof/>
            <w:webHidden/>
          </w:rPr>
          <w:fldChar w:fldCharType="begin"/>
        </w:r>
        <w:r w:rsidR="005125B1">
          <w:rPr>
            <w:noProof/>
            <w:webHidden/>
          </w:rPr>
          <w:instrText xml:space="preserve"> PAGEREF _Toc39880661 \h </w:instrText>
        </w:r>
        <w:r w:rsidR="005125B1">
          <w:rPr>
            <w:noProof/>
            <w:webHidden/>
          </w:rPr>
        </w:r>
        <w:r w:rsidR="005125B1">
          <w:rPr>
            <w:noProof/>
            <w:webHidden/>
          </w:rPr>
          <w:fldChar w:fldCharType="separate"/>
        </w:r>
        <w:r w:rsidR="00A2710C">
          <w:rPr>
            <w:noProof/>
            <w:webHidden/>
          </w:rPr>
          <w:t>65</w:t>
        </w:r>
        <w:r w:rsidR="005125B1">
          <w:rPr>
            <w:noProof/>
            <w:webHidden/>
          </w:rPr>
          <w:fldChar w:fldCharType="end"/>
        </w:r>
      </w:hyperlink>
    </w:p>
    <w:p w14:paraId="6B60CEE6" w14:textId="2CE5CE0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2" w:history="1">
        <w:r w:rsidR="005125B1" w:rsidRPr="00EF42BC">
          <w:rPr>
            <w:rStyle w:val="Hyperlink"/>
            <w:noProof/>
          </w:rPr>
          <w:t>Figure 15: Dimensions of Solid Rivets</w:t>
        </w:r>
        <w:r w:rsidR="005125B1">
          <w:rPr>
            <w:noProof/>
            <w:webHidden/>
          </w:rPr>
          <w:tab/>
        </w:r>
        <w:r w:rsidR="005125B1">
          <w:rPr>
            <w:noProof/>
            <w:webHidden/>
          </w:rPr>
          <w:fldChar w:fldCharType="begin"/>
        </w:r>
        <w:r w:rsidR="005125B1">
          <w:rPr>
            <w:noProof/>
            <w:webHidden/>
          </w:rPr>
          <w:instrText xml:space="preserve"> PAGEREF _Toc39880662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7BEE43A3" w14:textId="0AE4C4A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3" w:history="1">
        <w:r w:rsidR="005125B1" w:rsidRPr="00EF42BC">
          <w:rPr>
            <w:rStyle w:val="Hyperlink"/>
            <w:noProof/>
          </w:rPr>
          <w:t>Figure 16: Clinch allowance of solid rivet</w:t>
        </w:r>
        <w:r w:rsidR="005125B1">
          <w:rPr>
            <w:noProof/>
            <w:webHidden/>
          </w:rPr>
          <w:tab/>
        </w:r>
        <w:r w:rsidR="005125B1">
          <w:rPr>
            <w:noProof/>
            <w:webHidden/>
          </w:rPr>
          <w:fldChar w:fldCharType="begin"/>
        </w:r>
        <w:r w:rsidR="005125B1">
          <w:rPr>
            <w:noProof/>
            <w:webHidden/>
          </w:rPr>
          <w:instrText xml:space="preserve"> PAGEREF _Toc39880663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7EA5CE9B" w14:textId="4D0039F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4" w:history="1">
        <w:r w:rsidR="005125B1" w:rsidRPr="00EF42BC">
          <w:rPr>
            <w:rStyle w:val="Hyperlink"/>
            <w:noProof/>
          </w:rPr>
          <w:t>Figure 17: Cross section of a SWOP Rivet</w:t>
        </w:r>
        <w:r w:rsidR="005125B1">
          <w:rPr>
            <w:noProof/>
            <w:webHidden/>
          </w:rPr>
          <w:tab/>
        </w:r>
        <w:r w:rsidR="005125B1">
          <w:rPr>
            <w:noProof/>
            <w:webHidden/>
          </w:rPr>
          <w:fldChar w:fldCharType="begin"/>
        </w:r>
        <w:r w:rsidR="005125B1">
          <w:rPr>
            <w:noProof/>
            <w:webHidden/>
          </w:rPr>
          <w:instrText xml:space="preserve"> PAGEREF _Toc39880664 \h </w:instrText>
        </w:r>
        <w:r w:rsidR="005125B1">
          <w:rPr>
            <w:noProof/>
            <w:webHidden/>
          </w:rPr>
        </w:r>
        <w:r w:rsidR="005125B1">
          <w:rPr>
            <w:noProof/>
            <w:webHidden/>
          </w:rPr>
          <w:fldChar w:fldCharType="separate"/>
        </w:r>
        <w:r w:rsidR="00A2710C">
          <w:rPr>
            <w:noProof/>
            <w:webHidden/>
          </w:rPr>
          <w:t>69</w:t>
        </w:r>
        <w:r w:rsidR="005125B1">
          <w:rPr>
            <w:noProof/>
            <w:webHidden/>
          </w:rPr>
          <w:fldChar w:fldCharType="end"/>
        </w:r>
      </w:hyperlink>
    </w:p>
    <w:p w14:paraId="39F3FD08" w14:textId="3068BA6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5" w:history="1">
        <w:r w:rsidR="005125B1" w:rsidRPr="00EF42BC">
          <w:rPr>
            <w:rStyle w:val="Hyperlink"/>
            <w:noProof/>
          </w:rPr>
          <w:t>Figure 18 Clinchnietbolzen types</w:t>
        </w:r>
        <w:r w:rsidR="005125B1">
          <w:rPr>
            <w:noProof/>
            <w:webHidden/>
          </w:rPr>
          <w:tab/>
        </w:r>
        <w:r w:rsidR="005125B1">
          <w:rPr>
            <w:noProof/>
            <w:webHidden/>
          </w:rPr>
          <w:fldChar w:fldCharType="begin"/>
        </w:r>
        <w:r w:rsidR="005125B1">
          <w:rPr>
            <w:noProof/>
            <w:webHidden/>
          </w:rPr>
          <w:instrText xml:space="preserve"> PAGEREF _Toc39880665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03EE4F6" w14:textId="3AAF0A7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6" w:history="1">
        <w:r w:rsidR="005125B1" w:rsidRPr="00EF42BC">
          <w:rPr>
            <w:rStyle w:val="Hyperlink"/>
            <w:noProof/>
          </w:rPr>
          <w:t>Figure 19 Clinch Rivet Stud: Ball stud</w:t>
        </w:r>
        <w:r w:rsidR="005125B1">
          <w:rPr>
            <w:noProof/>
            <w:webHidden/>
          </w:rPr>
          <w:tab/>
        </w:r>
        <w:r w:rsidR="005125B1">
          <w:rPr>
            <w:noProof/>
            <w:webHidden/>
          </w:rPr>
          <w:fldChar w:fldCharType="begin"/>
        </w:r>
        <w:r w:rsidR="005125B1">
          <w:rPr>
            <w:noProof/>
            <w:webHidden/>
          </w:rPr>
          <w:instrText xml:space="preserve"> PAGEREF _Toc39880666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67E28F07" w14:textId="63B8E66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7" w:history="1">
        <w:r w:rsidR="005125B1" w:rsidRPr="00EF42BC">
          <w:rPr>
            <w:rStyle w:val="Hyperlink"/>
            <w:noProof/>
          </w:rPr>
          <w:t>Figure 20: Bolts and Screws</w:t>
        </w:r>
        <w:r w:rsidR="005125B1">
          <w:rPr>
            <w:noProof/>
            <w:webHidden/>
          </w:rPr>
          <w:tab/>
        </w:r>
        <w:r w:rsidR="005125B1">
          <w:rPr>
            <w:noProof/>
            <w:webHidden/>
          </w:rPr>
          <w:fldChar w:fldCharType="begin"/>
        </w:r>
        <w:r w:rsidR="005125B1">
          <w:rPr>
            <w:noProof/>
            <w:webHidden/>
          </w:rPr>
          <w:instrText xml:space="preserve"> PAGEREF _Toc39880667 \h </w:instrText>
        </w:r>
        <w:r w:rsidR="005125B1">
          <w:rPr>
            <w:noProof/>
            <w:webHidden/>
          </w:rPr>
        </w:r>
        <w:r w:rsidR="005125B1">
          <w:rPr>
            <w:noProof/>
            <w:webHidden/>
          </w:rPr>
          <w:fldChar w:fldCharType="separate"/>
        </w:r>
        <w:r w:rsidR="00A2710C">
          <w:rPr>
            <w:noProof/>
            <w:webHidden/>
          </w:rPr>
          <w:t>73</w:t>
        </w:r>
        <w:r w:rsidR="005125B1">
          <w:rPr>
            <w:noProof/>
            <w:webHidden/>
          </w:rPr>
          <w:fldChar w:fldCharType="end"/>
        </w:r>
      </w:hyperlink>
    </w:p>
    <w:p w14:paraId="7995DB54" w14:textId="04D947A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8" w:history="1">
        <w:r w:rsidR="005125B1" w:rsidRPr="00EF42BC">
          <w:rPr>
            <w:rStyle w:val="Hyperlink"/>
            <w:noProof/>
          </w:rPr>
          <w:t>Figure 21: Different Screw Forms</w:t>
        </w:r>
        <w:r w:rsidR="005125B1">
          <w:rPr>
            <w:noProof/>
            <w:webHidden/>
          </w:rPr>
          <w:tab/>
        </w:r>
        <w:r w:rsidR="005125B1">
          <w:rPr>
            <w:noProof/>
            <w:webHidden/>
          </w:rPr>
          <w:fldChar w:fldCharType="begin"/>
        </w:r>
        <w:r w:rsidR="005125B1">
          <w:rPr>
            <w:noProof/>
            <w:webHidden/>
          </w:rPr>
          <w:instrText xml:space="preserve"> PAGEREF _Toc39880668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050C12EA" w14:textId="2499C55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69" w:history="1">
        <w:r w:rsidR="005125B1" w:rsidRPr="00EF42BC">
          <w:rPr>
            <w:rStyle w:val="Hyperlink"/>
            <w:noProof/>
          </w:rPr>
          <w:t>Figure 22: Definition of Length and Head Sizes</w:t>
        </w:r>
        <w:r w:rsidR="005125B1">
          <w:rPr>
            <w:noProof/>
            <w:webHidden/>
          </w:rPr>
          <w:tab/>
        </w:r>
        <w:r w:rsidR="005125B1">
          <w:rPr>
            <w:noProof/>
            <w:webHidden/>
          </w:rPr>
          <w:fldChar w:fldCharType="begin"/>
        </w:r>
        <w:r w:rsidR="005125B1">
          <w:rPr>
            <w:noProof/>
            <w:webHidden/>
          </w:rPr>
          <w:instrText xml:space="preserve"> PAGEREF _Toc39880669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3B3E55FA" w14:textId="0FA2432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0" w:history="1">
        <w:r w:rsidR="005125B1" w:rsidRPr="00EF42BC">
          <w:rPr>
            <w:rStyle w:val="Hyperlink"/>
            <w:noProof/>
          </w:rPr>
          <w:t>Figure 23: Definition of lead, pitch and starts of a thread.</w:t>
        </w:r>
        <w:r w:rsidR="005125B1">
          <w:rPr>
            <w:noProof/>
            <w:webHidden/>
          </w:rPr>
          <w:tab/>
        </w:r>
        <w:r w:rsidR="005125B1">
          <w:rPr>
            <w:noProof/>
            <w:webHidden/>
          </w:rPr>
          <w:fldChar w:fldCharType="begin"/>
        </w:r>
        <w:r w:rsidR="005125B1">
          <w:rPr>
            <w:noProof/>
            <w:webHidden/>
          </w:rPr>
          <w:instrText xml:space="preserve"> PAGEREF _Toc39880670 \h </w:instrText>
        </w:r>
        <w:r w:rsidR="005125B1">
          <w:rPr>
            <w:noProof/>
            <w:webHidden/>
          </w:rPr>
        </w:r>
        <w:r w:rsidR="005125B1">
          <w:rPr>
            <w:noProof/>
            <w:webHidden/>
          </w:rPr>
          <w:fldChar w:fldCharType="separate"/>
        </w:r>
        <w:r w:rsidR="00A2710C">
          <w:rPr>
            <w:noProof/>
            <w:webHidden/>
          </w:rPr>
          <w:t>74</w:t>
        </w:r>
        <w:r w:rsidR="005125B1">
          <w:rPr>
            <w:noProof/>
            <w:webHidden/>
          </w:rPr>
          <w:fldChar w:fldCharType="end"/>
        </w:r>
      </w:hyperlink>
    </w:p>
    <w:p w14:paraId="61752FC9" w14:textId="6FE0C29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1" w:history="1">
        <w:r w:rsidR="005125B1" w:rsidRPr="00EF42BC">
          <w:rPr>
            <w:rStyle w:val="Hyperlink"/>
            <w:noProof/>
          </w:rPr>
          <w:t>Figure 24: Bolt with welded nut</w:t>
        </w:r>
        <w:r w:rsidR="005125B1">
          <w:rPr>
            <w:noProof/>
            <w:webHidden/>
          </w:rPr>
          <w:tab/>
        </w:r>
        <w:r w:rsidR="005125B1">
          <w:rPr>
            <w:noProof/>
            <w:webHidden/>
          </w:rPr>
          <w:fldChar w:fldCharType="begin"/>
        </w:r>
        <w:r w:rsidR="005125B1">
          <w:rPr>
            <w:noProof/>
            <w:webHidden/>
          </w:rPr>
          <w:instrText xml:space="preserve"> PAGEREF _Toc39880671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67B7154C" w14:textId="1B04CA9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2" w:history="1">
        <w:r w:rsidR="005125B1" w:rsidRPr="00EF42BC">
          <w:rPr>
            <w:rStyle w:val="Hyperlink"/>
            <w:noProof/>
          </w:rPr>
          <w:t>Figure 25: Bolt with free nut</w:t>
        </w:r>
        <w:r w:rsidR="005125B1">
          <w:rPr>
            <w:noProof/>
            <w:webHidden/>
          </w:rPr>
          <w:tab/>
        </w:r>
        <w:r w:rsidR="005125B1">
          <w:rPr>
            <w:noProof/>
            <w:webHidden/>
          </w:rPr>
          <w:fldChar w:fldCharType="begin"/>
        </w:r>
        <w:r w:rsidR="005125B1">
          <w:rPr>
            <w:noProof/>
            <w:webHidden/>
          </w:rPr>
          <w:instrText xml:space="preserve"> PAGEREF _Toc39880672 \h </w:instrText>
        </w:r>
        <w:r w:rsidR="005125B1">
          <w:rPr>
            <w:noProof/>
            <w:webHidden/>
          </w:rPr>
        </w:r>
        <w:r w:rsidR="005125B1">
          <w:rPr>
            <w:noProof/>
            <w:webHidden/>
          </w:rPr>
          <w:fldChar w:fldCharType="separate"/>
        </w:r>
        <w:r w:rsidR="00A2710C">
          <w:rPr>
            <w:noProof/>
            <w:webHidden/>
          </w:rPr>
          <w:t>85</w:t>
        </w:r>
        <w:r w:rsidR="005125B1">
          <w:rPr>
            <w:noProof/>
            <w:webHidden/>
          </w:rPr>
          <w:fldChar w:fldCharType="end"/>
        </w:r>
      </w:hyperlink>
    </w:p>
    <w:p w14:paraId="75B8F84C" w14:textId="3F7EE3E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3" w:history="1">
        <w:r w:rsidR="005125B1" w:rsidRPr="00EF42BC">
          <w:rPr>
            <w:rStyle w:val="Hyperlink"/>
            <w:noProof/>
          </w:rPr>
          <w:t>Figure 26: Screw</w:t>
        </w:r>
        <w:r w:rsidR="005125B1">
          <w:rPr>
            <w:noProof/>
            <w:webHidden/>
          </w:rPr>
          <w:tab/>
        </w:r>
        <w:r w:rsidR="005125B1">
          <w:rPr>
            <w:noProof/>
            <w:webHidden/>
          </w:rPr>
          <w:fldChar w:fldCharType="begin"/>
        </w:r>
        <w:r w:rsidR="005125B1">
          <w:rPr>
            <w:noProof/>
            <w:webHidden/>
          </w:rPr>
          <w:instrText xml:space="preserve"> PAGEREF _Toc39880673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541A66D5" w14:textId="5F45D00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4" w:history="1">
        <w:r w:rsidR="005125B1" w:rsidRPr="00EF42BC">
          <w:rPr>
            <w:rStyle w:val="Hyperlink"/>
            <w:noProof/>
          </w:rPr>
          <w:t>Figure 27: Welded stud with free nut</w:t>
        </w:r>
        <w:r w:rsidR="005125B1">
          <w:rPr>
            <w:noProof/>
            <w:webHidden/>
          </w:rPr>
          <w:tab/>
        </w:r>
        <w:r w:rsidR="005125B1">
          <w:rPr>
            <w:noProof/>
            <w:webHidden/>
          </w:rPr>
          <w:fldChar w:fldCharType="begin"/>
        </w:r>
        <w:r w:rsidR="005125B1">
          <w:rPr>
            <w:noProof/>
            <w:webHidden/>
          </w:rPr>
          <w:instrText xml:space="preserve"> PAGEREF _Toc39880674 \h </w:instrText>
        </w:r>
        <w:r w:rsidR="005125B1">
          <w:rPr>
            <w:noProof/>
            <w:webHidden/>
          </w:rPr>
        </w:r>
        <w:r w:rsidR="005125B1">
          <w:rPr>
            <w:noProof/>
            <w:webHidden/>
          </w:rPr>
          <w:fldChar w:fldCharType="separate"/>
        </w:r>
        <w:r w:rsidR="00A2710C">
          <w:rPr>
            <w:noProof/>
            <w:webHidden/>
          </w:rPr>
          <w:t>86</w:t>
        </w:r>
        <w:r w:rsidR="005125B1">
          <w:rPr>
            <w:noProof/>
            <w:webHidden/>
          </w:rPr>
          <w:fldChar w:fldCharType="end"/>
        </w:r>
      </w:hyperlink>
    </w:p>
    <w:p w14:paraId="13E7D086" w14:textId="15FD716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5" w:history="1">
        <w:r w:rsidR="005125B1" w:rsidRPr="00EF42BC">
          <w:rPr>
            <w:rStyle w:val="Hyperlink"/>
            <w:noProof/>
          </w:rPr>
          <w:t>Figure 28: Plain stud</w:t>
        </w:r>
        <w:r w:rsidR="005125B1">
          <w:rPr>
            <w:noProof/>
            <w:webHidden/>
          </w:rPr>
          <w:tab/>
        </w:r>
        <w:r w:rsidR="005125B1">
          <w:rPr>
            <w:noProof/>
            <w:webHidden/>
          </w:rPr>
          <w:fldChar w:fldCharType="begin"/>
        </w:r>
        <w:r w:rsidR="005125B1">
          <w:rPr>
            <w:noProof/>
            <w:webHidden/>
          </w:rPr>
          <w:instrText xml:space="preserve"> PAGEREF _Toc39880675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3F3761AC" w14:textId="3E688A7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6" w:history="1">
        <w:r w:rsidR="005125B1" w:rsidRPr="00EF42BC">
          <w:rPr>
            <w:rStyle w:val="Hyperlink"/>
            <w:noProof/>
          </w:rPr>
          <w:t>Figure 29: Process of Flow Drill Screwing</w:t>
        </w:r>
        <w:r w:rsidR="005125B1">
          <w:rPr>
            <w:noProof/>
            <w:webHidden/>
          </w:rPr>
          <w:tab/>
        </w:r>
        <w:r w:rsidR="005125B1">
          <w:rPr>
            <w:noProof/>
            <w:webHidden/>
          </w:rPr>
          <w:fldChar w:fldCharType="begin"/>
        </w:r>
        <w:r w:rsidR="005125B1">
          <w:rPr>
            <w:noProof/>
            <w:webHidden/>
          </w:rPr>
          <w:instrText xml:space="preserve"> PAGEREF _Toc39880676 \h </w:instrText>
        </w:r>
        <w:r w:rsidR="005125B1">
          <w:rPr>
            <w:noProof/>
            <w:webHidden/>
          </w:rPr>
        </w:r>
        <w:r w:rsidR="005125B1">
          <w:rPr>
            <w:noProof/>
            <w:webHidden/>
          </w:rPr>
          <w:fldChar w:fldCharType="separate"/>
        </w:r>
        <w:r w:rsidR="00A2710C">
          <w:rPr>
            <w:noProof/>
            <w:webHidden/>
          </w:rPr>
          <w:t>88</w:t>
        </w:r>
        <w:r w:rsidR="005125B1">
          <w:rPr>
            <w:noProof/>
            <w:webHidden/>
          </w:rPr>
          <w:fldChar w:fldCharType="end"/>
        </w:r>
      </w:hyperlink>
    </w:p>
    <w:p w14:paraId="4AAAD7C7" w14:textId="360905B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7" w:history="1">
        <w:r w:rsidR="005125B1" w:rsidRPr="00EF42BC">
          <w:rPr>
            <w:rStyle w:val="Hyperlink"/>
            <w:noProof/>
          </w:rPr>
          <w:t>Figure 30: Measures of applied FDS</w:t>
        </w:r>
        <w:r w:rsidR="005125B1">
          <w:rPr>
            <w:noProof/>
            <w:webHidden/>
          </w:rPr>
          <w:tab/>
        </w:r>
        <w:r w:rsidR="005125B1">
          <w:rPr>
            <w:noProof/>
            <w:webHidden/>
          </w:rPr>
          <w:fldChar w:fldCharType="begin"/>
        </w:r>
        <w:r w:rsidR="005125B1">
          <w:rPr>
            <w:noProof/>
            <w:webHidden/>
          </w:rPr>
          <w:instrText xml:space="preserve"> PAGEREF _Toc39880677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1724D466" w14:textId="5288CDD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8" w:history="1">
        <w:r w:rsidR="005125B1" w:rsidRPr="00EF42BC">
          <w:rPr>
            <w:rStyle w:val="Hyperlink"/>
            <w:noProof/>
          </w:rPr>
          <w:t>Figure 31: Pre-machined or clearance hole in FDS connection</w:t>
        </w:r>
        <w:r w:rsidR="005125B1">
          <w:rPr>
            <w:noProof/>
            <w:webHidden/>
          </w:rPr>
          <w:tab/>
        </w:r>
        <w:r w:rsidR="005125B1">
          <w:rPr>
            <w:noProof/>
            <w:webHidden/>
          </w:rPr>
          <w:fldChar w:fldCharType="begin"/>
        </w:r>
        <w:r w:rsidR="005125B1">
          <w:rPr>
            <w:noProof/>
            <w:webHidden/>
          </w:rPr>
          <w:instrText xml:space="preserve"> PAGEREF _Toc39880678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7AF4FE21" w14:textId="4D95489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79" w:history="1">
        <w:r w:rsidR="005125B1" w:rsidRPr="00EF42BC">
          <w:rPr>
            <w:rStyle w:val="Hyperlink"/>
            <w:noProof/>
          </w:rPr>
          <w:t>Figure 32: Pilot hole on sheet metal</w:t>
        </w:r>
        <w:r w:rsidR="005125B1">
          <w:rPr>
            <w:noProof/>
            <w:webHidden/>
          </w:rPr>
          <w:tab/>
        </w:r>
        <w:r w:rsidR="005125B1">
          <w:rPr>
            <w:noProof/>
            <w:webHidden/>
          </w:rPr>
          <w:fldChar w:fldCharType="begin"/>
        </w:r>
        <w:r w:rsidR="005125B1">
          <w:rPr>
            <w:noProof/>
            <w:webHidden/>
          </w:rPr>
          <w:instrText xml:space="preserve"> PAGEREF _Toc39880679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23C63738" w14:textId="2FDB91E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0" w:history="1">
        <w:r w:rsidR="005125B1" w:rsidRPr="00EF42BC">
          <w:rPr>
            <w:rStyle w:val="Hyperlink"/>
            <w:noProof/>
          </w:rPr>
          <w:t>Figure 33: Schematic representation of the clinching operation</w:t>
        </w:r>
        <w:r w:rsidR="005125B1">
          <w:rPr>
            <w:noProof/>
            <w:webHidden/>
          </w:rPr>
          <w:tab/>
        </w:r>
        <w:r w:rsidR="005125B1">
          <w:rPr>
            <w:noProof/>
            <w:webHidden/>
          </w:rPr>
          <w:fldChar w:fldCharType="begin"/>
        </w:r>
        <w:r w:rsidR="005125B1">
          <w:rPr>
            <w:noProof/>
            <w:webHidden/>
          </w:rPr>
          <w:instrText xml:space="preserve"> PAGEREF _Toc39880680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0641234F" w14:textId="79B3F89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1" w:history="1">
        <w:r w:rsidR="005125B1" w:rsidRPr="00EF42BC">
          <w:rPr>
            <w:rStyle w:val="Hyperlink"/>
            <w:noProof/>
          </w:rPr>
          <w:t>Figure 34: Clinch Joint Dimensions</w:t>
        </w:r>
        <w:r w:rsidR="005125B1">
          <w:rPr>
            <w:noProof/>
            <w:webHidden/>
          </w:rPr>
          <w:tab/>
        </w:r>
        <w:r w:rsidR="005125B1">
          <w:rPr>
            <w:noProof/>
            <w:webHidden/>
          </w:rPr>
          <w:fldChar w:fldCharType="begin"/>
        </w:r>
        <w:r w:rsidR="005125B1">
          <w:rPr>
            <w:noProof/>
            <w:webHidden/>
          </w:rPr>
          <w:instrText xml:space="preserve"> PAGEREF _Toc39880681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0BF43783" w14:textId="3F33942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2" w:history="1">
        <w:r w:rsidR="005125B1" w:rsidRPr="00EF42BC">
          <w:rPr>
            <w:rStyle w:val="Hyperlink"/>
            <w:noProof/>
          </w:rPr>
          <w:t>Figure 35: TOX (left) and BTM’s Tog-L-Loc system</w:t>
        </w:r>
        <w:r w:rsidR="005125B1">
          <w:rPr>
            <w:noProof/>
            <w:webHidden/>
          </w:rPr>
          <w:tab/>
        </w:r>
        <w:r w:rsidR="005125B1">
          <w:rPr>
            <w:noProof/>
            <w:webHidden/>
          </w:rPr>
          <w:fldChar w:fldCharType="begin"/>
        </w:r>
        <w:r w:rsidR="005125B1">
          <w:rPr>
            <w:noProof/>
            <w:webHidden/>
          </w:rPr>
          <w:instrText xml:space="preserve"> PAGEREF _Toc39880682 \h </w:instrText>
        </w:r>
        <w:r w:rsidR="005125B1">
          <w:rPr>
            <w:noProof/>
            <w:webHidden/>
          </w:rPr>
        </w:r>
        <w:r w:rsidR="005125B1">
          <w:rPr>
            <w:noProof/>
            <w:webHidden/>
          </w:rPr>
          <w:fldChar w:fldCharType="separate"/>
        </w:r>
        <w:r w:rsidR="00A2710C">
          <w:rPr>
            <w:noProof/>
            <w:webHidden/>
          </w:rPr>
          <w:t>92</w:t>
        </w:r>
        <w:r w:rsidR="005125B1">
          <w:rPr>
            <w:noProof/>
            <w:webHidden/>
          </w:rPr>
          <w:fldChar w:fldCharType="end"/>
        </w:r>
      </w:hyperlink>
    </w:p>
    <w:p w14:paraId="33025DB4" w14:textId="36F84DA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3" w:history="1">
        <w:r w:rsidR="005125B1" w:rsidRPr="00EF42BC">
          <w:rPr>
            <w:rStyle w:val="Hyperlink"/>
            <w:noProof/>
          </w:rPr>
          <w:t>Figure 36: Cross Section of a Heat Stake</w:t>
        </w:r>
        <w:r w:rsidR="005125B1">
          <w:rPr>
            <w:noProof/>
            <w:webHidden/>
          </w:rPr>
          <w:tab/>
        </w:r>
        <w:r w:rsidR="005125B1">
          <w:rPr>
            <w:noProof/>
            <w:webHidden/>
          </w:rPr>
          <w:fldChar w:fldCharType="begin"/>
        </w:r>
        <w:r w:rsidR="005125B1">
          <w:rPr>
            <w:noProof/>
            <w:webHidden/>
          </w:rPr>
          <w:instrText xml:space="preserve"> PAGEREF _Toc39880683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CD1964F" w14:textId="59D7A6B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4" w:history="1">
        <w:r w:rsidR="005125B1" w:rsidRPr="00EF42BC">
          <w:rPr>
            <w:rStyle w:val="Hyperlink"/>
            <w:noProof/>
          </w:rPr>
          <w:t>Figure 37: A "Hairpin Clip"</w:t>
        </w:r>
        <w:r w:rsidR="005125B1">
          <w:rPr>
            <w:noProof/>
            <w:webHidden/>
          </w:rPr>
          <w:tab/>
        </w:r>
        <w:r w:rsidR="005125B1">
          <w:rPr>
            <w:noProof/>
            <w:webHidden/>
          </w:rPr>
          <w:fldChar w:fldCharType="begin"/>
        </w:r>
        <w:r w:rsidR="005125B1">
          <w:rPr>
            <w:noProof/>
            <w:webHidden/>
          </w:rPr>
          <w:instrText xml:space="preserve"> PAGEREF _Toc39880684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F803F53" w14:textId="339862D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5" w:history="1">
        <w:r w:rsidR="005125B1" w:rsidRPr="00EF42BC">
          <w:rPr>
            <w:rStyle w:val="Hyperlink"/>
            <w:noProof/>
          </w:rPr>
          <w:t>Figure 38: Internal and External Circlips</w:t>
        </w:r>
        <w:r w:rsidR="005125B1">
          <w:rPr>
            <w:noProof/>
            <w:webHidden/>
          </w:rPr>
          <w:tab/>
        </w:r>
        <w:r w:rsidR="005125B1">
          <w:rPr>
            <w:noProof/>
            <w:webHidden/>
          </w:rPr>
          <w:fldChar w:fldCharType="begin"/>
        </w:r>
        <w:r w:rsidR="005125B1">
          <w:rPr>
            <w:noProof/>
            <w:webHidden/>
          </w:rPr>
          <w:instrText xml:space="preserve"> PAGEREF _Toc39880685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460A18E9" w14:textId="4A324A5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6" w:history="1">
        <w:r w:rsidR="005125B1" w:rsidRPr="00EF42BC">
          <w:rPr>
            <w:rStyle w:val="Hyperlink"/>
            <w:noProof/>
          </w:rPr>
          <w:t>Figure 39: Clips Pushed into a Hole</w:t>
        </w:r>
        <w:r w:rsidR="005125B1">
          <w:rPr>
            <w:noProof/>
            <w:webHidden/>
          </w:rPr>
          <w:tab/>
        </w:r>
        <w:r w:rsidR="005125B1">
          <w:rPr>
            <w:noProof/>
            <w:webHidden/>
          </w:rPr>
          <w:fldChar w:fldCharType="begin"/>
        </w:r>
        <w:r w:rsidR="005125B1">
          <w:rPr>
            <w:noProof/>
            <w:webHidden/>
          </w:rPr>
          <w:instrText xml:space="preserve"> PAGEREF _Toc39880686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C6A809C" w14:textId="3B50C50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7" w:history="1">
        <w:r w:rsidR="005125B1" w:rsidRPr="00EF42BC">
          <w:rPr>
            <w:rStyle w:val="Hyperlink"/>
            <w:noProof/>
          </w:rPr>
          <w:t>Figure 40: Clips Sliding onto a Flat Surface</w:t>
        </w:r>
        <w:r w:rsidR="005125B1">
          <w:rPr>
            <w:noProof/>
            <w:webHidden/>
          </w:rPr>
          <w:tab/>
        </w:r>
        <w:r w:rsidR="005125B1">
          <w:rPr>
            <w:noProof/>
            <w:webHidden/>
          </w:rPr>
          <w:fldChar w:fldCharType="begin"/>
        </w:r>
        <w:r w:rsidR="005125B1">
          <w:rPr>
            <w:noProof/>
            <w:webHidden/>
          </w:rPr>
          <w:instrText xml:space="preserve"> PAGEREF _Toc39880687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6CD48B9A" w14:textId="0ABD942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8" w:history="1">
        <w:r w:rsidR="005125B1" w:rsidRPr="00EF42BC">
          <w:rPr>
            <w:rStyle w:val="Hyperlink"/>
            <w:noProof/>
          </w:rPr>
          <w:t>Figure 41: RIVTAC</w:t>
        </w:r>
        <w:r w:rsidR="005125B1" w:rsidRPr="00EF42BC">
          <w:rPr>
            <w:rStyle w:val="Hyperlink"/>
            <w:rFonts w:cs="Calibri"/>
            <w:noProof/>
          </w:rPr>
          <w:t>®</w:t>
        </w:r>
        <w:r w:rsidR="005125B1" w:rsidRPr="00EF42BC">
          <w:rPr>
            <w:rStyle w:val="Hyperlink"/>
            <w:noProof/>
          </w:rPr>
          <w:t xml:space="preserve"> Nail</w:t>
        </w:r>
        <w:r w:rsidR="005125B1">
          <w:rPr>
            <w:noProof/>
            <w:webHidden/>
          </w:rPr>
          <w:tab/>
        </w:r>
        <w:r w:rsidR="005125B1">
          <w:rPr>
            <w:noProof/>
            <w:webHidden/>
          </w:rPr>
          <w:fldChar w:fldCharType="begin"/>
        </w:r>
        <w:r w:rsidR="005125B1">
          <w:rPr>
            <w:noProof/>
            <w:webHidden/>
          </w:rPr>
          <w:instrText xml:space="preserve"> PAGEREF _Toc39880688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30FC9639" w14:textId="1E3500F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89" w:history="1">
        <w:r w:rsidR="005125B1" w:rsidRPr="00EF42BC">
          <w:rPr>
            <w:rStyle w:val="Hyperlink"/>
            <w:noProof/>
          </w:rPr>
          <w:t>Figure 42: Cross Section of a Nail, Connecting Two Sheets</w:t>
        </w:r>
        <w:r w:rsidR="005125B1">
          <w:rPr>
            <w:noProof/>
            <w:webHidden/>
          </w:rPr>
          <w:tab/>
        </w:r>
        <w:r w:rsidR="005125B1">
          <w:rPr>
            <w:noProof/>
            <w:webHidden/>
          </w:rPr>
          <w:fldChar w:fldCharType="begin"/>
        </w:r>
        <w:r w:rsidR="005125B1">
          <w:rPr>
            <w:noProof/>
            <w:webHidden/>
          </w:rPr>
          <w:instrText xml:space="preserve"> PAGEREF _Toc39880689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651BC52C" w14:textId="5F1523D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0" w:history="1">
        <w:r w:rsidR="005125B1" w:rsidRPr="00EF42BC">
          <w:rPr>
            <w:rStyle w:val="Hyperlink"/>
            <w:noProof/>
          </w:rPr>
          <w:t>Figure 43: Process of Rotation Joining (ROTAV)</w:t>
        </w:r>
        <w:r w:rsidR="005125B1">
          <w:rPr>
            <w:noProof/>
            <w:webHidden/>
          </w:rPr>
          <w:tab/>
        </w:r>
        <w:r w:rsidR="005125B1">
          <w:rPr>
            <w:noProof/>
            <w:webHidden/>
          </w:rPr>
          <w:fldChar w:fldCharType="begin"/>
        </w:r>
        <w:r w:rsidR="005125B1">
          <w:rPr>
            <w:noProof/>
            <w:webHidden/>
          </w:rPr>
          <w:instrText xml:space="preserve"> PAGEREF _Toc39880690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75681939" w14:textId="690FBEF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1" w:history="1">
        <w:r w:rsidR="005125B1" w:rsidRPr="00EF42BC">
          <w:rPr>
            <w:rStyle w:val="Hyperlink"/>
            <w:noProof/>
          </w:rPr>
          <w:t>Figure 44: ROTAV connecting aluminum and steel sheets</w:t>
        </w:r>
        <w:r w:rsidR="005125B1">
          <w:rPr>
            <w:noProof/>
            <w:webHidden/>
          </w:rPr>
          <w:tab/>
        </w:r>
        <w:r w:rsidR="005125B1">
          <w:rPr>
            <w:noProof/>
            <w:webHidden/>
          </w:rPr>
          <w:fldChar w:fldCharType="begin"/>
        </w:r>
        <w:r w:rsidR="005125B1">
          <w:rPr>
            <w:noProof/>
            <w:webHidden/>
          </w:rPr>
          <w:instrText xml:space="preserve"> PAGEREF _Toc39880691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359CA3A8" w14:textId="538A9C1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2" w:history="1">
        <w:r w:rsidR="005125B1" w:rsidRPr="00EF42BC">
          <w:rPr>
            <w:rStyle w:val="Hyperlink"/>
            <w:noProof/>
          </w:rPr>
          <w:t>Figure 45: Weld Line Changing from Y-Joint to Overlap-Joint</w:t>
        </w:r>
        <w:r w:rsidR="005125B1">
          <w:rPr>
            <w:noProof/>
            <w:webHidden/>
          </w:rPr>
          <w:tab/>
        </w:r>
        <w:r w:rsidR="005125B1">
          <w:rPr>
            <w:noProof/>
            <w:webHidden/>
          </w:rPr>
          <w:fldChar w:fldCharType="begin"/>
        </w:r>
        <w:r w:rsidR="005125B1">
          <w:rPr>
            <w:noProof/>
            <w:webHidden/>
          </w:rPr>
          <w:instrText xml:space="preserve"> PAGEREF _Toc39880692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553F38ED" w14:textId="21DCDFD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3" w:history="1">
        <w:r w:rsidR="005125B1" w:rsidRPr="00EF42BC">
          <w:rPr>
            <w:rStyle w:val="Hyperlink"/>
            <w:noProof/>
          </w:rPr>
          <w:t>Figure 46: Longitudinal stiffener, top view</w:t>
        </w:r>
        <w:r w:rsidR="005125B1">
          <w:rPr>
            <w:noProof/>
            <w:webHidden/>
          </w:rPr>
          <w:tab/>
        </w:r>
        <w:r w:rsidR="005125B1">
          <w:rPr>
            <w:noProof/>
            <w:webHidden/>
          </w:rPr>
          <w:fldChar w:fldCharType="begin"/>
        </w:r>
        <w:r w:rsidR="005125B1">
          <w:rPr>
            <w:noProof/>
            <w:webHidden/>
          </w:rPr>
          <w:instrText xml:space="preserve"> PAGEREF _Toc39880693 \h </w:instrText>
        </w:r>
        <w:r w:rsidR="005125B1">
          <w:rPr>
            <w:noProof/>
            <w:webHidden/>
          </w:rPr>
        </w:r>
        <w:r w:rsidR="005125B1">
          <w:rPr>
            <w:noProof/>
            <w:webHidden/>
          </w:rPr>
          <w:fldChar w:fldCharType="separate"/>
        </w:r>
        <w:r w:rsidR="00A2710C">
          <w:rPr>
            <w:noProof/>
            <w:webHidden/>
          </w:rPr>
          <w:t>108</w:t>
        </w:r>
        <w:r w:rsidR="005125B1">
          <w:rPr>
            <w:noProof/>
            <w:webHidden/>
          </w:rPr>
          <w:fldChar w:fldCharType="end"/>
        </w:r>
      </w:hyperlink>
    </w:p>
    <w:p w14:paraId="7577AE37" w14:textId="4286686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4" w:history="1">
        <w:r w:rsidR="005125B1" w:rsidRPr="00EF42BC">
          <w:rPr>
            <w:rStyle w:val="Hyperlink"/>
            <w:noProof/>
          </w:rPr>
          <w:t>Figure 47: Seam weld types and attributes</w:t>
        </w:r>
        <w:r w:rsidR="005125B1">
          <w:rPr>
            <w:noProof/>
            <w:webHidden/>
          </w:rPr>
          <w:tab/>
        </w:r>
        <w:r w:rsidR="005125B1">
          <w:rPr>
            <w:noProof/>
            <w:webHidden/>
          </w:rPr>
          <w:fldChar w:fldCharType="begin"/>
        </w:r>
        <w:r w:rsidR="005125B1">
          <w:rPr>
            <w:noProof/>
            <w:webHidden/>
          </w:rPr>
          <w:instrText xml:space="preserve"> PAGEREF _Toc39880694 \h </w:instrText>
        </w:r>
        <w:r w:rsidR="005125B1">
          <w:rPr>
            <w:noProof/>
            <w:webHidden/>
          </w:rPr>
        </w:r>
        <w:r w:rsidR="005125B1">
          <w:rPr>
            <w:noProof/>
            <w:webHidden/>
          </w:rPr>
          <w:fldChar w:fldCharType="separate"/>
        </w:r>
        <w:r w:rsidR="00A2710C">
          <w:rPr>
            <w:noProof/>
            <w:webHidden/>
          </w:rPr>
          <w:t>110</w:t>
        </w:r>
        <w:r w:rsidR="005125B1">
          <w:rPr>
            <w:noProof/>
            <w:webHidden/>
          </w:rPr>
          <w:fldChar w:fldCharType="end"/>
        </w:r>
      </w:hyperlink>
    </w:p>
    <w:p w14:paraId="0B63772F" w14:textId="3FF9EA1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5" w:history="1">
        <w:r w:rsidR="005125B1" w:rsidRPr="00EF42BC">
          <w:rPr>
            <w:rStyle w:val="Hyperlink"/>
            <w:noProof/>
          </w:rPr>
          <w:t>Figure 48: χMCF Structure of a Seam Weld (</w:t>
        </w:r>
        <w:r w:rsidR="005125B1" w:rsidRPr="00EF42BC">
          <w:rPr>
            <w:rStyle w:val="Hyperlink"/>
            <w:i/>
            <w:noProof/>
          </w:rPr>
          <w:t>connection_1d</w:t>
        </w:r>
        <w:r w:rsidR="005125B1" w:rsidRPr="00EF42BC">
          <w:rPr>
            <w:rStyle w:val="Hyperlink"/>
            <w:noProof/>
          </w:rPr>
          <w:t>)</w:t>
        </w:r>
        <w:r w:rsidR="005125B1">
          <w:rPr>
            <w:noProof/>
            <w:webHidden/>
          </w:rPr>
          <w:tab/>
        </w:r>
        <w:r w:rsidR="005125B1">
          <w:rPr>
            <w:noProof/>
            <w:webHidden/>
          </w:rPr>
          <w:fldChar w:fldCharType="begin"/>
        </w:r>
        <w:r w:rsidR="005125B1">
          <w:rPr>
            <w:noProof/>
            <w:webHidden/>
          </w:rPr>
          <w:instrText xml:space="preserve"> PAGEREF _Toc39880695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01DFFBA7" w14:textId="55C31ED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6" w:history="1">
        <w:r w:rsidR="005125B1" w:rsidRPr="00EF42BC">
          <w:rPr>
            <w:rStyle w:val="Hyperlink"/>
            <w:noProof/>
          </w:rPr>
          <w:t>Figure 49: Sheet Parameters vs.  Weld Position Parameters</w:t>
        </w:r>
        <w:r w:rsidR="005125B1">
          <w:rPr>
            <w:noProof/>
            <w:webHidden/>
          </w:rPr>
          <w:tab/>
        </w:r>
        <w:r w:rsidR="005125B1">
          <w:rPr>
            <w:noProof/>
            <w:webHidden/>
          </w:rPr>
          <w:fldChar w:fldCharType="begin"/>
        </w:r>
        <w:r w:rsidR="005125B1">
          <w:rPr>
            <w:noProof/>
            <w:webHidden/>
          </w:rPr>
          <w:instrText xml:space="preserve"> PAGEREF _Toc39880696 \h </w:instrText>
        </w:r>
        <w:r w:rsidR="005125B1">
          <w:rPr>
            <w:noProof/>
            <w:webHidden/>
          </w:rPr>
        </w:r>
        <w:r w:rsidR="005125B1">
          <w:rPr>
            <w:noProof/>
            <w:webHidden/>
          </w:rPr>
          <w:fldChar w:fldCharType="separate"/>
        </w:r>
        <w:r w:rsidR="00A2710C">
          <w:rPr>
            <w:noProof/>
            <w:webHidden/>
          </w:rPr>
          <w:t>114</w:t>
        </w:r>
        <w:r w:rsidR="005125B1">
          <w:rPr>
            <w:noProof/>
            <w:webHidden/>
          </w:rPr>
          <w:fldChar w:fldCharType="end"/>
        </w:r>
      </w:hyperlink>
    </w:p>
    <w:p w14:paraId="08C5E447" w14:textId="191FFBE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7" w:history="1">
        <w:r w:rsidR="005125B1" w:rsidRPr="00EF42BC">
          <w:rPr>
            <w:rStyle w:val="Hyperlink"/>
            <w:noProof/>
          </w:rPr>
          <w:t>Figure 50: Welding Position of a Y-Joint</w:t>
        </w:r>
        <w:r w:rsidR="005125B1">
          <w:rPr>
            <w:noProof/>
            <w:webHidden/>
          </w:rPr>
          <w:tab/>
        </w:r>
        <w:r w:rsidR="005125B1">
          <w:rPr>
            <w:noProof/>
            <w:webHidden/>
          </w:rPr>
          <w:fldChar w:fldCharType="begin"/>
        </w:r>
        <w:r w:rsidR="005125B1">
          <w:rPr>
            <w:noProof/>
            <w:webHidden/>
          </w:rPr>
          <w:instrText xml:space="preserve"> PAGEREF _Toc39880697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2AD32A86" w14:textId="2C36822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698" w:history="1">
        <w:r w:rsidR="005125B1" w:rsidRPr="00EF42BC">
          <w:rPr>
            <w:rStyle w:val="Hyperlink"/>
            <w:noProof/>
          </w:rPr>
          <w:t>Figure 51: Welding Position vector direction and length</w:t>
        </w:r>
        <w:r w:rsidR="005125B1">
          <w:rPr>
            <w:noProof/>
            <w:webHidden/>
          </w:rPr>
          <w:tab/>
        </w:r>
        <w:r w:rsidR="005125B1">
          <w:rPr>
            <w:noProof/>
            <w:webHidden/>
          </w:rPr>
          <w:fldChar w:fldCharType="begin"/>
        </w:r>
        <w:r w:rsidR="005125B1">
          <w:rPr>
            <w:noProof/>
            <w:webHidden/>
          </w:rPr>
          <w:instrText xml:space="preserve"> PAGEREF _Toc39880698 \h </w:instrText>
        </w:r>
        <w:r w:rsidR="005125B1">
          <w:rPr>
            <w:noProof/>
            <w:webHidden/>
          </w:rPr>
        </w:r>
        <w:r w:rsidR="005125B1">
          <w:rPr>
            <w:noProof/>
            <w:webHidden/>
          </w:rPr>
          <w:fldChar w:fldCharType="separate"/>
        </w:r>
        <w:r w:rsidR="00A2710C">
          <w:rPr>
            <w:noProof/>
            <w:webHidden/>
          </w:rPr>
          <w:t>117</w:t>
        </w:r>
        <w:r w:rsidR="005125B1">
          <w:rPr>
            <w:noProof/>
            <w:webHidden/>
          </w:rPr>
          <w:fldChar w:fldCharType="end"/>
        </w:r>
      </w:hyperlink>
    </w:p>
    <w:p w14:paraId="02132007" w14:textId="29D05CFD"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2" w:anchor="_Toc39880699" w:history="1">
        <w:r w:rsidR="005125B1" w:rsidRPr="00EF42BC">
          <w:rPr>
            <w:rStyle w:val="Hyperlink"/>
            <w:noProof/>
          </w:rPr>
          <w:t>Figure 48: Butt Joint Sheet Layout</w:t>
        </w:r>
        <w:r w:rsidR="005125B1">
          <w:rPr>
            <w:noProof/>
            <w:webHidden/>
          </w:rPr>
          <w:tab/>
        </w:r>
        <w:r w:rsidR="005125B1">
          <w:rPr>
            <w:noProof/>
            <w:webHidden/>
          </w:rPr>
          <w:fldChar w:fldCharType="begin"/>
        </w:r>
        <w:r w:rsidR="005125B1">
          <w:rPr>
            <w:noProof/>
            <w:webHidden/>
          </w:rPr>
          <w:instrText xml:space="preserve"> PAGEREF _Toc39880699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32C07077" w14:textId="4D1A2395"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3" w:anchor="_Toc39880700" w:history="1">
        <w:r w:rsidR="005125B1" w:rsidRPr="00EF42BC">
          <w:rPr>
            <w:rStyle w:val="Hyperlink"/>
            <w:noProof/>
          </w:rPr>
          <w:t>Figure 49: Butt Joint Weld parameters</w:t>
        </w:r>
        <w:r w:rsidR="005125B1">
          <w:rPr>
            <w:noProof/>
            <w:webHidden/>
          </w:rPr>
          <w:tab/>
        </w:r>
        <w:r w:rsidR="005125B1">
          <w:rPr>
            <w:noProof/>
            <w:webHidden/>
          </w:rPr>
          <w:fldChar w:fldCharType="begin"/>
        </w:r>
        <w:r w:rsidR="005125B1">
          <w:rPr>
            <w:noProof/>
            <w:webHidden/>
          </w:rPr>
          <w:instrText xml:space="preserve"> PAGEREF _Toc39880700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1BA7651B" w14:textId="24B5B0BB"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4" w:anchor="_Toc39880701" w:history="1">
        <w:r w:rsidR="005125B1" w:rsidRPr="00EF42BC">
          <w:rPr>
            <w:rStyle w:val="Hyperlink"/>
            <w:noProof/>
          </w:rPr>
          <w:t>Figure 50: Corner Weld Sheet Layout</w:t>
        </w:r>
        <w:r w:rsidR="005125B1">
          <w:rPr>
            <w:noProof/>
            <w:webHidden/>
          </w:rPr>
          <w:tab/>
        </w:r>
        <w:r w:rsidR="005125B1">
          <w:rPr>
            <w:noProof/>
            <w:webHidden/>
          </w:rPr>
          <w:fldChar w:fldCharType="begin"/>
        </w:r>
        <w:r w:rsidR="005125B1">
          <w:rPr>
            <w:noProof/>
            <w:webHidden/>
          </w:rPr>
          <w:instrText xml:space="preserve"> PAGEREF _Toc39880701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7FDE83CD" w14:textId="4B2B64D9"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5" w:anchor="_Toc39880702" w:history="1">
        <w:r w:rsidR="005125B1" w:rsidRPr="00EF42BC">
          <w:rPr>
            <w:rStyle w:val="Hyperlink"/>
            <w:noProof/>
          </w:rPr>
          <w:t>Figure 51: Corner Weld Parameters</w:t>
        </w:r>
        <w:r w:rsidR="005125B1">
          <w:rPr>
            <w:noProof/>
            <w:webHidden/>
          </w:rPr>
          <w:tab/>
        </w:r>
        <w:r w:rsidR="005125B1">
          <w:rPr>
            <w:noProof/>
            <w:webHidden/>
          </w:rPr>
          <w:fldChar w:fldCharType="begin"/>
        </w:r>
        <w:r w:rsidR="005125B1">
          <w:rPr>
            <w:noProof/>
            <w:webHidden/>
          </w:rPr>
          <w:instrText xml:space="preserve"> PAGEREF _Toc39880702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16734081" w14:textId="62B4688C"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6" w:anchor="_Toc39880703" w:history="1">
        <w:r w:rsidR="005125B1" w:rsidRPr="00EF42BC">
          <w:rPr>
            <w:rStyle w:val="Hyperlink"/>
            <w:noProof/>
          </w:rPr>
          <w:t>Figure 53: Double Corner Weld Parameters</w:t>
        </w:r>
        <w:r w:rsidR="005125B1">
          <w:rPr>
            <w:noProof/>
            <w:webHidden/>
          </w:rPr>
          <w:tab/>
        </w:r>
        <w:r w:rsidR="005125B1">
          <w:rPr>
            <w:noProof/>
            <w:webHidden/>
          </w:rPr>
          <w:fldChar w:fldCharType="begin"/>
        </w:r>
        <w:r w:rsidR="005125B1">
          <w:rPr>
            <w:noProof/>
            <w:webHidden/>
          </w:rPr>
          <w:instrText xml:space="preserve"> PAGEREF _Toc39880703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5E7E5BD2" w14:textId="4879211B"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7" w:anchor="_Toc39880704" w:history="1">
        <w:r w:rsidR="005125B1" w:rsidRPr="00EF42BC">
          <w:rPr>
            <w:rStyle w:val="Hyperlink"/>
            <w:noProof/>
          </w:rPr>
          <w:t>Figure 52: Corner Weld Sheet Layout</w:t>
        </w:r>
        <w:r w:rsidR="005125B1">
          <w:rPr>
            <w:noProof/>
            <w:webHidden/>
          </w:rPr>
          <w:tab/>
        </w:r>
        <w:r w:rsidR="005125B1">
          <w:rPr>
            <w:noProof/>
            <w:webHidden/>
          </w:rPr>
          <w:fldChar w:fldCharType="begin"/>
        </w:r>
        <w:r w:rsidR="005125B1">
          <w:rPr>
            <w:noProof/>
            <w:webHidden/>
          </w:rPr>
          <w:instrText xml:space="preserve"> PAGEREF _Toc39880704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09561A7" w14:textId="685F6DB6"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8" w:anchor="_Toc39880705" w:history="1">
        <w:r w:rsidR="005125B1" w:rsidRPr="00EF42BC">
          <w:rPr>
            <w:rStyle w:val="Hyperlink"/>
            <w:noProof/>
          </w:rPr>
          <w:t>Figure 54: Edge Weld Sheet Layout</w:t>
        </w:r>
        <w:r w:rsidR="005125B1">
          <w:rPr>
            <w:noProof/>
            <w:webHidden/>
          </w:rPr>
          <w:tab/>
        </w:r>
        <w:r w:rsidR="005125B1">
          <w:rPr>
            <w:noProof/>
            <w:webHidden/>
          </w:rPr>
          <w:fldChar w:fldCharType="begin"/>
        </w:r>
        <w:r w:rsidR="005125B1">
          <w:rPr>
            <w:noProof/>
            <w:webHidden/>
          </w:rPr>
          <w:instrText xml:space="preserve"> PAGEREF _Toc39880705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DD01FC1" w14:textId="2BA9A84B"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19" w:anchor="_Toc39880706" w:history="1">
        <w:r w:rsidR="005125B1" w:rsidRPr="00EF42BC">
          <w:rPr>
            <w:rStyle w:val="Hyperlink"/>
            <w:noProof/>
          </w:rPr>
          <w:t>Figure 55: Edge Weld parameters</w:t>
        </w:r>
        <w:r w:rsidR="005125B1">
          <w:rPr>
            <w:noProof/>
            <w:webHidden/>
          </w:rPr>
          <w:tab/>
        </w:r>
        <w:r w:rsidR="005125B1">
          <w:rPr>
            <w:noProof/>
            <w:webHidden/>
          </w:rPr>
          <w:fldChar w:fldCharType="begin"/>
        </w:r>
        <w:r w:rsidR="005125B1">
          <w:rPr>
            <w:noProof/>
            <w:webHidden/>
          </w:rPr>
          <w:instrText xml:space="preserve"> PAGEREF _Toc39880706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45F1204" w14:textId="6297D8CA"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0" w:anchor="_Toc39880707" w:history="1">
        <w:r w:rsidR="005125B1" w:rsidRPr="00EF42BC">
          <w:rPr>
            <w:rStyle w:val="Hyperlink"/>
            <w:noProof/>
          </w:rPr>
          <w:t>Figure 56: I-Weld Sheet Layout</w:t>
        </w:r>
        <w:r w:rsidR="005125B1">
          <w:rPr>
            <w:noProof/>
            <w:webHidden/>
          </w:rPr>
          <w:tab/>
        </w:r>
        <w:r w:rsidR="005125B1">
          <w:rPr>
            <w:noProof/>
            <w:webHidden/>
          </w:rPr>
          <w:fldChar w:fldCharType="begin"/>
        </w:r>
        <w:r w:rsidR="005125B1">
          <w:rPr>
            <w:noProof/>
            <w:webHidden/>
          </w:rPr>
          <w:instrText xml:space="preserve"> PAGEREF _Toc39880707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2E431AAA" w14:textId="0F8B0F08"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1" w:anchor="_Toc39880708" w:history="1">
        <w:r w:rsidR="005125B1" w:rsidRPr="00EF42BC">
          <w:rPr>
            <w:rStyle w:val="Hyperlink"/>
            <w:noProof/>
          </w:rPr>
          <w:t>Figure 57: I-Weld Parameters</w:t>
        </w:r>
        <w:r w:rsidR="005125B1">
          <w:rPr>
            <w:noProof/>
            <w:webHidden/>
          </w:rPr>
          <w:tab/>
        </w:r>
        <w:r w:rsidR="005125B1">
          <w:rPr>
            <w:noProof/>
            <w:webHidden/>
          </w:rPr>
          <w:fldChar w:fldCharType="begin"/>
        </w:r>
        <w:r w:rsidR="005125B1">
          <w:rPr>
            <w:noProof/>
            <w:webHidden/>
          </w:rPr>
          <w:instrText xml:space="preserve"> PAGEREF _Toc39880708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F62C538" w14:textId="114B36B9"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2" w:anchor="_Toc39880709" w:history="1">
        <w:r w:rsidR="005125B1" w:rsidRPr="00EF42BC">
          <w:rPr>
            <w:rStyle w:val="Hyperlink"/>
            <w:noProof/>
          </w:rPr>
          <w:t>Figure 58: Overlap Weld Sheet Layout</w:t>
        </w:r>
        <w:r w:rsidR="005125B1">
          <w:rPr>
            <w:noProof/>
            <w:webHidden/>
          </w:rPr>
          <w:tab/>
        </w:r>
        <w:r w:rsidR="005125B1">
          <w:rPr>
            <w:noProof/>
            <w:webHidden/>
          </w:rPr>
          <w:fldChar w:fldCharType="begin"/>
        </w:r>
        <w:r w:rsidR="005125B1">
          <w:rPr>
            <w:noProof/>
            <w:webHidden/>
          </w:rPr>
          <w:instrText xml:space="preserve"> PAGEREF _Toc39880709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B34F0E6" w14:textId="5C81FBFD"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3" w:anchor="_Toc39880710" w:history="1">
        <w:r w:rsidR="005125B1" w:rsidRPr="00EF42BC">
          <w:rPr>
            <w:rStyle w:val="Hyperlink"/>
            <w:noProof/>
          </w:rPr>
          <w:t>Figure 59: Overlap Weld Parameters</w:t>
        </w:r>
        <w:r w:rsidR="005125B1">
          <w:rPr>
            <w:noProof/>
            <w:webHidden/>
          </w:rPr>
          <w:tab/>
        </w:r>
        <w:r w:rsidR="005125B1">
          <w:rPr>
            <w:noProof/>
            <w:webHidden/>
          </w:rPr>
          <w:fldChar w:fldCharType="begin"/>
        </w:r>
        <w:r w:rsidR="005125B1">
          <w:rPr>
            <w:noProof/>
            <w:webHidden/>
          </w:rPr>
          <w:instrText xml:space="preserve"> PAGEREF _Toc39880710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690A958C" w14:textId="644271E7"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4" w:anchor="_Toc39880711" w:history="1">
        <w:r w:rsidR="005125B1" w:rsidRPr="00EF42BC">
          <w:rPr>
            <w:rStyle w:val="Hyperlink"/>
            <w:noProof/>
          </w:rPr>
          <w:t>Figure 60: Single Sided Double Overlap Weld</w:t>
        </w:r>
        <w:r w:rsidR="005125B1">
          <w:rPr>
            <w:noProof/>
            <w:webHidden/>
          </w:rPr>
          <w:tab/>
        </w:r>
        <w:r w:rsidR="005125B1">
          <w:rPr>
            <w:noProof/>
            <w:webHidden/>
          </w:rPr>
          <w:fldChar w:fldCharType="begin"/>
        </w:r>
        <w:r w:rsidR="005125B1">
          <w:rPr>
            <w:noProof/>
            <w:webHidden/>
          </w:rPr>
          <w:instrText xml:space="preserve"> PAGEREF _Toc39880711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56180E93" w14:textId="1C39A8B0"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5" w:anchor="_Toc39880712" w:history="1">
        <w:r w:rsidR="005125B1" w:rsidRPr="00EF42BC">
          <w:rPr>
            <w:rStyle w:val="Hyperlink"/>
            <w:noProof/>
          </w:rPr>
          <w:t>Figure 61: Overlap Weld Parameters</w:t>
        </w:r>
        <w:r w:rsidR="005125B1">
          <w:rPr>
            <w:noProof/>
            <w:webHidden/>
          </w:rPr>
          <w:tab/>
        </w:r>
        <w:r w:rsidR="005125B1">
          <w:rPr>
            <w:noProof/>
            <w:webHidden/>
          </w:rPr>
          <w:fldChar w:fldCharType="begin"/>
        </w:r>
        <w:r w:rsidR="005125B1">
          <w:rPr>
            <w:noProof/>
            <w:webHidden/>
          </w:rPr>
          <w:instrText xml:space="preserve"> PAGEREF _Toc39880712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3F3FAC3" w14:textId="599E09F6"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6" w:anchor="_Toc39880713" w:history="1">
        <w:r w:rsidR="005125B1" w:rsidRPr="00EF42BC">
          <w:rPr>
            <w:rStyle w:val="Hyperlink"/>
            <w:noProof/>
          </w:rPr>
          <w:t>Figure 62: Double Sided Double Overlap Weld</w:t>
        </w:r>
        <w:r w:rsidR="005125B1">
          <w:rPr>
            <w:noProof/>
            <w:webHidden/>
          </w:rPr>
          <w:tab/>
        </w:r>
        <w:r w:rsidR="005125B1">
          <w:rPr>
            <w:noProof/>
            <w:webHidden/>
          </w:rPr>
          <w:fldChar w:fldCharType="begin"/>
        </w:r>
        <w:r w:rsidR="005125B1">
          <w:rPr>
            <w:noProof/>
            <w:webHidden/>
          </w:rPr>
          <w:instrText xml:space="preserve"> PAGEREF _Toc39880713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71E7F11D" w14:textId="1E478C15"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7" w:anchor="_Toc39880714" w:history="1">
        <w:r w:rsidR="005125B1" w:rsidRPr="00EF42BC">
          <w:rPr>
            <w:rStyle w:val="Hyperlink"/>
            <w:noProof/>
          </w:rPr>
          <w:t>Figure 63: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_Toc39880714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6A19E37D" w14:textId="5A297518"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8" w:anchor="_Toc39880715" w:history="1">
        <w:r w:rsidR="005125B1" w:rsidRPr="00EF42BC">
          <w:rPr>
            <w:rStyle w:val="Hyperlink"/>
            <w:noProof/>
          </w:rPr>
          <w:t>Figure 64: Y-Joint Sheet Layout</w:t>
        </w:r>
        <w:r w:rsidR="005125B1">
          <w:rPr>
            <w:noProof/>
            <w:webHidden/>
          </w:rPr>
          <w:tab/>
        </w:r>
        <w:r w:rsidR="005125B1">
          <w:rPr>
            <w:noProof/>
            <w:webHidden/>
          </w:rPr>
          <w:fldChar w:fldCharType="begin"/>
        </w:r>
        <w:r w:rsidR="005125B1">
          <w:rPr>
            <w:noProof/>
            <w:webHidden/>
          </w:rPr>
          <w:instrText xml:space="preserve"> PAGEREF _Toc39880715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7E391949" w14:textId="157C1E04"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29" w:anchor="_Toc39880716" w:history="1">
        <w:r w:rsidR="005125B1" w:rsidRPr="00EF42BC">
          <w:rPr>
            <w:rStyle w:val="Hyperlink"/>
            <w:noProof/>
          </w:rPr>
          <w:t>Figure 65: Parameters of Y-Joint Weld</w:t>
        </w:r>
        <w:r w:rsidR="005125B1">
          <w:rPr>
            <w:noProof/>
            <w:webHidden/>
          </w:rPr>
          <w:tab/>
        </w:r>
        <w:r w:rsidR="005125B1">
          <w:rPr>
            <w:noProof/>
            <w:webHidden/>
          </w:rPr>
          <w:fldChar w:fldCharType="begin"/>
        </w:r>
        <w:r w:rsidR="005125B1">
          <w:rPr>
            <w:noProof/>
            <w:webHidden/>
          </w:rPr>
          <w:instrText xml:space="preserve"> PAGEREF _Toc39880716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6F8BEE6B" w14:textId="4C621510"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0" w:anchor="_Toc39880717" w:history="1">
        <w:r w:rsidR="005125B1" w:rsidRPr="00EF42BC">
          <w:rPr>
            <w:rStyle w:val="Hyperlink"/>
            <w:noProof/>
          </w:rPr>
          <w:t>Figure 66: K-Joint Sheet Layout</w:t>
        </w:r>
        <w:r w:rsidR="005125B1">
          <w:rPr>
            <w:noProof/>
            <w:webHidden/>
          </w:rPr>
          <w:tab/>
        </w:r>
        <w:r w:rsidR="005125B1">
          <w:rPr>
            <w:noProof/>
            <w:webHidden/>
          </w:rPr>
          <w:fldChar w:fldCharType="begin"/>
        </w:r>
        <w:r w:rsidR="005125B1">
          <w:rPr>
            <w:noProof/>
            <w:webHidden/>
          </w:rPr>
          <w:instrText xml:space="preserve"> PAGEREF _Toc39880717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66466419" w14:textId="3F738504"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1" w:anchor="_Toc39880718" w:history="1">
        <w:r w:rsidR="005125B1" w:rsidRPr="00EF42BC">
          <w:rPr>
            <w:rStyle w:val="Hyperlink"/>
            <w:noProof/>
          </w:rPr>
          <w:t>Figure 67: Parameters of K-Joint Weld</w:t>
        </w:r>
        <w:r w:rsidR="005125B1">
          <w:rPr>
            <w:noProof/>
            <w:webHidden/>
          </w:rPr>
          <w:tab/>
        </w:r>
        <w:r w:rsidR="005125B1">
          <w:rPr>
            <w:noProof/>
            <w:webHidden/>
          </w:rPr>
          <w:fldChar w:fldCharType="begin"/>
        </w:r>
        <w:r w:rsidR="005125B1">
          <w:rPr>
            <w:noProof/>
            <w:webHidden/>
          </w:rPr>
          <w:instrText xml:space="preserve"> PAGEREF _Toc39880718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357AFC35" w14:textId="412862FE"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2" w:anchor="_Toc39880719" w:history="1">
        <w:r w:rsidR="005125B1" w:rsidRPr="00EF42BC">
          <w:rPr>
            <w:rStyle w:val="Hyperlink"/>
            <w:noProof/>
          </w:rPr>
          <w:t>Figure 68: Cruciform Joint Sheet Layout</w:t>
        </w:r>
        <w:r w:rsidR="005125B1">
          <w:rPr>
            <w:noProof/>
            <w:webHidden/>
          </w:rPr>
          <w:tab/>
        </w:r>
        <w:r w:rsidR="005125B1">
          <w:rPr>
            <w:noProof/>
            <w:webHidden/>
          </w:rPr>
          <w:fldChar w:fldCharType="begin"/>
        </w:r>
        <w:r w:rsidR="005125B1">
          <w:rPr>
            <w:noProof/>
            <w:webHidden/>
          </w:rPr>
          <w:instrText xml:space="preserve"> PAGEREF _Toc39880719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4A2A5106" w14:textId="2038F6C8"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3" w:anchor="_Toc39880720" w:history="1">
        <w:r w:rsidR="005125B1" w:rsidRPr="00EF42BC">
          <w:rPr>
            <w:rStyle w:val="Hyperlink"/>
            <w:noProof/>
          </w:rPr>
          <w:t>Figure 69: Parameters of Cruciform Joint</w:t>
        </w:r>
        <w:r w:rsidR="005125B1">
          <w:rPr>
            <w:noProof/>
            <w:webHidden/>
          </w:rPr>
          <w:tab/>
        </w:r>
        <w:r w:rsidR="005125B1">
          <w:rPr>
            <w:noProof/>
            <w:webHidden/>
          </w:rPr>
          <w:fldChar w:fldCharType="begin"/>
        </w:r>
        <w:r w:rsidR="005125B1">
          <w:rPr>
            <w:noProof/>
            <w:webHidden/>
          </w:rPr>
          <w:instrText xml:space="preserve"> PAGEREF _Toc39880720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54732FDD" w14:textId="35BBF1A4"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4" w:anchor="_Toc39880721" w:history="1">
        <w:r w:rsidR="005125B1" w:rsidRPr="00EF42BC">
          <w:rPr>
            <w:rStyle w:val="Hyperlink"/>
            <w:noProof/>
          </w:rPr>
          <w:t>Figure 70: Flared Joint Sheet Layout</w:t>
        </w:r>
        <w:r w:rsidR="005125B1">
          <w:rPr>
            <w:noProof/>
            <w:webHidden/>
          </w:rPr>
          <w:tab/>
        </w:r>
        <w:r w:rsidR="005125B1">
          <w:rPr>
            <w:noProof/>
            <w:webHidden/>
          </w:rPr>
          <w:fldChar w:fldCharType="begin"/>
        </w:r>
        <w:r w:rsidR="005125B1">
          <w:rPr>
            <w:noProof/>
            <w:webHidden/>
          </w:rPr>
          <w:instrText xml:space="preserve"> PAGEREF _Toc39880721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62002592" w14:textId="46CDE7A1" w:rsidR="005125B1" w:rsidRDefault="0051248B">
      <w:pPr>
        <w:pStyle w:val="TableofFigures"/>
        <w:tabs>
          <w:tab w:val="right" w:leader="dot" w:pos="9060"/>
        </w:tabs>
        <w:rPr>
          <w:rFonts w:asciiTheme="minorHAnsi" w:eastAsiaTheme="minorEastAsia" w:hAnsiTheme="minorHAnsi" w:cstheme="minorBidi"/>
          <w:noProof/>
          <w:szCs w:val="22"/>
          <w:lang w:val="de-DE"/>
        </w:rPr>
      </w:pPr>
      <w:hyperlink r:id="rId35" w:anchor="_Toc39880722" w:history="1">
        <w:r w:rsidR="005125B1" w:rsidRPr="00EF42BC">
          <w:rPr>
            <w:rStyle w:val="Hyperlink"/>
            <w:noProof/>
          </w:rPr>
          <w:t>Figure 71: Parameters of Flared Joint Weld</w:t>
        </w:r>
        <w:r w:rsidR="005125B1">
          <w:rPr>
            <w:noProof/>
            <w:webHidden/>
          </w:rPr>
          <w:tab/>
        </w:r>
        <w:r w:rsidR="005125B1">
          <w:rPr>
            <w:noProof/>
            <w:webHidden/>
          </w:rPr>
          <w:fldChar w:fldCharType="begin"/>
        </w:r>
        <w:r w:rsidR="005125B1">
          <w:rPr>
            <w:noProof/>
            <w:webHidden/>
          </w:rPr>
          <w:instrText xml:space="preserve"> PAGEREF _Toc39880722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3AAE4EA5" w14:textId="684F9F6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3" w:history="1">
        <w:r w:rsidR="005125B1" w:rsidRPr="00EF42BC">
          <w:rPr>
            <w:rStyle w:val="Hyperlink"/>
            <w:noProof/>
          </w:rPr>
          <w:t>Figure 76: The Three Regions of a Hemming</w:t>
        </w:r>
        <w:r w:rsidR="005125B1">
          <w:rPr>
            <w:noProof/>
            <w:webHidden/>
          </w:rPr>
          <w:tab/>
        </w:r>
        <w:r w:rsidR="005125B1">
          <w:rPr>
            <w:noProof/>
            <w:webHidden/>
          </w:rPr>
          <w:fldChar w:fldCharType="begin"/>
        </w:r>
        <w:r w:rsidR="005125B1">
          <w:rPr>
            <w:noProof/>
            <w:webHidden/>
          </w:rPr>
          <w:instrText xml:space="preserve"> PAGEREF _Toc39880723 \h </w:instrText>
        </w:r>
        <w:r w:rsidR="005125B1">
          <w:rPr>
            <w:noProof/>
            <w:webHidden/>
          </w:rPr>
        </w:r>
        <w:r w:rsidR="005125B1">
          <w:rPr>
            <w:noProof/>
            <w:webHidden/>
          </w:rPr>
          <w:fldChar w:fldCharType="separate"/>
        </w:r>
        <w:r w:rsidR="00A2710C">
          <w:rPr>
            <w:noProof/>
            <w:webHidden/>
          </w:rPr>
          <w:t>151</w:t>
        </w:r>
        <w:r w:rsidR="005125B1">
          <w:rPr>
            <w:noProof/>
            <w:webHidden/>
          </w:rPr>
          <w:fldChar w:fldCharType="end"/>
        </w:r>
      </w:hyperlink>
    </w:p>
    <w:p w14:paraId="4C0BEC67" w14:textId="6C6F4C8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4" w:history="1">
        <w:r w:rsidR="005125B1" w:rsidRPr="00EF42BC">
          <w:rPr>
            <w:rStyle w:val="Hyperlink"/>
            <w:noProof/>
          </w:rPr>
          <w:t>Figure 77: Path Changes and Width Changes in Hemming Flanges</w:t>
        </w:r>
        <w:r w:rsidR="005125B1">
          <w:rPr>
            <w:noProof/>
            <w:webHidden/>
          </w:rPr>
          <w:tab/>
        </w:r>
        <w:r w:rsidR="005125B1">
          <w:rPr>
            <w:noProof/>
            <w:webHidden/>
          </w:rPr>
          <w:fldChar w:fldCharType="begin"/>
        </w:r>
        <w:r w:rsidR="005125B1">
          <w:rPr>
            <w:noProof/>
            <w:webHidden/>
          </w:rPr>
          <w:instrText xml:space="preserve"> PAGEREF _Toc39880724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00790ACE" w14:textId="4524685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5" w:history="1">
        <w:r w:rsidR="005125B1" w:rsidRPr="00EF42BC">
          <w:rPr>
            <w:rStyle w:val="Hyperlink"/>
            <w:noProof/>
          </w:rPr>
          <w:t>Figure 78: Adhesive Path Differs from Root Path</w:t>
        </w:r>
        <w:r w:rsidR="005125B1">
          <w:rPr>
            <w:noProof/>
            <w:webHidden/>
          </w:rPr>
          <w:tab/>
        </w:r>
        <w:r w:rsidR="005125B1">
          <w:rPr>
            <w:noProof/>
            <w:webHidden/>
          </w:rPr>
          <w:fldChar w:fldCharType="begin"/>
        </w:r>
        <w:r w:rsidR="005125B1">
          <w:rPr>
            <w:noProof/>
            <w:webHidden/>
          </w:rPr>
          <w:instrText xml:space="preserve"> PAGEREF _Toc39880725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3EA03D14" w14:textId="07F4E6E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6" w:history="1">
        <w:r w:rsidR="005125B1" w:rsidRPr="00EF42BC">
          <w:rPr>
            <w:rStyle w:val="Hyperlink"/>
            <w:noProof/>
          </w:rPr>
          <w:t>Figure 79: Reinforcements need to be considered as Part of the Inner Panel</w:t>
        </w:r>
        <w:r w:rsidR="005125B1">
          <w:rPr>
            <w:noProof/>
            <w:webHidden/>
          </w:rPr>
          <w:tab/>
        </w:r>
        <w:r w:rsidR="005125B1">
          <w:rPr>
            <w:noProof/>
            <w:webHidden/>
          </w:rPr>
          <w:fldChar w:fldCharType="begin"/>
        </w:r>
        <w:r w:rsidR="005125B1">
          <w:rPr>
            <w:noProof/>
            <w:webHidden/>
          </w:rPr>
          <w:instrText xml:space="preserve"> PAGEREF _Toc39880726 \h </w:instrText>
        </w:r>
        <w:r w:rsidR="005125B1">
          <w:rPr>
            <w:noProof/>
            <w:webHidden/>
          </w:rPr>
        </w:r>
        <w:r w:rsidR="005125B1">
          <w:rPr>
            <w:noProof/>
            <w:webHidden/>
          </w:rPr>
          <w:fldChar w:fldCharType="separate"/>
        </w:r>
        <w:r w:rsidR="00A2710C">
          <w:rPr>
            <w:noProof/>
            <w:webHidden/>
          </w:rPr>
          <w:t>152</w:t>
        </w:r>
        <w:r w:rsidR="005125B1">
          <w:rPr>
            <w:noProof/>
            <w:webHidden/>
          </w:rPr>
          <w:fldChar w:fldCharType="end"/>
        </w:r>
      </w:hyperlink>
    </w:p>
    <w:p w14:paraId="2454039B" w14:textId="0A8DAF3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7" w:history="1">
        <w:r w:rsidR="005125B1" w:rsidRPr="00EF42BC">
          <w:rPr>
            <w:rStyle w:val="Hyperlink"/>
            <w:noProof/>
          </w:rPr>
          <w:t>Figure 80: Sequence without margin</w:t>
        </w:r>
        <w:r w:rsidR="005125B1">
          <w:rPr>
            <w:noProof/>
            <w:webHidden/>
          </w:rPr>
          <w:tab/>
        </w:r>
        <w:r w:rsidR="005125B1">
          <w:rPr>
            <w:noProof/>
            <w:webHidden/>
          </w:rPr>
          <w:fldChar w:fldCharType="begin"/>
        </w:r>
        <w:r w:rsidR="005125B1">
          <w:rPr>
            <w:noProof/>
            <w:webHidden/>
          </w:rPr>
          <w:instrText xml:space="preserve"> PAGEREF _Toc39880727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461B205C" w14:textId="2DC4756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8" w:history="1">
        <w:r w:rsidR="005125B1" w:rsidRPr="00EF42BC">
          <w:rPr>
            <w:rStyle w:val="Hyperlink"/>
            <w:noProof/>
          </w:rPr>
          <w:t>Figure 81: Sequence with margin and spacing</w:t>
        </w:r>
        <w:r w:rsidR="005125B1">
          <w:rPr>
            <w:noProof/>
            <w:webHidden/>
          </w:rPr>
          <w:tab/>
        </w:r>
        <w:r w:rsidR="005125B1">
          <w:rPr>
            <w:noProof/>
            <w:webHidden/>
          </w:rPr>
          <w:fldChar w:fldCharType="begin"/>
        </w:r>
        <w:r w:rsidR="005125B1">
          <w:rPr>
            <w:noProof/>
            <w:webHidden/>
          </w:rPr>
          <w:instrText xml:space="preserve"> PAGEREF _Toc39880728 \h </w:instrText>
        </w:r>
        <w:r w:rsidR="005125B1">
          <w:rPr>
            <w:noProof/>
            <w:webHidden/>
          </w:rPr>
        </w:r>
        <w:r w:rsidR="005125B1">
          <w:rPr>
            <w:noProof/>
            <w:webHidden/>
          </w:rPr>
          <w:fldChar w:fldCharType="separate"/>
        </w:r>
        <w:r w:rsidR="00A2710C">
          <w:rPr>
            <w:noProof/>
            <w:webHidden/>
          </w:rPr>
          <w:t>155</w:t>
        </w:r>
        <w:r w:rsidR="005125B1">
          <w:rPr>
            <w:noProof/>
            <w:webHidden/>
          </w:rPr>
          <w:fldChar w:fldCharType="end"/>
        </w:r>
      </w:hyperlink>
    </w:p>
    <w:p w14:paraId="19B5351A" w14:textId="013AE12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29" w:history="1">
        <w:r w:rsidR="005125B1" w:rsidRPr="00EF42BC">
          <w:rPr>
            <w:rStyle w:val="Hyperlink"/>
            <w:noProof/>
          </w:rPr>
          <w:t>Figure 82: Margin relaxation</w:t>
        </w:r>
        <w:r w:rsidR="005125B1">
          <w:rPr>
            <w:noProof/>
            <w:webHidden/>
          </w:rPr>
          <w:tab/>
        </w:r>
        <w:r w:rsidR="005125B1">
          <w:rPr>
            <w:noProof/>
            <w:webHidden/>
          </w:rPr>
          <w:fldChar w:fldCharType="begin"/>
        </w:r>
        <w:r w:rsidR="005125B1">
          <w:rPr>
            <w:noProof/>
            <w:webHidden/>
          </w:rPr>
          <w:instrText xml:space="preserve"> PAGEREF _Toc39880729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57C2EB74" w14:textId="06FFE15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0" w:history="1">
        <w:r w:rsidR="005125B1" w:rsidRPr="00EF42BC">
          <w:rPr>
            <w:rStyle w:val="Hyperlink"/>
            <w:noProof/>
          </w:rPr>
          <w:t>Figure 83: Spacing relaxation</w:t>
        </w:r>
        <w:r w:rsidR="005125B1">
          <w:rPr>
            <w:noProof/>
            <w:webHidden/>
          </w:rPr>
          <w:tab/>
        </w:r>
        <w:r w:rsidR="005125B1">
          <w:rPr>
            <w:noProof/>
            <w:webHidden/>
          </w:rPr>
          <w:fldChar w:fldCharType="begin"/>
        </w:r>
        <w:r w:rsidR="005125B1">
          <w:rPr>
            <w:noProof/>
            <w:webHidden/>
          </w:rPr>
          <w:instrText xml:space="preserve"> PAGEREF _Toc39880730 \h </w:instrText>
        </w:r>
        <w:r w:rsidR="005125B1">
          <w:rPr>
            <w:noProof/>
            <w:webHidden/>
          </w:rPr>
        </w:r>
        <w:r w:rsidR="005125B1">
          <w:rPr>
            <w:noProof/>
            <w:webHidden/>
          </w:rPr>
          <w:fldChar w:fldCharType="separate"/>
        </w:r>
        <w:r w:rsidR="00A2710C">
          <w:rPr>
            <w:noProof/>
            <w:webHidden/>
          </w:rPr>
          <w:t>156</w:t>
        </w:r>
        <w:r w:rsidR="005125B1">
          <w:rPr>
            <w:noProof/>
            <w:webHidden/>
          </w:rPr>
          <w:fldChar w:fldCharType="end"/>
        </w:r>
      </w:hyperlink>
    </w:p>
    <w:p w14:paraId="6BCFA624" w14:textId="34899BF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1" w:history="1">
        <w:r w:rsidR="005125B1" w:rsidRPr="00EF42BC">
          <w:rPr>
            <w:rStyle w:val="Hyperlink"/>
            <w:noProof/>
          </w:rPr>
          <w:t>Figure 84: Picture of an adhesive face</w:t>
        </w:r>
        <w:r w:rsidR="005125B1">
          <w:rPr>
            <w:noProof/>
            <w:webHidden/>
          </w:rPr>
          <w:tab/>
        </w:r>
        <w:r w:rsidR="005125B1">
          <w:rPr>
            <w:noProof/>
            <w:webHidden/>
          </w:rPr>
          <w:fldChar w:fldCharType="begin"/>
        </w:r>
        <w:r w:rsidR="005125B1">
          <w:rPr>
            <w:noProof/>
            <w:webHidden/>
          </w:rPr>
          <w:instrText xml:space="preserve"> PAGEREF _Toc39880731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65DF9CB6" w14:textId="1825AD9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B600B59" w14:textId="0C748948" w:rsidR="005125B1"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9880732" w:history="1">
        <w:r w:rsidR="005125B1" w:rsidRPr="006B348C">
          <w:rPr>
            <w:rStyle w:val="Hyperlink"/>
            <w:noProof/>
          </w:rPr>
          <w:t xml:space="preserve">Table 1: Nested elements of element </w:t>
        </w:r>
        <w:r w:rsidR="005125B1" w:rsidRPr="006B348C">
          <w:rPr>
            <w:rStyle w:val="Hyperlink"/>
            <w:rFonts w:ascii="Courier New" w:hAnsi="Courier New" w:cs="Courier New"/>
            <w:i/>
            <w:noProof/>
          </w:rPr>
          <w:t>&lt;xmcf/&gt;</w:t>
        </w:r>
        <w:r w:rsidR="005125B1">
          <w:rPr>
            <w:noProof/>
            <w:webHidden/>
          </w:rPr>
          <w:tab/>
        </w:r>
        <w:r w:rsidR="005125B1">
          <w:rPr>
            <w:noProof/>
            <w:webHidden/>
          </w:rPr>
          <w:fldChar w:fldCharType="begin"/>
        </w:r>
        <w:r w:rsidR="005125B1">
          <w:rPr>
            <w:noProof/>
            <w:webHidden/>
          </w:rPr>
          <w:instrText xml:space="preserve"> PAGEREF _Toc39880732 \h </w:instrText>
        </w:r>
        <w:r w:rsidR="005125B1">
          <w:rPr>
            <w:noProof/>
            <w:webHidden/>
          </w:rPr>
        </w:r>
        <w:r w:rsidR="005125B1">
          <w:rPr>
            <w:noProof/>
            <w:webHidden/>
          </w:rPr>
          <w:fldChar w:fldCharType="separate"/>
        </w:r>
        <w:r w:rsidR="00A2710C">
          <w:rPr>
            <w:noProof/>
            <w:webHidden/>
          </w:rPr>
          <w:t>30</w:t>
        </w:r>
        <w:r w:rsidR="005125B1">
          <w:rPr>
            <w:noProof/>
            <w:webHidden/>
          </w:rPr>
          <w:fldChar w:fldCharType="end"/>
        </w:r>
      </w:hyperlink>
    </w:p>
    <w:p w14:paraId="2EA05C34" w14:textId="77FCA5B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3" w:history="1">
        <w:r w:rsidR="005125B1" w:rsidRPr="006B348C">
          <w:rPr>
            <w:rStyle w:val="Hyperlink"/>
            <w:noProof/>
          </w:rPr>
          <w:t>Table 2: XML-specification of</w:t>
        </w:r>
        <w:r w:rsidR="005125B1" w:rsidRPr="006B348C">
          <w:rPr>
            <w:rStyle w:val="Hyperlink"/>
            <w:i/>
            <w:noProof/>
          </w:rPr>
          <w:t xml:space="preserve"> </w:t>
        </w:r>
        <w:r w:rsidR="005125B1" w:rsidRPr="006B348C">
          <w:rPr>
            <w:rStyle w:val="Hyperlink"/>
            <w:rFonts w:ascii="Courier New" w:hAnsi="Courier New" w:cs="Courier New"/>
            <w:i/>
            <w:noProof/>
          </w:rPr>
          <w:t>&lt;units/&gt;</w:t>
        </w:r>
        <w:r w:rsidR="005125B1">
          <w:rPr>
            <w:noProof/>
            <w:webHidden/>
          </w:rPr>
          <w:tab/>
        </w:r>
        <w:r w:rsidR="005125B1">
          <w:rPr>
            <w:noProof/>
            <w:webHidden/>
          </w:rPr>
          <w:fldChar w:fldCharType="begin"/>
        </w:r>
        <w:r w:rsidR="005125B1">
          <w:rPr>
            <w:noProof/>
            <w:webHidden/>
          </w:rPr>
          <w:instrText xml:space="preserve"> PAGEREF _Toc39880733 \h </w:instrText>
        </w:r>
        <w:r w:rsidR="005125B1">
          <w:rPr>
            <w:noProof/>
            <w:webHidden/>
          </w:rPr>
        </w:r>
        <w:r w:rsidR="005125B1">
          <w:rPr>
            <w:noProof/>
            <w:webHidden/>
          </w:rPr>
          <w:fldChar w:fldCharType="separate"/>
        </w:r>
        <w:r w:rsidR="00A2710C">
          <w:rPr>
            <w:noProof/>
            <w:webHidden/>
          </w:rPr>
          <w:t>31</w:t>
        </w:r>
        <w:r w:rsidR="005125B1">
          <w:rPr>
            <w:noProof/>
            <w:webHidden/>
          </w:rPr>
          <w:fldChar w:fldCharType="end"/>
        </w:r>
      </w:hyperlink>
    </w:p>
    <w:p w14:paraId="58FE0EEE" w14:textId="5117FCC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4" w:history="1">
        <w:r w:rsidR="005125B1" w:rsidRPr="006B348C">
          <w:rPr>
            <w:rStyle w:val="Hyperlink"/>
            <w:noProof/>
          </w:rPr>
          <w:t xml:space="preserve">Table 3: XML-specification of </w:t>
        </w:r>
        <w:r w:rsidR="005125B1" w:rsidRPr="006B348C">
          <w:rPr>
            <w:rStyle w:val="Hyperlink"/>
            <w:rFonts w:ascii="Courier New" w:hAnsi="Courier New" w:cs="Courier New"/>
            <w:i/>
            <w:noProof/>
          </w:rPr>
          <w:t>&lt;appdata&gt;</w:t>
        </w:r>
        <w:r w:rsidR="005125B1">
          <w:rPr>
            <w:noProof/>
            <w:webHidden/>
          </w:rPr>
          <w:tab/>
        </w:r>
        <w:r w:rsidR="005125B1">
          <w:rPr>
            <w:noProof/>
            <w:webHidden/>
          </w:rPr>
          <w:fldChar w:fldCharType="begin"/>
        </w:r>
        <w:r w:rsidR="005125B1">
          <w:rPr>
            <w:noProof/>
            <w:webHidden/>
          </w:rPr>
          <w:instrText xml:space="preserve"> PAGEREF _Toc39880734 \h </w:instrText>
        </w:r>
        <w:r w:rsidR="005125B1">
          <w:rPr>
            <w:noProof/>
            <w:webHidden/>
          </w:rPr>
        </w:r>
        <w:r w:rsidR="005125B1">
          <w:rPr>
            <w:noProof/>
            <w:webHidden/>
          </w:rPr>
          <w:fldChar w:fldCharType="separate"/>
        </w:r>
        <w:r w:rsidR="00A2710C">
          <w:rPr>
            <w:noProof/>
            <w:webHidden/>
          </w:rPr>
          <w:t>33</w:t>
        </w:r>
        <w:r w:rsidR="005125B1">
          <w:rPr>
            <w:noProof/>
            <w:webHidden/>
          </w:rPr>
          <w:fldChar w:fldCharType="end"/>
        </w:r>
      </w:hyperlink>
    </w:p>
    <w:p w14:paraId="258FAAB6" w14:textId="3D4A36D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5" w:history="1">
        <w:r w:rsidR="005125B1" w:rsidRPr="006B348C">
          <w:rPr>
            <w:rStyle w:val="Hyperlink"/>
            <w:noProof/>
          </w:rPr>
          <w:t xml:space="preserve">Table 4: XML-specification of element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_Toc39880735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1394D153" w14:textId="359B9C5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6" w:history="1">
        <w:r w:rsidR="005125B1" w:rsidRPr="006B348C">
          <w:rPr>
            <w:rStyle w:val="Hyperlink"/>
            <w:noProof/>
          </w:rPr>
          <w:t xml:space="preserve">Table 5: Nested elements of the child element of </w:t>
        </w:r>
        <w:r w:rsidR="005125B1" w:rsidRPr="006B348C">
          <w:rPr>
            <w:rStyle w:val="Hyperlink"/>
            <w:rFonts w:ascii="Courier New" w:hAnsi="Courier New" w:cs="Courier New"/>
            <w:i/>
            <w:noProof/>
          </w:rPr>
          <w:t>&lt;femdata/&gt;</w:t>
        </w:r>
        <w:r w:rsidR="005125B1">
          <w:rPr>
            <w:noProof/>
            <w:webHidden/>
          </w:rPr>
          <w:tab/>
        </w:r>
        <w:r w:rsidR="005125B1">
          <w:rPr>
            <w:noProof/>
            <w:webHidden/>
          </w:rPr>
          <w:fldChar w:fldCharType="begin"/>
        </w:r>
        <w:r w:rsidR="005125B1">
          <w:rPr>
            <w:noProof/>
            <w:webHidden/>
          </w:rPr>
          <w:instrText xml:space="preserve"> PAGEREF _Toc39880736 \h </w:instrText>
        </w:r>
        <w:r w:rsidR="005125B1">
          <w:rPr>
            <w:noProof/>
            <w:webHidden/>
          </w:rPr>
        </w:r>
        <w:r w:rsidR="005125B1">
          <w:rPr>
            <w:noProof/>
            <w:webHidden/>
          </w:rPr>
          <w:fldChar w:fldCharType="separate"/>
        </w:r>
        <w:r w:rsidR="00A2710C">
          <w:rPr>
            <w:noProof/>
            <w:webHidden/>
          </w:rPr>
          <w:t>35</w:t>
        </w:r>
        <w:r w:rsidR="005125B1">
          <w:rPr>
            <w:noProof/>
            <w:webHidden/>
          </w:rPr>
          <w:fldChar w:fldCharType="end"/>
        </w:r>
      </w:hyperlink>
    </w:p>
    <w:p w14:paraId="4F2F2263" w14:textId="42A08DE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7" w:history="1">
        <w:r w:rsidR="005125B1" w:rsidRPr="006B348C">
          <w:rPr>
            <w:rStyle w:val="Hyperlink"/>
            <w:noProof/>
          </w:rPr>
          <w:t xml:space="preserve">Table 6: Attributes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_Toc39880737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5E470382" w14:textId="2D073F7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8" w:history="1">
        <w:r w:rsidR="005125B1" w:rsidRPr="006B348C">
          <w:rPr>
            <w:rStyle w:val="Hyperlink"/>
            <w:noProof/>
          </w:rPr>
          <w:t xml:space="preserve">Table 7: Nested elements of element </w:t>
        </w:r>
        <w:r w:rsidR="005125B1" w:rsidRPr="006B348C">
          <w:rPr>
            <w:rStyle w:val="Hyperlink"/>
            <w:rFonts w:ascii="Courier New" w:hAnsi="Courier New" w:cs="Courier New"/>
            <w:i/>
            <w:noProof/>
          </w:rPr>
          <w:t>&lt;connection_group/&gt;</w:t>
        </w:r>
        <w:r w:rsidR="005125B1">
          <w:rPr>
            <w:noProof/>
            <w:webHidden/>
          </w:rPr>
          <w:tab/>
        </w:r>
        <w:r w:rsidR="005125B1">
          <w:rPr>
            <w:noProof/>
            <w:webHidden/>
          </w:rPr>
          <w:fldChar w:fldCharType="begin"/>
        </w:r>
        <w:r w:rsidR="005125B1">
          <w:rPr>
            <w:noProof/>
            <w:webHidden/>
          </w:rPr>
          <w:instrText xml:space="preserve"> PAGEREF _Toc39880738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655E805F" w14:textId="1EEE136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39" w:history="1">
        <w:r w:rsidR="005125B1" w:rsidRPr="006B348C">
          <w:rPr>
            <w:rStyle w:val="Hyperlink"/>
            <w:noProof/>
          </w:rPr>
          <w:t xml:space="preserve">Table 8: Nested elements of </w:t>
        </w:r>
        <w:r w:rsidR="005125B1" w:rsidRPr="006B348C">
          <w:rPr>
            <w:rStyle w:val="Hyperlink"/>
            <w:rFonts w:ascii="Courier New" w:hAnsi="Courier New" w:cs="Courier New"/>
            <w:i/>
            <w:noProof/>
          </w:rPr>
          <w:t>&lt;connected_to&gt;</w:t>
        </w:r>
        <w:r w:rsidR="005125B1">
          <w:rPr>
            <w:noProof/>
            <w:webHidden/>
          </w:rPr>
          <w:tab/>
        </w:r>
        <w:r w:rsidR="005125B1">
          <w:rPr>
            <w:noProof/>
            <w:webHidden/>
          </w:rPr>
          <w:fldChar w:fldCharType="begin"/>
        </w:r>
        <w:r w:rsidR="005125B1">
          <w:rPr>
            <w:noProof/>
            <w:webHidden/>
          </w:rPr>
          <w:instrText xml:space="preserve"> PAGEREF _Toc39880739 \h </w:instrText>
        </w:r>
        <w:r w:rsidR="005125B1">
          <w:rPr>
            <w:noProof/>
            <w:webHidden/>
          </w:rPr>
        </w:r>
        <w:r w:rsidR="005125B1">
          <w:rPr>
            <w:noProof/>
            <w:webHidden/>
          </w:rPr>
          <w:fldChar w:fldCharType="separate"/>
        </w:r>
        <w:r w:rsidR="00A2710C">
          <w:rPr>
            <w:noProof/>
            <w:webHidden/>
          </w:rPr>
          <w:t>36</w:t>
        </w:r>
        <w:r w:rsidR="005125B1">
          <w:rPr>
            <w:noProof/>
            <w:webHidden/>
          </w:rPr>
          <w:fldChar w:fldCharType="end"/>
        </w:r>
      </w:hyperlink>
    </w:p>
    <w:p w14:paraId="756F96CC" w14:textId="52DBEA4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0" w:history="1">
        <w:r w:rsidR="005125B1" w:rsidRPr="006B348C">
          <w:rPr>
            <w:rStyle w:val="Hyperlink"/>
            <w:noProof/>
          </w:rPr>
          <w:t xml:space="preserve">Table 9: Attributes of element </w:t>
        </w:r>
        <w:r w:rsidR="005125B1" w:rsidRPr="006B348C">
          <w:rPr>
            <w:rStyle w:val="Hyperlink"/>
            <w:rFonts w:ascii="Courier New" w:hAnsi="Courier New" w:cs="Courier New"/>
            <w:i/>
            <w:noProof/>
          </w:rPr>
          <w:t>&lt;part/&gt;</w:t>
        </w:r>
        <w:r w:rsidR="005125B1">
          <w:rPr>
            <w:noProof/>
            <w:webHidden/>
          </w:rPr>
          <w:tab/>
        </w:r>
        <w:r w:rsidR="005125B1">
          <w:rPr>
            <w:noProof/>
            <w:webHidden/>
          </w:rPr>
          <w:fldChar w:fldCharType="begin"/>
        </w:r>
        <w:r w:rsidR="005125B1">
          <w:rPr>
            <w:noProof/>
            <w:webHidden/>
          </w:rPr>
          <w:instrText xml:space="preserve"> PAGEREF _Toc39880740 \h </w:instrText>
        </w:r>
        <w:r w:rsidR="005125B1">
          <w:rPr>
            <w:noProof/>
            <w:webHidden/>
          </w:rPr>
        </w:r>
        <w:r w:rsidR="005125B1">
          <w:rPr>
            <w:noProof/>
            <w:webHidden/>
          </w:rPr>
          <w:fldChar w:fldCharType="separate"/>
        </w:r>
        <w:r w:rsidR="00A2710C">
          <w:rPr>
            <w:noProof/>
            <w:webHidden/>
          </w:rPr>
          <w:t>37</w:t>
        </w:r>
        <w:r w:rsidR="005125B1">
          <w:rPr>
            <w:noProof/>
            <w:webHidden/>
          </w:rPr>
          <w:fldChar w:fldCharType="end"/>
        </w:r>
      </w:hyperlink>
    </w:p>
    <w:p w14:paraId="54F90B97" w14:textId="73E3EAC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1" w:history="1">
        <w:r w:rsidR="005125B1" w:rsidRPr="006B348C">
          <w:rPr>
            <w:rStyle w:val="Hyperlink"/>
            <w:noProof/>
          </w:rPr>
          <w:t xml:space="preserve">Table 10: Attributes of element </w:t>
        </w:r>
        <w:r w:rsidR="005125B1" w:rsidRPr="006B348C">
          <w:rPr>
            <w:rStyle w:val="Hyperlink"/>
            <w:rFonts w:ascii="Courier New" w:hAnsi="Courier New" w:cs="Courier New"/>
            <w:i/>
            <w:noProof/>
          </w:rPr>
          <w:t>&lt;assy/&gt;</w:t>
        </w:r>
        <w:r w:rsidR="005125B1">
          <w:rPr>
            <w:noProof/>
            <w:webHidden/>
          </w:rPr>
          <w:tab/>
        </w:r>
        <w:r w:rsidR="005125B1">
          <w:rPr>
            <w:noProof/>
            <w:webHidden/>
          </w:rPr>
          <w:fldChar w:fldCharType="begin"/>
        </w:r>
        <w:r w:rsidR="005125B1">
          <w:rPr>
            <w:noProof/>
            <w:webHidden/>
          </w:rPr>
          <w:instrText xml:space="preserve"> PAGEREF _Toc39880741 \h </w:instrText>
        </w:r>
        <w:r w:rsidR="005125B1">
          <w:rPr>
            <w:noProof/>
            <w:webHidden/>
          </w:rPr>
        </w:r>
        <w:r w:rsidR="005125B1">
          <w:rPr>
            <w:noProof/>
            <w:webHidden/>
          </w:rPr>
          <w:fldChar w:fldCharType="separate"/>
        </w:r>
        <w:r w:rsidR="00A2710C">
          <w:rPr>
            <w:noProof/>
            <w:webHidden/>
          </w:rPr>
          <w:t>38</w:t>
        </w:r>
        <w:r w:rsidR="005125B1">
          <w:rPr>
            <w:noProof/>
            <w:webHidden/>
          </w:rPr>
          <w:fldChar w:fldCharType="end"/>
        </w:r>
      </w:hyperlink>
    </w:p>
    <w:p w14:paraId="713E86E1" w14:textId="1861665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2" w:history="1">
        <w:r w:rsidR="005125B1" w:rsidRPr="006B348C">
          <w:rPr>
            <w:rStyle w:val="Hyperlink"/>
            <w:noProof/>
          </w:rPr>
          <w:t xml:space="preserve">Table 11: Nested elements of </w:t>
        </w:r>
        <w:r w:rsidR="005125B1" w:rsidRPr="006B348C">
          <w:rPr>
            <w:rStyle w:val="Hyperlink"/>
            <w:rFonts w:ascii="Courier New" w:hAnsi="Courier New" w:cs="Courier New"/>
            <w:i/>
            <w:noProof/>
          </w:rPr>
          <w:t>&lt;stacking&gt;</w:t>
        </w:r>
        <w:r w:rsidR="005125B1">
          <w:rPr>
            <w:noProof/>
            <w:webHidden/>
          </w:rPr>
          <w:tab/>
        </w:r>
        <w:r w:rsidR="005125B1">
          <w:rPr>
            <w:noProof/>
            <w:webHidden/>
          </w:rPr>
          <w:fldChar w:fldCharType="begin"/>
        </w:r>
        <w:r w:rsidR="005125B1">
          <w:rPr>
            <w:noProof/>
            <w:webHidden/>
          </w:rPr>
          <w:instrText xml:space="preserve"> PAGEREF _Toc39880742 \h </w:instrText>
        </w:r>
        <w:r w:rsidR="005125B1">
          <w:rPr>
            <w:noProof/>
            <w:webHidden/>
          </w:rPr>
        </w:r>
        <w:r w:rsidR="005125B1">
          <w:rPr>
            <w:noProof/>
            <w:webHidden/>
          </w:rPr>
          <w:fldChar w:fldCharType="separate"/>
        </w:r>
        <w:r w:rsidR="00A2710C">
          <w:rPr>
            <w:noProof/>
            <w:webHidden/>
          </w:rPr>
          <w:t>39</w:t>
        </w:r>
        <w:r w:rsidR="005125B1">
          <w:rPr>
            <w:noProof/>
            <w:webHidden/>
          </w:rPr>
          <w:fldChar w:fldCharType="end"/>
        </w:r>
      </w:hyperlink>
    </w:p>
    <w:p w14:paraId="06C95C94" w14:textId="0B39717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3" w:history="1">
        <w:r w:rsidR="005125B1" w:rsidRPr="006B348C">
          <w:rPr>
            <w:rStyle w:val="Hyperlink"/>
            <w:noProof/>
          </w:rPr>
          <w:t>Table 12: Attributes of &lt;stacking&gt;</w:t>
        </w:r>
        <w:r w:rsidR="005125B1">
          <w:rPr>
            <w:noProof/>
            <w:webHidden/>
          </w:rPr>
          <w:tab/>
        </w:r>
        <w:r w:rsidR="005125B1">
          <w:rPr>
            <w:noProof/>
            <w:webHidden/>
          </w:rPr>
          <w:fldChar w:fldCharType="begin"/>
        </w:r>
        <w:r w:rsidR="005125B1">
          <w:rPr>
            <w:noProof/>
            <w:webHidden/>
          </w:rPr>
          <w:instrText xml:space="preserve"> PAGEREF _Toc39880743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75F15089" w14:textId="30BADA5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4" w:history="1">
        <w:r w:rsidR="005125B1" w:rsidRPr="006B348C">
          <w:rPr>
            <w:rStyle w:val="Hyperlink"/>
            <w:noProof/>
          </w:rPr>
          <w:t>Table 13: Attributes of &lt;level&gt;</w:t>
        </w:r>
        <w:r w:rsidR="005125B1">
          <w:rPr>
            <w:noProof/>
            <w:webHidden/>
          </w:rPr>
          <w:tab/>
        </w:r>
        <w:r w:rsidR="005125B1">
          <w:rPr>
            <w:noProof/>
            <w:webHidden/>
          </w:rPr>
          <w:fldChar w:fldCharType="begin"/>
        </w:r>
        <w:r w:rsidR="005125B1">
          <w:rPr>
            <w:noProof/>
            <w:webHidden/>
          </w:rPr>
          <w:instrText xml:space="preserve"> PAGEREF _Toc39880744 \h </w:instrText>
        </w:r>
        <w:r w:rsidR="005125B1">
          <w:rPr>
            <w:noProof/>
            <w:webHidden/>
          </w:rPr>
        </w:r>
        <w:r w:rsidR="005125B1">
          <w:rPr>
            <w:noProof/>
            <w:webHidden/>
          </w:rPr>
          <w:fldChar w:fldCharType="separate"/>
        </w:r>
        <w:r w:rsidR="00A2710C">
          <w:rPr>
            <w:noProof/>
            <w:webHidden/>
          </w:rPr>
          <w:t>40</w:t>
        </w:r>
        <w:r w:rsidR="005125B1">
          <w:rPr>
            <w:noProof/>
            <w:webHidden/>
          </w:rPr>
          <w:fldChar w:fldCharType="end"/>
        </w:r>
      </w:hyperlink>
    </w:p>
    <w:p w14:paraId="45AB8F81" w14:textId="001BC68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5" w:history="1">
        <w:r w:rsidR="005125B1" w:rsidRPr="006B348C">
          <w:rPr>
            <w:rStyle w:val="Hyperlink"/>
            <w:noProof/>
          </w:rPr>
          <w:t xml:space="preserve">Table 14: Nested elements of element </w:t>
        </w:r>
        <w:r w:rsidR="005125B1" w:rsidRPr="006B348C">
          <w:rPr>
            <w:rStyle w:val="Hyperlink"/>
            <w:rFonts w:ascii="Courier New" w:hAnsi="Courier New" w:cs="Courier New"/>
            <w:i/>
            <w:noProof/>
          </w:rPr>
          <w:t>&lt;contact_list/&gt;</w:t>
        </w:r>
        <w:r w:rsidR="005125B1">
          <w:rPr>
            <w:noProof/>
            <w:webHidden/>
          </w:rPr>
          <w:tab/>
        </w:r>
        <w:r w:rsidR="005125B1">
          <w:rPr>
            <w:noProof/>
            <w:webHidden/>
          </w:rPr>
          <w:fldChar w:fldCharType="begin"/>
        </w:r>
        <w:r w:rsidR="005125B1">
          <w:rPr>
            <w:noProof/>
            <w:webHidden/>
          </w:rPr>
          <w:instrText xml:space="preserve"> PAGEREF _Toc39880745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61AD2BE4" w14:textId="238E3AE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6" w:history="1">
        <w:r w:rsidR="005125B1" w:rsidRPr="006B348C">
          <w:rPr>
            <w:rStyle w:val="Hyperlink"/>
            <w:noProof/>
          </w:rPr>
          <w:t xml:space="preserve">Table 15: Nested elements of element </w:t>
        </w:r>
        <w:r w:rsidR="005125B1" w:rsidRPr="006B348C">
          <w:rPr>
            <w:rStyle w:val="Hyperlink"/>
            <w:rFonts w:ascii="Courier New" w:hAnsi="Courier New" w:cs="Courier New"/>
            <w:i/>
            <w:noProof/>
          </w:rPr>
          <w:t>&lt;contact/&gt;</w:t>
        </w:r>
        <w:r w:rsidR="005125B1">
          <w:rPr>
            <w:noProof/>
            <w:webHidden/>
          </w:rPr>
          <w:tab/>
        </w:r>
        <w:r w:rsidR="005125B1">
          <w:rPr>
            <w:noProof/>
            <w:webHidden/>
          </w:rPr>
          <w:fldChar w:fldCharType="begin"/>
        </w:r>
        <w:r w:rsidR="005125B1">
          <w:rPr>
            <w:noProof/>
            <w:webHidden/>
          </w:rPr>
          <w:instrText xml:space="preserve"> PAGEREF _Toc39880746 \h </w:instrText>
        </w:r>
        <w:r w:rsidR="005125B1">
          <w:rPr>
            <w:noProof/>
            <w:webHidden/>
          </w:rPr>
        </w:r>
        <w:r w:rsidR="005125B1">
          <w:rPr>
            <w:noProof/>
            <w:webHidden/>
          </w:rPr>
          <w:fldChar w:fldCharType="separate"/>
        </w:r>
        <w:r w:rsidR="00A2710C">
          <w:rPr>
            <w:noProof/>
            <w:webHidden/>
          </w:rPr>
          <w:t>42</w:t>
        </w:r>
        <w:r w:rsidR="005125B1">
          <w:rPr>
            <w:noProof/>
            <w:webHidden/>
          </w:rPr>
          <w:fldChar w:fldCharType="end"/>
        </w:r>
      </w:hyperlink>
    </w:p>
    <w:p w14:paraId="4B79B679" w14:textId="15703DA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7" w:history="1">
        <w:r w:rsidR="005125B1" w:rsidRPr="006B348C">
          <w:rPr>
            <w:rStyle w:val="Hyperlink"/>
            <w:noProof/>
          </w:rPr>
          <w:t xml:space="preserve">Table 16: Attributes of element </w:t>
        </w:r>
        <w:r w:rsidR="005125B1" w:rsidRPr="006B348C">
          <w:rPr>
            <w:rStyle w:val="Hyperlink"/>
            <w:rFonts w:ascii="Courier New" w:hAnsi="Courier New" w:cs="Courier New"/>
            <w:i/>
            <w:noProof/>
          </w:rPr>
          <w:t>&lt;partner/&gt;</w:t>
        </w:r>
        <w:r w:rsidR="005125B1">
          <w:rPr>
            <w:noProof/>
            <w:webHidden/>
          </w:rPr>
          <w:tab/>
        </w:r>
        <w:r w:rsidR="005125B1">
          <w:rPr>
            <w:noProof/>
            <w:webHidden/>
          </w:rPr>
          <w:fldChar w:fldCharType="begin"/>
        </w:r>
        <w:r w:rsidR="005125B1">
          <w:rPr>
            <w:noProof/>
            <w:webHidden/>
          </w:rPr>
          <w:instrText xml:space="preserve"> PAGEREF _Toc39880747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175A2856" w14:textId="748F822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8" w:history="1">
        <w:r w:rsidR="005125B1" w:rsidRPr="006B348C">
          <w:rPr>
            <w:rStyle w:val="Hyperlink"/>
            <w:noProof/>
          </w:rPr>
          <w:t xml:space="preserve">Table 17: Attributes of element </w:t>
        </w:r>
        <w:r w:rsidR="005125B1" w:rsidRPr="006B348C">
          <w:rPr>
            <w:rStyle w:val="Hyperlink"/>
            <w:rFonts w:ascii="Courier New" w:hAnsi="Courier New" w:cs="Courier New"/>
            <w:i/>
            <w:noProof/>
          </w:rPr>
          <w:t>&lt;coefficients/&gt;</w:t>
        </w:r>
        <w:r w:rsidR="005125B1">
          <w:rPr>
            <w:noProof/>
            <w:webHidden/>
          </w:rPr>
          <w:tab/>
        </w:r>
        <w:r w:rsidR="005125B1">
          <w:rPr>
            <w:noProof/>
            <w:webHidden/>
          </w:rPr>
          <w:fldChar w:fldCharType="begin"/>
        </w:r>
        <w:r w:rsidR="005125B1">
          <w:rPr>
            <w:noProof/>
            <w:webHidden/>
          </w:rPr>
          <w:instrText xml:space="preserve"> PAGEREF _Toc39880748 \h </w:instrText>
        </w:r>
        <w:r w:rsidR="005125B1">
          <w:rPr>
            <w:noProof/>
            <w:webHidden/>
          </w:rPr>
        </w:r>
        <w:r w:rsidR="005125B1">
          <w:rPr>
            <w:noProof/>
            <w:webHidden/>
          </w:rPr>
          <w:fldChar w:fldCharType="separate"/>
        </w:r>
        <w:r w:rsidR="00A2710C">
          <w:rPr>
            <w:noProof/>
            <w:webHidden/>
          </w:rPr>
          <w:t>43</w:t>
        </w:r>
        <w:r w:rsidR="005125B1">
          <w:rPr>
            <w:noProof/>
            <w:webHidden/>
          </w:rPr>
          <w:fldChar w:fldCharType="end"/>
        </w:r>
      </w:hyperlink>
    </w:p>
    <w:p w14:paraId="78CA1FB0" w14:textId="149E725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49" w:history="1">
        <w:r w:rsidR="005125B1" w:rsidRPr="006B348C">
          <w:rPr>
            <w:rStyle w:val="Hyperlink"/>
            <w:noProof/>
          </w:rPr>
          <w:t xml:space="preserve">Table 18: Nested elements of element </w:t>
        </w:r>
        <w:r w:rsidR="005125B1" w:rsidRPr="006B348C">
          <w:rPr>
            <w:rStyle w:val="Hyperlink"/>
            <w:rFonts w:ascii="Courier New" w:hAnsi="Courier New" w:cs="Courier New"/>
            <w:i/>
            <w:noProof/>
          </w:rPr>
          <w:t>&lt;connection_list&gt;</w:t>
        </w:r>
        <w:r w:rsidR="005125B1">
          <w:rPr>
            <w:noProof/>
            <w:webHidden/>
          </w:rPr>
          <w:tab/>
        </w:r>
        <w:r w:rsidR="005125B1">
          <w:rPr>
            <w:noProof/>
            <w:webHidden/>
          </w:rPr>
          <w:fldChar w:fldCharType="begin"/>
        </w:r>
        <w:r w:rsidR="005125B1">
          <w:rPr>
            <w:noProof/>
            <w:webHidden/>
          </w:rPr>
          <w:instrText xml:space="preserve"> PAGEREF _Toc39880749 \h </w:instrText>
        </w:r>
        <w:r w:rsidR="005125B1">
          <w:rPr>
            <w:noProof/>
            <w:webHidden/>
          </w:rPr>
        </w:r>
        <w:r w:rsidR="005125B1">
          <w:rPr>
            <w:noProof/>
            <w:webHidden/>
          </w:rPr>
          <w:fldChar w:fldCharType="separate"/>
        </w:r>
        <w:r w:rsidR="00A2710C">
          <w:rPr>
            <w:noProof/>
            <w:webHidden/>
          </w:rPr>
          <w:t>44</w:t>
        </w:r>
        <w:r w:rsidR="005125B1">
          <w:rPr>
            <w:noProof/>
            <w:webHidden/>
          </w:rPr>
          <w:fldChar w:fldCharType="end"/>
        </w:r>
      </w:hyperlink>
    </w:p>
    <w:p w14:paraId="7D2EA8D5" w14:textId="7BE9DAB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0" w:history="1">
        <w:r w:rsidR="005125B1" w:rsidRPr="006B348C">
          <w:rPr>
            <w:rStyle w:val="Hyperlink"/>
            <w:noProof/>
          </w:rPr>
          <w:t xml:space="preserve">Table 19: Nested elements of element </w:t>
        </w:r>
        <w:r w:rsidR="005125B1" w:rsidRPr="006B348C">
          <w:rPr>
            <w:rStyle w:val="Hyperlink"/>
            <w:rFonts w:ascii="Courier New" w:hAnsi="Courier New" w:cs="Courier New"/>
            <w:i/>
            <w:noProof/>
          </w:rPr>
          <w:t>&lt;custom_attributes_list/&gt;</w:t>
        </w:r>
        <w:r w:rsidR="005125B1">
          <w:rPr>
            <w:noProof/>
            <w:webHidden/>
          </w:rPr>
          <w:tab/>
        </w:r>
        <w:r w:rsidR="005125B1">
          <w:rPr>
            <w:noProof/>
            <w:webHidden/>
          </w:rPr>
          <w:fldChar w:fldCharType="begin"/>
        </w:r>
        <w:r w:rsidR="005125B1">
          <w:rPr>
            <w:noProof/>
            <w:webHidden/>
          </w:rPr>
          <w:instrText xml:space="preserve"> PAGEREF _Toc39880750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020FE400" w14:textId="339730B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1" w:history="1">
        <w:r w:rsidR="005125B1" w:rsidRPr="006B348C">
          <w:rPr>
            <w:rStyle w:val="Hyperlink"/>
            <w:noProof/>
          </w:rPr>
          <w:t xml:space="preserve">Table 20: Attributes of </w:t>
        </w:r>
        <w:r w:rsidR="005125B1" w:rsidRPr="006B348C">
          <w:rPr>
            <w:rStyle w:val="Hyperlink"/>
            <w:rFonts w:ascii="Courier New" w:hAnsi="Courier New" w:cs="Courier New"/>
            <w:i/>
            <w:noProof/>
          </w:rPr>
          <w:t>&lt;custom_attributes/&gt;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_Toc39880751 \h </w:instrText>
        </w:r>
        <w:r w:rsidR="005125B1">
          <w:rPr>
            <w:noProof/>
            <w:webHidden/>
          </w:rPr>
        </w:r>
        <w:r w:rsidR="005125B1">
          <w:rPr>
            <w:noProof/>
            <w:webHidden/>
          </w:rPr>
          <w:fldChar w:fldCharType="separate"/>
        </w:r>
        <w:r w:rsidR="00A2710C">
          <w:rPr>
            <w:noProof/>
            <w:webHidden/>
          </w:rPr>
          <w:t>48</w:t>
        </w:r>
        <w:r w:rsidR="005125B1">
          <w:rPr>
            <w:noProof/>
            <w:webHidden/>
          </w:rPr>
          <w:fldChar w:fldCharType="end"/>
        </w:r>
      </w:hyperlink>
    </w:p>
    <w:p w14:paraId="36AA87C7" w14:textId="3AEB2A2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2" w:history="1">
        <w:r w:rsidR="005125B1" w:rsidRPr="006B348C">
          <w:rPr>
            <w:rStyle w:val="Hyperlink"/>
            <w:noProof/>
          </w:rPr>
          <w:t xml:space="preserve">Table 21: Nested elements of element </w:t>
        </w:r>
        <w:r w:rsidR="005125B1" w:rsidRPr="006B348C">
          <w:rPr>
            <w:rStyle w:val="Hyperlink"/>
            <w:rFonts w:ascii="Courier New" w:hAnsi="Courier New" w:cs="Courier New"/>
            <w:i/>
            <w:noProof/>
          </w:rPr>
          <w:t>&lt;custom_attributes/&gt;</w:t>
        </w:r>
        <w:r w:rsidR="005125B1">
          <w:rPr>
            <w:noProof/>
            <w:webHidden/>
          </w:rPr>
          <w:tab/>
        </w:r>
        <w:r w:rsidR="005125B1">
          <w:rPr>
            <w:noProof/>
            <w:webHidden/>
          </w:rPr>
          <w:fldChar w:fldCharType="begin"/>
        </w:r>
        <w:r w:rsidR="005125B1">
          <w:rPr>
            <w:noProof/>
            <w:webHidden/>
          </w:rPr>
          <w:instrText xml:space="preserve"> PAGEREF _Toc39880752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4727A47A" w14:textId="4B2932A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3" w:history="1">
        <w:r w:rsidR="005125B1" w:rsidRPr="006B348C">
          <w:rPr>
            <w:rStyle w:val="Hyperlink"/>
            <w:noProof/>
          </w:rPr>
          <w:t xml:space="preserve">Table 22: Attributes of </w:t>
        </w:r>
        <w:r w:rsidR="005125B1" w:rsidRPr="006B348C">
          <w:rPr>
            <w:rStyle w:val="Hyperlink"/>
            <w:rFonts w:ascii="Courier New" w:hAnsi="Courier New" w:cs="Courier New"/>
            <w:i/>
            <w:noProof/>
          </w:rPr>
          <w:t>&lt;string/&gt;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_Toc39880753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6DDBC3A" w14:textId="6087EC1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4" w:history="1">
        <w:r w:rsidR="005125B1" w:rsidRPr="006B348C">
          <w:rPr>
            <w:rStyle w:val="Hyperlink"/>
            <w:noProof/>
          </w:rPr>
          <w:t xml:space="preserve">Table 23: Attributes of </w:t>
        </w:r>
        <w:r w:rsidR="005125B1" w:rsidRPr="006B348C">
          <w:rPr>
            <w:rStyle w:val="Hyperlink"/>
            <w:rFonts w:ascii="Courier New" w:hAnsi="Courier New" w:cs="Courier New"/>
            <w:i/>
            <w:noProof/>
          </w:rPr>
          <w:t>&lt;real/&gt;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_Toc39880754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138AEA18" w14:textId="00846F6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5" w:history="1">
        <w:r w:rsidR="005125B1" w:rsidRPr="006B348C">
          <w:rPr>
            <w:rStyle w:val="Hyperlink"/>
            <w:noProof/>
          </w:rPr>
          <w:t xml:space="preserve">Table 24: Attributes of </w:t>
        </w:r>
        <w:r w:rsidR="005125B1" w:rsidRPr="006B348C">
          <w:rPr>
            <w:rStyle w:val="Hyperlink"/>
            <w:rFonts w:ascii="Courier New" w:hAnsi="Courier New" w:cs="Courier New"/>
            <w:i/>
            <w:noProof/>
          </w:rPr>
          <w:t>&lt;integer/&gt;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_Toc39880755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3435935" w14:textId="4339329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6" w:history="1">
        <w:r w:rsidR="005125B1" w:rsidRPr="006B348C">
          <w:rPr>
            <w:rStyle w:val="Hyperlink"/>
            <w:noProof/>
          </w:rPr>
          <w:t xml:space="preserve">Table 25: Attributes of </w:t>
        </w:r>
        <w:r w:rsidR="005125B1" w:rsidRPr="006B348C">
          <w:rPr>
            <w:rStyle w:val="Hyperlink"/>
            <w:rFonts w:ascii="Courier New" w:hAnsi="Courier New" w:cs="Courier New"/>
            <w:i/>
            <w:noProof/>
          </w:rPr>
          <w:t>&lt;string_list/&gt;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_Toc39880756 \h </w:instrText>
        </w:r>
        <w:r w:rsidR="005125B1">
          <w:rPr>
            <w:noProof/>
            <w:webHidden/>
          </w:rPr>
        </w:r>
        <w:r w:rsidR="005125B1">
          <w:rPr>
            <w:noProof/>
            <w:webHidden/>
          </w:rPr>
          <w:fldChar w:fldCharType="separate"/>
        </w:r>
        <w:r w:rsidR="00A2710C">
          <w:rPr>
            <w:noProof/>
            <w:webHidden/>
          </w:rPr>
          <w:t>49</w:t>
        </w:r>
        <w:r w:rsidR="005125B1">
          <w:rPr>
            <w:noProof/>
            <w:webHidden/>
          </w:rPr>
          <w:fldChar w:fldCharType="end"/>
        </w:r>
      </w:hyperlink>
    </w:p>
    <w:p w14:paraId="59C232D3" w14:textId="6841223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7" w:history="1">
        <w:r w:rsidR="005125B1" w:rsidRPr="006B348C">
          <w:rPr>
            <w:rStyle w:val="Hyperlink"/>
            <w:noProof/>
          </w:rPr>
          <w:t xml:space="preserve">Table 26: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string_list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_Toc39880757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A24AA10" w14:textId="5D86D01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8" w:history="1">
        <w:r w:rsidR="005125B1" w:rsidRPr="006B348C">
          <w:rPr>
            <w:rStyle w:val="Hyperlink"/>
            <w:noProof/>
          </w:rPr>
          <w:t xml:space="preserve">Table 27: Attributes of </w:t>
        </w:r>
        <w:r w:rsidR="005125B1" w:rsidRPr="006B348C">
          <w:rPr>
            <w:rStyle w:val="Hyperlink"/>
            <w:rFonts w:ascii="Courier New" w:hAnsi="Courier New" w:cs="Courier New"/>
            <w:i/>
            <w:noProof/>
          </w:rPr>
          <w:t>&lt;real_list/&gt;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_Toc39880758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3B9CE062" w14:textId="32610B1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59" w:history="1">
        <w:r w:rsidR="005125B1" w:rsidRPr="006B348C">
          <w:rPr>
            <w:rStyle w:val="Hyperlink"/>
            <w:noProof/>
          </w:rPr>
          <w:t xml:space="preserve">Table 28: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_Toc39880759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0C58EEC4" w14:textId="338A07C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0" w:history="1">
        <w:r w:rsidR="005125B1" w:rsidRPr="006B348C">
          <w:rPr>
            <w:rStyle w:val="Hyperlink"/>
            <w:noProof/>
          </w:rPr>
          <w:t xml:space="preserve">Table 29: Attributes of </w:t>
        </w:r>
        <w:r w:rsidR="005125B1" w:rsidRPr="006B348C">
          <w:rPr>
            <w:rStyle w:val="Hyperlink"/>
            <w:rFonts w:ascii="Courier New" w:hAnsi="Courier New" w:cs="Courier New"/>
            <w:i/>
            <w:noProof/>
          </w:rPr>
          <w:t>&lt;int_list/&gt;</w:t>
        </w:r>
        <w:r w:rsidR="005125B1" w:rsidRPr="006B348C">
          <w:rPr>
            <w:rStyle w:val="Hyperlink"/>
            <w:noProof/>
          </w:rPr>
          <w:t xml:space="preserve"> element</w:t>
        </w:r>
        <w:r w:rsidR="005125B1">
          <w:rPr>
            <w:noProof/>
            <w:webHidden/>
          </w:rPr>
          <w:tab/>
        </w:r>
        <w:r w:rsidR="005125B1">
          <w:rPr>
            <w:noProof/>
            <w:webHidden/>
          </w:rPr>
          <w:fldChar w:fldCharType="begin"/>
        </w:r>
        <w:r w:rsidR="005125B1">
          <w:rPr>
            <w:noProof/>
            <w:webHidden/>
          </w:rPr>
          <w:instrText xml:space="preserve"> PAGEREF _Toc39880760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4ACC7C8A" w14:textId="5E9AC19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1" w:history="1">
        <w:r w:rsidR="005125B1" w:rsidRPr="006B348C">
          <w:rPr>
            <w:rStyle w:val="Hyperlink"/>
            <w:noProof/>
          </w:rPr>
          <w:t xml:space="preserve">Table 30: Attributes of </w:t>
        </w:r>
        <w:r w:rsidR="005125B1" w:rsidRPr="006B348C">
          <w:rPr>
            <w:rStyle w:val="Hyperlink"/>
            <w:rFonts w:ascii="Courier New" w:hAnsi="Courier New" w:cs="Courier New"/>
            <w:i/>
            <w:noProof/>
          </w:rPr>
          <w:t>&lt;value/&gt;</w:t>
        </w:r>
        <w:r w:rsidR="005125B1" w:rsidRPr="006B348C">
          <w:rPr>
            <w:rStyle w:val="Hyperlink"/>
            <w:noProof/>
          </w:rPr>
          <w:t xml:space="preserve"> element inside &lt;</w:t>
        </w:r>
        <w:r w:rsidR="005125B1" w:rsidRPr="006B348C">
          <w:rPr>
            <w:rStyle w:val="Hyperlink"/>
            <w:rFonts w:ascii="Courier New" w:hAnsi="Courier New" w:cs="Courier New"/>
            <w:i/>
            <w:noProof/>
          </w:rPr>
          <w:t>real_list/</w:t>
        </w:r>
        <w:r w:rsidR="005125B1" w:rsidRPr="006B348C">
          <w:rPr>
            <w:rStyle w:val="Hyperlink"/>
            <w:noProof/>
          </w:rPr>
          <w:t>&gt;</w:t>
        </w:r>
        <w:r w:rsidR="005125B1">
          <w:rPr>
            <w:noProof/>
            <w:webHidden/>
          </w:rPr>
          <w:tab/>
        </w:r>
        <w:r w:rsidR="005125B1">
          <w:rPr>
            <w:noProof/>
            <w:webHidden/>
          </w:rPr>
          <w:fldChar w:fldCharType="begin"/>
        </w:r>
        <w:r w:rsidR="005125B1">
          <w:rPr>
            <w:noProof/>
            <w:webHidden/>
          </w:rPr>
          <w:instrText xml:space="preserve"> PAGEREF _Toc39880761 \h </w:instrText>
        </w:r>
        <w:r w:rsidR="005125B1">
          <w:rPr>
            <w:noProof/>
            <w:webHidden/>
          </w:rPr>
        </w:r>
        <w:r w:rsidR="005125B1">
          <w:rPr>
            <w:noProof/>
            <w:webHidden/>
          </w:rPr>
          <w:fldChar w:fldCharType="separate"/>
        </w:r>
        <w:r w:rsidR="00A2710C">
          <w:rPr>
            <w:noProof/>
            <w:webHidden/>
          </w:rPr>
          <w:t>50</w:t>
        </w:r>
        <w:r w:rsidR="005125B1">
          <w:rPr>
            <w:noProof/>
            <w:webHidden/>
          </w:rPr>
          <w:fldChar w:fldCharType="end"/>
        </w:r>
      </w:hyperlink>
    </w:p>
    <w:p w14:paraId="21D2A1D6" w14:textId="6F938E1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2" w:history="1">
        <w:r w:rsidR="005125B1" w:rsidRPr="006B348C">
          <w:rPr>
            <w:rStyle w:val="Hyperlink"/>
            <w:noProof/>
          </w:rPr>
          <w:t xml:space="preserve">Table 31: Attributes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_Toc39880762 \h </w:instrText>
        </w:r>
        <w:r w:rsidR="005125B1">
          <w:rPr>
            <w:noProof/>
            <w:webHidden/>
          </w:rPr>
        </w:r>
        <w:r w:rsidR="005125B1">
          <w:rPr>
            <w:noProof/>
            <w:webHidden/>
          </w:rPr>
          <w:fldChar w:fldCharType="separate"/>
        </w:r>
        <w:r w:rsidR="00A2710C">
          <w:rPr>
            <w:noProof/>
            <w:webHidden/>
          </w:rPr>
          <w:t>54</w:t>
        </w:r>
        <w:r w:rsidR="005125B1">
          <w:rPr>
            <w:noProof/>
            <w:webHidden/>
          </w:rPr>
          <w:fldChar w:fldCharType="end"/>
        </w:r>
      </w:hyperlink>
    </w:p>
    <w:p w14:paraId="28975135" w14:textId="4E89D68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3" w:history="1">
        <w:r w:rsidR="005125B1" w:rsidRPr="006B348C">
          <w:rPr>
            <w:rStyle w:val="Hyperlink"/>
            <w:noProof/>
          </w:rPr>
          <w:t xml:space="preserve">Table 32: Text values of element </w:t>
        </w:r>
        <w:r w:rsidR="005125B1" w:rsidRPr="006B348C">
          <w:rPr>
            <w:rStyle w:val="Hyperlink"/>
            <w:rFonts w:ascii="Courier New" w:hAnsi="Courier New" w:cs="Courier New"/>
            <w:noProof/>
          </w:rPr>
          <w:t>&lt;loc&gt;</w:t>
        </w:r>
        <w:r w:rsidR="005125B1">
          <w:rPr>
            <w:noProof/>
            <w:webHidden/>
          </w:rPr>
          <w:tab/>
        </w:r>
        <w:r w:rsidR="005125B1">
          <w:rPr>
            <w:noProof/>
            <w:webHidden/>
          </w:rPr>
          <w:fldChar w:fldCharType="begin"/>
        </w:r>
        <w:r w:rsidR="005125B1">
          <w:rPr>
            <w:noProof/>
            <w:webHidden/>
          </w:rPr>
          <w:instrText xml:space="preserve"> PAGEREF _Toc39880763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50131626" w14:textId="0FB3F62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4" w:history="1">
        <w:r w:rsidR="005125B1" w:rsidRPr="006B348C">
          <w:rPr>
            <w:rStyle w:val="Hyperlink"/>
            <w:noProof/>
          </w:rPr>
          <w:t xml:space="preserve">Table 33: Attributes of elements </w:t>
        </w:r>
        <w:r w:rsidR="005125B1" w:rsidRPr="006B348C">
          <w:rPr>
            <w:rStyle w:val="Hyperlink"/>
            <w:rFonts w:ascii="Courier New" w:hAnsi="Courier New" w:cs="Courier New"/>
            <w:i/>
            <w:noProof/>
            <w:highlight w:val="white"/>
          </w:rPr>
          <w:t>&lt;normal_direction</w:t>
        </w:r>
        <w:r w:rsidR="005125B1" w:rsidRPr="006B348C">
          <w:rPr>
            <w:rStyle w:val="Hyperlink"/>
            <w:rFonts w:ascii="Courier New" w:hAnsi="Courier New" w:cs="Courier New"/>
            <w:i/>
            <w:noProof/>
          </w:rPr>
          <w:t>/&gt;</w:t>
        </w:r>
        <w:r w:rsidR="005125B1" w:rsidRPr="006B348C">
          <w:rPr>
            <w:rStyle w:val="Hyperlink"/>
            <w:noProof/>
          </w:rPr>
          <w:t xml:space="preserve"> &amp; </w:t>
        </w:r>
        <w:r w:rsidR="005125B1" w:rsidRPr="006B348C">
          <w:rPr>
            <w:rStyle w:val="Hyperlink"/>
            <w:rFonts w:ascii="Courier New" w:hAnsi="Courier New" w:cs="Courier New"/>
            <w:i/>
            <w:noProof/>
            <w:highlight w:val="white"/>
          </w:rPr>
          <w:t>&lt;tangential_direction</w:t>
        </w:r>
        <w:r w:rsidR="005125B1" w:rsidRPr="006B348C">
          <w:rPr>
            <w:rStyle w:val="Hyperlink"/>
            <w:rFonts w:ascii="Courier New" w:hAnsi="Courier New" w:cs="Courier New"/>
            <w:i/>
            <w:noProof/>
          </w:rPr>
          <w:t>/&gt;</w:t>
        </w:r>
        <w:r w:rsidR="005125B1">
          <w:rPr>
            <w:noProof/>
            <w:webHidden/>
          </w:rPr>
          <w:tab/>
        </w:r>
        <w:r w:rsidR="005125B1">
          <w:rPr>
            <w:noProof/>
            <w:webHidden/>
          </w:rPr>
          <w:fldChar w:fldCharType="begin"/>
        </w:r>
        <w:r w:rsidR="005125B1">
          <w:rPr>
            <w:noProof/>
            <w:webHidden/>
          </w:rPr>
          <w:instrText xml:space="preserve"> PAGEREF _Toc39880764 \h </w:instrText>
        </w:r>
        <w:r w:rsidR="005125B1">
          <w:rPr>
            <w:noProof/>
            <w:webHidden/>
          </w:rPr>
        </w:r>
        <w:r w:rsidR="005125B1">
          <w:rPr>
            <w:noProof/>
            <w:webHidden/>
          </w:rPr>
          <w:fldChar w:fldCharType="separate"/>
        </w:r>
        <w:r w:rsidR="00A2710C">
          <w:rPr>
            <w:noProof/>
            <w:webHidden/>
          </w:rPr>
          <w:t>55</w:t>
        </w:r>
        <w:r w:rsidR="005125B1">
          <w:rPr>
            <w:noProof/>
            <w:webHidden/>
          </w:rPr>
          <w:fldChar w:fldCharType="end"/>
        </w:r>
      </w:hyperlink>
    </w:p>
    <w:p w14:paraId="07459CFB" w14:textId="6541634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5" w:history="1">
        <w:r w:rsidR="005125B1" w:rsidRPr="006B348C">
          <w:rPr>
            <w:rStyle w:val="Hyperlink"/>
            <w:noProof/>
          </w:rPr>
          <w:t xml:space="preserve">Table 34: Nested elements of element </w:t>
        </w:r>
        <w:r w:rsidR="005125B1" w:rsidRPr="006B348C">
          <w:rPr>
            <w:rStyle w:val="Hyperlink"/>
            <w:rFonts w:ascii="Courier New" w:hAnsi="Courier New" w:cs="Courier New"/>
            <w:i/>
            <w:noProof/>
          </w:rPr>
          <w:t>&lt;connection_0d/&gt;</w:t>
        </w:r>
        <w:r w:rsidR="005125B1">
          <w:rPr>
            <w:noProof/>
            <w:webHidden/>
          </w:rPr>
          <w:tab/>
        </w:r>
        <w:r w:rsidR="005125B1">
          <w:rPr>
            <w:noProof/>
            <w:webHidden/>
          </w:rPr>
          <w:fldChar w:fldCharType="begin"/>
        </w:r>
        <w:r w:rsidR="005125B1">
          <w:rPr>
            <w:noProof/>
            <w:webHidden/>
          </w:rPr>
          <w:instrText xml:space="preserve"> PAGEREF _Toc39880765 \h </w:instrText>
        </w:r>
        <w:r w:rsidR="005125B1">
          <w:rPr>
            <w:noProof/>
            <w:webHidden/>
          </w:rPr>
        </w:r>
        <w:r w:rsidR="005125B1">
          <w:rPr>
            <w:noProof/>
            <w:webHidden/>
          </w:rPr>
          <w:fldChar w:fldCharType="separate"/>
        </w:r>
        <w:r w:rsidR="00A2710C">
          <w:rPr>
            <w:noProof/>
            <w:webHidden/>
          </w:rPr>
          <w:t>56</w:t>
        </w:r>
        <w:r w:rsidR="005125B1">
          <w:rPr>
            <w:noProof/>
            <w:webHidden/>
          </w:rPr>
          <w:fldChar w:fldCharType="end"/>
        </w:r>
      </w:hyperlink>
    </w:p>
    <w:p w14:paraId="14A3EF40" w14:textId="6E0B824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6" w:history="1">
        <w:r w:rsidR="005125B1" w:rsidRPr="006B348C">
          <w:rPr>
            <w:rStyle w:val="Hyperlink"/>
            <w:noProof/>
          </w:rPr>
          <w:t>Table 35: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_Toc39880766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701E2837" w14:textId="326C6D8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7" w:history="1">
        <w:r w:rsidR="005125B1" w:rsidRPr="006B348C">
          <w:rPr>
            <w:rStyle w:val="Hyperlink"/>
            <w:noProof/>
          </w:rPr>
          <w:t>Table 36: Attributes of element</w:t>
        </w:r>
        <w:r w:rsidR="005125B1" w:rsidRPr="006B348C">
          <w:rPr>
            <w:rStyle w:val="Hyperlink"/>
            <w:rFonts w:ascii="Courier New" w:hAnsi="Courier New" w:cs="Courier New"/>
            <w:i/>
            <w:noProof/>
          </w:rPr>
          <w:t>&lt;spotweld/&gt;</w:t>
        </w:r>
        <w:r w:rsidR="005125B1">
          <w:rPr>
            <w:noProof/>
            <w:webHidden/>
          </w:rPr>
          <w:tab/>
        </w:r>
        <w:r w:rsidR="005125B1">
          <w:rPr>
            <w:noProof/>
            <w:webHidden/>
          </w:rPr>
          <w:fldChar w:fldCharType="begin"/>
        </w:r>
        <w:r w:rsidR="005125B1">
          <w:rPr>
            <w:noProof/>
            <w:webHidden/>
          </w:rPr>
          <w:instrText xml:space="preserve"> PAGEREF _Toc39880767 \h </w:instrText>
        </w:r>
        <w:r w:rsidR="005125B1">
          <w:rPr>
            <w:noProof/>
            <w:webHidden/>
          </w:rPr>
        </w:r>
        <w:r w:rsidR="005125B1">
          <w:rPr>
            <w:noProof/>
            <w:webHidden/>
          </w:rPr>
          <w:fldChar w:fldCharType="separate"/>
        </w:r>
        <w:r w:rsidR="00A2710C">
          <w:rPr>
            <w:noProof/>
            <w:webHidden/>
          </w:rPr>
          <w:t>57</w:t>
        </w:r>
        <w:r w:rsidR="005125B1">
          <w:rPr>
            <w:noProof/>
            <w:webHidden/>
          </w:rPr>
          <w:fldChar w:fldCharType="end"/>
        </w:r>
      </w:hyperlink>
    </w:p>
    <w:p w14:paraId="4FF9A823" w14:textId="6CAAA11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8" w:history="1">
        <w:r w:rsidR="005125B1" w:rsidRPr="006B348C">
          <w:rPr>
            <w:rStyle w:val="Hyperlink"/>
            <w:noProof/>
          </w:rPr>
          <w:t>Table 37: Nested elements of</w:t>
        </w:r>
        <w:r w:rsidR="005125B1" w:rsidRPr="006B348C">
          <w:rPr>
            <w:rStyle w:val="Hyperlink"/>
            <w:rFonts w:ascii="Courier New" w:hAnsi="Courier New" w:cs="Courier New"/>
            <w:i/>
            <w:noProof/>
          </w:rPr>
          <w:t xml:space="preserve"> &lt;connection_0d/&gt;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_Toc39880768 \h </w:instrText>
        </w:r>
        <w:r w:rsidR="005125B1">
          <w:rPr>
            <w:noProof/>
            <w:webHidden/>
          </w:rPr>
        </w:r>
        <w:r w:rsidR="005125B1">
          <w:rPr>
            <w:noProof/>
            <w:webHidden/>
          </w:rPr>
          <w:fldChar w:fldCharType="separate"/>
        </w:r>
        <w:r w:rsidR="00A2710C">
          <w:rPr>
            <w:noProof/>
            <w:webHidden/>
          </w:rPr>
          <w:t>58</w:t>
        </w:r>
        <w:r w:rsidR="005125B1">
          <w:rPr>
            <w:noProof/>
            <w:webHidden/>
          </w:rPr>
          <w:fldChar w:fldCharType="end"/>
        </w:r>
      </w:hyperlink>
    </w:p>
    <w:p w14:paraId="37B41EC2" w14:textId="339BFE7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69" w:history="1">
        <w:r w:rsidR="005125B1" w:rsidRPr="006B348C">
          <w:rPr>
            <w:rStyle w:val="Hyperlink"/>
            <w:noProof/>
          </w:rPr>
          <w:t xml:space="preserve">Table 38: Attributes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_Toc39880769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140CBC5D" w14:textId="2693CD7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0" w:history="1">
        <w:r w:rsidR="005125B1" w:rsidRPr="006B348C">
          <w:rPr>
            <w:rStyle w:val="Hyperlink"/>
            <w:noProof/>
          </w:rPr>
          <w:t xml:space="preserve">Table 39: Nested elements of element </w:t>
        </w:r>
        <w:r w:rsidR="005125B1" w:rsidRPr="006B348C">
          <w:rPr>
            <w:rStyle w:val="Hyperlink"/>
            <w:rFonts w:ascii="Courier New" w:hAnsi="Courier New" w:cs="Courier New"/>
            <w:i/>
            <w:noProof/>
          </w:rPr>
          <w:t>&lt;robscan/&gt;</w:t>
        </w:r>
        <w:r w:rsidR="005125B1">
          <w:rPr>
            <w:noProof/>
            <w:webHidden/>
          </w:rPr>
          <w:tab/>
        </w:r>
        <w:r w:rsidR="005125B1">
          <w:rPr>
            <w:noProof/>
            <w:webHidden/>
          </w:rPr>
          <w:fldChar w:fldCharType="begin"/>
        </w:r>
        <w:r w:rsidR="005125B1">
          <w:rPr>
            <w:noProof/>
            <w:webHidden/>
          </w:rPr>
          <w:instrText xml:space="preserve"> PAGEREF _Toc39880770 \h </w:instrText>
        </w:r>
        <w:r w:rsidR="005125B1">
          <w:rPr>
            <w:noProof/>
            <w:webHidden/>
          </w:rPr>
        </w:r>
        <w:r w:rsidR="005125B1">
          <w:rPr>
            <w:noProof/>
            <w:webHidden/>
          </w:rPr>
          <w:fldChar w:fldCharType="separate"/>
        </w:r>
        <w:r w:rsidR="00A2710C">
          <w:rPr>
            <w:noProof/>
            <w:webHidden/>
          </w:rPr>
          <w:t>59</w:t>
        </w:r>
        <w:r w:rsidR="005125B1">
          <w:rPr>
            <w:noProof/>
            <w:webHidden/>
          </w:rPr>
          <w:fldChar w:fldCharType="end"/>
        </w:r>
      </w:hyperlink>
    </w:p>
    <w:p w14:paraId="47A304FD" w14:textId="5D1B942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1" w:history="1">
        <w:r w:rsidR="005125B1" w:rsidRPr="006B348C">
          <w:rPr>
            <w:rStyle w:val="Hyperlink"/>
            <w:noProof/>
          </w:rPr>
          <w:t xml:space="preserve">Table 40: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_Toc39880771 \h </w:instrText>
        </w:r>
        <w:r w:rsidR="005125B1">
          <w:rPr>
            <w:noProof/>
            <w:webHidden/>
          </w:rPr>
        </w:r>
        <w:r w:rsidR="005125B1">
          <w:rPr>
            <w:noProof/>
            <w:webHidden/>
          </w:rPr>
          <w:fldChar w:fldCharType="separate"/>
        </w:r>
        <w:r w:rsidR="00A2710C">
          <w:rPr>
            <w:noProof/>
            <w:webHidden/>
          </w:rPr>
          <w:t>60</w:t>
        </w:r>
        <w:r w:rsidR="005125B1">
          <w:rPr>
            <w:noProof/>
            <w:webHidden/>
          </w:rPr>
          <w:fldChar w:fldCharType="end"/>
        </w:r>
      </w:hyperlink>
    </w:p>
    <w:p w14:paraId="54034982" w14:textId="1EEC05D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2" w:history="1">
        <w:r w:rsidR="005125B1" w:rsidRPr="006B348C">
          <w:rPr>
            <w:rStyle w:val="Hyperlink"/>
            <w:noProof/>
          </w:rPr>
          <w:t xml:space="preserve">Table 41: Attributes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_Toc39880772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D27D3C6" w14:textId="541E4F3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3" w:history="1">
        <w:r w:rsidR="005125B1" w:rsidRPr="006B348C">
          <w:rPr>
            <w:rStyle w:val="Hyperlink"/>
            <w:noProof/>
          </w:rPr>
          <w:t xml:space="preserve">Table 42: Nested elements of element </w:t>
        </w:r>
        <w:r w:rsidR="005125B1" w:rsidRPr="006B348C">
          <w:rPr>
            <w:rStyle w:val="Hyperlink"/>
            <w:rFonts w:ascii="Courier New" w:hAnsi="Courier New" w:cs="Courier New"/>
            <w:i/>
            <w:noProof/>
          </w:rPr>
          <w:t>&lt;rivet/&gt;</w:t>
        </w:r>
        <w:r w:rsidR="005125B1">
          <w:rPr>
            <w:noProof/>
            <w:webHidden/>
          </w:rPr>
          <w:tab/>
        </w:r>
        <w:r w:rsidR="005125B1">
          <w:rPr>
            <w:noProof/>
            <w:webHidden/>
          </w:rPr>
          <w:fldChar w:fldCharType="begin"/>
        </w:r>
        <w:r w:rsidR="005125B1">
          <w:rPr>
            <w:noProof/>
            <w:webHidden/>
          </w:rPr>
          <w:instrText xml:space="preserve"> PAGEREF _Toc39880773 \h </w:instrText>
        </w:r>
        <w:r w:rsidR="005125B1">
          <w:rPr>
            <w:noProof/>
            <w:webHidden/>
          </w:rPr>
        </w:r>
        <w:r w:rsidR="005125B1">
          <w:rPr>
            <w:noProof/>
            <w:webHidden/>
          </w:rPr>
          <w:fldChar w:fldCharType="separate"/>
        </w:r>
        <w:r w:rsidR="00A2710C">
          <w:rPr>
            <w:noProof/>
            <w:webHidden/>
          </w:rPr>
          <w:t>61</w:t>
        </w:r>
        <w:r w:rsidR="005125B1">
          <w:rPr>
            <w:noProof/>
            <w:webHidden/>
          </w:rPr>
          <w:fldChar w:fldCharType="end"/>
        </w:r>
      </w:hyperlink>
    </w:p>
    <w:p w14:paraId="1BF41AB7" w14:textId="6443F75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4" w:history="1">
        <w:r w:rsidR="005125B1" w:rsidRPr="006B348C">
          <w:rPr>
            <w:rStyle w:val="Hyperlink"/>
            <w:noProof/>
          </w:rPr>
          <w:t xml:space="preserve">Table 43: Attributes of element </w:t>
        </w:r>
        <w:r w:rsidR="005125B1" w:rsidRPr="006B348C">
          <w:rPr>
            <w:rStyle w:val="Hyperlink"/>
            <w:rFonts w:ascii="Courier New" w:hAnsi="Courier New" w:cs="Courier New"/>
            <w:i/>
            <w:noProof/>
          </w:rPr>
          <w:t>&lt;blind/&gt;</w:t>
        </w:r>
        <w:r w:rsidR="005125B1">
          <w:rPr>
            <w:noProof/>
            <w:webHidden/>
          </w:rPr>
          <w:tab/>
        </w:r>
        <w:r w:rsidR="005125B1">
          <w:rPr>
            <w:noProof/>
            <w:webHidden/>
          </w:rPr>
          <w:fldChar w:fldCharType="begin"/>
        </w:r>
        <w:r w:rsidR="005125B1">
          <w:rPr>
            <w:noProof/>
            <w:webHidden/>
          </w:rPr>
          <w:instrText xml:space="preserve"> PAGEREF _Toc39880774 \h </w:instrText>
        </w:r>
        <w:r w:rsidR="005125B1">
          <w:rPr>
            <w:noProof/>
            <w:webHidden/>
          </w:rPr>
        </w:r>
        <w:r w:rsidR="005125B1">
          <w:rPr>
            <w:noProof/>
            <w:webHidden/>
          </w:rPr>
          <w:fldChar w:fldCharType="separate"/>
        </w:r>
        <w:r w:rsidR="00A2710C">
          <w:rPr>
            <w:noProof/>
            <w:webHidden/>
          </w:rPr>
          <w:t>62</w:t>
        </w:r>
        <w:r w:rsidR="005125B1">
          <w:rPr>
            <w:noProof/>
            <w:webHidden/>
          </w:rPr>
          <w:fldChar w:fldCharType="end"/>
        </w:r>
      </w:hyperlink>
    </w:p>
    <w:p w14:paraId="7EB19267" w14:textId="2D76871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5" w:history="1">
        <w:r w:rsidR="005125B1" w:rsidRPr="006B348C">
          <w:rPr>
            <w:rStyle w:val="Hyperlink"/>
            <w:noProof/>
          </w:rPr>
          <w:t xml:space="preserve">Table 44: Attributes of element </w:t>
        </w:r>
        <w:r w:rsidR="005125B1" w:rsidRPr="006B348C">
          <w:rPr>
            <w:rStyle w:val="Hyperlink"/>
            <w:rFonts w:ascii="Courier New" w:hAnsi="Courier New" w:cs="Courier New"/>
            <w:i/>
            <w:noProof/>
          </w:rPr>
          <w:t>&lt;self_piercing/&gt;</w:t>
        </w:r>
        <w:r w:rsidR="005125B1">
          <w:rPr>
            <w:noProof/>
            <w:webHidden/>
          </w:rPr>
          <w:tab/>
        </w:r>
        <w:r w:rsidR="005125B1">
          <w:rPr>
            <w:noProof/>
            <w:webHidden/>
          </w:rPr>
          <w:fldChar w:fldCharType="begin"/>
        </w:r>
        <w:r w:rsidR="005125B1">
          <w:rPr>
            <w:noProof/>
            <w:webHidden/>
          </w:rPr>
          <w:instrText xml:space="preserve"> PAGEREF _Toc39880775 \h </w:instrText>
        </w:r>
        <w:r w:rsidR="005125B1">
          <w:rPr>
            <w:noProof/>
            <w:webHidden/>
          </w:rPr>
        </w:r>
        <w:r w:rsidR="005125B1">
          <w:rPr>
            <w:noProof/>
            <w:webHidden/>
          </w:rPr>
          <w:fldChar w:fldCharType="separate"/>
        </w:r>
        <w:r w:rsidR="00A2710C">
          <w:rPr>
            <w:noProof/>
            <w:webHidden/>
          </w:rPr>
          <w:t>66</w:t>
        </w:r>
        <w:r w:rsidR="005125B1">
          <w:rPr>
            <w:noProof/>
            <w:webHidden/>
          </w:rPr>
          <w:fldChar w:fldCharType="end"/>
        </w:r>
      </w:hyperlink>
    </w:p>
    <w:p w14:paraId="7D4A74E5" w14:textId="73A5344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6" w:history="1">
        <w:r w:rsidR="005125B1" w:rsidRPr="006B348C">
          <w:rPr>
            <w:rStyle w:val="Hyperlink"/>
            <w:noProof/>
          </w:rPr>
          <w:t>Table 45: Pictures of all Solid Rivets</w:t>
        </w:r>
        <w:r w:rsidR="005125B1">
          <w:rPr>
            <w:noProof/>
            <w:webHidden/>
          </w:rPr>
          <w:tab/>
        </w:r>
        <w:r w:rsidR="005125B1">
          <w:rPr>
            <w:noProof/>
            <w:webHidden/>
          </w:rPr>
          <w:fldChar w:fldCharType="begin"/>
        </w:r>
        <w:r w:rsidR="005125B1">
          <w:rPr>
            <w:noProof/>
            <w:webHidden/>
          </w:rPr>
          <w:instrText xml:space="preserve"> PAGEREF _Toc39880776 \h </w:instrText>
        </w:r>
        <w:r w:rsidR="005125B1">
          <w:rPr>
            <w:noProof/>
            <w:webHidden/>
          </w:rPr>
        </w:r>
        <w:r w:rsidR="005125B1">
          <w:rPr>
            <w:noProof/>
            <w:webHidden/>
          </w:rPr>
          <w:fldChar w:fldCharType="separate"/>
        </w:r>
        <w:r w:rsidR="00A2710C">
          <w:rPr>
            <w:noProof/>
            <w:webHidden/>
          </w:rPr>
          <w:t>67</w:t>
        </w:r>
        <w:r w:rsidR="005125B1">
          <w:rPr>
            <w:noProof/>
            <w:webHidden/>
          </w:rPr>
          <w:fldChar w:fldCharType="end"/>
        </w:r>
      </w:hyperlink>
    </w:p>
    <w:p w14:paraId="2C738295" w14:textId="7CBA739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7" w:history="1">
        <w:r w:rsidR="005125B1" w:rsidRPr="006B348C">
          <w:rPr>
            <w:rStyle w:val="Hyperlink"/>
            <w:noProof/>
          </w:rPr>
          <w:t xml:space="preserve">Table 46: Attributes of element </w:t>
        </w:r>
        <w:r w:rsidR="005125B1" w:rsidRPr="006B348C">
          <w:rPr>
            <w:rStyle w:val="Hyperlink"/>
            <w:rFonts w:ascii="Courier New" w:hAnsi="Courier New" w:cs="Courier New"/>
            <w:i/>
            <w:noProof/>
          </w:rPr>
          <w:t>&lt;solid/&gt;</w:t>
        </w:r>
        <w:r w:rsidR="005125B1">
          <w:rPr>
            <w:noProof/>
            <w:webHidden/>
          </w:rPr>
          <w:tab/>
        </w:r>
        <w:r w:rsidR="005125B1">
          <w:rPr>
            <w:noProof/>
            <w:webHidden/>
          </w:rPr>
          <w:fldChar w:fldCharType="begin"/>
        </w:r>
        <w:r w:rsidR="005125B1">
          <w:rPr>
            <w:noProof/>
            <w:webHidden/>
          </w:rPr>
          <w:instrText xml:space="preserve"> PAGEREF _Toc39880777 \h </w:instrText>
        </w:r>
        <w:r w:rsidR="005125B1">
          <w:rPr>
            <w:noProof/>
            <w:webHidden/>
          </w:rPr>
        </w:r>
        <w:r w:rsidR="005125B1">
          <w:rPr>
            <w:noProof/>
            <w:webHidden/>
          </w:rPr>
          <w:fldChar w:fldCharType="separate"/>
        </w:r>
        <w:r w:rsidR="00A2710C">
          <w:rPr>
            <w:noProof/>
            <w:webHidden/>
          </w:rPr>
          <w:t>68</w:t>
        </w:r>
        <w:r w:rsidR="005125B1">
          <w:rPr>
            <w:noProof/>
            <w:webHidden/>
          </w:rPr>
          <w:fldChar w:fldCharType="end"/>
        </w:r>
      </w:hyperlink>
    </w:p>
    <w:p w14:paraId="66655EAD" w14:textId="2F386EC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8" w:history="1">
        <w:r w:rsidR="005125B1" w:rsidRPr="006B348C">
          <w:rPr>
            <w:rStyle w:val="Hyperlink"/>
            <w:noProof/>
          </w:rPr>
          <w:t xml:space="preserve">Table 47: Attributes of element </w:t>
        </w:r>
        <w:r w:rsidR="005125B1" w:rsidRPr="006B348C">
          <w:rPr>
            <w:rStyle w:val="Hyperlink"/>
            <w:rFonts w:ascii="Courier New" w:hAnsi="Courier New" w:cs="Courier New"/>
            <w:i/>
            <w:noProof/>
          </w:rPr>
          <w:t>&lt;swop/&gt;</w:t>
        </w:r>
        <w:r w:rsidR="005125B1">
          <w:rPr>
            <w:noProof/>
            <w:webHidden/>
          </w:rPr>
          <w:tab/>
        </w:r>
        <w:r w:rsidR="005125B1">
          <w:rPr>
            <w:noProof/>
            <w:webHidden/>
          </w:rPr>
          <w:fldChar w:fldCharType="begin"/>
        </w:r>
        <w:r w:rsidR="005125B1">
          <w:rPr>
            <w:noProof/>
            <w:webHidden/>
          </w:rPr>
          <w:instrText xml:space="preserve"> PAGEREF _Toc39880778 \h </w:instrText>
        </w:r>
        <w:r w:rsidR="005125B1">
          <w:rPr>
            <w:noProof/>
            <w:webHidden/>
          </w:rPr>
        </w:r>
        <w:r w:rsidR="005125B1">
          <w:rPr>
            <w:noProof/>
            <w:webHidden/>
          </w:rPr>
          <w:fldChar w:fldCharType="separate"/>
        </w:r>
        <w:r w:rsidR="00A2710C">
          <w:rPr>
            <w:noProof/>
            <w:webHidden/>
          </w:rPr>
          <w:t>70</w:t>
        </w:r>
        <w:r w:rsidR="005125B1">
          <w:rPr>
            <w:noProof/>
            <w:webHidden/>
          </w:rPr>
          <w:fldChar w:fldCharType="end"/>
        </w:r>
      </w:hyperlink>
    </w:p>
    <w:p w14:paraId="59EDF6CD" w14:textId="085D58D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79" w:history="1">
        <w:r w:rsidR="005125B1" w:rsidRPr="006B348C">
          <w:rPr>
            <w:rStyle w:val="Hyperlink"/>
            <w:noProof/>
          </w:rPr>
          <w:t xml:space="preserve">Table 48: Attributes of element </w:t>
        </w:r>
        <w:r w:rsidR="005125B1" w:rsidRPr="006B348C">
          <w:rPr>
            <w:rStyle w:val="Hyperlink"/>
            <w:rFonts w:ascii="Courier New" w:hAnsi="Courier New" w:cs="Courier New"/>
            <w:i/>
            <w:noProof/>
          </w:rPr>
          <w:t>&lt;clinch_rivet_stud/&gt;</w:t>
        </w:r>
        <w:r w:rsidR="005125B1">
          <w:rPr>
            <w:noProof/>
            <w:webHidden/>
          </w:rPr>
          <w:tab/>
        </w:r>
        <w:r w:rsidR="005125B1">
          <w:rPr>
            <w:noProof/>
            <w:webHidden/>
          </w:rPr>
          <w:fldChar w:fldCharType="begin"/>
        </w:r>
        <w:r w:rsidR="005125B1">
          <w:rPr>
            <w:noProof/>
            <w:webHidden/>
          </w:rPr>
          <w:instrText xml:space="preserve"> PAGEREF _Toc39880779 \h </w:instrText>
        </w:r>
        <w:r w:rsidR="005125B1">
          <w:rPr>
            <w:noProof/>
            <w:webHidden/>
          </w:rPr>
        </w:r>
        <w:r w:rsidR="005125B1">
          <w:rPr>
            <w:noProof/>
            <w:webHidden/>
          </w:rPr>
          <w:fldChar w:fldCharType="separate"/>
        </w:r>
        <w:r w:rsidR="00A2710C">
          <w:rPr>
            <w:noProof/>
            <w:webHidden/>
          </w:rPr>
          <w:t>71</w:t>
        </w:r>
        <w:r w:rsidR="005125B1">
          <w:rPr>
            <w:noProof/>
            <w:webHidden/>
          </w:rPr>
          <w:fldChar w:fldCharType="end"/>
        </w:r>
      </w:hyperlink>
    </w:p>
    <w:p w14:paraId="1921FC27" w14:textId="4A89E66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0" w:history="1">
        <w:r w:rsidR="005125B1" w:rsidRPr="006B348C">
          <w:rPr>
            <w:rStyle w:val="Hyperlink"/>
            <w:noProof/>
          </w:rPr>
          <w:t xml:space="preserve">Table 49: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_Toc39880780 \h </w:instrText>
        </w:r>
        <w:r w:rsidR="005125B1">
          <w:rPr>
            <w:noProof/>
            <w:webHidden/>
          </w:rPr>
        </w:r>
        <w:r w:rsidR="005125B1">
          <w:rPr>
            <w:noProof/>
            <w:webHidden/>
          </w:rPr>
          <w:fldChar w:fldCharType="separate"/>
        </w:r>
        <w:r w:rsidR="00A2710C">
          <w:rPr>
            <w:noProof/>
            <w:webHidden/>
          </w:rPr>
          <w:t>78</w:t>
        </w:r>
        <w:r w:rsidR="005125B1">
          <w:rPr>
            <w:noProof/>
            <w:webHidden/>
          </w:rPr>
          <w:fldChar w:fldCharType="end"/>
        </w:r>
      </w:hyperlink>
    </w:p>
    <w:p w14:paraId="47D32A4D" w14:textId="3B1856F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1" w:history="1">
        <w:r w:rsidR="005125B1" w:rsidRPr="006B348C">
          <w:rPr>
            <w:rStyle w:val="Hyperlink"/>
            <w:noProof/>
          </w:rPr>
          <w:t xml:space="preserve">Table 50: Attributes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_Toc39880781 \h </w:instrText>
        </w:r>
        <w:r w:rsidR="005125B1">
          <w:rPr>
            <w:noProof/>
            <w:webHidden/>
          </w:rPr>
        </w:r>
        <w:r w:rsidR="005125B1">
          <w:rPr>
            <w:noProof/>
            <w:webHidden/>
          </w:rPr>
          <w:fldChar w:fldCharType="separate"/>
        </w:r>
        <w:r w:rsidR="00A2710C">
          <w:rPr>
            <w:noProof/>
            <w:webHidden/>
          </w:rPr>
          <w:t>79</w:t>
        </w:r>
        <w:r w:rsidR="005125B1">
          <w:rPr>
            <w:noProof/>
            <w:webHidden/>
          </w:rPr>
          <w:fldChar w:fldCharType="end"/>
        </w:r>
      </w:hyperlink>
    </w:p>
    <w:p w14:paraId="0B0AA66A" w14:textId="79C1B3C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2" w:history="1">
        <w:r w:rsidR="005125B1" w:rsidRPr="006B348C">
          <w:rPr>
            <w:rStyle w:val="Hyperlink"/>
            <w:noProof/>
          </w:rPr>
          <w:t xml:space="preserve">Table 51: Nested elements of element </w:t>
        </w:r>
        <w:r w:rsidR="005125B1" w:rsidRPr="006B348C">
          <w:rPr>
            <w:rStyle w:val="Hyperlink"/>
            <w:rFonts w:ascii="Courier New" w:hAnsi="Courier New" w:cs="Courier New"/>
            <w:i/>
            <w:noProof/>
          </w:rPr>
          <w:t>&lt;threaded_connection/&gt;</w:t>
        </w:r>
        <w:r w:rsidR="005125B1">
          <w:rPr>
            <w:noProof/>
            <w:webHidden/>
          </w:rPr>
          <w:tab/>
        </w:r>
        <w:r w:rsidR="005125B1">
          <w:rPr>
            <w:noProof/>
            <w:webHidden/>
          </w:rPr>
          <w:fldChar w:fldCharType="begin"/>
        </w:r>
        <w:r w:rsidR="005125B1">
          <w:rPr>
            <w:noProof/>
            <w:webHidden/>
          </w:rPr>
          <w:instrText xml:space="preserve"> PAGEREF _Toc39880782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329EED33" w14:textId="6800365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3" w:history="1">
        <w:r w:rsidR="005125B1" w:rsidRPr="006B348C">
          <w:rPr>
            <w:rStyle w:val="Hyperlink"/>
            <w:noProof/>
          </w:rPr>
          <w:t xml:space="preserve">Table 52: Attributes of element </w:t>
        </w:r>
        <w:r w:rsidR="005125B1" w:rsidRPr="006B348C">
          <w:rPr>
            <w:rStyle w:val="Hyperlink"/>
            <w:rFonts w:ascii="Courier New" w:hAnsi="Courier New" w:cs="Courier New"/>
            <w:i/>
            <w:noProof/>
          </w:rPr>
          <w:t>&lt;washer/&gt;</w:t>
        </w:r>
        <w:r w:rsidR="005125B1">
          <w:rPr>
            <w:noProof/>
            <w:webHidden/>
          </w:rPr>
          <w:tab/>
        </w:r>
        <w:r w:rsidR="005125B1">
          <w:rPr>
            <w:noProof/>
            <w:webHidden/>
          </w:rPr>
          <w:fldChar w:fldCharType="begin"/>
        </w:r>
        <w:r w:rsidR="005125B1">
          <w:rPr>
            <w:noProof/>
            <w:webHidden/>
          </w:rPr>
          <w:instrText xml:space="preserve"> PAGEREF _Toc39880783 \h </w:instrText>
        </w:r>
        <w:r w:rsidR="005125B1">
          <w:rPr>
            <w:noProof/>
            <w:webHidden/>
          </w:rPr>
        </w:r>
        <w:r w:rsidR="005125B1">
          <w:rPr>
            <w:noProof/>
            <w:webHidden/>
          </w:rPr>
          <w:fldChar w:fldCharType="separate"/>
        </w:r>
        <w:r w:rsidR="00A2710C">
          <w:rPr>
            <w:noProof/>
            <w:webHidden/>
          </w:rPr>
          <w:t>80</w:t>
        </w:r>
        <w:r w:rsidR="005125B1">
          <w:rPr>
            <w:noProof/>
            <w:webHidden/>
          </w:rPr>
          <w:fldChar w:fldCharType="end"/>
        </w:r>
      </w:hyperlink>
    </w:p>
    <w:p w14:paraId="15FE9C51" w14:textId="4B8C0C1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4" w:history="1">
        <w:r w:rsidR="005125B1" w:rsidRPr="006B348C">
          <w:rPr>
            <w:rStyle w:val="Hyperlink"/>
            <w:noProof/>
          </w:rPr>
          <w:t xml:space="preserve">Table 53: Attributes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_Toc39880784 \h </w:instrText>
        </w:r>
        <w:r w:rsidR="005125B1">
          <w:rPr>
            <w:noProof/>
            <w:webHidden/>
          </w:rPr>
        </w:r>
        <w:r w:rsidR="005125B1">
          <w:rPr>
            <w:noProof/>
            <w:webHidden/>
          </w:rPr>
          <w:fldChar w:fldCharType="separate"/>
        </w:r>
        <w:r w:rsidR="00A2710C">
          <w:rPr>
            <w:noProof/>
            <w:webHidden/>
          </w:rPr>
          <w:t>81</w:t>
        </w:r>
        <w:r w:rsidR="005125B1">
          <w:rPr>
            <w:noProof/>
            <w:webHidden/>
          </w:rPr>
          <w:fldChar w:fldCharType="end"/>
        </w:r>
      </w:hyperlink>
    </w:p>
    <w:p w14:paraId="63BF7A48" w14:textId="26E5929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5" w:history="1">
        <w:r w:rsidR="005125B1" w:rsidRPr="006B348C">
          <w:rPr>
            <w:rStyle w:val="Hyperlink"/>
            <w:noProof/>
          </w:rPr>
          <w:t xml:space="preserve">Table 54: Nested elements of element </w:t>
        </w:r>
        <w:r w:rsidR="005125B1" w:rsidRPr="006B348C">
          <w:rPr>
            <w:rStyle w:val="Hyperlink"/>
            <w:rFonts w:ascii="Courier New" w:hAnsi="Courier New" w:cs="Courier New"/>
            <w:i/>
            <w:noProof/>
          </w:rPr>
          <w:t>&lt;nut/&gt;</w:t>
        </w:r>
        <w:r w:rsidR="005125B1">
          <w:rPr>
            <w:noProof/>
            <w:webHidden/>
          </w:rPr>
          <w:tab/>
        </w:r>
        <w:r w:rsidR="005125B1">
          <w:rPr>
            <w:noProof/>
            <w:webHidden/>
          </w:rPr>
          <w:fldChar w:fldCharType="begin"/>
        </w:r>
        <w:r w:rsidR="005125B1">
          <w:rPr>
            <w:noProof/>
            <w:webHidden/>
          </w:rPr>
          <w:instrText xml:space="preserve"> PAGEREF _Toc39880785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43C31876" w14:textId="0BAC96E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6" w:history="1">
        <w:r w:rsidR="005125B1" w:rsidRPr="006B348C">
          <w:rPr>
            <w:rStyle w:val="Hyperlink"/>
            <w:noProof/>
          </w:rPr>
          <w:t xml:space="preserve">Table 55: Attributes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_Toc39880786 \h </w:instrText>
        </w:r>
        <w:r w:rsidR="005125B1">
          <w:rPr>
            <w:noProof/>
            <w:webHidden/>
          </w:rPr>
        </w:r>
        <w:r w:rsidR="005125B1">
          <w:rPr>
            <w:noProof/>
            <w:webHidden/>
          </w:rPr>
          <w:fldChar w:fldCharType="separate"/>
        </w:r>
        <w:r w:rsidR="00A2710C">
          <w:rPr>
            <w:noProof/>
            <w:webHidden/>
          </w:rPr>
          <w:t>82</w:t>
        </w:r>
        <w:r w:rsidR="005125B1">
          <w:rPr>
            <w:noProof/>
            <w:webHidden/>
          </w:rPr>
          <w:fldChar w:fldCharType="end"/>
        </w:r>
      </w:hyperlink>
    </w:p>
    <w:p w14:paraId="2E8E4DD2" w14:textId="082F0FA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7" w:history="1">
        <w:r w:rsidR="005125B1" w:rsidRPr="006B348C">
          <w:rPr>
            <w:rStyle w:val="Hyperlink"/>
            <w:noProof/>
          </w:rPr>
          <w:t xml:space="preserve">Table 56: Nested elements of element </w:t>
        </w:r>
        <w:r w:rsidR="005125B1" w:rsidRPr="006B348C">
          <w:rPr>
            <w:rStyle w:val="Hyperlink"/>
            <w:rFonts w:ascii="Courier New" w:hAnsi="Courier New" w:cs="Courier New"/>
            <w:i/>
            <w:noProof/>
          </w:rPr>
          <w:t>&lt;bolt/&gt;</w:t>
        </w:r>
        <w:r w:rsidR="005125B1">
          <w:rPr>
            <w:noProof/>
            <w:webHidden/>
          </w:rPr>
          <w:tab/>
        </w:r>
        <w:r w:rsidR="005125B1">
          <w:rPr>
            <w:noProof/>
            <w:webHidden/>
          </w:rPr>
          <w:fldChar w:fldCharType="begin"/>
        </w:r>
        <w:r w:rsidR="005125B1">
          <w:rPr>
            <w:noProof/>
            <w:webHidden/>
          </w:rPr>
          <w:instrText xml:space="preserve"> PAGEREF _Toc39880787 \h </w:instrText>
        </w:r>
        <w:r w:rsidR="005125B1">
          <w:rPr>
            <w:noProof/>
            <w:webHidden/>
          </w:rPr>
        </w:r>
        <w:r w:rsidR="005125B1">
          <w:rPr>
            <w:noProof/>
            <w:webHidden/>
          </w:rPr>
          <w:fldChar w:fldCharType="separate"/>
        </w:r>
        <w:r w:rsidR="00A2710C">
          <w:rPr>
            <w:noProof/>
            <w:webHidden/>
          </w:rPr>
          <w:t>83</w:t>
        </w:r>
        <w:r w:rsidR="005125B1">
          <w:rPr>
            <w:noProof/>
            <w:webHidden/>
          </w:rPr>
          <w:fldChar w:fldCharType="end"/>
        </w:r>
      </w:hyperlink>
    </w:p>
    <w:p w14:paraId="244C3ACC" w14:textId="1C4C9A0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8" w:history="1">
        <w:r w:rsidR="005125B1" w:rsidRPr="006B348C">
          <w:rPr>
            <w:rStyle w:val="Hyperlink"/>
            <w:noProof/>
          </w:rPr>
          <w:t xml:space="preserve">Table 57: Attributes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_Toc39880788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1B785EDB" w14:textId="4A26541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89" w:history="1">
        <w:r w:rsidR="005125B1" w:rsidRPr="006B348C">
          <w:rPr>
            <w:rStyle w:val="Hyperlink"/>
            <w:noProof/>
          </w:rPr>
          <w:t xml:space="preserve">Table 58: Nested elements of element </w:t>
        </w:r>
        <w:r w:rsidR="005125B1" w:rsidRPr="006B348C">
          <w:rPr>
            <w:rStyle w:val="Hyperlink"/>
            <w:rFonts w:ascii="Courier New" w:hAnsi="Courier New" w:cs="Courier New"/>
            <w:i/>
            <w:noProof/>
          </w:rPr>
          <w:t>&lt;screw/&gt;</w:t>
        </w:r>
        <w:r w:rsidR="005125B1">
          <w:rPr>
            <w:noProof/>
            <w:webHidden/>
          </w:rPr>
          <w:tab/>
        </w:r>
        <w:r w:rsidR="005125B1">
          <w:rPr>
            <w:noProof/>
            <w:webHidden/>
          </w:rPr>
          <w:fldChar w:fldCharType="begin"/>
        </w:r>
        <w:r w:rsidR="005125B1">
          <w:rPr>
            <w:noProof/>
            <w:webHidden/>
          </w:rPr>
          <w:instrText xml:space="preserve"> PAGEREF _Toc39880789 \h </w:instrText>
        </w:r>
        <w:r w:rsidR="005125B1">
          <w:rPr>
            <w:noProof/>
            <w:webHidden/>
          </w:rPr>
        </w:r>
        <w:r w:rsidR="005125B1">
          <w:rPr>
            <w:noProof/>
            <w:webHidden/>
          </w:rPr>
          <w:fldChar w:fldCharType="separate"/>
        </w:r>
        <w:r w:rsidR="00A2710C">
          <w:rPr>
            <w:noProof/>
            <w:webHidden/>
          </w:rPr>
          <w:t>87</w:t>
        </w:r>
        <w:r w:rsidR="005125B1">
          <w:rPr>
            <w:noProof/>
            <w:webHidden/>
          </w:rPr>
          <w:fldChar w:fldCharType="end"/>
        </w:r>
      </w:hyperlink>
    </w:p>
    <w:p w14:paraId="73DBBA9E" w14:textId="760E558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0" w:history="1">
        <w:r w:rsidR="005125B1" w:rsidRPr="006B348C">
          <w:rPr>
            <w:rStyle w:val="Hyperlink"/>
            <w:noProof/>
          </w:rPr>
          <w:t xml:space="preserve">Table 59: Attributes of element </w:t>
        </w:r>
        <w:r w:rsidR="005125B1" w:rsidRPr="006B348C">
          <w:rPr>
            <w:rStyle w:val="Hyperlink"/>
            <w:rFonts w:ascii="Courier New" w:hAnsi="Courier New" w:cs="Courier New"/>
            <w:i/>
            <w:noProof/>
          </w:rPr>
          <w:t>&lt;flow_drilled/&gt;</w:t>
        </w:r>
        <w:r w:rsidR="005125B1">
          <w:rPr>
            <w:noProof/>
            <w:webHidden/>
          </w:rPr>
          <w:tab/>
        </w:r>
        <w:r w:rsidR="005125B1">
          <w:rPr>
            <w:noProof/>
            <w:webHidden/>
          </w:rPr>
          <w:fldChar w:fldCharType="begin"/>
        </w:r>
        <w:r w:rsidR="005125B1">
          <w:rPr>
            <w:noProof/>
            <w:webHidden/>
          </w:rPr>
          <w:instrText xml:space="preserve"> PAGEREF _Toc39880790 \h </w:instrText>
        </w:r>
        <w:r w:rsidR="005125B1">
          <w:rPr>
            <w:noProof/>
            <w:webHidden/>
          </w:rPr>
        </w:r>
        <w:r w:rsidR="005125B1">
          <w:rPr>
            <w:noProof/>
            <w:webHidden/>
          </w:rPr>
          <w:fldChar w:fldCharType="separate"/>
        </w:r>
        <w:r w:rsidR="00A2710C">
          <w:rPr>
            <w:noProof/>
            <w:webHidden/>
          </w:rPr>
          <w:t>89</w:t>
        </w:r>
        <w:r w:rsidR="005125B1">
          <w:rPr>
            <w:noProof/>
            <w:webHidden/>
          </w:rPr>
          <w:fldChar w:fldCharType="end"/>
        </w:r>
      </w:hyperlink>
    </w:p>
    <w:p w14:paraId="4F932F0A" w14:textId="38EF1B6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1" w:history="1">
        <w:r w:rsidR="005125B1" w:rsidRPr="006B348C">
          <w:rPr>
            <w:rStyle w:val="Hyperlink"/>
            <w:noProof/>
          </w:rPr>
          <w:t xml:space="preserve">Table 60: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_Toc39880791 \h </w:instrText>
        </w:r>
        <w:r w:rsidR="005125B1">
          <w:rPr>
            <w:noProof/>
            <w:webHidden/>
          </w:rPr>
        </w:r>
        <w:r w:rsidR="005125B1">
          <w:rPr>
            <w:noProof/>
            <w:webHidden/>
          </w:rPr>
          <w:fldChar w:fldCharType="separate"/>
        </w:r>
        <w:r w:rsidR="00A2710C">
          <w:rPr>
            <w:noProof/>
            <w:webHidden/>
          </w:rPr>
          <w:t>90</w:t>
        </w:r>
        <w:r w:rsidR="005125B1">
          <w:rPr>
            <w:noProof/>
            <w:webHidden/>
          </w:rPr>
          <w:fldChar w:fldCharType="end"/>
        </w:r>
      </w:hyperlink>
    </w:p>
    <w:p w14:paraId="5C808559" w14:textId="7CAF42F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2" w:history="1">
        <w:r w:rsidR="005125B1" w:rsidRPr="006B348C">
          <w:rPr>
            <w:rStyle w:val="Hyperlink"/>
            <w:noProof/>
          </w:rPr>
          <w:t xml:space="preserve">Table 61: Attributes of element </w:t>
        </w:r>
        <w:r w:rsidR="005125B1" w:rsidRPr="006B348C">
          <w:rPr>
            <w:rStyle w:val="Hyperlink"/>
            <w:rFonts w:ascii="Courier New" w:hAnsi="Courier New" w:cs="Courier New"/>
            <w:i/>
            <w:noProof/>
          </w:rPr>
          <w:t>&lt;gumdrop/&gt;</w:t>
        </w:r>
        <w:r w:rsidR="005125B1">
          <w:rPr>
            <w:noProof/>
            <w:webHidden/>
          </w:rPr>
          <w:tab/>
        </w:r>
        <w:r w:rsidR="005125B1">
          <w:rPr>
            <w:noProof/>
            <w:webHidden/>
          </w:rPr>
          <w:fldChar w:fldCharType="begin"/>
        </w:r>
        <w:r w:rsidR="005125B1">
          <w:rPr>
            <w:noProof/>
            <w:webHidden/>
          </w:rPr>
          <w:instrText xml:space="preserve"> PAGEREF _Toc39880792 \h </w:instrText>
        </w:r>
        <w:r w:rsidR="005125B1">
          <w:rPr>
            <w:noProof/>
            <w:webHidden/>
          </w:rPr>
        </w:r>
        <w:r w:rsidR="005125B1">
          <w:rPr>
            <w:noProof/>
            <w:webHidden/>
          </w:rPr>
          <w:fldChar w:fldCharType="separate"/>
        </w:r>
        <w:r w:rsidR="00A2710C">
          <w:rPr>
            <w:noProof/>
            <w:webHidden/>
          </w:rPr>
          <w:t>91</w:t>
        </w:r>
        <w:r w:rsidR="005125B1">
          <w:rPr>
            <w:noProof/>
            <w:webHidden/>
          </w:rPr>
          <w:fldChar w:fldCharType="end"/>
        </w:r>
      </w:hyperlink>
    </w:p>
    <w:p w14:paraId="498884B1" w14:textId="500E1D2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3" w:history="1">
        <w:r w:rsidR="005125B1" w:rsidRPr="006B348C">
          <w:rPr>
            <w:rStyle w:val="Hyperlink"/>
            <w:noProof/>
          </w:rPr>
          <w:t xml:space="preserve">Table 62: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_Toc39880793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15576095" w14:textId="7FBBA9B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4" w:history="1">
        <w:r w:rsidR="005125B1" w:rsidRPr="006B348C">
          <w:rPr>
            <w:rStyle w:val="Hyperlink"/>
            <w:noProof/>
          </w:rPr>
          <w:t xml:space="preserve">Table 63: Attributes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_Toc39880794 \h </w:instrText>
        </w:r>
        <w:r w:rsidR="005125B1">
          <w:rPr>
            <w:noProof/>
            <w:webHidden/>
          </w:rPr>
        </w:r>
        <w:r w:rsidR="005125B1">
          <w:rPr>
            <w:noProof/>
            <w:webHidden/>
          </w:rPr>
          <w:fldChar w:fldCharType="separate"/>
        </w:r>
        <w:r w:rsidR="00A2710C">
          <w:rPr>
            <w:noProof/>
            <w:webHidden/>
          </w:rPr>
          <w:t>93</w:t>
        </w:r>
        <w:r w:rsidR="005125B1">
          <w:rPr>
            <w:noProof/>
            <w:webHidden/>
          </w:rPr>
          <w:fldChar w:fldCharType="end"/>
        </w:r>
      </w:hyperlink>
    </w:p>
    <w:p w14:paraId="5420E548" w14:textId="0DBD8E4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5" w:history="1">
        <w:r w:rsidR="005125B1" w:rsidRPr="006B348C">
          <w:rPr>
            <w:rStyle w:val="Hyperlink"/>
            <w:noProof/>
          </w:rPr>
          <w:t xml:space="preserve">Table 64: Nested elements of element </w:t>
        </w:r>
        <w:r w:rsidR="005125B1" w:rsidRPr="006B348C">
          <w:rPr>
            <w:rStyle w:val="Hyperlink"/>
            <w:rFonts w:ascii="Courier New" w:hAnsi="Courier New" w:cs="Courier New"/>
            <w:i/>
            <w:noProof/>
          </w:rPr>
          <w:t>&lt;clinch/&gt;</w:t>
        </w:r>
        <w:r w:rsidR="005125B1">
          <w:rPr>
            <w:noProof/>
            <w:webHidden/>
          </w:rPr>
          <w:tab/>
        </w:r>
        <w:r w:rsidR="005125B1">
          <w:rPr>
            <w:noProof/>
            <w:webHidden/>
          </w:rPr>
          <w:fldChar w:fldCharType="begin"/>
        </w:r>
        <w:r w:rsidR="005125B1">
          <w:rPr>
            <w:noProof/>
            <w:webHidden/>
          </w:rPr>
          <w:instrText xml:space="preserve"> PAGEREF _Toc39880795 \h </w:instrText>
        </w:r>
        <w:r w:rsidR="005125B1">
          <w:rPr>
            <w:noProof/>
            <w:webHidden/>
          </w:rPr>
        </w:r>
        <w:r w:rsidR="005125B1">
          <w:rPr>
            <w:noProof/>
            <w:webHidden/>
          </w:rPr>
          <w:fldChar w:fldCharType="separate"/>
        </w:r>
        <w:r w:rsidR="00A2710C">
          <w:rPr>
            <w:noProof/>
            <w:webHidden/>
          </w:rPr>
          <w:t>94</w:t>
        </w:r>
        <w:r w:rsidR="005125B1">
          <w:rPr>
            <w:noProof/>
            <w:webHidden/>
          </w:rPr>
          <w:fldChar w:fldCharType="end"/>
        </w:r>
      </w:hyperlink>
    </w:p>
    <w:p w14:paraId="0D08DAFE" w14:textId="42E26A0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6" w:history="1">
        <w:r w:rsidR="005125B1" w:rsidRPr="006B348C">
          <w:rPr>
            <w:rStyle w:val="Hyperlink"/>
            <w:noProof/>
          </w:rPr>
          <w:t xml:space="preserve">Table 65: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_Toc39880796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27C601F7" w14:textId="2DAA0BB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7" w:history="1">
        <w:r w:rsidR="005125B1" w:rsidRPr="006B348C">
          <w:rPr>
            <w:rStyle w:val="Hyperlink"/>
            <w:noProof/>
          </w:rPr>
          <w:t xml:space="preserve">Table 66: Attributes of element </w:t>
        </w:r>
        <w:r w:rsidR="005125B1" w:rsidRPr="006B348C">
          <w:rPr>
            <w:rStyle w:val="Hyperlink"/>
            <w:rFonts w:ascii="Courier New" w:hAnsi="Courier New" w:cs="Courier New"/>
            <w:i/>
            <w:noProof/>
          </w:rPr>
          <w:t>&lt;heat_stake/&gt;</w:t>
        </w:r>
        <w:r w:rsidR="005125B1">
          <w:rPr>
            <w:noProof/>
            <w:webHidden/>
          </w:rPr>
          <w:tab/>
        </w:r>
        <w:r w:rsidR="005125B1">
          <w:rPr>
            <w:noProof/>
            <w:webHidden/>
          </w:rPr>
          <w:fldChar w:fldCharType="begin"/>
        </w:r>
        <w:r w:rsidR="005125B1">
          <w:rPr>
            <w:noProof/>
            <w:webHidden/>
          </w:rPr>
          <w:instrText xml:space="preserve"> PAGEREF _Toc39880797 \h </w:instrText>
        </w:r>
        <w:r w:rsidR="005125B1">
          <w:rPr>
            <w:noProof/>
            <w:webHidden/>
          </w:rPr>
        </w:r>
        <w:r w:rsidR="005125B1">
          <w:rPr>
            <w:noProof/>
            <w:webHidden/>
          </w:rPr>
          <w:fldChar w:fldCharType="separate"/>
        </w:r>
        <w:r w:rsidR="00A2710C">
          <w:rPr>
            <w:noProof/>
            <w:webHidden/>
          </w:rPr>
          <w:t>95</w:t>
        </w:r>
        <w:r w:rsidR="005125B1">
          <w:rPr>
            <w:noProof/>
            <w:webHidden/>
          </w:rPr>
          <w:fldChar w:fldCharType="end"/>
        </w:r>
      </w:hyperlink>
    </w:p>
    <w:p w14:paraId="72462357" w14:textId="18BB597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8" w:history="1">
        <w:r w:rsidR="005125B1" w:rsidRPr="006B348C">
          <w:rPr>
            <w:rStyle w:val="Hyperlink"/>
            <w:noProof/>
          </w:rPr>
          <w:t xml:space="preserve">Table 67: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_Toc39880798 \h </w:instrText>
        </w:r>
        <w:r w:rsidR="005125B1">
          <w:rPr>
            <w:noProof/>
            <w:webHidden/>
          </w:rPr>
        </w:r>
        <w:r w:rsidR="005125B1">
          <w:rPr>
            <w:noProof/>
            <w:webHidden/>
          </w:rPr>
          <w:fldChar w:fldCharType="separate"/>
        </w:r>
        <w:r w:rsidR="00A2710C">
          <w:rPr>
            <w:noProof/>
            <w:webHidden/>
          </w:rPr>
          <w:t>97</w:t>
        </w:r>
        <w:r w:rsidR="005125B1">
          <w:rPr>
            <w:noProof/>
            <w:webHidden/>
          </w:rPr>
          <w:fldChar w:fldCharType="end"/>
        </w:r>
      </w:hyperlink>
    </w:p>
    <w:p w14:paraId="07C6ACCE" w14:textId="323FEAF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799" w:history="1">
        <w:r w:rsidR="005125B1" w:rsidRPr="006B348C">
          <w:rPr>
            <w:rStyle w:val="Hyperlink"/>
            <w:noProof/>
          </w:rPr>
          <w:t xml:space="preserve">Table 68: Attributes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_Toc39880799 \h </w:instrText>
        </w:r>
        <w:r w:rsidR="005125B1">
          <w:rPr>
            <w:noProof/>
            <w:webHidden/>
          </w:rPr>
        </w:r>
        <w:r w:rsidR="005125B1">
          <w:rPr>
            <w:noProof/>
            <w:webHidden/>
          </w:rPr>
          <w:fldChar w:fldCharType="separate"/>
        </w:r>
        <w:r w:rsidR="00A2710C">
          <w:rPr>
            <w:noProof/>
            <w:webHidden/>
          </w:rPr>
          <w:t>98</w:t>
        </w:r>
        <w:r w:rsidR="005125B1">
          <w:rPr>
            <w:noProof/>
            <w:webHidden/>
          </w:rPr>
          <w:fldChar w:fldCharType="end"/>
        </w:r>
      </w:hyperlink>
    </w:p>
    <w:p w14:paraId="6BE01966" w14:textId="3DAB7D6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0" w:history="1">
        <w:r w:rsidR="005125B1" w:rsidRPr="006B348C">
          <w:rPr>
            <w:rStyle w:val="Hyperlink"/>
            <w:noProof/>
          </w:rPr>
          <w:t xml:space="preserve">Table 69: Nested elements of element </w:t>
        </w:r>
        <w:r w:rsidR="005125B1" w:rsidRPr="006B348C">
          <w:rPr>
            <w:rStyle w:val="Hyperlink"/>
            <w:rFonts w:ascii="Courier New" w:hAnsi="Courier New" w:cs="Courier New"/>
            <w:i/>
            <w:noProof/>
          </w:rPr>
          <w:t>&lt;clip/&gt;</w:t>
        </w:r>
        <w:r w:rsidR="005125B1">
          <w:rPr>
            <w:noProof/>
            <w:webHidden/>
          </w:rPr>
          <w:tab/>
        </w:r>
        <w:r w:rsidR="005125B1">
          <w:rPr>
            <w:noProof/>
            <w:webHidden/>
          </w:rPr>
          <w:fldChar w:fldCharType="begin"/>
        </w:r>
        <w:r w:rsidR="005125B1">
          <w:rPr>
            <w:noProof/>
            <w:webHidden/>
          </w:rPr>
          <w:instrText xml:space="preserve"> PAGEREF _Toc39880800 \h </w:instrText>
        </w:r>
        <w:r w:rsidR="005125B1">
          <w:rPr>
            <w:noProof/>
            <w:webHidden/>
          </w:rPr>
        </w:r>
        <w:r w:rsidR="005125B1">
          <w:rPr>
            <w:noProof/>
            <w:webHidden/>
          </w:rPr>
          <w:fldChar w:fldCharType="separate"/>
        </w:r>
        <w:r w:rsidR="00A2710C">
          <w:rPr>
            <w:noProof/>
            <w:webHidden/>
          </w:rPr>
          <w:t>99</w:t>
        </w:r>
        <w:r w:rsidR="005125B1">
          <w:rPr>
            <w:noProof/>
            <w:webHidden/>
          </w:rPr>
          <w:fldChar w:fldCharType="end"/>
        </w:r>
      </w:hyperlink>
    </w:p>
    <w:p w14:paraId="0F3B5199" w14:textId="4562578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1" w:history="1">
        <w:r w:rsidR="005125B1" w:rsidRPr="006B348C">
          <w:rPr>
            <w:rStyle w:val="Hyperlink"/>
            <w:noProof/>
          </w:rPr>
          <w:t xml:space="preserve">Table 70: Nested elements of </w:t>
        </w:r>
        <w:r w:rsidR="005125B1" w:rsidRPr="006B348C">
          <w:rPr>
            <w:rStyle w:val="Hyperlink"/>
            <w:rFonts w:ascii="Courier New" w:hAnsi="Courier New" w:cs="Courier New"/>
            <w:i/>
            <w:noProof/>
          </w:rPr>
          <w:t>&lt;connection_0d/&gt;</w:t>
        </w:r>
        <w:r w:rsidR="005125B1" w:rsidRPr="006B348C">
          <w:rPr>
            <w:rStyle w:val="Hyperlink"/>
            <w:noProof/>
          </w:rPr>
          <w:t xml:space="preserve"> for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_Toc39880801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1B611A7" w14:textId="374970A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2" w:history="1">
        <w:r w:rsidR="005125B1" w:rsidRPr="006B348C">
          <w:rPr>
            <w:rStyle w:val="Hyperlink"/>
            <w:noProof/>
          </w:rPr>
          <w:t xml:space="preserve">Table 71: Attributes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_Toc39880802 \h </w:instrText>
        </w:r>
        <w:r w:rsidR="005125B1">
          <w:rPr>
            <w:noProof/>
            <w:webHidden/>
          </w:rPr>
        </w:r>
        <w:r w:rsidR="005125B1">
          <w:rPr>
            <w:noProof/>
            <w:webHidden/>
          </w:rPr>
          <w:fldChar w:fldCharType="separate"/>
        </w:r>
        <w:r w:rsidR="00A2710C">
          <w:rPr>
            <w:noProof/>
            <w:webHidden/>
          </w:rPr>
          <w:t>100</w:t>
        </w:r>
        <w:r w:rsidR="005125B1">
          <w:rPr>
            <w:noProof/>
            <w:webHidden/>
          </w:rPr>
          <w:fldChar w:fldCharType="end"/>
        </w:r>
      </w:hyperlink>
    </w:p>
    <w:p w14:paraId="70D020E9" w14:textId="47D1D90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3" w:history="1">
        <w:r w:rsidR="005125B1" w:rsidRPr="006B348C">
          <w:rPr>
            <w:rStyle w:val="Hyperlink"/>
            <w:noProof/>
          </w:rPr>
          <w:t xml:space="preserve">Table 72: Nested elements of element </w:t>
        </w:r>
        <w:r w:rsidR="005125B1" w:rsidRPr="006B348C">
          <w:rPr>
            <w:rStyle w:val="Hyperlink"/>
            <w:rFonts w:ascii="Courier New" w:hAnsi="Courier New" w:cs="Courier New"/>
            <w:i/>
            <w:noProof/>
          </w:rPr>
          <w:t>&lt;nail/&gt;</w:t>
        </w:r>
        <w:r w:rsidR="005125B1">
          <w:rPr>
            <w:noProof/>
            <w:webHidden/>
          </w:rPr>
          <w:tab/>
        </w:r>
        <w:r w:rsidR="005125B1">
          <w:rPr>
            <w:noProof/>
            <w:webHidden/>
          </w:rPr>
          <w:fldChar w:fldCharType="begin"/>
        </w:r>
        <w:r w:rsidR="005125B1">
          <w:rPr>
            <w:noProof/>
            <w:webHidden/>
          </w:rPr>
          <w:instrText xml:space="preserve"> PAGEREF _Toc39880803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7B8B848D" w14:textId="2A6C043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4" w:history="1">
        <w:r w:rsidR="005125B1" w:rsidRPr="006B348C">
          <w:rPr>
            <w:rStyle w:val="Hyperlink"/>
            <w:noProof/>
          </w:rPr>
          <w:t xml:space="preserve">Table 73: Nested elements of </w:t>
        </w:r>
        <w:r w:rsidR="005125B1" w:rsidRPr="006B348C">
          <w:rPr>
            <w:rStyle w:val="Hyperlink"/>
            <w:rFonts w:ascii="Courier New" w:hAnsi="Courier New" w:cs="Courier New"/>
            <w:i/>
            <w:noProof/>
          </w:rPr>
          <w:t>&lt;connection_0d/&gt;</w:t>
        </w:r>
        <w:r w:rsidR="005125B1" w:rsidRPr="006B348C">
          <w:rPr>
            <w:rStyle w:val="Hyperlink"/>
            <w:rFonts w:cstheme="minorHAnsi"/>
            <w:noProof/>
          </w:rPr>
          <w:t xml:space="preserve"> for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_Toc39880804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32690371" w14:textId="27D00C8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5" w:history="1">
        <w:r w:rsidR="005125B1" w:rsidRPr="006B348C">
          <w:rPr>
            <w:rStyle w:val="Hyperlink"/>
            <w:noProof/>
          </w:rPr>
          <w:t>Table 74: Attributes of element &lt;rotation_joint/&gt;</w:t>
        </w:r>
        <w:r w:rsidR="005125B1">
          <w:rPr>
            <w:noProof/>
            <w:webHidden/>
          </w:rPr>
          <w:tab/>
        </w:r>
        <w:r w:rsidR="005125B1">
          <w:rPr>
            <w:noProof/>
            <w:webHidden/>
          </w:rPr>
          <w:fldChar w:fldCharType="begin"/>
        </w:r>
        <w:r w:rsidR="005125B1">
          <w:rPr>
            <w:noProof/>
            <w:webHidden/>
          </w:rPr>
          <w:instrText xml:space="preserve"> PAGEREF _Toc39880805 \h </w:instrText>
        </w:r>
        <w:r w:rsidR="005125B1">
          <w:rPr>
            <w:noProof/>
            <w:webHidden/>
          </w:rPr>
        </w:r>
        <w:r w:rsidR="005125B1">
          <w:rPr>
            <w:noProof/>
            <w:webHidden/>
          </w:rPr>
          <w:fldChar w:fldCharType="separate"/>
        </w:r>
        <w:r w:rsidR="00A2710C">
          <w:rPr>
            <w:noProof/>
            <w:webHidden/>
          </w:rPr>
          <w:t>102</w:t>
        </w:r>
        <w:r w:rsidR="005125B1">
          <w:rPr>
            <w:noProof/>
            <w:webHidden/>
          </w:rPr>
          <w:fldChar w:fldCharType="end"/>
        </w:r>
      </w:hyperlink>
    </w:p>
    <w:p w14:paraId="01B5E763" w14:textId="4ED969C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6" w:history="1">
        <w:r w:rsidR="005125B1" w:rsidRPr="006B348C">
          <w:rPr>
            <w:rStyle w:val="Hyperlink"/>
            <w:noProof/>
          </w:rPr>
          <w:t xml:space="preserve">Table 75: Nested elements of element </w:t>
        </w:r>
        <w:r w:rsidR="005125B1" w:rsidRPr="006B348C">
          <w:rPr>
            <w:rStyle w:val="Hyperlink"/>
            <w:rFonts w:ascii="Courier New" w:hAnsi="Courier New" w:cs="Courier New"/>
            <w:i/>
            <w:noProof/>
          </w:rPr>
          <w:t>&lt;rotation_joint/&gt;</w:t>
        </w:r>
        <w:r w:rsidR="005125B1">
          <w:rPr>
            <w:noProof/>
            <w:webHidden/>
          </w:rPr>
          <w:tab/>
        </w:r>
        <w:r w:rsidR="005125B1">
          <w:rPr>
            <w:noProof/>
            <w:webHidden/>
          </w:rPr>
          <w:fldChar w:fldCharType="begin"/>
        </w:r>
        <w:r w:rsidR="005125B1">
          <w:rPr>
            <w:noProof/>
            <w:webHidden/>
          </w:rPr>
          <w:instrText xml:space="preserve"> PAGEREF _Toc39880806 \h </w:instrText>
        </w:r>
        <w:r w:rsidR="005125B1">
          <w:rPr>
            <w:noProof/>
            <w:webHidden/>
          </w:rPr>
        </w:r>
        <w:r w:rsidR="005125B1">
          <w:rPr>
            <w:noProof/>
            <w:webHidden/>
          </w:rPr>
          <w:fldChar w:fldCharType="separate"/>
        </w:r>
        <w:r w:rsidR="00A2710C">
          <w:rPr>
            <w:noProof/>
            <w:webHidden/>
          </w:rPr>
          <w:t>103</w:t>
        </w:r>
        <w:r w:rsidR="005125B1">
          <w:rPr>
            <w:noProof/>
            <w:webHidden/>
          </w:rPr>
          <w:fldChar w:fldCharType="end"/>
        </w:r>
      </w:hyperlink>
    </w:p>
    <w:p w14:paraId="3A7A7291" w14:textId="7C36CA2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7" w:history="1">
        <w:r w:rsidR="005125B1" w:rsidRPr="006B348C">
          <w:rPr>
            <w:rStyle w:val="Hyperlink"/>
            <w:noProof/>
          </w:rPr>
          <w:t xml:space="preserve">Table 76: Attributes of element </w:t>
        </w:r>
        <w:r w:rsidR="005125B1" w:rsidRPr="006B348C">
          <w:rPr>
            <w:rStyle w:val="Hyperlink"/>
            <w:rFonts w:ascii="Courier New" w:hAnsi="Courier New" w:cs="Courier New"/>
            <w:i/>
            <w:noProof/>
          </w:rPr>
          <w:t>&lt;rotav/&gt;</w:t>
        </w:r>
        <w:r w:rsidR="005125B1">
          <w:rPr>
            <w:noProof/>
            <w:webHidden/>
          </w:rPr>
          <w:tab/>
        </w:r>
        <w:r w:rsidR="005125B1">
          <w:rPr>
            <w:noProof/>
            <w:webHidden/>
          </w:rPr>
          <w:fldChar w:fldCharType="begin"/>
        </w:r>
        <w:r w:rsidR="005125B1">
          <w:rPr>
            <w:noProof/>
            <w:webHidden/>
          </w:rPr>
          <w:instrText xml:space="preserve"> PAGEREF _Toc39880807 \h </w:instrText>
        </w:r>
        <w:r w:rsidR="005125B1">
          <w:rPr>
            <w:noProof/>
            <w:webHidden/>
          </w:rPr>
        </w:r>
        <w:r w:rsidR="005125B1">
          <w:rPr>
            <w:noProof/>
            <w:webHidden/>
          </w:rPr>
          <w:fldChar w:fldCharType="separate"/>
        </w:r>
        <w:r w:rsidR="00A2710C">
          <w:rPr>
            <w:noProof/>
            <w:webHidden/>
          </w:rPr>
          <w:t>104</w:t>
        </w:r>
        <w:r w:rsidR="005125B1">
          <w:rPr>
            <w:noProof/>
            <w:webHidden/>
          </w:rPr>
          <w:fldChar w:fldCharType="end"/>
        </w:r>
      </w:hyperlink>
    </w:p>
    <w:p w14:paraId="068A07F6" w14:textId="6CD3E42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8" w:history="1">
        <w:r w:rsidR="005125B1" w:rsidRPr="006B348C">
          <w:rPr>
            <w:rStyle w:val="Hyperlink"/>
            <w:noProof/>
          </w:rPr>
          <w:t xml:space="preserve">Table 77: Attributes of element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_Toc39880808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78602654" w14:textId="20389B4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09" w:history="1">
        <w:r w:rsidR="005125B1" w:rsidRPr="006B348C">
          <w:rPr>
            <w:rStyle w:val="Hyperlink"/>
            <w:noProof/>
          </w:rPr>
          <w:t xml:space="preserve">Table 78: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_Toc39880809 \h </w:instrText>
        </w:r>
        <w:r w:rsidR="005125B1">
          <w:rPr>
            <w:noProof/>
            <w:webHidden/>
          </w:rPr>
        </w:r>
        <w:r w:rsidR="005125B1">
          <w:rPr>
            <w:noProof/>
            <w:webHidden/>
          </w:rPr>
          <w:fldChar w:fldCharType="separate"/>
        </w:r>
        <w:r w:rsidR="00A2710C">
          <w:rPr>
            <w:noProof/>
            <w:webHidden/>
          </w:rPr>
          <w:t>106</w:t>
        </w:r>
        <w:r w:rsidR="005125B1">
          <w:rPr>
            <w:noProof/>
            <w:webHidden/>
          </w:rPr>
          <w:fldChar w:fldCharType="end"/>
        </w:r>
      </w:hyperlink>
    </w:p>
    <w:p w14:paraId="1BAB6D0A" w14:textId="1664C32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0" w:history="1">
        <w:r w:rsidR="005125B1" w:rsidRPr="006B348C">
          <w:rPr>
            <w:rStyle w:val="Hyperlink"/>
            <w:noProof/>
          </w:rPr>
          <w:t xml:space="preserve">Table 79: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_Toc39880810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1A82CA50" w14:textId="0BE4C4A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1" w:history="1">
        <w:r w:rsidR="005125B1" w:rsidRPr="006B348C">
          <w:rPr>
            <w:rStyle w:val="Hyperlink"/>
            <w:noProof/>
          </w:rPr>
          <w:t xml:space="preserve">Table 80: Nested elements of element </w:t>
        </w:r>
        <w:r w:rsidR="005125B1" w:rsidRPr="006B348C">
          <w:rPr>
            <w:rStyle w:val="Hyperlink"/>
            <w:rFonts w:ascii="Courier New" w:hAnsi="Courier New" w:cs="Courier New"/>
            <w:i/>
            <w:noProof/>
            <w:kern w:val="22"/>
          </w:rPr>
          <w:t>&lt;connection_1d/&gt;</w:t>
        </w:r>
        <w:r w:rsidR="005125B1">
          <w:rPr>
            <w:noProof/>
            <w:webHidden/>
          </w:rPr>
          <w:tab/>
        </w:r>
        <w:r w:rsidR="005125B1">
          <w:rPr>
            <w:noProof/>
            <w:webHidden/>
          </w:rPr>
          <w:fldChar w:fldCharType="begin"/>
        </w:r>
        <w:r w:rsidR="005125B1">
          <w:rPr>
            <w:noProof/>
            <w:webHidden/>
          </w:rPr>
          <w:instrText xml:space="preserve"> PAGEREF _Toc39880811 \h </w:instrText>
        </w:r>
        <w:r w:rsidR="005125B1">
          <w:rPr>
            <w:noProof/>
            <w:webHidden/>
          </w:rPr>
        </w:r>
        <w:r w:rsidR="005125B1">
          <w:rPr>
            <w:noProof/>
            <w:webHidden/>
          </w:rPr>
          <w:fldChar w:fldCharType="separate"/>
        </w:r>
        <w:r w:rsidR="00A2710C">
          <w:rPr>
            <w:noProof/>
            <w:webHidden/>
          </w:rPr>
          <w:t>107</w:t>
        </w:r>
        <w:r w:rsidR="005125B1">
          <w:rPr>
            <w:noProof/>
            <w:webHidden/>
          </w:rPr>
          <w:fldChar w:fldCharType="end"/>
        </w:r>
      </w:hyperlink>
    </w:p>
    <w:p w14:paraId="269822F3" w14:textId="19F12C9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2" w:history="1">
        <w:r w:rsidR="005125B1" w:rsidRPr="006B348C">
          <w:rPr>
            <w:rStyle w:val="Hyperlink"/>
            <w:noProof/>
          </w:rPr>
          <w:t xml:space="preserve">Table 81: Attributes of element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_Toc39880812 \h </w:instrText>
        </w:r>
        <w:r w:rsidR="005125B1">
          <w:rPr>
            <w:noProof/>
            <w:webHidden/>
          </w:rPr>
        </w:r>
        <w:r w:rsidR="005125B1">
          <w:rPr>
            <w:noProof/>
            <w:webHidden/>
          </w:rPr>
          <w:fldChar w:fldCharType="separate"/>
        </w:r>
        <w:r w:rsidR="00A2710C">
          <w:rPr>
            <w:noProof/>
            <w:webHidden/>
          </w:rPr>
          <w:t>111</w:t>
        </w:r>
        <w:r w:rsidR="005125B1">
          <w:rPr>
            <w:noProof/>
            <w:webHidden/>
          </w:rPr>
          <w:fldChar w:fldCharType="end"/>
        </w:r>
      </w:hyperlink>
    </w:p>
    <w:p w14:paraId="35818D7C" w14:textId="070AB193"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3" w:history="1">
        <w:r w:rsidR="005125B1" w:rsidRPr="006B348C">
          <w:rPr>
            <w:rStyle w:val="Hyperlink"/>
            <w:noProof/>
          </w:rPr>
          <w:t xml:space="preserve">Table 82: Nested elements of element </w:t>
        </w:r>
        <w:r w:rsidR="005125B1" w:rsidRPr="006B348C">
          <w:rPr>
            <w:rStyle w:val="Hyperlink"/>
            <w:rFonts w:ascii="Courier New" w:hAnsi="Courier New" w:cs="Courier New"/>
            <w:i/>
            <w:noProof/>
            <w:kern w:val="22"/>
          </w:rPr>
          <w:t>&lt;seamweld/&gt;</w:t>
        </w:r>
        <w:r w:rsidR="005125B1">
          <w:rPr>
            <w:noProof/>
            <w:webHidden/>
          </w:rPr>
          <w:tab/>
        </w:r>
        <w:r w:rsidR="005125B1">
          <w:rPr>
            <w:noProof/>
            <w:webHidden/>
          </w:rPr>
          <w:fldChar w:fldCharType="begin"/>
        </w:r>
        <w:r w:rsidR="005125B1">
          <w:rPr>
            <w:noProof/>
            <w:webHidden/>
          </w:rPr>
          <w:instrText xml:space="preserve"> PAGEREF _Toc39880813 \h </w:instrText>
        </w:r>
        <w:r w:rsidR="005125B1">
          <w:rPr>
            <w:noProof/>
            <w:webHidden/>
          </w:rPr>
        </w:r>
        <w:r w:rsidR="005125B1">
          <w:rPr>
            <w:noProof/>
            <w:webHidden/>
          </w:rPr>
          <w:fldChar w:fldCharType="separate"/>
        </w:r>
        <w:r w:rsidR="00A2710C">
          <w:rPr>
            <w:noProof/>
            <w:webHidden/>
          </w:rPr>
          <w:t>112</w:t>
        </w:r>
        <w:r w:rsidR="005125B1">
          <w:rPr>
            <w:noProof/>
            <w:webHidden/>
          </w:rPr>
          <w:fldChar w:fldCharType="end"/>
        </w:r>
      </w:hyperlink>
    </w:p>
    <w:p w14:paraId="461D9348" w14:textId="17E4C6A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4" w:history="1">
        <w:r w:rsidR="005125B1" w:rsidRPr="006B348C">
          <w:rPr>
            <w:rStyle w:val="Hyperlink"/>
            <w:noProof/>
          </w:rPr>
          <w:t xml:space="preserve">Table 83: Attributes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_Toc39880814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77A804B3" w14:textId="6F36FE6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5" w:history="1">
        <w:r w:rsidR="005125B1" w:rsidRPr="006B348C">
          <w:rPr>
            <w:rStyle w:val="Hyperlink"/>
            <w:noProof/>
          </w:rPr>
          <w:t xml:space="preserve">Table 84: Nested elements of element </w:t>
        </w:r>
        <w:r w:rsidR="005125B1" w:rsidRPr="006B348C">
          <w:rPr>
            <w:rStyle w:val="Hyperlink"/>
            <w:rFonts w:ascii="Courier New" w:hAnsi="Courier New" w:cs="Courier New"/>
            <w:i/>
            <w:noProof/>
            <w:kern w:val="22"/>
          </w:rPr>
          <w:t>&lt;subtype/&gt;</w:t>
        </w:r>
        <w:r w:rsidR="005125B1">
          <w:rPr>
            <w:noProof/>
            <w:webHidden/>
          </w:rPr>
          <w:tab/>
        </w:r>
        <w:r w:rsidR="005125B1">
          <w:rPr>
            <w:noProof/>
            <w:webHidden/>
          </w:rPr>
          <w:fldChar w:fldCharType="begin"/>
        </w:r>
        <w:r w:rsidR="005125B1">
          <w:rPr>
            <w:noProof/>
            <w:webHidden/>
          </w:rPr>
          <w:instrText xml:space="preserve"> PAGEREF _Toc39880815 \h </w:instrText>
        </w:r>
        <w:r w:rsidR="005125B1">
          <w:rPr>
            <w:noProof/>
            <w:webHidden/>
          </w:rPr>
        </w:r>
        <w:r w:rsidR="005125B1">
          <w:rPr>
            <w:noProof/>
            <w:webHidden/>
          </w:rPr>
          <w:fldChar w:fldCharType="separate"/>
        </w:r>
        <w:r w:rsidR="00A2710C">
          <w:rPr>
            <w:noProof/>
            <w:webHidden/>
          </w:rPr>
          <w:t>113</w:t>
        </w:r>
        <w:r w:rsidR="005125B1">
          <w:rPr>
            <w:noProof/>
            <w:webHidden/>
          </w:rPr>
          <w:fldChar w:fldCharType="end"/>
        </w:r>
      </w:hyperlink>
    </w:p>
    <w:p w14:paraId="03C9352D" w14:textId="1836A2A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6" w:history="1">
        <w:r w:rsidR="005125B1" w:rsidRPr="006B348C">
          <w:rPr>
            <w:rStyle w:val="Hyperlink"/>
            <w:noProof/>
          </w:rPr>
          <w:t xml:space="preserve">Table 85: Attributes of element </w:t>
        </w:r>
        <w:r w:rsidR="005125B1" w:rsidRPr="006B348C">
          <w:rPr>
            <w:rStyle w:val="Hyperlink"/>
            <w:rFonts w:ascii="Courier New" w:hAnsi="Courier New" w:cs="Courier New"/>
            <w:i/>
            <w:noProof/>
            <w:kern w:val="22"/>
          </w:rPr>
          <w:t>&lt;sheet_parameter/&gt;</w:t>
        </w:r>
        <w:r w:rsidR="005125B1">
          <w:rPr>
            <w:noProof/>
            <w:webHidden/>
          </w:rPr>
          <w:tab/>
        </w:r>
        <w:r w:rsidR="005125B1">
          <w:rPr>
            <w:noProof/>
            <w:webHidden/>
          </w:rPr>
          <w:fldChar w:fldCharType="begin"/>
        </w:r>
        <w:r w:rsidR="005125B1">
          <w:rPr>
            <w:noProof/>
            <w:webHidden/>
          </w:rPr>
          <w:instrText xml:space="preserve"> PAGEREF _Toc39880816 \h </w:instrText>
        </w:r>
        <w:r w:rsidR="005125B1">
          <w:rPr>
            <w:noProof/>
            <w:webHidden/>
          </w:rPr>
        </w:r>
        <w:r w:rsidR="005125B1">
          <w:rPr>
            <w:noProof/>
            <w:webHidden/>
          </w:rPr>
          <w:fldChar w:fldCharType="separate"/>
        </w:r>
        <w:r w:rsidR="00A2710C">
          <w:rPr>
            <w:noProof/>
            <w:webHidden/>
          </w:rPr>
          <w:t>115</w:t>
        </w:r>
        <w:r w:rsidR="005125B1">
          <w:rPr>
            <w:noProof/>
            <w:webHidden/>
          </w:rPr>
          <w:fldChar w:fldCharType="end"/>
        </w:r>
      </w:hyperlink>
    </w:p>
    <w:p w14:paraId="5909B36C" w14:textId="45F0D77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7" w:history="1">
        <w:r w:rsidR="005125B1" w:rsidRPr="006B348C">
          <w:rPr>
            <w:rStyle w:val="Hyperlink"/>
            <w:noProof/>
          </w:rPr>
          <w:t xml:space="preserve">Table 86: Attributes of element </w:t>
        </w:r>
        <w:r w:rsidR="005125B1" w:rsidRPr="006B348C">
          <w:rPr>
            <w:rStyle w:val="Hyperlink"/>
            <w:rFonts w:ascii="Courier New" w:hAnsi="Courier New" w:cs="Courier New"/>
            <w:i/>
            <w:noProof/>
            <w:kern w:val="22"/>
          </w:rPr>
          <w:t>&lt;weld_position/&gt;</w:t>
        </w:r>
        <w:r w:rsidR="005125B1">
          <w:rPr>
            <w:noProof/>
            <w:webHidden/>
          </w:rPr>
          <w:tab/>
        </w:r>
        <w:r w:rsidR="005125B1">
          <w:rPr>
            <w:noProof/>
            <w:webHidden/>
          </w:rPr>
          <w:fldChar w:fldCharType="begin"/>
        </w:r>
        <w:r w:rsidR="005125B1">
          <w:rPr>
            <w:noProof/>
            <w:webHidden/>
          </w:rPr>
          <w:instrText xml:space="preserve"> PAGEREF _Toc39880817 \h </w:instrText>
        </w:r>
        <w:r w:rsidR="005125B1">
          <w:rPr>
            <w:noProof/>
            <w:webHidden/>
          </w:rPr>
        </w:r>
        <w:r w:rsidR="005125B1">
          <w:rPr>
            <w:noProof/>
            <w:webHidden/>
          </w:rPr>
          <w:fldChar w:fldCharType="separate"/>
        </w:r>
        <w:r w:rsidR="00A2710C">
          <w:rPr>
            <w:noProof/>
            <w:webHidden/>
          </w:rPr>
          <w:t>116</w:t>
        </w:r>
        <w:r w:rsidR="005125B1">
          <w:rPr>
            <w:noProof/>
            <w:webHidden/>
          </w:rPr>
          <w:fldChar w:fldCharType="end"/>
        </w:r>
      </w:hyperlink>
    </w:p>
    <w:p w14:paraId="6435194A" w14:textId="450BEC3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8" w:history="1">
        <w:r w:rsidR="005125B1" w:rsidRPr="006B348C">
          <w:rPr>
            <w:rStyle w:val="Hyperlink"/>
            <w:noProof/>
          </w:rPr>
          <w:t>Table 87: Default values of attribute "filler", dependent from attribute "technology"</w:t>
        </w:r>
        <w:r w:rsidR="005125B1">
          <w:rPr>
            <w:noProof/>
            <w:webHidden/>
          </w:rPr>
          <w:tab/>
        </w:r>
        <w:r w:rsidR="005125B1">
          <w:rPr>
            <w:noProof/>
            <w:webHidden/>
          </w:rPr>
          <w:fldChar w:fldCharType="begin"/>
        </w:r>
        <w:r w:rsidR="005125B1">
          <w:rPr>
            <w:noProof/>
            <w:webHidden/>
          </w:rPr>
          <w:instrText xml:space="preserve"> PAGEREF _Toc39880818 \h </w:instrText>
        </w:r>
        <w:r w:rsidR="005125B1">
          <w:rPr>
            <w:noProof/>
            <w:webHidden/>
          </w:rPr>
        </w:r>
        <w:r w:rsidR="005125B1">
          <w:rPr>
            <w:noProof/>
            <w:webHidden/>
          </w:rPr>
          <w:fldChar w:fldCharType="separate"/>
        </w:r>
        <w:r w:rsidR="00A2710C">
          <w:rPr>
            <w:noProof/>
            <w:webHidden/>
          </w:rPr>
          <w:t>119</w:t>
        </w:r>
        <w:r w:rsidR="005125B1">
          <w:rPr>
            <w:noProof/>
            <w:webHidden/>
          </w:rPr>
          <w:fldChar w:fldCharType="end"/>
        </w:r>
      </w:hyperlink>
    </w:p>
    <w:p w14:paraId="64180AAA" w14:textId="5A6E0CE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19" w:history="1">
        <w:r w:rsidR="005125B1" w:rsidRPr="006B348C">
          <w:rPr>
            <w:rStyle w:val="Hyperlink"/>
            <w:noProof/>
          </w:rPr>
          <w:t>Table 88: Parameters of Butt Joint Weld</w:t>
        </w:r>
        <w:r w:rsidR="005125B1">
          <w:rPr>
            <w:noProof/>
            <w:webHidden/>
          </w:rPr>
          <w:tab/>
        </w:r>
        <w:r w:rsidR="005125B1">
          <w:rPr>
            <w:noProof/>
            <w:webHidden/>
          </w:rPr>
          <w:fldChar w:fldCharType="begin"/>
        </w:r>
        <w:r w:rsidR="005125B1">
          <w:rPr>
            <w:noProof/>
            <w:webHidden/>
          </w:rPr>
          <w:instrText xml:space="preserve"> PAGEREF _Toc39880819 \h </w:instrText>
        </w:r>
        <w:r w:rsidR="005125B1">
          <w:rPr>
            <w:noProof/>
            <w:webHidden/>
          </w:rPr>
        </w:r>
        <w:r w:rsidR="005125B1">
          <w:rPr>
            <w:noProof/>
            <w:webHidden/>
          </w:rPr>
          <w:fldChar w:fldCharType="separate"/>
        </w:r>
        <w:r w:rsidR="00A2710C">
          <w:rPr>
            <w:noProof/>
            <w:webHidden/>
          </w:rPr>
          <w:t>120</w:t>
        </w:r>
        <w:r w:rsidR="005125B1">
          <w:rPr>
            <w:noProof/>
            <w:webHidden/>
          </w:rPr>
          <w:fldChar w:fldCharType="end"/>
        </w:r>
      </w:hyperlink>
    </w:p>
    <w:p w14:paraId="095E1359" w14:textId="16502A0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0" w:history="1">
        <w:r w:rsidR="005125B1" w:rsidRPr="006B348C">
          <w:rPr>
            <w:rStyle w:val="Hyperlink"/>
            <w:noProof/>
          </w:rPr>
          <w:t xml:space="preserve">Table 89: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_Toc39880820 \h </w:instrText>
        </w:r>
        <w:r w:rsidR="005125B1">
          <w:rPr>
            <w:noProof/>
            <w:webHidden/>
          </w:rPr>
        </w:r>
        <w:r w:rsidR="005125B1">
          <w:rPr>
            <w:noProof/>
            <w:webHidden/>
          </w:rPr>
          <w:fldChar w:fldCharType="separate"/>
        </w:r>
        <w:r w:rsidR="00A2710C">
          <w:rPr>
            <w:noProof/>
            <w:webHidden/>
          </w:rPr>
          <w:t>121</w:t>
        </w:r>
        <w:r w:rsidR="005125B1">
          <w:rPr>
            <w:noProof/>
            <w:webHidden/>
          </w:rPr>
          <w:fldChar w:fldCharType="end"/>
        </w:r>
      </w:hyperlink>
    </w:p>
    <w:p w14:paraId="7918ECE9" w14:textId="06EEE3E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1" w:history="1">
        <w:r w:rsidR="005125B1" w:rsidRPr="006B348C">
          <w:rPr>
            <w:rStyle w:val="Hyperlink"/>
            <w:noProof/>
          </w:rPr>
          <w:t xml:space="preserve">Table 90: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Butt Joint</w:t>
        </w:r>
        <w:r w:rsidR="005125B1">
          <w:rPr>
            <w:noProof/>
            <w:webHidden/>
          </w:rPr>
          <w:tab/>
        </w:r>
        <w:r w:rsidR="005125B1">
          <w:rPr>
            <w:noProof/>
            <w:webHidden/>
          </w:rPr>
          <w:fldChar w:fldCharType="begin"/>
        </w:r>
        <w:r w:rsidR="005125B1">
          <w:rPr>
            <w:noProof/>
            <w:webHidden/>
          </w:rPr>
          <w:instrText xml:space="preserve"> PAGEREF _Toc39880821 \h </w:instrText>
        </w:r>
        <w:r w:rsidR="005125B1">
          <w:rPr>
            <w:noProof/>
            <w:webHidden/>
          </w:rPr>
        </w:r>
        <w:r w:rsidR="005125B1">
          <w:rPr>
            <w:noProof/>
            <w:webHidden/>
          </w:rPr>
          <w:fldChar w:fldCharType="separate"/>
        </w:r>
        <w:r w:rsidR="00A2710C">
          <w:rPr>
            <w:noProof/>
            <w:webHidden/>
          </w:rPr>
          <w:t>122</w:t>
        </w:r>
        <w:r w:rsidR="005125B1">
          <w:rPr>
            <w:noProof/>
            <w:webHidden/>
          </w:rPr>
          <w:fldChar w:fldCharType="end"/>
        </w:r>
      </w:hyperlink>
    </w:p>
    <w:p w14:paraId="4C458D98" w14:textId="45250BB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2" w:history="1">
        <w:r w:rsidR="005125B1" w:rsidRPr="006B348C">
          <w:rPr>
            <w:rStyle w:val="Hyperlink"/>
            <w:noProof/>
          </w:rPr>
          <w:t>Table 91: Parameters of Simple Corner Weld</w:t>
        </w:r>
        <w:r w:rsidR="005125B1">
          <w:rPr>
            <w:noProof/>
            <w:webHidden/>
          </w:rPr>
          <w:tab/>
        </w:r>
        <w:r w:rsidR="005125B1">
          <w:rPr>
            <w:noProof/>
            <w:webHidden/>
          </w:rPr>
          <w:fldChar w:fldCharType="begin"/>
        </w:r>
        <w:r w:rsidR="005125B1">
          <w:rPr>
            <w:noProof/>
            <w:webHidden/>
          </w:rPr>
          <w:instrText xml:space="preserve"> PAGEREF _Toc39880822 \h </w:instrText>
        </w:r>
        <w:r w:rsidR="005125B1">
          <w:rPr>
            <w:noProof/>
            <w:webHidden/>
          </w:rPr>
        </w:r>
        <w:r w:rsidR="005125B1">
          <w:rPr>
            <w:noProof/>
            <w:webHidden/>
          </w:rPr>
          <w:fldChar w:fldCharType="separate"/>
        </w:r>
        <w:r w:rsidR="00A2710C">
          <w:rPr>
            <w:noProof/>
            <w:webHidden/>
          </w:rPr>
          <w:t>123</w:t>
        </w:r>
        <w:r w:rsidR="005125B1">
          <w:rPr>
            <w:noProof/>
            <w:webHidden/>
          </w:rPr>
          <w:fldChar w:fldCharType="end"/>
        </w:r>
      </w:hyperlink>
    </w:p>
    <w:p w14:paraId="2355F03D" w14:textId="76B0790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3" w:history="1">
        <w:r w:rsidR="005125B1" w:rsidRPr="006B348C">
          <w:rPr>
            <w:rStyle w:val="Hyperlink"/>
            <w:noProof/>
          </w:rPr>
          <w:t>Table 92: Parameters of Double Corner Weld</w:t>
        </w:r>
        <w:r w:rsidR="005125B1">
          <w:rPr>
            <w:noProof/>
            <w:webHidden/>
          </w:rPr>
          <w:tab/>
        </w:r>
        <w:r w:rsidR="005125B1">
          <w:rPr>
            <w:noProof/>
            <w:webHidden/>
          </w:rPr>
          <w:fldChar w:fldCharType="begin"/>
        </w:r>
        <w:r w:rsidR="005125B1">
          <w:rPr>
            <w:noProof/>
            <w:webHidden/>
          </w:rPr>
          <w:instrText xml:space="preserve"> PAGEREF _Toc39880823 \h </w:instrText>
        </w:r>
        <w:r w:rsidR="005125B1">
          <w:rPr>
            <w:noProof/>
            <w:webHidden/>
          </w:rPr>
        </w:r>
        <w:r w:rsidR="005125B1">
          <w:rPr>
            <w:noProof/>
            <w:webHidden/>
          </w:rPr>
          <w:fldChar w:fldCharType="separate"/>
        </w:r>
        <w:r w:rsidR="00A2710C">
          <w:rPr>
            <w:noProof/>
            <w:webHidden/>
          </w:rPr>
          <w:t>124</w:t>
        </w:r>
        <w:r w:rsidR="005125B1">
          <w:rPr>
            <w:noProof/>
            <w:webHidden/>
          </w:rPr>
          <w:fldChar w:fldCharType="end"/>
        </w:r>
      </w:hyperlink>
    </w:p>
    <w:p w14:paraId="32EE1CD7" w14:textId="1E69955D"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4" w:history="1">
        <w:r w:rsidR="005125B1" w:rsidRPr="006B348C">
          <w:rPr>
            <w:rStyle w:val="Hyperlink"/>
            <w:noProof/>
          </w:rPr>
          <w:t xml:space="preserve">Table 93: Attributes of element </w:t>
        </w:r>
        <w:r w:rsidR="005125B1" w:rsidRPr="006B348C">
          <w:rPr>
            <w:rStyle w:val="Hyperlink"/>
            <w:rFonts w:ascii="Courier New" w:hAnsi="Courier New" w:cs="Courier New"/>
            <w:i/>
            <w:noProof/>
          </w:rPr>
          <w:t>&lt;weld_position/&gt;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_Toc39880824 \h </w:instrText>
        </w:r>
        <w:r w:rsidR="005125B1">
          <w:rPr>
            <w:noProof/>
            <w:webHidden/>
          </w:rPr>
        </w:r>
        <w:r w:rsidR="005125B1">
          <w:rPr>
            <w:noProof/>
            <w:webHidden/>
          </w:rPr>
          <w:fldChar w:fldCharType="separate"/>
        </w:r>
        <w:r w:rsidR="00A2710C">
          <w:rPr>
            <w:noProof/>
            <w:webHidden/>
          </w:rPr>
          <w:t>125</w:t>
        </w:r>
        <w:r w:rsidR="005125B1">
          <w:rPr>
            <w:noProof/>
            <w:webHidden/>
          </w:rPr>
          <w:fldChar w:fldCharType="end"/>
        </w:r>
      </w:hyperlink>
    </w:p>
    <w:p w14:paraId="73D54549" w14:textId="6891FC5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5" w:history="1">
        <w:r w:rsidR="005125B1" w:rsidRPr="006B348C">
          <w:rPr>
            <w:rStyle w:val="Hyperlink"/>
            <w:noProof/>
          </w:rPr>
          <w:t xml:space="preserve">Table 94: Values of Attribute </w:t>
        </w:r>
        <w:r w:rsidR="005125B1" w:rsidRPr="006B348C">
          <w:rPr>
            <w:rStyle w:val="Hyperlink"/>
            <w:rFonts w:ascii="Courier New" w:hAnsi="Courier New" w:cs="Courier New"/>
            <w:i/>
            <w:noProof/>
          </w:rPr>
          <w:t>section</w:t>
        </w:r>
        <w:r w:rsidR="005125B1">
          <w:rPr>
            <w:noProof/>
            <w:webHidden/>
          </w:rPr>
          <w:tab/>
        </w:r>
        <w:r w:rsidR="005125B1">
          <w:rPr>
            <w:noProof/>
            <w:webHidden/>
          </w:rPr>
          <w:fldChar w:fldCharType="begin"/>
        </w:r>
        <w:r w:rsidR="005125B1">
          <w:rPr>
            <w:noProof/>
            <w:webHidden/>
          </w:rPr>
          <w:instrText xml:space="preserve"> PAGEREF _Toc39880825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7CFF1E9" w14:textId="45ED07B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6" w:history="1">
        <w:r w:rsidR="005125B1" w:rsidRPr="006B348C">
          <w:rPr>
            <w:rStyle w:val="Hyperlink"/>
            <w:noProof/>
          </w:rPr>
          <w:t xml:space="preserve">Table 95: Values of Attribute </w:t>
        </w:r>
        <w:r w:rsidR="005125B1" w:rsidRPr="006B348C">
          <w:rPr>
            <w:rStyle w:val="Hyperlink"/>
            <w:rFonts w:ascii="Courier New" w:hAnsi="Courier New" w:cs="Courier New"/>
            <w:i/>
            <w:noProof/>
          </w:rPr>
          <w:t>angle</w:t>
        </w:r>
        <w:r w:rsidR="005125B1">
          <w:rPr>
            <w:noProof/>
            <w:webHidden/>
          </w:rPr>
          <w:tab/>
        </w:r>
        <w:r w:rsidR="005125B1">
          <w:rPr>
            <w:noProof/>
            <w:webHidden/>
          </w:rPr>
          <w:fldChar w:fldCharType="begin"/>
        </w:r>
        <w:r w:rsidR="005125B1">
          <w:rPr>
            <w:noProof/>
            <w:webHidden/>
          </w:rPr>
          <w:instrText xml:space="preserve"> PAGEREF _Toc39880826 \h </w:instrText>
        </w:r>
        <w:r w:rsidR="005125B1">
          <w:rPr>
            <w:noProof/>
            <w:webHidden/>
          </w:rPr>
        </w:r>
        <w:r w:rsidR="005125B1">
          <w:rPr>
            <w:noProof/>
            <w:webHidden/>
          </w:rPr>
          <w:fldChar w:fldCharType="separate"/>
        </w:r>
        <w:r w:rsidR="00A2710C">
          <w:rPr>
            <w:noProof/>
            <w:webHidden/>
          </w:rPr>
          <w:t>126</w:t>
        </w:r>
        <w:r w:rsidR="005125B1">
          <w:rPr>
            <w:noProof/>
            <w:webHidden/>
          </w:rPr>
          <w:fldChar w:fldCharType="end"/>
        </w:r>
      </w:hyperlink>
    </w:p>
    <w:p w14:paraId="5F80632A" w14:textId="268B94D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7" w:history="1">
        <w:r w:rsidR="005125B1" w:rsidRPr="006B348C">
          <w:rPr>
            <w:rStyle w:val="Hyperlink"/>
            <w:noProof/>
          </w:rPr>
          <w:t xml:space="preserve">Table 96: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_Toc39880827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5B693532" w14:textId="3C6EA03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8" w:history="1">
        <w:r w:rsidR="005125B1" w:rsidRPr="006B348C">
          <w:rPr>
            <w:rStyle w:val="Hyperlink"/>
            <w:noProof/>
          </w:rPr>
          <w:t>Table 97: Parameters of Edge Weld</w:t>
        </w:r>
        <w:r w:rsidR="005125B1">
          <w:rPr>
            <w:noProof/>
            <w:webHidden/>
          </w:rPr>
          <w:tab/>
        </w:r>
        <w:r w:rsidR="005125B1">
          <w:rPr>
            <w:noProof/>
            <w:webHidden/>
          </w:rPr>
          <w:fldChar w:fldCharType="begin"/>
        </w:r>
        <w:r w:rsidR="005125B1">
          <w:rPr>
            <w:noProof/>
            <w:webHidden/>
          </w:rPr>
          <w:instrText xml:space="preserve"> PAGEREF _Toc39880828 \h </w:instrText>
        </w:r>
        <w:r w:rsidR="005125B1">
          <w:rPr>
            <w:noProof/>
            <w:webHidden/>
          </w:rPr>
        </w:r>
        <w:r w:rsidR="005125B1">
          <w:rPr>
            <w:noProof/>
            <w:webHidden/>
          </w:rPr>
          <w:fldChar w:fldCharType="separate"/>
        </w:r>
        <w:r w:rsidR="00A2710C">
          <w:rPr>
            <w:noProof/>
            <w:webHidden/>
          </w:rPr>
          <w:t>127</w:t>
        </w:r>
        <w:r w:rsidR="005125B1">
          <w:rPr>
            <w:noProof/>
            <w:webHidden/>
          </w:rPr>
          <w:fldChar w:fldCharType="end"/>
        </w:r>
      </w:hyperlink>
    </w:p>
    <w:p w14:paraId="6E2AB16D" w14:textId="106F59A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29" w:history="1">
        <w:r w:rsidR="005125B1" w:rsidRPr="006B348C">
          <w:rPr>
            <w:rStyle w:val="Hyperlink"/>
            <w:noProof/>
          </w:rPr>
          <w:t xml:space="preserve">Table 98: Attributes of element </w:t>
        </w:r>
        <w:r w:rsidR="005125B1" w:rsidRPr="006B348C">
          <w:rPr>
            <w:rStyle w:val="Hyperlink"/>
            <w:rFonts w:ascii="Courier New" w:hAnsi="Courier New" w:cs="Courier New"/>
            <w:i/>
            <w:noProof/>
            <w:kern w:val="22"/>
          </w:rPr>
          <w:t>&lt;weld_position/&gt;</w:t>
        </w:r>
        <w:r w:rsidR="005125B1" w:rsidRPr="006B348C">
          <w:rPr>
            <w:rStyle w:val="Hyperlink"/>
            <w:noProof/>
          </w:rPr>
          <w:t xml:space="preserve"> for Edge Weld</w:t>
        </w:r>
        <w:r w:rsidR="005125B1">
          <w:rPr>
            <w:noProof/>
            <w:webHidden/>
          </w:rPr>
          <w:tab/>
        </w:r>
        <w:r w:rsidR="005125B1">
          <w:rPr>
            <w:noProof/>
            <w:webHidden/>
          </w:rPr>
          <w:fldChar w:fldCharType="begin"/>
        </w:r>
        <w:r w:rsidR="005125B1">
          <w:rPr>
            <w:noProof/>
            <w:webHidden/>
          </w:rPr>
          <w:instrText xml:space="preserve"> PAGEREF _Toc39880829 \h </w:instrText>
        </w:r>
        <w:r w:rsidR="005125B1">
          <w:rPr>
            <w:noProof/>
            <w:webHidden/>
          </w:rPr>
        </w:r>
        <w:r w:rsidR="005125B1">
          <w:rPr>
            <w:noProof/>
            <w:webHidden/>
          </w:rPr>
          <w:fldChar w:fldCharType="separate"/>
        </w:r>
        <w:r w:rsidR="00A2710C">
          <w:rPr>
            <w:noProof/>
            <w:webHidden/>
          </w:rPr>
          <w:t>128</w:t>
        </w:r>
        <w:r w:rsidR="005125B1">
          <w:rPr>
            <w:noProof/>
            <w:webHidden/>
          </w:rPr>
          <w:fldChar w:fldCharType="end"/>
        </w:r>
      </w:hyperlink>
    </w:p>
    <w:p w14:paraId="76E5A2DF" w14:textId="1B4D020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0" w:history="1">
        <w:r w:rsidR="005125B1" w:rsidRPr="006B348C">
          <w:rPr>
            <w:rStyle w:val="Hyperlink"/>
            <w:noProof/>
          </w:rPr>
          <w:t xml:space="preserve">Table 99: Attributes of element </w:t>
        </w:r>
        <w:r w:rsidR="005125B1" w:rsidRPr="006B348C">
          <w:rPr>
            <w:rStyle w:val="Hyperlink"/>
            <w:rFonts w:ascii="Courier New" w:hAnsi="Courier New" w:cs="Courier New"/>
            <w:i/>
            <w:noProof/>
            <w:kern w:val="22"/>
          </w:rPr>
          <w:t>&lt;sheet_parameter/&gt;</w:t>
        </w:r>
        <w:r w:rsidR="005125B1" w:rsidRPr="006B348C">
          <w:rPr>
            <w:rStyle w:val="Hyperlink"/>
            <w:noProof/>
          </w:rPr>
          <w:t xml:space="preserve"> for Corner Weld</w:t>
        </w:r>
        <w:r w:rsidR="005125B1">
          <w:rPr>
            <w:noProof/>
            <w:webHidden/>
          </w:rPr>
          <w:tab/>
        </w:r>
        <w:r w:rsidR="005125B1">
          <w:rPr>
            <w:noProof/>
            <w:webHidden/>
          </w:rPr>
          <w:fldChar w:fldCharType="begin"/>
        </w:r>
        <w:r w:rsidR="005125B1">
          <w:rPr>
            <w:noProof/>
            <w:webHidden/>
          </w:rPr>
          <w:instrText xml:space="preserve"> PAGEREF _Toc39880830 \h </w:instrText>
        </w:r>
        <w:r w:rsidR="005125B1">
          <w:rPr>
            <w:noProof/>
            <w:webHidden/>
          </w:rPr>
        </w:r>
        <w:r w:rsidR="005125B1">
          <w:rPr>
            <w:noProof/>
            <w:webHidden/>
          </w:rPr>
          <w:fldChar w:fldCharType="separate"/>
        </w:r>
        <w:r w:rsidR="00A2710C">
          <w:rPr>
            <w:noProof/>
            <w:webHidden/>
          </w:rPr>
          <w:t>129</w:t>
        </w:r>
        <w:r w:rsidR="005125B1">
          <w:rPr>
            <w:noProof/>
            <w:webHidden/>
          </w:rPr>
          <w:fldChar w:fldCharType="end"/>
        </w:r>
      </w:hyperlink>
    </w:p>
    <w:p w14:paraId="62A64403" w14:textId="1F99A9C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1" w:history="1">
        <w:r w:rsidR="005125B1" w:rsidRPr="006B348C">
          <w:rPr>
            <w:rStyle w:val="Hyperlink"/>
            <w:noProof/>
          </w:rPr>
          <w:t>Table 100: Parameters of I-Weld</w:t>
        </w:r>
        <w:r w:rsidR="005125B1">
          <w:rPr>
            <w:noProof/>
            <w:webHidden/>
          </w:rPr>
          <w:tab/>
        </w:r>
        <w:r w:rsidR="005125B1">
          <w:rPr>
            <w:noProof/>
            <w:webHidden/>
          </w:rPr>
          <w:fldChar w:fldCharType="begin"/>
        </w:r>
        <w:r w:rsidR="005125B1">
          <w:rPr>
            <w:noProof/>
            <w:webHidden/>
          </w:rPr>
          <w:instrText xml:space="preserve"> PAGEREF _Toc39880831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1F8C22CC" w14:textId="3F9801C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2" w:history="1">
        <w:r w:rsidR="005125B1" w:rsidRPr="006B348C">
          <w:rPr>
            <w:rStyle w:val="Hyperlink"/>
            <w:noProof/>
          </w:rPr>
          <w:t xml:space="preserve">Table 101: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_Toc39880832 \h </w:instrText>
        </w:r>
        <w:r w:rsidR="005125B1">
          <w:rPr>
            <w:noProof/>
            <w:webHidden/>
          </w:rPr>
        </w:r>
        <w:r w:rsidR="005125B1">
          <w:rPr>
            <w:noProof/>
            <w:webHidden/>
          </w:rPr>
          <w:fldChar w:fldCharType="separate"/>
        </w:r>
        <w:r w:rsidR="00A2710C">
          <w:rPr>
            <w:noProof/>
            <w:webHidden/>
          </w:rPr>
          <w:t>130</w:t>
        </w:r>
        <w:r w:rsidR="005125B1">
          <w:rPr>
            <w:noProof/>
            <w:webHidden/>
          </w:rPr>
          <w:fldChar w:fldCharType="end"/>
        </w:r>
      </w:hyperlink>
    </w:p>
    <w:p w14:paraId="5E1FC1AD" w14:textId="0B14D40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3" w:history="1">
        <w:r w:rsidR="005125B1" w:rsidRPr="006B348C">
          <w:rPr>
            <w:rStyle w:val="Hyperlink"/>
            <w:noProof/>
          </w:rPr>
          <w:t>Table 102: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I Weld</w:t>
        </w:r>
        <w:r w:rsidR="005125B1">
          <w:rPr>
            <w:noProof/>
            <w:webHidden/>
          </w:rPr>
          <w:tab/>
        </w:r>
        <w:r w:rsidR="005125B1">
          <w:rPr>
            <w:noProof/>
            <w:webHidden/>
          </w:rPr>
          <w:fldChar w:fldCharType="begin"/>
        </w:r>
        <w:r w:rsidR="005125B1">
          <w:rPr>
            <w:noProof/>
            <w:webHidden/>
          </w:rPr>
          <w:instrText xml:space="preserve"> PAGEREF _Toc39880833 \h </w:instrText>
        </w:r>
        <w:r w:rsidR="005125B1">
          <w:rPr>
            <w:noProof/>
            <w:webHidden/>
          </w:rPr>
        </w:r>
        <w:r w:rsidR="005125B1">
          <w:rPr>
            <w:noProof/>
            <w:webHidden/>
          </w:rPr>
          <w:fldChar w:fldCharType="separate"/>
        </w:r>
        <w:r w:rsidR="00A2710C">
          <w:rPr>
            <w:noProof/>
            <w:webHidden/>
          </w:rPr>
          <w:t>131</w:t>
        </w:r>
        <w:r w:rsidR="005125B1">
          <w:rPr>
            <w:noProof/>
            <w:webHidden/>
          </w:rPr>
          <w:fldChar w:fldCharType="end"/>
        </w:r>
      </w:hyperlink>
    </w:p>
    <w:p w14:paraId="0355F453" w14:textId="102420E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4" w:history="1">
        <w:r w:rsidR="005125B1" w:rsidRPr="006B348C">
          <w:rPr>
            <w:rStyle w:val="Hyperlink"/>
            <w:noProof/>
          </w:rPr>
          <w:t>Table 103: Parameters of Overlap Weld</w:t>
        </w:r>
        <w:r w:rsidR="005125B1">
          <w:rPr>
            <w:noProof/>
            <w:webHidden/>
          </w:rPr>
          <w:tab/>
        </w:r>
        <w:r w:rsidR="005125B1">
          <w:rPr>
            <w:noProof/>
            <w:webHidden/>
          </w:rPr>
          <w:fldChar w:fldCharType="begin"/>
        </w:r>
        <w:r w:rsidR="005125B1">
          <w:rPr>
            <w:noProof/>
            <w:webHidden/>
          </w:rPr>
          <w:instrText xml:space="preserve"> PAGEREF _Toc39880834 \h </w:instrText>
        </w:r>
        <w:r w:rsidR="005125B1">
          <w:rPr>
            <w:noProof/>
            <w:webHidden/>
          </w:rPr>
        </w:r>
        <w:r w:rsidR="005125B1">
          <w:rPr>
            <w:noProof/>
            <w:webHidden/>
          </w:rPr>
          <w:fldChar w:fldCharType="separate"/>
        </w:r>
        <w:r w:rsidR="00A2710C">
          <w:rPr>
            <w:noProof/>
            <w:webHidden/>
          </w:rPr>
          <w:t>132</w:t>
        </w:r>
        <w:r w:rsidR="005125B1">
          <w:rPr>
            <w:noProof/>
            <w:webHidden/>
          </w:rPr>
          <w:fldChar w:fldCharType="end"/>
        </w:r>
      </w:hyperlink>
    </w:p>
    <w:p w14:paraId="138ACBE7" w14:textId="2D124E5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5" w:history="1">
        <w:r w:rsidR="005125B1" w:rsidRPr="006B348C">
          <w:rPr>
            <w:rStyle w:val="Hyperlink"/>
            <w:noProof/>
          </w:rPr>
          <w:t>Table 104: Parameters of Single Sided Double Overlap Weld</w:t>
        </w:r>
        <w:r w:rsidR="005125B1">
          <w:rPr>
            <w:noProof/>
            <w:webHidden/>
          </w:rPr>
          <w:tab/>
        </w:r>
        <w:r w:rsidR="005125B1">
          <w:rPr>
            <w:noProof/>
            <w:webHidden/>
          </w:rPr>
          <w:fldChar w:fldCharType="begin"/>
        </w:r>
        <w:r w:rsidR="005125B1">
          <w:rPr>
            <w:noProof/>
            <w:webHidden/>
          </w:rPr>
          <w:instrText xml:space="preserve"> PAGEREF _Toc39880835 \h </w:instrText>
        </w:r>
        <w:r w:rsidR="005125B1">
          <w:rPr>
            <w:noProof/>
            <w:webHidden/>
          </w:rPr>
        </w:r>
        <w:r w:rsidR="005125B1">
          <w:rPr>
            <w:noProof/>
            <w:webHidden/>
          </w:rPr>
          <w:fldChar w:fldCharType="separate"/>
        </w:r>
        <w:r w:rsidR="00A2710C">
          <w:rPr>
            <w:noProof/>
            <w:webHidden/>
          </w:rPr>
          <w:t>133</w:t>
        </w:r>
        <w:r w:rsidR="005125B1">
          <w:rPr>
            <w:noProof/>
            <w:webHidden/>
          </w:rPr>
          <w:fldChar w:fldCharType="end"/>
        </w:r>
      </w:hyperlink>
    </w:p>
    <w:p w14:paraId="4EBD15CA" w14:textId="53605D8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6" w:history="1">
        <w:r w:rsidR="005125B1" w:rsidRPr="006B348C">
          <w:rPr>
            <w:rStyle w:val="Hyperlink"/>
            <w:noProof/>
          </w:rPr>
          <w:t>Table 105: Parameters of Double Sided Double Overlap Weld</w:t>
        </w:r>
        <w:r w:rsidR="005125B1">
          <w:rPr>
            <w:noProof/>
            <w:webHidden/>
          </w:rPr>
          <w:tab/>
        </w:r>
        <w:r w:rsidR="005125B1">
          <w:rPr>
            <w:noProof/>
            <w:webHidden/>
          </w:rPr>
          <w:fldChar w:fldCharType="begin"/>
        </w:r>
        <w:r w:rsidR="005125B1">
          <w:rPr>
            <w:noProof/>
            <w:webHidden/>
          </w:rPr>
          <w:instrText xml:space="preserve"> PAGEREF _Toc39880836 \h </w:instrText>
        </w:r>
        <w:r w:rsidR="005125B1">
          <w:rPr>
            <w:noProof/>
            <w:webHidden/>
          </w:rPr>
        </w:r>
        <w:r w:rsidR="005125B1">
          <w:rPr>
            <w:noProof/>
            <w:webHidden/>
          </w:rPr>
          <w:fldChar w:fldCharType="separate"/>
        </w:r>
        <w:r w:rsidR="00A2710C">
          <w:rPr>
            <w:noProof/>
            <w:webHidden/>
          </w:rPr>
          <w:t>134</w:t>
        </w:r>
        <w:r w:rsidR="005125B1">
          <w:rPr>
            <w:noProof/>
            <w:webHidden/>
          </w:rPr>
          <w:fldChar w:fldCharType="end"/>
        </w:r>
      </w:hyperlink>
    </w:p>
    <w:p w14:paraId="46F9BB0D" w14:textId="09B4BB7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7" w:history="1">
        <w:r w:rsidR="005125B1" w:rsidRPr="006B348C">
          <w:rPr>
            <w:rStyle w:val="Hyperlink"/>
            <w:noProof/>
          </w:rPr>
          <w:t>Table 106: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_Toc39880837 \h </w:instrText>
        </w:r>
        <w:r w:rsidR="005125B1">
          <w:rPr>
            <w:noProof/>
            <w:webHidden/>
          </w:rPr>
        </w:r>
        <w:r w:rsidR="005125B1">
          <w:rPr>
            <w:noProof/>
            <w:webHidden/>
          </w:rPr>
          <w:fldChar w:fldCharType="separate"/>
        </w:r>
        <w:r w:rsidR="00A2710C">
          <w:rPr>
            <w:noProof/>
            <w:webHidden/>
          </w:rPr>
          <w:t>135</w:t>
        </w:r>
        <w:r w:rsidR="005125B1">
          <w:rPr>
            <w:noProof/>
            <w:webHidden/>
          </w:rPr>
          <w:fldChar w:fldCharType="end"/>
        </w:r>
      </w:hyperlink>
    </w:p>
    <w:p w14:paraId="7589C54D" w14:textId="3769DF8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8" w:history="1">
        <w:r w:rsidR="005125B1" w:rsidRPr="006B348C">
          <w:rPr>
            <w:rStyle w:val="Hyperlink"/>
            <w:noProof/>
          </w:rPr>
          <w:t>Table 107: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Overlap Weld</w:t>
        </w:r>
        <w:r w:rsidR="005125B1">
          <w:rPr>
            <w:noProof/>
            <w:webHidden/>
          </w:rPr>
          <w:tab/>
        </w:r>
        <w:r w:rsidR="005125B1">
          <w:rPr>
            <w:noProof/>
            <w:webHidden/>
          </w:rPr>
          <w:fldChar w:fldCharType="begin"/>
        </w:r>
        <w:r w:rsidR="005125B1">
          <w:rPr>
            <w:noProof/>
            <w:webHidden/>
          </w:rPr>
          <w:instrText xml:space="preserve"> PAGEREF _Toc39880838 \h </w:instrText>
        </w:r>
        <w:r w:rsidR="005125B1">
          <w:rPr>
            <w:noProof/>
            <w:webHidden/>
          </w:rPr>
        </w:r>
        <w:r w:rsidR="005125B1">
          <w:rPr>
            <w:noProof/>
            <w:webHidden/>
          </w:rPr>
          <w:fldChar w:fldCharType="separate"/>
        </w:r>
        <w:r w:rsidR="00A2710C">
          <w:rPr>
            <w:noProof/>
            <w:webHidden/>
          </w:rPr>
          <w:t>136</w:t>
        </w:r>
        <w:r w:rsidR="005125B1">
          <w:rPr>
            <w:noProof/>
            <w:webHidden/>
          </w:rPr>
          <w:fldChar w:fldCharType="end"/>
        </w:r>
      </w:hyperlink>
    </w:p>
    <w:p w14:paraId="4163042C" w14:textId="4FFE4C8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39" w:history="1">
        <w:r w:rsidR="005125B1" w:rsidRPr="006B348C">
          <w:rPr>
            <w:rStyle w:val="Hyperlink"/>
            <w:noProof/>
          </w:rPr>
          <w:t>Table 108: Parameters of Y-Joint</w:t>
        </w:r>
        <w:r w:rsidR="005125B1">
          <w:rPr>
            <w:noProof/>
            <w:webHidden/>
          </w:rPr>
          <w:tab/>
        </w:r>
        <w:r w:rsidR="005125B1">
          <w:rPr>
            <w:noProof/>
            <w:webHidden/>
          </w:rPr>
          <w:fldChar w:fldCharType="begin"/>
        </w:r>
        <w:r w:rsidR="005125B1">
          <w:rPr>
            <w:noProof/>
            <w:webHidden/>
          </w:rPr>
          <w:instrText xml:space="preserve"> PAGEREF _Toc39880839 \h </w:instrText>
        </w:r>
        <w:r w:rsidR="005125B1">
          <w:rPr>
            <w:noProof/>
            <w:webHidden/>
          </w:rPr>
        </w:r>
        <w:r w:rsidR="005125B1">
          <w:rPr>
            <w:noProof/>
            <w:webHidden/>
          </w:rPr>
          <w:fldChar w:fldCharType="separate"/>
        </w:r>
        <w:r w:rsidR="00A2710C">
          <w:rPr>
            <w:noProof/>
            <w:webHidden/>
          </w:rPr>
          <w:t>137</w:t>
        </w:r>
        <w:r w:rsidR="005125B1">
          <w:rPr>
            <w:noProof/>
            <w:webHidden/>
          </w:rPr>
          <w:fldChar w:fldCharType="end"/>
        </w:r>
      </w:hyperlink>
    </w:p>
    <w:p w14:paraId="0EA3E6BA" w14:textId="2CEB8A4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0" w:history="1">
        <w:r w:rsidR="005125B1" w:rsidRPr="006B348C">
          <w:rPr>
            <w:rStyle w:val="Hyperlink"/>
            <w:noProof/>
          </w:rPr>
          <w:t>Table 109: Attributes of element &lt;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Y Joint</w:t>
        </w:r>
        <w:r w:rsidR="005125B1">
          <w:rPr>
            <w:noProof/>
            <w:webHidden/>
          </w:rPr>
          <w:tab/>
        </w:r>
        <w:r w:rsidR="005125B1">
          <w:rPr>
            <w:noProof/>
            <w:webHidden/>
          </w:rPr>
          <w:fldChar w:fldCharType="begin"/>
        </w:r>
        <w:r w:rsidR="005125B1">
          <w:rPr>
            <w:noProof/>
            <w:webHidden/>
          </w:rPr>
          <w:instrText xml:space="preserve"> PAGEREF _Toc39880840 \h </w:instrText>
        </w:r>
        <w:r w:rsidR="005125B1">
          <w:rPr>
            <w:noProof/>
            <w:webHidden/>
          </w:rPr>
        </w:r>
        <w:r w:rsidR="005125B1">
          <w:rPr>
            <w:noProof/>
            <w:webHidden/>
          </w:rPr>
          <w:fldChar w:fldCharType="separate"/>
        </w:r>
        <w:r w:rsidR="00A2710C">
          <w:rPr>
            <w:noProof/>
            <w:webHidden/>
          </w:rPr>
          <w:t>138</w:t>
        </w:r>
        <w:r w:rsidR="005125B1">
          <w:rPr>
            <w:noProof/>
            <w:webHidden/>
          </w:rPr>
          <w:fldChar w:fldCharType="end"/>
        </w:r>
      </w:hyperlink>
    </w:p>
    <w:p w14:paraId="40D71FC6" w14:textId="08336A6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1" w:history="1">
        <w:r w:rsidR="005125B1" w:rsidRPr="006B348C">
          <w:rPr>
            <w:rStyle w:val="Hyperlink"/>
            <w:noProof/>
          </w:rPr>
          <w:t xml:space="preserve">Table 110: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_Toc39880841 \h </w:instrText>
        </w:r>
        <w:r w:rsidR="005125B1">
          <w:rPr>
            <w:noProof/>
            <w:webHidden/>
          </w:rPr>
        </w:r>
        <w:r w:rsidR="005125B1">
          <w:rPr>
            <w:noProof/>
            <w:webHidden/>
          </w:rPr>
          <w:fldChar w:fldCharType="separate"/>
        </w:r>
        <w:r w:rsidR="00A2710C">
          <w:rPr>
            <w:noProof/>
            <w:webHidden/>
          </w:rPr>
          <w:t>139</w:t>
        </w:r>
        <w:r w:rsidR="005125B1">
          <w:rPr>
            <w:noProof/>
            <w:webHidden/>
          </w:rPr>
          <w:fldChar w:fldCharType="end"/>
        </w:r>
      </w:hyperlink>
    </w:p>
    <w:p w14:paraId="17EABD3C" w14:textId="3149CE1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2" w:history="1">
        <w:r w:rsidR="005125B1" w:rsidRPr="006B348C">
          <w:rPr>
            <w:rStyle w:val="Hyperlink"/>
            <w:noProof/>
          </w:rPr>
          <w:t xml:space="preserve">Table 111: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Y-Joint</w:t>
        </w:r>
        <w:r w:rsidR="005125B1">
          <w:rPr>
            <w:noProof/>
            <w:webHidden/>
          </w:rPr>
          <w:tab/>
        </w:r>
        <w:r w:rsidR="005125B1">
          <w:rPr>
            <w:noProof/>
            <w:webHidden/>
          </w:rPr>
          <w:fldChar w:fldCharType="begin"/>
        </w:r>
        <w:r w:rsidR="005125B1">
          <w:rPr>
            <w:noProof/>
            <w:webHidden/>
          </w:rPr>
          <w:instrText xml:space="preserve"> PAGEREF _Toc39880842 \h </w:instrText>
        </w:r>
        <w:r w:rsidR="005125B1">
          <w:rPr>
            <w:noProof/>
            <w:webHidden/>
          </w:rPr>
        </w:r>
        <w:r w:rsidR="005125B1">
          <w:rPr>
            <w:noProof/>
            <w:webHidden/>
          </w:rPr>
          <w:fldChar w:fldCharType="separate"/>
        </w:r>
        <w:r w:rsidR="00A2710C">
          <w:rPr>
            <w:noProof/>
            <w:webHidden/>
          </w:rPr>
          <w:t>140</w:t>
        </w:r>
        <w:r w:rsidR="005125B1">
          <w:rPr>
            <w:noProof/>
            <w:webHidden/>
          </w:rPr>
          <w:fldChar w:fldCharType="end"/>
        </w:r>
      </w:hyperlink>
    </w:p>
    <w:p w14:paraId="236A5328" w14:textId="29EF490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3" w:history="1">
        <w:r w:rsidR="005125B1" w:rsidRPr="006B348C">
          <w:rPr>
            <w:rStyle w:val="Hyperlink"/>
            <w:noProof/>
          </w:rPr>
          <w:t>Table 112: Parameters of K-Joint</w:t>
        </w:r>
        <w:r w:rsidR="005125B1">
          <w:rPr>
            <w:noProof/>
            <w:webHidden/>
          </w:rPr>
          <w:tab/>
        </w:r>
        <w:r w:rsidR="005125B1">
          <w:rPr>
            <w:noProof/>
            <w:webHidden/>
          </w:rPr>
          <w:fldChar w:fldCharType="begin"/>
        </w:r>
        <w:r w:rsidR="005125B1">
          <w:rPr>
            <w:noProof/>
            <w:webHidden/>
          </w:rPr>
          <w:instrText xml:space="preserve"> PAGEREF _Toc39880843 \h </w:instrText>
        </w:r>
        <w:r w:rsidR="005125B1">
          <w:rPr>
            <w:noProof/>
            <w:webHidden/>
          </w:rPr>
        </w:r>
        <w:r w:rsidR="005125B1">
          <w:rPr>
            <w:noProof/>
            <w:webHidden/>
          </w:rPr>
          <w:fldChar w:fldCharType="separate"/>
        </w:r>
        <w:r w:rsidR="00A2710C">
          <w:rPr>
            <w:noProof/>
            <w:webHidden/>
          </w:rPr>
          <w:t>141</w:t>
        </w:r>
        <w:r w:rsidR="005125B1">
          <w:rPr>
            <w:noProof/>
            <w:webHidden/>
          </w:rPr>
          <w:fldChar w:fldCharType="end"/>
        </w:r>
      </w:hyperlink>
    </w:p>
    <w:p w14:paraId="4104ED63" w14:textId="30DA389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4" w:history="1">
        <w:r w:rsidR="005125B1" w:rsidRPr="006B348C">
          <w:rPr>
            <w:rStyle w:val="Hyperlink"/>
            <w:noProof/>
          </w:rPr>
          <w:t xml:space="preserve">Table 113: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_Toc39880844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7513D038" w14:textId="0B813CC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5" w:history="1">
        <w:r w:rsidR="005125B1" w:rsidRPr="006B348C">
          <w:rPr>
            <w:rStyle w:val="Hyperlink"/>
            <w:noProof/>
          </w:rPr>
          <w:t xml:space="preserve">Table 114: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_Toc39880845 \h </w:instrText>
        </w:r>
        <w:r w:rsidR="005125B1">
          <w:rPr>
            <w:noProof/>
            <w:webHidden/>
          </w:rPr>
        </w:r>
        <w:r w:rsidR="005125B1">
          <w:rPr>
            <w:noProof/>
            <w:webHidden/>
          </w:rPr>
          <w:fldChar w:fldCharType="separate"/>
        </w:r>
        <w:r w:rsidR="00A2710C">
          <w:rPr>
            <w:noProof/>
            <w:webHidden/>
          </w:rPr>
          <w:t>142</w:t>
        </w:r>
        <w:r w:rsidR="005125B1">
          <w:rPr>
            <w:noProof/>
            <w:webHidden/>
          </w:rPr>
          <w:fldChar w:fldCharType="end"/>
        </w:r>
      </w:hyperlink>
    </w:p>
    <w:p w14:paraId="1427EBB5" w14:textId="0454883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6" w:history="1">
        <w:r w:rsidR="005125B1" w:rsidRPr="006B348C">
          <w:rPr>
            <w:rStyle w:val="Hyperlink"/>
            <w:noProof/>
          </w:rPr>
          <w:t>Table 115: Attributes of element &lt;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K Joint</w:t>
        </w:r>
        <w:r w:rsidR="005125B1">
          <w:rPr>
            <w:noProof/>
            <w:webHidden/>
          </w:rPr>
          <w:tab/>
        </w:r>
        <w:r w:rsidR="005125B1">
          <w:rPr>
            <w:noProof/>
            <w:webHidden/>
          </w:rPr>
          <w:fldChar w:fldCharType="begin"/>
        </w:r>
        <w:r w:rsidR="005125B1">
          <w:rPr>
            <w:noProof/>
            <w:webHidden/>
          </w:rPr>
          <w:instrText xml:space="preserve"> PAGEREF _Toc39880846 \h </w:instrText>
        </w:r>
        <w:r w:rsidR="005125B1">
          <w:rPr>
            <w:noProof/>
            <w:webHidden/>
          </w:rPr>
        </w:r>
        <w:r w:rsidR="005125B1">
          <w:rPr>
            <w:noProof/>
            <w:webHidden/>
          </w:rPr>
          <w:fldChar w:fldCharType="separate"/>
        </w:r>
        <w:r w:rsidR="00A2710C">
          <w:rPr>
            <w:noProof/>
            <w:webHidden/>
          </w:rPr>
          <w:t>143</w:t>
        </w:r>
        <w:r w:rsidR="005125B1">
          <w:rPr>
            <w:noProof/>
            <w:webHidden/>
          </w:rPr>
          <w:fldChar w:fldCharType="end"/>
        </w:r>
      </w:hyperlink>
    </w:p>
    <w:p w14:paraId="5A8A3FDE" w14:textId="71DFDA4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7" w:history="1">
        <w:r w:rsidR="005125B1" w:rsidRPr="006B348C">
          <w:rPr>
            <w:rStyle w:val="Hyperlink"/>
            <w:noProof/>
          </w:rPr>
          <w:t>Table 116: Parameters of Cruciform Joint</w:t>
        </w:r>
        <w:r w:rsidR="005125B1">
          <w:rPr>
            <w:noProof/>
            <w:webHidden/>
          </w:rPr>
          <w:tab/>
        </w:r>
        <w:r w:rsidR="005125B1">
          <w:rPr>
            <w:noProof/>
            <w:webHidden/>
          </w:rPr>
          <w:fldChar w:fldCharType="begin"/>
        </w:r>
        <w:r w:rsidR="005125B1">
          <w:rPr>
            <w:noProof/>
            <w:webHidden/>
          </w:rPr>
          <w:instrText xml:space="preserve"> PAGEREF _Toc39880847 \h </w:instrText>
        </w:r>
        <w:r w:rsidR="005125B1">
          <w:rPr>
            <w:noProof/>
            <w:webHidden/>
          </w:rPr>
        </w:r>
        <w:r w:rsidR="005125B1">
          <w:rPr>
            <w:noProof/>
            <w:webHidden/>
          </w:rPr>
          <w:fldChar w:fldCharType="separate"/>
        </w:r>
        <w:r w:rsidR="00A2710C">
          <w:rPr>
            <w:noProof/>
            <w:webHidden/>
          </w:rPr>
          <w:t>144</w:t>
        </w:r>
        <w:r w:rsidR="005125B1">
          <w:rPr>
            <w:noProof/>
            <w:webHidden/>
          </w:rPr>
          <w:fldChar w:fldCharType="end"/>
        </w:r>
      </w:hyperlink>
    </w:p>
    <w:p w14:paraId="04C0FB92" w14:textId="3B2D397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8" w:history="1">
        <w:r w:rsidR="005125B1" w:rsidRPr="006B348C">
          <w:rPr>
            <w:rStyle w:val="Hyperlink"/>
            <w:noProof/>
          </w:rPr>
          <w:t xml:space="preserve">Table 117: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_Toc39880848 \h </w:instrText>
        </w:r>
        <w:r w:rsidR="005125B1">
          <w:rPr>
            <w:noProof/>
            <w:webHidden/>
          </w:rPr>
        </w:r>
        <w:r w:rsidR="005125B1">
          <w:rPr>
            <w:noProof/>
            <w:webHidden/>
          </w:rPr>
          <w:fldChar w:fldCharType="separate"/>
        </w:r>
        <w:r w:rsidR="00A2710C">
          <w:rPr>
            <w:noProof/>
            <w:webHidden/>
          </w:rPr>
          <w:t>145</w:t>
        </w:r>
        <w:r w:rsidR="005125B1">
          <w:rPr>
            <w:noProof/>
            <w:webHidden/>
          </w:rPr>
          <w:fldChar w:fldCharType="end"/>
        </w:r>
      </w:hyperlink>
    </w:p>
    <w:p w14:paraId="7A7FD44C" w14:textId="5198099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49" w:history="1">
        <w:r w:rsidR="005125B1" w:rsidRPr="006B348C">
          <w:rPr>
            <w:rStyle w:val="Hyperlink"/>
            <w:noProof/>
          </w:rPr>
          <w:t xml:space="preserve">Table 118: Value Dependency of Attribute </w:t>
        </w:r>
        <w:r w:rsidR="005125B1" w:rsidRPr="006B348C">
          <w:rPr>
            <w:rStyle w:val="Hyperlink"/>
            <w:rFonts w:ascii="Courier New" w:hAnsi="Courier New" w:cs="Courier New"/>
            <w:i/>
            <w:noProof/>
          </w:rPr>
          <w:t>thickness</w:t>
        </w:r>
        <w:r w:rsidR="005125B1">
          <w:rPr>
            <w:noProof/>
            <w:webHidden/>
          </w:rPr>
          <w:tab/>
        </w:r>
        <w:r w:rsidR="005125B1">
          <w:rPr>
            <w:noProof/>
            <w:webHidden/>
          </w:rPr>
          <w:fldChar w:fldCharType="begin"/>
        </w:r>
        <w:r w:rsidR="005125B1">
          <w:rPr>
            <w:noProof/>
            <w:webHidden/>
          </w:rPr>
          <w:instrText xml:space="preserve"> PAGEREF _Toc39880849 \h </w:instrText>
        </w:r>
        <w:r w:rsidR="005125B1">
          <w:rPr>
            <w:noProof/>
            <w:webHidden/>
          </w:rPr>
        </w:r>
        <w:r w:rsidR="005125B1">
          <w:rPr>
            <w:noProof/>
            <w:webHidden/>
          </w:rPr>
          <w:fldChar w:fldCharType="separate"/>
        </w:r>
        <w:r w:rsidR="00A2710C">
          <w:rPr>
            <w:noProof/>
            <w:webHidden/>
          </w:rPr>
          <w:t>146</w:t>
        </w:r>
        <w:r w:rsidR="005125B1">
          <w:rPr>
            <w:noProof/>
            <w:webHidden/>
          </w:rPr>
          <w:fldChar w:fldCharType="end"/>
        </w:r>
      </w:hyperlink>
    </w:p>
    <w:p w14:paraId="150053A9" w14:textId="409E07A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0" w:history="1">
        <w:r w:rsidR="005125B1" w:rsidRPr="006B348C">
          <w:rPr>
            <w:rStyle w:val="Hyperlink"/>
            <w:noProof/>
          </w:rPr>
          <w:t xml:space="preserve">Table 119: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Cruciform Joint</w:t>
        </w:r>
        <w:r w:rsidR="005125B1">
          <w:rPr>
            <w:noProof/>
            <w:webHidden/>
          </w:rPr>
          <w:tab/>
        </w:r>
        <w:r w:rsidR="005125B1">
          <w:rPr>
            <w:noProof/>
            <w:webHidden/>
          </w:rPr>
          <w:fldChar w:fldCharType="begin"/>
        </w:r>
        <w:r w:rsidR="005125B1">
          <w:rPr>
            <w:noProof/>
            <w:webHidden/>
          </w:rPr>
          <w:instrText xml:space="preserve"> PAGEREF _Toc39880850 \h </w:instrText>
        </w:r>
        <w:r w:rsidR="005125B1">
          <w:rPr>
            <w:noProof/>
            <w:webHidden/>
          </w:rPr>
        </w:r>
        <w:r w:rsidR="005125B1">
          <w:rPr>
            <w:noProof/>
            <w:webHidden/>
          </w:rPr>
          <w:fldChar w:fldCharType="separate"/>
        </w:r>
        <w:r w:rsidR="00A2710C">
          <w:rPr>
            <w:noProof/>
            <w:webHidden/>
          </w:rPr>
          <w:t>147</w:t>
        </w:r>
        <w:r w:rsidR="005125B1">
          <w:rPr>
            <w:noProof/>
            <w:webHidden/>
          </w:rPr>
          <w:fldChar w:fldCharType="end"/>
        </w:r>
      </w:hyperlink>
    </w:p>
    <w:p w14:paraId="48962B2C" w14:textId="5592B02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1" w:history="1">
        <w:r w:rsidR="005125B1" w:rsidRPr="006B348C">
          <w:rPr>
            <w:rStyle w:val="Hyperlink"/>
            <w:noProof/>
          </w:rPr>
          <w:t>Table 120: Parameters of Flared joint</w:t>
        </w:r>
        <w:r w:rsidR="005125B1">
          <w:rPr>
            <w:noProof/>
            <w:webHidden/>
          </w:rPr>
          <w:tab/>
        </w:r>
        <w:r w:rsidR="005125B1">
          <w:rPr>
            <w:noProof/>
            <w:webHidden/>
          </w:rPr>
          <w:fldChar w:fldCharType="begin"/>
        </w:r>
        <w:r w:rsidR="005125B1">
          <w:rPr>
            <w:noProof/>
            <w:webHidden/>
          </w:rPr>
          <w:instrText xml:space="preserve"> PAGEREF _Toc39880851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4031A57" w14:textId="72E1566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2" w:history="1">
        <w:r w:rsidR="005125B1" w:rsidRPr="006B348C">
          <w:rPr>
            <w:rStyle w:val="Hyperlink"/>
            <w:noProof/>
          </w:rPr>
          <w:t xml:space="preserve">Table 121: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weld_position/&gt;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_Toc39880852 \h </w:instrText>
        </w:r>
        <w:r w:rsidR="005125B1">
          <w:rPr>
            <w:noProof/>
            <w:webHidden/>
          </w:rPr>
        </w:r>
        <w:r w:rsidR="005125B1">
          <w:rPr>
            <w:noProof/>
            <w:webHidden/>
          </w:rPr>
          <w:fldChar w:fldCharType="separate"/>
        </w:r>
        <w:r w:rsidR="00A2710C">
          <w:rPr>
            <w:noProof/>
            <w:webHidden/>
          </w:rPr>
          <w:t>148</w:t>
        </w:r>
        <w:r w:rsidR="005125B1">
          <w:rPr>
            <w:noProof/>
            <w:webHidden/>
          </w:rPr>
          <w:fldChar w:fldCharType="end"/>
        </w:r>
      </w:hyperlink>
    </w:p>
    <w:p w14:paraId="46164FE6" w14:textId="3CEE9BB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3" w:history="1">
        <w:r w:rsidR="005125B1" w:rsidRPr="006B348C">
          <w:rPr>
            <w:rStyle w:val="Hyperlink"/>
            <w:noProof/>
          </w:rPr>
          <w:t xml:space="preserve">Table 122: Attributes of element </w:t>
        </w:r>
        <w:r w:rsidR="005125B1" w:rsidRPr="006B348C">
          <w:rPr>
            <w:rStyle w:val="Hyperlink"/>
            <w:rFonts w:ascii="Courier New" w:hAnsi="Courier New" w:cs="Courier New"/>
            <w:i/>
            <w:noProof/>
          </w:rPr>
          <w:t>&lt;</w:t>
        </w:r>
        <w:r w:rsidR="005125B1" w:rsidRPr="006B348C">
          <w:rPr>
            <w:rStyle w:val="Hyperlink"/>
            <w:rFonts w:ascii="Courier New" w:hAnsi="Courier New" w:cs="Courier New"/>
            <w:i/>
            <w:noProof/>
            <w:kern w:val="22"/>
          </w:rPr>
          <w:t>sheet_parameter/&gt;</w:t>
        </w:r>
        <w:r w:rsidR="005125B1" w:rsidRPr="006B348C">
          <w:rPr>
            <w:rStyle w:val="Hyperlink"/>
            <w:noProof/>
          </w:rPr>
          <w:t xml:space="preserve"> for Flared Joint</w:t>
        </w:r>
        <w:r w:rsidR="005125B1">
          <w:rPr>
            <w:noProof/>
            <w:webHidden/>
          </w:rPr>
          <w:tab/>
        </w:r>
        <w:r w:rsidR="005125B1">
          <w:rPr>
            <w:noProof/>
            <w:webHidden/>
          </w:rPr>
          <w:fldChar w:fldCharType="begin"/>
        </w:r>
        <w:r w:rsidR="005125B1">
          <w:rPr>
            <w:noProof/>
            <w:webHidden/>
          </w:rPr>
          <w:instrText xml:space="preserve"> PAGEREF _Toc39880853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610411A8" w14:textId="20D83564"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4" w:history="1">
        <w:r w:rsidR="005125B1" w:rsidRPr="006B348C">
          <w:rPr>
            <w:rStyle w:val="Hyperlink"/>
            <w:noProof/>
          </w:rPr>
          <w:t xml:space="preserve">Table 123: Attributes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_Toc39880854 \h </w:instrText>
        </w:r>
        <w:r w:rsidR="005125B1">
          <w:rPr>
            <w:noProof/>
            <w:webHidden/>
          </w:rPr>
        </w:r>
        <w:r w:rsidR="005125B1">
          <w:rPr>
            <w:noProof/>
            <w:webHidden/>
          </w:rPr>
          <w:fldChar w:fldCharType="separate"/>
        </w:r>
        <w:r w:rsidR="00A2710C">
          <w:rPr>
            <w:noProof/>
            <w:webHidden/>
          </w:rPr>
          <w:t>149</w:t>
        </w:r>
        <w:r w:rsidR="005125B1">
          <w:rPr>
            <w:noProof/>
            <w:webHidden/>
          </w:rPr>
          <w:fldChar w:fldCharType="end"/>
        </w:r>
      </w:hyperlink>
    </w:p>
    <w:p w14:paraId="74263178" w14:textId="063BE7CF"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5" w:history="1">
        <w:r w:rsidR="005125B1" w:rsidRPr="006B348C">
          <w:rPr>
            <w:rStyle w:val="Hyperlink"/>
            <w:noProof/>
          </w:rPr>
          <w:t xml:space="preserve">Table 124: Nested elements of </w:t>
        </w:r>
        <w:r w:rsidR="005125B1" w:rsidRPr="006B348C">
          <w:rPr>
            <w:rStyle w:val="Hyperlink"/>
            <w:rFonts w:ascii="Courier New" w:hAnsi="Courier New" w:cs="Courier New"/>
            <w:i/>
            <w:noProof/>
          </w:rPr>
          <w:t>&lt;connection_1d/&gt;</w:t>
        </w:r>
        <w:r w:rsidR="005125B1">
          <w:rPr>
            <w:noProof/>
            <w:webHidden/>
          </w:rPr>
          <w:tab/>
        </w:r>
        <w:r w:rsidR="005125B1">
          <w:rPr>
            <w:noProof/>
            <w:webHidden/>
          </w:rPr>
          <w:fldChar w:fldCharType="begin"/>
        </w:r>
        <w:r w:rsidR="005125B1">
          <w:rPr>
            <w:noProof/>
            <w:webHidden/>
          </w:rPr>
          <w:instrText xml:space="preserve"> PAGEREF _Toc39880855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7844C7D2" w14:textId="71A0B65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6" w:history="1">
        <w:r w:rsidR="005125B1" w:rsidRPr="006B348C">
          <w:rPr>
            <w:rStyle w:val="Hyperlink"/>
            <w:noProof/>
          </w:rPr>
          <w:t xml:space="preserve">Table 125: Attributes of element </w:t>
        </w:r>
        <w:r w:rsidR="005125B1" w:rsidRPr="006B348C">
          <w:rPr>
            <w:rStyle w:val="Hyperlink"/>
            <w:rFonts w:ascii="Courier New" w:hAnsi="Courier New" w:cs="Courier New"/>
            <w:i/>
            <w:noProof/>
          </w:rPr>
          <w:t>&lt;adhesive_line/&gt;</w:t>
        </w:r>
        <w:r w:rsidR="005125B1">
          <w:rPr>
            <w:noProof/>
            <w:webHidden/>
          </w:rPr>
          <w:tab/>
        </w:r>
        <w:r w:rsidR="005125B1">
          <w:rPr>
            <w:noProof/>
            <w:webHidden/>
          </w:rPr>
          <w:fldChar w:fldCharType="begin"/>
        </w:r>
        <w:r w:rsidR="005125B1">
          <w:rPr>
            <w:noProof/>
            <w:webHidden/>
          </w:rPr>
          <w:instrText xml:space="preserve"> PAGEREF _Toc39880856 \h </w:instrText>
        </w:r>
        <w:r w:rsidR="005125B1">
          <w:rPr>
            <w:noProof/>
            <w:webHidden/>
          </w:rPr>
        </w:r>
        <w:r w:rsidR="005125B1">
          <w:rPr>
            <w:noProof/>
            <w:webHidden/>
          </w:rPr>
          <w:fldChar w:fldCharType="separate"/>
        </w:r>
        <w:r w:rsidR="00A2710C">
          <w:rPr>
            <w:noProof/>
            <w:webHidden/>
          </w:rPr>
          <w:t>150</w:t>
        </w:r>
        <w:r w:rsidR="005125B1">
          <w:rPr>
            <w:noProof/>
            <w:webHidden/>
          </w:rPr>
          <w:fldChar w:fldCharType="end"/>
        </w:r>
      </w:hyperlink>
    </w:p>
    <w:p w14:paraId="01B2AD9E" w14:textId="04961700"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7" w:history="1">
        <w:r w:rsidR="005125B1" w:rsidRPr="006B348C">
          <w:rPr>
            <w:rStyle w:val="Hyperlink"/>
            <w:noProof/>
          </w:rPr>
          <w:t xml:space="preserve">Table 126: Attributes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_Toc39880857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EBB3049" w14:textId="62665866"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8" w:history="1">
        <w:r w:rsidR="005125B1" w:rsidRPr="006B348C">
          <w:rPr>
            <w:rStyle w:val="Hyperlink"/>
            <w:noProof/>
          </w:rPr>
          <w:t xml:space="preserve">Table 127: Nested elements of </w:t>
        </w:r>
        <w:r w:rsidR="005125B1" w:rsidRPr="006B348C">
          <w:rPr>
            <w:rStyle w:val="Hyperlink"/>
            <w:rFonts w:ascii="Courier New" w:hAnsi="Courier New" w:cs="Courier New"/>
            <w:i/>
            <w:noProof/>
          </w:rPr>
          <w:t xml:space="preserve">&lt;connection_1d/&gt; </w:t>
        </w:r>
        <w:r w:rsidR="005125B1" w:rsidRPr="006B348C">
          <w:rPr>
            <w:rStyle w:val="Hyperlink"/>
            <w:noProof/>
          </w:rPr>
          <w:t xml:space="preserve">for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_Toc39880858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2E38289B" w14:textId="1A9B76CE"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59" w:history="1">
        <w:r w:rsidR="005125B1" w:rsidRPr="006B348C">
          <w:rPr>
            <w:rStyle w:val="Hyperlink"/>
            <w:noProof/>
          </w:rPr>
          <w:t xml:space="preserve">Table 128: Attributes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_Toc39880859 \h </w:instrText>
        </w:r>
        <w:r w:rsidR="005125B1">
          <w:rPr>
            <w:noProof/>
            <w:webHidden/>
          </w:rPr>
        </w:r>
        <w:r w:rsidR="005125B1">
          <w:rPr>
            <w:noProof/>
            <w:webHidden/>
          </w:rPr>
          <w:fldChar w:fldCharType="separate"/>
        </w:r>
        <w:r w:rsidR="00A2710C">
          <w:rPr>
            <w:noProof/>
            <w:webHidden/>
          </w:rPr>
          <w:t>153</w:t>
        </w:r>
        <w:r w:rsidR="005125B1">
          <w:rPr>
            <w:noProof/>
            <w:webHidden/>
          </w:rPr>
          <w:fldChar w:fldCharType="end"/>
        </w:r>
      </w:hyperlink>
    </w:p>
    <w:p w14:paraId="3B7A82BF" w14:textId="2938F70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0" w:history="1">
        <w:r w:rsidR="005125B1" w:rsidRPr="006B348C">
          <w:rPr>
            <w:rStyle w:val="Hyperlink"/>
            <w:noProof/>
          </w:rPr>
          <w:t xml:space="preserve">Table 129: Nested elements of element </w:t>
        </w:r>
        <w:r w:rsidR="005125B1" w:rsidRPr="006B348C">
          <w:rPr>
            <w:rStyle w:val="Hyperlink"/>
            <w:rFonts w:ascii="Courier New" w:hAnsi="Courier New" w:cs="Courier New"/>
            <w:i/>
            <w:noProof/>
          </w:rPr>
          <w:t>&lt;hemming/&gt;</w:t>
        </w:r>
        <w:r w:rsidR="005125B1">
          <w:rPr>
            <w:noProof/>
            <w:webHidden/>
          </w:rPr>
          <w:tab/>
        </w:r>
        <w:r w:rsidR="005125B1">
          <w:rPr>
            <w:noProof/>
            <w:webHidden/>
          </w:rPr>
          <w:fldChar w:fldCharType="begin"/>
        </w:r>
        <w:r w:rsidR="005125B1">
          <w:rPr>
            <w:noProof/>
            <w:webHidden/>
          </w:rPr>
          <w:instrText xml:space="preserve"> PAGEREF _Toc39880860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5F6BB51" w14:textId="3A2F1B6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1" w:history="1">
        <w:r w:rsidR="005125B1" w:rsidRPr="006B348C">
          <w:rPr>
            <w:rStyle w:val="Hyperlink"/>
            <w:noProof/>
          </w:rPr>
          <w:t xml:space="preserve">Table 130: Attributes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_Toc39880861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457CFBC6" w14:textId="5035EB5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2" w:history="1">
        <w:r w:rsidR="005125B1" w:rsidRPr="006B348C">
          <w:rPr>
            <w:rStyle w:val="Hyperlink"/>
            <w:noProof/>
          </w:rPr>
          <w:t xml:space="preserve">Table 131: Nested elements of element </w:t>
        </w:r>
        <w:r w:rsidR="005125B1" w:rsidRPr="006B348C">
          <w:rPr>
            <w:rStyle w:val="Hyperlink"/>
            <w:rFonts w:ascii="Courier New" w:hAnsi="Courier New" w:cs="Courier New"/>
            <w:i/>
            <w:noProof/>
          </w:rPr>
          <w:t>&lt;region/&gt;</w:t>
        </w:r>
        <w:r w:rsidR="005125B1">
          <w:rPr>
            <w:noProof/>
            <w:webHidden/>
          </w:rPr>
          <w:tab/>
        </w:r>
        <w:r w:rsidR="005125B1">
          <w:rPr>
            <w:noProof/>
            <w:webHidden/>
          </w:rPr>
          <w:fldChar w:fldCharType="begin"/>
        </w:r>
        <w:r w:rsidR="005125B1">
          <w:rPr>
            <w:noProof/>
            <w:webHidden/>
          </w:rPr>
          <w:instrText xml:space="preserve"> PAGEREF _Toc39880862 \h </w:instrText>
        </w:r>
        <w:r w:rsidR="005125B1">
          <w:rPr>
            <w:noProof/>
            <w:webHidden/>
          </w:rPr>
        </w:r>
        <w:r w:rsidR="005125B1">
          <w:rPr>
            <w:noProof/>
            <w:webHidden/>
          </w:rPr>
          <w:fldChar w:fldCharType="separate"/>
        </w:r>
        <w:r w:rsidR="00A2710C">
          <w:rPr>
            <w:noProof/>
            <w:webHidden/>
          </w:rPr>
          <w:t>154</w:t>
        </w:r>
        <w:r w:rsidR="005125B1">
          <w:rPr>
            <w:noProof/>
            <w:webHidden/>
          </w:rPr>
          <w:fldChar w:fldCharType="end"/>
        </w:r>
      </w:hyperlink>
    </w:p>
    <w:p w14:paraId="66D3C39A" w14:textId="6FCB735C"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3" w:history="1">
        <w:r w:rsidR="005125B1" w:rsidRPr="006B348C">
          <w:rPr>
            <w:rStyle w:val="Hyperlink"/>
            <w:noProof/>
          </w:rPr>
          <w:t xml:space="preserve">Table 132: Nested elements of </w:t>
        </w:r>
        <w:r w:rsidR="005125B1" w:rsidRPr="006B348C">
          <w:rPr>
            <w:rStyle w:val="Hyperlink"/>
            <w:rFonts w:ascii="Courier New" w:hAnsi="Courier New" w:cs="Courier New"/>
            <w:i/>
            <w:noProof/>
          </w:rPr>
          <w:t>&lt;connection_1d/&gt;</w:t>
        </w:r>
        <w:r w:rsidR="005125B1" w:rsidRPr="006B348C">
          <w:rPr>
            <w:rStyle w:val="Hyperlink"/>
            <w:noProof/>
          </w:rPr>
          <w:t xml:space="preserve"> for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_Toc39880863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503E1A1" w14:textId="320FE1D7"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4" w:history="1">
        <w:r w:rsidR="005125B1" w:rsidRPr="006B348C">
          <w:rPr>
            <w:rStyle w:val="Hyperlink"/>
            <w:noProof/>
          </w:rPr>
          <w:t xml:space="preserve">Table 133: Nested elements of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_Toc39880864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60F3D2E6" w14:textId="10ADF6F8"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5" w:history="1">
        <w:r w:rsidR="005125B1" w:rsidRPr="006B348C">
          <w:rPr>
            <w:rStyle w:val="Hyperlink"/>
            <w:noProof/>
          </w:rPr>
          <w:t xml:space="preserve">Table 134: Attributes of element </w:t>
        </w:r>
        <w:r w:rsidR="005125B1" w:rsidRPr="006B348C">
          <w:rPr>
            <w:rStyle w:val="Hyperlink"/>
            <w:rFonts w:ascii="Courier New" w:hAnsi="Courier New" w:cs="Courier New"/>
            <w:i/>
            <w:noProof/>
          </w:rPr>
          <w:t>&lt;sequence_connection_0d/&gt;</w:t>
        </w:r>
        <w:r w:rsidR="005125B1">
          <w:rPr>
            <w:noProof/>
            <w:webHidden/>
          </w:rPr>
          <w:tab/>
        </w:r>
        <w:r w:rsidR="005125B1">
          <w:rPr>
            <w:noProof/>
            <w:webHidden/>
          </w:rPr>
          <w:fldChar w:fldCharType="begin"/>
        </w:r>
        <w:r w:rsidR="005125B1">
          <w:rPr>
            <w:noProof/>
            <w:webHidden/>
          </w:rPr>
          <w:instrText xml:space="preserve"> PAGEREF _Toc39880865 \h </w:instrText>
        </w:r>
        <w:r w:rsidR="005125B1">
          <w:rPr>
            <w:noProof/>
            <w:webHidden/>
          </w:rPr>
        </w:r>
        <w:r w:rsidR="005125B1">
          <w:rPr>
            <w:noProof/>
            <w:webHidden/>
          </w:rPr>
          <w:fldChar w:fldCharType="separate"/>
        </w:r>
        <w:r w:rsidR="00A2710C">
          <w:rPr>
            <w:noProof/>
            <w:webHidden/>
          </w:rPr>
          <w:t>157</w:t>
        </w:r>
        <w:r w:rsidR="005125B1">
          <w:rPr>
            <w:noProof/>
            <w:webHidden/>
          </w:rPr>
          <w:fldChar w:fldCharType="end"/>
        </w:r>
      </w:hyperlink>
    </w:p>
    <w:p w14:paraId="04EEB399" w14:textId="76CBC47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6" w:history="1">
        <w:r w:rsidR="005125B1" w:rsidRPr="006B348C">
          <w:rPr>
            <w:rStyle w:val="Hyperlink"/>
            <w:noProof/>
          </w:rPr>
          <w:t xml:space="preserve">Table 135: Attributes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_Toc39880866 \h </w:instrText>
        </w:r>
        <w:r w:rsidR="005125B1">
          <w:rPr>
            <w:noProof/>
            <w:webHidden/>
          </w:rPr>
        </w:r>
        <w:r w:rsidR="005125B1">
          <w:rPr>
            <w:noProof/>
            <w:webHidden/>
          </w:rPr>
          <w:fldChar w:fldCharType="separate"/>
        </w:r>
        <w:r w:rsidR="00A2710C">
          <w:rPr>
            <w:noProof/>
            <w:webHidden/>
          </w:rPr>
          <w:t>158</w:t>
        </w:r>
        <w:r w:rsidR="005125B1">
          <w:rPr>
            <w:noProof/>
            <w:webHidden/>
          </w:rPr>
          <w:fldChar w:fldCharType="end"/>
        </w:r>
      </w:hyperlink>
    </w:p>
    <w:p w14:paraId="546CB997" w14:textId="0FF5435B"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7" w:history="1">
        <w:r w:rsidR="005125B1" w:rsidRPr="006B348C">
          <w:rPr>
            <w:rStyle w:val="Hyperlink"/>
            <w:noProof/>
          </w:rPr>
          <w:t xml:space="preserve">Table 136: Nested elements of </w:t>
        </w:r>
        <w:r w:rsidR="005125B1" w:rsidRPr="006B348C">
          <w:rPr>
            <w:rStyle w:val="Hyperlink"/>
            <w:rFonts w:ascii="Courier New" w:hAnsi="Courier New" w:cs="Courier New"/>
            <w:i/>
            <w:noProof/>
          </w:rPr>
          <w:t>&lt;loc_list&gt;</w:t>
        </w:r>
        <w:r w:rsidR="005125B1">
          <w:rPr>
            <w:noProof/>
            <w:webHidden/>
          </w:rPr>
          <w:tab/>
        </w:r>
        <w:r w:rsidR="005125B1">
          <w:rPr>
            <w:noProof/>
            <w:webHidden/>
          </w:rPr>
          <w:fldChar w:fldCharType="begin"/>
        </w:r>
        <w:r w:rsidR="005125B1">
          <w:rPr>
            <w:noProof/>
            <w:webHidden/>
          </w:rPr>
          <w:instrText xml:space="preserve"> PAGEREF _Toc39880867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6A18BADB" w14:textId="73E3E4EA"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8" w:history="1">
        <w:r w:rsidR="005125B1" w:rsidRPr="006B348C">
          <w:rPr>
            <w:rStyle w:val="Hyperlink"/>
            <w:noProof/>
          </w:rPr>
          <w:t xml:space="preserve">Table 137: Attributes of element </w:t>
        </w:r>
        <w:r w:rsidR="005125B1" w:rsidRPr="006B348C">
          <w:rPr>
            <w:rStyle w:val="Hyperlink"/>
            <w:rFonts w:ascii="Courier New" w:hAnsi="Courier New" w:cs="Courier New"/>
            <w:i/>
            <w:noProof/>
          </w:rPr>
          <w:t>&lt;loc/&gt;</w:t>
        </w:r>
        <w:r w:rsidR="005125B1">
          <w:rPr>
            <w:noProof/>
            <w:webHidden/>
          </w:rPr>
          <w:tab/>
        </w:r>
        <w:r w:rsidR="005125B1">
          <w:rPr>
            <w:noProof/>
            <w:webHidden/>
          </w:rPr>
          <w:fldChar w:fldCharType="begin"/>
        </w:r>
        <w:r w:rsidR="005125B1">
          <w:rPr>
            <w:noProof/>
            <w:webHidden/>
          </w:rPr>
          <w:instrText xml:space="preserve"> PAGEREF _Toc39880868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51C55E11" w14:textId="77479AE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69" w:history="1">
        <w:r w:rsidR="005125B1" w:rsidRPr="006B348C">
          <w:rPr>
            <w:rStyle w:val="Hyperlink"/>
            <w:noProof/>
          </w:rPr>
          <w:t xml:space="preserve">Table 138: Nested elements of element </w:t>
        </w:r>
        <w:r w:rsidR="005125B1" w:rsidRPr="006B348C">
          <w:rPr>
            <w:rStyle w:val="Hyperlink"/>
            <w:rFonts w:ascii="Courier New" w:hAnsi="Courier New" w:cs="Courier New"/>
            <w:i/>
            <w:noProof/>
          </w:rPr>
          <w:t>&lt;face_list&gt;</w:t>
        </w:r>
        <w:r w:rsidR="005125B1">
          <w:rPr>
            <w:noProof/>
            <w:webHidden/>
          </w:rPr>
          <w:tab/>
        </w:r>
        <w:r w:rsidR="005125B1">
          <w:rPr>
            <w:noProof/>
            <w:webHidden/>
          </w:rPr>
          <w:fldChar w:fldCharType="begin"/>
        </w:r>
        <w:r w:rsidR="005125B1">
          <w:rPr>
            <w:noProof/>
            <w:webHidden/>
          </w:rPr>
          <w:instrText xml:space="preserve"> PAGEREF _Toc39880869 \h </w:instrText>
        </w:r>
        <w:r w:rsidR="005125B1">
          <w:rPr>
            <w:noProof/>
            <w:webHidden/>
          </w:rPr>
        </w:r>
        <w:r w:rsidR="005125B1">
          <w:rPr>
            <w:noProof/>
            <w:webHidden/>
          </w:rPr>
          <w:fldChar w:fldCharType="separate"/>
        </w:r>
        <w:r w:rsidR="00A2710C">
          <w:rPr>
            <w:noProof/>
            <w:webHidden/>
          </w:rPr>
          <w:t>159</w:t>
        </w:r>
        <w:r w:rsidR="005125B1">
          <w:rPr>
            <w:noProof/>
            <w:webHidden/>
          </w:rPr>
          <w:fldChar w:fldCharType="end"/>
        </w:r>
      </w:hyperlink>
    </w:p>
    <w:p w14:paraId="1BB68B58" w14:textId="51F00EE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0" w:history="1">
        <w:r w:rsidR="005125B1" w:rsidRPr="006B348C">
          <w:rPr>
            <w:rStyle w:val="Hyperlink"/>
            <w:noProof/>
          </w:rPr>
          <w:t xml:space="preserve">Table 139: Attributes of element </w:t>
        </w:r>
        <w:r w:rsidR="005125B1" w:rsidRPr="006B348C">
          <w:rPr>
            <w:rStyle w:val="Hyperlink"/>
            <w:rFonts w:ascii="Courier New" w:hAnsi="Courier New" w:cs="Courier New"/>
            <w:i/>
            <w:noProof/>
          </w:rPr>
          <w:t>&lt;face/&gt;</w:t>
        </w:r>
        <w:r w:rsidR="005125B1">
          <w:rPr>
            <w:noProof/>
            <w:webHidden/>
          </w:rPr>
          <w:tab/>
        </w:r>
        <w:r w:rsidR="005125B1">
          <w:rPr>
            <w:noProof/>
            <w:webHidden/>
          </w:rPr>
          <w:fldChar w:fldCharType="begin"/>
        </w:r>
        <w:r w:rsidR="005125B1">
          <w:rPr>
            <w:noProof/>
            <w:webHidden/>
          </w:rPr>
          <w:instrText xml:space="preserve"> PAGEREF _Toc39880870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450C684A" w14:textId="6E496F85"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1" w:history="1">
        <w:r w:rsidR="005125B1" w:rsidRPr="006B348C">
          <w:rPr>
            <w:rStyle w:val="Hyperlink"/>
            <w:noProof/>
          </w:rPr>
          <w:t xml:space="preserve">Table 140: Nested elements of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_Toc39880871 \h </w:instrText>
        </w:r>
        <w:r w:rsidR="005125B1">
          <w:rPr>
            <w:noProof/>
            <w:webHidden/>
          </w:rPr>
        </w:r>
        <w:r w:rsidR="005125B1">
          <w:rPr>
            <w:noProof/>
            <w:webHidden/>
          </w:rPr>
          <w:fldChar w:fldCharType="separate"/>
        </w:r>
        <w:r w:rsidR="00A2710C">
          <w:rPr>
            <w:noProof/>
            <w:webHidden/>
          </w:rPr>
          <w:t>160</w:t>
        </w:r>
        <w:r w:rsidR="005125B1">
          <w:rPr>
            <w:noProof/>
            <w:webHidden/>
          </w:rPr>
          <w:fldChar w:fldCharType="end"/>
        </w:r>
      </w:hyperlink>
    </w:p>
    <w:p w14:paraId="0809B701" w14:textId="75FB6B92"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2" w:history="1">
        <w:r w:rsidR="005125B1" w:rsidRPr="006B348C">
          <w:rPr>
            <w:rStyle w:val="Hyperlink"/>
            <w:noProof/>
          </w:rPr>
          <w:t xml:space="preserve">Table 141: Attributes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_Toc39880872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77BE45DA" w14:textId="39F83769"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3" w:history="1">
        <w:r w:rsidR="005125B1" w:rsidRPr="006B348C">
          <w:rPr>
            <w:rStyle w:val="Hyperlink"/>
            <w:noProof/>
          </w:rPr>
          <w:t xml:space="preserve">Table 142: Nested elements of element </w:t>
        </w:r>
        <w:r w:rsidR="005125B1" w:rsidRPr="006B348C">
          <w:rPr>
            <w:rStyle w:val="Hyperlink"/>
            <w:rFonts w:ascii="Courier New" w:hAnsi="Courier New" w:cs="Courier New"/>
            <w:i/>
            <w:noProof/>
          </w:rPr>
          <w:t>&lt;connection_2d/&gt;</w:t>
        </w:r>
        <w:r w:rsidR="005125B1">
          <w:rPr>
            <w:noProof/>
            <w:webHidden/>
          </w:rPr>
          <w:tab/>
        </w:r>
        <w:r w:rsidR="005125B1">
          <w:rPr>
            <w:noProof/>
            <w:webHidden/>
          </w:rPr>
          <w:fldChar w:fldCharType="begin"/>
        </w:r>
        <w:r w:rsidR="005125B1">
          <w:rPr>
            <w:noProof/>
            <w:webHidden/>
          </w:rPr>
          <w:instrText xml:space="preserve"> PAGEREF _Toc39880873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598AA7A4" w14:textId="00450451" w:rsidR="005125B1" w:rsidRDefault="0051248B">
      <w:pPr>
        <w:pStyle w:val="TableofFigures"/>
        <w:tabs>
          <w:tab w:val="right" w:leader="dot" w:pos="9060"/>
        </w:tabs>
        <w:rPr>
          <w:rFonts w:asciiTheme="minorHAnsi" w:eastAsiaTheme="minorEastAsia" w:hAnsiTheme="minorHAnsi" w:cstheme="minorBidi"/>
          <w:noProof/>
          <w:szCs w:val="22"/>
          <w:lang w:val="de-DE"/>
        </w:rPr>
      </w:pPr>
      <w:hyperlink w:anchor="_Toc39880874" w:history="1">
        <w:r w:rsidR="005125B1" w:rsidRPr="006B348C">
          <w:rPr>
            <w:rStyle w:val="Hyperlink"/>
            <w:noProof/>
          </w:rPr>
          <w:t xml:space="preserve">Table 143: Attributes of element </w:t>
        </w:r>
        <w:r w:rsidR="005125B1" w:rsidRPr="006B348C">
          <w:rPr>
            <w:rStyle w:val="Hyperlink"/>
            <w:rFonts w:ascii="Courier New" w:hAnsi="Courier New" w:cs="Courier New"/>
            <w:i/>
            <w:noProof/>
          </w:rPr>
          <w:t>&lt;adhesive_face/&gt;</w:t>
        </w:r>
        <w:r w:rsidR="005125B1">
          <w:rPr>
            <w:noProof/>
            <w:webHidden/>
          </w:rPr>
          <w:tab/>
        </w:r>
        <w:r w:rsidR="005125B1">
          <w:rPr>
            <w:noProof/>
            <w:webHidden/>
          </w:rPr>
          <w:fldChar w:fldCharType="begin"/>
        </w:r>
        <w:r w:rsidR="005125B1">
          <w:rPr>
            <w:noProof/>
            <w:webHidden/>
          </w:rPr>
          <w:instrText xml:space="preserve"> PAGEREF _Toc39880874 \h </w:instrText>
        </w:r>
        <w:r w:rsidR="005125B1">
          <w:rPr>
            <w:noProof/>
            <w:webHidden/>
          </w:rPr>
        </w:r>
        <w:r w:rsidR="005125B1">
          <w:rPr>
            <w:noProof/>
            <w:webHidden/>
          </w:rPr>
          <w:fldChar w:fldCharType="separate"/>
        </w:r>
        <w:r w:rsidR="00A2710C">
          <w:rPr>
            <w:noProof/>
            <w:webHidden/>
          </w:rPr>
          <w:t>161</w:t>
        </w:r>
        <w:r w:rsidR="005125B1">
          <w:rPr>
            <w:noProof/>
            <w:webHidden/>
          </w:rPr>
          <w:fldChar w:fldCharType="end"/>
        </w:r>
      </w:hyperlink>
    </w:p>
    <w:p w14:paraId="1CDD9CF8" w14:textId="329AA00F"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del w:id="5" w:author="nick" w:date="2020-05-31T15:26:00Z">
        <w:r w:rsidR="00C32D9E" w:rsidDel="009F7627">
          <w:rPr>
            <w:rStyle w:val="FormatvorlageLiteraturverzeichnis20ptFettZchn"/>
          </w:rPr>
          <w:delText>2016</w:delText>
        </w:r>
      </w:del>
      <w:ins w:id="6" w:author="nick" w:date="2020-05-31T15:26:00Z">
        <w:r w:rsidR="009F7627">
          <w:rPr>
            <w:rStyle w:val="FormatvorlageLiteraturverzeichnis20ptFettZchn"/>
          </w:rPr>
          <w:t>201</w:t>
        </w:r>
        <w:r w:rsidR="009F7627">
          <w:rPr>
            <w:rStyle w:val="FormatvorlageLiteraturverzeichnis20ptFettZchn"/>
          </w:rPr>
          <w:t>9</w:t>
        </w:r>
      </w:ins>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ins w:id="7" w:author="nick" w:date="2020-05-31T15:23:00Z"/>
          <w:lang w:val="de-DE"/>
        </w:rPr>
      </w:pPr>
      <w:ins w:id="8" w:author="nick" w:date="2020-05-31T15:23:00Z">
        <w:r>
          <w:rPr>
            <w:lang w:val="de-DE"/>
          </w:rPr>
          <w:t>Mr. Thomas Deiters (Volkswagen Osnabrück GmbH)</w:t>
        </w:r>
      </w:ins>
    </w:p>
    <w:p w14:paraId="2A977585" w14:textId="3846A14C" w:rsidR="007C39C1" w:rsidDel="009F7627" w:rsidRDefault="007C39C1" w:rsidP="007C39C1">
      <w:pPr>
        <w:rPr>
          <w:del w:id="9" w:author="nick" w:date="2020-05-31T15:18:00Z"/>
        </w:rPr>
      </w:pPr>
      <w:del w:id="10" w:author="nick" w:date="2020-05-31T15:18:00Z">
        <w:r w:rsidDel="009F7627">
          <w:delText xml:space="preserve">Dr. </w:delText>
        </w:r>
        <w:r w:rsidRPr="00E43D66" w:rsidDel="009F7627">
          <w:delText xml:space="preserve">Thomas </w:delText>
        </w:r>
        <w:r w:rsidRPr="00CA739E" w:rsidDel="009F7627">
          <w:delText>Bruder</w:delText>
        </w:r>
        <w:r w:rsidRPr="00E43D66" w:rsidDel="009F7627">
          <w:delText xml:space="preserve"> (BMW Group)</w:delText>
        </w:r>
      </w:del>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ins w:id="11" w:author="nick" w:date="2020-05-31T15:22:00Z"/>
          <w:lang w:val="de-DE"/>
        </w:rPr>
      </w:pPr>
      <w:ins w:id="12" w:author="nick" w:date="2020-05-31T15:22:00Z">
        <w:r>
          <w:rPr>
            <w:lang w:val="de-DE"/>
          </w:rPr>
          <w:t>Mr. Luc Feuvrier (Dassault Systems)</w:t>
        </w:r>
      </w:ins>
    </w:p>
    <w:p w14:paraId="1B49283A" w14:textId="77777777" w:rsidR="009F7627" w:rsidRPr="0009152C" w:rsidRDefault="009F7627" w:rsidP="009F7627">
      <w:pPr>
        <w:rPr>
          <w:ins w:id="13" w:author="nick" w:date="2020-05-31T15:23:00Z"/>
          <w:lang w:val="de-DE"/>
        </w:rPr>
      </w:pPr>
      <w:ins w:id="14" w:author="nick" w:date="2020-05-31T15:23:00Z">
        <w:r>
          <w:rPr>
            <w:lang w:val="de-DE"/>
          </w:rPr>
          <w:t>Dr. Ulrich Fox (Ford-Werke GmbH)</w:t>
        </w:r>
      </w:ins>
    </w:p>
    <w:p w14:paraId="5BC1A836" w14:textId="2D5FCA48" w:rsidR="007C39C1" w:rsidRPr="00226A3F" w:rsidDel="009F7627" w:rsidRDefault="007C39C1" w:rsidP="007C39C1">
      <w:pPr>
        <w:rPr>
          <w:del w:id="15" w:author="nick" w:date="2020-05-31T15:18:00Z"/>
        </w:rPr>
      </w:pPr>
      <w:del w:id="16" w:author="nick" w:date="2020-05-31T15:18:00Z">
        <w:r w:rsidDel="009F7627">
          <w:delText xml:space="preserve">Mr. </w:delText>
        </w:r>
        <w:r w:rsidRPr="00E43D66" w:rsidDel="009F7627">
          <w:delText>Harald Fleischer (BMW Group)</w:delText>
        </w:r>
      </w:del>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pPr>
        <w:rPr>
          <w:ins w:id="17" w:author="nick" w:date="2020-05-31T15:25:00Z"/>
        </w:rPr>
      </w:pPr>
      <w:ins w:id="18" w:author="nick" w:date="2020-05-31T15:25:00Z">
        <w:r>
          <w:t>Mr. Kosmas Gourgounis (BETA CAE Systems)</w:t>
        </w:r>
      </w:ins>
    </w:p>
    <w:p w14:paraId="44FE42DA" w14:textId="77777777" w:rsidR="009F7627" w:rsidRDefault="009F7627" w:rsidP="009F7627">
      <w:pPr>
        <w:rPr>
          <w:ins w:id="19" w:author="nick" w:date="2020-05-31T15:19:00Z"/>
        </w:rPr>
      </w:pPr>
      <w:ins w:id="20" w:author="nick" w:date="2020-05-31T15:19:00Z">
        <w:r w:rsidRPr="002F5D34">
          <w:t xml:space="preserve">Mr. </w:t>
        </w:r>
        <w:r>
          <w:t xml:space="preserve">Timothy Guirguis </w:t>
        </w:r>
        <w:r w:rsidRPr="00226A3F">
          <w:t>(</w:t>
        </w:r>
        <w:r w:rsidRPr="002F5D34">
          <w:t>Altair Engineering</w:t>
        </w:r>
        <w:r>
          <w:t xml:space="preserve"> GmbH</w:t>
        </w:r>
        <w:r w:rsidRPr="00226A3F">
          <w:t>)</w:t>
        </w:r>
      </w:ins>
    </w:p>
    <w:p w14:paraId="6A4B4995" w14:textId="6FBDA9F8" w:rsidR="009F7627" w:rsidRPr="009F7627" w:rsidRDefault="009F7627" w:rsidP="009F7627">
      <w:pPr>
        <w:rPr>
          <w:ins w:id="21" w:author="nick" w:date="2020-05-31T15:20:00Z"/>
        </w:rPr>
      </w:pPr>
      <w:ins w:id="22" w:author="nick" w:date="2020-05-31T15:27:00Z">
        <w:r>
          <w:t>M</w:t>
        </w:r>
      </w:ins>
      <w:bookmarkStart w:id="23" w:name="_GoBack"/>
      <w:bookmarkEnd w:id="23"/>
      <w:ins w:id="24" w:author="nick" w:date="2020-05-31T15:20:00Z">
        <w:r w:rsidRPr="009F7627">
          <w:t>r. Nils Himmelsbach (BMW Group)</w:t>
        </w:r>
      </w:ins>
    </w:p>
    <w:p w14:paraId="6552D43D" w14:textId="77777777" w:rsidR="009F7627" w:rsidRPr="009F7627" w:rsidRDefault="009F7627" w:rsidP="009F7627">
      <w:pPr>
        <w:rPr>
          <w:ins w:id="25" w:author="nick" w:date="2020-05-31T15:20:00Z"/>
        </w:rPr>
      </w:pPr>
      <w:ins w:id="26" w:author="nick" w:date="2020-05-31T15:20:00Z">
        <w:r w:rsidRPr="009F7627">
          <w:t>Mr. Wolfgang Hübsch (Magna Powertrain, ENGINEERING CENTER STEYR GmbH &amp; Co KG)</w:t>
        </w:r>
      </w:ins>
    </w:p>
    <w:p w14:paraId="6EC0F363" w14:textId="71AA87B2" w:rsidR="007C39C1" w:rsidRPr="00226A3F" w:rsidDel="009F7627" w:rsidRDefault="007C39C1" w:rsidP="007C39C1">
      <w:pPr>
        <w:rPr>
          <w:del w:id="27" w:author="nick" w:date="2020-05-31T15:19:00Z"/>
        </w:rPr>
      </w:pPr>
      <w:del w:id="28" w:author="nick" w:date="2020-05-31T15:19:00Z">
        <w:r w:rsidRPr="00226A3F" w:rsidDel="009F7627">
          <w:delText>Mr. János Golumba (</w:delText>
        </w:r>
        <w:r w:rsidDel="009F7627">
          <w:delText>Ford Werke</w:delText>
        </w:r>
        <w:r w:rsidRPr="00226A3F" w:rsidDel="009F7627">
          <w:delText xml:space="preserve"> GmbH)</w:delText>
        </w:r>
      </w:del>
    </w:p>
    <w:p w14:paraId="7B4610BA" w14:textId="3758AC4C" w:rsidR="007C39C1" w:rsidRPr="0009152C" w:rsidDel="009F7627" w:rsidRDefault="007C39C1" w:rsidP="007C39C1">
      <w:pPr>
        <w:rPr>
          <w:del w:id="29" w:author="nick" w:date="2020-05-31T15:19:00Z"/>
          <w:lang w:val="de-DE"/>
        </w:rPr>
      </w:pPr>
      <w:del w:id="30" w:author="nick" w:date="2020-05-31T15:19:00Z">
        <w:r w:rsidRPr="00226A3F" w:rsidDel="009F7627">
          <w:delText xml:space="preserve">Dr. Michael Hack (Siemens Industry Software GmbH &amp; Co. </w:delText>
        </w:r>
        <w:r w:rsidRPr="0009152C" w:rsidDel="009F7627">
          <w:rPr>
            <w:lang w:val="de-DE"/>
          </w:rPr>
          <w:delText>KG)</w:delText>
        </w:r>
      </w:del>
    </w:p>
    <w:p w14:paraId="40520600" w14:textId="27C78353" w:rsidR="00A52C2E" w:rsidRPr="0009152C" w:rsidRDefault="00A52C2E" w:rsidP="00A52C2E">
      <w:pPr>
        <w:rPr>
          <w:lang w:val="de-DE"/>
        </w:rPr>
      </w:pPr>
      <w:r w:rsidRPr="00A52C2E">
        <w:rPr>
          <w:lang w:val="de-DE"/>
        </w:rPr>
        <w:t>Dr. Lothar Kaps</w:t>
      </w:r>
      <w:r>
        <w:rPr>
          <w:lang w:val="de-DE"/>
        </w:rPr>
        <w:t xml:space="preserve"> </w:t>
      </w:r>
      <w:r w:rsidRPr="00226A3F">
        <w:t>(</w:t>
      </w:r>
      <w:del w:id="31" w:author="nick" w:date="2020-05-31T15:20:00Z">
        <w:r w:rsidRPr="00226A3F" w:rsidDel="009F7627">
          <w:delText>speaker of the group</w:delText>
        </w:r>
        <w:r w:rsidDel="009F7627">
          <w:delText xml:space="preserve"> since 2020</w:delText>
        </w:r>
        <w:r w:rsidRPr="00226A3F" w:rsidDel="009F7627">
          <w:delText xml:space="preserve">, </w:delText>
        </w:r>
      </w:del>
      <w:r w:rsidRPr="00226A3F">
        <w:t>Volkswagen AG)</w:t>
      </w:r>
      <w:r>
        <w:t xml:space="preserve"> </w:t>
      </w:r>
    </w:p>
    <w:p w14:paraId="49FCA1D6" w14:textId="77777777" w:rsidR="007C39C1" w:rsidRPr="0009152C" w:rsidRDefault="007C39C1" w:rsidP="007C39C1">
      <w:pPr>
        <w:rPr>
          <w:lang w:val="de-DE"/>
        </w:rPr>
      </w:pPr>
      <w:r w:rsidRPr="0009152C">
        <w:rPr>
          <w:lang w:val="de-DE"/>
        </w:rPr>
        <w:t>Mr. Daniel</w:t>
      </w:r>
      <w:del w:id="32" w:author="nick" w:date="2020-05-31T15:20:00Z">
        <w:r w:rsidRPr="0009152C" w:rsidDel="009F7627">
          <w:rPr>
            <w:lang w:val="de-DE"/>
          </w:rPr>
          <w:delText>,</w:delText>
        </w:r>
      </w:del>
      <w:r w:rsidRPr="0009152C">
        <w:rPr>
          <w:lang w:val="de-DE"/>
        </w:rPr>
        <w:t xml:space="preserve">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ins w:id="33" w:author="nick" w:date="2020-05-31T15:22:00Z"/>
          <w:lang w:val="de-DE"/>
        </w:rPr>
      </w:pPr>
      <w:ins w:id="34" w:author="nick" w:date="2020-05-31T15:22:00Z">
        <w:r>
          <w:rPr>
            <w:lang w:val="de-DE"/>
          </w:rPr>
          <w:t>Mr. Michael Sauer (Dassault Systems)</w:t>
        </w:r>
      </w:ins>
    </w:p>
    <w:p w14:paraId="313EC043" w14:textId="77777777" w:rsidR="009F7627" w:rsidRPr="00FD5D44" w:rsidRDefault="009F7627" w:rsidP="009F7627">
      <w:pPr>
        <w:rPr>
          <w:ins w:id="35" w:author="nick" w:date="2020-05-31T15:22:00Z"/>
          <w:lang w:val="de-DE"/>
        </w:rPr>
      </w:pPr>
      <w:ins w:id="36" w:author="nick" w:date="2020-05-31T15:22:00Z">
        <w:r w:rsidRPr="00FD5D44">
          <w:rPr>
            <w:lang w:val="de-DE"/>
          </w:rPr>
          <w:t>Dr. Halvar Schmidt (BMW Group)</w:t>
        </w:r>
      </w:ins>
    </w:p>
    <w:p w14:paraId="6FD63ED1" w14:textId="165F6202" w:rsidR="009F7627" w:rsidRPr="0009152C" w:rsidRDefault="009F7627" w:rsidP="009F7627">
      <w:pPr>
        <w:rPr>
          <w:ins w:id="37" w:author="nick" w:date="2020-05-31T15:21:00Z"/>
          <w:lang w:val="de-DE"/>
        </w:rPr>
      </w:pPr>
      <w:ins w:id="38" w:author="nick" w:date="2020-05-31T15:21:00Z">
        <w:r w:rsidRPr="00226A3F">
          <w:t xml:space="preserve">Mr. </w:t>
        </w:r>
        <w:r w:rsidRPr="00FD5D44">
          <w:t>Catalin Runcianu</w:t>
        </w:r>
        <w:r w:rsidRPr="00226A3F">
          <w:t xml:space="preserve"> </w:t>
        </w:r>
        <w:r w:rsidRPr="00226A3F">
          <w:t xml:space="preserve">(Siemens Industry Software GmbH &amp; Co. </w:t>
        </w:r>
        <w:r w:rsidRPr="0009152C">
          <w:rPr>
            <w:lang w:val="de-DE"/>
          </w:rPr>
          <w:t>KG)</w:t>
        </w:r>
      </w:ins>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210A479" w14:textId="5E9D7A01" w:rsidR="006F1DD7" w:rsidRPr="00226A3F" w:rsidDel="009F7627" w:rsidRDefault="006F1DD7" w:rsidP="007C39C1">
      <w:pPr>
        <w:rPr>
          <w:del w:id="39" w:author="nick" w:date="2020-05-31T15:22:00Z"/>
        </w:rPr>
      </w:pPr>
      <w:del w:id="40" w:author="nick" w:date="2020-05-31T15:22:00Z">
        <w:r w:rsidRPr="002F5D34" w:rsidDel="009F7627">
          <w:delText xml:space="preserve">Mr. Vincent Dampure </w:delText>
        </w:r>
        <w:r w:rsidRPr="00226A3F" w:rsidDel="009F7627">
          <w:delText>(</w:delText>
        </w:r>
        <w:r w:rsidRPr="002F5D34" w:rsidDel="009F7627">
          <w:delText>Altair Engineering</w:delText>
        </w:r>
        <w:r w:rsidDel="009F7627">
          <w:delText xml:space="preserve"> GmbH</w:delText>
        </w:r>
        <w:r w:rsidRPr="00226A3F" w:rsidDel="009F7627">
          <w:delText>)</w:delText>
        </w:r>
      </w:del>
    </w:p>
    <w:p w14:paraId="50884EEA" w14:textId="25098CCF" w:rsidR="007C39C1" w:rsidRPr="0009152C" w:rsidRDefault="007C39C1" w:rsidP="007C39C1">
      <w:pPr>
        <w:rPr>
          <w:lang w:val="de-DE"/>
        </w:rPr>
      </w:pPr>
      <w:r w:rsidRPr="0009152C">
        <w:rPr>
          <w:lang w:val="de-DE"/>
        </w:rPr>
        <w:t>Dr. Stephan Vervoort (</w:t>
      </w:r>
      <w:ins w:id="41" w:author="nick" w:date="2020-05-27T19:36:00Z">
        <w:r w:rsidR="00A71A38" w:rsidRPr="00A71A38">
          <w:rPr>
            <w:lang w:val="de-DE"/>
          </w:rPr>
          <w:t>Hottinger Brüel &amp; Kjær</w:t>
        </w:r>
      </w:ins>
      <w:del w:id="42" w:author="nick" w:date="2020-05-27T19:36:00Z">
        <w:r w:rsidRPr="0009152C" w:rsidDel="00A71A38">
          <w:rPr>
            <w:lang w:val="de-DE"/>
          </w:rPr>
          <w:delText>Hottinger Baldwin Messtechnik GmbH</w:delText>
        </w:r>
      </w:del>
      <w:r w:rsidRPr="0009152C">
        <w:rPr>
          <w:lang w:val="de-DE"/>
        </w:rPr>
        <w:t>)</w:t>
      </w:r>
    </w:p>
    <w:p w14:paraId="18485215" w14:textId="21CFC938" w:rsidR="007C39C1" w:rsidRPr="0009152C" w:rsidRDefault="007C39C1" w:rsidP="007C39C1">
      <w:pPr>
        <w:rPr>
          <w:lang w:val="de-DE"/>
        </w:rPr>
      </w:pPr>
      <w:r w:rsidRPr="0009152C">
        <w:rPr>
          <w:lang w:val="de-DE"/>
        </w:rPr>
        <w:t>Dr. Mathias Weinert (Ford Werke GmbH</w:t>
      </w:r>
      <w:ins w:id="43" w:author="nick" w:date="2020-05-31T15:24:00Z">
        <w:r w:rsidR="009F7627" w:rsidRPr="00A562DF">
          <w:t>, Speaker of the Group</w:t>
        </w:r>
      </w:ins>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369573FE"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del w:id="44" w:author="nick" w:date="2020-05-31T14:58:00Z">
        <w:r w:rsidR="006F4BFA" w:rsidDel="0051248B">
          <w:delText>3.0r1</w:delText>
        </w:r>
      </w:del>
      <w:ins w:id="45" w:author="nick" w:date="2020-05-31T14:58:00Z">
        <w:r w:rsidR="0051248B">
          <w:t>3.1</w:t>
        </w:r>
      </w:ins>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46" w:name="_Toc288196432"/>
      <w:bookmarkStart w:id="47" w:name="_Toc288200730"/>
      <w:bookmarkStart w:id="48" w:name="_Toc338938866"/>
      <w:bookmarkStart w:id="49"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77777777" w:rsidR="0051248B" w:rsidRDefault="00AD6499" w:rsidP="0051248B">
      <w:pPr>
        <w:tabs>
          <w:tab w:val="left" w:pos="709"/>
          <w:tab w:val="left" w:pos="993"/>
        </w:tabs>
        <w:spacing w:line="360" w:lineRule="auto"/>
        <w:ind w:left="990" w:hanging="990"/>
        <w:rPr>
          <w:ins w:id="50" w:author="nick" w:date="2020-05-31T15:00:00Z"/>
        </w:rPr>
      </w:pPr>
      <w:r>
        <w:t>V 3</w:t>
      </w:r>
      <w:del w:id="51" w:author="nick" w:date="2020-05-31T14:59:00Z">
        <w:r w:rsidDel="0051248B">
          <w:delText>.0</w:delText>
        </w:r>
        <w:r w:rsidR="006F4BFA" w:rsidDel="0051248B">
          <w:delText>r</w:delText>
        </w:r>
      </w:del>
      <w:r>
        <w:t xml:space="preserve">1 -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ins w:id="52" w:author="nick" w:date="2020-05-31T15:00:00Z">
        <w:r w:rsidR="0051248B">
          <w:t>Adding connection types: Clinch Rivet Stud, ROTAV Element</w:t>
        </w:r>
      </w:ins>
    </w:p>
    <w:p w14:paraId="5EC43F59" w14:textId="25F8489A" w:rsidR="0051248B" w:rsidRPr="000E2D51" w:rsidRDefault="0051248B" w:rsidP="0051248B">
      <w:pPr>
        <w:tabs>
          <w:tab w:val="left" w:pos="709"/>
          <w:tab w:val="left" w:pos="993"/>
        </w:tabs>
        <w:ind w:left="990" w:hanging="990"/>
        <w:rPr>
          <w:ins w:id="53" w:author="nick" w:date="2020-05-31T15:00:00Z"/>
        </w:rPr>
      </w:pPr>
      <w:ins w:id="54" w:author="nick" w:date="2020-05-31T15:00:00Z">
        <w:r>
          <w:rPr>
            <w:b/>
          </w:rPr>
          <w:lastRenderedPageBreak/>
          <w:tab/>
        </w:r>
        <w:r>
          <w:rPr>
            <w:b/>
          </w:rPr>
          <w:tab/>
        </w:r>
        <w:r w:rsidRPr="000E2D51">
          <w:t>Ensure Compatibility with FATXML by allowing only &lt;</w:t>
        </w:r>
        <w:r>
          <w:t>entity</w:t>
        </w:r>
        <w:r w:rsidRPr="000E2D51">
          <w:t>&gt; within &lt;femdata&gt;</w:t>
        </w:r>
      </w:ins>
    </w:p>
    <w:p w14:paraId="29BF15CC" w14:textId="77777777" w:rsidR="0051248B" w:rsidRPr="000E2D51" w:rsidRDefault="0051248B" w:rsidP="0051248B">
      <w:pPr>
        <w:tabs>
          <w:tab w:val="left" w:pos="709"/>
          <w:tab w:val="left" w:pos="993"/>
        </w:tabs>
        <w:ind w:left="990" w:hanging="990"/>
        <w:rPr>
          <w:ins w:id="55" w:author="nick" w:date="2020-05-31T15:00:00Z"/>
        </w:rPr>
      </w:pPr>
      <w:ins w:id="56" w:author="nick" w:date="2020-05-31T15:00:00Z">
        <w:r>
          <w:rPr>
            <w:b/>
          </w:rPr>
          <w:tab/>
        </w:r>
        <w:r>
          <w:rPr>
            <w:b/>
          </w:rPr>
          <w:tab/>
        </w:r>
        <w:r w:rsidRPr="000E2D51">
          <w:t>Adding decisions and agreements from Working Group meetings 28</w:t>
        </w:r>
        <w:r w:rsidRPr="000E2D51">
          <w:rPr>
            <w:vertAlign w:val="superscript"/>
          </w:rPr>
          <w:t>th</w:t>
        </w:r>
        <w:r w:rsidRPr="000E2D51">
          <w:t xml:space="preserve"> May 2019 &amp; 11</w:t>
        </w:r>
        <w:r w:rsidRPr="000E2D51">
          <w:rPr>
            <w:vertAlign w:val="superscript"/>
          </w:rPr>
          <w:t>th</w:t>
        </w:r>
        <w:r w:rsidRPr="000E2D51">
          <w:t xml:space="preserve"> December 2019</w:t>
        </w:r>
      </w:ins>
    </w:p>
    <w:p w14:paraId="22B3EC22" w14:textId="77777777" w:rsidR="0051248B" w:rsidRDefault="0051248B" w:rsidP="0051248B">
      <w:pPr>
        <w:tabs>
          <w:tab w:val="left" w:pos="709"/>
          <w:tab w:val="left" w:pos="993"/>
        </w:tabs>
        <w:ind w:left="990" w:hanging="990"/>
        <w:rPr>
          <w:ins w:id="57" w:author="nick" w:date="2020-05-31T15:00:00Z"/>
        </w:rPr>
      </w:pPr>
      <w:ins w:id="58" w:author="nick" w:date="2020-05-31T15:00:00Z">
        <w:r>
          <w:rPr>
            <w:b/>
          </w:rPr>
          <w:tab/>
        </w:r>
        <w:r>
          <w:rPr>
            <w:b/>
          </w:rPr>
          <w:tab/>
        </w:r>
        <w:r w:rsidRPr="00FD5D44">
          <w:t>Adding</w:t>
        </w:r>
        <w:r>
          <w:rPr>
            <w:b/>
          </w:rPr>
          <w:t xml:space="preserve"> </w:t>
        </w:r>
        <w:r w:rsidRPr="00112EFA">
          <w:t>Comp</w:t>
        </w:r>
        <w:r>
          <w:t>l</w:t>
        </w:r>
        <w:r w:rsidRPr="00112EFA">
          <w:t>ementary files:</w:t>
        </w:r>
      </w:ins>
    </w:p>
    <w:p w14:paraId="6B769097" w14:textId="1D8B83CA" w:rsidR="0051248B" w:rsidRDefault="0051248B" w:rsidP="0051248B">
      <w:pPr>
        <w:pStyle w:val="ListParagraph"/>
        <w:numPr>
          <w:ilvl w:val="0"/>
          <w:numId w:val="32"/>
        </w:numPr>
        <w:tabs>
          <w:tab w:val="left" w:pos="709"/>
          <w:tab w:val="left" w:pos="993"/>
        </w:tabs>
        <w:rPr>
          <w:ins w:id="59" w:author="nick" w:date="2020-05-31T15:00:00Z"/>
        </w:rPr>
      </w:pPr>
      <w:ins w:id="60" w:author="nick" w:date="2020-05-31T15:00:00Z">
        <w:r>
          <w:t>Schema file x</w:t>
        </w:r>
      </w:ins>
      <w:ins w:id="61" w:author="nick" w:date="2020-05-31T15:04:00Z">
        <w:r>
          <w:t>mcf_3_1_0</w:t>
        </w:r>
      </w:ins>
      <w:ins w:id="62" w:author="nick" w:date="2020-05-31T15:00:00Z">
        <w:r>
          <w:t>.xsd</w:t>
        </w:r>
      </w:ins>
    </w:p>
    <w:p w14:paraId="3E95F28F" w14:textId="77777777" w:rsidR="0051248B" w:rsidRDefault="0051248B" w:rsidP="0051248B">
      <w:pPr>
        <w:pStyle w:val="ListParagraph"/>
        <w:numPr>
          <w:ilvl w:val="0"/>
          <w:numId w:val="32"/>
        </w:numPr>
        <w:tabs>
          <w:tab w:val="left" w:pos="709"/>
          <w:tab w:val="left" w:pos="993"/>
        </w:tabs>
        <w:rPr>
          <w:ins w:id="63" w:author="nick" w:date="2020-05-31T15:00:00Z"/>
          <w:lang w:val="en-US"/>
        </w:rPr>
      </w:pPr>
      <w:ins w:id="64" w:author="nick" w:date="2020-05-31T15:00:00Z">
        <w:r w:rsidRPr="00112EFA">
          <w:rPr>
            <w:lang w:val="en-US"/>
          </w:rPr>
          <w:t>Example files for all j</w:t>
        </w:r>
        <w:r>
          <w:rPr>
            <w:lang w:val="en-US"/>
          </w:rPr>
          <w:t>oining types</w:t>
        </w:r>
      </w:ins>
    </w:p>
    <w:p w14:paraId="19871B9D" w14:textId="77777777" w:rsidR="0051248B" w:rsidRDefault="0051248B" w:rsidP="0051248B">
      <w:pPr>
        <w:pStyle w:val="ListParagraph"/>
        <w:numPr>
          <w:ilvl w:val="0"/>
          <w:numId w:val="32"/>
        </w:numPr>
        <w:tabs>
          <w:tab w:val="left" w:pos="709"/>
          <w:tab w:val="left" w:pos="993"/>
        </w:tabs>
        <w:rPr>
          <w:ins w:id="65" w:author="nick" w:date="2020-05-31T15:03:00Z"/>
          <w:lang w:val="en-US"/>
        </w:rPr>
      </w:pPr>
      <w:ins w:id="66" w:author="nick" w:date="2020-05-31T15:00:00Z">
        <w:r>
          <w:rPr>
            <w:lang w:val="en-US"/>
          </w:rPr>
          <w:t>Validation files (valid and invalid versions) for parser validation</w:t>
        </w:r>
      </w:ins>
    </w:p>
    <w:p w14:paraId="3ACEC7D0" w14:textId="77777777" w:rsidR="0051248B" w:rsidRPr="0051248B" w:rsidRDefault="0051248B" w:rsidP="0051248B">
      <w:pPr>
        <w:tabs>
          <w:tab w:val="left" w:pos="709"/>
          <w:tab w:val="left" w:pos="993"/>
        </w:tabs>
        <w:rPr>
          <w:ins w:id="67" w:author="nick" w:date="2020-05-31T15:00:00Z"/>
        </w:rPr>
      </w:pPr>
    </w:p>
    <w:p w14:paraId="5A2A0C48" w14:textId="6F3B0A55" w:rsidR="00284C77" w:rsidRDefault="0051248B" w:rsidP="0051248B">
      <w:pPr>
        <w:tabs>
          <w:tab w:val="left" w:pos="709"/>
          <w:tab w:val="left" w:pos="993"/>
        </w:tabs>
        <w:ind w:left="709" w:hanging="709"/>
      </w:pPr>
      <w:ins w:id="68" w:author="nick" w:date="2020-05-31T15:00:00Z">
        <w:r w:rsidDel="0051248B">
          <w:t xml:space="preserve"> </w:t>
        </w:r>
      </w:ins>
      <w:del w:id="69" w:author="nick" w:date="2020-05-31T15:00:00Z">
        <w:r w:rsidR="00C13224" w:rsidDel="0051248B">
          <w:delText xml:space="preserve">(This version developed and hosted on </w:delText>
        </w:r>
        <w:r w:rsidDel="0051248B">
          <w:fldChar w:fldCharType="begin"/>
        </w:r>
        <w:r w:rsidDel="0051248B">
          <w:delInstrText xml:space="preserve"> HYPERLINK "https://github.com/economidis-nick/createXSDforxMCF/blob/master/V3.0r1/Documentation_xMCF_File_v3.0r1.docx" </w:delInstrText>
        </w:r>
        <w:r w:rsidDel="0051248B">
          <w:fldChar w:fldCharType="separate"/>
        </w:r>
        <w:r w:rsidR="005739EE" w:rsidRPr="00966383" w:rsidDel="0051248B">
          <w:rPr>
            <w:rStyle w:val="Hyperlink"/>
          </w:rPr>
          <w:delText>https://github.com/economidis-nick/createXSDforxMCF/blob/master/V3.0r1/Documentation_xMCF_File_v3.0r1.docx</w:delText>
        </w:r>
        <w:r w:rsidDel="0051248B">
          <w:rPr>
            <w:rStyle w:val="Hyperlink"/>
          </w:rPr>
          <w:fldChar w:fldCharType="end"/>
        </w:r>
        <w:r w:rsidR="00C13224" w:rsidDel="0051248B">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0" w:name="_Toc3556920"/>
      <w:bookmarkStart w:id="71" w:name="_Toc34747170"/>
      <w:bookmarkStart w:id="72" w:name="_Toc39880484"/>
      <w:r w:rsidRPr="007055D9">
        <w:lastRenderedPageBreak/>
        <w:t>Introduction</w:t>
      </w:r>
      <w:bookmarkEnd w:id="46"/>
      <w:bookmarkEnd w:id="47"/>
      <w:bookmarkEnd w:id="48"/>
      <w:bookmarkEnd w:id="49"/>
      <w:bookmarkEnd w:id="70"/>
      <w:bookmarkEnd w:id="71"/>
      <w:bookmarkEnd w:id="72"/>
    </w:p>
    <w:p w14:paraId="7504B27B" w14:textId="77777777" w:rsidR="00B04A42" w:rsidRPr="007055D9" w:rsidRDefault="00B04A42" w:rsidP="00B04A42">
      <w:pPr>
        <w:pStyle w:val="Heading2"/>
      </w:pPr>
      <w:bookmarkStart w:id="73" w:name="_Toc338938867"/>
      <w:bookmarkStart w:id="74" w:name="_Toc338939047"/>
      <w:bookmarkStart w:id="75" w:name="_Toc3556921"/>
      <w:bookmarkStart w:id="76" w:name="_Toc34747171"/>
      <w:bookmarkStart w:id="77" w:name="_Toc39880485"/>
      <w:r w:rsidRPr="007055D9">
        <w:t>Motivation</w:t>
      </w:r>
      <w:bookmarkEnd w:id="73"/>
      <w:bookmarkEnd w:id="74"/>
      <w:bookmarkEnd w:id="75"/>
      <w:bookmarkEnd w:id="76"/>
      <w:bookmarkEnd w:id="77"/>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78" w:name="_Toc338938868"/>
      <w:bookmarkStart w:id="79" w:name="_Toc338939048"/>
      <w:bookmarkStart w:id="80" w:name="_Toc3556922"/>
      <w:bookmarkStart w:id="81" w:name="_Toc34747172"/>
      <w:bookmarkStart w:id="82" w:name="_Toc39880486"/>
      <w:r w:rsidRPr="007055D9">
        <w:t>MCF</w:t>
      </w:r>
      <w:bookmarkEnd w:id="78"/>
      <w:bookmarkEnd w:id="79"/>
      <w:r w:rsidR="001A37D6">
        <w:t xml:space="preserve"> at Ford</w:t>
      </w:r>
      <w:bookmarkEnd w:id="80"/>
      <w:bookmarkEnd w:id="81"/>
      <w:bookmarkEnd w:id="82"/>
    </w:p>
    <w:p w14:paraId="589C18B5" w14:textId="31D3830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A2710C" w:rsidRPr="007055D9">
        <w:t>[1]</w:t>
      </w:r>
      <w:r w:rsidR="008D51C0" w:rsidRPr="007055D9">
        <w:fldChar w:fldCharType="end"/>
      </w:r>
      <w:r w:rsidRPr="007055D9">
        <w:t>).</w:t>
      </w:r>
    </w:p>
    <w:p w14:paraId="776CB603" w14:textId="77777777" w:rsidR="00B04A42" w:rsidRPr="007055D9" w:rsidRDefault="00B04A42" w:rsidP="00B04A42">
      <w:pPr>
        <w:pStyle w:val="Heading2"/>
      </w:pPr>
      <w:bookmarkStart w:id="83" w:name="_Toc338938869"/>
      <w:bookmarkStart w:id="84" w:name="_Toc338939049"/>
      <w:bookmarkStart w:id="85" w:name="_Toc3556923"/>
      <w:bookmarkStart w:id="86" w:name="_Toc34747173"/>
      <w:bookmarkStart w:id="87" w:name="_Toc39880487"/>
      <w:r w:rsidRPr="007055D9">
        <w:t>From MCF to χMCF</w:t>
      </w:r>
      <w:bookmarkEnd w:id="83"/>
      <w:bookmarkEnd w:id="84"/>
      <w:r w:rsidRPr="007055D9">
        <w:t xml:space="preserve"> </w:t>
      </w:r>
      <w:r>
        <w:t xml:space="preserve">- </w:t>
      </w:r>
      <w:r w:rsidRPr="007055D9">
        <w:t>The Scope of the Document</w:t>
      </w:r>
      <w:bookmarkEnd w:id="85"/>
      <w:bookmarkEnd w:id="86"/>
      <w:bookmarkEnd w:id="87"/>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88" w:name="_Toc334183503"/>
      <w:bookmarkStart w:id="89" w:name="_Toc338938871"/>
      <w:bookmarkStart w:id="90" w:name="_Toc338939051"/>
      <w:bookmarkStart w:id="91" w:name="_Toc288196434"/>
      <w:bookmarkStart w:id="92"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93" w:name="_Toc3556924"/>
      <w:bookmarkStart w:id="94" w:name="_Toc34747174"/>
      <w:bookmarkStart w:id="95" w:name="_Toc3988048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88"/>
      <w:bookmarkEnd w:id="89"/>
      <w:bookmarkEnd w:id="90"/>
      <w:bookmarkEnd w:id="93"/>
      <w:bookmarkEnd w:id="94"/>
      <w:bookmarkEnd w:id="9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96" w:name="_Toc338938872"/>
      <w:bookmarkStart w:id="97" w:name="_Toc338939052"/>
      <w:bookmarkStart w:id="98" w:name="_Toc3556925"/>
      <w:bookmarkStart w:id="99" w:name="_Toc34747175"/>
      <w:bookmarkStart w:id="100" w:name="_Toc39880489"/>
      <w:r w:rsidRPr="007055D9">
        <w:t xml:space="preserve">Design </w:t>
      </w:r>
      <w:r w:rsidR="00255787" w:rsidRPr="007055D9">
        <w:t>Principles</w:t>
      </w:r>
      <w:bookmarkEnd w:id="91"/>
      <w:bookmarkEnd w:id="92"/>
      <w:bookmarkEnd w:id="96"/>
      <w:bookmarkEnd w:id="97"/>
      <w:bookmarkEnd w:id="98"/>
      <w:bookmarkEnd w:id="99"/>
      <w:bookmarkEnd w:id="10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10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01"/>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02" w:name="_Toc288196435"/>
      <w:bookmarkStart w:id="10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04" w:name="_Ref338930849"/>
      <w:bookmarkStart w:id="105" w:name="_Toc338938873"/>
      <w:bookmarkStart w:id="106" w:name="_Toc338939053"/>
      <w:bookmarkStart w:id="107" w:name="_Toc3556926"/>
      <w:bookmarkStart w:id="108" w:name="_Toc34747176"/>
      <w:bookmarkStart w:id="109" w:name="_Toc39880490"/>
      <w:r w:rsidRPr="007055D9">
        <w:t>Idealization</w:t>
      </w:r>
      <w:r w:rsidR="00A765F4" w:rsidRPr="007055D9">
        <w:t xml:space="preserve"> of </w:t>
      </w:r>
      <w:bookmarkEnd w:id="104"/>
      <w:bookmarkEnd w:id="105"/>
      <w:bookmarkEnd w:id="106"/>
      <w:r w:rsidR="00073568" w:rsidRPr="007055D9">
        <w:t>Joints</w:t>
      </w:r>
      <w:bookmarkEnd w:id="107"/>
      <w:bookmarkEnd w:id="108"/>
      <w:bookmarkEnd w:id="10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1125670" w:rsidR="00F243C1" w:rsidRPr="007055D9" w:rsidRDefault="00406B64" w:rsidP="00406B64">
      <w:pPr>
        <w:pStyle w:val="Caption"/>
      </w:pPr>
      <w:bookmarkStart w:id="110" w:name="_Ref428531162"/>
      <w:bookmarkStart w:id="111" w:name="_Toc3557081"/>
      <w:bookmarkStart w:id="112" w:name="_Toc34747331"/>
      <w:bookmarkStart w:id="113" w:name="_Toc39880648"/>
      <w:r>
        <w:t xml:space="preserve">Figure </w:t>
      </w:r>
      <w:r>
        <w:fldChar w:fldCharType="begin"/>
      </w:r>
      <w:r>
        <w:instrText xml:space="preserve"> SEQ Figure \* ARABIC </w:instrText>
      </w:r>
      <w:r>
        <w:fldChar w:fldCharType="separate"/>
      </w:r>
      <w:r w:rsidR="00A2710C">
        <w:rPr>
          <w:noProof/>
        </w:rPr>
        <w:t>1</w:t>
      </w:r>
      <w:r>
        <w:fldChar w:fldCharType="end"/>
      </w:r>
      <w:bookmarkEnd w:id="110"/>
      <w:r w:rsidR="00F920C6">
        <w:t>: Seam weld as 1</w:t>
      </w:r>
      <w:r w:rsidR="00F920C6">
        <w:noBreakHyphen/>
        <w:t>dimensional joint</w:t>
      </w:r>
      <w:bookmarkEnd w:id="111"/>
      <w:bookmarkEnd w:id="112"/>
      <w:bookmarkEnd w:id="11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14" w:name="_Toc338938874"/>
      <w:bookmarkStart w:id="115" w:name="_Toc338939054"/>
      <w:bookmarkStart w:id="116" w:name="_Toc3556927"/>
      <w:bookmarkStart w:id="117" w:name="_Toc34747177"/>
      <w:bookmarkStart w:id="118" w:name="_Toc39880491"/>
      <w:r w:rsidRPr="007055D9">
        <w:t xml:space="preserve">Reconstruction of </w:t>
      </w:r>
      <w:r w:rsidR="000C6241" w:rsidRPr="007055D9">
        <w:t xml:space="preserve">Joints </w:t>
      </w:r>
      <w:r w:rsidRPr="007055D9">
        <w:t xml:space="preserve">from </w:t>
      </w:r>
      <w:r w:rsidR="00A5126C" w:rsidRPr="00A5126C">
        <w:t>χ</w:t>
      </w:r>
      <w:r w:rsidRPr="007055D9">
        <w:t>MCF</w:t>
      </w:r>
      <w:bookmarkEnd w:id="114"/>
      <w:bookmarkEnd w:id="115"/>
      <w:bookmarkEnd w:id="116"/>
      <w:bookmarkEnd w:id="117"/>
      <w:bookmarkEnd w:id="118"/>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19" w:name="_Toc338938875"/>
      <w:bookmarkStart w:id="120" w:name="_Toc338939055"/>
      <w:bookmarkStart w:id="121" w:name="_Ref371678646"/>
      <w:bookmarkStart w:id="122" w:name="_Toc3556928"/>
      <w:bookmarkStart w:id="123" w:name="_Toc34747178"/>
      <w:bookmarkStart w:id="124" w:name="_Toc39880492"/>
      <w:r w:rsidRPr="007055D9">
        <w:t xml:space="preserve">Description of </w:t>
      </w:r>
      <w:bookmarkEnd w:id="119"/>
      <w:bookmarkEnd w:id="120"/>
      <w:bookmarkEnd w:id="121"/>
      <w:r w:rsidR="000C6241" w:rsidRPr="007055D9">
        <w:t>Topology</w:t>
      </w:r>
      <w:bookmarkEnd w:id="122"/>
      <w:bookmarkEnd w:id="123"/>
      <w:bookmarkEnd w:id="124"/>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Paragraph"/>
        <w:numPr>
          <w:ilvl w:val="0"/>
          <w:numId w:val="62"/>
        </w:numPr>
      </w:pPr>
      <w:bookmarkStart w:id="125"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125"/>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697AFE50" w:rsidR="00486C72" w:rsidRPr="007055D9" w:rsidRDefault="00406B64" w:rsidP="00406B64">
      <w:pPr>
        <w:pStyle w:val="Caption"/>
      </w:pPr>
      <w:bookmarkStart w:id="126" w:name="_Ref334010986"/>
      <w:bookmarkStart w:id="127" w:name="_Toc3557082"/>
      <w:bookmarkStart w:id="128" w:name="_Toc34747332"/>
      <w:bookmarkStart w:id="129" w:name="_Toc39880649"/>
      <w:r>
        <w:t xml:space="preserve">Figure </w:t>
      </w:r>
      <w:r>
        <w:fldChar w:fldCharType="begin"/>
      </w:r>
      <w:r>
        <w:instrText xml:space="preserve"> SEQ Figure \* ARABIC </w:instrText>
      </w:r>
      <w:r>
        <w:fldChar w:fldCharType="separate"/>
      </w:r>
      <w:r w:rsidR="00A2710C">
        <w:rPr>
          <w:noProof/>
        </w:rPr>
        <w:t>2</w:t>
      </w:r>
      <w:r>
        <w:fldChar w:fldCharType="end"/>
      </w:r>
      <w:r>
        <w:t>:</w:t>
      </w:r>
      <w:bookmarkEnd w:id="126"/>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27"/>
      <w:bookmarkEnd w:id="128"/>
      <w:bookmarkEnd w:id="129"/>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76FD698"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A2710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A2710C">
        <w:t xml:space="preserve">Figure </w:t>
      </w:r>
      <w:r w:rsidR="00A2710C">
        <w:rPr>
          <w:noProof/>
        </w:rPr>
        <w:t>2</w:t>
      </w:r>
      <w:r w:rsidR="00A2710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8" o:title="" cropbottom="43024f" cropright="10402f"/>
          </v:shape>
          <o:OLEObject Type="Embed" ProgID="PowerPoint.Slide.8" ShapeID="_x0000_i1025" DrawAspect="Content" ObjectID="_1652444153" r:id="rId39"/>
        </w:object>
      </w:r>
    </w:p>
    <w:p w14:paraId="35DD0AD4" w14:textId="25E56BE8" w:rsidR="00066BB2" w:rsidRPr="007055D9" w:rsidRDefault="007250B7" w:rsidP="0050415A">
      <w:pPr>
        <w:pStyle w:val="Caption"/>
      </w:pPr>
      <w:bookmarkStart w:id="130" w:name="_Toc3557083"/>
      <w:bookmarkStart w:id="131" w:name="_Toc34747333"/>
      <w:bookmarkStart w:id="132" w:name="_Toc39880650"/>
      <w:r w:rsidRPr="007055D9">
        <w:t xml:space="preserve">Figure </w:t>
      </w:r>
      <w:r w:rsidR="00406B64">
        <w:fldChar w:fldCharType="begin"/>
      </w:r>
      <w:r w:rsidR="00406B64">
        <w:instrText xml:space="preserve"> SEQ Figure \* ARABIC </w:instrText>
      </w:r>
      <w:r w:rsidR="00406B64">
        <w:fldChar w:fldCharType="separate"/>
      </w:r>
      <w:r w:rsidR="00A2710C">
        <w:rPr>
          <w:noProof/>
        </w:rPr>
        <w:t>3</w:t>
      </w:r>
      <w:r w:rsidR="00406B64">
        <w:fldChar w:fldCharType="end"/>
      </w:r>
      <w:r w:rsidRPr="007055D9">
        <w:t>: Product Structures Fitting to Previous Figure.</w:t>
      </w:r>
      <w:bookmarkEnd w:id="130"/>
      <w:bookmarkEnd w:id="131"/>
      <w:bookmarkEnd w:id="132"/>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33" w:name="_Toc338938876"/>
      <w:bookmarkStart w:id="134" w:name="_Toc338939056"/>
      <w:bookmarkStart w:id="135" w:name="_Toc3556929"/>
      <w:bookmarkStart w:id="136" w:name="_Toc34747179"/>
      <w:bookmarkStart w:id="137" w:name="_Toc39880493"/>
      <w:bookmarkStart w:id="138" w:name="_Toc288196436"/>
      <w:bookmarkStart w:id="139" w:name="_Toc288200734"/>
      <w:bookmarkEnd w:id="102"/>
      <w:bookmarkEnd w:id="103"/>
      <w:r w:rsidRPr="007055D9">
        <w:t>χMCF in</w:t>
      </w:r>
      <w:r w:rsidR="0070733C" w:rsidRPr="007055D9">
        <w:t xml:space="preserve"> the</w:t>
      </w:r>
      <w:r w:rsidRPr="007055D9">
        <w:t xml:space="preserve"> </w:t>
      </w:r>
      <w:r w:rsidR="004E47A8" w:rsidRPr="007055D9">
        <w:t xml:space="preserve">Development </w:t>
      </w:r>
      <w:bookmarkEnd w:id="133"/>
      <w:bookmarkEnd w:id="134"/>
      <w:r w:rsidR="004E47A8" w:rsidRPr="007055D9">
        <w:t>Processes</w:t>
      </w:r>
      <w:bookmarkEnd w:id="135"/>
      <w:bookmarkEnd w:id="136"/>
      <w:bookmarkEnd w:id="137"/>
    </w:p>
    <w:p w14:paraId="5D6CEEF6" w14:textId="63061E06"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A2710C" w:rsidRPr="007055D9">
        <w:t xml:space="preserve">Figure </w:t>
      </w:r>
      <w:r w:rsidR="00A2710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7673E51" w:rsidR="004F2A71" w:rsidRPr="007055D9" w:rsidRDefault="000347C0" w:rsidP="00FF0AC5">
      <w:pPr>
        <w:pStyle w:val="Caption"/>
      </w:pPr>
      <w:bookmarkStart w:id="140" w:name="_Ref333842518"/>
      <w:bookmarkStart w:id="141" w:name="_Ref333842510"/>
      <w:bookmarkStart w:id="142" w:name="_Toc3557084"/>
      <w:bookmarkStart w:id="143" w:name="_Toc34747334"/>
      <w:bookmarkStart w:id="144" w:name="_Toc39880651"/>
      <w:r w:rsidRPr="007055D9">
        <w:t xml:space="preserve">Figure </w:t>
      </w:r>
      <w:r w:rsidR="00406B64">
        <w:fldChar w:fldCharType="begin"/>
      </w:r>
      <w:r w:rsidR="00406B64">
        <w:instrText xml:space="preserve"> SEQ Figure \* ARABIC </w:instrText>
      </w:r>
      <w:r w:rsidR="00406B64">
        <w:fldChar w:fldCharType="separate"/>
      </w:r>
      <w:r w:rsidR="00A2710C">
        <w:rPr>
          <w:noProof/>
        </w:rPr>
        <w:t>4</w:t>
      </w:r>
      <w:r w:rsidR="00406B64">
        <w:fldChar w:fldCharType="end"/>
      </w:r>
      <w:bookmarkEnd w:id="140"/>
      <w:r w:rsidRPr="007055D9">
        <w:t>: The</w:t>
      </w:r>
      <w:r w:rsidR="000033ED" w:rsidRPr="007055D9">
        <w:t xml:space="preserve"> </w:t>
      </w:r>
      <w:r w:rsidR="008C1F93" w:rsidRPr="007055D9">
        <w:t xml:space="preserve">Development </w:t>
      </w:r>
      <w:bookmarkEnd w:id="141"/>
      <w:r w:rsidR="008C1F93" w:rsidRPr="007055D9">
        <w:t>Process</w:t>
      </w:r>
      <w:bookmarkEnd w:id="142"/>
      <w:bookmarkEnd w:id="143"/>
      <w:bookmarkEnd w:id="144"/>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45"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38FF826" w:rsidR="000033ED" w:rsidRPr="007055D9" w:rsidRDefault="000033ED" w:rsidP="005D241A">
      <w:pPr>
        <w:pStyle w:val="Caption"/>
        <w:spacing w:before="120"/>
      </w:pPr>
      <w:bookmarkStart w:id="146" w:name="_Ref334482085"/>
      <w:bookmarkStart w:id="147" w:name="_Ref334482078"/>
      <w:bookmarkStart w:id="148" w:name="_Toc3557085"/>
      <w:bookmarkStart w:id="149" w:name="_Toc34747335"/>
      <w:bookmarkStart w:id="150" w:name="_Toc39880652"/>
      <w:r w:rsidRPr="007055D9">
        <w:t xml:space="preserve">Figure </w:t>
      </w:r>
      <w:r w:rsidR="00406B64">
        <w:fldChar w:fldCharType="begin"/>
      </w:r>
      <w:r w:rsidR="00406B64">
        <w:instrText xml:space="preserve"> SEQ Figure \* ARABIC </w:instrText>
      </w:r>
      <w:r w:rsidR="00406B64">
        <w:fldChar w:fldCharType="separate"/>
      </w:r>
      <w:r w:rsidR="00A2710C">
        <w:rPr>
          <w:noProof/>
        </w:rPr>
        <w:t>5</w:t>
      </w:r>
      <w:r w:rsidR="00406B64">
        <w:fldChar w:fldCharType="end"/>
      </w:r>
      <w:bookmarkEnd w:id="145"/>
      <w:bookmarkEnd w:id="146"/>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47"/>
      <w:r w:rsidR="005E0B44" w:rsidRPr="007055D9">
        <w:t>Process</w:t>
      </w:r>
      <w:bookmarkEnd w:id="148"/>
      <w:bookmarkEnd w:id="149"/>
      <w:bookmarkEnd w:id="150"/>
    </w:p>
    <w:p w14:paraId="4E6A21ED" w14:textId="1A51B12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FECC4B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A2710C" w:rsidRPr="007055D9">
        <w:t xml:space="preserve">Figure </w:t>
      </w:r>
      <w:r w:rsidR="00A2710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B7C89F"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A2710C" w:rsidRPr="007055D9">
        <w:t xml:space="preserve">Figure </w:t>
      </w:r>
      <w:r w:rsidR="00A2710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51" w:name="_Toc3556930"/>
      <w:bookmarkStart w:id="152" w:name="_Toc34747180"/>
      <w:bookmarkStart w:id="153" w:name="_Toc39880494"/>
      <w:r w:rsidRPr="007055D9">
        <w:lastRenderedPageBreak/>
        <w:t>Keywords</w:t>
      </w:r>
      <w:r w:rsidR="00B61149" w:rsidRPr="007055D9">
        <w:t xml:space="preserve"> </w:t>
      </w:r>
      <w:r w:rsidR="004F2D36" w:rsidRPr="007055D9">
        <w:t>of XML specification</w:t>
      </w:r>
      <w:bookmarkEnd w:id="151"/>
      <w:bookmarkEnd w:id="152"/>
      <w:bookmarkEnd w:id="153"/>
    </w:p>
    <w:p w14:paraId="433568B7" w14:textId="5A6121CA" w:rsidR="003B4F3B" w:rsidRPr="007055D9" w:rsidRDefault="00FF55A5" w:rsidP="00860E71">
      <w:pPr>
        <w:pStyle w:val="Heading2"/>
      </w:pPr>
      <w:bookmarkStart w:id="154" w:name="_Toc34747181"/>
      <w:bookmarkStart w:id="155" w:name="_Toc39880495"/>
      <w:r w:rsidRPr="007055D9">
        <w:t>Keywords</w:t>
      </w:r>
      <w:bookmarkEnd w:id="154"/>
      <w:bookmarkEnd w:id="15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56" w:name="_Ref371679978"/>
      <w:bookmarkStart w:id="157" w:name="_Ref371939247"/>
      <w:bookmarkStart w:id="158" w:name="_Toc3556933"/>
      <w:bookmarkStart w:id="159" w:name="_Toc34747182"/>
      <w:bookmarkStart w:id="160" w:name="_Toc39880496"/>
      <w:bookmarkStart w:id="161" w:name="_Toc288196441"/>
      <w:bookmarkStart w:id="162" w:name="_Toc288200739"/>
      <w:bookmarkEnd w:id="138"/>
      <w:bookmarkEnd w:id="139"/>
      <w:r w:rsidRPr="007055D9">
        <w:lastRenderedPageBreak/>
        <w:t>Parts</w:t>
      </w:r>
      <w:r w:rsidR="00522BFE" w:rsidRPr="007055D9">
        <w:t>, Properties</w:t>
      </w:r>
      <w:r w:rsidRPr="007055D9">
        <w:t xml:space="preserve"> and </w:t>
      </w:r>
      <w:r w:rsidR="00CA1B81" w:rsidRPr="007055D9">
        <w:t>A</w:t>
      </w:r>
      <w:r w:rsidRPr="007055D9">
        <w:t>ssemblies</w:t>
      </w:r>
      <w:bookmarkEnd w:id="156"/>
      <w:bookmarkEnd w:id="157"/>
      <w:bookmarkEnd w:id="158"/>
      <w:bookmarkEnd w:id="159"/>
      <w:bookmarkEnd w:id="16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63" w:name="_Toc3556934"/>
      <w:bookmarkStart w:id="164" w:name="_Toc34747183"/>
      <w:bookmarkStart w:id="165" w:name="_Toc39880497"/>
      <w:r w:rsidRPr="007055D9">
        <w:t>Parts</w:t>
      </w:r>
      <w:bookmarkEnd w:id="163"/>
      <w:bookmarkEnd w:id="164"/>
      <w:bookmarkEnd w:id="165"/>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66" w:name="_Toc3556935"/>
      <w:bookmarkStart w:id="167" w:name="_Toc34747184"/>
      <w:bookmarkStart w:id="168" w:name="_Toc39880498"/>
      <w:r w:rsidRPr="007055D9">
        <w:t>Part Labels</w:t>
      </w:r>
      <w:bookmarkEnd w:id="166"/>
      <w:bookmarkEnd w:id="167"/>
      <w:bookmarkEnd w:id="16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69" w:name="_Toc3556936"/>
      <w:bookmarkStart w:id="170" w:name="_Toc34747185"/>
      <w:bookmarkStart w:id="171" w:name="_Toc39880499"/>
      <w:r w:rsidRPr="007055D9">
        <w:t>Properties</w:t>
      </w:r>
      <w:bookmarkEnd w:id="169"/>
      <w:bookmarkEnd w:id="170"/>
      <w:bookmarkEnd w:id="17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72" w:name="_Toc428456056"/>
      <w:bookmarkStart w:id="173" w:name="_Toc428537020"/>
      <w:bookmarkStart w:id="174" w:name="_Toc428969339"/>
      <w:bookmarkStart w:id="175" w:name="_Toc429052730"/>
      <w:bookmarkStart w:id="176" w:name="_Toc3556937"/>
      <w:bookmarkStart w:id="177" w:name="_Toc34747186"/>
      <w:bookmarkStart w:id="178" w:name="_Toc39880500"/>
      <w:bookmarkEnd w:id="172"/>
      <w:bookmarkEnd w:id="173"/>
      <w:bookmarkEnd w:id="174"/>
      <w:bookmarkEnd w:id="175"/>
      <w:r w:rsidRPr="007055D9">
        <w:t>Assemblies</w:t>
      </w:r>
      <w:bookmarkEnd w:id="176"/>
      <w:bookmarkEnd w:id="177"/>
      <w:bookmarkEnd w:id="17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4CCDA50" w:rsidR="00B4381D" w:rsidRPr="007055D9" w:rsidRDefault="009D1B7A" w:rsidP="00860E71">
      <w:pPr>
        <w:pStyle w:val="Caption"/>
      </w:pPr>
      <w:bookmarkStart w:id="179" w:name="_Toc3557086"/>
      <w:bookmarkStart w:id="180" w:name="_Toc34747336"/>
      <w:bookmarkStart w:id="181" w:name="_Toc39880653"/>
      <w:r w:rsidRPr="007055D9">
        <w:t xml:space="preserve">Figure </w:t>
      </w:r>
      <w:r w:rsidR="00406B64">
        <w:fldChar w:fldCharType="begin"/>
      </w:r>
      <w:r w:rsidR="00406B64">
        <w:instrText xml:space="preserve"> SEQ Figure \* ARABIC </w:instrText>
      </w:r>
      <w:r w:rsidR="00406B64">
        <w:fldChar w:fldCharType="separate"/>
      </w:r>
      <w:r w:rsidR="00A2710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79"/>
      <w:bookmarkEnd w:id="180"/>
      <w:bookmarkEnd w:id="181"/>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82" w:name="_Toc3556938"/>
      <w:bookmarkStart w:id="183" w:name="_Toc34747187"/>
      <w:bookmarkStart w:id="184" w:name="_Toc39880501"/>
      <w:r w:rsidRPr="007055D9">
        <w:lastRenderedPageBreak/>
        <w:t>File Structure of χMCF</w:t>
      </w:r>
      <w:bookmarkEnd w:id="182"/>
      <w:bookmarkEnd w:id="183"/>
      <w:bookmarkEnd w:id="18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85" w:name="_Toc428279323"/>
      <w:bookmarkStart w:id="186" w:name="_Toc428456059"/>
      <w:bookmarkStart w:id="187" w:name="_Toc428537023"/>
      <w:bookmarkStart w:id="188" w:name="_Toc428969342"/>
      <w:bookmarkStart w:id="189" w:name="_Toc429052733"/>
      <w:bookmarkStart w:id="190" w:name="_Toc3556939"/>
      <w:bookmarkStart w:id="191" w:name="_Toc34747188"/>
      <w:bookmarkStart w:id="192" w:name="_Toc39880502"/>
      <w:bookmarkEnd w:id="185"/>
      <w:bookmarkEnd w:id="186"/>
      <w:bookmarkEnd w:id="187"/>
      <w:bookmarkEnd w:id="188"/>
      <w:bookmarkEnd w:id="189"/>
      <w:r w:rsidRPr="007055D9">
        <w:t>Elements containing g</w:t>
      </w:r>
      <w:r w:rsidR="00A341E9" w:rsidRPr="007055D9">
        <w:t>eneral information</w:t>
      </w:r>
      <w:bookmarkEnd w:id="190"/>
      <w:bookmarkEnd w:id="191"/>
      <w:bookmarkEnd w:id="192"/>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7839CF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A2710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7C0558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A2710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8E12EC4"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A2710C">
              <w:rPr>
                <w:sz w:val="20"/>
                <w:szCs w:val="20"/>
              </w:rPr>
              <w:t>5.3</w:t>
            </w:r>
            <w:r w:rsidR="00B950DE">
              <w:rPr>
                <w:sz w:val="20"/>
                <w:szCs w:val="20"/>
                <w:lang w:val="de-DE"/>
              </w:rPr>
              <w:fldChar w:fldCharType="end"/>
            </w:r>
          </w:p>
        </w:tc>
      </w:tr>
    </w:tbl>
    <w:p w14:paraId="23D25687" w14:textId="393D42FB" w:rsidR="00516EE3" w:rsidRDefault="00516EE3" w:rsidP="00C04963">
      <w:pPr>
        <w:pStyle w:val="Caption"/>
        <w:spacing w:before="120"/>
      </w:pPr>
      <w:bookmarkStart w:id="193" w:name="_Toc3566409"/>
      <w:bookmarkStart w:id="194" w:name="_Toc34747411"/>
      <w:bookmarkStart w:id="195" w:name="_Toc39880732"/>
      <w:r>
        <w:t xml:space="preserve">Table </w:t>
      </w:r>
      <w:r w:rsidR="00ED469A">
        <w:fldChar w:fldCharType="begin"/>
      </w:r>
      <w:r w:rsidR="00ED469A">
        <w:instrText xml:space="preserve"> SEQ Table \* ARABIC </w:instrText>
      </w:r>
      <w:r w:rsidR="00ED469A">
        <w:fldChar w:fldCharType="separate"/>
      </w:r>
      <w:r w:rsidR="00A2710C">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93"/>
      <w:bookmarkEnd w:id="194"/>
      <w:bookmarkEnd w:id="195"/>
    </w:p>
    <w:p w14:paraId="574E4A30" w14:textId="77777777" w:rsidR="00CC728F" w:rsidRPr="007055D9" w:rsidRDefault="00CF4308" w:rsidP="00327322">
      <w:pPr>
        <w:pStyle w:val="Heading3"/>
        <w:tabs>
          <w:tab w:val="clear" w:pos="720"/>
          <w:tab w:val="num" w:pos="1701"/>
        </w:tabs>
      </w:pPr>
      <w:bookmarkStart w:id="196" w:name="_Toc3556940"/>
      <w:bookmarkStart w:id="197" w:name="_Toc34747189"/>
      <w:bookmarkStart w:id="198" w:name="_Toc39880503"/>
      <w:r w:rsidRPr="007055D9">
        <w:t>Date</w:t>
      </w:r>
      <w:bookmarkEnd w:id="196"/>
      <w:bookmarkEnd w:id="197"/>
      <w:bookmarkEnd w:id="198"/>
    </w:p>
    <w:p w14:paraId="718108C6" w14:textId="36599C36"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5DAD8F73" w:rsidR="00DC10DA" w:rsidRDefault="00DC10DA" w:rsidP="008041BF">
      <w:pPr>
        <w:pStyle w:val="XMLCode"/>
        <w:keepNext/>
        <w:keepLines/>
      </w:pPr>
      <w:r>
        <w:rPr>
          <w:b/>
          <w:color w:val="0070C0"/>
        </w:rPr>
        <w:t xml:space="preserve">    </w:t>
      </w:r>
      <w:r w:rsidR="00BA120B" w:rsidRPr="00BA120B">
        <w:t xml:space="preserve">&lt;version&gt; </w:t>
      </w:r>
      <w:del w:id="199" w:author="nick" w:date="2020-05-31T15:05:00Z">
        <w:r w:rsidR="009A3F31" w:rsidDel="0051248B">
          <w:delText>3</w:delText>
        </w:r>
        <w:r w:rsidR="009A3F31" w:rsidRPr="00BA120B" w:rsidDel="0051248B">
          <w:delText>.0.</w:delText>
        </w:r>
        <w:r w:rsidR="009A3F31" w:rsidDel="0051248B">
          <w:delText>1</w:delText>
        </w:r>
      </w:del>
      <w:ins w:id="200" w:author="nick" w:date="2020-05-31T15:05:00Z">
        <w:r w:rsidR="0051248B">
          <w:t>3.1.0</w:t>
        </w:r>
      </w:ins>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201" w:name="_Toc3556941"/>
      <w:bookmarkStart w:id="202" w:name="_Toc34747190"/>
      <w:bookmarkStart w:id="203" w:name="_Toc39880504"/>
      <w:r w:rsidRPr="007055D9">
        <w:t>Version</w:t>
      </w:r>
      <w:bookmarkEnd w:id="201"/>
      <w:bookmarkEnd w:id="202"/>
      <w:bookmarkEnd w:id="203"/>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1C108B64"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del w:id="204" w:author="nick" w:date="2020-05-31T15:05:00Z">
        <w:r w:rsidR="009A3F31" w:rsidDel="0051248B">
          <w:delText>3</w:delText>
        </w:r>
        <w:r w:rsidR="009A3F31" w:rsidRPr="00BA120B" w:rsidDel="0051248B">
          <w:delText>.0.</w:delText>
        </w:r>
        <w:r w:rsidR="009A3F31" w:rsidDel="0051248B">
          <w:delText>1</w:delText>
        </w:r>
      </w:del>
      <w:ins w:id="205" w:author="nick" w:date="2020-05-31T15:05:00Z">
        <w:r w:rsidR="0051248B">
          <w:t>3.1.0</w:t>
        </w:r>
      </w:ins>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1CF7E773"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del w:id="206" w:author="nick" w:date="2020-05-31T15:05:00Z">
        <w:r w:rsidR="009A3F31" w:rsidDel="0051248B">
          <w:delText>3</w:delText>
        </w:r>
        <w:r w:rsidR="009A3F31" w:rsidRPr="00BA120B" w:rsidDel="0051248B">
          <w:delText>.0.</w:delText>
        </w:r>
        <w:r w:rsidR="009A3F31" w:rsidDel="0051248B">
          <w:delText>1</w:delText>
        </w:r>
      </w:del>
      <w:ins w:id="207" w:author="nick" w:date="2020-05-31T15:05:00Z">
        <w:r w:rsidR="0051248B">
          <w:t>3.1.0</w:t>
        </w:r>
      </w:ins>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208" w:name="_Toc3556942"/>
      <w:bookmarkStart w:id="209" w:name="_Ref34739722"/>
      <w:bookmarkStart w:id="210" w:name="_Ref34739734"/>
      <w:bookmarkStart w:id="211" w:name="_Toc34747191"/>
      <w:bookmarkStart w:id="212" w:name="_Toc39880505"/>
      <w:r w:rsidRPr="007055D9">
        <w:t>Unit System</w:t>
      </w:r>
      <w:bookmarkEnd w:id="208"/>
      <w:bookmarkEnd w:id="209"/>
      <w:bookmarkEnd w:id="210"/>
      <w:bookmarkEnd w:id="211"/>
      <w:bookmarkEnd w:id="21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F2EDE53" w:rsidR="006F1928" w:rsidRDefault="006F1928" w:rsidP="00C04963">
      <w:pPr>
        <w:pStyle w:val="Caption"/>
        <w:spacing w:before="120"/>
      </w:pPr>
      <w:bookmarkStart w:id="213" w:name="_Toc3566410"/>
      <w:bookmarkStart w:id="214" w:name="_Toc34747412"/>
      <w:bookmarkStart w:id="215" w:name="_Toc39880733"/>
      <w:r>
        <w:t xml:space="preserve">Table </w:t>
      </w:r>
      <w:r w:rsidR="00ED469A">
        <w:fldChar w:fldCharType="begin"/>
      </w:r>
      <w:r w:rsidR="00ED469A">
        <w:instrText xml:space="preserve"> SEQ Table \* ARABIC </w:instrText>
      </w:r>
      <w:r w:rsidR="00ED469A">
        <w:fldChar w:fldCharType="separate"/>
      </w:r>
      <w:r w:rsidR="00A2710C">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13"/>
      <w:bookmarkEnd w:id="214"/>
      <w:bookmarkEnd w:id="2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15B58A7C" w:rsidR="00AC3B52" w:rsidRDefault="00AC3B52" w:rsidP="00C04963">
      <w:pPr>
        <w:pStyle w:val="XMLCode"/>
        <w:keepNext/>
        <w:keepLines/>
      </w:pPr>
      <w:r>
        <w:t xml:space="preserve">    &lt;version&gt; </w:t>
      </w:r>
      <w:del w:id="216" w:author="nick" w:date="2020-05-31T15:05:00Z">
        <w:r w:rsidR="009A3F31" w:rsidDel="0051248B">
          <w:delText>3</w:delText>
        </w:r>
        <w:r w:rsidR="009A3F31" w:rsidRPr="00BA120B" w:rsidDel="0051248B">
          <w:delText>.0.</w:delText>
        </w:r>
        <w:r w:rsidR="009A3F31" w:rsidDel="0051248B">
          <w:delText>1</w:delText>
        </w:r>
      </w:del>
      <w:ins w:id="217" w:author="nick" w:date="2020-05-31T15:05:00Z">
        <w:r w:rsidR="0051248B">
          <w:t>3.1.0</w:t>
        </w:r>
      </w:ins>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218" w:name="_Toc339013871"/>
      <w:bookmarkStart w:id="219" w:name="_Toc3556943"/>
      <w:bookmarkStart w:id="220" w:name="_Toc34747192"/>
      <w:bookmarkStart w:id="221" w:name="_Toc39880506"/>
      <w:r w:rsidRPr="007055D9">
        <w:t>Application</w:t>
      </w:r>
      <w:r w:rsidR="007070CD" w:rsidRPr="007055D9">
        <w:t>,</w:t>
      </w:r>
      <w:r w:rsidRPr="007055D9">
        <w:t xml:space="preserve"> User </w:t>
      </w:r>
      <w:r w:rsidR="007070CD" w:rsidRPr="007055D9">
        <w:t xml:space="preserve">and Process </w:t>
      </w:r>
      <w:r w:rsidRPr="007055D9">
        <w:t>Specific Data</w:t>
      </w:r>
      <w:bookmarkEnd w:id="218"/>
      <w:bookmarkEnd w:id="219"/>
      <w:bookmarkEnd w:id="220"/>
      <w:bookmarkEnd w:id="22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69B9450"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222" w:name="_Toc413359565"/>
      <w:bookmarkStart w:id="223" w:name="_Ref414560122"/>
      <w:bookmarkStart w:id="224" w:name="_Ref414563183"/>
      <w:bookmarkStart w:id="225" w:name="_Ref414571476"/>
      <w:bookmarkStart w:id="226" w:name="_Ref428530906"/>
      <w:bookmarkStart w:id="227" w:name="_Ref429050591"/>
      <w:bookmarkStart w:id="228" w:name="_Ref429053268"/>
      <w:bookmarkStart w:id="229" w:name="_Toc3556944"/>
      <w:bookmarkStart w:id="230" w:name="_Toc34747193"/>
      <w:bookmarkStart w:id="231" w:name="_Toc39880507"/>
      <w:r w:rsidRPr="007055D9">
        <w:t xml:space="preserve">User Specific Data </w:t>
      </w:r>
      <w:r w:rsidRPr="00E70284">
        <w:rPr>
          <w:rFonts w:ascii="Courier New" w:hAnsi="Courier New" w:cs="Courier New"/>
          <w:b w:val="0"/>
          <w:sz w:val="26"/>
          <w:szCs w:val="28"/>
          <w:lang w:eastAsia="de-DE"/>
        </w:rPr>
        <w:t>&lt;appdata&gt;</w:t>
      </w:r>
      <w:bookmarkEnd w:id="222"/>
      <w:bookmarkEnd w:id="223"/>
      <w:bookmarkEnd w:id="224"/>
      <w:bookmarkEnd w:id="225"/>
      <w:bookmarkEnd w:id="226"/>
      <w:bookmarkEnd w:id="227"/>
      <w:bookmarkEnd w:id="228"/>
      <w:bookmarkEnd w:id="229"/>
      <w:bookmarkEnd w:id="230"/>
      <w:bookmarkEnd w:id="231"/>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10F5EBC0" w:rsidR="00787E83" w:rsidRPr="007055D9" w:rsidRDefault="008B4D9E" w:rsidP="00EB4BFC">
      <w:pPr>
        <w:pStyle w:val="Caption"/>
        <w:spacing w:before="120"/>
      </w:pPr>
      <w:bookmarkStart w:id="232" w:name="_Toc3566411"/>
      <w:bookmarkStart w:id="233" w:name="_Toc34747413"/>
      <w:bookmarkStart w:id="234" w:name="_Toc39880734"/>
      <w:r>
        <w:t xml:space="preserve">Table </w:t>
      </w:r>
      <w:r w:rsidR="00ED469A">
        <w:fldChar w:fldCharType="begin"/>
      </w:r>
      <w:r w:rsidR="00ED469A">
        <w:instrText xml:space="preserve"> SEQ Table \* ARABIC </w:instrText>
      </w:r>
      <w:r w:rsidR="00ED469A">
        <w:fldChar w:fldCharType="separate"/>
      </w:r>
      <w:r w:rsidR="00A2710C">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232"/>
      <w:bookmarkEnd w:id="233"/>
      <w:bookmarkEnd w:id="234"/>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6C3A5FE2" w:rsidR="00901447" w:rsidRDefault="00901447" w:rsidP="00901447">
      <w:pPr>
        <w:pStyle w:val="XMLCode"/>
      </w:pPr>
      <w:r>
        <w:t xml:space="preserve">    &lt;version&gt; </w:t>
      </w:r>
      <w:del w:id="235" w:author="nick" w:date="2020-05-31T15:05:00Z">
        <w:r w:rsidR="009A3F31" w:rsidDel="0051248B">
          <w:delText>3</w:delText>
        </w:r>
        <w:r w:rsidR="009A3F31" w:rsidRPr="00BA120B" w:rsidDel="0051248B">
          <w:delText>.0.</w:delText>
        </w:r>
        <w:r w:rsidR="009A3F31" w:rsidDel="0051248B">
          <w:delText>1</w:delText>
        </w:r>
      </w:del>
      <w:ins w:id="236" w:author="nick" w:date="2020-05-31T15:05:00Z">
        <w:r w:rsidR="0051248B">
          <w:t>3.1.0</w:t>
        </w:r>
      </w:ins>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40FEC825" w:rsidR="00901447" w:rsidRDefault="00901447" w:rsidP="00901447">
      <w:pPr>
        <w:pStyle w:val="XMLCode"/>
      </w:pPr>
      <w:r>
        <w:t xml:space="preserve">    &lt;version&gt; </w:t>
      </w:r>
      <w:del w:id="237" w:author="nick" w:date="2020-05-31T15:05:00Z">
        <w:r w:rsidR="009A3F31" w:rsidDel="0051248B">
          <w:delText>3</w:delText>
        </w:r>
        <w:r w:rsidR="009A3F31" w:rsidRPr="00BA120B" w:rsidDel="0051248B">
          <w:delText>.0.</w:delText>
        </w:r>
        <w:r w:rsidR="009A3F31" w:rsidDel="0051248B">
          <w:delText>1</w:delText>
        </w:r>
      </w:del>
      <w:ins w:id="238" w:author="nick" w:date="2020-05-31T15:05:00Z">
        <w:r w:rsidR="0051248B">
          <w:t>3.1.0</w:t>
        </w:r>
      </w:ins>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239" w:name="_Finite_Element_Specific"/>
      <w:bookmarkStart w:id="240" w:name="_Ref414560131"/>
      <w:bookmarkStart w:id="241" w:name="_Toc3556945"/>
      <w:bookmarkStart w:id="242" w:name="_Toc34747194"/>
      <w:bookmarkStart w:id="243" w:name="_Toc39880508"/>
      <w:bookmarkEnd w:id="239"/>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240"/>
      <w:bookmarkEnd w:id="241"/>
      <w:bookmarkEnd w:id="242"/>
      <w:bookmarkEnd w:id="24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0140BF5B" w:rsidR="00D02A58" w:rsidRDefault="00D02A58" w:rsidP="009D267A">
      <w:pPr>
        <w:jc w:val="both"/>
      </w:pPr>
      <w:r>
        <w:t>This solver naming should be taken from FATXML version 1.</w:t>
      </w:r>
      <w:r w:rsidR="00660A64">
        <w:t>2 R2</w:t>
      </w:r>
      <w:r>
        <w:t xml:space="preserve"> (as current version) which are the following:</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422F2E8" w:rsidR="00FE07F4" w:rsidRDefault="00EB1021" w:rsidP="005D241A">
      <w:pPr>
        <w:pStyle w:val="Caption"/>
        <w:spacing w:before="120"/>
        <w:rPr>
          <w:lang w:val="en-GB"/>
        </w:rPr>
      </w:pPr>
      <w:bookmarkStart w:id="244" w:name="_Toc3566412"/>
      <w:bookmarkStart w:id="245" w:name="_Toc34747414"/>
      <w:bookmarkStart w:id="246" w:name="_Toc39880735"/>
      <w:r>
        <w:t xml:space="preserve">Table </w:t>
      </w:r>
      <w:r w:rsidR="00ED469A">
        <w:fldChar w:fldCharType="begin"/>
      </w:r>
      <w:r w:rsidR="00ED469A">
        <w:instrText xml:space="preserve"> SEQ Table \* ARABIC </w:instrText>
      </w:r>
      <w:r w:rsidR="00ED469A">
        <w:fldChar w:fldCharType="separate"/>
      </w:r>
      <w:r w:rsidR="00A2710C">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44"/>
      <w:bookmarkEnd w:id="245"/>
      <w:bookmarkEnd w:id="246"/>
    </w:p>
    <w:p w14:paraId="7CFA5C39" w14:textId="4F31F94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4B349ED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CB36F82" w:rsidR="005C59E0" w:rsidRDefault="009D4711" w:rsidP="005D241A">
      <w:pPr>
        <w:pStyle w:val="Caption"/>
        <w:spacing w:before="120"/>
      </w:pPr>
      <w:bookmarkStart w:id="247" w:name="_Toc3566413"/>
      <w:bookmarkStart w:id="248" w:name="_Toc34747415"/>
      <w:bookmarkStart w:id="249" w:name="_Toc39880736"/>
      <w:r>
        <w:t xml:space="preserve">Table </w:t>
      </w:r>
      <w:r w:rsidR="00ED469A">
        <w:fldChar w:fldCharType="begin"/>
      </w:r>
      <w:r w:rsidR="00ED469A">
        <w:instrText xml:space="preserve"> SEQ Table \* ARABIC </w:instrText>
      </w:r>
      <w:r w:rsidR="00ED469A">
        <w:fldChar w:fldCharType="separate"/>
      </w:r>
      <w:r w:rsidR="00A2710C">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47"/>
      <w:bookmarkEnd w:id="248"/>
      <w:bookmarkEnd w:id="249"/>
    </w:p>
    <w:p w14:paraId="2C1D4033" w14:textId="3D135B95"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50" w:name="_Toc373504790"/>
      <w:bookmarkStart w:id="251" w:name="_Toc373505008"/>
      <w:bookmarkStart w:id="252" w:name="_Toc339013872"/>
      <w:bookmarkStart w:id="253" w:name="_Ref414560151"/>
      <w:bookmarkStart w:id="254" w:name="_Toc3556946"/>
      <w:bookmarkStart w:id="255" w:name="_Toc34747195"/>
      <w:bookmarkStart w:id="256" w:name="_Toc39880509"/>
      <w:bookmarkEnd w:id="250"/>
      <w:bookmarkEnd w:id="251"/>
      <w:r w:rsidRPr="007055D9">
        <w:lastRenderedPageBreak/>
        <w:t>Connection Data</w:t>
      </w:r>
      <w:bookmarkEnd w:id="25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53"/>
      <w:bookmarkEnd w:id="254"/>
      <w:bookmarkEnd w:id="255"/>
      <w:bookmarkEnd w:id="256"/>
    </w:p>
    <w:p w14:paraId="44532124" w14:textId="1B41691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A2710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A2710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686F600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A2710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26D54E66" w:rsidR="00680DB0" w:rsidRPr="007055D9" w:rsidRDefault="00206E87" w:rsidP="00206E87">
      <w:pPr>
        <w:pStyle w:val="Caption"/>
        <w:spacing w:before="120"/>
      </w:pPr>
      <w:bookmarkStart w:id="257" w:name="_Toc3566416"/>
      <w:bookmarkStart w:id="258" w:name="_Toc34747416"/>
      <w:bookmarkStart w:id="259" w:name="_Toc39880737"/>
      <w:r>
        <w:t xml:space="preserve">Table </w:t>
      </w:r>
      <w:r w:rsidR="00ED469A">
        <w:fldChar w:fldCharType="begin"/>
      </w:r>
      <w:r w:rsidR="00ED469A">
        <w:instrText xml:space="preserve"> SEQ Table \* ARABIC </w:instrText>
      </w:r>
      <w:r w:rsidR="00ED469A">
        <w:fldChar w:fldCharType="separate"/>
      </w:r>
      <w:r w:rsidR="00A2710C">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57"/>
      <w:bookmarkEnd w:id="258"/>
      <w:bookmarkEnd w:id="25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A088E8" w:rsidR="006F1928" w:rsidRDefault="00206E87" w:rsidP="00206E87">
      <w:pPr>
        <w:pStyle w:val="Caption"/>
        <w:spacing w:before="120"/>
        <w:rPr>
          <w:b w:val="0"/>
          <w:lang w:eastAsia="x-none"/>
        </w:rPr>
      </w:pPr>
      <w:bookmarkStart w:id="260" w:name="_Toc3566417"/>
      <w:bookmarkStart w:id="261" w:name="_Toc34747417"/>
      <w:bookmarkStart w:id="262" w:name="_Toc39880738"/>
      <w:r>
        <w:t xml:space="preserve">Table </w:t>
      </w:r>
      <w:r w:rsidR="00ED469A">
        <w:fldChar w:fldCharType="begin"/>
      </w:r>
      <w:r w:rsidR="00ED469A">
        <w:instrText xml:space="preserve"> SEQ Table \* ARABIC </w:instrText>
      </w:r>
      <w:r w:rsidR="00ED469A">
        <w:fldChar w:fldCharType="separate"/>
      </w:r>
      <w:r w:rsidR="00A2710C">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60"/>
      <w:bookmarkEnd w:id="261"/>
      <w:bookmarkEnd w:id="262"/>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Paragraph"/>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ootnoteReference"/>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63" w:name="_Ref432343981"/>
      <w:bookmarkStart w:id="264" w:name="_Toc3556947"/>
      <w:bookmarkStart w:id="265" w:name="_Toc34747196"/>
      <w:bookmarkStart w:id="266" w:name="_Toc39880510"/>
      <w:r w:rsidRPr="007055D9">
        <w:t xml:space="preserve">Connected </w:t>
      </w:r>
      <w:r w:rsidR="00A101BB" w:rsidRPr="007055D9">
        <w:t>Objects</w:t>
      </w:r>
      <w:bookmarkEnd w:id="263"/>
      <w:bookmarkEnd w:id="264"/>
      <w:bookmarkEnd w:id="265"/>
      <w:bookmarkEnd w:id="266"/>
      <w:r w:rsidR="00A101BB" w:rsidRPr="007055D9">
        <w:t xml:space="preserve"> </w:t>
      </w:r>
    </w:p>
    <w:p w14:paraId="5B753AFE" w14:textId="58AD50D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A2710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453F99F" w:rsidR="004C7100" w:rsidRDefault="004C7100" w:rsidP="004C7100">
      <w:pPr>
        <w:pStyle w:val="Caption"/>
        <w:spacing w:before="120"/>
      </w:pPr>
      <w:bookmarkStart w:id="267" w:name="_Toc3566418"/>
      <w:bookmarkStart w:id="268" w:name="_Toc34747418"/>
      <w:bookmarkStart w:id="269" w:name="_Toc39880739"/>
      <w:bookmarkStart w:id="270" w:name="_Ref371942385"/>
      <w:r>
        <w:t xml:space="preserve">Table </w:t>
      </w:r>
      <w:r w:rsidR="00ED469A">
        <w:fldChar w:fldCharType="begin"/>
      </w:r>
      <w:r w:rsidR="00ED469A">
        <w:instrText xml:space="preserve"> SEQ Table \* ARABIC </w:instrText>
      </w:r>
      <w:r w:rsidR="00ED469A">
        <w:fldChar w:fldCharType="separate"/>
      </w:r>
      <w:r w:rsidR="00A2710C">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67"/>
      <w:bookmarkEnd w:id="268"/>
      <w:bookmarkEnd w:id="269"/>
    </w:p>
    <w:p w14:paraId="6E0C7858" w14:textId="77777777" w:rsidR="00A33BC7" w:rsidRPr="007055D9" w:rsidRDefault="00543B6B" w:rsidP="00860E71">
      <w:pPr>
        <w:pStyle w:val="Heading4"/>
      </w:pPr>
      <w:bookmarkStart w:id="271" w:name="_Ref428791371"/>
      <w:bookmarkStart w:id="272" w:name="_Ref428891357"/>
      <w:bookmarkStart w:id="273" w:name="_Ref428892751"/>
      <w:bookmarkStart w:id="274" w:name="_Toc3556948"/>
      <w:bookmarkStart w:id="275" w:name="_Toc34747197"/>
      <w:bookmarkStart w:id="276" w:name="_Toc39880511"/>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70"/>
      <w:bookmarkEnd w:id="271"/>
      <w:bookmarkEnd w:id="272"/>
      <w:bookmarkEnd w:id="273"/>
      <w:bookmarkEnd w:id="274"/>
      <w:bookmarkEnd w:id="275"/>
      <w:bookmarkEnd w:id="276"/>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05C7DEC0" w:rsidR="004C7100" w:rsidRDefault="004C7100" w:rsidP="004C7100">
      <w:pPr>
        <w:pStyle w:val="Caption"/>
        <w:spacing w:before="120"/>
      </w:pPr>
      <w:bookmarkStart w:id="283" w:name="_Toc3566419"/>
      <w:bookmarkStart w:id="284" w:name="_Toc34747419"/>
      <w:bookmarkStart w:id="285" w:name="_Toc39880740"/>
      <w:r>
        <w:t xml:space="preserve">Table </w:t>
      </w:r>
      <w:r w:rsidR="00ED469A">
        <w:fldChar w:fldCharType="begin"/>
      </w:r>
      <w:r w:rsidR="00ED469A">
        <w:instrText xml:space="preserve"> SEQ Table \* ARABIC </w:instrText>
      </w:r>
      <w:r w:rsidR="00ED469A">
        <w:fldChar w:fldCharType="separate"/>
      </w:r>
      <w:r w:rsidR="00A2710C">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83"/>
      <w:bookmarkEnd w:id="284"/>
      <w:bookmarkEnd w:id="28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86" w:name="_Toc3556949"/>
      <w:bookmarkStart w:id="287" w:name="_Toc34747198"/>
      <w:bookmarkStart w:id="288" w:name="_Toc39880512"/>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86"/>
      <w:bookmarkEnd w:id="287"/>
      <w:bookmarkEnd w:id="28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19C5E483" w:rsidR="002C7187" w:rsidRDefault="002C7187" w:rsidP="005D241A">
      <w:pPr>
        <w:pStyle w:val="Caption"/>
        <w:spacing w:before="120"/>
      </w:pPr>
      <w:bookmarkStart w:id="289" w:name="_Toc3566420"/>
      <w:bookmarkStart w:id="290" w:name="_Toc34747420"/>
      <w:bookmarkStart w:id="291" w:name="_Toc39880741"/>
      <w:r>
        <w:t xml:space="preserve">Table </w:t>
      </w:r>
      <w:r w:rsidR="00ED469A">
        <w:fldChar w:fldCharType="begin"/>
      </w:r>
      <w:r w:rsidR="00ED469A">
        <w:instrText xml:space="preserve"> SEQ Table \* ARABIC </w:instrText>
      </w:r>
      <w:r w:rsidR="00ED469A">
        <w:fldChar w:fldCharType="separate"/>
      </w:r>
      <w:r w:rsidR="00A2710C">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89"/>
      <w:bookmarkEnd w:id="290"/>
      <w:bookmarkEnd w:id="29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292" w:name="_Toc21650806"/>
      <w:bookmarkStart w:id="293" w:name="_Ref21651717"/>
      <w:bookmarkStart w:id="294" w:name="_Toc34747199"/>
      <w:bookmarkStart w:id="295" w:name="_Toc39880513"/>
      <w:r>
        <w:lastRenderedPageBreak/>
        <w:t>Special Topological situations</w:t>
      </w:r>
      <w:bookmarkEnd w:id="292"/>
      <w:bookmarkEnd w:id="293"/>
      <w:bookmarkEnd w:id="294"/>
      <w:bookmarkEnd w:id="29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51248B" w:rsidRPr="003A0545" w:rsidRDefault="0051248B" w:rsidP="00C5158C">
                            <w:pPr>
                              <w:pStyle w:val="Caption"/>
                              <w:rPr>
                                <w:noProof/>
                                <w:szCs w:val="24"/>
                              </w:rPr>
                            </w:pPr>
                            <w:bookmarkStart w:id="296" w:name="_Ref21650472"/>
                            <w:bookmarkStart w:id="297" w:name="_Toc21650945"/>
                            <w:bookmarkStart w:id="298" w:name="_Toc34747337"/>
                            <w:bookmarkStart w:id="299" w:name="_Toc39880654"/>
                            <w:r>
                              <w:t xml:space="preserve">Figure </w:t>
                            </w:r>
                            <w:r>
                              <w:fldChar w:fldCharType="begin"/>
                            </w:r>
                            <w:r>
                              <w:instrText xml:space="preserve"> SEQ Figure \* ARABIC </w:instrText>
                            </w:r>
                            <w:r>
                              <w:fldChar w:fldCharType="separate"/>
                            </w:r>
                            <w:r>
                              <w:rPr>
                                <w:noProof/>
                              </w:rPr>
                              <w:t>7</w:t>
                            </w:r>
                            <w:r>
                              <w:fldChar w:fldCharType="end"/>
                            </w:r>
                            <w:bookmarkEnd w:id="296"/>
                            <w:r>
                              <w:t>: special topologies</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51248B" w:rsidRPr="003A0545" w:rsidRDefault="0051248B" w:rsidP="00C5158C">
                      <w:pPr>
                        <w:pStyle w:val="Caption"/>
                        <w:rPr>
                          <w:noProof/>
                          <w:szCs w:val="24"/>
                        </w:rPr>
                      </w:pPr>
                      <w:bookmarkStart w:id="300" w:name="_Ref21650472"/>
                      <w:bookmarkStart w:id="301" w:name="_Toc21650945"/>
                      <w:bookmarkStart w:id="302" w:name="_Toc34747337"/>
                      <w:bookmarkStart w:id="303" w:name="_Toc39880654"/>
                      <w:r>
                        <w:t xml:space="preserve">Figure </w:t>
                      </w:r>
                      <w:r>
                        <w:fldChar w:fldCharType="begin"/>
                      </w:r>
                      <w:r>
                        <w:instrText xml:space="preserve"> SEQ Figure \* ARABIC </w:instrText>
                      </w:r>
                      <w:r>
                        <w:fldChar w:fldCharType="separate"/>
                      </w:r>
                      <w:r>
                        <w:rPr>
                          <w:noProof/>
                        </w:rPr>
                        <w:t>7</w:t>
                      </w:r>
                      <w:r>
                        <w:fldChar w:fldCharType="end"/>
                      </w:r>
                      <w:bookmarkEnd w:id="300"/>
                      <w:r>
                        <w:t>: special topologies</w:t>
                      </w:r>
                      <w:bookmarkEnd w:id="301"/>
                      <w:bookmarkEnd w:id="302"/>
                      <w:bookmarkEnd w:id="303"/>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62255F2" w:rsidR="00C5158C" w:rsidRDefault="00C5158C" w:rsidP="00C5158C">
      <w:r>
        <w:t xml:space="preserve">In </w:t>
      </w: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5D61D93D" w:rsidR="00C5158C" w:rsidRDefault="00C5158C" w:rsidP="00C5158C">
      <w:pPr>
        <w:pStyle w:val="Caption"/>
        <w:spacing w:before="120"/>
        <w:rPr>
          <w:rStyle w:val="elementdeftypeChar"/>
          <w:b/>
        </w:rPr>
      </w:pPr>
      <w:bookmarkStart w:id="304" w:name="_Toc21651031"/>
      <w:bookmarkStart w:id="305" w:name="_Toc34747421"/>
      <w:bookmarkStart w:id="306" w:name="_Toc39880742"/>
      <w:r>
        <w:t xml:space="preserve">Table </w:t>
      </w:r>
      <w:r w:rsidR="00ED469A">
        <w:fldChar w:fldCharType="begin"/>
      </w:r>
      <w:r w:rsidR="00ED469A">
        <w:instrText xml:space="preserve"> SEQ Table \* ARABIC </w:instrText>
      </w:r>
      <w:r w:rsidR="00ED469A">
        <w:fldChar w:fldCharType="separate"/>
      </w:r>
      <w:r w:rsidR="00A2710C">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04"/>
      <w:bookmarkEnd w:id="305"/>
      <w:bookmarkEnd w:id="306"/>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63E19DD" w:rsidR="00C5158C" w:rsidRDefault="00C5158C" w:rsidP="00C5158C">
      <w:pPr>
        <w:pStyle w:val="Caption"/>
      </w:pPr>
      <w:bookmarkStart w:id="307" w:name="_Toc21651032"/>
      <w:bookmarkStart w:id="308" w:name="_Toc34747422"/>
      <w:bookmarkStart w:id="309" w:name="_Toc39880743"/>
      <w:r>
        <w:t xml:space="preserve">Table </w:t>
      </w:r>
      <w:r w:rsidR="00ED469A">
        <w:fldChar w:fldCharType="begin"/>
      </w:r>
      <w:r w:rsidR="00ED469A">
        <w:instrText xml:space="preserve"> SEQ Table \* ARABIC </w:instrText>
      </w:r>
      <w:r w:rsidR="00ED469A">
        <w:fldChar w:fldCharType="separate"/>
      </w:r>
      <w:r w:rsidR="00A2710C">
        <w:rPr>
          <w:noProof/>
        </w:rPr>
        <w:t>12</w:t>
      </w:r>
      <w:r w:rsidR="00ED469A">
        <w:fldChar w:fldCharType="end"/>
      </w:r>
      <w:r>
        <w:t>: Attributes of &lt;stacking&gt;</w:t>
      </w:r>
      <w:bookmarkEnd w:id="307"/>
      <w:bookmarkEnd w:id="308"/>
      <w:bookmarkEnd w:id="309"/>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1DC3C6B" w:rsidR="00C5158C" w:rsidRDefault="00C5158C" w:rsidP="00C5158C">
      <w:pPr>
        <w:pStyle w:val="Caption"/>
      </w:pPr>
      <w:bookmarkStart w:id="310" w:name="_Toc21651033"/>
      <w:bookmarkStart w:id="311" w:name="_Toc34747423"/>
      <w:bookmarkStart w:id="312" w:name="_Toc39880744"/>
      <w:r>
        <w:t xml:space="preserve">Table </w:t>
      </w:r>
      <w:r w:rsidR="00ED469A">
        <w:fldChar w:fldCharType="begin"/>
      </w:r>
      <w:r w:rsidR="00ED469A">
        <w:instrText xml:space="preserve"> SEQ Table \* ARABIC </w:instrText>
      </w:r>
      <w:r w:rsidR="00ED469A">
        <w:fldChar w:fldCharType="separate"/>
      </w:r>
      <w:r w:rsidR="00A2710C">
        <w:rPr>
          <w:noProof/>
        </w:rPr>
        <w:t>13</w:t>
      </w:r>
      <w:r w:rsidR="00ED469A">
        <w:fldChar w:fldCharType="end"/>
      </w:r>
      <w:r>
        <w:t>: Attributes of &lt;level&gt;</w:t>
      </w:r>
      <w:bookmarkEnd w:id="310"/>
      <w:bookmarkEnd w:id="311"/>
      <w:bookmarkEnd w:id="312"/>
    </w:p>
    <w:p w14:paraId="55108C25" w14:textId="1AA99B82"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751CF9E7"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A2710C">
        <w:t xml:space="preserve">Figure </w:t>
      </w:r>
      <w:r w:rsidR="00A2710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7F45B138" w:rsidR="00C5158C" w:rsidRPr="0003690A" w:rsidRDefault="00C5158C" w:rsidP="00C5158C">
      <w:pPr>
        <w:keepNext/>
        <w:keepLines/>
        <w:spacing w:before="120"/>
      </w:pPr>
      <w:r>
        <w:fldChar w:fldCharType="begin"/>
      </w:r>
      <w:r>
        <w:instrText xml:space="preserve"> REF _Ref21650472 \h </w:instrText>
      </w:r>
      <w:r>
        <w:fldChar w:fldCharType="separate"/>
      </w:r>
      <w:r w:rsidR="00A2710C">
        <w:t xml:space="preserve">Figure </w:t>
      </w:r>
      <w:r w:rsidR="00A2710C">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13" w:name="_Ref414608310"/>
      <w:bookmarkStart w:id="314" w:name="_Toc3556950"/>
      <w:bookmarkStart w:id="315" w:name="_Toc34747200"/>
      <w:bookmarkStart w:id="316" w:name="_Toc39880514"/>
      <w:r>
        <w:lastRenderedPageBreak/>
        <w:t xml:space="preserve">Contacts and </w:t>
      </w:r>
      <w:r w:rsidR="004B7C8B">
        <w:t>F</w:t>
      </w:r>
      <w:r w:rsidR="004B7C8B" w:rsidRPr="004B7C8B">
        <w:t>riction</w:t>
      </w:r>
      <w:bookmarkEnd w:id="313"/>
      <w:bookmarkEnd w:id="314"/>
      <w:bookmarkEnd w:id="315"/>
      <w:bookmarkEnd w:id="31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17" w:name="_Ref414841585"/>
      <w:bookmarkStart w:id="318" w:name="_Toc3556951"/>
      <w:bookmarkStart w:id="319" w:name="_Toc34747201"/>
      <w:bookmarkStart w:id="320" w:name="_Toc39880515"/>
      <w:r w:rsidRPr="00880D5C">
        <w:rPr>
          <w:szCs w:val="26"/>
        </w:rPr>
        <w:t xml:space="preserve">Element </w:t>
      </w:r>
      <w:r w:rsidRPr="00880D5C">
        <w:rPr>
          <w:rFonts w:ascii="Courier New" w:hAnsi="Courier New" w:cs="Courier New"/>
          <w:b w:val="0"/>
          <w:i/>
          <w:szCs w:val="26"/>
        </w:rPr>
        <w:t>&lt;contact_list/&gt;</w:t>
      </w:r>
      <w:bookmarkEnd w:id="317"/>
      <w:bookmarkEnd w:id="318"/>
      <w:bookmarkEnd w:id="319"/>
      <w:bookmarkEnd w:id="32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DBBD180" w:rsidR="001C74F6" w:rsidRDefault="001C74F6" w:rsidP="00543B6B">
      <w:pPr>
        <w:pStyle w:val="Caption"/>
        <w:spacing w:before="120"/>
      </w:pPr>
      <w:bookmarkStart w:id="321" w:name="_Toc414573794"/>
      <w:bookmarkStart w:id="322" w:name="_Toc3566421"/>
      <w:bookmarkStart w:id="323" w:name="_Toc34747424"/>
      <w:bookmarkStart w:id="324" w:name="_Toc39880745"/>
      <w:r>
        <w:t xml:space="preserve">Table </w:t>
      </w:r>
      <w:r w:rsidR="00ED469A">
        <w:fldChar w:fldCharType="begin"/>
      </w:r>
      <w:r w:rsidR="00ED469A">
        <w:instrText xml:space="preserve"> SEQ Table \* ARABIC </w:instrText>
      </w:r>
      <w:r w:rsidR="00ED469A">
        <w:fldChar w:fldCharType="separate"/>
      </w:r>
      <w:r w:rsidR="00A2710C">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21"/>
      <w:bookmarkEnd w:id="322"/>
      <w:bookmarkEnd w:id="323"/>
      <w:bookmarkEnd w:id="324"/>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25" w:name="_Toc3556952"/>
      <w:bookmarkStart w:id="326" w:name="_Toc34747202"/>
      <w:bookmarkStart w:id="327" w:name="_Toc39880516"/>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25"/>
      <w:bookmarkEnd w:id="326"/>
      <w:bookmarkEnd w:id="327"/>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D193E5C" w:rsidR="00D05444" w:rsidRDefault="00D05444" w:rsidP="00543B6B">
      <w:pPr>
        <w:pStyle w:val="Caption"/>
        <w:spacing w:before="120"/>
      </w:pPr>
      <w:bookmarkStart w:id="328" w:name="_Toc3566422"/>
      <w:bookmarkStart w:id="329" w:name="_Toc34747425"/>
      <w:bookmarkStart w:id="330" w:name="_Toc39880746"/>
      <w:r>
        <w:t xml:space="preserve">Table </w:t>
      </w:r>
      <w:r w:rsidR="00ED469A">
        <w:fldChar w:fldCharType="begin"/>
      </w:r>
      <w:r w:rsidR="00ED469A">
        <w:instrText xml:space="preserve"> SEQ Table \* ARABIC </w:instrText>
      </w:r>
      <w:r w:rsidR="00ED469A">
        <w:fldChar w:fldCharType="separate"/>
      </w:r>
      <w:r w:rsidR="00A2710C">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28"/>
      <w:bookmarkEnd w:id="329"/>
      <w:bookmarkEnd w:id="33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31" w:name="_Toc3556953"/>
      <w:bookmarkStart w:id="332" w:name="_Toc34747203"/>
      <w:bookmarkStart w:id="333" w:name="_Toc39880517"/>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31"/>
      <w:bookmarkEnd w:id="332"/>
      <w:bookmarkEnd w:id="333"/>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129D3D52" w:rsidR="006A6AD6" w:rsidRDefault="006A6AD6" w:rsidP="00543B6B">
      <w:pPr>
        <w:pStyle w:val="Caption"/>
        <w:spacing w:before="120"/>
      </w:pPr>
      <w:bookmarkStart w:id="334" w:name="_Toc414573795"/>
      <w:bookmarkStart w:id="335" w:name="_Toc3566423"/>
      <w:bookmarkStart w:id="336" w:name="_Toc34747426"/>
      <w:bookmarkStart w:id="337" w:name="_Toc39880747"/>
      <w:r>
        <w:t xml:space="preserve">Table </w:t>
      </w:r>
      <w:r w:rsidR="00ED469A">
        <w:fldChar w:fldCharType="begin"/>
      </w:r>
      <w:r w:rsidR="00ED469A">
        <w:instrText xml:space="preserve"> SEQ Table \* ARABIC </w:instrText>
      </w:r>
      <w:r w:rsidR="00ED469A">
        <w:fldChar w:fldCharType="separate"/>
      </w:r>
      <w:r w:rsidR="00A2710C">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4"/>
      <w:bookmarkEnd w:id="335"/>
      <w:bookmarkEnd w:id="336"/>
      <w:bookmarkEnd w:id="337"/>
      <w:r>
        <w:t xml:space="preserve"> </w:t>
      </w:r>
    </w:p>
    <w:p w14:paraId="58AB304A" w14:textId="77777777" w:rsidR="006A6AD6" w:rsidRPr="000B11EA" w:rsidRDefault="006A6AD6" w:rsidP="006A6AD6">
      <w:r w:rsidRPr="000B11EA">
        <w:t xml:space="preserve">These attributes have following semantics: </w:t>
      </w:r>
    </w:p>
    <w:p w14:paraId="0A4A3DA3" w14:textId="619B14D4"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A2710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38" w:name="_Toc3556954"/>
      <w:bookmarkStart w:id="339" w:name="_Toc34747204"/>
      <w:bookmarkStart w:id="340" w:name="_Toc39880518"/>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38"/>
      <w:bookmarkEnd w:id="339"/>
      <w:bookmarkEnd w:id="34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41" w:name="_Ref414837767"/>
      <w:bookmarkStart w:id="342" w:name="_Toc3556955"/>
      <w:bookmarkStart w:id="343" w:name="_Toc34747205"/>
      <w:bookmarkStart w:id="344" w:name="_Toc39880519"/>
      <w:r>
        <w:t xml:space="preserve">Local </w:t>
      </w:r>
      <w:r w:rsidR="008706FB">
        <w:t>Contact</w:t>
      </w:r>
      <w:r w:rsidRPr="0030552A">
        <w:t xml:space="preserve"> </w:t>
      </w:r>
      <w:r w:rsidR="008706FB">
        <w:t>P</w:t>
      </w:r>
      <w:r>
        <w:t>ropert</w:t>
      </w:r>
      <w:r w:rsidR="008706FB">
        <w:t>ies</w:t>
      </w:r>
      <w:bookmarkEnd w:id="341"/>
      <w:bookmarkEnd w:id="342"/>
      <w:bookmarkEnd w:id="343"/>
      <w:bookmarkEnd w:id="344"/>
      <w:r w:rsidRPr="00F54FFD">
        <w:t xml:space="preserve"> </w:t>
      </w:r>
    </w:p>
    <w:p w14:paraId="48CD41ED" w14:textId="588B2D9B"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A2710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A2710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CB5EFA0" w:rsidR="00B8299F" w:rsidRDefault="00B8299F" w:rsidP="00B8299F">
      <w:pPr>
        <w:pStyle w:val="Caption"/>
        <w:spacing w:before="120"/>
      </w:pPr>
      <w:bookmarkStart w:id="345" w:name="_Toc3566424"/>
      <w:bookmarkStart w:id="346" w:name="_Toc34747427"/>
      <w:bookmarkStart w:id="347" w:name="_Toc39880748"/>
      <w:r>
        <w:t xml:space="preserve">Table </w:t>
      </w:r>
      <w:r w:rsidR="00ED469A">
        <w:fldChar w:fldCharType="begin"/>
      </w:r>
      <w:r w:rsidR="00ED469A">
        <w:instrText xml:space="preserve"> SEQ Table \* ARABIC </w:instrText>
      </w:r>
      <w:r w:rsidR="00ED469A">
        <w:fldChar w:fldCharType="separate"/>
      </w:r>
      <w:r w:rsidR="00A2710C">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45"/>
      <w:bookmarkEnd w:id="346"/>
      <w:bookmarkEnd w:id="347"/>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348" w:name="_Ref414836574"/>
      <w:bookmarkStart w:id="349" w:name="_Toc3556956"/>
      <w:bookmarkStart w:id="350" w:name="_Toc34747206"/>
      <w:bookmarkStart w:id="351" w:name="_Toc39880520"/>
      <w:r w:rsidRPr="007055D9">
        <w:t>Joints</w:t>
      </w:r>
      <w:bookmarkEnd w:id="348"/>
      <w:bookmarkEnd w:id="349"/>
      <w:bookmarkEnd w:id="350"/>
      <w:bookmarkEnd w:id="35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012B6BC"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A2710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60D65922" w:rsidR="00F63C73" w:rsidRDefault="00F63C73" w:rsidP="00F63C73">
      <w:pPr>
        <w:pStyle w:val="Caption"/>
        <w:spacing w:before="120"/>
      </w:pPr>
      <w:bookmarkStart w:id="352" w:name="_Toc3566425"/>
      <w:bookmarkStart w:id="353" w:name="_Toc34747428"/>
      <w:bookmarkStart w:id="354" w:name="_Toc39880749"/>
      <w:r>
        <w:t xml:space="preserve">Table </w:t>
      </w:r>
      <w:r w:rsidR="00ED469A">
        <w:fldChar w:fldCharType="begin"/>
      </w:r>
      <w:r w:rsidR="00ED469A">
        <w:instrText xml:space="preserve"> SEQ Table \* ARABIC </w:instrText>
      </w:r>
      <w:r w:rsidR="00ED469A">
        <w:fldChar w:fldCharType="separate"/>
      </w:r>
      <w:r w:rsidR="00A2710C">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52"/>
      <w:bookmarkEnd w:id="353"/>
      <w:bookmarkEnd w:id="35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55" w:name="_Toc428456083"/>
      <w:bookmarkStart w:id="356" w:name="_Toc428537047"/>
      <w:bookmarkStart w:id="357" w:name="_Toc428969366"/>
      <w:bookmarkStart w:id="358" w:name="_Toc429052757"/>
      <w:bookmarkStart w:id="359" w:name="_Toc3556957"/>
      <w:bookmarkStart w:id="360" w:name="_Toc34747207"/>
      <w:bookmarkStart w:id="361" w:name="_Toc39880521"/>
      <w:bookmarkEnd w:id="355"/>
      <w:bookmarkEnd w:id="356"/>
      <w:bookmarkEnd w:id="357"/>
      <w:bookmarkEnd w:id="35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59"/>
      <w:bookmarkEnd w:id="360"/>
      <w:bookmarkEnd w:id="36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4AA118B2" w:rsidR="006C2535" w:rsidRPr="001E6C77" w:rsidRDefault="006C2535" w:rsidP="006C2535">
      <w:pPr>
        <w:pStyle w:val="XMLCode"/>
        <w:rPr>
          <w:sz w:val="15"/>
          <w:szCs w:val="15"/>
        </w:rPr>
      </w:pPr>
      <w:r w:rsidRPr="001E6C77">
        <w:rPr>
          <w:sz w:val="15"/>
          <w:szCs w:val="15"/>
        </w:rPr>
        <w:t xml:space="preserve">    &lt;version&gt; </w:t>
      </w:r>
      <w:del w:id="362" w:author="nick" w:date="2020-05-31T15:05:00Z">
        <w:r w:rsidR="009A3F31" w:rsidDel="0051248B">
          <w:delText>3</w:delText>
        </w:r>
        <w:r w:rsidR="009A3F31" w:rsidRPr="00BA120B" w:rsidDel="0051248B">
          <w:delText>.0.</w:delText>
        </w:r>
        <w:r w:rsidR="009A3F31" w:rsidDel="0051248B">
          <w:delText>1</w:delText>
        </w:r>
      </w:del>
      <w:ins w:id="363" w:author="nick" w:date="2020-05-31T15:05:00Z">
        <w:r w:rsidR="0051248B">
          <w:t>3.1.0</w:t>
        </w:r>
      </w:ins>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64" w:name="_Toc428279348"/>
      <w:bookmarkStart w:id="365" w:name="_Toc428456085"/>
      <w:bookmarkStart w:id="366" w:name="_Toc428537049"/>
      <w:bookmarkStart w:id="367" w:name="_Toc428969368"/>
      <w:bookmarkStart w:id="368" w:name="_Toc429052759"/>
      <w:bookmarkStart w:id="369" w:name="_Toc3556958"/>
      <w:bookmarkStart w:id="370" w:name="_Toc34747208"/>
      <w:bookmarkStart w:id="371" w:name="_Toc39880522"/>
      <w:bookmarkEnd w:id="364"/>
      <w:bookmarkEnd w:id="365"/>
      <w:bookmarkEnd w:id="366"/>
      <w:bookmarkEnd w:id="367"/>
      <w:bookmarkEnd w:id="368"/>
      <w:r w:rsidRPr="007055D9">
        <w:t>XML Schema Definition</w:t>
      </w:r>
      <w:bookmarkEnd w:id="369"/>
      <w:bookmarkEnd w:id="370"/>
      <w:bookmarkEnd w:id="37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72" w:name="_Toc334484488"/>
      <w:bookmarkStart w:id="373" w:name="_Toc334486133"/>
      <w:bookmarkStart w:id="374" w:name="XMLStructureConnectionGroups"/>
      <w:bookmarkStart w:id="375" w:name="SeamweldConnectionGroupPart"/>
      <w:bookmarkStart w:id="376" w:name="XMLStructurePartsPIDs"/>
      <w:bookmarkStart w:id="377" w:name="XMLStructureConnections"/>
      <w:bookmarkStart w:id="378" w:name="XMLStructurePointConnections"/>
      <w:bookmarkStart w:id="379" w:name="XMLStructureLineConnections"/>
      <w:bookmarkStart w:id="380" w:name="XMLStructurePlaneConnections"/>
      <w:bookmarkStart w:id="381" w:name="_Toc338938892"/>
      <w:bookmarkStart w:id="382" w:name="_Toc338939088"/>
      <w:bookmarkStart w:id="383" w:name="_Toc3556959"/>
      <w:bookmarkStart w:id="384" w:name="_Toc34747209"/>
      <w:bookmarkStart w:id="385" w:name="_Toc39880523"/>
      <w:bookmarkEnd w:id="161"/>
      <w:bookmarkEnd w:id="162"/>
      <w:bookmarkEnd w:id="372"/>
      <w:bookmarkEnd w:id="373"/>
      <w:bookmarkEnd w:id="374"/>
      <w:bookmarkEnd w:id="375"/>
      <w:bookmarkEnd w:id="376"/>
      <w:bookmarkEnd w:id="377"/>
      <w:bookmarkEnd w:id="378"/>
      <w:bookmarkEnd w:id="379"/>
      <w:bookmarkEnd w:id="380"/>
      <w:r w:rsidRPr="007055D9">
        <w:lastRenderedPageBreak/>
        <w:t>Data Common to any Connection</w:t>
      </w:r>
      <w:bookmarkEnd w:id="381"/>
      <w:bookmarkEnd w:id="382"/>
      <w:bookmarkEnd w:id="383"/>
      <w:bookmarkEnd w:id="384"/>
      <w:bookmarkEnd w:id="385"/>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86" w:name="_Ref448911656"/>
      <w:bookmarkStart w:id="387" w:name="_Toc3556960"/>
      <w:bookmarkStart w:id="388" w:name="_Toc34747210"/>
      <w:bookmarkStart w:id="389" w:name="_Toc39880524"/>
      <w:bookmarkStart w:id="390" w:name="_Toc413359574"/>
      <w:bookmarkStart w:id="391" w:name="_Toc338938893"/>
      <w:bookmarkStart w:id="392" w:name="_Toc338939089"/>
      <w:bookmarkStart w:id="393" w:name="_Toc288196462"/>
      <w:bookmarkStart w:id="394" w:name="_Toc288200760"/>
      <w:r>
        <w:t>Indices and their properties</w:t>
      </w:r>
      <w:bookmarkEnd w:id="386"/>
      <w:bookmarkEnd w:id="387"/>
      <w:bookmarkEnd w:id="388"/>
      <w:bookmarkEnd w:id="38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95" w:name="_Toc3556961"/>
      <w:bookmarkStart w:id="396" w:name="_Toc34747211"/>
      <w:bookmarkStart w:id="397" w:name="_Toc39880525"/>
      <w:r w:rsidRPr="00BD20ED">
        <w:rPr>
          <w:szCs w:val="34"/>
        </w:rPr>
        <w:t xml:space="preserve">Attribute </w:t>
      </w:r>
      <w:r w:rsidRPr="00BD20ED">
        <w:rPr>
          <w:rFonts w:ascii="Courier New" w:hAnsi="Courier New" w:cs="Courier New"/>
          <w:b w:val="0"/>
          <w:szCs w:val="34"/>
          <w:highlight w:val="white"/>
        </w:rPr>
        <w:t>label</w:t>
      </w:r>
      <w:bookmarkEnd w:id="390"/>
      <w:bookmarkEnd w:id="395"/>
      <w:bookmarkEnd w:id="396"/>
      <w:bookmarkEnd w:id="39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98" w:name="_Ref413329202"/>
      <w:bookmarkStart w:id="399" w:name="_Toc413359575"/>
      <w:bookmarkStart w:id="400" w:name="_Toc3556962"/>
      <w:bookmarkStart w:id="401" w:name="_Toc34747212"/>
      <w:bookmarkStart w:id="402" w:name="_Toc39880526"/>
      <w:r>
        <w:rPr>
          <w:szCs w:val="34"/>
        </w:rPr>
        <w:t>Dimensions and Coordinates</w:t>
      </w:r>
      <w:bookmarkEnd w:id="398"/>
      <w:bookmarkEnd w:id="399"/>
      <w:bookmarkEnd w:id="400"/>
      <w:bookmarkEnd w:id="401"/>
      <w:bookmarkEnd w:id="40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03" w:name="_Toc413359576"/>
      <w:bookmarkStart w:id="404" w:name="_Ref440360308"/>
      <w:bookmarkStart w:id="405" w:name="_Ref440360312"/>
      <w:bookmarkStart w:id="406" w:name="_Ref440360851"/>
      <w:bookmarkStart w:id="407" w:name="_Ref440360857"/>
      <w:bookmarkStart w:id="408" w:name="_Ref440453613"/>
      <w:bookmarkStart w:id="409" w:name="_Ref440453616"/>
      <w:bookmarkStart w:id="410" w:name="_Ref440454500"/>
      <w:bookmarkStart w:id="411" w:name="_Ref440454502"/>
      <w:bookmarkStart w:id="412" w:name="_Toc3556963"/>
      <w:bookmarkStart w:id="413" w:name="_Toc34747213"/>
      <w:bookmarkStart w:id="414" w:name="_Toc39880527"/>
      <w:r w:rsidRPr="00BD20ED">
        <w:rPr>
          <w:szCs w:val="34"/>
        </w:rPr>
        <w:t xml:space="preserve">Attribute </w:t>
      </w:r>
      <w:r>
        <w:rPr>
          <w:rFonts w:ascii="Courier New" w:hAnsi="Courier New" w:cs="Courier New"/>
          <w:b w:val="0"/>
          <w:szCs w:val="34"/>
          <w:highlight w:val="white"/>
        </w:rPr>
        <w:t>quality_control</w:t>
      </w:r>
      <w:bookmarkEnd w:id="403"/>
      <w:bookmarkEnd w:id="404"/>
      <w:bookmarkEnd w:id="405"/>
      <w:bookmarkEnd w:id="406"/>
      <w:bookmarkEnd w:id="407"/>
      <w:bookmarkEnd w:id="408"/>
      <w:bookmarkEnd w:id="409"/>
      <w:bookmarkEnd w:id="410"/>
      <w:bookmarkEnd w:id="411"/>
      <w:bookmarkEnd w:id="412"/>
      <w:bookmarkEnd w:id="413"/>
      <w:bookmarkEnd w:id="41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15" w:name="_Ref428442251"/>
      <w:bookmarkStart w:id="416" w:name="_Toc3556964"/>
      <w:bookmarkStart w:id="417" w:name="_Toc34747214"/>
      <w:bookmarkStart w:id="418" w:name="_Toc39880528"/>
      <w:r w:rsidRPr="007331A4">
        <w:lastRenderedPageBreak/>
        <w:t>Custom Attributes list</w:t>
      </w:r>
      <w:bookmarkEnd w:id="415"/>
      <w:bookmarkEnd w:id="416"/>
      <w:bookmarkEnd w:id="417"/>
      <w:bookmarkEnd w:id="41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BADDA83" w:rsidR="007C39C1" w:rsidRDefault="007C39C1" w:rsidP="007C39C1">
      <w:pPr>
        <w:pStyle w:val="Caption"/>
        <w:spacing w:before="120"/>
        <w:rPr>
          <w:rFonts w:ascii="Courier New" w:hAnsi="Courier New" w:cs="Courier New"/>
          <w:b w:val="0"/>
          <w:i/>
        </w:rPr>
      </w:pPr>
      <w:bookmarkStart w:id="419" w:name="_Toc440039075"/>
      <w:bookmarkStart w:id="420" w:name="_Toc3566426"/>
      <w:bookmarkStart w:id="421" w:name="_Toc34747429"/>
      <w:bookmarkStart w:id="422" w:name="_Toc39880750"/>
      <w:r>
        <w:t xml:space="preserve">Table </w:t>
      </w:r>
      <w:r w:rsidR="00ED469A">
        <w:fldChar w:fldCharType="begin"/>
      </w:r>
      <w:r w:rsidR="00ED469A">
        <w:instrText xml:space="preserve"> SEQ Table \* ARABIC </w:instrText>
      </w:r>
      <w:r w:rsidR="00ED469A">
        <w:fldChar w:fldCharType="separate"/>
      </w:r>
      <w:r w:rsidR="00A2710C">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19"/>
      <w:bookmarkEnd w:id="420"/>
      <w:bookmarkEnd w:id="421"/>
      <w:bookmarkEnd w:id="42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47175DD" w:rsidR="007C39C1" w:rsidRDefault="007C39C1" w:rsidP="007C39C1">
      <w:pPr>
        <w:pStyle w:val="Caption"/>
        <w:spacing w:before="120"/>
      </w:pPr>
      <w:bookmarkStart w:id="423" w:name="_Toc440039076"/>
      <w:bookmarkStart w:id="424" w:name="_Toc3566427"/>
      <w:bookmarkStart w:id="425" w:name="_Toc34747430"/>
      <w:bookmarkStart w:id="426" w:name="_Toc39880751"/>
      <w:r>
        <w:t xml:space="preserve">Table </w:t>
      </w:r>
      <w:r w:rsidR="00ED469A">
        <w:fldChar w:fldCharType="begin"/>
      </w:r>
      <w:r w:rsidR="00ED469A">
        <w:instrText xml:space="preserve"> SEQ Table \* ARABIC </w:instrText>
      </w:r>
      <w:r w:rsidR="00ED469A">
        <w:fldChar w:fldCharType="separate"/>
      </w:r>
      <w:r w:rsidR="00A2710C">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23"/>
      <w:bookmarkEnd w:id="424"/>
      <w:bookmarkEnd w:id="425"/>
      <w:bookmarkEnd w:id="42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9563A77" w:rsidR="007C39C1" w:rsidRDefault="007C39C1" w:rsidP="007C39C1">
      <w:pPr>
        <w:pStyle w:val="Caption"/>
        <w:spacing w:before="120"/>
        <w:rPr>
          <w:rFonts w:ascii="Courier New" w:hAnsi="Courier New" w:cs="Courier New"/>
          <w:b w:val="0"/>
          <w:i/>
        </w:rPr>
      </w:pPr>
      <w:bookmarkStart w:id="427" w:name="_Toc440039077"/>
      <w:bookmarkStart w:id="428" w:name="_Toc3566428"/>
      <w:bookmarkStart w:id="429" w:name="_Toc34747431"/>
      <w:bookmarkStart w:id="430" w:name="_Toc39880752"/>
      <w:r>
        <w:t xml:space="preserve">Table </w:t>
      </w:r>
      <w:r w:rsidR="00ED469A">
        <w:fldChar w:fldCharType="begin"/>
      </w:r>
      <w:r w:rsidR="00ED469A">
        <w:instrText xml:space="preserve"> SEQ Table \* ARABIC </w:instrText>
      </w:r>
      <w:r w:rsidR="00ED469A">
        <w:fldChar w:fldCharType="separate"/>
      </w:r>
      <w:r w:rsidR="00A2710C">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27"/>
      <w:bookmarkEnd w:id="428"/>
      <w:bookmarkEnd w:id="429"/>
      <w:bookmarkEnd w:id="43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538E677E" w:rsidR="007C39C1" w:rsidRDefault="007C39C1" w:rsidP="007C39C1">
      <w:pPr>
        <w:pStyle w:val="Caption"/>
        <w:spacing w:before="120"/>
      </w:pPr>
      <w:bookmarkStart w:id="431" w:name="_Toc440039078"/>
      <w:bookmarkStart w:id="432" w:name="_Toc3566429"/>
      <w:bookmarkStart w:id="433" w:name="_Toc34747432"/>
      <w:bookmarkStart w:id="434" w:name="_Toc39880753"/>
      <w:r>
        <w:t xml:space="preserve">Table </w:t>
      </w:r>
      <w:r w:rsidR="00ED469A">
        <w:fldChar w:fldCharType="begin"/>
      </w:r>
      <w:r w:rsidR="00ED469A">
        <w:instrText xml:space="preserve"> SEQ Table \* ARABIC </w:instrText>
      </w:r>
      <w:r w:rsidR="00ED469A">
        <w:fldChar w:fldCharType="separate"/>
      </w:r>
      <w:r w:rsidR="00A2710C">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31"/>
      <w:bookmarkEnd w:id="432"/>
      <w:bookmarkEnd w:id="433"/>
      <w:bookmarkEnd w:id="43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EF7F4F2" w:rsidR="007C39C1" w:rsidRDefault="007C39C1" w:rsidP="007C39C1">
      <w:pPr>
        <w:pStyle w:val="Caption"/>
        <w:spacing w:before="120"/>
      </w:pPr>
      <w:bookmarkStart w:id="435" w:name="_Toc440039079"/>
      <w:bookmarkStart w:id="436" w:name="_Toc3566430"/>
      <w:bookmarkStart w:id="437" w:name="_Toc34747433"/>
      <w:bookmarkStart w:id="438" w:name="_Toc39880754"/>
      <w:r>
        <w:t xml:space="preserve">Table </w:t>
      </w:r>
      <w:r w:rsidR="00ED469A">
        <w:fldChar w:fldCharType="begin"/>
      </w:r>
      <w:r w:rsidR="00ED469A">
        <w:instrText xml:space="preserve"> SEQ Table \* ARABIC </w:instrText>
      </w:r>
      <w:r w:rsidR="00ED469A">
        <w:fldChar w:fldCharType="separate"/>
      </w:r>
      <w:r w:rsidR="00A2710C">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35"/>
      <w:bookmarkEnd w:id="436"/>
      <w:bookmarkEnd w:id="437"/>
      <w:bookmarkEnd w:id="43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A1C3C1C" w:rsidR="007C39C1" w:rsidRDefault="007C39C1" w:rsidP="007C39C1">
      <w:pPr>
        <w:pStyle w:val="Caption"/>
        <w:spacing w:before="120"/>
      </w:pPr>
      <w:bookmarkStart w:id="439" w:name="_Toc440039080"/>
      <w:bookmarkStart w:id="440" w:name="_Toc3566431"/>
      <w:bookmarkStart w:id="441" w:name="_Toc34747434"/>
      <w:bookmarkStart w:id="442" w:name="_Toc39880755"/>
      <w:r>
        <w:t xml:space="preserve">Table </w:t>
      </w:r>
      <w:r w:rsidR="00ED469A">
        <w:fldChar w:fldCharType="begin"/>
      </w:r>
      <w:r w:rsidR="00ED469A">
        <w:instrText xml:space="preserve"> SEQ Table \* ARABIC </w:instrText>
      </w:r>
      <w:r w:rsidR="00ED469A">
        <w:fldChar w:fldCharType="separate"/>
      </w:r>
      <w:r w:rsidR="00A2710C">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39"/>
      <w:bookmarkEnd w:id="440"/>
      <w:bookmarkEnd w:id="441"/>
      <w:bookmarkEnd w:id="44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1E3DD8A" w:rsidR="007C39C1" w:rsidRDefault="007C39C1" w:rsidP="007C39C1">
      <w:pPr>
        <w:pStyle w:val="Caption"/>
        <w:spacing w:before="120"/>
      </w:pPr>
      <w:bookmarkStart w:id="443" w:name="_Toc440039081"/>
      <w:bookmarkStart w:id="444" w:name="_Toc3566432"/>
      <w:bookmarkStart w:id="445" w:name="_Toc34747435"/>
      <w:bookmarkStart w:id="446" w:name="_Toc39880756"/>
      <w:r>
        <w:t xml:space="preserve">Table </w:t>
      </w:r>
      <w:r w:rsidR="00ED469A">
        <w:fldChar w:fldCharType="begin"/>
      </w:r>
      <w:r w:rsidR="00ED469A">
        <w:instrText xml:space="preserve"> SEQ Table \* ARABIC </w:instrText>
      </w:r>
      <w:r w:rsidR="00ED469A">
        <w:fldChar w:fldCharType="separate"/>
      </w:r>
      <w:r w:rsidR="00A2710C">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43"/>
      <w:bookmarkEnd w:id="444"/>
      <w:bookmarkEnd w:id="445"/>
      <w:bookmarkEnd w:id="44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CFCFDBC" w:rsidR="007C39C1" w:rsidRDefault="007C39C1" w:rsidP="007C39C1">
      <w:pPr>
        <w:pStyle w:val="Caption"/>
        <w:spacing w:before="120"/>
      </w:pPr>
      <w:bookmarkStart w:id="447" w:name="_Toc440039082"/>
      <w:bookmarkStart w:id="448" w:name="_Toc3566433"/>
      <w:bookmarkStart w:id="449" w:name="_Toc34747436"/>
      <w:bookmarkStart w:id="450" w:name="_Toc39880757"/>
      <w:r>
        <w:t xml:space="preserve">Table </w:t>
      </w:r>
      <w:r w:rsidR="00ED469A">
        <w:fldChar w:fldCharType="begin"/>
      </w:r>
      <w:r w:rsidR="00ED469A">
        <w:instrText xml:space="preserve"> SEQ Table \* ARABIC </w:instrText>
      </w:r>
      <w:r w:rsidR="00ED469A">
        <w:fldChar w:fldCharType="separate"/>
      </w:r>
      <w:r w:rsidR="00A2710C">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47"/>
      <w:bookmarkEnd w:id="448"/>
      <w:bookmarkEnd w:id="449"/>
      <w:bookmarkEnd w:id="45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183B8E8" w:rsidR="007C39C1" w:rsidRDefault="007C39C1" w:rsidP="007C39C1">
      <w:pPr>
        <w:pStyle w:val="Caption"/>
        <w:spacing w:before="120"/>
      </w:pPr>
      <w:bookmarkStart w:id="451" w:name="_Toc440039083"/>
      <w:bookmarkStart w:id="452" w:name="_Toc3566434"/>
      <w:bookmarkStart w:id="453" w:name="_Toc34747437"/>
      <w:bookmarkStart w:id="454" w:name="_Toc39880758"/>
      <w:r>
        <w:t xml:space="preserve">Table </w:t>
      </w:r>
      <w:r w:rsidR="00ED469A">
        <w:fldChar w:fldCharType="begin"/>
      </w:r>
      <w:r w:rsidR="00ED469A">
        <w:instrText xml:space="preserve"> SEQ Table \* ARABIC </w:instrText>
      </w:r>
      <w:r w:rsidR="00ED469A">
        <w:fldChar w:fldCharType="separate"/>
      </w:r>
      <w:r w:rsidR="00A2710C">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51"/>
      <w:bookmarkEnd w:id="452"/>
      <w:bookmarkEnd w:id="453"/>
      <w:bookmarkEnd w:id="45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42A5FBE" w:rsidR="007C39C1" w:rsidRDefault="007C39C1" w:rsidP="007C39C1">
      <w:pPr>
        <w:pStyle w:val="Caption"/>
        <w:spacing w:before="120"/>
      </w:pPr>
      <w:bookmarkStart w:id="455" w:name="_Toc440039084"/>
      <w:bookmarkStart w:id="456" w:name="_Toc3566435"/>
      <w:bookmarkStart w:id="457" w:name="_Toc34747438"/>
      <w:bookmarkStart w:id="458" w:name="_Toc39880759"/>
      <w:r>
        <w:t xml:space="preserve">Table </w:t>
      </w:r>
      <w:r w:rsidR="00ED469A">
        <w:fldChar w:fldCharType="begin"/>
      </w:r>
      <w:r w:rsidR="00ED469A">
        <w:instrText xml:space="preserve"> SEQ Table \* ARABIC </w:instrText>
      </w:r>
      <w:r w:rsidR="00ED469A">
        <w:fldChar w:fldCharType="separate"/>
      </w:r>
      <w:r w:rsidR="00A2710C">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55"/>
      <w:bookmarkEnd w:id="456"/>
      <w:bookmarkEnd w:id="457"/>
      <w:bookmarkEnd w:id="45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F2AB87D" w:rsidR="007C39C1" w:rsidRDefault="007C39C1" w:rsidP="007C39C1">
      <w:pPr>
        <w:pStyle w:val="Caption"/>
        <w:spacing w:before="120"/>
      </w:pPr>
      <w:bookmarkStart w:id="459" w:name="_Toc440039085"/>
      <w:bookmarkStart w:id="460" w:name="_Toc3566436"/>
      <w:bookmarkStart w:id="461" w:name="_Toc34747439"/>
      <w:bookmarkStart w:id="462" w:name="_Toc39880760"/>
      <w:r>
        <w:t xml:space="preserve">Table </w:t>
      </w:r>
      <w:r w:rsidR="00ED469A">
        <w:fldChar w:fldCharType="begin"/>
      </w:r>
      <w:r w:rsidR="00ED469A">
        <w:instrText xml:space="preserve"> SEQ Table \* ARABIC </w:instrText>
      </w:r>
      <w:r w:rsidR="00ED469A">
        <w:fldChar w:fldCharType="separate"/>
      </w:r>
      <w:r w:rsidR="00A2710C">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59"/>
      <w:bookmarkEnd w:id="460"/>
      <w:bookmarkEnd w:id="461"/>
      <w:bookmarkEnd w:id="46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F3DC63A" w:rsidR="007C39C1" w:rsidRDefault="007C39C1" w:rsidP="007C39C1">
      <w:pPr>
        <w:pStyle w:val="Caption"/>
        <w:spacing w:before="120"/>
      </w:pPr>
      <w:bookmarkStart w:id="463" w:name="_Toc440039086"/>
      <w:bookmarkStart w:id="464" w:name="_Toc3566437"/>
      <w:bookmarkStart w:id="465" w:name="_Toc34747440"/>
      <w:bookmarkStart w:id="466" w:name="_Toc39880761"/>
      <w:r>
        <w:t xml:space="preserve">Table </w:t>
      </w:r>
      <w:r w:rsidR="00ED469A">
        <w:fldChar w:fldCharType="begin"/>
      </w:r>
      <w:r w:rsidR="00ED469A">
        <w:instrText xml:space="preserve"> SEQ Table \* ARABIC </w:instrText>
      </w:r>
      <w:r w:rsidR="00ED469A">
        <w:fldChar w:fldCharType="separate"/>
      </w:r>
      <w:r w:rsidR="00A2710C">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63"/>
      <w:bookmarkEnd w:id="464"/>
      <w:bookmarkEnd w:id="465"/>
      <w:bookmarkEnd w:id="46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67" w:name="_Toc440038865"/>
      <w:bookmarkStart w:id="468" w:name="_Toc3556965"/>
      <w:bookmarkStart w:id="469" w:name="_Toc34747215"/>
      <w:bookmarkStart w:id="470" w:name="_Toc39880529"/>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67"/>
      <w:bookmarkEnd w:id="468"/>
      <w:bookmarkEnd w:id="469"/>
      <w:bookmarkEnd w:id="47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471" w:name="_Toc440038866"/>
      <w:bookmarkStart w:id="472" w:name="_Toc3556966"/>
      <w:bookmarkStart w:id="473" w:name="_Toc34747216"/>
      <w:bookmarkStart w:id="474" w:name="_Toc39880530"/>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71"/>
      <w:bookmarkEnd w:id="472"/>
      <w:bookmarkEnd w:id="473"/>
      <w:bookmarkEnd w:id="47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475" w:name="_Toc440038867"/>
      <w:bookmarkStart w:id="476" w:name="_Toc3556967"/>
      <w:bookmarkStart w:id="477" w:name="_Toc34747217"/>
      <w:bookmarkStart w:id="478" w:name="_Toc39880531"/>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75"/>
      <w:bookmarkEnd w:id="476"/>
      <w:bookmarkEnd w:id="477"/>
      <w:bookmarkEnd w:id="47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479" w:name="_Toc440038868"/>
      <w:bookmarkStart w:id="480" w:name="_Toc3556968"/>
      <w:bookmarkStart w:id="481" w:name="_Toc34747218"/>
      <w:bookmarkStart w:id="482" w:name="_Toc39880532"/>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79"/>
      <w:bookmarkEnd w:id="480"/>
      <w:bookmarkEnd w:id="481"/>
      <w:bookmarkEnd w:id="48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83" w:name="_Toc3556969"/>
      <w:bookmarkStart w:id="484" w:name="_Toc34747219"/>
      <w:bookmarkStart w:id="485" w:name="_Toc39880533"/>
      <w:r w:rsidRPr="007055D9">
        <w:lastRenderedPageBreak/>
        <w:t>0D connections</w:t>
      </w:r>
      <w:bookmarkEnd w:id="483"/>
      <w:bookmarkEnd w:id="484"/>
      <w:bookmarkEnd w:id="485"/>
    </w:p>
    <w:p w14:paraId="25FFC0E6" w14:textId="77777777" w:rsidR="002E60CB" w:rsidRPr="00226A3F" w:rsidRDefault="002E60CB" w:rsidP="002E60CB">
      <w:pPr>
        <w:pStyle w:val="Heading2"/>
        <w:tabs>
          <w:tab w:val="clear" w:pos="576"/>
          <w:tab w:val="left" w:pos="567"/>
          <w:tab w:val="num" w:pos="1134"/>
        </w:tabs>
        <w:ind w:left="578" w:hanging="578"/>
      </w:pPr>
      <w:bookmarkStart w:id="486" w:name="_Toc413359578"/>
      <w:bookmarkStart w:id="487" w:name="_Toc3556970"/>
      <w:bookmarkStart w:id="488" w:name="_Toc34747220"/>
      <w:bookmarkStart w:id="489" w:name="_Toc39880534"/>
      <w:r w:rsidRPr="00226A3F">
        <w:t>Generic Definitions</w:t>
      </w:r>
      <w:bookmarkEnd w:id="486"/>
      <w:bookmarkEnd w:id="487"/>
      <w:bookmarkEnd w:id="488"/>
      <w:bookmarkEnd w:id="489"/>
    </w:p>
    <w:p w14:paraId="5F980062" w14:textId="77777777" w:rsidR="002E60CB" w:rsidRPr="00226A3F" w:rsidRDefault="002E60CB" w:rsidP="00327322">
      <w:pPr>
        <w:pStyle w:val="Heading3"/>
      </w:pPr>
      <w:bookmarkStart w:id="490" w:name="_Toc413359579"/>
      <w:bookmarkStart w:id="491" w:name="_Ref428958711"/>
      <w:bookmarkStart w:id="492" w:name="_Toc3556971"/>
      <w:bookmarkStart w:id="493" w:name="_Toc34747221"/>
      <w:bookmarkStart w:id="494" w:name="_Toc39880535"/>
      <w:r w:rsidRPr="00226A3F">
        <w:t>Identification</w:t>
      </w:r>
      <w:bookmarkEnd w:id="490"/>
      <w:bookmarkEnd w:id="491"/>
      <w:bookmarkEnd w:id="492"/>
      <w:bookmarkEnd w:id="493"/>
      <w:bookmarkEnd w:id="49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C3A7ED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A2710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82500">
              <w:rPr>
                <w:sz w:val="20"/>
                <w:szCs w:val="20"/>
              </w:rPr>
              <w:fldChar w:fldCharType="end"/>
            </w:r>
          </w:p>
        </w:tc>
      </w:tr>
    </w:tbl>
    <w:p w14:paraId="67E60131" w14:textId="3DBDD823" w:rsidR="00646A0E" w:rsidRDefault="00646A0E" w:rsidP="00245478">
      <w:pPr>
        <w:pStyle w:val="Caption"/>
        <w:spacing w:before="120"/>
      </w:pPr>
      <w:bookmarkStart w:id="495" w:name="_Toc3566438"/>
      <w:bookmarkStart w:id="496" w:name="_Toc34747441"/>
      <w:bookmarkStart w:id="497" w:name="_Toc39880762"/>
      <w:r>
        <w:t xml:space="preserve">Table </w:t>
      </w:r>
      <w:r w:rsidR="00ED469A">
        <w:fldChar w:fldCharType="begin"/>
      </w:r>
      <w:r w:rsidR="00ED469A">
        <w:instrText xml:space="preserve"> SEQ Table \* ARABIC </w:instrText>
      </w:r>
      <w:r w:rsidR="00ED469A">
        <w:fldChar w:fldCharType="separate"/>
      </w:r>
      <w:r w:rsidR="00A2710C">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95"/>
      <w:bookmarkEnd w:id="496"/>
      <w:bookmarkEnd w:id="497"/>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498" w:name="_Ref414563154"/>
      <w:bookmarkStart w:id="499" w:name="_Toc3556972"/>
      <w:bookmarkStart w:id="500" w:name="_Toc34747222"/>
      <w:bookmarkStart w:id="501" w:name="_Toc39880536"/>
      <w:r w:rsidRPr="007055D9">
        <w:t>Location</w:t>
      </w:r>
      <w:bookmarkEnd w:id="498"/>
      <w:bookmarkEnd w:id="499"/>
      <w:bookmarkEnd w:id="500"/>
      <w:bookmarkEnd w:id="50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C146062" w:rsidR="00431993" w:rsidRDefault="00431993" w:rsidP="00431993">
      <w:pPr>
        <w:pStyle w:val="Caption"/>
        <w:spacing w:before="120"/>
      </w:pPr>
      <w:bookmarkStart w:id="502" w:name="_Toc3566439"/>
      <w:bookmarkStart w:id="503" w:name="_Toc34747442"/>
      <w:bookmarkStart w:id="504" w:name="_Toc39880763"/>
      <w:r>
        <w:t xml:space="preserve">Table </w:t>
      </w:r>
      <w:r w:rsidR="00ED469A">
        <w:fldChar w:fldCharType="begin"/>
      </w:r>
      <w:r w:rsidR="00ED469A">
        <w:instrText xml:space="preserve"> SEQ Table \* ARABIC </w:instrText>
      </w:r>
      <w:r w:rsidR="00ED469A">
        <w:fldChar w:fldCharType="separate"/>
      </w:r>
      <w:r w:rsidR="00A2710C">
        <w:rPr>
          <w:noProof/>
        </w:rPr>
        <w:t>32</w:t>
      </w:r>
      <w:r w:rsidR="00ED469A">
        <w:fldChar w:fldCharType="end"/>
      </w:r>
      <w:r>
        <w:t xml:space="preserve">: Text values of element </w:t>
      </w:r>
      <w:r w:rsidRPr="00431993">
        <w:rPr>
          <w:rStyle w:val="elementdeftypeChar"/>
          <w:b/>
          <w:i w:val="0"/>
        </w:rPr>
        <w:t>&lt;loc&gt;</w:t>
      </w:r>
      <w:bookmarkEnd w:id="502"/>
      <w:bookmarkEnd w:id="503"/>
      <w:bookmarkEnd w:id="50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05" w:name="_Toc428279359"/>
      <w:bookmarkStart w:id="506" w:name="_Toc428456096"/>
      <w:bookmarkStart w:id="507" w:name="_Toc428537060"/>
      <w:bookmarkStart w:id="508" w:name="_Toc428969379"/>
      <w:bookmarkStart w:id="509" w:name="_Toc429052770"/>
      <w:bookmarkStart w:id="510" w:name="_Direction"/>
      <w:bookmarkStart w:id="511" w:name="_Ref400880511"/>
      <w:bookmarkStart w:id="512" w:name="_Toc413359581"/>
      <w:bookmarkStart w:id="513" w:name="_Toc3556973"/>
      <w:bookmarkStart w:id="514" w:name="_Toc34747223"/>
      <w:bookmarkStart w:id="515" w:name="_Toc39880537"/>
      <w:bookmarkEnd w:id="505"/>
      <w:bookmarkEnd w:id="506"/>
      <w:bookmarkEnd w:id="507"/>
      <w:bookmarkEnd w:id="508"/>
      <w:bookmarkEnd w:id="509"/>
      <w:bookmarkEnd w:id="510"/>
      <w:r>
        <w:t>Direc</w:t>
      </w:r>
      <w:r w:rsidRPr="00226A3F">
        <w:t>tion</w:t>
      </w:r>
      <w:bookmarkEnd w:id="511"/>
      <w:bookmarkEnd w:id="512"/>
      <w:bookmarkEnd w:id="513"/>
      <w:bookmarkEnd w:id="514"/>
      <w:bookmarkEnd w:id="51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C6B3F5D" w:rsidR="002E60CB" w:rsidRPr="009366C1" w:rsidRDefault="002E60CB" w:rsidP="00245478">
      <w:pPr>
        <w:pStyle w:val="Caption"/>
        <w:spacing w:before="120"/>
      </w:pPr>
      <w:bookmarkStart w:id="516" w:name="_Toc3566440"/>
      <w:bookmarkStart w:id="517" w:name="_Toc34747443"/>
      <w:bookmarkStart w:id="518" w:name="_Toc39880764"/>
      <w:r w:rsidRPr="009366C1">
        <w:t xml:space="preserve">Table </w:t>
      </w:r>
      <w:r w:rsidR="00ED469A">
        <w:fldChar w:fldCharType="begin"/>
      </w:r>
      <w:r w:rsidR="00ED469A">
        <w:instrText xml:space="preserve"> SEQ Table \* ARABIC </w:instrText>
      </w:r>
      <w:r w:rsidR="00ED469A">
        <w:fldChar w:fldCharType="separate"/>
      </w:r>
      <w:r w:rsidR="00A2710C">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16"/>
      <w:bookmarkEnd w:id="517"/>
      <w:bookmarkEnd w:id="51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19" w:name="_Toc428279361"/>
      <w:bookmarkStart w:id="520" w:name="_Toc428456098"/>
      <w:bookmarkStart w:id="521" w:name="_Toc3556974"/>
      <w:bookmarkStart w:id="522" w:name="_Toc34747224"/>
      <w:bookmarkStart w:id="523" w:name="_Toc39880538"/>
      <w:bookmarkEnd w:id="519"/>
      <w:bookmarkEnd w:id="520"/>
      <w:r w:rsidRPr="00736820">
        <w:t>Type</w:t>
      </w:r>
      <w:r w:rsidRPr="007055D9">
        <w:t xml:space="preserve"> Specification</w:t>
      </w:r>
      <w:bookmarkEnd w:id="521"/>
      <w:bookmarkEnd w:id="522"/>
      <w:bookmarkEnd w:id="52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57CA1D35"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1E236FB"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0DA84363" w14:textId="65FDCD3B" w:rsidR="001251B7" w:rsidRPr="00226A3F" w:rsidRDefault="001251B7" w:rsidP="00D803E1">
      <w:pPr>
        <w:pStyle w:val="Caption"/>
        <w:spacing w:before="120"/>
      </w:pPr>
      <w:bookmarkStart w:id="524" w:name="_Toc3566441"/>
      <w:bookmarkStart w:id="525" w:name="_Toc34747444"/>
      <w:bookmarkStart w:id="526" w:name="_Toc39880765"/>
      <w:r>
        <w:t xml:space="preserve">Table </w:t>
      </w:r>
      <w:r w:rsidR="00ED469A">
        <w:fldChar w:fldCharType="begin"/>
      </w:r>
      <w:r w:rsidR="00ED469A">
        <w:instrText xml:space="preserve"> SEQ Table \* ARABIC </w:instrText>
      </w:r>
      <w:r w:rsidR="00ED469A">
        <w:fldChar w:fldCharType="separate"/>
      </w:r>
      <w:r w:rsidR="00A2710C">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4"/>
      <w:bookmarkEnd w:id="525"/>
      <w:bookmarkEnd w:id="52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27" w:name="_Ref428355238"/>
      <w:bookmarkStart w:id="528" w:name="_Toc3556975"/>
      <w:bookmarkStart w:id="529" w:name="_Toc34747225"/>
      <w:bookmarkStart w:id="530" w:name="_Toc39880539"/>
      <w:r w:rsidRPr="007055D9">
        <w:t xml:space="preserve">Spot </w:t>
      </w:r>
      <w:r w:rsidR="002E657F">
        <w:t>W</w:t>
      </w:r>
      <w:r w:rsidRPr="007055D9">
        <w:t>elds</w:t>
      </w:r>
      <w:bookmarkEnd w:id="527"/>
      <w:bookmarkEnd w:id="528"/>
      <w:bookmarkEnd w:id="529"/>
      <w:bookmarkEnd w:id="53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1C127A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E43915A" w14:textId="3655066E" w:rsidR="002E60CB" w:rsidRPr="00226A3F" w:rsidRDefault="002D3000" w:rsidP="002D3000">
      <w:pPr>
        <w:pStyle w:val="Caption"/>
        <w:spacing w:before="120"/>
      </w:pPr>
      <w:bookmarkStart w:id="531" w:name="_Toc3566442"/>
      <w:bookmarkStart w:id="532" w:name="_Toc34747445"/>
      <w:bookmarkStart w:id="533" w:name="_Toc39880766"/>
      <w:r>
        <w:lastRenderedPageBreak/>
        <w:t xml:space="preserve">Table </w:t>
      </w:r>
      <w:r w:rsidR="00ED469A">
        <w:fldChar w:fldCharType="begin"/>
      </w:r>
      <w:r w:rsidR="00ED469A">
        <w:instrText xml:space="preserve"> SEQ Table \* ARABIC </w:instrText>
      </w:r>
      <w:r w:rsidR="00ED469A">
        <w:fldChar w:fldCharType="separate"/>
      </w:r>
      <w:r w:rsidR="00A2710C">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31"/>
      <w:bookmarkEnd w:id="532"/>
      <w:bookmarkEnd w:id="53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1201BCE" w:rsidR="00373977" w:rsidRDefault="00373977" w:rsidP="00D06BDF">
      <w:pPr>
        <w:pStyle w:val="Caption"/>
        <w:spacing w:before="120"/>
      </w:pPr>
      <w:bookmarkStart w:id="534" w:name="_Toc3566443"/>
      <w:bookmarkStart w:id="535" w:name="_Toc34747446"/>
      <w:bookmarkStart w:id="536" w:name="_Toc39880767"/>
      <w:r>
        <w:t xml:space="preserve">Table </w:t>
      </w:r>
      <w:r w:rsidR="00ED469A">
        <w:fldChar w:fldCharType="begin"/>
      </w:r>
      <w:r w:rsidR="00ED469A">
        <w:instrText xml:space="preserve"> SEQ Table \* ARABIC </w:instrText>
      </w:r>
      <w:r w:rsidR="00ED469A">
        <w:fldChar w:fldCharType="separate"/>
      </w:r>
      <w:r w:rsidR="00A2710C">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34"/>
      <w:bookmarkEnd w:id="535"/>
      <w:bookmarkEnd w:id="536"/>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37" w:name="_Toc3556976"/>
      <w:bookmarkStart w:id="538" w:name="_Toc34747226"/>
      <w:bookmarkStart w:id="539" w:name="_Toc39880540"/>
      <w:r w:rsidRPr="007055D9">
        <w:t>Robscans</w:t>
      </w:r>
      <w:bookmarkEnd w:id="537"/>
      <w:bookmarkEnd w:id="538"/>
      <w:bookmarkEnd w:id="539"/>
    </w:p>
    <w:bookmarkEnd w:id="391"/>
    <w:bookmarkEnd w:id="39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3195C85" w:rsidR="002E60CB" w:rsidRPr="00226A3F" w:rsidRDefault="002E60CB" w:rsidP="002E60CB">
      <w:pPr>
        <w:pStyle w:val="Caption"/>
      </w:pPr>
      <w:bookmarkStart w:id="540" w:name="_Ref401160011"/>
      <w:bookmarkStart w:id="541" w:name="_Toc413359628"/>
      <w:bookmarkStart w:id="542" w:name="_Toc3557087"/>
      <w:bookmarkStart w:id="543" w:name="_Toc34747338"/>
      <w:bookmarkStart w:id="544" w:name="_Toc39880655"/>
      <w:r w:rsidRPr="00226A3F">
        <w:t xml:space="preserve">Figure </w:t>
      </w:r>
      <w:r w:rsidR="00406B64">
        <w:fldChar w:fldCharType="begin"/>
      </w:r>
      <w:r w:rsidR="00406B64">
        <w:instrText xml:space="preserve"> SEQ Figure \* ARABIC </w:instrText>
      </w:r>
      <w:r w:rsidR="00406B64">
        <w:fldChar w:fldCharType="separate"/>
      </w:r>
      <w:r w:rsidR="00A2710C">
        <w:rPr>
          <w:noProof/>
        </w:rPr>
        <w:t>8</w:t>
      </w:r>
      <w:r w:rsidR="00406B64">
        <w:fldChar w:fldCharType="end"/>
      </w:r>
      <w:bookmarkEnd w:id="54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1"/>
      <w:bookmarkEnd w:id="542"/>
      <w:bookmarkEnd w:id="543"/>
      <w:bookmarkEnd w:id="54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2677860"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35948EFF" w14:textId="17732C9E" w:rsidR="00E65740" w:rsidRPr="00226A3F" w:rsidRDefault="00B66E76" w:rsidP="00174031">
      <w:pPr>
        <w:pStyle w:val="Caption"/>
        <w:spacing w:before="120"/>
      </w:pPr>
      <w:bookmarkStart w:id="545" w:name="_Toc3566444"/>
      <w:bookmarkStart w:id="546" w:name="_Toc34747447"/>
      <w:bookmarkStart w:id="547" w:name="_Toc39880768"/>
      <w:r>
        <w:t xml:space="preserve">Table </w:t>
      </w:r>
      <w:r w:rsidR="00ED469A">
        <w:fldChar w:fldCharType="begin"/>
      </w:r>
      <w:r w:rsidR="00ED469A">
        <w:instrText xml:space="preserve"> SEQ Table \* ARABIC </w:instrText>
      </w:r>
      <w:r w:rsidR="00ED469A">
        <w:fldChar w:fldCharType="separate"/>
      </w:r>
      <w:r w:rsidR="00A2710C">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45"/>
      <w:bookmarkEnd w:id="546"/>
      <w:bookmarkEnd w:id="54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60584F46" w:rsidR="002E60CB" w:rsidRDefault="002E60CB" w:rsidP="004B2578">
      <w:pPr>
        <w:pStyle w:val="Caption"/>
        <w:spacing w:before="120"/>
      </w:pPr>
      <w:bookmarkStart w:id="548" w:name="_Toc3566445"/>
      <w:bookmarkStart w:id="549" w:name="_Toc34747448"/>
      <w:bookmarkStart w:id="550" w:name="_Toc39880769"/>
      <w:r>
        <w:t xml:space="preserve">Table </w:t>
      </w:r>
      <w:r w:rsidR="00ED469A">
        <w:fldChar w:fldCharType="begin"/>
      </w:r>
      <w:r w:rsidR="00ED469A">
        <w:instrText xml:space="preserve"> SEQ Table \* ARABIC </w:instrText>
      </w:r>
      <w:r w:rsidR="00ED469A">
        <w:fldChar w:fldCharType="separate"/>
      </w:r>
      <w:r w:rsidR="00A2710C">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48"/>
      <w:bookmarkEnd w:id="549"/>
      <w:bookmarkEnd w:id="55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4DDD154" w:rsidR="002E60CB" w:rsidRDefault="00AA6A7E" w:rsidP="004B2578">
      <w:pPr>
        <w:pStyle w:val="Caption"/>
        <w:spacing w:before="120"/>
      </w:pPr>
      <w:bookmarkStart w:id="551" w:name="_Toc3566446"/>
      <w:bookmarkStart w:id="552" w:name="_Toc34747449"/>
      <w:bookmarkStart w:id="553" w:name="_Toc39880770"/>
      <w:r>
        <w:t xml:space="preserve">Table </w:t>
      </w:r>
      <w:r w:rsidR="00ED469A">
        <w:fldChar w:fldCharType="begin"/>
      </w:r>
      <w:r w:rsidR="00ED469A">
        <w:instrText xml:space="preserve"> SEQ Table \* ARABIC </w:instrText>
      </w:r>
      <w:r w:rsidR="00ED469A">
        <w:fldChar w:fldCharType="separate"/>
      </w:r>
      <w:r w:rsidR="00A2710C">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51"/>
      <w:bookmarkEnd w:id="552"/>
      <w:bookmarkEnd w:id="55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B40C25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A2710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54" w:name="_Toc428279365"/>
      <w:bookmarkStart w:id="555" w:name="_Toc428456102"/>
      <w:bookmarkStart w:id="556" w:name="_Toc428537065"/>
      <w:bookmarkStart w:id="557" w:name="_Toc428969384"/>
      <w:bookmarkStart w:id="558" w:name="_Toc429052775"/>
      <w:bookmarkStart w:id="559" w:name="_Toc413359585"/>
      <w:bookmarkStart w:id="560" w:name="_Toc3556977"/>
      <w:bookmarkStart w:id="561" w:name="_Toc34747227"/>
      <w:bookmarkStart w:id="562" w:name="_Toc39880541"/>
      <w:bookmarkEnd w:id="554"/>
      <w:bookmarkEnd w:id="555"/>
      <w:bookmarkEnd w:id="556"/>
      <w:bookmarkEnd w:id="557"/>
      <w:bookmarkEnd w:id="558"/>
      <w:r w:rsidRPr="00226A3F">
        <w:t>Rivets</w:t>
      </w:r>
      <w:bookmarkEnd w:id="559"/>
      <w:bookmarkEnd w:id="560"/>
      <w:bookmarkEnd w:id="561"/>
      <w:bookmarkEnd w:id="56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3B6C1A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2095739F" w14:textId="34FABDB8" w:rsidR="002E60CB" w:rsidRDefault="00753389" w:rsidP="00753389">
      <w:pPr>
        <w:pStyle w:val="Caption"/>
        <w:spacing w:before="120"/>
      </w:pPr>
      <w:bookmarkStart w:id="563" w:name="_Toc3566447"/>
      <w:bookmarkStart w:id="564" w:name="_Toc34747450"/>
      <w:bookmarkStart w:id="565" w:name="_Toc39880771"/>
      <w:r>
        <w:t xml:space="preserve">Table </w:t>
      </w:r>
      <w:r w:rsidR="00ED469A">
        <w:fldChar w:fldCharType="begin"/>
      </w:r>
      <w:r w:rsidR="00ED469A">
        <w:instrText xml:space="preserve"> SEQ Table \* ARABIC </w:instrText>
      </w:r>
      <w:r w:rsidR="00ED469A">
        <w:fldChar w:fldCharType="separate"/>
      </w:r>
      <w:r w:rsidR="00A2710C">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63"/>
      <w:bookmarkEnd w:id="564"/>
      <w:bookmarkEnd w:id="56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3A68D8" w:rsidR="002E60CB" w:rsidRDefault="002E60CB" w:rsidP="004B2578">
      <w:pPr>
        <w:pStyle w:val="Caption"/>
        <w:spacing w:before="120"/>
        <w:rPr>
          <w:rFonts w:ascii="Courier New" w:hAnsi="Courier New" w:cs="Courier New"/>
          <w:bCs w:val="0"/>
          <w:i/>
          <w:sz w:val="18"/>
          <w:szCs w:val="18"/>
        </w:rPr>
      </w:pPr>
      <w:bookmarkStart w:id="566" w:name="_Toc3566448"/>
      <w:bookmarkStart w:id="567" w:name="_Toc34747451"/>
      <w:bookmarkStart w:id="568" w:name="_Toc39880772"/>
      <w:r>
        <w:t xml:space="preserve">Table </w:t>
      </w:r>
      <w:r w:rsidR="00ED469A">
        <w:fldChar w:fldCharType="begin"/>
      </w:r>
      <w:r w:rsidR="00ED469A">
        <w:instrText xml:space="preserve"> SEQ Table \* ARABIC </w:instrText>
      </w:r>
      <w:r w:rsidR="00ED469A">
        <w:fldChar w:fldCharType="separate"/>
      </w:r>
      <w:r w:rsidR="00A2710C">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66"/>
      <w:bookmarkEnd w:id="567"/>
      <w:bookmarkEnd w:id="568"/>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2E8496D6" w:rsidR="00A1530E" w:rsidRDefault="00A1530E" w:rsidP="00894B86">
      <w:pPr>
        <w:pStyle w:val="Caption"/>
        <w:rPr>
          <w:b w:val="0"/>
        </w:rPr>
      </w:pPr>
      <w:r w:rsidRPr="00A1530E">
        <w:rPr>
          <w:b w:val="0"/>
          <w:i/>
        </w:rPr>
        <w:t>Source of image:</w:t>
      </w:r>
      <w:r w:rsidRPr="00A1530E">
        <w:rPr>
          <w:b w:val="0"/>
        </w:rPr>
        <w:t xml:space="preserve"> </w:t>
      </w:r>
      <w:hyperlink r:id="rId49" w:history="1">
        <w:r w:rsidRPr="0078423A">
          <w:rPr>
            <w:rStyle w:val="Hyperlink"/>
            <w:b w:val="0"/>
          </w:rPr>
          <w:t>http://sfsintecusa.com/files/2011/09/Rivet-Brochure-Feb-2011.pdf</w:t>
        </w:r>
      </w:hyperlink>
    </w:p>
    <w:p w14:paraId="030610B1" w14:textId="17F8BDA0" w:rsidR="00894B86" w:rsidRPr="00894B86" w:rsidRDefault="00894B86" w:rsidP="00894B86">
      <w:pPr>
        <w:pStyle w:val="Caption"/>
      </w:pPr>
      <w:bookmarkStart w:id="569" w:name="_Toc3557088"/>
      <w:bookmarkStart w:id="570" w:name="_Toc34747339"/>
      <w:bookmarkStart w:id="571" w:name="_Toc39880656"/>
      <w:r>
        <w:t xml:space="preserve">Figure </w:t>
      </w:r>
      <w:r w:rsidR="00406B64">
        <w:fldChar w:fldCharType="begin"/>
      </w:r>
      <w:r w:rsidR="00406B64">
        <w:instrText xml:space="preserve"> SEQ Figure \* ARABIC </w:instrText>
      </w:r>
      <w:r w:rsidR="00406B64">
        <w:fldChar w:fldCharType="separate"/>
      </w:r>
      <w:r w:rsidR="00A2710C">
        <w:rPr>
          <w:noProof/>
        </w:rPr>
        <w:t>9</w:t>
      </w:r>
      <w:r w:rsidR="00406B64">
        <w:fldChar w:fldCharType="end"/>
      </w:r>
      <w:r>
        <w:t>: Rivet head types</w:t>
      </w:r>
      <w:bookmarkEnd w:id="569"/>
      <w:bookmarkEnd w:id="570"/>
      <w:bookmarkEnd w:id="571"/>
    </w:p>
    <w:p w14:paraId="7F37EEC1" w14:textId="593BCFD1" w:rsidR="00E75E50" w:rsidRPr="0033379A" w:rsidRDefault="00E75E50" w:rsidP="00E75E50">
      <w:pPr>
        <w:pStyle w:val="ListParagraph"/>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455C875"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A2710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C371BEE" w:rsidR="002E60CB" w:rsidRDefault="002E60CB" w:rsidP="00420351">
      <w:pPr>
        <w:pStyle w:val="Caption"/>
        <w:keepNext/>
        <w:keepLines/>
        <w:spacing w:before="120"/>
      </w:pPr>
      <w:bookmarkStart w:id="572" w:name="_Toc3566449"/>
      <w:bookmarkStart w:id="573" w:name="_Toc34747452"/>
      <w:bookmarkStart w:id="574" w:name="_Toc39880773"/>
      <w:r>
        <w:t xml:space="preserve">Table </w:t>
      </w:r>
      <w:r w:rsidR="00ED469A">
        <w:fldChar w:fldCharType="begin"/>
      </w:r>
      <w:r w:rsidR="00ED469A">
        <w:instrText xml:space="preserve"> SEQ Table \* ARABIC </w:instrText>
      </w:r>
      <w:r w:rsidR="00ED469A">
        <w:fldChar w:fldCharType="separate"/>
      </w:r>
      <w:r w:rsidR="00A2710C">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72"/>
      <w:bookmarkEnd w:id="573"/>
      <w:bookmarkEnd w:id="57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39880542"/>
      <w:bookmarkEnd w:id="575"/>
      <w:bookmarkEnd w:id="576"/>
      <w:bookmarkEnd w:id="577"/>
      <w:bookmarkEnd w:id="578"/>
      <w:bookmarkEnd w:id="579"/>
      <w:r>
        <w:t>Blind</w:t>
      </w:r>
      <w:r w:rsidRPr="00942FED">
        <w:t xml:space="preserve"> Rivets</w:t>
      </w:r>
      <w:bookmarkEnd w:id="580"/>
      <w:bookmarkEnd w:id="581"/>
      <w:bookmarkEnd w:id="582"/>
      <w:bookmarkEnd w:id="58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BF2C9B5" w:rsidR="007A42B3" w:rsidRDefault="00753389" w:rsidP="00753389">
      <w:pPr>
        <w:pStyle w:val="Caption"/>
        <w:spacing w:before="120"/>
      </w:pPr>
      <w:bookmarkStart w:id="584" w:name="_Toc3566450"/>
      <w:bookmarkStart w:id="585" w:name="_Toc34747453"/>
      <w:bookmarkStart w:id="586" w:name="_Toc39880774"/>
      <w:r>
        <w:t xml:space="preserve">Table </w:t>
      </w:r>
      <w:r w:rsidR="00ED469A">
        <w:fldChar w:fldCharType="begin"/>
      </w:r>
      <w:r w:rsidR="00ED469A">
        <w:instrText xml:space="preserve"> SEQ Table \* ARABIC </w:instrText>
      </w:r>
      <w:r w:rsidR="00ED469A">
        <w:fldChar w:fldCharType="separate"/>
      </w:r>
      <w:r w:rsidR="00A2710C">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84"/>
      <w:bookmarkEnd w:id="585"/>
      <w:bookmarkEnd w:id="586"/>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0083A67" w:rsidR="000E1769" w:rsidRDefault="000E1769" w:rsidP="00F15D19">
      <w:pPr>
        <w:jc w:val="center"/>
        <w:rPr>
          <w:sz w:val="18"/>
        </w:rPr>
      </w:pPr>
      <w:r w:rsidRPr="000E1769">
        <w:rPr>
          <w:i/>
          <w:sz w:val="18"/>
        </w:rPr>
        <w:t>Source of image</w:t>
      </w:r>
      <w:r w:rsidRPr="000E1769">
        <w:rPr>
          <w:sz w:val="18"/>
        </w:rPr>
        <w:t xml:space="preserve">: </w:t>
      </w:r>
      <w:hyperlink r:id="rId52" w:history="1">
        <w:r w:rsidRPr="0078423A">
          <w:rPr>
            <w:rStyle w:val="Hyperlink"/>
            <w:sz w:val="18"/>
          </w:rPr>
          <w:t>http://www.stanleyengineeredfastening.com/brands/pop/rivets/selection-factors</w:t>
        </w:r>
      </w:hyperlink>
    </w:p>
    <w:p w14:paraId="3046A9AA" w14:textId="2811FB9D" w:rsidR="00F15D19" w:rsidRDefault="00462FB6" w:rsidP="00462FB6">
      <w:pPr>
        <w:pStyle w:val="Caption"/>
      </w:pPr>
      <w:bookmarkStart w:id="587" w:name="_Toc3557089"/>
      <w:bookmarkStart w:id="588" w:name="_Toc34747340"/>
      <w:bookmarkStart w:id="589" w:name="_Toc39880657"/>
      <w:r>
        <w:t xml:space="preserve">Figure </w:t>
      </w:r>
      <w:r w:rsidR="00406B64">
        <w:fldChar w:fldCharType="begin"/>
      </w:r>
      <w:r w:rsidR="00406B64">
        <w:instrText xml:space="preserve"> SEQ Figure \* ARABIC </w:instrText>
      </w:r>
      <w:r w:rsidR="00406B64">
        <w:fldChar w:fldCharType="separate"/>
      </w:r>
      <w:r w:rsidR="00A2710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87"/>
      <w:bookmarkEnd w:id="588"/>
      <w:bookmarkEnd w:id="58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25647" cy="1368000"/>
                    </a:xfrm>
                    <a:prstGeom prst="rect">
                      <a:avLst/>
                    </a:prstGeom>
                  </pic:spPr>
                </pic:pic>
              </a:graphicData>
            </a:graphic>
          </wp:inline>
        </w:drawing>
      </w:r>
    </w:p>
    <w:p w14:paraId="0DFB506A" w14:textId="1B86CEEC" w:rsidR="00476C37" w:rsidRPr="00977053" w:rsidRDefault="00476C37" w:rsidP="00812432">
      <w:pPr>
        <w:pStyle w:val="Caption"/>
        <w:spacing w:before="120"/>
      </w:pPr>
      <w:bookmarkStart w:id="590" w:name="_Toc3557090"/>
      <w:bookmarkStart w:id="591" w:name="_Toc34747341"/>
      <w:bookmarkStart w:id="592" w:name="_Toc39880658"/>
      <w:r>
        <w:t xml:space="preserve">Figure </w:t>
      </w:r>
      <w:r w:rsidR="00406B64">
        <w:fldChar w:fldCharType="begin"/>
      </w:r>
      <w:r w:rsidR="00406B64">
        <w:instrText xml:space="preserve"> SEQ Figure \* ARABIC </w:instrText>
      </w:r>
      <w:r w:rsidR="00406B64">
        <w:fldChar w:fldCharType="separate"/>
      </w:r>
      <w:r w:rsidR="00A2710C">
        <w:rPr>
          <w:noProof/>
        </w:rPr>
        <w:t>11</w:t>
      </w:r>
      <w:r w:rsidR="00406B64">
        <w:fldChar w:fldCharType="end"/>
      </w:r>
      <w:r>
        <w:t xml:space="preserve">: </w:t>
      </w:r>
      <w:r w:rsidR="00812432">
        <w:t>Thick and Thin Assembling</w:t>
      </w:r>
      <w:bookmarkEnd w:id="590"/>
      <w:bookmarkEnd w:id="591"/>
      <w:bookmarkEnd w:id="59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20855" cy="1368000"/>
                    </a:xfrm>
                    <a:prstGeom prst="rect">
                      <a:avLst/>
                    </a:prstGeom>
                  </pic:spPr>
                </pic:pic>
              </a:graphicData>
            </a:graphic>
          </wp:inline>
        </w:drawing>
      </w:r>
    </w:p>
    <w:p w14:paraId="661D5157" w14:textId="221B6FC5" w:rsidR="00812432" w:rsidRPr="00812432" w:rsidRDefault="00812432" w:rsidP="00812432">
      <w:pPr>
        <w:pStyle w:val="Caption"/>
        <w:rPr>
          <w:lang w:eastAsia="en-GB"/>
        </w:rPr>
      </w:pPr>
      <w:bookmarkStart w:id="593" w:name="_Toc3557091"/>
      <w:bookmarkStart w:id="594" w:name="_Toc34747342"/>
      <w:bookmarkStart w:id="595" w:name="_Toc39880659"/>
      <w:r>
        <w:t xml:space="preserve">Figure </w:t>
      </w:r>
      <w:r w:rsidR="00406B64">
        <w:fldChar w:fldCharType="begin"/>
      </w:r>
      <w:r w:rsidR="00406B64">
        <w:instrText xml:space="preserve"> SEQ Figure \* ARABIC </w:instrText>
      </w:r>
      <w:r w:rsidR="00406B64">
        <w:fldChar w:fldCharType="separate"/>
      </w:r>
      <w:r w:rsidR="00A2710C">
        <w:rPr>
          <w:noProof/>
        </w:rPr>
        <w:t>12</w:t>
      </w:r>
      <w:r w:rsidR="00406B64">
        <w:fldChar w:fldCharType="end"/>
      </w:r>
      <w:r>
        <w:t>: Fastening Soft and Hard</w:t>
      </w:r>
      <w:bookmarkEnd w:id="593"/>
      <w:bookmarkEnd w:id="594"/>
      <w:bookmarkEnd w:id="59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96" w:name="_Toc428279369"/>
      <w:bookmarkStart w:id="597" w:name="_Toc428965611"/>
      <w:bookmarkEnd w:id="596"/>
      <w:bookmarkEnd w:id="597"/>
      <w:r w:rsidRPr="0062157E">
        <w:rPr>
          <w:sz w:val="18"/>
          <w:lang w:eastAsia="x-none"/>
        </w:rPr>
        <w:t>For further information about the Blind rivets you can check the following document:</w:t>
      </w:r>
    </w:p>
    <w:p w14:paraId="0B76B1D6" w14:textId="27D0895F"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98" w:name="_Toc428279370"/>
    <w:bookmarkStart w:id="599" w:name="_Toc428456106"/>
    <w:bookmarkStart w:id="600" w:name="_Toc428537069"/>
    <w:bookmarkStart w:id="601" w:name="_Toc428969388"/>
    <w:bookmarkStart w:id="602" w:name="_Toc429052779"/>
    <w:bookmarkStart w:id="603" w:name="_Toc413359587"/>
    <w:bookmarkEnd w:id="598"/>
    <w:bookmarkEnd w:id="599"/>
    <w:bookmarkEnd w:id="600"/>
    <w:bookmarkEnd w:id="601"/>
    <w:bookmarkEnd w:id="602"/>
    <w:p w14:paraId="6391282C" w14:textId="77777777" w:rsidR="002E60CB" w:rsidRPr="00942FED" w:rsidRDefault="00DB0669" w:rsidP="00327322">
      <w:pPr>
        <w:pStyle w:val="Heading3"/>
      </w:pPr>
      <w:r>
        <w:rPr>
          <w:b w:val="0"/>
          <w:bCs w:val="0"/>
          <w:sz w:val="18"/>
          <w:szCs w:val="24"/>
        </w:rPr>
        <w:lastRenderedPageBreak/>
        <w:fldChar w:fldCharType="end"/>
      </w:r>
      <w:bookmarkStart w:id="604" w:name="_Toc3556979"/>
      <w:bookmarkStart w:id="605" w:name="_Toc34747229"/>
      <w:bookmarkStart w:id="606" w:name="_Toc39880543"/>
      <w:r w:rsidR="002E60CB" w:rsidRPr="00942FED">
        <w:t>Self</w:t>
      </w:r>
      <w:r w:rsidR="000306B0">
        <w:t>-</w:t>
      </w:r>
      <w:r w:rsidR="002E60CB" w:rsidRPr="00942FED">
        <w:t>Piercing Rivets</w:t>
      </w:r>
      <w:bookmarkEnd w:id="603"/>
      <w:bookmarkEnd w:id="604"/>
      <w:bookmarkEnd w:id="605"/>
      <w:bookmarkEnd w:id="60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16600E" w:rsidR="002E60CB" w:rsidRDefault="002E60CB" w:rsidP="004B2578">
      <w:pPr>
        <w:pStyle w:val="Caption"/>
        <w:keepNext/>
      </w:pPr>
      <w:bookmarkStart w:id="607" w:name="_Toc413359629"/>
      <w:bookmarkStart w:id="608" w:name="_Toc3557092"/>
      <w:bookmarkStart w:id="609" w:name="_Toc34747343"/>
      <w:bookmarkStart w:id="610" w:name="_Toc39880660"/>
      <w:r>
        <w:t xml:space="preserve">Figure </w:t>
      </w:r>
      <w:r w:rsidR="00406B64">
        <w:fldChar w:fldCharType="begin"/>
      </w:r>
      <w:r w:rsidR="00406B64">
        <w:instrText xml:space="preserve"> SEQ Figure \* ARABIC </w:instrText>
      </w:r>
      <w:r w:rsidR="00406B64">
        <w:fldChar w:fldCharType="separate"/>
      </w:r>
      <w:r w:rsidR="00A2710C">
        <w:rPr>
          <w:noProof/>
        </w:rPr>
        <w:t>13</w:t>
      </w:r>
      <w:r w:rsidR="00406B64">
        <w:fldChar w:fldCharType="end"/>
      </w:r>
      <w:r>
        <w:t>: Cross Section of a Self</w:t>
      </w:r>
      <w:r w:rsidR="00920523">
        <w:t>-</w:t>
      </w:r>
      <w:r>
        <w:t>Piercing Rivet</w:t>
      </w:r>
      <w:bookmarkEnd w:id="607"/>
      <w:bookmarkEnd w:id="608"/>
      <w:bookmarkEnd w:id="609"/>
      <w:bookmarkEnd w:id="610"/>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5F42768" w:rsidR="00C52145" w:rsidRDefault="00C52145" w:rsidP="00C52145">
      <w:pPr>
        <w:keepNext/>
        <w:jc w:val="center"/>
      </w:pPr>
      <w:r w:rsidRPr="00C52145">
        <w:rPr>
          <w:i/>
        </w:rPr>
        <w:t>Source of image:</w:t>
      </w:r>
      <w:r>
        <w:t xml:space="preserve"> </w:t>
      </w:r>
      <w:hyperlink r:id="rId58" w:history="1">
        <w:r w:rsidRPr="0078423A">
          <w:rPr>
            <w:rStyle w:val="Hyperlink"/>
          </w:rPr>
          <w:t>http://www.google.com/patents/US7810231</w:t>
        </w:r>
      </w:hyperlink>
    </w:p>
    <w:p w14:paraId="752AB897" w14:textId="33267615" w:rsidR="00C52145" w:rsidRPr="00C52145" w:rsidRDefault="00C52145" w:rsidP="00C52145">
      <w:pPr>
        <w:pStyle w:val="Caption"/>
      </w:pPr>
      <w:bookmarkStart w:id="611" w:name="_Toc3557093"/>
      <w:bookmarkStart w:id="612" w:name="_Toc34747344"/>
      <w:bookmarkStart w:id="613" w:name="_Toc39880661"/>
      <w:r>
        <w:t xml:space="preserve">Figure </w:t>
      </w:r>
      <w:r>
        <w:fldChar w:fldCharType="begin"/>
      </w:r>
      <w:r>
        <w:instrText xml:space="preserve"> SEQ Figure \* ARABIC </w:instrText>
      </w:r>
      <w:r>
        <w:fldChar w:fldCharType="separate"/>
      </w:r>
      <w:r w:rsidR="00A2710C">
        <w:rPr>
          <w:noProof/>
        </w:rPr>
        <w:t>14</w:t>
      </w:r>
      <w:r>
        <w:fldChar w:fldCharType="end"/>
      </w:r>
      <w:r>
        <w:t>: S</w:t>
      </w:r>
      <w:r>
        <w:rPr>
          <w:rFonts w:ascii="Arial" w:hAnsi="Arial" w:cs="Arial"/>
          <w:color w:val="222222"/>
          <w:shd w:val="clear" w:color="auto" w:fill="FFFFFF"/>
        </w:rPr>
        <w:t>elf-piercing rivet setting apparatus</w:t>
      </w:r>
      <w:bookmarkEnd w:id="611"/>
      <w:bookmarkEnd w:id="612"/>
      <w:bookmarkEnd w:id="61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CDD7363" w:rsidR="002E60CB" w:rsidRDefault="002E60CB" w:rsidP="004B2578">
      <w:pPr>
        <w:pStyle w:val="Caption"/>
        <w:spacing w:before="120"/>
      </w:pPr>
      <w:bookmarkStart w:id="614" w:name="_Toc3566451"/>
      <w:bookmarkStart w:id="615" w:name="_Toc34747454"/>
      <w:bookmarkStart w:id="616" w:name="_Toc39880775"/>
      <w:r>
        <w:t xml:space="preserve">Table </w:t>
      </w:r>
      <w:r w:rsidR="00ED469A">
        <w:fldChar w:fldCharType="begin"/>
      </w:r>
      <w:r w:rsidR="00ED469A">
        <w:instrText xml:space="preserve"> SEQ Table \* ARABIC </w:instrText>
      </w:r>
      <w:r w:rsidR="00ED469A">
        <w:fldChar w:fldCharType="separate"/>
      </w:r>
      <w:r w:rsidR="00A2710C">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14"/>
      <w:bookmarkEnd w:id="615"/>
      <w:bookmarkEnd w:id="61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17" w:name="_Toc428456108"/>
      <w:bookmarkStart w:id="618" w:name="_Toc428537071"/>
      <w:bookmarkStart w:id="619" w:name="_Toc428969390"/>
      <w:bookmarkStart w:id="620" w:name="_Toc429052781"/>
      <w:bookmarkStart w:id="621" w:name="_Toc428279372"/>
      <w:bookmarkStart w:id="622" w:name="_Toc428456109"/>
      <w:bookmarkStart w:id="623" w:name="_Toc428537072"/>
      <w:bookmarkStart w:id="624" w:name="_Toc428969391"/>
      <w:bookmarkStart w:id="625" w:name="_Toc429052782"/>
      <w:bookmarkStart w:id="626" w:name="_Toc428279374"/>
      <w:bookmarkStart w:id="627" w:name="_Toc428456111"/>
      <w:bookmarkStart w:id="628" w:name="_Toc428537074"/>
      <w:bookmarkStart w:id="629" w:name="_Toc428969393"/>
      <w:bookmarkStart w:id="630" w:name="_Toc429052784"/>
      <w:bookmarkStart w:id="631" w:name="_Toc428279378"/>
      <w:bookmarkStart w:id="632" w:name="_Toc428456115"/>
      <w:bookmarkStart w:id="633" w:name="_Toc428537078"/>
      <w:bookmarkStart w:id="634" w:name="_Toc428969397"/>
      <w:bookmarkStart w:id="635" w:name="_Toc429052788"/>
      <w:bookmarkStart w:id="636" w:name="_Toc428279380"/>
      <w:bookmarkStart w:id="637" w:name="_Toc428456117"/>
      <w:bookmarkStart w:id="638" w:name="_Toc428537080"/>
      <w:bookmarkStart w:id="639" w:name="_Toc428969399"/>
      <w:bookmarkStart w:id="640" w:name="_Toc429052790"/>
      <w:bookmarkStart w:id="641" w:name="_Toc428279387"/>
      <w:bookmarkStart w:id="642" w:name="_Toc428456124"/>
      <w:bookmarkStart w:id="643" w:name="_Toc428537087"/>
      <w:bookmarkStart w:id="644" w:name="_Toc428969406"/>
      <w:bookmarkStart w:id="645" w:name="_Toc429052797"/>
      <w:bookmarkStart w:id="646" w:name="_Toc428279388"/>
      <w:bookmarkStart w:id="647" w:name="_Toc428456125"/>
      <w:bookmarkStart w:id="648" w:name="_Toc428537088"/>
      <w:bookmarkStart w:id="649" w:name="_Toc428969407"/>
      <w:bookmarkStart w:id="650" w:name="_Toc429052798"/>
      <w:bookmarkStart w:id="651" w:name="_Toc428279389"/>
      <w:bookmarkStart w:id="652" w:name="_Toc428456126"/>
      <w:bookmarkStart w:id="653" w:name="_Toc428537089"/>
      <w:bookmarkStart w:id="654" w:name="_Toc428969408"/>
      <w:bookmarkStart w:id="655" w:name="_Toc429052799"/>
      <w:bookmarkStart w:id="656" w:name="_Toc413359588"/>
      <w:bookmarkStart w:id="657" w:name="_Toc3556980"/>
      <w:bookmarkStart w:id="658" w:name="_Toc34747230"/>
      <w:bookmarkStart w:id="659" w:name="_Toc39880544"/>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r>
        <w:t>S</w:t>
      </w:r>
      <w:r w:rsidR="002E60CB">
        <w:t>olid</w:t>
      </w:r>
      <w:r w:rsidR="002E60CB" w:rsidRPr="00942FED">
        <w:t xml:space="preserve"> Rivets</w:t>
      </w:r>
      <w:bookmarkEnd w:id="656"/>
      <w:bookmarkEnd w:id="657"/>
      <w:bookmarkEnd w:id="658"/>
      <w:bookmarkEnd w:id="65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03286" cy="751044"/>
                          </a:xfrm>
                          <a:prstGeom prst="rect">
                            <a:avLst/>
                          </a:prstGeom>
                        </pic:spPr>
                      </pic:pic>
                    </a:graphicData>
                  </a:graphic>
                </wp:inline>
              </w:drawing>
            </w:r>
          </w:p>
        </w:tc>
      </w:tr>
    </w:tbl>
    <w:p w14:paraId="6CDFC45A" w14:textId="11EE5BA4"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1" w:history="1">
        <w:r w:rsidR="00DE1471" w:rsidRPr="002C4DDA">
          <w:rPr>
            <w:rStyle w:val="Hyperlink"/>
            <w:rFonts w:cs="Calibri"/>
            <w:sz w:val="18"/>
            <w:szCs w:val="22"/>
            <w:lang w:eastAsia="en-GB"/>
          </w:rPr>
          <w:t>http://www.rivet.com/Catalog_CompleteVersion/ImpactOnly-2-03-12.pdf</w:t>
        </w:r>
      </w:hyperlink>
    </w:p>
    <w:p w14:paraId="5F7CABA7" w14:textId="6458DFA1" w:rsidR="00E625EF" w:rsidRDefault="00E625EF" w:rsidP="00E625EF">
      <w:pPr>
        <w:pStyle w:val="Caption"/>
        <w:spacing w:before="120"/>
        <w:rPr>
          <w:rFonts w:cs="Calibri"/>
          <w:sz w:val="18"/>
          <w:szCs w:val="22"/>
          <w:lang w:eastAsia="en-GB"/>
        </w:rPr>
      </w:pPr>
      <w:bookmarkStart w:id="660" w:name="_Toc3566452"/>
      <w:bookmarkStart w:id="661" w:name="_Toc34747455"/>
      <w:bookmarkStart w:id="662" w:name="_Toc39880776"/>
      <w:r>
        <w:t xml:space="preserve">Table </w:t>
      </w:r>
      <w:r w:rsidR="00ED469A">
        <w:fldChar w:fldCharType="begin"/>
      </w:r>
      <w:r w:rsidR="00ED469A">
        <w:instrText xml:space="preserve"> SEQ Table \* ARABIC </w:instrText>
      </w:r>
      <w:r w:rsidR="00ED469A">
        <w:fldChar w:fldCharType="separate"/>
      </w:r>
      <w:r w:rsidR="00A2710C">
        <w:rPr>
          <w:noProof/>
        </w:rPr>
        <w:t>45</w:t>
      </w:r>
      <w:r w:rsidR="00ED469A">
        <w:fldChar w:fldCharType="end"/>
      </w:r>
      <w:r>
        <w:t>: Pictures of all Solid Rivets</w:t>
      </w:r>
      <w:bookmarkEnd w:id="660"/>
      <w:bookmarkEnd w:id="661"/>
      <w:bookmarkEnd w:id="66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41843" cy="1847785"/>
                    </a:xfrm>
                    <a:prstGeom prst="rect">
                      <a:avLst/>
                    </a:prstGeom>
                  </pic:spPr>
                </pic:pic>
              </a:graphicData>
            </a:graphic>
          </wp:inline>
        </w:drawing>
      </w:r>
    </w:p>
    <w:p w14:paraId="3ACADBCA" w14:textId="7389E29B" w:rsidR="00DE1471" w:rsidRDefault="00FE266F" w:rsidP="004B2578">
      <w:pPr>
        <w:pStyle w:val="Caption"/>
        <w:spacing w:before="120"/>
        <w:rPr>
          <w:rFonts w:cs="Calibri"/>
          <w:szCs w:val="22"/>
          <w:lang w:eastAsia="en-GB"/>
        </w:rPr>
      </w:pPr>
      <w:bookmarkStart w:id="663" w:name="_Ref3565285"/>
      <w:bookmarkStart w:id="664" w:name="_Toc3557094"/>
      <w:bookmarkStart w:id="665" w:name="_Toc34747345"/>
      <w:bookmarkStart w:id="666" w:name="_Toc39880662"/>
      <w:r>
        <w:t xml:space="preserve">Figure </w:t>
      </w:r>
      <w:r w:rsidR="00406B64">
        <w:fldChar w:fldCharType="begin"/>
      </w:r>
      <w:r w:rsidR="00406B64">
        <w:instrText xml:space="preserve"> SEQ Figure \* ARABIC </w:instrText>
      </w:r>
      <w:r w:rsidR="00406B64">
        <w:fldChar w:fldCharType="separate"/>
      </w:r>
      <w:r w:rsidR="00A2710C">
        <w:rPr>
          <w:noProof/>
        </w:rPr>
        <w:t>15</w:t>
      </w:r>
      <w:r w:rsidR="00406B64">
        <w:fldChar w:fldCharType="end"/>
      </w:r>
      <w:bookmarkEnd w:id="663"/>
      <w:r>
        <w:t>: Dimensions of Solid Rivets</w:t>
      </w:r>
      <w:bookmarkEnd w:id="664"/>
      <w:bookmarkEnd w:id="665"/>
      <w:bookmarkEnd w:id="66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67"/>
            <w:r>
              <w:rPr>
                <w:sz w:val="20"/>
                <w:szCs w:val="20"/>
              </w:rPr>
              <w:t xml:space="preserve">max_grip </w:t>
            </w:r>
            <w:r>
              <w:rPr>
                <w:rFonts w:cs="Calibri"/>
                <w:sz w:val="20"/>
                <w:szCs w:val="20"/>
              </w:rPr>
              <w:t>≥</w:t>
            </w:r>
            <w:r>
              <w:rPr>
                <w:sz w:val="20"/>
                <w:szCs w:val="20"/>
              </w:rPr>
              <w:t xml:space="preserve"> min_grip</w:t>
            </w:r>
            <w:commentRangeStart w:id="668"/>
            <w:commentRangeEnd w:id="668"/>
            <w:r w:rsidR="00B14B2C">
              <w:rPr>
                <w:rStyle w:val="CommentReference"/>
                <w:lang w:eastAsia="x-none"/>
              </w:rPr>
              <w:commentReference w:id="668"/>
            </w:r>
            <w:commentRangeEnd w:id="667"/>
            <w:r w:rsidR="00F1371D">
              <w:rPr>
                <w:rStyle w:val="CommentReference"/>
                <w:lang w:eastAsia="x-none"/>
              </w:rPr>
              <w:commentReference w:id="66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21122A" w:rsidR="00DE1471" w:rsidRDefault="005B1B92" w:rsidP="00E55EE7">
      <w:pPr>
        <w:pStyle w:val="Caption"/>
        <w:spacing w:before="120"/>
        <w:rPr>
          <w:rFonts w:cs="Calibri"/>
          <w:sz w:val="18"/>
          <w:szCs w:val="22"/>
          <w:lang w:eastAsia="en-GB"/>
        </w:rPr>
      </w:pPr>
      <w:bookmarkStart w:id="669" w:name="_Toc3566453"/>
      <w:bookmarkStart w:id="670" w:name="_Toc34747456"/>
      <w:bookmarkStart w:id="671" w:name="_Toc39880777"/>
      <w:r>
        <w:t xml:space="preserve">Table </w:t>
      </w:r>
      <w:r w:rsidR="00ED469A">
        <w:fldChar w:fldCharType="begin"/>
      </w:r>
      <w:r w:rsidR="00ED469A">
        <w:instrText xml:space="preserve"> SEQ Table \* ARABIC </w:instrText>
      </w:r>
      <w:r w:rsidR="00ED469A">
        <w:fldChar w:fldCharType="separate"/>
      </w:r>
      <w:r w:rsidR="00A2710C">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69"/>
      <w:bookmarkEnd w:id="670"/>
      <w:bookmarkEnd w:id="67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036EE0DD" w:rsidR="001B51BC" w:rsidRPr="001B51BC" w:rsidRDefault="001B51BC" w:rsidP="00E719F2">
      <w:pPr>
        <w:pStyle w:val="Caption"/>
        <w:spacing w:before="120"/>
        <w:rPr>
          <w:rFonts w:cs="Calibri"/>
          <w:lang w:eastAsia="en-GB"/>
        </w:rPr>
      </w:pPr>
      <w:bookmarkStart w:id="672" w:name="_Toc3557095"/>
      <w:bookmarkStart w:id="673" w:name="_Toc34747346"/>
      <w:bookmarkStart w:id="674" w:name="_Toc39880663"/>
      <w:r>
        <w:t xml:space="preserve">Figure </w:t>
      </w:r>
      <w:r w:rsidR="00406B64">
        <w:fldChar w:fldCharType="begin"/>
      </w:r>
      <w:r w:rsidR="00406B64">
        <w:instrText xml:space="preserve"> SEQ Figure \* ARABIC </w:instrText>
      </w:r>
      <w:r w:rsidR="00406B64">
        <w:fldChar w:fldCharType="separate"/>
      </w:r>
      <w:r w:rsidR="00A2710C">
        <w:rPr>
          <w:noProof/>
        </w:rPr>
        <w:t>16</w:t>
      </w:r>
      <w:r w:rsidR="00406B64">
        <w:fldChar w:fldCharType="end"/>
      </w:r>
      <w:r>
        <w:t>: Clinch allowance of solid rivet</w:t>
      </w:r>
      <w:bookmarkEnd w:id="672"/>
      <w:bookmarkEnd w:id="673"/>
      <w:bookmarkEnd w:id="674"/>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39880545"/>
      <w:bookmarkEnd w:id="675"/>
      <w:bookmarkEnd w:id="676"/>
      <w:bookmarkEnd w:id="677"/>
      <w:bookmarkEnd w:id="678"/>
      <w:bookmarkEnd w:id="679"/>
      <w:r w:rsidRPr="00F90632">
        <w:lastRenderedPageBreak/>
        <w:t>Swop Rivets</w:t>
      </w:r>
      <w:bookmarkEnd w:id="680"/>
      <w:bookmarkEnd w:id="681"/>
      <w:bookmarkEnd w:id="682"/>
      <w:bookmarkEnd w:id="683"/>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C99B249"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76941B01" w:rsidR="005F05A3" w:rsidRDefault="00C5224D" w:rsidP="00C5224D">
      <w:pPr>
        <w:pStyle w:val="Caption"/>
      </w:pPr>
      <w:bookmarkStart w:id="684" w:name="_Toc3557096"/>
      <w:bookmarkStart w:id="685" w:name="_Toc34747347"/>
      <w:bookmarkStart w:id="686" w:name="_Toc39880664"/>
      <w:r>
        <w:t xml:space="preserve">Figure </w:t>
      </w:r>
      <w:r w:rsidR="00406B64">
        <w:fldChar w:fldCharType="begin"/>
      </w:r>
      <w:r w:rsidR="00406B64">
        <w:instrText xml:space="preserve"> SEQ Figure \* ARABIC </w:instrText>
      </w:r>
      <w:r w:rsidR="00406B64">
        <w:fldChar w:fldCharType="separate"/>
      </w:r>
      <w:r w:rsidR="00A2710C">
        <w:rPr>
          <w:noProof/>
        </w:rPr>
        <w:t>17</w:t>
      </w:r>
      <w:r w:rsidR="00406B64">
        <w:fldChar w:fldCharType="end"/>
      </w:r>
      <w:r>
        <w:t>: Cross section of a SWOP Rivet</w:t>
      </w:r>
      <w:bookmarkEnd w:id="684"/>
      <w:bookmarkEnd w:id="685"/>
      <w:bookmarkEnd w:id="68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65875AE" w:rsidR="00FC1F60" w:rsidRDefault="00F90632" w:rsidP="00F90632">
      <w:pPr>
        <w:pStyle w:val="Caption"/>
        <w:spacing w:before="120"/>
      </w:pPr>
      <w:bookmarkStart w:id="687" w:name="_Toc3566454"/>
      <w:bookmarkStart w:id="688" w:name="_Toc34747457"/>
      <w:bookmarkStart w:id="689" w:name="_Toc39880778"/>
      <w:r>
        <w:t xml:space="preserve">Table </w:t>
      </w:r>
      <w:r w:rsidR="00ED469A">
        <w:fldChar w:fldCharType="begin"/>
      </w:r>
      <w:r w:rsidR="00ED469A">
        <w:instrText xml:space="preserve"> SEQ Table \* ARABIC </w:instrText>
      </w:r>
      <w:r w:rsidR="00ED469A">
        <w:fldChar w:fldCharType="separate"/>
      </w:r>
      <w:r w:rsidR="00A2710C">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87"/>
      <w:bookmarkEnd w:id="688"/>
      <w:bookmarkEnd w:id="68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B8DC47B"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01D64ED7" w14:textId="48E05B02"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A2710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A2710C" w:rsidRPr="007055D9">
        <w:t xml:space="preserve">Spot </w:t>
      </w:r>
      <w:r w:rsidR="00A2710C">
        <w:t>W</w:t>
      </w:r>
      <w:r w:rsidR="00A2710C"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690" w:name="_Toc39880546"/>
      <w:r>
        <w:t>Clinch Rivet Studs</w:t>
      </w:r>
      <w:bookmarkEnd w:id="690"/>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42780DCF" w:rsidR="000B382F" w:rsidRDefault="000B382F" w:rsidP="000B382F">
      <w:pPr>
        <w:pStyle w:val="Caption"/>
      </w:pPr>
      <w:bookmarkStart w:id="691" w:name="_Toc39880665"/>
      <w:r>
        <w:t xml:space="preserve">Figure </w:t>
      </w:r>
      <w:r>
        <w:fldChar w:fldCharType="begin"/>
      </w:r>
      <w:r>
        <w:instrText xml:space="preserve"> SEQ Figure \* ARABIC </w:instrText>
      </w:r>
      <w:r>
        <w:fldChar w:fldCharType="separate"/>
      </w:r>
      <w:r w:rsidR="00A2710C">
        <w:rPr>
          <w:noProof/>
        </w:rPr>
        <w:t>18</w:t>
      </w:r>
      <w:r>
        <w:fldChar w:fldCharType="end"/>
      </w:r>
      <w:r>
        <w:t xml:space="preserve"> Clinchnietbolzen types</w:t>
      </w:r>
      <w:bookmarkEnd w:id="691"/>
    </w:p>
    <w:p w14:paraId="00463B02" w14:textId="20C68844" w:rsidR="000B382F" w:rsidRDefault="000B382F" w:rsidP="000B382F">
      <w:pPr>
        <w:jc w:val="center"/>
        <w:rPr>
          <w:i/>
          <w:sz w:val="18"/>
        </w:rPr>
      </w:pPr>
      <w:r w:rsidRPr="00034C0D">
        <w:rPr>
          <w:i/>
          <w:sz w:val="18"/>
        </w:rPr>
        <w:t>Source of image:</w:t>
      </w:r>
      <w:r w:rsidRPr="00E65321">
        <w:rPr>
          <w:i/>
          <w:sz w:val="18"/>
        </w:rPr>
        <w:t xml:space="preserve"> </w:t>
      </w:r>
      <w:hyperlink r:id="rId80"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0ECEE9EB" w:rsidR="000B382F" w:rsidRPr="0047200E" w:rsidRDefault="000B382F" w:rsidP="000B382F">
      <w:pPr>
        <w:pStyle w:val="Caption"/>
      </w:pPr>
      <w:bookmarkStart w:id="692" w:name="_Toc39880666"/>
      <w:r>
        <w:t xml:space="preserve">Figure </w:t>
      </w:r>
      <w:r>
        <w:fldChar w:fldCharType="begin"/>
      </w:r>
      <w:r>
        <w:instrText xml:space="preserve"> SEQ Figure \* ARABIC </w:instrText>
      </w:r>
      <w:r>
        <w:fldChar w:fldCharType="separate"/>
      </w:r>
      <w:r w:rsidR="00A2710C">
        <w:rPr>
          <w:noProof/>
        </w:rPr>
        <w:t>19</w:t>
      </w:r>
      <w:r>
        <w:fldChar w:fldCharType="end"/>
      </w:r>
      <w:r>
        <w:t xml:space="preserve"> Clinch Rivet Stud: Ball stud</w:t>
      </w:r>
      <w:bookmarkEnd w:id="692"/>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A58B9C4" w:rsidR="000B382F" w:rsidRDefault="000B382F" w:rsidP="000B382F">
      <w:pPr>
        <w:pStyle w:val="Caption"/>
        <w:spacing w:before="120"/>
      </w:pPr>
      <w:bookmarkStart w:id="693" w:name="_Toc39880779"/>
      <w:r>
        <w:t xml:space="preserve">Table </w:t>
      </w:r>
      <w:r w:rsidR="00ED469A">
        <w:fldChar w:fldCharType="begin"/>
      </w:r>
      <w:r w:rsidR="00ED469A">
        <w:instrText xml:space="preserve"> SEQ Table \* ARABIC </w:instrText>
      </w:r>
      <w:r w:rsidR="00ED469A">
        <w:fldChar w:fldCharType="separate"/>
      </w:r>
      <w:r w:rsidR="00A2710C">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93"/>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08A9C48" w:rsidR="000B382F" w:rsidRDefault="000B382F" w:rsidP="00A926F4">
      <w:pPr>
        <w:pStyle w:val="ListParagraph"/>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A2710C">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A2710C"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39880547"/>
      <w:bookmarkEnd w:id="694"/>
      <w:bookmarkEnd w:id="695"/>
      <w:bookmarkEnd w:id="696"/>
      <w:bookmarkEnd w:id="697"/>
      <w:r>
        <w:lastRenderedPageBreak/>
        <w:t xml:space="preserve">Threaded Connections: </w:t>
      </w:r>
      <w:r w:rsidRPr="00226A3F">
        <w:t>Bolts and Screws</w:t>
      </w:r>
      <w:bookmarkEnd w:id="698"/>
      <w:bookmarkEnd w:id="699"/>
      <w:bookmarkEnd w:id="700"/>
      <w:bookmarkEnd w:id="701"/>
    </w:p>
    <w:p w14:paraId="1A579FAB" w14:textId="77777777" w:rsidR="002E60CB" w:rsidRPr="00942FED" w:rsidRDefault="002E60CB" w:rsidP="00327322">
      <w:pPr>
        <w:pStyle w:val="Heading3"/>
      </w:pPr>
      <w:bookmarkStart w:id="702" w:name="_Toc413359591"/>
      <w:bookmarkStart w:id="703" w:name="_Toc3556983"/>
      <w:bookmarkStart w:id="704" w:name="_Toc34747233"/>
      <w:bookmarkStart w:id="705" w:name="_Toc39880548"/>
      <w:r>
        <w:t>Introduction</w:t>
      </w:r>
      <w:bookmarkEnd w:id="702"/>
      <w:bookmarkEnd w:id="703"/>
      <w:bookmarkEnd w:id="704"/>
      <w:bookmarkEnd w:id="705"/>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661FA630" w:rsidR="00F256DA" w:rsidRPr="00F256DA" w:rsidRDefault="00F256DA" w:rsidP="000804D1">
      <w:pPr>
        <w:pStyle w:val="ListBullet"/>
        <w:numPr>
          <w:ilvl w:val="0"/>
          <w:numId w:val="19"/>
        </w:numPr>
      </w:pPr>
      <w:r w:rsidRPr="00F256DA">
        <w:t>Bolts are for the assembly of unthreaded components, with the aid of a </w:t>
      </w:r>
      <w:hyperlink r:id="rId82" w:tooltip="Nut (hardware)" w:history="1">
        <w:r w:rsidRPr="00F256DA">
          <w:t>nut</w:t>
        </w:r>
      </w:hyperlink>
      <w:r w:rsidRPr="00F256DA">
        <w:t>.</w:t>
      </w:r>
    </w:p>
    <w:p w14:paraId="02B4E1B7" w14:textId="45F3F2E7" w:rsidR="002E60CB" w:rsidRDefault="0059233A" w:rsidP="000804D1">
      <w:pPr>
        <w:pStyle w:val="ListBullet"/>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E289F98" w:rsidR="002E60CB" w:rsidRPr="00226A3F" w:rsidRDefault="00E84826" w:rsidP="00E84826">
      <w:pPr>
        <w:pStyle w:val="Caption"/>
        <w:spacing w:before="120"/>
      </w:pPr>
      <w:bookmarkStart w:id="706" w:name="_Toc413359630"/>
      <w:bookmarkStart w:id="707" w:name="_Toc3557097"/>
      <w:bookmarkStart w:id="708" w:name="_Toc34747348"/>
      <w:bookmarkStart w:id="709" w:name="_Toc39880667"/>
      <w:r>
        <w:t xml:space="preserve">Figure </w:t>
      </w:r>
      <w:r w:rsidR="00406B64">
        <w:fldChar w:fldCharType="begin"/>
      </w:r>
      <w:r w:rsidR="00406B64">
        <w:instrText xml:space="preserve"> SEQ Figure \* ARABIC </w:instrText>
      </w:r>
      <w:r w:rsidR="00406B64">
        <w:fldChar w:fldCharType="separate"/>
      </w:r>
      <w:r w:rsidR="00A2710C">
        <w:rPr>
          <w:noProof/>
        </w:rPr>
        <w:t>20</w:t>
      </w:r>
      <w:r w:rsidR="00406B64">
        <w:fldChar w:fldCharType="end"/>
      </w:r>
      <w:r>
        <w:t>:</w:t>
      </w:r>
      <w:r w:rsidR="002E60CB">
        <w:t xml:space="preserve"> Bolts and Screws</w:t>
      </w:r>
      <w:bookmarkEnd w:id="706"/>
      <w:bookmarkEnd w:id="707"/>
      <w:bookmarkEnd w:id="708"/>
      <w:bookmarkEnd w:id="709"/>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3510FD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3925E7D6"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8" w:tooltip="w:en:Creative Commons" w:history="1">
        <w:r w:rsidRPr="00E15A9B">
          <w:rPr>
            <w:rStyle w:val="Hyperlink"/>
            <w:i/>
            <w:sz w:val="18"/>
          </w:rPr>
          <w:t>Creative Commons</w:t>
        </w:r>
      </w:hyperlink>
      <w:r w:rsidRPr="00E15A9B">
        <w:rPr>
          <w:i/>
          <w:sz w:val="18"/>
        </w:rPr>
        <w:t xml:space="preserve"> </w:t>
      </w:r>
      <w:hyperlink r:id="rId89"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5B5270C" w:rsidR="002E60CB" w:rsidRDefault="002E60CB" w:rsidP="002E60CB">
      <w:pPr>
        <w:pStyle w:val="Caption"/>
        <w:rPr>
          <w:highlight w:val="cyan"/>
        </w:rPr>
      </w:pPr>
      <w:bookmarkStart w:id="710" w:name="_Ref401160020"/>
      <w:bookmarkStart w:id="711" w:name="_Toc413359631"/>
      <w:bookmarkStart w:id="712" w:name="_Toc3557098"/>
      <w:bookmarkStart w:id="713" w:name="_Toc34747349"/>
      <w:bookmarkStart w:id="714" w:name="_Toc39880668"/>
      <w:r>
        <w:t xml:space="preserve">Figure </w:t>
      </w:r>
      <w:r w:rsidR="00406B64">
        <w:fldChar w:fldCharType="begin"/>
      </w:r>
      <w:r w:rsidR="00406B64">
        <w:instrText xml:space="preserve"> SEQ Figure \* ARABIC </w:instrText>
      </w:r>
      <w:r w:rsidR="00406B64">
        <w:fldChar w:fldCharType="separate"/>
      </w:r>
      <w:r w:rsidR="00A2710C">
        <w:rPr>
          <w:noProof/>
        </w:rPr>
        <w:t>21</w:t>
      </w:r>
      <w:r w:rsidR="00406B64">
        <w:fldChar w:fldCharType="end"/>
      </w:r>
      <w:bookmarkEnd w:id="710"/>
      <w:r>
        <w:t>: Different Screw Forms</w:t>
      </w:r>
      <w:bookmarkEnd w:id="711"/>
      <w:bookmarkEnd w:id="712"/>
      <w:bookmarkEnd w:id="713"/>
      <w:bookmarkEnd w:id="714"/>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51FF9C3" w:rsidR="002E60CB" w:rsidRPr="001948D2" w:rsidRDefault="002E60CB" w:rsidP="002E60CB">
      <w:pPr>
        <w:pStyle w:val="Caption"/>
        <w:rPr>
          <w:noProof/>
          <w:lang w:val="en-GB" w:eastAsia="en-GB"/>
        </w:rPr>
      </w:pPr>
      <w:bookmarkStart w:id="715" w:name="_Ref401160136"/>
      <w:bookmarkStart w:id="716" w:name="_Toc413359632"/>
      <w:bookmarkStart w:id="717" w:name="_Ref428364733"/>
      <w:bookmarkStart w:id="718" w:name="_Ref428531136"/>
      <w:bookmarkStart w:id="719" w:name="_Toc3557099"/>
      <w:bookmarkStart w:id="720" w:name="_Toc34747350"/>
      <w:bookmarkStart w:id="721" w:name="_Toc39880669"/>
      <w:r>
        <w:t xml:space="preserve">Figure </w:t>
      </w:r>
      <w:r w:rsidR="00406B64">
        <w:fldChar w:fldCharType="begin"/>
      </w:r>
      <w:r w:rsidR="00406B64">
        <w:instrText xml:space="preserve"> SEQ Figure \* ARABIC </w:instrText>
      </w:r>
      <w:r w:rsidR="00406B64">
        <w:fldChar w:fldCharType="separate"/>
      </w:r>
      <w:r w:rsidR="00A2710C">
        <w:rPr>
          <w:noProof/>
        </w:rPr>
        <w:t>22</w:t>
      </w:r>
      <w:r w:rsidR="00406B64">
        <w:fldChar w:fldCharType="end"/>
      </w:r>
      <w:bookmarkEnd w:id="715"/>
      <w:r>
        <w:t xml:space="preserve">: </w:t>
      </w:r>
      <w:r w:rsidRPr="001B293E">
        <w:t xml:space="preserve">Definition of </w:t>
      </w:r>
      <w:r>
        <w:t>L</w:t>
      </w:r>
      <w:r w:rsidRPr="001B293E">
        <w:t xml:space="preserve">ength and </w:t>
      </w:r>
      <w:r>
        <w:t>H</w:t>
      </w:r>
      <w:r w:rsidRPr="001B293E">
        <w:t xml:space="preserve">ead </w:t>
      </w:r>
      <w:r>
        <w:t>S</w:t>
      </w:r>
      <w:r w:rsidRPr="001B293E">
        <w:t>izes</w:t>
      </w:r>
      <w:bookmarkEnd w:id="716"/>
      <w:bookmarkEnd w:id="717"/>
      <w:bookmarkEnd w:id="718"/>
      <w:bookmarkEnd w:id="719"/>
      <w:bookmarkEnd w:id="720"/>
      <w:bookmarkEnd w:id="721"/>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6C14129" w:rsidR="002E60CB" w:rsidRPr="00A03317" w:rsidRDefault="002E60CB" w:rsidP="002E60CB">
      <w:pPr>
        <w:keepNext/>
        <w:jc w:val="center"/>
        <w:rPr>
          <w:i/>
          <w:sz w:val="18"/>
          <w:szCs w:val="18"/>
        </w:rPr>
      </w:pPr>
      <w:r w:rsidRPr="00A03317">
        <w:rPr>
          <w:i/>
          <w:sz w:val="18"/>
          <w:szCs w:val="18"/>
        </w:rPr>
        <w:t xml:space="preserve">Source of image: </w:t>
      </w:r>
      <w:hyperlink r:id="rId92" w:history="1">
        <w:r w:rsidRPr="00A03317">
          <w:rPr>
            <w:rStyle w:val="Hyperlink"/>
            <w:i/>
            <w:sz w:val="18"/>
            <w:szCs w:val="18"/>
          </w:rPr>
          <w:t>http://upload.wikimedia.org/wikipedia/commons/0/00/Lead_and_pitch.png</w:t>
        </w:r>
      </w:hyperlink>
      <w:r w:rsidRPr="00A03317">
        <w:rPr>
          <w:i/>
          <w:sz w:val="18"/>
          <w:szCs w:val="18"/>
        </w:rPr>
        <w:t>.</w:t>
      </w:r>
    </w:p>
    <w:p w14:paraId="4DF79474" w14:textId="122606AA" w:rsidR="002E60CB" w:rsidRPr="00F81409" w:rsidRDefault="002E60CB" w:rsidP="002E60CB">
      <w:pPr>
        <w:pStyle w:val="Caption"/>
      </w:pPr>
      <w:bookmarkStart w:id="722" w:name="_Ref413315993"/>
      <w:bookmarkStart w:id="723" w:name="_Toc413359633"/>
      <w:bookmarkStart w:id="724" w:name="_Toc3557100"/>
      <w:bookmarkStart w:id="725" w:name="_Toc34747351"/>
      <w:bookmarkStart w:id="726" w:name="_Toc39880670"/>
      <w:r w:rsidRPr="00F81409">
        <w:t xml:space="preserve">Figure </w:t>
      </w:r>
      <w:r w:rsidR="00406B64">
        <w:fldChar w:fldCharType="begin"/>
      </w:r>
      <w:r w:rsidR="00406B64">
        <w:instrText xml:space="preserve"> SEQ Figure \* ARABIC </w:instrText>
      </w:r>
      <w:r w:rsidR="00406B64">
        <w:fldChar w:fldCharType="separate"/>
      </w:r>
      <w:r w:rsidR="00A2710C">
        <w:rPr>
          <w:noProof/>
        </w:rPr>
        <w:t>23</w:t>
      </w:r>
      <w:r w:rsidR="00406B64">
        <w:fldChar w:fldCharType="end"/>
      </w:r>
      <w:bookmarkEnd w:id="722"/>
      <w:r w:rsidRPr="00F81409">
        <w:t>: Definition of lead</w:t>
      </w:r>
      <w:r>
        <w:t>,</w:t>
      </w:r>
      <w:r w:rsidRPr="00F81409">
        <w:t xml:space="preserve"> pitch and</w:t>
      </w:r>
      <w:r>
        <w:t xml:space="preserve"> starts</w:t>
      </w:r>
      <w:r w:rsidRPr="00F81409">
        <w:t xml:space="preserve"> of a thread.</w:t>
      </w:r>
      <w:bookmarkEnd w:id="723"/>
      <w:bookmarkEnd w:id="724"/>
      <w:bookmarkEnd w:id="725"/>
      <w:bookmarkEnd w:id="726"/>
      <w:r w:rsidRPr="00F81409">
        <w:t xml:space="preserve"> </w:t>
      </w:r>
    </w:p>
    <w:p w14:paraId="2E070E38" w14:textId="77777777" w:rsidR="00ED267C" w:rsidRPr="00942FED" w:rsidRDefault="00A947CD" w:rsidP="00327322">
      <w:pPr>
        <w:pStyle w:val="Heading3"/>
      </w:pPr>
      <w:bookmarkStart w:id="727" w:name="_Toc428279395"/>
      <w:bookmarkStart w:id="728" w:name="_Toc428456133"/>
      <w:bookmarkStart w:id="729" w:name="_Toc428537096"/>
      <w:bookmarkStart w:id="730" w:name="_Toc428969415"/>
      <w:bookmarkStart w:id="731" w:name="_Toc429052806"/>
      <w:bookmarkStart w:id="732" w:name="_Toc3556984"/>
      <w:bookmarkStart w:id="733" w:name="_Ref3566661"/>
      <w:bookmarkStart w:id="734" w:name="_Ref4272362"/>
      <w:bookmarkStart w:id="735" w:name="_Toc34747234"/>
      <w:bookmarkStart w:id="736" w:name="_Toc39880549"/>
      <w:bookmarkEnd w:id="727"/>
      <w:bookmarkEnd w:id="728"/>
      <w:bookmarkEnd w:id="729"/>
      <w:bookmarkEnd w:id="730"/>
      <w:bookmarkEnd w:id="731"/>
      <w:r w:rsidRPr="00A947CD">
        <w:t>Contacts and Friction</w:t>
      </w:r>
      <w:bookmarkEnd w:id="732"/>
      <w:bookmarkEnd w:id="733"/>
      <w:bookmarkEnd w:id="734"/>
      <w:bookmarkEnd w:id="735"/>
      <w:bookmarkEnd w:id="73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737" w:name="_Ref3566632"/>
      <w:r>
        <w:rPr>
          <w:rFonts w:cs="Calibri"/>
          <w:lang w:val="en-US" w:eastAsia="en-GB"/>
        </w:rPr>
        <w:t>the thread</w:t>
      </w:r>
      <w:r w:rsidR="00A947CD" w:rsidRPr="00147227">
        <w:rPr>
          <w:rFonts w:cs="Calibri"/>
          <w:lang w:val="en-US" w:eastAsia="en-GB"/>
        </w:rPr>
        <w:t>.</w:t>
      </w:r>
      <w:bookmarkEnd w:id="737"/>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4BAC40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A2710C">
        <w:t>Contacts and F</w:t>
      </w:r>
      <w:r w:rsidR="00A2710C"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A2710C">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A2710C">
        <w:t>Local Contact</w:t>
      </w:r>
      <w:r w:rsidR="00A2710C" w:rsidRPr="0030552A">
        <w:t xml:space="preserve"> </w:t>
      </w:r>
      <w:r w:rsidR="00A2710C">
        <w:t>Properties</w:t>
      </w:r>
      <w:r w:rsidR="008A71D8">
        <w:rPr>
          <w:rFonts w:cs="Calibri"/>
          <w:szCs w:val="22"/>
          <w:lang w:eastAsia="en-GB"/>
        </w:rPr>
        <w:fldChar w:fldCharType="end"/>
      </w:r>
      <w:r>
        <w:rPr>
          <w:rFonts w:cs="Calibri"/>
          <w:szCs w:val="22"/>
          <w:lang w:eastAsia="en-GB"/>
        </w:rPr>
        <w:t>).</w:t>
      </w:r>
    </w:p>
    <w:p w14:paraId="330D553A" w14:textId="3F996992"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A2710C">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A2710C">
        <w:t xml:space="preserve">Definition </w:t>
      </w:r>
      <w:r w:rsidR="00A2710C" w:rsidRPr="00287A00">
        <w:rPr>
          <w:szCs w:val="30"/>
        </w:rPr>
        <w:t xml:space="preserve">of </w:t>
      </w:r>
      <w:r w:rsidR="00A2710C">
        <w:rPr>
          <w:szCs w:val="30"/>
        </w:rPr>
        <w:t>e</w:t>
      </w:r>
      <w:r w:rsidR="00A2710C" w:rsidRPr="00287A00">
        <w:rPr>
          <w:szCs w:val="30"/>
        </w:rPr>
        <w:t xml:space="preserve">lement </w:t>
      </w:r>
      <w:r w:rsidR="00A2710C" w:rsidRPr="00287A00">
        <w:rPr>
          <w:rFonts w:ascii="Courier New" w:hAnsi="Courier New" w:cs="Courier New"/>
          <w:i/>
          <w:szCs w:val="30"/>
        </w:rPr>
        <w:t>&lt;threaded_connection</w:t>
      </w:r>
      <w:r w:rsidR="00A2710C">
        <w:rPr>
          <w:rFonts w:ascii="Courier New" w:hAnsi="Courier New" w:cs="Courier New"/>
          <w:i/>
          <w:szCs w:val="30"/>
        </w:rPr>
        <w:t>/</w:t>
      </w:r>
      <w:r w:rsidR="00A2710C"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738" w:name="_Toc428279398"/>
      <w:bookmarkStart w:id="739" w:name="_Toc428456136"/>
      <w:bookmarkStart w:id="740" w:name="_Toc428537099"/>
      <w:bookmarkStart w:id="741" w:name="_Toc428969418"/>
      <w:bookmarkStart w:id="742" w:name="_Toc429052809"/>
      <w:bookmarkStart w:id="743" w:name="_Toc428279400"/>
      <w:bookmarkStart w:id="744" w:name="_Toc428456138"/>
      <w:bookmarkStart w:id="745" w:name="_Toc428537101"/>
      <w:bookmarkStart w:id="746" w:name="_Toc428969420"/>
      <w:bookmarkStart w:id="747" w:name="_Toc429052811"/>
      <w:bookmarkStart w:id="748" w:name="_Toc428279401"/>
      <w:bookmarkStart w:id="749" w:name="_Toc428456139"/>
      <w:bookmarkStart w:id="750" w:name="_Toc428537102"/>
      <w:bookmarkStart w:id="751" w:name="_Toc428969421"/>
      <w:bookmarkStart w:id="752" w:name="_Toc429052812"/>
      <w:bookmarkStart w:id="753" w:name="_Toc428279402"/>
      <w:bookmarkStart w:id="754" w:name="_Toc428456140"/>
      <w:bookmarkStart w:id="755" w:name="_Toc428537103"/>
      <w:bookmarkStart w:id="756" w:name="_Toc428969422"/>
      <w:bookmarkStart w:id="757" w:name="_Toc429052813"/>
      <w:bookmarkStart w:id="758" w:name="_Toc428279403"/>
      <w:bookmarkStart w:id="759" w:name="_Toc428456141"/>
      <w:bookmarkStart w:id="760" w:name="_Toc428537104"/>
      <w:bookmarkStart w:id="761" w:name="_Toc428969423"/>
      <w:bookmarkStart w:id="762" w:name="_Toc429052814"/>
      <w:bookmarkStart w:id="763" w:name="_Toc428279404"/>
      <w:bookmarkStart w:id="764" w:name="_Toc428456142"/>
      <w:bookmarkStart w:id="765" w:name="_Toc428537105"/>
      <w:bookmarkStart w:id="766" w:name="_Toc428969424"/>
      <w:bookmarkStart w:id="767" w:name="_Toc429052815"/>
      <w:bookmarkStart w:id="768" w:name="_Toc428279405"/>
      <w:bookmarkStart w:id="769" w:name="_Toc428456143"/>
      <w:bookmarkStart w:id="770" w:name="_Toc428537106"/>
      <w:bookmarkStart w:id="771" w:name="_Toc428969425"/>
      <w:bookmarkStart w:id="772" w:name="_Toc429052816"/>
      <w:bookmarkStart w:id="773" w:name="_Toc428279406"/>
      <w:bookmarkStart w:id="774" w:name="_Toc428456144"/>
      <w:bookmarkStart w:id="775" w:name="_Toc428537107"/>
      <w:bookmarkStart w:id="776" w:name="_Toc428969426"/>
      <w:bookmarkStart w:id="777" w:name="_Toc429052817"/>
      <w:bookmarkStart w:id="778" w:name="_Toc428279408"/>
      <w:bookmarkStart w:id="779" w:name="_Toc428456146"/>
      <w:bookmarkStart w:id="780" w:name="_Toc428537109"/>
      <w:bookmarkStart w:id="781" w:name="_Toc428969428"/>
      <w:bookmarkStart w:id="782" w:name="_Toc429052819"/>
      <w:bookmarkStart w:id="783" w:name="_Toc428279409"/>
      <w:bookmarkStart w:id="784" w:name="_Toc428456147"/>
      <w:bookmarkStart w:id="785" w:name="_Toc428537110"/>
      <w:bookmarkStart w:id="786" w:name="_Toc428969429"/>
      <w:bookmarkStart w:id="787" w:name="_Toc429052820"/>
      <w:bookmarkStart w:id="788" w:name="_Toc428279410"/>
      <w:bookmarkStart w:id="789" w:name="_Toc428456148"/>
      <w:bookmarkStart w:id="790" w:name="_Toc428537111"/>
      <w:bookmarkStart w:id="791" w:name="_Toc428969430"/>
      <w:bookmarkStart w:id="792" w:name="_Toc429052821"/>
      <w:bookmarkStart w:id="793" w:name="_Toc428279411"/>
      <w:bookmarkStart w:id="794" w:name="_Toc428456149"/>
      <w:bookmarkStart w:id="795" w:name="_Toc428537112"/>
      <w:bookmarkStart w:id="796" w:name="_Toc428969431"/>
      <w:bookmarkStart w:id="797" w:name="_Toc429052822"/>
      <w:bookmarkStart w:id="798" w:name="_Toc428279413"/>
      <w:bookmarkStart w:id="799" w:name="_Toc428456151"/>
      <w:bookmarkStart w:id="800" w:name="_Toc428537114"/>
      <w:bookmarkStart w:id="801" w:name="_Toc428969433"/>
      <w:bookmarkStart w:id="802" w:name="_Toc429052824"/>
      <w:bookmarkStart w:id="803" w:name="_Toc428279414"/>
      <w:bookmarkStart w:id="804" w:name="_Toc428456152"/>
      <w:bookmarkStart w:id="805" w:name="_Toc428537115"/>
      <w:bookmarkStart w:id="806" w:name="_Toc428969434"/>
      <w:bookmarkStart w:id="807" w:name="_Toc429052825"/>
      <w:bookmarkStart w:id="808" w:name="_Toc428279416"/>
      <w:bookmarkStart w:id="809" w:name="_Toc428456154"/>
      <w:bookmarkStart w:id="810" w:name="_Toc428537117"/>
      <w:bookmarkStart w:id="811" w:name="_Toc428969436"/>
      <w:bookmarkStart w:id="812" w:name="_Toc429052827"/>
      <w:bookmarkStart w:id="813" w:name="_Toc428279417"/>
      <w:bookmarkStart w:id="814" w:name="_Toc428456155"/>
      <w:bookmarkStart w:id="815" w:name="_Toc428537118"/>
      <w:bookmarkStart w:id="816" w:name="_Toc428969437"/>
      <w:bookmarkStart w:id="817" w:name="_Toc429052828"/>
      <w:bookmarkStart w:id="818" w:name="_Toc428279419"/>
      <w:bookmarkStart w:id="819" w:name="_Toc428456157"/>
      <w:bookmarkStart w:id="820" w:name="_Toc428537120"/>
      <w:bookmarkStart w:id="821" w:name="_Toc428969439"/>
      <w:bookmarkStart w:id="822" w:name="_Toc429052830"/>
      <w:bookmarkStart w:id="823" w:name="_Toc428279421"/>
      <w:bookmarkStart w:id="824" w:name="_Toc428456159"/>
      <w:bookmarkStart w:id="825" w:name="_Toc428537122"/>
      <w:bookmarkStart w:id="826" w:name="_Toc428969441"/>
      <w:bookmarkStart w:id="827" w:name="_Toc429052832"/>
      <w:bookmarkStart w:id="828" w:name="_Toc428279422"/>
      <w:bookmarkStart w:id="829" w:name="_Toc428456160"/>
      <w:bookmarkStart w:id="830" w:name="_Toc428537123"/>
      <w:bookmarkStart w:id="831" w:name="_Toc428969442"/>
      <w:bookmarkStart w:id="832" w:name="_Toc429052833"/>
      <w:bookmarkStart w:id="833" w:name="_Toc428279423"/>
      <w:bookmarkStart w:id="834" w:name="_Toc428456161"/>
      <w:bookmarkStart w:id="835" w:name="_Toc428537124"/>
      <w:bookmarkStart w:id="836" w:name="_Toc428969443"/>
      <w:bookmarkStart w:id="837" w:name="_Toc429052834"/>
      <w:bookmarkStart w:id="838" w:name="_Toc428279424"/>
      <w:bookmarkStart w:id="839" w:name="_Toc428456162"/>
      <w:bookmarkStart w:id="840" w:name="_Toc428537125"/>
      <w:bookmarkStart w:id="841" w:name="_Toc428969444"/>
      <w:bookmarkStart w:id="842" w:name="_Toc429052835"/>
      <w:bookmarkStart w:id="843" w:name="_Toc428279426"/>
      <w:bookmarkStart w:id="844" w:name="_Toc428456164"/>
      <w:bookmarkStart w:id="845" w:name="_Toc428537127"/>
      <w:bookmarkStart w:id="846" w:name="_Toc428969446"/>
      <w:bookmarkStart w:id="847" w:name="_Toc429052837"/>
      <w:bookmarkStart w:id="848" w:name="_Toc428279427"/>
      <w:bookmarkStart w:id="849" w:name="_Toc428456165"/>
      <w:bookmarkStart w:id="850" w:name="_Toc428537128"/>
      <w:bookmarkStart w:id="851" w:name="_Toc428969447"/>
      <w:bookmarkStart w:id="852" w:name="_Toc429052838"/>
      <w:bookmarkStart w:id="853" w:name="_Toc428279431"/>
      <w:bookmarkStart w:id="854" w:name="_Toc428456169"/>
      <w:bookmarkStart w:id="855" w:name="_Toc428537132"/>
      <w:bookmarkStart w:id="856" w:name="_Toc428969451"/>
      <w:bookmarkStart w:id="857" w:name="_Toc429052842"/>
      <w:bookmarkStart w:id="858" w:name="_Toc428279432"/>
      <w:bookmarkStart w:id="859" w:name="_Toc428456170"/>
      <w:bookmarkStart w:id="860" w:name="_Toc428537133"/>
      <w:bookmarkStart w:id="861" w:name="_Toc428969452"/>
      <w:bookmarkStart w:id="862" w:name="_Toc429052843"/>
      <w:bookmarkStart w:id="863" w:name="_Toc428279434"/>
      <w:bookmarkStart w:id="864" w:name="_Toc428456172"/>
      <w:bookmarkStart w:id="865" w:name="_Toc428537135"/>
      <w:bookmarkStart w:id="866" w:name="_Toc428969454"/>
      <w:bookmarkStart w:id="867" w:name="_Toc429052845"/>
      <w:bookmarkStart w:id="868" w:name="_Toc428279435"/>
      <w:bookmarkStart w:id="869" w:name="_Toc428456173"/>
      <w:bookmarkStart w:id="870" w:name="_Toc428537136"/>
      <w:bookmarkStart w:id="871" w:name="_Toc428969455"/>
      <w:bookmarkStart w:id="872" w:name="_Toc429052846"/>
      <w:bookmarkStart w:id="873" w:name="_Toc428279439"/>
      <w:bookmarkStart w:id="874" w:name="_Toc428456177"/>
      <w:bookmarkStart w:id="875" w:name="_Toc428537140"/>
      <w:bookmarkStart w:id="876" w:name="_Toc428969459"/>
      <w:bookmarkStart w:id="877" w:name="_Toc429052850"/>
      <w:bookmarkStart w:id="878" w:name="_Toc428279440"/>
      <w:bookmarkStart w:id="879" w:name="_Toc428456178"/>
      <w:bookmarkStart w:id="880" w:name="_Toc428537141"/>
      <w:bookmarkStart w:id="881" w:name="_Toc428969460"/>
      <w:bookmarkStart w:id="882" w:name="_Toc429052851"/>
      <w:bookmarkStart w:id="883" w:name="_Toc428279441"/>
      <w:bookmarkStart w:id="884" w:name="_Toc428456179"/>
      <w:bookmarkStart w:id="885" w:name="_Toc428537142"/>
      <w:bookmarkStart w:id="886" w:name="_Toc428969461"/>
      <w:bookmarkStart w:id="887" w:name="_Toc429052852"/>
      <w:bookmarkStart w:id="888" w:name="_Toc428279442"/>
      <w:bookmarkStart w:id="889" w:name="_Toc428456180"/>
      <w:bookmarkStart w:id="890" w:name="_Toc428537143"/>
      <w:bookmarkStart w:id="891" w:name="_Toc428969462"/>
      <w:bookmarkStart w:id="892" w:name="_Toc429052853"/>
      <w:bookmarkStart w:id="893" w:name="_Toc428279444"/>
      <w:bookmarkStart w:id="894" w:name="_Toc428456182"/>
      <w:bookmarkStart w:id="895" w:name="_Toc428537145"/>
      <w:bookmarkStart w:id="896" w:name="_Toc428969464"/>
      <w:bookmarkStart w:id="897" w:name="_Toc429052855"/>
      <w:bookmarkStart w:id="898" w:name="_Toc428279445"/>
      <w:bookmarkStart w:id="899" w:name="_Toc428456183"/>
      <w:bookmarkStart w:id="900" w:name="_Toc428537146"/>
      <w:bookmarkStart w:id="901" w:name="_Toc428969465"/>
      <w:bookmarkStart w:id="902" w:name="_Toc429052856"/>
      <w:bookmarkStart w:id="903" w:name="_Toc428279449"/>
      <w:bookmarkStart w:id="904" w:name="_Toc428456187"/>
      <w:bookmarkStart w:id="905" w:name="_Toc428537150"/>
      <w:bookmarkStart w:id="906" w:name="_Toc428969469"/>
      <w:bookmarkStart w:id="907" w:name="_Toc429052860"/>
      <w:bookmarkStart w:id="908" w:name="_Toc428279450"/>
      <w:bookmarkStart w:id="909" w:name="_Toc428456188"/>
      <w:bookmarkStart w:id="910" w:name="_Toc428537151"/>
      <w:bookmarkStart w:id="911" w:name="_Toc428969470"/>
      <w:bookmarkStart w:id="912" w:name="_Toc429052861"/>
      <w:bookmarkStart w:id="913" w:name="_Toc428279452"/>
      <w:bookmarkStart w:id="914" w:name="_Toc428456190"/>
      <w:bookmarkStart w:id="915" w:name="_Toc428537153"/>
      <w:bookmarkStart w:id="916" w:name="_Toc428969472"/>
      <w:bookmarkStart w:id="917" w:name="_Toc429052863"/>
      <w:bookmarkStart w:id="918" w:name="_Toc428279453"/>
      <w:bookmarkStart w:id="919" w:name="_Toc428456191"/>
      <w:bookmarkStart w:id="920" w:name="_Toc428537154"/>
      <w:bookmarkStart w:id="921" w:name="_Toc428969473"/>
      <w:bookmarkStart w:id="922" w:name="_Toc429052864"/>
      <w:bookmarkStart w:id="923" w:name="_Toc428279457"/>
      <w:bookmarkStart w:id="924" w:name="_Toc428456195"/>
      <w:bookmarkStart w:id="925" w:name="_Toc428537158"/>
      <w:bookmarkStart w:id="926" w:name="_Toc428969477"/>
      <w:bookmarkStart w:id="927" w:name="_Toc429052868"/>
      <w:bookmarkStart w:id="928" w:name="_Toc428279458"/>
      <w:bookmarkStart w:id="929" w:name="_Toc428456196"/>
      <w:bookmarkStart w:id="930" w:name="_Toc428537159"/>
      <w:bookmarkStart w:id="931" w:name="_Toc428969478"/>
      <w:bookmarkStart w:id="932" w:name="_Toc429052869"/>
      <w:bookmarkStart w:id="933" w:name="_Toc428279459"/>
      <w:bookmarkStart w:id="934" w:name="_Toc428456197"/>
      <w:bookmarkStart w:id="935" w:name="_Toc428537160"/>
      <w:bookmarkStart w:id="936" w:name="_Toc428969479"/>
      <w:bookmarkStart w:id="937" w:name="_Toc429052870"/>
      <w:bookmarkStart w:id="938" w:name="_Toc428279461"/>
      <w:bookmarkStart w:id="939" w:name="_Toc428456199"/>
      <w:bookmarkStart w:id="940" w:name="_Toc428537162"/>
      <w:bookmarkStart w:id="941" w:name="_Toc428969481"/>
      <w:bookmarkStart w:id="942" w:name="_Toc429052872"/>
      <w:bookmarkStart w:id="943" w:name="_Toc428279462"/>
      <w:bookmarkStart w:id="944" w:name="_Toc428456200"/>
      <w:bookmarkStart w:id="945" w:name="_Toc428537163"/>
      <w:bookmarkStart w:id="946" w:name="_Toc428969482"/>
      <w:bookmarkStart w:id="947" w:name="_Toc429052873"/>
      <w:bookmarkStart w:id="948" w:name="_Toc428279463"/>
      <w:bookmarkStart w:id="949" w:name="_Toc428456201"/>
      <w:bookmarkStart w:id="950" w:name="_Toc428537164"/>
      <w:bookmarkStart w:id="951" w:name="_Toc428969483"/>
      <w:bookmarkStart w:id="952" w:name="_Toc429052874"/>
      <w:bookmarkStart w:id="953" w:name="_Toc428279464"/>
      <w:bookmarkStart w:id="954" w:name="_Toc428456202"/>
      <w:bookmarkStart w:id="955" w:name="_Toc428537165"/>
      <w:bookmarkStart w:id="956" w:name="_Toc428969484"/>
      <w:bookmarkStart w:id="957" w:name="_Toc429052875"/>
      <w:bookmarkStart w:id="958" w:name="_Toc428279465"/>
      <w:bookmarkStart w:id="959" w:name="_Toc428456203"/>
      <w:bookmarkStart w:id="960" w:name="_Toc428537166"/>
      <w:bookmarkStart w:id="961" w:name="_Toc428969485"/>
      <w:bookmarkStart w:id="962" w:name="_Toc429052876"/>
      <w:bookmarkStart w:id="963" w:name="_Toc428279467"/>
      <w:bookmarkStart w:id="964" w:name="_Toc428456205"/>
      <w:bookmarkStart w:id="965" w:name="_Toc428537168"/>
      <w:bookmarkStart w:id="966" w:name="_Toc428969487"/>
      <w:bookmarkStart w:id="967" w:name="_Toc429052878"/>
      <w:bookmarkStart w:id="968" w:name="_Toc428279470"/>
      <w:bookmarkStart w:id="969" w:name="_Toc428456208"/>
      <w:bookmarkStart w:id="970" w:name="_Toc428537171"/>
      <w:bookmarkStart w:id="971" w:name="_Toc428969490"/>
      <w:bookmarkStart w:id="972" w:name="_Toc429052881"/>
      <w:bookmarkStart w:id="973" w:name="_Toc428279471"/>
      <w:bookmarkStart w:id="974" w:name="_Toc428456209"/>
      <w:bookmarkStart w:id="975" w:name="_Toc428537172"/>
      <w:bookmarkStart w:id="976" w:name="_Toc428969491"/>
      <w:bookmarkStart w:id="977" w:name="_Toc429052882"/>
      <w:bookmarkStart w:id="978" w:name="_Toc428279472"/>
      <w:bookmarkStart w:id="979" w:name="_Toc428456210"/>
      <w:bookmarkStart w:id="980" w:name="_Toc428537173"/>
      <w:bookmarkStart w:id="981" w:name="_Toc428969492"/>
      <w:bookmarkStart w:id="982" w:name="_Toc429052883"/>
      <w:bookmarkStart w:id="983" w:name="_Toc428279473"/>
      <w:bookmarkStart w:id="984" w:name="_Toc428456211"/>
      <w:bookmarkStart w:id="985" w:name="_Toc428537174"/>
      <w:bookmarkStart w:id="986" w:name="_Toc428969493"/>
      <w:bookmarkStart w:id="987" w:name="_Toc429052884"/>
      <w:bookmarkStart w:id="988" w:name="_Toc428279474"/>
      <w:bookmarkStart w:id="989" w:name="_Toc428456212"/>
      <w:bookmarkStart w:id="990" w:name="_Toc428537175"/>
      <w:bookmarkStart w:id="991" w:name="_Toc428969494"/>
      <w:bookmarkStart w:id="992" w:name="_Toc429052885"/>
      <w:bookmarkStart w:id="993" w:name="_Toc428279475"/>
      <w:bookmarkStart w:id="994" w:name="_Toc428456213"/>
      <w:bookmarkStart w:id="995" w:name="_Toc428537176"/>
      <w:bookmarkStart w:id="996" w:name="_Toc428969495"/>
      <w:bookmarkStart w:id="997" w:name="_Toc429052886"/>
      <w:bookmarkStart w:id="998" w:name="_Toc428279476"/>
      <w:bookmarkStart w:id="999" w:name="_Toc428456214"/>
      <w:bookmarkStart w:id="1000" w:name="_Toc428537177"/>
      <w:bookmarkStart w:id="1001" w:name="_Toc428969496"/>
      <w:bookmarkStart w:id="1002" w:name="_Toc429052887"/>
      <w:bookmarkStart w:id="1003" w:name="_Toc428279481"/>
      <w:bookmarkStart w:id="1004" w:name="_Toc428456219"/>
      <w:bookmarkStart w:id="1005" w:name="_Toc428537182"/>
      <w:bookmarkStart w:id="1006" w:name="_Toc428969501"/>
      <w:bookmarkStart w:id="1007" w:name="_Toc429052892"/>
      <w:bookmarkStart w:id="1008" w:name="_Toc428279482"/>
      <w:bookmarkStart w:id="1009" w:name="_Toc428456220"/>
      <w:bookmarkStart w:id="1010" w:name="_Toc428537183"/>
      <w:bookmarkStart w:id="1011" w:name="_Toc428969502"/>
      <w:bookmarkStart w:id="1012" w:name="_Toc429052893"/>
      <w:bookmarkStart w:id="1013" w:name="_Toc428279490"/>
      <w:bookmarkStart w:id="1014" w:name="_Toc428456228"/>
      <w:bookmarkStart w:id="1015" w:name="_Toc428537191"/>
      <w:bookmarkStart w:id="1016" w:name="_Toc428969510"/>
      <w:bookmarkStart w:id="1017" w:name="_Toc429052901"/>
      <w:bookmarkStart w:id="1018" w:name="_Toc428279504"/>
      <w:bookmarkStart w:id="1019" w:name="_Toc428456242"/>
      <w:bookmarkStart w:id="1020" w:name="_Toc428537205"/>
      <w:bookmarkStart w:id="1021" w:name="_Toc428969524"/>
      <w:bookmarkStart w:id="1022" w:name="_Toc429052915"/>
      <w:bookmarkStart w:id="1023" w:name="_Toc428279508"/>
      <w:bookmarkStart w:id="1024" w:name="_Toc428456246"/>
      <w:bookmarkStart w:id="1025" w:name="_Toc428537209"/>
      <w:bookmarkStart w:id="1026" w:name="_Toc428969528"/>
      <w:bookmarkStart w:id="1027" w:name="_Toc429052919"/>
      <w:bookmarkStart w:id="1028" w:name="_Toc428279509"/>
      <w:bookmarkStart w:id="1029" w:name="_Toc428456247"/>
      <w:bookmarkStart w:id="1030" w:name="_Toc428537210"/>
      <w:bookmarkStart w:id="1031" w:name="_Toc428969529"/>
      <w:bookmarkStart w:id="1032" w:name="_Toc429052920"/>
      <w:bookmarkStart w:id="1033" w:name="_Toc428279510"/>
      <w:bookmarkStart w:id="1034" w:name="_Toc428456248"/>
      <w:bookmarkStart w:id="1035" w:name="_Toc428537211"/>
      <w:bookmarkStart w:id="1036" w:name="_Toc428969530"/>
      <w:bookmarkStart w:id="1037" w:name="_Toc429052921"/>
      <w:bookmarkStart w:id="1038" w:name="_Toc428279512"/>
      <w:bookmarkStart w:id="1039" w:name="_Toc428456250"/>
      <w:bookmarkStart w:id="1040" w:name="_Toc428537213"/>
      <w:bookmarkStart w:id="1041" w:name="_Toc428969532"/>
      <w:bookmarkStart w:id="1042" w:name="_Toc429052923"/>
      <w:bookmarkStart w:id="1043" w:name="_Toc428279516"/>
      <w:bookmarkStart w:id="1044" w:name="_Toc428456254"/>
      <w:bookmarkStart w:id="1045" w:name="_Toc428537217"/>
      <w:bookmarkStart w:id="1046" w:name="_Toc428969536"/>
      <w:bookmarkStart w:id="1047" w:name="_Toc429052927"/>
      <w:bookmarkStart w:id="1048" w:name="_Toc428279517"/>
      <w:bookmarkStart w:id="1049" w:name="_Toc428456255"/>
      <w:bookmarkStart w:id="1050" w:name="_Toc428537218"/>
      <w:bookmarkStart w:id="1051" w:name="_Toc428969537"/>
      <w:bookmarkStart w:id="1052" w:name="_Toc429052928"/>
      <w:bookmarkStart w:id="1053" w:name="_Toc428279521"/>
      <w:bookmarkStart w:id="1054" w:name="_Toc428456259"/>
      <w:bookmarkStart w:id="1055" w:name="_Toc428537222"/>
      <w:bookmarkStart w:id="1056" w:name="_Toc428969541"/>
      <w:bookmarkStart w:id="1057" w:name="_Toc429052932"/>
      <w:bookmarkStart w:id="1058" w:name="_Toc428279522"/>
      <w:bookmarkStart w:id="1059" w:name="_Toc428456260"/>
      <w:bookmarkStart w:id="1060" w:name="_Toc428537223"/>
      <w:bookmarkStart w:id="1061" w:name="_Toc428969542"/>
      <w:bookmarkStart w:id="1062" w:name="_Toc429052933"/>
      <w:bookmarkStart w:id="1063" w:name="_Toc428279523"/>
      <w:bookmarkStart w:id="1064" w:name="_Toc428456261"/>
      <w:bookmarkStart w:id="1065" w:name="_Toc428537224"/>
      <w:bookmarkStart w:id="1066" w:name="_Toc428969543"/>
      <w:bookmarkStart w:id="1067" w:name="_Toc429052934"/>
      <w:bookmarkStart w:id="1068" w:name="_Toc428279524"/>
      <w:bookmarkStart w:id="1069" w:name="_Toc428456262"/>
      <w:bookmarkStart w:id="1070" w:name="_Toc428537225"/>
      <w:bookmarkStart w:id="1071" w:name="_Toc428969544"/>
      <w:bookmarkStart w:id="1072" w:name="_Toc429052935"/>
      <w:bookmarkStart w:id="1073" w:name="_Toc428279525"/>
      <w:bookmarkStart w:id="1074" w:name="_Toc428456263"/>
      <w:bookmarkStart w:id="1075" w:name="_Toc428537226"/>
      <w:bookmarkStart w:id="1076" w:name="_Toc428969545"/>
      <w:bookmarkStart w:id="1077" w:name="_Toc429052936"/>
      <w:bookmarkStart w:id="1078" w:name="_Toc428279526"/>
      <w:bookmarkStart w:id="1079" w:name="_Toc428456264"/>
      <w:bookmarkStart w:id="1080" w:name="_Toc428537227"/>
      <w:bookmarkStart w:id="1081" w:name="_Toc428969546"/>
      <w:bookmarkStart w:id="1082" w:name="_Toc429052937"/>
      <w:bookmarkStart w:id="1083" w:name="_Toc413359593"/>
      <w:bookmarkStart w:id="1084" w:name="_Toc3556985"/>
      <w:bookmarkStart w:id="1085" w:name="_Ref27683404"/>
      <w:bookmarkStart w:id="1086" w:name="_Ref34740002"/>
      <w:bookmarkStart w:id="1087" w:name="_Ref34740021"/>
      <w:bookmarkStart w:id="1088" w:name="_Ref34652201"/>
      <w:bookmarkStart w:id="1089" w:name="_Ref34652251"/>
      <w:bookmarkStart w:id="1090" w:name="_Toc34747235"/>
      <w:bookmarkStart w:id="1091" w:name="_Toc39880550"/>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83"/>
      <w:bookmarkEnd w:id="1084"/>
      <w:bookmarkEnd w:id="1085"/>
      <w:bookmarkEnd w:id="1086"/>
      <w:bookmarkEnd w:id="1087"/>
      <w:bookmarkEnd w:id="1088"/>
      <w:bookmarkEnd w:id="1089"/>
      <w:bookmarkEnd w:id="1090"/>
      <w:bookmarkEnd w:id="109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6239F0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75C718E3" w14:textId="737FAC0F" w:rsidR="001E6C77" w:rsidRPr="00656253" w:rsidRDefault="001E6C77" w:rsidP="00245478">
      <w:pPr>
        <w:pStyle w:val="Caption"/>
        <w:spacing w:before="120"/>
        <w:rPr>
          <w:b w:val="0"/>
          <w:i/>
          <w:kern w:val="22"/>
          <w:sz w:val="22"/>
        </w:rPr>
      </w:pPr>
      <w:bookmarkStart w:id="1092" w:name="_Toc3566457"/>
      <w:bookmarkStart w:id="1093" w:name="_Toc34747458"/>
      <w:bookmarkStart w:id="1094" w:name="_Toc39880780"/>
      <w:r>
        <w:t xml:space="preserve">Table </w:t>
      </w:r>
      <w:r w:rsidR="00ED469A">
        <w:fldChar w:fldCharType="begin"/>
      </w:r>
      <w:r w:rsidR="00ED469A">
        <w:instrText xml:space="preserve"> SEQ Table \* ARABIC </w:instrText>
      </w:r>
      <w:r w:rsidR="00ED469A">
        <w:fldChar w:fldCharType="separate"/>
      </w:r>
      <w:r w:rsidR="00A2710C">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92"/>
      <w:bookmarkEnd w:id="1093"/>
      <w:bookmarkEnd w:id="1094"/>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7D8F182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A2710C">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A2710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D3CBBCC"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A2710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2710C" w:rsidRPr="007055D9">
        <w:t xml:space="preserve">User Specific Data </w:t>
      </w:r>
      <w:r w:rsidR="00A2710C" w:rsidRPr="00A2710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7BD30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82BD627" w:rsidR="002E60CB" w:rsidRDefault="002E60CB" w:rsidP="00913551">
      <w:pPr>
        <w:pStyle w:val="Caption"/>
        <w:spacing w:before="120"/>
      </w:pPr>
      <w:bookmarkStart w:id="1095" w:name="_Ref409694950"/>
      <w:bookmarkStart w:id="1096" w:name="_Toc3566458"/>
      <w:bookmarkStart w:id="1097" w:name="_Toc34747459"/>
      <w:bookmarkStart w:id="1098" w:name="_Toc39880781"/>
      <w:r>
        <w:t xml:space="preserve">Table </w:t>
      </w:r>
      <w:r w:rsidR="00ED469A">
        <w:fldChar w:fldCharType="begin"/>
      </w:r>
      <w:r w:rsidR="00ED469A">
        <w:instrText xml:space="preserve"> SEQ Table \* ARABIC </w:instrText>
      </w:r>
      <w:r w:rsidR="00ED469A">
        <w:fldChar w:fldCharType="separate"/>
      </w:r>
      <w:r w:rsidR="00A2710C">
        <w:rPr>
          <w:noProof/>
        </w:rPr>
        <w:t>50</w:t>
      </w:r>
      <w:r w:rsidR="00ED469A">
        <w:fldChar w:fldCharType="end"/>
      </w:r>
      <w:bookmarkEnd w:id="109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96"/>
      <w:bookmarkEnd w:id="1097"/>
      <w:bookmarkEnd w:id="109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64D6EFA"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A2710C">
        <w:t xml:space="preserve">Figure </w:t>
      </w:r>
      <w:r w:rsidR="00A2710C">
        <w:rPr>
          <w:noProof/>
        </w:rPr>
        <w:t>22</w:t>
      </w:r>
      <w:r w:rsidR="00A2710C">
        <w:t xml:space="preserve">: </w:t>
      </w:r>
      <w:r w:rsidR="00A2710C" w:rsidRPr="001B293E">
        <w:t xml:space="preserve">Definition of </w:t>
      </w:r>
      <w:r w:rsidR="00A2710C">
        <w:t>L</w:t>
      </w:r>
      <w:r w:rsidR="00A2710C" w:rsidRPr="001B293E">
        <w:t xml:space="preserve">ength and </w:t>
      </w:r>
      <w:r w:rsidR="00A2710C">
        <w:t>H</w:t>
      </w:r>
      <w:r w:rsidR="00A2710C" w:rsidRPr="001B293E">
        <w:t xml:space="preserve">ead </w:t>
      </w:r>
      <w:r w:rsidR="00A2710C">
        <w:t>S</w:t>
      </w:r>
      <w:r w:rsidR="00A2710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1AC88EFC"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3"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517F5974" w:rsidR="002E60CB" w:rsidRDefault="002E60CB" w:rsidP="00E7538E">
      <w:pPr>
        <w:pStyle w:val="Caption"/>
        <w:spacing w:before="120"/>
      </w:pPr>
      <w:bookmarkStart w:id="1099" w:name="_Toc3566459"/>
      <w:bookmarkStart w:id="1100" w:name="_Toc34747460"/>
      <w:bookmarkStart w:id="1101" w:name="_Toc39880782"/>
      <w:r>
        <w:t xml:space="preserve">Table </w:t>
      </w:r>
      <w:r w:rsidR="00ED469A">
        <w:fldChar w:fldCharType="begin"/>
      </w:r>
      <w:r w:rsidR="00ED469A">
        <w:instrText xml:space="preserve"> SEQ Table \* ARABIC </w:instrText>
      </w:r>
      <w:r w:rsidR="00ED469A">
        <w:fldChar w:fldCharType="separate"/>
      </w:r>
      <w:r w:rsidR="00A2710C">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99"/>
      <w:bookmarkEnd w:id="1100"/>
      <w:bookmarkEnd w:id="1101"/>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5AD29CA8"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A2710C">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102" w:name="_Toc428279528"/>
      <w:bookmarkStart w:id="1103" w:name="_Toc428456266"/>
      <w:bookmarkStart w:id="1104" w:name="_Toc428537229"/>
      <w:bookmarkStart w:id="1105" w:name="_Toc428969548"/>
      <w:bookmarkStart w:id="1106" w:name="_Toc429052939"/>
      <w:bookmarkStart w:id="1107" w:name="_Toc413359594"/>
      <w:bookmarkStart w:id="1108" w:name="_Toc3556986"/>
      <w:bookmarkStart w:id="1109" w:name="_Toc34747236"/>
      <w:bookmarkStart w:id="1110" w:name="_Toc39880551"/>
      <w:bookmarkEnd w:id="1102"/>
      <w:bookmarkEnd w:id="1103"/>
      <w:bookmarkEnd w:id="1104"/>
      <w:bookmarkEnd w:id="1105"/>
      <w:bookmarkEnd w:id="1106"/>
      <w:r>
        <w:t>Washer</w:t>
      </w:r>
      <w:bookmarkEnd w:id="1107"/>
      <w:bookmarkEnd w:id="1108"/>
      <w:bookmarkEnd w:id="1109"/>
      <w:bookmarkEnd w:id="1110"/>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589F2CA" w:rsidR="002E60CB" w:rsidRDefault="002E60CB" w:rsidP="00E7538E">
      <w:pPr>
        <w:pStyle w:val="Caption"/>
        <w:spacing w:before="120"/>
      </w:pPr>
      <w:bookmarkStart w:id="1111" w:name="_Toc3566460"/>
      <w:bookmarkStart w:id="1112" w:name="_Toc34747461"/>
      <w:bookmarkStart w:id="1113" w:name="_Toc39880783"/>
      <w:r>
        <w:t xml:space="preserve">Table </w:t>
      </w:r>
      <w:r w:rsidR="00ED469A">
        <w:fldChar w:fldCharType="begin"/>
      </w:r>
      <w:r w:rsidR="00ED469A">
        <w:instrText xml:space="preserve"> SEQ Table \* ARABIC </w:instrText>
      </w:r>
      <w:r w:rsidR="00ED469A">
        <w:fldChar w:fldCharType="separate"/>
      </w:r>
      <w:r w:rsidR="00A2710C">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11"/>
      <w:bookmarkEnd w:id="1112"/>
      <w:bookmarkEnd w:id="111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114" w:name="_Toc428456268"/>
      <w:bookmarkStart w:id="1115" w:name="_Toc428537231"/>
      <w:bookmarkStart w:id="1116" w:name="_Toc428969550"/>
      <w:bookmarkStart w:id="1117" w:name="_Toc429052941"/>
      <w:bookmarkStart w:id="1118" w:name="_Toc413359595"/>
      <w:bookmarkStart w:id="1119" w:name="_Toc3556987"/>
      <w:bookmarkStart w:id="1120" w:name="_Toc34747237"/>
      <w:bookmarkStart w:id="1121" w:name="_Toc39880552"/>
      <w:bookmarkEnd w:id="1114"/>
      <w:bookmarkEnd w:id="1115"/>
      <w:bookmarkEnd w:id="1116"/>
      <w:bookmarkEnd w:id="1117"/>
      <w:r>
        <w:t>Nut</w:t>
      </w:r>
      <w:bookmarkEnd w:id="1118"/>
      <w:bookmarkEnd w:id="1119"/>
      <w:bookmarkEnd w:id="1120"/>
      <w:bookmarkEnd w:id="112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AD6BB51" w:rsidR="002E60CB" w:rsidRDefault="002E60CB" w:rsidP="00E7538E">
      <w:pPr>
        <w:pStyle w:val="Caption"/>
        <w:spacing w:before="120"/>
        <w:rPr>
          <w:rStyle w:val="elementdeftypeChar"/>
          <w:b/>
        </w:rPr>
      </w:pPr>
      <w:bookmarkStart w:id="1122" w:name="_Toc3566461"/>
      <w:bookmarkStart w:id="1123" w:name="_Toc34747462"/>
      <w:bookmarkStart w:id="1124" w:name="_Toc39880784"/>
      <w:r w:rsidRPr="009158D1">
        <w:t xml:space="preserve">Table </w:t>
      </w:r>
      <w:r w:rsidR="00ED469A">
        <w:fldChar w:fldCharType="begin"/>
      </w:r>
      <w:r w:rsidR="00ED469A">
        <w:instrText xml:space="preserve"> SEQ Table \* ARABIC </w:instrText>
      </w:r>
      <w:r w:rsidR="00ED469A">
        <w:fldChar w:fldCharType="separate"/>
      </w:r>
      <w:r w:rsidR="00A2710C">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22"/>
      <w:bookmarkEnd w:id="1123"/>
      <w:bookmarkEnd w:id="1124"/>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8525F06"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clipped. Nut and clip share a common part code, i. e. they are regarded to be one single part. </w:t>
      </w:r>
    </w:p>
    <w:p w14:paraId="044652E7" w14:textId="30A447C9"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A2710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2106D46" w:rsidR="002E60CB" w:rsidRDefault="002E60CB" w:rsidP="00E7538E">
      <w:pPr>
        <w:pStyle w:val="Caption"/>
        <w:spacing w:before="120"/>
      </w:pPr>
      <w:bookmarkStart w:id="1125" w:name="_Toc3566462"/>
      <w:bookmarkStart w:id="1126" w:name="_Toc34747463"/>
      <w:bookmarkStart w:id="1127" w:name="_Toc39880785"/>
      <w:r w:rsidRPr="009158D1">
        <w:t xml:space="preserve">Table </w:t>
      </w:r>
      <w:r w:rsidR="00ED469A">
        <w:fldChar w:fldCharType="begin"/>
      </w:r>
      <w:r w:rsidR="00ED469A">
        <w:instrText xml:space="preserve"> SEQ Table \* ARABIC </w:instrText>
      </w:r>
      <w:r w:rsidR="00ED469A">
        <w:fldChar w:fldCharType="separate"/>
      </w:r>
      <w:r w:rsidR="00A2710C">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25"/>
      <w:bookmarkEnd w:id="1126"/>
      <w:bookmarkEnd w:id="112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128" w:name="_Toc428456270"/>
      <w:bookmarkStart w:id="1129" w:name="_Toc428537233"/>
      <w:bookmarkStart w:id="1130" w:name="_Toc428969552"/>
      <w:bookmarkStart w:id="1131" w:name="_Toc429052943"/>
      <w:bookmarkStart w:id="1132" w:name="_Toc413359596"/>
      <w:bookmarkStart w:id="1133" w:name="_Toc3556988"/>
      <w:bookmarkStart w:id="1134" w:name="_Toc34747238"/>
      <w:bookmarkStart w:id="1135" w:name="_Toc39880553"/>
      <w:bookmarkStart w:id="1136" w:name="_Ref401160443"/>
      <w:bookmarkStart w:id="1137" w:name="_Ref401160449"/>
      <w:bookmarkStart w:id="1138" w:name="_Ref401160453"/>
      <w:bookmarkEnd w:id="1128"/>
      <w:bookmarkEnd w:id="1129"/>
      <w:bookmarkEnd w:id="1130"/>
      <w:bookmarkEnd w:id="1131"/>
      <w:r w:rsidRPr="00226A3F">
        <w:t>Bolt</w:t>
      </w:r>
      <w:bookmarkEnd w:id="1132"/>
      <w:bookmarkEnd w:id="1133"/>
      <w:bookmarkEnd w:id="1134"/>
      <w:bookmarkEnd w:id="1135"/>
      <w:r w:rsidRPr="00226A3F">
        <w:t xml:space="preserve"> </w:t>
      </w:r>
      <w:bookmarkEnd w:id="1136"/>
      <w:bookmarkEnd w:id="1137"/>
      <w:bookmarkEnd w:id="113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94704E7" w:rsidR="002E60CB" w:rsidRDefault="002E60CB" w:rsidP="002474EA">
      <w:pPr>
        <w:pStyle w:val="Caption"/>
        <w:spacing w:before="120"/>
      </w:pPr>
      <w:bookmarkStart w:id="1139" w:name="_Toc3566463"/>
      <w:bookmarkStart w:id="1140" w:name="_Toc34747464"/>
      <w:bookmarkStart w:id="1141" w:name="_Toc39880786"/>
      <w:r>
        <w:t xml:space="preserve">Table </w:t>
      </w:r>
      <w:r w:rsidR="00ED469A">
        <w:fldChar w:fldCharType="begin"/>
      </w:r>
      <w:r w:rsidR="00ED469A">
        <w:instrText xml:space="preserve"> SEQ Table \* ARABIC </w:instrText>
      </w:r>
      <w:r w:rsidR="00ED469A">
        <w:fldChar w:fldCharType="separate"/>
      </w:r>
      <w:r w:rsidR="00A2710C">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39"/>
      <w:bookmarkEnd w:id="1140"/>
      <w:bookmarkEnd w:id="1141"/>
    </w:p>
    <w:p w14:paraId="3F7844A9" w14:textId="2C6BC4E8"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xml:space="preserve">). If attribute is missing, bolt is not clipped. Bolt and clip share a common part code, i.e. they are regarded to be one single part. </w:t>
      </w:r>
    </w:p>
    <w:p w14:paraId="03EEE270" w14:textId="39C0D9D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A2710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0609F8F" w:rsidR="002E60CB" w:rsidRDefault="002E60CB" w:rsidP="002474EA">
      <w:pPr>
        <w:pStyle w:val="Caption"/>
        <w:spacing w:before="120"/>
      </w:pPr>
      <w:bookmarkStart w:id="1142" w:name="_Toc3566464"/>
      <w:bookmarkStart w:id="1143" w:name="_Toc34747465"/>
      <w:bookmarkStart w:id="1144" w:name="_Toc39880787"/>
      <w:r>
        <w:lastRenderedPageBreak/>
        <w:t xml:space="preserve">Table </w:t>
      </w:r>
      <w:r w:rsidR="00ED469A">
        <w:fldChar w:fldCharType="begin"/>
      </w:r>
      <w:r w:rsidR="00ED469A">
        <w:instrText xml:space="preserve"> SEQ Table \* ARABIC </w:instrText>
      </w:r>
      <w:r w:rsidR="00ED469A">
        <w:fldChar w:fldCharType="separate"/>
      </w:r>
      <w:r w:rsidR="00A2710C">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42"/>
      <w:bookmarkEnd w:id="1143"/>
      <w:bookmarkEnd w:id="114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596B3276"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del w:id="1145" w:author="nick" w:date="2020-05-31T15:05:00Z">
        <w:r w:rsidR="009A3F31" w:rsidDel="0051248B">
          <w:delText>3</w:delText>
        </w:r>
        <w:r w:rsidR="009A3F31" w:rsidRPr="00BA120B" w:rsidDel="0051248B">
          <w:delText>.0.</w:delText>
        </w:r>
        <w:r w:rsidR="009A3F31" w:rsidDel="0051248B">
          <w:delText>1</w:delText>
        </w:r>
      </w:del>
      <w:ins w:id="1146" w:author="nick" w:date="2020-05-31T15:05:00Z">
        <w:r w:rsidR="0051248B">
          <w:t>3.1.0</w:t>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39880554"/>
      <w:bookmarkEnd w:id="1147"/>
      <w:bookmarkEnd w:id="1148"/>
      <w:bookmarkEnd w:id="1149"/>
      <w:bookmarkEnd w:id="1150"/>
      <w:r>
        <w:t>Possible Bolt and Screw Assemblies</w:t>
      </w:r>
      <w:bookmarkEnd w:id="1151"/>
      <w:bookmarkEnd w:id="1152"/>
      <w:bookmarkEnd w:id="115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1B4E441D" w:rsidR="00314F5A" w:rsidRDefault="00E62DBF" w:rsidP="00E62DBF">
      <w:pPr>
        <w:pStyle w:val="Caption"/>
      </w:pPr>
      <w:bookmarkStart w:id="1154" w:name="_Toc3557101"/>
      <w:bookmarkStart w:id="1155" w:name="_Toc34747352"/>
      <w:bookmarkStart w:id="1156" w:name="_Toc39880671"/>
      <w:r>
        <w:t xml:space="preserve">Figure </w:t>
      </w:r>
      <w:r w:rsidR="00406B64">
        <w:fldChar w:fldCharType="begin"/>
      </w:r>
      <w:r w:rsidR="00406B64">
        <w:instrText xml:space="preserve"> SEQ Figure \* ARABIC </w:instrText>
      </w:r>
      <w:r w:rsidR="00406B64">
        <w:fldChar w:fldCharType="separate"/>
      </w:r>
      <w:r w:rsidR="00A2710C">
        <w:rPr>
          <w:noProof/>
        </w:rPr>
        <w:t>24</w:t>
      </w:r>
      <w:r w:rsidR="00406B64">
        <w:fldChar w:fldCharType="end"/>
      </w:r>
      <w:r>
        <w:t>: Bolt with welded nut</w:t>
      </w:r>
      <w:bookmarkEnd w:id="1154"/>
      <w:bookmarkEnd w:id="1155"/>
      <w:bookmarkEnd w:id="115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8FAD2DD" w:rsidR="0086511D" w:rsidRDefault="00E62DBF" w:rsidP="00E62DBF">
      <w:pPr>
        <w:pStyle w:val="Caption"/>
      </w:pPr>
      <w:bookmarkStart w:id="1157" w:name="_Ref3568949"/>
      <w:bookmarkStart w:id="1158" w:name="_Toc3557102"/>
      <w:bookmarkStart w:id="1159" w:name="_Ref3568942"/>
      <w:bookmarkStart w:id="1160" w:name="_Toc34747353"/>
      <w:bookmarkStart w:id="1161" w:name="_Toc39880672"/>
      <w:r>
        <w:t xml:space="preserve">Figure </w:t>
      </w:r>
      <w:r w:rsidR="00406B64">
        <w:fldChar w:fldCharType="begin"/>
      </w:r>
      <w:r w:rsidR="00406B64">
        <w:instrText xml:space="preserve"> SEQ Figure \* ARABIC </w:instrText>
      </w:r>
      <w:r w:rsidR="00406B64">
        <w:fldChar w:fldCharType="separate"/>
      </w:r>
      <w:r w:rsidR="00A2710C">
        <w:rPr>
          <w:noProof/>
        </w:rPr>
        <w:t>25</w:t>
      </w:r>
      <w:r w:rsidR="00406B64">
        <w:fldChar w:fldCharType="end"/>
      </w:r>
      <w:bookmarkEnd w:id="1157"/>
      <w:r>
        <w:t>: Bolt with free nut</w:t>
      </w:r>
      <w:bookmarkEnd w:id="1158"/>
      <w:bookmarkEnd w:id="1159"/>
      <w:bookmarkEnd w:id="1160"/>
      <w:bookmarkEnd w:id="1161"/>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4857AB" w:rsidR="00A03929" w:rsidRDefault="00E62DBF" w:rsidP="00D35409">
      <w:pPr>
        <w:pStyle w:val="Caption"/>
        <w:rPr>
          <w:b w:val="0"/>
          <w:bCs w:val="0"/>
        </w:rPr>
      </w:pPr>
      <w:bookmarkStart w:id="1162" w:name="_Ref3568964"/>
      <w:bookmarkStart w:id="1163" w:name="_Toc3557103"/>
      <w:bookmarkStart w:id="1164" w:name="_Toc34747354"/>
      <w:bookmarkStart w:id="1165" w:name="_Toc39880673"/>
      <w:r>
        <w:t xml:space="preserve">Figure </w:t>
      </w:r>
      <w:r w:rsidR="00406B64">
        <w:fldChar w:fldCharType="begin"/>
      </w:r>
      <w:r w:rsidR="00406B64">
        <w:instrText xml:space="preserve"> SEQ Figure \* ARABIC </w:instrText>
      </w:r>
      <w:r w:rsidR="00406B64">
        <w:fldChar w:fldCharType="separate"/>
      </w:r>
      <w:r w:rsidR="00A2710C">
        <w:rPr>
          <w:noProof/>
        </w:rPr>
        <w:t>26</w:t>
      </w:r>
      <w:r w:rsidR="00406B64">
        <w:fldChar w:fldCharType="end"/>
      </w:r>
      <w:bookmarkEnd w:id="1162"/>
      <w:r>
        <w:t>: Screw</w:t>
      </w:r>
      <w:bookmarkEnd w:id="1163"/>
      <w:bookmarkEnd w:id="1164"/>
      <w:bookmarkEnd w:id="116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FD2AFE3" w:rsidR="00A03929" w:rsidRDefault="00E62DBF" w:rsidP="001D764B">
      <w:pPr>
        <w:pStyle w:val="Caption"/>
        <w:spacing w:before="120"/>
      </w:pPr>
      <w:bookmarkStart w:id="1166" w:name="_Toc3557104"/>
      <w:bookmarkStart w:id="1167" w:name="_Toc34747355"/>
      <w:bookmarkStart w:id="1168" w:name="_Toc39880674"/>
      <w:r>
        <w:t xml:space="preserve">Figure </w:t>
      </w:r>
      <w:r w:rsidR="00406B64">
        <w:fldChar w:fldCharType="begin"/>
      </w:r>
      <w:r w:rsidR="00406B64">
        <w:instrText xml:space="preserve"> SEQ Figure \* ARABIC </w:instrText>
      </w:r>
      <w:r w:rsidR="00406B64">
        <w:fldChar w:fldCharType="separate"/>
      </w:r>
      <w:r w:rsidR="00A2710C">
        <w:rPr>
          <w:noProof/>
        </w:rPr>
        <w:t>27</w:t>
      </w:r>
      <w:r w:rsidR="00406B64">
        <w:fldChar w:fldCharType="end"/>
      </w:r>
      <w:r>
        <w:t>: Welded stud with free nut</w:t>
      </w:r>
      <w:bookmarkEnd w:id="1166"/>
      <w:bookmarkEnd w:id="1167"/>
      <w:bookmarkEnd w:id="116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EC5E7F6" w:rsidR="007B3BC4" w:rsidRDefault="00E82958" w:rsidP="00E82958">
      <w:pPr>
        <w:pStyle w:val="Caption"/>
        <w:rPr>
          <w:lang w:eastAsia="x-none"/>
        </w:rPr>
      </w:pPr>
      <w:bookmarkStart w:id="1169" w:name="_Toc3557105"/>
      <w:bookmarkStart w:id="1170" w:name="_Toc34747356"/>
      <w:bookmarkStart w:id="1171" w:name="_Toc39880675"/>
      <w:r>
        <w:t xml:space="preserve">Figure </w:t>
      </w:r>
      <w:r>
        <w:fldChar w:fldCharType="begin"/>
      </w:r>
      <w:r>
        <w:instrText xml:space="preserve"> SEQ Figure \* ARABIC </w:instrText>
      </w:r>
      <w:r>
        <w:fldChar w:fldCharType="separate"/>
      </w:r>
      <w:r w:rsidR="00A2710C">
        <w:rPr>
          <w:noProof/>
        </w:rPr>
        <w:t>28</w:t>
      </w:r>
      <w:r>
        <w:fldChar w:fldCharType="end"/>
      </w:r>
      <w:r>
        <w:t>: Plain stud</w:t>
      </w:r>
      <w:bookmarkEnd w:id="1169"/>
      <w:bookmarkEnd w:id="1170"/>
      <w:bookmarkEnd w:id="1171"/>
    </w:p>
    <w:p w14:paraId="15125F50" w14:textId="4C301C0A"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del w:id="1172" w:author="nick" w:date="2020-05-31T15:08:00Z">
        <w:r w:rsidR="00872201" w:rsidDel="007B24B1">
          <w:rPr>
            <w:lang w:val="en-US" w:eastAsia="x-none"/>
          </w:rPr>
          <w:delText>3</w:delText>
        </w:r>
        <w:r w:rsidRPr="007B3BC4" w:rsidDel="007B24B1">
          <w:rPr>
            <w:lang w:val="en-US" w:eastAsia="x-none"/>
          </w:rPr>
          <w:delText>.</w:delText>
        </w:r>
        <w:r w:rsidR="00872201" w:rsidDel="007B24B1">
          <w:rPr>
            <w:lang w:val="en-US" w:eastAsia="x-none"/>
          </w:rPr>
          <w:delText>0</w:delText>
        </w:r>
      </w:del>
      <w:ins w:id="1173" w:author="nick" w:date="2020-05-31T15:08:00Z">
        <w:r w:rsidR="007B24B1">
          <w:rPr>
            <w:lang w:val="en-US" w:eastAsia="x-none"/>
          </w:rPr>
          <w:t>3.1</w:t>
        </w:r>
      </w:ins>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del w:id="1174" w:author="nick" w:date="2020-05-31T15:08:00Z">
        <w:r w:rsidRPr="00A03929" w:rsidDel="007B24B1">
          <w:rPr>
            <w:lang w:val="en-US" w:eastAsia="x-none"/>
          </w:rPr>
          <w:delText>3.</w:delText>
        </w:r>
        <w:r w:rsidR="001D764B" w:rsidDel="007B24B1">
          <w:rPr>
            <w:lang w:val="en-US" w:eastAsia="x-none"/>
          </w:rPr>
          <w:delText>1</w:delText>
        </w:r>
      </w:del>
      <w:ins w:id="1175" w:author="nick" w:date="2020-05-31T15:08:00Z">
        <w:r w:rsidR="007B24B1">
          <w:rPr>
            <w:lang w:val="en-US" w:eastAsia="x-none"/>
          </w:rPr>
          <w:t>3.2</w:t>
        </w:r>
      </w:ins>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176" w:name="_Toc428456274"/>
      <w:bookmarkStart w:id="1177" w:name="_Toc428537237"/>
      <w:bookmarkStart w:id="1178" w:name="_Toc428969556"/>
      <w:bookmarkStart w:id="1179" w:name="_Toc429052947"/>
      <w:bookmarkStart w:id="1180" w:name="_Toc428456275"/>
      <w:bookmarkStart w:id="1181" w:name="_Toc428537238"/>
      <w:bookmarkStart w:id="1182" w:name="_Toc428969557"/>
      <w:bookmarkStart w:id="1183" w:name="_Toc429052948"/>
      <w:bookmarkStart w:id="1184" w:name="_Toc413359597"/>
      <w:bookmarkStart w:id="1185" w:name="_Toc3556990"/>
      <w:bookmarkStart w:id="1186" w:name="_Toc34747240"/>
      <w:bookmarkStart w:id="1187" w:name="_Toc39880555"/>
      <w:bookmarkEnd w:id="1176"/>
      <w:bookmarkEnd w:id="1177"/>
      <w:bookmarkEnd w:id="1178"/>
      <w:bookmarkEnd w:id="1179"/>
      <w:bookmarkEnd w:id="1180"/>
      <w:bookmarkEnd w:id="1181"/>
      <w:bookmarkEnd w:id="1182"/>
      <w:bookmarkEnd w:id="1183"/>
      <w:r w:rsidRPr="00226A3F">
        <w:t>Screw</w:t>
      </w:r>
      <w:bookmarkEnd w:id="1184"/>
      <w:bookmarkEnd w:id="1185"/>
      <w:bookmarkEnd w:id="1186"/>
      <w:bookmarkEnd w:id="118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ABDD914" w:rsidR="002E60CB" w:rsidRDefault="002E60CB" w:rsidP="00E62DBF">
      <w:pPr>
        <w:pStyle w:val="Caption"/>
        <w:spacing w:before="120"/>
      </w:pPr>
      <w:bookmarkStart w:id="1188" w:name="_Toc3566465"/>
      <w:bookmarkStart w:id="1189" w:name="_Toc34747466"/>
      <w:bookmarkStart w:id="1190" w:name="_Toc39880788"/>
      <w:r>
        <w:t xml:space="preserve">Table </w:t>
      </w:r>
      <w:r w:rsidR="00ED469A">
        <w:fldChar w:fldCharType="begin"/>
      </w:r>
      <w:r w:rsidR="00ED469A">
        <w:instrText xml:space="preserve"> SEQ Table \* ARABIC </w:instrText>
      </w:r>
      <w:r w:rsidR="00ED469A">
        <w:fldChar w:fldCharType="separate"/>
      </w:r>
      <w:r w:rsidR="00A2710C">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88"/>
      <w:bookmarkEnd w:id="1189"/>
      <w:bookmarkEnd w:id="1190"/>
    </w:p>
    <w:p w14:paraId="726A8A1D" w14:textId="0BD99621"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A2710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9A59BF6" w:rsidR="00003FF9" w:rsidRDefault="00003FF9" w:rsidP="00003FF9">
      <w:pPr>
        <w:pStyle w:val="Caption"/>
        <w:spacing w:before="120"/>
        <w:rPr>
          <w:rStyle w:val="elementdeftypeChar"/>
          <w:b/>
        </w:rPr>
      </w:pPr>
      <w:bookmarkStart w:id="1191" w:name="_Toc3566466"/>
      <w:bookmarkStart w:id="1192" w:name="_Toc34747467"/>
      <w:bookmarkStart w:id="1193" w:name="_Toc39880789"/>
      <w:r>
        <w:t xml:space="preserve">Table </w:t>
      </w:r>
      <w:r w:rsidR="00ED469A">
        <w:fldChar w:fldCharType="begin"/>
      </w:r>
      <w:r w:rsidR="00ED469A">
        <w:instrText xml:space="preserve"> SEQ Table \* ARABIC </w:instrText>
      </w:r>
      <w:r w:rsidR="00ED469A">
        <w:fldChar w:fldCharType="separate"/>
      </w:r>
      <w:r w:rsidR="00A2710C">
        <w:rPr>
          <w:noProof/>
        </w:rPr>
        <w:t>58</w:t>
      </w:r>
      <w:r w:rsidR="00ED469A">
        <w:fldChar w:fldCharType="end"/>
      </w:r>
      <w:r>
        <w:t xml:space="preserve">: </w:t>
      </w:r>
      <w:r w:rsidRPr="00003FF9">
        <w:t xml:space="preserve">Nested elements of element </w:t>
      </w:r>
      <w:r w:rsidRPr="00003FF9">
        <w:rPr>
          <w:rStyle w:val="elementdeftypeChar"/>
          <w:b/>
        </w:rPr>
        <w:t>&lt;screw/&gt;</w:t>
      </w:r>
      <w:bookmarkEnd w:id="1191"/>
      <w:bookmarkEnd w:id="1192"/>
      <w:bookmarkEnd w:id="119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94" w:name="_Toc3556991"/>
      <w:bookmarkStart w:id="1195" w:name="_Toc34747241"/>
      <w:bookmarkStart w:id="1196" w:name="_Toc39880556"/>
      <w:r>
        <w:t>7.5.7.1 Flow Drilled Screws</w:t>
      </w:r>
      <w:r w:rsidR="00EF4929">
        <w:t xml:space="preserve"> (FDS)</w:t>
      </w:r>
      <w:bookmarkEnd w:id="1194"/>
      <w:bookmarkEnd w:id="1195"/>
      <w:bookmarkEnd w:id="1196"/>
    </w:p>
    <w:p w14:paraId="6AB3B9E6" w14:textId="5C6535FB"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9"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1D4BCD2" w:rsidR="005C50FA" w:rsidRPr="00EF4929" w:rsidRDefault="0051248B" w:rsidP="005C50FA">
      <w:pPr>
        <w:pStyle w:val="NormalWeb"/>
        <w:spacing w:before="0" w:beforeAutospacing="0" w:after="0" w:afterAutospacing="0" w:line="315" w:lineRule="atLeast"/>
        <w:rPr>
          <w:rFonts w:asciiTheme="minorHAnsi" w:hAnsiTheme="minorHAnsi" w:cstheme="minorHAnsi"/>
          <w:sz w:val="22"/>
          <w:szCs w:val="22"/>
          <w:lang w:val="en-US"/>
        </w:rPr>
      </w:pPr>
      <w:hyperlink r:id="rId100"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3341C698" w:rsidR="005C50FA" w:rsidRPr="005C50FA" w:rsidRDefault="005C50FA" w:rsidP="005C50FA">
      <w:pPr>
        <w:pStyle w:val="Caption"/>
        <w:rPr>
          <w:color w:val="676F76"/>
          <w:sz w:val="21"/>
          <w:szCs w:val="21"/>
          <w:lang w:val="en" w:eastAsia="en-US"/>
        </w:rPr>
      </w:pPr>
      <w:bookmarkStart w:id="1197" w:name="_Toc3557106"/>
      <w:bookmarkStart w:id="1198" w:name="_Toc34747357"/>
      <w:bookmarkStart w:id="1199" w:name="_Toc39880676"/>
      <w:r>
        <w:t xml:space="preserve">Figure </w:t>
      </w:r>
      <w:r w:rsidR="00406B64">
        <w:fldChar w:fldCharType="begin"/>
      </w:r>
      <w:r w:rsidR="00406B64">
        <w:instrText xml:space="preserve"> SEQ Figure \* ARABIC </w:instrText>
      </w:r>
      <w:r w:rsidR="00406B64">
        <w:fldChar w:fldCharType="separate"/>
      </w:r>
      <w:r w:rsidR="00A2710C">
        <w:rPr>
          <w:noProof/>
        </w:rPr>
        <w:t>29</w:t>
      </w:r>
      <w:r w:rsidR="00406B64">
        <w:fldChar w:fldCharType="end"/>
      </w:r>
      <w:r>
        <w:t xml:space="preserve">: </w:t>
      </w:r>
      <w:r w:rsidR="00EB2983">
        <w:t>Process of Flow Drill Screwing</w:t>
      </w:r>
      <w:bookmarkEnd w:id="1197"/>
      <w:bookmarkEnd w:id="1198"/>
      <w:bookmarkEnd w:id="1199"/>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31153" cy="1723068"/>
                    </a:xfrm>
                    <a:prstGeom prst="rect">
                      <a:avLst/>
                    </a:prstGeom>
                  </pic:spPr>
                </pic:pic>
              </a:graphicData>
            </a:graphic>
          </wp:inline>
        </w:drawing>
      </w:r>
    </w:p>
    <w:p w14:paraId="0E5C96AE" w14:textId="6A13749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3" w:history="1">
        <w:r w:rsidRPr="00EF4929">
          <w:rPr>
            <w:rStyle w:val="Hyperlink"/>
            <w:sz w:val="18"/>
          </w:rPr>
          <w:t>http://www.ejot-avdel.se/sites/default/files/product/files/Brochure_EJOT_FDS_en.pdf</w:t>
        </w:r>
      </w:hyperlink>
    </w:p>
    <w:p w14:paraId="110D3987" w14:textId="243F7E90" w:rsidR="002E60CB" w:rsidRDefault="00EF4929" w:rsidP="00EF4929">
      <w:pPr>
        <w:pStyle w:val="Caption"/>
      </w:pPr>
      <w:bookmarkStart w:id="1200" w:name="_Toc3557107"/>
      <w:bookmarkStart w:id="1201" w:name="_Toc34747358"/>
      <w:bookmarkStart w:id="1202" w:name="_Toc39880677"/>
      <w:r>
        <w:t xml:space="preserve">Figure </w:t>
      </w:r>
      <w:r w:rsidR="00406B64">
        <w:fldChar w:fldCharType="begin"/>
      </w:r>
      <w:r w:rsidR="00406B64">
        <w:instrText xml:space="preserve"> SEQ Figure \* ARABIC </w:instrText>
      </w:r>
      <w:r w:rsidR="00406B64">
        <w:fldChar w:fldCharType="separate"/>
      </w:r>
      <w:r w:rsidR="00A2710C">
        <w:rPr>
          <w:noProof/>
        </w:rPr>
        <w:t>30</w:t>
      </w:r>
      <w:r w:rsidR="00406B64">
        <w:fldChar w:fldCharType="end"/>
      </w:r>
      <w:r>
        <w:t>: Measures of applied FDS</w:t>
      </w:r>
      <w:bookmarkEnd w:id="1200"/>
      <w:bookmarkEnd w:id="1201"/>
      <w:bookmarkEnd w:id="1202"/>
    </w:p>
    <w:p w14:paraId="436498E1" w14:textId="11F6B7B2" w:rsidR="00EF4929" w:rsidRDefault="00EF4929" w:rsidP="00EF4929">
      <w:r>
        <w:t xml:space="preserve">The application of such a connector element can be seen in the following video: </w:t>
      </w:r>
      <w:hyperlink r:id="rId104"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BF09CBF" w:rsidR="001E3E2A" w:rsidRDefault="001E3E2A" w:rsidP="0059565B">
      <w:pPr>
        <w:pStyle w:val="Caption"/>
        <w:spacing w:before="120"/>
        <w:rPr>
          <w:rFonts w:cs="Calibri"/>
          <w:szCs w:val="22"/>
          <w:lang w:eastAsia="en-GB"/>
        </w:rPr>
      </w:pPr>
      <w:bookmarkStart w:id="1203" w:name="_Toc3566467"/>
      <w:bookmarkStart w:id="1204" w:name="_Toc34747468"/>
      <w:bookmarkStart w:id="1205" w:name="_Toc39880790"/>
      <w:r>
        <w:t xml:space="preserve">Table </w:t>
      </w:r>
      <w:r w:rsidR="00ED469A">
        <w:fldChar w:fldCharType="begin"/>
      </w:r>
      <w:r w:rsidR="00ED469A">
        <w:instrText xml:space="preserve"> SEQ Table \* ARABIC </w:instrText>
      </w:r>
      <w:r w:rsidR="00ED469A">
        <w:fldChar w:fldCharType="separate"/>
      </w:r>
      <w:r w:rsidR="00A2710C">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03"/>
      <w:bookmarkEnd w:id="1204"/>
      <w:bookmarkEnd w:id="1205"/>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C5501A" w:rsidR="00013B01" w:rsidRPr="001E3E2A" w:rsidRDefault="00013B01" w:rsidP="00013B01">
      <w:pPr>
        <w:pStyle w:val="Caption"/>
        <w:rPr>
          <w:rFonts w:cs="Calibri"/>
          <w:lang w:eastAsia="en-GB"/>
        </w:rPr>
      </w:pPr>
      <w:bookmarkStart w:id="1206" w:name="_Toc3557108"/>
      <w:bookmarkStart w:id="1207" w:name="_Toc34747359"/>
      <w:bookmarkStart w:id="1208" w:name="_Toc39880678"/>
      <w:r>
        <w:t xml:space="preserve">Figure </w:t>
      </w:r>
      <w:r w:rsidR="00406B64">
        <w:fldChar w:fldCharType="begin"/>
      </w:r>
      <w:r w:rsidR="00406B64">
        <w:instrText xml:space="preserve"> SEQ Figure \* ARABIC </w:instrText>
      </w:r>
      <w:r w:rsidR="00406B64">
        <w:fldChar w:fldCharType="separate"/>
      </w:r>
      <w:r w:rsidR="00A2710C">
        <w:rPr>
          <w:noProof/>
        </w:rPr>
        <w:t>31</w:t>
      </w:r>
      <w:r w:rsidR="00406B64">
        <w:fldChar w:fldCharType="end"/>
      </w:r>
      <w:r>
        <w:t>: Pre-machined or clearance hole in FDS connection</w:t>
      </w:r>
      <w:bookmarkEnd w:id="1206"/>
      <w:bookmarkEnd w:id="1207"/>
      <w:bookmarkEnd w:id="1208"/>
    </w:p>
    <w:p w14:paraId="31E852BE" w14:textId="321AF778"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A2710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6C185B7" w:rsidR="002943E7" w:rsidRPr="00B50C53" w:rsidRDefault="0059565B" w:rsidP="0059565B">
      <w:pPr>
        <w:pStyle w:val="Caption"/>
        <w:rPr>
          <w:rFonts w:cs="Calibri"/>
          <w:lang w:eastAsia="en-GB"/>
        </w:rPr>
      </w:pPr>
      <w:bookmarkStart w:id="1209" w:name="_Toc3557109"/>
      <w:bookmarkStart w:id="1210" w:name="_Toc34747360"/>
      <w:bookmarkStart w:id="1211" w:name="_Toc39880679"/>
      <w:r>
        <w:t xml:space="preserve">Figure </w:t>
      </w:r>
      <w:r w:rsidR="00406B64">
        <w:fldChar w:fldCharType="begin"/>
      </w:r>
      <w:r w:rsidR="00406B64">
        <w:instrText xml:space="preserve"> SEQ Figure \* ARABIC </w:instrText>
      </w:r>
      <w:r w:rsidR="00406B64">
        <w:fldChar w:fldCharType="separate"/>
      </w:r>
      <w:r w:rsidR="00A2710C">
        <w:rPr>
          <w:noProof/>
        </w:rPr>
        <w:t>32</w:t>
      </w:r>
      <w:r w:rsidR="00406B64">
        <w:fldChar w:fldCharType="end"/>
      </w:r>
      <w:r>
        <w:t>: Pilot hole on sheet metal</w:t>
      </w:r>
      <w:bookmarkEnd w:id="1209"/>
      <w:bookmarkEnd w:id="1210"/>
      <w:bookmarkEnd w:id="121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12" w:name="_Toc413359598"/>
      <w:bookmarkStart w:id="1213" w:name="_Toc3556992"/>
      <w:bookmarkStart w:id="1214" w:name="_Toc34747242"/>
      <w:bookmarkStart w:id="1215" w:name="_Toc39880557"/>
      <w:r w:rsidRPr="000F30B3">
        <w:t>Gum Drops</w:t>
      </w:r>
      <w:bookmarkEnd w:id="1212"/>
      <w:bookmarkEnd w:id="1213"/>
      <w:bookmarkEnd w:id="1214"/>
      <w:bookmarkEnd w:id="121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BF37634"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10538F9C" w14:textId="19BD3731" w:rsidR="00D43112" w:rsidRPr="00226A3F" w:rsidRDefault="001003F7" w:rsidP="001003F7">
      <w:pPr>
        <w:pStyle w:val="Caption"/>
        <w:spacing w:before="120" w:after="60"/>
      </w:pPr>
      <w:bookmarkStart w:id="1216" w:name="_Toc3566468"/>
      <w:bookmarkStart w:id="1217" w:name="_Toc34747469"/>
      <w:bookmarkStart w:id="1218" w:name="_Toc39880791"/>
      <w:r>
        <w:t xml:space="preserve">Table </w:t>
      </w:r>
      <w:r w:rsidR="00ED469A">
        <w:fldChar w:fldCharType="begin"/>
      </w:r>
      <w:r w:rsidR="00ED469A">
        <w:instrText xml:space="preserve"> SEQ Table \* ARABIC </w:instrText>
      </w:r>
      <w:r w:rsidR="00ED469A">
        <w:fldChar w:fldCharType="separate"/>
      </w:r>
      <w:r w:rsidR="00A2710C">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16"/>
      <w:bookmarkEnd w:id="1217"/>
      <w:bookmarkEnd w:id="121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535ACF5" w:rsidR="002E60CB" w:rsidRDefault="002E60CB" w:rsidP="001003F7">
      <w:pPr>
        <w:pStyle w:val="Caption"/>
        <w:spacing w:before="60"/>
      </w:pPr>
      <w:bookmarkStart w:id="1219" w:name="_Toc3566469"/>
      <w:bookmarkStart w:id="1220" w:name="_Toc34747470"/>
      <w:bookmarkStart w:id="1221" w:name="_Toc39880792"/>
      <w:r>
        <w:lastRenderedPageBreak/>
        <w:t xml:space="preserve">Table </w:t>
      </w:r>
      <w:r w:rsidR="00ED469A">
        <w:fldChar w:fldCharType="begin"/>
      </w:r>
      <w:r w:rsidR="00ED469A">
        <w:instrText xml:space="preserve"> SEQ Table \* ARABIC </w:instrText>
      </w:r>
      <w:r w:rsidR="00ED469A">
        <w:fldChar w:fldCharType="separate"/>
      </w:r>
      <w:r w:rsidR="00A2710C">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19"/>
      <w:bookmarkEnd w:id="1220"/>
      <w:bookmarkEnd w:id="1221"/>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22" w:name="_Toc428456279"/>
      <w:bookmarkStart w:id="1223" w:name="_Toc3556993"/>
      <w:bookmarkStart w:id="1224" w:name="_Toc34747243"/>
      <w:bookmarkStart w:id="1225" w:name="_Toc39880558"/>
      <w:bookmarkEnd w:id="1222"/>
      <w:r>
        <w:t>Clinches</w:t>
      </w:r>
      <w:bookmarkEnd w:id="1223"/>
      <w:bookmarkEnd w:id="1224"/>
      <w:bookmarkEnd w:id="122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A46D4F" w:rsidR="003E46C4" w:rsidRDefault="00D67DC2" w:rsidP="00D67DC2">
      <w:pPr>
        <w:pStyle w:val="Caption"/>
      </w:pPr>
      <w:bookmarkStart w:id="1226" w:name="_Toc3557110"/>
      <w:bookmarkStart w:id="1227" w:name="_Toc34747361"/>
      <w:bookmarkStart w:id="1228" w:name="_Toc39880680"/>
      <w:r>
        <w:t xml:space="preserve">Figure </w:t>
      </w:r>
      <w:r>
        <w:fldChar w:fldCharType="begin"/>
      </w:r>
      <w:r>
        <w:instrText xml:space="preserve"> SEQ Figure \* ARABIC </w:instrText>
      </w:r>
      <w:r>
        <w:fldChar w:fldCharType="separate"/>
      </w:r>
      <w:r w:rsidR="00A2710C">
        <w:rPr>
          <w:noProof/>
        </w:rPr>
        <w:t>33</w:t>
      </w:r>
      <w:r>
        <w:fldChar w:fldCharType="end"/>
      </w:r>
      <w:r>
        <w:t xml:space="preserve">: </w:t>
      </w:r>
      <w:r w:rsidRPr="00D67DC2">
        <w:t>Schematic representation of the clinching operation</w:t>
      </w:r>
      <w:bookmarkEnd w:id="1226"/>
      <w:bookmarkEnd w:id="1227"/>
      <w:bookmarkEnd w:id="122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21E8E512" w:rsidR="00D67DC2" w:rsidRDefault="00D67DC2" w:rsidP="00D67DC2">
      <w:pPr>
        <w:pStyle w:val="Caption"/>
      </w:pPr>
      <w:bookmarkStart w:id="1229" w:name="_Ref428794448"/>
      <w:bookmarkStart w:id="1230" w:name="_Ref428794398"/>
      <w:bookmarkStart w:id="1231" w:name="_Toc3557111"/>
      <w:bookmarkStart w:id="1232" w:name="_Toc34747362"/>
      <w:bookmarkStart w:id="1233" w:name="_Toc39880681"/>
      <w:r>
        <w:t xml:space="preserve">Figure </w:t>
      </w:r>
      <w:r>
        <w:fldChar w:fldCharType="begin"/>
      </w:r>
      <w:r>
        <w:instrText xml:space="preserve"> SEQ Figure \* ARABIC </w:instrText>
      </w:r>
      <w:r>
        <w:fldChar w:fldCharType="separate"/>
      </w:r>
      <w:r w:rsidR="00A2710C">
        <w:rPr>
          <w:noProof/>
        </w:rPr>
        <w:t>34</w:t>
      </w:r>
      <w:r>
        <w:fldChar w:fldCharType="end"/>
      </w:r>
      <w:bookmarkEnd w:id="1229"/>
      <w:r>
        <w:t xml:space="preserve">: </w:t>
      </w:r>
      <w:r w:rsidRPr="00D67DC2">
        <w:t>Clinch Joint Dimensions</w:t>
      </w:r>
      <w:bookmarkEnd w:id="1230"/>
      <w:bookmarkEnd w:id="1231"/>
      <w:bookmarkEnd w:id="1232"/>
      <w:bookmarkEnd w:id="123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34807" cy="1843865"/>
                    </a:xfrm>
                    <a:prstGeom prst="rect">
                      <a:avLst/>
                    </a:prstGeom>
                  </pic:spPr>
                </pic:pic>
              </a:graphicData>
            </a:graphic>
          </wp:inline>
        </w:drawing>
      </w:r>
    </w:p>
    <w:p w14:paraId="4EF9C8F3" w14:textId="55CAF03A" w:rsidR="00C34000" w:rsidRDefault="00E41964" w:rsidP="00E41964">
      <w:pPr>
        <w:pStyle w:val="Caption"/>
        <w:spacing w:before="120"/>
        <w:rPr>
          <w:rFonts w:cs="Calibri"/>
          <w:szCs w:val="22"/>
          <w:lang w:eastAsia="en-GB"/>
        </w:rPr>
      </w:pPr>
      <w:bookmarkStart w:id="1234" w:name="_Ref428798660"/>
      <w:bookmarkStart w:id="1235" w:name="_Toc3557112"/>
      <w:bookmarkStart w:id="1236" w:name="_Toc34747363"/>
      <w:bookmarkStart w:id="1237" w:name="_Toc39880682"/>
      <w:r>
        <w:t xml:space="preserve">Figure </w:t>
      </w:r>
      <w:r>
        <w:fldChar w:fldCharType="begin"/>
      </w:r>
      <w:r>
        <w:instrText xml:space="preserve"> SEQ Figure \* ARABIC </w:instrText>
      </w:r>
      <w:r>
        <w:fldChar w:fldCharType="separate"/>
      </w:r>
      <w:r w:rsidR="00A2710C">
        <w:rPr>
          <w:noProof/>
        </w:rPr>
        <w:t>35</w:t>
      </w:r>
      <w:r>
        <w:fldChar w:fldCharType="end"/>
      </w:r>
      <w:bookmarkEnd w:id="1234"/>
      <w:r>
        <w:t>: TOX (left) and BTM’s Tog-L-Loc system</w:t>
      </w:r>
      <w:r>
        <w:rPr>
          <w:rStyle w:val="FootnoteReference"/>
        </w:rPr>
        <w:footnoteReference w:id="17"/>
      </w:r>
      <w:bookmarkEnd w:id="1235"/>
      <w:bookmarkEnd w:id="1236"/>
      <w:bookmarkEnd w:id="123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0B68EC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4F118D2" w14:textId="222DD6E5" w:rsidR="00D3072A" w:rsidRDefault="00D3072A" w:rsidP="00D3072A">
      <w:pPr>
        <w:pStyle w:val="Caption"/>
        <w:spacing w:before="120"/>
        <w:rPr>
          <w:rStyle w:val="elementdeftypeChar"/>
          <w:b/>
        </w:rPr>
      </w:pPr>
      <w:bookmarkStart w:id="1238" w:name="_Toc3566470"/>
      <w:bookmarkStart w:id="1239" w:name="_Toc34747471"/>
      <w:bookmarkStart w:id="1240" w:name="_Toc39880793"/>
      <w:r>
        <w:t xml:space="preserve">Table </w:t>
      </w:r>
      <w:r w:rsidR="00ED469A">
        <w:fldChar w:fldCharType="begin"/>
      </w:r>
      <w:r w:rsidR="00ED469A">
        <w:instrText xml:space="preserve"> SEQ Table \* ARABIC </w:instrText>
      </w:r>
      <w:r w:rsidR="00ED469A">
        <w:fldChar w:fldCharType="separate"/>
      </w:r>
      <w:r w:rsidR="00A2710C">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38"/>
      <w:bookmarkEnd w:id="1239"/>
      <w:bookmarkEnd w:id="124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64548E4D" w:rsidR="007D0EA8" w:rsidRDefault="006239BA" w:rsidP="006239BA">
      <w:pPr>
        <w:pStyle w:val="Caption"/>
        <w:spacing w:before="120"/>
      </w:pPr>
      <w:bookmarkStart w:id="1241" w:name="_Toc3566471"/>
      <w:bookmarkStart w:id="1242" w:name="_Toc34747472"/>
      <w:bookmarkStart w:id="1243" w:name="_Toc39880794"/>
      <w:r>
        <w:t xml:space="preserve">Table </w:t>
      </w:r>
      <w:r w:rsidR="00ED469A">
        <w:fldChar w:fldCharType="begin"/>
      </w:r>
      <w:r w:rsidR="00ED469A">
        <w:instrText xml:space="preserve"> SEQ Table \* ARABIC </w:instrText>
      </w:r>
      <w:r w:rsidR="00ED469A">
        <w:fldChar w:fldCharType="separate"/>
      </w:r>
      <w:r w:rsidR="00A2710C">
        <w:rPr>
          <w:noProof/>
        </w:rPr>
        <w:t>63</w:t>
      </w:r>
      <w:r w:rsidR="00ED469A">
        <w:fldChar w:fldCharType="end"/>
      </w:r>
      <w:r>
        <w:t xml:space="preserve">: Attributes of </w:t>
      </w:r>
      <w:r w:rsidR="00945D04">
        <w:t xml:space="preserve">element </w:t>
      </w:r>
      <w:r w:rsidRPr="006239BA">
        <w:rPr>
          <w:rStyle w:val="elementdeftypeChar"/>
          <w:b/>
        </w:rPr>
        <w:t>&lt;clinch/&gt;</w:t>
      </w:r>
      <w:bookmarkEnd w:id="1241"/>
      <w:bookmarkEnd w:id="1242"/>
      <w:bookmarkEnd w:id="1243"/>
    </w:p>
    <w:p w14:paraId="0D07EA60" w14:textId="329DCAE6"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A2710C">
        <w:t xml:space="preserve">Figure </w:t>
      </w:r>
      <w:r w:rsidR="00A2710C">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436B7526" w:rsidR="00F52C26" w:rsidRDefault="0051248B" w:rsidP="00F52C26">
      <w:pPr>
        <w:pStyle w:val="ListParagraph"/>
        <w:autoSpaceDE w:val="0"/>
        <w:autoSpaceDN w:val="0"/>
        <w:adjustRightInd w:val="0"/>
        <w:ind w:left="1069"/>
        <w:jc w:val="both"/>
        <w:rPr>
          <w:rFonts w:cs="Calibri"/>
          <w:lang w:val="en-US" w:eastAsia="en-GB"/>
        </w:rPr>
      </w:pPr>
      <w:hyperlink r:id="rId110"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4D69CD"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A2710C">
        <w:t xml:space="preserve">Figure </w:t>
      </w:r>
      <w:r w:rsidR="00A2710C">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A2710C">
        <w:t xml:space="preserve">Figure </w:t>
      </w:r>
      <w:r w:rsidR="00A2710C">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2B3BDE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A2710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2CF0381" w:rsidR="004B1D32" w:rsidRDefault="00BF4695" w:rsidP="00BF4695">
      <w:pPr>
        <w:pStyle w:val="Caption"/>
        <w:tabs>
          <w:tab w:val="center" w:pos="4535"/>
          <w:tab w:val="left" w:pos="7349"/>
        </w:tabs>
        <w:spacing w:before="120"/>
        <w:jc w:val="left"/>
        <w:rPr>
          <w:rStyle w:val="elementdeftypeChar"/>
          <w:b/>
        </w:rPr>
      </w:pPr>
      <w:r>
        <w:tab/>
      </w:r>
      <w:bookmarkStart w:id="1244" w:name="_Toc3566472"/>
      <w:bookmarkStart w:id="1245" w:name="_Toc34747473"/>
      <w:bookmarkStart w:id="1246" w:name="_Toc39880795"/>
      <w:r w:rsidR="0097183B">
        <w:t xml:space="preserve">Table </w:t>
      </w:r>
      <w:r w:rsidR="00ED469A">
        <w:fldChar w:fldCharType="begin"/>
      </w:r>
      <w:r w:rsidR="00ED469A">
        <w:instrText xml:space="preserve"> SEQ Table \* ARABIC </w:instrText>
      </w:r>
      <w:r w:rsidR="00ED469A">
        <w:fldChar w:fldCharType="separate"/>
      </w:r>
      <w:r w:rsidR="00A2710C">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44"/>
      <w:bookmarkEnd w:id="1245"/>
      <w:bookmarkEnd w:id="124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47" w:name="_Toc3556994"/>
      <w:bookmarkStart w:id="1248" w:name="_Toc34747244"/>
      <w:bookmarkStart w:id="1249" w:name="_Toc39880559"/>
      <w:r w:rsidRPr="00BF4695">
        <w:t>Heat Stakes / Thermal Stakes</w:t>
      </w:r>
      <w:bookmarkEnd w:id="1247"/>
      <w:bookmarkEnd w:id="1248"/>
      <w:bookmarkEnd w:id="124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74062" cy="2212664"/>
                    </a:xfrm>
                    <a:prstGeom prst="rect">
                      <a:avLst/>
                    </a:prstGeom>
                  </pic:spPr>
                </pic:pic>
              </a:graphicData>
            </a:graphic>
          </wp:inline>
        </w:drawing>
      </w:r>
    </w:p>
    <w:p w14:paraId="69480212" w14:textId="6D27E644"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2"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2EB9A38F" w:rsidR="00DE2B3A" w:rsidRPr="00DE2B3A" w:rsidRDefault="0051248B" w:rsidP="00DE2B3A">
      <w:pPr>
        <w:autoSpaceDE w:val="0"/>
        <w:autoSpaceDN w:val="0"/>
        <w:adjustRightInd w:val="0"/>
        <w:spacing w:after="0"/>
        <w:jc w:val="center"/>
        <w:rPr>
          <w:rFonts w:cs="Calibri"/>
          <w:sz w:val="18"/>
          <w:szCs w:val="18"/>
          <w:lang w:eastAsia="en-GB"/>
        </w:rPr>
      </w:pPr>
      <w:hyperlink r:id="rId114"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8E34302" w:rsidR="00010D17" w:rsidRDefault="00010D17" w:rsidP="00DE2B3A">
      <w:pPr>
        <w:pStyle w:val="Caption"/>
        <w:spacing w:before="120"/>
      </w:pPr>
      <w:bookmarkStart w:id="1250" w:name="_Toc3557113"/>
      <w:bookmarkStart w:id="1251" w:name="_Toc34747364"/>
      <w:bookmarkStart w:id="1252" w:name="_Toc39880683"/>
      <w:r>
        <w:t xml:space="preserve">Figure </w:t>
      </w:r>
      <w:r>
        <w:fldChar w:fldCharType="begin"/>
      </w:r>
      <w:r>
        <w:instrText xml:space="preserve"> SEQ Figure \* ARABIC </w:instrText>
      </w:r>
      <w:r>
        <w:fldChar w:fldCharType="separate"/>
      </w:r>
      <w:r w:rsidR="00A2710C">
        <w:rPr>
          <w:noProof/>
        </w:rPr>
        <w:t>36</w:t>
      </w:r>
      <w:r>
        <w:fldChar w:fldCharType="end"/>
      </w:r>
      <w:r>
        <w:t xml:space="preserve">: </w:t>
      </w:r>
      <w:r w:rsidRPr="00010D17">
        <w:t>Cross Section of a Heat Stake</w:t>
      </w:r>
      <w:bookmarkEnd w:id="1250"/>
      <w:bookmarkEnd w:id="1251"/>
      <w:bookmarkEnd w:id="125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4F264039"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102ABFC2" w14:textId="2AE07BB8" w:rsidR="004D4A4B" w:rsidRDefault="004D4A4B" w:rsidP="004D4A4B">
      <w:pPr>
        <w:pStyle w:val="Caption"/>
        <w:spacing w:before="120"/>
        <w:rPr>
          <w:rStyle w:val="elementdeftypeChar"/>
          <w:b/>
        </w:rPr>
      </w:pPr>
      <w:bookmarkStart w:id="1253" w:name="_Toc3566473"/>
      <w:bookmarkStart w:id="1254" w:name="_Toc34747474"/>
      <w:bookmarkStart w:id="1255" w:name="_Toc39880796"/>
      <w:r>
        <w:t xml:space="preserve">Table </w:t>
      </w:r>
      <w:r w:rsidR="00ED469A">
        <w:fldChar w:fldCharType="begin"/>
      </w:r>
      <w:r w:rsidR="00ED469A">
        <w:instrText xml:space="preserve"> SEQ Table \* ARABIC </w:instrText>
      </w:r>
      <w:r w:rsidR="00ED469A">
        <w:fldChar w:fldCharType="separate"/>
      </w:r>
      <w:r w:rsidR="00A2710C">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53"/>
      <w:bookmarkEnd w:id="1254"/>
      <w:bookmarkEnd w:id="125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61B15A2" w:rsidR="004D4A4B" w:rsidRDefault="004D4A4B" w:rsidP="004D4A4B">
      <w:pPr>
        <w:pStyle w:val="Caption"/>
        <w:spacing w:before="120"/>
      </w:pPr>
      <w:bookmarkStart w:id="1256" w:name="_Toc3566474"/>
      <w:bookmarkStart w:id="1257" w:name="_Toc34747475"/>
      <w:bookmarkStart w:id="1258" w:name="_Toc39880797"/>
      <w:r>
        <w:t xml:space="preserve">Table </w:t>
      </w:r>
      <w:r w:rsidR="00ED469A">
        <w:fldChar w:fldCharType="begin"/>
      </w:r>
      <w:r w:rsidR="00ED469A">
        <w:instrText xml:space="preserve"> SEQ Table \* ARABIC </w:instrText>
      </w:r>
      <w:r w:rsidR="00ED469A">
        <w:fldChar w:fldCharType="separate"/>
      </w:r>
      <w:r w:rsidR="00A2710C">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56"/>
      <w:bookmarkEnd w:id="1257"/>
      <w:bookmarkEnd w:id="1258"/>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AECC5BB"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A2710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59" w:name="_Toc3556995"/>
      <w:bookmarkStart w:id="1260" w:name="_Toc34747245"/>
      <w:bookmarkStart w:id="1261" w:name="_Toc39880560"/>
      <w:r>
        <w:t>Clips/</w:t>
      </w:r>
      <w:r w:rsidR="00BF4695" w:rsidRPr="00BF4695">
        <w:t>Snap Joints</w:t>
      </w:r>
      <w:bookmarkEnd w:id="1259"/>
      <w:bookmarkEnd w:id="1260"/>
      <w:bookmarkEnd w:id="126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6A412C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7" w:history="1">
        <w:r w:rsidRPr="0042625C">
          <w:rPr>
            <w:rStyle w:val="Hyperlink"/>
            <w:sz w:val="18"/>
            <w:lang w:val="en-US"/>
          </w:rPr>
          <w:t>http://en.wikipedia.org/wiki/File:Hairpin_clip.png</w:t>
        </w:r>
      </w:hyperlink>
    </w:p>
    <w:p w14:paraId="09D20BB7" w14:textId="73740A57" w:rsidR="0042625C" w:rsidRDefault="0042625C" w:rsidP="0042625C">
      <w:pPr>
        <w:pStyle w:val="Caption"/>
        <w:spacing w:before="120"/>
      </w:pPr>
      <w:bookmarkStart w:id="1262" w:name="_Toc3557114"/>
      <w:bookmarkStart w:id="1263" w:name="_Toc34747365"/>
      <w:bookmarkStart w:id="1264" w:name="_Toc39880684"/>
      <w:r>
        <w:t xml:space="preserve">Figure </w:t>
      </w:r>
      <w:r>
        <w:fldChar w:fldCharType="begin"/>
      </w:r>
      <w:r>
        <w:instrText xml:space="preserve"> SEQ Figure \* ARABIC </w:instrText>
      </w:r>
      <w:r>
        <w:fldChar w:fldCharType="separate"/>
      </w:r>
      <w:r w:rsidR="00A2710C">
        <w:rPr>
          <w:noProof/>
        </w:rPr>
        <w:t>37</w:t>
      </w:r>
      <w:r>
        <w:fldChar w:fldCharType="end"/>
      </w:r>
      <w:r w:rsidRPr="0042625C">
        <w:t xml:space="preserve">: A </w:t>
      </w:r>
      <w:r w:rsidR="00194316">
        <w:t>"</w:t>
      </w:r>
      <w:r w:rsidRPr="0042625C">
        <w:t>Hairpin Clip</w:t>
      </w:r>
      <w:bookmarkEnd w:id="1262"/>
      <w:r w:rsidR="00194316">
        <w:t>"</w:t>
      </w:r>
      <w:bookmarkEnd w:id="1263"/>
      <w:bookmarkEnd w:id="1264"/>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846802" cy="959488"/>
                    </a:xfrm>
                    <a:prstGeom prst="rect">
                      <a:avLst/>
                    </a:prstGeom>
                  </pic:spPr>
                </pic:pic>
              </a:graphicData>
            </a:graphic>
          </wp:inline>
        </w:drawing>
      </w:r>
    </w:p>
    <w:p w14:paraId="68EA1FE0" w14:textId="6928958C"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9" w:history="1">
        <w:r>
          <w:rPr>
            <w:rStyle w:val="Hyperlink"/>
            <w:sz w:val="18"/>
            <w:lang w:val="en-US"/>
          </w:rPr>
          <w:t>http://commons.wikimedia.org/wiki/File:Circlips_interieur.png</w:t>
        </w:r>
      </w:hyperlink>
    </w:p>
    <w:p w14:paraId="78D5B8C7" w14:textId="08B3F7B0" w:rsidR="008F3E40" w:rsidRDefault="008F3E40" w:rsidP="008F3E40">
      <w:pPr>
        <w:pStyle w:val="Caption"/>
        <w:spacing w:before="120"/>
      </w:pPr>
      <w:bookmarkStart w:id="1265" w:name="_Toc3557115"/>
      <w:bookmarkStart w:id="1266" w:name="_Toc34747366"/>
      <w:bookmarkStart w:id="1267" w:name="_Toc39880685"/>
      <w:r>
        <w:t xml:space="preserve">Figure </w:t>
      </w:r>
      <w:r>
        <w:fldChar w:fldCharType="begin"/>
      </w:r>
      <w:r>
        <w:instrText xml:space="preserve"> SEQ Figure \* ARABIC </w:instrText>
      </w:r>
      <w:r>
        <w:fldChar w:fldCharType="separate"/>
      </w:r>
      <w:r w:rsidR="00A2710C">
        <w:rPr>
          <w:noProof/>
        </w:rPr>
        <w:t>38</w:t>
      </w:r>
      <w:r>
        <w:fldChar w:fldCharType="end"/>
      </w:r>
      <w:r>
        <w:t xml:space="preserve">: </w:t>
      </w:r>
      <w:r w:rsidRPr="008F3E40">
        <w:t>Internal and External Circlips</w:t>
      </w:r>
      <w:bookmarkEnd w:id="1265"/>
      <w:bookmarkEnd w:id="1266"/>
      <w:bookmarkEnd w:id="1267"/>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243058DF" w:rsidR="004A2BBC" w:rsidRDefault="004A2BBC" w:rsidP="004A2BBC">
      <w:pPr>
        <w:pStyle w:val="Caption"/>
      </w:pPr>
      <w:bookmarkStart w:id="1268" w:name="_Toc3557116"/>
      <w:bookmarkStart w:id="1269" w:name="_Ref7727027"/>
      <w:bookmarkStart w:id="1270" w:name="_Toc34747367"/>
      <w:bookmarkStart w:id="1271" w:name="_Toc39880686"/>
      <w:r>
        <w:t xml:space="preserve">Figure </w:t>
      </w:r>
      <w:r>
        <w:fldChar w:fldCharType="begin"/>
      </w:r>
      <w:r>
        <w:instrText xml:space="preserve"> SEQ Figure \* ARABIC </w:instrText>
      </w:r>
      <w:r>
        <w:fldChar w:fldCharType="separate"/>
      </w:r>
      <w:r w:rsidR="00A2710C">
        <w:rPr>
          <w:noProof/>
        </w:rPr>
        <w:t>39</w:t>
      </w:r>
      <w:r>
        <w:fldChar w:fldCharType="end"/>
      </w:r>
      <w:r w:rsidRPr="004A2BBC">
        <w:t>: Clips Pushed into a Hole</w:t>
      </w:r>
      <w:bookmarkEnd w:id="1268"/>
      <w:bookmarkEnd w:id="1269"/>
      <w:bookmarkEnd w:id="1270"/>
      <w:bookmarkEnd w:id="1271"/>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683F7B86" w:rsidR="004A2BBC" w:rsidRDefault="00D2720D" w:rsidP="00D2720D">
      <w:pPr>
        <w:pStyle w:val="Caption"/>
      </w:pPr>
      <w:bookmarkStart w:id="1272" w:name="_Toc3557117"/>
      <w:bookmarkStart w:id="1273" w:name="_Toc34747368"/>
      <w:bookmarkStart w:id="1274" w:name="_Toc39880687"/>
      <w:r>
        <w:t xml:space="preserve">Figure </w:t>
      </w:r>
      <w:r>
        <w:fldChar w:fldCharType="begin"/>
      </w:r>
      <w:r>
        <w:instrText xml:space="preserve"> SEQ Figure \* ARABIC </w:instrText>
      </w:r>
      <w:r>
        <w:fldChar w:fldCharType="separate"/>
      </w:r>
      <w:r w:rsidR="00A2710C">
        <w:rPr>
          <w:noProof/>
        </w:rPr>
        <w:t>40</w:t>
      </w:r>
      <w:r>
        <w:fldChar w:fldCharType="end"/>
      </w:r>
      <w:r w:rsidRPr="004A2BBC">
        <w:t xml:space="preserve">: </w:t>
      </w:r>
      <w:r w:rsidRPr="00D2720D">
        <w:t>Clips Sliding onto a Flat Surface</w:t>
      </w:r>
      <w:bookmarkEnd w:id="1272"/>
      <w:bookmarkEnd w:id="1273"/>
      <w:bookmarkEnd w:id="127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DA62E7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7D82A2AB" w14:textId="67A47C79" w:rsidR="00193D97" w:rsidRDefault="00193D97" w:rsidP="00193D97">
      <w:pPr>
        <w:pStyle w:val="Caption"/>
        <w:spacing w:before="120"/>
        <w:rPr>
          <w:rStyle w:val="elementdeftypeChar"/>
          <w:b/>
        </w:rPr>
      </w:pPr>
      <w:bookmarkStart w:id="1275" w:name="_Toc3566475"/>
      <w:bookmarkStart w:id="1276" w:name="_Toc34747476"/>
      <w:bookmarkStart w:id="1277" w:name="_Toc39880798"/>
      <w:r>
        <w:t xml:space="preserve">Table </w:t>
      </w:r>
      <w:r w:rsidR="00ED469A">
        <w:fldChar w:fldCharType="begin"/>
      </w:r>
      <w:r w:rsidR="00ED469A">
        <w:instrText xml:space="preserve"> SEQ Table \* ARABIC </w:instrText>
      </w:r>
      <w:r w:rsidR="00ED469A">
        <w:fldChar w:fldCharType="separate"/>
      </w:r>
      <w:r w:rsidR="00A2710C">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75"/>
      <w:bookmarkEnd w:id="1276"/>
      <w:bookmarkEnd w:id="127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6350379" w:rsidR="00193D97" w:rsidRDefault="00AB39CF" w:rsidP="00AB39CF">
      <w:pPr>
        <w:pStyle w:val="Caption"/>
        <w:spacing w:before="120"/>
        <w:rPr>
          <w:rStyle w:val="elementdeftypeChar"/>
          <w:b/>
        </w:rPr>
      </w:pPr>
      <w:bookmarkStart w:id="1278" w:name="_Toc3566476"/>
      <w:bookmarkStart w:id="1279" w:name="_Toc34747477"/>
      <w:bookmarkStart w:id="1280" w:name="_Toc39880799"/>
      <w:r>
        <w:t xml:space="preserve">Table </w:t>
      </w:r>
      <w:r w:rsidR="00ED469A">
        <w:fldChar w:fldCharType="begin"/>
      </w:r>
      <w:r w:rsidR="00ED469A">
        <w:instrText xml:space="preserve"> SEQ Table \* ARABIC </w:instrText>
      </w:r>
      <w:r w:rsidR="00ED469A">
        <w:fldChar w:fldCharType="separate"/>
      </w:r>
      <w:r w:rsidR="00A2710C">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78"/>
      <w:bookmarkEnd w:id="1279"/>
      <w:bookmarkEnd w:id="1280"/>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7F6EDB6A"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A2710C">
        <w:t xml:space="preserve">Figure </w:t>
      </w:r>
      <w:r w:rsidR="00A2710C">
        <w:rPr>
          <w:noProof/>
        </w:rPr>
        <w:t>39</w:t>
      </w:r>
      <w:r w:rsidR="00A2710C"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6CEBD2E"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A2710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B727E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A2710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A566DF3" w:rsidR="00BB135A" w:rsidRDefault="00BB135A" w:rsidP="007A41AC">
      <w:pPr>
        <w:pStyle w:val="Caption"/>
        <w:spacing w:before="120"/>
        <w:rPr>
          <w:rStyle w:val="elementdeftypeChar"/>
          <w:b/>
        </w:rPr>
      </w:pPr>
      <w:bookmarkStart w:id="1281" w:name="_Toc3566477"/>
      <w:bookmarkStart w:id="1282" w:name="_Toc34747478"/>
      <w:bookmarkStart w:id="1283" w:name="_Toc39880800"/>
      <w:r w:rsidRPr="00BB135A">
        <w:t xml:space="preserve">Table </w:t>
      </w:r>
      <w:r w:rsidR="00ED469A">
        <w:fldChar w:fldCharType="begin"/>
      </w:r>
      <w:r w:rsidR="00ED469A">
        <w:instrText xml:space="preserve"> SEQ Table \* ARABIC </w:instrText>
      </w:r>
      <w:r w:rsidR="00ED469A">
        <w:fldChar w:fldCharType="separate"/>
      </w:r>
      <w:r w:rsidR="00A2710C">
        <w:rPr>
          <w:noProof/>
        </w:rPr>
        <w:t>69</w:t>
      </w:r>
      <w:r w:rsidR="00ED469A">
        <w:fldChar w:fldCharType="end"/>
      </w:r>
      <w:r w:rsidRPr="00BB135A">
        <w:t xml:space="preserve">: Nested elements of element </w:t>
      </w:r>
      <w:r w:rsidRPr="00BB135A">
        <w:rPr>
          <w:rStyle w:val="elementdeftypeChar"/>
          <w:b/>
        </w:rPr>
        <w:t>&lt;clip/&gt;</w:t>
      </w:r>
      <w:bookmarkEnd w:id="1281"/>
      <w:bookmarkEnd w:id="1282"/>
      <w:bookmarkEnd w:id="128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84" w:name="_Toc3556996"/>
      <w:bookmarkStart w:id="1285" w:name="_Toc34747246"/>
      <w:bookmarkStart w:id="1286" w:name="_Toc39880561"/>
      <w:r w:rsidRPr="00BF4695">
        <w:t>Nails</w:t>
      </w:r>
      <w:bookmarkEnd w:id="1284"/>
      <w:bookmarkEnd w:id="1285"/>
      <w:bookmarkEnd w:id="128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5671C4BA"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5" w:history="1">
        <w:r w:rsidRPr="002E2954">
          <w:rPr>
            <w:rStyle w:val="Hyperlink"/>
            <w:b w:val="0"/>
            <w:sz w:val="16"/>
          </w:rPr>
          <w:t>http://www.boellhoff.de/files/jpg2/RIVTAC-Alu-Hybrid-low.jpg</w:t>
        </w:r>
      </w:hyperlink>
    </w:p>
    <w:p w14:paraId="777B7ABD" w14:textId="58DD0604" w:rsidR="002E2954" w:rsidRDefault="002E2954" w:rsidP="002E2954">
      <w:pPr>
        <w:pStyle w:val="Caption"/>
        <w:spacing w:before="120"/>
      </w:pPr>
      <w:bookmarkStart w:id="1287" w:name="_Toc3557118"/>
      <w:bookmarkStart w:id="1288" w:name="_Toc34747369"/>
      <w:bookmarkStart w:id="1289" w:name="_Toc39880688"/>
      <w:r>
        <w:t xml:space="preserve">Figure </w:t>
      </w:r>
      <w:r>
        <w:fldChar w:fldCharType="begin"/>
      </w:r>
      <w:r>
        <w:instrText xml:space="preserve"> SEQ Figure \* ARABIC </w:instrText>
      </w:r>
      <w:r>
        <w:fldChar w:fldCharType="separate"/>
      </w:r>
      <w:r w:rsidR="00A2710C">
        <w:rPr>
          <w:noProof/>
        </w:rPr>
        <w:t>41</w:t>
      </w:r>
      <w:r>
        <w:fldChar w:fldCharType="end"/>
      </w:r>
      <w:r>
        <w:t>: RIVTAC</w:t>
      </w:r>
      <w:r w:rsidRPr="002E2954">
        <w:rPr>
          <w:rFonts w:cs="Calibri"/>
          <w:sz w:val="22"/>
        </w:rPr>
        <w:t>®</w:t>
      </w:r>
      <w:r>
        <w:t xml:space="preserve"> Nail</w:t>
      </w:r>
      <w:bookmarkEnd w:id="1287"/>
      <w:bookmarkEnd w:id="1288"/>
      <w:bookmarkEnd w:id="128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BEBA8EAE-BF5A-486C-A8C5-ECC9F3942E4B}">
                          <a14:imgProps xmlns:a14="http://schemas.microsoft.com/office/drawing/2010/main">
                            <a14:imgLayer r:embed="rId127">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1E8DA1BB"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8" w:history="1">
        <w:r w:rsidRPr="00922643">
          <w:rPr>
            <w:rStyle w:val="Hyperlink"/>
            <w:b/>
            <w:sz w:val="16"/>
          </w:rPr>
          <w:t>http://www.boellhoff.de</w:t>
        </w:r>
      </w:hyperlink>
    </w:p>
    <w:p w14:paraId="5D84A65E" w14:textId="3020CB10" w:rsidR="002E2954" w:rsidRDefault="002E2954" w:rsidP="002E2954">
      <w:pPr>
        <w:pStyle w:val="Caption"/>
        <w:spacing w:before="120"/>
      </w:pPr>
      <w:bookmarkStart w:id="1290" w:name="_Toc3557119"/>
      <w:bookmarkStart w:id="1291" w:name="_Toc34747370"/>
      <w:bookmarkStart w:id="1292" w:name="_Toc39880689"/>
      <w:r>
        <w:t xml:space="preserve">Figure </w:t>
      </w:r>
      <w:r>
        <w:fldChar w:fldCharType="begin"/>
      </w:r>
      <w:r>
        <w:instrText xml:space="preserve"> SEQ Figure \* ARABIC </w:instrText>
      </w:r>
      <w:r>
        <w:fldChar w:fldCharType="separate"/>
      </w:r>
      <w:r w:rsidR="00A2710C">
        <w:rPr>
          <w:noProof/>
        </w:rPr>
        <w:t>42</w:t>
      </w:r>
      <w:r>
        <w:fldChar w:fldCharType="end"/>
      </w:r>
      <w:r>
        <w:t xml:space="preserve">: </w:t>
      </w:r>
      <w:r w:rsidR="00037BF9" w:rsidRPr="00037BF9">
        <w:t>Cross Section of a Nail, Connecting Two Sheets</w:t>
      </w:r>
      <w:bookmarkEnd w:id="1290"/>
      <w:bookmarkEnd w:id="1291"/>
      <w:bookmarkEnd w:id="129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8D2A95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5E4EC8AB" w14:textId="3056F33F" w:rsidR="00AD14E8" w:rsidRDefault="00AD14E8" w:rsidP="00AD14E8">
      <w:pPr>
        <w:pStyle w:val="Caption"/>
        <w:spacing w:before="120"/>
        <w:rPr>
          <w:rStyle w:val="elementdeftypeChar"/>
          <w:b/>
        </w:rPr>
      </w:pPr>
      <w:bookmarkStart w:id="1293" w:name="_Toc3566478"/>
      <w:bookmarkStart w:id="1294" w:name="_Toc34747479"/>
      <w:bookmarkStart w:id="1295" w:name="_Toc39880801"/>
      <w:r>
        <w:t xml:space="preserve">Table </w:t>
      </w:r>
      <w:r w:rsidR="00ED469A">
        <w:fldChar w:fldCharType="begin"/>
      </w:r>
      <w:r w:rsidR="00ED469A">
        <w:instrText xml:space="preserve"> SEQ Table \* ARABIC </w:instrText>
      </w:r>
      <w:r w:rsidR="00ED469A">
        <w:fldChar w:fldCharType="separate"/>
      </w:r>
      <w:r w:rsidR="00A2710C">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93"/>
      <w:bookmarkEnd w:id="1294"/>
      <w:bookmarkEnd w:id="129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3E54A47" w:rsidR="00426C31" w:rsidRDefault="00426C31" w:rsidP="00426C31">
      <w:pPr>
        <w:pStyle w:val="Caption"/>
        <w:spacing w:before="120"/>
        <w:rPr>
          <w:rStyle w:val="elementdeftypeChar"/>
          <w:b/>
        </w:rPr>
      </w:pPr>
      <w:bookmarkStart w:id="1296" w:name="_Toc3566479"/>
      <w:bookmarkStart w:id="1297" w:name="_Toc34747480"/>
      <w:bookmarkStart w:id="1298" w:name="_Toc39880802"/>
      <w:r>
        <w:t xml:space="preserve">Table </w:t>
      </w:r>
      <w:r w:rsidR="00ED469A">
        <w:fldChar w:fldCharType="begin"/>
      </w:r>
      <w:r w:rsidR="00ED469A">
        <w:instrText xml:space="preserve"> SEQ Table \* ARABIC </w:instrText>
      </w:r>
      <w:r w:rsidR="00ED469A">
        <w:fldChar w:fldCharType="separate"/>
      </w:r>
      <w:r w:rsidR="00A2710C">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96"/>
      <w:bookmarkEnd w:id="1297"/>
      <w:bookmarkEnd w:id="1298"/>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9"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0"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1"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2"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3"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5"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7">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E18022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A2710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649AFA6" w:rsidR="002E4896" w:rsidRDefault="002E4896" w:rsidP="002E4896">
      <w:pPr>
        <w:pStyle w:val="Caption"/>
        <w:spacing w:before="120"/>
      </w:pPr>
      <w:bookmarkStart w:id="1299" w:name="_Toc3566480"/>
      <w:bookmarkStart w:id="1300" w:name="_Toc34747481"/>
      <w:bookmarkStart w:id="1301" w:name="_Toc39880803"/>
      <w:r>
        <w:t xml:space="preserve">Table </w:t>
      </w:r>
      <w:r w:rsidR="00ED469A">
        <w:fldChar w:fldCharType="begin"/>
      </w:r>
      <w:r w:rsidR="00ED469A">
        <w:instrText xml:space="preserve"> SEQ Table \* ARABIC </w:instrText>
      </w:r>
      <w:r w:rsidR="00ED469A">
        <w:fldChar w:fldCharType="separate"/>
      </w:r>
      <w:r w:rsidR="00A2710C">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99"/>
      <w:bookmarkEnd w:id="1300"/>
      <w:bookmarkEnd w:id="130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1302" w:name="_Toc39880562"/>
      <w:bookmarkStart w:id="1303" w:name="_Toc27753609"/>
      <w:r>
        <w:t>Rotation Joints</w:t>
      </w:r>
      <w:bookmarkEnd w:id="130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03F037FE"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A2710C" w:rsidRPr="00A2710C">
              <w:rPr>
                <w:sz w:val="20"/>
                <w:szCs w:val="20"/>
              </w:rPr>
              <w:t xml:space="preserve">Custom Attributes </w:t>
            </w:r>
            <w:r w:rsidR="00A2710C" w:rsidRPr="007331A4">
              <w:t>list</w:t>
            </w:r>
            <w:r w:rsidRPr="0011095E">
              <w:rPr>
                <w:rFonts w:cs="Calibri"/>
                <w:sz w:val="20"/>
                <w:szCs w:val="20"/>
                <w:lang w:eastAsia="en-GB"/>
              </w:rPr>
              <w:fldChar w:fldCharType="end"/>
            </w:r>
          </w:p>
        </w:tc>
      </w:tr>
    </w:tbl>
    <w:p w14:paraId="44AC5132" w14:textId="464BCF53" w:rsidR="000B382F" w:rsidRDefault="000B382F" w:rsidP="000B382F">
      <w:pPr>
        <w:pStyle w:val="Caption"/>
        <w:spacing w:before="120"/>
      </w:pPr>
      <w:bookmarkStart w:id="1304" w:name="_Toc39880804"/>
      <w:r>
        <w:t xml:space="preserve">Table </w:t>
      </w:r>
      <w:r w:rsidR="00ED469A">
        <w:fldChar w:fldCharType="begin"/>
      </w:r>
      <w:r w:rsidR="00ED469A">
        <w:instrText xml:space="preserve"> SEQ Table \* ARABIC </w:instrText>
      </w:r>
      <w:r w:rsidR="00ED469A">
        <w:fldChar w:fldCharType="separate"/>
      </w:r>
      <w:r w:rsidR="00A2710C">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04"/>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5145D543" w:rsidR="000B382F" w:rsidRDefault="00ED469A" w:rsidP="00ED469A">
      <w:pPr>
        <w:pStyle w:val="Caption"/>
      </w:pPr>
      <w:bookmarkStart w:id="1305" w:name="_Toc39880805"/>
      <w:r>
        <w:t xml:space="preserve">Table </w:t>
      </w:r>
      <w:r>
        <w:fldChar w:fldCharType="begin"/>
      </w:r>
      <w:r>
        <w:instrText xml:space="preserve"> SEQ Table \* ARABIC </w:instrText>
      </w:r>
      <w:r>
        <w:fldChar w:fldCharType="separate"/>
      </w:r>
      <w:r w:rsidR="00A2710C">
        <w:rPr>
          <w:noProof/>
        </w:rPr>
        <w:t>74</w:t>
      </w:r>
      <w:r>
        <w:fldChar w:fldCharType="end"/>
      </w:r>
      <w:r w:rsidRPr="00501F7D">
        <w:t>: Attributes of element &lt;rotation_joint/&gt;</w:t>
      </w:r>
      <w:bookmarkEnd w:id="1305"/>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0F5CB8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A2710C">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56150BFD" w:rsidR="000B382F" w:rsidRDefault="000B382F" w:rsidP="000B382F">
      <w:pPr>
        <w:pStyle w:val="Caption"/>
        <w:keepNext/>
        <w:keepLines/>
        <w:spacing w:before="120"/>
      </w:pPr>
      <w:bookmarkStart w:id="1306" w:name="_Toc39880806"/>
      <w:r>
        <w:t xml:space="preserve">Table </w:t>
      </w:r>
      <w:r w:rsidR="00ED469A">
        <w:fldChar w:fldCharType="begin"/>
      </w:r>
      <w:r w:rsidR="00ED469A">
        <w:instrText xml:space="preserve"> SEQ Table \* ARABIC </w:instrText>
      </w:r>
      <w:r w:rsidR="00ED469A">
        <w:fldChar w:fldCharType="separate"/>
      </w:r>
      <w:r w:rsidR="00A2710C">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0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1307" w:name="_Toc39880563"/>
      <w:r>
        <w:t>ROTAV</w:t>
      </w:r>
      <w:bookmarkEnd w:id="1307"/>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ins w:id="1308" w:author="nick" w:date="2020-05-04T20:36:00Z"/>
          <w:sz w:val="18"/>
        </w:rPr>
      </w:pPr>
      <w:ins w:id="1309" w:author="nick" w:date="2020-05-04T20:36:00Z">
        <w:r w:rsidRPr="00EF4929">
          <w:rPr>
            <w:i/>
            <w:sz w:val="18"/>
          </w:rPr>
          <w:t>Source of image</w:t>
        </w:r>
        <w:r w:rsidRPr="00EF4929">
          <w:rPr>
            <w:sz w:val="18"/>
          </w:rPr>
          <w:t xml:space="preserve">: </w:t>
        </w:r>
      </w:ins>
      <w:ins w:id="1310" w:author="nick" w:date="2020-05-04T20:37:00Z">
        <w:r w:rsidRPr="000D1293">
          <w:rPr>
            <w:i/>
            <w:sz w:val="18"/>
          </w:rPr>
          <w:t>c</w:t>
        </w:r>
      </w:ins>
      <w:ins w:id="1311" w:author="nick" w:date="2020-05-04T20:36:00Z">
        <w:r w:rsidRPr="000D1293">
          <w:rPr>
            <w:i/>
            <w:sz w:val="18"/>
          </w:rPr>
          <w:t>ourtesy of BMW Group</w:t>
        </w:r>
      </w:ins>
    </w:p>
    <w:p w14:paraId="0BA08DB0" w14:textId="5FBA423B" w:rsidR="000B382F" w:rsidRPr="005C50FA" w:rsidRDefault="000B382F" w:rsidP="000B382F">
      <w:pPr>
        <w:pStyle w:val="Caption"/>
        <w:rPr>
          <w:color w:val="676F76"/>
          <w:sz w:val="21"/>
          <w:szCs w:val="21"/>
          <w:lang w:val="en" w:eastAsia="en-US"/>
        </w:rPr>
      </w:pPr>
      <w:bookmarkStart w:id="1312" w:name="_Toc39880690"/>
      <w:r>
        <w:t xml:space="preserve">Figure </w:t>
      </w:r>
      <w:r>
        <w:fldChar w:fldCharType="begin"/>
      </w:r>
      <w:r>
        <w:instrText xml:space="preserve"> SEQ Figure \* ARABIC </w:instrText>
      </w:r>
      <w:r>
        <w:fldChar w:fldCharType="separate"/>
      </w:r>
      <w:r w:rsidR="00A2710C">
        <w:rPr>
          <w:noProof/>
        </w:rPr>
        <w:t>43</w:t>
      </w:r>
      <w:r>
        <w:fldChar w:fldCharType="end"/>
      </w:r>
      <w:r>
        <w:t>: Process of Rotation Joining (ROTAV)</w:t>
      </w:r>
      <w:bookmarkEnd w:id="1312"/>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9"/>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ins w:id="1313" w:author="nick" w:date="2020-05-04T20:37:00Z">
        <w:r w:rsidR="000D1293" w:rsidRPr="000D1293">
          <w:rPr>
            <w:i/>
            <w:sz w:val="18"/>
          </w:rPr>
          <w:t>c</w:t>
        </w:r>
      </w:ins>
      <w:ins w:id="1314" w:author="nick" w:date="2020-05-04T20:36:00Z">
        <w:r w:rsidR="000D1293" w:rsidRPr="000D1293">
          <w:rPr>
            <w:i/>
            <w:sz w:val="18"/>
          </w:rPr>
          <w:t>ourtesy of BMW Group</w:t>
        </w:r>
      </w:ins>
    </w:p>
    <w:p w14:paraId="1760A683" w14:textId="3ADE6D63" w:rsidR="000B382F" w:rsidRDefault="000B382F" w:rsidP="000B382F">
      <w:pPr>
        <w:pStyle w:val="Caption"/>
      </w:pPr>
      <w:bookmarkStart w:id="1315" w:name="_Toc39880691"/>
      <w:r>
        <w:t xml:space="preserve">Figure </w:t>
      </w:r>
      <w:r>
        <w:fldChar w:fldCharType="begin"/>
      </w:r>
      <w:r>
        <w:instrText xml:space="preserve"> SEQ Figure \* ARABIC </w:instrText>
      </w:r>
      <w:r>
        <w:fldChar w:fldCharType="separate"/>
      </w:r>
      <w:r w:rsidR="00A2710C">
        <w:rPr>
          <w:noProof/>
        </w:rPr>
        <w:t>44</w:t>
      </w:r>
      <w:r>
        <w:fldChar w:fldCharType="end"/>
      </w:r>
      <w:r>
        <w:t>: ROTAV connecting aluminum and steel sheets</w:t>
      </w:r>
      <w:bookmarkEnd w:id="131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Paragraph"/>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Paragraph"/>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Paragraph"/>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Paragraph"/>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3C8D1E71" w:rsidR="000B382F" w:rsidRDefault="000B382F" w:rsidP="000B382F">
      <w:pPr>
        <w:pStyle w:val="Caption"/>
        <w:spacing w:before="120"/>
        <w:rPr>
          <w:rFonts w:cs="Calibri"/>
          <w:szCs w:val="22"/>
          <w:lang w:eastAsia="en-GB"/>
        </w:rPr>
      </w:pPr>
      <w:bookmarkStart w:id="1316" w:name="_Toc39880807"/>
      <w:r>
        <w:t xml:space="preserve">Table </w:t>
      </w:r>
      <w:r w:rsidR="00ED469A">
        <w:fldChar w:fldCharType="begin"/>
      </w:r>
      <w:r w:rsidR="00ED469A">
        <w:instrText xml:space="preserve"> SEQ Table \* ARABIC </w:instrText>
      </w:r>
      <w:r w:rsidR="00ED469A">
        <w:fldChar w:fldCharType="separate"/>
      </w:r>
      <w:r w:rsidR="00A2710C">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16"/>
    </w:p>
    <w:p w14:paraId="74DE359C" w14:textId="22B5C158" w:rsidR="000B382F" w:rsidRDefault="000B382F" w:rsidP="000B382F">
      <w:pPr>
        <w:pStyle w:val="ListParagraph"/>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Paragraph"/>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Paragraph"/>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03"/>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1317" w:name="_Toc428537246"/>
      <w:bookmarkStart w:id="1318" w:name="_Toc428969565"/>
      <w:bookmarkStart w:id="1319" w:name="_Toc429052956"/>
      <w:bookmarkStart w:id="1320" w:name="_Toc428537247"/>
      <w:bookmarkStart w:id="1321" w:name="_Toc428965632"/>
      <w:bookmarkStart w:id="1322" w:name="_Toc428969566"/>
      <w:bookmarkStart w:id="1323" w:name="_Toc429052957"/>
      <w:bookmarkStart w:id="1324" w:name="_Toc428456280"/>
      <w:bookmarkStart w:id="1325" w:name="_Toc428537248"/>
      <w:bookmarkStart w:id="1326" w:name="_Toc428969567"/>
      <w:bookmarkStart w:id="1327" w:name="_Toc429052958"/>
      <w:bookmarkStart w:id="1328" w:name="_Toc338938901"/>
      <w:bookmarkStart w:id="1329" w:name="_Toc338939097"/>
      <w:bookmarkStart w:id="1330" w:name="_Toc3556997"/>
      <w:bookmarkStart w:id="1331" w:name="_Toc34747247"/>
      <w:bookmarkStart w:id="1332" w:name="_Toc39880564"/>
      <w:bookmarkEnd w:id="1317"/>
      <w:bookmarkEnd w:id="1318"/>
      <w:bookmarkEnd w:id="1319"/>
      <w:bookmarkEnd w:id="1320"/>
      <w:bookmarkEnd w:id="1321"/>
      <w:bookmarkEnd w:id="1322"/>
      <w:bookmarkEnd w:id="1323"/>
      <w:bookmarkEnd w:id="1324"/>
      <w:bookmarkEnd w:id="1325"/>
      <w:bookmarkEnd w:id="1326"/>
      <w:bookmarkEnd w:id="1327"/>
      <w:r w:rsidRPr="007055D9">
        <w:lastRenderedPageBreak/>
        <w:t>1D connections</w:t>
      </w:r>
      <w:bookmarkEnd w:id="1328"/>
      <w:bookmarkEnd w:id="1329"/>
      <w:bookmarkEnd w:id="1330"/>
      <w:bookmarkEnd w:id="1331"/>
      <w:bookmarkEnd w:id="1332"/>
    </w:p>
    <w:p w14:paraId="4A529AC5" w14:textId="77777777" w:rsidR="00911496" w:rsidRDefault="00246BE4" w:rsidP="00246BE4">
      <w:pPr>
        <w:pStyle w:val="Heading2"/>
      </w:pPr>
      <w:bookmarkStart w:id="1333" w:name="_Toc3556998"/>
      <w:bookmarkStart w:id="1334" w:name="_Toc34747248"/>
      <w:bookmarkStart w:id="1335" w:name="_Toc39880565"/>
      <w:bookmarkStart w:id="1336" w:name="_Toc338938902"/>
      <w:bookmarkStart w:id="1337" w:name="_Toc338939098"/>
      <w:r w:rsidRPr="00246BE4">
        <w:t>Generic Definitions</w:t>
      </w:r>
      <w:bookmarkEnd w:id="1333"/>
      <w:bookmarkEnd w:id="1334"/>
      <w:bookmarkEnd w:id="1335"/>
    </w:p>
    <w:p w14:paraId="5E086748" w14:textId="77777777" w:rsidR="007D6B05" w:rsidRDefault="007D6B05" w:rsidP="00327322">
      <w:pPr>
        <w:pStyle w:val="Heading3"/>
      </w:pPr>
      <w:bookmarkStart w:id="1338" w:name="_Toc3556999"/>
      <w:bookmarkStart w:id="1339" w:name="_Toc34747249"/>
      <w:bookmarkStart w:id="1340" w:name="_Toc39880566"/>
      <w:r>
        <w:t>Identification</w:t>
      </w:r>
      <w:bookmarkEnd w:id="1338"/>
      <w:bookmarkEnd w:id="1339"/>
      <w:bookmarkEnd w:id="1340"/>
    </w:p>
    <w:p w14:paraId="036F2EB2" w14:textId="7DFF02D9"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A2710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341" w:name="_Ref414571413"/>
      <w:bookmarkStart w:id="1342" w:name="_Ref429050458"/>
      <w:bookmarkStart w:id="1343" w:name="_Toc3557000"/>
      <w:bookmarkStart w:id="1344" w:name="_Toc34747250"/>
      <w:bookmarkStart w:id="1345" w:name="_Toc39880567"/>
      <w:r w:rsidRPr="007055D9">
        <w:t>L</w:t>
      </w:r>
      <w:bookmarkEnd w:id="1341"/>
      <w:r w:rsidR="00246BE4">
        <w:t>ocation</w:t>
      </w:r>
      <w:bookmarkEnd w:id="1342"/>
      <w:bookmarkEnd w:id="1343"/>
      <w:bookmarkEnd w:id="1344"/>
      <w:bookmarkEnd w:id="134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735B12D"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xml:space="preserve">Figure </w:t>
      </w:r>
      <w:r w:rsidR="00A2710C" w:rsidRPr="00A2710C">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A2710C" w:rsidRPr="00A2710C">
        <w:rPr>
          <w:b w:val="0"/>
          <w:i w:val="0"/>
          <w:sz w:val="22"/>
          <w:szCs w:val="22"/>
        </w:rPr>
        <w:t>: Weld Line Changing</w:t>
      </w:r>
      <w:r w:rsidR="00A2710C" w:rsidRPr="00A2710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9976F53" w:rsidR="00A66652" w:rsidRDefault="00A66652" w:rsidP="00A66652">
      <w:pPr>
        <w:pStyle w:val="Caption"/>
        <w:spacing w:before="120"/>
      </w:pPr>
      <w:bookmarkStart w:id="1346" w:name="_Toc3566481"/>
      <w:bookmarkStart w:id="1347" w:name="_Toc34747482"/>
      <w:bookmarkStart w:id="1348" w:name="_Toc39880808"/>
      <w:r>
        <w:t xml:space="preserve">Table </w:t>
      </w:r>
      <w:r w:rsidR="00ED469A">
        <w:fldChar w:fldCharType="begin"/>
      </w:r>
      <w:r w:rsidR="00ED469A">
        <w:instrText xml:space="preserve"> SEQ Table \* ARABIC </w:instrText>
      </w:r>
      <w:r w:rsidR="00ED469A">
        <w:fldChar w:fldCharType="separate"/>
      </w:r>
      <w:r w:rsidR="00A2710C">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46"/>
      <w:bookmarkEnd w:id="1347"/>
      <w:bookmarkEnd w:id="1348"/>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5D96ED9" w:rsidR="007D6B05" w:rsidRDefault="007D6B05" w:rsidP="007D6B05">
      <w:pPr>
        <w:pStyle w:val="Caption"/>
        <w:spacing w:before="120"/>
      </w:pPr>
      <w:bookmarkStart w:id="1349" w:name="_Toc3566482"/>
      <w:bookmarkStart w:id="1350" w:name="_Toc34747483"/>
      <w:bookmarkStart w:id="1351" w:name="_Toc39880809"/>
      <w:r>
        <w:t xml:space="preserve">Table </w:t>
      </w:r>
      <w:r w:rsidR="00ED469A">
        <w:fldChar w:fldCharType="begin"/>
      </w:r>
      <w:r w:rsidR="00ED469A">
        <w:instrText xml:space="preserve"> SEQ Table \* ARABIC </w:instrText>
      </w:r>
      <w:r w:rsidR="00ED469A">
        <w:fldChar w:fldCharType="separate"/>
      </w:r>
      <w:r w:rsidR="00A2710C">
        <w:rPr>
          <w:noProof/>
        </w:rPr>
        <w:t>78</w:t>
      </w:r>
      <w:r w:rsidR="00ED469A">
        <w:fldChar w:fldCharType="end"/>
      </w:r>
      <w:r>
        <w:t xml:space="preserve">: Nested elements of </w:t>
      </w:r>
      <w:r w:rsidRPr="00837116">
        <w:rPr>
          <w:rStyle w:val="elementdeftypeChar"/>
          <w:b/>
        </w:rPr>
        <w:t>&lt;loc_list&gt;</w:t>
      </w:r>
      <w:bookmarkEnd w:id="1349"/>
      <w:bookmarkEnd w:id="1350"/>
      <w:bookmarkEnd w:id="1351"/>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93458D7" w:rsidR="007D6B05" w:rsidRDefault="007D6B05" w:rsidP="007D6B05">
      <w:pPr>
        <w:pStyle w:val="Caption"/>
        <w:spacing w:before="120"/>
      </w:pPr>
      <w:bookmarkStart w:id="1352" w:name="_Toc3566483"/>
      <w:bookmarkStart w:id="1353" w:name="_Toc34747484"/>
      <w:bookmarkStart w:id="1354" w:name="_Toc39880810"/>
      <w:r>
        <w:t xml:space="preserve">Table </w:t>
      </w:r>
      <w:r w:rsidR="00ED469A">
        <w:fldChar w:fldCharType="begin"/>
      </w:r>
      <w:r w:rsidR="00ED469A">
        <w:instrText xml:space="preserve"> SEQ Table \* ARABIC </w:instrText>
      </w:r>
      <w:r w:rsidR="00ED469A">
        <w:fldChar w:fldCharType="separate"/>
      </w:r>
      <w:r w:rsidR="00A2710C">
        <w:rPr>
          <w:noProof/>
        </w:rPr>
        <w:t>79</w:t>
      </w:r>
      <w:r w:rsidR="00ED469A">
        <w:fldChar w:fldCharType="end"/>
      </w:r>
      <w:r>
        <w:t xml:space="preserve">: Attributes of element </w:t>
      </w:r>
      <w:r w:rsidRPr="003E46C4">
        <w:rPr>
          <w:rStyle w:val="elementdeftypeChar"/>
          <w:b/>
        </w:rPr>
        <w:t>&lt;loc/&gt;</w:t>
      </w:r>
      <w:bookmarkEnd w:id="1352"/>
      <w:bookmarkEnd w:id="1353"/>
      <w:bookmarkEnd w:id="135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355" w:name="_Toc3557001"/>
      <w:bookmarkStart w:id="1356" w:name="_Toc34747251"/>
      <w:bookmarkStart w:id="1357" w:name="_Toc39880568"/>
      <w:r>
        <w:t>Type Specification</w:t>
      </w:r>
      <w:bookmarkEnd w:id="1355"/>
      <w:bookmarkEnd w:id="1356"/>
      <w:bookmarkEnd w:id="135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FC3C8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A2710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3834CA4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45AAC203" w14:textId="7E6C8A68" w:rsidR="00246BE4" w:rsidRPr="003038C9" w:rsidRDefault="00246BE4" w:rsidP="00246BE4">
      <w:pPr>
        <w:pStyle w:val="Caption"/>
        <w:spacing w:before="120"/>
        <w:rPr>
          <w:lang w:eastAsia="x-none"/>
        </w:rPr>
      </w:pPr>
      <w:bookmarkStart w:id="1358" w:name="_Toc3566484"/>
      <w:bookmarkStart w:id="1359" w:name="_Toc34747485"/>
      <w:bookmarkStart w:id="1360" w:name="_Toc39880811"/>
      <w:r>
        <w:t xml:space="preserve">Table </w:t>
      </w:r>
      <w:r w:rsidR="00ED469A">
        <w:fldChar w:fldCharType="begin"/>
      </w:r>
      <w:r w:rsidR="00ED469A">
        <w:instrText xml:space="preserve"> SEQ Table \* ARABIC </w:instrText>
      </w:r>
      <w:r w:rsidR="00ED469A">
        <w:fldChar w:fldCharType="separate"/>
      </w:r>
      <w:r w:rsidR="00A2710C">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58"/>
      <w:bookmarkEnd w:id="1359"/>
      <w:bookmarkEnd w:id="136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61" w:name="_Toc3557002"/>
      <w:bookmarkStart w:id="1362" w:name="_Toc34747252"/>
      <w:bookmarkStart w:id="1363" w:name="_Toc39880569"/>
      <w:r w:rsidRPr="007055D9">
        <w:t>Seam Weld</w:t>
      </w:r>
      <w:bookmarkEnd w:id="393"/>
      <w:r w:rsidR="007F0EFE" w:rsidRPr="007055D9">
        <w:t>s</w:t>
      </w:r>
      <w:bookmarkEnd w:id="1336"/>
      <w:bookmarkEnd w:id="1337"/>
      <w:bookmarkEnd w:id="1361"/>
      <w:bookmarkEnd w:id="1362"/>
      <w:bookmarkEnd w:id="1363"/>
    </w:p>
    <w:p w14:paraId="57ED57DC" w14:textId="77777777" w:rsidR="00255787" w:rsidRPr="007055D9" w:rsidRDefault="00C6435A" w:rsidP="00327322">
      <w:pPr>
        <w:pStyle w:val="Heading3"/>
      </w:pPr>
      <w:bookmarkStart w:id="1364" w:name="_Toc338938903"/>
      <w:bookmarkStart w:id="1365" w:name="_Toc338939099"/>
      <w:bookmarkStart w:id="1366" w:name="_Toc3557003"/>
      <w:bookmarkStart w:id="1367" w:name="_Toc34747253"/>
      <w:bookmarkStart w:id="1368" w:name="_Toc39880570"/>
      <w:r w:rsidRPr="007055D9">
        <w:t>Description and M</w:t>
      </w:r>
      <w:r w:rsidR="007F0EFE" w:rsidRPr="007055D9">
        <w:t>odeling Parameters</w:t>
      </w:r>
      <w:bookmarkEnd w:id="394"/>
      <w:bookmarkEnd w:id="1364"/>
      <w:bookmarkEnd w:id="1365"/>
      <w:bookmarkEnd w:id="1366"/>
      <w:bookmarkEnd w:id="1367"/>
      <w:bookmarkEnd w:id="136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06D1F8C" w:rsidR="00427E0E" w:rsidRPr="007055D9" w:rsidRDefault="00CB7118" w:rsidP="002E1524">
      <w:pPr>
        <w:pStyle w:val="Caption"/>
        <w:spacing w:before="120"/>
      </w:pPr>
      <w:bookmarkStart w:id="1369" w:name="_Ref428965482"/>
      <w:bookmarkStart w:id="1370" w:name="_Toc3557120"/>
      <w:bookmarkStart w:id="1371" w:name="_Toc34747371"/>
      <w:bookmarkStart w:id="1372" w:name="_Toc39880692"/>
      <w:r w:rsidRPr="007055D9">
        <w:t xml:space="preserve">Figure </w:t>
      </w:r>
      <w:r w:rsidR="00406B64">
        <w:fldChar w:fldCharType="begin"/>
      </w:r>
      <w:r w:rsidR="00406B64">
        <w:instrText xml:space="preserve"> SEQ Figure \* ARABIC </w:instrText>
      </w:r>
      <w:r w:rsidR="00406B64">
        <w:fldChar w:fldCharType="separate"/>
      </w:r>
      <w:r w:rsidR="00A2710C">
        <w:rPr>
          <w:noProof/>
        </w:rPr>
        <w:t>45</w:t>
      </w:r>
      <w:r w:rsidR="00406B64">
        <w:fldChar w:fldCharType="end"/>
      </w:r>
      <w:bookmarkStart w:id="1373" w:name="_Ref428965475"/>
      <w:bookmarkEnd w:id="1369"/>
      <w:r w:rsidRPr="007055D9">
        <w:t>: Weld Line Changing</w:t>
      </w:r>
      <w:r w:rsidRPr="007055D9">
        <w:rPr>
          <w:noProof/>
        </w:rPr>
        <w:t xml:space="preserve"> from Y-Joint to Overlap-Joint</w:t>
      </w:r>
      <w:bookmarkEnd w:id="1370"/>
      <w:bookmarkEnd w:id="1371"/>
      <w:bookmarkEnd w:id="1372"/>
      <w:bookmarkEnd w:id="137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A76ADE9" w:rsidR="003F601A" w:rsidRDefault="003F601A" w:rsidP="003F601A">
      <w:pPr>
        <w:pStyle w:val="Caption"/>
      </w:pPr>
      <w:bookmarkStart w:id="1374" w:name="_Toc3557121"/>
      <w:bookmarkStart w:id="1375" w:name="_Toc34747372"/>
      <w:bookmarkStart w:id="1376" w:name="_Toc39880693"/>
      <w:r w:rsidRPr="00E24A0B">
        <w:t xml:space="preserve">Figure </w:t>
      </w:r>
      <w:r w:rsidRPr="00E24A0B">
        <w:fldChar w:fldCharType="begin"/>
      </w:r>
      <w:r w:rsidRPr="00E24A0B">
        <w:instrText xml:space="preserve"> SEQ Figure \* ARABIC </w:instrText>
      </w:r>
      <w:r w:rsidRPr="00E24A0B">
        <w:fldChar w:fldCharType="separate"/>
      </w:r>
      <w:r w:rsidR="00A2710C">
        <w:rPr>
          <w:noProof/>
        </w:rPr>
        <w:t>46</w:t>
      </w:r>
      <w:r w:rsidRPr="00E24A0B">
        <w:fldChar w:fldCharType="end"/>
      </w:r>
      <w:r w:rsidRPr="00E24A0B">
        <w:t>: Longitudinal stiffener, top view</w:t>
      </w:r>
      <w:bookmarkEnd w:id="1374"/>
      <w:bookmarkEnd w:id="1375"/>
      <w:bookmarkEnd w:id="1376"/>
    </w:p>
    <w:p w14:paraId="3BF7FBF4" w14:textId="3A651D60"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del w:id="1377" w:author="nick" w:date="2020-05-31T15:09:00Z">
        <w:r w:rsidR="007F7C2D" w:rsidDel="007B24B1">
          <w:rPr>
            <w:rFonts w:cs="Calibri"/>
            <w:szCs w:val="22"/>
            <w:lang w:eastAsia="en-GB"/>
          </w:rPr>
          <w:delText>3</w:delText>
        </w:r>
        <w:r w:rsidDel="007B24B1">
          <w:rPr>
            <w:rFonts w:cs="Calibri"/>
            <w:szCs w:val="22"/>
            <w:lang w:eastAsia="en-GB"/>
          </w:rPr>
          <w:delText>.</w:delText>
        </w:r>
        <w:r w:rsidR="007F7C2D" w:rsidDel="007B24B1">
          <w:rPr>
            <w:rFonts w:cs="Calibri"/>
            <w:szCs w:val="22"/>
            <w:lang w:eastAsia="en-GB"/>
          </w:rPr>
          <w:delText>0</w:delText>
        </w:r>
      </w:del>
      <w:ins w:id="1378" w:author="nick" w:date="2020-05-31T15:09:00Z">
        <w:r w:rsidR="007B24B1">
          <w:rPr>
            <w:rFonts w:cs="Calibri"/>
            <w:szCs w:val="22"/>
            <w:lang w:eastAsia="en-GB"/>
          </w:rPr>
          <w:t>3.1</w:t>
        </w:r>
      </w:ins>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379" w:name="_Toc288196463"/>
      <w:bookmarkStart w:id="1380" w:name="_Toc288200761"/>
      <w:bookmarkStart w:id="1381" w:name="_Toc338938907"/>
      <w:bookmarkStart w:id="1382" w:name="_Toc338939104"/>
      <w:bookmarkStart w:id="1383" w:name="_Toc3557004"/>
      <w:bookmarkStart w:id="1384" w:name="_Toc34747254"/>
      <w:bookmarkStart w:id="1385" w:name="_Toc39880571"/>
      <w:bookmarkStart w:id="1386" w:name="_Toc288196487"/>
      <w:bookmarkStart w:id="1387" w:name="_Toc288200789"/>
      <w:bookmarkStart w:id="1388" w:name="_Toc338938910"/>
      <w:bookmarkStart w:id="1389" w:name="_Toc338939129"/>
      <w:r w:rsidRPr="007055D9">
        <w:t>Seam Weld</w:t>
      </w:r>
      <w:r w:rsidR="0006113C" w:rsidRPr="007055D9">
        <w:t xml:space="preserve"> Definition</w:t>
      </w:r>
      <w:bookmarkEnd w:id="1379"/>
      <w:bookmarkEnd w:id="1380"/>
      <w:bookmarkEnd w:id="1381"/>
      <w:bookmarkEnd w:id="1382"/>
      <w:r w:rsidR="0006113C" w:rsidRPr="007055D9">
        <w:t xml:space="preserve"> Overview</w:t>
      </w:r>
      <w:bookmarkEnd w:id="1383"/>
      <w:bookmarkEnd w:id="1384"/>
      <w:bookmarkEnd w:id="138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6EEAE713" w:rsidR="0006113C" w:rsidRPr="00EB74AE" w:rsidRDefault="00EB74AE" w:rsidP="00EB74AE">
      <w:pPr>
        <w:pStyle w:val="Caption"/>
      </w:pPr>
      <w:bookmarkStart w:id="1390" w:name="_Toc3557122"/>
      <w:bookmarkStart w:id="1391" w:name="_Toc34747373"/>
      <w:bookmarkStart w:id="1392" w:name="_Toc39880694"/>
      <w:r>
        <w:t xml:space="preserve">Figure </w:t>
      </w:r>
      <w:r>
        <w:fldChar w:fldCharType="begin"/>
      </w:r>
      <w:r>
        <w:instrText xml:space="preserve"> SEQ Figure \* ARABIC </w:instrText>
      </w:r>
      <w:r>
        <w:fldChar w:fldCharType="separate"/>
      </w:r>
      <w:r w:rsidR="00A2710C">
        <w:rPr>
          <w:noProof/>
        </w:rPr>
        <w:t>47</w:t>
      </w:r>
      <w:r>
        <w:fldChar w:fldCharType="end"/>
      </w:r>
      <w:r w:rsidR="00AF3023" w:rsidRPr="00EB74AE">
        <w:t>: Seam weld types and attributes</w:t>
      </w:r>
      <w:bookmarkEnd w:id="1390"/>
      <w:bookmarkEnd w:id="1391"/>
      <w:bookmarkEnd w:id="1392"/>
    </w:p>
    <w:p w14:paraId="7F783786" w14:textId="77777777" w:rsidR="0006113C" w:rsidRPr="007055D9" w:rsidRDefault="0006113C" w:rsidP="00327322">
      <w:pPr>
        <w:pStyle w:val="Heading3"/>
      </w:pPr>
      <w:bookmarkStart w:id="1393" w:name="_Toc3557005"/>
      <w:bookmarkStart w:id="1394" w:name="_Toc34747255"/>
      <w:bookmarkStart w:id="1395" w:name="_Toc39880572"/>
      <w:r w:rsidRPr="007055D9">
        <w:lastRenderedPageBreak/>
        <w:t>Specific XML Realization</w:t>
      </w:r>
      <w:bookmarkEnd w:id="1393"/>
      <w:bookmarkEnd w:id="1394"/>
      <w:bookmarkEnd w:id="139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96" w:name="XMLStructureSeamWelds"/>
      <w:bookmarkEnd w:id="139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71049C2" w:rsidR="002A57F0" w:rsidRPr="002A57F0" w:rsidRDefault="002A57F0" w:rsidP="002A57F0">
      <w:pPr>
        <w:pStyle w:val="Caption"/>
      </w:pPr>
      <w:bookmarkStart w:id="1397" w:name="_Toc3557123"/>
      <w:bookmarkStart w:id="1398" w:name="_Toc34747374"/>
      <w:bookmarkStart w:id="1399" w:name="_Toc39880695"/>
      <w:r>
        <w:t xml:space="preserve">Figure </w:t>
      </w:r>
      <w:r>
        <w:fldChar w:fldCharType="begin"/>
      </w:r>
      <w:r>
        <w:instrText xml:space="preserve"> SEQ Figure \* ARABIC </w:instrText>
      </w:r>
      <w:r>
        <w:fldChar w:fldCharType="separate"/>
      </w:r>
      <w:r w:rsidR="00A2710C">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97"/>
      <w:bookmarkEnd w:id="1398"/>
      <w:bookmarkEnd w:id="1399"/>
    </w:p>
    <w:p w14:paraId="7AB87473" w14:textId="77777777" w:rsidR="00843EED" w:rsidRPr="007055D9" w:rsidRDefault="00843EED" w:rsidP="00327322">
      <w:pPr>
        <w:pStyle w:val="Heading3"/>
        <w:tabs>
          <w:tab w:val="clear" w:pos="720"/>
        </w:tabs>
      </w:pPr>
      <w:bookmarkStart w:id="1400" w:name="_Toc3557006"/>
      <w:bookmarkStart w:id="1401" w:name="_Toc34747256"/>
      <w:bookmarkStart w:id="1402" w:name="_Toc39880573"/>
      <w:r w:rsidRPr="007055D9">
        <w:t>Generic Seam Weld Definition</w:t>
      </w:r>
      <w:bookmarkEnd w:id="1386"/>
      <w:bookmarkEnd w:id="1387"/>
      <w:bookmarkEnd w:id="1388"/>
      <w:bookmarkEnd w:id="1389"/>
      <w:bookmarkEnd w:id="1400"/>
      <w:bookmarkEnd w:id="1401"/>
      <w:bookmarkEnd w:id="1402"/>
    </w:p>
    <w:p w14:paraId="1158557E" w14:textId="77777777" w:rsidR="008C58F6" w:rsidRPr="007055D9" w:rsidRDefault="008C58F6" w:rsidP="008C58F6">
      <w:pPr>
        <w:pStyle w:val="Heading4"/>
      </w:pPr>
      <w:bookmarkStart w:id="1403" w:name="_Toc3557007"/>
      <w:bookmarkStart w:id="1404" w:name="_Toc34747257"/>
      <w:bookmarkStart w:id="1405" w:name="_Toc39880574"/>
      <w:r w:rsidRPr="007055D9">
        <w:t>Identification</w:t>
      </w:r>
      <w:bookmarkEnd w:id="1403"/>
      <w:bookmarkEnd w:id="1404"/>
      <w:bookmarkEnd w:id="140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B2398E3"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A2710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CB8462A" w:rsidR="00B350C5" w:rsidRDefault="00B350C5" w:rsidP="00B350C5">
      <w:pPr>
        <w:pStyle w:val="Caption"/>
        <w:spacing w:before="120"/>
      </w:pPr>
      <w:bookmarkStart w:id="1406" w:name="_Toc3566485"/>
      <w:bookmarkStart w:id="1407" w:name="_Toc34747486"/>
      <w:bookmarkStart w:id="1408" w:name="_Toc39880812"/>
      <w:r>
        <w:t xml:space="preserve">Table </w:t>
      </w:r>
      <w:r w:rsidR="00ED469A">
        <w:fldChar w:fldCharType="begin"/>
      </w:r>
      <w:r w:rsidR="00ED469A">
        <w:instrText xml:space="preserve"> SEQ Table \* ARABIC </w:instrText>
      </w:r>
      <w:r w:rsidR="00ED469A">
        <w:fldChar w:fldCharType="separate"/>
      </w:r>
      <w:r w:rsidR="00A2710C">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06"/>
      <w:bookmarkEnd w:id="1407"/>
      <w:bookmarkEnd w:id="1408"/>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409" w:name="_Ref414571756"/>
      <w:bookmarkStart w:id="1410" w:name="_Toc3557008"/>
      <w:bookmarkStart w:id="1411" w:name="_Toc34747258"/>
      <w:bookmarkStart w:id="1412" w:name="_Toc39880575"/>
      <w:r w:rsidRPr="007055D9">
        <w:lastRenderedPageBreak/>
        <w:t>Type</w:t>
      </w:r>
      <w:r w:rsidR="008C58F6" w:rsidRPr="007055D9">
        <w:t xml:space="preserve"> Specification</w:t>
      </w:r>
      <w:bookmarkEnd w:id="1409"/>
      <w:bookmarkEnd w:id="1410"/>
      <w:bookmarkEnd w:id="1411"/>
      <w:bookmarkEnd w:id="141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DAC9BE8" w:rsidR="004C0DD3" w:rsidRDefault="004C0DD3" w:rsidP="003E46C4">
      <w:pPr>
        <w:pStyle w:val="Caption"/>
        <w:spacing w:before="120"/>
      </w:pPr>
      <w:bookmarkStart w:id="1413" w:name="_Toc3566486"/>
      <w:bookmarkStart w:id="1414" w:name="_Toc34747487"/>
      <w:bookmarkStart w:id="1415" w:name="_Toc39880813"/>
      <w:bookmarkStart w:id="1416" w:name="_Toc338939134"/>
      <w:bookmarkStart w:id="1417" w:name="_Toc288196488"/>
      <w:bookmarkStart w:id="1418" w:name="_Toc288200790"/>
      <w:bookmarkStart w:id="1419" w:name="_Toc338939130"/>
      <w:r>
        <w:t xml:space="preserve">Table </w:t>
      </w:r>
      <w:r w:rsidR="00ED469A">
        <w:fldChar w:fldCharType="begin"/>
      </w:r>
      <w:r w:rsidR="00ED469A">
        <w:instrText xml:space="preserve"> SEQ Table \* ARABIC </w:instrText>
      </w:r>
      <w:r w:rsidR="00ED469A">
        <w:fldChar w:fldCharType="separate"/>
      </w:r>
      <w:r w:rsidR="00A2710C">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13"/>
      <w:bookmarkEnd w:id="1414"/>
      <w:bookmarkEnd w:id="141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41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420" w:name="_Toc288196490"/>
      <w:bookmarkStart w:id="1421" w:name="_Toc288200792"/>
      <w:bookmarkStart w:id="1422" w:name="_Toc338939132"/>
      <w:bookmarkStart w:id="1423" w:name="_Toc288196468"/>
      <w:bookmarkStart w:id="1424" w:name="_Toc288200771"/>
      <w:bookmarkStart w:id="1425" w:name="_Toc338938904"/>
      <w:bookmarkStart w:id="1426" w:name="_Toc338939100"/>
      <w:bookmarkEnd w:id="1417"/>
      <w:bookmarkEnd w:id="1418"/>
      <w:bookmarkEnd w:id="141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6451BA83" w:rsidR="00FD441C" w:rsidRDefault="00FD441C" w:rsidP="003E46C4">
      <w:pPr>
        <w:pStyle w:val="Caption"/>
        <w:spacing w:before="120"/>
      </w:pPr>
      <w:bookmarkStart w:id="1427" w:name="_Toc3566487"/>
      <w:bookmarkStart w:id="1428" w:name="_Toc34747488"/>
      <w:bookmarkStart w:id="1429" w:name="_Toc39880814"/>
      <w:r>
        <w:t xml:space="preserve">Table </w:t>
      </w:r>
      <w:r w:rsidR="00ED469A">
        <w:fldChar w:fldCharType="begin"/>
      </w:r>
      <w:r w:rsidR="00ED469A">
        <w:instrText xml:space="preserve"> SEQ Table \* ARABIC </w:instrText>
      </w:r>
      <w:r w:rsidR="00ED469A">
        <w:fldChar w:fldCharType="separate"/>
      </w:r>
      <w:r w:rsidR="00A2710C">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27"/>
      <w:bookmarkEnd w:id="1428"/>
      <w:bookmarkEnd w:id="142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0FBD7BCE" w:rsidR="006E6816" w:rsidRDefault="006E6816" w:rsidP="003E46C4">
      <w:pPr>
        <w:pStyle w:val="Caption"/>
        <w:spacing w:before="120"/>
      </w:pPr>
      <w:bookmarkStart w:id="1430" w:name="_Toc3566488"/>
      <w:bookmarkStart w:id="1431" w:name="_Toc34747489"/>
      <w:bookmarkStart w:id="1432" w:name="_Toc39880815"/>
      <w:r>
        <w:t xml:space="preserve">Table </w:t>
      </w:r>
      <w:r w:rsidR="00ED469A">
        <w:fldChar w:fldCharType="begin"/>
      </w:r>
      <w:r w:rsidR="00ED469A">
        <w:instrText xml:space="preserve"> SEQ Table \* ARABIC </w:instrText>
      </w:r>
      <w:r w:rsidR="00ED469A">
        <w:fldChar w:fldCharType="separate"/>
      </w:r>
      <w:r w:rsidR="00A2710C">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30"/>
      <w:bookmarkEnd w:id="1431"/>
      <w:bookmarkEnd w:id="143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33" w:name="_Toc288196493"/>
      <w:bookmarkStart w:id="143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35" w:name="GenericSeamWeldWeldPosition"/>
      <w:bookmarkStart w:id="1436" w:name="GenericSeamWelParameters"/>
      <w:bookmarkStart w:id="1437" w:name="GenericSeamWeldSubType"/>
      <w:bookmarkStart w:id="1438" w:name="GenericSeamWeldWeldingPosition"/>
      <w:bookmarkStart w:id="1439" w:name="_Toc3557009"/>
      <w:bookmarkStart w:id="1440" w:name="_Toc34747259"/>
      <w:bookmarkStart w:id="1441" w:name="_Toc39880576"/>
      <w:bookmarkStart w:id="1442" w:name="_Toc338938905"/>
      <w:bookmarkStart w:id="1443" w:name="_Toc338939101"/>
      <w:bookmarkStart w:id="1444" w:name="_Toc338939136"/>
      <w:bookmarkEnd w:id="1420"/>
      <w:bookmarkEnd w:id="1421"/>
      <w:bookmarkEnd w:id="1422"/>
      <w:bookmarkEnd w:id="1423"/>
      <w:bookmarkEnd w:id="1424"/>
      <w:bookmarkEnd w:id="1425"/>
      <w:bookmarkEnd w:id="1426"/>
      <w:bookmarkEnd w:id="1433"/>
      <w:bookmarkEnd w:id="1434"/>
      <w:bookmarkEnd w:id="1435"/>
      <w:bookmarkEnd w:id="1436"/>
      <w:bookmarkEnd w:id="1437"/>
      <w:bookmarkEnd w:id="1438"/>
      <w:r>
        <w:t>W</w:t>
      </w:r>
      <w:r w:rsidR="00433A07">
        <w:t>eld Position and Sheet Metal Parameters</w:t>
      </w:r>
      <w:bookmarkEnd w:id="1439"/>
      <w:bookmarkEnd w:id="1440"/>
      <w:bookmarkEnd w:id="144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1051A80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A2710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A2710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7331FFF" w:rsidR="00433A07" w:rsidRPr="007055D9" w:rsidRDefault="00433A07" w:rsidP="00433A07">
      <w:pPr>
        <w:pStyle w:val="Caption"/>
      </w:pPr>
      <w:bookmarkStart w:id="1445" w:name="_Ref397587838"/>
      <w:bookmarkStart w:id="1446" w:name="_Toc3557124"/>
      <w:bookmarkStart w:id="1447" w:name="_Toc34747375"/>
      <w:bookmarkStart w:id="1448" w:name="_Toc39880696"/>
      <w:r w:rsidRPr="007055D9">
        <w:t xml:space="preserve">Figure </w:t>
      </w:r>
      <w:r w:rsidR="00406B64">
        <w:fldChar w:fldCharType="begin"/>
      </w:r>
      <w:r w:rsidR="00406B64">
        <w:instrText xml:space="preserve"> SEQ Figure \* ARABIC </w:instrText>
      </w:r>
      <w:r w:rsidR="00406B64">
        <w:fldChar w:fldCharType="separate"/>
      </w:r>
      <w:r w:rsidR="00A2710C">
        <w:rPr>
          <w:noProof/>
        </w:rPr>
        <w:t>49</w:t>
      </w:r>
      <w:r w:rsidR="00406B64">
        <w:fldChar w:fldCharType="end"/>
      </w:r>
      <w:bookmarkEnd w:id="1445"/>
      <w:r w:rsidRPr="007055D9">
        <w:t xml:space="preserve">: Sheet Parameters vs. </w:t>
      </w:r>
      <w:r w:rsidRPr="007055D9">
        <w:rPr>
          <w:noProof/>
        </w:rPr>
        <w:t xml:space="preserve"> Weld Position Parameters</w:t>
      </w:r>
      <w:bookmarkEnd w:id="1446"/>
      <w:bookmarkEnd w:id="1447"/>
      <w:bookmarkEnd w:id="1448"/>
    </w:p>
    <w:p w14:paraId="7C8D9624" w14:textId="77777777" w:rsidR="000E5FC5" w:rsidRDefault="000E5FC5" w:rsidP="00433A07">
      <w:pPr>
        <w:pStyle w:val="Heading4"/>
        <w:numPr>
          <w:ilvl w:val="4"/>
          <w:numId w:val="1"/>
        </w:numPr>
        <w:ind w:left="1009" w:hanging="1009"/>
      </w:pPr>
      <w:bookmarkStart w:id="1449" w:name="_Toc3557010"/>
      <w:bookmarkStart w:id="1450" w:name="_Toc34747260"/>
      <w:bookmarkStart w:id="1451" w:name="_Toc39880577"/>
      <w:bookmarkStart w:id="1452" w:name="_Ref397525982"/>
      <w:r w:rsidRPr="007055D9">
        <w:t>Parameters Assigned to a Specific Sheet of the Flange</w:t>
      </w:r>
      <w:bookmarkEnd w:id="1449"/>
      <w:bookmarkEnd w:id="1450"/>
      <w:bookmarkEnd w:id="1451"/>
      <w:r w:rsidRPr="007055D9">
        <w:t xml:space="preserve"> </w:t>
      </w:r>
      <w:bookmarkEnd w:id="1452"/>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CE30A0E" w:rsidR="00825ABB" w:rsidRDefault="00825ABB" w:rsidP="0035512A">
      <w:pPr>
        <w:pStyle w:val="Caption"/>
        <w:spacing w:before="120"/>
      </w:pPr>
      <w:bookmarkStart w:id="1453" w:name="_Toc3566489"/>
      <w:bookmarkStart w:id="1454" w:name="_Toc34747490"/>
      <w:bookmarkStart w:id="1455" w:name="_Toc39880816"/>
      <w:r>
        <w:t xml:space="preserve">Table </w:t>
      </w:r>
      <w:r w:rsidR="00ED469A">
        <w:fldChar w:fldCharType="begin"/>
      </w:r>
      <w:r w:rsidR="00ED469A">
        <w:instrText xml:space="preserve"> SEQ Table \* ARABIC </w:instrText>
      </w:r>
      <w:r w:rsidR="00ED469A">
        <w:fldChar w:fldCharType="separate"/>
      </w:r>
      <w:r w:rsidR="00A2710C">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53"/>
      <w:bookmarkEnd w:id="1454"/>
      <w:bookmarkEnd w:id="1455"/>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5C60227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A2710C" w:rsidRPr="007055D9">
        <w:t xml:space="preserve">Figure </w:t>
      </w:r>
      <w:r w:rsidR="00A2710C">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A2710C">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56" w:name="_Welding_Position"/>
      <w:bookmarkStart w:id="1457" w:name="_Ref397524978"/>
      <w:bookmarkStart w:id="1458" w:name="_Toc3557011"/>
      <w:bookmarkStart w:id="1459" w:name="_Toc34747261"/>
      <w:bookmarkStart w:id="1460" w:name="_Toc39880578"/>
      <w:bookmarkEnd w:id="1456"/>
      <w:r w:rsidRPr="007055D9">
        <w:t>Welding Position</w:t>
      </w:r>
      <w:bookmarkEnd w:id="1442"/>
      <w:bookmarkEnd w:id="1443"/>
      <w:bookmarkEnd w:id="1457"/>
      <w:bookmarkEnd w:id="1458"/>
      <w:bookmarkEnd w:id="1459"/>
      <w:bookmarkEnd w:id="1460"/>
    </w:p>
    <w:p w14:paraId="62D6B2C8" w14:textId="599ACDCA"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A2710C" w:rsidRPr="007055D9">
        <w:t xml:space="preserve">Figure </w:t>
      </w:r>
      <w:r w:rsidR="00A2710C">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C1CE6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A2710C">
        <w:t>8.2.5</w:t>
      </w:r>
      <w:r w:rsidR="008D51C0" w:rsidRPr="007055D9">
        <w:fldChar w:fldCharType="end"/>
      </w:r>
      <w:r w:rsidRPr="007055D9">
        <w:t>).</w:t>
      </w:r>
    </w:p>
    <w:p w14:paraId="5C54CD1A" w14:textId="77777777" w:rsidR="008A051D" w:rsidRPr="007055D9" w:rsidRDefault="004F562F" w:rsidP="008A051D">
      <w:pPr>
        <w:keepNext/>
        <w:jc w:val="center"/>
      </w:pPr>
      <w:bookmarkStart w:id="1461"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34AEB2" w:rsidR="008A051D" w:rsidRPr="007055D9" w:rsidRDefault="008A051D" w:rsidP="008A051D">
      <w:pPr>
        <w:pStyle w:val="Caption"/>
      </w:pPr>
      <w:bookmarkStart w:id="1462" w:name="_Ref397529286"/>
      <w:bookmarkStart w:id="1463" w:name="_Toc3557125"/>
      <w:bookmarkStart w:id="1464" w:name="_Toc34747376"/>
      <w:bookmarkStart w:id="1465" w:name="_Toc39880697"/>
      <w:r w:rsidRPr="007055D9">
        <w:t xml:space="preserve">Figure </w:t>
      </w:r>
      <w:bookmarkStart w:id="1466" w:name="Figure10"/>
      <w:r w:rsidR="00406B64">
        <w:fldChar w:fldCharType="begin"/>
      </w:r>
      <w:r w:rsidR="00406B64">
        <w:instrText xml:space="preserve"> SEQ Figure \* ARABIC </w:instrText>
      </w:r>
      <w:r w:rsidR="00406B64">
        <w:fldChar w:fldCharType="separate"/>
      </w:r>
      <w:r w:rsidR="00A2710C">
        <w:rPr>
          <w:noProof/>
        </w:rPr>
        <w:t>50</w:t>
      </w:r>
      <w:r w:rsidR="00406B64">
        <w:fldChar w:fldCharType="end"/>
      </w:r>
      <w:bookmarkEnd w:id="1462"/>
      <w:bookmarkEnd w:id="1466"/>
      <w:r w:rsidRPr="007055D9">
        <w:t>: Welding Position of a Y-Joint</w:t>
      </w:r>
      <w:bookmarkEnd w:id="1463"/>
      <w:bookmarkEnd w:id="1464"/>
      <w:bookmarkEnd w:id="1465"/>
    </w:p>
    <w:p w14:paraId="7D4C2DF5" w14:textId="77777777" w:rsidR="00B540EB" w:rsidRPr="007055D9" w:rsidRDefault="00B540EB" w:rsidP="00B540EB">
      <w:pPr>
        <w:pStyle w:val="Heading5"/>
      </w:pPr>
      <w:r w:rsidRPr="007055D9">
        <w:t>Primary and Secondary Sides</w:t>
      </w:r>
      <w:bookmarkEnd w:id="146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467" w:name="_Toc288196495"/>
      <w:bookmarkStart w:id="1468" w:name="_Toc288200797"/>
      <w:bookmarkStart w:id="1469" w:name="_Toc338939138"/>
      <w:bookmarkEnd w:id="1444"/>
      <w:r w:rsidRPr="007055D9">
        <w:t xml:space="preserve">Element </w:t>
      </w:r>
      <w:r w:rsidR="00194316">
        <w:t>"</w:t>
      </w:r>
      <w:r w:rsidRPr="007055D9">
        <w:t>weld_position</w:t>
      </w:r>
      <w:bookmarkEnd w:id="1467"/>
      <w:bookmarkEnd w:id="1468"/>
      <w:bookmarkEnd w:id="1469"/>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1E83F1" w:rsidR="00365CBF" w:rsidRPr="007055D9" w:rsidRDefault="00DE3902" w:rsidP="008F3D94">
      <w:pPr>
        <w:pStyle w:val="Caption"/>
        <w:spacing w:before="120"/>
      </w:pPr>
      <w:bookmarkStart w:id="1470" w:name="_Toc3566490"/>
      <w:bookmarkStart w:id="1471" w:name="_Toc34747491"/>
      <w:bookmarkStart w:id="1472" w:name="_Toc39880817"/>
      <w:r>
        <w:t xml:space="preserve">Table </w:t>
      </w:r>
      <w:r w:rsidR="00ED469A">
        <w:fldChar w:fldCharType="begin"/>
      </w:r>
      <w:r w:rsidR="00ED469A">
        <w:instrText xml:space="preserve"> SEQ Table \* ARABIC </w:instrText>
      </w:r>
      <w:r w:rsidR="00ED469A">
        <w:fldChar w:fldCharType="separate"/>
      </w:r>
      <w:r w:rsidR="00A2710C">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70"/>
      <w:bookmarkEnd w:id="1471"/>
      <w:bookmarkEnd w:id="147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47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7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AFAD70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A2710C">
        <w:t xml:space="preserve">Figure </w:t>
      </w:r>
      <w:r w:rsidR="00A2710C">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B5D5097" w:rsidR="005D0B6D" w:rsidRPr="007055D9" w:rsidRDefault="005D0B6D" w:rsidP="005D0B6D">
      <w:pPr>
        <w:pStyle w:val="Caption"/>
      </w:pPr>
      <w:bookmarkStart w:id="1474" w:name="_Ref397529572"/>
      <w:bookmarkStart w:id="1475" w:name="Figure11"/>
      <w:bookmarkStart w:id="1476" w:name="_Toc3557126"/>
      <w:bookmarkStart w:id="1477" w:name="_Toc34747377"/>
      <w:bookmarkStart w:id="1478" w:name="_Toc39880698"/>
      <w:r>
        <w:t xml:space="preserve">Figure </w:t>
      </w:r>
      <w:r w:rsidR="00406B64">
        <w:fldChar w:fldCharType="begin"/>
      </w:r>
      <w:r w:rsidR="00406B64">
        <w:instrText xml:space="preserve"> SEQ Figure \* ARABIC </w:instrText>
      </w:r>
      <w:r w:rsidR="00406B64">
        <w:fldChar w:fldCharType="separate"/>
      </w:r>
      <w:r w:rsidR="00A2710C">
        <w:rPr>
          <w:noProof/>
        </w:rPr>
        <w:t>51</w:t>
      </w:r>
      <w:r w:rsidR="00406B64">
        <w:fldChar w:fldCharType="end"/>
      </w:r>
      <w:bookmarkEnd w:id="1474"/>
      <w:bookmarkEnd w:id="1475"/>
      <w:r w:rsidRPr="007055D9">
        <w:t xml:space="preserve">: Welding Position </w:t>
      </w:r>
      <w:r>
        <w:t>vector direction and length</w:t>
      </w:r>
      <w:bookmarkEnd w:id="1476"/>
      <w:bookmarkEnd w:id="1477"/>
      <w:bookmarkEnd w:id="1478"/>
    </w:p>
    <w:p w14:paraId="39D4E066" w14:textId="088F097E" w:rsidR="00B540EB" w:rsidRPr="007055D9" w:rsidRDefault="00B540EB" w:rsidP="004F2F09">
      <w:pPr>
        <w:pStyle w:val="Heading5"/>
        <w:keepNext/>
      </w:pPr>
      <w:bookmarkStart w:id="1479" w:name="_Toc338939140"/>
      <w:bookmarkStart w:id="1480" w:name="_Toc338939137"/>
      <w:bookmarkStart w:id="1481" w:name="_Toc338938906"/>
      <w:bookmarkStart w:id="1482" w:name="_Toc338939103"/>
      <w:r w:rsidRPr="007055D9">
        <w:t xml:space="preserve">Attribute </w:t>
      </w:r>
      <w:r w:rsidR="00194316">
        <w:t>"</w:t>
      </w:r>
      <w:r w:rsidRPr="007055D9">
        <w:t>reference</w:t>
      </w:r>
      <w:bookmarkEnd w:id="147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keepNext/>
      </w:pPr>
      <w:r w:rsidRPr="007055D9">
        <w:lastRenderedPageBreak/>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7675F3E" w:rsidR="00926DE7" w:rsidRDefault="00926DE7" w:rsidP="008F3D94">
      <w:pPr>
        <w:pStyle w:val="Caption"/>
        <w:spacing w:before="120"/>
      </w:pPr>
      <w:bookmarkStart w:id="1483" w:name="_Toc3566491"/>
      <w:bookmarkStart w:id="1484" w:name="_Toc34747492"/>
      <w:bookmarkStart w:id="1485" w:name="_Toc39880818"/>
      <w:bookmarkStart w:id="1486" w:name="_Toc338939148"/>
      <w:bookmarkStart w:id="1487" w:name="_Toc288196499"/>
      <w:bookmarkStart w:id="1488" w:name="_Toc288200801"/>
      <w:bookmarkEnd w:id="1480"/>
      <w:bookmarkEnd w:id="1481"/>
      <w:bookmarkEnd w:id="1482"/>
      <w:r>
        <w:t xml:space="preserve">Table </w:t>
      </w:r>
      <w:r w:rsidR="00ED469A">
        <w:fldChar w:fldCharType="begin"/>
      </w:r>
      <w:r w:rsidR="00ED469A">
        <w:instrText xml:space="preserve"> SEQ Table \* ARABIC </w:instrText>
      </w:r>
      <w:r w:rsidR="00ED469A">
        <w:fldChar w:fldCharType="separate"/>
      </w:r>
      <w:r w:rsidR="00A2710C">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83"/>
      <w:r w:rsidR="00194316">
        <w:t>"</w:t>
      </w:r>
      <w:bookmarkEnd w:id="1484"/>
      <w:bookmarkEnd w:id="1485"/>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486"/>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489" w:name="_Toc338939149"/>
      <w:r w:rsidRPr="007055D9">
        <w:t xml:space="preserve">Attribute </w:t>
      </w:r>
      <w:r w:rsidR="00194316">
        <w:t>"</w:t>
      </w:r>
      <w:r w:rsidRPr="007055D9">
        <w:t>penetration</w:t>
      </w:r>
      <w:bookmarkEnd w:id="1487"/>
      <w:bookmarkEnd w:id="1488"/>
      <w:bookmarkEnd w:id="1489"/>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490" w:name="ModelizationWeldDefinition"/>
      <w:bookmarkStart w:id="1491" w:name="WeldDefinition"/>
      <w:bookmarkStart w:id="1492" w:name="WeldDefinitionButtWeld"/>
      <w:bookmarkStart w:id="1493" w:name="_Toc288200762"/>
      <w:bookmarkStart w:id="1494" w:name="_Toc338939106"/>
      <w:bookmarkStart w:id="1495" w:name="_Toc3557012"/>
      <w:bookmarkStart w:id="1496" w:name="_Toc34747262"/>
      <w:bookmarkStart w:id="1497" w:name="_Toc39880579"/>
      <w:bookmarkStart w:id="1498" w:name="_Toc288196464"/>
      <w:bookmarkEnd w:id="1490"/>
      <w:bookmarkEnd w:id="1491"/>
      <w:bookmarkEnd w:id="1492"/>
      <w:r w:rsidRPr="007055D9">
        <w:t xml:space="preserve">Butt </w:t>
      </w:r>
      <w:bookmarkEnd w:id="1493"/>
      <w:r w:rsidR="003663AA" w:rsidRPr="007055D9">
        <w:t>Joint</w:t>
      </w:r>
      <w:bookmarkEnd w:id="1494"/>
      <w:bookmarkEnd w:id="1495"/>
      <w:bookmarkEnd w:id="1496"/>
      <w:bookmarkEnd w:id="149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499" w:name="_Toc3557013"/>
      <w:bookmarkStart w:id="1500" w:name="_Toc34747263"/>
      <w:bookmarkStart w:id="1501" w:name="_Toc39880580"/>
      <w:r w:rsidRPr="00654684">
        <w:rPr>
          <w:sz w:val="24"/>
        </w:rPr>
        <w:t xml:space="preserve">Sheet </w:t>
      </w:r>
      <w:r w:rsidR="00255787" w:rsidRPr="00654684">
        <w:rPr>
          <w:sz w:val="24"/>
        </w:rPr>
        <w:t>Parameters</w:t>
      </w:r>
      <w:bookmarkEnd w:id="1499"/>
      <w:bookmarkEnd w:id="1500"/>
      <w:bookmarkEnd w:id="1501"/>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51248B" w:rsidRPr="00362FDC" w:rsidRDefault="0051248B" w:rsidP="008F3D94">
                              <w:pPr>
                                <w:pStyle w:val="Caption"/>
                                <w:rPr>
                                  <w:noProof/>
                                  <w:szCs w:val="24"/>
                                </w:rPr>
                              </w:pPr>
                              <w:bookmarkStart w:id="1502" w:name="_Toc3557127"/>
                              <w:bookmarkStart w:id="1503" w:name="_Toc34747378"/>
                              <w:bookmarkStart w:id="1504"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02"/>
                              <w:bookmarkEnd w:id="1503"/>
                              <w:bookmarkEnd w:id="1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9"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51248B" w:rsidRPr="00362FDC" w:rsidRDefault="0051248B" w:rsidP="008F3D94">
                        <w:pPr>
                          <w:pStyle w:val="Caption"/>
                          <w:rPr>
                            <w:noProof/>
                            <w:szCs w:val="24"/>
                          </w:rPr>
                        </w:pPr>
                        <w:bookmarkStart w:id="1505" w:name="_Toc3557127"/>
                        <w:bookmarkStart w:id="1506" w:name="_Toc34747378"/>
                        <w:bookmarkStart w:id="1507" w:name="_Toc3988069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05"/>
                        <w:bookmarkEnd w:id="1506"/>
                        <w:bookmarkEnd w:id="1507"/>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508" w:name="_Toc3557014"/>
      <w:bookmarkStart w:id="1509" w:name="_Toc34747264"/>
      <w:bookmarkStart w:id="1510" w:name="_Toc39880581"/>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51248B" w:rsidRPr="006C6D3C" w:rsidRDefault="0051248B" w:rsidP="008F3D94">
                              <w:pPr>
                                <w:pStyle w:val="Caption"/>
                                <w:rPr>
                                  <w:noProof/>
                                  <w:szCs w:val="24"/>
                                </w:rPr>
                              </w:pPr>
                              <w:bookmarkStart w:id="1511" w:name="_Toc3557128"/>
                              <w:bookmarkStart w:id="1512" w:name="_Toc34747379"/>
                              <w:bookmarkStart w:id="1513"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11"/>
                              <w:bookmarkEnd w:id="1512"/>
                              <w:bookmarkEnd w:id="1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51"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51248B" w:rsidRPr="006C6D3C" w:rsidRDefault="0051248B" w:rsidP="008F3D94">
                        <w:pPr>
                          <w:pStyle w:val="Caption"/>
                          <w:rPr>
                            <w:noProof/>
                            <w:szCs w:val="24"/>
                          </w:rPr>
                        </w:pPr>
                        <w:bookmarkStart w:id="1514" w:name="_Toc3557128"/>
                        <w:bookmarkStart w:id="1515" w:name="_Toc34747379"/>
                        <w:bookmarkStart w:id="1516" w:name="_Toc3988070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14"/>
                        <w:bookmarkEnd w:id="1515"/>
                        <w:bookmarkEnd w:id="1516"/>
                      </w:p>
                    </w:txbxContent>
                  </v:textbox>
                </v:shape>
              </v:group>
            </w:pict>
          </mc:Fallback>
        </mc:AlternateContent>
      </w:r>
      <w:r w:rsidR="00B50468" w:rsidRPr="00654684">
        <w:rPr>
          <w:sz w:val="24"/>
        </w:rPr>
        <w:t>Weld Parameters</w:t>
      </w:r>
      <w:bookmarkEnd w:id="1508"/>
      <w:bookmarkEnd w:id="1509"/>
      <w:bookmarkEnd w:id="151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A1E4588" w:rsidR="008F3D94" w:rsidRDefault="008F3D94" w:rsidP="008F3D94">
      <w:pPr>
        <w:pStyle w:val="Caption"/>
        <w:spacing w:before="120"/>
      </w:pPr>
      <w:bookmarkStart w:id="1517" w:name="_Toc3566492"/>
      <w:bookmarkStart w:id="1518" w:name="_Toc34747493"/>
      <w:bookmarkStart w:id="1519" w:name="_Toc39880819"/>
      <w:r>
        <w:t xml:space="preserve">Table </w:t>
      </w:r>
      <w:r w:rsidR="00ED469A">
        <w:fldChar w:fldCharType="begin"/>
      </w:r>
      <w:r w:rsidR="00ED469A">
        <w:instrText xml:space="preserve"> SEQ Table \* ARABIC </w:instrText>
      </w:r>
      <w:r w:rsidR="00ED469A">
        <w:fldChar w:fldCharType="separate"/>
      </w:r>
      <w:r w:rsidR="00A2710C">
        <w:rPr>
          <w:noProof/>
        </w:rPr>
        <w:t>88</w:t>
      </w:r>
      <w:r w:rsidR="00ED469A">
        <w:fldChar w:fldCharType="end"/>
      </w:r>
      <w:r>
        <w:t>: Parameters of Butt Joint Weld</w:t>
      </w:r>
      <w:bookmarkEnd w:id="1517"/>
      <w:bookmarkEnd w:id="1518"/>
      <w:bookmarkEnd w:id="1519"/>
    </w:p>
    <w:p w14:paraId="15D7AEB9" w14:textId="23E9CAA9"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del w:id="1520" w:author="nick" w:date="2020-05-31T15:09:00Z">
        <w:r w:rsidDel="007B24B1">
          <w:delText xml:space="preserve">0 </w:delText>
        </w:r>
      </w:del>
      <w:ins w:id="1521" w:author="nick" w:date="2020-05-31T15:09:00Z">
        <w:r w:rsidR="007B24B1">
          <w:t>1</w:t>
        </w:r>
        <w:r w:rsidR="007B24B1">
          <w:t xml:space="preserve"> </w:t>
        </w:r>
      </w:ins>
      <w:r>
        <w:t>document!</w:t>
      </w:r>
    </w:p>
    <w:p w14:paraId="0E56B618" w14:textId="77777777" w:rsidR="0006113C" w:rsidRPr="007055D9" w:rsidRDefault="0006113C" w:rsidP="0006113C">
      <w:pPr>
        <w:pStyle w:val="Heading4"/>
      </w:pPr>
      <w:bookmarkStart w:id="1522" w:name="_Toc338939151"/>
      <w:bookmarkStart w:id="1523" w:name="_Toc3557015"/>
      <w:bookmarkStart w:id="1524" w:name="_Toc34747265"/>
      <w:bookmarkStart w:id="1525" w:name="_Toc39880582"/>
      <w:r w:rsidRPr="007055D9">
        <w:t>Attributes</w:t>
      </w:r>
      <w:bookmarkEnd w:id="1522"/>
      <w:bookmarkEnd w:id="1523"/>
      <w:bookmarkEnd w:id="1524"/>
      <w:bookmarkEnd w:id="1525"/>
    </w:p>
    <w:p w14:paraId="2F9463C1" w14:textId="2C2DBF78" w:rsidR="0006113C" w:rsidRPr="007055D9" w:rsidRDefault="00850045" w:rsidP="0006113C">
      <w:pPr>
        <w:pStyle w:val="Heading5"/>
      </w:pPr>
      <w:bookmarkStart w:id="1526" w:name="_Toc338939153"/>
      <w:r w:rsidRPr="007055D9">
        <w:t xml:space="preserve">Attribute </w:t>
      </w:r>
      <w:r w:rsidR="00194316">
        <w:t>"</w:t>
      </w:r>
      <w:r w:rsidRPr="007055D9">
        <w:t>b</w:t>
      </w:r>
      <w:r w:rsidR="0006113C" w:rsidRPr="007055D9">
        <w:t>ase</w:t>
      </w:r>
      <w:bookmarkEnd w:id="152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527" w:name="_Toc338939154"/>
      <w:r w:rsidRPr="007055D9">
        <w:t xml:space="preserve">Attribute </w:t>
      </w:r>
      <w:r w:rsidR="00194316">
        <w:t>"</w:t>
      </w:r>
      <w:r w:rsidRPr="007055D9">
        <w:t>t</w:t>
      </w:r>
      <w:r w:rsidR="0006113C" w:rsidRPr="007055D9">
        <w:t>echnology</w:t>
      </w:r>
      <w:bookmarkEnd w:id="1527"/>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1528" w:name="_Toc288196505"/>
      <w:bookmarkStart w:id="1529" w:name="_Toc288200807"/>
      <w:bookmarkStart w:id="1530" w:name="_Toc338939155"/>
      <w:bookmarkStart w:id="1531" w:name="_Toc3557016"/>
      <w:bookmarkStart w:id="1532" w:name="_Toc34747266"/>
      <w:bookmarkStart w:id="1533" w:name="_Toc39880583"/>
      <w:r w:rsidRPr="007055D9">
        <w:t xml:space="preserve">Element </w:t>
      </w:r>
      <w:r w:rsidR="00194316">
        <w:t>"</w:t>
      </w:r>
      <w:r w:rsidRPr="007055D9">
        <w:t>weld_position</w:t>
      </w:r>
      <w:bookmarkEnd w:id="1528"/>
      <w:bookmarkEnd w:id="1529"/>
      <w:bookmarkEnd w:id="1530"/>
      <w:bookmarkEnd w:id="1531"/>
      <w:r w:rsidR="00194316">
        <w:t>"</w:t>
      </w:r>
      <w:bookmarkEnd w:id="1532"/>
      <w:bookmarkEnd w:id="1533"/>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EF0209" w:rsidR="00345A9D" w:rsidRDefault="00345A9D" w:rsidP="008F3D94">
      <w:pPr>
        <w:pStyle w:val="Caption"/>
        <w:spacing w:before="120"/>
      </w:pPr>
      <w:bookmarkStart w:id="1534" w:name="_Toc3566493"/>
      <w:bookmarkStart w:id="1535" w:name="_Toc34747494"/>
      <w:bookmarkStart w:id="1536" w:name="_Toc39880820"/>
      <w:bookmarkStart w:id="1537" w:name="_Toc288196507"/>
      <w:bookmarkStart w:id="1538" w:name="_Toc288200809"/>
      <w:bookmarkStart w:id="1539" w:name="_Toc338939157"/>
      <w:r>
        <w:t xml:space="preserve">Table </w:t>
      </w:r>
      <w:r w:rsidR="00ED469A">
        <w:fldChar w:fldCharType="begin"/>
      </w:r>
      <w:r w:rsidR="00ED469A">
        <w:instrText xml:space="preserve"> SEQ Table \* ARABIC </w:instrText>
      </w:r>
      <w:r w:rsidR="00ED469A">
        <w:fldChar w:fldCharType="separate"/>
      </w:r>
      <w:r w:rsidR="00A2710C">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34"/>
      <w:bookmarkEnd w:id="1535"/>
      <w:bookmarkEnd w:id="1536"/>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4ABA8CC"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A2710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537"/>
      <w:bookmarkEnd w:id="1538"/>
      <w:bookmarkEnd w:id="1539"/>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540" w:name="_Toc338939158"/>
      <w:r w:rsidRPr="007055D9">
        <w:t xml:space="preserve">Attribute </w:t>
      </w:r>
      <w:r w:rsidR="00194316">
        <w:t>"</w:t>
      </w:r>
      <w:r w:rsidRPr="007055D9">
        <w:t>width</w:t>
      </w:r>
      <w:bookmarkEnd w:id="1540"/>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541" w:name="_Toc338939159"/>
      <w:r w:rsidRPr="007055D9">
        <w:t xml:space="preserve">Attribute </w:t>
      </w:r>
      <w:r w:rsidR="00194316">
        <w:t>"</w:t>
      </w:r>
      <w:r w:rsidRPr="007055D9">
        <w:t>filler</w:t>
      </w:r>
      <w:bookmarkEnd w:id="1541"/>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42" w:name="WeldDefinitionCornerWeld"/>
      <w:bookmarkStart w:id="1543" w:name="_Toc288200763"/>
      <w:bookmarkStart w:id="1544" w:name="_Toc338939107"/>
      <w:bookmarkEnd w:id="1542"/>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545" w:name="_Toc414263397"/>
      <w:bookmarkStart w:id="1546" w:name="_Toc3557017"/>
      <w:bookmarkStart w:id="1547" w:name="_Toc34747267"/>
      <w:bookmarkStart w:id="1548" w:name="_Toc39880584"/>
      <w:bookmarkEnd w:id="1545"/>
      <w:r w:rsidRPr="007055D9">
        <w:t xml:space="preserve">Element </w:t>
      </w:r>
      <w:r w:rsidR="00194316">
        <w:t>"</w:t>
      </w:r>
      <w:r>
        <w:t>sheet_parameter</w:t>
      </w:r>
      <w:bookmarkEnd w:id="1546"/>
      <w:r w:rsidR="00194316">
        <w:t>"</w:t>
      </w:r>
      <w:bookmarkEnd w:id="1547"/>
      <w:bookmarkEnd w:id="1548"/>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33AB8FC3" w:rsidR="003B6225" w:rsidRDefault="003B6225" w:rsidP="008F3D94">
      <w:pPr>
        <w:pStyle w:val="Caption"/>
        <w:spacing w:before="120"/>
      </w:pPr>
      <w:bookmarkStart w:id="1549" w:name="_Toc3566494"/>
      <w:bookmarkStart w:id="1550" w:name="_Toc34747495"/>
      <w:bookmarkStart w:id="1551" w:name="_Toc39880821"/>
      <w:r>
        <w:t xml:space="preserve">Table </w:t>
      </w:r>
      <w:r w:rsidR="00ED469A">
        <w:fldChar w:fldCharType="begin"/>
      </w:r>
      <w:r w:rsidR="00ED469A">
        <w:instrText xml:space="preserve"> SEQ Table \* ARABIC </w:instrText>
      </w:r>
      <w:r w:rsidR="00ED469A">
        <w:fldChar w:fldCharType="separate"/>
      </w:r>
      <w:r w:rsidR="00A2710C">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49"/>
      <w:bookmarkEnd w:id="1550"/>
      <w:bookmarkEnd w:id="155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552" w:name="_Toc3557018"/>
      <w:bookmarkStart w:id="1553" w:name="_Toc34747268"/>
      <w:bookmarkStart w:id="1554" w:name="_Toc39880585"/>
      <w:r w:rsidRPr="007055D9">
        <w:lastRenderedPageBreak/>
        <w:t>Corner Weld</w:t>
      </w:r>
      <w:bookmarkEnd w:id="1543"/>
      <w:bookmarkEnd w:id="1544"/>
      <w:bookmarkEnd w:id="1552"/>
      <w:bookmarkEnd w:id="1553"/>
      <w:bookmarkEnd w:id="1554"/>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555" w:name="_Toc34747269"/>
      <w:bookmarkStart w:id="1556" w:name="_Toc39880586"/>
      <w:bookmarkStart w:id="1557"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51248B" w:rsidRPr="00796AD7" w:rsidRDefault="0051248B" w:rsidP="008F3D94">
                              <w:pPr>
                                <w:pStyle w:val="Caption"/>
                                <w:rPr>
                                  <w:noProof/>
                                  <w:szCs w:val="24"/>
                                </w:rPr>
                              </w:pPr>
                              <w:bookmarkStart w:id="1558" w:name="_Toc3557129"/>
                              <w:bookmarkStart w:id="1559" w:name="_Toc34747380"/>
                              <w:bookmarkStart w:id="1560"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58"/>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3"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51248B" w:rsidRPr="00796AD7" w:rsidRDefault="0051248B" w:rsidP="008F3D94">
                        <w:pPr>
                          <w:pStyle w:val="Caption"/>
                          <w:rPr>
                            <w:noProof/>
                            <w:szCs w:val="24"/>
                          </w:rPr>
                        </w:pPr>
                        <w:bookmarkStart w:id="1561" w:name="_Toc3557129"/>
                        <w:bookmarkStart w:id="1562" w:name="_Toc34747380"/>
                        <w:bookmarkStart w:id="1563" w:name="_Toc3988070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61"/>
                        <w:bookmarkEnd w:id="1562"/>
                        <w:bookmarkEnd w:id="1563"/>
                      </w:p>
                    </w:txbxContent>
                  </v:textbox>
                </v:shape>
              </v:group>
            </w:pict>
          </mc:Fallback>
        </mc:AlternateContent>
      </w:r>
      <w:r w:rsidR="00E36602">
        <w:t>Simple Corner Weld</w:t>
      </w:r>
      <w:bookmarkEnd w:id="1555"/>
      <w:bookmarkEnd w:id="1556"/>
    </w:p>
    <w:p w14:paraId="19EDE5F7" w14:textId="78748519" w:rsidR="008A6190" w:rsidRPr="007055D9" w:rsidRDefault="008A6190" w:rsidP="00E36602">
      <w:pPr>
        <w:pStyle w:val="Heading5"/>
        <w:keepNext/>
      </w:pPr>
      <w:r w:rsidRPr="007055D9">
        <w:t>Sheet Parameters</w:t>
      </w:r>
      <w:bookmarkEnd w:id="155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64" w:name="_Toc3557020"/>
      <w:r w:rsidRPr="007055D9">
        <w:t>Weld Parameters</w:t>
      </w:r>
      <w:bookmarkEnd w:id="156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51248B" w:rsidRPr="00067927" w:rsidRDefault="0051248B" w:rsidP="008F3D94">
                              <w:pPr>
                                <w:pStyle w:val="Caption"/>
                                <w:rPr>
                                  <w:noProof/>
                                  <w:szCs w:val="24"/>
                                </w:rPr>
                              </w:pPr>
                              <w:bookmarkStart w:id="1565" w:name="_Toc3557130"/>
                              <w:bookmarkStart w:id="1566" w:name="_Toc34747381"/>
                              <w:bookmarkStart w:id="1567"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65"/>
                              <w:bookmarkEnd w:id="1566"/>
                              <w:bookmarkEnd w:id="1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5"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51248B" w:rsidRPr="00067927" w:rsidRDefault="0051248B" w:rsidP="008F3D94">
                        <w:pPr>
                          <w:pStyle w:val="Caption"/>
                          <w:rPr>
                            <w:noProof/>
                            <w:szCs w:val="24"/>
                          </w:rPr>
                        </w:pPr>
                        <w:bookmarkStart w:id="1568" w:name="_Toc3557130"/>
                        <w:bookmarkStart w:id="1569" w:name="_Toc34747381"/>
                        <w:bookmarkStart w:id="1570" w:name="_Toc3988070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68"/>
                        <w:bookmarkEnd w:id="1569"/>
                        <w:bookmarkEnd w:id="157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9pt" o:ole="">
            <v:imagedata r:id="rId156" o:title=""/>
          </v:shape>
          <o:OLEObject Type="Embed" ProgID="Equation.3" ShapeID="_x0000_i1026" DrawAspect="Content" ObjectID="_1652444154" r:id="rId15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BEB0719" w:rsidR="008F3D94" w:rsidRDefault="008F3D94" w:rsidP="008F3D94">
      <w:pPr>
        <w:pStyle w:val="Caption"/>
        <w:spacing w:before="120"/>
      </w:pPr>
      <w:bookmarkStart w:id="1571" w:name="_Toc3566495"/>
      <w:bookmarkStart w:id="1572" w:name="_Toc34747496"/>
      <w:bookmarkStart w:id="1573" w:name="_Toc39880822"/>
      <w:r>
        <w:t xml:space="preserve">Table </w:t>
      </w:r>
      <w:r w:rsidR="00ED469A">
        <w:fldChar w:fldCharType="begin"/>
      </w:r>
      <w:r w:rsidR="00ED469A">
        <w:instrText xml:space="preserve"> SEQ Table \* ARABIC </w:instrText>
      </w:r>
      <w:r w:rsidR="00ED469A">
        <w:fldChar w:fldCharType="separate"/>
      </w:r>
      <w:r w:rsidR="00A2710C">
        <w:rPr>
          <w:noProof/>
        </w:rPr>
        <w:t>91</w:t>
      </w:r>
      <w:r w:rsidR="00ED469A">
        <w:fldChar w:fldCharType="end"/>
      </w:r>
      <w:r>
        <w:t xml:space="preserve">: Parameters of </w:t>
      </w:r>
      <w:r w:rsidR="006619C9">
        <w:t xml:space="preserve">Simple </w:t>
      </w:r>
      <w:r>
        <w:t>Corner Weld</w:t>
      </w:r>
      <w:bookmarkEnd w:id="1571"/>
      <w:bookmarkEnd w:id="1572"/>
      <w:bookmarkEnd w:id="157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74" w:name="_Toc34747270"/>
      <w:bookmarkStart w:id="1575" w:name="_Toc39880587"/>
      <w:r>
        <w:lastRenderedPageBreak/>
        <w:t>Double Corner Weld</w:t>
      </w:r>
      <w:bookmarkEnd w:id="1574"/>
      <w:bookmarkEnd w:id="1575"/>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51248B" w:rsidRPr="00067927" w:rsidRDefault="0051248B" w:rsidP="00FA0FAD">
                                <w:pPr>
                                  <w:pStyle w:val="Caption"/>
                                  <w:keepNext/>
                                  <w:keepLines/>
                                  <w:rPr>
                                    <w:noProof/>
                                    <w:szCs w:val="24"/>
                                  </w:rPr>
                                </w:pPr>
                                <w:bookmarkStart w:id="1576" w:name="_Toc34747382"/>
                                <w:bookmarkStart w:id="1577"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76"/>
                                <w:bookmarkEnd w:id="1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51248B" w:rsidRPr="00796AD7" w:rsidRDefault="0051248B" w:rsidP="006619C9">
                                <w:pPr>
                                  <w:pStyle w:val="Caption"/>
                                  <w:rPr>
                                    <w:noProof/>
                                    <w:szCs w:val="24"/>
                                  </w:rPr>
                                </w:pPr>
                                <w:bookmarkStart w:id="1578" w:name="_Toc34747383"/>
                                <w:bookmarkStart w:id="1579"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78"/>
                                <w:bookmarkEnd w:id="1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51248B" w:rsidRPr="00067927" w:rsidRDefault="0051248B" w:rsidP="00FA0FAD">
                          <w:pPr>
                            <w:pStyle w:val="Caption"/>
                            <w:keepNext/>
                            <w:keepLines/>
                            <w:rPr>
                              <w:noProof/>
                              <w:szCs w:val="24"/>
                            </w:rPr>
                          </w:pPr>
                          <w:bookmarkStart w:id="1580" w:name="_Toc34747382"/>
                          <w:bookmarkStart w:id="1581" w:name="_Toc3988070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80"/>
                          <w:bookmarkEnd w:id="1581"/>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60"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61"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51248B" w:rsidRPr="00796AD7" w:rsidRDefault="0051248B" w:rsidP="006619C9">
                          <w:pPr>
                            <w:pStyle w:val="Caption"/>
                            <w:rPr>
                              <w:noProof/>
                              <w:szCs w:val="24"/>
                            </w:rPr>
                          </w:pPr>
                          <w:bookmarkStart w:id="1582" w:name="_Toc34747383"/>
                          <w:bookmarkStart w:id="1583" w:name="_Toc3988070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82"/>
                          <w:bookmarkEnd w:id="158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9pt" o:ole="">
            <v:imagedata r:id="rId156" o:title=""/>
          </v:shape>
          <o:OLEObject Type="Embed" ProgID="Equation.3" ShapeID="_x0000_i1027" DrawAspect="Content" ObjectID="_1652444155" r:id="rId162"/>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3751F32" w:rsidR="00E36602" w:rsidRDefault="00E36602" w:rsidP="00E36602">
      <w:pPr>
        <w:pStyle w:val="Caption"/>
        <w:spacing w:before="120"/>
      </w:pPr>
      <w:bookmarkStart w:id="1584" w:name="_Toc34747497"/>
      <w:bookmarkStart w:id="1585" w:name="_Toc39880823"/>
      <w:r>
        <w:t xml:space="preserve">Table </w:t>
      </w:r>
      <w:r w:rsidR="00ED469A">
        <w:fldChar w:fldCharType="begin"/>
      </w:r>
      <w:r w:rsidR="00ED469A">
        <w:instrText xml:space="preserve"> SEQ Table \* ARABIC </w:instrText>
      </w:r>
      <w:r w:rsidR="00ED469A">
        <w:fldChar w:fldCharType="separate"/>
      </w:r>
      <w:r w:rsidR="00A2710C">
        <w:rPr>
          <w:noProof/>
        </w:rPr>
        <w:t>92</w:t>
      </w:r>
      <w:r w:rsidR="00ED469A">
        <w:fldChar w:fldCharType="end"/>
      </w:r>
      <w:r>
        <w:t xml:space="preserve">: Parameters of </w:t>
      </w:r>
      <w:r w:rsidR="006619C9">
        <w:t xml:space="preserve">Double </w:t>
      </w:r>
      <w:r>
        <w:t>Corner Weld</w:t>
      </w:r>
      <w:bookmarkEnd w:id="1584"/>
      <w:bookmarkEnd w:id="158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86" w:name="_Toc338939161"/>
      <w:bookmarkStart w:id="1587" w:name="_Toc3557021"/>
      <w:bookmarkStart w:id="1588" w:name="_Toc34747271"/>
      <w:bookmarkStart w:id="1589" w:name="_Toc39880588"/>
      <w:r w:rsidRPr="007055D9">
        <w:lastRenderedPageBreak/>
        <w:t>Attributes</w:t>
      </w:r>
      <w:bookmarkEnd w:id="1586"/>
      <w:bookmarkEnd w:id="1587"/>
      <w:bookmarkEnd w:id="1588"/>
      <w:bookmarkEnd w:id="1589"/>
    </w:p>
    <w:p w14:paraId="22FDBBD1" w14:textId="5050C61D" w:rsidR="0006113C" w:rsidRPr="007055D9" w:rsidRDefault="00242481" w:rsidP="001759F7">
      <w:pPr>
        <w:pStyle w:val="Heading5"/>
        <w:keepNext/>
      </w:pPr>
      <w:bookmarkStart w:id="1590" w:name="_Toc338939163"/>
      <w:r w:rsidRPr="007055D9">
        <w:t xml:space="preserve">Attribute </w:t>
      </w:r>
      <w:r w:rsidR="00194316">
        <w:t>"</w:t>
      </w:r>
      <w:r w:rsidRPr="007055D9">
        <w:t>b</w:t>
      </w:r>
      <w:r w:rsidR="0006113C" w:rsidRPr="007055D9">
        <w:t>ase</w:t>
      </w:r>
      <w:bookmarkEnd w:id="159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591" w:name="_Toc338939164"/>
      <w:r w:rsidRPr="007055D9">
        <w:t xml:space="preserve">Attribute </w:t>
      </w:r>
      <w:r w:rsidR="00194316">
        <w:t>"</w:t>
      </w:r>
      <w:r w:rsidRPr="007055D9">
        <w:t>t</w:t>
      </w:r>
      <w:r w:rsidR="0006113C" w:rsidRPr="007055D9">
        <w:t>echnology</w:t>
      </w:r>
      <w:bookmarkEnd w:id="1591"/>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592" w:name="_Toc338939165"/>
      <w:bookmarkStart w:id="1593" w:name="_Toc3557022"/>
      <w:bookmarkStart w:id="1594" w:name="_Toc34747272"/>
      <w:bookmarkStart w:id="1595" w:name="_Toc39880589"/>
      <w:r w:rsidRPr="007055D9">
        <w:t xml:space="preserve">Element </w:t>
      </w:r>
      <w:r w:rsidR="00194316">
        <w:t>"</w:t>
      </w:r>
      <w:r w:rsidRPr="007055D9">
        <w:t>weld_position</w:t>
      </w:r>
      <w:bookmarkEnd w:id="1592"/>
      <w:bookmarkEnd w:id="1593"/>
      <w:r w:rsidR="00194316">
        <w:t>"</w:t>
      </w:r>
      <w:bookmarkEnd w:id="1594"/>
      <w:bookmarkEnd w:id="159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090147B" w:rsidR="003B6225" w:rsidRDefault="003B6225" w:rsidP="008F3D94">
      <w:pPr>
        <w:pStyle w:val="Caption"/>
        <w:spacing w:before="120"/>
      </w:pPr>
      <w:bookmarkStart w:id="1596" w:name="_Toc3566496"/>
      <w:bookmarkStart w:id="1597" w:name="_Toc34747498"/>
      <w:bookmarkStart w:id="1598" w:name="_Toc39880824"/>
      <w:bookmarkStart w:id="1599" w:name="_Toc338939167"/>
      <w:r>
        <w:t xml:space="preserve">Table </w:t>
      </w:r>
      <w:r w:rsidR="00ED469A">
        <w:fldChar w:fldCharType="begin"/>
      </w:r>
      <w:r w:rsidR="00ED469A">
        <w:instrText xml:space="preserve"> SEQ Table \* ARABIC </w:instrText>
      </w:r>
      <w:r w:rsidR="00ED469A">
        <w:fldChar w:fldCharType="separate"/>
      </w:r>
      <w:r w:rsidR="00A2710C">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96"/>
      <w:bookmarkEnd w:id="1597"/>
      <w:bookmarkEnd w:id="1598"/>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65A6B5E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A2710C" w:rsidRPr="00A2710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59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600" w:name="_Toc338939168"/>
      <w:r w:rsidRPr="007055D9">
        <w:t xml:space="preserve">Attribute </w:t>
      </w:r>
      <w:r w:rsidR="00194316">
        <w:t>"</w:t>
      </w:r>
      <w:r w:rsidRPr="007055D9">
        <w:t>thickness</w:t>
      </w:r>
      <w:bookmarkEnd w:id="1600"/>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06D2590" w:rsidR="008F3D94" w:rsidRDefault="008F3D94" w:rsidP="008F3D94">
      <w:pPr>
        <w:pStyle w:val="Caption"/>
        <w:spacing w:before="120"/>
      </w:pPr>
      <w:bookmarkStart w:id="1601" w:name="_Toc3566497"/>
      <w:bookmarkStart w:id="1602" w:name="_Toc34747499"/>
      <w:bookmarkStart w:id="1603" w:name="_Toc39880825"/>
      <w:bookmarkStart w:id="1604" w:name="_Toc338939169"/>
      <w:r>
        <w:t xml:space="preserve">Table </w:t>
      </w:r>
      <w:r w:rsidR="00ED469A">
        <w:fldChar w:fldCharType="begin"/>
      </w:r>
      <w:r w:rsidR="00ED469A">
        <w:instrText xml:space="preserve"> SEQ Table \* ARABIC </w:instrText>
      </w:r>
      <w:r w:rsidR="00ED469A">
        <w:fldChar w:fldCharType="separate"/>
      </w:r>
      <w:r w:rsidR="00A2710C">
        <w:rPr>
          <w:noProof/>
        </w:rPr>
        <w:t>94</w:t>
      </w:r>
      <w:r w:rsidR="00ED469A">
        <w:fldChar w:fldCharType="end"/>
      </w:r>
      <w:r>
        <w:t xml:space="preserve">: Values of Attribute </w:t>
      </w:r>
      <w:r w:rsidRPr="008F3D94">
        <w:rPr>
          <w:rStyle w:val="elementdeftypeChar"/>
          <w:b/>
        </w:rPr>
        <w:t>section</w:t>
      </w:r>
      <w:bookmarkEnd w:id="1601"/>
      <w:bookmarkEnd w:id="1602"/>
      <w:bookmarkEnd w:id="1603"/>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60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169FAC9F" w:rsidR="008F3D94" w:rsidRDefault="008F3D94" w:rsidP="008F3D94">
      <w:pPr>
        <w:pStyle w:val="Caption"/>
        <w:spacing w:before="120"/>
      </w:pPr>
      <w:bookmarkStart w:id="1605" w:name="_Toc3566498"/>
      <w:bookmarkStart w:id="1606" w:name="_Toc34747500"/>
      <w:bookmarkStart w:id="1607" w:name="_Toc39880826"/>
      <w:bookmarkStart w:id="1608" w:name="_Toc338939170"/>
      <w:r>
        <w:t xml:space="preserve">Table </w:t>
      </w:r>
      <w:r w:rsidR="00ED469A">
        <w:fldChar w:fldCharType="begin"/>
      </w:r>
      <w:r w:rsidR="00ED469A">
        <w:instrText xml:space="preserve"> SEQ Table \* ARABIC </w:instrText>
      </w:r>
      <w:r w:rsidR="00ED469A">
        <w:fldChar w:fldCharType="separate"/>
      </w:r>
      <w:r w:rsidR="00A2710C">
        <w:rPr>
          <w:noProof/>
        </w:rPr>
        <w:t>95</w:t>
      </w:r>
      <w:r w:rsidR="00ED469A">
        <w:fldChar w:fldCharType="end"/>
      </w:r>
      <w:r>
        <w:t xml:space="preserve">: Values of Attribute </w:t>
      </w:r>
      <w:r>
        <w:rPr>
          <w:rStyle w:val="elementdeftypeChar"/>
          <w:b/>
        </w:rPr>
        <w:t>angle</w:t>
      </w:r>
      <w:bookmarkEnd w:id="1605"/>
      <w:bookmarkEnd w:id="1606"/>
      <w:bookmarkEnd w:id="1607"/>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608"/>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609" w:name="_Toc338939171"/>
      <w:r w:rsidRPr="007055D9">
        <w:t xml:space="preserve">Attribute </w:t>
      </w:r>
      <w:r w:rsidR="00194316">
        <w:t>"</w:t>
      </w:r>
      <w:r w:rsidRPr="007055D9">
        <w:t>penetration</w:t>
      </w:r>
      <w:bookmarkEnd w:id="1609"/>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610" w:name="_Toc338939173"/>
      <w:r w:rsidRPr="007055D9">
        <w:t xml:space="preserve">Attribute </w:t>
      </w:r>
      <w:r w:rsidR="00194316">
        <w:t>"</w:t>
      </w:r>
      <w:r w:rsidRPr="007055D9">
        <w:t>filler</w:t>
      </w:r>
      <w:bookmarkEnd w:id="1610"/>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611" w:name="WeldDefinitionEdgeWeld"/>
      <w:bookmarkStart w:id="1612" w:name="_Toc3557023"/>
      <w:bookmarkStart w:id="1613" w:name="_Toc34747273"/>
      <w:bookmarkStart w:id="1614" w:name="_Toc39880590"/>
      <w:bookmarkStart w:id="1615" w:name="_Toc288200764"/>
      <w:bookmarkStart w:id="1616" w:name="_Toc338939108"/>
      <w:bookmarkEnd w:id="1611"/>
      <w:r w:rsidRPr="007055D9">
        <w:lastRenderedPageBreak/>
        <w:t xml:space="preserve">Element </w:t>
      </w:r>
      <w:r w:rsidR="00194316">
        <w:t>"</w:t>
      </w:r>
      <w:r>
        <w:t>sheet_parameter</w:t>
      </w:r>
      <w:bookmarkEnd w:id="1612"/>
      <w:r w:rsidR="00194316">
        <w:t>"</w:t>
      </w:r>
      <w:bookmarkEnd w:id="1613"/>
      <w:bookmarkEnd w:id="161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EA6AA8D" w:rsidR="00B21508" w:rsidRDefault="00B21508" w:rsidP="008F3D94">
      <w:pPr>
        <w:pStyle w:val="Caption"/>
        <w:spacing w:before="120"/>
      </w:pPr>
      <w:bookmarkStart w:id="1617" w:name="_Toc3566499"/>
      <w:bookmarkStart w:id="1618" w:name="_Toc34747501"/>
      <w:bookmarkStart w:id="1619" w:name="_Toc39880827"/>
      <w:r>
        <w:t xml:space="preserve">Table </w:t>
      </w:r>
      <w:r w:rsidR="00ED469A">
        <w:fldChar w:fldCharType="begin"/>
      </w:r>
      <w:r w:rsidR="00ED469A">
        <w:instrText xml:space="preserve"> SEQ Table \* ARABIC </w:instrText>
      </w:r>
      <w:r w:rsidR="00ED469A">
        <w:fldChar w:fldCharType="separate"/>
      </w:r>
      <w:r w:rsidR="00A2710C">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617"/>
      <w:bookmarkEnd w:id="1618"/>
      <w:bookmarkEnd w:id="161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620" w:name="_Toc3557024"/>
      <w:bookmarkStart w:id="1621" w:name="_Toc34747274"/>
      <w:bookmarkStart w:id="1622" w:name="_Toc39880591"/>
      <w:r w:rsidRPr="007055D9">
        <w:t>Edge Weld</w:t>
      </w:r>
      <w:bookmarkEnd w:id="1615"/>
      <w:bookmarkEnd w:id="1616"/>
      <w:bookmarkEnd w:id="1620"/>
      <w:bookmarkEnd w:id="1621"/>
      <w:bookmarkEnd w:id="162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623" w:name="_Toc3557025"/>
      <w:bookmarkStart w:id="1624" w:name="_Toc34747275"/>
      <w:bookmarkStart w:id="1625" w:name="_Toc39880592"/>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23"/>
      <w:bookmarkEnd w:id="1624"/>
      <w:bookmarkEnd w:id="162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51248B" w:rsidRPr="00AF7673" w:rsidRDefault="0051248B" w:rsidP="00765F0F">
                            <w:pPr>
                              <w:pStyle w:val="Caption"/>
                              <w:keepNext/>
                              <w:keepLines/>
                              <w:rPr>
                                <w:b w:val="0"/>
                                <w:bCs w:val="0"/>
                                <w:noProof/>
                                <w:sz w:val="26"/>
                                <w:szCs w:val="28"/>
                              </w:rPr>
                            </w:pPr>
                            <w:bookmarkStart w:id="1626" w:name="_Toc3557131"/>
                            <w:bookmarkStart w:id="1627" w:name="_Toc34747384"/>
                            <w:bookmarkStart w:id="1628"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26"/>
                            <w:bookmarkEnd w:id="1627"/>
                            <w:bookmarkEnd w:id="1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51248B" w:rsidRPr="00AF7673" w:rsidRDefault="0051248B" w:rsidP="00765F0F">
                      <w:pPr>
                        <w:pStyle w:val="Caption"/>
                        <w:keepNext/>
                        <w:keepLines/>
                        <w:rPr>
                          <w:b w:val="0"/>
                          <w:bCs w:val="0"/>
                          <w:noProof/>
                          <w:sz w:val="26"/>
                          <w:szCs w:val="28"/>
                        </w:rPr>
                      </w:pPr>
                      <w:bookmarkStart w:id="1629" w:name="_Toc3557131"/>
                      <w:bookmarkStart w:id="1630" w:name="_Toc34747384"/>
                      <w:bookmarkStart w:id="1631" w:name="_Toc3988070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29"/>
                      <w:bookmarkEnd w:id="1630"/>
                      <w:bookmarkEnd w:id="163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632" w:name="_Toc3557026"/>
      <w:bookmarkStart w:id="1633" w:name="_Toc34747276"/>
      <w:bookmarkStart w:id="1634" w:name="_Toc39880593"/>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32"/>
      <w:bookmarkEnd w:id="1633"/>
      <w:bookmarkEnd w:id="163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51248B" w:rsidRPr="00213139" w:rsidRDefault="0051248B" w:rsidP="008F3D94">
                            <w:pPr>
                              <w:pStyle w:val="Caption"/>
                              <w:rPr>
                                <w:b w:val="0"/>
                                <w:bCs w:val="0"/>
                                <w:noProof/>
                                <w:sz w:val="26"/>
                                <w:szCs w:val="28"/>
                              </w:rPr>
                            </w:pPr>
                            <w:bookmarkStart w:id="1635" w:name="_Toc3557132"/>
                            <w:bookmarkStart w:id="1636" w:name="_Toc34747385"/>
                            <w:bookmarkStart w:id="1637"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5"/>
                            <w:bookmarkEnd w:id="1636"/>
                            <w:bookmarkEnd w:id="1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51248B" w:rsidRPr="00213139" w:rsidRDefault="0051248B" w:rsidP="008F3D94">
                      <w:pPr>
                        <w:pStyle w:val="Caption"/>
                        <w:rPr>
                          <w:b w:val="0"/>
                          <w:bCs w:val="0"/>
                          <w:noProof/>
                          <w:sz w:val="26"/>
                          <w:szCs w:val="28"/>
                        </w:rPr>
                      </w:pPr>
                      <w:bookmarkStart w:id="1638" w:name="_Toc3557132"/>
                      <w:bookmarkStart w:id="1639" w:name="_Toc34747385"/>
                      <w:bookmarkStart w:id="1640" w:name="_Toc3988070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8"/>
                      <w:bookmarkEnd w:id="1639"/>
                      <w:bookmarkEnd w:id="16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11C1BA78" w:rsidR="00687B5E" w:rsidRDefault="00687B5E" w:rsidP="00687B5E">
      <w:pPr>
        <w:pStyle w:val="Caption"/>
        <w:spacing w:before="120"/>
      </w:pPr>
      <w:bookmarkStart w:id="1641" w:name="_Toc3566500"/>
      <w:bookmarkStart w:id="1642" w:name="_Toc34747502"/>
      <w:bookmarkStart w:id="1643" w:name="_Toc39880828"/>
      <w:r>
        <w:t xml:space="preserve">Table </w:t>
      </w:r>
      <w:r w:rsidR="00ED469A">
        <w:fldChar w:fldCharType="begin"/>
      </w:r>
      <w:r w:rsidR="00ED469A">
        <w:instrText xml:space="preserve"> SEQ Table \* ARABIC </w:instrText>
      </w:r>
      <w:r w:rsidR="00ED469A">
        <w:fldChar w:fldCharType="separate"/>
      </w:r>
      <w:r w:rsidR="00A2710C">
        <w:rPr>
          <w:noProof/>
        </w:rPr>
        <w:t>97</w:t>
      </w:r>
      <w:r w:rsidR="00ED469A">
        <w:fldChar w:fldCharType="end"/>
      </w:r>
      <w:r>
        <w:t>: Parameters of Edge Weld</w:t>
      </w:r>
      <w:bookmarkEnd w:id="1641"/>
      <w:bookmarkEnd w:id="1642"/>
      <w:bookmarkEnd w:id="1643"/>
    </w:p>
    <w:p w14:paraId="100D1CE5" w14:textId="5B108771"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ins w:id="1644" w:author="nick" w:date="2020-05-31T15:10:00Z">
        <w:r w:rsidR="007B24B1">
          <w:t>1</w:t>
        </w:r>
      </w:ins>
      <w:del w:id="1645" w:author="nick" w:date="2020-05-31T15:10:00Z">
        <w:r w:rsidDel="007B24B1">
          <w:delText>0</w:delText>
        </w:r>
      </w:del>
      <w:r>
        <w:t xml:space="preserve"> document!</w:t>
      </w:r>
    </w:p>
    <w:p w14:paraId="621A2A85" w14:textId="77777777" w:rsidR="0006113C" w:rsidRPr="007055D9" w:rsidRDefault="0006113C" w:rsidP="0035512A">
      <w:pPr>
        <w:pStyle w:val="Heading4"/>
        <w:spacing w:before="120"/>
        <w:ind w:left="862" w:hanging="862"/>
      </w:pPr>
      <w:bookmarkStart w:id="1646" w:name="_Toc338939175"/>
      <w:bookmarkStart w:id="1647" w:name="_Toc3557027"/>
      <w:bookmarkStart w:id="1648" w:name="_Toc34747277"/>
      <w:bookmarkStart w:id="1649" w:name="_Toc39880594"/>
      <w:r w:rsidRPr="007055D9">
        <w:t>Attributes</w:t>
      </w:r>
      <w:bookmarkEnd w:id="1646"/>
      <w:bookmarkEnd w:id="1647"/>
      <w:bookmarkEnd w:id="1648"/>
      <w:bookmarkEnd w:id="1649"/>
    </w:p>
    <w:p w14:paraId="20DE2C66" w14:textId="1F84002A" w:rsidR="0006113C" w:rsidRPr="007055D9" w:rsidRDefault="001C1D65" w:rsidP="0033252C">
      <w:pPr>
        <w:pStyle w:val="Heading5"/>
        <w:keepNext/>
      </w:pPr>
      <w:bookmarkStart w:id="1650" w:name="_Toc338939177"/>
      <w:r w:rsidRPr="007055D9">
        <w:t xml:space="preserve">Attribute </w:t>
      </w:r>
      <w:r w:rsidR="00194316">
        <w:t>"</w:t>
      </w:r>
      <w:r w:rsidRPr="007055D9">
        <w:t>b</w:t>
      </w:r>
      <w:r w:rsidR="0006113C" w:rsidRPr="007055D9">
        <w:t>ase</w:t>
      </w:r>
      <w:bookmarkEnd w:id="1650"/>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651" w:name="_Toc338939178"/>
      <w:r w:rsidRPr="007055D9">
        <w:t xml:space="preserve">Attribute </w:t>
      </w:r>
      <w:r w:rsidR="00194316">
        <w:t>"</w:t>
      </w:r>
      <w:r w:rsidRPr="007055D9">
        <w:t>t</w:t>
      </w:r>
      <w:r w:rsidR="0006113C" w:rsidRPr="007055D9">
        <w:t>echnology</w:t>
      </w:r>
      <w:bookmarkEnd w:id="1651"/>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652" w:name="_Toc338939179"/>
      <w:bookmarkStart w:id="1653" w:name="_Toc3557028"/>
      <w:bookmarkStart w:id="1654" w:name="_Toc34747278"/>
      <w:bookmarkStart w:id="1655" w:name="_Toc39880595"/>
      <w:r w:rsidRPr="007055D9">
        <w:t xml:space="preserve">Element </w:t>
      </w:r>
      <w:r w:rsidR="00194316">
        <w:t>"</w:t>
      </w:r>
      <w:r w:rsidRPr="007055D9">
        <w:t>weld_position</w:t>
      </w:r>
      <w:bookmarkEnd w:id="1652"/>
      <w:bookmarkEnd w:id="1653"/>
      <w:r w:rsidR="00194316">
        <w:t>"</w:t>
      </w:r>
      <w:bookmarkEnd w:id="1654"/>
      <w:bookmarkEnd w:id="165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CCC0D14" w:rsidR="00630516" w:rsidRDefault="00630516" w:rsidP="00F3716C">
      <w:pPr>
        <w:pStyle w:val="Caption"/>
        <w:spacing w:before="120"/>
      </w:pPr>
      <w:bookmarkStart w:id="1656" w:name="_Toc3566501"/>
      <w:bookmarkStart w:id="1657" w:name="_Toc34747503"/>
      <w:bookmarkStart w:id="1658" w:name="_Toc39880829"/>
      <w:bookmarkStart w:id="1659" w:name="_Toc338939181"/>
      <w:r>
        <w:t xml:space="preserve">Table </w:t>
      </w:r>
      <w:r w:rsidR="00ED469A">
        <w:fldChar w:fldCharType="begin"/>
      </w:r>
      <w:r w:rsidR="00ED469A">
        <w:instrText xml:space="preserve"> SEQ Table \* ARABIC </w:instrText>
      </w:r>
      <w:r w:rsidR="00ED469A">
        <w:fldChar w:fldCharType="separate"/>
      </w:r>
      <w:r w:rsidR="00A2710C">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656"/>
      <w:bookmarkEnd w:id="1657"/>
      <w:bookmarkEnd w:id="1658"/>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52AB4B2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A2710C" w:rsidRPr="00A2710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65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660" w:name="_Toc338939182"/>
      <w:r w:rsidRPr="007055D9">
        <w:t xml:space="preserve">Attribute </w:t>
      </w:r>
      <w:r w:rsidR="00194316">
        <w:t>"</w:t>
      </w:r>
      <w:r w:rsidRPr="007055D9">
        <w:t>width</w:t>
      </w:r>
      <w:bookmarkEnd w:id="1660"/>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661" w:name="_Toc338939184"/>
      <w:r w:rsidRPr="007055D9">
        <w:t xml:space="preserve">Attribute </w:t>
      </w:r>
      <w:r w:rsidR="00194316">
        <w:t>"</w:t>
      </w:r>
      <w:r w:rsidRPr="007055D9">
        <w:t>filler</w:t>
      </w:r>
      <w:bookmarkEnd w:id="1661"/>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662" w:name="WeldDefinitionIWeld"/>
      <w:bookmarkStart w:id="1663" w:name="_Toc3557029"/>
      <w:bookmarkStart w:id="1664" w:name="_Toc34747279"/>
      <w:bookmarkStart w:id="1665" w:name="_Toc39880596"/>
      <w:bookmarkStart w:id="1666" w:name="_Toc288200765"/>
      <w:bookmarkStart w:id="1667" w:name="_Toc338939109"/>
      <w:bookmarkEnd w:id="1662"/>
      <w:r w:rsidRPr="007055D9">
        <w:t xml:space="preserve">Element </w:t>
      </w:r>
      <w:r w:rsidR="00194316">
        <w:t>"</w:t>
      </w:r>
      <w:r>
        <w:t>sheet_parameter</w:t>
      </w:r>
      <w:bookmarkEnd w:id="1663"/>
      <w:r w:rsidR="00194316">
        <w:t>"</w:t>
      </w:r>
      <w:bookmarkEnd w:id="1664"/>
      <w:bookmarkEnd w:id="166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4A61EC5" w:rsidR="0033252C" w:rsidRDefault="0033252C" w:rsidP="00F3716C">
      <w:pPr>
        <w:pStyle w:val="Caption"/>
        <w:spacing w:before="120"/>
      </w:pPr>
      <w:bookmarkStart w:id="1668" w:name="_Toc3566502"/>
      <w:bookmarkStart w:id="1669" w:name="_Toc34747504"/>
      <w:bookmarkStart w:id="1670" w:name="_Toc39880830"/>
      <w:r>
        <w:t xml:space="preserve">Table </w:t>
      </w:r>
      <w:r w:rsidR="00ED469A">
        <w:fldChar w:fldCharType="begin"/>
      </w:r>
      <w:r w:rsidR="00ED469A">
        <w:instrText xml:space="preserve"> SEQ Table \* ARABIC </w:instrText>
      </w:r>
      <w:r w:rsidR="00ED469A">
        <w:fldChar w:fldCharType="separate"/>
      </w:r>
      <w:r w:rsidR="00A2710C">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68"/>
      <w:bookmarkEnd w:id="1669"/>
      <w:bookmarkEnd w:id="167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671" w:name="_Toc3557030"/>
      <w:bookmarkStart w:id="1672" w:name="_Toc34747280"/>
      <w:bookmarkStart w:id="1673" w:name="_Toc39880597"/>
      <w:r w:rsidRPr="007055D9">
        <w:t>I-Weld</w:t>
      </w:r>
      <w:bookmarkEnd w:id="1666"/>
      <w:bookmarkEnd w:id="1667"/>
      <w:bookmarkEnd w:id="1671"/>
      <w:bookmarkEnd w:id="1672"/>
      <w:bookmarkEnd w:id="167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674" w:name="_Toc3557031"/>
      <w:bookmarkStart w:id="1675" w:name="_Toc34747281"/>
      <w:bookmarkStart w:id="1676" w:name="_Toc39880598"/>
      <w:r w:rsidRPr="007055D9">
        <w:t>Sheet Parameters</w:t>
      </w:r>
      <w:bookmarkEnd w:id="1674"/>
      <w:bookmarkEnd w:id="1675"/>
      <w:bookmarkEnd w:id="1676"/>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677" w:name="_Toc3557032"/>
      <w:bookmarkStart w:id="1678" w:name="_Toc34747282"/>
      <w:bookmarkStart w:id="1679" w:name="_Toc39880599"/>
      <w:r w:rsidRPr="007055D9">
        <w:lastRenderedPageBreak/>
        <w:t>Weld Parameters</w:t>
      </w:r>
      <w:bookmarkEnd w:id="1677"/>
      <w:bookmarkEnd w:id="1678"/>
      <w:bookmarkEnd w:id="1679"/>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51248B" w:rsidRPr="001B4A57" w:rsidRDefault="0051248B" w:rsidP="00F51CB9">
                                <w:pPr>
                                  <w:pStyle w:val="Caption"/>
                                  <w:rPr>
                                    <w:b w:val="0"/>
                                    <w:bCs w:val="0"/>
                                    <w:noProof/>
                                    <w:sz w:val="26"/>
                                    <w:szCs w:val="28"/>
                                  </w:rPr>
                                </w:pPr>
                                <w:bookmarkStart w:id="1680" w:name="_Toc3557133"/>
                                <w:bookmarkStart w:id="1681" w:name="_Toc34747386"/>
                                <w:bookmarkStart w:id="1682"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80"/>
                                <w:bookmarkEnd w:id="1681"/>
                                <w:bookmarkEnd w:id="1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6"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51248B" w:rsidRPr="003F40AF" w:rsidRDefault="0051248B" w:rsidP="00F51CB9">
                                <w:pPr>
                                  <w:pStyle w:val="Caption"/>
                                  <w:rPr>
                                    <w:b w:val="0"/>
                                    <w:bCs w:val="0"/>
                                    <w:noProof/>
                                    <w:sz w:val="26"/>
                                    <w:szCs w:val="28"/>
                                  </w:rPr>
                                </w:pPr>
                                <w:bookmarkStart w:id="1683" w:name="_Toc3557134"/>
                                <w:bookmarkStart w:id="1684" w:name="_Toc34747387"/>
                                <w:bookmarkStart w:id="1685"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83"/>
                                <w:bookmarkEnd w:id="1684"/>
                                <w:bookmarkEnd w:id="1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7"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51248B" w:rsidRPr="001B4A57" w:rsidRDefault="0051248B" w:rsidP="00F51CB9">
                          <w:pPr>
                            <w:pStyle w:val="Caption"/>
                            <w:rPr>
                              <w:b w:val="0"/>
                              <w:bCs w:val="0"/>
                              <w:noProof/>
                              <w:sz w:val="26"/>
                              <w:szCs w:val="28"/>
                            </w:rPr>
                          </w:pPr>
                          <w:bookmarkStart w:id="1686" w:name="_Toc3557133"/>
                          <w:bookmarkStart w:id="1687" w:name="_Toc34747386"/>
                          <w:bookmarkStart w:id="1688" w:name="_Toc3988070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86"/>
                          <w:bookmarkEnd w:id="1687"/>
                          <w:bookmarkEnd w:id="1688"/>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8"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51248B" w:rsidRPr="003F40AF" w:rsidRDefault="0051248B" w:rsidP="00F51CB9">
                          <w:pPr>
                            <w:pStyle w:val="Caption"/>
                            <w:rPr>
                              <w:b w:val="0"/>
                              <w:bCs w:val="0"/>
                              <w:noProof/>
                              <w:sz w:val="26"/>
                              <w:szCs w:val="28"/>
                            </w:rPr>
                          </w:pPr>
                          <w:bookmarkStart w:id="1689" w:name="_Toc3557134"/>
                          <w:bookmarkStart w:id="1690" w:name="_Toc34747387"/>
                          <w:bookmarkStart w:id="1691" w:name="_Toc39880708"/>
                          <w:r>
                            <w:t xml:space="preserve">Figure </w:t>
                          </w:r>
                          <w:r>
                            <w:fldChar w:fldCharType="begin"/>
                          </w:r>
                          <w:r>
                            <w:instrText xml:space="preserve"> SEQ Figure \* ARABIC </w:instrText>
                          </w:r>
                          <w:r>
                            <w:fldChar w:fldCharType="separate"/>
                          </w:r>
                          <w:r>
                            <w:rPr>
                              <w:noProof/>
                            </w:rPr>
                            <w:t>57</w:t>
                          </w:r>
                          <w:r>
                            <w:fldChar w:fldCharType="end"/>
                          </w:r>
                          <w:r>
                            <w:t>: I-Weld Parameters</w:t>
                          </w:r>
                          <w:bookmarkEnd w:id="1689"/>
                          <w:bookmarkEnd w:id="1690"/>
                          <w:bookmarkEnd w:id="169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C01AE6C" w:rsidR="00F51CB9" w:rsidRDefault="00F51CB9" w:rsidP="00F51CB9">
      <w:pPr>
        <w:pStyle w:val="Caption"/>
        <w:spacing w:before="120"/>
      </w:pPr>
      <w:bookmarkStart w:id="1692" w:name="_Toc3566503"/>
      <w:bookmarkStart w:id="1693" w:name="_Toc34747505"/>
      <w:bookmarkStart w:id="1694" w:name="_Toc39880831"/>
      <w:r>
        <w:t xml:space="preserve">Table </w:t>
      </w:r>
      <w:r w:rsidR="00ED469A">
        <w:fldChar w:fldCharType="begin"/>
      </w:r>
      <w:r w:rsidR="00ED469A">
        <w:instrText xml:space="preserve"> SEQ Table \* ARABIC </w:instrText>
      </w:r>
      <w:r w:rsidR="00ED469A">
        <w:fldChar w:fldCharType="separate"/>
      </w:r>
      <w:r w:rsidR="00A2710C">
        <w:rPr>
          <w:noProof/>
        </w:rPr>
        <w:t>100</w:t>
      </w:r>
      <w:r w:rsidR="00ED469A">
        <w:fldChar w:fldCharType="end"/>
      </w:r>
      <w:r>
        <w:t>: Parameters of I-Weld</w:t>
      </w:r>
      <w:bookmarkEnd w:id="1692"/>
      <w:bookmarkEnd w:id="1693"/>
      <w:bookmarkEnd w:id="169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95" w:name="_Toc338939186"/>
      <w:bookmarkStart w:id="1696" w:name="_Toc3557033"/>
      <w:bookmarkStart w:id="1697" w:name="_Toc34747283"/>
      <w:bookmarkStart w:id="1698" w:name="_Toc39880600"/>
      <w:r w:rsidRPr="007055D9">
        <w:t>Attributes</w:t>
      </w:r>
      <w:bookmarkEnd w:id="1695"/>
      <w:bookmarkEnd w:id="1696"/>
      <w:bookmarkEnd w:id="1697"/>
      <w:bookmarkEnd w:id="1698"/>
    </w:p>
    <w:p w14:paraId="7F7DD4CE" w14:textId="6A121F1A" w:rsidR="0006113C" w:rsidRPr="007055D9" w:rsidRDefault="009D7557" w:rsidP="00E67798">
      <w:pPr>
        <w:pStyle w:val="Heading5"/>
        <w:keepNext/>
      </w:pPr>
      <w:bookmarkStart w:id="1699" w:name="_Toc338939188"/>
      <w:r w:rsidRPr="007055D9">
        <w:t xml:space="preserve">Attribute </w:t>
      </w:r>
      <w:r w:rsidR="00194316">
        <w:t>"</w:t>
      </w:r>
      <w:r w:rsidRPr="007055D9">
        <w:t>b</w:t>
      </w:r>
      <w:r w:rsidR="0006113C" w:rsidRPr="007055D9">
        <w:t>ase</w:t>
      </w:r>
      <w:bookmarkEnd w:id="1699"/>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700" w:name="_Toc338939189"/>
      <w:r w:rsidRPr="007055D9">
        <w:t xml:space="preserve">Attribute </w:t>
      </w:r>
      <w:r w:rsidR="00194316">
        <w:t>"</w:t>
      </w:r>
      <w:r w:rsidRPr="007055D9">
        <w:t>t</w:t>
      </w:r>
      <w:r w:rsidR="0006113C" w:rsidRPr="007055D9">
        <w:t>echnology</w:t>
      </w:r>
      <w:bookmarkEnd w:id="1700"/>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701" w:name="_Toc338939190"/>
      <w:bookmarkStart w:id="1702" w:name="_Toc3557034"/>
      <w:bookmarkStart w:id="1703" w:name="_Toc34747284"/>
      <w:bookmarkStart w:id="1704" w:name="_Toc39880601"/>
      <w:r w:rsidRPr="007055D9">
        <w:t xml:space="preserve">Element </w:t>
      </w:r>
      <w:r w:rsidR="00194316">
        <w:t>"</w:t>
      </w:r>
      <w:r w:rsidRPr="007055D9">
        <w:t>weld_position</w:t>
      </w:r>
      <w:bookmarkEnd w:id="1701"/>
      <w:bookmarkEnd w:id="1702"/>
      <w:r w:rsidR="00194316">
        <w:t>"</w:t>
      </w:r>
      <w:bookmarkEnd w:id="1703"/>
      <w:bookmarkEnd w:id="1704"/>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686EF27" w:rsidR="00E67798" w:rsidRDefault="00E67798" w:rsidP="00F3716C">
      <w:pPr>
        <w:pStyle w:val="Caption"/>
        <w:spacing w:before="120"/>
      </w:pPr>
      <w:bookmarkStart w:id="1705" w:name="_Toc3566504"/>
      <w:bookmarkStart w:id="1706" w:name="_Toc34747506"/>
      <w:bookmarkStart w:id="1707" w:name="_Toc39880832"/>
      <w:bookmarkStart w:id="1708" w:name="_Toc338939192"/>
      <w:r>
        <w:t xml:space="preserve">Table </w:t>
      </w:r>
      <w:r w:rsidR="00ED469A">
        <w:fldChar w:fldCharType="begin"/>
      </w:r>
      <w:r w:rsidR="00ED469A">
        <w:instrText xml:space="preserve"> SEQ Table \* ARABIC </w:instrText>
      </w:r>
      <w:r w:rsidR="00ED469A">
        <w:fldChar w:fldCharType="separate"/>
      </w:r>
      <w:r w:rsidR="00A2710C">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05"/>
      <w:bookmarkEnd w:id="1706"/>
      <w:bookmarkEnd w:id="1707"/>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3725462"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A2710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70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709" w:name="_Toc338939194"/>
      <w:r w:rsidRPr="007055D9">
        <w:t xml:space="preserve">Attribute </w:t>
      </w:r>
      <w:r w:rsidR="00194316">
        <w:t>"</w:t>
      </w:r>
      <w:r w:rsidRPr="007055D9">
        <w:t>filler</w:t>
      </w:r>
      <w:bookmarkEnd w:id="170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710" w:name="WeldDefinitionOverlapWeld"/>
      <w:bookmarkStart w:id="1711" w:name="_Toc3557035"/>
      <w:bookmarkStart w:id="1712" w:name="_Toc34747285"/>
      <w:bookmarkStart w:id="1713" w:name="_Toc39880602"/>
      <w:bookmarkStart w:id="1714" w:name="_Toc288200766"/>
      <w:bookmarkStart w:id="1715" w:name="_Toc338939110"/>
      <w:bookmarkEnd w:id="1710"/>
      <w:r w:rsidRPr="007055D9">
        <w:t xml:space="preserve">Element </w:t>
      </w:r>
      <w:r w:rsidR="00194316">
        <w:t>"</w:t>
      </w:r>
      <w:r>
        <w:t>sheet_parameter</w:t>
      </w:r>
      <w:bookmarkEnd w:id="1711"/>
      <w:r w:rsidR="00194316">
        <w:t>"</w:t>
      </w:r>
      <w:bookmarkEnd w:id="1712"/>
      <w:bookmarkEnd w:id="171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rsidDel="003C2A7E" w14:paraId="0485E532" w14:textId="3576D96C" w:rsidTr="00E70582">
        <w:trPr>
          <w:jc w:val="center"/>
          <w:del w:id="1716" w:author="nick" w:date="2020-05-27T19:45:00Z"/>
        </w:trPr>
        <w:tc>
          <w:tcPr>
            <w:tcW w:w="1574" w:type="dxa"/>
            <w:shd w:val="clear" w:color="auto" w:fill="auto"/>
            <w:vAlign w:val="bottom"/>
          </w:tcPr>
          <w:p w14:paraId="7949DBC4" w14:textId="19C9C6C3" w:rsidR="000124A9" w:rsidDel="003C2A7E" w:rsidRDefault="000124A9" w:rsidP="00E70582">
            <w:pPr>
              <w:rPr>
                <w:del w:id="1717" w:author="nick" w:date="2020-05-27T19:45:00Z"/>
                <w:sz w:val="20"/>
                <w:szCs w:val="20"/>
              </w:rPr>
            </w:pPr>
            <w:del w:id="1718" w:author="nick" w:date="2020-05-27T19:45:00Z">
              <w:r w:rsidDel="003C2A7E">
                <w:rPr>
                  <w:sz w:val="20"/>
                  <w:szCs w:val="20"/>
                </w:rPr>
                <w:delText>sheet_angle</w:delText>
              </w:r>
            </w:del>
          </w:p>
        </w:tc>
        <w:tc>
          <w:tcPr>
            <w:tcW w:w="1418" w:type="dxa"/>
            <w:shd w:val="clear" w:color="auto" w:fill="auto"/>
            <w:vAlign w:val="bottom"/>
          </w:tcPr>
          <w:p w14:paraId="2180F719" w14:textId="2665BF87" w:rsidR="000124A9" w:rsidRPr="002D6B99" w:rsidDel="003C2A7E" w:rsidRDefault="00C9639A" w:rsidP="00E70582">
            <w:pPr>
              <w:rPr>
                <w:del w:id="1719" w:author="nick" w:date="2020-05-27T19:45:00Z"/>
                <w:sz w:val="20"/>
                <w:szCs w:val="20"/>
              </w:rPr>
            </w:pPr>
            <w:del w:id="1720" w:author="nick" w:date="2020-05-27T19:45:00Z">
              <w:r w:rsidDel="003C2A7E">
                <w:rPr>
                  <w:sz w:val="20"/>
                  <w:szCs w:val="20"/>
                </w:rPr>
                <w:delText>Floating Point</w:delText>
              </w:r>
            </w:del>
          </w:p>
        </w:tc>
        <w:tc>
          <w:tcPr>
            <w:tcW w:w="1275" w:type="dxa"/>
            <w:shd w:val="clear" w:color="auto" w:fill="auto"/>
            <w:vAlign w:val="bottom"/>
          </w:tcPr>
          <w:p w14:paraId="6B944E86" w14:textId="1EFDA53B" w:rsidR="000124A9" w:rsidRPr="002D6B99" w:rsidDel="003C2A7E" w:rsidRDefault="000124A9" w:rsidP="00CF34D3">
            <w:pPr>
              <w:keepNext/>
              <w:keepLines/>
              <w:rPr>
                <w:del w:id="1721" w:author="nick" w:date="2020-05-27T19:45:00Z"/>
                <w:sz w:val="20"/>
                <w:szCs w:val="20"/>
              </w:rPr>
            </w:pPr>
            <w:del w:id="1722" w:author="nick" w:date="2020-05-27T19:45:00Z">
              <w:r w:rsidDel="003C2A7E">
                <w:rPr>
                  <w:sz w:val="20"/>
                  <w:szCs w:val="20"/>
                </w:rPr>
                <w:delText>Optional</w:delText>
              </w:r>
            </w:del>
          </w:p>
        </w:tc>
        <w:tc>
          <w:tcPr>
            <w:tcW w:w="4264" w:type="dxa"/>
            <w:shd w:val="clear" w:color="auto" w:fill="auto"/>
            <w:vAlign w:val="bottom"/>
          </w:tcPr>
          <w:p w14:paraId="33955FB8" w14:textId="5A95875D" w:rsidR="000124A9" w:rsidRPr="002D6B99" w:rsidDel="003C2A7E" w:rsidRDefault="000124A9" w:rsidP="00AB2606">
            <w:pPr>
              <w:keepNext/>
              <w:keepLines/>
              <w:rPr>
                <w:del w:id="1723" w:author="nick" w:date="2020-05-27T19:45:00Z"/>
                <w:sz w:val="20"/>
                <w:szCs w:val="20"/>
              </w:rPr>
            </w:pPr>
            <w:del w:id="1724" w:author="nick" w:date="2020-05-27T19:45:00Z">
              <w:r w:rsidDel="003C2A7E">
                <w:rPr>
                  <w:sz w:val="20"/>
                  <w:szCs w:val="20"/>
                </w:rPr>
                <w:delText>-</w:delText>
              </w:r>
            </w:del>
          </w:p>
        </w:tc>
      </w:tr>
    </w:tbl>
    <w:p w14:paraId="1FB6705B" w14:textId="123EC180" w:rsidR="00AB2606" w:rsidRDefault="00AB2606" w:rsidP="00F3716C">
      <w:pPr>
        <w:pStyle w:val="Caption"/>
        <w:spacing w:before="120"/>
      </w:pPr>
      <w:bookmarkStart w:id="1725" w:name="_Toc3566505"/>
      <w:bookmarkStart w:id="1726" w:name="_Toc34747507"/>
      <w:bookmarkStart w:id="1727" w:name="_Toc39880833"/>
      <w:r>
        <w:t xml:space="preserve">Table </w:t>
      </w:r>
      <w:r w:rsidR="00ED469A">
        <w:fldChar w:fldCharType="begin"/>
      </w:r>
      <w:r w:rsidR="00ED469A">
        <w:instrText xml:space="preserve"> SEQ Table \* ARABIC </w:instrText>
      </w:r>
      <w:r w:rsidR="00ED469A">
        <w:fldChar w:fldCharType="separate"/>
      </w:r>
      <w:r w:rsidR="00A2710C">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725"/>
      <w:bookmarkEnd w:id="1726"/>
      <w:bookmarkEnd w:id="172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ED50724"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del w:id="1728" w:author="nick" w:date="2020-05-27T19:45:00Z">
        <w:r w:rsidDel="003C2A7E">
          <w:rPr>
            <w:b/>
            <w:color w:val="0070C0"/>
          </w:rPr>
          <w:delText xml:space="preserve"> sheet_angle=</w:delText>
        </w:r>
        <w:r w:rsidR="00194316" w:rsidDel="003C2A7E">
          <w:rPr>
            <w:b/>
            <w:color w:val="0070C0"/>
          </w:rPr>
          <w:delText>"</w:delText>
        </w:r>
        <w:r w:rsidR="00A161F5" w:rsidDel="003C2A7E">
          <w:rPr>
            <w:b/>
            <w:color w:val="0070C0"/>
          </w:rPr>
          <w:delText>0</w:delText>
        </w:r>
        <w:r w:rsidR="00194316" w:rsidDel="003C2A7E">
          <w:rPr>
            <w:b/>
            <w:color w:val="0070C0"/>
          </w:rPr>
          <w:delText>"</w:delText>
        </w:r>
      </w:del>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729" w:name="_Toc3557036"/>
      <w:bookmarkStart w:id="1730" w:name="_Toc34747286"/>
      <w:bookmarkStart w:id="1731" w:name="_Toc39880603"/>
      <w:r w:rsidRPr="007055D9">
        <w:t>Overlap Weld</w:t>
      </w:r>
      <w:bookmarkEnd w:id="1714"/>
      <w:bookmarkEnd w:id="1715"/>
      <w:bookmarkEnd w:id="1729"/>
      <w:bookmarkEnd w:id="1730"/>
      <w:bookmarkEnd w:id="1731"/>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732" w:name="_Toc3557037"/>
      <w:bookmarkStart w:id="1733" w:name="_Toc34747287"/>
      <w:bookmarkStart w:id="1734" w:name="_Toc39880604"/>
      <w:r w:rsidRPr="007055D9">
        <w:t>Simple Overlap Weld</w:t>
      </w:r>
      <w:bookmarkEnd w:id="1732"/>
      <w:bookmarkEnd w:id="1733"/>
      <w:bookmarkEnd w:id="1734"/>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51248B" w:rsidRPr="0079510C" w:rsidRDefault="0051248B" w:rsidP="002A71CD">
                            <w:pPr>
                              <w:pStyle w:val="Caption"/>
                              <w:rPr>
                                <w:noProof/>
                                <w:sz w:val="24"/>
                                <w:szCs w:val="26"/>
                              </w:rPr>
                            </w:pPr>
                            <w:bookmarkStart w:id="1735" w:name="_Toc3557135"/>
                            <w:bookmarkStart w:id="1736" w:name="_Toc34747388"/>
                            <w:bookmarkStart w:id="1737"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5"/>
                            <w:bookmarkEnd w:id="1736"/>
                            <w:bookmarkEnd w:id="17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51248B" w:rsidRPr="0079510C" w:rsidRDefault="0051248B" w:rsidP="002A71CD">
                      <w:pPr>
                        <w:pStyle w:val="Caption"/>
                        <w:rPr>
                          <w:noProof/>
                          <w:sz w:val="24"/>
                          <w:szCs w:val="26"/>
                        </w:rPr>
                      </w:pPr>
                      <w:bookmarkStart w:id="1738" w:name="_Toc3557135"/>
                      <w:bookmarkStart w:id="1739" w:name="_Toc34747388"/>
                      <w:bookmarkStart w:id="1740" w:name="_Toc3988070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8"/>
                      <w:bookmarkEnd w:id="1739"/>
                      <w:bookmarkEnd w:id="174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51248B" w:rsidRPr="00A00F34" w:rsidRDefault="0051248B" w:rsidP="002A71CD">
                            <w:pPr>
                              <w:pStyle w:val="Caption"/>
                              <w:rPr>
                                <w:noProof/>
                                <w:szCs w:val="24"/>
                              </w:rPr>
                            </w:pPr>
                            <w:bookmarkStart w:id="1741" w:name="_Toc3557136"/>
                            <w:bookmarkStart w:id="1742" w:name="_Toc34747389"/>
                            <w:bookmarkStart w:id="1743"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1"/>
                            <w:bookmarkEnd w:id="1742"/>
                            <w:bookmarkEnd w:id="1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51248B" w:rsidRPr="00A00F34" w:rsidRDefault="0051248B" w:rsidP="002A71CD">
                      <w:pPr>
                        <w:pStyle w:val="Caption"/>
                        <w:rPr>
                          <w:noProof/>
                          <w:szCs w:val="24"/>
                        </w:rPr>
                      </w:pPr>
                      <w:bookmarkStart w:id="1744" w:name="_Toc3557136"/>
                      <w:bookmarkStart w:id="1745" w:name="_Toc34747389"/>
                      <w:bookmarkStart w:id="1746" w:name="_Toc3988071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4"/>
                      <w:bookmarkEnd w:id="1745"/>
                      <w:bookmarkEnd w:id="174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71" o:title=""/>
          </v:shape>
          <o:OLEObject Type="Embed" ProgID="Equation.3" ShapeID="_x0000_i1028" DrawAspect="Content" ObjectID="_1652444156" r:id="rId172"/>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A9BA114" w:rsidR="00F3716C" w:rsidRDefault="00F3716C" w:rsidP="00F3716C">
      <w:pPr>
        <w:pStyle w:val="Caption"/>
        <w:spacing w:before="120"/>
      </w:pPr>
      <w:bookmarkStart w:id="1747" w:name="_Toc3566506"/>
      <w:bookmarkStart w:id="1748" w:name="_Toc34747508"/>
      <w:bookmarkStart w:id="1749" w:name="_Toc39880834"/>
      <w:r>
        <w:t xml:space="preserve">Table </w:t>
      </w:r>
      <w:r w:rsidR="00ED469A">
        <w:fldChar w:fldCharType="begin"/>
      </w:r>
      <w:r w:rsidR="00ED469A">
        <w:instrText xml:space="preserve"> SEQ Table \* ARABIC </w:instrText>
      </w:r>
      <w:r w:rsidR="00ED469A">
        <w:fldChar w:fldCharType="separate"/>
      </w:r>
      <w:r w:rsidR="00A2710C">
        <w:rPr>
          <w:noProof/>
        </w:rPr>
        <w:t>103</w:t>
      </w:r>
      <w:r w:rsidR="00ED469A">
        <w:fldChar w:fldCharType="end"/>
      </w:r>
      <w:r>
        <w:t>:</w:t>
      </w:r>
      <w:r w:rsidR="007C7FBC">
        <w:t xml:space="preserve"> Parameters of Overlap Weld</w:t>
      </w:r>
      <w:bookmarkEnd w:id="1747"/>
      <w:bookmarkEnd w:id="1748"/>
      <w:bookmarkEnd w:id="174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750" w:name="_Toc338939112"/>
      <w:bookmarkStart w:id="1751" w:name="_Toc3557038"/>
      <w:bookmarkStart w:id="1752" w:name="_Toc34747288"/>
      <w:bookmarkStart w:id="1753" w:name="_Toc39880605"/>
      <w:r w:rsidRPr="007055D9">
        <w:t>Single Sided Double Overlap Weld</w:t>
      </w:r>
      <w:bookmarkEnd w:id="1750"/>
      <w:bookmarkEnd w:id="1751"/>
      <w:bookmarkEnd w:id="1752"/>
      <w:bookmarkEnd w:id="175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51248B" w:rsidRPr="008B5970" w:rsidRDefault="0051248B" w:rsidP="007C7FBC">
                            <w:pPr>
                              <w:pStyle w:val="Caption"/>
                              <w:rPr>
                                <w:noProof/>
                                <w:sz w:val="24"/>
                                <w:szCs w:val="26"/>
                              </w:rPr>
                            </w:pPr>
                            <w:bookmarkStart w:id="1754" w:name="_Toc3557137"/>
                            <w:bookmarkStart w:id="1755" w:name="_Toc34747390"/>
                            <w:bookmarkStart w:id="1756"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4"/>
                            <w:bookmarkEnd w:id="1755"/>
                            <w:bookmarkEnd w:id="1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51248B" w:rsidRPr="008B5970" w:rsidRDefault="0051248B" w:rsidP="007C7FBC">
                      <w:pPr>
                        <w:pStyle w:val="Caption"/>
                        <w:rPr>
                          <w:noProof/>
                          <w:sz w:val="24"/>
                          <w:szCs w:val="26"/>
                        </w:rPr>
                      </w:pPr>
                      <w:bookmarkStart w:id="1757" w:name="_Toc3557137"/>
                      <w:bookmarkStart w:id="1758" w:name="_Toc34747390"/>
                      <w:bookmarkStart w:id="1759" w:name="_Toc3988071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7"/>
                      <w:bookmarkEnd w:id="1758"/>
                      <w:bookmarkEnd w:id="1759"/>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51248B" w:rsidRPr="008D09AE" w:rsidRDefault="0051248B" w:rsidP="00044694">
                            <w:pPr>
                              <w:pStyle w:val="Caption"/>
                              <w:rPr>
                                <w:noProof/>
                                <w:szCs w:val="24"/>
                              </w:rPr>
                            </w:pPr>
                            <w:bookmarkStart w:id="1760" w:name="_Toc3557138"/>
                            <w:bookmarkStart w:id="1761" w:name="_Toc34747391"/>
                            <w:bookmarkStart w:id="1762"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60"/>
                            <w:bookmarkEnd w:id="1761"/>
                            <w:bookmarkEnd w:id="17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51248B" w:rsidRPr="008D09AE" w:rsidRDefault="0051248B" w:rsidP="00044694">
                      <w:pPr>
                        <w:pStyle w:val="Caption"/>
                        <w:rPr>
                          <w:noProof/>
                          <w:szCs w:val="24"/>
                        </w:rPr>
                      </w:pPr>
                      <w:bookmarkStart w:id="1763" w:name="_Toc3557138"/>
                      <w:bookmarkStart w:id="1764" w:name="_Toc34747391"/>
                      <w:bookmarkStart w:id="1765" w:name="_Toc3988071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63"/>
                      <w:bookmarkEnd w:id="1764"/>
                      <w:bookmarkEnd w:id="176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75pt;height:35.65pt" o:ole="">
            <v:imagedata r:id="rId156" o:title=""/>
          </v:shape>
          <o:OLEObject Type="Embed" ProgID="Equation.3" ShapeID="_x0000_i1029" DrawAspect="Content" ObjectID="_1652444157" r:id="rId17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7F635CF" w:rsidR="00F3716C" w:rsidRDefault="00F3716C" w:rsidP="00F3716C">
      <w:pPr>
        <w:pStyle w:val="Caption"/>
        <w:spacing w:before="120"/>
      </w:pPr>
      <w:bookmarkStart w:id="1766" w:name="_Toc3566507"/>
      <w:bookmarkStart w:id="1767" w:name="_Toc34747509"/>
      <w:bookmarkStart w:id="1768" w:name="_Toc39880835"/>
      <w:r>
        <w:t xml:space="preserve">Table </w:t>
      </w:r>
      <w:r w:rsidR="00ED469A">
        <w:fldChar w:fldCharType="begin"/>
      </w:r>
      <w:r w:rsidR="00ED469A">
        <w:instrText xml:space="preserve"> SEQ Table \* ARABIC </w:instrText>
      </w:r>
      <w:r w:rsidR="00ED469A">
        <w:fldChar w:fldCharType="separate"/>
      </w:r>
      <w:r w:rsidR="00A2710C">
        <w:rPr>
          <w:noProof/>
        </w:rPr>
        <w:t>104</w:t>
      </w:r>
      <w:r w:rsidR="00ED469A">
        <w:fldChar w:fldCharType="end"/>
      </w:r>
      <w:r w:rsidR="00044694">
        <w:t xml:space="preserve">: Parameters of </w:t>
      </w:r>
      <w:r w:rsidR="00044694" w:rsidRPr="007055D9">
        <w:t>Single Sided Double Overlap Weld</w:t>
      </w:r>
      <w:bookmarkEnd w:id="1766"/>
      <w:bookmarkEnd w:id="1767"/>
      <w:bookmarkEnd w:id="1768"/>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769" w:name="_Toc338939113"/>
      <w:bookmarkStart w:id="1770" w:name="_Toc3557039"/>
      <w:bookmarkStart w:id="1771" w:name="_Toc34747289"/>
      <w:bookmarkStart w:id="1772" w:name="_Toc39880606"/>
      <w:r w:rsidRPr="007055D9">
        <w:t>Double Sided Double Overlap Weld</w:t>
      </w:r>
      <w:bookmarkEnd w:id="1769"/>
      <w:bookmarkEnd w:id="1770"/>
      <w:bookmarkEnd w:id="1771"/>
      <w:bookmarkEnd w:id="177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51248B" w:rsidRPr="000A25D4" w:rsidRDefault="0051248B" w:rsidP="00044694">
                            <w:pPr>
                              <w:pStyle w:val="Caption"/>
                              <w:rPr>
                                <w:noProof/>
                                <w:sz w:val="24"/>
                                <w:szCs w:val="26"/>
                              </w:rPr>
                            </w:pPr>
                            <w:bookmarkStart w:id="1773" w:name="_Toc3557139"/>
                            <w:bookmarkStart w:id="1774" w:name="_Toc34747392"/>
                            <w:bookmarkStart w:id="1775"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51248B" w:rsidRPr="000A25D4" w:rsidRDefault="0051248B" w:rsidP="00044694">
                      <w:pPr>
                        <w:pStyle w:val="Caption"/>
                        <w:rPr>
                          <w:noProof/>
                          <w:sz w:val="24"/>
                          <w:szCs w:val="26"/>
                        </w:rPr>
                      </w:pPr>
                      <w:bookmarkStart w:id="1776" w:name="_Toc3557139"/>
                      <w:bookmarkStart w:id="1777" w:name="_Toc34747392"/>
                      <w:bookmarkStart w:id="1778" w:name="_Toc3988071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76"/>
                      <w:bookmarkEnd w:id="1777"/>
                      <w:bookmarkEnd w:id="1778"/>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51248B" w:rsidRPr="00F739B3" w:rsidRDefault="0051248B" w:rsidP="00044694">
                            <w:pPr>
                              <w:pStyle w:val="Caption"/>
                              <w:rPr>
                                <w:noProof/>
                                <w:szCs w:val="24"/>
                              </w:rPr>
                            </w:pPr>
                            <w:bookmarkStart w:id="1779" w:name="_Toc3557140"/>
                            <w:bookmarkStart w:id="1780" w:name="_Toc34747393"/>
                            <w:bookmarkStart w:id="1781"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79"/>
                            <w:bookmarkEnd w:id="1780"/>
                            <w:bookmarkEnd w:id="1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51248B" w:rsidRPr="00F739B3" w:rsidRDefault="0051248B" w:rsidP="00044694">
                      <w:pPr>
                        <w:pStyle w:val="Caption"/>
                        <w:rPr>
                          <w:noProof/>
                          <w:szCs w:val="24"/>
                        </w:rPr>
                      </w:pPr>
                      <w:bookmarkStart w:id="1782" w:name="_Toc3557140"/>
                      <w:bookmarkStart w:id="1783" w:name="_Toc34747393"/>
                      <w:bookmarkStart w:id="1784" w:name="_Toc3988071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82"/>
                      <w:bookmarkEnd w:id="1783"/>
                      <w:bookmarkEnd w:id="178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75pt;height:35.65pt" o:ole="">
            <v:imagedata r:id="rId156" o:title=""/>
          </v:shape>
          <o:OLEObject Type="Embed" ProgID="Equation.3" ShapeID="_x0000_i1030" DrawAspect="Content" ObjectID="_1652444158"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918F699" w:rsidR="00044694" w:rsidRDefault="00044694" w:rsidP="00044694">
      <w:pPr>
        <w:pStyle w:val="Caption"/>
        <w:spacing w:before="120"/>
      </w:pPr>
      <w:bookmarkStart w:id="1785" w:name="_Toc3566508"/>
      <w:bookmarkStart w:id="1786" w:name="_Toc34747510"/>
      <w:bookmarkStart w:id="1787" w:name="_Toc39880836"/>
      <w:r>
        <w:t xml:space="preserve">Table </w:t>
      </w:r>
      <w:r w:rsidR="00ED469A">
        <w:fldChar w:fldCharType="begin"/>
      </w:r>
      <w:r w:rsidR="00ED469A">
        <w:instrText xml:space="preserve"> SEQ Table \* ARABIC </w:instrText>
      </w:r>
      <w:r w:rsidR="00ED469A">
        <w:fldChar w:fldCharType="separate"/>
      </w:r>
      <w:r w:rsidR="00A2710C">
        <w:rPr>
          <w:noProof/>
        </w:rPr>
        <w:t>105</w:t>
      </w:r>
      <w:r w:rsidR="00ED469A">
        <w:fldChar w:fldCharType="end"/>
      </w:r>
      <w:r>
        <w:t xml:space="preserve">: Parameters of </w:t>
      </w:r>
      <w:r w:rsidRPr="007055D9">
        <w:t>Double Sided Double Overlap Weld</w:t>
      </w:r>
      <w:bookmarkEnd w:id="1785"/>
      <w:bookmarkEnd w:id="1786"/>
      <w:bookmarkEnd w:id="178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788" w:name="_Toc338939196"/>
      <w:bookmarkStart w:id="1789" w:name="_Toc3557040"/>
      <w:bookmarkStart w:id="1790" w:name="_Toc34747290"/>
      <w:bookmarkStart w:id="1791" w:name="_Toc39880607"/>
      <w:r w:rsidRPr="007055D9">
        <w:t>Attributes</w:t>
      </w:r>
      <w:bookmarkEnd w:id="1788"/>
      <w:bookmarkEnd w:id="1789"/>
      <w:bookmarkEnd w:id="1790"/>
      <w:bookmarkEnd w:id="1791"/>
    </w:p>
    <w:p w14:paraId="54EB1FE0" w14:textId="38DCBA66" w:rsidR="0006113C" w:rsidRPr="007055D9" w:rsidRDefault="00157A42" w:rsidP="00AB2606">
      <w:pPr>
        <w:pStyle w:val="Heading5"/>
        <w:keepNext/>
      </w:pPr>
      <w:bookmarkStart w:id="1792" w:name="_Toc338939198"/>
      <w:r w:rsidRPr="007055D9">
        <w:t xml:space="preserve">Attribute </w:t>
      </w:r>
      <w:r w:rsidR="00194316">
        <w:t>"</w:t>
      </w:r>
      <w:r w:rsidRPr="007055D9">
        <w:t>b</w:t>
      </w:r>
      <w:r w:rsidR="0006113C" w:rsidRPr="007055D9">
        <w:t>ase</w:t>
      </w:r>
      <w:bookmarkEnd w:id="1792"/>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793" w:name="_Toc338939199"/>
      <w:r w:rsidRPr="007055D9">
        <w:t xml:space="preserve">Attribute </w:t>
      </w:r>
      <w:r w:rsidR="00194316">
        <w:t>"</w:t>
      </w:r>
      <w:r w:rsidRPr="007055D9">
        <w:t>t</w:t>
      </w:r>
      <w:r w:rsidR="0006113C" w:rsidRPr="007055D9">
        <w:t>echnology</w:t>
      </w:r>
      <w:bookmarkEnd w:id="1793"/>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794" w:name="_Toc338939200"/>
      <w:bookmarkStart w:id="1795" w:name="_Toc3557041"/>
      <w:bookmarkStart w:id="1796" w:name="_Toc34747291"/>
      <w:bookmarkStart w:id="1797" w:name="_Toc39880608"/>
      <w:r w:rsidRPr="007055D9">
        <w:t xml:space="preserve">Element </w:t>
      </w:r>
      <w:r w:rsidR="00194316">
        <w:t>"</w:t>
      </w:r>
      <w:r w:rsidRPr="007055D9">
        <w:t>weld_position</w:t>
      </w:r>
      <w:bookmarkEnd w:id="1794"/>
      <w:bookmarkEnd w:id="1795"/>
      <w:r w:rsidR="00194316">
        <w:t>"</w:t>
      </w:r>
      <w:bookmarkEnd w:id="1796"/>
      <w:bookmarkEnd w:id="1797"/>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34AB55C7" w:rsidR="00184B77" w:rsidRDefault="00184B77" w:rsidP="00044694">
      <w:pPr>
        <w:pStyle w:val="Caption"/>
        <w:spacing w:before="120"/>
      </w:pPr>
      <w:bookmarkStart w:id="1798" w:name="_Toc3566509"/>
      <w:bookmarkStart w:id="1799" w:name="_Toc34747511"/>
      <w:bookmarkStart w:id="1800" w:name="_Toc39880837"/>
      <w:bookmarkStart w:id="1801" w:name="_Toc338939203"/>
      <w:r>
        <w:t xml:space="preserve">Table </w:t>
      </w:r>
      <w:r w:rsidR="00ED469A">
        <w:fldChar w:fldCharType="begin"/>
      </w:r>
      <w:r w:rsidR="00ED469A">
        <w:instrText xml:space="preserve"> SEQ Table \* ARABIC </w:instrText>
      </w:r>
      <w:r w:rsidR="00ED469A">
        <w:fldChar w:fldCharType="separate"/>
      </w:r>
      <w:r w:rsidR="00A2710C">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98"/>
      <w:bookmarkEnd w:id="1799"/>
      <w:bookmarkEnd w:id="1800"/>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16C49AB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A2710C" w:rsidRPr="00A2710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80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802" w:name="_Toc338939204"/>
      <w:r w:rsidRPr="007055D9">
        <w:t xml:space="preserve">Attribute </w:t>
      </w:r>
      <w:r w:rsidR="00194316">
        <w:t>"</w:t>
      </w:r>
      <w:r w:rsidRPr="007055D9">
        <w:t>thickness</w:t>
      </w:r>
      <w:bookmarkEnd w:id="180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803" w:name="_Toc338939205"/>
      <w:r w:rsidRPr="007055D9">
        <w:t xml:space="preserve">Attribute </w:t>
      </w:r>
      <w:r w:rsidR="00194316">
        <w:t>"</w:t>
      </w:r>
      <w:r w:rsidRPr="007055D9">
        <w:t>angle</w:t>
      </w:r>
      <w:bookmarkEnd w:id="180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804" w:name="_Toc338939206"/>
      <w:r w:rsidRPr="007055D9">
        <w:t xml:space="preserve">Attribute </w:t>
      </w:r>
      <w:r w:rsidR="00194316">
        <w:t>"</w:t>
      </w:r>
      <w:r w:rsidRPr="007055D9">
        <w:t>shape</w:t>
      </w:r>
      <w:bookmarkEnd w:id="180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805" w:name="_Toc338939207"/>
      <w:r w:rsidRPr="007055D9">
        <w:t xml:space="preserve">Attribute </w:t>
      </w:r>
      <w:r w:rsidR="00194316">
        <w:t>"</w:t>
      </w:r>
      <w:r w:rsidRPr="007055D9">
        <w:t>penetration</w:t>
      </w:r>
      <w:bookmarkEnd w:id="180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806" w:name="_Toc338939209"/>
      <w:r w:rsidRPr="007055D9">
        <w:t xml:space="preserve">Attribute </w:t>
      </w:r>
      <w:r w:rsidR="00194316">
        <w:t>"</w:t>
      </w:r>
      <w:r w:rsidRPr="007055D9">
        <w:t>filler</w:t>
      </w:r>
      <w:bookmarkEnd w:id="180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807" w:name="WeldDefinitionYJoint"/>
      <w:bookmarkStart w:id="1808" w:name="_Toc3557042"/>
      <w:bookmarkStart w:id="1809" w:name="_Toc34747292"/>
      <w:bookmarkStart w:id="1810" w:name="_Toc39880609"/>
      <w:bookmarkStart w:id="1811" w:name="_Toc288200767"/>
      <w:bookmarkStart w:id="1812" w:name="_Toc338939114"/>
      <w:bookmarkEnd w:id="1807"/>
      <w:r w:rsidRPr="007055D9">
        <w:t xml:space="preserve">Element </w:t>
      </w:r>
      <w:r w:rsidR="00194316">
        <w:t>"</w:t>
      </w:r>
      <w:r>
        <w:t>sheet_parameter</w:t>
      </w:r>
      <w:bookmarkEnd w:id="1808"/>
      <w:r w:rsidR="00194316">
        <w:t>"</w:t>
      </w:r>
      <w:bookmarkEnd w:id="1809"/>
      <w:bookmarkEnd w:id="181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BD57D5D" w:rsidR="00286128" w:rsidRDefault="00286128" w:rsidP="00044694">
      <w:pPr>
        <w:pStyle w:val="Caption"/>
        <w:spacing w:before="120"/>
      </w:pPr>
      <w:bookmarkStart w:id="1813" w:name="_Toc3566510"/>
      <w:bookmarkStart w:id="1814" w:name="_Toc34747512"/>
      <w:bookmarkStart w:id="1815" w:name="_Toc39880838"/>
      <w:r>
        <w:t xml:space="preserve">Table </w:t>
      </w:r>
      <w:r w:rsidR="00ED469A">
        <w:fldChar w:fldCharType="begin"/>
      </w:r>
      <w:r w:rsidR="00ED469A">
        <w:instrText xml:space="preserve"> SEQ Table \* ARABIC </w:instrText>
      </w:r>
      <w:r w:rsidR="00ED469A">
        <w:fldChar w:fldCharType="separate"/>
      </w:r>
      <w:r w:rsidR="00A2710C">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13"/>
      <w:bookmarkEnd w:id="1814"/>
      <w:bookmarkEnd w:id="181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816" w:name="_Toc3557043"/>
      <w:bookmarkStart w:id="1817" w:name="_Toc34747293"/>
      <w:bookmarkStart w:id="1818" w:name="_Toc39880610"/>
      <w:r w:rsidRPr="007055D9">
        <w:t>Y-Joint</w:t>
      </w:r>
      <w:bookmarkEnd w:id="1811"/>
      <w:bookmarkEnd w:id="1812"/>
      <w:bookmarkEnd w:id="1816"/>
      <w:bookmarkEnd w:id="1817"/>
      <w:bookmarkEnd w:id="181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819" w:name="_Toc3557044"/>
      <w:bookmarkStart w:id="1820" w:name="_Toc34747294"/>
      <w:bookmarkStart w:id="1821" w:name="_Toc39880611"/>
      <w:r w:rsidRPr="007055D9">
        <w:lastRenderedPageBreak/>
        <w:t>Sheet Parameters</w:t>
      </w:r>
      <w:bookmarkEnd w:id="1819"/>
      <w:bookmarkEnd w:id="1820"/>
      <w:bookmarkEnd w:id="182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822" w:name="_Toc3557045"/>
      <w:bookmarkStart w:id="1823" w:name="_Toc34747295"/>
      <w:bookmarkStart w:id="1824" w:name="_Toc39880612"/>
      <w:r w:rsidRPr="007055D9">
        <w:t>Weld Parameters</w:t>
      </w:r>
      <w:bookmarkEnd w:id="1822"/>
      <w:bookmarkEnd w:id="1823"/>
      <w:bookmarkEnd w:id="182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51248B" w:rsidRPr="00973973" w:rsidRDefault="0051248B" w:rsidP="00D25D3B">
                                <w:pPr>
                                  <w:pStyle w:val="Caption"/>
                                  <w:rPr>
                                    <w:noProof/>
                                    <w:szCs w:val="24"/>
                                  </w:rPr>
                                </w:pPr>
                                <w:bookmarkStart w:id="1825" w:name="_Ref7931629"/>
                                <w:bookmarkStart w:id="1826" w:name="_Toc3557141"/>
                                <w:bookmarkStart w:id="1827" w:name="_Toc34747394"/>
                                <w:bookmarkStart w:id="1828" w:name="_Toc39880715"/>
                                <w:r>
                                  <w:t xml:space="preserve">Figure </w:t>
                                </w:r>
                                <w:r>
                                  <w:fldChar w:fldCharType="begin"/>
                                </w:r>
                                <w:r>
                                  <w:instrText xml:space="preserve"> SEQ Figure \* ARABIC </w:instrText>
                                </w:r>
                                <w:r>
                                  <w:fldChar w:fldCharType="separate"/>
                                </w:r>
                                <w:r>
                                  <w:rPr>
                                    <w:noProof/>
                                  </w:rPr>
                                  <w:t>64</w:t>
                                </w:r>
                                <w:r>
                                  <w:fldChar w:fldCharType="end"/>
                                </w:r>
                                <w:bookmarkEnd w:id="1825"/>
                                <w:r>
                                  <w:t>: Y-Joint Sheet Layout</w:t>
                                </w:r>
                                <w:bookmarkEnd w:id="1826"/>
                                <w:bookmarkEnd w:id="1827"/>
                                <w:bookmarkEnd w:id="18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1">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1">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51248B" w:rsidRPr="008E45EC" w:rsidRDefault="0051248B" w:rsidP="00D25D3B">
                                <w:pPr>
                                  <w:pStyle w:val="Caption"/>
                                  <w:rPr>
                                    <w:noProof/>
                                    <w:szCs w:val="24"/>
                                  </w:rPr>
                                </w:pPr>
                                <w:bookmarkStart w:id="1829" w:name="_Toc3557142"/>
                                <w:bookmarkStart w:id="1830" w:name="_Toc34747395"/>
                                <w:bookmarkStart w:id="1831"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29"/>
                                <w:bookmarkEnd w:id="1830"/>
                                <w:bookmarkEnd w:id="1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2"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51248B" w:rsidRPr="00973973" w:rsidRDefault="0051248B" w:rsidP="00D25D3B">
                          <w:pPr>
                            <w:pStyle w:val="Caption"/>
                            <w:rPr>
                              <w:noProof/>
                              <w:szCs w:val="24"/>
                            </w:rPr>
                          </w:pPr>
                          <w:bookmarkStart w:id="1832" w:name="_Ref7931629"/>
                          <w:bookmarkStart w:id="1833" w:name="_Toc3557141"/>
                          <w:bookmarkStart w:id="1834" w:name="_Toc34747394"/>
                          <w:bookmarkStart w:id="1835" w:name="_Toc39880715"/>
                          <w:r>
                            <w:t xml:space="preserve">Figure </w:t>
                          </w:r>
                          <w:r>
                            <w:fldChar w:fldCharType="begin"/>
                          </w:r>
                          <w:r>
                            <w:instrText xml:space="preserve"> SEQ Figure \* ARABIC </w:instrText>
                          </w:r>
                          <w:r>
                            <w:fldChar w:fldCharType="separate"/>
                          </w:r>
                          <w:r>
                            <w:rPr>
                              <w:noProof/>
                            </w:rPr>
                            <w:t>64</w:t>
                          </w:r>
                          <w:r>
                            <w:fldChar w:fldCharType="end"/>
                          </w:r>
                          <w:bookmarkEnd w:id="1832"/>
                          <w:r>
                            <w:t>: Y-Joint Sheet Layout</w:t>
                          </w:r>
                          <w:bookmarkEnd w:id="1833"/>
                          <w:bookmarkEnd w:id="1834"/>
                          <w:bookmarkEnd w:id="1835"/>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3"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3"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51248B" w:rsidRPr="008E45EC" w:rsidRDefault="0051248B" w:rsidP="00D25D3B">
                          <w:pPr>
                            <w:pStyle w:val="Caption"/>
                            <w:rPr>
                              <w:noProof/>
                              <w:szCs w:val="24"/>
                            </w:rPr>
                          </w:pPr>
                          <w:bookmarkStart w:id="1836" w:name="_Toc3557142"/>
                          <w:bookmarkStart w:id="1837" w:name="_Toc34747395"/>
                          <w:bookmarkStart w:id="1838" w:name="_Toc3988071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36"/>
                          <w:bookmarkEnd w:id="1837"/>
                          <w:bookmarkEnd w:id="1838"/>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65pt" o:ole="">
            <v:imagedata r:id="rId156" o:title=""/>
          </v:shape>
          <o:OLEObject Type="Embed" ProgID="Equation.3" ShapeID="_x0000_i1031" DrawAspect="Content" ObjectID="_1652444159" r:id="rId18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E1580B8" w:rsidR="00D25D3B" w:rsidRDefault="00D25D3B" w:rsidP="00D25D3B">
      <w:pPr>
        <w:pStyle w:val="Caption"/>
        <w:spacing w:before="120"/>
      </w:pPr>
      <w:bookmarkStart w:id="1839" w:name="_Toc3566511"/>
      <w:bookmarkStart w:id="1840" w:name="_Toc34747513"/>
      <w:bookmarkStart w:id="1841" w:name="_Toc39880839"/>
      <w:bookmarkStart w:id="1842" w:name="_Toc338939211"/>
      <w:r>
        <w:t xml:space="preserve">Table </w:t>
      </w:r>
      <w:r w:rsidR="00ED469A">
        <w:fldChar w:fldCharType="begin"/>
      </w:r>
      <w:r w:rsidR="00ED469A">
        <w:instrText xml:space="preserve"> SEQ Table \* ARABIC </w:instrText>
      </w:r>
      <w:r w:rsidR="00ED469A">
        <w:fldChar w:fldCharType="separate"/>
      </w:r>
      <w:r w:rsidR="00A2710C">
        <w:rPr>
          <w:noProof/>
        </w:rPr>
        <w:t>108</w:t>
      </w:r>
      <w:r w:rsidR="00ED469A">
        <w:fldChar w:fldCharType="end"/>
      </w:r>
      <w:r>
        <w:t>: Parameters of Y-Joint</w:t>
      </w:r>
      <w:bookmarkEnd w:id="1839"/>
      <w:bookmarkEnd w:id="1840"/>
      <w:bookmarkEnd w:id="1841"/>
    </w:p>
    <w:p w14:paraId="398C8EB2" w14:textId="77777777" w:rsidR="0006113C" w:rsidRPr="007055D9" w:rsidRDefault="0006113C" w:rsidP="00F4558F">
      <w:pPr>
        <w:pStyle w:val="Heading4"/>
        <w:tabs>
          <w:tab w:val="clear" w:pos="864"/>
          <w:tab w:val="num" w:pos="993"/>
        </w:tabs>
      </w:pPr>
      <w:bookmarkStart w:id="1843" w:name="_Toc3557046"/>
      <w:bookmarkStart w:id="1844" w:name="_Toc34747296"/>
      <w:bookmarkStart w:id="1845" w:name="_Toc39880613"/>
      <w:r w:rsidRPr="007055D9">
        <w:t>Attributes</w:t>
      </w:r>
      <w:bookmarkEnd w:id="1842"/>
      <w:bookmarkEnd w:id="1843"/>
      <w:bookmarkEnd w:id="1844"/>
      <w:bookmarkEnd w:id="1845"/>
    </w:p>
    <w:p w14:paraId="604B195B" w14:textId="6B31D0AD" w:rsidR="0006113C" w:rsidRPr="007055D9" w:rsidRDefault="00D83FC9" w:rsidP="00C0357F">
      <w:pPr>
        <w:pStyle w:val="Heading5"/>
        <w:keepNext/>
      </w:pPr>
      <w:bookmarkStart w:id="1846" w:name="_Toc338939213"/>
      <w:r w:rsidRPr="007055D9">
        <w:t xml:space="preserve">Attribute </w:t>
      </w:r>
      <w:r w:rsidR="00194316">
        <w:t>"</w:t>
      </w:r>
      <w:r w:rsidRPr="007055D9">
        <w:t>b</w:t>
      </w:r>
      <w:r w:rsidR="0006113C" w:rsidRPr="007055D9">
        <w:t>ase</w:t>
      </w:r>
      <w:bookmarkEnd w:id="1846"/>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847" w:name="_Toc338939214"/>
      <w:r w:rsidRPr="007055D9">
        <w:t xml:space="preserve">Attribute </w:t>
      </w:r>
      <w:r w:rsidR="00194316">
        <w:t>"</w:t>
      </w:r>
      <w:r w:rsidRPr="007055D9">
        <w:t>t</w:t>
      </w:r>
      <w:r w:rsidR="0006113C" w:rsidRPr="007055D9">
        <w:t>echnology</w:t>
      </w:r>
      <w:bookmarkEnd w:id="1847"/>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848" w:name="_Toc338939215"/>
      <w:bookmarkStart w:id="1849" w:name="_Toc3557047"/>
      <w:bookmarkStart w:id="1850" w:name="_Toc34747297"/>
      <w:bookmarkStart w:id="1851" w:name="_Toc39880614"/>
      <w:r w:rsidRPr="007055D9">
        <w:t xml:space="preserve">Element </w:t>
      </w:r>
      <w:r w:rsidR="00194316">
        <w:t>"</w:t>
      </w:r>
      <w:r w:rsidRPr="007055D9">
        <w:t>weld_position</w:t>
      </w:r>
      <w:bookmarkEnd w:id="1848"/>
      <w:bookmarkEnd w:id="1849"/>
      <w:r w:rsidR="00194316">
        <w:t>"</w:t>
      </w:r>
      <w:bookmarkEnd w:id="1850"/>
      <w:bookmarkEnd w:id="185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44A0531" w:rsidR="00C0357F" w:rsidRDefault="00C0357F" w:rsidP="00F3716C">
      <w:pPr>
        <w:pStyle w:val="Caption"/>
        <w:spacing w:before="120"/>
      </w:pPr>
      <w:bookmarkStart w:id="1852" w:name="_Toc3566512"/>
      <w:bookmarkStart w:id="1853" w:name="_Toc34747514"/>
      <w:bookmarkStart w:id="1854" w:name="_Toc39880840"/>
      <w:bookmarkStart w:id="1855" w:name="_Toc338939218"/>
      <w:r>
        <w:t xml:space="preserve">Table </w:t>
      </w:r>
      <w:r w:rsidR="00ED469A">
        <w:fldChar w:fldCharType="begin"/>
      </w:r>
      <w:r w:rsidR="00ED469A">
        <w:instrText xml:space="preserve"> SEQ Table \* ARABIC </w:instrText>
      </w:r>
      <w:r w:rsidR="00ED469A">
        <w:fldChar w:fldCharType="separate"/>
      </w:r>
      <w:r w:rsidR="00A2710C">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52"/>
      <w:bookmarkEnd w:id="1853"/>
      <w:bookmarkEnd w:id="1854"/>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4AE1752E"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A2710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85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856" w:name="_Toc338939219"/>
      <w:r w:rsidRPr="007055D9">
        <w:t xml:space="preserve">Attribute </w:t>
      </w:r>
      <w:r w:rsidR="00194316">
        <w:t>"</w:t>
      </w:r>
      <w:r w:rsidRPr="007055D9">
        <w:t>thickness</w:t>
      </w:r>
      <w:bookmarkEnd w:id="1856"/>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64C0E269" w:rsidR="00F3716C" w:rsidRDefault="00F3716C" w:rsidP="00F3716C">
      <w:pPr>
        <w:pStyle w:val="Caption"/>
        <w:spacing w:before="120"/>
      </w:pPr>
      <w:bookmarkStart w:id="1857" w:name="_Toc3566513"/>
      <w:bookmarkStart w:id="1858" w:name="_Toc34747515"/>
      <w:bookmarkStart w:id="1859" w:name="_Toc39880841"/>
      <w:bookmarkStart w:id="1860" w:name="_Toc338939220"/>
      <w:r>
        <w:t xml:space="preserve">Table </w:t>
      </w:r>
      <w:r w:rsidR="00ED469A">
        <w:fldChar w:fldCharType="begin"/>
      </w:r>
      <w:r w:rsidR="00ED469A">
        <w:instrText xml:space="preserve"> SEQ Table \* ARABIC </w:instrText>
      </w:r>
      <w:r w:rsidR="00ED469A">
        <w:fldChar w:fldCharType="separate"/>
      </w:r>
      <w:r w:rsidR="00A2710C">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57"/>
      <w:bookmarkEnd w:id="1858"/>
      <w:bookmarkEnd w:id="1859"/>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86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861" w:name="_Toc338939221"/>
      <w:r w:rsidRPr="007055D9">
        <w:t xml:space="preserve">Attribute </w:t>
      </w:r>
      <w:r w:rsidR="00194316">
        <w:t>"</w:t>
      </w:r>
      <w:r w:rsidRPr="007055D9">
        <w:t>penetration</w:t>
      </w:r>
      <w:bookmarkEnd w:id="1861"/>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862" w:name="_Toc338939223"/>
      <w:r w:rsidRPr="007055D9">
        <w:t xml:space="preserve">Attribute </w:t>
      </w:r>
      <w:r w:rsidR="00194316">
        <w:t>"</w:t>
      </w:r>
      <w:r w:rsidRPr="007055D9">
        <w:t>shape</w:t>
      </w:r>
      <w:bookmarkEnd w:id="1862"/>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863" w:name="_Toc338939224"/>
      <w:r w:rsidRPr="007055D9">
        <w:t xml:space="preserve">Attribute </w:t>
      </w:r>
      <w:r w:rsidR="00194316">
        <w:t>"</w:t>
      </w:r>
      <w:r w:rsidRPr="007055D9">
        <w:t>filler</w:t>
      </w:r>
      <w:bookmarkEnd w:id="1863"/>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1864" w:name="_Toc3557048"/>
      <w:bookmarkStart w:id="1865" w:name="_Toc34747298"/>
      <w:bookmarkStart w:id="1866" w:name="_Toc39880615"/>
      <w:r w:rsidRPr="007055D9">
        <w:lastRenderedPageBreak/>
        <w:t xml:space="preserve">Element </w:t>
      </w:r>
      <w:r w:rsidR="00194316">
        <w:t>"</w:t>
      </w:r>
      <w:r>
        <w:t>sheet_parameter</w:t>
      </w:r>
      <w:bookmarkEnd w:id="1864"/>
      <w:r w:rsidR="00194316">
        <w:t>"</w:t>
      </w:r>
      <w:bookmarkEnd w:id="1865"/>
      <w:bookmarkEnd w:id="1866"/>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CC6554C" w:rsidR="00C0357F" w:rsidRDefault="00C0357F" w:rsidP="00F3716C">
      <w:pPr>
        <w:pStyle w:val="Caption"/>
        <w:spacing w:before="120"/>
      </w:pPr>
      <w:bookmarkStart w:id="1867" w:name="_Toc3566514"/>
      <w:bookmarkStart w:id="1868" w:name="_Toc34747516"/>
      <w:bookmarkStart w:id="1869" w:name="_Toc39880842"/>
      <w:r>
        <w:t xml:space="preserve">Table </w:t>
      </w:r>
      <w:r w:rsidR="00ED469A">
        <w:fldChar w:fldCharType="begin"/>
      </w:r>
      <w:r w:rsidR="00ED469A">
        <w:instrText xml:space="preserve"> SEQ Table \* ARABIC </w:instrText>
      </w:r>
      <w:r w:rsidR="00ED469A">
        <w:fldChar w:fldCharType="separate"/>
      </w:r>
      <w:r w:rsidR="00A2710C">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867"/>
      <w:bookmarkEnd w:id="1868"/>
      <w:bookmarkEnd w:id="186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1870" w:name="WeldDefinitionKJoint"/>
      <w:bookmarkStart w:id="1871" w:name="_Toc338939115"/>
      <w:bookmarkStart w:id="1872" w:name="_Toc3557049"/>
      <w:bookmarkStart w:id="1873" w:name="_Toc34747299"/>
      <w:bookmarkStart w:id="1874" w:name="_Toc39880616"/>
      <w:bookmarkEnd w:id="1870"/>
      <w:r w:rsidRPr="007055D9">
        <w:t>K-Joint</w:t>
      </w:r>
      <w:bookmarkEnd w:id="1871"/>
      <w:bookmarkEnd w:id="1872"/>
      <w:bookmarkEnd w:id="1873"/>
      <w:bookmarkEnd w:id="187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875" w:name="_Toc3557050"/>
      <w:bookmarkStart w:id="1876" w:name="_Toc34747300"/>
      <w:bookmarkStart w:id="1877" w:name="_Toc39880617"/>
      <w:r w:rsidRPr="007055D9">
        <w:t>Sheet Parameters</w:t>
      </w:r>
      <w:bookmarkEnd w:id="1875"/>
      <w:bookmarkEnd w:id="1876"/>
      <w:bookmarkEnd w:id="187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51248B" w:rsidRPr="003670AB" w:rsidRDefault="0051248B" w:rsidP="008A1560">
                            <w:pPr>
                              <w:pStyle w:val="Caption"/>
                              <w:rPr>
                                <w:b w:val="0"/>
                                <w:bCs w:val="0"/>
                                <w:noProof/>
                                <w:sz w:val="26"/>
                                <w:szCs w:val="28"/>
                              </w:rPr>
                            </w:pPr>
                            <w:bookmarkStart w:id="1878" w:name="_Ref7932243"/>
                            <w:bookmarkStart w:id="1879" w:name="_Toc3557143"/>
                            <w:bookmarkStart w:id="1880" w:name="_Ref7932230"/>
                            <w:bookmarkStart w:id="1881" w:name="_Toc34747396"/>
                            <w:bookmarkStart w:id="1882" w:name="_Toc39880717"/>
                            <w:r>
                              <w:t xml:space="preserve">Figure </w:t>
                            </w:r>
                            <w:r>
                              <w:fldChar w:fldCharType="begin"/>
                            </w:r>
                            <w:r>
                              <w:instrText xml:space="preserve"> SEQ Figure \* ARABIC </w:instrText>
                            </w:r>
                            <w:r>
                              <w:fldChar w:fldCharType="separate"/>
                            </w:r>
                            <w:r>
                              <w:rPr>
                                <w:noProof/>
                              </w:rPr>
                              <w:t>66</w:t>
                            </w:r>
                            <w:r>
                              <w:fldChar w:fldCharType="end"/>
                            </w:r>
                            <w:bookmarkEnd w:id="1878"/>
                            <w:r>
                              <w:t>: K-Joint Sheet Layout</w:t>
                            </w:r>
                            <w:bookmarkEnd w:id="1879"/>
                            <w:bookmarkEnd w:id="1880"/>
                            <w:bookmarkEnd w:id="1881"/>
                            <w:bookmarkEnd w:id="18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51248B" w:rsidRPr="003670AB" w:rsidRDefault="0051248B" w:rsidP="008A1560">
                      <w:pPr>
                        <w:pStyle w:val="Caption"/>
                        <w:rPr>
                          <w:b w:val="0"/>
                          <w:bCs w:val="0"/>
                          <w:noProof/>
                          <w:sz w:val="26"/>
                          <w:szCs w:val="28"/>
                        </w:rPr>
                      </w:pPr>
                      <w:bookmarkStart w:id="1883" w:name="_Ref7932243"/>
                      <w:bookmarkStart w:id="1884" w:name="_Toc3557143"/>
                      <w:bookmarkStart w:id="1885" w:name="_Ref7932230"/>
                      <w:bookmarkStart w:id="1886" w:name="_Toc34747396"/>
                      <w:bookmarkStart w:id="1887" w:name="_Toc39880717"/>
                      <w:r>
                        <w:t xml:space="preserve">Figure </w:t>
                      </w:r>
                      <w:r>
                        <w:fldChar w:fldCharType="begin"/>
                      </w:r>
                      <w:r>
                        <w:instrText xml:space="preserve"> SEQ Figure \* ARABIC </w:instrText>
                      </w:r>
                      <w:r>
                        <w:fldChar w:fldCharType="separate"/>
                      </w:r>
                      <w:r>
                        <w:rPr>
                          <w:noProof/>
                        </w:rPr>
                        <w:t>66</w:t>
                      </w:r>
                      <w:r>
                        <w:fldChar w:fldCharType="end"/>
                      </w:r>
                      <w:bookmarkEnd w:id="1883"/>
                      <w:r>
                        <w:t>: K-Joint Sheet Layout</w:t>
                      </w:r>
                      <w:bookmarkEnd w:id="1884"/>
                      <w:bookmarkEnd w:id="1885"/>
                      <w:bookmarkEnd w:id="1886"/>
                      <w:bookmarkEnd w:id="188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888" w:name="_Toc3557051"/>
      <w:bookmarkStart w:id="1889" w:name="_Toc34747301"/>
      <w:bookmarkStart w:id="1890" w:name="_Toc39880618"/>
      <w:r w:rsidRPr="007055D9">
        <w:t>Weld Parameters</w:t>
      </w:r>
      <w:bookmarkEnd w:id="1888"/>
      <w:bookmarkEnd w:id="1889"/>
      <w:bookmarkEnd w:id="1890"/>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51248B" w:rsidRPr="00C21C59" w:rsidRDefault="0051248B" w:rsidP="008A1560">
                            <w:pPr>
                              <w:pStyle w:val="Caption"/>
                              <w:rPr>
                                <w:noProof/>
                                <w:szCs w:val="24"/>
                              </w:rPr>
                            </w:pPr>
                            <w:bookmarkStart w:id="1891" w:name="_Toc3557144"/>
                            <w:bookmarkStart w:id="1892" w:name="_Toc34747397"/>
                            <w:bookmarkStart w:id="1893"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1"/>
                            <w:bookmarkEnd w:id="1892"/>
                            <w:bookmarkEnd w:id="1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51248B" w:rsidRPr="00C21C59" w:rsidRDefault="0051248B" w:rsidP="008A1560">
                      <w:pPr>
                        <w:pStyle w:val="Caption"/>
                        <w:rPr>
                          <w:noProof/>
                          <w:szCs w:val="24"/>
                        </w:rPr>
                      </w:pPr>
                      <w:bookmarkStart w:id="1894" w:name="_Toc3557144"/>
                      <w:bookmarkStart w:id="1895" w:name="_Toc34747397"/>
                      <w:bookmarkStart w:id="1896" w:name="_Toc3988071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4"/>
                      <w:bookmarkEnd w:id="1895"/>
                      <w:bookmarkEnd w:id="189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65pt" o:ole="">
            <v:imagedata r:id="rId156" o:title=""/>
          </v:shape>
          <o:OLEObject Type="Embed" ProgID="Equation.3" ShapeID="_x0000_i1032" DrawAspect="Content" ObjectID="_1652444160" r:id="rId18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1B024EF9" w:rsidR="00255787" w:rsidRPr="007055D9" w:rsidRDefault="00F3716C" w:rsidP="00F3716C">
      <w:pPr>
        <w:pStyle w:val="Caption"/>
        <w:spacing w:before="120"/>
      </w:pPr>
      <w:bookmarkStart w:id="1897" w:name="_Toc3566515"/>
      <w:bookmarkStart w:id="1898" w:name="_Toc34747517"/>
      <w:bookmarkStart w:id="1899" w:name="_Toc39880843"/>
      <w:r>
        <w:t xml:space="preserve">Table </w:t>
      </w:r>
      <w:r w:rsidR="00ED469A">
        <w:fldChar w:fldCharType="begin"/>
      </w:r>
      <w:r w:rsidR="00ED469A">
        <w:instrText xml:space="preserve"> SEQ Table \* ARABIC </w:instrText>
      </w:r>
      <w:r w:rsidR="00ED469A">
        <w:fldChar w:fldCharType="separate"/>
      </w:r>
      <w:r w:rsidR="00A2710C">
        <w:rPr>
          <w:noProof/>
        </w:rPr>
        <w:t>112</w:t>
      </w:r>
      <w:r w:rsidR="00ED469A">
        <w:fldChar w:fldCharType="end"/>
      </w:r>
      <w:r w:rsidR="008A1560">
        <w:t>: Parameters of K-Joint</w:t>
      </w:r>
      <w:bookmarkEnd w:id="1897"/>
      <w:bookmarkEnd w:id="1898"/>
      <w:bookmarkEnd w:id="189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00" w:name="_Toc338939226"/>
      <w:bookmarkStart w:id="1901" w:name="_Toc3557052"/>
      <w:bookmarkStart w:id="1902" w:name="_Toc34747302"/>
      <w:bookmarkStart w:id="1903" w:name="_Toc39880619"/>
      <w:r w:rsidRPr="007055D9">
        <w:t>Attributes</w:t>
      </w:r>
      <w:bookmarkEnd w:id="1900"/>
      <w:bookmarkEnd w:id="1901"/>
      <w:bookmarkEnd w:id="1902"/>
      <w:bookmarkEnd w:id="1903"/>
    </w:p>
    <w:p w14:paraId="6CD2696C" w14:textId="0CB68550" w:rsidR="0006113C" w:rsidRPr="007055D9" w:rsidRDefault="008140DB" w:rsidP="003E1F0A">
      <w:pPr>
        <w:pStyle w:val="Heading5"/>
        <w:keepNext/>
      </w:pPr>
      <w:bookmarkStart w:id="1904" w:name="_Toc338939228"/>
      <w:r w:rsidRPr="007055D9">
        <w:t xml:space="preserve">Attribute </w:t>
      </w:r>
      <w:r w:rsidR="00194316">
        <w:t>"</w:t>
      </w:r>
      <w:r w:rsidRPr="007055D9">
        <w:t>b</w:t>
      </w:r>
      <w:r w:rsidR="0006113C" w:rsidRPr="007055D9">
        <w:t>ase</w:t>
      </w:r>
      <w:bookmarkEnd w:id="190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905" w:name="_Toc338939229"/>
      <w:r w:rsidRPr="007055D9">
        <w:t xml:space="preserve">Attribute </w:t>
      </w:r>
      <w:r w:rsidR="00194316">
        <w:t>"</w:t>
      </w:r>
      <w:r w:rsidRPr="007055D9">
        <w:t>t</w:t>
      </w:r>
      <w:r w:rsidR="0006113C" w:rsidRPr="007055D9">
        <w:t>echnology</w:t>
      </w:r>
      <w:bookmarkEnd w:id="1905"/>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906" w:name="_Toc338939230"/>
      <w:bookmarkStart w:id="1907" w:name="_Toc3557053"/>
      <w:bookmarkStart w:id="1908" w:name="_Toc34747303"/>
      <w:bookmarkStart w:id="1909" w:name="_Toc39880620"/>
      <w:r w:rsidRPr="007055D9">
        <w:t xml:space="preserve">Element </w:t>
      </w:r>
      <w:r w:rsidR="00194316">
        <w:t>"</w:t>
      </w:r>
      <w:r w:rsidRPr="007055D9">
        <w:t>weld_position</w:t>
      </w:r>
      <w:bookmarkEnd w:id="1906"/>
      <w:bookmarkEnd w:id="1907"/>
      <w:r w:rsidR="00194316">
        <w:t>"</w:t>
      </w:r>
      <w:bookmarkEnd w:id="1908"/>
      <w:bookmarkEnd w:id="190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D6E29B9" w:rsidR="00237781" w:rsidRDefault="00237781" w:rsidP="00F3716C">
      <w:pPr>
        <w:pStyle w:val="Caption"/>
        <w:spacing w:before="120"/>
      </w:pPr>
      <w:bookmarkStart w:id="1910" w:name="_Toc3566516"/>
      <w:bookmarkStart w:id="1911" w:name="_Toc34747518"/>
      <w:bookmarkStart w:id="1912" w:name="_Toc39880844"/>
      <w:bookmarkStart w:id="1913" w:name="_Toc338939233"/>
      <w:r>
        <w:t xml:space="preserve">Table </w:t>
      </w:r>
      <w:r w:rsidR="00ED469A">
        <w:fldChar w:fldCharType="begin"/>
      </w:r>
      <w:r w:rsidR="00ED469A">
        <w:instrText xml:space="preserve"> SEQ Table \* ARABIC </w:instrText>
      </w:r>
      <w:r w:rsidR="00ED469A">
        <w:fldChar w:fldCharType="separate"/>
      </w:r>
      <w:r w:rsidR="00A2710C">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10"/>
      <w:bookmarkEnd w:id="1911"/>
      <w:bookmarkEnd w:id="1912"/>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176A801A"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91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914" w:name="_Toc338939234"/>
      <w:r w:rsidRPr="007055D9">
        <w:t xml:space="preserve">Attribute </w:t>
      </w:r>
      <w:r w:rsidR="00194316">
        <w:t>"</w:t>
      </w:r>
      <w:r w:rsidRPr="007055D9">
        <w:t>thickness</w:t>
      </w:r>
      <w:bookmarkEnd w:id="1914"/>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92D231E" w:rsidR="00F3716C" w:rsidRDefault="00F3716C" w:rsidP="00F3716C">
      <w:pPr>
        <w:pStyle w:val="Caption"/>
        <w:spacing w:before="120"/>
      </w:pPr>
      <w:bookmarkStart w:id="1915" w:name="_Toc3566517"/>
      <w:bookmarkStart w:id="1916" w:name="_Toc34747519"/>
      <w:bookmarkStart w:id="1917" w:name="_Toc39880845"/>
      <w:bookmarkStart w:id="1918" w:name="_Toc338939235"/>
      <w:r>
        <w:t xml:space="preserve">Table </w:t>
      </w:r>
      <w:r w:rsidR="00ED469A">
        <w:fldChar w:fldCharType="begin"/>
      </w:r>
      <w:r w:rsidR="00ED469A">
        <w:instrText xml:space="preserve"> SEQ Table \* ARABIC </w:instrText>
      </w:r>
      <w:r w:rsidR="00ED469A">
        <w:fldChar w:fldCharType="separate"/>
      </w:r>
      <w:r w:rsidR="00A2710C">
        <w:rPr>
          <w:noProof/>
        </w:rPr>
        <w:t>114</w:t>
      </w:r>
      <w:r w:rsidR="00ED469A">
        <w:fldChar w:fldCharType="end"/>
      </w:r>
      <w:r w:rsidR="0070710C">
        <w:t xml:space="preserve">: Value Dependency of Attribute </w:t>
      </w:r>
      <w:r w:rsidR="0070710C">
        <w:rPr>
          <w:rStyle w:val="elementdeftypeChar"/>
          <w:b/>
        </w:rPr>
        <w:t>thickness</w:t>
      </w:r>
      <w:bookmarkEnd w:id="1915"/>
      <w:bookmarkEnd w:id="1916"/>
      <w:bookmarkEnd w:id="1917"/>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91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919" w:name="_Toc338939236"/>
      <w:r w:rsidRPr="007055D9">
        <w:t xml:space="preserve">Attribute </w:t>
      </w:r>
      <w:r w:rsidR="00194316">
        <w:t>"</w:t>
      </w:r>
      <w:r w:rsidRPr="007055D9">
        <w:t>penetration</w:t>
      </w:r>
      <w:bookmarkEnd w:id="1919"/>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920" w:name="_Toc338939238"/>
      <w:r w:rsidRPr="007055D9">
        <w:t xml:space="preserve">Attribute </w:t>
      </w:r>
      <w:r w:rsidR="00194316">
        <w:t>"</w:t>
      </w:r>
      <w:r w:rsidRPr="007055D9">
        <w:t>shape</w:t>
      </w:r>
      <w:bookmarkEnd w:id="1920"/>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921" w:name="_Toc338939239"/>
      <w:r w:rsidRPr="007055D9">
        <w:t xml:space="preserve">Attribute </w:t>
      </w:r>
      <w:r w:rsidR="00194316">
        <w:t>"</w:t>
      </w:r>
      <w:r w:rsidRPr="007055D9">
        <w:t>filler</w:t>
      </w:r>
      <w:bookmarkEnd w:id="1921"/>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922" w:name="WeldDefinitionCrossJoint"/>
      <w:bookmarkStart w:id="1923" w:name="_Ref397588351"/>
      <w:bookmarkStart w:id="1924" w:name="_Toc3557054"/>
      <w:bookmarkStart w:id="1925" w:name="_Toc34747304"/>
      <w:bookmarkStart w:id="1926" w:name="_Toc39880621"/>
      <w:bookmarkStart w:id="1927" w:name="_Toc338939116"/>
      <w:bookmarkEnd w:id="1922"/>
      <w:r w:rsidRPr="007055D9">
        <w:t xml:space="preserve">Element </w:t>
      </w:r>
      <w:r w:rsidR="00194316">
        <w:t>"</w:t>
      </w:r>
      <w:r>
        <w:t>sheet_parameter</w:t>
      </w:r>
      <w:bookmarkEnd w:id="1923"/>
      <w:bookmarkEnd w:id="1924"/>
      <w:r w:rsidR="00194316">
        <w:t>"</w:t>
      </w:r>
      <w:bookmarkEnd w:id="1925"/>
      <w:bookmarkEnd w:id="192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8100A1F" w:rsidR="00237781" w:rsidRDefault="00237781" w:rsidP="00F3716C">
      <w:pPr>
        <w:pStyle w:val="Caption"/>
        <w:spacing w:before="120"/>
      </w:pPr>
      <w:bookmarkStart w:id="1928" w:name="_Toc3566518"/>
      <w:bookmarkStart w:id="1929" w:name="_Toc34747520"/>
      <w:bookmarkStart w:id="1930" w:name="_Toc39880846"/>
      <w:r>
        <w:t xml:space="preserve">Table </w:t>
      </w:r>
      <w:r w:rsidR="00ED469A">
        <w:fldChar w:fldCharType="begin"/>
      </w:r>
      <w:r w:rsidR="00ED469A">
        <w:instrText xml:space="preserve"> SEQ Table \* ARABIC </w:instrText>
      </w:r>
      <w:r w:rsidR="00ED469A">
        <w:fldChar w:fldCharType="separate"/>
      </w:r>
      <w:r w:rsidR="00A2710C">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28"/>
      <w:bookmarkEnd w:id="1929"/>
      <w:bookmarkEnd w:id="193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931" w:name="_Toc3557055"/>
      <w:bookmarkStart w:id="1932" w:name="_Toc34747305"/>
      <w:bookmarkStart w:id="1933" w:name="_Toc39880622"/>
      <w:r>
        <w:t>Cruciform Joint</w:t>
      </w:r>
      <w:bookmarkEnd w:id="1927"/>
      <w:bookmarkEnd w:id="1931"/>
      <w:bookmarkEnd w:id="1932"/>
      <w:bookmarkEnd w:id="193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34" w:name="GenericSeamWeldWeldingTechnology"/>
      <w:bookmarkEnd w:id="193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935" w:name="_Toc3557056"/>
      <w:bookmarkStart w:id="1936" w:name="_Toc34747306"/>
      <w:bookmarkStart w:id="1937" w:name="_Toc39880623"/>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35"/>
      <w:bookmarkEnd w:id="1936"/>
      <w:bookmarkEnd w:id="193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938" w:name="_Toc3557057"/>
      <w:bookmarkStart w:id="1939" w:name="_Toc34747307"/>
      <w:bookmarkStart w:id="1940" w:name="_Toc39880624"/>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51248B" w:rsidRPr="00412853" w:rsidRDefault="0051248B" w:rsidP="00AA1695">
                            <w:pPr>
                              <w:pStyle w:val="Caption"/>
                              <w:rPr>
                                <w:noProof/>
                                <w:szCs w:val="24"/>
                              </w:rPr>
                            </w:pPr>
                            <w:bookmarkStart w:id="1941" w:name="_Toc3557145"/>
                            <w:bookmarkStart w:id="1942" w:name="_Toc34747398"/>
                            <w:bookmarkStart w:id="1943"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1"/>
                            <w:bookmarkEnd w:id="1942"/>
                            <w:bookmarkEnd w:id="19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51248B" w:rsidRPr="00412853" w:rsidRDefault="0051248B" w:rsidP="00AA1695">
                      <w:pPr>
                        <w:pStyle w:val="Caption"/>
                        <w:rPr>
                          <w:noProof/>
                          <w:szCs w:val="24"/>
                        </w:rPr>
                      </w:pPr>
                      <w:bookmarkStart w:id="1944" w:name="_Toc3557145"/>
                      <w:bookmarkStart w:id="1945" w:name="_Toc34747398"/>
                      <w:bookmarkStart w:id="1946" w:name="_Toc3988071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4"/>
                      <w:bookmarkEnd w:id="1945"/>
                      <w:bookmarkEnd w:id="1946"/>
                    </w:p>
                  </w:txbxContent>
                </v:textbox>
              </v:shape>
            </w:pict>
          </mc:Fallback>
        </mc:AlternateContent>
      </w:r>
      <w:r w:rsidR="00255787" w:rsidRPr="007055D9">
        <w:t>Weld Parameters</w:t>
      </w:r>
      <w:bookmarkEnd w:id="1938"/>
      <w:bookmarkEnd w:id="1939"/>
      <w:bookmarkEnd w:id="1940"/>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51248B" w:rsidRPr="006E5062" w:rsidRDefault="0051248B" w:rsidP="00AA1695">
                            <w:pPr>
                              <w:pStyle w:val="Caption"/>
                              <w:rPr>
                                <w:noProof/>
                                <w:szCs w:val="24"/>
                              </w:rPr>
                            </w:pPr>
                            <w:bookmarkStart w:id="1947" w:name="_Toc3557146"/>
                            <w:bookmarkStart w:id="1948" w:name="_Toc34747399"/>
                            <w:bookmarkStart w:id="1949"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7"/>
                            <w:bookmarkEnd w:id="1948"/>
                            <w:bookmarkEnd w:id="1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51248B" w:rsidRPr="006E5062" w:rsidRDefault="0051248B" w:rsidP="00AA1695">
                      <w:pPr>
                        <w:pStyle w:val="Caption"/>
                        <w:rPr>
                          <w:noProof/>
                          <w:szCs w:val="24"/>
                        </w:rPr>
                      </w:pPr>
                      <w:bookmarkStart w:id="1950" w:name="_Toc3557146"/>
                      <w:bookmarkStart w:id="1951" w:name="_Toc34747399"/>
                      <w:bookmarkStart w:id="1952" w:name="_Toc3988072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0"/>
                      <w:bookmarkEnd w:id="1951"/>
                      <w:bookmarkEnd w:id="195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65pt" o:ole="">
            <v:imagedata r:id="rId156" o:title=""/>
          </v:shape>
          <o:OLEObject Type="Embed" ProgID="Equation.3" ShapeID="_x0000_i1033" DrawAspect="Content" ObjectID="_1652444161" r:id="rId19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5D69CFC" w:rsidR="00F3716C" w:rsidRDefault="00F3716C" w:rsidP="00F3716C">
      <w:pPr>
        <w:pStyle w:val="Caption"/>
        <w:spacing w:before="120"/>
      </w:pPr>
      <w:bookmarkStart w:id="1953" w:name="_Toc3566519"/>
      <w:bookmarkStart w:id="1954" w:name="_Toc34747521"/>
      <w:bookmarkStart w:id="1955" w:name="_Toc39880847"/>
      <w:bookmarkStart w:id="1956" w:name="_Toc338939241"/>
      <w:bookmarkStart w:id="1957" w:name="_Toc288196482"/>
      <w:bookmarkStart w:id="1958" w:name="_Toc288200784"/>
      <w:bookmarkStart w:id="1959" w:name="_Toc338938909"/>
      <w:bookmarkStart w:id="1960" w:name="_Toc338939128"/>
      <w:bookmarkEnd w:id="1498"/>
      <w:r>
        <w:t xml:space="preserve">Table </w:t>
      </w:r>
      <w:r w:rsidR="00ED469A">
        <w:fldChar w:fldCharType="begin"/>
      </w:r>
      <w:r w:rsidR="00ED469A">
        <w:instrText xml:space="preserve"> SEQ Table \* ARABIC </w:instrText>
      </w:r>
      <w:r w:rsidR="00ED469A">
        <w:fldChar w:fldCharType="separate"/>
      </w:r>
      <w:r w:rsidR="00A2710C">
        <w:rPr>
          <w:noProof/>
        </w:rPr>
        <w:t>116</w:t>
      </w:r>
      <w:r w:rsidR="00ED469A">
        <w:fldChar w:fldCharType="end"/>
      </w:r>
      <w:r w:rsidR="00AA1695">
        <w:t>: Parameters of Cruciform Joint</w:t>
      </w:r>
      <w:bookmarkEnd w:id="1953"/>
      <w:bookmarkEnd w:id="1954"/>
      <w:bookmarkEnd w:id="1955"/>
    </w:p>
    <w:p w14:paraId="114455A9" w14:textId="77777777" w:rsidR="0006113C" w:rsidRPr="007055D9" w:rsidRDefault="0006113C" w:rsidP="005E1694">
      <w:pPr>
        <w:pStyle w:val="Heading4"/>
        <w:tabs>
          <w:tab w:val="clear" w:pos="864"/>
          <w:tab w:val="num" w:pos="993"/>
        </w:tabs>
      </w:pPr>
      <w:bookmarkStart w:id="1961" w:name="_Toc3557058"/>
      <w:bookmarkStart w:id="1962" w:name="_Toc34747308"/>
      <w:bookmarkStart w:id="1963" w:name="_Toc39880625"/>
      <w:r w:rsidRPr="007055D9">
        <w:lastRenderedPageBreak/>
        <w:t>Attributes</w:t>
      </w:r>
      <w:bookmarkEnd w:id="1956"/>
      <w:bookmarkEnd w:id="1961"/>
      <w:bookmarkEnd w:id="1962"/>
      <w:bookmarkEnd w:id="1963"/>
    </w:p>
    <w:p w14:paraId="0596FA3B" w14:textId="4F2C2B8D" w:rsidR="0006113C" w:rsidRPr="007055D9" w:rsidRDefault="007D42C3" w:rsidP="003C4247">
      <w:pPr>
        <w:pStyle w:val="Heading5"/>
        <w:keepNext/>
      </w:pPr>
      <w:bookmarkStart w:id="1964" w:name="_Toc338939243"/>
      <w:r w:rsidRPr="007055D9">
        <w:t xml:space="preserve">Attribute </w:t>
      </w:r>
      <w:r w:rsidR="00194316">
        <w:t>"</w:t>
      </w:r>
      <w:r w:rsidRPr="007055D9">
        <w:t>b</w:t>
      </w:r>
      <w:r w:rsidR="0006113C" w:rsidRPr="007055D9">
        <w:t>ase</w:t>
      </w:r>
      <w:bookmarkEnd w:id="1964"/>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965" w:name="_Toc338939244"/>
      <w:r w:rsidRPr="007055D9">
        <w:t xml:space="preserve">Attribute </w:t>
      </w:r>
      <w:r w:rsidR="00194316">
        <w:t>"</w:t>
      </w:r>
      <w:r w:rsidRPr="007055D9">
        <w:t>t</w:t>
      </w:r>
      <w:r w:rsidR="0006113C" w:rsidRPr="007055D9">
        <w:t>echnology</w:t>
      </w:r>
      <w:bookmarkEnd w:id="1965"/>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966" w:name="_Toc338939245"/>
      <w:bookmarkStart w:id="1967" w:name="_Toc3557059"/>
      <w:bookmarkStart w:id="1968" w:name="_Toc34747309"/>
      <w:bookmarkStart w:id="1969" w:name="_Toc39880626"/>
      <w:r w:rsidRPr="007055D9">
        <w:t xml:space="preserve">Element </w:t>
      </w:r>
      <w:r w:rsidR="00194316">
        <w:t>"</w:t>
      </w:r>
      <w:r w:rsidRPr="007055D9">
        <w:t>weld_position</w:t>
      </w:r>
      <w:bookmarkEnd w:id="1966"/>
      <w:bookmarkEnd w:id="1967"/>
      <w:r w:rsidR="00194316">
        <w:t>"</w:t>
      </w:r>
      <w:bookmarkEnd w:id="1968"/>
      <w:bookmarkEnd w:id="1969"/>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22FF8BA" w:rsidR="003C4247" w:rsidRDefault="003C4247" w:rsidP="00F3716C">
      <w:pPr>
        <w:pStyle w:val="Caption"/>
        <w:spacing w:before="120"/>
      </w:pPr>
      <w:bookmarkStart w:id="1970" w:name="_Toc3566520"/>
      <w:bookmarkStart w:id="1971" w:name="_Toc34747522"/>
      <w:bookmarkStart w:id="1972" w:name="_Toc39880848"/>
      <w:bookmarkStart w:id="1973" w:name="_Toc338939248"/>
      <w:r>
        <w:t xml:space="preserve">Table </w:t>
      </w:r>
      <w:r w:rsidR="00ED469A">
        <w:fldChar w:fldCharType="begin"/>
      </w:r>
      <w:r w:rsidR="00ED469A">
        <w:instrText xml:space="preserve"> SEQ Table \* ARABIC </w:instrText>
      </w:r>
      <w:r w:rsidR="00ED469A">
        <w:fldChar w:fldCharType="separate"/>
      </w:r>
      <w:r w:rsidR="00A2710C">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70"/>
      <w:bookmarkEnd w:id="1971"/>
      <w:bookmarkEnd w:id="1972"/>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869B54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A2710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A2710C" w:rsidRPr="00A2710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973"/>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974" w:name="_Toc338939249"/>
      <w:r w:rsidRPr="007055D9">
        <w:t xml:space="preserve">Attribute </w:t>
      </w:r>
      <w:r w:rsidR="00194316">
        <w:t>"</w:t>
      </w:r>
      <w:r w:rsidRPr="007055D9">
        <w:t>thickness</w:t>
      </w:r>
      <w:bookmarkEnd w:id="1974"/>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68FA9A9B" w:rsidR="00AA1695" w:rsidRDefault="00AA1695" w:rsidP="00AA1695">
      <w:pPr>
        <w:pStyle w:val="Caption"/>
        <w:spacing w:before="120"/>
      </w:pPr>
      <w:bookmarkStart w:id="1975" w:name="_Toc3566521"/>
      <w:bookmarkStart w:id="1976" w:name="_Toc34747523"/>
      <w:bookmarkStart w:id="1977" w:name="_Toc39880849"/>
      <w:bookmarkStart w:id="1978" w:name="_Toc338939250"/>
      <w:r>
        <w:t xml:space="preserve">Table </w:t>
      </w:r>
      <w:r w:rsidR="00ED469A">
        <w:fldChar w:fldCharType="begin"/>
      </w:r>
      <w:r w:rsidR="00ED469A">
        <w:instrText xml:space="preserve"> SEQ Table \* ARABIC </w:instrText>
      </w:r>
      <w:r w:rsidR="00ED469A">
        <w:fldChar w:fldCharType="separate"/>
      </w:r>
      <w:r w:rsidR="00A2710C">
        <w:rPr>
          <w:noProof/>
        </w:rPr>
        <w:t>118</w:t>
      </w:r>
      <w:r w:rsidR="00ED469A">
        <w:fldChar w:fldCharType="end"/>
      </w:r>
      <w:r>
        <w:t xml:space="preserve">: Value Dependency of Attribute </w:t>
      </w:r>
      <w:r>
        <w:rPr>
          <w:rStyle w:val="elementdeftypeChar"/>
          <w:b/>
        </w:rPr>
        <w:t>thickness</w:t>
      </w:r>
      <w:bookmarkEnd w:id="1975"/>
      <w:bookmarkEnd w:id="1976"/>
      <w:bookmarkEnd w:id="1977"/>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97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979" w:name="_Toc338939251"/>
      <w:r w:rsidRPr="007055D9">
        <w:t xml:space="preserve">Attribute </w:t>
      </w:r>
      <w:r w:rsidR="00194316">
        <w:t>"</w:t>
      </w:r>
      <w:r w:rsidRPr="007055D9">
        <w:t>penetration</w:t>
      </w:r>
      <w:bookmarkEnd w:id="1979"/>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980" w:name="_Toc338939253"/>
      <w:r w:rsidRPr="007055D9">
        <w:t xml:space="preserve">Attribute </w:t>
      </w:r>
      <w:r w:rsidR="00194316">
        <w:t>"</w:t>
      </w:r>
      <w:r w:rsidRPr="007055D9">
        <w:t>shape</w:t>
      </w:r>
      <w:bookmarkEnd w:id="1980"/>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981" w:name="_Toc338939254"/>
      <w:r w:rsidRPr="007055D9">
        <w:t xml:space="preserve">Attribute </w:t>
      </w:r>
      <w:r w:rsidR="00194316">
        <w:t>"</w:t>
      </w:r>
      <w:r w:rsidRPr="007055D9">
        <w:t>filler</w:t>
      </w:r>
      <w:bookmarkEnd w:id="1981"/>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982" w:name="GenericSeamWeldWeld"/>
      <w:bookmarkStart w:id="1983" w:name="_Toc3557060"/>
      <w:bookmarkStart w:id="1984" w:name="_Toc34747310"/>
      <w:bookmarkStart w:id="1985" w:name="_Toc39880627"/>
      <w:bookmarkStart w:id="1986" w:name="_Toc338938919"/>
      <w:bookmarkStart w:id="1987" w:name="_Toc338939255"/>
      <w:bookmarkStart w:id="1988" w:name="_Toc334183560"/>
      <w:bookmarkStart w:id="1989" w:name="_Toc288196537"/>
      <w:bookmarkStart w:id="1990" w:name="_Toc288200840"/>
      <w:bookmarkEnd w:id="1957"/>
      <w:bookmarkEnd w:id="1958"/>
      <w:bookmarkEnd w:id="1959"/>
      <w:bookmarkEnd w:id="1960"/>
      <w:bookmarkEnd w:id="1982"/>
      <w:r w:rsidRPr="007055D9">
        <w:t xml:space="preserve">Element </w:t>
      </w:r>
      <w:r w:rsidR="00194316">
        <w:t>"</w:t>
      </w:r>
      <w:r>
        <w:t>sheet_parameter</w:t>
      </w:r>
      <w:bookmarkEnd w:id="1983"/>
      <w:r w:rsidR="00194316">
        <w:t>"</w:t>
      </w:r>
      <w:bookmarkEnd w:id="1984"/>
      <w:bookmarkEnd w:id="198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AF20B7C" w:rsidR="008641A9" w:rsidRDefault="008641A9" w:rsidP="00AA1695">
      <w:pPr>
        <w:pStyle w:val="Caption"/>
        <w:spacing w:before="120"/>
      </w:pPr>
      <w:bookmarkStart w:id="1991" w:name="_Toc3566522"/>
      <w:bookmarkStart w:id="1992" w:name="_Toc34747524"/>
      <w:bookmarkStart w:id="1993" w:name="_Toc39880850"/>
      <w:r>
        <w:t xml:space="preserve">Table </w:t>
      </w:r>
      <w:r w:rsidR="00ED469A">
        <w:fldChar w:fldCharType="begin"/>
      </w:r>
      <w:r w:rsidR="00ED469A">
        <w:instrText xml:space="preserve"> SEQ Table \* ARABIC </w:instrText>
      </w:r>
      <w:r w:rsidR="00ED469A">
        <w:fldChar w:fldCharType="separate"/>
      </w:r>
      <w:r w:rsidR="00A2710C">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91"/>
      <w:bookmarkEnd w:id="1992"/>
      <w:bookmarkEnd w:id="199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994" w:name="_Toc413861928"/>
      <w:bookmarkStart w:id="1995" w:name="_Toc3557061"/>
      <w:bookmarkStart w:id="1996" w:name="_Toc34747311"/>
      <w:bookmarkStart w:id="1997" w:name="_Toc39880628"/>
      <w:bookmarkStart w:id="1998" w:name="_Toc413359615"/>
      <w:bookmarkStart w:id="1999" w:name="_Toc338938920"/>
      <w:bookmarkStart w:id="2000" w:name="_Toc338939256"/>
      <w:bookmarkStart w:id="2001" w:name="_Toc391571769"/>
      <w:bookmarkEnd w:id="1986"/>
      <w:bookmarkEnd w:id="1987"/>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51248B" w:rsidRPr="000E4598" w:rsidRDefault="0051248B" w:rsidP="00AA1695">
                              <w:pPr>
                                <w:pStyle w:val="Caption"/>
                                <w:rPr>
                                  <w:noProof/>
                                  <w:sz w:val="30"/>
                                  <w:szCs w:val="26"/>
                                </w:rPr>
                              </w:pPr>
                              <w:bookmarkStart w:id="2002" w:name="_Toc3557147"/>
                              <w:bookmarkStart w:id="2003" w:name="_Toc34747400"/>
                              <w:bookmarkStart w:id="2004"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2"/>
                              <w:bookmarkEnd w:id="2003"/>
                              <w:bookmarkEnd w:id="2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2"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51248B" w:rsidRPr="000E4598" w:rsidRDefault="0051248B" w:rsidP="00AA1695">
                        <w:pPr>
                          <w:pStyle w:val="Caption"/>
                          <w:rPr>
                            <w:noProof/>
                            <w:sz w:val="30"/>
                            <w:szCs w:val="26"/>
                          </w:rPr>
                        </w:pPr>
                        <w:bookmarkStart w:id="2005" w:name="_Toc3557147"/>
                        <w:bookmarkStart w:id="2006" w:name="_Toc34747400"/>
                        <w:bookmarkStart w:id="2007" w:name="_Toc3988072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5"/>
                        <w:bookmarkEnd w:id="2006"/>
                        <w:bookmarkEnd w:id="2007"/>
                      </w:p>
                    </w:txbxContent>
                  </v:textbox>
                </v:shape>
              </v:group>
            </w:pict>
          </mc:Fallback>
        </mc:AlternateContent>
      </w:r>
      <w:r w:rsidR="00504BAD" w:rsidRPr="00226A3F">
        <w:t>Flared Joint</w:t>
      </w:r>
      <w:bookmarkEnd w:id="1994"/>
      <w:bookmarkEnd w:id="1995"/>
      <w:bookmarkEnd w:id="1996"/>
      <w:bookmarkEnd w:id="1997"/>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51248B" w:rsidRPr="000C12FE" w:rsidRDefault="0051248B" w:rsidP="00AA1695">
                              <w:pPr>
                                <w:pStyle w:val="Caption"/>
                                <w:rPr>
                                  <w:i/>
                                  <w:iCs/>
                                  <w:noProof/>
                                  <w:sz w:val="24"/>
                                  <w:szCs w:val="26"/>
                                  <w:lang w:val="x-none"/>
                                </w:rPr>
                              </w:pPr>
                              <w:bookmarkStart w:id="2008" w:name="_Toc3557148"/>
                              <w:bookmarkStart w:id="2009" w:name="_Toc34747401"/>
                              <w:bookmarkStart w:id="2010"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4"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51248B" w:rsidRPr="000C12FE" w:rsidRDefault="0051248B" w:rsidP="00AA1695">
                        <w:pPr>
                          <w:pStyle w:val="Caption"/>
                          <w:rPr>
                            <w:i/>
                            <w:iCs/>
                            <w:noProof/>
                            <w:sz w:val="24"/>
                            <w:szCs w:val="26"/>
                            <w:lang w:val="x-none"/>
                          </w:rPr>
                        </w:pPr>
                        <w:bookmarkStart w:id="2011" w:name="_Toc3557148"/>
                        <w:bookmarkStart w:id="2012" w:name="_Toc34747401"/>
                        <w:bookmarkStart w:id="2013" w:name="_Toc3988072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11"/>
                        <w:bookmarkEnd w:id="2012"/>
                        <w:bookmarkEnd w:id="2013"/>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8EFCFD1" w:rsidR="00F3716C" w:rsidRDefault="00F3716C" w:rsidP="00F3716C">
      <w:pPr>
        <w:pStyle w:val="Caption"/>
        <w:spacing w:before="120"/>
      </w:pPr>
      <w:bookmarkStart w:id="2014" w:name="_Toc3566523"/>
      <w:bookmarkStart w:id="2015" w:name="_Toc34747525"/>
      <w:bookmarkStart w:id="2016" w:name="_Toc39880851"/>
      <w:r>
        <w:t xml:space="preserve">Table </w:t>
      </w:r>
      <w:r w:rsidR="00ED469A">
        <w:fldChar w:fldCharType="begin"/>
      </w:r>
      <w:r w:rsidR="00ED469A">
        <w:instrText xml:space="preserve"> SEQ Table \* ARABIC </w:instrText>
      </w:r>
      <w:r w:rsidR="00ED469A">
        <w:fldChar w:fldCharType="separate"/>
      </w:r>
      <w:r w:rsidR="00A2710C">
        <w:rPr>
          <w:noProof/>
        </w:rPr>
        <w:t>120</w:t>
      </w:r>
      <w:r w:rsidR="00ED469A">
        <w:fldChar w:fldCharType="end"/>
      </w:r>
      <w:r w:rsidR="00AA1695">
        <w:t>: Parameters of Flared joint</w:t>
      </w:r>
      <w:bookmarkEnd w:id="2014"/>
      <w:bookmarkEnd w:id="2015"/>
      <w:bookmarkEnd w:id="201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017" w:name="_Toc3557062"/>
      <w:bookmarkStart w:id="2018" w:name="_Toc34747312"/>
      <w:bookmarkStart w:id="2019" w:name="_Toc39880629"/>
      <w:r>
        <w:t>Attributes</w:t>
      </w:r>
      <w:bookmarkEnd w:id="2017"/>
      <w:bookmarkEnd w:id="2018"/>
      <w:bookmarkEnd w:id="2019"/>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2020" w:name="_Toc3557063"/>
      <w:bookmarkStart w:id="2021" w:name="_Toc34747313"/>
      <w:bookmarkStart w:id="2022" w:name="_Toc39880630"/>
      <w:r>
        <w:t xml:space="preserve">Element </w:t>
      </w:r>
      <w:r w:rsidR="00194316">
        <w:t>"</w:t>
      </w:r>
      <w:r>
        <w:t>weld_position</w:t>
      </w:r>
      <w:bookmarkEnd w:id="2020"/>
      <w:r w:rsidR="00194316">
        <w:t>"</w:t>
      </w:r>
      <w:bookmarkEnd w:id="2021"/>
      <w:bookmarkEnd w:id="202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F39BCEF" w:rsidR="00060B33" w:rsidRDefault="00060B33" w:rsidP="00F3716C">
      <w:pPr>
        <w:pStyle w:val="Caption"/>
        <w:spacing w:before="120"/>
      </w:pPr>
      <w:bookmarkStart w:id="2023" w:name="_Toc3566524"/>
      <w:bookmarkStart w:id="2024" w:name="_Toc34747526"/>
      <w:bookmarkStart w:id="2025" w:name="_Toc39880852"/>
      <w:r>
        <w:t xml:space="preserve">Table </w:t>
      </w:r>
      <w:r w:rsidR="00ED469A">
        <w:fldChar w:fldCharType="begin"/>
      </w:r>
      <w:r w:rsidR="00ED469A">
        <w:instrText xml:space="preserve"> SEQ Table \* ARABIC </w:instrText>
      </w:r>
      <w:r w:rsidR="00ED469A">
        <w:fldChar w:fldCharType="separate"/>
      </w:r>
      <w:r w:rsidR="00A2710C">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023"/>
      <w:bookmarkEnd w:id="2024"/>
      <w:bookmarkEnd w:id="2025"/>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017F3C5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2026" w:name="_Toc3557064"/>
      <w:bookmarkStart w:id="2027" w:name="_Toc34747314"/>
      <w:bookmarkStart w:id="2028" w:name="_Toc39880631"/>
      <w:r>
        <w:t xml:space="preserve">Element </w:t>
      </w:r>
      <w:r w:rsidR="00194316">
        <w:t>"</w:t>
      </w:r>
      <w:r>
        <w:t>sheet_parameter</w:t>
      </w:r>
      <w:bookmarkEnd w:id="2026"/>
      <w:r w:rsidR="00194316">
        <w:t>"</w:t>
      </w:r>
      <w:bookmarkEnd w:id="2027"/>
      <w:bookmarkEnd w:id="2028"/>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83863A" w:rsidR="00F62294" w:rsidRDefault="00F62294" w:rsidP="00F3716C">
      <w:pPr>
        <w:pStyle w:val="Caption"/>
        <w:spacing w:before="120"/>
      </w:pPr>
      <w:bookmarkStart w:id="2029" w:name="_Toc3566525"/>
      <w:bookmarkStart w:id="2030" w:name="_Toc34747527"/>
      <w:bookmarkStart w:id="2031" w:name="_Toc39880853"/>
      <w:r>
        <w:t xml:space="preserve">Table </w:t>
      </w:r>
      <w:r w:rsidR="00ED469A">
        <w:fldChar w:fldCharType="begin"/>
      </w:r>
      <w:r w:rsidR="00ED469A">
        <w:instrText xml:space="preserve"> SEQ Table \* ARABIC </w:instrText>
      </w:r>
      <w:r w:rsidR="00ED469A">
        <w:fldChar w:fldCharType="separate"/>
      </w:r>
      <w:r w:rsidR="00A2710C">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029"/>
      <w:bookmarkEnd w:id="2030"/>
      <w:bookmarkEnd w:id="203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032" w:name="_Ref414345739"/>
      <w:bookmarkStart w:id="2033" w:name="_Ref414345749"/>
      <w:bookmarkStart w:id="2034" w:name="_Ref414345786"/>
      <w:bookmarkStart w:id="2035" w:name="_Ref414345798"/>
      <w:bookmarkStart w:id="2036" w:name="_Toc3557065"/>
      <w:bookmarkStart w:id="2037" w:name="_Toc34747315"/>
      <w:bookmarkStart w:id="2038" w:name="_Toc39880632"/>
      <w:r w:rsidRPr="00226A3F">
        <w:t>Adhesive Lines</w:t>
      </w:r>
      <w:bookmarkEnd w:id="1998"/>
      <w:bookmarkEnd w:id="2032"/>
      <w:bookmarkEnd w:id="2033"/>
      <w:bookmarkEnd w:id="2034"/>
      <w:bookmarkEnd w:id="2035"/>
      <w:bookmarkEnd w:id="2036"/>
      <w:bookmarkEnd w:id="2037"/>
      <w:bookmarkEnd w:id="203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D159FF"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A2710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sidR="00443C08">
              <w:rPr>
                <w:sz w:val="20"/>
                <w:szCs w:val="20"/>
              </w:rPr>
              <w:fldChar w:fldCharType="end"/>
            </w:r>
          </w:p>
        </w:tc>
      </w:tr>
    </w:tbl>
    <w:p w14:paraId="3BD44515" w14:textId="1D143B9D" w:rsidR="00C107D0" w:rsidRPr="00226A3F" w:rsidRDefault="00D05249" w:rsidP="00F3716C">
      <w:pPr>
        <w:pStyle w:val="Caption"/>
        <w:spacing w:before="120"/>
        <w:rPr>
          <w:rFonts w:cs="Calibri"/>
          <w:lang w:eastAsia="zh-CN"/>
        </w:rPr>
      </w:pPr>
      <w:bookmarkStart w:id="2039" w:name="_Toc3566526"/>
      <w:bookmarkStart w:id="2040" w:name="_Toc34747528"/>
      <w:bookmarkStart w:id="2041" w:name="_Toc39880854"/>
      <w:r>
        <w:t xml:space="preserve">Table </w:t>
      </w:r>
      <w:r w:rsidR="00ED469A">
        <w:fldChar w:fldCharType="begin"/>
      </w:r>
      <w:r w:rsidR="00ED469A">
        <w:instrText xml:space="preserve"> SEQ Table \* ARABIC </w:instrText>
      </w:r>
      <w:r w:rsidR="00ED469A">
        <w:fldChar w:fldCharType="separate"/>
      </w:r>
      <w:r w:rsidR="00A2710C">
        <w:rPr>
          <w:noProof/>
        </w:rPr>
        <w:t>123</w:t>
      </w:r>
      <w:r w:rsidR="00ED469A">
        <w:fldChar w:fldCharType="end"/>
      </w:r>
      <w:r w:rsidR="00AA1695">
        <w:t xml:space="preserve">: Attributes of </w:t>
      </w:r>
      <w:r w:rsidR="00AA1695" w:rsidRPr="00AA1695">
        <w:rPr>
          <w:rStyle w:val="elementdeftypeChar"/>
          <w:b/>
        </w:rPr>
        <w:t>&lt;connection_1d/&gt;</w:t>
      </w:r>
      <w:bookmarkEnd w:id="2039"/>
      <w:bookmarkEnd w:id="2040"/>
      <w:bookmarkEnd w:id="204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17C3695"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CC72A06"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46D327D8" w14:textId="3905E077" w:rsidR="00D05249" w:rsidRDefault="00D05249" w:rsidP="00F3716C">
      <w:pPr>
        <w:pStyle w:val="Caption"/>
        <w:spacing w:before="120"/>
      </w:pPr>
      <w:bookmarkStart w:id="2042" w:name="_Toc3566527"/>
      <w:bookmarkStart w:id="2043" w:name="_Toc34747529"/>
      <w:bookmarkStart w:id="2044" w:name="_Toc39880855"/>
      <w:r>
        <w:t xml:space="preserve">Table </w:t>
      </w:r>
      <w:r w:rsidR="00ED469A">
        <w:fldChar w:fldCharType="begin"/>
      </w:r>
      <w:r w:rsidR="00ED469A">
        <w:instrText xml:space="preserve"> SEQ Table \* ARABIC </w:instrText>
      </w:r>
      <w:r w:rsidR="00ED469A">
        <w:fldChar w:fldCharType="separate"/>
      </w:r>
      <w:r w:rsidR="00A2710C">
        <w:rPr>
          <w:noProof/>
        </w:rPr>
        <w:t>124</w:t>
      </w:r>
      <w:r w:rsidR="00ED469A">
        <w:fldChar w:fldCharType="end"/>
      </w:r>
      <w:r w:rsidR="00AA1695">
        <w:t xml:space="preserve">: Nested elements of </w:t>
      </w:r>
      <w:r w:rsidR="00AA1695" w:rsidRPr="00AA1695">
        <w:rPr>
          <w:rStyle w:val="elementdeftypeChar"/>
          <w:b/>
        </w:rPr>
        <w:t>&lt;connection_1d/&gt;</w:t>
      </w:r>
      <w:bookmarkEnd w:id="2042"/>
      <w:bookmarkEnd w:id="2043"/>
      <w:bookmarkEnd w:id="2044"/>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2CCA799F" w:rsidR="00C107D0" w:rsidRDefault="00C107D0" w:rsidP="00D05249">
      <w:pPr>
        <w:pStyle w:val="Caption"/>
        <w:spacing w:before="120"/>
        <w:rPr>
          <w:rFonts w:ascii="Courier New" w:hAnsi="Courier New"/>
          <w:sz w:val="18"/>
          <w:szCs w:val="18"/>
        </w:rPr>
      </w:pPr>
      <w:bookmarkStart w:id="2045" w:name="_Toc3566528"/>
      <w:bookmarkStart w:id="2046" w:name="_Toc34747530"/>
      <w:bookmarkStart w:id="2047" w:name="_Toc39880856"/>
      <w:r>
        <w:t xml:space="preserve">Table </w:t>
      </w:r>
      <w:r w:rsidR="00ED469A">
        <w:fldChar w:fldCharType="begin"/>
      </w:r>
      <w:r w:rsidR="00ED469A">
        <w:instrText xml:space="preserve"> SEQ Table \* ARABIC </w:instrText>
      </w:r>
      <w:r w:rsidR="00ED469A">
        <w:fldChar w:fldCharType="separate"/>
      </w:r>
      <w:r w:rsidR="00A2710C">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2045"/>
      <w:bookmarkEnd w:id="2046"/>
      <w:bookmarkEnd w:id="2047"/>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80B89FC"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A2710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A2710C" w:rsidRPr="007055D9">
        <w:t>L</w:t>
      </w:r>
      <w:r w:rsidR="00A2710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F174B1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A2710C">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A2710C" w:rsidRPr="00A2710C">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70F25981"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048" w:name="_Toc428279602"/>
      <w:bookmarkStart w:id="2049" w:name="_Toc428456348"/>
      <w:bookmarkStart w:id="2050" w:name="_Toc428537316"/>
      <w:bookmarkStart w:id="2051" w:name="_Toc428969638"/>
      <w:bookmarkStart w:id="2052" w:name="_Toc429053029"/>
      <w:bookmarkStart w:id="2053" w:name="_Toc413861930"/>
      <w:bookmarkStart w:id="2054" w:name="_Toc3557066"/>
      <w:bookmarkStart w:id="2055" w:name="_Toc34747316"/>
      <w:bookmarkStart w:id="2056" w:name="_Toc39880633"/>
      <w:bookmarkStart w:id="2057" w:name="_Toc413359617"/>
      <w:bookmarkEnd w:id="2048"/>
      <w:bookmarkEnd w:id="2049"/>
      <w:bookmarkEnd w:id="2050"/>
      <w:bookmarkEnd w:id="2051"/>
      <w:bookmarkEnd w:id="2052"/>
      <w:r w:rsidRPr="00226A3F">
        <w:t>Hemming Flanges</w:t>
      </w:r>
      <w:bookmarkEnd w:id="2053"/>
      <w:bookmarkEnd w:id="2054"/>
      <w:bookmarkEnd w:id="2055"/>
      <w:bookmarkEnd w:id="2056"/>
    </w:p>
    <w:p w14:paraId="66448657" w14:textId="77777777" w:rsidR="000E64EA" w:rsidRDefault="000E64EA" w:rsidP="00327322">
      <w:pPr>
        <w:pStyle w:val="Heading3"/>
      </w:pPr>
      <w:bookmarkStart w:id="2058" w:name="_Toc413861931"/>
      <w:bookmarkStart w:id="2059" w:name="_Toc3557067"/>
      <w:bookmarkStart w:id="2060" w:name="_Toc34747317"/>
      <w:bookmarkStart w:id="2061" w:name="_Toc39880634"/>
      <w:r>
        <w:t>Introduction</w:t>
      </w:r>
      <w:bookmarkEnd w:id="2058"/>
      <w:bookmarkEnd w:id="2059"/>
      <w:bookmarkEnd w:id="2060"/>
      <w:bookmarkEnd w:id="2061"/>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CFD52ED" w:rsidR="000E64EA" w:rsidRDefault="000E64EA" w:rsidP="00536A58">
      <w:pPr>
        <w:pStyle w:val="Caption"/>
        <w:keepNext/>
        <w:rPr>
          <w:b w:val="0"/>
          <w:u w:val="single"/>
        </w:rPr>
      </w:pPr>
      <w:bookmarkStart w:id="2062" w:name="_Ref413858805"/>
      <w:bookmarkStart w:id="2063" w:name="_Toc413861952"/>
      <w:bookmarkStart w:id="2064" w:name="_Toc3557149"/>
      <w:bookmarkStart w:id="2065" w:name="_Toc34747402"/>
      <w:bookmarkStart w:id="2066" w:name="_Toc39880723"/>
      <w:r>
        <w:t xml:space="preserve">Figure </w:t>
      </w:r>
      <w:r w:rsidR="00406B64">
        <w:fldChar w:fldCharType="begin"/>
      </w:r>
      <w:r w:rsidR="00406B64">
        <w:instrText xml:space="preserve"> SEQ Figure \* ARABIC </w:instrText>
      </w:r>
      <w:r w:rsidR="00406B64">
        <w:fldChar w:fldCharType="separate"/>
      </w:r>
      <w:r w:rsidR="00A2710C">
        <w:rPr>
          <w:noProof/>
        </w:rPr>
        <w:t>76</w:t>
      </w:r>
      <w:r w:rsidR="00406B64">
        <w:fldChar w:fldCharType="end"/>
      </w:r>
      <w:bookmarkEnd w:id="2062"/>
      <w:r>
        <w:t>: The Three Regions of a Hemming</w:t>
      </w:r>
      <w:bookmarkEnd w:id="2063"/>
      <w:bookmarkEnd w:id="2064"/>
      <w:bookmarkEnd w:id="2065"/>
      <w:bookmarkEnd w:id="206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D420001" w:rsidR="000E64EA" w:rsidRPr="00EB3687" w:rsidRDefault="000E64EA" w:rsidP="000E64EA">
      <w:pPr>
        <w:pStyle w:val="Caption"/>
        <w:rPr>
          <w:noProof/>
          <w:lang w:eastAsia="en-GB"/>
        </w:rPr>
      </w:pPr>
      <w:bookmarkStart w:id="2067" w:name="_Ref413850590"/>
      <w:bookmarkStart w:id="2068" w:name="_Toc413861953"/>
      <w:bookmarkStart w:id="2069" w:name="_Toc3557150"/>
      <w:bookmarkStart w:id="2070" w:name="_Toc34747403"/>
      <w:bookmarkStart w:id="2071" w:name="_Toc39880724"/>
      <w:r>
        <w:t xml:space="preserve">Figure </w:t>
      </w:r>
      <w:r w:rsidR="00406B64">
        <w:fldChar w:fldCharType="begin"/>
      </w:r>
      <w:r w:rsidR="00406B64">
        <w:instrText xml:space="preserve"> SEQ Figure \* ARABIC </w:instrText>
      </w:r>
      <w:r w:rsidR="00406B64">
        <w:fldChar w:fldCharType="separate"/>
      </w:r>
      <w:r w:rsidR="00A2710C">
        <w:rPr>
          <w:noProof/>
        </w:rPr>
        <w:t>77</w:t>
      </w:r>
      <w:r w:rsidR="00406B64">
        <w:fldChar w:fldCharType="end"/>
      </w:r>
      <w:bookmarkEnd w:id="206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68"/>
      <w:bookmarkEnd w:id="2069"/>
      <w:bookmarkEnd w:id="2070"/>
      <w:bookmarkEnd w:id="207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E04655D" w:rsidR="000E64EA" w:rsidRPr="00803403" w:rsidRDefault="000E64EA" w:rsidP="000E64EA">
      <w:pPr>
        <w:pStyle w:val="Caption"/>
      </w:pPr>
      <w:bookmarkStart w:id="2072" w:name="_Toc413861954"/>
      <w:bookmarkStart w:id="2073" w:name="_Toc3557151"/>
      <w:bookmarkStart w:id="2074" w:name="_Toc34747404"/>
      <w:bookmarkStart w:id="2075" w:name="_Toc39880725"/>
      <w:r w:rsidRPr="005231A8">
        <w:t xml:space="preserve">Figure </w:t>
      </w:r>
      <w:r w:rsidR="00406B64">
        <w:fldChar w:fldCharType="begin"/>
      </w:r>
      <w:r w:rsidR="00406B64">
        <w:instrText xml:space="preserve"> SEQ Figure \* ARABIC </w:instrText>
      </w:r>
      <w:r w:rsidR="00406B64">
        <w:fldChar w:fldCharType="separate"/>
      </w:r>
      <w:r w:rsidR="00A2710C">
        <w:rPr>
          <w:noProof/>
        </w:rPr>
        <w:t>78</w:t>
      </w:r>
      <w:r w:rsidR="00406B64">
        <w:fldChar w:fldCharType="end"/>
      </w:r>
      <w:r w:rsidRPr="005231A8">
        <w:t>: Adhesive Path Differs from Root Path</w:t>
      </w:r>
      <w:bookmarkEnd w:id="2072"/>
      <w:bookmarkEnd w:id="2073"/>
      <w:bookmarkEnd w:id="2074"/>
      <w:bookmarkEnd w:id="207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9A363FD" w:rsidR="000E64EA" w:rsidRPr="00EB3687" w:rsidRDefault="000E64EA" w:rsidP="000E64EA">
      <w:pPr>
        <w:pStyle w:val="Caption"/>
        <w:rPr>
          <w:noProof/>
          <w:lang w:eastAsia="en-GB"/>
        </w:rPr>
      </w:pPr>
      <w:bookmarkStart w:id="2076" w:name="_Toc3557152"/>
      <w:bookmarkStart w:id="2077" w:name="_Toc34747405"/>
      <w:bookmarkStart w:id="2078" w:name="_Toc39880726"/>
      <w:r>
        <w:t xml:space="preserve">Figure </w:t>
      </w:r>
      <w:r w:rsidR="00406B64">
        <w:fldChar w:fldCharType="begin"/>
      </w:r>
      <w:r w:rsidR="00406B64">
        <w:instrText xml:space="preserve"> SEQ Figure \* ARABIC </w:instrText>
      </w:r>
      <w:r w:rsidR="00406B64">
        <w:fldChar w:fldCharType="separate"/>
      </w:r>
      <w:r w:rsidR="00A2710C">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76"/>
      <w:bookmarkEnd w:id="2077"/>
      <w:bookmarkEnd w:id="207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079" w:name="_Toc413861932"/>
      <w:bookmarkStart w:id="2080" w:name="_Toc3557068"/>
      <w:bookmarkStart w:id="2081" w:name="_Toc34747318"/>
      <w:bookmarkStart w:id="2082" w:name="_Toc3988063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79"/>
      <w:bookmarkEnd w:id="2080"/>
      <w:bookmarkEnd w:id="2081"/>
      <w:bookmarkEnd w:id="208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460715F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5C964DFC" w14:textId="58BB9308" w:rsidR="000E64EA" w:rsidRPr="00226A3F" w:rsidRDefault="0079141E" w:rsidP="0079141E">
      <w:pPr>
        <w:pStyle w:val="Caption"/>
        <w:spacing w:before="120"/>
        <w:rPr>
          <w:rFonts w:cs="Calibri"/>
          <w:lang w:eastAsia="zh-CN"/>
        </w:rPr>
      </w:pPr>
      <w:bookmarkStart w:id="2083" w:name="_Toc3566529"/>
      <w:bookmarkStart w:id="2084" w:name="_Toc34747531"/>
      <w:bookmarkStart w:id="2085" w:name="_Toc39880857"/>
      <w:r>
        <w:t xml:space="preserve">Table </w:t>
      </w:r>
      <w:r w:rsidR="00ED469A">
        <w:fldChar w:fldCharType="begin"/>
      </w:r>
      <w:r w:rsidR="00ED469A">
        <w:instrText xml:space="preserve"> SEQ Table \* ARABIC </w:instrText>
      </w:r>
      <w:r w:rsidR="00ED469A">
        <w:fldChar w:fldCharType="separate"/>
      </w:r>
      <w:r w:rsidR="00A2710C">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83"/>
      <w:bookmarkEnd w:id="2084"/>
      <w:bookmarkEnd w:id="208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A6E85D3"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327DB3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11B735E" w14:textId="51C2D120" w:rsidR="00F3716C" w:rsidRDefault="00F3716C" w:rsidP="0079141E">
      <w:pPr>
        <w:pStyle w:val="Caption"/>
        <w:spacing w:before="120"/>
      </w:pPr>
      <w:bookmarkStart w:id="2086" w:name="_Toc3566530"/>
      <w:bookmarkStart w:id="2087" w:name="_Toc34747532"/>
      <w:bookmarkStart w:id="2088" w:name="_Toc39880858"/>
      <w:r>
        <w:t xml:space="preserve">Table </w:t>
      </w:r>
      <w:r w:rsidR="00ED469A">
        <w:fldChar w:fldCharType="begin"/>
      </w:r>
      <w:r w:rsidR="00ED469A">
        <w:instrText xml:space="preserve"> SEQ Table \* ARABIC </w:instrText>
      </w:r>
      <w:r w:rsidR="00ED469A">
        <w:fldChar w:fldCharType="separate"/>
      </w:r>
      <w:r w:rsidR="00A2710C">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86"/>
      <w:bookmarkEnd w:id="2087"/>
      <w:bookmarkEnd w:id="2088"/>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48F4E6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A2710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A2710C" w:rsidRPr="007055D9">
        <w:t>L</w:t>
      </w:r>
      <w:r w:rsidR="00A2710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57E99C8"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A2710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2710C" w:rsidRPr="007055D9">
        <w:t xml:space="preserve">User Specific Data </w:t>
      </w:r>
      <w:r w:rsidR="00A2710C" w:rsidRPr="00A2710C">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91A02A"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6C3FE411" w:rsidR="000E64EA" w:rsidRDefault="000E64EA" w:rsidP="00F3716C">
      <w:pPr>
        <w:pStyle w:val="Caption"/>
        <w:spacing w:before="120"/>
      </w:pPr>
      <w:bookmarkStart w:id="2089" w:name="_Toc413861979"/>
      <w:bookmarkStart w:id="2090" w:name="_Toc3566531"/>
      <w:bookmarkStart w:id="2091" w:name="_Toc34747533"/>
      <w:bookmarkStart w:id="2092" w:name="_Toc39880859"/>
      <w:r>
        <w:t xml:space="preserve">Table </w:t>
      </w:r>
      <w:r w:rsidR="00ED469A">
        <w:fldChar w:fldCharType="begin"/>
      </w:r>
      <w:r w:rsidR="00ED469A">
        <w:instrText xml:space="preserve"> SEQ Table \* ARABIC </w:instrText>
      </w:r>
      <w:r w:rsidR="00ED469A">
        <w:fldChar w:fldCharType="separate"/>
      </w:r>
      <w:r w:rsidR="00A2710C">
        <w:rPr>
          <w:noProof/>
        </w:rPr>
        <w:t>128</w:t>
      </w:r>
      <w:r w:rsidR="00ED469A">
        <w:fldChar w:fldCharType="end"/>
      </w:r>
      <w:r>
        <w:t xml:space="preserve">: Attributes of element </w:t>
      </w:r>
      <w:r w:rsidRPr="00F51947">
        <w:rPr>
          <w:rStyle w:val="elementdeftypeChar"/>
          <w:b/>
        </w:rPr>
        <w:t>&lt;hemming/&gt;</w:t>
      </w:r>
      <w:bookmarkEnd w:id="2089"/>
      <w:bookmarkEnd w:id="2090"/>
      <w:bookmarkEnd w:id="2091"/>
      <w:bookmarkEnd w:id="2092"/>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15257F"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A2710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A2710C" w:rsidRPr="00A2710C">
        <w:rPr>
          <w:lang w:val="en-US"/>
        </w:rPr>
        <w:t>Element</w:t>
      </w:r>
      <w:r w:rsidR="00A2710C" w:rsidRPr="00A2710C">
        <w:rPr>
          <w:rStyle w:val="Emphasis"/>
          <w:i w:val="0"/>
          <w:lang w:val="en-US"/>
        </w:rPr>
        <w:t xml:space="preserve"> &lt;part/&gt;</w:t>
      </w:r>
      <w:r w:rsidR="0079141E">
        <w:rPr>
          <w:lang w:val="en-US"/>
        </w:rPr>
        <w:fldChar w:fldCharType="end"/>
      </w:r>
      <w:r w:rsidR="0079141E">
        <w:rPr>
          <w:lang w:val="en-US"/>
        </w:rPr>
        <w:t>.</w:t>
      </w:r>
    </w:p>
    <w:p w14:paraId="528DA1DB" w14:textId="3C1D8D4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A2710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A2710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13B49DE3" w:rsidR="000E64EA" w:rsidRDefault="000E64EA" w:rsidP="0079141E">
      <w:pPr>
        <w:pStyle w:val="Caption"/>
        <w:spacing w:before="120"/>
      </w:pPr>
      <w:bookmarkStart w:id="2093" w:name="_Toc413861980"/>
      <w:bookmarkStart w:id="2094" w:name="_Toc3566532"/>
      <w:bookmarkStart w:id="2095" w:name="_Toc34747534"/>
      <w:bookmarkStart w:id="2096" w:name="_Toc39880860"/>
      <w:r>
        <w:t xml:space="preserve">Table </w:t>
      </w:r>
      <w:r w:rsidR="00ED469A">
        <w:fldChar w:fldCharType="begin"/>
      </w:r>
      <w:r w:rsidR="00ED469A">
        <w:instrText xml:space="preserve"> SEQ Table \* ARABIC </w:instrText>
      </w:r>
      <w:r w:rsidR="00ED469A">
        <w:fldChar w:fldCharType="separate"/>
      </w:r>
      <w:r w:rsidR="00A2710C">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93"/>
      <w:bookmarkEnd w:id="2094"/>
      <w:bookmarkEnd w:id="2095"/>
      <w:bookmarkEnd w:id="2096"/>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A5E114E" w:rsidR="000E64EA" w:rsidRDefault="000E64EA" w:rsidP="00F3716C">
      <w:pPr>
        <w:pStyle w:val="Caption"/>
        <w:spacing w:before="120"/>
      </w:pPr>
      <w:bookmarkStart w:id="2097" w:name="_Toc413861981"/>
      <w:bookmarkStart w:id="2098" w:name="_Toc3566533"/>
      <w:bookmarkStart w:id="2099" w:name="_Toc34747535"/>
      <w:bookmarkStart w:id="2100" w:name="_Toc39880861"/>
      <w:r>
        <w:t xml:space="preserve">Table </w:t>
      </w:r>
      <w:r w:rsidR="00ED469A">
        <w:fldChar w:fldCharType="begin"/>
      </w:r>
      <w:r w:rsidR="00ED469A">
        <w:instrText xml:space="preserve"> SEQ Table \* ARABIC </w:instrText>
      </w:r>
      <w:r w:rsidR="00ED469A">
        <w:fldChar w:fldCharType="separate"/>
      </w:r>
      <w:r w:rsidR="00A2710C">
        <w:rPr>
          <w:noProof/>
        </w:rPr>
        <w:t>130</w:t>
      </w:r>
      <w:r w:rsidR="00ED469A">
        <w:fldChar w:fldCharType="end"/>
      </w:r>
      <w:r>
        <w:t>: Attributes of element</w:t>
      </w:r>
      <w:r w:rsidRPr="00226A3F">
        <w:t xml:space="preserve"> </w:t>
      </w:r>
      <w:r w:rsidRPr="0079141E">
        <w:rPr>
          <w:rStyle w:val="elementdeftypeChar"/>
          <w:b/>
        </w:rPr>
        <w:t>&lt;region/&gt;</w:t>
      </w:r>
      <w:bookmarkEnd w:id="2097"/>
      <w:bookmarkEnd w:id="2098"/>
      <w:bookmarkEnd w:id="2099"/>
      <w:bookmarkEnd w:id="210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1732D9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A2710C">
        <w:t xml:space="preserve">Figure </w:t>
      </w:r>
      <w:r w:rsidR="00A2710C">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42E34D4A"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A2710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927003B"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A2710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E26B0D4" w:rsidR="009C0E9B" w:rsidRDefault="00763630" w:rsidP="00F3716C">
      <w:pPr>
        <w:pStyle w:val="Caption"/>
        <w:spacing w:before="120"/>
        <w:rPr>
          <w:rFonts w:cs="Courier New"/>
          <w:szCs w:val="22"/>
        </w:rPr>
      </w:pPr>
      <w:bookmarkStart w:id="2101" w:name="_Toc3566534"/>
      <w:bookmarkStart w:id="2102" w:name="_Toc34747536"/>
      <w:bookmarkStart w:id="2103" w:name="_Toc39880862"/>
      <w:r>
        <w:t xml:space="preserve">Table </w:t>
      </w:r>
      <w:r w:rsidR="00ED469A">
        <w:fldChar w:fldCharType="begin"/>
      </w:r>
      <w:r w:rsidR="00ED469A">
        <w:instrText xml:space="preserve"> SEQ Table \* ARABIC </w:instrText>
      </w:r>
      <w:r w:rsidR="00ED469A">
        <w:fldChar w:fldCharType="separate"/>
      </w:r>
      <w:r w:rsidR="00A2710C">
        <w:rPr>
          <w:noProof/>
        </w:rPr>
        <w:t>131</w:t>
      </w:r>
      <w:r w:rsidR="00ED469A">
        <w:fldChar w:fldCharType="end"/>
      </w:r>
      <w:r>
        <w:t>: Nested elements of element</w:t>
      </w:r>
      <w:r w:rsidRPr="00226A3F">
        <w:t xml:space="preserve"> </w:t>
      </w:r>
      <w:r w:rsidRPr="0079141E">
        <w:rPr>
          <w:rStyle w:val="elementdeftypeChar"/>
          <w:b/>
        </w:rPr>
        <w:t>&lt;region/&gt;</w:t>
      </w:r>
      <w:bookmarkEnd w:id="2101"/>
      <w:bookmarkEnd w:id="2102"/>
      <w:bookmarkEnd w:id="2103"/>
      <w:r w:rsidRPr="0079141E">
        <w:rPr>
          <w:rStyle w:val="elementdeftypeChar"/>
          <w:b/>
        </w:rPr>
        <w:t xml:space="preserve"> </w:t>
      </w:r>
    </w:p>
    <w:p w14:paraId="00161AAF" w14:textId="7F4BCFD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A2710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A2710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A2710C" w:rsidRPr="00226A3F">
        <w:t xml:space="preserve">Adhesive </w:t>
      </w:r>
      <w:r w:rsidR="00A2710C">
        <w:t>F</w:t>
      </w:r>
      <w:r w:rsidR="00A2710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104" w:name="_Toc428537321"/>
      <w:bookmarkStart w:id="2105" w:name="_Toc428969643"/>
      <w:bookmarkStart w:id="2106" w:name="_Toc429053034"/>
      <w:bookmarkStart w:id="2107" w:name="_Toc428537324"/>
      <w:bookmarkStart w:id="2108" w:name="_Toc428969646"/>
      <w:bookmarkStart w:id="2109" w:name="_Toc429053037"/>
      <w:bookmarkStart w:id="2110" w:name="_Toc428537325"/>
      <w:bookmarkStart w:id="2111" w:name="_Toc428969647"/>
      <w:bookmarkStart w:id="2112" w:name="_Toc429053038"/>
      <w:bookmarkStart w:id="2113" w:name="_Toc428537328"/>
      <w:bookmarkStart w:id="2114" w:name="_Toc428969650"/>
      <w:bookmarkStart w:id="2115" w:name="_Toc429053041"/>
      <w:bookmarkStart w:id="2116" w:name="_Toc428537330"/>
      <w:bookmarkStart w:id="2117" w:name="_Toc428969652"/>
      <w:bookmarkStart w:id="2118" w:name="_Toc429053043"/>
      <w:bookmarkStart w:id="2119" w:name="_Toc3557069"/>
      <w:bookmarkStart w:id="2120" w:name="_Toc34747319"/>
      <w:bookmarkStart w:id="2121" w:name="_Toc39880636"/>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Pr="00226A3F">
        <w:t>Sequence Connections</w:t>
      </w:r>
      <w:bookmarkEnd w:id="2057"/>
      <w:bookmarkEnd w:id="2119"/>
      <w:bookmarkEnd w:id="2120"/>
      <w:bookmarkEnd w:id="212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CD244B" w:rsidR="00C107D0" w:rsidRPr="00226A3F" w:rsidRDefault="00C107D0" w:rsidP="00B83A12">
      <w:pPr>
        <w:pStyle w:val="Caption"/>
      </w:pPr>
      <w:bookmarkStart w:id="2122" w:name="_Toc413359638"/>
      <w:bookmarkStart w:id="2123" w:name="_Toc3557153"/>
      <w:bookmarkStart w:id="2124" w:name="_Toc34747406"/>
      <w:bookmarkStart w:id="2125" w:name="_Toc39880727"/>
      <w:r>
        <w:t xml:space="preserve">Figure </w:t>
      </w:r>
      <w:r w:rsidR="00406B64">
        <w:fldChar w:fldCharType="begin"/>
      </w:r>
      <w:r w:rsidR="00406B64">
        <w:instrText xml:space="preserve"> SEQ Figure \* ARABIC </w:instrText>
      </w:r>
      <w:r w:rsidR="00406B64">
        <w:fldChar w:fldCharType="separate"/>
      </w:r>
      <w:r w:rsidR="00A2710C">
        <w:rPr>
          <w:noProof/>
        </w:rPr>
        <w:t>80</w:t>
      </w:r>
      <w:r w:rsidR="00406B64">
        <w:fldChar w:fldCharType="end"/>
      </w:r>
      <w:r>
        <w:t>: Sequence without margin</w:t>
      </w:r>
      <w:bookmarkEnd w:id="2122"/>
      <w:bookmarkEnd w:id="2123"/>
      <w:bookmarkEnd w:id="2124"/>
      <w:bookmarkEnd w:id="212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28700CB5" w:rsidR="00C107D0" w:rsidRPr="000F7EEA" w:rsidRDefault="00C107D0" w:rsidP="00B83A12">
      <w:pPr>
        <w:pStyle w:val="Caption"/>
        <w:rPr>
          <w:noProof/>
          <w:lang w:eastAsia="en-GB"/>
        </w:rPr>
      </w:pPr>
      <w:bookmarkStart w:id="2126" w:name="_Toc413359639"/>
      <w:bookmarkStart w:id="2127" w:name="_Toc3557154"/>
      <w:bookmarkStart w:id="2128" w:name="_Toc34747407"/>
      <w:bookmarkStart w:id="2129" w:name="_Toc39880728"/>
      <w:r>
        <w:t xml:space="preserve">Figure </w:t>
      </w:r>
      <w:r w:rsidR="00406B64">
        <w:fldChar w:fldCharType="begin"/>
      </w:r>
      <w:r w:rsidR="00406B64">
        <w:instrText xml:space="preserve"> SEQ Figure \* ARABIC </w:instrText>
      </w:r>
      <w:r w:rsidR="00406B64">
        <w:fldChar w:fldCharType="separate"/>
      </w:r>
      <w:r w:rsidR="00A2710C">
        <w:rPr>
          <w:noProof/>
        </w:rPr>
        <w:t>81</w:t>
      </w:r>
      <w:r w:rsidR="00406B64">
        <w:fldChar w:fldCharType="end"/>
      </w:r>
      <w:r>
        <w:t>: Sequence with</w:t>
      </w:r>
      <w:r w:rsidRPr="003F0822">
        <w:t xml:space="preserve"> margin</w:t>
      </w:r>
      <w:bookmarkEnd w:id="2126"/>
      <w:r w:rsidR="00307532">
        <w:t xml:space="preserve"> and spacing</w:t>
      </w:r>
      <w:bookmarkEnd w:id="2127"/>
      <w:bookmarkEnd w:id="2128"/>
      <w:bookmarkEnd w:id="212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BDDB59D" w:rsidR="00C107D0" w:rsidRPr="000F7EEA" w:rsidRDefault="00753715" w:rsidP="00753715">
      <w:pPr>
        <w:pStyle w:val="Caption"/>
        <w:rPr>
          <w:noProof/>
          <w:lang w:eastAsia="en-GB"/>
        </w:rPr>
      </w:pPr>
      <w:bookmarkStart w:id="2130" w:name="_Toc3557155"/>
      <w:bookmarkStart w:id="2131" w:name="_Toc34747408"/>
      <w:bookmarkStart w:id="2132" w:name="_Toc39880729"/>
      <w:r>
        <w:t xml:space="preserve">Figure </w:t>
      </w:r>
      <w:r>
        <w:fldChar w:fldCharType="begin"/>
      </w:r>
      <w:r>
        <w:instrText xml:space="preserve"> SEQ Figure \* ARABIC </w:instrText>
      </w:r>
      <w:r>
        <w:fldChar w:fldCharType="separate"/>
      </w:r>
      <w:r w:rsidR="00A2710C">
        <w:rPr>
          <w:noProof/>
        </w:rPr>
        <w:t>82</w:t>
      </w:r>
      <w:r>
        <w:fldChar w:fldCharType="end"/>
      </w:r>
      <w:r w:rsidR="00307532">
        <w:t>: Margin relaxation</w:t>
      </w:r>
      <w:bookmarkEnd w:id="2130"/>
      <w:bookmarkEnd w:id="2131"/>
      <w:bookmarkEnd w:id="213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5F4B35D" w:rsidR="00C107D0" w:rsidRPr="000F7EEA" w:rsidRDefault="00753715" w:rsidP="00753715">
      <w:pPr>
        <w:pStyle w:val="Caption"/>
        <w:rPr>
          <w:noProof/>
          <w:lang w:eastAsia="en-GB"/>
        </w:rPr>
      </w:pPr>
      <w:bookmarkStart w:id="2133" w:name="_Toc3557156"/>
      <w:bookmarkStart w:id="2134" w:name="_Toc34747409"/>
      <w:bookmarkStart w:id="2135" w:name="_Toc39880730"/>
      <w:r>
        <w:t xml:space="preserve">Figure </w:t>
      </w:r>
      <w:r>
        <w:fldChar w:fldCharType="begin"/>
      </w:r>
      <w:r>
        <w:instrText xml:space="preserve"> SEQ Figure \* ARABIC </w:instrText>
      </w:r>
      <w:r>
        <w:fldChar w:fldCharType="separate"/>
      </w:r>
      <w:r w:rsidR="00A2710C">
        <w:rPr>
          <w:noProof/>
        </w:rPr>
        <w:t>83</w:t>
      </w:r>
      <w:r>
        <w:fldChar w:fldCharType="end"/>
      </w:r>
      <w:r w:rsidR="00307532">
        <w:t>: Spacing relaxation</w:t>
      </w:r>
      <w:bookmarkEnd w:id="2133"/>
      <w:bookmarkEnd w:id="2134"/>
      <w:bookmarkEnd w:id="213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10ACB3E9"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A2710C">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5B03DED7"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24C6A8CB" w14:textId="4D0B7AD4" w:rsidR="00C107D0" w:rsidRPr="00226A3F" w:rsidRDefault="00683218" w:rsidP="00683218">
      <w:pPr>
        <w:pStyle w:val="Caption"/>
        <w:spacing w:before="120"/>
      </w:pPr>
      <w:bookmarkStart w:id="2136" w:name="_Toc3566535"/>
      <w:bookmarkStart w:id="2137" w:name="_Toc34747537"/>
      <w:bookmarkStart w:id="2138" w:name="_Toc39880863"/>
      <w:r>
        <w:t xml:space="preserve">Table </w:t>
      </w:r>
      <w:r w:rsidR="00ED469A">
        <w:fldChar w:fldCharType="begin"/>
      </w:r>
      <w:r w:rsidR="00ED469A">
        <w:instrText xml:space="preserve"> SEQ Table \* ARABIC </w:instrText>
      </w:r>
      <w:r w:rsidR="00ED469A">
        <w:fldChar w:fldCharType="separate"/>
      </w:r>
      <w:r w:rsidR="00A2710C">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36"/>
      <w:bookmarkEnd w:id="2137"/>
      <w:bookmarkEnd w:id="213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02EF06A" w:rsidR="000E64EA" w:rsidRDefault="00683218" w:rsidP="00683218">
      <w:pPr>
        <w:pStyle w:val="Caption"/>
        <w:spacing w:before="120"/>
      </w:pPr>
      <w:bookmarkStart w:id="2139" w:name="_Toc3566536"/>
      <w:bookmarkStart w:id="2140" w:name="_Toc34747538"/>
      <w:bookmarkStart w:id="2141" w:name="_Toc39880864"/>
      <w:r>
        <w:t xml:space="preserve">Table </w:t>
      </w:r>
      <w:r w:rsidR="00ED469A">
        <w:fldChar w:fldCharType="begin"/>
      </w:r>
      <w:r w:rsidR="00ED469A">
        <w:instrText xml:space="preserve"> SEQ Table \* ARABIC </w:instrText>
      </w:r>
      <w:r w:rsidR="00ED469A">
        <w:fldChar w:fldCharType="separate"/>
      </w:r>
      <w:r w:rsidR="00A2710C">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139"/>
      <w:bookmarkEnd w:id="2140"/>
      <w:bookmarkEnd w:id="214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61AF4010" w:rsidR="00C107D0" w:rsidRPr="00226A3F" w:rsidRDefault="00124F20" w:rsidP="00683218">
      <w:pPr>
        <w:pStyle w:val="Caption"/>
        <w:spacing w:before="120"/>
      </w:pPr>
      <w:bookmarkStart w:id="2142" w:name="_Toc3566537"/>
      <w:bookmarkStart w:id="2143" w:name="_Toc34747539"/>
      <w:bookmarkStart w:id="2144" w:name="_Toc39880865"/>
      <w:r>
        <w:t xml:space="preserve">Table </w:t>
      </w:r>
      <w:r w:rsidR="00ED469A">
        <w:fldChar w:fldCharType="begin"/>
      </w:r>
      <w:r w:rsidR="00ED469A">
        <w:instrText xml:space="preserve"> SEQ Table \* ARABIC </w:instrText>
      </w:r>
      <w:r w:rsidR="00ED469A">
        <w:fldChar w:fldCharType="separate"/>
      </w:r>
      <w:r w:rsidR="00A2710C">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42"/>
      <w:bookmarkEnd w:id="2143"/>
      <w:bookmarkEnd w:id="2144"/>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145" w:name="_Toc413359618"/>
      <w:bookmarkStart w:id="2146" w:name="_Toc3557070"/>
      <w:bookmarkStart w:id="2147" w:name="_Toc34747320"/>
      <w:bookmarkStart w:id="2148" w:name="_Toc39880637"/>
      <w:bookmarkStart w:id="2149" w:name="_Toc338938922"/>
      <w:bookmarkStart w:id="2150" w:name="_Toc338939258"/>
      <w:bookmarkEnd w:id="1999"/>
      <w:bookmarkEnd w:id="2000"/>
      <w:bookmarkEnd w:id="2001"/>
      <w:r w:rsidRPr="00226A3F">
        <w:lastRenderedPageBreak/>
        <w:t>2D connections</w:t>
      </w:r>
      <w:bookmarkEnd w:id="2145"/>
      <w:bookmarkEnd w:id="2146"/>
      <w:bookmarkEnd w:id="2147"/>
      <w:bookmarkEnd w:id="2148"/>
    </w:p>
    <w:p w14:paraId="20394566" w14:textId="77777777" w:rsidR="00042E3F" w:rsidRPr="00226A3F" w:rsidRDefault="00042E3F" w:rsidP="00042E3F">
      <w:pPr>
        <w:pStyle w:val="Heading2"/>
      </w:pPr>
      <w:bookmarkStart w:id="2151" w:name="_Toc413359619"/>
      <w:bookmarkStart w:id="2152" w:name="_Toc3557071"/>
      <w:bookmarkStart w:id="2153" w:name="_Toc34747321"/>
      <w:bookmarkStart w:id="2154" w:name="_Toc39880638"/>
      <w:r w:rsidRPr="00226A3F">
        <w:t>Generic Definitions</w:t>
      </w:r>
      <w:bookmarkEnd w:id="2151"/>
      <w:bookmarkEnd w:id="2152"/>
      <w:bookmarkEnd w:id="2153"/>
      <w:bookmarkEnd w:id="2154"/>
    </w:p>
    <w:p w14:paraId="50281300" w14:textId="77777777" w:rsidR="00042E3F" w:rsidRPr="00226A3F" w:rsidRDefault="00042E3F" w:rsidP="00327322">
      <w:pPr>
        <w:pStyle w:val="Heading3"/>
      </w:pPr>
      <w:bookmarkStart w:id="2155" w:name="_Toc413359620"/>
      <w:bookmarkStart w:id="2156" w:name="_Toc3557072"/>
      <w:bookmarkStart w:id="2157" w:name="_Toc34747322"/>
      <w:bookmarkStart w:id="2158" w:name="_Toc39880639"/>
      <w:r w:rsidRPr="00226A3F">
        <w:t>Identification</w:t>
      </w:r>
      <w:bookmarkEnd w:id="2155"/>
      <w:bookmarkEnd w:id="2156"/>
      <w:bookmarkEnd w:id="2157"/>
      <w:bookmarkEnd w:id="215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7DFB7C9B"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A2710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A2710C" w:rsidRPr="00BD20ED">
              <w:rPr>
                <w:szCs w:val="34"/>
              </w:rPr>
              <w:t xml:space="preserve">Attribute </w:t>
            </w:r>
            <w:r w:rsidR="00A2710C" w:rsidRPr="00A2710C">
              <w:rPr>
                <w:rFonts w:ascii="Courier New" w:hAnsi="Courier New" w:cs="Courier New"/>
                <w:b/>
                <w:sz w:val="16"/>
                <w:szCs w:val="34"/>
                <w:highlight w:val="white"/>
              </w:rPr>
              <w:t>quality_control</w:t>
            </w:r>
            <w:r>
              <w:rPr>
                <w:sz w:val="20"/>
                <w:szCs w:val="20"/>
              </w:rPr>
              <w:fldChar w:fldCharType="end"/>
            </w:r>
          </w:p>
        </w:tc>
      </w:tr>
    </w:tbl>
    <w:p w14:paraId="108D5DC5" w14:textId="41F1D5D3" w:rsidR="004D7FAE" w:rsidRDefault="004D7FAE" w:rsidP="00F94FF6">
      <w:pPr>
        <w:pStyle w:val="Caption"/>
        <w:spacing w:before="120"/>
      </w:pPr>
      <w:bookmarkStart w:id="2159" w:name="_Toc3566538"/>
      <w:bookmarkStart w:id="2160" w:name="_Toc34747540"/>
      <w:bookmarkStart w:id="2161" w:name="_Toc39880866"/>
      <w:r>
        <w:t xml:space="preserve">Table </w:t>
      </w:r>
      <w:r w:rsidR="00ED469A">
        <w:fldChar w:fldCharType="begin"/>
      </w:r>
      <w:r w:rsidR="00ED469A">
        <w:instrText xml:space="preserve"> SEQ Table \* ARABIC </w:instrText>
      </w:r>
      <w:r w:rsidR="00ED469A">
        <w:fldChar w:fldCharType="separate"/>
      </w:r>
      <w:r w:rsidR="00A2710C">
        <w:rPr>
          <w:noProof/>
        </w:rPr>
        <w:t>135</w:t>
      </w:r>
      <w:r w:rsidR="00ED469A">
        <w:fldChar w:fldCharType="end"/>
      </w:r>
      <w:r w:rsidR="00F94FF6">
        <w:t xml:space="preserve">: Attributes of </w:t>
      </w:r>
      <w:r w:rsidR="00F94FF6" w:rsidRPr="00F94FF6">
        <w:rPr>
          <w:rStyle w:val="elementdeftypeChar"/>
          <w:b/>
        </w:rPr>
        <w:t>&lt;connection_2d/&gt;</w:t>
      </w:r>
      <w:bookmarkEnd w:id="2159"/>
      <w:bookmarkEnd w:id="2160"/>
      <w:bookmarkEnd w:id="216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162" w:name="_Toc413359621"/>
      <w:bookmarkStart w:id="2163" w:name="_Toc3557073"/>
      <w:bookmarkStart w:id="2164" w:name="_Toc34747323"/>
      <w:bookmarkStart w:id="2165" w:name="_Toc39880640"/>
      <w:r w:rsidRPr="00226A3F">
        <w:t>Connection Face</w:t>
      </w:r>
      <w:bookmarkEnd w:id="2162"/>
      <w:bookmarkEnd w:id="2163"/>
      <w:bookmarkEnd w:id="2164"/>
      <w:bookmarkEnd w:id="216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FA47A23" w:rsidR="004D270F" w:rsidRDefault="004D270F" w:rsidP="00F94FF6">
      <w:pPr>
        <w:pStyle w:val="Caption"/>
        <w:spacing w:before="120"/>
      </w:pPr>
      <w:bookmarkStart w:id="2166" w:name="_Toc3566539"/>
      <w:bookmarkStart w:id="2167" w:name="_Toc34747541"/>
      <w:bookmarkStart w:id="2168" w:name="_Toc39880867"/>
      <w:r>
        <w:t xml:space="preserve">Table </w:t>
      </w:r>
      <w:r w:rsidR="00ED469A">
        <w:fldChar w:fldCharType="begin"/>
      </w:r>
      <w:r w:rsidR="00ED469A">
        <w:instrText xml:space="preserve"> SEQ Table \* ARABIC </w:instrText>
      </w:r>
      <w:r w:rsidR="00ED469A">
        <w:fldChar w:fldCharType="separate"/>
      </w:r>
      <w:r w:rsidR="00A2710C">
        <w:rPr>
          <w:noProof/>
        </w:rPr>
        <w:t>136</w:t>
      </w:r>
      <w:r w:rsidR="00ED469A">
        <w:fldChar w:fldCharType="end"/>
      </w:r>
      <w:r>
        <w:t xml:space="preserve">: Nested elements of </w:t>
      </w:r>
      <w:r w:rsidRPr="004D270F">
        <w:rPr>
          <w:rStyle w:val="elementdeftypeChar"/>
          <w:b/>
        </w:rPr>
        <w:t>&lt;loc_list&gt;</w:t>
      </w:r>
      <w:bookmarkEnd w:id="2166"/>
      <w:bookmarkEnd w:id="2167"/>
      <w:bookmarkEnd w:id="216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F4B8E6" w:rsidR="004D270F" w:rsidRDefault="004D270F" w:rsidP="004D270F">
      <w:pPr>
        <w:pStyle w:val="Caption"/>
        <w:spacing w:before="120"/>
      </w:pPr>
      <w:bookmarkStart w:id="2169" w:name="_Toc3566540"/>
      <w:bookmarkStart w:id="2170" w:name="_Toc34747542"/>
      <w:bookmarkStart w:id="2171" w:name="_Toc39880868"/>
      <w:r>
        <w:t xml:space="preserve">Table </w:t>
      </w:r>
      <w:r w:rsidR="00ED469A">
        <w:fldChar w:fldCharType="begin"/>
      </w:r>
      <w:r w:rsidR="00ED469A">
        <w:instrText xml:space="preserve"> SEQ Table \* ARABIC </w:instrText>
      </w:r>
      <w:r w:rsidR="00ED469A">
        <w:fldChar w:fldCharType="separate"/>
      </w:r>
      <w:r w:rsidR="00A2710C">
        <w:rPr>
          <w:noProof/>
        </w:rPr>
        <w:t>137</w:t>
      </w:r>
      <w:r w:rsidR="00ED469A">
        <w:fldChar w:fldCharType="end"/>
      </w:r>
      <w:r>
        <w:t xml:space="preserve">: Attributes of element </w:t>
      </w:r>
      <w:r w:rsidRPr="004D270F">
        <w:rPr>
          <w:rStyle w:val="elementdeftypeChar"/>
          <w:b/>
        </w:rPr>
        <w:t>&lt;loc/&gt;</w:t>
      </w:r>
      <w:bookmarkEnd w:id="2169"/>
      <w:bookmarkEnd w:id="2170"/>
      <w:bookmarkEnd w:id="217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C17AD4D" w:rsidR="004444F9" w:rsidRDefault="004444F9" w:rsidP="00A913FE">
      <w:pPr>
        <w:pStyle w:val="Caption"/>
        <w:spacing w:before="120"/>
      </w:pPr>
      <w:bookmarkStart w:id="2172" w:name="_Toc3566541"/>
      <w:bookmarkStart w:id="2173" w:name="_Toc34747543"/>
      <w:bookmarkStart w:id="2174" w:name="_Toc39880869"/>
      <w:r>
        <w:t xml:space="preserve">Table </w:t>
      </w:r>
      <w:r w:rsidR="00ED469A">
        <w:fldChar w:fldCharType="begin"/>
      </w:r>
      <w:r w:rsidR="00ED469A">
        <w:instrText xml:space="preserve"> SEQ Table \* ARABIC </w:instrText>
      </w:r>
      <w:r w:rsidR="00ED469A">
        <w:fldChar w:fldCharType="separate"/>
      </w:r>
      <w:r w:rsidR="00A2710C">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72"/>
      <w:bookmarkEnd w:id="2173"/>
      <w:bookmarkEnd w:id="217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3594C29" w:rsidR="00042E3F" w:rsidRPr="00226A3F" w:rsidRDefault="004444F9" w:rsidP="00A913FE">
      <w:pPr>
        <w:pStyle w:val="Caption"/>
        <w:spacing w:before="120"/>
      </w:pPr>
      <w:bookmarkStart w:id="2175" w:name="_Toc3566542"/>
      <w:bookmarkStart w:id="2176" w:name="_Toc34747544"/>
      <w:bookmarkStart w:id="2177" w:name="_Toc39880870"/>
      <w:r>
        <w:t xml:space="preserve">Table </w:t>
      </w:r>
      <w:r w:rsidR="00ED469A">
        <w:fldChar w:fldCharType="begin"/>
      </w:r>
      <w:r w:rsidR="00ED469A">
        <w:instrText xml:space="preserve"> SEQ Table \* ARABIC </w:instrText>
      </w:r>
      <w:r w:rsidR="00ED469A">
        <w:fldChar w:fldCharType="separate"/>
      </w:r>
      <w:r w:rsidR="00A2710C">
        <w:rPr>
          <w:noProof/>
        </w:rPr>
        <w:t>139</w:t>
      </w:r>
      <w:r w:rsidR="00ED469A">
        <w:fldChar w:fldCharType="end"/>
      </w:r>
      <w:r>
        <w:t>: Attributes of element</w:t>
      </w:r>
      <w:r w:rsidRPr="00226A3F">
        <w:t xml:space="preserve"> </w:t>
      </w:r>
      <w:r w:rsidRPr="00F94FF6">
        <w:rPr>
          <w:rStyle w:val="elementdeftypeChar"/>
          <w:b/>
        </w:rPr>
        <w:t>&lt;face/&gt;</w:t>
      </w:r>
      <w:bookmarkEnd w:id="2175"/>
      <w:bookmarkEnd w:id="2176"/>
      <w:bookmarkEnd w:id="217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178" w:name="_Toc413359622"/>
      <w:bookmarkStart w:id="2179" w:name="_Toc3557074"/>
      <w:bookmarkStart w:id="2180" w:name="_Toc34747324"/>
      <w:bookmarkStart w:id="2181" w:name="_Toc39880641"/>
      <w:r w:rsidRPr="00226A3F">
        <w:t>Type Specification</w:t>
      </w:r>
      <w:bookmarkEnd w:id="2178"/>
      <w:bookmarkEnd w:id="2179"/>
      <w:bookmarkEnd w:id="2180"/>
      <w:bookmarkEnd w:id="218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9853BC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A2710C">
              <w:rPr>
                <w:sz w:val="20"/>
                <w:szCs w:val="20"/>
              </w:rPr>
              <w:t>5.3.1.3</w:t>
            </w:r>
            <w:r>
              <w:rPr>
                <w:sz w:val="20"/>
                <w:szCs w:val="20"/>
              </w:rPr>
              <w:fldChar w:fldCharType="end"/>
            </w:r>
          </w:p>
        </w:tc>
      </w:tr>
    </w:tbl>
    <w:p w14:paraId="3C445565" w14:textId="32D38668" w:rsidR="00042E3F" w:rsidRDefault="004D7FAE" w:rsidP="00F94FF6">
      <w:pPr>
        <w:pStyle w:val="Caption"/>
        <w:spacing w:before="120"/>
      </w:pPr>
      <w:bookmarkStart w:id="2182" w:name="_Toc3566543"/>
      <w:bookmarkStart w:id="2183" w:name="_Toc34747545"/>
      <w:bookmarkStart w:id="2184" w:name="_Toc39880871"/>
      <w:r>
        <w:t xml:space="preserve">Table </w:t>
      </w:r>
      <w:r w:rsidR="00ED469A">
        <w:fldChar w:fldCharType="begin"/>
      </w:r>
      <w:r w:rsidR="00ED469A">
        <w:instrText xml:space="preserve"> SEQ Table \* ARABIC </w:instrText>
      </w:r>
      <w:r w:rsidR="00ED469A">
        <w:fldChar w:fldCharType="separate"/>
      </w:r>
      <w:r w:rsidR="00A2710C">
        <w:rPr>
          <w:noProof/>
        </w:rPr>
        <w:t>140</w:t>
      </w:r>
      <w:r w:rsidR="00ED469A">
        <w:fldChar w:fldCharType="end"/>
      </w:r>
      <w:r w:rsidR="00F94FF6">
        <w:t xml:space="preserve">: Nested elements of </w:t>
      </w:r>
      <w:r w:rsidR="00F94FF6" w:rsidRPr="00F94FF6">
        <w:rPr>
          <w:rStyle w:val="elementdeftypeChar"/>
          <w:b/>
        </w:rPr>
        <w:t>&lt;connection_2d/&gt;</w:t>
      </w:r>
      <w:bookmarkEnd w:id="2182"/>
      <w:bookmarkEnd w:id="2183"/>
      <w:bookmarkEnd w:id="218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85" w:name="_Toc413359623"/>
      <w:bookmarkStart w:id="2186" w:name="_Ref414345836"/>
      <w:bookmarkStart w:id="2187" w:name="_Ref414345889"/>
      <w:bookmarkStart w:id="2188" w:name="_Ref414350043"/>
      <w:bookmarkStart w:id="2189" w:name="_Ref429051261"/>
      <w:bookmarkStart w:id="2190" w:name="_Toc3557075"/>
      <w:bookmarkStart w:id="2191" w:name="_Toc34747325"/>
      <w:bookmarkStart w:id="2192" w:name="_Toc39880642"/>
      <w:r w:rsidRPr="00226A3F">
        <w:lastRenderedPageBreak/>
        <w:t xml:space="preserve">Adhesive </w:t>
      </w:r>
      <w:r>
        <w:t>F</w:t>
      </w:r>
      <w:r w:rsidRPr="00226A3F">
        <w:t>aces</w:t>
      </w:r>
      <w:bookmarkEnd w:id="2185"/>
      <w:bookmarkEnd w:id="2186"/>
      <w:bookmarkEnd w:id="2187"/>
      <w:bookmarkEnd w:id="2188"/>
      <w:bookmarkEnd w:id="2189"/>
      <w:bookmarkEnd w:id="2190"/>
      <w:bookmarkEnd w:id="2191"/>
      <w:bookmarkEnd w:id="219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0E47884" w:rsidR="00042E3F" w:rsidRPr="00226A3F" w:rsidRDefault="00042E3F" w:rsidP="00042E3F">
      <w:pPr>
        <w:pStyle w:val="Caption"/>
      </w:pPr>
      <w:bookmarkStart w:id="2193" w:name="_Toc413359640"/>
      <w:bookmarkStart w:id="2194" w:name="_Toc3557157"/>
      <w:bookmarkStart w:id="2195" w:name="_Toc34747410"/>
      <w:bookmarkStart w:id="2196" w:name="_Toc39880731"/>
      <w:r>
        <w:t xml:space="preserve">Figure </w:t>
      </w:r>
      <w:r w:rsidR="00406B64">
        <w:fldChar w:fldCharType="begin"/>
      </w:r>
      <w:r w:rsidR="00406B64">
        <w:instrText xml:space="preserve"> SEQ Figure \* ARABIC </w:instrText>
      </w:r>
      <w:r w:rsidR="00406B64">
        <w:fldChar w:fldCharType="separate"/>
      </w:r>
      <w:r w:rsidR="00A2710C">
        <w:rPr>
          <w:noProof/>
        </w:rPr>
        <w:t>84</w:t>
      </w:r>
      <w:r w:rsidR="00406B64">
        <w:fldChar w:fldCharType="end"/>
      </w:r>
      <w:r>
        <w:t>: Picture of an adhesive face</w:t>
      </w:r>
      <w:bookmarkEnd w:id="2193"/>
      <w:bookmarkEnd w:id="2194"/>
      <w:bookmarkEnd w:id="2195"/>
      <w:bookmarkEnd w:id="219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235A7863"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A2710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A2710C" w:rsidRPr="00BD20ED">
              <w:rPr>
                <w:szCs w:val="34"/>
              </w:rPr>
              <w:t xml:space="preserve">Attribute </w:t>
            </w:r>
            <w:r w:rsidR="00A2710C" w:rsidRPr="00A2710C">
              <w:rPr>
                <w:rFonts w:ascii="Courier New" w:hAnsi="Courier New" w:cs="Courier New"/>
                <w:b/>
                <w:sz w:val="18"/>
                <w:szCs w:val="34"/>
                <w:highlight w:val="white"/>
              </w:rPr>
              <w:t>quality_control</w:t>
            </w:r>
            <w:r w:rsidR="009B79C9">
              <w:rPr>
                <w:sz w:val="20"/>
                <w:szCs w:val="20"/>
              </w:rPr>
              <w:fldChar w:fldCharType="end"/>
            </w:r>
          </w:p>
        </w:tc>
      </w:tr>
    </w:tbl>
    <w:p w14:paraId="5A8690AF" w14:textId="7A546EDC" w:rsidR="00042E3F" w:rsidRPr="00226A3F" w:rsidRDefault="002E0AE1" w:rsidP="00A913FE">
      <w:pPr>
        <w:pStyle w:val="Caption"/>
        <w:spacing w:before="120"/>
        <w:rPr>
          <w:rFonts w:cs="Calibri"/>
          <w:lang w:eastAsia="zh-CN"/>
        </w:rPr>
      </w:pPr>
      <w:bookmarkStart w:id="2197" w:name="_Toc3566544"/>
      <w:bookmarkStart w:id="2198" w:name="_Toc34747546"/>
      <w:bookmarkStart w:id="2199" w:name="_Toc39880872"/>
      <w:r>
        <w:t xml:space="preserve">Table </w:t>
      </w:r>
      <w:r w:rsidR="00ED469A">
        <w:fldChar w:fldCharType="begin"/>
      </w:r>
      <w:r w:rsidR="00ED469A">
        <w:instrText xml:space="preserve"> SEQ Table \* ARABIC </w:instrText>
      </w:r>
      <w:r w:rsidR="00ED469A">
        <w:fldChar w:fldCharType="separate"/>
      </w:r>
      <w:r w:rsidR="00A2710C">
        <w:rPr>
          <w:noProof/>
        </w:rPr>
        <w:t>141</w:t>
      </w:r>
      <w:r w:rsidR="00ED469A">
        <w:fldChar w:fldCharType="end"/>
      </w:r>
      <w:r>
        <w:t>: Attributes of element</w:t>
      </w:r>
      <w:r w:rsidRPr="00226A3F">
        <w:t xml:space="preserve"> </w:t>
      </w:r>
      <w:r w:rsidRPr="00F94FF6">
        <w:rPr>
          <w:rStyle w:val="elementdeftypeChar"/>
          <w:b/>
        </w:rPr>
        <w:t>&lt;connection_2d/&gt;</w:t>
      </w:r>
      <w:bookmarkEnd w:id="2197"/>
      <w:bookmarkEnd w:id="2198"/>
      <w:bookmarkEnd w:id="219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D9691B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2710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A2710C" w:rsidRPr="00A2710C">
              <w:rPr>
                <w:sz w:val="20"/>
                <w:szCs w:val="20"/>
              </w:rPr>
              <w:t xml:space="preserve">Custom Attributes </w:t>
            </w:r>
            <w:r w:rsidR="00A2710C" w:rsidRPr="007331A4">
              <w:t>list</w:t>
            </w:r>
            <w:r w:rsidRPr="003D0E42">
              <w:rPr>
                <w:rFonts w:cs="Calibri"/>
                <w:sz w:val="20"/>
                <w:szCs w:val="20"/>
                <w:lang w:eastAsia="en-GB"/>
              </w:rPr>
              <w:fldChar w:fldCharType="end"/>
            </w:r>
          </w:p>
        </w:tc>
      </w:tr>
    </w:tbl>
    <w:p w14:paraId="63C93BED" w14:textId="48634E87" w:rsidR="00042E3F" w:rsidRPr="00226A3F" w:rsidRDefault="002E0AE1" w:rsidP="00A913FE">
      <w:pPr>
        <w:pStyle w:val="Caption"/>
        <w:spacing w:before="120"/>
      </w:pPr>
      <w:bookmarkStart w:id="2200" w:name="_Toc3566545"/>
      <w:bookmarkStart w:id="2201" w:name="_Toc34747547"/>
      <w:bookmarkStart w:id="2202" w:name="_Toc39880873"/>
      <w:r>
        <w:t xml:space="preserve">Table </w:t>
      </w:r>
      <w:r w:rsidR="00ED469A">
        <w:fldChar w:fldCharType="begin"/>
      </w:r>
      <w:r w:rsidR="00ED469A">
        <w:instrText xml:space="preserve"> SEQ Table \* ARABIC </w:instrText>
      </w:r>
      <w:r w:rsidR="00ED469A">
        <w:fldChar w:fldCharType="separate"/>
      </w:r>
      <w:r w:rsidR="00A2710C">
        <w:rPr>
          <w:noProof/>
        </w:rPr>
        <w:t>142</w:t>
      </w:r>
      <w:r w:rsidR="00ED469A">
        <w:fldChar w:fldCharType="end"/>
      </w:r>
      <w:r>
        <w:t>: Nested elements of element</w:t>
      </w:r>
      <w:r w:rsidRPr="00226A3F">
        <w:t xml:space="preserve"> </w:t>
      </w:r>
      <w:r w:rsidRPr="00F94FF6">
        <w:rPr>
          <w:rStyle w:val="elementdeftypeChar"/>
          <w:b/>
        </w:rPr>
        <w:t>&lt;connection_2d/&gt;</w:t>
      </w:r>
      <w:bookmarkEnd w:id="2200"/>
      <w:bookmarkEnd w:id="2201"/>
      <w:bookmarkEnd w:id="220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53FCE8D" w:rsidR="00042E3F" w:rsidRPr="00226A3F" w:rsidRDefault="00042E3F" w:rsidP="00A913FE">
      <w:pPr>
        <w:pStyle w:val="Caption"/>
        <w:spacing w:before="120"/>
      </w:pPr>
      <w:bookmarkStart w:id="2203" w:name="_Toc413359658"/>
      <w:bookmarkStart w:id="2204" w:name="_Toc3566546"/>
      <w:bookmarkStart w:id="2205" w:name="_Toc34747548"/>
      <w:bookmarkStart w:id="2206" w:name="_Toc39880874"/>
      <w:r>
        <w:t xml:space="preserve">Table </w:t>
      </w:r>
      <w:r w:rsidR="00ED469A">
        <w:fldChar w:fldCharType="begin"/>
      </w:r>
      <w:r w:rsidR="00ED469A">
        <w:instrText xml:space="preserve"> SEQ Table \* ARABIC </w:instrText>
      </w:r>
      <w:r w:rsidR="00ED469A">
        <w:fldChar w:fldCharType="separate"/>
      </w:r>
      <w:r w:rsidR="00A2710C">
        <w:rPr>
          <w:noProof/>
        </w:rPr>
        <w:t>143</w:t>
      </w:r>
      <w:r w:rsidR="00ED469A">
        <w:fldChar w:fldCharType="end"/>
      </w:r>
      <w:r>
        <w:t xml:space="preserve">: Attributes of element </w:t>
      </w:r>
      <w:r w:rsidRPr="00F94FF6">
        <w:rPr>
          <w:rStyle w:val="elementdeftypeChar"/>
          <w:b/>
        </w:rPr>
        <w:t>&lt;adhesive_face/&gt;</w:t>
      </w:r>
      <w:bookmarkEnd w:id="2203"/>
      <w:bookmarkEnd w:id="2204"/>
      <w:bookmarkEnd w:id="2205"/>
      <w:bookmarkEnd w:id="220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207" w:name="_Toc3557076"/>
      <w:bookmarkStart w:id="2208" w:name="_Toc34747326"/>
      <w:bookmarkStart w:id="2209" w:name="_Toc39880643"/>
      <w:r w:rsidRPr="007055D9">
        <w:lastRenderedPageBreak/>
        <w:t>Future extensions</w:t>
      </w:r>
      <w:bookmarkEnd w:id="1988"/>
      <w:bookmarkEnd w:id="2149"/>
      <w:bookmarkEnd w:id="2150"/>
      <w:bookmarkEnd w:id="2207"/>
      <w:bookmarkEnd w:id="2208"/>
      <w:bookmarkEnd w:id="2209"/>
    </w:p>
    <w:p w14:paraId="73353AE4" w14:textId="77777777" w:rsidR="00C107D0" w:rsidRPr="00226A3F" w:rsidRDefault="00C107D0" w:rsidP="00235336">
      <w:pPr>
        <w:jc w:val="both"/>
      </w:pPr>
      <w:bookmarkStart w:id="2210" w:name="_Toc338938925"/>
      <w:bookmarkStart w:id="221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212" w:name="_Toc338938923"/>
      <w:bookmarkStart w:id="2213" w:name="_Toc338939259"/>
      <w:bookmarkStart w:id="2214" w:name="_Toc413359625"/>
      <w:bookmarkStart w:id="2215" w:name="_Toc3557077"/>
      <w:bookmarkStart w:id="2216" w:name="_Toc34747327"/>
      <w:bookmarkStart w:id="2217" w:name="_Toc39880644"/>
      <w:r w:rsidRPr="00226A3F">
        <w:t>Additional parameters for spot and seam welds</w:t>
      </w:r>
      <w:bookmarkEnd w:id="2212"/>
      <w:bookmarkEnd w:id="2213"/>
      <w:bookmarkEnd w:id="2214"/>
      <w:bookmarkEnd w:id="2215"/>
      <w:bookmarkEnd w:id="2216"/>
      <w:bookmarkEnd w:id="221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218" w:name="_Ref338846673"/>
      <w:bookmarkStart w:id="2219" w:name="_Toc338938924"/>
      <w:bookmarkStart w:id="2220" w:name="_Toc338939260"/>
      <w:bookmarkStart w:id="2221" w:name="_Toc413359626"/>
      <w:bookmarkStart w:id="2222" w:name="_Toc3557078"/>
      <w:bookmarkStart w:id="2223" w:name="_Toc34747328"/>
      <w:bookmarkStart w:id="2224" w:name="_Toc39880645"/>
      <w:r w:rsidRPr="00226A3F">
        <w:t>Other relevant and new joint types</w:t>
      </w:r>
      <w:bookmarkEnd w:id="2218"/>
      <w:bookmarkEnd w:id="2219"/>
      <w:bookmarkEnd w:id="2220"/>
      <w:bookmarkEnd w:id="2221"/>
      <w:bookmarkEnd w:id="2222"/>
      <w:bookmarkEnd w:id="2223"/>
      <w:bookmarkEnd w:id="222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225" w:name="_Toc3557079"/>
      <w:bookmarkStart w:id="2226" w:name="_Toc34747329"/>
      <w:bookmarkStart w:id="2227" w:name="_Toc39880646"/>
      <w:r w:rsidRPr="009F23CF">
        <w:lastRenderedPageBreak/>
        <w:t>Disclaimer</w:t>
      </w:r>
      <w:bookmarkEnd w:id="2225"/>
      <w:bookmarkEnd w:id="2226"/>
      <w:bookmarkEnd w:id="2227"/>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228" w:name="_Toc3557080"/>
      <w:bookmarkStart w:id="2229" w:name="_Toc34747330"/>
      <w:bookmarkStart w:id="2230" w:name="_Toc39880647"/>
      <w:r w:rsidRPr="007055D9">
        <w:lastRenderedPageBreak/>
        <w:t>References</w:t>
      </w:r>
      <w:bookmarkEnd w:id="1989"/>
      <w:bookmarkEnd w:id="1990"/>
      <w:bookmarkEnd w:id="2210"/>
      <w:bookmarkEnd w:id="2211"/>
      <w:bookmarkEnd w:id="2228"/>
      <w:bookmarkEnd w:id="2229"/>
      <w:bookmarkEnd w:id="2230"/>
    </w:p>
    <w:p w14:paraId="70EC254B" w14:textId="77777777" w:rsidR="00C107D0" w:rsidRPr="00226A3F" w:rsidRDefault="00255787" w:rsidP="00C107D0">
      <w:pPr>
        <w:pStyle w:val="Bibliography"/>
        <w:rPr>
          <w:kern w:val="22"/>
        </w:rPr>
      </w:pPr>
      <w:bookmarkStart w:id="2231" w:name="ReferenceHuf2001"/>
      <w:r w:rsidRPr="007055D9">
        <w:t>[</w:t>
      </w:r>
      <w:r w:rsidR="007A7FDF" w:rsidRPr="007055D9">
        <w:t>1</w:t>
      </w:r>
      <w:r w:rsidRPr="007055D9">
        <w:t>]</w:t>
      </w:r>
      <w:bookmarkEnd w:id="223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232" w:name="ReferenceZha2005"/>
      <w:r w:rsidRPr="00226A3F">
        <w:rPr>
          <w:kern w:val="22"/>
        </w:rPr>
        <w:t>[2]</w:t>
      </w:r>
      <w:bookmarkEnd w:id="223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233" w:name="ReferenceGai2006"/>
      <w:r w:rsidRPr="00226A3F">
        <w:rPr>
          <w:kern w:val="22"/>
        </w:rPr>
        <w:t>[3]</w:t>
      </w:r>
      <w:bookmarkEnd w:id="223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234" w:name="ReferenceBet2008"/>
      <w:r w:rsidRPr="00226A3F">
        <w:rPr>
          <w:kern w:val="22"/>
        </w:rPr>
        <w:t>[4]</w:t>
      </w:r>
      <w:bookmarkEnd w:id="2234"/>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235" w:name="ReferenceMik20061"/>
      <w:r w:rsidRPr="00226A3F">
        <w:rPr>
          <w:kern w:val="22"/>
        </w:rPr>
        <w:t>[5]</w:t>
      </w:r>
      <w:bookmarkEnd w:id="223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236" w:name="CiteFATXML"/>
      <w:r w:rsidRPr="008A051D">
        <w:rPr>
          <w:lang w:val="de-DE"/>
        </w:rPr>
        <w:t>[</w:t>
      </w:r>
      <w:r w:rsidR="00AF1592">
        <w:rPr>
          <w:lang w:val="de-DE"/>
        </w:rPr>
        <w:t>7</w:t>
      </w:r>
      <w:r w:rsidRPr="008A051D">
        <w:rPr>
          <w:lang w:val="de-DE"/>
        </w:rPr>
        <w:t>]</w:t>
      </w:r>
      <w:bookmarkEnd w:id="2236"/>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F6586FA"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4"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5"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6F1E6402"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6"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7"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8"/>
      <w:footerReference w:type="default" r:id="rId20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68" w:author="m.kalaitzaki" w:date="2020-04-19T18:58:00Z" w:initials="m">
    <w:p w14:paraId="4C00160C" w14:textId="7BC23355" w:rsidR="0051248B" w:rsidRPr="00B14B2C" w:rsidRDefault="0051248B">
      <w:pPr>
        <w:pStyle w:val="CommentText"/>
      </w:pPr>
      <w:r>
        <w:rPr>
          <w:rStyle w:val="CommentReference"/>
        </w:rPr>
        <w:annotationRef/>
      </w:r>
      <w:r>
        <w:t>Perhaps a check sh</w:t>
      </w:r>
      <w:r w:rsidRPr="0033379A">
        <w:t>ο</w:t>
      </w:r>
      <w:r>
        <w:t>uld be added to assert that max_grip &gt; min_grip</w:t>
      </w:r>
    </w:p>
  </w:comment>
  <w:comment w:id="667" w:author="Dr. Carsten Franke" w:date="2020-04-19T18:58:00Z" w:initials="CF">
    <w:p w14:paraId="12973899" w14:textId="1B336903" w:rsidR="0051248B" w:rsidRDefault="0051248B">
      <w:pPr>
        <w:pStyle w:val="CommentText"/>
      </w:pPr>
      <w:r>
        <w:rPr>
          <w:rStyle w:val="CommentReference"/>
        </w:rPr>
        <w:annotationRef/>
      </w:r>
      <w:r>
        <w:t xml:space="preserve">You mean ≥ ? (greater </w:t>
      </w:r>
      <w:r w:rsidRPr="00F1371D">
        <w:rPr>
          <w:i/>
        </w:rPr>
        <w:t>or equal</w:t>
      </w:r>
      <w:r>
        <w:t xml:space="preserve">)  ;-) </w:t>
      </w:r>
    </w:p>
    <w:p w14:paraId="51AAA972" w14:textId="1A92E6CC" w:rsidR="0051248B" w:rsidRDefault="0051248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51248B" w:rsidRDefault="0051248B" w:rsidP="00E901B5">
      <w:pPr>
        <w:pStyle w:val="Comment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88AFCE" w14:textId="77777777" w:rsidR="001E15C6" w:rsidRDefault="001E15C6">
      <w:r>
        <w:separator/>
      </w:r>
    </w:p>
  </w:endnote>
  <w:endnote w:type="continuationSeparator" w:id="0">
    <w:p w14:paraId="54F68556" w14:textId="77777777" w:rsidR="001E15C6" w:rsidRDefault="001E15C6">
      <w:r>
        <w:continuationSeparator/>
      </w:r>
    </w:p>
  </w:endnote>
  <w:endnote w:type="continuationNotice" w:id="1">
    <w:p w14:paraId="35A473E6" w14:textId="77777777" w:rsidR="001E15C6" w:rsidRDefault="001E15C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51248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51248B" w:rsidRPr="00A713A1" w:rsidRDefault="0051248B" w:rsidP="00FC39A1">
          <w:pPr>
            <w:pStyle w:val="Footer"/>
            <w:rPr>
              <w:sz w:val="16"/>
              <w:szCs w:val="16"/>
            </w:rPr>
          </w:pPr>
        </w:p>
      </w:tc>
    </w:tr>
    <w:tr w:rsidR="0051248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7D32646" w:rsidR="0051248B" w:rsidRPr="00823E25" w:rsidRDefault="0051248B"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239" w:author="nick" w:date="2020-05-31T14:53:00Z">
            <w:r>
              <w:rPr>
                <w:noProof/>
                <w:sz w:val="16"/>
                <w:szCs w:val="16"/>
              </w:rPr>
              <w:t>May 31, 2020</w:t>
            </w:r>
          </w:ins>
          <w:del w:id="2240" w:author="nick" w:date="2020-05-27T19:34:00Z">
            <w:r w:rsidDel="00180A63">
              <w:rPr>
                <w:noProof/>
                <w:sz w:val="16"/>
                <w:szCs w:val="16"/>
              </w:rPr>
              <w:delText>May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51248B" w:rsidRPr="00A713A1" w:rsidRDefault="0051248B"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9F7627">
            <w:rPr>
              <w:rStyle w:val="PageNumber"/>
              <w:noProof/>
              <w:sz w:val="16"/>
              <w:szCs w:val="16"/>
              <w:lang w:val="de-DE"/>
            </w:rPr>
            <w:t>15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1FB011BF" w:rsidR="0051248B" w:rsidRPr="00A713A1" w:rsidRDefault="0051248B"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51248B" w:rsidRPr="00263F8C" w:rsidRDefault="0051248B"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D3D2A9" w14:textId="77777777" w:rsidR="001E15C6" w:rsidRDefault="001E15C6">
      <w:r>
        <w:separator/>
      </w:r>
    </w:p>
  </w:footnote>
  <w:footnote w:type="continuationSeparator" w:id="0">
    <w:p w14:paraId="4BCD8A28" w14:textId="77777777" w:rsidR="001E15C6" w:rsidRDefault="001E15C6">
      <w:r>
        <w:continuationSeparator/>
      </w:r>
    </w:p>
  </w:footnote>
  <w:footnote w:type="continuationNotice" w:id="1">
    <w:p w14:paraId="7882E672" w14:textId="77777777" w:rsidR="001E15C6" w:rsidRDefault="001E15C6">
      <w:pPr>
        <w:spacing w:after="0"/>
      </w:pPr>
    </w:p>
  </w:footnote>
  <w:footnote w:id="2">
    <w:p w14:paraId="6F81E59D" w14:textId="7B35D24D" w:rsidR="0051248B" w:rsidRPr="00DB42BD" w:rsidRDefault="0051248B"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51248B" w:rsidRPr="001C48A8" w:rsidRDefault="0051248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51248B" w:rsidRPr="00E211E6" w:rsidRDefault="0051248B"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51248B" w:rsidRPr="00860E71" w:rsidRDefault="0051248B"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51248B" w:rsidRPr="005779C6" w:rsidRDefault="0051248B">
      <w:pPr>
        <w:pStyle w:val="FootnoteText"/>
      </w:pPr>
      <w:r>
        <w:rPr>
          <w:rStyle w:val="FootnoteReference"/>
        </w:rPr>
        <w:footnoteRef/>
      </w:r>
      <w:r>
        <w:t xml:space="preserve"> MEDINA support for v3.0 is unforeseen.</w:t>
      </w:r>
    </w:p>
  </w:footnote>
  <w:footnote w:id="7">
    <w:p w14:paraId="44B1FD77" w14:textId="77777777" w:rsidR="0051248B" w:rsidRPr="00E11D02" w:rsidRDefault="0051248B">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51248B" w:rsidRPr="006E4DF4" w:rsidRDefault="0051248B">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51248B" w:rsidRPr="00A81382" w:rsidRDefault="0051248B">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51248B" w:rsidRDefault="0051248B"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51248B" w:rsidRDefault="0051248B">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277" w:author="Dr. Carsten Franke" w:date="2020-05-09T02:11:00Z">
        <w:r>
          <w:br/>
        </w:r>
        <w:r w:rsidRPr="00CA7480">
          <w:rPr>
            <w:b/>
          </w:rPr>
          <w:t>Rationale</w:t>
        </w:r>
        <w:r>
          <w:t xml:space="preserve"> for allowing</w:t>
        </w:r>
      </w:ins>
      <w:ins w:id="278" w:author="Dr. Carsten Franke" w:date="2020-05-09T02:12:00Z">
        <w:r>
          <w:t xml:space="preserve"> presence of </w:t>
        </w:r>
        <w:r w:rsidRPr="00CA7480">
          <w:rPr>
            <w:i/>
          </w:rPr>
          <w:t>both</w:t>
        </w:r>
        <w:r>
          <w:t xml:space="preserve"> identifiers</w:t>
        </w:r>
      </w:ins>
      <w:ins w:id="279" w:author="Dr. Carsten Franke" w:date="2020-05-09T02:14:00Z">
        <w:r>
          <w:t xml:space="preserve">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80" w:author="Dr. Carsten Franke" w:date="2020-05-09T02:15:00Z">
        <w:r>
          <w:t>must</w:t>
        </w:r>
      </w:ins>
      <w:ins w:id="281" w:author="Dr. Carsten Franke" w:date="2020-05-09T02:14:00Z">
        <w:r w:rsidRPr="00CA7480">
          <w:t xml:space="preserve"> cause an error.</w:t>
        </w:r>
      </w:ins>
      <w:ins w:id="282" w:author="Dr. Carsten Franke" w:date="2020-05-09T02:12:00Z">
        <w:r>
          <w:t xml:space="preserve"> </w:t>
        </w:r>
      </w:ins>
    </w:p>
  </w:footnote>
  <w:footnote w:id="12">
    <w:p w14:paraId="1FC5C48C" w14:textId="77777777" w:rsidR="0051248B" w:rsidRPr="00B17E85" w:rsidRDefault="0051248B"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51248B" w:rsidRPr="00F70171" w:rsidRDefault="0051248B"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51248B" w:rsidRDefault="0051248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51248B" w:rsidRPr="003974C3" w:rsidRDefault="0051248B"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51248B" w:rsidRPr="00D74FE5" w:rsidRDefault="0051248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51248B" w:rsidRPr="00E41964" w:rsidRDefault="0051248B">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51248B" w:rsidRPr="00C01C5C" w:rsidRDefault="0051248B">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51248B" w:rsidRPr="006C3E10" w:rsidRDefault="0051248B">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51248B" w:rsidRDefault="0051248B">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51248B" w:rsidRDefault="0051248B">
      <w:pPr>
        <w:pStyle w:val="FootnoteText"/>
      </w:pPr>
      <w:r>
        <w:rPr>
          <w:rStyle w:val="FootnoteReference"/>
        </w:rPr>
        <w:footnoteRef/>
      </w:r>
      <w:r>
        <w:t xml:space="preserve"> four-sheet overlap welds have been encountered, even though they are not explicitly depicted in this document.</w:t>
      </w:r>
    </w:p>
  </w:footnote>
  <w:footnote w:id="22">
    <w:p w14:paraId="72C54970" w14:textId="68E6B344" w:rsidR="0051248B" w:rsidRDefault="0051248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51248B" w:rsidRDefault="0051248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51248B" w:rsidRPr="00FA0EDB" w:rsidRDefault="0051248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51248B" w14:paraId="4D6F4B17" w14:textId="77777777" w:rsidTr="00A713A1">
      <w:trPr>
        <w:trHeight w:val="355"/>
      </w:trPr>
      <w:tc>
        <w:tcPr>
          <w:tcW w:w="2500" w:type="pct"/>
          <w:shd w:val="clear" w:color="auto" w:fill="auto"/>
          <w:vAlign w:val="bottom"/>
        </w:tcPr>
        <w:p w14:paraId="62C79BAD" w14:textId="77777777" w:rsidR="0051248B" w:rsidRPr="000C0927" w:rsidRDefault="0051248B"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7C11DE76" w:rsidR="0051248B" w:rsidRPr="000C0927" w:rsidRDefault="0051248B" w:rsidP="0051248B">
          <w:pPr>
            <w:pStyle w:val="Header"/>
            <w:jc w:val="right"/>
            <w:rPr>
              <w:lang w:val="en-US"/>
            </w:rPr>
          </w:pPr>
          <w:r w:rsidRPr="000C0927">
            <w:rPr>
              <w:lang w:val="en-US"/>
            </w:rPr>
            <w:t xml:space="preserve">Version </w:t>
          </w:r>
          <w:r>
            <w:rPr>
              <w:lang w:val="en-US"/>
            </w:rPr>
            <w:t>3</w:t>
          </w:r>
          <w:r w:rsidRPr="000C0927">
            <w:rPr>
              <w:lang w:val="en-US"/>
            </w:rPr>
            <w:t>.</w:t>
          </w:r>
          <w:del w:id="2237" w:author="nick" w:date="2020-05-31T14:57:00Z">
            <w:r w:rsidDel="0051248B">
              <w:rPr>
                <w:lang w:val="en-US"/>
              </w:rPr>
              <w:delText>0r1</w:delText>
            </w:r>
          </w:del>
          <w:ins w:id="2238" w:author="nick" w:date="2020-05-31T14:57:00Z">
            <w:r>
              <w:rPr>
                <w:lang w:val="en-US"/>
              </w:rPr>
              <w:t>1</w:t>
            </w:r>
          </w:ins>
        </w:p>
      </w:tc>
    </w:tr>
  </w:tbl>
  <w:p w14:paraId="41A09A8E" w14:textId="77777777" w:rsidR="0051248B" w:rsidRPr="00263F8C" w:rsidRDefault="0051248B"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UnresolvedMention">
    <w:name w:val="Unresolved Mention"/>
    <w:basedOn w:val="DefaultParagraphFont"/>
    <w:uiPriority w:val="99"/>
    <w:semiHidden/>
    <w:unhideWhenUsed/>
    <w:rsid w:val="00512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File:Hairpin_clip.png" TargetMode="External"/><Relationship Id="rId21" Type="http://schemas.openxmlformats.org/officeDocument/2006/relationships/hyperlink" Target="file:///C:\Franke\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4.png"/><Relationship Id="rId84" Type="http://schemas.openxmlformats.org/officeDocument/2006/relationships/image" Target="media/image40.png"/><Relationship Id="rId138" Type="http://schemas.openxmlformats.org/officeDocument/2006/relationships/image" Target="media/image75.png"/><Relationship Id="rId159" Type="http://schemas.openxmlformats.org/officeDocument/2006/relationships/image" Target="media/image95.png"/><Relationship Id="rId170" Type="http://schemas.openxmlformats.org/officeDocument/2006/relationships/image" Target="media/image105.png"/><Relationship Id="rId191" Type="http://schemas.openxmlformats.org/officeDocument/2006/relationships/image" Target="media/image120.png"/><Relationship Id="rId205" Type="http://schemas.openxmlformats.org/officeDocument/2006/relationships/hyperlink" Target="https://www.vda.de/de/services/Publikationen/fatxml-format-version-v1.2.html" TargetMode="External"/><Relationship Id="rId107" Type="http://schemas.openxmlformats.org/officeDocument/2006/relationships/image" Target="media/image53.gif"/><Relationship Id="rId11" Type="http://schemas.openxmlformats.org/officeDocument/2006/relationships/hyperlink" Target="file:///C:\Franke\Kunden\VDA-AK_25\xMCF_at_GitHub\createXSDforxMCF\V3.0r1\Documentation_xMCF_File_v3.0r1.docx" TargetMode="External"/><Relationship Id="rId32" Type="http://schemas.openxmlformats.org/officeDocument/2006/relationships/hyperlink" Target="file:///C:\Franke\Kunden\VDA-AK_25\xMCF_at_GitHub\createXSDforxMCF\V3.0r1\Documentation_xMCF_File_v3.0r1.docx" TargetMode="External"/><Relationship Id="rId53" Type="http://schemas.openxmlformats.org/officeDocument/2006/relationships/image" Target="media/image15.png"/><Relationship Id="rId74" Type="http://schemas.openxmlformats.org/officeDocument/2006/relationships/comments" Target="comments.xml"/><Relationship Id="rId128" Type="http://schemas.openxmlformats.org/officeDocument/2006/relationships/hyperlink" Target="http://www.boellhoff.de" TargetMode="External"/><Relationship Id="rId149" Type="http://schemas.openxmlformats.org/officeDocument/2006/relationships/image" Target="media/image86.pn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image" Target="media/image96.png"/><Relationship Id="rId181" Type="http://schemas.openxmlformats.org/officeDocument/2006/relationships/image" Target="media/image113.png"/><Relationship Id="rId22" Type="http://schemas.openxmlformats.org/officeDocument/2006/relationships/hyperlink" Target="file:///C:\Franke\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5.png"/><Relationship Id="rId118" Type="http://schemas.openxmlformats.org/officeDocument/2006/relationships/image" Target="media/image59.png"/><Relationship Id="rId139" Type="http://schemas.openxmlformats.org/officeDocument/2006/relationships/image" Target="media/image76.png"/><Relationship Id="rId85" Type="http://schemas.openxmlformats.org/officeDocument/2006/relationships/image" Target="media/image41.png"/><Relationship Id="rId150" Type="http://schemas.openxmlformats.org/officeDocument/2006/relationships/image" Target="media/image87.png"/><Relationship Id="rId171" Type="http://schemas.openxmlformats.org/officeDocument/2006/relationships/image" Target="media/image106.wmf"/><Relationship Id="rId192" Type="http://schemas.openxmlformats.org/officeDocument/2006/relationships/image" Target="media/image121.png"/><Relationship Id="rId206"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0r1\Documentation_xMCF_File_v3.0r1.docx" TargetMode="External"/><Relationship Id="rId33" Type="http://schemas.openxmlformats.org/officeDocument/2006/relationships/hyperlink" Target="file:///C:\Franke\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6.jpeg"/><Relationship Id="rId54" Type="http://schemas.openxmlformats.org/officeDocument/2006/relationships/image" Target="media/image16.png"/><Relationship Id="rId75" Type="http://schemas.openxmlformats.org/officeDocument/2006/relationships/image" Target="media/image34.png"/><Relationship Id="rId96" Type="http://schemas.openxmlformats.org/officeDocument/2006/relationships/image" Target="media/image46.png"/><Relationship Id="rId140" Type="http://schemas.openxmlformats.org/officeDocument/2006/relationships/image" Target="media/image77.png"/><Relationship Id="rId161" Type="http://schemas.openxmlformats.org/officeDocument/2006/relationships/image" Target="media/image97.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Franke\Kunden\VDA-AK_25\xMCF_at_GitHub\createXSDforxMCF\V3.0r1\Documentation_xMCF_File_v3.0r1.docx" TargetMode="External"/><Relationship Id="rId119" Type="http://schemas.openxmlformats.org/officeDocument/2006/relationships/hyperlink" Target="http://commons.wikimedia.org/wiki/File:Circlips_interieur.png" TargetMode="External"/><Relationship Id="rId44" Type="http://schemas.openxmlformats.org/officeDocument/2006/relationships/image" Target="media/image8.png"/><Relationship Id="rId65" Type="http://schemas.openxmlformats.org/officeDocument/2006/relationships/image" Target="media/image26.png"/><Relationship Id="rId86" Type="http://schemas.openxmlformats.org/officeDocument/2006/relationships/image" Target="http://upload.wikimedia.org/wikipedia/commons/thumb/6/61/Screw_head_types.svg/400px-Screw_head_types.svg.png" TargetMode="External"/><Relationship Id="rId130" Type="http://schemas.openxmlformats.org/officeDocument/2006/relationships/image" Target="media/image67.jpeg"/><Relationship Id="rId151" Type="http://schemas.openxmlformats.org/officeDocument/2006/relationships/image" Target="media/image88.png"/><Relationship Id="rId172" Type="http://schemas.openxmlformats.org/officeDocument/2006/relationships/oleObject" Target="embeddings/oleObject5.bin"/><Relationship Id="rId193" Type="http://schemas.openxmlformats.org/officeDocument/2006/relationships/image" Target="media/image122.png"/><Relationship Id="rId207" Type="http://schemas.openxmlformats.org/officeDocument/2006/relationships/hyperlink" Target="https://www.vda.de/de/services/Publikationen/fat-schriftenreihe-286.html" TargetMode="External"/><Relationship Id="rId13" Type="http://schemas.openxmlformats.org/officeDocument/2006/relationships/hyperlink" Target="file:///C:\Franke\Kunden\VDA-AK_25\xMCF_at_GitHub\createXSDforxMCF\V3.0r1\Documentation_xMCF_File_v3.0r1.docx" TargetMode="External"/><Relationship Id="rId109" Type="http://schemas.openxmlformats.org/officeDocument/2006/relationships/image" Target="media/image55.png"/><Relationship Id="rId34" Type="http://schemas.openxmlformats.org/officeDocument/2006/relationships/hyperlink" Target="file:///C:\Franke\Kunden\VDA-AK_25\xMCF_at_GitHub\createXSDforxMCF\V3.0r1\Documentation_xMCF_File_v3.0r1.docx" TargetMode="External"/><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image" Target="media/image60.png"/><Relationship Id="rId141" Type="http://schemas.openxmlformats.org/officeDocument/2006/relationships/image" Target="media/image78.png"/><Relationship Id="rId7" Type="http://schemas.openxmlformats.org/officeDocument/2006/relationships/footnotes" Target="footnotes.xml"/><Relationship Id="rId162" Type="http://schemas.openxmlformats.org/officeDocument/2006/relationships/oleObject" Target="embeddings/oleObject4.bin"/><Relationship Id="rId183" Type="http://schemas.openxmlformats.org/officeDocument/2006/relationships/image" Target="media/image115.png"/><Relationship Id="rId24" Type="http://schemas.openxmlformats.org/officeDocument/2006/relationships/hyperlink" Target="file:///C:\Franke\Kunden\VDA-AK_25\xMCF_at_GitHub\createXSDforxMCF\V3.0r1\Documentation_xMCF_File_v3.0r1.docx" TargetMode="External"/><Relationship Id="rId45" Type="http://schemas.openxmlformats.org/officeDocument/2006/relationships/image" Target="media/image9.png"/><Relationship Id="rId66" Type="http://schemas.openxmlformats.org/officeDocument/2006/relationships/image" Target="media/image27.png"/><Relationship Id="rId87" Type="http://schemas.openxmlformats.org/officeDocument/2006/relationships/hyperlink" Target="http://commons.wikimedia.org/wiki/File:Screw_head_types.svg" TargetMode="External"/><Relationship Id="rId110" Type="http://schemas.openxmlformats.org/officeDocument/2006/relationships/hyperlink" Target="http://www.tox-uk.com/uk/products/joining-systems/tox-clinch-procedure.html" TargetMode="External"/><Relationship Id="rId131" Type="http://schemas.openxmlformats.org/officeDocument/2006/relationships/image" Target="media/image68.jpeg"/><Relationship Id="rId152" Type="http://schemas.openxmlformats.org/officeDocument/2006/relationships/image" Target="media/image89.png"/><Relationship Id="rId173" Type="http://schemas.openxmlformats.org/officeDocument/2006/relationships/image" Target="media/image107.png"/><Relationship Id="rId194" Type="http://schemas.openxmlformats.org/officeDocument/2006/relationships/image" Target="media/image123.png"/><Relationship Id="rId208" Type="http://schemas.openxmlformats.org/officeDocument/2006/relationships/header" Target="header1.xml"/><Relationship Id="rId19" Type="http://schemas.openxmlformats.org/officeDocument/2006/relationships/hyperlink" Target="file:///C:\Franke\Kunden\VDA-AK_25\xMCF_at_GitHub\createXSDforxMCF\V3.0r1\Documentation_xMCF_File_v3.0r1.docx" TargetMode="External"/><Relationship Id="rId14" Type="http://schemas.openxmlformats.org/officeDocument/2006/relationships/hyperlink" Target="file:///C:\Franke\Kunden\VDA-AK_25\xMCF_at_GitHub\createXSDforxMCF\V3.0r1\Documentation_xMCF_File_v3.0r1.docx" TargetMode="External"/><Relationship Id="rId30" Type="http://schemas.openxmlformats.org/officeDocument/2006/relationships/hyperlink" Target="file:///C:\Franke\Kunden\VDA-AK_25\xMCF_at_GitHub\createXSDforxMCF\V3.0r1\Documentation_xMCF_File_v3.0r1.docx" TargetMode="External"/><Relationship Id="rId35" Type="http://schemas.openxmlformats.org/officeDocument/2006/relationships/hyperlink" Target="file:///C:\Franke\Kunden\VDA-AK_25\xMCF_at_GitHub\createXSDforxMCF\V3.0r1\Documentation_xMCF_File_v3.0r1.docx" TargetMode="External"/><Relationship Id="rId56" Type="http://schemas.openxmlformats.org/officeDocument/2006/relationships/image" Target="media/image18.png"/><Relationship Id="rId77" Type="http://schemas.openxmlformats.org/officeDocument/2006/relationships/hyperlink" Target="https://www.google.com.ar/patents/EP0967044A2?cl=en&amp;hl=de" TargetMode="External"/><Relationship Id="rId100" Type="http://schemas.openxmlformats.org/officeDocument/2006/relationships/hyperlink" Target="http://www.unique-design.co.uk/flow-drilling/" TargetMode="External"/><Relationship Id="rId105" Type="http://schemas.openxmlformats.org/officeDocument/2006/relationships/image" Target="media/image51.png"/><Relationship Id="rId126" Type="http://schemas.openxmlformats.org/officeDocument/2006/relationships/image" Target="media/image65.png"/><Relationship Id="rId147" Type="http://schemas.openxmlformats.org/officeDocument/2006/relationships/image" Target="media/image84.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4.jpeg"/><Relationship Id="rId72" Type="http://schemas.openxmlformats.org/officeDocument/2006/relationships/image" Target="media/image32.png"/><Relationship Id="rId93" Type="http://schemas.openxmlformats.org/officeDocument/2006/relationships/hyperlink" Target="https://en.wikipedia.org/wiki/Parameter" TargetMode="External"/><Relationship Id="rId98" Type="http://schemas.openxmlformats.org/officeDocument/2006/relationships/image" Target="media/image48.png"/><Relationship Id="rId121" Type="http://schemas.openxmlformats.org/officeDocument/2006/relationships/image" Target="media/image61.png"/><Relationship Id="rId142" Type="http://schemas.openxmlformats.org/officeDocument/2006/relationships/image" Target="media/image79.emf"/><Relationship Id="rId163" Type="http://schemas.openxmlformats.org/officeDocument/2006/relationships/image" Target="media/image98.png"/><Relationship Id="rId184" Type="http://schemas.openxmlformats.org/officeDocument/2006/relationships/oleObject" Target="embeddings/oleObject8.bin"/><Relationship Id="rId189" Type="http://schemas.openxmlformats.org/officeDocument/2006/relationships/image" Target="media/image119.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hyperlink" Target="file:///C:\Franke\Kunden\VDA-AK_25\xMCF_at_GitHub\createXSDforxMCF\V3.0r1\Documentation_xMCF_File_v3.0r1.docx" TargetMode="External"/><Relationship Id="rId46" Type="http://schemas.openxmlformats.org/officeDocument/2006/relationships/image" Target="media/image10.png"/><Relationship Id="rId67" Type="http://schemas.openxmlformats.org/officeDocument/2006/relationships/image" Target="media/image28.png"/><Relationship Id="rId116" Type="http://schemas.openxmlformats.org/officeDocument/2006/relationships/image" Target="media/image58.png"/><Relationship Id="rId137" Type="http://schemas.openxmlformats.org/officeDocument/2006/relationships/image" Target="media/image74.JPG"/><Relationship Id="rId158" Type="http://schemas.openxmlformats.org/officeDocument/2006/relationships/image" Target="media/image94.png"/><Relationship Id="rId20" Type="http://schemas.openxmlformats.org/officeDocument/2006/relationships/hyperlink" Target="file:///C:\Franke\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3.png"/><Relationship Id="rId83" Type="http://schemas.openxmlformats.org/officeDocument/2006/relationships/image" Target="media/image39.png"/><Relationship Id="rId88" Type="http://schemas.openxmlformats.org/officeDocument/2006/relationships/hyperlink" Target="http://en.wikipedia.org/wiki/en:Creative_Commons" TargetMode="External"/><Relationship Id="rId111" Type="http://schemas.openxmlformats.org/officeDocument/2006/relationships/image" Target="media/image56.png"/><Relationship Id="rId132" Type="http://schemas.openxmlformats.org/officeDocument/2006/relationships/image" Target="media/image69.jpeg"/><Relationship Id="rId153" Type="http://schemas.openxmlformats.org/officeDocument/2006/relationships/image" Target="media/image90.png"/><Relationship Id="rId174" Type="http://schemas.openxmlformats.org/officeDocument/2006/relationships/image" Target="media/image108.png"/><Relationship Id="rId179" Type="http://schemas.openxmlformats.org/officeDocument/2006/relationships/oleObject" Target="embeddings/oleObject7.bin"/><Relationship Id="rId195" Type="http://schemas.openxmlformats.org/officeDocument/2006/relationships/image" Target="media/image124.png"/><Relationship Id="rId209" Type="http://schemas.openxmlformats.org/officeDocument/2006/relationships/footer" Target="footer1.xml"/><Relationship Id="rId190" Type="http://schemas.openxmlformats.org/officeDocument/2006/relationships/oleObject" Target="embeddings/oleObject10.bin"/><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9.png"/><Relationship Id="rId106" Type="http://schemas.openxmlformats.org/officeDocument/2006/relationships/image" Target="media/image52.png"/><Relationship Id="rId127" Type="http://schemas.microsoft.com/office/2007/relationships/hdphoto" Target="media/hdphoto1.wdp"/><Relationship Id="rId10" Type="http://schemas.openxmlformats.org/officeDocument/2006/relationships/oleObject" Target="embeddings/oleObject1.bin"/><Relationship Id="rId31" Type="http://schemas.openxmlformats.org/officeDocument/2006/relationships/hyperlink" Target="file:///C:\Franke\Kunden\VDA-AK_25\xMCF_at_GitHub\createXSDforxMCF\V3.0r1\Documentation_xMCF_File_v3.0r1.docx" TargetMode="External"/><Relationship Id="rId52" Type="http://schemas.openxmlformats.org/officeDocument/2006/relationships/hyperlink" Target="http://www.stanleyengineeredfastening.com/brands/pop/rivets/selection-factors" TargetMode="External"/><Relationship Id="rId73" Type="http://schemas.openxmlformats.org/officeDocument/2006/relationships/image" Target="media/image33.png"/><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en.wikipedia.org/wiki/Friction_drilling" TargetMode="External"/><Relationship Id="rId101" Type="http://schemas.openxmlformats.org/officeDocument/2006/relationships/image" Target="media/image49.jpeg"/><Relationship Id="rId122" Type="http://schemas.openxmlformats.org/officeDocument/2006/relationships/image" Target="media/image62.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2.png"/><Relationship Id="rId210" Type="http://schemas.openxmlformats.org/officeDocument/2006/relationships/fontTable" Target="fontTable.xml"/><Relationship Id="rId215" Type="http://schemas.microsoft.com/office/2011/relationships/people" Target="people.xml"/><Relationship Id="rId26" Type="http://schemas.openxmlformats.org/officeDocument/2006/relationships/hyperlink" Target="file:///C:\Franke\Kunden\VDA-AK_25\xMCF_at_GitHub\createXSDforxMCF\V3.0r1\Documentation_xMCF_File_v3.0r1.docx" TargetMode="External"/><Relationship Id="rId47" Type="http://schemas.openxmlformats.org/officeDocument/2006/relationships/image" Target="media/image11.png"/><Relationship Id="rId68" Type="http://schemas.openxmlformats.org/officeDocument/2006/relationships/image" Target="media/image29.png"/><Relationship Id="rId89" Type="http://schemas.openxmlformats.org/officeDocument/2006/relationships/hyperlink" Target="http://creativecommons.org/licenses/by-sa/3.0/deed.en" TargetMode="External"/><Relationship Id="rId112" Type="http://schemas.openxmlformats.org/officeDocument/2006/relationships/hyperlink" Target="http://www.bartec-dt.com/images/heat2.png" TargetMode="External"/><Relationship Id="rId133" Type="http://schemas.openxmlformats.org/officeDocument/2006/relationships/image" Target="media/image70.jpeg"/><Relationship Id="rId154" Type="http://schemas.openxmlformats.org/officeDocument/2006/relationships/image" Target="media/image91.png"/><Relationship Id="rId175" Type="http://schemas.openxmlformats.org/officeDocument/2006/relationships/oleObject" Target="embeddings/oleObject6.bin"/><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hyperlink" Target="file:///C:\Franke\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hyperlink" Target="http://www.google.com/patents/US7810231" TargetMode="External"/><Relationship Id="rId79" Type="http://schemas.openxmlformats.org/officeDocument/2006/relationships/image" Target="media/image37.png"/><Relationship Id="rId102" Type="http://schemas.openxmlformats.org/officeDocument/2006/relationships/image" Target="media/image50.png"/><Relationship Id="rId123" Type="http://schemas.openxmlformats.org/officeDocument/2006/relationships/image" Target="media/image63.png"/><Relationship Id="rId144" Type="http://schemas.openxmlformats.org/officeDocument/2006/relationships/image" Target="media/image81.png"/><Relationship Id="rId90" Type="http://schemas.openxmlformats.org/officeDocument/2006/relationships/image" Target="media/image42.png"/><Relationship Id="rId165" Type="http://schemas.openxmlformats.org/officeDocument/2006/relationships/image" Target="media/image100.png"/><Relationship Id="rId186" Type="http://schemas.openxmlformats.org/officeDocument/2006/relationships/image" Target="media/image117.png"/><Relationship Id="rId211" Type="http://schemas.openxmlformats.org/officeDocument/2006/relationships/theme" Target="theme/theme1.xml"/><Relationship Id="rId27" Type="http://schemas.openxmlformats.org/officeDocument/2006/relationships/hyperlink" Target="file:///C:\Franke\Kunden\VDA-AK_25\xMCF_at_GitHub\createXSDforxMCF\V3.0r1\Documentation_xMCF_File_v3.0r1.docx" TargetMode="External"/><Relationship Id="rId48" Type="http://schemas.openxmlformats.org/officeDocument/2006/relationships/image" Target="media/image12.png"/><Relationship Id="rId69" Type="http://schemas.openxmlformats.org/officeDocument/2006/relationships/image" Target="media/image30.png"/><Relationship Id="rId113" Type="http://schemas.openxmlformats.org/officeDocument/2006/relationships/image" Target="media/image57.png"/><Relationship Id="rId134" Type="http://schemas.openxmlformats.org/officeDocument/2006/relationships/image" Target="media/image71.jpeg"/><Relationship Id="rId80" Type="http://schemas.openxmlformats.org/officeDocument/2006/relationships/hyperlink" Target="https://de.tox-pressotechnik.com/assets/countries/DE/pdf/TOX_Functional_Elements_85_de.pdf" TargetMode="External"/><Relationship Id="rId155" Type="http://schemas.openxmlformats.org/officeDocument/2006/relationships/image" Target="media/image92.png"/><Relationship Id="rId176" Type="http://schemas.openxmlformats.org/officeDocument/2006/relationships/image" Target="media/image109.png"/><Relationship Id="rId197" Type="http://schemas.openxmlformats.org/officeDocument/2006/relationships/image" Target="media/image126.png"/><Relationship Id="rId201" Type="http://schemas.openxmlformats.org/officeDocument/2006/relationships/image" Target="media/image130.png"/><Relationship Id="rId17" Type="http://schemas.openxmlformats.org/officeDocument/2006/relationships/hyperlink" Target="file:///C:\Franke\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image" Target="media/image20.png"/><Relationship Id="rId103" Type="http://schemas.openxmlformats.org/officeDocument/2006/relationships/hyperlink" Target="http://www.ejot-avdel.se/sites/default/files/product/files/Brochure_EJOT_FDS_en.pdf" TargetMode="External"/><Relationship Id="rId124" Type="http://schemas.openxmlformats.org/officeDocument/2006/relationships/image" Target="media/image64.jpeg"/><Relationship Id="rId70" Type="http://schemas.openxmlformats.org/officeDocument/2006/relationships/image" Target="media/image31.png"/><Relationship Id="rId91" Type="http://schemas.openxmlformats.org/officeDocument/2006/relationships/image" Target="media/image43.png"/><Relationship Id="rId145" Type="http://schemas.openxmlformats.org/officeDocument/2006/relationships/image" Target="media/image82.png"/><Relationship Id="rId166" Type="http://schemas.openxmlformats.org/officeDocument/2006/relationships/image" Target="media/image101.png"/><Relationship Id="rId187" Type="http://schemas.openxmlformats.org/officeDocument/2006/relationships/oleObject" Target="embeddings/oleObject9.bin"/><Relationship Id="rId1" Type="http://schemas.openxmlformats.org/officeDocument/2006/relationships/customXml" Target="../customXml/item1.xml"/><Relationship Id="rId28" Type="http://schemas.openxmlformats.org/officeDocument/2006/relationships/hyperlink" Target="file:///C:\Franke\Kunden\VDA-AK_25\xMCF_at_GitHub\createXSDforxMCF\V3.0r1\Documentation_xMCF_File_v3.0r1.docx" TargetMode="External"/><Relationship Id="rId49" Type="http://schemas.openxmlformats.org/officeDocument/2006/relationships/hyperlink" Target="http://sfsintecusa.com/files/2011/09/Rivet-Brochure-Feb-2011.pdf" TargetMode="External"/><Relationship Id="rId114" Type="http://schemas.openxmlformats.org/officeDocument/2006/relationships/hyperlink" Target="http://www.emersonindustrial.com/en-US/documentcenter/BransonUltrasonics/Plastic%20Joining/Non-Ultrasonics/Thermal%20Staking%20Design%20Guide%20pgs.pdf" TargetMode="External"/><Relationship Id="rId60" Type="http://schemas.openxmlformats.org/officeDocument/2006/relationships/image" Target="media/image21.png"/><Relationship Id="rId81" Type="http://schemas.openxmlformats.org/officeDocument/2006/relationships/image" Target="media/image38.png"/><Relationship Id="rId135" Type="http://schemas.openxmlformats.org/officeDocument/2006/relationships/image" Target="media/image72.jpeg"/><Relationship Id="rId156" Type="http://schemas.openxmlformats.org/officeDocument/2006/relationships/image" Target="media/image93.wmf"/><Relationship Id="rId177" Type="http://schemas.openxmlformats.org/officeDocument/2006/relationships/image" Target="media/image110.png"/><Relationship Id="rId198" Type="http://schemas.openxmlformats.org/officeDocument/2006/relationships/image" Target="media/image127.png"/><Relationship Id="rId202" Type="http://schemas.openxmlformats.org/officeDocument/2006/relationships/image" Target="media/image131.png"/><Relationship Id="rId18" Type="http://schemas.openxmlformats.org/officeDocument/2006/relationships/hyperlink" Target="file:///C:\Franke\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image" Target="media/image13.gif"/><Relationship Id="rId104" Type="http://schemas.openxmlformats.org/officeDocument/2006/relationships/hyperlink" Target="https://www.youtube.com/watch?v=bnPBpN2y2FA" TargetMode="External"/><Relationship Id="rId125" Type="http://schemas.openxmlformats.org/officeDocument/2006/relationships/hyperlink" Target="http://www.boellhoff.de/files/jpg2/RIVTAC-Alu-Hybrid-low.jpg" TargetMode="External"/><Relationship Id="rId146" Type="http://schemas.openxmlformats.org/officeDocument/2006/relationships/image" Target="media/image83.png"/><Relationship Id="rId167" Type="http://schemas.openxmlformats.org/officeDocument/2006/relationships/image" Target="media/image102.png"/><Relationship Id="rId188" Type="http://schemas.openxmlformats.org/officeDocument/2006/relationships/image" Target="media/image118.png"/><Relationship Id="rId71" Type="http://schemas.openxmlformats.org/officeDocument/2006/relationships/hyperlink" Target="http://www.rivet.com/Catalog_CompleteVersion/ImpactOnly-2-03-12.pdf" TargetMode="External"/><Relationship Id="rId92" Type="http://schemas.openxmlformats.org/officeDocument/2006/relationships/hyperlink" Target="http://upload.wikimedia.org/wikipedia/commons/0/00/Lead_and_pitch.png" TargetMode="External"/><Relationship Id="rId213"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hyperlink" Target="file:///C:\Franke\Kunden\VDA-AK_25\xMCF_at_GitHub\createXSDforxMCF\V3.0r1\Documentation_xMCF_File_v3.0r1.docx" TargetMode="External"/><Relationship Id="rId40" Type="http://schemas.openxmlformats.org/officeDocument/2006/relationships/image" Target="media/image5.png"/><Relationship Id="rId115" Type="http://schemas.openxmlformats.org/officeDocument/2006/relationships/hyperlink" Target="https://upload.wikimedia.org/wikipedia/commons/0/03/Hairpin_clip.png" TargetMode="External"/><Relationship Id="rId136" Type="http://schemas.openxmlformats.org/officeDocument/2006/relationships/image" Target="media/image73.jpeg"/><Relationship Id="rId157" Type="http://schemas.openxmlformats.org/officeDocument/2006/relationships/oleObject" Target="embeddings/oleObject3.bin"/><Relationship Id="rId178" Type="http://schemas.openxmlformats.org/officeDocument/2006/relationships/image" Target="media/image111.png"/><Relationship Id="rId61" Type="http://schemas.openxmlformats.org/officeDocument/2006/relationships/image" Target="media/image22.png"/><Relationship Id="rId82" Type="http://schemas.openxmlformats.org/officeDocument/2006/relationships/hyperlink" Target="https://en.wikipedia.org/wiki/Nut_(hardware)" TargetMode="External"/><Relationship Id="rId199" Type="http://schemas.openxmlformats.org/officeDocument/2006/relationships/image" Target="media/image128.png"/><Relationship Id="rId203" Type="http://schemas.openxmlformats.org/officeDocument/2006/relationships/image" Target="media/image132.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C93F73-D0FF-489A-A114-5BF3A2C40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37</TotalTime>
  <Pages>165</Pages>
  <Words>45143</Words>
  <Characters>257321</Characters>
  <Application>Microsoft Office Word</Application>
  <DocSecurity>0</DocSecurity>
  <Lines>2144</Lines>
  <Paragraphs>603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301861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21</cp:revision>
  <cp:lastPrinted>2015-03-23T01:59:00Z</cp:lastPrinted>
  <dcterms:created xsi:type="dcterms:W3CDTF">2020-04-27T15:14:00Z</dcterms:created>
  <dcterms:modified xsi:type="dcterms:W3CDTF">2020-05-31T12:27:00Z</dcterms:modified>
</cp:coreProperties>
</file>