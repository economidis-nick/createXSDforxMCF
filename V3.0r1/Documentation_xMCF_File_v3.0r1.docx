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9118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9506431"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860F1E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m.kalaitzaki" w:date="2019-05-16T09:59:00Z">
        <w:r w:rsidR="004A4B93">
          <w:rPr>
            <w:noProof/>
          </w:rPr>
          <w:t>May 16, 2019</w:t>
        </w:r>
      </w:ins>
      <w:del w:id="2" w:author="m.kalaitzaki" w:date="2019-05-16T09:59:00Z">
        <w:r w:rsidR="00E87EB0" w:rsidDel="004A4B93">
          <w:rPr>
            <w:noProof/>
          </w:rPr>
          <w:delText>May 15,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ins w:id="3" w:author="m.kalaitzaki" w:date="2019-05-16T10:06: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4" w:author="m.kalaitzaki" w:date="2019-05-16T10:06:00Z">
        <w:r w:rsidR="00EA1A11" w:rsidRPr="00F87F46">
          <w:rPr>
            <w:rStyle w:val="Hyperlink"/>
            <w:noProof/>
          </w:rPr>
          <w:fldChar w:fldCharType="begin"/>
        </w:r>
        <w:r w:rsidR="00EA1A11" w:rsidRPr="00F87F46">
          <w:rPr>
            <w:rStyle w:val="Hyperlink"/>
            <w:noProof/>
          </w:rPr>
          <w:instrText xml:space="preserve"> </w:instrText>
        </w:r>
        <w:r w:rsidR="00EA1A11">
          <w:rPr>
            <w:noProof/>
          </w:rPr>
          <w:instrText>HYPERLINK \l "_Toc8893594"</w:instrText>
        </w:r>
        <w:r w:rsidR="00EA1A11" w:rsidRPr="00F87F46">
          <w:rPr>
            <w:rStyle w:val="Hyperlink"/>
            <w:noProof/>
          </w:rPr>
          <w:instrText xml:space="preserve"> </w:instrText>
        </w:r>
        <w:r w:rsidR="00EA1A11" w:rsidRPr="00F87F46">
          <w:rPr>
            <w:rStyle w:val="Hyperlink"/>
            <w:noProof/>
          </w:rPr>
        </w:r>
        <w:r w:rsidR="00EA1A11" w:rsidRPr="00F87F46">
          <w:rPr>
            <w:rStyle w:val="Hyperlink"/>
            <w:noProof/>
          </w:rPr>
          <w:fldChar w:fldCharType="separate"/>
        </w:r>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r w:rsidR="00EA1A11">
          <w:rPr>
            <w:noProof/>
            <w:webHidden/>
          </w:rPr>
        </w:r>
      </w:ins>
      <w:r w:rsidR="00EA1A11">
        <w:rPr>
          <w:noProof/>
          <w:webHidden/>
        </w:rPr>
        <w:fldChar w:fldCharType="separate"/>
      </w:r>
      <w:ins w:id="5" w:author="m.kalaitzaki" w:date="2019-05-16T10:06:00Z">
        <w:r w:rsidR="00EA1A11">
          <w:rPr>
            <w:noProof/>
            <w:webHidden/>
          </w:rPr>
          <w:t>17</w:t>
        </w:r>
        <w:r w:rsidR="00EA1A11">
          <w:rPr>
            <w:noProof/>
            <w:webHidden/>
          </w:rPr>
          <w:fldChar w:fldCharType="end"/>
        </w:r>
        <w:r w:rsidR="00EA1A11" w:rsidRPr="00F87F46">
          <w:rPr>
            <w:rStyle w:val="Hyperlink"/>
            <w:noProof/>
          </w:rPr>
          <w:fldChar w:fldCharType="end"/>
        </w:r>
      </w:ins>
    </w:p>
    <w:p w14:paraId="03EBDD73" w14:textId="77777777" w:rsidR="00EA1A11" w:rsidRDefault="00EA1A11">
      <w:pPr>
        <w:pStyle w:val="TOC2"/>
        <w:tabs>
          <w:tab w:val="left" w:pos="660"/>
          <w:tab w:val="right" w:leader="dot" w:pos="9060"/>
        </w:tabs>
        <w:rPr>
          <w:ins w:id="6" w:author="m.kalaitzaki" w:date="2019-05-16T10:06:00Z"/>
          <w:rFonts w:asciiTheme="minorHAnsi" w:eastAsiaTheme="minorEastAsia" w:hAnsiTheme="minorHAnsi" w:cstheme="minorBidi"/>
          <w:b w:val="0"/>
          <w:bCs w:val="0"/>
          <w:noProof/>
          <w:sz w:val="22"/>
          <w:szCs w:val="22"/>
          <w:lang w:eastAsia="en-US"/>
        </w:rPr>
      </w:pPr>
      <w:ins w:id="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r>
          <w:rPr>
            <w:noProof/>
            <w:webHidden/>
          </w:rPr>
        </w:r>
      </w:ins>
      <w:r>
        <w:rPr>
          <w:noProof/>
          <w:webHidden/>
        </w:rPr>
        <w:fldChar w:fldCharType="separate"/>
      </w:r>
      <w:ins w:id="8" w:author="m.kalaitzaki" w:date="2019-05-16T10:06:00Z">
        <w:r>
          <w:rPr>
            <w:noProof/>
            <w:webHidden/>
          </w:rPr>
          <w:t>17</w:t>
        </w:r>
        <w:r>
          <w:rPr>
            <w:noProof/>
            <w:webHidden/>
          </w:rPr>
          <w:fldChar w:fldCharType="end"/>
        </w:r>
        <w:r w:rsidRPr="00F87F46">
          <w:rPr>
            <w:rStyle w:val="Hyperlink"/>
            <w:noProof/>
          </w:rPr>
          <w:fldChar w:fldCharType="end"/>
        </w:r>
      </w:ins>
    </w:p>
    <w:p w14:paraId="0A9B2620" w14:textId="77777777" w:rsidR="00EA1A11" w:rsidRDefault="00EA1A11">
      <w:pPr>
        <w:pStyle w:val="TOC2"/>
        <w:tabs>
          <w:tab w:val="left" w:pos="660"/>
          <w:tab w:val="right" w:leader="dot" w:pos="9060"/>
        </w:tabs>
        <w:rPr>
          <w:ins w:id="9" w:author="m.kalaitzaki" w:date="2019-05-16T10:06:00Z"/>
          <w:rFonts w:asciiTheme="minorHAnsi" w:eastAsiaTheme="minorEastAsia" w:hAnsiTheme="minorHAnsi" w:cstheme="minorBidi"/>
          <w:b w:val="0"/>
          <w:bCs w:val="0"/>
          <w:noProof/>
          <w:sz w:val="22"/>
          <w:szCs w:val="22"/>
          <w:lang w:eastAsia="en-US"/>
        </w:rPr>
      </w:pPr>
      <w:ins w:id="1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r>
          <w:rPr>
            <w:noProof/>
            <w:webHidden/>
          </w:rPr>
        </w:r>
      </w:ins>
      <w:r>
        <w:rPr>
          <w:noProof/>
          <w:webHidden/>
        </w:rPr>
        <w:fldChar w:fldCharType="separate"/>
      </w:r>
      <w:ins w:id="11" w:author="m.kalaitzaki" w:date="2019-05-16T10:06:00Z">
        <w:r>
          <w:rPr>
            <w:noProof/>
            <w:webHidden/>
          </w:rPr>
          <w:t>17</w:t>
        </w:r>
        <w:r>
          <w:rPr>
            <w:noProof/>
            <w:webHidden/>
          </w:rPr>
          <w:fldChar w:fldCharType="end"/>
        </w:r>
        <w:r w:rsidRPr="00F87F46">
          <w:rPr>
            <w:rStyle w:val="Hyperlink"/>
            <w:noProof/>
          </w:rPr>
          <w:fldChar w:fldCharType="end"/>
        </w:r>
      </w:ins>
    </w:p>
    <w:p w14:paraId="7D124694" w14:textId="77777777" w:rsidR="00EA1A11" w:rsidRDefault="00EA1A11">
      <w:pPr>
        <w:pStyle w:val="TOC2"/>
        <w:tabs>
          <w:tab w:val="left" w:pos="660"/>
          <w:tab w:val="right" w:leader="dot" w:pos="9060"/>
        </w:tabs>
        <w:rPr>
          <w:ins w:id="12" w:author="m.kalaitzaki" w:date="2019-05-16T10:06:00Z"/>
          <w:rFonts w:asciiTheme="minorHAnsi" w:eastAsiaTheme="minorEastAsia" w:hAnsiTheme="minorHAnsi" w:cstheme="minorBidi"/>
          <w:b w:val="0"/>
          <w:bCs w:val="0"/>
          <w:noProof/>
          <w:sz w:val="22"/>
          <w:szCs w:val="22"/>
          <w:lang w:eastAsia="en-US"/>
        </w:rPr>
      </w:pPr>
      <w:ins w:id="1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r>
          <w:rPr>
            <w:noProof/>
            <w:webHidden/>
          </w:rPr>
        </w:r>
      </w:ins>
      <w:r>
        <w:rPr>
          <w:noProof/>
          <w:webHidden/>
        </w:rPr>
        <w:fldChar w:fldCharType="separate"/>
      </w:r>
      <w:ins w:id="14" w:author="m.kalaitzaki" w:date="2019-05-16T10:06:00Z">
        <w:r>
          <w:rPr>
            <w:noProof/>
            <w:webHidden/>
          </w:rPr>
          <w:t>17</w:t>
        </w:r>
        <w:r>
          <w:rPr>
            <w:noProof/>
            <w:webHidden/>
          </w:rPr>
          <w:fldChar w:fldCharType="end"/>
        </w:r>
        <w:r w:rsidRPr="00F87F46">
          <w:rPr>
            <w:rStyle w:val="Hyperlink"/>
            <w:noProof/>
          </w:rPr>
          <w:fldChar w:fldCharType="end"/>
        </w:r>
      </w:ins>
    </w:p>
    <w:p w14:paraId="412A9B5E" w14:textId="77777777" w:rsidR="00EA1A11" w:rsidRDefault="00EA1A11">
      <w:pPr>
        <w:pStyle w:val="TOC1"/>
        <w:tabs>
          <w:tab w:val="left" w:pos="440"/>
          <w:tab w:val="right" w:leader="dot" w:pos="9060"/>
        </w:tabs>
        <w:rPr>
          <w:ins w:id="15" w:author="m.kalaitzaki" w:date="2019-05-16T10:06:00Z"/>
          <w:rFonts w:asciiTheme="minorHAnsi" w:eastAsiaTheme="minorEastAsia" w:hAnsiTheme="minorHAnsi" w:cstheme="minorBidi"/>
          <w:b w:val="0"/>
          <w:bCs w:val="0"/>
          <w:caps w:val="0"/>
          <w:noProof/>
          <w:sz w:val="22"/>
          <w:szCs w:val="22"/>
          <w:lang w:eastAsia="en-US"/>
        </w:rPr>
      </w:pPr>
      <w:ins w:id="1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r>
          <w:rPr>
            <w:noProof/>
            <w:webHidden/>
          </w:rPr>
        </w:r>
      </w:ins>
      <w:r>
        <w:rPr>
          <w:noProof/>
          <w:webHidden/>
        </w:rPr>
        <w:fldChar w:fldCharType="separate"/>
      </w:r>
      <w:ins w:id="17" w:author="m.kalaitzaki" w:date="2019-05-16T10:06:00Z">
        <w:r>
          <w:rPr>
            <w:noProof/>
            <w:webHidden/>
          </w:rPr>
          <w:t>19</w:t>
        </w:r>
        <w:r>
          <w:rPr>
            <w:noProof/>
            <w:webHidden/>
          </w:rPr>
          <w:fldChar w:fldCharType="end"/>
        </w:r>
        <w:r w:rsidRPr="00F87F46">
          <w:rPr>
            <w:rStyle w:val="Hyperlink"/>
            <w:noProof/>
          </w:rPr>
          <w:fldChar w:fldCharType="end"/>
        </w:r>
      </w:ins>
    </w:p>
    <w:p w14:paraId="1A974BE1" w14:textId="77777777" w:rsidR="00EA1A11" w:rsidRDefault="00EA1A11">
      <w:pPr>
        <w:pStyle w:val="TOC2"/>
        <w:tabs>
          <w:tab w:val="left" w:pos="660"/>
          <w:tab w:val="right" w:leader="dot" w:pos="9060"/>
        </w:tabs>
        <w:rPr>
          <w:ins w:id="18" w:author="m.kalaitzaki" w:date="2019-05-16T10:06:00Z"/>
          <w:rFonts w:asciiTheme="minorHAnsi" w:eastAsiaTheme="minorEastAsia" w:hAnsiTheme="minorHAnsi" w:cstheme="minorBidi"/>
          <w:b w:val="0"/>
          <w:bCs w:val="0"/>
          <w:noProof/>
          <w:sz w:val="22"/>
          <w:szCs w:val="22"/>
          <w:lang w:eastAsia="en-US"/>
        </w:rPr>
      </w:pPr>
      <w:ins w:id="1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r>
          <w:rPr>
            <w:noProof/>
            <w:webHidden/>
          </w:rPr>
        </w:r>
      </w:ins>
      <w:r>
        <w:rPr>
          <w:noProof/>
          <w:webHidden/>
        </w:rPr>
        <w:fldChar w:fldCharType="separate"/>
      </w:r>
      <w:ins w:id="20" w:author="m.kalaitzaki" w:date="2019-05-16T10:06:00Z">
        <w:r>
          <w:rPr>
            <w:noProof/>
            <w:webHidden/>
          </w:rPr>
          <w:t>19</w:t>
        </w:r>
        <w:r>
          <w:rPr>
            <w:noProof/>
            <w:webHidden/>
          </w:rPr>
          <w:fldChar w:fldCharType="end"/>
        </w:r>
        <w:r w:rsidRPr="00F87F46">
          <w:rPr>
            <w:rStyle w:val="Hyperlink"/>
            <w:noProof/>
          </w:rPr>
          <w:fldChar w:fldCharType="end"/>
        </w:r>
      </w:ins>
    </w:p>
    <w:p w14:paraId="3946AB57" w14:textId="77777777" w:rsidR="00EA1A11" w:rsidRDefault="00EA1A11">
      <w:pPr>
        <w:pStyle w:val="TOC2"/>
        <w:tabs>
          <w:tab w:val="left" w:pos="660"/>
          <w:tab w:val="right" w:leader="dot" w:pos="9060"/>
        </w:tabs>
        <w:rPr>
          <w:ins w:id="21" w:author="m.kalaitzaki" w:date="2019-05-16T10:06:00Z"/>
          <w:rFonts w:asciiTheme="minorHAnsi" w:eastAsiaTheme="minorEastAsia" w:hAnsiTheme="minorHAnsi" w:cstheme="minorBidi"/>
          <w:b w:val="0"/>
          <w:bCs w:val="0"/>
          <w:noProof/>
          <w:sz w:val="22"/>
          <w:szCs w:val="22"/>
          <w:lang w:eastAsia="en-US"/>
        </w:rPr>
      </w:pPr>
      <w:ins w:id="2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r>
          <w:rPr>
            <w:noProof/>
            <w:webHidden/>
          </w:rPr>
        </w:r>
      </w:ins>
      <w:r>
        <w:rPr>
          <w:noProof/>
          <w:webHidden/>
        </w:rPr>
        <w:fldChar w:fldCharType="separate"/>
      </w:r>
      <w:ins w:id="23" w:author="m.kalaitzaki" w:date="2019-05-16T10:06:00Z">
        <w:r>
          <w:rPr>
            <w:noProof/>
            <w:webHidden/>
          </w:rPr>
          <w:t>20</w:t>
        </w:r>
        <w:r>
          <w:rPr>
            <w:noProof/>
            <w:webHidden/>
          </w:rPr>
          <w:fldChar w:fldCharType="end"/>
        </w:r>
        <w:r w:rsidRPr="00F87F46">
          <w:rPr>
            <w:rStyle w:val="Hyperlink"/>
            <w:noProof/>
          </w:rPr>
          <w:fldChar w:fldCharType="end"/>
        </w:r>
      </w:ins>
    </w:p>
    <w:p w14:paraId="6727EFB6" w14:textId="77777777" w:rsidR="00EA1A11" w:rsidRDefault="00EA1A11">
      <w:pPr>
        <w:pStyle w:val="TOC2"/>
        <w:tabs>
          <w:tab w:val="left" w:pos="660"/>
          <w:tab w:val="right" w:leader="dot" w:pos="9060"/>
        </w:tabs>
        <w:rPr>
          <w:ins w:id="24" w:author="m.kalaitzaki" w:date="2019-05-16T10:06:00Z"/>
          <w:rFonts w:asciiTheme="minorHAnsi" w:eastAsiaTheme="minorEastAsia" w:hAnsiTheme="minorHAnsi" w:cstheme="minorBidi"/>
          <w:b w:val="0"/>
          <w:bCs w:val="0"/>
          <w:noProof/>
          <w:sz w:val="22"/>
          <w:szCs w:val="22"/>
          <w:lang w:eastAsia="en-US"/>
        </w:rPr>
      </w:pPr>
      <w:ins w:id="2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r>
          <w:rPr>
            <w:noProof/>
            <w:webHidden/>
          </w:rPr>
        </w:r>
      </w:ins>
      <w:r>
        <w:rPr>
          <w:noProof/>
          <w:webHidden/>
        </w:rPr>
        <w:fldChar w:fldCharType="separate"/>
      </w:r>
      <w:ins w:id="26" w:author="m.kalaitzaki" w:date="2019-05-16T10:06:00Z">
        <w:r>
          <w:rPr>
            <w:noProof/>
            <w:webHidden/>
          </w:rPr>
          <w:t>20</w:t>
        </w:r>
        <w:r>
          <w:rPr>
            <w:noProof/>
            <w:webHidden/>
          </w:rPr>
          <w:fldChar w:fldCharType="end"/>
        </w:r>
        <w:r w:rsidRPr="00F87F46">
          <w:rPr>
            <w:rStyle w:val="Hyperlink"/>
            <w:noProof/>
          </w:rPr>
          <w:fldChar w:fldCharType="end"/>
        </w:r>
      </w:ins>
    </w:p>
    <w:p w14:paraId="0224016C" w14:textId="77777777" w:rsidR="00EA1A11" w:rsidRDefault="00EA1A11">
      <w:pPr>
        <w:pStyle w:val="TOC2"/>
        <w:tabs>
          <w:tab w:val="left" w:pos="660"/>
          <w:tab w:val="right" w:leader="dot" w:pos="9060"/>
        </w:tabs>
        <w:rPr>
          <w:ins w:id="27" w:author="m.kalaitzaki" w:date="2019-05-16T10:06:00Z"/>
          <w:rFonts w:asciiTheme="minorHAnsi" w:eastAsiaTheme="minorEastAsia" w:hAnsiTheme="minorHAnsi" w:cstheme="minorBidi"/>
          <w:b w:val="0"/>
          <w:bCs w:val="0"/>
          <w:noProof/>
          <w:sz w:val="22"/>
          <w:szCs w:val="22"/>
          <w:lang w:eastAsia="en-US"/>
        </w:rPr>
      </w:pPr>
      <w:ins w:id="2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r>
          <w:rPr>
            <w:noProof/>
            <w:webHidden/>
          </w:rPr>
        </w:r>
      </w:ins>
      <w:r>
        <w:rPr>
          <w:noProof/>
          <w:webHidden/>
        </w:rPr>
        <w:fldChar w:fldCharType="separate"/>
      </w:r>
      <w:ins w:id="29" w:author="m.kalaitzaki" w:date="2019-05-16T10:06:00Z">
        <w:r>
          <w:rPr>
            <w:noProof/>
            <w:webHidden/>
          </w:rPr>
          <w:t>20</w:t>
        </w:r>
        <w:r>
          <w:rPr>
            <w:noProof/>
            <w:webHidden/>
          </w:rPr>
          <w:fldChar w:fldCharType="end"/>
        </w:r>
        <w:r w:rsidRPr="00F87F46">
          <w:rPr>
            <w:rStyle w:val="Hyperlink"/>
            <w:noProof/>
          </w:rPr>
          <w:fldChar w:fldCharType="end"/>
        </w:r>
      </w:ins>
    </w:p>
    <w:p w14:paraId="3A5739B7" w14:textId="77777777" w:rsidR="00EA1A11" w:rsidRDefault="00EA1A11">
      <w:pPr>
        <w:pStyle w:val="TOC2"/>
        <w:tabs>
          <w:tab w:val="left" w:pos="660"/>
          <w:tab w:val="right" w:leader="dot" w:pos="9060"/>
        </w:tabs>
        <w:rPr>
          <w:ins w:id="30" w:author="m.kalaitzaki" w:date="2019-05-16T10:06:00Z"/>
          <w:rFonts w:asciiTheme="minorHAnsi" w:eastAsiaTheme="minorEastAsia" w:hAnsiTheme="minorHAnsi" w:cstheme="minorBidi"/>
          <w:b w:val="0"/>
          <w:bCs w:val="0"/>
          <w:noProof/>
          <w:sz w:val="22"/>
          <w:szCs w:val="22"/>
          <w:lang w:eastAsia="en-US"/>
        </w:rPr>
      </w:pPr>
      <w:ins w:id="3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r>
          <w:rPr>
            <w:noProof/>
            <w:webHidden/>
          </w:rPr>
        </w:r>
      </w:ins>
      <w:r>
        <w:rPr>
          <w:noProof/>
          <w:webHidden/>
        </w:rPr>
        <w:fldChar w:fldCharType="separate"/>
      </w:r>
      <w:ins w:id="32" w:author="m.kalaitzaki" w:date="2019-05-16T10:06:00Z">
        <w:r>
          <w:rPr>
            <w:noProof/>
            <w:webHidden/>
          </w:rPr>
          <w:t>21</w:t>
        </w:r>
        <w:r>
          <w:rPr>
            <w:noProof/>
            <w:webHidden/>
          </w:rPr>
          <w:fldChar w:fldCharType="end"/>
        </w:r>
        <w:r w:rsidRPr="00F87F46">
          <w:rPr>
            <w:rStyle w:val="Hyperlink"/>
            <w:noProof/>
          </w:rPr>
          <w:fldChar w:fldCharType="end"/>
        </w:r>
      </w:ins>
    </w:p>
    <w:p w14:paraId="3F4E0523" w14:textId="77777777" w:rsidR="00EA1A11" w:rsidRDefault="00EA1A11">
      <w:pPr>
        <w:pStyle w:val="TOC1"/>
        <w:tabs>
          <w:tab w:val="left" w:pos="440"/>
          <w:tab w:val="right" w:leader="dot" w:pos="9060"/>
        </w:tabs>
        <w:rPr>
          <w:ins w:id="33" w:author="m.kalaitzaki" w:date="2019-05-16T10:06:00Z"/>
          <w:rFonts w:asciiTheme="minorHAnsi" w:eastAsiaTheme="minorEastAsia" w:hAnsiTheme="minorHAnsi" w:cstheme="minorBidi"/>
          <w:b w:val="0"/>
          <w:bCs w:val="0"/>
          <w:caps w:val="0"/>
          <w:noProof/>
          <w:sz w:val="22"/>
          <w:szCs w:val="22"/>
          <w:lang w:eastAsia="en-US"/>
        </w:rPr>
      </w:pPr>
      <w:ins w:id="3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r>
          <w:rPr>
            <w:noProof/>
            <w:webHidden/>
          </w:rPr>
        </w:r>
      </w:ins>
      <w:r>
        <w:rPr>
          <w:noProof/>
          <w:webHidden/>
        </w:rPr>
        <w:fldChar w:fldCharType="separate"/>
      </w:r>
      <w:ins w:id="35" w:author="m.kalaitzaki" w:date="2019-05-16T10:06:00Z">
        <w:r>
          <w:rPr>
            <w:noProof/>
            <w:webHidden/>
          </w:rPr>
          <w:t>24</w:t>
        </w:r>
        <w:r>
          <w:rPr>
            <w:noProof/>
            <w:webHidden/>
          </w:rPr>
          <w:fldChar w:fldCharType="end"/>
        </w:r>
        <w:r w:rsidRPr="00F87F46">
          <w:rPr>
            <w:rStyle w:val="Hyperlink"/>
            <w:noProof/>
          </w:rPr>
          <w:fldChar w:fldCharType="end"/>
        </w:r>
      </w:ins>
    </w:p>
    <w:p w14:paraId="2F27F086" w14:textId="77777777" w:rsidR="00EA1A11" w:rsidRDefault="00EA1A11">
      <w:pPr>
        <w:pStyle w:val="TOC2"/>
        <w:tabs>
          <w:tab w:val="left" w:pos="660"/>
          <w:tab w:val="right" w:leader="dot" w:pos="9060"/>
        </w:tabs>
        <w:rPr>
          <w:ins w:id="36" w:author="m.kalaitzaki" w:date="2019-05-16T10:06:00Z"/>
          <w:rFonts w:asciiTheme="minorHAnsi" w:eastAsiaTheme="minorEastAsia" w:hAnsiTheme="minorHAnsi" w:cstheme="minorBidi"/>
          <w:b w:val="0"/>
          <w:bCs w:val="0"/>
          <w:noProof/>
          <w:sz w:val="22"/>
          <w:szCs w:val="22"/>
          <w:lang w:eastAsia="en-US"/>
        </w:rPr>
      </w:pPr>
      <w:ins w:id="3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r>
          <w:rPr>
            <w:noProof/>
            <w:webHidden/>
          </w:rPr>
        </w:r>
      </w:ins>
      <w:r>
        <w:rPr>
          <w:noProof/>
          <w:webHidden/>
        </w:rPr>
        <w:fldChar w:fldCharType="separate"/>
      </w:r>
      <w:ins w:id="38" w:author="m.kalaitzaki" w:date="2019-05-16T10:06:00Z">
        <w:r>
          <w:rPr>
            <w:noProof/>
            <w:webHidden/>
          </w:rPr>
          <w:t>24</w:t>
        </w:r>
        <w:r>
          <w:rPr>
            <w:noProof/>
            <w:webHidden/>
          </w:rPr>
          <w:fldChar w:fldCharType="end"/>
        </w:r>
        <w:r w:rsidRPr="00F87F46">
          <w:rPr>
            <w:rStyle w:val="Hyperlink"/>
            <w:noProof/>
          </w:rPr>
          <w:fldChar w:fldCharType="end"/>
        </w:r>
      </w:ins>
    </w:p>
    <w:p w14:paraId="2A43123B" w14:textId="77777777" w:rsidR="00EA1A11" w:rsidRDefault="00EA1A11">
      <w:pPr>
        <w:pStyle w:val="TOC1"/>
        <w:tabs>
          <w:tab w:val="left" w:pos="440"/>
          <w:tab w:val="right" w:leader="dot" w:pos="9060"/>
        </w:tabs>
        <w:rPr>
          <w:ins w:id="39" w:author="m.kalaitzaki" w:date="2019-05-16T10:06:00Z"/>
          <w:rFonts w:asciiTheme="minorHAnsi" w:eastAsiaTheme="minorEastAsia" w:hAnsiTheme="minorHAnsi" w:cstheme="minorBidi"/>
          <w:b w:val="0"/>
          <w:bCs w:val="0"/>
          <w:caps w:val="0"/>
          <w:noProof/>
          <w:sz w:val="22"/>
          <w:szCs w:val="22"/>
          <w:lang w:eastAsia="en-US"/>
        </w:rPr>
      </w:pPr>
      <w:ins w:id="4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r>
          <w:rPr>
            <w:noProof/>
            <w:webHidden/>
          </w:rPr>
        </w:r>
      </w:ins>
      <w:r>
        <w:rPr>
          <w:noProof/>
          <w:webHidden/>
        </w:rPr>
        <w:fldChar w:fldCharType="separate"/>
      </w:r>
      <w:ins w:id="41" w:author="m.kalaitzaki" w:date="2019-05-16T10:06:00Z">
        <w:r>
          <w:rPr>
            <w:noProof/>
            <w:webHidden/>
          </w:rPr>
          <w:t>26</w:t>
        </w:r>
        <w:r>
          <w:rPr>
            <w:noProof/>
            <w:webHidden/>
          </w:rPr>
          <w:fldChar w:fldCharType="end"/>
        </w:r>
        <w:r w:rsidRPr="00F87F46">
          <w:rPr>
            <w:rStyle w:val="Hyperlink"/>
            <w:noProof/>
          </w:rPr>
          <w:fldChar w:fldCharType="end"/>
        </w:r>
      </w:ins>
    </w:p>
    <w:p w14:paraId="6A1F3B32" w14:textId="77777777" w:rsidR="00EA1A11" w:rsidRDefault="00EA1A11">
      <w:pPr>
        <w:pStyle w:val="TOC2"/>
        <w:tabs>
          <w:tab w:val="left" w:pos="660"/>
          <w:tab w:val="right" w:leader="dot" w:pos="9060"/>
        </w:tabs>
        <w:rPr>
          <w:ins w:id="42" w:author="m.kalaitzaki" w:date="2019-05-16T10:06:00Z"/>
          <w:rFonts w:asciiTheme="minorHAnsi" w:eastAsiaTheme="minorEastAsia" w:hAnsiTheme="minorHAnsi" w:cstheme="minorBidi"/>
          <w:b w:val="0"/>
          <w:bCs w:val="0"/>
          <w:noProof/>
          <w:sz w:val="22"/>
          <w:szCs w:val="22"/>
          <w:lang w:eastAsia="en-US"/>
        </w:rPr>
      </w:pPr>
      <w:ins w:id="4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r>
          <w:rPr>
            <w:noProof/>
            <w:webHidden/>
          </w:rPr>
        </w:r>
      </w:ins>
      <w:r>
        <w:rPr>
          <w:noProof/>
          <w:webHidden/>
        </w:rPr>
        <w:fldChar w:fldCharType="separate"/>
      </w:r>
      <w:ins w:id="44" w:author="m.kalaitzaki" w:date="2019-05-16T10:06:00Z">
        <w:r>
          <w:rPr>
            <w:noProof/>
            <w:webHidden/>
          </w:rPr>
          <w:t>26</w:t>
        </w:r>
        <w:r>
          <w:rPr>
            <w:noProof/>
            <w:webHidden/>
          </w:rPr>
          <w:fldChar w:fldCharType="end"/>
        </w:r>
        <w:r w:rsidRPr="00F87F46">
          <w:rPr>
            <w:rStyle w:val="Hyperlink"/>
            <w:noProof/>
          </w:rPr>
          <w:fldChar w:fldCharType="end"/>
        </w:r>
      </w:ins>
    </w:p>
    <w:p w14:paraId="4B2EDE3B" w14:textId="77777777" w:rsidR="00EA1A11" w:rsidRDefault="00EA1A11">
      <w:pPr>
        <w:pStyle w:val="TOC3"/>
        <w:rPr>
          <w:ins w:id="45" w:author="m.kalaitzaki" w:date="2019-05-16T10:06:00Z"/>
          <w:rFonts w:asciiTheme="minorHAnsi" w:eastAsiaTheme="minorEastAsia" w:hAnsiTheme="minorHAnsi" w:cstheme="minorBidi"/>
          <w:noProof/>
          <w:sz w:val="22"/>
          <w:szCs w:val="22"/>
          <w:lang w:eastAsia="en-US"/>
        </w:rPr>
      </w:pPr>
      <w:ins w:id="4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r>
          <w:rPr>
            <w:noProof/>
            <w:webHidden/>
          </w:rPr>
        </w:r>
      </w:ins>
      <w:r>
        <w:rPr>
          <w:noProof/>
          <w:webHidden/>
        </w:rPr>
        <w:fldChar w:fldCharType="separate"/>
      </w:r>
      <w:ins w:id="47" w:author="m.kalaitzaki" w:date="2019-05-16T10:06:00Z">
        <w:r>
          <w:rPr>
            <w:noProof/>
            <w:webHidden/>
          </w:rPr>
          <w:t>26</w:t>
        </w:r>
        <w:r>
          <w:rPr>
            <w:noProof/>
            <w:webHidden/>
          </w:rPr>
          <w:fldChar w:fldCharType="end"/>
        </w:r>
        <w:r w:rsidRPr="00F87F46">
          <w:rPr>
            <w:rStyle w:val="Hyperlink"/>
            <w:noProof/>
          </w:rPr>
          <w:fldChar w:fldCharType="end"/>
        </w:r>
      </w:ins>
    </w:p>
    <w:p w14:paraId="60105AF1" w14:textId="77777777" w:rsidR="00EA1A11" w:rsidRDefault="00EA1A11">
      <w:pPr>
        <w:pStyle w:val="TOC2"/>
        <w:tabs>
          <w:tab w:val="left" w:pos="660"/>
          <w:tab w:val="right" w:leader="dot" w:pos="9060"/>
        </w:tabs>
        <w:rPr>
          <w:ins w:id="48" w:author="m.kalaitzaki" w:date="2019-05-16T10:06:00Z"/>
          <w:rFonts w:asciiTheme="minorHAnsi" w:eastAsiaTheme="minorEastAsia" w:hAnsiTheme="minorHAnsi" w:cstheme="minorBidi"/>
          <w:b w:val="0"/>
          <w:bCs w:val="0"/>
          <w:noProof/>
          <w:sz w:val="22"/>
          <w:szCs w:val="22"/>
          <w:lang w:eastAsia="en-US"/>
        </w:rPr>
      </w:pPr>
      <w:ins w:id="4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r>
          <w:rPr>
            <w:noProof/>
            <w:webHidden/>
          </w:rPr>
        </w:r>
      </w:ins>
      <w:r>
        <w:rPr>
          <w:noProof/>
          <w:webHidden/>
        </w:rPr>
        <w:fldChar w:fldCharType="separate"/>
      </w:r>
      <w:ins w:id="50" w:author="m.kalaitzaki" w:date="2019-05-16T10:06:00Z">
        <w:r>
          <w:rPr>
            <w:noProof/>
            <w:webHidden/>
          </w:rPr>
          <w:t>26</w:t>
        </w:r>
        <w:r>
          <w:rPr>
            <w:noProof/>
            <w:webHidden/>
          </w:rPr>
          <w:fldChar w:fldCharType="end"/>
        </w:r>
        <w:r w:rsidRPr="00F87F46">
          <w:rPr>
            <w:rStyle w:val="Hyperlink"/>
            <w:noProof/>
          </w:rPr>
          <w:fldChar w:fldCharType="end"/>
        </w:r>
      </w:ins>
    </w:p>
    <w:p w14:paraId="6E7DC3C3" w14:textId="77777777" w:rsidR="00EA1A11" w:rsidRDefault="00EA1A11">
      <w:pPr>
        <w:pStyle w:val="TOC2"/>
        <w:tabs>
          <w:tab w:val="left" w:pos="660"/>
          <w:tab w:val="right" w:leader="dot" w:pos="9060"/>
        </w:tabs>
        <w:rPr>
          <w:ins w:id="51" w:author="m.kalaitzaki" w:date="2019-05-16T10:06:00Z"/>
          <w:rFonts w:asciiTheme="minorHAnsi" w:eastAsiaTheme="minorEastAsia" w:hAnsiTheme="minorHAnsi" w:cstheme="minorBidi"/>
          <w:b w:val="0"/>
          <w:bCs w:val="0"/>
          <w:noProof/>
          <w:sz w:val="22"/>
          <w:szCs w:val="22"/>
          <w:lang w:eastAsia="en-US"/>
        </w:rPr>
      </w:pPr>
      <w:ins w:id="5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r>
          <w:rPr>
            <w:noProof/>
            <w:webHidden/>
          </w:rPr>
        </w:r>
      </w:ins>
      <w:r>
        <w:rPr>
          <w:noProof/>
          <w:webHidden/>
        </w:rPr>
        <w:fldChar w:fldCharType="separate"/>
      </w:r>
      <w:ins w:id="53" w:author="m.kalaitzaki" w:date="2019-05-16T10:06:00Z">
        <w:r>
          <w:rPr>
            <w:noProof/>
            <w:webHidden/>
          </w:rPr>
          <w:t>27</w:t>
        </w:r>
        <w:r>
          <w:rPr>
            <w:noProof/>
            <w:webHidden/>
          </w:rPr>
          <w:fldChar w:fldCharType="end"/>
        </w:r>
        <w:r w:rsidRPr="00F87F46">
          <w:rPr>
            <w:rStyle w:val="Hyperlink"/>
            <w:noProof/>
          </w:rPr>
          <w:fldChar w:fldCharType="end"/>
        </w:r>
      </w:ins>
    </w:p>
    <w:p w14:paraId="69CC057A" w14:textId="77777777" w:rsidR="00EA1A11" w:rsidRDefault="00EA1A11">
      <w:pPr>
        <w:pStyle w:val="TOC1"/>
        <w:tabs>
          <w:tab w:val="left" w:pos="440"/>
          <w:tab w:val="right" w:leader="dot" w:pos="9060"/>
        </w:tabs>
        <w:rPr>
          <w:ins w:id="54" w:author="m.kalaitzaki" w:date="2019-05-16T10:06:00Z"/>
          <w:rFonts w:asciiTheme="minorHAnsi" w:eastAsiaTheme="minorEastAsia" w:hAnsiTheme="minorHAnsi" w:cstheme="minorBidi"/>
          <w:b w:val="0"/>
          <w:bCs w:val="0"/>
          <w:caps w:val="0"/>
          <w:noProof/>
          <w:sz w:val="22"/>
          <w:szCs w:val="22"/>
          <w:lang w:eastAsia="en-US"/>
        </w:rPr>
      </w:pPr>
      <w:ins w:id="5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r>
          <w:rPr>
            <w:noProof/>
            <w:webHidden/>
          </w:rPr>
        </w:r>
      </w:ins>
      <w:r>
        <w:rPr>
          <w:noProof/>
          <w:webHidden/>
        </w:rPr>
        <w:fldChar w:fldCharType="separate"/>
      </w:r>
      <w:ins w:id="56" w:author="m.kalaitzaki" w:date="2019-05-16T10:06:00Z">
        <w:r>
          <w:rPr>
            <w:noProof/>
            <w:webHidden/>
          </w:rPr>
          <w:t>28</w:t>
        </w:r>
        <w:r>
          <w:rPr>
            <w:noProof/>
            <w:webHidden/>
          </w:rPr>
          <w:fldChar w:fldCharType="end"/>
        </w:r>
        <w:r w:rsidRPr="00F87F46">
          <w:rPr>
            <w:rStyle w:val="Hyperlink"/>
            <w:noProof/>
          </w:rPr>
          <w:fldChar w:fldCharType="end"/>
        </w:r>
      </w:ins>
    </w:p>
    <w:p w14:paraId="52FAFA0D" w14:textId="77777777" w:rsidR="00EA1A11" w:rsidRDefault="00EA1A11">
      <w:pPr>
        <w:pStyle w:val="TOC2"/>
        <w:tabs>
          <w:tab w:val="left" w:pos="660"/>
          <w:tab w:val="right" w:leader="dot" w:pos="9060"/>
        </w:tabs>
        <w:rPr>
          <w:ins w:id="57" w:author="m.kalaitzaki" w:date="2019-05-16T10:06:00Z"/>
          <w:rFonts w:asciiTheme="minorHAnsi" w:eastAsiaTheme="minorEastAsia" w:hAnsiTheme="minorHAnsi" w:cstheme="minorBidi"/>
          <w:b w:val="0"/>
          <w:bCs w:val="0"/>
          <w:noProof/>
          <w:sz w:val="22"/>
          <w:szCs w:val="22"/>
          <w:lang w:eastAsia="en-US"/>
        </w:rPr>
      </w:pPr>
      <w:ins w:id="5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r>
          <w:rPr>
            <w:noProof/>
            <w:webHidden/>
          </w:rPr>
        </w:r>
      </w:ins>
      <w:r>
        <w:rPr>
          <w:noProof/>
          <w:webHidden/>
        </w:rPr>
        <w:fldChar w:fldCharType="separate"/>
      </w:r>
      <w:ins w:id="59" w:author="m.kalaitzaki" w:date="2019-05-16T10:06:00Z">
        <w:r>
          <w:rPr>
            <w:noProof/>
            <w:webHidden/>
          </w:rPr>
          <w:t>28</w:t>
        </w:r>
        <w:r>
          <w:rPr>
            <w:noProof/>
            <w:webHidden/>
          </w:rPr>
          <w:fldChar w:fldCharType="end"/>
        </w:r>
        <w:r w:rsidRPr="00F87F46">
          <w:rPr>
            <w:rStyle w:val="Hyperlink"/>
            <w:noProof/>
          </w:rPr>
          <w:fldChar w:fldCharType="end"/>
        </w:r>
      </w:ins>
    </w:p>
    <w:p w14:paraId="0157B1AC" w14:textId="77777777" w:rsidR="00EA1A11" w:rsidRDefault="00EA1A11">
      <w:pPr>
        <w:pStyle w:val="TOC3"/>
        <w:rPr>
          <w:ins w:id="60" w:author="m.kalaitzaki" w:date="2019-05-16T10:06:00Z"/>
          <w:rFonts w:asciiTheme="minorHAnsi" w:eastAsiaTheme="minorEastAsia" w:hAnsiTheme="minorHAnsi" w:cstheme="minorBidi"/>
          <w:noProof/>
          <w:sz w:val="22"/>
          <w:szCs w:val="22"/>
          <w:lang w:eastAsia="en-US"/>
        </w:rPr>
      </w:pPr>
      <w:ins w:id="6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r>
          <w:rPr>
            <w:noProof/>
            <w:webHidden/>
          </w:rPr>
        </w:r>
      </w:ins>
      <w:r>
        <w:rPr>
          <w:noProof/>
          <w:webHidden/>
        </w:rPr>
        <w:fldChar w:fldCharType="separate"/>
      </w:r>
      <w:ins w:id="62" w:author="m.kalaitzaki" w:date="2019-05-16T10:06:00Z">
        <w:r>
          <w:rPr>
            <w:noProof/>
            <w:webHidden/>
          </w:rPr>
          <w:t>28</w:t>
        </w:r>
        <w:r>
          <w:rPr>
            <w:noProof/>
            <w:webHidden/>
          </w:rPr>
          <w:fldChar w:fldCharType="end"/>
        </w:r>
        <w:r w:rsidRPr="00F87F46">
          <w:rPr>
            <w:rStyle w:val="Hyperlink"/>
            <w:noProof/>
          </w:rPr>
          <w:fldChar w:fldCharType="end"/>
        </w:r>
      </w:ins>
    </w:p>
    <w:p w14:paraId="1C47CB02" w14:textId="77777777" w:rsidR="00EA1A11" w:rsidRDefault="00EA1A11">
      <w:pPr>
        <w:pStyle w:val="TOC3"/>
        <w:rPr>
          <w:ins w:id="63" w:author="m.kalaitzaki" w:date="2019-05-16T10:06:00Z"/>
          <w:rFonts w:asciiTheme="minorHAnsi" w:eastAsiaTheme="minorEastAsia" w:hAnsiTheme="minorHAnsi" w:cstheme="minorBidi"/>
          <w:noProof/>
          <w:sz w:val="22"/>
          <w:szCs w:val="22"/>
          <w:lang w:eastAsia="en-US"/>
        </w:rPr>
      </w:pPr>
      <w:ins w:id="6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r>
          <w:rPr>
            <w:noProof/>
            <w:webHidden/>
          </w:rPr>
        </w:r>
      </w:ins>
      <w:r>
        <w:rPr>
          <w:noProof/>
          <w:webHidden/>
        </w:rPr>
        <w:fldChar w:fldCharType="separate"/>
      </w:r>
      <w:ins w:id="65" w:author="m.kalaitzaki" w:date="2019-05-16T10:06:00Z">
        <w:r>
          <w:rPr>
            <w:noProof/>
            <w:webHidden/>
          </w:rPr>
          <w:t>29</w:t>
        </w:r>
        <w:r>
          <w:rPr>
            <w:noProof/>
            <w:webHidden/>
          </w:rPr>
          <w:fldChar w:fldCharType="end"/>
        </w:r>
        <w:r w:rsidRPr="00F87F46">
          <w:rPr>
            <w:rStyle w:val="Hyperlink"/>
            <w:noProof/>
          </w:rPr>
          <w:fldChar w:fldCharType="end"/>
        </w:r>
      </w:ins>
    </w:p>
    <w:p w14:paraId="0943D60F" w14:textId="77777777" w:rsidR="00EA1A11" w:rsidRDefault="00EA1A11">
      <w:pPr>
        <w:pStyle w:val="TOC3"/>
        <w:rPr>
          <w:ins w:id="66" w:author="m.kalaitzaki" w:date="2019-05-16T10:06:00Z"/>
          <w:rFonts w:asciiTheme="minorHAnsi" w:eastAsiaTheme="minorEastAsia" w:hAnsiTheme="minorHAnsi" w:cstheme="minorBidi"/>
          <w:noProof/>
          <w:sz w:val="22"/>
          <w:szCs w:val="22"/>
          <w:lang w:eastAsia="en-US"/>
        </w:rPr>
      </w:pPr>
      <w:ins w:id="6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r>
          <w:rPr>
            <w:noProof/>
            <w:webHidden/>
          </w:rPr>
        </w:r>
      </w:ins>
      <w:r>
        <w:rPr>
          <w:noProof/>
          <w:webHidden/>
        </w:rPr>
        <w:fldChar w:fldCharType="separate"/>
      </w:r>
      <w:ins w:id="68" w:author="m.kalaitzaki" w:date="2019-05-16T10:06:00Z">
        <w:r>
          <w:rPr>
            <w:noProof/>
            <w:webHidden/>
          </w:rPr>
          <w:t>29</w:t>
        </w:r>
        <w:r>
          <w:rPr>
            <w:noProof/>
            <w:webHidden/>
          </w:rPr>
          <w:fldChar w:fldCharType="end"/>
        </w:r>
        <w:r w:rsidRPr="00F87F46">
          <w:rPr>
            <w:rStyle w:val="Hyperlink"/>
            <w:noProof/>
          </w:rPr>
          <w:fldChar w:fldCharType="end"/>
        </w:r>
      </w:ins>
    </w:p>
    <w:p w14:paraId="0A77C3A0" w14:textId="77777777" w:rsidR="00EA1A11" w:rsidRDefault="00EA1A11">
      <w:pPr>
        <w:pStyle w:val="TOC2"/>
        <w:tabs>
          <w:tab w:val="left" w:pos="660"/>
          <w:tab w:val="right" w:leader="dot" w:pos="9060"/>
        </w:tabs>
        <w:rPr>
          <w:ins w:id="69" w:author="m.kalaitzaki" w:date="2019-05-16T10:06:00Z"/>
          <w:rFonts w:asciiTheme="minorHAnsi" w:eastAsiaTheme="minorEastAsia" w:hAnsiTheme="minorHAnsi" w:cstheme="minorBidi"/>
          <w:b w:val="0"/>
          <w:bCs w:val="0"/>
          <w:noProof/>
          <w:sz w:val="22"/>
          <w:szCs w:val="22"/>
          <w:lang w:eastAsia="en-US"/>
        </w:rPr>
      </w:pPr>
      <w:ins w:id="7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r>
          <w:rPr>
            <w:noProof/>
            <w:webHidden/>
          </w:rPr>
        </w:r>
      </w:ins>
      <w:r>
        <w:rPr>
          <w:noProof/>
          <w:webHidden/>
        </w:rPr>
        <w:fldChar w:fldCharType="separate"/>
      </w:r>
      <w:ins w:id="71" w:author="m.kalaitzaki" w:date="2019-05-16T10:06:00Z">
        <w:r>
          <w:rPr>
            <w:noProof/>
            <w:webHidden/>
          </w:rPr>
          <w:t>30</w:t>
        </w:r>
        <w:r>
          <w:rPr>
            <w:noProof/>
            <w:webHidden/>
          </w:rPr>
          <w:fldChar w:fldCharType="end"/>
        </w:r>
        <w:r w:rsidRPr="00F87F46">
          <w:rPr>
            <w:rStyle w:val="Hyperlink"/>
            <w:noProof/>
          </w:rPr>
          <w:fldChar w:fldCharType="end"/>
        </w:r>
      </w:ins>
    </w:p>
    <w:p w14:paraId="2F987581" w14:textId="77777777" w:rsidR="00EA1A11" w:rsidRDefault="00EA1A11">
      <w:pPr>
        <w:pStyle w:val="TOC3"/>
        <w:rPr>
          <w:ins w:id="72" w:author="m.kalaitzaki" w:date="2019-05-16T10:06:00Z"/>
          <w:rFonts w:asciiTheme="minorHAnsi" w:eastAsiaTheme="minorEastAsia" w:hAnsiTheme="minorHAnsi" w:cstheme="minorBidi"/>
          <w:noProof/>
          <w:sz w:val="22"/>
          <w:szCs w:val="22"/>
          <w:lang w:eastAsia="en-US"/>
        </w:rPr>
      </w:pPr>
      <w:ins w:id="7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r>
          <w:rPr>
            <w:noProof/>
            <w:webHidden/>
          </w:rPr>
        </w:r>
      </w:ins>
      <w:r>
        <w:rPr>
          <w:noProof/>
          <w:webHidden/>
        </w:rPr>
        <w:fldChar w:fldCharType="separate"/>
      </w:r>
      <w:ins w:id="74" w:author="m.kalaitzaki" w:date="2019-05-16T10:06:00Z">
        <w:r>
          <w:rPr>
            <w:noProof/>
            <w:webHidden/>
          </w:rPr>
          <w:t>30</w:t>
        </w:r>
        <w:r>
          <w:rPr>
            <w:noProof/>
            <w:webHidden/>
          </w:rPr>
          <w:fldChar w:fldCharType="end"/>
        </w:r>
        <w:r w:rsidRPr="00F87F46">
          <w:rPr>
            <w:rStyle w:val="Hyperlink"/>
            <w:noProof/>
          </w:rPr>
          <w:fldChar w:fldCharType="end"/>
        </w:r>
      </w:ins>
    </w:p>
    <w:p w14:paraId="06E0A3AE" w14:textId="77777777" w:rsidR="00EA1A11" w:rsidRDefault="00EA1A11">
      <w:pPr>
        <w:pStyle w:val="TOC3"/>
        <w:rPr>
          <w:ins w:id="75" w:author="m.kalaitzaki" w:date="2019-05-16T10:06:00Z"/>
          <w:rFonts w:asciiTheme="minorHAnsi" w:eastAsiaTheme="minorEastAsia" w:hAnsiTheme="minorHAnsi" w:cstheme="minorBidi"/>
          <w:noProof/>
          <w:sz w:val="22"/>
          <w:szCs w:val="22"/>
          <w:lang w:eastAsia="en-US"/>
        </w:rPr>
      </w:pPr>
      <w:ins w:id="7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r>
          <w:rPr>
            <w:noProof/>
            <w:webHidden/>
          </w:rPr>
        </w:r>
      </w:ins>
      <w:r>
        <w:rPr>
          <w:noProof/>
          <w:webHidden/>
        </w:rPr>
        <w:fldChar w:fldCharType="separate"/>
      </w:r>
      <w:ins w:id="77" w:author="m.kalaitzaki" w:date="2019-05-16T10:06:00Z">
        <w:r>
          <w:rPr>
            <w:noProof/>
            <w:webHidden/>
          </w:rPr>
          <w:t>32</w:t>
        </w:r>
        <w:r>
          <w:rPr>
            <w:noProof/>
            <w:webHidden/>
          </w:rPr>
          <w:fldChar w:fldCharType="end"/>
        </w:r>
        <w:r w:rsidRPr="00F87F46">
          <w:rPr>
            <w:rStyle w:val="Hyperlink"/>
            <w:noProof/>
          </w:rPr>
          <w:fldChar w:fldCharType="end"/>
        </w:r>
      </w:ins>
    </w:p>
    <w:p w14:paraId="72F402D1" w14:textId="77777777" w:rsidR="00EA1A11" w:rsidRDefault="00EA1A11">
      <w:pPr>
        <w:pStyle w:val="TOC2"/>
        <w:tabs>
          <w:tab w:val="left" w:pos="660"/>
          <w:tab w:val="right" w:leader="dot" w:pos="9060"/>
        </w:tabs>
        <w:rPr>
          <w:ins w:id="78" w:author="m.kalaitzaki" w:date="2019-05-16T10:06:00Z"/>
          <w:rFonts w:asciiTheme="minorHAnsi" w:eastAsiaTheme="minorEastAsia" w:hAnsiTheme="minorHAnsi" w:cstheme="minorBidi"/>
          <w:b w:val="0"/>
          <w:bCs w:val="0"/>
          <w:noProof/>
          <w:sz w:val="22"/>
          <w:szCs w:val="22"/>
          <w:lang w:eastAsia="en-US"/>
        </w:rPr>
      </w:pPr>
      <w:ins w:id="7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r>
          <w:rPr>
            <w:noProof/>
            <w:webHidden/>
          </w:rPr>
        </w:r>
      </w:ins>
      <w:r>
        <w:rPr>
          <w:noProof/>
          <w:webHidden/>
        </w:rPr>
        <w:fldChar w:fldCharType="separate"/>
      </w:r>
      <w:ins w:id="80" w:author="m.kalaitzaki" w:date="2019-05-16T10:06:00Z">
        <w:r>
          <w:rPr>
            <w:noProof/>
            <w:webHidden/>
          </w:rPr>
          <w:t>34</w:t>
        </w:r>
        <w:r>
          <w:rPr>
            <w:noProof/>
            <w:webHidden/>
          </w:rPr>
          <w:fldChar w:fldCharType="end"/>
        </w:r>
        <w:r w:rsidRPr="00F87F46">
          <w:rPr>
            <w:rStyle w:val="Hyperlink"/>
            <w:noProof/>
          </w:rPr>
          <w:fldChar w:fldCharType="end"/>
        </w:r>
      </w:ins>
    </w:p>
    <w:p w14:paraId="161D01C1" w14:textId="77777777" w:rsidR="00EA1A11" w:rsidRDefault="00EA1A11">
      <w:pPr>
        <w:pStyle w:val="TOC3"/>
        <w:rPr>
          <w:ins w:id="81" w:author="m.kalaitzaki" w:date="2019-05-16T10:06:00Z"/>
          <w:rFonts w:asciiTheme="minorHAnsi" w:eastAsiaTheme="minorEastAsia" w:hAnsiTheme="minorHAnsi" w:cstheme="minorBidi"/>
          <w:noProof/>
          <w:sz w:val="22"/>
          <w:szCs w:val="22"/>
          <w:lang w:eastAsia="en-US"/>
        </w:rPr>
      </w:pPr>
      <w:ins w:id="8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r>
          <w:rPr>
            <w:noProof/>
            <w:webHidden/>
          </w:rPr>
        </w:r>
      </w:ins>
      <w:r>
        <w:rPr>
          <w:noProof/>
          <w:webHidden/>
        </w:rPr>
        <w:fldChar w:fldCharType="separate"/>
      </w:r>
      <w:ins w:id="83" w:author="m.kalaitzaki" w:date="2019-05-16T10:06:00Z">
        <w:r>
          <w:rPr>
            <w:noProof/>
            <w:webHidden/>
          </w:rPr>
          <w:t>35</w:t>
        </w:r>
        <w:r>
          <w:rPr>
            <w:noProof/>
            <w:webHidden/>
          </w:rPr>
          <w:fldChar w:fldCharType="end"/>
        </w:r>
        <w:r w:rsidRPr="00F87F46">
          <w:rPr>
            <w:rStyle w:val="Hyperlink"/>
            <w:noProof/>
          </w:rPr>
          <w:fldChar w:fldCharType="end"/>
        </w:r>
      </w:ins>
    </w:p>
    <w:p w14:paraId="71D901AE" w14:textId="77777777" w:rsidR="00EA1A11" w:rsidRDefault="00EA1A11">
      <w:pPr>
        <w:pStyle w:val="TOC4"/>
        <w:tabs>
          <w:tab w:val="left" w:pos="1320"/>
          <w:tab w:val="right" w:leader="dot" w:pos="9060"/>
        </w:tabs>
        <w:rPr>
          <w:ins w:id="84" w:author="m.kalaitzaki" w:date="2019-05-16T10:06:00Z"/>
          <w:rFonts w:asciiTheme="minorHAnsi" w:eastAsiaTheme="minorEastAsia" w:hAnsiTheme="minorHAnsi" w:cstheme="minorBidi"/>
          <w:noProof/>
          <w:sz w:val="22"/>
          <w:szCs w:val="22"/>
          <w:lang w:eastAsia="en-US"/>
        </w:rPr>
      </w:pPr>
      <w:ins w:id="8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r>
          <w:rPr>
            <w:noProof/>
            <w:webHidden/>
          </w:rPr>
        </w:r>
      </w:ins>
      <w:r>
        <w:rPr>
          <w:noProof/>
          <w:webHidden/>
        </w:rPr>
        <w:fldChar w:fldCharType="separate"/>
      </w:r>
      <w:ins w:id="86" w:author="m.kalaitzaki" w:date="2019-05-16T10:06:00Z">
        <w:r>
          <w:rPr>
            <w:noProof/>
            <w:webHidden/>
          </w:rPr>
          <w:t>35</w:t>
        </w:r>
        <w:r>
          <w:rPr>
            <w:noProof/>
            <w:webHidden/>
          </w:rPr>
          <w:fldChar w:fldCharType="end"/>
        </w:r>
        <w:r w:rsidRPr="00F87F46">
          <w:rPr>
            <w:rStyle w:val="Hyperlink"/>
            <w:noProof/>
          </w:rPr>
          <w:fldChar w:fldCharType="end"/>
        </w:r>
      </w:ins>
    </w:p>
    <w:p w14:paraId="2D2275BC" w14:textId="77777777" w:rsidR="00EA1A11" w:rsidRDefault="00EA1A11">
      <w:pPr>
        <w:pStyle w:val="TOC4"/>
        <w:tabs>
          <w:tab w:val="left" w:pos="1320"/>
          <w:tab w:val="right" w:leader="dot" w:pos="9060"/>
        </w:tabs>
        <w:rPr>
          <w:ins w:id="87" w:author="m.kalaitzaki" w:date="2019-05-16T10:06:00Z"/>
          <w:rFonts w:asciiTheme="minorHAnsi" w:eastAsiaTheme="minorEastAsia" w:hAnsiTheme="minorHAnsi" w:cstheme="minorBidi"/>
          <w:noProof/>
          <w:sz w:val="22"/>
          <w:szCs w:val="22"/>
          <w:lang w:eastAsia="en-US"/>
        </w:rPr>
      </w:pPr>
      <w:ins w:id="8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r>
          <w:rPr>
            <w:noProof/>
            <w:webHidden/>
          </w:rPr>
        </w:r>
      </w:ins>
      <w:r>
        <w:rPr>
          <w:noProof/>
          <w:webHidden/>
        </w:rPr>
        <w:fldChar w:fldCharType="separate"/>
      </w:r>
      <w:ins w:id="89" w:author="m.kalaitzaki" w:date="2019-05-16T10:06:00Z">
        <w:r>
          <w:rPr>
            <w:noProof/>
            <w:webHidden/>
          </w:rPr>
          <w:t>36</w:t>
        </w:r>
        <w:r>
          <w:rPr>
            <w:noProof/>
            <w:webHidden/>
          </w:rPr>
          <w:fldChar w:fldCharType="end"/>
        </w:r>
        <w:r w:rsidRPr="00F87F46">
          <w:rPr>
            <w:rStyle w:val="Hyperlink"/>
            <w:noProof/>
          </w:rPr>
          <w:fldChar w:fldCharType="end"/>
        </w:r>
      </w:ins>
    </w:p>
    <w:p w14:paraId="1E0B7B26" w14:textId="77777777" w:rsidR="00EA1A11" w:rsidRDefault="00EA1A11">
      <w:pPr>
        <w:pStyle w:val="TOC3"/>
        <w:rPr>
          <w:ins w:id="90" w:author="m.kalaitzaki" w:date="2019-05-16T10:06:00Z"/>
          <w:rFonts w:asciiTheme="minorHAnsi" w:eastAsiaTheme="minorEastAsia" w:hAnsiTheme="minorHAnsi" w:cstheme="minorBidi"/>
          <w:noProof/>
          <w:sz w:val="22"/>
          <w:szCs w:val="22"/>
          <w:lang w:eastAsia="en-US"/>
        </w:rPr>
      </w:pPr>
      <w:ins w:id="9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r>
          <w:rPr>
            <w:noProof/>
            <w:webHidden/>
          </w:rPr>
        </w:r>
      </w:ins>
      <w:r>
        <w:rPr>
          <w:noProof/>
          <w:webHidden/>
        </w:rPr>
        <w:fldChar w:fldCharType="separate"/>
      </w:r>
      <w:ins w:id="92" w:author="m.kalaitzaki" w:date="2019-05-16T10:06:00Z">
        <w:r>
          <w:rPr>
            <w:noProof/>
            <w:webHidden/>
          </w:rPr>
          <w:t>37</w:t>
        </w:r>
        <w:r>
          <w:rPr>
            <w:noProof/>
            <w:webHidden/>
          </w:rPr>
          <w:fldChar w:fldCharType="end"/>
        </w:r>
        <w:r w:rsidRPr="00F87F46">
          <w:rPr>
            <w:rStyle w:val="Hyperlink"/>
            <w:noProof/>
          </w:rPr>
          <w:fldChar w:fldCharType="end"/>
        </w:r>
      </w:ins>
    </w:p>
    <w:p w14:paraId="39803014" w14:textId="77777777" w:rsidR="00EA1A11" w:rsidRDefault="00EA1A11">
      <w:pPr>
        <w:pStyle w:val="TOC4"/>
        <w:tabs>
          <w:tab w:val="left" w:pos="1320"/>
          <w:tab w:val="right" w:leader="dot" w:pos="9060"/>
        </w:tabs>
        <w:rPr>
          <w:ins w:id="93" w:author="m.kalaitzaki" w:date="2019-05-16T10:06:00Z"/>
          <w:rFonts w:asciiTheme="minorHAnsi" w:eastAsiaTheme="minorEastAsia" w:hAnsiTheme="minorHAnsi" w:cstheme="minorBidi"/>
          <w:noProof/>
          <w:sz w:val="22"/>
          <w:szCs w:val="22"/>
          <w:lang w:eastAsia="en-US"/>
        </w:rPr>
      </w:pPr>
      <w:ins w:id="9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r>
          <w:rPr>
            <w:noProof/>
            <w:webHidden/>
          </w:rPr>
        </w:r>
      </w:ins>
      <w:r>
        <w:rPr>
          <w:noProof/>
          <w:webHidden/>
        </w:rPr>
        <w:fldChar w:fldCharType="separate"/>
      </w:r>
      <w:ins w:id="95" w:author="m.kalaitzaki" w:date="2019-05-16T10:06:00Z">
        <w:r>
          <w:rPr>
            <w:noProof/>
            <w:webHidden/>
          </w:rPr>
          <w:t>37</w:t>
        </w:r>
        <w:r>
          <w:rPr>
            <w:noProof/>
            <w:webHidden/>
          </w:rPr>
          <w:fldChar w:fldCharType="end"/>
        </w:r>
        <w:r w:rsidRPr="00F87F46">
          <w:rPr>
            <w:rStyle w:val="Hyperlink"/>
            <w:noProof/>
          </w:rPr>
          <w:fldChar w:fldCharType="end"/>
        </w:r>
      </w:ins>
    </w:p>
    <w:p w14:paraId="05C14FDA" w14:textId="77777777" w:rsidR="00EA1A11" w:rsidRDefault="00EA1A11">
      <w:pPr>
        <w:pStyle w:val="TOC4"/>
        <w:tabs>
          <w:tab w:val="left" w:pos="1320"/>
          <w:tab w:val="right" w:leader="dot" w:pos="9060"/>
        </w:tabs>
        <w:rPr>
          <w:ins w:id="96" w:author="m.kalaitzaki" w:date="2019-05-16T10:06:00Z"/>
          <w:rFonts w:asciiTheme="minorHAnsi" w:eastAsiaTheme="minorEastAsia" w:hAnsiTheme="minorHAnsi" w:cstheme="minorBidi"/>
          <w:noProof/>
          <w:sz w:val="22"/>
          <w:szCs w:val="22"/>
          <w:lang w:eastAsia="en-US"/>
        </w:rPr>
      </w:pPr>
      <w:ins w:id="9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r>
          <w:rPr>
            <w:noProof/>
            <w:webHidden/>
          </w:rPr>
        </w:r>
      </w:ins>
      <w:r>
        <w:rPr>
          <w:noProof/>
          <w:webHidden/>
        </w:rPr>
        <w:fldChar w:fldCharType="separate"/>
      </w:r>
      <w:ins w:id="98" w:author="m.kalaitzaki" w:date="2019-05-16T10:06:00Z">
        <w:r>
          <w:rPr>
            <w:noProof/>
            <w:webHidden/>
          </w:rPr>
          <w:t>37</w:t>
        </w:r>
        <w:r>
          <w:rPr>
            <w:noProof/>
            <w:webHidden/>
          </w:rPr>
          <w:fldChar w:fldCharType="end"/>
        </w:r>
        <w:r w:rsidRPr="00F87F46">
          <w:rPr>
            <w:rStyle w:val="Hyperlink"/>
            <w:noProof/>
          </w:rPr>
          <w:fldChar w:fldCharType="end"/>
        </w:r>
      </w:ins>
    </w:p>
    <w:p w14:paraId="642116D7" w14:textId="77777777" w:rsidR="00EA1A11" w:rsidRDefault="00EA1A11">
      <w:pPr>
        <w:pStyle w:val="TOC4"/>
        <w:tabs>
          <w:tab w:val="left" w:pos="1320"/>
          <w:tab w:val="right" w:leader="dot" w:pos="9060"/>
        </w:tabs>
        <w:rPr>
          <w:ins w:id="99" w:author="m.kalaitzaki" w:date="2019-05-16T10:06:00Z"/>
          <w:rFonts w:asciiTheme="minorHAnsi" w:eastAsiaTheme="minorEastAsia" w:hAnsiTheme="minorHAnsi" w:cstheme="minorBidi"/>
          <w:noProof/>
          <w:sz w:val="22"/>
          <w:szCs w:val="22"/>
          <w:lang w:eastAsia="en-US"/>
        </w:rPr>
      </w:pPr>
      <w:ins w:id="100"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"_Toc8893626"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r>
          <w:rPr>
            <w:noProof/>
            <w:webHidden/>
          </w:rPr>
        </w:r>
      </w:ins>
      <w:r>
        <w:rPr>
          <w:noProof/>
          <w:webHidden/>
        </w:rPr>
        <w:fldChar w:fldCharType="separate"/>
      </w:r>
      <w:ins w:id="101" w:author="m.kalaitzaki" w:date="2019-05-16T10:06:00Z">
        <w:r>
          <w:rPr>
            <w:noProof/>
            <w:webHidden/>
          </w:rPr>
          <w:t>38</w:t>
        </w:r>
        <w:r>
          <w:rPr>
            <w:noProof/>
            <w:webHidden/>
          </w:rPr>
          <w:fldChar w:fldCharType="end"/>
        </w:r>
        <w:r w:rsidRPr="00F87F46">
          <w:rPr>
            <w:rStyle w:val="Hyperlink"/>
            <w:noProof/>
          </w:rPr>
          <w:fldChar w:fldCharType="end"/>
        </w:r>
      </w:ins>
    </w:p>
    <w:p w14:paraId="64761C3B" w14:textId="77777777" w:rsidR="00EA1A11" w:rsidRDefault="00EA1A11">
      <w:pPr>
        <w:pStyle w:val="TOC4"/>
        <w:tabs>
          <w:tab w:val="left" w:pos="1320"/>
          <w:tab w:val="right" w:leader="dot" w:pos="9060"/>
        </w:tabs>
        <w:rPr>
          <w:ins w:id="102" w:author="m.kalaitzaki" w:date="2019-05-16T10:06:00Z"/>
          <w:rFonts w:asciiTheme="minorHAnsi" w:eastAsiaTheme="minorEastAsia" w:hAnsiTheme="minorHAnsi" w:cstheme="minorBidi"/>
          <w:noProof/>
          <w:sz w:val="22"/>
          <w:szCs w:val="22"/>
          <w:lang w:eastAsia="en-US"/>
        </w:rPr>
      </w:pPr>
      <w:ins w:id="10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r>
          <w:rPr>
            <w:noProof/>
            <w:webHidden/>
          </w:rPr>
        </w:r>
      </w:ins>
      <w:r>
        <w:rPr>
          <w:noProof/>
          <w:webHidden/>
        </w:rPr>
        <w:fldChar w:fldCharType="separate"/>
      </w:r>
      <w:ins w:id="104" w:author="m.kalaitzaki" w:date="2019-05-16T10:06:00Z">
        <w:r>
          <w:rPr>
            <w:noProof/>
            <w:webHidden/>
          </w:rPr>
          <w:t>38</w:t>
        </w:r>
        <w:r>
          <w:rPr>
            <w:noProof/>
            <w:webHidden/>
          </w:rPr>
          <w:fldChar w:fldCharType="end"/>
        </w:r>
        <w:r w:rsidRPr="00F87F46">
          <w:rPr>
            <w:rStyle w:val="Hyperlink"/>
            <w:noProof/>
          </w:rPr>
          <w:fldChar w:fldCharType="end"/>
        </w:r>
      </w:ins>
    </w:p>
    <w:p w14:paraId="2225F361" w14:textId="77777777" w:rsidR="00EA1A11" w:rsidRDefault="00EA1A11">
      <w:pPr>
        <w:pStyle w:val="TOC4"/>
        <w:tabs>
          <w:tab w:val="left" w:pos="1320"/>
          <w:tab w:val="right" w:leader="dot" w:pos="9060"/>
        </w:tabs>
        <w:rPr>
          <w:ins w:id="105" w:author="m.kalaitzaki" w:date="2019-05-16T10:06:00Z"/>
          <w:rFonts w:asciiTheme="minorHAnsi" w:eastAsiaTheme="minorEastAsia" w:hAnsiTheme="minorHAnsi" w:cstheme="minorBidi"/>
          <w:noProof/>
          <w:sz w:val="22"/>
          <w:szCs w:val="22"/>
          <w:lang w:eastAsia="en-US"/>
        </w:rPr>
      </w:pPr>
      <w:ins w:id="10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r>
          <w:rPr>
            <w:noProof/>
            <w:webHidden/>
          </w:rPr>
        </w:r>
      </w:ins>
      <w:r>
        <w:rPr>
          <w:noProof/>
          <w:webHidden/>
        </w:rPr>
        <w:fldChar w:fldCharType="separate"/>
      </w:r>
      <w:ins w:id="107" w:author="m.kalaitzaki" w:date="2019-05-16T10:06:00Z">
        <w:r>
          <w:rPr>
            <w:noProof/>
            <w:webHidden/>
          </w:rPr>
          <w:t>38</w:t>
        </w:r>
        <w:r>
          <w:rPr>
            <w:noProof/>
            <w:webHidden/>
          </w:rPr>
          <w:fldChar w:fldCharType="end"/>
        </w:r>
        <w:r w:rsidRPr="00F87F46">
          <w:rPr>
            <w:rStyle w:val="Hyperlink"/>
            <w:noProof/>
          </w:rPr>
          <w:fldChar w:fldCharType="end"/>
        </w:r>
      </w:ins>
    </w:p>
    <w:p w14:paraId="24F691F4" w14:textId="77777777" w:rsidR="00EA1A11" w:rsidRDefault="00EA1A11">
      <w:pPr>
        <w:pStyle w:val="TOC3"/>
        <w:rPr>
          <w:ins w:id="108" w:author="m.kalaitzaki" w:date="2019-05-16T10:06:00Z"/>
          <w:rFonts w:asciiTheme="minorHAnsi" w:eastAsiaTheme="minorEastAsia" w:hAnsiTheme="minorHAnsi" w:cstheme="minorBidi"/>
          <w:noProof/>
          <w:sz w:val="22"/>
          <w:szCs w:val="22"/>
          <w:lang w:eastAsia="en-US"/>
        </w:rPr>
      </w:pPr>
      <w:ins w:id="10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r>
          <w:rPr>
            <w:noProof/>
            <w:webHidden/>
          </w:rPr>
        </w:r>
      </w:ins>
      <w:r>
        <w:rPr>
          <w:noProof/>
          <w:webHidden/>
        </w:rPr>
        <w:fldChar w:fldCharType="separate"/>
      </w:r>
      <w:ins w:id="110" w:author="m.kalaitzaki" w:date="2019-05-16T10:06:00Z">
        <w:r>
          <w:rPr>
            <w:noProof/>
            <w:webHidden/>
          </w:rPr>
          <w:t>39</w:t>
        </w:r>
        <w:r>
          <w:rPr>
            <w:noProof/>
            <w:webHidden/>
          </w:rPr>
          <w:fldChar w:fldCharType="end"/>
        </w:r>
        <w:r w:rsidRPr="00F87F46">
          <w:rPr>
            <w:rStyle w:val="Hyperlink"/>
            <w:noProof/>
          </w:rPr>
          <w:fldChar w:fldCharType="end"/>
        </w:r>
      </w:ins>
    </w:p>
    <w:p w14:paraId="2249FC95" w14:textId="77777777" w:rsidR="00EA1A11" w:rsidRDefault="00EA1A11">
      <w:pPr>
        <w:pStyle w:val="TOC2"/>
        <w:tabs>
          <w:tab w:val="left" w:pos="660"/>
          <w:tab w:val="right" w:leader="dot" w:pos="9060"/>
        </w:tabs>
        <w:rPr>
          <w:ins w:id="111" w:author="m.kalaitzaki" w:date="2019-05-16T10:06:00Z"/>
          <w:rFonts w:asciiTheme="minorHAnsi" w:eastAsiaTheme="minorEastAsia" w:hAnsiTheme="minorHAnsi" w:cstheme="minorBidi"/>
          <w:b w:val="0"/>
          <w:bCs w:val="0"/>
          <w:noProof/>
          <w:sz w:val="22"/>
          <w:szCs w:val="22"/>
          <w:lang w:eastAsia="en-US"/>
        </w:rPr>
      </w:pPr>
      <w:ins w:id="1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r>
          <w:rPr>
            <w:noProof/>
            <w:webHidden/>
          </w:rPr>
        </w:r>
      </w:ins>
      <w:r>
        <w:rPr>
          <w:noProof/>
          <w:webHidden/>
        </w:rPr>
        <w:fldChar w:fldCharType="separate"/>
      </w:r>
      <w:ins w:id="113" w:author="m.kalaitzaki" w:date="2019-05-16T10:06:00Z">
        <w:r>
          <w:rPr>
            <w:noProof/>
            <w:webHidden/>
          </w:rPr>
          <w:t>40</w:t>
        </w:r>
        <w:r>
          <w:rPr>
            <w:noProof/>
            <w:webHidden/>
          </w:rPr>
          <w:fldChar w:fldCharType="end"/>
        </w:r>
        <w:r w:rsidRPr="00F87F46">
          <w:rPr>
            <w:rStyle w:val="Hyperlink"/>
            <w:noProof/>
          </w:rPr>
          <w:fldChar w:fldCharType="end"/>
        </w:r>
      </w:ins>
    </w:p>
    <w:p w14:paraId="0B6BA9C9" w14:textId="77777777" w:rsidR="00EA1A11" w:rsidRDefault="00EA1A11">
      <w:pPr>
        <w:pStyle w:val="TOC2"/>
        <w:tabs>
          <w:tab w:val="left" w:pos="660"/>
          <w:tab w:val="right" w:leader="dot" w:pos="9060"/>
        </w:tabs>
        <w:rPr>
          <w:ins w:id="114" w:author="m.kalaitzaki" w:date="2019-05-16T10:06:00Z"/>
          <w:rFonts w:asciiTheme="minorHAnsi" w:eastAsiaTheme="minorEastAsia" w:hAnsiTheme="minorHAnsi" w:cstheme="minorBidi"/>
          <w:b w:val="0"/>
          <w:bCs w:val="0"/>
          <w:noProof/>
          <w:sz w:val="22"/>
          <w:szCs w:val="22"/>
          <w:lang w:eastAsia="en-US"/>
        </w:rPr>
      </w:pPr>
      <w:ins w:id="1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r>
          <w:rPr>
            <w:noProof/>
            <w:webHidden/>
          </w:rPr>
        </w:r>
      </w:ins>
      <w:r>
        <w:rPr>
          <w:noProof/>
          <w:webHidden/>
        </w:rPr>
        <w:fldChar w:fldCharType="separate"/>
      </w:r>
      <w:ins w:id="116" w:author="m.kalaitzaki" w:date="2019-05-16T10:06:00Z">
        <w:r>
          <w:rPr>
            <w:noProof/>
            <w:webHidden/>
          </w:rPr>
          <w:t>41</w:t>
        </w:r>
        <w:r>
          <w:rPr>
            <w:noProof/>
            <w:webHidden/>
          </w:rPr>
          <w:fldChar w:fldCharType="end"/>
        </w:r>
        <w:r w:rsidRPr="00F87F46">
          <w:rPr>
            <w:rStyle w:val="Hyperlink"/>
            <w:noProof/>
          </w:rPr>
          <w:fldChar w:fldCharType="end"/>
        </w:r>
      </w:ins>
    </w:p>
    <w:p w14:paraId="3C5D4CB3" w14:textId="77777777" w:rsidR="00EA1A11" w:rsidRDefault="00EA1A11">
      <w:pPr>
        <w:pStyle w:val="TOC1"/>
        <w:tabs>
          <w:tab w:val="left" w:pos="440"/>
          <w:tab w:val="right" w:leader="dot" w:pos="9060"/>
        </w:tabs>
        <w:rPr>
          <w:ins w:id="117" w:author="m.kalaitzaki" w:date="2019-05-16T10:06:00Z"/>
          <w:rFonts w:asciiTheme="minorHAnsi" w:eastAsiaTheme="minorEastAsia" w:hAnsiTheme="minorHAnsi" w:cstheme="minorBidi"/>
          <w:b w:val="0"/>
          <w:bCs w:val="0"/>
          <w:caps w:val="0"/>
          <w:noProof/>
          <w:sz w:val="22"/>
          <w:szCs w:val="22"/>
          <w:lang w:eastAsia="en-US"/>
        </w:rPr>
      </w:pPr>
      <w:ins w:id="1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r>
          <w:rPr>
            <w:noProof/>
            <w:webHidden/>
          </w:rPr>
        </w:r>
      </w:ins>
      <w:r>
        <w:rPr>
          <w:noProof/>
          <w:webHidden/>
        </w:rPr>
        <w:fldChar w:fldCharType="separate"/>
      </w:r>
      <w:ins w:id="119" w:author="m.kalaitzaki" w:date="2019-05-16T10:06:00Z">
        <w:r>
          <w:rPr>
            <w:noProof/>
            <w:webHidden/>
          </w:rPr>
          <w:t>42</w:t>
        </w:r>
        <w:r>
          <w:rPr>
            <w:noProof/>
            <w:webHidden/>
          </w:rPr>
          <w:fldChar w:fldCharType="end"/>
        </w:r>
        <w:r w:rsidRPr="00F87F46">
          <w:rPr>
            <w:rStyle w:val="Hyperlink"/>
            <w:noProof/>
          </w:rPr>
          <w:fldChar w:fldCharType="end"/>
        </w:r>
      </w:ins>
    </w:p>
    <w:p w14:paraId="62545035" w14:textId="77777777" w:rsidR="00EA1A11" w:rsidRDefault="00EA1A11">
      <w:pPr>
        <w:pStyle w:val="TOC2"/>
        <w:tabs>
          <w:tab w:val="left" w:pos="660"/>
          <w:tab w:val="right" w:leader="dot" w:pos="9060"/>
        </w:tabs>
        <w:rPr>
          <w:ins w:id="120" w:author="m.kalaitzaki" w:date="2019-05-16T10:06:00Z"/>
          <w:rFonts w:asciiTheme="minorHAnsi" w:eastAsiaTheme="minorEastAsia" w:hAnsiTheme="minorHAnsi" w:cstheme="minorBidi"/>
          <w:b w:val="0"/>
          <w:bCs w:val="0"/>
          <w:noProof/>
          <w:sz w:val="22"/>
          <w:szCs w:val="22"/>
          <w:lang w:eastAsia="en-US"/>
        </w:rPr>
      </w:pPr>
      <w:ins w:id="1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r>
          <w:rPr>
            <w:noProof/>
            <w:webHidden/>
          </w:rPr>
        </w:r>
      </w:ins>
      <w:r>
        <w:rPr>
          <w:noProof/>
          <w:webHidden/>
        </w:rPr>
        <w:fldChar w:fldCharType="separate"/>
      </w:r>
      <w:ins w:id="122" w:author="m.kalaitzaki" w:date="2019-05-16T10:06:00Z">
        <w:r>
          <w:rPr>
            <w:noProof/>
            <w:webHidden/>
          </w:rPr>
          <w:t>42</w:t>
        </w:r>
        <w:r>
          <w:rPr>
            <w:noProof/>
            <w:webHidden/>
          </w:rPr>
          <w:fldChar w:fldCharType="end"/>
        </w:r>
        <w:r w:rsidRPr="00F87F46">
          <w:rPr>
            <w:rStyle w:val="Hyperlink"/>
            <w:noProof/>
          </w:rPr>
          <w:fldChar w:fldCharType="end"/>
        </w:r>
      </w:ins>
    </w:p>
    <w:p w14:paraId="5795F1A5" w14:textId="77777777" w:rsidR="00EA1A11" w:rsidRDefault="00EA1A11">
      <w:pPr>
        <w:pStyle w:val="TOC2"/>
        <w:tabs>
          <w:tab w:val="left" w:pos="660"/>
          <w:tab w:val="right" w:leader="dot" w:pos="9060"/>
        </w:tabs>
        <w:rPr>
          <w:ins w:id="123" w:author="m.kalaitzaki" w:date="2019-05-16T10:06:00Z"/>
          <w:rFonts w:asciiTheme="minorHAnsi" w:eastAsiaTheme="minorEastAsia" w:hAnsiTheme="minorHAnsi" w:cstheme="minorBidi"/>
          <w:b w:val="0"/>
          <w:bCs w:val="0"/>
          <w:noProof/>
          <w:sz w:val="22"/>
          <w:szCs w:val="22"/>
          <w:lang w:eastAsia="en-US"/>
        </w:rPr>
      </w:pPr>
      <w:ins w:id="1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r>
          <w:rPr>
            <w:noProof/>
            <w:webHidden/>
          </w:rPr>
        </w:r>
      </w:ins>
      <w:r>
        <w:rPr>
          <w:noProof/>
          <w:webHidden/>
        </w:rPr>
        <w:fldChar w:fldCharType="separate"/>
      </w:r>
      <w:ins w:id="125" w:author="m.kalaitzaki" w:date="2019-05-16T10:06:00Z">
        <w:r>
          <w:rPr>
            <w:noProof/>
            <w:webHidden/>
          </w:rPr>
          <w:t>42</w:t>
        </w:r>
        <w:r>
          <w:rPr>
            <w:noProof/>
            <w:webHidden/>
          </w:rPr>
          <w:fldChar w:fldCharType="end"/>
        </w:r>
        <w:r w:rsidRPr="00F87F46">
          <w:rPr>
            <w:rStyle w:val="Hyperlink"/>
            <w:noProof/>
          </w:rPr>
          <w:fldChar w:fldCharType="end"/>
        </w:r>
      </w:ins>
    </w:p>
    <w:p w14:paraId="2E643277" w14:textId="77777777" w:rsidR="00EA1A11" w:rsidRDefault="00EA1A11">
      <w:pPr>
        <w:pStyle w:val="TOC2"/>
        <w:tabs>
          <w:tab w:val="left" w:pos="660"/>
          <w:tab w:val="right" w:leader="dot" w:pos="9060"/>
        </w:tabs>
        <w:rPr>
          <w:ins w:id="126" w:author="m.kalaitzaki" w:date="2019-05-16T10:06:00Z"/>
          <w:rFonts w:asciiTheme="minorHAnsi" w:eastAsiaTheme="minorEastAsia" w:hAnsiTheme="minorHAnsi" w:cstheme="minorBidi"/>
          <w:b w:val="0"/>
          <w:bCs w:val="0"/>
          <w:noProof/>
          <w:sz w:val="22"/>
          <w:szCs w:val="22"/>
          <w:lang w:eastAsia="en-US"/>
        </w:rPr>
      </w:pPr>
      <w:ins w:id="1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r>
          <w:rPr>
            <w:noProof/>
            <w:webHidden/>
          </w:rPr>
        </w:r>
      </w:ins>
      <w:r>
        <w:rPr>
          <w:noProof/>
          <w:webHidden/>
        </w:rPr>
        <w:fldChar w:fldCharType="separate"/>
      </w:r>
      <w:ins w:id="128" w:author="m.kalaitzaki" w:date="2019-05-16T10:06:00Z">
        <w:r>
          <w:rPr>
            <w:noProof/>
            <w:webHidden/>
          </w:rPr>
          <w:t>42</w:t>
        </w:r>
        <w:r>
          <w:rPr>
            <w:noProof/>
            <w:webHidden/>
          </w:rPr>
          <w:fldChar w:fldCharType="end"/>
        </w:r>
        <w:r w:rsidRPr="00F87F46">
          <w:rPr>
            <w:rStyle w:val="Hyperlink"/>
            <w:noProof/>
          </w:rPr>
          <w:fldChar w:fldCharType="end"/>
        </w:r>
      </w:ins>
    </w:p>
    <w:p w14:paraId="54F0CBCE" w14:textId="77777777" w:rsidR="00EA1A11" w:rsidRDefault="00EA1A11">
      <w:pPr>
        <w:pStyle w:val="TOC2"/>
        <w:tabs>
          <w:tab w:val="left" w:pos="660"/>
          <w:tab w:val="right" w:leader="dot" w:pos="9060"/>
        </w:tabs>
        <w:rPr>
          <w:ins w:id="129" w:author="m.kalaitzaki" w:date="2019-05-16T10:06:00Z"/>
          <w:rFonts w:asciiTheme="minorHAnsi" w:eastAsiaTheme="minorEastAsia" w:hAnsiTheme="minorHAnsi" w:cstheme="minorBidi"/>
          <w:b w:val="0"/>
          <w:bCs w:val="0"/>
          <w:noProof/>
          <w:sz w:val="22"/>
          <w:szCs w:val="22"/>
          <w:lang w:eastAsia="en-US"/>
        </w:rPr>
      </w:pPr>
      <w:ins w:id="1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r>
          <w:rPr>
            <w:noProof/>
            <w:webHidden/>
          </w:rPr>
        </w:r>
      </w:ins>
      <w:r>
        <w:rPr>
          <w:noProof/>
          <w:webHidden/>
        </w:rPr>
        <w:fldChar w:fldCharType="separate"/>
      </w:r>
      <w:ins w:id="131" w:author="m.kalaitzaki" w:date="2019-05-16T10:06:00Z">
        <w:r>
          <w:rPr>
            <w:noProof/>
            <w:webHidden/>
          </w:rPr>
          <w:t>42</w:t>
        </w:r>
        <w:r>
          <w:rPr>
            <w:noProof/>
            <w:webHidden/>
          </w:rPr>
          <w:fldChar w:fldCharType="end"/>
        </w:r>
        <w:r w:rsidRPr="00F87F46">
          <w:rPr>
            <w:rStyle w:val="Hyperlink"/>
            <w:noProof/>
          </w:rPr>
          <w:fldChar w:fldCharType="end"/>
        </w:r>
      </w:ins>
    </w:p>
    <w:p w14:paraId="34C7901A" w14:textId="77777777" w:rsidR="00EA1A11" w:rsidRDefault="00EA1A11">
      <w:pPr>
        <w:pStyle w:val="TOC2"/>
        <w:tabs>
          <w:tab w:val="left" w:pos="660"/>
          <w:tab w:val="right" w:leader="dot" w:pos="9060"/>
        </w:tabs>
        <w:rPr>
          <w:ins w:id="132" w:author="m.kalaitzaki" w:date="2019-05-16T10:06:00Z"/>
          <w:rFonts w:asciiTheme="minorHAnsi" w:eastAsiaTheme="minorEastAsia" w:hAnsiTheme="minorHAnsi" w:cstheme="minorBidi"/>
          <w:b w:val="0"/>
          <w:bCs w:val="0"/>
          <w:noProof/>
          <w:sz w:val="22"/>
          <w:szCs w:val="22"/>
          <w:lang w:eastAsia="en-US"/>
        </w:rPr>
      </w:pPr>
      <w:ins w:id="1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r>
          <w:rPr>
            <w:noProof/>
            <w:webHidden/>
          </w:rPr>
        </w:r>
      </w:ins>
      <w:r>
        <w:rPr>
          <w:noProof/>
          <w:webHidden/>
        </w:rPr>
        <w:fldChar w:fldCharType="separate"/>
      </w:r>
      <w:ins w:id="134" w:author="m.kalaitzaki" w:date="2019-05-16T10:06:00Z">
        <w:r>
          <w:rPr>
            <w:noProof/>
            <w:webHidden/>
          </w:rPr>
          <w:t>43</w:t>
        </w:r>
        <w:r>
          <w:rPr>
            <w:noProof/>
            <w:webHidden/>
          </w:rPr>
          <w:fldChar w:fldCharType="end"/>
        </w:r>
        <w:r w:rsidRPr="00F87F46">
          <w:rPr>
            <w:rStyle w:val="Hyperlink"/>
            <w:noProof/>
          </w:rPr>
          <w:fldChar w:fldCharType="end"/>
        </w:r>
      </w:ins>
    </w:p>
    <w:p w14:paraId="66F00F5B" w14:textId="77777777" w:rsidR="00EA1A11" w:rsidRDefault="00EA1A11">
      <w:pPr>
        <w:pStyle w:val="TOC2"/>
        <w:tabs>
          <w:tab w:val="left" w:pos="660"/>
          <w:tab w:val="right" w:leader="dot" w:pos="9060"/>
        </w:tabs>
        <w:rPr>
          <w:ins w:id="135" w:author="m.kalaitzaki" w:date="2019-05-16T10:06:00Z"/>
          <w:rFonts w:asciiTheme="minorHAnsi" w:eastAsiaTheme="minorEastAsia" w:hAnsiTheme="minorHAnsi" w:cstheme="minorBidi"/>
          <w:b w:val="0"/>
          <w:bCs w:val="0"/>
          <w:noProof/>
          <w:sz w:val="22"/>
          <w:szCs w:val="22"/>
          <w:lang w:eastAsia="en-US"/>
        </w:rPr>
      </w:pPr>
      <w:ins w:id="1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r>
          <w:rPr>
            <w:noProof/>
            <w:webHidden/>
          </w:rPr>
        </w:r>
      </w:ins>
      <w:r>
        <w:rPr>
          <w:noProof/>
          <w:webHidden/>
        </w:rPr>
        <w:fldChar w:fldCharType="separate"/>
      </w:r>
      <w:ins w:id="137" w:author="m.kalaitzaki" w:date="2019-05-16T10:06:00Z">
        <w:r>
          <w:rPr>
            <w:noProof/>
            <w:webHidden/>
          </w:rPr>
          <w:t>48</w:t>
        </w:r>
        <w:r>
          <w:rPr>
            <w:noProof/>
            <w:webHidden/>
          </w:rPr>
          <w:fldChar w:fldCharType="end"/>
        </w:r>
        <w:r w:rsidRPr="00F87F46">
          <w:rPr>
            <w:rStyle w:val="Hyperlink"/>
            <w:noProof/>
          </w:rPr>
          <w:fldChar w:fldCharType="end"/>
        </w:r>
      </w:ins>
    </w:p>
    <w:p w14:paraId="228A1510" w14:textId="77777777" w:rsidR="00EA1A11" w:rsidRDefault="00EA1A11">
      <w:pPr>
        <w:pStyle w:val="TOC3"/>
        <w:rPr>
          <w:ins w:id="138" w:author="m.kalaitzaki" w:date="2019-05-16T10:06:00Z"/>
          <w:rFonts w:asciiTheme="minorHAnsi" w:eastAsiaTheme="minorEastAsia" w:hAnsiTheme="minorHAnsi" w:cstheme="minorBidi"/>
          <w:noProof/>
          <w:sz w:val="22"/>
          <w:szCs w:val="22"/>
          <w:lang w:eastAsia="en-US"/>
        </w:rPr>
      </w:pPr>
      <w:ins w:id="1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r>
          <w:rPr>
            <w:noProof/>
            <w:webHidden/>
          </w:rPr>
        </w:r>
      </w:ins>
      <w:r>
        <w:rPr>
          <w:noProof/>
          <w:webHidden/>
        </w:rPr>
        <w:fldChar w:fldCharType="separate"/>
      </w:r>
      <w:ins w:id="140" w:author="m.kalaitzaki" w:date="2019-05-16T10:06:00Z">
        <w:r>
          <w:rPr>
            <w:noProof/>
            <w:webHidden/>
          </w:rPr>
          <w:t>48</w:t>
        </w:r>
        <w:r>
          <w:rPr>
            <w:noProof/>
            <w:webHidden/>
          </w:rPr>
          <w:fldChar w:fldCharType="end"/>
        </w:r>
        <w:r w:rsidRPr="00F87F46">
          <w:rPr>
            <w:rStyle w:val="Hyperlink"/>
            <w:noProof/>
          </w:rPr>
          <w:fldChar w:fldCharType="end"/>
        </w:r>
      </w:ins>
    </w:p>
    <w:p w14:paraId="2656DC15" w14:textId="77777777" w:rsidR="00EA1A11" w:rsidRDefault="00EA1A11">
      <w:pPr>
        <w:pStyle w:val="TOC3"/>
        <w:rPr>
          <w:ins w:id="141" w:author="m.kalaitzaki" w:date="2019-05-16T10:06:00Z"/>
          <w:rFonts w:asciiTheme="minorHAnsi" w:eastAsiaTheme="minorEastAsia" w:hAnsiTheme="minorHAnsi" w:cstheme="minorBidi"/>
          <w:noProof/>
          <w:sz w:val="22"/>
          <w:szCs w:val="22"/>
          <w:lang w:eastAsia="en-US"/>
        </w:rPr>
      </w:pPr>
      <w:ins w:id="1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r>
          <w:rPr>
            <w:noProof/>
            <w:webHidden/>
          </w:rPr>
        </w:r>
      </w:ins>
      <w:r>
        <w:rPr>
          <w:noProof/>
          <w:webHidden/>
        </w:rPr>
        <w:fldChar w:fldCharType="separate"/>
      </w:r>
      <w:ins w:id="143" w:author="m.kalaitzaki" w:date="2019-05-16T10:06:00Z">
        <w:r>
          <w:rPr>
            <w:noProof/>
            <w:webHidden/>
          </w:rPr>
          <w:t>48</w:t>
        </w:r>
        <w:r>
          <w:rPr>
            <w:noProof/>
            <w:webHidden/>
          </w:rPr>
          <w:fldChar w:fldCharType="end"/>
        </w:r>
        <w:r w:rsidRPr="00F87F46">
          <w:rPr>
            <w:rStyle w:val="Hyperlink"/>
            <w:noProof/>
          </w:rPr>
          <w:fldChar w:fldCharType="end"/>
        </w:r>
      </w:ins>
    </w:p>
    <w:p w14:paraId="6D45E03A" w14:textId="77777777" w:rsidR="00EA1A11" w:rsidRDefault="00EA1A11">
      <w:pPr>
        <w:pStyle w:val="TOC3"/>
        <w:rPr>
          <w:ins w:id="144" w:author="m.kalaitzaki" w:date="2019-05-16T10:06:00Z"/>
          <w:rFonts w:asciiTheme="minorHAnsi" w:eastAsiaTheme="minorEastAsia" w:hAnsiTheme="minorHAnsi" w:cstheme="minorBidi"/>
          <w:noProof/>
          <w:sz w:val="22"/>
          <w:szCs w:val="22"/>
          <w:lang w:eastAsia="en-US"/>
        </w:rPr>
      </w:pPr>
      <w:ins w:id="1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r>
          <w:rPr>
            <w:noProof/>
            <w:webHidden/>
          </w:rPr>
        </w:r>
      </w:ins>
      <w:r>
        <w:rPr>
          <w:noProof/>
          <w:webHidden/>
        </w:rPr>
        <w:fldChar w:fldCharType="separate"/>
      </w:r>
      <w:ins w:id="146" w:author="m.kalaitzaki" w:date="2019-05-16T10:06:00Z">
        <w:r>
          <w:rPr>
            <w:noProof/>
            <w:webHidden/>
          </w:rPr>
          <w:t>49</w:t>
        </w:r>
        <w:r>
          <w:rPr>
            <w:noProof/>
            <w:webHidden/>
          </w:rPr>
          <w:fldChar w:fldCharType="end"/>
        </w:r>
        <w:r w:rsidRPr="00F87F46">
          <w:rPr>
            <w:rStyle w:val="Hyperlink"/>
            <w:noProof/>
          </w:rPr>
          <w:fldChar w:fldCharType="end"/>
        </w:r>
      </w:ins>
    </w:p>
    <w:p w14:paraId="2CB7FFAA" w14:textId="77777777" w:rsidR="00EA1A11" w:rsidRDefault="00EA1A11">
      <w:pPr>
        <w:pStyle w:val="TOC1"/>
        <w:tabs>
          <w:tab w:val="left" w:pos="440"/>
          <w:tab w:val="right" w:leader="dot" w:pos="9060"/>
        </w:tabs>
        <w:rPr>
          <w:ins w:id="147" w:author="m.kalaitzaki" w:date="2019-05-16T10:06:00Z"/>
          <w:rFonts w:asciiTheme="minorHAnsi" w:eastAsiaTheme="minorEastAsia" w:hAnsiTheme="minorHAnsi" w:cstheme="minorBidi"/>
          <w:b w:val="0"/>
          <w:bCs w:val="0"/>
          <w:caps w:val="0"/>
          <w:noProof/>
          <w:sz w:val="22"/>
          <w:szCs w:val="22"/>
          <w:lang w:eastAsia="en-US"/>
        </w:rPr>
      </w:pPr>
      <w:ins w:id="1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r>
          <w:rPr>
            <w:noProof/>
            <w:webHidden/>
          </w:rPr>
        </w:r>
      </w:ins>
      <w:r>
        <w:rPr>
          <w:noProof/>
          <w:webHidden/>
        </w:rPr>
        <w:fldChar w:fldCharType="separate"/>
      </w:r>
      <w:ins w:id="149" w:author="m.kalaitzaki" w:date="2019-05-16T10:06:00Z">
        <w:r>
          <w:rPr>
            <w:noProof/>
            <w:webHidden/>
          </w:rPr>
          <w:t>50</w:t>
        </w:r>
        <w:r>
          <w:rPr>
            <w:noProof/>
            <w:webHidden/>
          </w:rPr>
          <w:fldChar w:fldCharType="end"/>
        </w:r>
        <w:r w:rsidRPr="00F87F46">
          <w:rPr>
            <w:rStyle w:val="Hyperlink"/>
            <w:noProof/>
          </w:rPr>
          <w:fldChar w:fldCharType="end"/>
        </w:r>
      </w:ins>
    </w:p>
    <w:p w14:paraId="29D7FA7F" w14:textId="77777777" w:rsidR="00EA1A11" w:rsidRDefault="00EA1A11">
      <w:pPr>
        <w:pStyle w:val="TOC2"/>
        <w:tabs>
          <w:tab w:val="left" w:pos="660"/>
          <w:tab w:val="right" w:leader="dot" w:pos="9060"/>
        </w:tabs>
        <w:rPr>
          <w:ins w:id="150" w:author="m.kalaitzaki" w:date="2019-05-16T10:06:00Z"/>
          <w:rFonts w:asciiTheme="minorHAnsi" w:eastAsiaTheme="minorEastAsia" w:hAnsiTheme="minorHAnsi" w:cstheme="minorBidi"/>
          <w:b w:val="0"/>
          <w:bCs w:val="0"/>
          <w:noProof/>
          <w:sz w:val="22"/>
          <w:szCs w:val="22"/>
          <w:lang w:eastAsia="en-US"/>
        </w:rPr>
      </w:pPr>
      <w:ins w:id="1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r>
          <w:rPr>
            <w:noProof/>
            <w:webHidden/>
          </w:rPr>
        </w:r>
      </w:ins>
      <w:r>
        <w:rPr>
          <w:noProof/>
          <w:webHidden/>
        </w:rPr>
        <w:fldChar w:fldCharType="separate"/>
      </w:r>
      <w:ins w:id="152" w:author="m.kalaitzaki" w:date="2019-05-16T10:06:00Z">
        <w:r>
          <w:rPr>
            <w:noProof/>
            <w:webHidden/>
          </w:rPr>
          <w:t>50</w:t>
        </w:r>
        <w:r>
          <w:rPr>
            <w:noProof/>
            <w:webHidden/>
          </w:rPr>
          <w:fldChar w:fldCharType="end"/>
        </w:r>
        <w:r w:rsidRPr="00F87F46">
          <w:rPr>
            <w:rStyle w:val="Hyperlink"/>
            <w:noProof/>
          </w:rPr>
          <w:fldChar w:fldCharType="end"/>
        </w:r>
      </w:ins>
    </w:p>
    <w:p w14:paraId="5DB19687" w14:textId="77777777" w:rsidR="00EA1A11" w:rsidRDefault="00EA1A11">
      <w:pPr>
        <w:pStyle w:val="TOC3"/>
        <w:rPr>
          <w:ins w:id="153" w:author="m.kalaitzaki" w:date="2019-05-16T10:06:00Z"/>
          <w:rFonts w:asciiTheme="minorHAnsi" w:eastAsiaTheme="minorEastAsia" w:hAnsiTheme="minorHAnsi" w:cstheme="minorBidi"/>
          <w:noProof/>
          <w:sz w:val="22"/>
          <w:szCs w:val="22"/>
          <w:lang w:eastAsia="en-US"/>
        </w:rPr>
      </w:pPr>
      <w:ins w:id="1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r>
          <w:rPr>
            <w:noProof/>
            <w:webHidden/>
          </w:rPr>
        </w:r>
      </w:ins>
      <w:r>
        <w:rPr>
          <w:noProof/>
          <w:webHidden/>
        </w:rPr>
        <w:fldChar w:fldCharType="separate"/>
      </w:r>
      <w:ins w:id="155" w:author="m.kalaitzaki" w:date="2019-05-16T10:06:00Z">
        <w:r>
          <w:rPr>
            <w:noProof/>
            <w:webHidden/>
          </w:rPr>
          <w:t>50</w:t>
        </w:r>
        <w:r>
          <w:rPr>
            <w:noProof/>
            <w:webHidden/>
          </w:rPr>
          <w:fldChar w:fldCharType="end"/>
        </w:r>
        <w:r w:rsidRPr="00F87F46">
          <w:rPr>
            <w:rStyle w:val="Hyperlink"/>
            <w:noProof/>
          </w:rPr>
          <w:fldChar w:fldCharType="end"/>
        </w:r>
      </w:ins>
    </w:p>
    <w:p w14:paraId="00E8A252" w14:textId="77777777" w:rsidR="00EA1A11" w:rsidRDefault="00EA1A11">
      <w:pPr>
        <w:pStyle w:val="TOC3"/>
        <w:rPr>
          <w:ins w:id="156" w:author="m.kalaitzaki" w:date="2019-05-16T10:06:00Z"/>
          <w:rFonts w:asciiTheme="minorHAnsi" w:eastAsiaTheme="minorEastAsia" w:hAnsiTheme="minorHAnsi" w:cstheme="minorBidi"/>
          <w:noProof/>
          <w:sz w:val="22"/>
          <w:szCs w:val="22"/>
          <w:lang w:eastAsia="en-US"/>
        </w:rPr>
      </w:pPr>
      <w:ins w:id="1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r>
          <w:rPr>
            <w:noProof/>
            <w:webHidden/>
          </w:rPr>
        </w:r>
      </w:ins>
      <w:r>
        <w:rPr>
          <w:noProof/>
          <w:webHidden/>
        </w:rPr>
        <w:fldChar w:fldCharType="separate"/>
      </w:r>
      <w:ins w:id="158" w:author="m.kalaitzaki" w:date="2019-05-16T10:06:00Z">
        <w:r>
          <w:rPr>
            <w:noProof/>
            <w:webHidden/>
          </w:rPr>
          <w:t>50</w:t>
        </w:r>
        <w:r>
          <w:rPr>
            <w:noProof/>
            <w:webHidden/>
          </w:rPr>
          <w:fldChar w:fldCharType="end"/>
        </w:r>
        <w:r w:rsidRPr="00F87F46">
          <w:rPr>
            <w:rStyle w:val="Hyperlink"/>
            <w:noProof/>
          </w:rPr>
          <w:fldChar w:fldCharType="end"/>
        </w:r>
      </w:ins>
    </w:p>
    <w:p w14:paraId="77A7DF21" w14:textId="77777777" w:rsidR="00EA1A11" w:rsidRDefault="00EA1A11">
      <w:pPr>
        <w:pStyle w:val="TOC3"/>
        <w:rPr>
          <w:ins w:id="159" w:author="m.kalaitzaki" w:date="2019-05-16T10:06:00Z"/>
          <w:rFonts w:asciiTheme="minorHAnsi" w:eastAsiaTheme="minorEastAsia" w:hAnsiTheme="minorHAnsi" w:cstheme="minorBidi"/>
          <w:noProof/>
          <w:sz w:val="22"/>
          <w:szCs w:val="22"/>
          <w:lang w:eastAsia="en-US"/>
        </w:rPr>
      </w:pPr>
      <w:ins w:id="1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r>
          <w:rPr>
            <w:noProof/>
            <w:webHidden/>
          </w:rPr>
        </w:r>
      </w:ins>
      <w:r>
        <w:rPr>
          <w:noProof/>
          <w:webHidden/>
        </w:rPr>
        <w:fldChar w:fldCharType="separate"/>
      </w:r>
      <w:ins w:id="161" w:author="m.kalaitzaki" w:date="2019-05-16T10:06:00Z">
        <w:r>
          <w:rPr>
            <w:noProof/>
            <w:webHidden/>
          </w:rPr>
          <w:t>51</w:t>
        </w:r>
        <w:r>
          <w:rPr>
            <w:noProof/>
            <w:webHidden/>
          </w:rPr>
          <w:fldChar w:fldCharType="end"/>
        </w:r>
        <w:r w:rsidRPr="00F87F46">
          <w:rPr>
            <w:rStyle w:val="Hyperlink"/>
            <w:noProof/>
          </w:rPr>
          <w:fldChar w:fldCharType="end"/>
        </w:r>
      </w:ins>
    </w:p>
    <w:p w14:paraId="7E27EFCB" w14:textId="77777777" w:rsidR="00EA1A11" w:rsidRDefault="00EA1A11">
      <w:pPr>
        <w:pStyle w:val="TOC3"/>
        <w:rPr>
          <w:ins w:id="162" w:author="m.kalaitzaki" w:date="2019-05-16T10:06:00Z"/>
          <w:rFonts w:asciiTheme="minorHAnsi" w:eastAsiaTheme="minorEastAsia" w:hAnsiTheme="minorHAnsi" w:cstheme="minorBidi"/>
          <w:noProof/>
          <w:sz w:val="22"/>
          <w:szCs w:val="22"/>
          <w:lang w:eastAsia="en-US"/>
        </w:rPr>
      </w:pPr>
      <w:ins w:id="1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r>
          <w:rPr>
            <w:noProof/>
            <w:webHidden/>
          </w:rPr>
        </w:r>
      </w:ins>
      <w:r>
        <w:rPr>
          <w:noProof/>
          <w:webHidden/>
        </w:rPr>
        <w:fldChar w:fldCharType="separate"/>
      </w:r>
      <w:ins w:id="164" w:author="m.kalaitzaki" w:date="2019-05-16T10:06:00Z">
        <w:r>
          <w:rPr>
            <w:noProof/>
            <w:webHidden/>
          </w:rPr>
          <w:t>52</w:t>
        </w:r>
        <w:r>
          <w:rPr>
            <w:noProof/>
            <w:webHidden/>
          </w:rPr>
          <w:fldChar w:fldCharType="end"/>
        </w:r>
        <w:r w:rsidRPr="00F87F46">
          <w:rPr>
            <w:rStyle w:val="Hyperlink"/>
            <w:noProof/>
          </w:rPr>
          <w:fldChar w:fldCharType="end"/>
        </w:r>
      </w:ins>
    </w:p>
    <w:p w14:paraId="5D273F66" w14:textId="77777777" w:rsidR="00EA1A11" w:rsidRDefault="00EA1A11">
      <w:pPr>
        <w:pStyle w:val="TOC2"/>
        <w:tabs>
          <w:tab w:val="left" w:pos="660"/>
          <w:tab w:val="right" w:leader="dot" w:pos="9060"/>
        </w:tabs>
        <w:rPr>
          <w:ins w:id="165" w:author="m.kalaitzaki" w:date="2019-05-16T10:06:00Z"/>
          <w:rFonts w:asciiTheme="minorHAnsi" w:eastAsiaTheme="minorEastAsia" w:hAnsiTheme="minorHAnsi" w:cstheme="minorBidi"/>
          <w:b w:val="0"/>
          <w:bCs w:val="0"/>
          <w:noProof/>
          <w:sz w:val="22"/>
          <w:szCs w:val="22"/>
          <w:lang w:eastAsia="en-US"/>
        </w:rPr>
      </w:pPr>
      <w:ins w:id="1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r>
          <w:rPr>
            <w:noProof/>
            <w:webHidden/>
          </w:rPr>
        </w:r>
      </w:ins>
      <w:r>
        <w:rPr>
          <w:noProof/>
          <w:webHidden/>
        </w:rPr>
        <w:fldChar w:fldCharType="separate"/>
      </w:r>
      <w:ins w:id="167" w:author="m.kalaitzaki" w:date="2019-05-16T10:06:00Z">
        <w:r>
          <w:rPr>
            <w:noProof/>
            <w:webHidden/>
          </w:rPr>
          <w:t>52</w:t>
        </w:r>
        <w:r>
          <w:rPr>
            <w:noProof/>
            <w:webHidden/>
          </w:rPr>
          <w:fldChar w:fldCharType="end"/>
        </w:r>
        <w:r w:rsidRPr="00F87F46">
          <w:rPr>
            <w:rStyle w:val="Hyperlink"/>
            <w:noProof/>
          </w:rPr>
          <w:fldChar w:fldCharType="end"/>
        </w:r>
      </w:ins>
    </w:p>
    <w:p w14:paraId="45B80140" w14:textId="77777777" w:rsidR="00EA1A11" w:rsidRDefault="00EA1A11">
      <w:pPr>
        <w:pStyle w:val="TOC2"/>
        <w:tabs>
          <w:tab w:val="left" w:pos="660"/>
          <w:tab w:val="right" w:leader="dot" w:pos="9060"/>
        </w:tabs>
        <w:rPr>
          <w:ins w:id="168" w:author="m.kalaitzaki" w:date="2019-05-16T10:06:00Z"/>
          <w:rFonts w:asciiTheme="minorHAnsi" w:eastAsiaTheme="minorEastAsia" w:hAnsiTheme="minorHAnsi" w:cstheme="minorBidi"/>
          <w:b w:val="0"/>
          <w:bCs w:val="0"/>
          <w:noProof/>
          <w:sz w:val="22"/>
          <w:szCs w:val="22"/>
          <w:lang w:eastAsia="en-US"/>
        </w:rPr>
      </w:pPr>
      <w:ins w:id="1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r>
          <w:rPr>
            <w:noProof/>
            <w:webHidden/>
          </w:rPr>
        </w:r>
      </w:ins>
      <w:r>
        <w:rPr>
          <w:noProof/>
          <w:webHidden/>
        </w:rPr>
        <w:fldChar w:fldCharType="separate"/>
      </w:r>
      <w:ins w:id="170" w:author="m.kalaitzaki" w:date="2019-05-16T10:06:00Z">
        <w:r>
          <w:rPr>
            <w:noProof/>
            <w:webHidden/>
          </w:rPr>
          <w:t>53</w:t>
        </w:r>
        <w:r>
          <w:rPr>
            <w:noProof/>
            <w:webHidden/>
          </w:rPr>
          <w:fldChar w:fldCharType="end"/>
        </w:r>
        <w:r w:rsidRPr="00F87F46">
          <w:rPr>
            <w:rStyle w:val="Hyperlink"/>
            <w:noProof/>
          </w:rPr>
          <w:fldChar w:fldCharType="end"/>
        </w:r>
      </w:ins>
    </w:p>
    <w:p w14:paraId="3F14BBE2" w14:textId="77777777" w:rsidR="00EA1A11" w:rsidRDefault="00EA1A11">
      <w:pPr>
        <w:pStyle w:val="TOC2"/>
        <w:tabs>
          <w:tab w:val="left" w:pos="660"/>
          <w:tab w:val="right" w:leader="dot" w:pos="9060"/>
        </w:tabs>
        <w:rPr>
          <w:ins w:id="171" w:author="m.kalaitzaki" w:date="2019-05-16T10:06:00Z"/>
          <w:rFonts w:asciiTheme="minorHAnsi" w:eastAsiaTheme="minorEastAsia" w:hAnsiTheme="minorHAnsi" w:cstheme="minorBidi"/>
          <w:b w:val="0"/>
          <w:bCs w:val="0"/>
          <w:noProof/>
          <w:sz w:val="22"/>
          <w:szCs w:val="22"/>
          <w:lang w:eastAsia="en-US"/>
        </w:rPr>
      </w:pPr>
      <w:ins w:id="1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r>
          <w:rPr>
            <w:noProof/>
            <w:webHidden/>
          </w:rPr>
        </w:r>
      </w:ins>
      <w:r>
        <w:rPr>
          <w:noProof/>
          <w:webHidden/>
        </w:rPr>
        <w:fldChar w:fldCharType="separate"/>
      </w:r>
      <w:ins w:id="173" w:author="m.kalaitzaki" w:date="2019-05-16T10:06:00Z">
        <w:r>
          <w:rPr>
            <w:noProof/>
            <w:webHidden/>
          </w:rPr>
          <w:t>56</w:t>
        </w:r>
        <w:r>
          <w:rPr>
            <w:noProof/>
            <w:webHidden/>
          </w:rPr>
          <w:fldChar w:fldCharType="end"/>
        </w:r>
        <w:r w:rsidRPr="00F87F46">
          <w:rPr>
            <w:rStyle w:val="Hyperlink"/>
            <w:noProof/>
          </w:rPr>
          <w:fldChar w:fldCharType="end"/>
        </w:r>
      </w:ins>
    </w:p>
    <w:p w14:paraId="19789975" w14:textId="77777777" w:rsidR="00EA1A11" w:rsidRDefault="00EA1A11">
      <w:pPr>
        <w:pStyle w:val="TOC3"/>
        <w:rPr>
          <w:ins w:id="174" w:author="m.kalaitzaki" w:date="2019-05-16T10:06:00Z"/>
          <w:rFonts w:asciiTheme="minorHAnsi" w:eastAsiaTheme="minorEastAsia" w:hAnsiTheme="minorHAnsi" w:cstheme="minorBidi"/>
          <w:noProof/>
          <w:sz w:val="22"/>
          <w:szCs w:val="22"/>
          <w:lang w:eastAsia="en-US"/>
        </w:rPr>
      </w:pPr>
      <w:ins w:id="17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r>
          <w:rPr>
            <w:noProof/>
            <w:webHidden/>
          </w:rPr>
        </w:r>
      </w:ins>
      <w:r>
        <w:rPr>
          <w:noProof/>
          <w:webHidden/>
        </w:rPr>
        <w:fldChar w:fldCharType="separate"/>
      </w:r>
      <w:ins w:id="176" w:author="m.kalaitzaki" w:date="2019-05-16T10:06:00Z">
        <w:r>
          <w:rPr>
            <w:noProof/>
            <w:webHidden/>
          </w:rPr>
          <w:t>58</w:t>
        </w:r>
        <w:r>
          <w:rPr>
            <w:noProof/>
            <w:webHidden/>
          </w:rPr>
          <w:fldChar w:fldCharType="end"/>
        </w:r>
        <w:r w:rsidRPr="00F87F46">
          <w:rPr>
            <w:rStyle w:val="Hyperlink"/>
            <w:noProof/>
          </w:rPr>
          <w:fldChar w:fldCharType="end"/>
        </w:r>
      </w:ins>
    </w:p>
    <w:p w14:paraId="42A3D480" w14:textId="77777777" w:rsidR="00EA1A11" w:rsidRDefault="00EA1A11">
      <w:pPr>
        <w:pStyle w:val="TOC3"/>
        <w:rPr>
          <w:ins w:id="177" w:author="m.kalaitzaki" w:date="2019-05-16T10:06:00Z"/>
          <w:rFonts w:asciiTheme="minorHAnsi" w:eastAsiaTheme="minorEastAsia" w:hAnsiTheme="minorHAnsi" w:cstheme="minorBidi"/>
          <w:noProof/>
          <w:sz w:val="22"/>
          <w:szCs w:val="22"/>
          <w:lang w:eastAsia="en-US"/>
        </w:rPr>
      </w:pPr>
      <w:ins w:id="1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r>
          <w:rPr>
            <w:noProof/>
            <w:webHidden/>
          </w:rPr>
        </w:r>
      </w:ins>
      <w:r>
        <w:rPr>
          <w:noProof/>
          <w:webHidden/>
        </w:rPr>
        <w:fldChar w:fldCharType="separate"/>
      </w:r>
      <w:ins w:id="179" w:author="m.kalaitzaki" w:date="2019-05-16T10:06:00Z">
        <w:r>
          <w:rPr>
            <w:noProof/>
            <w:webHidden/>
          </w:rPr>
          <w:t>61</w:t>
        </w:r>
        <w:r>
          <w:rPr>
            <w:noProof/>
            <w:webHidden/>
          </w:rPr>
          <w:fldChar w:fldCharType="end"/>
        </w:r>
        <w:r w:rsidRPr="00F87F46">
          <w:rPr>
            <w:rStyle w:val="Hyperlink"/>
            <w:noProof/>
          </w:rPr>
          <w:fldChar w:fldCharType="end"/>
        </w:r>
      </w:ins>
    </w:p>
    <w:p w14:paraId="221C18C7" w14:textId="77777777" w:rsidR="00EA1A11" w:rsidRDefault="00EA1A11">
      <w:pPr>
        <w:pStyle w:val="TOC3"/>
        <w:rPr>
          <w:ins w:id="180" w:author="m.kalaitzaki" w:date="2019-05-16T10:06:00Z"/>
          <w:rFonts w:asciiTheme="minorHAnsi" w:eastAsiaTheme="minorEastAsia" w:hAnsiTheme="minorHAnsi" w:cstheme="minorBidi"/>
          <w:noProof/>
          <w:sz w:val="22"/>
          <w:szCs w:val="22"/>
          <w:lang w:eastAsia="en-US"/>
        </w:rPr>
      </w:pPr>
      <w:ins w:id="1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r>
          <w:rPr>
            <w:noProof/>
            <w:webHidden/>
          </w:rPr>
        </w:r>
      </w:ins>
      <w:r>
        <w:rPr>
          <w:noProof/>
          <w:webHidden/>
        </w:rPr>
        <w:fldChar w:fldCharType="separate"/>
      </w:r>
      <w:ins w:id="182" w:author="m.kalaitzaki" w:date="2019-05-16T10:06:00Z">
        <w:r>
          <w:rPr>
            <w:noProof/>
            <w:webHidden/>
          </w:rPr>
          <w:t>62</w:t>
        </w:r>
        <w:r>
          <w:rPr>
            <w:noProof/>
            <w:webHidden/>
          </w:rPr>
          <w:fldChar w:fldCharType="end"/>
        </w:r>
        <w:r w:rsidRPr="00F87F46">
          <w:rPr>
            <w:rStyle w:val="Hyperlink"/>
            <w:noProof/>
          </w:rPr>
          <w:fldChar w:fldCharType="end"/>
        </w:r>
      </w:ins>
    </w:p>
    <w:p w14:paraId="2AEF61D0" w14:textId="77777777" w:rsidR="00EA1A11" w:rsidRDefault="00EA1A11">
      <w:pPr>
        <w:pStyle w:val="TOC3"/>
        <w:rPr>
          <w:ins w:id="183" w:author="m.kalaitzaki" w:date="2019-05-16T10:06:00Z"/>
          <w:rFonts w:asciiTheme="minorHAnsi" w:eastAsiaTheme="minorEastAsia" w:hAnsiTheme="minorHAnsi" w:cstheme="minorBidi"/>
          <w:noProof/>
          <w:sz w:val="22"/>
          <w:szCs w:val="22"/>
          <w:lang w:eastAsia="en-US"/>
        </w:rPr>
      </w:pPr>
      <w:ins w:id="1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r>
          <w:rPr>
            <w:noProof/>
            <w:webHidden/>
          </w:rPr>
        </w:r>
      </w:ins>
      <w:r>
        <w:rPr>
          <w:noProof/>
          <w:webHidden/>
        </w:rPr>
        <w:fldChar w:fldCharType="separate"/>
      </w:r>
      <w:ins w:id="185" w:author="m.kalaitzaki" w:date="2019-05-16T10:06:00Z">
        <w:r>
          <w:rPr>
            <w:noProof/>
            <w:webHidden/>
          </w:rPr>
          <w:t>65</w:t>
        </w:r>
        <w:r>
          <w:rPr>
            <w:noProof/>
            <w:webHidden/>
          </w:rPr>
          <w:fldChar w:fldCharType="end"/>
        </w:r>
        <w:r w:rsidRPr="00F87F46">
          <w:rPr>
            <w:rStyle w:val="Hyperlink"/>
            <w:noProof/>
          </w:rPr>
          <w:fldChar w:fldCharType="end"/>
        </w:r>
      </w:ins>
    </w:p>
    <w:p w14:paraId="3C882208" w14:textId="77777777" w:rsidR="00EA1A11" w:rsidRDefault="00EA1A11">
      <w:pPr>
        <w:pStyle w:val="TOC2"/>
        <w:tabs>
          <w:tab w:val="left" w:pos="660"/>
          <w:tab w:val="right" w:leader="dot" w:pos="9060"/>
        </w:tabs>
        <w:rPr>
          <w:ins w:id="186" w:author="m.kalaitzaki" w:date="2019-05-16T10:06:00Z"/>
          <w:rFonts w:asciiTheme="minorHAnsi" w:eastAsiaTheme="minorEastAsia" w:hAnsiTheme="minorHAnsi" w:cstheme="minorBidi"/>
          <w:b w:val="0"/>
          <w:bCs w:val="0"/>
          <w:noProof/>
          <w:sz w:val="22"/>
          <w:szCs w:val="22"/>
          <w:lang w:eastAsia="en-US"/>
        </w:rPr>
      </w:pPr>
      <w:ins w:id="1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r>
          <w:rPr>
            <w:noProof/>
            <w:webHidden/>
          </w:rPr>
        </w:r>
      </w:ins>
      <w:r>
        <w:rPr>
          <w:noProof/>
          <w:webHidden/>
        </w:rPr>
        <w:fldChar w:fldCharType="separate"/>
      </w:r>
      <w:ins w:id="188" w:author="m.kalaitzaki" w:date="2019-05-16T10:06:00Z">
        <w:r>
          <w:rPr>
            <w:noProof/>
            <w:webHidden/>
          </w:rPr>
          <w:t>67</w:t>
        </w:r>
        <w:r>
          <w:rPr>
            <w:noProof/>
            <w:webHidden/>
          </w:rPr>
          <w:fldChar w:fldCharType="end"/>
        </w:r>
        <w:r w:rsidRPr="00F87F46">
          <w:rPr>
            <w:rStyle w:val="Hyperlink"/>
            <w:noProof/>
          </w:rPr>
          <w:fldChar w:fldCharType="end"/>
        </w:r>
      </w:ins>
    </w:p>
    <w:p w14:paraId="4D8E72F5" w14:textId="77777777" w:rsidR="00EA1A11" w:rsidRDefault="00EA1A11">
      <w:pPr>
        <w:pStyle w:val="TOC3"/>
        <w:rPr>
          <w:ins w:id="189" w:author="m.kalaitzaki" w:date="2019-05-16T10:06:00Z"/>
          <w:rFonts w:asciiTheme="minorHAnsi" w:eastAsiaTheme="minorEastAsia" w:hAnsiTheme="minorHAnsi" w:cstheme="minorBidi"/>
          <w:noProof/>
          <w:sz w:val="22"/>
          <w:szCs w:val="22"/>
          <w:lang w:eastAsia="en-US"/>
        </w:rPr>
      </w:pPr>
      <w:ins w:id="1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_Toc8893656 \h </w:instrText>
        </w:r>
        <w:r>
          <w:rPr>
            <w:noProof/>
            <w:webHidden/>
          </w:rPr>
        </w:r>
      </w:ins>
      <w:r>
        <w:rPr>
          <w:noProof/>
          <w:webHidden/>
        </w:rPr>
        <w:fldChar w:fldCharType="separate"/>
      </w:r>
      <w:ins w:id="191" w:author="m.kalaitzaki" w:date="2019-05-16T10:06:00Z">
        <w:r>
          <w:rPr>
            <w:noProof/>
            <w:webHidden/>
          </w:rPr>
          <w:t>67</w:t>
        </w:r>
        <w:r>
          <w:rPr>
            <w:noProof/>
            <w:webHidden/>
          </w:rPr>
          <w:fldChar w:fldCharType="end"/>
        </w:r>
        <w:r w:rsidRPr="00F87F46">
          <w:rPr>
            <w:rStyle w:val="Hyperlink"/>
            <w:noProof/>
          </w:rPr>
          <w:fldChar w:fldCharType="end"/>
        </w:r>
      </w:ins>
    </w:p>
    <w:p w14:paraId="6CDD09FA" w14:textId="77777777" w:rsidR="00EA1A11" w:rsidRDefault="00EA1A11">
      <w:pPr>
        <w:pStyle w:val="TOC3"/>
        <w:rPr>
          <w:ins w:id="192" w:author="m.kalaitzaki" w:date="2019-05-16T10:06:00Z"/>
          <w:rFonts w:asciiTheme="minorHAnsi" w:eastAsiaTheme="minorEastAsia" w:hAnsiTheme="minorHAnsi" w:cstheme="minorBidi"/>
          <w:noProof/>
          <w:sz w:val="22"/>
          <w:szCs w:val="22"/>
          <w:lang w:eastAsia="en-US"/>
        </w:rPr>
      </w:pPr>
      <w:ins w:id="1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r>
          <w:rPr>
            <w:noProof/>
            <w:webHidden/>
          </w:rPr>
        </w:r>
      </w:ins>
      <w:r>
        <w:rPr>
          <w:noProof/>
          <w:webHidden/>
        </w:rPr>
        <w:fldChar w:fldCharType="separate"/>
      </w:r>
      <w:ins w:id="194" w:author="m.kalaitzaki" w:date="2019-05-16T10:06:00Z">
        <w:r>
          <w:rPr>
            <w:noProof/>
            <w:webHidden/>
          </w:rPr>
          <w:t>68</w:t>
        </w:r>
        <w:r>
          <w:rPr>
            <w:noProof/>
            <w:webHidden/>
          </w:rPr>
          <w:fldChar w:fldCharType="end"/>
        </w:r>
        <w:r w:rsidRPr="00F87F46">
          <w:rPr>
            <w:rStyle w:val="Hyperlink"/>
            <w:noProof/>
          </w:rPr>
          <w:fldChar w:fldCharType="end"/>
        </w:r>
      </w:ins>
    </w:p>
    <w:p w14:paraId="76D4A804" w14:textId="77777777" w:rsidR="00EA1A11" w:rsidRDefault="00EA1A11">
      <w:pPr>
        <w:pStyle w:val="TOC3"/>
        <w:rPr>
          <w:ins w:id="195" w:author="m.kalaitzaki" w:date="2019-05-16T10:06:00Z"/>
          <w:rFonts w:asciiTheme="minorHAnsi" w:eastAsiaTheme="minorEastAsia" w:hAnsiTheme="minorHAnsi" w:cstheme="minorBidi"/>
          <w:noProof/>
          <w:sz w:val="22"/>
          <w:szCs w:val="22"/>
          <w:lang w:eastAsia="en-US"/>
        </w:rPr>
      </w:pPr>
      <w:ins w:id="1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r>
          <w:rPr>
            <w:noProof/>
            <w:webHidden/>
          </w:rPr>
        </w:r>
      </w:ins>
      <w:r>
        <w:rPr>
          <w:noProof/>
          <w:webHidden/>
        </w:rPr>
        <w:fldChar w:fldCharType="separate"/>
      </w:r>
      <w:ins w:id="197" w:author="m.kalaitzaki" w:date="2019-05-16T10:06:00Z">
        <w:r>
          <w:rPr>
            <w:noProof/>
            <w:webHidden/>
          </w:rPr>
          <w:t>71</w:t>
        </w:r>
        <w:r>
          <w:rPr>
            <w:noProof/>
            <w:webHidden/>
          </w:rPr>
          <w:fldChar w:fldCharType="end"/>
        </w:r>
        <w:r w:rsidRPr="00F87F46">
          <w:rPr>
            <w:rStyle w:val="Hyperlink"/>
            <w:noProof/>
          </w:rPr>
          <w:fldChar w:fldCharType="end"/>
        </w:r>
      </w:ins>
    </w:p>
    <w:p w14:paraId="573E8661" w14:textId="77777777" w:rsidR="00EA1A11" w:rsidRDefault="00EA1A11">
      <w:pPr>
        <w:pStyle w:val="TOC3"/>
        <w:rPr>
          <w:ins w:id="198" w:author="m.kalaitzaki" w:date="2019-05-16T10:06:00Z"/>
          <w:rFonts w:asciiTheme="minorHAnsi" w:eastAsiaTheme="minorEastAsia" w:hAnsiTheme="minorHAnsi" w:cstheme="minorBidi"/>
          <w:noProof/>
          <w:sz w:val="22"/>
          <w:szCs w:val="22"/>
          <w:lang w:eastAsia="en-US"/>
        </w:rPr>
      </w:pPr>
      <w:ins w:id="1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r>
          <w:rPr>
            <w:noProof/>
            <w:webHidden/>
          </w:rPr>
        </w:r>
      </w:ins>
      <w:r>
        <w:rPr>
          <w:noProof/>
          <w:webHidden/>
        </w:rPr>
        <w:fldChar w:fldCharType="separate"/>
      </w:r>
      <w:ins w:id="200" w:author="m.kalaitzaki" w:date="2019-05-16T10:06:00Z">
        <w:r>
          <w:rPr>
            <w:noProof/>
            <w:webHidden/>
          </w:rPr>
          <w:t>74</w:t>
        </w:r>
        <w:r>
          <w:rPr>
            <w:noProof/>
            <w:webHidden/>
          </w:rPr>
          <w:fldChar w:fldCharType="end"/>
        </w:r>
        <w:r w:rsidRPr="00F87F46">
          <w:rPr>
            <w:rStyle w:val="Hyperlink"/>
            <w:noProof/>
          </w:rPr>
          <w:fldChar w:fldCharType="end"/>
        </w:r>
      </w:ins>
    </w:p>
    <w:p w14:paraId="14B62ADB" w14:textId="77777777" w:rsidR="00EA1A11" w:rsidRDefault="00EA1A11">
      <w:pPr>
        <w:pStyle w:val="TOC3"/>
        <w:rPr>
          <w:ins w:id="201" w:author="m.kalaitzaki" w:date="2019-05-16T10:06:00Z"/>
          <w:rFonts w:asciiTheme="minorHAnsi" w:eastAsiaTheme="minorEastAsia" w:hAnsiTheme="minorHAnsi" w:cstheme="minorBidi"/>
          <w:noProof/>
          <w:sz w:val="22"/>
          <w:szCs w:val="22"/>
          <w:lang w:eastAsia="en-US"/>
        </w:rPr>
      </w:pPr>
      <w:ins w:id="20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r>
          <w:rPr>
            <w:noProof/>
            <w:webHidden/>
          </w:rPr>
        </w:r>
      </w:ins>
      <w:r>
        <w:rPr>
          <w:noProof/>
          <w:webHidden/>
        </w:rPr>
        <w:fldChar w:fldCharType="separate"/>
      </w:r>
      <w:ins w:id="203" w:author="m.kalaitzaki" w:date="2019-05-16T10:06:00Z">
        <w:r>
          <w:rPr>
            <w:noProof/>
            <w:webHidden/>
          </w:rPr>
          <w:t>74</w:t>
        </w:r>
        <w:r>
          <w:rPr>
            <w:noProof/>
            <w:webHidden/>
          </w:rPr>
          <w:fldChar w:fldCharType="end"/>
        </w:r>
        <w:r w:rsidRPr="00F87F46">
          <w:rPr>
            <w:rStyle w:val="Hyperlink"/>
            <w:noProof/>
          </w:rPr>
          <w:fldChar w:fldCharType="end"/>
        </w:r>
      </w:ins>
    </w:p>
    <w:p w14:paraId="2B96D173" w14:textId="77777777" w:rsidR="00EA1A11" w:rsidRDefault="00EA1A11">
      <w:pPr>
        <w:pStyle w:val="TOC3"/>
        <w:rPr>
          <w:ins w:id="204" w:author="m.kalaitzaki" w:date="2019-05-16T10:06:00Z"/>
          <w:rFonts w:asciiTheme="minorHAnsi" w:eastAsiaTheme="minorEastAsia" w:hAnsiTheme="minorHAnsi" w:cstheme="minorBidi"/>
          <w:noProof/>
          <w:sz w:val="22"/>
          <w:szCs w:val="22"/>
          <w:lang w:eastAsia="en-US"/>
        </w:rPr>
      </w:pPr>
      <w:ins w:id="2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r>
          <w:rPr>
            <w:noProof/>
            <w:webHidden/>
          </w:rPr>
        </w:r>
      </w:ins>
      <w:r>
        <w:rPr>
          <w:noProof/>
          <w:webHidden/>
        </w:rPr>
        <w:fldChar w:fldCharType="separate"/>
      </w:r>
      <w:ins w:id="206" w:author="m.kalaitzaki" w:date="2019-05-16T10:06:00Z">
        <w:r>
          <w:rPr>
            <w:noProof/>
            <w:webHidden/>
          </w:rPr>
          <w:t>75</w:t>
        </w:r>
        <w:r>
          <w:rPr>
            <w:noProof/>
            <w:webHidden/>
          </w:rPr>
          <w:fldChar w:fldCharType="end"/>
        </w:r>
        <w:r w:rsidRPr="00F87F46">
          <w:rPr>
            <w:rStyle w:val="Hyperlink"/>
            <w:noProof/>
          </w:rPr>
          <w:fldChar w:fldCharType="end"/>
        </w:r>
      </w:ins>
    </w:p>
    <w:p w14:paraId="53EE03F7" w14:textId="77777777" w:rsidR="00EA1A11" w:rsidRDefault="00EA1A11">
      <w:pPr>
        <w:pStyle w:val="TOC4"/>
        <w:tabs>
          <w:tab w:val="left" w:pos="1320"/>
          <w:tab w:val="right" w:leader="dot" w:pos="9060"/>
        </w:tabs>
        <w:rPr>
          <w:ins w:id="207" w:author="m.kalaitzaki" w:date="2019-05-16T10:06:00Z"/>
          <w:rFonts w:asciiTheme="minorHAnsi" w:eastAsiaTheme="minorEastAsia" w:hAnsiTheme="minorHAnsi" w:cstheme="minorBidi"/>
          <w:noProof/>
          <w:sz w:val="22"/>
          <w:szCs w:val="22"/>
          <w:lang w:eastAsia="en-US"/>
        </w:rPr>
      </w:pPr>
      <w:ins w:id="2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r>
          <w:rPr>
            <w:noProof/>
            <w:webHidden/>
          </w:rPr>
        </w:r>
      </w:ins>
      <w:r>
        <w:rPr>
          <w:noProof/>
          <w:webHidden/>
        </w:rPr>
        <w:fldChar w:fldCharType="separate"/>
      </w:r>
      <w:ins w:id="209" w:author="m.kalaitzaki" w:date="2019-05-16T10:06:00Z">
        <w:r>
          <w:rPr>
            <w:noProof/>
            <w:webHidden/>
          </w:rPr>
          <w:t>79</w:t>
        </w:r>
        <w:r>
          <w:rPr>
            <w:noProof/>
            <w:webHidden/>
          </w:rPr>
          <w:fldChar w:fldCharType="end"/>
        </w:r>
        <w:r w:rsidRPr="00F87F46">
          <w:rPr>
            <w:rStyle w:val="Hyperlink"/>
            <w:noProof/>
          </w:rPr>
          <w:fldChar w:fldCharType="end"/>
        </w:r>
      </w:ins>
    </w:p>
    <w:p w14:paraId="6D1AF6BD" w14:textId="77777777" w:rsidR="00EA1A11" w:rsidRDefault="00EA1A11">
      <w:pPr>
        <w:pStyle w:val="TOC3"/>
        <w:rPr>
          <w:ins w:id="210" w:author="m.kalaitzaki" w:date="2019-05-16T10:06:00Z"/>
          <w:rFonts w:asciiTheme="minorHAnsi" w:eastAsiaTheme="minorEastAsia" w:hAnsiTheme="minorHAnsi" w:cstheme="minorBidi"/>
          <w:noProof/>
          <w:sz w:val="22"/>
          <w:szCs w:val="22"/>
          <w:lang w:eastAsia="en-US"/>
        </w:rPr>
      </w:pPr>
      <w:ins w:id="2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r>
          <w:rPr>
            <w:noProof/>
            <w:webHidden/>
          </w:rPr>
        </w:r>
      </w:ins>
      <w:r>
        <w:rPr>
          <w:noProof/>
          <w:webHidden/>
        </w:rPr>
        <w:fldChar w:fldCharType="separate"/>
      </w:r>
      <w:ins w:id="212" w:author="m.kalaitzaki" w:date="2019-05-16T10:06:00Z">
        <w:r>
          <w:rPr>
            <w:noProof/>
            <w:webHidden/>
          </w:rPr>
          <w:t>81</w:t>
        </w:r>
        <w:r>
          <w:rPr>
            <w:noProof/>
            <w:webHidden/>
          </w:rPr>
          <w:fldChar w:fldCharType="end"/>
        </w:r>
        <w:r w:rsidRPr="00F87F46">
          <w:rPr>
            <w:rStyle w:val="Hyperlink"/>
            <w:noProof/>
          </w:rPr>
          <w:fldChar w:fldCharType="end"/>
        </w:r>
      </w:ins>
    </w:p>
    <w:p w14:paraId="3E78B2F6" w14:textId="77777777" w:rsidR="00EA1A11" w:rsidRDefault="00EA1A11">
      <w:pPr>
        <w:pStyle w:val="TOC4"/>
        <w:tabs>
          <w:tab w:val="right" w:leader="dot" w:pos="9060"/>
        </w:tabs>
        <w:rPr>
          <w:ins w:id="213" w:author="m.kalaitzaki" w:date="2019-05-16T10:06:00Z"/>
          <w:rFonts w:asciiTheme="minorHAnsi" w:eastAsiaTheme="minorEastAsia" w:hAnsiTheme="minorHAnsi" w:cstheme="minorBidi"/>
          <w:noProof/>
          <w:sz w:val="22"/>
          <w:szCs w:val="22"/>
          <w:lang w:eastAsia="en-US"/>
        </w:rPr>
      </w:pPr>
      <w:ins w:id="2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r>
          <w:rPr>
            <w:noProof/>
            <w:webHidden/>
          </w:rPr>
        </w:r>
      </w:ins>
      <w:r>
        <w:rPr>
          <w:noProof/>
          <w:webHidden/>
        </w:rPr>
        <w:fldChar w:fldCharType="separate"/>
      </w:r>
      <w:ins w:id="215" w:author="m.kalaitzaki" w:date="2019-05-16T10:06:00Z">
        <w:r>
          <w:rPr>
            <w:noProof/>
            <w:webHidden/>
          </w:rPr>
          <w:t>82</w:t>
        </w:r>
        <w:r>
          <w:rPr>
            <w:noProof/>
            <w:webHidden/>
          </w:rPr>
          <w:fldChar w:fldCharType="end"/>
        </w:r>
        <w:r w:rsidRPr="00F87F46">
          <w:rPr>
            <w:rStyle w:val="Hyperlink"/>
            <w:noProof/>
          </w:rPr>
          <w:fldChar w:fldCharType="end"/>
        </w:r>
      </w:ins>
    </w:p>
    <w:p w14:paraId="37765C69" w14:textId="77777777" w:rsidR="00EA1A11" w:rsidRDefault="00EA1A11">
      <w:pPr>
        <w:pStyle w:val="TOC2"/>
        <w:tabs>
          <w:tab w:val="left" w:pos="660"/>
          <w:tab w:val="right" w:leader="dot" w:pos="9060"/>
        </w:tabs>
        <w:rPr>
          <w:ins w:id="216" w:author="m.kalaitzaki" w:date="2019-05-16T10:06:00Z"/>
          <w:rFonts w:asciiTheme="minorHAnsi" w:eastAsiaTheme="minorEastAsia" w:hAnsiTheme="minorHAnsi" w:cstheme="minorBidi"/>
          <w:b w:val="0"/>
          <w:bCs w:val="0"/>
          <w:noProof/>
          <w:sz w:val="22"/>
          <w:szCs w:val="22"/>
          <w:lang w:eastAsia="en-US"/>
        </w:rPr>
      </w:pPr>
      <w:ins w:id="2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r>
          <w:rPr>
            <w:noProof/>
            <w:webHidden/>
          </w:rPr>
        </w:r>
      </w:ins>
      <w:r>
        <w:rPr>
          <w:noProof/>
          <w:webHidden/>
        </w:rPr>
        <w:fldChar w:fldCharType="separate"/>
      </w:r>
      <w:ins w:id="218" w:author="m.kalaitzaki" w:date="2019-05-16T10:06:00Z">
        <w:r>
          <w:rPr>
            <w:noProof/>
            <w:webHidden/>
          </w:rPr>
          <w:t>84</w:t>
        </w:r>
        <w:r>
          <w:rPr>
            <w:noProof/>
            <w:webHidden/>
          </w:rPr>
          <w:fldChar w:fldCharType="end"/>
        </w:r>
        <w:r w:rsidRPr="00F87F46">
          <w:rPr>
            <w:rStyle w:val="Hyperlink"/>
            <w:noProof/>
          </w:rPr>
          <w:fldChar w:fldCharType="end"/>
        </w:r>
      </w:ins>
    </w:p>
    <w:p w14:paraId="52C40834" w14:textId="77777777" w:rsidR="00EA1A11" w:rsidRDefault="00EA1A11">
      <w:pPr>
        <w:pStyle w:val="TOC2"/>
        <w:tabs>
          <w:tab w:val="left" w:pos="660"/>
          <w:tab w:val="right" w:leader="dot" w:pos="9060"/>
        </w:tabs>
        <w:rPr>
          <w:ins w:id="219" w:author="m.kalaitzaki" w:date="2019-05-16T10:06:00Z"/>
          <w:rFonts w:asciiTheme="minorHAnsi" w:eastAsiaTheme="minorEastAsia" w:hAnsiTheme="minorHAnsi" w:cstheme="minorBidi"/>
          <w:b w:val="0"/>
          <w:bCs w:val="0"/>
          <w:noProof/>
          <w:sz w:val="22"/>
          <w:szCs w:val="22"/>
          <w:lang w:eastAsia="en-US"/>
        </w:rPr>
      </w:pPr>
      <w:ins w:id="220"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"_Toc8893666"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r>
          <w:rPr>
            <w:noProof/>
            <w:webHidden/>
          </w:rPr>
        </w:r>
      </w:ins>
      <w:r>
        <w:rPr>
          <w:noProof/>
          <w:webHidden/>
        </w:rPr>
        <w:fldChar w:fldCharType="separate"/>
      </w:r>
      <w:ins w:id="221" w:author="m.kalaitzaki" w:date="2019-05-16T10:06:00Z">
        <w:r>
          <w:rPr>
            <w:noProof/>
            <w:webHidden/>
          </w:rPr>
          <w:t>85</w:t>
        </w:r>
        <w:r>
          <w:rPr>
            <w:noProof/>
            <w:webHidden/>
          </w:rPr>
          <w:fldChar w:fldCharType="end"/>
        </w:r>
        <w:r w:rsidRPr="00F87F46">
          <w:rPr>
            <w:rStyle w:val="Hyperlink"/>
            <w:noProof/>
          </w:rPr>
          <w:fldChar w:fldCharType="end"/>
        </w:r>
      </w:ins>
    </w:p>
    <w:p w14:paraId="457B877C" w14:textId="77777777" w:rsidR="00EA1A11" w:rsidRDefault="00EA1A11">
      <w:pPr>
        <w:pStyle w:val="TOC2"/>
        <w:tabs>
          <w:tab w:val="left" w:pos="660"/>
          <w:tab w:val="right" w:leader="dot" w:pos="9060"/>
        </w:tabs>
        <w:rPr>
          <w:ins w:id="222" w:author="m.kalaitzaki" w:date="2019-05-16T10:06:00Z"/>
          <w:rFonts w:asciiTheme="minorHAnsi" w:eastAsiaTheme="minorEastAsia" w:hAnsiTheme="minorHAnsi" w:cstheme="minorBidi"/>
          <w:b w:val="0"/>
          <w:bCs w:val="0"/>
          <w:noProof/>
          <w:sz w:val="22"/>
          <w:szCs w:val="22"/>
          <w:lang w:eastAsia="en-US"/>
        </w:rPr>
      </w:pPr>
      <w:ins w:id="2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r>
          <w:rPr>
            <w:noProof/>
            <w:webHidden/>
          </w:rPr>
        </w:r>
      </w:ins>
      <w:r>
        <w:rPr>
          <w:noProof/>
          <w:webHidden/>
        </w:rPr>
        <w:fldChar w:fldCharType="separate"/>
      </w:r>
      <w:ins w:id="224" w:author="m.kalaitzaki" w:date="2019-05-16T10:06:00Z">
        <w:r>
          <w:rPr>
            <w:noProof/>
            <w:webHidden/>
          </w:rPr>
          <w:t>88</w:t>
        </w:r>
        <w:r>
          <w:rPr>
            <w:noProof/>
            <w:webHidden/>
          </w:rPr>
          <w:fldChar w:fldCharType="end"/>
        </w:r>
        <w:r w:rsidRPr="00F87F46">
          <w:rPr>
            <w:rStyle w:val="Hyperlink"/>
            <w:noProof/>
          </w:rPr>
          <w:fldChar w:fldCharType="end"/>
        </w:r>
      </w:ins>
    </w:p>
    <w:p w14:paraId="2F097CA9" w14:textId="77777777" w:rsidR="00EA1A11" w:rsidRDefault="00EA1A11">
      <w:pPr>
        <w:pStyle w:val="TOC2"/>
        <w:tabs>
          <w:tab w:val="left" w:pos="660"/>
          <w:tab w:val="right" w:leader="dot" w:pos="9060"/>
        </w:tabs>
        <w:rPr>
          <w:ins w:id="225" w:author="m.kalaitzaki" w:date="2019-05-16T10:06:00Z"/>
          <w:rFonts w:asciiTheme="minorHAnsi" w:eastAsiaTheme="minorEastAsia" w:hAnsiTheme="minorHAnsi" w:cstheme="minorBidi"/>
          <w:b w:val="0"/>
          <w:bCs w:val="0"/>
          <w:noProof/>
          <w:sz w:val="22"/>
          <w:szCs w:val="22"/>
          <w:lang w:eastAsia="en-US"/>
        </w:rPr>
      </w:pPr>
      <w:ins w:id="2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r>
          <w:rPr>
            <w:noProof/>
            <w:webHidden/>
          </w:rPr>
        </w:r>
      </w:ins>
      <w:r>
        <w:rPr>
          <w:noProof/>
          <w:webHidden/>
        </w:rPr>
        <w:fldChar w:fldCharType="separate"/>
      </w:r>
      <w:ins w:id="227" w:author="m.kalaitzaki" w:date="2019-05-16T10:06:00Z">
        <w:r>
          <w:rPr>
            <w:noProof/>
            <w:webHidden/>
          </w:rPr>
          <w:t>90</w:t>
        </w:r>
        <w:r>
          <w:rPr>
            <w:noProof/>
            <w:webHidden/>
          </w:rPr>
          <w:fldChar w:fldCharType="end"/>
        </w:r>
        <w:r w:rsidRPr="00F87F46">
          <w:rPr>
            <w:rStyle w:val="Hyperlink"/>
            <w:noProof/>
          </w:rPr>
          <w:fldChar w:fldCharType="end"/>
        </w:r>
      </w:ins>
    </w:p>
    <w:p w14:paraId="1A00265B" w14:textId="77777777" w:rsidR="00EA1A11" w:rsidRDefault="00EA1A11">
      <w:pPr>
        <w:pStyle w:val="TOC2"/>
        <w:tabs>
          <w:tab w:val="left" w:pos="660"/>
          <w:tab w:val="right" w:leader="dot" w:pos="9060"/>
        </w:tabs>
        <w:rPr>
          <w:ins w:id="228" w:author="m.kalaitzaki" w:date="2019-05-16T10:06:00Z"/>
          <w:rFonts w:asciiTheme="minorHAnsi" w:eastAsiaTheme="minorEastAsia" w:hAnsiTheme="minorHAnsi" w:cstheme="minorBidi"/>
          <w:b w:val="0"/>
          <w:bCs w:val="0"/>
          <w:noProof/>
          <w:sz w:val="22"/>
          <w:szCs w:val="22"/>
          <w:lang w:eastAsia="en-US"/>
        </w:rPr>
      </w:pPr>
      <w:ins w:id="2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r>
          <w:rPr>
            <w:noProof/>
            <w:webHidden/>
          </w:rPr>
        </w:r>
      </w:ins>
      <w:r>
        <w:rPr>
          <w:noProof/>
          <w:webHidden/>
        </w:rPr>
        <w:fldChar w:fldCharType="separate"/>
      </w:r>
      <w:ins w:id="230" w:author="m.kalaitzaki" w:date="2019-05-16T10:06:00Z">
        <w:r>
          <w:rPr>
            <w:noProof/>
            <w:webHidden/>
          </w:rPr>
          <w:t>93</w:t>
        </w:r>
        <w:r>
          <w:rPr>
            <w:noProof/>
            <w:webHidden/>
          </w:rPr>
          <w:fldChar w:fldCharType="end"/>
        </w:r>
        <w:r w:rsidRPr="00F87F46">
          <w:rPr>
            <w:rStyle w:val="Hyperlink"/>
            <w:noProof/>
          </w:rPr>
          <w:fldChar w:fldCharType="end"/>
        </w:r>
      </w:ins>
    </w:p>
    <w:p w14:paraId="12CC2510" w14:textId="77777777" w:rsidR="00EA1A11" w:rsidRDefault="00EA1A11">
      <w:pPr>
        <w:pStyle w:val="TOC1"/>
        <w:tabs>
          <w:tab w:val="left" w:pos="440"/>
          <w:tab w:val="right" w:leader="dot" w:pos="9060"/>
        </w:tabs>
        <w:rPr>
          <w:ins w:id="231" w:author="m.kalaitzaki" w:date="2019-05-16T10:06:00Z"/>
          <w:rFonts w:asciiTheme="minorHAnsi" w:eastAsiaTheme="minorEastAsia" w:hAnsiTheme="minorHAnsi" w:cstheme="minorBidi"/>
          <w:b w:val="0"/>
          <w:bCs w:val="0"/>
          <w:caps w:val="0"/>
          <w:noProof/>
          <w:sz w:val="22"/>
          <w:szCs w:val="22"/>
          <w:lang w:eastAsia="en-US"/>
        </w:rPr>
      </w:pPr>
      <w:ins w:id="2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r>
          <w:rPr>
            <w:noProof/>
            <w:webHidden/>
          </w:rPr>
        </w:r>
      </w:ins>
      <w:r>
        <w:rPr>
          <w:noProof/>
          <w:webHidden/>
        </w:rPr>
        <w:fldChar w:fldCharType="separate"/>
      </w:r>
      <w:ins w:id="233" w:author="m.kalaitzaki" w:date="2019-05-16T10:06:00Z">
        <w:r>
          <w:rPr>
            <w:noProof/>
            <w:webHidden/>
          </w:rPr>
          <w:t>96</w:t>
        </w:r>
        <w:r>
          <w:rPr>
            <w:noProof/>
            <w:webHidden/>
          </w:rPr>
          <w:fldChar w:fldCharType="end"/>
        </w:r>
        <w:r w:rsidRPr="00F87F46">
          <w:rPr>
            <w:rStyle w:val="Hyperlink"/>
            <w:noProof/>
          </w:rPr>
          <w:fldChar w:fldCharType="end"/>
        </w:r>
      </w:ins>
    </w:p>
    <w:p w14:paraId="3CB68C89" w14:textId="77777777" w:rsidR="00EA1A11" w:rsidRDefault="00EA1A11">
      <w:pPr>
        <w:pStyle w:val="TOC2"/>
        <w:tabs>
          <w:tab w:val="left" w:pos="660"/>
          <w:tab w:val="right" w:leader="dot" w:pos="9060"/>
        </w:tabs>
        <w:rPr>
          <w:ins w:id="234" w:author="m.kalaitzaki" w:date="2019-05-16T10:06:00Z"/>
          <w:rFonts w:asciiTheme="minorHAnsi" w:eastAsiaTheme="minorEastAsia" w:hAnsiTheme="minorHAnsi" w:cstheme="minorBidi"/>
          <w:b w:val="0"/>
          <w:bCs w:val="0"/>
          <w:noProof/>
          <w:sz w:val="22"/>
          <w:szCs w:val="22"/>
          <w:lang w:eastAsia="en-US"/>
        </w:rPr>
      </w:pPr>
      <w:ins w:id="2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r>
          <w:rPr>
            <w:noProof/>
            <w:webHidden/>
          </w:rPr>
        </w:r>
      </w:ins>
      <w:r>
        <w:rPr>
          <w:noProof/>
          <w:webHidden/>
        </w:rPr>
        <w:fldChar w:fldCharType="separate"/>
      </w:r>
      <w:ins w:id="236" w:author="m.kalaitzaki" w:date="2019-05-16T10:06:00Z">
        <w:r>
          <w:rPr>
            <w:noProof/>
            <w:webHidden/>
          </w:rPr>
          <w:t>96</w:t>
        </w:r>
        <w:r>
          <w:rPr>
            <w:noProof/>
            <w:webHidden/>
          </w:rPr>
          <w:fldChar w:fldCharType="end"/>
        </w:r>
        <w:r w:rsidRPr="00F87F46">
          <w:rPr>
            <w:rStyle w:val="Hyperlink"/>
            <w:noProof/>
          </w:rPr>
          <w:fldChar w:fldCharType="end"/>
        </w:r>
      </w:ins>
    </w:p>
    <w:p w14:paraId="423A46AD" w14:textId="77777777" w:rsidR="00EA1A11" w:rsidRDefault="00EA1A11">
      <w:pPr>
        <w:pStyle w:val="TOC3"/>
        <w:rPr>
          <w:ins w:id="237" w:author="m.kalaitzaki" w:date="2019-05-16T10:06:00Z"/>
          <w:rFonts w:asciiTheme="minorHAnsi" w:eastAsiaTheme="minorEastAsia" w:hAnsiTheme="minorHAnsi" w:cstheme="minorBidi"/>
          <w:noProof/>
          <w:sz w:val="22"/>
          <w:szCs w:val="22"/>
          <w:lang w:eastAsia="en-US"/>
        </w:rPr>
      </w:pPr>
      <w:ins w:id="2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r>
          <w:rPr>
            <w:noProof/>
            <w:webHidden/>
          </w:rPr>
        </w:r>
      </w:ins>
      <w:r>
        <w:rPr>
          <w:noProof/>
          <w:webHidden/>
        </w:rPr>
        <w:fldChar w:fldCharType="separate"/>
      </w:r>
      <w:ins w:id="239" w:author="m.kalaitzaki" w:date="2019-05-16T10:06:00Z">
        <w:r>
          <w:rPr>
            <w:noProof/>
            <w:webHidden/>
          </w:rPr>
          <w:t>96</w:t>
        </w:r>
        <w:r>
          <w:rPr>
            <w:noProof/>
            <w:webHidden/>
          </w:rPr>
          <w:fldChar w:fldCharType="end"/>
        </w:r>
        <w:r w:rsidRPr="00F87F46">
          <w:rPr>
            <w:rStyle w:val="Hyperlink"/>
            <w:noProof/>
          </w:rPr>
          <w:fldChar w:fldCharType="end"/>
        </w:r>
      </w:ins>
    </w:p>
    <w:p w14:paraId="50B62BB2" w14:textId="77777777" w:rsidR="00EA1A11" w:rsidRDefault="00EA1A11">
      <w:pPr>
        <w:pStyle w:val="TOC3"/>
        <w:rPr>
          <w:ins w:id="240" w:author="m.kalaitzaki" w:date="2019-05-16T10:06:00Z"/>
          <w:rFonts w:asciiTheme="minorHAnsi" w:eastAsiaTheme="minorEastAsia" w:hAnsiTheme="minorHAnsi" w:cstheme="minorBidi"/>
          <w:noProof/>
          <w:sz w:val="22"/>
          <w:szCs w:val="22"/>
          <w:lang w:eastAsia="en-US"/>
        </w:rPr>
      </w:pPr>
      <w:ins w:id="2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r>
          <w:rPr>
            <w:noProof/>
            <w:webHidden/>
          </w:rPr>
        </w:r>
      </w:ins>
      <w:r>
        <w:rPr>
          <w:noProof/>
          <w:webHidden/>
        </w:rPr>
        <w:fldChar w:fldCharType="separate"/>
      </w:r>
      <w:ins w:id="242" w:author="m.kalaitzaki" w:date="2019-05-16T10:06:00Z">
        <w:r>
          <w:rPr>
            <w:noProof/>
            <w:webHidden/>
          </w:rPr>
          <w:t>96</w:t>
        </w:r>
        <w:r>
          <w:rPr>
            <w:noProof/>
            <w:webHidden/>
          </w:rPr>
          <w:fldChar w:fldCharType="end"/>
        </w:r>
        <w:r w:rsidRPr="00F87F46">
          <w:rPr>
            <w:rStyle w:val="Hyperlink"/>
            <w:noProof/>
          </w:rPr>
          <w:fldChar w:fldCharType="end"/>
        </w:r>
      </w:ins>
    </w:p>
    <w:p w14:paraId="77B72520" w14:textId="77777777" w:rsidR="00EA1A11" w:rsidRDefault="00EA1A11">
      <w:pPr>
        <w:pStyle w:val="TOC3"/>
        <w:rPr>
          <w:ins w:id="243" w:author="m.kalaitzaki" w:date="2019-05-16T10:06:00Z"/>
          <w:rFonts w:asciiTheme="minorHAnsi" w:eastAsiaTheme="minorEastAsia" w:hAnsiTheme="minorHAnsi" w:cstheme="minorBidi"/>
          <w:noProof/>
          <w:sz w:val="22"/>
          <w:szCs w:val="22"/>
          <w:lang w:eastAsia="en-US"/>
        </w:rPr>
      </w:pPr>
      <w:ins w:id="2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r>
          <w:rPr>
            <w:noProof/>
            <w:webHidden/>
          </w:rPr>
        </w:r>
      </w:ins>
      <w:r>
        <w:rPr>
          <w:noProof/>
          <w:webHidden/>
        </w:rPr>
        <w:fldChar w:fldCharType="separate"/>
      </w:r>
      <w:ins w:id="245" w:author="m.kalaitzaki" w:date="2019-05-16T10:06:00Z">
        <w:r>
          <w:rPr>
            <w:noProof/>
            <w:webHidden/>
          </w:rPr>
          <w:t>97</w:t>
        </w:r>
        <w:r>
          <w:rPr>
            <w:noProof/>
            <w:webHidden/>
          </w:rPr>
          <w:fldChar w:fldCharType="end"/>
        </w:r>
        <w:r w:rsidRPr="00F87F46">
          <w:rPr>
            <w:rStyle w:val="Hyperlink"/>
            <w:noProof/>
          </w:rPr>
          <w:fldChar w:fldCharType="end"/>
        </w:r>
      </w:ins>
    </w:p>
    <w:p w14:paraId="4818382E" w14:textId="77777777" w:rsidR="00EA1A11" w:rsidRDefault="00EA1A11">
      <w:pPr>
        <w:pStyle w:val="TOC2"/>
        <w:tabs>
          <w:tab w:val="left" w:pos="660"/>
          <w:tab w:val="right" w:leader="dot" w:pos="9060"/>
        </w:tabs>
        <w:rPr>
          <w:ins w:id="246" w:author="m.kalaitzaki" w:date="2019-05-16T10:06:00Z"/>
          <w:rFonts w:asciiTheme="minorHAnsi" w:eastAsiaTheme="minorEastAsia" w:hAnsiTheme="minorHAnsi" w:cstheme="minorBidi"/>
          <w:b w:val="0"/>
          <w:bCs w:val="0"/>
          <w:noProof/>
          <w:sz w:val="22"/>
          <w:szCs w:val="22"/>
          <w:lang w:eastAsia="en-US"/>
        </w:rPr>
      </w:pPr>
      <w:ins w:id="2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r>
          <w:rPr>
            <w:noProof/>
            <w:webHidden/>
          </w:rPr>
        </w:r>
      </w:ins>
      <w:r>
        <w:rPr>
          <w:noProof/>
          <w:webHidden/>
        </w:rPr>
        <w:fldChar w:fldCharType="separate"/>
      </w:r>
      <w:ins w:id="248" w:author="m.kalaitzaki" w:date="2019-05-16T10:06:00Z">
        <w:r>
          <w:rPr>
            <w:noProof/>
            <w:webHidden/>
          </w:rPr>
          <w:t>98</w:t>
        </w:r>
        <w:r>
          <w:rPr>
            <w:noProof/>
            <w:webHidden/>
          </w:rPr>
          <w:fldChar w:fldCharType="end"/>
        </w:r>
        <w:r w:rsidRPr="00F87F46">
          <w:rPr>
            <w:rStyle w:val="Hyperlink"/>
            <w:noProof/>
          </w:rPr>
          <w:fldChar w:fldCharType="end"/>
        </w:r>
      </w:ins>
    </w:p>
    <w:p w14:paraId="64302AC7" w14:textId="77777777" w:rsidR="00EA1A11" w:rsidRDefault="00EA1A11">
      <w:pPr>
        <w:pStyle w:val="TOC3"/>
        <w:rPr>
          <w:ins w:id="249" w:author="m.kalaitzaki" w:date="2019-05-16T10:06:00Z"/>
          <w:rFonts w:asciiTheme="minorHAnsi" w:eastAsiaTheme="minorEastAsia" w:hAnsiTheme="minorHAnsi" w:cstheme="minorBidi"/>
          <w:noProof/>
          <w:sz w:val="22"/>
          <w:szCs w:val="22"/>
          <w:lang w:eastAsia="en-US"/>
        </w:rPr>
      </w:pPr>
      <w:ins w:id="2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r>
          <w:rPr>
            <w:noProof/>
            <w:webHidden/>
          </w:rPr>
        </w:r>
      </w:ins>
      <w:r>
        <w:rPr>
          <w:noProof/>
          <w:webHidden/>
        </w:rPr>
        <w:fldChar w:fldCharType="separate"/>
      </w:r>
      <w:ins w:id="251" w:author="m.kalaitzaki" w:date="2019-05-16T10:06:00Z">
        <w:r>
          <w:rPr>
            <w:noProof/>
            <w:webHidden/>
          </w:rPr>
          <w:t>98</w:t>
        </w:r>
        <w:r>
          <w:rPr>
            <w:noProof/>
            <w:webHidden/>
          </w:rPr>
          <w:fldChar w:fldCharType="end"/>
        </w:r>
        <w:r w:rsidRPr="00F87F46">
          <w:rPr>
            <w:rStyle w:val="Hyperlink"/>
            <w:noProof/>
          </w:rPr>
          <w:fldChar w:fldCharType="end"/>
        </w:r>
      </w:ins>
    </w:p>
    <w:p w14:paraId="26E60DFA" w14:textId="77777777" w:rsidR="00EA1A11" w:rsidRDefault="00EA1A11">
      <w:pPr>
        <w:pStyle w:val="TOC3"/>
        <w:rPr>
          <w:ins w:id="252" w:author="m.kalaitzaki" w:date="2019-05-16T10:06:00Z"/>
          <w:rFonts w:asciiTheme="minorHAnsi" w:eastAsiaTheme="minorEastAsia" w:hAnsiTheme="minorHAnsi" w:cstheme="minorBidi"/>
          <w:noProof/>
          <w:sz w:val="22"/>
          <w:szCs w:val="22"/>
          <w:lang w:eastAsia="en-US"/>
        </w:rPr>
      </w:pPr>
      <w:ins w:id="2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r>
          <w:rPr>
            <w:noProof/>
            <w:webHidden/>
          </w:rPr>
        </w:r>
      </w:ins>
      <w:r>
        <w:rPr>
          <w:noProof/>
          <w:webHidden/>
        </w:rPr>
        <w:fldChar w:fldCharType="separate"/>
      </w:r>
      <w:ins w:id="254" w:author="m.kalaitzaki" w:date="2019-05-16T10:06:00Z">
        <w:r>
          <w:rPr>
            <w:noProof/>
            <w:webHidden/>
          </w:rPr>
          <w:t>99</w:t>
        </w:r>
        <w:r>
          <w:rPr>
            <w:noProof/>
            <w:webHidden/>
          </w:rPr>
          <w:fldChar w:fldCharType="end"/>
        </w:r>
        <w:r w:rsidRPr="00F87F46">
          <w:rPr>
            <w:rStyle w:val="Hyperlink"/>
            <w:noProof/>
          </w:rPr>
          <w:fldChar w:fldCharType="end"/>
        </w:r>
      </w:ins>
    </w:p>
    <w:p w14:paraId="62B3090F" w14:textId="77777777" w:rsidR="00EA1A11" w:rsidRDefault="00EA1A11">
      <w:pPr>
        <w:pStyle w:val="TOC3"/>
        <w:rPr>
          <w:ins w:id="255" w:author="m.kalaitzaki" w:date="2019-05-16T10:06:00Z"/>
          <w:rFonts w:asciiTheme="minorHAnsi" w:eastAsiaTheme="minorEastAsia" w:hAnsiTheme="minorHAnsi" w:cstheme="minorBidi"/>
          <w:noProof/>
          <w:sz w:val="22"/>
          <w:szCs w:val="22"/>
          <w:lang w:eastAsia="en-US"/>
        </w:rPr>
      </w:pPr>
      <w:ins w:id="2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r>
          <w:rPr>
            <w:noProof/>
            <w:webHidden/>
          </w:rPr>
        </w:r>
      </w:ins>
      <w:r>
        <w:rPr>
          <w:noProof/>
          <w:webHidden/>
        </w:rPr>
        <w:fldChar w:fldCharType="separate"/>
      </w:r>
      <w:ins w:id="257" w:author="m.kalaitzaki" w:date="2019-05-16T10:06:00Z">
        <w:r>
          <w:rPr>
            <w:noProof/>
            <w:webHidden/>
          </w:rPr>
          <w:t>101</w:t>
        </w:r>
        <w:r>
          <w:rPr>
            <w:noProof/>
            <w:webHidden/>
          </w:rPr>
          <w:fldChar w:fldCharType="end"/>
        </w:r>
        <w:r w:rsidRPr="00F87F46">
          <w:rPr>
            <w:rStyle w:val="Hyperlink"/>
            <w:noProof/>
          </w:rPr>
          <w:fldChar w:fldCharType="end"/>
        </w:r>
      </w:ins>
    </w:p>
    <w:p w14:paraId="096F6B1B" w14:textId="77777777" w:rsidR="00EA1A11" w:rsidRDefault="00EA1A11">
      <w:pPr>
        <w:pStyle w:val="TOC3"/>
        <w:rPr>
          <w:ins w:id="258" w:author="m.kalaitzaki" w:date="2019-05-16T10:06:00Z"/>
          <w:rFonts w:asciiTheme="minorHAnsi" w:eastAsiaTheme="minorEastAsia" w:hAnsiTheme="minorHAnsi" w:cstheme="minorBidi"/>
          <w:noProof/>
          <w:sz w:val="22"/>
          <w:szCs w:val="22"/>
          <w:lang w:eastAsia="en-US"/>
        </w:rPr>
      </w:pPr>
      <w:ins w:id="2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r>
          <w:rPr>
            <w:noProof/>
            <w:webHidden/>
          </w:rPr>
        </w:r>
      </w:ins>
      <w:r>
        <w:rPr>
          <w:noProof/>
          <w:webHidden/>
        </w:rPr>
        <w:fldChar w:fldCharType="separate"/>
      </w:r>
      <w:ins w:id="260" w:author="m.kalaitzaki" w:date="2019-05-16T10:06:00Z">
        <w:r>
          <w:rPr>
            <w:noProof/>
            <w:webHidden/>
          </w:rPr>
          <w:t>101</w:t>
        </w:r>
        <w:r>
          <w:rPr>
            <w:noProof/>
            <w:webHidden/>
          </w:rPr>
          <w:fldChar w:fldCharType="end"/>
        </w:r>
        <w:r w:rsidRPr="00F87F46">
          <w:rPr>
            <w:rStyle w:val="Hyperlink"/>
            <w:noProof/>
          </w:rPr>
          <w:fldChar w:fldCharType="end"/>
        </w:r>
      </w:ins>
    </w:p>
    <w:p w14:paraId="126C9871" w14:textId="77777777" w:rsidR="00EA1A11" w:rsidRDefault="00EA1A11">
      <w:pPr>
        <w:pStyle w:val="TOC4"/>
        <w:tabs>
          <w:tab w:val="left" w:pos="1320"/>
          <w:tab w:val="right" w:leader="dot" w:pos="9060"/>
        </w:tabs>
        <w:rPr>
          <w:ins w:id="261" w:author="m.kalaitzaki" w:date="2019-05-16T10:06:00Z"/>
          <w:rFonts w:asciiTheme="minorHAnsi" w:eastAsiaTheme="minorEastAsia" w:hAnsiTheme="minorHAnsi" w:cstheme="minorBidi"/>
          <w:noProof/>
          <w:sz w:val="22"/>
          <w:szCs w:val="22"/>
          <w:lang w:eastAsia="en-US"/>
        </w:rPr>
      </w:pPr>
      <w:ins w:id="2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r>
          <w:rPr>
            <w:noProof/>
            <w:webHidden/>
          </w:rPr>
        </w:r>
      </w:ins>
      <w:r>
        <w:rPr>
          <w:noProof/>
          <w:webHidden/>
        </w:rPr>
        <w:fldChar w:fldCharType="separate"/>
      </w:r>
      <w:ins w:id="263" w:author="m.kalaitzaki" w:date="2019-05-16T10:06:00Z">
        <w:r>
          <w:rPr>
            <w:noProof/>
            <w:webHidden/>
          </w:rPr>
          <w:t>101</w:t>
        </w:r>
        <w:r>
          <w:rPr>
            <w:noProof/>
            <w:webHidden/>
          </w:rPr>
          <w:fldChar w:fldCharType="end"/>
        </w:r>
        <w:r w:rsidRPr="00F87F46">
          <w:rPr>
            <w:rStyle w:val="Hyperlink"/>
            <w:noProof/>
          </w:rPr>
          <w:fldChar w:fldCharType="end"/>
        </w:r>
      </w:ins>
    </w:p>
    <w:p w14:paraId="6B20F247" w14:textId="77777777" w:rsidR="00EA1A11" w:rsidRDefault="00EA1A11">
      <w:pPr>
        <w:pStyle w:val="TOC4"/>
        <w:tabs>
          <w:tab w:val="left" w:pos="1320"/>
          <w:tab w:val="right" w:leader="dot" w:pos="9060"/>
        </w:tabs>
        <w:rPr>
          <w:ins w:id="264" w:author="m.kalaitzaki" w:date="2019-05-16T10:06:00Z"/>
          <w:rFonts w:asciiTheme="minorHAnsi" w:eastAsiaTheme="minorEastAsia" w:hAnsiTheme="minorHAnsi" w:cstheme="minorBidi"/>
          <w:noProof/>
          <w:sz w:val="22"/>
          <w:szCs w:val="22"/>
          <w:lang w:eastAsia="en-US"/>
        </w:rPr>
      </w:pPr>
      <w:ins w:id="2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r>
          <w:rPr>
            <w:noProof/>
            <w:webHidden/>
          </w:rPr>
        </w:r>
      </w:ins>
      <w:r>
        <w:rPr>
          <w:noProof/>
          <w:webHidden/>
        </w:rPr>
        <w:fldChar w:fldCharType="separate"/>
      </w:r>
      <w:ins w:id="266" w:author="m.kalaitzaki" w:date="2019-05-16T10:06:00Z">
        <w:r>
          <w:rPr>
            <w:noProof/>
            <w:webHidden/>
          </w:rPr>
          <w:t>102</w:t>
        </w:r>
        <w:r>
          <w:rPr>
            <w:noProof/>
            <w:webHidden/>
          </w:rPr>
          <w:fldChar w:fldCharType="end"/>
        </w:r>
        <w:r w:rsidRPr="00F87F46">
          <w:rPr>
            <w:rStyle w:val="Hyperlink"/>
            <w:noProof/>
          </w:rPr>
          <w:fldChar w:fldCharType="end"/>
        </w:r>
      </w:ins>
    </w:p>
    <w:p w14:paraId="69FB75B7" w14:textId="77777777" w:rsidR="00EA1A11" w:rsidRDefault="00EA1A11">
      <w:pPr>
        <w:pStyle w:val="TOC4"/>
        <w:tabs>
          <w:tab w:val="left" w:pos="1320"/>
          <w:tab w:val="right" w:leader="dot" w:pos="9060"/>
        </w:tabs>
        <w:rPr>
          <w:ins w:id="267" w:author="m.kalaitzaki" w:date="2019-05-16T10:06:00Z"/>
          <w:rFonts w:asciiTheme="minorHAnsi" w:eastAsiaTheme="minorEastAsia" w:hAnsiTheme="minorHAnsi" w:cstheme="minorBidi"/>
          <w:noProof/>
          <w:sz w:val="22"/>
          <w:szCs w:val="22"/>
          <w:lang w:eastAsia="en-US"/>
        </w:rPr>
      </w:pPr>
      <w:ins w:id="2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r>
          <w:rPr>
            <w:noProof/>
            <w:webHidden/>
          </w:rPr>
        </w:r>
      </w:ins>
      <w:r>
        <w:rPr>
          <w:noProof/>
          <w:webHidden/>
        </w:rPr>
        <w:fldChar w:fldCharType="separate"/>
      </w:r>
      <w:ins w:id="269" w:author="m.kalaitzaki" w:date="2019-05-16T10:06:00Z">
        <w:r>
          <w:rPr>
            <w:noProof/>
            <w:webHidden/>
          </w:rPr>
          <w:t>104</w:t>
        </w:r>
        <w:r>
          <w:rPr>
            <w:noProof/>
            <w:webHidden/>
          </w:rPr>
          <w:fldChar w:fldCharType="end"/>
        </w:r>
        <w:r w:rsidRPr="00F87F46">
          <w:rPr>
            <w:rStyle w:val="Hyperlink"/>
            <w:noProof/>
          </w:rPr>
          <w:fldChar w:fldCharType="end"/>
        </w:r>
      </w:ins>
    </w:p>
    <w:p w14:paraId="6EDFEB48" w14:textId="77777777" w:rsidR="00EA1A11" w:rsidRDefault="00EA1A11">
      <w:pPr>
        <w:pStyle w:val="TOC4"/>
        <w:tabs>
          <w:tab w:val="left" w:pos="1540"/>
          <w:tab w:val="right" w:leader="dot" w:pos="9060"/>
        </w:tabs>
        <w:rPr>
          <w:ins w:id="270" w:author="m.kalaitzaki" w:date="2019-05-16T10:06:00Z"/>
          <w:rFonts w:asciiTheme="minorHAnsi" w:eastAsiaTheme="minorEastAsia" w:hAnsiTheme="minorHAnsi" w:cstheme="minorBidi"/>
          <w:noProof/>
          <w:sz w:val="22"/>
          <w:szCs w:val="22"/>
          <w:lang w:eastAsia="en-US"/>
        </w:rPr>
      </w:pPr>
      <w:ins w:id="2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r>
          <w:rPr>
            <w:noProof/>
            <w:webHidden/>
          </w:rPr>
        </w:r>
      </w:ins>
      <w:r>
        <w:rPr>
          <w:noProof/>
          <w:webHidden/>
        </w:rPr>
        <w:fldChar w:fldCharType="separate"/>
      </w:r>
      <w:ins w:id="272" w:author="m.kalaitzaki" w:date="2019-05-16T10:06:00Z">
        <w:r>
          <w:rPr>
            <w:noProof/>
            <w:webHidden/>
          </w:rPr>
          <w:t>104</w:t>
        </w:r>
        <w:r>
          <w:rPr>
            <w:noProof/>
            <w:webHidden/>
          </w:rPr>
          <w:fldChar w:fldCharType="end"/>
        </w:r>
        <w:r w:rsidRPr="00F87F46">
          <w:rPr>
            <w:rStyle w:val="Hyperlink"/>
            <w:noProof/>
          </w:rPr>
          <w:fldChar w:fldCharType="end"/>
        </w:r>
      </w:ins>
    </w:p>
    <w:p w14:paraId="1F522863" w14:textId="77777777" w:rsidR="00EA1A11" w:rsidRDefault="00EA1A11">
      <w:pPr>
        <w:pStyle w:val="TOC4"/>
        <w:tabs>
          <w:tab w:val="left" w:pos="1540"/>
          <w:tab w:val="right" w:leader="dot" w:pos="9060"/>
        </w:tabs>
        <w:rPr>
          <w:ins w:id="273" w:author="m.kalaitzaki" w:date="2019-05-16T10:06:00Z"/>
          <w:rFonts w:asciiTheme="minorHAnsi" w:eastAsiaTheme="minorEastAsia" w:hAnsiTheme="minorHAnsi" w:cstheme="minorBidi"/>
          <w:noProof/>
          <w:sz w:val="22"/>
          <w:szCs w:val="22"/>
          <w:lang w:eastAsia="en-US"/>
        </w:rPr>
      </w:pPr>
      <w:ins w:id="2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r>
          <w:rPr>
            <w:noProof/>
            <w:webHidden/>
          </w:rPr>
        </w:r>
      </w:ins>
      <w:r>
        <w:rPr>
          <w:noProof/>
          <w:webHidden/>
        </w:rPr>
        <w:fldChar w:fldCharType="separate"/>
      </w:r>
      <w:ins w:id="275" w:author="m.kalaitzaki" w:date="2019-05-16T10:06:00Z">
        <w:r>
          <w:rPr>
            <w:noProof/>
            <w:webHidden/>
          </w:rPr>
          <w:t>105</w:t>
        </w:r>
        <w:r>
          <w:rPr>
            <w:noProof/>
            <w:webHidden/>
          </w:rPr>
          <w:fldChar w:fldCharType="end"/>
        </w:r>
        <w:r w:rsidRPr="00F87F46">
          <w:rPr>
            <w:rStyle w:val="Hyperlink"/>
            <w:noProof/>
          </w:rPr>
          <w:fldChar w:fldCharType="end"/>
        </w:r>
      </w:ins>
    </w:p>
    <w:p w14:paraId="2DE421ED" w14:textId="77777777" w:rsidR="00EA1A11" w:rsidRDefault="00EA1A11">
      <w:pPr>
        <w:pStyle w:val="TOC3"/>
        <w:rPr>
          <w:ins w:id="276" w:author="m.kalaitzaki" w:date="2019-05-16T10:06:00Z"/>
          <w:rFonts w:asciiTheme="minorHAnsi" w:eastAsiaTheme="minorEastAsia" w:hAnsiTheme="minorHAnsi" w:cstheme="minorBidi"/>
          <w:noProof/>
          <w:sz w:val="22"/>
          <w:szCs w:val="22"/>
          <w:lang w:eastAsia="en-US"/>
        </w:rPr>
      </w:pPr>
      <w:ins w:id="2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r>
          <w:rPr>
            <w:noProof/>
            <w:webHidden/>
          </w:rPr>
        </w:r>
      </w:ins>
      <w:r>
        <w:rPr>
          <w:noProof/>
          <w:webHidden/>
        </w:rPr>
        <w:fldChar w:fldCharType="separate"/>
      </w:r>
      <w:ins w:id="278" w:author="m.kalaitzaki" w:date="2019-05-16T10:06:00Z">
        <w:r>
          <w:rPr>
            <w:noProof/>
            <w:webHidden/>
          </w:rPr>
          <w:t>110</w:t>
        </w:r>
        <w:r>
          <w:rPr>
            <w:noProof/>
            <w:webHidden/>
          </w:rPr>
          <w:fldChar w:fldCharType="end"/>
        </w:r>
        <w:r w:rsidRPr="00F87F46">
          <w:rPr>
            <w:rStyle w:val="Hyperlink"/>
            <w:noProof/>
          </w:rPr>
          <w:fldChar w:fldCharType="end"/>
        </w:r>
      </w:ins>
    </w:p>
    <w:p w14:paraId="23F65146" w14:textId="77777777" w:rsidR="00EA1A11" w:rsidRDefault="00EA1A11">
      <w:pPr>
        <w:pStyle w:val="TOC4"/>
        <w:tabs>
          <w:tab w:val="left" w:pos="1320"/>
          <w:tab w:val="right" w:leader="dot" w:pos="9060"/>
        </w:tabs>
        <w:rPr>
          <w:ins w:id="279" w:author="m.kalaitzaki" w:date="2019-05-16T10:06:00Z"/>
          <w:rFonts w:asciiTheme="minorHAnsi" w:eastAsiaTheme="minorEastAsia" w:hAnsiTheme="minorHAnsi" w:cstheme="minorBidi"/>
          <w:noProof/>
          <w:sz w:val="22"/>
          <w:szCs w:val="22"/>
          <w:lang w:eastAsia="en-US"/>
        </w:rPr>
      </w:pPr>
      <w:ins w:id="2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r>
          <w:rPr>
            <w:noProof/>
            <w:webHidden/>
          </w:rPr>
        </w:r>
      </w:ins>
      <w:r>
        <w:rPr>
          <w:noProof/>
          <w:webHidden/>
        </w:rPr>
        <w:fldChar w:fldCharType="separate"/>
      </w:r>
      <w:ins w:id="281" w:author="m.kalaitzaki" w:date="2019-05-16T10:06:00Z">
        <w:r>
          <w:rPr>
            <w:noProof/>
            <w:webHidden/>
          </w:rPr>
          <w:t>110</w:t>
        </w:r>
        <w:r>
          <w:rPr>
            <w:noProof/>
            <w:webHidden/>
          </w:rPr>
          <w:fldChar w:fldCharType="end"/>
        </w:r>
        <w:r w:rsidRPr="00F87F46">
          <w:rPr>
            <w:rStyle w:val="Hyperlink"/>
            <w:noProof/>
          </w:rPr>
          <w:fldChar w:fldCharType="end"/>
        </w:r>
      </w:ins>
    </w:p>
    <w:p w14:paraId="3B98AB8B" w14:textId="77777777" w:rsidR="00EA1A11" w:rsidRDefault="00EA1A11">
      <w:pPr>
        <w:pStyle w:val="TOC4"/>
        <w:tabs>
          <w:tab w:val="left" w:pos="1320"/>
          <w:tab w:val="right" w:leader="dot" w:pos="9060"/>
        </w:tabs>
        <w:rPr>
          <w:ins w:id="282" w:author="m.kalaitzaki" w:date="2019-05-16T10:06:00Z"/>
          <w:rFonts w:asciiTheme="minorHAnsi" w:eastAsiaTheme="minorEastAsia" w:hAnsiTheme="minorHAnsi" w:cstheme="minorBidi"/>
          <w:noProof/>
          <w:sz w:val="22"/>
          <w:szCs w:val="22"/>
          <w:lang w:eastAsia="en-US"/>
        </w:rPr>
      </w:pPr>
      <w:ins w:id="2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r>
          <w:rPr>
            <w:noProof/>
            <w:webHidden/>
          </w:rPr>
        </w:r>
      </w:ins>
      <w:r>
        <w:rPr>
          <w:noProof/>
          <w:webHidden/>
        </w:rPr>
        <w:fldChar w:fldCharType="separate"/>
      </w:r>
      <w:ins w:id="284" w:author="m.kalaitzaki" w:date="2019-05-16T10:06:00Z">
        <w:r>
          <w:rPr>
            <w:noProof/>
            <w:webHidden/>
          </w:rPr>
          <w:t>110</w:t>
        </w:r>
        <w:r>
          <w:rPr>
            <w:noProof/>
            <w:webHidden/>
          </w:rPr>
          <w:fldChar w:fldCharType="end"/>
        </w:r>
        <w:r w:rsidRPr="00F87F46">
          <w:rPr>
            <w:rStyle w:val="Hyperlink"/>
            <w:noProof/>
          </w:rPr>
          <w:fldChar w:fldCharType="end"/>
        </w:r>
      </w:ins>
    </w:p>
    <w:p w14:paraId="6AF9C76A" w14:textId="77777777" w:rsidR="00EA1A11" w:rsidRDefault="00EA1A11">
      <w:pPr>
        <w:pStyle w:val="TOC4"/>
        <w:tabs>
          <w:tab w:val="left" w:pos="1320"/>
          <w:tab w:val="right" w:leader="dot" w:pos="9060"/>
        </w:tabs>
        <w:rPr>
          <w:ins w:id="285" w:author="m.kalaitzaki" w:date="2019-05-16T10:06:00Z"/>
          <w:rFonts w:asciiTheme="minorHAnsi" w:eastAsiaTheme="minorEastAsia" w:hAnsiTheme="minorHAnsi" w:cstheme="minorBidi"/>
          <w:noProof/>
          <w:sz w:val="22"/>
          <w:szCs w:val="22"/>
          <w:lang w:eastAsia="en-US"/>
        </w:rPr>
      </w:pPr>
      <w:ins w:id="28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r>
          <w:rPr>
            <w:noProof/>
            <w:webHidden/>
          </w:rPr>
        </w:r>
      </w:ins>
      <w:r>
        <w:rPr>
          <w:noProof/>
          <w:webHidden/>
        </w:rPr>
        <w:fldChar w:fldCharType="separate"/>
      </w:r>
      <w:ins w:id="287" w:author="m.kalaitzaki" w:date="2019-05-16T10:06:00Z">
        <w:r>
          <w:rPr>
            <w:noProof/>
            <w:webHidden/>
          </w:rPr>
          <w:t>110</w:t>
        </w:r>
        <w:r>
          <w:rPr>
            <w:noProof/>
            <w:webHidden/>
          </w:rPr>
          <w:fldChar w:fldCharType="end"/>
        </w:r>
        <w:r w:rsidRPr="00F87F46">
          <w:rPr>
            <w:rStyle w:val="Hyperlink"/>
            <w:noProof/>
          </w:rPr>
          <w:fldChar w:fldCharType="end"/>
        </w:r>
      </w:ins>
    </w:p>
    <w:p w14:paraId="0B641822" w14:textId="77777777" w:rsidR="00EA1A11" w:rsidRDefault="00EA1A11">
      <w:pPr>
        <w:pStyle w:val="TOC4"/>
        <w:tabs>
          <w:tab w:val="left" w:pos="1320"/>
          <w:tab w:val="right" w:leader="dot" w:pos="9060"/>
        </w:tabs>
        <w:rPr>
          <w:ins w:id="288" w:author="m.kalaitzaki" w:date="2019-05-16T10:06:00Z"/>
          <w:rFonts w:asciiTheme="minorHAnsi" w:eastAsiaTheme="minorEastAsia" w:hAnsiTheme="minorHAnsi" w:cstheme="minorBidi"/>
          <w:noProof/>
          <w:sz w:val="22"/>
          <w:szCs w:val="22"/>
          <w:lang w:eastAsia="en-US"/>
        </w:rPr>
      </w:pPr>
      <w:ins w:id="28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r>
          <w:rPr>
            <w:noProof/>
            <w:webHidden/>
          </w:rPr>
        </w:r>
      </w:ins>
      <w:r>
        <w:rPr>
          <w:noProof/>
          <w:webHidden/>
        </w:rPr>
        <w:fldChar w:fldCharType="separate"/>
      </w:r>
      <w:ins w:id="290" w:author="m.kalaitzaki" w:date="2019-05-16T10:06:00Z">
        <w:r>
          <w:rPr>
            <w:noProof/>
            <w:webHidden/>
          </w:rPr>
          <w:t>110</w:t>
        </w:r>
        <w:r>
          <w:rPr>
            <w:noProof/>
            <w:webHidden/>
          </w:rPr>
          <w:fldChar w:fldCharType="end"/>
        </w:r>
        <w:r w:rsidRPr="00F87F46">
          <w:rPr>
            <w:rStyle w:val="Hyperlink"/>
            <w:noProof/>
          </w:rPr>
          <w:fldChar w:fldCharType="end"/>
        </w:r>
      </w:ins>
    </w:p>
    <w:p w14:paraId="19FE961D" w14:textId="77777777" w:rsidR="00EA1A11" w:rsidRDefault="00EA1A11">
      <w:pPr>
        <w:pStyle w:val="TOC4"/>
        <w:tabs>
          <w:tab w:val="left" w:pos="1320"/>
          <w:tab w:val="right" w:leader="dot" w:pos="9060"/>
        </w:tabs>
        <w:rPr>
          <w:ins w:id="291" w:author="m.kalaitzaki" w:date="2019-05-16T10:06:00Z"/>
          <w:rFonts w:asciiTheme="minorHAnsi" w:eastAsiaTheme="minorEastAsia" w:hAnsiTheme="minorHAnsi" w:cstheme="minorBidi"/>
          <w:noProof/>
          <w:sz w:val="22"/>
          <w:szCs w:val="22"/>
          <w:lang w:eastAsia="en-US"/>
        </w:rPr>
      </w:pPr>
      <w:ins w:id="29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r>
          <w:rPr>
            <w:noProof/>
            <w:webHidden/>
          </w:rPr>
        </w:r>
      </w:ins>
      <w:r>
        <w:rPr>
          <w:noProof/>
          <w:webHidden/>
        </w:rPr>
        <w:fldChar w:fldCharType="separate"/>
      </w:r>
      <w:ins w:id="293" w:author="m.kalaitzaki" w:date="2019-05-16T10:06:00Z">
        <w:r>
          <w:rPr>
            <w:noProof/>
            <w:webHidden/>
          </w:rPr>
          <w:t>112</w:t>
        </w:r>
        <w:r>
          <w:rPr>
            <w:noProof/>
            <w:webHidden/>
          </w:rPr>
          <w:fldChar w:fldCharType="end"/>
        </w:r>
        <w:r w:rsidRPr="00F87F46">
          <w:rPr>
            <w:rStyle w:val="Hyperlink"/>
            <w:noProof/>
          </w:rPr>
          <w:fldChar w:fldCharType="end"/>
        </w:r>
      </w:ins>
    </w:p>
    <w:p w14:paraId="56D18E22" w14:textId="77777777" w:rsidR="00EA1A11" w:rsidRDefault="00EA1A11">
      <w:pPr>
        <w:pStyle w:val="TOC3"/>
        <w:rPr>
          <w:ins w:id="294" w:author="m.kalaitzaki" w:date="2019-05-16T10:06:00Z"/>
          <w:rFonts w:asciiTheme="minorHAnsi" w:eastAsiaTheme="minorEastAsia" w:hAnsiTheme="minorHAnsi" w:cstheme="minorBidi"/>
          <w:noProof/>
          <w:sz w:val="22"/>
          <w:szCs w:val="22"/>
          <w:lang w:eastAsia="en-US"/>
        </w:rPr>
      </w:pPr>
      <w:ins w:id="29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r>
          <w:rPr>
            <w:noProof/>
            <w:webHidden/>
          </w:rPr>
        </w:r>
      </w:ins>
      <w:r>
        <w:rPr>
          <w:noProof/>
          <w:webHidden/>
        </w:rPr>
        <w:fldChar w:fldCharType="separate"/>
      </w:r>
      <w:ins w:id="296" w:author="m.kalaitzaki" w:date="2019-05-16T10:06:00Z">
        <w:r>
          <w:rPr>
            <w:noProof/>
            <w:webHidden/>
          </w:rPr>
          <w:t>112</w:t>
        </w:r>
        <w:r>
          <w:rPr>
            <w:noProof/>
            <w:webHidden/>
          </w:rPr>
          <w:fldChar w:fldCharType="end"/>
        </w:r>
        <w:r w:rsidRPr="00F87F46">
          <w:rPr>
            <w:rStyle w:val="Hyperlink"/>
            <w:noProof/>
          </w:rPr>
          <w:fldChar w:fldCharType="end"/>
        </w:r>
      </w:ins>
    </w:p>
    <w:p w14:paraId="40467FA6" w14:textId="77777777" w:rsidR="00EA1A11" w:rsidRDefault="00EA1A11">
      <w:pPr>
        <w:pStyle w:val="TOC4"/>
        <w:tabs>
          <w:tab w:val="left" w:pos="1320"/>
          <w:tab w:val="right" w:leader="dot" w:pos="9060"/>
        </w:tabs>
        <w:rPr>
          <w:ins w:id="297" w:author="m.kalaitzaki" w:date="2019-05-16T10:06:00Z"/>
          <w:rFonts w:asciiTheme="minorHAnsi" w:eastAsiaTheme="minorEastAsia" w:hAnsiTheme="minorHAnsi" w:cstheme="minorBidi"/>
          <w:noProof/>
          <w:sz w:val="22"/>
          <w:szCs w:val="22"/>
          <w:lang w:eastAsia="en-US"/>
        </w:rPr>
      </w:pPr>
      <w:ins w:id="29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r>
          <w:rPr>
            <w:noProof/>
            <w:webHidden/>
          </w:rPr>
        </w:r>
      </w:ins>
      <w:r>
        <w:rPr>
          <w:noProof/>
          <w:webHidden/>
        </w:rPr>
        <w:fldChar w:fldCharType="separate"/>
      </w:r>
      <w:ins w:id="299" w:author="m.kalaitzaki" w:date="2019-05-16T10:06:00Z">
        <w:r>
          <w:rPr>
            <w:noProof/>
            <w:webHidden/>
          </w:rPr>
          <w:t>112</w:t>
        </w:r>
        <w:r>
          <w:rPr>
            <w:noProof/>
            <w:webHidden/>
          </w:rPr>
          <w:fldChar w:fldCharType="end"/>
        </w:r>
        <w:r w:rsidRPr="00F87F46">
          <w:rPr>
            <w:rStyle w:val="Hyperlink"/>
            <w:noProof/>
          </w:rPr>
          <w:fldChar w:fldCharType="end"/>
        </w:r>
      </w:ins>
    </w:p>
    <w:p w14:paraId="6B9BE037" w14:textId="77777777" w:rsidR="00EA1A11" w:rsidRDefault="00EA1A11">
      <w:pPr>
        <w:pStyle w:val="TOC4"/>
        <w:tabs>
          <w:tab w:val="left" w:pos="1320"/>
          <w:tab w:val="right" w:leader="dot" w:pos="9060"/>
        </w:tabs>
        <w:rPr>
          <w:ins w:id="300" w:author="m.kalaitzaki" w:date="2019-05-16T10:06:00Z"/>
          <w:rFonts w:asciiTheme="minorHAnsi" w:eastAsiaTheme="minorEastAsia" w:hAnsiTheme="minorHAnsi" w:cstheme="minorBidi"/>
          <w:noProof/>
          <w:sz w:val="22"/>
          <w:szCs w:val="22"/>
          <w:lang w:eastAsia="en-US"/>
        </w:rPr>
      </w:pPr>
      <w:ins w:id="30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r>
          <w:rPr>
            <w:noProof/>
            <w:webHidden/>
          </w:rPr>
        </w:r>
      </w:ins>
      <w:r>
        <w:rPr>
          <w:noProof/>
          <w:webHidden/>
        </w:rPr>
        <w:fldChar w:fldCharType="separate"/>
      </w:r>
      <w:ins w:id="302" w:author="m.kalaitzaki" w:date="2019-05-16T10:06:00Z">
        <w:r>
          <w:rPr>
            <w:noProof/>
            <w:webHidden/>
          </w:rPr>
          <w:t>113</w:t>
        </w:r>
        <w:r>
          <w:rPr>
            <w:noProof/>
            <w:webHidden/>
          </w:rPr>
          <w:fldChar w:fldCharType="end"/>
        </w:r>
        <w:r w:rsidRPr="00F87F46">
          <w:rPr>
            <w:rStyle w:val="Hyperlink"/>
            <w:noProof/>
          </w:rPr>
          <w:fldChar w:fldCharType="end"/>
        </w:r>
      </w:ins>
    </w:p>
    <w:p w14:paraId="55F580CF" w14:textId="77777777" w:rsidR="00EA1A11" w:rsidRDefault="00EA1A11">
      <w:pPr>
        <w:pStyle w:val="TOC4"/>
        <w:tabs>
          <w:tab w:val="left" w:pos="1320"/>
          <w:tab w:val="right" w:leader="dot" w:pos="9060"/>
        </w:tabs>
        <w:rPr>
          <w:ins w:id="303" w:author="m.kalaitzaki" w:date="2019-05-16T10:06:00Z"/>
          <w:rFonts w:asciiTheme="minorHAnsi" w:eastAsiaTheme="minorEastAsia" w:hAnsiTheme="minorHAnsi" w:cstheme="minorBidi"/>
          <w:noProof/>
          <w:sz w:val="22"/>
          <w:szCs w:val="22"/>
          <w:lang w:eastAsia="en-US"/>
        </w:rPr>
      </w:pPr>
      <w:ins w:id="30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r>
          <w:rPr>
            <w:noProof/>
            <w:webHidden/>
          </w:rPr>
        </w:r>
      </w:ins>
      <w:r>
        <w:rPr>
          <w:noProof/>
          <w:webHidden/>
        </w:rPr>
        <w:fldChar w:fldCharType="separate"/>
      </w:r>
      <w:ins w:id="305" w:author="m.kalaitzaki" w:date="2019-05-16T10:06:00Z">
        <w:r>
          <w:rPr>
            <w:noProof/>
            <w:webHidden/>
          </w:rPr>
          <w:t>114</w:t>
        </w:r>
        <w:r>
          <w:rPr>
            <w:noProof/>
            <w:webHidden/>
          </w:rPr>
          <w:fldChar w:fldCharType="end"/>
        </w:r>
        <w:r w:rsidRPr="00F87F46">
          <w:rPr>
            <w:rStyle w:val="Hyperlink"/>
            <w:noProof/>
          </w:rPr>
          <w:fldChar w:fldCharType="end"/>
        </w:r>
      </w:ins>
    </w:p>
    <w:p w14:paraId="465B7584" w14:textId="77777777" w:rsidR="00EA1A11" w:rsidRDefault="00EA1A11">
      <w:pPr>
        <w:pStyle w:val="TOC4"/>
        <w:tabs>
          <w:tab w:val="left" w:pos="1320"/>
          <w:tab w:val="right" w:leader="dot" w:pos="9060"/>
        </w:tabs>
        <w:rPr>
          <w:ins w:id="306" w:author="m.kalaitzaki" w:date="2019-05-16T10:06:00Z"/>
          <w:rFonts w:asciiTheme="minorHAnsi" w:eastAsiaTheme="minorEastAsia" w:hAnsiTheme="minorHAnsi" w:cstheme="minorBidi"/>
          <w:noProof/>
          <w:sz w:val="22"/>
          <w:szCs w:val="22"/>
          <w:lang w:eastAsia="en-US"/>
        </w:rPr>
      </w:pPr>
      <w:ins w:id="30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r>
          <w:rPr>
            <w:noProof/>
            <w:webHidden/>
          </w:rPr>
        </w:r>
      </w:ins>
      <w:r>
        <w:rPr>
          <w:noProof/>
          <w:webHidden/>
        </w:rPr>
        <w:fldChar w:fldCharType="separate"/>
      </w:r>
      <w:ins w:id="308" w:author="m.kalaitzaki" w:date="2019-05-16T10:06:00Z">
        <w:r>
          <w:rPr>
            <w:noProof/>
            <w:webHidden/>
          </w:rPr>
          <w:t>114</w:t>
        </w:r>
        <w:r>
          <w:rPr>
            <w:noProof/>
            <w:webHidden/>
          </w:rPr>
          <w:fldChar w:fldCharType="end"/>
        </w:r>
        <w:r w:rsidRPr="00F87F46">
          <w:rPr>
            <w:rStyle w:val="Hyperlink"/>
            <w:noProof/>
          </w:rPr>
          <w:fldChar w:fldCharType="end"/>
        </w:r>
      </w:ins>
    </w:p>
    <w:p w14:paraId="3DB82D82" w14:textId="77777777" w:rsidR="00EA1A11" w:rsidRDefault="00EA1A11">
      <w:pPr>
        <w:pStyle w:val="TOC4"/>
        <w:tabs>
          <w:tab w:val="left" w:pos="1320"/>
          <w:tab w:val="right" w:leader="dot" w:pos="9060"/>
        </w:tabs>
        <w:rPr>
          <w:ins w:id="309" w:author="m.kalaitzaki" w:date="2019-05-16T10:06:00Z"/>
          <w:rFonts w:asciiTheme="minorHAnsi" w:eastAsiaTheme="minorEastAsia" w:hAnsiTheme="minorHAnsi" w:cstheme="minorBidi"/>
          <w:noProof/>
          <w:sz w:val="22"/>
          <w:szCs w:val="22"/>
          <w:lang w:eastAsia="en-US"/>
        </w:rPr>
      </w:pPr>
      <w:ins w:id="31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r>
          <w:rPr>
            <w:noProof/>
            <w:webHidden/>
          </w:rPr>
        </w:r>
      </w:ins>
      <w:r>
        <w:rPr>
          <w:noProof/>
          <w:webHidden/>
        </w:rPr>
        <w:fldChar w:fldCharType="separate"/>
      </w:r>
      <w:ins w:id="311" w:author="m.kalaitzaki" w:date="2019-05-16T10:06:00Z">
        <w:r>
          <w:rPr>
            <w:noProof/>
            <w:webHidden/>
          </w:rPr>
          <w:t>116</w:t>
        </w:r>
        <w:r>
          <w:rPr>
            <w:noProof/>
            <w:webHidden/>
          </w:rPr>
          <w:fldChar w:fldCharType="end"/>
        </w:r>
        <w:r w:rsidRPr="00F87F46">
          <w:rPr>
            <w:rStyle w:val="Hyperlink"/>
            <w:noProof/>
          </w:rPr>
          <w:fldChar w:fldCharType="end"/>
        </w:r>
      </w:ins>
    </w:p>
    <w:p w14:paraId="5DB6A4EC" w14:textId="77777777" w:rsidR="00EA1A11" w:rsidRDefault="00EA1A11">
      <w:pPr>
        <w:pStyle w:val="TOC3"/>
        <w:rPr>
          <w:ins w:id="312" w:author="m.kalaitzaki" w:date="2019-05-16T10:06:00Z"/>
          <w:rFonts w:asciiTheme="minorHAnsi" w:eastAsiaTheme="minorEastAsia" w:hAnsiTheme="minorHAnsi" w:cstheme="minorBidi"/>
          <w:noProof/>
          <w:sz w:val="22"/>
          <w:szCs w:val="22"/>
          <w:lang w:eastAsia="en-US"/>
        </w:rPr>
      </w:pPr>
      <w:ins w:id="31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r>
          <w:rPr>
            <w:noProof/>
            <w:webHidden/>
          </w:rPr>
        </w:r>
      </w:ins>
      <w:r>
        <w:rPr>
          <w:noProof/>
          <w:webHidden/>
        </w:rPr>
        <w:fldChar w:fldCharType="separate"/>
      </w:r>
      <w:ins w:id="314" w:author="m.kalaitzaki" w:date="2019-05-16T10:06:00Z">
        <w:r>
          <w:rPr>
            <w:noProof/>
            <w:webHidden/>
          </w:rPr>
          <w:t>116</w:t>
        </w:r>
        <w:r>
          <w:rPr>
            <w:noProof/>
            <w:webHidden/>
          </w:rPr>
          <w:fldChar w:fldCharType="end"/>
        </w:r>
        <w:r w:rsidRPr="00F87F46">
          <w:rPr>
            <w:rStyle w:val="Hyperlink"/>
            <w:noProof/>
          </w:rPr>
          <w:fldChar w:fldCharType="end"/>
        </w:r>
      </w:ins>
    </w:p>
    <w:p w14:paraId="42E1E3A0" w14:textId="77777777" w:rsidR="00EA1A11" w:rsidRDefault="00EA1A11">
      <w:pPr>
        <w:pStyle w:val="TOC4"/>
        <w:tabs>
          <w:tab w:val="left" w:pos="1320"/>
          <w:tab w:val="right" w:leader="dot" w:pos="9060"/>
        </w:tabs>
        <w:rPr>
          <w:ins w:id="315" w:author="m.kalaitzaki" w:date="2019-05-16T10:06:00Z"/>
          <w:rFonts w:asciiTheme="minorHAnsi" w:eastAsiaTheme="minorEastAsia" w:hAnsiTheme="minorHAnsi" w:cstheme="minorBidi"/>
          <w:noProof/>
          <w:sz w:val="22"/>
          <w:szCs w:val="22"/>
          <w:lang w:eastAsia="en-US"/>
        </w:rPr>
      </w:pPr>
      <w:ins w:id="31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r>
          <w:rPr>
            <w:noProof/>
            <w:webHidden/>
          </w:rPr>
        </w:r>
      </w:ins>
      <w:r>
        <w:rPr>
          <w:noProof/>
          <w:webHidden/>
        </w:rPr>
        <w:fldChar w:fldCharType="separate"/>
      </w:r>
      <w:ins w:id="317" w:author="m.kalaitzaki" w:date="2019-05-16T10:06:00Z">
        <w:r>
          <w:rPr>
            <w:noProof/>
            <w:webHidden/>
          </w:rPr>
          <w:t>117</w:t>
        </w:r>
        <w:r>
          <w:rPr>
            <w:noProof/>
            <w:webHidden/>
          </w:rPr>
          <w:fldChar w:fldCharType="end"/>
        </w:r>
        <w:r w:rsidRPr="00F87F46">
          <w:rPr>
            <w:rStyle w:val="Hyperlink"/>
            <w:noProof/>
          </w:rPr>
          <w:fldChar w:fldCharType="end"/>
        </w:r>
      </w:ins>
    </w:p>
    <w:p w14:paraId="6EE64E8F" w14:textId="77777777" w:rsidR="00EA1A11" w:rsidRDefault="00EA1A11">
      <w:pPr>
        <w:pStyle w:val="TOC4"/>
        <w:tabs>
          <w:tab w:val="left" w:pos="1320"/>
          <w:tab w:val="right" w:leader="dot" w:pos="9060"/>
        </w:tabs>
        <w:rPr>
          <w:ins w:id="318" w:author="m.kalaitzaki" w:date="2019-05-16T10:06:00Z"/>
          <w:rFonts w:asciiTheme="minorHAnsi" w:eastAsiaTheme="minorEastAsia" w:hAnsiTheme="minorHAnsi" w:cstheme="minorBidi"/>
          <w:noProof/>
          <w:sz w:val="22"/>
          <w:szCs w:val="22"/>
          <w:lang w:eastAsia="en-US"/>
        </w:rPr>
      </w:pPr>
      <w:ins w:id="31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r>
          <w:rPr>
            <w:noProof/>
            <w:webHidden/>
          </w:rPr>
        </w:r>
      </w:ins>
      <w:r>
        <w:rPr>
          <w:noProof/>
          <w:webHidden/>
        </w:rPr>
        <w:fldChar w:fldCharType="separate"/>
      </w:r>
      <w:ins w:id="320" w:author="m.kalaitzaki" w:date="2019-05-16T10:06:00Z">
        <w:r>
          <w:rPr>
            <w:noProof/>
            <w:webHidden/>
          </w:rPr>
          <w:t>117</w:t>
        </w:r>
        <w:r>
          <w:rPr>
            <w:noProof/>
            <w:webHidden/>
          </w:rPr>
          <w:fldChar w:fldCharType="end"/>
        </w:r>
        <w:r w:rsidRPr="00F87F46">
          <w:rPr>
            <w:rStyle w:val="Hyperlink"/>
            <w:noProof/>
          </w:rPr>
          <w:fldChar w:fldCharType="end"/>
        </w:r>
      </w:ins>
    </w:p>
    <w:p w14:paraId="1460B133" w14:textId="77777777" w:rsidR="00EA1A11" w:rsidRDefault="00EA1A11">
      <w:pPr>
        <w:pStyle w:val="TOC4"/>
        <w:tabs>
          <w:tab w:val="left" w:pos="1320"/>
          <w:tab w:val="right" w:leader="dot" w:pos="9060"/>
        </w:tabs>
        <w:rPr>
          <w:ins w:id="321" w:author="m.kalaitzaki" w:date="2019-05-16T10:06:00Z"/>
          <w:rFonts w:asciiTheme="minorHAnsi" w:eastAsiaTheme="minorEastAsia" w:hAnsiTheme="minorHAnsi" w:cstheme="minorBidi"/>
          <w:noProof/>
          <w:sz w:val="22"/>
          <w:szCs w:val="22"/>
          <w:lang w:eastAsia="en-US"/>
        </w:rPr>
      </w:pPr>
      <w:ins w:id="32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r>
          <w:rPr>
            <w:noProof/>
            <w:webHidden/>
          </w:rPr>
        </w:r>
      </w:ins>
      <w:r>
        <w:rPr>
          <w:noProof/>
          <w:webHidden/>
        </w:rPr>
        <w:fldChar w:fldCharType="separate"/>
      </w:r>
      <w:ins w:id="323" w:author="m.kalaitzaki" w:date="2019-05-16T10:06:00Z">
        <w:r>
          <w:rPr>
            <w:noProof/>
            <w:webHidden/>
          </w:rPr>
          <w:t>117</w:t>
        </w:r>
        <w:r>
          <w:rPr>
            <w:noProof/>
            <w:webHidden/>
          </w:rPr>
          <w:fldChar w:fldCharType="end"/>
        </w:r>
        <w:r w:rsidRPr="00F87F46">
          <w:rPr>
            <w:rStyle w:val="Hyperlink"/>
            <w:noProof/>
          </w:rPr>
          <w:fldChar w:fldCharType="end"/>
        </w:r>
      </w:ins>
    </w:p>
    <w:p w14:paraId="5C7A9EB5" w14:textId="77777777" w:rsidR="00EA1A11" w:rsidRDefault="00EA1A11">
      <w:pPr>
        <w:pStyle w:val="TOC4"/>
        <w:tabs>
          <w:tab w:val="left" w:pos="1320"/>
          <w:tab w:val="right" w:leader="dot" w:pos="9060"/>
        </w:tabs>
        <w:rPr>
          <w:ins w:id="324" w:author="m.kalaitzaki" w:date="2019-05-16T10:06:00Z"/>
          <w:rFonts w:asciiTheme="minorHAnsi" w:eastAsiaTheme="minorEastAsia" w:hAnsiTheme="minorHAnsi" w:cstheme="minorBidi"/>
          <w:noProof/>
          <w:sz w:val="22"/>
          <w:szCs w:val="22"/>
          <w:lang w:eastAsia="en-US"/>
        </w:rPr>
      </w:pPr>
      <w:ins w:id="32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r>
          <w:rPr>
            <w:noProof/>
            <w:webHidden/>
          </w:rPr>
        </w:r>
      </w:ins>
      <w:r>
        <w:rPr>
          <w:noProof/>
          <w:webHidden/>
        </w:rPr>
        <w:fldChar w:fldCharType="separate"/>
      </w:r>
      <w:ins w:id="326" w:author="m.kalaitzaki" w:date="2019-05-16T10:06:00Z">
        <w:r>
          <w:rPr>
            <w:noProof/>
            <w:webHidden/>
          </w:rPr>
          <w:t>117</w:t>
        </w:r>
        <w:r>
          <w:rPr>
            <w:noProof/>
            <w:webHidden/>
          </w:rPr>
          <w:fldChar w:fldCharType="end"/>
        </w:r>
        <w:r w:rsidRPr="00F87F46">
          <w:rPr>
            <w:rStyle w:val="Hyperlink"/>
            <w:noProof/>
          </w:rPr>
          <w:fldChar w:fldCharType="end"/>
        </w:r>
      </w:ins>
    </w:p>
    <w:p w14:paraId="672773E5" w14:textId="77777777" w:rsidR="00EA1A11" w:rsidRDefault="00EA1A11">
      <w:pPr>
        <w:pStyle w:val="TOC4"/>
        <w:tabs>
          <w:tab w:val="left" w:pos="1320"/>
          <w:tab w:val="right" w:leader="dot" w:pos="9060"/>
        </w:tabs>
        <w:rPr>
          <w:ins w:id="327" w:author="m.kalaitzaki" w:date="2019-05-16T10:06:00Z"/>
          <w:rFonts w:asciiTheme="minorHAnsi" w:eastAsiaTheme="minorEastAsia" w:hAnsiTheme="minorHAnsi" w:cstheme="minorBidi"/>
          <w:noProof/>
          <w:sz w:val="22"/>
          <w:szCs w:val="22"/>
          <w:lang w:eastAsia="en-US"/>
        </w:rPr>
      </w:pPr>
      <w:ins w:id="32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r>
          <w:rPr>
            <w:noProof/>
            <w:webHidden/>
          </w:rPr>
        </w:r>
      </w:ins>
      <w:r>
        <w:rPr>
          <w:noProof/>
          <w:webHidden/>
        </w:rPr>
        <w:fldChar w:fldCharType="separate"/>
      </w:r>
      <w:ins w:id="329" w:author="m.kalaitzaki" w:date="2019-05-16T10:06:00Z">
        <w:r>
          <w:rPr>
            <w:noProof/>
            <w:webHidden/>
          </w:rPr>
          <w:t>118</w:t>
        </w:r>
        <w:r>
          <w:rPr>
            <w:noProof/>
            <w:webHidden/>
          </w:rPr>
          <w:fldChar w:fldCharType="end"/>
        </w:r>
        <w:r w:rsidRPr="00F87F46">
          <w:rPr>
            <w:rStyle w:val="Hyperlink"/>
            <w:noProof/>
          </w:rPr>
          <w:fldChar w:fldCharType="end"/>
        </w:r>
      </w:ins>
    </w:p>
    <w:p w14:paraId="6F9618D7" w14:textId="77777777" w:rsidR="00EA1A11" w:rsidRDefault="00EA1A11">
      <w:pPr>
        <w:pStyle w:val="TOC3"/>
        <w:rPr>
          <w:ins w:id="330" w:author="m.kalaitzaki" w:date="2019-05-16T10:06:00Z"/>
          <w:rFonts w:asciiTheme="minorHAnsi" w:eastAsiaTheme="minorEastAsia" w:hAnsiTheme="minorHAnsi" w:cstheme="minorBidi"/>
          <w:noProof/>
          <w:sz w:val="22"/>
          <w:szCs w:val="22"/>
          <w:lang w:eastAsia="en-US"/>
        </w:rPr>
      </w:pPr>
      <w:ins w:id="33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r>
          <w:rPr>
            <w:noProof/>
            <w:webHidden/>
          </w:rPr>
        </w:r>
      </w:ins>
      <w:r>
        <w:rPr>
          <w:noProof/>
          <w:webHidden/>
        </w:rPr>
        <w:fldChar w:fldCharType="separate"/>
      </w:r>
      <w:ins w:id="332" w:author="m.kalaitzaki" w:date="2019-05-16T10:06:00Z">
        <w:r>
          <w:rPr>
            <w:noProof/>
            <w:webHidden/>
          </w:rPr>
          <w:t>119</w:t>
        </w:r>
        <w:r>
          <w:rPr>
            <w:noProof/>
            <w:webHidden/>
          </w:rPr>
          <w:fldChar w:fldCharType="end"/>
        </w:r>
        <w:r w:rsidRPr="00F87F46">
          <w:rPr>
            <w:rStyle w:val="Hyperlink"/>
            <w:noProof/>
          </w:rPr>
          <w:fldChar w:fldCharType="end"/>
        </w:r>
      </w:ins>
    </w:p>
    <w:p w14:paraId="6C43EB96" w14:textId="77777777" w:rsidR="00EA1A11" w:rsidRDefault="00EA1A11">
      <w:pPr>
        <w:pStyle w:val="TOC4"/>
        <w:tabs>
          <w:tab w:val="left" w:pos="1320"/>
          <w:tab w:val="right" w:leader="dot" w:pos="9060"/>
        </w:tabs>
        <w:rPr>
          <w:ins w:id="333" w:author="m.kalaitzaki" w:date="2019-05-16T10:06:00Z"/>
          <w:rFonts w:asciiTheme="minorHAnsi" w:eastAsiaTheme="minorEastAsia" w:hAnsiTheme="minorHAnsi" w:cstheme="minorBidi"/>
          <w:noProof/>
          <w:sz w:val="22"/>
          <w:szCs w:val="22"/>
          <w:lang w:eastAsia="en-US"/>
        </w:rPr>
      </w:pPr>
      <w:ins w:id="33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r>
          <w:rPr>
            <w:noProof/>
            <w:webHidden/>
          </w:rPr>
        </w:r>
      </w:ins>
      <w:r>
        <w:rPr>
          <w:noProof/>
          <w:webHidden/>
        </w:rPr>
        <w:fldChar w:fldCharType="separate"/>
      </w:r>
      <w:ins w:id="335" w:author="m.kalaitzaki" w:date="2019-05-16T10:06:00Z">
        <w:r>
          <w:rPr>
            <w:noProof/>
            <w:webHidden/>
          </w:rPr>
          <w:t>119</w:t>
        </w:r>
        <w:r>
          <w:rPr>
            <w:noProof/>
            <w:webHidden/>
          </w:rPr>
          <w:fldChar w:fldCharType="end"/>
        </w:r>
        <w:r w:rsidRPr="00F87F46">
          <w:rPr>
            <w:rStyle w:val="Hyperlink"/>
            <w:noProof/>
          </w:rPr>
          <w:fldChar w:fldCharType="end"/>
        </w:r>
      </w:ins>
    </w:p>
    <w:p w14:paraId="04B1C086" w14:textId="77777777" w:rsidR="00EA1A11" w:rsidRDefault="00EA1A11">
      <w:pPr>
        <w:pStyle w:val="TOC4"/>
        <w:tabs>
          <w:tab w:val="left" w:pos="1320"/>
          <w:tab w:val="right" w:leader="dot" w:pos="9060"/>
        </w:tabs>
        <w:rPr>
          <w:ins w:id="336" w:author="m.kalaitzaki" w:date="2019-05-16T10:06:00Z"/>
          <w:rFonts w:asciiTheme="minorHAnsi" w:eastAsiaTheme="minorEastAsia" w:hAnsiTheme="minorHAnsi" w:cstheme="minorBidi"/>
          <w:noProof/>
          <w:sz w:val="22"/>
          <w:szCs w:val="22"/>
          <w:lang w:eastAsia="en-US"/>
        </w:rPr>
      </w:pPr>
      <w:ins w:id="33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r>
          <w:rPr>
            <w:noProof/>
            <w:webHidden/>
          </w:rPr>
        </w:r>
      </w:ins>
      <w:r>
        <w:rPr>
          <w:noProof/>
          <w:webHidden/>
        </w:rPr>
        <w:fldChar w:fldCharType="separate"/>
      </w:r>
      <w:ins w:id="338" w:author="m.kalaitzaki" w:date="2019-05-16T10:06:00Z">
        <w:r>
          <w:rPr>
            <w:noProof/>
            <w:webHidden/>
          </w:rPr>
          <w:t>119</w:t>
        </w:r>
        <w:r>
          <w:rPr>
            <w:noProof/>
            <w:webHidden/>
          </w:rPr>
          <w:fldChar w:fldCharType="end"/>
        </w:r>
        <w:r w:rsidRPr="00F87F46">
          <w:rPr>
            <w:rStyle w:val="Hyperlink"/>
            <w:noProof/>
          </w:rPr>
          <w:fldChar w:fldCharType="end"/>
        </w:r>
      </w:ins>
    </w:p>
    <w:p w14:paraId="32337EDE" w14:textId="77777777" w:rsidR="00EA1A11" w:rsidRDefault="00EA1A11">
      <w:pPr>
        <w:pStyle w:val="TOC4"/>
        <w:tabs>
          <w:tab w:val="left" w:pos="1320"/>
          <w:tab w:val="right" w:leader="dot" w:pos="9060"/>
        </w:tabs>
        <w:rPr>
          <w:ins w:id="339" w:author="m.kalaitzaki" w:date="2019-05-16T10:06:00Z"/>
          <w:rFonts w:asciiTheme="minorHAnsi" w:eastAsiaTheme="minorEastAsia" w:hAnsiTheme="minorHAnsi" w:cstheme="minorBidi"/>
          <w:noProof/>
          <w:sz w:val="22"/>
          <w:szCs w:val="22"/>
          <w:lang w:eastAsia="en-US"/>
        </w:rPr>
      </w:pPr>
      <w:ins w:id="34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r>
          <w:rPr>
            <w:noProof/>
            <w:webHidden/>
          </w:rPr>
        </w:r>
      </w:ins>
      <w:r>
        <w:rPr>
          <w:noProof/>
          <w:webHidden/>
        </w:rPr>
        <w:fldChar w:fldCharType="separate"/>
      </w:r>
      <w:ins w:id="341" w:author="m.kalaitzaki" w:date="2019-05-16T10:06:00Z">
        <w:r>
          <w:rPr>
            <w:noProof/>
            <w:webHidden/>
          </w:rPr>
          <w:t>119</w:t>
        </w:r>
        <w:r>
          <w:rPr>
            <w:noProof/>
            <w:webHidden/>
          </w:rPr>
          <w:fldChar w:fldCharType="end"/>
        </w:r>
        <w:r w:rsidRPr="00F87F46">
          <w:rPr>
            <w:rStyle w:val="Hyperlink"/>
            <w:noProof/>
          </w:rPr>
          <w:fldChar w:fldCharType="end"/>
        </w:r>
      </w:ins>
    </w:p>
    <w:p w14:paraId="7C96C83C" w14:textId="77777777" w:rsidR="00EA1A11" w:rsidRDefault="00EA1A11">
      <w:pPr>
        <w:pStyle w:val="TOC4"/>
        <w:tabs>
          <w:tab w:val="left" w:pos="1320"/>
          <w:tab w:val="right" w:leader="dot" w:pos="9060"/>
        </w:tabs>
        <w:rPr>
          <w:ins w:id="342" w:author="m.kalaitzaki" w:date="2019-05-16T10:06:00Z"/>
          <w:rFonts w:asciiTheme="minorHAnsi" w:eastAsiaTheme="minorEastAsia" w:hAnsiTheme="minorHAnsi" w:cstheme="minorBidi"/>
          <w:noProof/>
          <w:sz w:val="22"/>
          <w:szCs w:val="22"/>
          <w:lang w:eastAsia="en-US"/>
        </w:rPr>
      </w:pPr>
      <w:ins w:id="34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r>
          <w:rPr>
            <w:noProof/>
            <w:webHidden/>
          </w:rPr>
        </w:r>
      </w:ins>
      <w:r>
        <w:rPr>
          <w:noProof/>
          <w:webHidden/>
        </w:rPr>
        <w:fldChar w:fldCharType="separate"/>
      </w:r>
      <w:ins w:id="344" w:author="m.kalaitzaki" w:date="2019-05-16T10:06:00Z">
        <w:r>
          <w:rPr>
            <w:noProof/>
            <w:webHidden/>
          </w:rPr>
          <w:t>120</w:t>
        </w:r>
        <w:r>
          <w:rPr>
            <w:noProof/>
            <w:webHidden/>
          </w:rPr>
          <w:fldChar w:fldCharType="end"/>
        </w:r>
        <w:r w:rsidRPr="00F87F46">
          <w:rPr>
            <w:rStyle w:val="Hyperlink"/>
            <w:noProof/>
          </w:rPr>
          <w:fldChar w:fldCharType="end"/>
        </w:r>
      </w:ins>
    </w:p>
    <w:p w14:paraId="3F8CB1D7" w14:textId="77777777" w:rsidR="00EA1A11" w:rsidRDefault="00EA1A11">
      <w:pPr>
        <w:pStyle w:val="TOC4"/>
        <w:tabs>
          <w:tab w:val="left" w:pos="1320"/>
          <w:tab w:val="right" w:leader="dot" w:pos="9060"/>
        </w:tabs>
        <w:rPr>
          <w:ins w:id="345" w:author="m.kalaitzaki" w:date="2019-05-16T10:06:00Z"/>
          <w:rFonts w:asciiTheme="minorHAnsi" w:eastAsiaTheme="minorEastAsia" w:hAnsiTheme="minorHAnsi" w:cstheme="minorBidi"/>
          <w:noProof/>
          <w:sz w:val="22"/>
          <w:szCs w:val="22"/>
          <w:lang w:eastAsia="en-US"/>
        </w:rPr>
      </w:pPr>
      <w:ins w:id="34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r>
          <w:rPr>
            <w:noProof/>
            <w:webHidden/>
          </w:rPr>
        </w:r>
      </w:ins>
      <w:r>
        <w:rPr>
          <w:noProof/>
          <w:webHidden/>
        </w:rPr>
        <w:fldChar w:fldCharType="separate"/>
      </w:r>
      <w:ins w:id="347" w:author="m.kalaitzaki" w:date="2019-05-16T10:06:00Z">
        <w:r>
          <w:rPr>
            <w:noProof/>
            <w:webHidden/>
          </w:rPr>
          <w:t>121</w:t>
        </w:r>
        <w:r>
          <w:rPr>
            <w:noProof/>
            <w:webHidden/>
          </w:rPr>
          <w:fldChar w:fldCharType="end"/>
        </w:r>
        <w:r w:rsidRPr="00F87F46">
          <w:rPr>
            <w:rStyle w:val="Hyperlink"/>
            <w:noProof/>
          </w:rPr>
          <w:fldChar w:fldCharType="end"/>
        </w:r>
      </w:ins>
    </w:p>
    <w:p w14:paraId="138F4B51" w14:textId="77777777" w:rsidR="00EA1A11" w:rsidRDefault="00EA1A11">
      <w:pPr>
        <w:pStyle w:val="TOC3"/>
        <w:rPr>
          <w:ins w:id="348" w:author="m.kalaitzaki" w:date="2019-05-16T10:06:00Z"/>
          <w:rFonts w:asciiTheme="minorHAnsi" w:eastAsiaTheme="minorEastAsia" w:hAnsiTheme="minorHAnsi" w:cstheme="minorBidi"/>
          <w:noProof/>
          <w:sz w:val="22"/>
          <w:szCs w:val="22"/>
          <w:lang w:eastAsia="en-US"/>
        </w:rPr>
      </w:pPr>
      <w:ins w:id="34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r>
          <w:rPr>
            <w:noProof/>
            <w:webHidden/>
          </w:rPr>
        </w:r>
      </w:ins>
      <w:r>
        <w:rPr>
          <w:noProof/>
          <w:webHidden/>
        </w:rPr>
        <w:fldChar w:fldCharType="separate"/>
      </w:r>
      <w:ins w:id="350" w:author="m.kalaitzaki" w:date="2019-05-16T10:06:00Z">
        <w:r>
          <w:rPr>
            <w:noProof/>
            <w:webHidden/>
          </w:rPr>
          <w:t>121</w:t>
        </w:r>
        <w:r>
          <w:rPr>
            <w:noProof/>
            <w:webHidden/>
          </w:rPr>
          <w:fldChar w:fldCharType="end"/>
        </w:r>
        <w:r w:rsidRPr="00F87F46">
          <w:rPr>
            <w:rStyle w:val="Hyperlink"/>
            <w:noProof/>
          </w:rPr>
          <w:fldChar w:fldCharType="end"/>
        </w:r>
      </w:ins>
    </w:p>
    <w:p w14:paraId="7B491D77" w14:textId="77777777" w:rsidR="00EA1A11" w:rsidRDefault="00EA1A11">
      <w:pPr>
        <w:pStyle w:val="TOC4"/>
        <w:tabs>
          <w:tab w:val="left" w:pos="1320"/>
          <w:tab w:val="right" w:leader="dot" w:pos="9060"/>
        </w:tabs>
        <w:rPr>
          <w:ins w:id="351" w:author="m.kalaitzaki" w:date="2019-05-16T10:06:00Z"/>
          <w:rFonts w:asciiTheme="minorHAnsi" w:eastAsiaTheme="minorEastAsia" w:hAnsiTheme="minorHAnsi" w:cstheme="minorBidi"/>
          <w:noProof/>
          <w:sz w:val="22"/>
          <w:szCs w:val="22"/>
          <w:lang w:eastAsia="en-US"/>
        </w:rPr>
      </w:pPr>
      <w:ins w:id="35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r>
          <w:rPr>
            <w:noProof/>
            <w:webHidden/>
          </w:rPr>
        </w:r>
      </w:ins>
      <w:r>
        <w:rPr>
          <w:noProof/>
          <w:webHidden/>
        </w:rPr>
        <w:fldChar w:fldCharType="separate"/>
      </w:r>
      <w:ins w:id="353" w:author="m.kalaitzaki" w:date="2019-05-16T10:06:00Z">
        <w:r>
          <w:rPr>
            <w:noProof/>
            <w:webHidden/>
          </w:rPr>
          <w:t>121</w:t>
        </w:r>
        <w:r>
          <w:rPr>
            <w:noProof/>
            <w:webHidden/>
          </w:rPr>
          <w:fldChar w:fldCharType="end"/>
        </w:r>
        <w:r w:rsidRPr="00F87F46">
          <w:rPr>
            <w:rStyle w:val="Hyperlink"/>
            <w:noProof/>
          </w:rPr>
          <w:fldChar w:fldCharType="end"/>
        </w:r>
      </w:ins>
    </w:p>
    <w:p w14:paraId="3EFC6387" w14:textId="77777777" w:rsidR="00EA1A11" w:rsidRDefault="00EA1A11">
      <w:pPr>
        <w:pStyle w:val="TOC4"/>
        <w:tabs>
          <w:tab w:val="left" w:pos="1320"/>
          <w:tab w:val="right" w:leader="dot" w:pos="9060"/>
        </w:tabs>
        <w:rPr>
          <w:ins w:id="354" w:author="m.kalaitzaki" w:date="2019-05-16T10:06:00Z"/>
          <w:rFonts w:asciiTheme="minorHAnsi" w:eastAsiaTheme="minorEastAsia" w:hAnsiTheme="minorHAnsi" w:cstheme="minorBidi"/>
          <w:noProof/>
          <w:sz w:val="22"/>
          <w:szCs w:val="22"/>
          <w:lang w:eastAsia="en-US"/>
        </w:rPr>
      </w:pPr>
      <w:ins w:id="35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r>
          <w:rPr>
            <w:noProof/>
            <w:webHidden/>
          </w:rPr>
        </w:r>
      </w:ins>
      <w:r>
        <w:rPr>
          <w:noProof/>
          <w:webHidden/>
        </w:rPr>
        <w:fldChar w:fldCharType="separate"/>
      </w:r>
      <w:ins w:id="356" w:author="m.kalaitzaki" w:date="2019-05-16T10:06:00Z">
        <w:r>
          <w:rPr>
            <w:noProof/>
            <w:webHidden/>
          </w:rPr>
          <w:t>122</w:t>
        </w:r>
        <w:r>
          <w:rPr>
            <w:noProof/>
            <w:webHidden/>
          </w:rPr>
          <w:fldChar w:fldCharType="end"/>
        </w:r>
        <w:r w:rsidRPr="00F87F46">
          <w:rPr>
            <w:rStyle w:val="Hyperlink"/>
            <w:noProof/>
          </w:rPr>
          <w:fldChar w:fldCharType="end"/>
        </w:r>
      </w:ins>
    </w:p>
    <w:p w14:paraId="73831146" w14:textId="77777777" w:rsidR="00EA1A11" w:rsidRDefault="00EA1A11">
      <w:pPr>
        <w:pStyle w:val="TOC4"/>
        <w:tabs>
          <w:tab w:val="left" w:pos="1320"/>
          <w:tab w:val="right" w:leader="dot" w:pos="9060"/>
        </w:tabs>
        <w:rPr>
          <w:ins w:id="357" w:author="m.kalaitzaki" w:date="2019-05-16T10:06:00Z"/>
          <w:rFonts w:asciiTheme="minorHAnsi" w:eastAsiaTheme="minorEastAsia" w:hAnsiTheme="minorHAnsi" w:cstheme="minorBidi"/>
          <w:noProof/>
          <w:sz w:val="22"/>
          <w:szCs w:val="22"/>
          <w:lang w:eastAsia="en-US"/>
        </w:rPr>
      </w:pPr>
      <w:ins w:id="35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r>
          <w:rPr>
            <w:noProof/>
            <w:webHidden/>
          </w:rPr>
        </w:r>
      </w:ins>
      <w:r>
        <w:rPr>
          <w:noProof/>
          <w:webHidden/>
        </w:rPr>
        <w:fldChar w:fldCharType="separate"/>
      </w:r>
      <w:ins w:id="359" w:author="m.kalaitzaki" w:date="2019-05-16T10:06:00Z">
        <w:r>
          <w:rPr>
            <w:noProof/>
            <w:webHidden/>
          </w:rPr>
          <w:t>123</w:t>
        </w:r>
        <w:r>
          <w:rPr>
            <w:noProof/>
            <w:webHidden/>
          </w:rPr>
          <w:fldChar w:fldCharType="end"/>
        </w:r>
        <w:r w:rsidRPr="00F87F46">
          <w:rPr>
            <w:rStyle w:val="Hyperlink"/>
            <w:noProof/>
          </w:rPr>
          <w:fldChar w:fldCharType="end"/>
        </w:r>
      </w:ins>
    </w:p>
    <w:p w14:paraId="063AA577" w14:textId="77777777" w:rsidR="00EA1A11" w:rsidRDefault="00EA1A11">
      <w:pPr>
        <w:pStyle w:val="TOC4"/>
        <w:tabs>
          <w:tab w:val="left" w:pos="1320"/>
          <w:tab w:val="right" w:leader="dot" w:pos="9060"/>
        </w:tabs>
        <w:rPr>
          <w:ins w:id="360" w:author="m.kalaitzaki" w:date="2019-05-16T10:06:00Z"/>
          <w:rFonts w:asciiTheme="minorHAnsi" w:eastAsiaTheme="minorEastAsia" w:hAnsiTheme="minorHAnsi" w:cstheme="minorBidi"/>
          <w:noProof/>
          <w:sz w:val="22"/>
          <w:szCs w:val="22"/>
          <w:lang w:eastAsia="en-US"/>
        </w:rPr>
      </w:pPr>
      <w:ins w:id="36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r>
          <w:rPr>
            <w:noProof/>
            <w:webHidden/>
          </w:rPr>
        </w:r>
      </w:ins>
      <w:r>
        <w:rPr>
          <w:noProof/>
          <w:webHidden/>
        </w:rPr>
        <w:fldChar w:fldCharType="separate"/>
      </w:r>
      <w:ins w:id="362" w:author="m.kalaitzaki" w:date="2019-05-16T10:06:00Z">
        <w:r>
          <w:rPr>
            <w:noProof/>
            <w:webHidden/>
          </w:rPr>
          <w:t>123</w:t>
        </w:r>
        <w:r>
          <w:rPr>
            <w:noProof/>
            <w:webHidden/>
          </w:rPr>
          <w:fldChar w:fldCharType="end"/>
        </w:r>
        <w:r w:rsidRPr="00F87F46">
          <w:rPr>
            <w:rStyle w:val="Hyperlink"/>
            <w:noProof/>
          </w:rPr>
          <w:fldChar w:fldCharType="end"/>
        </w:r>
      </w:ins>
    </w:p>
    <w:p w14:paraId="12EA839A" w14:textId="77777777" w:rsidR="00EA1A11" w:rsidRDefault="00EA1A11">
      <w:pPr>
        <w:pStyle w:val="TOC4"/>
        <w:tabs>
          <w:tab w:val="left" w:pos="1320"/>
          <w:tab w:val="right" w:leader="dot" w:pos="9060"/>
        </w:tabs>
        <w:rPr>
          <w:ins w:id="363" w:author="m.kalaitzaki" w:date="2019-05-16T10:06:00Z"/>
          <w:rFonts w:asciiTheme="minorHAnsi" w:eastAsiaTheme="minorEastAsia" w:hAnsiTheme="minorHAnsi" w:cstheme="minorBidi"/>
          <w:noProof/>
          <w:sz w:val="22"/>
          <w:szCs w:val="22"/>
          <w:lang w:eastAsia="en-US"/>
        </w:rPr>
      </w:pPr>
      <w:ins w:id="36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r>
          <w:rPr>
            <w:noProof/>
            <w:webHidden/>
          </w:rPr>
        </w:r>
      </w:ins>
      <w:r>
        <w:rPr>
          <w:noProof/>
          <w:webHidden/>
        </w:rPr>
        <w:fldChar w:fldCharType="separate"/>
      </w:r>
      <w:ins w:id="365" w:author="m.kalaitzaki" w:date="2019-05-16T10:06:00Z">
        <w:r>
          <w:rPr>
            <w:noProof/>
            <w:webHidden/>
          </w:rPr>
          <w:t>124</w:t>
        </w:r>
        <w:r>
          <w:rPr>
            <w:noProof/>
            <w:webHidden/>
          </w:rPr>
          <w:fldChar w:fldCharType="end"/>
        </w:r>
        <w:r w:rsidRPr="00F87F46">
          <w:rPr>
            <w:rStyle w:val="Hyperlink"/>
            <w:noProof/>
          </w:rPr>
          <w:fldChar w:fldCharType="end"/>
        </w:r>
      </w:ins>
    </w:p>
    <w:p w14:paraId="49C7555B" w14:textId="77777777" w:rsidR="00EA1A11" w:rsidRDefault="00EA1A11">
      <w:pPr>
        <w:pStyle w:val="TOC4"/>
        <w:tabs>
          <w:tab w:val="left" w:pos="1320"/>
          <w:tab w:val="right" w:leader="dot" w:pos="9060"/>
        </w:tabs>
        <w:rPr>
          <w:ins w:id="366" w:author="m.kalaitzaki" w:date="2019-05-16T10:06:00Z"/>
          <w:rFonts w:asciiTheme="minorHAnsi" w:eastAsiaTheme="minorEastAsia" w:hAnsiTheme="minorHAnsi" w:cstheme="minorBidi"/>
          <w:noProof/>
          <w:sz w:val="22"/>
          <w:szCs w:val="22"/>
          <w:lang w:eastAsia="en-US"/>
        </w:rPr>
      </w:pPr>
      <w:ins w:id="36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r>
          <w:rPr>
            <w:noProof/>
            <w:webHidden/>
          </w:rPr>
        </w:r>
      </w:ins>
      <w:r>
        <w:rPr>
          <w:noProof/>
          <w:webHidden/>
        </w:rPr>
        <w:fldChar w:fldCharType="separate"/>
      </w:r>
      <w:ins w:id="368" w:author="m.kalaitzaki" w:date="2019-05-16T10:06:00Z">
        <w:r>
          <w:rPr>
            <w:noProof/>
            <w:webHidden/>
          </w:rPr>
          <w:t>125</w:t>
        </w:r>
        <w:r>
          <w:rPr>
            <w:noProof/>
            <w:webHidden/>
          </w:rPr>
          <w:fldChar w:fldCharType="end"/>
        </w:r>
        <w:r w:rsidRPr="00F87F46">
          <w:rPr>
            <w:rStyle w:val="Hyperlink"/>
            <w:noProof/>
          </w:rPr>
          <w:fldChar w:fldCharType="end"/>
        </w:r>
      </w:ins>
    </w:p>
    <w:p w14:paraId="7F22568D" w14:textId="77777777" w:rsidR="00EA1A11" w:rsidRDefault="00EA1A11">
      <w:pPr>
        <w:pStyle w:val="TOC3"/>
        <w:rPr>
          <w:ins w:id="369" w:author="m.kalaitzaki" w:date="2019-05-16T10:06:00Z"/>
          <w:rFonts w:asciiTheme="minorHAnsi" w:eastAsiaTheme="minorEastAsia" w:hAnsiTheme="minorHAnsi" w:cstheme="minorBidi"/>
          <w:noProof/>
          <w:sz w:val="22"/>
          <w:szCs w:val="22"/>
          <w:lang w:eastAsia="en-US"/>
        </w:rPr>
      </w:pPr>
      <w:ins w:id="37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r>
          <w:rPr>
            <w:noProof/>
            <w:webHidden/>
          </w:rPr>
        </w:r>
      </w:ins>
      <w:r>
        <w:rPr>
          <w:noProof/>
          <w:webHidden/>
        </w:rPr>
        <w:fldChar w:fldCharType="separate"/>
      </w:r>
      <w:ins w:id="371" w:author="m.kalaitzaki" w:date="2019-05-16T10:06:00Z">
        <w:r>
          <w:rPr>
            <w:noProof/>
            <w:webHidden/>
          </w:rPr>
          <w:t>126</w:t>
        </w:r>
        <w:r>
          <w:rPr>
            <w:noProof/>
            <w:webHidden/>
          </w:rPr>
          <w:fldChar w:fldCharType="end"/>
        </w:r>
        <w:r w:rsidRPr="00F87F46">
          <w:rPr>
            <w:rStyle w:val="Hyperlink"/>
            <w:noProof/>
          </w:rPr>
          <w:fldChar w:fldCharType="end"/>
        </w:r>
      </w:ins>
    </w:p>
    <w:p w14:paraId="635F5EE6" w14:textId="77777777" w:rsidR="00EA1A11" w:rsidRDefault="00EA1A11">
      <w:pPr>
        <w:pStyle w:val="TOC4"/>
        <w:tabs>
          <w:tab w:val="left" w:pos="1320"/>
          <w:tab w:val="right" w:leader="dot" w:pos="9060"/>
        </w:tabs>
        <w:rPr>
          <w:ins w:id="372" w:author="m.kalaitzaki" w:date="2019-05-16T10:06:00Z"/>
          <w:rFonts w:asciiTheme="minorHAnsi" w:eastAsiaTheme="minorEastAsia" w:hAnsiTheme="minorHAnsi" w:cstheme="minorBidi"/>
          <w:noProof/>
          <w:sz w:val="22"/>
          <w:szCs w:val="22"/>
          <w:lang w:eastAsia="en-US"/>
        </w:rPr>
      </w:pPr>
      <w:ins w:id="373"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"_Toc8893717"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r>
          <w:rPr>
            <w:noProof/>
            <w:webHidden/>
          </w:rPr>
        </w:r>
      </w:ins>
      <w:r>
        <w:rPr>
          <w:noProof/>
          <w:webHidden/>
        </w:rPr>
        <w:fldChar w:fldCharType="separate"/>
      </w:r>
      <w:ins w:id="374" w:author="m.kalaitzaki" w:date="2019-05-16T10:06:00Z">
        <w:r>
          <w:rPr>
            <w:noProof/>
            <w:webHidden/>
          </w:rPr>
          <w:t>126</w:t>
        </w:r>
        <w:r>
          <w:rPr>
            <w:noProof/>
            <w:webHidden/>
          </w:rPr>
          <w:fldChar w:fldCharType="end"/>
        </w:r>
        <w:r w:rsidRPr="00F87F46">
          <w:rPr>
            <w:rStyle w:val="Hyperlink"/>
            <w:noProof/>
          </w:rPr>
          <w:fldChar w:fldCharType="end"/>
        </w:r>
      </w:ins>
    </w:p>
    <w:p w14:paraId="5CC88B2C" w14:textId="77777777" w:rsidR="00EA1A11" w:rsidRDefault="00EA1A11">
      <w:pPr>
        <w:pStyle w:val="TOC4"/>
        <w:tabs>
          <w:tab w:val="left" w:pos="1320"/>
          <w:tab w:val="right" w:leader="dot" w:pos="9060"/>
        </w:tabs>
        <w:rPr>
          <w:ins w:id="375" w:author="m.kalaitzaki" w:date="2019-05-16T10:06:00Z"/>
          <w:rFonts w:asciiTheme="minorHAnsi" w:eastAsiaTheme="minorEastAsia" w:hAnsiTheme="minorHAnsi" w:cstheme="minorBidi"/>
          <w:noProof/>
          <w:sz w:val="22"/>
          <w:szCs w:val="22"/>
          <w:lang w:eastAsia="en-US"/>
        </w:rPr>
      </w:pPr>
      <w:ins w:id="37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r>
          <w:rPr>
            <w:noProof/>
            <w:webHidden/>
          </w:rPr>
        </w:r>
      </w:ins>
      <w:r>
        <w:rPr>
          <w:noProof/>
          <w:webHidden/>
        </w:rPr>
        <w:fldChar w:fldCharType="separate"/>
      </w:r>
      <w:ins w:id="377" w:author="m.kalaitzaki" w:date="2019-05-16T10:06:00Z">
        <w:r>
          <w:rPr>
            <w:noProof/>
            <w:webHidden/>
          </w:rPr>
          <w:t>126</w:t>
        </w:r>
        <w:r>
          <w:rPr>
            <w:noProof/>
            <w:webHidden/>
          </w:rPr>
          <w:fldChar w:fldCharType="end"/>
        </w:r>
        <w:r w:rsidRPr="00F87F46">
          <w:rPr>
            <w:rStyle w:val="Hyperlink"/>
            <w:noProof/>
          </w:rPr>
          <w:fldChar w:fldCharType="end"/>
        </w:r>
      </w:ins>
    </w:p>
    <w:p w14:paraId="14900D39" w14:textId="77777777" w:rsidR="00EA1A11" w:rsidRDefault="00EA1A11">
      <w:pPr>
        <w:pStyle w:val="TOC4"/>
        <w:tabs>
          <w:tab w:val="left" w:pos="1320"/>
          <w:tab w:val="right" w:leader="dot" w:pos="9060"/>
        </w:tabs>
        <w:rPr>
          <w:ins w:id="378" w:author="m.kalaitzaki" w:date="2019-05-16T10:06:00Z"/>
          <w:rFonts w:asciiTheme="minorHAnsi" w:eastAsiaTheme="minorEastAsia" w:hAnsiTheme="minorHAnsi" w:cstheme="minorBidi"/>
          <w:noProof/>
          <w:sz w:val="22"/>
          <w:szCs w:val="22"/>
          <w:lang w:eastAsia="en-US"/>
        </w:rPr>
      </w:pPr>
      <w:ins w:id="37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r>
          <w:rPr>
            <w:noProof/>
            <w:webHidden/>
          </w:rPr>
        </w:r>
      </w:ins>
      <w:r>
        <w:rPr>
          <w:noProof/>
          <w:webHidden/>
        </w:rPr>
        <w:fldChar w:fldCharType="separate"/>
      </w:r>
      <w:ins w:id="380" w:author="m.kalaitzaki" w:date="2019-05-16T10:06:00Z">
        <w:r>
          <w:rPr>
            <w:noProof/>
            <w:webHidden/>
          </w:rPr>
          <w:t>127</w:t>
        </w:r>
        <w:r>
          <w:rPr>
            <w:noProof/>
            <w:webHidden/>
          </w:rPr>
          <w:fldChar w:fldCharType="end"/>
        </w:r>
        <w:r w:rsidRPr="00F87F46">
          <w:rPr>
            <w:rStyle w:val="Hyperlink"/>
            <w:noProof/>
          </w:rPr>
          <w:fldChar w:fldCharType="end"/>
        </w:r>
      </w:ins>
    </w:p>
    <w:p w14:paraId="75580F4F" w14:textId="77777777" w:rsidR="00EA1A11" w:rsidRDefault="00EA1A11">
      <w:pPr>
        <w:pStyle w:val="TOC4"/>
        <w:tabs>
          <w:tab w:val="left" w:pos="1320"/>
          <w:tab w:val="right" w:leader="dot" w:pos="9060"/>
        </w:tabs>
        <w:rPr>
          <w:ins w:id="381" w:author="m.kalaitzaki" w:date="2019-05-16T10:06:00Z"/>
          <w:rFonts w:asciiTheme="minorHAnsi" w:eastAsiaTheme="minorEastAsia" w:hAnsiTheme="minorHAnsi" w:cstheme="minorBidi"/>
          <w:noProof/>
          <w:sz w:val="22"/>
          <w:szCs w:val="22"/>
          <w:lang w:eastAsia="en-US"/>
        </w:rPr>
      </w:pPr>
      <w:ins w:id="38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r>
          <w:rPr>
            <w:noProof/>
            <w:webHidden/>
          </w:rPr>
        </w:r>
      </w:ins>
      <w:r>
        <w:rPr>
          <w:noProof/>
          <w:webHidden/>
        </w:rPr>
        <w:fldChar w:fldCharType="separate"/>
      </w:r>
      <w:ins w:id="383" w:author="m.kalaitzaki" w:date="2019-05-16T10:06:00Z">
        <w:r>
          <w:rPr>
            <w:noProof/>
            <w:webHidden/>
          </w:rPr>
          <w:t>127</w:t>
        </w:r>
        <w:r>
          <w:rPr>
            <w:noProof/>
            <w:webHidden/>
          </w:rPr>
          <w:fldChar w:fldCharType="end"/>
        </w:r>
        <w:r w:rsidRPr="00F87F46">
          <w:rPr>
            <w:rStyle w:val="Hyperlink"/>
            <w:noProof/>
          </w:rPr>
          <w:fldChar w:fldCharType="end"/>
        </w:r>
      </w:ins>
    </w:p>
    <w:p w14:paraId="4E502E1A" w14:textId="77777777" w:rsidR="00EA1A11" w:rsidRDefault="00EA1A11">
      <w:pPr>
        <w:pStyle w:val="TOC4"/>
        <w:tabs>
          <w:tab w:val="left" w:pos="1320"/>
          <w:tab w:val="right" w:leader="dot" w:pos="9060"/>
        </w:tabs>
        <w:rPr>
          <w:ins w:id="384" w:author="m.kalaitzaki" w:date="2019-05-16T10:06:00Z"/>
          <w:rFonts w:asciiTheme="minorHAnsi" w:eastAsiaTheme="minorEastAsia" w:hAnsiTheme="minorHAnsi" w:cstheme="minorBidi"/>
          <w:noProof/>
          <w:sz w:val="22"/>
          <w:szCs w:val="22"/>
          <w:lang w:eastAsia="en-US"/>
        </w:rPr>
      </w:pPr>
      <w:ins w:id="38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r>
          <w:rPr>
            <w:noProof/>
            <w:webHidden/>
          </w:rPr>
        </w:r>
      </w:ins>
      <w:r>
        <w:rPr>
          <w:noProof/>
          <w:webHidden/>
        </w:rPr>
        <w:fldChar w:fldCharType="separate"/>
      </w:r>
      <w:ins w:id="386" w:author="m.kalaitzaki" w:date="2019-05-16T10:06:00Z">
        <w:r>
          <w:rPr>
            <w:noProof/>
            <w:webHidden/>
          </w:rPr>
          <w:t>129</w:t>
        </w:r>
        <w:r>
          <w:rPr>
            <w:noProof/>
            <w:webHidden/>
          </w:rPr>
          <w:fldChar w:fldCharType="end"/>
        </w:r>
        <w:r w:rsidRPr="00F87F46">
          <w:rPr>
            <w:rStyle w:val="Hyperlink"/>
            <w:noProof/>
          </w:rPr>
          <w:fldChar w:fldCharType="end"/>
        </w:r>
      </w:ins>
    </w:p>
    <w:p w14:paraId="75058491" w14:textId="77777777" w:rsidR="00EA1A11" w:rsidRDefault="00EA1A11">
      <w:pPr>
        <w:pStyle w:val="TOC3"/>
        <w:rPr>
          <w:ins w:id="387" w:author="m.kalaitzaki" w:date="2019-05-16T10:06:00Z"/>
          <w:rFonts w:asciiTheme="minorHAnsi" w:eastAsiaTheme="minorEastAsia" w:hAnsiTheme="minorHAnsi" w:cstheme="minorBidi"/>
          <w:noProof/>
          <w:sz w:val="22"/>
          <w:szCs w:val="22"/>
          <w:lang w:eastAsia="en-US"/>
        </w:rPr>
      </w:pPr>
      <w:ins w:id="38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r>
          <w:rPr>
            <w:noProof/>
            <w:webHidden/>
          </w:rPr>
        </w:r>
      </w:ins>
      <w:r>
        <w:rPr>
          <w:noProof/>
          <w:webHidden/>
        </w:rPr>
        <w:fldChar w:fldCharType="separate"/>
      </w:r>
      <w:ins w:id="389" w:author="m.kalaitzaki" w:date="2019-05-16T10:06:00Z">
        <w:r>
          <w:rPr>
            <w:noProof/>
            <w:webHidden/>
          </w:rPr>
          <w:t>129</w:t>
        </w:r>
        <w:r>
          <w:rPr>
            <w:noProof/>
            <w:webHidden/>
          </w:rPr>
          <w:fldChar w:fldCharType="end"/>
        </w:r>
        <w:r w:rsidRPr="00F87F46">
          <w:rPr>
            <w:rStyle w:val="Hyperlink"/>
            <w:noProof/>
          </w:rPr>
          <w:fldChar w:fldCharType="end"/>
        </w:r>
      </w:ins>
    </w:p>
    <w:p w14:paraId="6FBBA8CE" w14:textId="77777777" w:rsidR="00EA1A11" w:rsidRDefault="00EA1A11">
      <w:pPr>
        <w:pStyle w:val="TOC4"/>
        <w:tabs>
          <w:tab w:val="left" w:pos="1320"/>
          <w:tab w:val="right" w:leader="dot" w:pos="9060"/>
        </w:tabs>
        <w:rPr>
          <w:ins w:id="390" w:author="m.kalaitzaki" w:date="2019-05-16T10:06:00Z"/>
          <w:rFonts w:asciiTheme="minorHAnsi" w:eastAsiaTheme="minorEastAsia" w:hAnsiTheme="minorHAnsi" w:cstheme="minorBidi"/>
          <w:noProof/>
          <w:sz w:val="22"/>
          <w:szCs w:val="22"/>
          <w:lang w:eastAsia="en-US"/>
        </w:rPr>
      </w:pPr>
      <w:ins w:id="39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r>
          <w:rPr>
            <w:noProof/>
            <w:webHidden/>
          </w:rPr>
        </w:r>
      </w:ins>
      <w:r>
        <w:rPr>
          <w:noProof/>
          <w:webHidden/>
        </w:rPr>
        <w:fldChar w:fldCharType="separate"/>
      </w:r>
      <w:ins w:id="392" w:author="m.kalaitzaki" w:date="2019-05-16T10:06:00Z">
        <w:r>
          <w:rPr>
            <w:noProof/>
            <w:webHidden/>
          </w:rPr>
          <w:t>129</w:t>
        </w:r>
        <w:r>
          <w:rPr>
            <w:noProof/>
            <w:webHidden/>
          </w:rPr>
          <w:fldChar w:fldCharType="end"/>
        </w:r>
        <w:r w:rsidRPr="00F87F46">
          <w:rPr>
            <w:rStyle w:val="Hyperlink"/>
            <w:noProof/>
          </w:rPr>
          <w:fldChar w:fldCharType="end"/>
        </w:r>
      </w:ins>
    </w:p>
    <w:p w14:paraId="0D47EA0A" w14:textId="77777777" w:rsidR="00EA1A11" w:rsidRDefault="00EA1A11">
      <w:pPr>
        <w:pStyle w:val="TOC4"/>
        <w:tabs>
          <w:tab w:val="left" w:pos="1320"/>
          <w:tab w:val="right" w:leader="dot" w:pos="9060"/>
        </w:tabs>
        <w:rPr>
          <w:ins w:id="393" w:author="m.kalaitzaki" w:date="2019-05-16T10:06:00Z"/>
          <w:rFonts w:asciiTheme="minorHAnsi" w:eastAsiaTheme="minorEastAsia" w:hAnsiTheme="minorHAnsi" w:cstheme="minorBidi"/>
          <w:noProof/>
          <w:sz w:val="22"/>
          <w:szCs w:val="22"/>
          <w:lang w:eastAsia="en-US"/>
        </w:rPr>
      </w:pPr>
      <w:ins w:id="39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r>
          <w:rPr>
            <w:noProof/>
            <w:webHidden/>
          </w:rPr>
        </w:r>
      </w:ins>
      <w:r>
        <w:rPr>
          <w:noProof/>
          <w:webHidden/>
        </w:rPr>
        <w:fldChar w:fldCharType="separate"/>
      </w:r>
      <w:ins w:id="395" w:author="m.kalaitzaki" w:date="2019-05-16T10:06:00Z">
        <w:r>
          <w:rPr>
            <w:noProof/>
            <w:webHidden/>
          </w:rPr>
          <w:t>130</w:t>
        </w:r>
        <w:r>
          <w:rPr>
            <w:noProof/>
            <w:webHidden/>
          </w:rPr>
          <w:fldChar w:fldCharType="end"/>
        </w:r>
        <w:r w:rsidRPr="00F87F46">
          <w:rPr>
            <w:rStyle w:val="Hyperlink"/>
            <w:noProof/>
          </w:rPr>
          <w:fldChar w:fldCharType="end"/>
        </w:r>
      </w:ins>
    </w:p>
    <w:p w14:paraId="1AEA3736" w14:textId="77777777" w:rsidR="00EA1A11" w:rsidRDefault="00EA1A11">
      <w:pPr>
        <w:pStyle w:val="TOC4"/>
        <w:tabs>
          <w:tab w:val="left" w:pos="1320"/>
          <w:tab w:val="right" w:leader="dot" w:pos="9060"/>
        </w:tabs>
        <w:rPr>
          <w:ins w:id="396" w:author="m.kalaitzaki" w:date="2019-05-16T10:06:00Z"/>
          <w:rFonts w:asciiTheme="minorHAnsi" w:eastAsiaTheme="minorEastAsia" w:hAnsiTheme="minorHAnsi" w:cstheme="minorBidi"/>
          <w:noProof/>
          <w:sz w:val="22"/>
          <w:szCs w:val="22"/>
          <w:lang w:eastAsia="en-US"/>
        </w:rPr>
      </w:pPr>
      <w:ins w:id="39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r>
          <w:rPr>
            <w:noProof/>
            <w:webHidden/>
          </w:rPr>
        </w:r>
      </w:ins>
      <w:r>
        <w:rPr>
          <w:noProof/>
          <w:webHidden/>
        </w:rPr>
        <w:fldChar w:fldCharType="separate"/>
      </w:r>
      <w:ins w:id="398" w:author="m.kalaitzaki" w:date="2019-05-16T10:06:00Z">
        <w:r>
          <w:rPr>
            <w:noProof/>
            <w:webHidden/>
          </w:rPr>
          <w:t>130</w:t>
        </w:r>
        <w:r>
          <w:rPr>
            <w:noProof/>
            <w:webHidden/>
          </w:rPr>
          <w:fldChar w:fldCharType="end"/>
        </w:r>
        <w:r w:rsidRPr="00F87F46">
          <w:rPr>
            <w:rStyle w:val="Hyperlink"/>
            <w:noProof/>
          </w:rPr>
          <w:fldChar w:fldCharType="end"/>
        </w:r>
      </w:ins>
    </w:p>
    <w:p w14:paraId="2654C139" w14:textId="77777777" w:rsidR="00EA1A11" w:rsidRDefault="00EA1A11">
      <w:pPr>
        <w:pStyle w:val="TOC4"/>
        <w:tabs>
          <w:tab w:val="left" w:pos="1320"/>
          <w:tab w:val="right" w:leader="dot" w:pos="9060"/>
        </w:tabs>
        <w:rPr>
          <w:ins w:id="399" w:author="m.kalaitzaki" w:date="2019-05-16T10:06:00Z"/>
          <w:rFonts w:asciiTheme="minorHAnsi" w:eastAsiaTheme="minorEastAsia" w:hAnsiTheme="minorHAnsi" w:cstheme="minorBidi"/>
          <w:noProof/>
          <w:sz w:val="22"/>
          <w:szCs w:val="22"/>
          <w:lang w:eastAsia="en-US"/>
        </w:rPr>
      </w:pPr>
      <w:ins w:id="40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r>
          <w:rPr>
            <w:noProof/>
            <w:webHidden/>
          </w:rPr>
        </w:r>
      </w:ins>
      <w:r>
        <w:rPr>
          <w:noProof/>
          <w:webHidden/>
        </w:rPr>
        <w:fldChar w:fldCharType="separate"/>
      </w:r>
      <w:ins w:id="401" w:author="m.kalaitzaki" w:date="2019-05-16T10:06:00Z">
        <w:r>
          <w:rPr>
            <w:noProof/>
            <w:webHidden/>
          </w:rPr>
          <w:t>130</w:t>
        </w:r>
        <w:r>
          <w:rPr>
            <w:noProof/>
            <w:webHidden/>
          </w:rPr>
          <w:fldChar w:fldCharType="end"/>
        </w:r>
        <w:r w:rsidRPr="00F87F46">
          <w:rPr>
            <w:rStyle w:val="Hyperlink"/>
            <w:noProof/>
          </w:rPr>
          <w:fldChar w:fldCharType="end"/>
        </w:r>
      </w:ins>
    </w:p>
    <w:p w14:paraId="1C8580CD" w14:textId="77777777" w:rsidR="00EA1A11" w:rsidRDefault="00EA1A11">
      <w:pPr>
        <w:pStyle w:val="TOC4"/>
        <w:tabs>
          <w:tab w:val="left" w:pos="1320"/>
          <w:tab w:val="right" w:leader="dot" w:pos="9060"/>
        </w:tabs>
        <w:rPr>
          <w:ins w:id="402" w:author="m.kalaitzaki" w:date="2019-05-16T10:06:00Z"/>
          <w:rFonts w:asciiTheme="minorHAnsi" w:eastAsiaTheme="minorEastAsia" w:hAnsiTheme="minorHAnsi" w:cstheme="minorBidi"/>
          <w:noProof/>
          <w:sz w:val="22"/>
          <w:szCs w:val="22"/>
          <w:lang w:eastAsia="en-US"/>
        </w:rPr>
      </w:pPr>
      <w:ins w:id="40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r>
          <w:rPr>
            <w:noProof/>
            <w:webHidden/>
          </w:rPr>
        </w:r>
      </w:ins>
      <w:r>
        <w:rPr>
          <w:noProof/>
          <w:webHidden/>
        </w:rPr>
        <w:fldChar w:fldCharType="separate"/>
      </w:r>
      <w:ins w:id="404" w:author="m.kalaitzaki" w:date="2019-05-16T10:06:00Z">
        <w:r>
          <w:rPr>
            <w:noProof/>
            <w:webHidden/>
          </w:rPr>
          <w:t>133</w:t>
        </w:r>
        <w:r>
          <w:rPr>
            <w:noProof/>
            <w:webHidden/>
          </w:rPr>
          <w:fldChar w:fldCharType="end"/>
        </w:r>
        <w:r w:rsidRPr="00F87F46">
          <w:rPr>
            <w:rStyle w:val="Hyperlink"/>
            <w:noProof/>
          </w:rPr>
          <w:fldChar w:fldCharType="end"/>
        </w:r>
      </w:ins>
    </w:p>
    <w:p w14:paraId="48AAEAD3" w14:textId="77777777" w:rsidR="00EA1A11" w:rsidRDefault="00EA1A11">
      <w:pPr>
        <w:pStyle w:val="TOC3"/>
        <w:rPr>
          <w:ins w:id="405" w:author="m.kalaitzaki" w:date="2019-05-16T10:06:00Z"/>
          <w:rFonts w:asciiTheme="minorHAnsi" w:eastAsiaTheme="minorEastAsia" w:hAnsiTheme="minorHAnsi" w:cstheme="minorBidi"/>
          <w:noProof/>
          <w:sz w:val="22"/>
          <w:szCs w:val="22"/>
          <w:lang w:eastAsia="en-US"/>
        </w:rPr>
      </w:pPr>
      <w:ins w:id="40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r>
          <w:rPr>
            <w:noProof/>
            <w:webHidden/>
          </w:rPr>
        </w:r>
      </w:ins>
      <w:r>
        <w:rPr>
          <w:noProof/>
          <w:webHidden/>
        </w:rPr>
        <w:fldChar w:fldCharType="separate"/>
      </w:r>
      <w:ins w:id="407" w:author="m.kalaitzaki" w:date="2019-05-16T10:06:00Z">
        <w:r>
          <w:rPr>
            <w:noProof/>
            <w:webHidden/>
          </w:rPr>
          <w:t>133</w:t>
        </w:r>
        <w:r>
          <w:rPr>
            <w:noProof/>
            <w:webHidden/>
          </w:rPr>
          <w:fldChar w:fldCharType="end"/>
        </w:r>
        <w:r w:rsidRPr="00F87F46">
          <w:rPr>
            <w:rStyle w:val="Hyperlink"/>
            <w:noProof/>
          </w:rPr>
          <w:fldChar w:fldCharType="end"/>
        </w:r>
      </w:ins>
    </w:p>
    <w:p w14:paraId="5FFF7CE3" w14:textId="77777777" w:rsidR="00EA1A11" w:rsidRDefault="00EA1A11">
      <w:pPr>
        <w:pStyle w:val="TOC4"/>
        <w:tabs>
          <w:tab w:val="left" w:pos="1320"/>
          <w:tab w:val="right" w:leader="dot" w:pos="9060"/>
        </w:tabs>
        <w:rPr>
          <w:ins w:id="408" w:author="m.kalaitzaki" w:date="2019-05-16T10:06:00Z"/>
          <w:rFonts w:asciiTheme="minorHAnsi" w:eastAsiaTheme="minorEastAsia" w:hAnsiTheme="minorHAnsi" w:cstheme="minorBidi"/>
          <w:noProof/>
          <w:sz w:val="22"/>
          <w:szCs w:val="22"/>
          <w:lang w:eastAsia="en-US"/>
        </w:rPr>
      </w:pPr>
      <w:ins w:id="40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r>
          <w:rPr>
            <w:noProof/>
            <w:webHidden/>
          </w:rPr>
        </w:r>
      </w:ins>
      <w:r>
        <w:rPr>
          <w:noProof/>
          <w:webHidden/>
        </w:rPr>
        <w:fldChar w:fldCharType="separate"/>
      </w:r>
      <w:ins w:id="410" w:author="m.kalaitzaki" w:date="2019-05-16T10:06:00Z">
        <w:r>
          <w:rPr>
            <w:noProof/>
            <w:webHidden/>
          </w:rPr>
          <w:t>133</w:t>
        </w:r>
        <w:r>
          <w:rPr>
            <w:noProof/>
            <w:webHidden/>
          </w:rPr>
          <w:fldChar w:fldCharType="end"/>
        </w:r>
        <w:r w:rsidRPr="00F87F46">
          <w:rPr>
            <w:rStyle w:val="Hyperlink"/>
            <w:noProof/>
          </w:rPr>
          <w:fldChar w:fldCharType="end"/>
        </w:r>
      </w:ins>
    </w:p>
    <w:p w14:paraId="6767014E" w14:textId="77777777" w:rsidR="00EA1A11" w:rsidRDefault="00EA1A11">
      <w:pPr>
        <w:pStyle w:val="TOC4"/>
        <w:tabs>
          <w:tab w:val="left" w:pos="1320"/>
          <w:tab w:val="right" w:leader="dot" w:pos="9060"/>
        </w:tabs>
        <w:rPr>
          <w:ins w:id="411" w:author="m.kalaitzaki" w:date="2019-05-16T10:06:00Z"/>
          <w:rFonts w:asciiTheme="minorHAnsi" w:eastAsiaTheme="minorEastAsia" w:hAnsiTheme="minorHAnsi" w:cstheme="minorBidi"/>
          <w:noProof/>
          <w:sz w:val="22"/>
          <w:szCs w:val="22"/>
          <w:lang w:eastAsia="en-US"/>
        </w:rPr>
      </w:pPr>
      <w:ins w:id="4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r>
          <w:rPr>
            <w:noProof/>
            <w:webHidden/>
          </w:rPr>
        </w:r>
      </w:ins>
      <w:r>
        <w:rPr>
          <w:noProof/>
          <w:webHidden/>
        </w:rPr>
        <w:fldChar w:fldCharType="separate"/>
      </w:r>
      <w:ins w:id="413" w:author="m.kalaitzaki" w:date="2019-05-16T10:06:00Z">
        <w:r>
          <w:rPr>
            <w:noProof/>
            <w:webHidden/>
          </w:rPr>
          <w:t>133</w:t>
        </w:r>
        <w:r>
          <w:rPr>
            <w:noProof/>
            <w:webHidden/>
          </w:rPr>
          <w:fldChar w:fldCharType="end"/>
        </w:r>
        <w:r w:rsidRPr="00F87F46">
          <w:rPr>
            <w:rStyle w:val="Hyperlink"/>
            <w:noProof/>
          </w:rPr>
          <w:fldChar w:fldCharType="end"/>
        </w:r>
      </w:ins>
    </w:p>
    <w:p w14:paraId="75A9FC4D" w14:textId="77777777" w:rsidR="00EA1A11" w:rsidRDefault="00EA1A11">
      <w:pPr>
        <w:pStyle w:val="TOC4"/>
        <w:tabs>
          <w:tab w:val="left" w:pos="1320"/>
          <w:tab w:val="right" w:leader="dot" w:pos="9060"/>
        </w:tabs>
        <w:rPr>
          <w:ins w:id="414" w:author="m.kalaitzaki" w:date="2019-05-16T10:06:00Z"/>
          <w:rFonts w:asciiTheme="minorHAnsi" w:eastAsiaTheme="minorEastAsia" w:hAnsiTheme="minorHAnsi" w:cstheme="minorBidi"/>
          <w:noProof/>
          <w:sz w:val="22"/>
          <w:szCs w:val="22"/>
          <w:lang w:eastAsia="en-US"/>
        </w:rPr>
      </w:pPr>
      <w:ins w:id="4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r>
          <w:rPr>
            <w:noProof/>
            <w:webHidden/>
          </w:rPr>
        </w:r>
      </w:ins>
      <w:r>
        <w:rPr>
          <w:noProof/>
          <w:webHidden/>
        </w:rPr>
        <w:fldChar w:fldCharType="separate"/>
      </w:r>
      <w:ins w:id="416" w:author="m.kalaitzaki" w:date="2019-05-16T10:06:00Z">
        <w:r>
          <w:rPr>
            <w:noProof/>
            <w:webHidden/>
          </w:rPr>
          <w:t>134</w:t>
        </w:r>
        <w:r>
          <w:rPr>
            <w:noProof/>
            <w:webHidden/>
          </w:rPr>
          <w:fldChar w:fldCharType="end"/>
        </w:r>
        <w:r w:rsidRPr="00F87F46">
          <w:rPr>
            <w:rStyle w:val="Hyperlink"/>
            <w:noProof/>
          </w:rPr>
          <w:fldChar w:fldCharType="end"/>
        </w:r>
      </w:ins>
    </w:p>
    <w:p w14:paraId="1541168D" w14:textId="77777777" w:rsidR="00EA1A11" w:rsidRDefault="00EA1A11">
      <w:pPr>
        <w:pStyle w:val="TOC4"/>
        <w:tabs>
          <w:tab w:val="left" w:pos="1320"/>
          <w:tab w:val="right" w:leader="dot" w:pos="9060"/>
        </w:tabs>
        <w:rPr>
          <w:ins w:id="417" w:author="m.kalaitzaki" w:date="2019-05-16T10:06:00Z"/>
          <w:rFonts w:asciiTheme="minorHAnsi" w:eastAsiaTheme="minorEastAsia" w:hAnsiTheme="minorHAnsi" w:cstheme="minorBidi"/>
          <w:noProof/>
          <w:sz w:val="22"/>
          <w:szCs w:val="22"/>
          <w:lang w:eastAsia="en-US"/>
        </w:rPr>
      </w:pPr>
      <w:ins w:id="4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r>
          <w:rPr>
            <w:noProof/>
            <w:webHidden/>
          </w:rPr>
        </w:r>
      </w:ins>
      <w:r>
        <w:rPr>
          <w:noProof/>
          <w:webHidden/>
        </w:rPr>
        <w:fldChar w:fldCharType="separate"/>
      </w:r>
      <w:ins w:id="419" w:author="m.kalaitzaki" w:date="2019-05-16T10:06:00Z">
        <w:r>
          <w:rPr>
            <w:noProof/>
            <w:webHidden/>
          </w:rPr>
          <w:t>134</w:t>
        </w:r>
        <w:r>
          <w:rPr>
            <w:noProof/>
            <w:webHidden/>
          </w:rPr>
          <w:fldChar w:fldCharType="end"/>
        </w:r>
        <w:r w:rsidRPr="00F87F46">
          <w:rPr>
            <w:rStyle w:val="Hyperlink"/>
            <w:noProof/>
          </w:rPr>
          <w:fldChar w:fldCharType="end"/>
        </w:r>
      </w:ins>
    </w:p>
    <w:p w14:paraId="7D0AED5F" w14:textId="77777777" w:rsidR="00EA1A11" w:rsidRDefault="00EA1A11">
      <w:pPr>
        <w:pStyle w:val="TOC4"/>
        <w:tabs>
          <w:tab w:val="left" w:pos="1320"/>
          <w:tab w:val="right" w:leader="dot" w:pos="9060"/>
        </w:tabs>
        <w:rPr>
          <w:ins w:id="420" w:author="m.kalaitzaki" w:date="2019-05-16T10:06:00Z"/>
          <w:rFonts w:asciiTheme="minorHAnsi" w:eastAsiaTheme="minorEastAsia" w:hAnsiTheme="minorHAnsi" w:cstheme="minorBidi"/>
          <w:noProof/>
          <w:sz w:val="22"/>
          <w:szCs w:val="22"/>
          <w:lang w:eastAsia="en-US"/>
        </w:rPr>
      </w:pPr>
      <w:ins w:id="4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r>
          <w:rPr>
            <w:noProof/>
            <w:webHidden/>
          </w:rPr>
        </w:r>
      </w:ins>
      <w:r>
        <w:rPr>
          <w:noProof/>
          <w:webHidden/>
        </w:rPr>
        <w:fldChar w:fldCharType="separate"/>
      </w:r>
      <w:ins w:id="422" w:author="m.kalaitzaki" w:date="2019-05-16T10:06:00Z">
        <w:r>
          <w:rPr>
            <w:noProof/>
            <w:webHidden/>
          </w:rPr>
          <w:t>137</w:t>
        </w:r>
        <w:r>
          <w:rPr>
            <w:noProof/>
            <w:webHidden/>
          </w:rPr>
          <w:fldChar w:fldCharType="end"/>
        </w:r>
        <w:r w:rsidRPr="00F87F46">
          <w:rPr>
            <w:rStyle w:val="Hyperlink"/>
            <w:noProof/>
          </w:rPr>
          <w:fldChar w:fldCharType="end"/>
        </w:r>
      </w:ins>
    </w:p>
    <w:p w14:paraId="274140A9" w14:textId="77777777" w:rsidR="00EA1A11" w:rsidRDefault="00EA1A11">
      <w:pPr>
        <w:pStyle w:val="TOC3"/>
        <w:rPr>
          <w:ins w:id="423" w:author="m.kalaitzaki" w:date="2019-05-16T10:06:00Z"/>
          <w:rFonts w:asciiTheme="minorHAnsi" w:eastAsiaTheme="minorEastAsia" w:hAnsiTheme="minorHAnsi" w:cstheme="minorBidi"/>
          <w:noProof/>
          <w:sz w:val="22"/>
          <w:szCs w:val="22"/>
          <w:lang w:eastAsia="en-US"/>
        </w:rPr>
      </w:pPr>
      <w:ins w:id="4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r>
          <w:rPr>
            <w:noProof/>
            <w:webHidden/>
          </w:rPr>
        </w:r>
      </w:ins>
      <w:r>
        <w:rPr>
          <w:noProof/>
          <w:webHidden/>
        </w:rPr>
        <w:fldChar w:fldCharType="separate"/>
      </w:r>
      <w:ins w:id="425" w:author="m.kalaitzaki" w:date="2019-05-16T10:06:00Z">
        <w:r>
          <w:rPr>
            <w:noProof/>
            <w:webHidden/>
          </w:rPr>
          <w:t>137</w:t>
        </w:r>
        <w:r>
          <w:rPr>
            <w:noProof/>
            <w:webHidden/>
          </w:rPr>
          <w:fldChar w:fldCharType="end"/>
        </w:r>
        <w:r w:rsidRPr="00F87F46">
          <w:rPr>
            <w:rStyle w:val="Hyperlink"/>
            <w:noProof/>
          </w:rPr>
          <w:fldChar w:fldCharType="end"/>
        </w:r>
      </w:ins>
    </w:p>
    <w:p w14:paraId="0D5A63A5" w14:textId="77777777" w:rsidR="00EA1A11" w:rsidRDefault="00EA1A11">
      <w:pPr>
        <w:pStyle w:val="TOC4"/>
        <w:tabs>
          <w:tab w:val="left" w:pos="1320"/>
          <w:tab w:val="right" w:leader="dot" w:pos="9060"/>
        </w:tabs>
        <w:rPr>
          <w:ins w:id="426" w:author="m.kalaitzaki" w:date="2019-05-16T10:06:00Z"/>
          <w:rFonts w:asciiTheme="minorHAnsi" w:eastAsiaTheme="minorEastAsia" w:hAnsiTheme="minorHAnsi" w:cstheme="minorBidi"/>
          <w:noProof/>
          <w:sz w:val="22"/>
          <w:szCs w:val="22"/>
          <w:lang w:eastAsia="en-US"/>
        </w:rPr>
      </w:pPr>
      <w:ins w:id="4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r>
          <w:rPr>
            <w:noProof/>
            <w:webHidden/>
          </w:rPr>
        </w:r>
      </w:ins>
      <w:r>
        <w:rPr>
          <w:noProof/>
          <w:webHidden/>
        </w:rPr>
        <w:fldChar w:fldCharType="separate"/>
      </w:r>
      <w:ins w:id="428" w:author="m.kalaitzaki" w:date="2019-05-16T10:06:00Z">
        <w:r>
          <w:rPr>
            <w:noProof/>
            <w:webHidden/>
          </w:rPr>
          <w:t>138</w:t>
        </w:r>
        <w:r>
          <w:rPr>
            <w:noProof/>
            <w:webHidden/>
          </w:rPr>
          <w:fldChar w:fldCharType="end"/>
        </w:r>
        <w:r w:rsidRPr="00F87F46">
          <w:rPr>
            <w:rStyle w:val="Hyperlink"/>
            <w:noProof/>
          </w:rPr>
          <w:fldChar w:fldCharType="end"/>
        </w:r>
      </w:ins>
    </w:p>
    <w:p w14:paraId="5FAD7905" w14:textId="77777777" w:rsidR="00EA1A11" w:rsidRDefault="00EA1A11">
      <w:pPr>
        <w:pStyle w:val="TOC4"/>
        <w:tabs>
          <w:tab w:val="left" w:pos="1320"/>
          <w:tab w:val="right" w:leader="dot" w:pos="9060"/>
        </w:tabs>
        <w:rPr>
          <w:ins w:id="429" w:author="m.kalaitzaki" w:date="2019-05-16T10:06:00Z"/>
          <w:rFonts w:asciiTheme="minorHAnsi" w:eastAsiaTheme="minorEastAsia" w:hAnsiTheme="minorHAnsi" w:cstheme="minorBidi"/>
          <w:noProof/>
          <w:sz w:val="22"/>
          <w:szCs w:val="22"/>
          <w:lang w:eastAsia="en-US"/>
        </w:rPr>
      </w:pPr>
      <w:ins w:id="4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r>
          <w:rPr>
            <w:noProof/>
            <w:webHidden/>
          </w:rPr>
        </w:r>
      </w:ins>
      <w:r>
        <w:rPr>
          <w:noProof/>
          <w:webHidden/>
        </w:rPr>
        <w:fldChar w:fldCharType="separate"/>
      </w:r>
      <w:ins w:id="431" w:author="m.kalaitzaki" w:date="2019-05-16T10:06:00Z">
        <w:r>
          <w:rPr>
            <w:noProof/>
            <w:webHidden/>
          </w:rPr>
          <w:t>138</w:t>
        </w:r>
        <w:r>
          <w:rPr>
            <w:noProof/>
            <w:webHidden/>
          </w:rPr>
          <w:fldChar w:fldCharType="end"/>
        </w:r>
        <w:r w:rsidRPr="00F87F46">
          <w:rPr>
            <w:rStyle w:val="Hyperlink"/>
            <w:noProof/>
          </w:rPr>
          <w:fldChar w:fldCharType="end"/>
        </w:r>
      </w:ins>
    </w:p>
    <w:p w14:paraId="1D08AAFB" w14:textId="77777777" w:rsidR="00EA1A11" w:rsidRDefault="00EA1A11">
      <w:pPr>
        <w:pStyle w:val="TOC4"/>
        <w:tabs>
          <w:tab w:val="left" w:pos="1320"/>
          <w:tab w:val="right" w:leader="dot" w:pos="9060"/>
        </w:tabs>
        <w:rPr>
          <w:ins w:id="432" w:author="m.kalaitzaki" w:date="2019-05-16T10:06:00Z"/>
          <w:rFonts w:asciiTheme="minorHAnsi" w:eastAsiaTheme="minorEastAsia" w:hAnsiTheme="minorHAnsi" w:cstheme="minorBidi"/>
          <w:noProof/>
          <w:sz w:val="22"/>
          <w:szCs w:val="22"/>
          <w:lang w:eastAsia="en-US"/>
        </w:rPr>
      </w:pPr>
      <w:ins w:id="4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r>
          <w:rPr>
            <w:noProof/>
            <w:webHidden/>
          </w:rPr>
        </w:r>
      </w:ins>
      <w:r>
        <w:rPr>
          <w:noProof/>
          <w:webHidden/>
        </w:rPr>
        <w:fldChar w:fldCharType="separate"/>
      </w:r>
      <w:ins w:id="434" w:author="m.kalaitzaki" w:date="2019-05-16T10:06:00Z">
        <w:r>
          <w:rPr>
            <w:noProof/>
            <w:webHidden/>
          </w:rPr>
          <w:t>138</w:t>
        </w:r>
        <w:r>
          <w:rPr>
            <w:noProof/>
            <w:webHidden/>
          </w:rPr>
          <w:fldChar w:fldCharType="end"/>
        </w:r>
        <w:r w:rsidRPr="00F87F46">
          <w:rPr>
            <w:rStyle w:val="Hyperlink"/>
            <w:noProof/>
          </w:rPr>
          <w:fldChar w:fldCharType="end"/>
        </w:r>
      </w:ins>
    </w:p>
    <w:p w14:paraId="709423D1" w14:textId="77777777" w:rsidR="00EA1A11" w:rsidRDefault="00EA1A11">
      <w:pPr>
        <w:pStyle w:val="TOC2"/>
        <w:tabs>
          <w:tab w:val="left" w:pos="660"/>
          <w:tab w:val="right" w:leader="dot" w:pos="9060"/>
        </w:tabs>
        <w:rPr>
          <w:ins w:id="435" w:author="m.kalaitzaki" w:date="2019-05-16T10:06:00Z"/>
          <w:rFonts w:asciiTheme="minorHAnsi" w:eastAsiaTheme="minorEastAsia" w:hAnsiTheme="minorHAnsi" w:cstheme="minorBidi"/>
          <w:b w:val="0"/>
          <w:bCs w:val="0"/>
          <w:noProof/>
          <w:sz w:val="22"/>
          <w:szCs w:val="22"/>
          <w:lang w:eastAsia="en-US"/>
        </w:rPr>
      </w:pPr>
      <w:ins w:id="4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r>
          <w:rPr>
            <w:noProof/>
            <w:webHidden/>
          </w:rPr>
        </w:r>
      </w:ins>
      <w:r>
        <w:rPr>
          <w:noProof/>
          <w:webHidden/>
        </w:rPr>
        <w:fldChar w:fldCharType="separate"/>
      </w:r>
      <w:ins w:id="437" w:author="m.kalaitzaki" w:date="2019-05-16T10:06:00Z">
        <w:r>
          <w:rPr>
            <w:noProof/>
            <w:webHidden/>
          </w:rPr>
          <w:t>139</w:t>
        </w:r>
        <w:r>
          <w:rPr>
            <w:noProof/>
            <w:webHidden/>
          </w:rPr>
          <w:fldChar w:fldCharType="end"/>
        </w:r>
        <w:r w:rsidRPr="00F87F46">
          <w:rPr>
            <w:rStyle w:val="Hyperlink"/>
            <w:noProof/>
          </w:rPr>
          <w:fldChar w:fldCharType="end"/>
        </w:r>
      </w:ins>
    </w:p>
    <w:p w14:paraId="7E2EF173" w14:textId="77777777" w:rsidR="00EA1A11" w:rsidRDefault="00EA1A11">
      <w:pPr>
        <w:pStyle w:val="TOC2"/>
        <w:tabs>
          <w:tab w:val="left" w:pos="660"/>
          <w:tab w:val="right" w:leader="dot" w:pos="9060"/>
        </w:tabs>
        <w:rPr>
          <w:ins w:id="438" w:author="m.kalaitzaki" w:date="2019-05-16T10:06:00Z"/>
          <w:rFonts w:asciiTheme="minorHAnsi" w:eastAsiaTheme="minorEastAsia" w:hAnsiTheme="minorHAnsi" w:cstheme="minorBidi"/>
          <w:b w:val="0"/>
          <w:bCs w:val="0"/>
          <w:noProof/>
          <w:sz w:val="22"/>
          <w:szCs w:val="22"/>
          <w:lang w:eastAsia="en-US"/>
        </w:rPr>
      </w:pPr>
      <w:ins w:id="4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r>
          <w:rPr>
            <w:noProof/>
            <w:webHidden/>
          </w:rPr>
        </w:r>
      </w:ins>
      <w:r>
        <w:rPr>
          <w:noProof/>
          <w:webHidden/>
        </w:rPr>
        <w:fldChar w:fldCharType="separate"/>
      </w:r>
      <w:ins w:id="440" w:author="m.kalaitzaki" w:date="2019-05-16T10:06:00Z">
        <w:r>
          <w:rPr>
            <w:noProof/>
            <w:webHidden/>
          </w:rPr>
          <w:t>141</w:t>
        </w:r>
        <w:r>
          <w:rPr>
            <w:noProof/>
            <w:webHidden/>
          </w:rPr>
          <w:fldChar w:fldCharType="end"/>
        </w:r>
        <w:r w:rsidRPr="00F87F46">
          <w:rPr>
            <w:rStyle w:val="Hyperlink"/>
            <w:noProof/>
          </w:rPr>
          <w:fldChar w:fldCharType="end"/>
        </w:r>
      </w:ins>
    </w:p>
    <w:p w14:paraId="69F1B19A" w14:textId="77777777" w:rsidR="00EA1A11" w:rsidRDefault="00EA1A11">
      <w:pPr>
        <w:pStyle w:val="TOC3"/>
        <w:rPr>
          <w:ins w:id="441" w:author="m.kalaitzaki" w:date="2019-05-16T10:06:00Z"/>
          <w:rFonts w:asciiTheme="minorHAnsi" w:eastAsiaTheme="minorEastAsia" w:hAnsiTheme="minorHAnsi" w:cstheme="minorBidi"/>
          <w:noProof/>
          <w:sz w:val="22"/>
          <w:szCs w:val="22"/>
          <w:lang w:eastAsia="en-US"/>
        </w:rPr>
      </w:pPr>
      <w:ins w:id="4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r>
          <w:rPr>
            <w:noProof/>
            <w:webHidden/>
          </w:rPr>
        </w:r>
      </w:ins>
      <w:r>
        <w:rPr>
          <w:noProof/>
          <w:webHidden/>
        </w:rPr>
        <w:fldChar w:fldCharType="separate"/>
      </w:r>
      <w:ins w:id="443" w:author="m.kalaitzaki" w:date="2019-05-16T10:06:00Z">
        <w:r>
          <w:rPr>
            <w:noProof/>
            <w:webHidden/>
          </w:rPr>
          <w:t>141</w:t>
        </w:r>
        <w:r>
          <w:rPr>
            <w:noProof/>
            <w:webHidden/>
          </w:rPr>
          <w:fldChar w:fldCharType="end"/>
        </w:r>
        <w:r w:rsidRPr="00F87F46">
          <w:rPr>
            <w:rStyle w:val="Hyperlink"/>
            <w:noProof/>
          </w:rPr>
          <w:fldChar w:fldCharType="end"/>
        </w:r>
      </w:ins>
    </w:p>
    <w:p w14:paraId="78373F47" w14:textId="77777777" w:rsidR="00EA1A11" w:rsidRDefault="00EA1A11">
      <w:pPr>
        <w:pStyle w:val="TOC3"/>
        <w:rPr>
          <w:ins w:id="444" w:author="m.kalaitzaki" w:date="2019-05-16T10:06:00Z"/>
          <w:rFonts w:asciiTheme="minorHAnsi" w:eastAsiaTheme="minorEastAsia" w:hAnsiTheme="minorHAnsi" w:cstheme="minorBidi"/>
          <w:noProof/>
          <w:sz w:val="22"/>
          <w:szCs w:val="22"/>
          <w:lang w:eastAsia="en-US"/>
        </w:rPr>
      </w:pPr>
      <w:ins w:id="4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r>
          <w:rPr>
            <w:noProof/>
            <w:webHidden/>
          </w:rPr>
        </w:r>
      </w:ins>
      <w:r>
        <w:rPr>
          <w:noProof/>
          <w:webHidden/>
        </w:rPr>
        <w:fldChar w:fldCharType="separate"/>
      </w:r>
      <w:ins w:id="446" w:author="m.kalaitzaki" w:date="2019-05-16T10:06:00Z">
        <w:r>
          <w:rPr>
            <w:noProof/>
            <w:webHidden/>
          </w:rPr>
          <w:t>142</w:t>
        </w:r>
        <w:r>
          <w:rPr>
            <w:noProof/>
            <w:webHidden/>
          </w:rPr>
          <w:fldChar w:fldCharType="end"/>
        </w:r>
        <w:r w:rsidRPr="00F87F46">
          <w:rPr>
            <w:rStyle w:val="Hyperlink"/>
            <w:noProof/>
          </w:rPr>
          <w:fldChar w:fldCharType="end"/>
        </w:r>
      </w:ins>
    </w:p>
    <w:p w14:paraId="7A837AEE" w14:textId="77777777" w:rsidR="00EA1A11" w:rsidRDefault="00EA1A11">
      <w:pPr>
        <w:pStyle w:val="TOC2"/>
        <w:tabs>
          <w:tab w:val="left" w:pos="660"/>
          <w:tab w:val="right" w:leader="dot" w:pos="9060"/>
        </w:tabs>
        <w:rPr>
          <w:ins w:id="447" w:author="m.kalaitzaki" w:date="2019-05-16T10:06:00Z"/>
          <w:rFonts w:asciiTheme="minorHAnsi" w:eastAsiaTheme="minorEastAsia" w:hAnsiTheme="minorHAnsi" w:cstheme="minorBidi"/>
          <w:b w:val="0"/>
          <w:bCs w:val="0"/>
          <w:noProof/>
          <w:sz w:val="22"/>
          <w:szCs w:val="22"/>
          <w:lang w:eastAsia="en-US"/>
        </w:rPr>
      </w:pPr>
      <w:ins w:id="4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r>
          <w:rPr>
            <w:noProof/>
            <w:webHidden/>
          </w:rPr>
        </w:r>
      </w:ins>
      <w:r>
        <w:rPr>
          <w:noProof/>
          <w:webHidden/>
        </w:rPr>
        <w:fldChar w:fldCharType="separate"/>
      </w:r>
      <w:ins w:id="449" w:author="m.kalaitzaki" w:date="2019-05-16T10:06:00Z">
        <w:r>
          <w:rPr>
            <w:noProof/>
            <w:webHidden/>
          </w:rPr>
          <w:t>145</w:t>
        </w:r>
        <w:r>
          <w:rPr>
            <w:noProof/>
            <w:webHidden/>
          </w:rPr>
          <w:fldChar w:fldCharType="end"/>
        </w:r>
        <w:r w:rsidRPr="00F87F46">
          <w:rPr>
            <w:rStyle w:val="Hyperlink"/>
            <w:noProof/>
          </w:rPr>
          <w:fldChar w:fldCharType="end"/>
        </w:r>
      </w:ins>
    </w:p>
    <w:p w14:paraId="210FEB48" w14:textId="77777777" w:rsidR="00EA1A11" w:rsidRDefault="00EA1A11">
      <w:pPr>
        <w:pStyle w:val="TOC1"/>
        <w:tabs>
          <w:tab w:val="left" w:pos="440"/>
          <w:tab w:val="right" w:leader="dot" w:pos="9060"/>
        </w:tabs>
        <w:rPr>
          <w:ins w:id="450" w:author="m.kalaitzaki" w:date="2019-05-16T10:06:00Z"/>
          <w:rFonts w:asciiTheme="minorHAnsi" w:eastAsiaTheme="minorEastAsia" w:hAnsiTheme="minorHAnsi" w:cstheme="minorBidi"/>
          <w:b w:val="0"/>
          <w:bCs w:val="0"/>
          <w:caps w:val="0"/>
          <w:noProof/>
          <w:sz w:val="22"/>
          <w:szCs w:val="22"/>
          <w:lang w:eastAsia="en-US"/>
        </w:rPr>
      </w:pPr>
      <w:ins w:id="4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r>
          <w:rPr>
            <w:noProof/>
            <w:webHidden/>
          </w:rPr>
        </w:r>
      </w:ins>
      <w:r>
        <w:rPr>
          <w:noProof/>
          <w:webHidden/>
        </w:rPr>
        <w:fldChar w:fldCharType="separate"/>
      </w:r>
      <w:ins w:id="452" w:author="m.kalaitzaki" w:date="2019-05-16T10:06:00Z">
        <w:r>
          <w:rPr>
            <w:noProof/>
            <w:webHidden/>
          </w:rPr>
          <w:t>148</w:t>
        </w:r>
        <w:r>
          <w:rPr>
            <w:noProof/>
            <w:webHidden/>
          </w:rPr>
          <w:fldChar w:fldCharType="end"/>
        </w:r>
        <w:r w:rsidRPr="00F87F46">
          <w:rPr>
            <w:rStyle w:val="Hyperlink"/>
            <w:noProof/>
          </w:rPr>
          <w:fldChar w:fldCharType="end"/>
        </w:r>
      </w:ins>
    </w:p>
    <w:p w14:paraId="7AC1F581" w14:textId="77777777" w:rsidR="00EA1A11" w:rsidRDefault="00EA1A11">
      <w:pPr>
        <w:pStyle w:val="TOC2"/>
        <w:tabs>
          <w:tab w:val="left" w:pos="660"/>
          <w:tab w:val="right" w:leader="dot" w:pos="9060"/>
        </w:tabs>
        <w:rPr>
          <w:ins w:id="453" w:author="m.kalaitzaki" w:date="2019-05-16T10:06:00Z"/>
          <w:rFonts w:asciiTheme="minorHAnsi" w:eastAsiaTheme="minorEastAsia" w:hAnsiTheme="minorHAnsi" w:cstheme="minorBidi"/>
          <w:b w:val="0"/>
          <w:bCs w:val="0"/>
          <w:noProof/>
          <w:sz w:val="22"/>
          <w:szCs w:val="22"/>
          <w:lang w:eastAsia="en-US"/>
        </w:rPr>
      </w:pPr>
      <w:ins w:id="4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"_Toc8893744"</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r>
          <w:rPr>
            <w:noProof/>
            <w:webHidden/>
          </w:rPr>
        </w:r>
      </w:ins>
      <w:r>
        <w:rPr>
          <w:noProof/>
          <w:webHidden/>
        </w:rPr>
        <w:fldChar w:fldCharType="separate"/>
      </w:r>
      <w:ins w:id="455" w:author="m.kalaitzaki" w:date="2019-05-16T10:06:00Z">
        <w:r>
          <w:rPr>
            <w:noProof/>
            <w:webHidden/>
          </w:rPr>
          <w:t>148</w:t>
        </w:r>
        <w:r>
          <w:rPr>
            <w:noProof/>
            <w:webHidden/>
          </w:rPr>
          <w:fldChar w:fldCharType="end"/>
        </w:r>
        <w:r w:rsidRPr="00F87F46">
          <w:rPr>
            <w:rStyle w:val="Hyperlink"/>
            <w:noProof/>
          </w:rPr>
          <w:fldChar w:fldCharType="end"/>
        </w:r>
      </w:ins>
    </w:p>
    <w:p w14:paraId="7DF45995" w14:textId="77777777" w:rsidR="00EA1A11" w:rsidRDefault="00EA1A11">
      <w:pPr>
        <w:pStyle w:val="TOC3"/>
        <w:rPr>
          <w:ins w:id="456" w:author="m.kalaitzaki" w:date="2019-05-16T10:06:00Z"/>
          <w:rFonts w:asciiTheme="minorHAnsi" w:eastAsiaTheme="minorEastAsia" w:hAnsiTheme="minorHAnsi" w:cstheme="minorBidi"/>
          <w:noProof/>
          <w:sz w:val="22"/>
          <w:szCs w:val="22"/>
          <w:lang w:eastAsia="en-US"/>
        </w:rPr>
      </w:pPr>
      <w:ins w:id="4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"_Toc8893745"</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r>
          <w:rPr>
            <w:noProof/>
            <w:webHidden/>
          </w:rPr>
        </w:r>
      </w:ins>
      <w:r>
        <w:rPr>
          <w:noProof/>
          <w:webHidden/>
        </w:rPr>
        <w:fldChar w:fldCharType="separate"/>
      </w:r>
      <w:ins w:id="458" w:author="m.kalaitzaki" w:date="2019-05-16T10:06:00Z">
        <w:r>
          <w:rPr>
            <w:noProof/>
            <w:webHidden/>
          </w:rPr>
          <w:t>148</w:t>
        </w:r>
        <w:r>
          <w:rPr>
            <w:noProof/>
            <w:webHidden/>
          </w:rPr>
          <w:fldChar w:fldCharType="end"/>
        </w:r>
        <w:r w:rsidRPr="00F87F46">
          <w:rPr>
            <w:rStyle w:val="Hyperlink"/>
            <w:noProof/>
          </w:rPr>
          <w:fldChar w:fldCharType="end"/>
        </w:r>
      </w:ins>
    </w:p>
    <w:p w14:paraId="221DB5EC" w14:textId="77777777" w:rsidR="00EA1A11" w:rsidRDefault="00EA1A11">
      <w:pPr>
        <w:pStyle w:val="TOC3"/>
        <w:rPr>
          <w:ins w:id="459" w:author="m.kalaitzaki" w:date="2019-05-16T10:06:00Z"/>
          <w:rFonts w:asciiTheme="minorHAnsi" w:eastAsiaTheme="minorEastAsia" w:hAnsiTheme="minorHAnsi" w:cstheme="minorBidi"/>
          <w:noProof/>
          <w:sz w:val="22"/>
          <w:szCs w:val="22"/>
          <w:lang w:eastAsia="en-US"/>
        </w:rPr>
      </w:pPr>
      <w:ins w:id="4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"_Toc8893746"</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r>
          <w:rPr>
            <w:noProof/>
            <w:webHidden/>
          </w:rPr>
        </w:r>
      </w:ins>
      <w:r>
        <w:rPr>
          <w:noProof/>
          <w:webHidden/>
        </w:rPr>
        <w:fldChar w:fldCharType="separate"/>
      </w:r>
      <w:ins w:id="461" w:author="m.kalaitzaki" w:date="2019-05-16T10:06:00Z">
        <w:r>
          <w:rPr>
            <w:noProof/>
            <w:webHidden/>
          </w:rPr>
          <w:t>148</w:t>
        </w:r>
        <w:r>
          <w:rPr>
            <w:noProof/>
            <w:webHidden/>
          </w:rPr>
          <w:fldChar w:fldCharType="end"/>
        </w:r>
        <w:r w:rsidRPr="00F87F46">
          <w:rPr>
            <w:rStyle w:val="Hyperlink"/>
            <w:noProof/>
          </w:rPr>
          <w:fldChar w:fldCharType="end"/>
        </w:r>
      </w:ins>
    </w:p>
    <w:p w14:paraId="68D8DDE6" w14:textId="77777777" w:rsidR="00EA1A11" w:rsidRDefault="00EA1A11">
      <w:pPr>
        <w:pStyle w:val="TOC3"/>
        <w:rPr>
          <w:ins w:id="462" w:author="m.kalaitzaki" w:date="2019-05-16T10:06:00Z"/>
          <w:rFonts w:asciiTheme="minorHAnsi" w:eastAsiaTheme="minorEastAsia" w:hAnsiTheme="minorHAnsi" w:cstheme="minorBidi"/>
          <w:noProof/>
          <w:sz w:val="22"/>
          <w:szCs w:val="22"/>
          <w:lang w:eastAsia="en-US"/>
        </w:rPr>
      </w:pPr>
      <w:ins w:id="4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"_Toc8893747"</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r>
          <w:rPr>
            <w:noProof/>
            <w:webHidden/>
          </w:rPr>
        </w:r>
      </w:ins>
      <w:r>
        <w:rPr>
          <w:noProof/>
          <w:webHidden/>
        </w:rPr>
        <w:fldChar w:fldCharType="separate"/>
      </w:r>
      <w:ins w:id="464" w:author="m.kalaitzaki" w:date="2019-05-16T10:06:00Z">
        <w:r>
          <w:rPr>
            <w:noProof/>
            <w:webHidden/>
          </w:rPr>
          <w:t>150</w:t>
        </w:r>
        <w:r>
          <w:rPr>
            <w:noProof/>
            <w:webHidden/>
          </w:rPr>
          <w:fldChar w:fldCharType="end"/>
        </w:r>
        <w:r w:rsidRPr="00F87F46">
          <w:rPr>
            <w:rStyle w:val="Hyperlink"/>
            <w:noProof/>
          </w:rPr>
          <w:fldChar w:fldCharType="end"/>
        </w:r>
      </w:ins>
    </w:p>
    <w:p w14:paraId="62C59F1D" w14:textId="77777777" w:rsidR="00EA1A11" w:rsidRDefault="00EA1A11">
      <w:pPr>
        <w:pStyle w:val="TOC2"/>
        <w:tabs>
          <w:tab w:val="left" w:pos="660"/>
          <w:tab w:val="right" w:leader="dot" w:pos="9060"/>
        </w:tabs>
        <w:rPr>
          <w:ins w:id="465" w:author="m.kalaitzaki" w:date="2019-05-16T10:06:00Z"/>
          <w:rFonts w:asciiTheme="minorHAnsi" w:eastAsiaTheme="minorEastAsia" w:hAnsiTheme="minorHAnsi" w:cstheme="minorBidi"/>
          <w:b w:val="0"/>
          <w:bCs w:val="0"/>
          <w:noProof/>
          <w:sz w:val="22"/>
          <w:szCs w:val="22"/>
          <w:lang w:eastAsia="en-US"/>
        </w:rPr>
      </w:pPr>
      <w:ins w:id="4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"_Toc8893748"</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r>
          <w:rPr>
            <w:noProof/>
            <w:webHidden/>
          </w:rPr>
        </w:r>
      </w:ins>
      <w:r>
        <w:rPr>
          <w:noProof/>
          <w:webHidden/>
        </w:rPr>
        <w:fldChar w:fldCharType="separate"/>
      </w:r>
      <w:ins w:id="467" w:author="m.kalaitzaki" w:date="2019-05-16T10:06:00Z">
        <w:r>
          <w:rPr>
            <w:noProof/>
            <w:webHidden/>
          </w:rPr>
          <w:t>151</w:t>
        </w:r>
        <w:r>
          <w:rPr>
            <w:noProof/>
            <w:webHidden/>
          </w:rPr>
          <w:fldChar w:fldCharType="end"/>
        </w:r>
        <w:r w:rsidRPr="00F87F46">
          <w:rPr>
            <w:rStyle w:val="Hyperlink"/>
            <w:noProof/>
          </w:rPr>
          <w:fldChar w:fldCharType="end"/>
        </w:r>
      </w:ins>
    </w:p>
    <w:p w14:paraId="5275FE37" w14:textId="77777777" w:rsidR="00EA1A11" w:rsidRDefault="00EA1A11">
      <w:pPr>
        <w:pStyle w:val="TOC1"/>
        <w:tabs>
          <w:tab w:val="left" w:pos="660"/>
          <w:tab w:val="right" w:leader="dot" w:pos="9060"/>
        </w:tabs>
        <w:rPr>
          <w:ins w:id="468" w:author="m.kalaitzaki" w:date="2019-05-16T10:06:00Z"/>
          <w:rFonts w:asciiTheme="minorHAnsi" w:eastAsiaTheme="minorEastAsia" w:hAnsiTheme="minorHAnsi" w:cstheme="minorBidi"/>
          <w:b w:val="0"/>
          <w:bCs w:val="0"/>
          <w:caps w:val="0"/>
          <w:noProof/>
          <w:sz w:val="22"/>
          <w:szCs w:val="22"/>
          <w:lang w:eastAsia="en-US"/>
        </w:rPr>
      </w:pPr>
      <w:ins w:id="4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"_Toc8893749"</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r>
          <w:rPr>
            <w:noProof/>
            <w:webHidden/>
          </w:rPr>
        </w:r>
      </w:ins>
      <w:r>
        <w:rPr>
          <w:noProof/>
          <w:webHidden/>
        </w:rPr>
        <w:fldChar w:fldCharType="separate"/>
      </w:r>
      <w:ins w:id="470" w:author="m.kalaitzaki" w:date="2019-05-16T10:06:00Z">
        <w:r>
          <w:rPr>
            <w:noProof/>
            <w:webHidden/>
          </w:rPr>
          <w:t>153</w:t>
        </w:r>
        <w:r>
          <w:rPr>
            <w:noProof/>
            <w:webHidden/>
          </w:rPr>
          <w:fldChar w:fldCharType="end"/>
        </w:r>
        <w:r w:rsidRPr="00F87F46">
          <w:rPr>
            <w:rStyle w:val="Hyperlink"/>
            <w:noProof/>
          </w:rPr>
          <w:fldChar w:fldCharType="end"/>
        </w:r>
      </w:ins>
    </w:p>
    <w:p w14:paraId="13A6664A" w14:textId="77777777" w:rsidR="00EA1A11" w:rsidRDefault="00EA1A11">
      <w:pPr>
        <w:pStyle w:val="TOC2"/>
        <w:tabs>
          <w:tab w:val="left" w:pos="660"/>
          <w:tab w:val="right" w:leader="dot" w:pos="9060"/>
        </w:tabs>
        <w:rPr>
          <w:ins w:id="471" w:author="m.kalaitzaki" w:date="2019-05-16T10:06:00Z"/>
          <w:rFonts w:asciiTheme="minorHAnsi" w:eastAsiaTheme="minorEastAsia" w:hAnsiTheme="minorHAnsi" w:cstheme="minorBidi"/>
          <w:b w:val="0"/>
          <w:bCs w:val="0"/>
          <w:noProof/>
          <w:sz w:val="22"/>
          <w:szCs w:val="22"/>
          <w:lang w:eastAsia="en-US"/>
        </w:rPr>
      </w:pPr>
      <w:ins w:id="4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"_Toc8893750"</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r>
          <w:rPr>
            <w:noProof/>
            <w:webHidden/>
          </w:rPr>
        </w:r>
      </w:ins>
      <w:r>
        <w:rPr>
          <w:noProof/>
          <w:webHidden/>
        </w:rPr>
        <w:fldChar w:fldCharType="separate"/>
      </w:r>
      <w:ins w:id="473" w:author="m.kalaitzaki" w:date="2019-05-16T10:06:00Z">
        <w:r>
          <w:rPr>
            <w:noProof/>
            <w:webHidden/>
          </w:rPr>
          <w:t>153</w:t>
        </w:r>
        <w:r>
          <w:rPr>
            <w:noProof/>
            <w:webHidden/>
          </w:rPr>
          <w:fldChar w:fldCharType="end"/>
        </w:r>
        <w:r w:rsidRPr="00F87F46">
          <w:rPr>
            <w:rStyle w:val="Hyperlink"/>
            <w:noProof/>
          </w:rPr>
          <w:fldChar w:fldCharType="end"/>
        </w:r>
      </w:ins>
    </w:p>
    <w:p w14:paraId="71AEE458" w14:textId="77777777" w:rsidR="00EA1A11" w:rsidRDefault="00EA1A11">
      <w:pPr>
        <w:pStyle w:val="TOC2"/>
        <w:tabs>
          <w:tab w:val="left" w:pos="660"/>
          <w:tab w:val="right" w:leader="dot" w:pos="9060"/>
        </w:tabs>
        <w:rPr>
          <w:ins w:id="474" w:author="m.kalaitzaki" w:date="2019-05-16T10:06:00Z"/>
          <w:rFonts w:asciiTheme="minorHAnsi" w:eastAsiaTheme="minorEastAsia" w:hAnsiTheme="minorHAnsi" w:cstheme="minorBidi"/>
          <w:b w:val="0"/>
          <w:bCs w:val="0"/>
          <w:noProof/>
          <w:sz w:val="22"/>
          <w:szCs w:val="22"/>
          <w:lang w:eastAsia="en-US"/>
        </w:rPr>
      </w:pPr>
      <w:ins w:id="47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"_Toc8893751"</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r>
          <w:rPr>
            <w:noProof/>
            <w:webHidden/>
          </w:rPr>
        </w:r>
      </w:ins>
      <w:r>
        <w:rPr>
          <w:noProof/>
          <w:webHidden/>
        </w:rPr>
        <w:fldChar w:fldCharType="separate"/>
      </w:r>
      <w:ins w:id="476" w:author="m.kalaitzaki" w:date="2019-05-16T10:06:00Z">
        <w:r>
          <w:rPr>
            <w:noProof/>
            <w:webHidden/>
          </w:rPr>
          <w:t>153</w:t>
        </w:r>
        <w:r>
          <w:rPr>
            <w:noProof/>
            <w:webHidden/>
          </w:rPr>
          <w:fldChar w:fldCharType="end"/>
        </w:r>
        <w:r w:rsidRPr="00F87F46">
          <w:rPr>
            <w:rStyle w:val="Hyperlink"/>
            <w:noProof/>
          </w:rPr>
          <w:fldChar w:fldCharType="end"/>
        </w:r>
      </w:ins>
    </w:p>
    <w:p w14:paraId="5D7AFE66" w14:textId="77777777" w:rsidR="00EA1A11" w:rsidRDefault="00EA1A11">
      <w:pPr>
        <w:pStyle w:val="TOC1"/>
        <w:tabs>
          <w:tab w:val="left" w:pos="660"/>
          <w:tab w:val="right" w:leader="dot" w:pos="9060"/>
        </w:tabs>
        <w:rPr>
          <w:ins w:id="477" w:author="m.kalaitzaki" w:date="2019-05-16T10:06:00Z"/>
          <w:rFonts w:asciiTheme="minorHAnsi" w:eastAsiaTheme="minorEastAsia" w:hAnsiTheme="minorHAnsi" w:cstheme="minorBidi"/>
          <w:b w:val="0"/>
          <w:bCs w:val="0"/>
          <w:caps w:val="0"/>
          <w:noProof/>
          <w:sz w:val="22"/>
          <w:szCs w:val="22"/>
          <w:lang w:eastAsia="en-US"/>
        </w:rPr>
      </w:pPr>
      <w:ins w:id="4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"_Toc8893752"</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r>
          <w:rPr>
            <w:noProof/>
            <w:webHidden/>
          </w:rPr>
        </w:r>
      </w:ins>
      <w:r>
        <w:rPr>
          <w:noProof/>
          <w:webHidden/>
        </w:rPr>
        <w:fldChar w:fldCharType="separate"/>
      </w:r>
      <w:ins w:id="479" w:author="m.kalaitzaki" w:date="2019-05-16T10:06:00Z">
        <w:r>
          <w:rPr>
            <w:noProof/>
            <w:webHidden/>
          </w:rPr>
          <w:t>154</w:t>
        </w:r>
        <w:r>
          <w:rPr>
            <w:noProof/>
            <w:webHidden/>
          </w:rPr>
          <w:fldChar w:fldCharType="end"/>
        </w:r>
        <w:r w:rsidRPr="00F87F46">
          <w:rPr>
            <w:rStyle w:val="Hyperlink"/>
            <w:noProof/>
          </w:rPr>
          <w:fldChar w:fldCharType="end"/>
        </w:r>
      </w:ins>
    </w:p>
    <w:p w14:paraId="527E87C3" w14:textId="77777777" w:rsidR="00EA1A11" w:rsidRDefault="00EA1A11">
      <w:pPr>
        <w:pStyle w:val="TOC1"/>
        <w:tabs>
          <w:tab w:val="left" w:pos="660"/>
          <w:tab w:val="right" w:leader="dot" w:pos="9060"/>
        </w:tabs>
        <w:rPr>
          <w:ins w:id="480" w:author="m.kalaitzaki" w:date="2019-05-16T10:06:00Z"/>
          <w:rFonts w:asciiTheme="minorHAnsi" w:eastAsiaTheme="minorEastAsia" w:hAnsiTheme="minorHAnsi" w:cstheme="minorBidi"/>
          <w:b w:val="0"/>
          <w:bCs w:val="0"/>
          <w:caps w:val="0"/>
          <w:noProof/>
          <w:sz w:val="22"/>
          <w:szCs w:val="22"/>
          <w:lang w:eastAsia="en-US"/>
        </w:rPr>
      </w:pPr>
      <w:ins w:id="4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"_Toc8893753"</w:instrText>
        </w:r>
        <w:r w:rsidRPr="00F87F46">
          <w:rPr>
            <w:rStyle w:val="Hyperlink"/>
            <w:noProof/>
          </w:rPr>
          <w:instrText xml:space="preserve"> </w:instrText>
        </w:r>
        <w:r w:rsidRPr="00F87F46">
          <w:rPr>
            <w:rStyle w:val="Hyperlink"/>
            <w:noProof/>
          </w:rPr>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r>
          <w:rPr>
            <w:noProof/>
            <w:webHidden/>
          </w:rPr>
        </w:r>
      </w:ins>
      <w:r>
        <w:rPr>
          <w:noProof/>
          <w:webHidden/>
        </w:rPr>
        <w:fldChar w:fldCharType="separate"/>
      </w:r>
      <w:ins w:id="482" w:author="m.kalaitzaki" w:date="2019-05-16T10:06:00Z">
        <w:r>
          <w:rPr>
            <w:noProof/>
            <w:webHidden/>
          </w:rPr>
          <w:t>155</w:t>
        </w:r>
        <w:r>
          <w:rPr>
            <w:noProof/>
            <w:webHidden/>
          </w:rPr>
          <w:fldChar w:fldCharType="end"/>
        </w:r>
        <w:r w:rsidRPr="00F87F46">
          <w:rPr>
            <w:rStyle w:val="Hyperlink"/>
            <w:noProof/>
          </w:rPr>
          <w:fldChar w:fldCharType="end"/>
        </w:r>
      </w:ins>
    </w:p>
    <w:p w14:paraId="09FE2228" w14:textId="77777777" w:rsidR="00745DB6" w:rsidDel="00EA1A11" w:rsidRDefault="00745DB6">
      <w:pPr>
        <w:pStyle w:val="TOC1"/>
        <w:tabs>
          <w:tab w:val="left" w:pos="440"/>
          <w:tab w:val="right" w:leader="dot" w:pos="9060"/>
        </w:tabs>
        <w:rPr>
          <w:del w:id="483" w:author="m.kalaitzaki" w:date="2019-05-16T10:06:00Z"/>
          <w:rFonts w:asciiTheme="minorHAnsi" w:eastAsiaTheme="minorEastAsia" w:hAnsiTheme="minorHAnsi" w:cstheme="minorBidi"/>
          <w:b w:val="0"/>
          <w:bCs w:val="0"/>
          <w:caps w:val="0"/>
          <w:noProof/>
          <w:sz w:val="22"/>
          <w:szCs w:val="22"/>
          <w:lang w:val="de-DE"/>
        </w:rPr>
      </w:pPr>
      <w:del w:id="484" w:author="m.kalaitzaki" w:date="2019-05-16T10:06:00Z">
        <w:r w:rsidRPr="00EA1A11" w:rsidDel="00EA1A11">
          <w:rPr>
            <w:noProof/>
            <w14:scene3d>
              <w14:camera w14:prst="orthographicFront"/>
              <w14:lightRig w14:rig="threePt" w14:dir="t">
                <w14:rot w14:lat="0" w14:lon="0" w14:rev="0"/>
              </w14:lightRig>
            </w14:scene3d>
          </w:rPr>
          <w:delText>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Introduction</w:delText>
        </w:r>
        <w:r w:rsidDel="00EA1A11">
          <w:rPr>
            <w:noProof/>
            <w:webHidden/>
          </w:rPr>
          <w:tab/>
          <w:delText>17</w:delText>
        </w:r>
      </w:del>
    </w:p>
    <w:p w14:paraId="7571099B" w14:textId="77777777" w:rsidR="00745DB6" w:rsidDel="00EA1A11" w:rsidRDefault="00745DB6">
      <w:pPr>
        <w:pStyle w:val="TOC2"/>
        <w:tabs>
          <w:tab w:val="left" w:pos="660"/>
          <w:tab w:val="right" w:leader="dot" w:pos="9060"/>
        </w:tabs>
        <w:rPr>
          <w:del w:id="485" w:author="m.kalaitzaki" w:date="2019-05-16T10:06:00Z"/>
          <w:rFonts w:asciiTheme="minorHAnsi" w:eastAsiaTheme="minorEastAsia" w:hAnsiTheme="minorHAnsi" w:cstheme="minorBidi"/>
          <w:b w:val="0"/>
          <w:bCs w:val="0"/>
          <w:noProof/>
          <w:sz w:val="22"/>
          <w:szCs w:val="22"/>
          <w:lang w:val="de-DE"/>
        </w:rPr>
      </w:pPr>
      <w:del w:id="486" w:author="m.kalaitzaki" w:date="2019-05-16T10:06:00Z">
        <w:r w:rsidRPr="00EA1A11" w:rsidDel="00EA1A11">
          <w:rPr>
            <w:noProof/>
          </w:rPr>
          <w:delText>1.1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Motivation</w:delText>
        </w:r>
        <w:r w:rsidDel="00EA1A11">
          <w:rPr>
            <w:noProof/>
            <w:webHidden/>
          </w:rPr>
          <w:tab/>
          <w:delText>17</w:delText>
        </w:r>
      </w:del>
    </w:p>
    <w:p w14:paraId="0C8A7E8A" w14:textId="77777777" w:rsidR="00745DB6" w:rsidDel="00EA1A11" w:rsidRDefault="00745DB6">
      <w:pPr>
        <w:pStyle w:val="TOC2"/>
        <w:tabs>
          <w:tab w:val="left" w:pos="660"/>
          <w:tab w:val="right" w:leader="dot" w:pos="9060"/>
        </w:tabs>
        <w:rPr>
          <w:del w:id="487" w:author="m.kalaitzaki" w:date="2019-05-16T10:06:00Z"/>
          <w:rFonts w:asciiTheme="minorHAnsi" w:eastAsiaTheme="minorEastAsia" w:hAnsiTheme="minorHAnsi" w:cstheme="minorBidi"/>
          <w:b w:val="0"/>
          <w:bCs w:val="0"/>
          <w:noProof/>
          <w:sz w:val="22"/>
          <w:szCs w:val="22"/>
          <w:lang w:val="de-DE"/>
        </w:rPr>
      </w:pPr>
      <w:del w:id="488" w:author="m.kalaitzaki" w:date="2019-05-16T10:06:00Z">
        <w:r w:rsidRPr="00EA1A11" w:rsidDel="00EA1A11">
          <w:rPr>
            <w:noProof/>
          </w:rPr>
          <w:delText>1.2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MCF at Ford</w:delText>
        </w:r>
        <w:r w:rsidDel="00EA1A11">
          <w:rPr>
            <w:noProof/>
            <w:webHidden/>
          </w:rPr>
          <w:tab/>
          <w:delText>17</w:delText>
        </w:r>
      </w:del>
    </w:p>
    <w:p w14:paraId="38253818" w14:textId="77777777" w:rsidR="00745DB6" w:rsidDel="00EA1A11" w:rsidRDefault="00745DB6">
      <w:pPr>
        <w:pStyle w:val="TOC2"/>
        <w:tabs>
          <w:tab w:val="left" w:pos="660"/>
          <w:tab w:val="right" w:leader="dot" w:pos="9060"/>
        </w:tabs>
        <w:rPr>
          <w:del w:id="489" w:author="m.kalaitzaki" w:date="2019-05-16T10:06:00Z"/>
          <w:rFonts w:asciiTheme="minorHAnsi" w:eastAsiaTheme="minorEastAsia" w:hAnsiTheme="minorHAnsi" w:cstheme="minorBidi"/>
          <w:b w:val="0"/>
          <w:bCs w:val="0"/>
          <w:noProof/>
          <w:sz w:val="22"/>
          <w:szCs w:val="22"/>
          <w:lang w:val="de-DE"/>
        </w:rPr>
      </w:pPr>
      <w:del w:id="490" w:author="m.kalaitzaki" w:date="2019-05-16T10:06:00Z">
        <w:r w:rsidRPr="00EA1A11" w:rsidDel="00EA1A11">
          <w:rPr>
            <w:noProof/>
          </w:rPr>
          <w:delText>1.3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From MCF to χMCF - The Scope of the Document</w:delText>
        </w:r>
        <w:r w:rsidDel="00EA1A11">
          <w:rPr>
            <w:noProof/>
            <w:webHidden/>
          </w:rPr>
          <w:tab/>
          <w:delText>17</w:delText>
        </w:r>
      </w:del>
    </w:p>
    <w:p w14:paraId="06E5C0E5" w14:textId="77777777" w:rsidR="00745DB6" w:rsidDel="00EA1A11" w:rsidRDefault="00745DB6">
      <w:pPr>
        <w:pStyle w:val="TOC1"/>
        <w:tabs>
          <w:tab w:val="left" w:pos="440"/>
          <w:tab w:val="right" w:leader="dot" w:pos="9060"/>
        </w:tabs>
        <w:rPr>
          <w:del w:id="491" w:author="m.kalaitzaki" w:date="2019-05-16T10:06:00Z"/>
          <w:rFonts w:asciiTheme="minorHAnsi" w:eastAsiaTheme="minorEastAsia" w:hAnsiTheme="minorHAnsi" w:cstheme="minorBidi"/>
          <w:b w:val="0"/>
          <w:bCs w:val="0"/>
          <w:caps w:val="0"/>
          <w:noProof/>
          <w:sz w:val="22"/>
          <w:szCs w:val="22"/>
          <w:lang w:val="de-DE"/>
        </w:rPr>
      </w:pPr>
      <w:del w:id="492" w:author="m.kalaitzaki" w:date="2019-05-16T10:06:00Z">
        <w:r w:rsidRPr="00EA1A11" w:rsidDel="00EA1A11">
          <w:rPr>
            <w:noProof/>
            <w14:scene3d>
              <w14:camera w14:prst="orthographicFront"/>
              <w14:lightRig w14:rig="threePt" w14:dir="t">
                <w14:rot w14:lat="0" w14:lon="0" w14:rev="0"/>
              </w14:lightRig>
            </w14:scene3d>
          </w:rPr>
          <w:delText>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Design Principles and Basic Features of χMCF</w:delText>
        </w:r>
        <w:r w:rsidDel="00EA1A11">
          <w:rPr>
            <w:noProof/>
            <w:webHidden/>
          </w:rPr>
          <w:tab/>
          <w:delText>19</w:delText>
        </w:r>
      </w:del>
    </w:p>
    <w:p w14:paraId="3725D24E" w14:textId="77777777" w:rsidR="00745DB6" w:rsidDel="00EA1A11" w:rsidRDefault="00745DB6">
      <w:pPr>
        <w:pStyle w:val="TOC2"/>
        <w:tabs>
          <w:tab w:val="left" w:pos="660"/>
          <w:tab w:val="right" w:leader="dot" w:pos="9060"/>
        </w:tabs>
        <w:rPr>
          <w:del w:id="493" w:author="m.kalaitzaki" w:date="2019-05-16T10:06:00Z"/>
          <w:rFonts w:asciiTheme="minorHAnsi" w:eastAsiaTheme="minorEastAsia" w:hAnsiTheme="minorHAnsi" w:cstheme="minorBidi"/>
          <w:b w:val="0"/>
          <w:bCs w:val="0"/>
          <w:noProof/>
          <w:sz w:val="22"/>
          <w:szCs w:val="22"/>
          <w:lang w:val="de-DE"/>
        </w:rPr>
      </w:pPr>
      <w:del w:id="494" w:author="m.kalaitzaki" w:date="2019-05-16T10:06:00Z">
        <w:r w:rsidRPr="00EA1A11" w:rsidDel="00EA1A11">
          <w:rPr>
            <w:noProof/>
          </w:rPr>
          <w:delText>2.1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Design Principles</w:delText>
        </w:r>
        <w:r w:rsidDel="00EA1A11">
          <w:rPr>
            <w:noProof/>
            <w:webHidden/>
          </w:rPr>
          <w:tab/>
          <w:delText>19</w:delText>
        </w:r>
      </w:del>
    </w:p>
    <w:p w14:paraId="4101CE42" w14:textId="77777777" w:rsidR="00745DB6" w:rsidDel="00EA1A11" w:rsidRDefault="00745DB6">
      <w:pPr>
        <w:pStyle w:val="TOC2"/>
        <w:tabs>
          <w:tab w:val="left" w:pos="660"/>
          <w:tab w:val="right" w:leader="dot" w:pos="9060"/>
        </w:tabs>
        <w:rPr>
          <w:del w:id="495" w:author="m.kalaitzaki" w:date="2019-05-16T10:06:00Z"/>
          <w:rFonts w:asciiTheme="minorHAnsi" w:eastAsiaTheme="minorEastAsia" w:hAnsiTheme="minorHAnsi" w:cstheme="minorBidi"/>
          <w:b w:val="0"/>
          <w:bCs w:val="0"/>
          <w:noProof/>
          <w:sz w:val="22"/>
          <w:szCs w:val="22"/>
          <w:lang w:val="de-DE"/>
        </w:rPr>
      </w:pPr>
      <w:del w:id="496" w:author="m.kalaitzaki" w:date="2019-05-16T10:06:00Z">
        <w:r w:rsidRPr="00EA1A11" w:rsidDel="00EA1A11">
          <w:rPr>
            <w:noProof/>
          </w:rPr>
          <w:delText>2.2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Idealization of Joints</w:delText>
        </w:r>
        <w:r w:rsidDel="00EA1A11">
          <w:rPr>
            <w:noProof/>
            <w:webHidden/>
          </w:rPr>
          <w:tab/>
          <w:delText>20</w:delText>
        </w:r>
      </w:del>
    </w:p>
    <w:p w14:paraId="7D527E3C" w14:textId="77777777" w:rsidR="00745DB6" w:rsidDel="00EA1A11" w:rsidRDefault="00745DB6">
      <w:pPr>
        <w:pStyle w:val="TOC2"/>
        <w:tabs>
          <w:tab w:val="left" w:pos="660"/>
          <w:tab w:val="right" w:leader="dot" w:pos="9060"/>
        </w:tabs>
        <w:rPr>
          <w:del w:id="497" w:author="m.kalaitzaki" w:date="2019-05-16T10:06:00Z"/>
          <w:rFonts w:asciiTheme="minorHAnsi" w:eastAsiaTheme="minorEastAsia" w:hAnsiTheme="minorHAnsi" w:cstheme="minorBidi"/>
          <w:b w:val="0"/>
          <w:bCs w:val="0"/>
          <w:noProof/>
          <w:sz w:val="22"/>
          <w:szCs w:val="22"/>
          <w:lang w:val="de-DE"/>
        </w:rPr>
      </w:pPr>
      <w:del w:id="498" w:author="m.kalaitzaki" w:date="2019-05-16T10:06:00Z">
        <w:r w:rsidRPr="00EA1A11" w:rsidDel="00EA1A11">
          <w:rPr>
            <w:noProof/>
          </w:rPr>
          <w:delText>2.3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Reconstruction of Joints from χMCF</w:delText>
        </w:r>
        <w:r w:rsidDel="00EA1A11">
          <w:rPr>
            <w:noProof/>
            <w:webHidden/>
          </w:rPr>
          <w:tab/>
          <w:delText>20</w:delText>
        </w:r>
      </w:del>
    </w:p>
    <w:p w14:paraId="60C1AFD8" w14:textId="77777777" w:rsidR="00745DB6" w:rsidDel="00EA1A11" w:rsidRDefault="00745DB6">
      <w:pPr>
        <w:pStyle w:val="TOC2"/>
        <w:tabs>
          <w:tab w:val="left" w:pos="660"/>
          <w:tab w:val="right" w:leader="dot" w:pos="9060"/>
        </w:tabs>
        <w:rPr>
          <w:del w:id="499" w:author="m.kalaitzaki" w:date="2019-05-16T10:06:00Z"/>
          <w:rFonts w:asciiTheme="minorHAnsi" w:eastAsiaTheme="minorEastAsia" w:hAnsiTheme="minorHAnsi" w:cstheme="minorBidi"/>
          <w:b w:val="0"/>
          <w:bCs w:val="0"/>
          <w:noProof/>
          <w:sz w:val="22"/>
          <w:szCs w:val="22"/>
          <w:lang w:val="de-DE"/>
        </w:rPr>
      </w:pPr>
      <w:del w:id="500" w:author="m.kalaitzaki" w:date="2019-05-16T10:06:00Z">
        <w:r w:rsidRPr="00EA1A11" w:rsidDel="00EA1A11">
          <w:rPr>
            <w:noProof/>
          </w:rPr>
          <w:delText>2.4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Description of Topology</w:delText>
        </w:r>
        <w:r w:rsidDel="00EA1A11">
          <w:rPr>
            <w:noProof/>
            <w:webHidden/>
          </w:rPr>
          <w:tab/>
          <w:delText>20</w:delText>
        </w:r>
      </w:del>
    </w:p>
    <w:p w14:paraId="0183C89D" w14:textId="77777777" w:rsidR="00745DB6" w:rsidDel="00EA1A11" w:rsidRDefault="00745DB6">
      <w:pPr>
        <w:pStyle w:val="TOC2"/>
        <w:tabs>
          <w:tab w:val="left" w:pos="660"/>
          <w:tab w:val="right" w:leader="dot" w:pos="9060"/>
        </w:tabs>
        <w:rPr>
          <w:del w:id="501" w:author="m.kalaitzaki" w:date="2019-05-16T10:06:00Z"/>
          <w:rFonts w:asciiTheme="minorHAnsi" w:eastAsiaTheme="minorEastAsia" w:hAnsiTheme="minorHAnsi" w:cstheme="minorBidi"/>
          <w:b w:val="0"/>
          <w:bCs w:val="0"/>
          <w:noProof/>
          <w:sz w:val="22"/>
          <w:szCs w:val="22"/>
          <w:lang w:val="de-DE"/>
        </w:rPr>
      </w:pPr>
      <w:del w:id="502" w:author="m.kalaitzaki" w:date="2019-05-16T10:06:00Z">
        <w:r w:rsidRPr="00EA1A11" w:rsidDel="00EA1A11">
          <w:rPr>
            <w:noProof/>
          </w:rPr>
          <w:delText>2.5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χMCF in the Development Processes</w:delText>
        </w:r>
        <w:r w:rsidDel="00EA1A11">
          <w:rPr>
            <w:noProof/>
            <w:webHidden/>
          </w:rPr>
          <w:tab/>
          <w:delText>21</w:delText>
        </w:r>
      </w:del>
    </w:p>
    <w:p w14:paraId="37B3EC07" w14:textId="77777777" w:rsidR="00745DB6" w:rsidDel="00EA1A11" w:rsidRDefault="00745DB6">
      <w:pPr>
        <w:pStyle w:val="TOC1"/>
        <w:tabs>
          <w:tab w:val="left" w:pos="440"/>
          <w:tab w:val="right" w:leader="dot" w:pos="9060"/>
        </w:tabs>
        <w:rPr>
          <w:del w:id="503" w:author="m.kalaitzaki" w:date="2019-05-16T10:06:00Z"/>
          <w:rFonts w:asciiTheme="minorHAnsi" w:eastAsiaTheme="minorEastAsia" w:hAnsiTheme="minorHAnsi" w:cstheme="minorBidi"/>
          <w:b w:val="0"/>
          <w:bCs w:val="0"/>
          <w:caps w:val="0"/>
          <w:noProof/>
          <w:sz w:val="22"/>
          <w:szCs w:val="22"/>
          <w:lang w:val="de-DE"/>
        </w:rPr>
      </w:pPr>
      <w:del w:id="504" w:author="m.kalaitzaki" w:date="2019-05-16T10:06:00Z">
        <w:r w:rsidRPr="00EA1A11" w:rsidDel="00EA1A11">
          <w:rPr>
            <w:noProof/>
            <w14:scene3d>
              <w14:camera w14:prst="orthographicFront"/>
              <w14:lightRig w14:rig="threePt" w14:dir="t">
                <w14:rot w14:lat="0" w14:lon="0" w14:rev="0"/>
              </w14:lightRig>
            </w14:scene3d>
          </w:rPr>
          <w:delText>3</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Key-words of XML specification</w:delText>
        </w:r>
        <w:r w:rsidDel="00EA1A11">
          <w:rPr>
            <w:noProof/>
            <w:webHidden/>
          </w:rPr>
          <w:tab/>
          <w:delText>24</w:delText>
        </w:r>
      </w:del>
    </w:p>
    <w:p w14:paraId="0C729CD8" w14:textId="77777777" w:rsidR="00745DB6" w:rsidDel="00EA1A11" w:rsidRDefault="00745DB6">
      <w:pPr>
        <w:pStyle w:val="TOC2"/>
        <w:tabs>
          <w:tab w:val="left" w:pos="660"/>
          <w:tab w:val="right" w:leader="dot" w:pos="9060"/>
        </w:tabs>
        <w:rPr>
          <w:del w:id="505" w:author="m.kalaitzaki" w:date="2019-05-16T10:06:00Z"/>
          <w:rFonts w:asciiTheme="minorHAnsi" w:eastAsiaTheme="minorEastAsia" w:hAnsiTheme="minorHAnsi" w:cstheme="minorBidi"/>
          <w:b w:val="0"/>
          <w:bCs w:val="0"/>
          <w:noProof/>
          <w:sz w:val="22"/>
          <w:szCs w:val="22"/>
          <w:lang w:val="de-DE"/>
        </w:rPr>
      </w:pPr>
      <w:del w:id="506" w:author="m.kalaitzaki" w:date="2019-05-16T10:06:00Z">
        <w:r w:rsidRPr="00EA1A11" w:rsidDel="00EA1A11">
          <w:rPr>
            <w:noProof/>
          </w:rPr>
          <w:delText>3.1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Key-words</w:delText>
        </w:r>
        <w:r w:rsidDel="00EA1A11">
          <w:rPr>
            <w:noProof/>
            <w:webHidden/>
          </w:rPr>
          <w:tab/>
          <w:delText>24</w:delText>
        </w:r>
      </w:del>
    </w:p>
    <w:p w14:paraId="23F7B04F" w14:textId="77777777" w:rsidR="00745DB6" w:rsidDel="00EA1A11" w:rsidRDefault="00745DB6">
      <w:pPr>
        <w:pStyle w:val="TOC1"/>
        <w:tabs>
          <w:tab w:val="left" w:pos="440"/>
          <w:tab w:val="right" w:leader="dot" w:pos="9060"/>
        </w:tabs>
        <w:rPr>
          <w:del w:id="507" w:author="m.kalaitzaki" w:date="2019-05-16T10:06:00Z"/>
          <w:rFonts w:asciiTheme="minorHAnsi" w:eastAsiaTheme="minorEastAsia" w:hAnsiTheme="minorHAnsi" w:cstheme="minorBidi"/>
          <w:b w:val="0"/>
          <w:bCs w:val="0"/>
          <w:caps w:val="0"/>
          <w:noProof/>
          <w:sz w:val="22"/>
          <w:szCs w:val="22"/>
          <w:lang w:val="de-DE"/>
        </w:rPr>
      </w:pPr>
      <w:del w:id="508" w:author="m.kalaitzaki" w:date="2019-05-16T10:06:00Z">
        <w:r w:rsidRPr="00EA1A11" w:rsidDel="00EA1A11">
          <w:rPr>
            <w:noProof/>
            <w14:scene3d>
              <w14:camera w14:prst="orthographicFront"/>
              <w14:lightRig w14:rig="threePt" w14:dir="t">
                <w14:rot w14:lat="0" w14:lon="0" w14:rev="0"/>
              </w14:lightRig>
            </w14:scene3d>
          </w:rPr>
          <w:delText>4</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Parts, Properties and Assemblies</w:delText>
        </w:r>
        <w:r w:rsidDel="00EA1A11">
          <w:rPr>
            <w:noProof/>
            <w:webHidden/>
          </w:rPr>
          <w:tab/>
          <w:delText>26</w:delText>
        </w:r>
      </w:del>
    </w:p>
    <w:p w14:paraId="7033961F" w14:textId="77777777" w:rsidR="00745DB6" w:rsidDel="00EA1A11" w:rsidRDefault="00745DB6">
      <w:pPr>
        <w:pStyle w:val="TOC2"/>
        <w:tabs>
          <w:tab w:val="left" w:pos="660"/>
          <w:tab w:val="right" w:leader="dot" w:pos="9060"/>
        </w:tabs>
        <w:rPr>
          <w:del w:id="509" w:author="m.kalaitzaki" w:date="2019-05-16T10:06:00Z"/>
          <w:rFonts w:asciiTheme="minorHAnsi" w:eastAsiaTheme="minorEastAsia" w:hAnsiTheme="minorHAnsi" w:cstheme="minorBidi"/>
          <w:b w:val="0"/>
          <w:bCs w:val="0"/>
          <w:noProof/>
          <w:sz w:val="22"/>
          <w:szCs w:val="22"/>
          <w:lang w:val="de-DE"/>
        </w:rPr>
      </w:pPr>
      <w:del w:id="510" w:author="m.kalaitzaki" w:date="2019-05-16T10:06:00Z">
        <w:r w:rsidRPr="00EA1A11" w:rsidDel="00EA1A11">
          <w:rPr>
            <w:noProof/>
          </w:rPr>
          <w:delText>4.1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Parts</w:delText>
        </w:r>
        <w:r w:rsidDel="00EA1A11">
          <w:rPr>
            <w:noProof/>
            <w:webHidden/>
          </w:rPr>
          <w:tab/>
          <w:delText>26</w:delText>
        </w:r>
      </w:del>
    </w:p>
    <w:p w14:paraId="061311C9" w14:textId="77777777" w:rsidR="00745DB6" w:rsidDel="00EA1A11" w:rsidRDefault="00745DB6">
      <w:pPr>
        <w:pStyle w:val="TOC3"/>
        <w:rPr>
          <w:del w:id="511" w:author="m.kalaitzaki" w:date="2019-05-16T10:06:00Z"/>
          <w:rFonts w:asciiTheme="minorHAnsi" w:eastAsiaTheme="minorEastAsia" w:hAnsiTheme="minorHAnsi" w:cstheme="minorBidi"/>
          <w:noProof/>
          <w:sz w:val="22"/>
          <w:szCs w:val="22"/>
          <w:lang w:val="de-DE"/>
        </w:rPr>
      </w:pPr>
      <w:del w:id="512" w:author="m.kalaitzaki" w:date="2019-05-16T10:06:00Z">
        <w:r w:rsidRPr="00EA1A11" w:rsidDel="00EA1A11">
          <w:rPr>
            <w:noProof/>
          </w:rPr>
          <w:delText>4.1.1</w:delText>
        </w:r>
        <w:r w:rsidDel="00EA1A11">
          <w:rPr>
            <w:rFonts w:asciiTheme="minorHAnsi" w:eastAsiaTheme="minorEastAsia" w:hAnsiTheme="minorHAnsi" w:cstheme="minorBidi"/>
            <w:noProof/>
            <w:sz w:val="22"/>
            <w:szCs w:val="22"/>
            <w:lang w:val="de-DE"/>
          </w:rPr>
          <w:tab/>
        </w:r>
        <w:r w:rsidRPr="00EA1A11" w:rsidDel="00EA1A11">
          <w:rPr>
            <w:noProof/>
          </w:rPr>
          <w:delText>Part Labels</w:delText>
        </w:r>
        <w:r w:rsidDel="00EA1A11">
          <w:rPr>
            <w:noProof/>
            <w:webHidden/>
          </w:rPr>
          <w:tab/>
          <w:delText>26</w:delText>
        </w:r>
      </w:del>
    </w:p>
    <w:p w14:paraId="249DFC80" w14:textId="77777777" w:rsidR="00745DB6" w:rsidDel="00EA1A11" w:rsidRDefault="00745DB6">
      <w:pPr>
        <w:pStyle w:val="TOC2"/>
        <w:tabs>
          <w:tab w:val="left" w:pos="660"/>
          <w:tab w:val="right" w:leader="dot" w:pos="9060"/>
        </w:tabs>
        <w:rPr>
          <w:del w:id="513" w:author="m.kalaitzaki" w:date="2019-05-16T10:06:00Z"/>
          <w:rFonts w:asciiTheme="minorHAnsi" w:eastAsiaTheme="minorEastAsia" w:hAnsiTheme="minorHAnsi" w:cstheme="minorBidi"/>
          <w:b w:val="0"/>
          <w:bCs w:val="0"/>
          <w:noProof/>
          <w:sz w:val="22"/>
          <w:szCs w:val="22"/>
          <w:lang w:val="de-DE"/>
        </w:rPr>
      </w:pPr>
      <w:del w:id="514" w:author="m.kalaitzaki" w:date="2019-05-16T10:06:00Z">
        <w:r w:rsidRPr="00EA1A11" w:rsidDel="00EA1A11">
          <w:rPr>
            <w:noProof/>
          </w:rPr>
          <w:delText>4.2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Properties</w:delText>
        </w:r>
        <w:r w:rsidDel="00EA1A11">
          <w:rPr>
            <w:noProof/>
            <w:webHidden/>
          </w:rPr>
          <w:tab/>
          <w:delText>26</w:delText>
        </w:r>
      </w:del>
    </w:p>
    <w:p w14:paraId="5BEC81FB" w14:textId="77777777" w:rsidR="00745DB6" w:rsidDel="00EA1A11" w:rsidRDefault="00745DB6">
      <w:pPr>
        <w:pStyle w:val="TOC2"/>
        <w:tabs>
          <w:tab w:val="left" w:pos="660"/>
          <w:tab w:val="right" w:leader="dot" w:pos="9060"/>
        </w:tabs>
        <w:rPr>
          <w:del w:id="515" w:author="m.kalaitzaki" w:date="2019-05-16T10:06:00Z"/>
          <w:rFonts w:asciiTheme="minorHAnsi" w:eastAsiaTheme="minorEastAsia" w:hAnsiTheme="minorHAnsi" w:cstheme="minorBidi"/>
          <w:b w:val="0"/>
          <w:bCs w:val="0"/>
          <w:noProof/>
          <w:sz w:val="22"/>
          <w:szCs w:val="22"/>
          <w:lang w:val="de-DE"/>
        </w:rPr>
      </w:pPr>
      <w:del w:id="516" w:author="m.kalaitzaki" w:date="2019-05-16T10:06:00Z">
        <w:r w:rsidRPr="00EA1A11" w:rsidDel="00EA1A11">
          <w:rPr>
            <w:noProof/>
          </w:rPr>
          <w:delText>4.3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Assemblies</w:delText>
        </w:r>
        <w:r w:rsidDel="00EA1A11">
          <w:rPr>
            <w:noProof/>
            <w:webHidden/>
          </w:rPr>
          <w:tab/>
          <w:delText>27</w:delText>
        </w:r>
      </w:del>
    </w:p>
    <w:p w14:paraId="1B435EF7" w14:textId="77777777" w:rsidR="00745DB6" w:rsidDel="00EA1A11" w:rsidRDefault="00745DB6">
      <w:pPr>
        <w:pStyle w:val="TOC1"/>
        <w:tabs>
          <w:tab w:val="left" w:pos="440"/>
          <w:tab w:val="right" w:leader="dot" w:pos="9060"/>
        </w:tabs>
        <w:rPr>
          <w:del w:id="517" w:author="m.kalaitzaki" w:date="2019-05-16T10:06:00Z"/>
          <w:rFonts w:asciiTheme="minorHAnsi" w:eastAsiaTheme="minorEastAsia" w:hAnsiTheme="minorHAnsi" w:cstheme="minorBidi"/>
          <w:b w:val="0"/>
          <w:bCs w:val="0"/>
          <w:caps w:val="0"/>
          <w:noProof/>
          <w:sz w:val="22"/>
          <w:szCs w:val="22"/>
          <w:lang w:val="de-DE"/>
        </w:rPr>
      </w:pPr>
      <w:del w:id="518" w:author="m.kalaitzaki" w:date="2019-05-16T10:06:00Z">
        <w:r w:rsidRPr="00EA1A11" w:rsidDel="00EA1A11">
          <w:rPr>
            <w:noProof/>
            <w14:scene3d>
              <w14:camera w14:prst="orthographicFront"/>
              <w14:lightRig w14:rig="threePt" w14:dir="t">
                <w14:rot w14:lat="0" w14:lon="0" w14:rev="0"/>
              </w14:lightRig>
            </w14:scene3d>
          </w:rPr>
          <w:delText>5</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File Structure of χMCF</w:delText>
        </w:r>
        <w:r w:rsidDel="00EA1A11">
          <w:rPr>
            <w:noProof/>
            <w:webHidden/>
          </w:rPr>
          <w:tab/>
          <w:delText>28</w:delText>
        </w:r>
      </w:del>
    </w:p>
    <w:p w14:paraId="029EE8F9" w14:textId="77777777" w:rsidR="00745DB6" w:rsidDel="00EA1A11" w:rsidRDefault="00745DB6">
      <w:pPr>
        <w:pStyle w:val="TOC2"/>
        <w:tabs>
          <w:tab w:val="left" w:pos="660"/>
          <w:tab w:val="right" w:leader="dot" w:pos="9060"/>
        </w:tabs>
        <w:rPr>
          <w:del w:id="519" w:author="m.kalaitzaki" w:date="2019-05-16T10:06:00Z"/>
          <w:rFonts w:asciiTheme="minorHAnsi" w:eastAsiaTheme="minorEastAsia" w:hAnsiTheme="minorHAnsi" w:cstheme="minorBidi"/>
          <w:b w:val="0"/>
          <w:bCs w:val="0"/>
          <w:noProof/>
          <w:sz w:val="22"/>
          <w:szCs w:val="22"/>
          <w:lang w:val="de-DE"/>
        </w:rPr>
      </w:pPr>
      <w:del w:id="520" w:author="m.kalaitzaki" w:date="2019-05-16T10:06:00Z">
        <w:r w:rsidRPr="00EA1A11" w:rsidDel="00EA1A11">
          <w:rPr>
            <w:noProof/>
          </w:rPr>
          <w:delText>5.1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Elements containing general information</w:delText>
        </w:r>
        <w:r w:rsidDel="00EA1A11">
          <w:rPr>
            <w:noProof/>
            <w:webHidden/>
          </w:rPr>
          <w:tab/>
          <w:delText>28</w:delText>
        </w:r>
      </w:del>
    </w:p>
    <w:p w14:paraId="255C57A0" w14:textId="77777777" w:rsidR="00745DB6" w:rsidDel="00EA1A11" w:rsidRDefault="00745DB6">
      <w:pPr>
        <w:pStyle w:val="TOC3"/>
        <w:rPr>
          <w:del w:id="521" w:author="m.kalaitzaki" w:date="2019-05-16T10:06:00Z"/>
          <w:rFonts w:asciiTheme="minorHAnsi" w:eastAsiaTheme="minorEastAsia" w:hAnsiTheme="minorHAnsi" w:cstheme="minorBidi"/>
          <w:noProof/>
          <w:sz w:val="22"/>
          <w:szCs w:val="22"/>
          <w:lang w:val="de-DE"/>
        </w:rPr>
      </w:pPr>
      <w:del w:id="522" w:author="m.kalaitzaki" w:date="2019-05-16T10:06:00Z">
        <w:r w:rsidRPr="00EA1A11" w:rsidDel="00EA1A11">
          <w:rPr>
            <w:noProof/>
          </w:rPr>
          <w:delText>5.1.1</w:delText>
        </w:r>
        <w:r w:rsidDel="00EA1A11">
          <w:rPr>
            <w:rFonts w:asciiTheme="minorHAnsi" w:eastAsiaTheme="minorEastAsia" w:hAnsiTheme="minorHAnsi" w:cstheme="minorBidi"/>
            <w:noProof/>
            <w:sz w:val="22"/>
            <w:szCs w:val="22"/>
            <w:lang w:val="de-DE"/>
          </w:rPr>
          <w:tab/>
        </w:r>
        <w:r w:rsidRPr="00EA1A11" w:rsidDel="00EA1A11">
          <w:rPr>
            <w:noProof/>
          </w:rPr>
          <w:delText>Date</w:delText>
        </w:r>
        <w:r w:rsidDel="00EA1A11">
          <w:rPr>
            <w:noProof/>
            <w:webHidden/>
          </w:rPr>
          <w:tab/>
          <w:delText>28</w:delText>
        </w:r>
      </w:del>
    </w:p>
    <w:p w14:paraId="629A4D52" w14:textId="77777777" w:rsidR="00745DB6" w:rsidDel="00EA1A11" w:rsidRDefault="00745DB6">
      <w:pPr>
        <w:pStyle w:val="TOC3"/>
        <w:rPr>
          <w:del w:id="523" w:author="m.kalaitzaki" w:date="2019-05-16T10:06:00Z"/>
          <w:rFonts w:asciiTheme="minorHAnsi" w:eastAsiaTheme="minorEastAsia" w:hAnsiTheme="minorHAnsi" w:cstheme="minorBidi"/>
          <w:noProof/>
          <w:sz w:val="22"/>
          <w:szCs w:val="22"/>
          <w:lang w:val="de-DE"/>
        </w:rPr>
      </w:pPr>
      <w:del w:id="524" w:author="m.kalaitzaki" w:date="2019-05-16T10:06:00Z">
        <w:r w:rsidRPr="00EA1A11" w:rsidDel="00EA1A11">
          <w:rPr>
            <w:noProof/>
          </w:rPr>
          <w:delText>5.1.2</w:delText>
        </w:r>
        <w:r w:rsidDel="00EA1A11">
          <w:rPr>
            <w:rFonts w:asciiTheme="minorHAnsi" w:eastAsiaTheme="minorEastAsia" w:hAnsiTheme="minorHAnsi" w:cstheme="minorBidi"/>
            <w:noProof/>
            <w:sz w:val="22"/>
            <w:szCs w:val="22"/>
            <w:lang w:val="de-DE"/>
          </w:rPr>
          <w:tab/>
        </w:r>
        <w:r w:rsidRPr="00EA1A11" w:rsidDel="00EA1A11">
          <w:rPr>
            <w:noProof/>
          </w:rPr>
          <w:delText>Version</w:delText>
        </w:r>
        <w:r w:rsidDel="00EA1A11">
          <w:rPr>
            <w:noProof/>
            <w:webHidden/>
          </w:rPr>
          <w:tab/>
          <w:delText>29</w:delText>
        </w:r>
      </w:del>
    </w:p>
    <w:p w14:paraId="54953C79" w14:textId="77777777" w:rsidR="00745DB6" w:rsidDel="00EA1A11" w:rsidRDefault="00745DB6">
      <w:pPr>
        <w:pStyle w:val="TOC3"/>
        <w:rPr>
          <w:del w:id="525" w:author="m.kalaitzaki" w:date="2019-05-16T10:06:00Z"/>
          <w:rFonts w:asciiTheme="minorHAnsi" w:eastAsiaTheme="minorEastAsia" w:hAnsiTheme="minorHAnsi" w:cstheme="minorBidi"/>
          <w:noProof/>
          <w:sz w:val="22"/>
          <w:szCs w:val="22"/>
          <w:lang w:val="de-DE"/>
        </w:rPr>
      </w:pPr>
      <w:del w:id="526" w:author="m.kalaitzaki" w:date="2019-05-16T10:06:00Z">
        <w:r w:rsidRPr="00EA1A11" w:rsidDel="00EA1A11">
          <w:rPr>
            <w:noProof/>
          </w:rPr>
          <w:delText>5.1.3</w:delText>
        </w:r>
        <w:r w:rsidDel="00EA1A11">
          <w:rPr>
            <w:rFonts w:asciiTheme="minorHAnsi" w:eastAsiaTheme="minorEastAsia" w:hAnsiTheme="minorHAnsi" w:cstheme="minorBidi"/>
            <w:noProof/>
            <w:sz w:val="22"/>
            <w:szCs w:val="22"/>
            <w:lang w:val="de-DE"/>
          </w:rPr>
          <w:tab/>
        </w:r>
        <w:r w:rsidRPr="00EA1A11" w:rsidDel="00EA1A11">
          <w:rPr>
            <w:noProof/>
          </w:rPr>
          <w:delText>Unit System</w:delText>
        </w:r>
        <w:r w:rsidDel="00EA1A11">
          <w:rPr>
            <w:noProof/>
            <w:webHidden/>
          </w:rPr>
          <w:tab/>
          <w:delText>29</w:delText>
        </w:r>
      </w:del>
    </w:p>
    <w:p w14:paraId="7C3DC731" w14:textId="77777777" w:rsidR="00745DB6" w:rsidDel="00EA1A11" w:rsidRDefault="00745DB6">
      <w:pPr>
        <w:pStyle w:val="TOC2"/>
        <w:tabs>
          <w:tab w:val="left" w:pos="660"/>
          <w:tab w:val="right" w:leader="dot" w:pos="9060"/>
        </w:tabs>
        <w:rPr>
          <w:del w:id="527" w:author="m.kalaitzaki" w:date="2019-05-16T10:06:00Z"/>
          <w:rFonts w:asciiTheme="minorHAnsi" w:eastAsiaTheme="minorEastAsia" w:hAnsiTheme="minorHAnsi" w:cstheme="minorBidi"/>
          <w:b w:val="0"/>
          <w:bCs w:val="0"/>
          <w:noProof/>
          <w:sz w:val="22"/>
          <w:szCs w:val="22"/>
          <w:lang w:val="de-DE"/>
        </w:rPr>
      </w:pPr>
      <w:del w:id="528" w:author="m.kalaitzaki" w:date="2019-05-16T10:06:00Z">
        <w:r w:rsidRPr="00EA1A11" w:rsidDel="00EA1A11">
          <w:rPr>
            <w:noProof/>
          </w:rPr>
          <w:delText>5.2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Application, User and Process Specific Data</w:delText>
        </w:r>
        <w:r w:rsidDel="00EA1A11">
          <w:rPr>
            <w:noProof/>
            <w:webHidden/>
          </w:rPr>
          <w:tab/>
          <w:delText>30</w:delText>
        </w:r>
      </w:del>
    </w:p>
    <w:p w14:paraId="690FAFD0" w14:textId="77777777" w:rsidR="00745DB6" w:rsidDel="00EA1A11" w:rsidRDefault="00745DB6">
      <w:pPr>
        <w:pStyle w:val="TOC3"/>
        <w:rPr>
          <w:del w:id="529" w:author="m.kalaitzaki" w:date="2019-05-16T10:06:00Z"/>
          <w:rFonts w:asciiTheme="minorHAnsi" w:eastAsiaTheme="minorEastAsia" w:hAnsiTheme="minorHAnsi" w:cstheme="minorBidi"/>
          <w:noProof/>
          <w:sz w:val="22"/>
          <w:szCs w:val="22"/>
          <w:lang w:val="de-DE"/>
        </w:rPr>
      </w:pPr>
      <w:del w:id="530" w:author="m.kalaitzaki" w:date="2019-05-16T10:06:00Z">
        <w:r w:rsidRPr="00EA1A11" w:rsidDel="00EA1A11">
          <w:rPr>
            <w:noProof/>
          </w:rPr>
          <w:delText>5.2.1</w:delText>
        </w:r>
        <w:r w:rsidDel="00EA1A11">
          <w:rPr>
            <w:rFonts w:asciiTheme="minorHAnsi" w:eastAsiaTheme="minorEastAsia" w:hAnsiTheme="minorHAnsi" w:cstheme="minorBidi"/>
            <w:noProof/>
            <w:sz w:val="22"/>
            <w:szCs w:val="22"/>
            <w:lang w:val="de-DE"/>
          </w:rPr>
          <w:tab/>
        </w:r>
        <w:r w:rsidRPr="00EA1A11" w:rsidDel="00EA1A11">
          <w:rPr>
            <w:noProof/>
          </w:rPr>
          <w:delText xml:space="preserve">User Specific Data </w:delText>
        </w:r>
        <w:r w:rsidRPr="00EA1A11" w:rsidDel="00EA1A11">
          <w:rPr>
            <w:rFonts w:ascii="Courier New" w:hAnsi="Courier New" w:cs="Courier New"/>
            <w:noProof/>
          </w:rPr>
          <w:delText>&lt;appdata&gt;</w:delText>
        </w:r>
        <w:r w:rsidDel="00EA1A11">
          <w:rPr>
            <w:noProof/>
            <w:webHidden/>
          </w:rPr>
          <w:tab/>
          <w:delText>30</w:delText>
        </w:r>
      </w:del>
    </w:p>
    <w:p w14:paraId="19D8B913" w14:textId="77777777" w:rsidR="00745DB6" w:rsidDel="00EA1A11" w:rsidRDefault="00745DB6">
      <w:pPr>
        <w:pStyle w:val="TOC3"/>
        <w:rPr>
          <w:del w:id="531" w:author="m.kalaitzaki" w:date="2019-05-16T10:06:00Z"/>
          <w:rFonts w:asciiTheme="minorHAnsi" w:eastAsiaTheme="minorEastAsia" w:hAnsiTheme="minorHAnsi" w:cstheme="minorBidi"/>
          <w:noProof/>
          <w:sz w:val="22"/>
          <w:szCs w:val="22"/>
          <w:lang w:val="de-DE"/>
        </w:rPr>
      </w:pPr>
      <w:del w:id="532" w:author="m.kalaitzaki" w:date="2019-05-16T10:06:00Z">
        <w:r w:rsidRPr="00EA1A11" w:rsidDel="00EA1A11">
          <w:rPr>
            <w:noProof/>
          </w:rPr>
          <w:delText>5.2.2</w:delText>
        </w:r>
        <w:r w:rsidDel="00EA1A11">
          <w:rPr>
            <w:rFonts w:asciiTheme="minorHAnsi" w:eastAsiaTheme="minorEastAsia" w:hAnsiTheme="minorHAnsi" w:cstheme="minorBidi"/>
            <w:noProof/>
            <w:sz w:val="22"/>
            <w:szCs w:val="22"/>
            <w:lang w:val="de-DE"/>
          </w:rPr>
          <w:tab/>
        </w:r>
        <w:r w:rsidRPr="00EA1A11" w:rsidDel="00EA1A11">
          <w:rPr>
            <w:noProof/>
          </w:rPr>
          <w:delText xml:space="preserve">Finite Element Specific Data </w:delText>
        </w:r>
        <w:r w:rsidRPr="00EA1A11" w:rsidDel="00EA1A11">
          <w:rPr>
            <w:rFonts w:ascii="Courier New" w:hAnsi="Courier New" w:cs="Courier New"/>
            <w:noProof/>
          </w:rPr>
          <w:delText>&lt;femdata&gt;</w:delText>
        </w:r>
        <w:r w:rsidDel="00EA1A11">
          <w:rPr>
            <w:noProof/>
            <w:webHidden/>
          </w:rPr>
          <w:tab/>
          <w:delText>32</w:delText>
        </w:r>
      </w:del>
    </w:p>
    <w:p w14:paraId="2A40C0B5" w14:textId="77777777" w:rsidR="00745DB6" w:rsidDel="00EA1A11" w:rsidRDefault="00745DB6">
      <w:pPr>
        <w:pStyle w:val="TOC2"/>
        <w:tabs>
          <w:tab w:val="left" w:pos="660"/>
          <w:tab w:val="right" w:leader="dot" w:pos="9060"/>
        </w:tabs>
        <w:rPr>
          <w:del w:id="533" w:author="m.kalaitzaki" w:date="2019-05-16T10:06:00Z"/>
          <w:rFonts w:asciiTheme="minorHAnsi" w:eastAsiaTheme="minorEastAsia" w:hAnsiTheme="minorHAnsi" w:cstheme="minorBidi"/>
          <w:b w:val="0"/>
          <w:bCs w:val="0"/>
          <w:noProof/>
          <w:sz w:val="22"/>
          <w:szCs w:val="22"/>
          <w:lang w:val="de-DE"/>
        </w:rPr>
      </w:pPr>
      <w:del w:id="534" w:author="m.kalaitzaki" w:date="2019-05-16T10:06:00Z">
        <w:r w:rsidRPr="00EA1A11" w:rsidDel="00EA1A11">
          <w:rPr>
            <w:noProof/>
          </w:rPr>
          <w:delText>5.3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Connection Data </w:delText>
        </w:r>
        <w:r w:rsidRPr="00EA1A11" w:rsidDel="00EA1A11">
          <w:rPr>
            <w:rFonts w:ascii="Courier New" w:hAnsi="Courier New" w:cs="Courier New"/>
            <w:noProof/>
          </w:rPr>
          <w:delText>&lt;connection_group/&gt;</w:delText>
        </w:r>
        <w:r w:rsidDel="00EA1A11">
          <w:rPr>
            <w:noProof/>
            <w:webHidden/>
          </w:rPr>
          <w:tab/>
          <w:delText>34</w:delText>
        </w:r>
      </w:del>
    </w:p>
    <w:p w14:paraId="112D9914" w14:textId="77777777" w:rsidR="00745DB6" w:rsidDel="00EA1A11" w:rsidRDefault="00745DB6">
      <w:pPr>
        <w:pStyle w:val="TOC3"/>
        <w:rPr>
          <w:del w:id="535" w:author="m.kalaitzaki" w:date="2019-05-16T10:06:00Z"/>
          <w:rFonts w:asciiTheme="minorHAnsi" w:eastAsiaTheme="minorEastAsia" w:hAnsiTheme="minorHAnsi" w:cstheme="minorBidi"/>
          <w:noProof/>
          <w:sz w:val="22"/>
          <w:szCs w:val="22"/>
          <w:lang w:val="de-DE"/>
        </w:rPr>
      </w:pPr>
      <w:del w:id="536" w:author="m.kalaitzaki" w:date="2019-05-16T10:06:00Z">
        <w:r w:rsidRPr="00EA1A11" w:rsidDel="00EA1A11">
          <w:rPr>
            <w:noProof/>
          </w:rPr>
          <w:delText>5.3.1</w:delText>
        </w:r>
        <w:r w:rsidDel="00EA1A11">
          <w:rPr>
            <w:rFonts w:asciiTheme="minorHAnsi" w:eastAsiaTheme="minorEastAsia" w:hAnsiTheme="minorHAnsi" w:cstheme="minorBidi"/>
            <w:noProof/>
            <w:sz w:val="22"/>
            <w:szCs w:val="22"/>
            <w:lang w:val="de-DE"/>
          </w:rPr>
          <w:tab/>
        </w:r>
        <w:r w:rsidRPr="00EA1A11" w:rsidDel="00EA1A11">
          <w:rPr>
            <w:noProof/>
          </w:rPr>
          <w:delText>Connected Objects</w:delText>
        </w:r>
        <w:r w:rsidDel="00EA1A11">
          <w:rPr>
            <w:noProof/>
            <w:webHidden/>
          </w:rPr>
          <w:tab/>
          <w:delText>35</w:delText>
        </w:r>
      </w:del>
    </w:p>
    <w:p w14:paraId="1D564605" w14:textId="77777777" w:rsidR="00745DB6" w:rsidDel="00EA1A11" w:rsidRDefault="00745DB6">
      <w:pPr>
        <w:pStyle w:val="TOC4"/>
        <w:tabs>
          <w:tab w:val="left" w:pos="1320"/>
          <w:tab w:val="right" w:leader="dot" w:pos="9060"/>
        </w:tabs>
        <w:rPr>
          <w:del w:id="537" w:author="m.kalaitzaki" w:date="2019-05-16T10:06:00Z"/>
          <w:rFonts w:asciiTheme="minorHAnsi" w:eastAsiaTheme="minorEastAsia" w:hAnsiTheme="minorHAnsi" w:cstheme="minorBidi"/>
          <w:noProof/>
          <w:sz w:val="22"/>
          <w:szCs w:val="22"/>
          <w:lang w:val="de-DE"/>
        </w:rPr>
      </w:pPr>
      <w:del w:id="538" w:author="m.kalaitzaki" w:date="2019-05-16T10:06:00Z">
        <w:r w:rsidRPr="00EA1A11" w:rsidDel="00EA1A11">
          <w:rPr>
            <w:noProof/>
          </w:rPr>
          <w:delText>5.3.1.1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&lt;part/&gt;</w:delText>
        </w:r>
        <w:r w:rsidDel="00EA1A11">
          <w:rPr>
            <w:noProof/>
            <w:webHidden/>
          </w:rPr>
          <w:tab/>
          <w:delText>35</w:delText>
        </w:r>
      </w:del>
    </w:p>
    <w:p w14:paraId="11C8F8AC" w14:textId="77777777" w:rsidR="00745DB6" w:rsidDel="00EA1A11" w:rsidRDefault="00745DB6">
      <w:pPr>
        <w:pStyle w:val="TOC4"/>
        <w:tabs>
          <w:tab w:val="left" w:pos="1320"/>
          <w:tab w:val="right" w:leader="dot" w:pos="9060"/>
        </w:tabs>
        <w:rPr>
          <w:del w:id="539" w:author="m.kalaitzaki" w:date="2019-05-16T10:06:00Z"/>
          <w:rFonts w:asciiTheme="minorHAnsi" w:eastAsiaTheme="minorEastAsia" w:hAnsiTheme="minorHAnsi" w:cstheme="minorBidi"/>
          <w:noProof/>
          <w:sz w:val="22"/>
          <w:szCs w:val="22"/>
          <w:lang w:val="de-DE"/>
        </w:rPr>
      </w:pPr>
      <w:del w:id="540" w:author="m.kalaitzaki" w:date="2019-05-16T10:06:00Z">
        <w:r w:rsidRPr="00EA1A11" w:rsidDel="00EA1A11">
          <w:rPr>
            <w:noProof/>
          </w:rPr>
          <w:delText>5.3.1.2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&lt;assy/&gt;</w:delText>
        </w:r>
        <w:r w:rsidDel="00EA1A11">
          <w:rPr>
            <w:noProof/>
            <w:webHidden/>
          </w:rPr>
          <w:tab/>
          <w:delText>36</w:delText>
        </w:r>
      </w:del>
    </w:p>
    <w:p w14:paraId="65F8A391" w14:textId="77777777" w:rsidR="00745DB6" w:rsidDel="00EA1A11" w:rsidRDefault="00745DB6">
      <w:pPr>
        <w:pStyle w:val="TOC3"/>
        <w:rPr>
          <w:del w:id="541" w:author="m.kalaitzaki" w:date="2019-05-16T10:06:00Z"/>
          <w:rFonts w:asciiTheme="minorHAnsi" w:eastAsiaTheme="minorEastAsia" w:hAnsiTheme="minorHAnsi" w:cstheme="minorBidi"/>
          <w:noProof/>
          <w:sz w:val="22"/>
          <w:szCs w:val="22"/>
          <w:lang w:val="de-DE"/>
        </w:rPr>
      </w:pPr>
      <w:del w:id="542" w:author="m.kalaitzaki" w:date="2019-05-16T10:06:00Z">
        <w:r w:rsidRPr="00EA1A11" w:rsidDel="00EA1A11">
          <w:rPr>
            <w:noProof/>
          </w:rPr>
          <w:delText>5.3.2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37</w:delText>
        </w:r>
      </w:del>
    </w:p>
    <w:p w14:paraId="0EA7DDA7" w14:textId="77777777" w:rsidR="00745DB6" w:rsidDel="00EA1A11" w:rsidRDefault="00745DB6">
      <w:pPr>
        <w:pStyle w:val="TOC4"/>
        <w:tabs>
          <w:tab w:val="left" w:pos="1320"/>
          <w:tab w:val="right" w:leader="dot" w:pos="9060"/>
        </w:tabs>
        <w:rPr>
          <w:del w:id="543" w:author="m.kalaitzaki" w:date="2019-05-16T10:06:00Z"/>
          <w:rFonts w:asciiTheme="minorHAnsi" w:eastAsiaTheme="minorEastAsia" w:hAnsiTheme="minorHAnsi" w:cstheme="minorBidi"/>
          <w:noProof/>
          <w:sz w:val="22"/>
          <w:szCs w:val="22"/>
          <w:lang w:val="de-DE"/>
        </w:rPr>
      </w:pPr>
      <w:del w:id="544" w:author="m.kalaitzaki" w:date="2019-05-16T10:06:00Z">
        <w:r w:rsidRPr="00EA1A11" w:rsidDel="00EA1A11">
          <w:rPr>
            <w:noProof/>
          </w:rPr>
          <w:delText>5.3.2.1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&lt;contact_list/&gt;</w:delText>
        </w:r>
        <w:r w:rsidDel="00EA1A11">
          <w:rPr>
            <w:noProof/>
            <w:webHidden/>
          </w:rPr>
          <w:tab/>
          <w:delText>37</w:delText>
        </w:r>
      </w:del>
    </w:p>
    <w:p w14:paraId="58EEF954" w14:textId="77777777" w:rsidR="00745DB6" w:rsidDel="00EA1A11" w:rsidRDefault="00745DB6">
      <w:pPr>
        <w:pStyle w:val="TOC4"/>
        <w:tabs>
          <w:tab w:val="left" w:pos="1320"/>
          <w:tab w:val="right" w:leader="dot" w:pos="9060"/>
        </w:tabs>
        <w:rPr>
          <w:del w:id="545" w:author="m.kalaitzaki" w:date="2019-05-16T10:06:00Z"/>
          <w:rFonts w:asciiTheme="minorHAnsi" w:eastAsiaTheme="minorEastAsia" w:hAnsiTheme="minorHAnsi" w:cstheme="minorBidi"/>
          <w:noProof/>
          <w:sz w:val="22"/>
          <w:szCs w:val="22"/>
          <w:lang w:val="de-DE"/>
        </w:rPr>
      </w:pPr>
      <w:del w:id="546" w:author="m.kalaitzaki" w:date="2019-05-16T10:06:00Z">
        <w:r w:rsidRPr="00EA1A11" w:rsidDel="00EA1A11">
          <w:rPr>
            <w:noProof/>
          </w:rPr>
          <w:delText>5.3.2.2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&lt;contact&gt;</w:delText>
        </w:r>
        <w:r w:rsidDel="00EA1A11">
          <w:rPr>
            <w:noProof/>
            <w:webHidden/>
          </w:rPr>
          <w:tab/>
          <w:delText>37</w:delText>
        </w:r>
      </w:del>
    </w:p>
    <w:p w14:paraId="62DFE50E" w14:textId="77777777" w:rsidR="00745DB6" w:rsidDel="00EA1A11" w:rsidRDefault="00745DB6">
      <w:pPr>
        <w:pStyle w:val="TOC4"/>
        <w:tabs>
          <w:tab w:val="left" w:pos="1320"/>
          <w:tab w:val="right" w:leader="dot" w:pos="9060"/>
        </w:tabs>
        <w:rPr>
          <w:del w:id="547" w:author="m.kalaitzaki" w:date="2019-05-16T10:06:00Z"/>
          <w:rFonts w:asciiTheme="minorHAnsi" w:eastAsiaTheme="minorEastAsia" w:hAnsiTheme="minorHAnsi" w:cstheme="minorBidi"/>
          <w:noProof/>
          <w:sz w:val="22"/>
          <w:szCs w:val="22"/>
          <w:lang w:val="de-DE"/>
        </w:rPr>
      </w:pPr>
      <w:del w:id="548" w:author="m.kalaitzaki" w:date="2019-05-16T10:06:00Z">
        <w:r w:rsidRPr="00EA1A11" w:rsidDel="00EA1A11">
          <w:rPr>
            <w:i/>
            <w:noProof/>
          </w:rPr>
          <w:delText>5.3.2.3</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&lt;partner/&gt;</w:delText>
        </w:r>
        <w:r w:rsidDel="00EA1A11">
          <w:rPr>
            <w:noProof/>
            <w:webHidden/>
          </w:rPr>
          <w:tab/>
          <w:delText>38</w:delText>
        </w:r>
      </w:del>
    </w:p>
    <w:p w14:paraId="4263263F" w14:textId="77777777" w:rsidR="00745DB6" w:rsidDel="00EA1A11" w:rsidRDefault="00745DB6">
      <w:pPr>
        <w:pStyle w:val="TOC4"/>
        <w:tabs>
          <w:tab w:val="left" w:pos="1320"/>
          <w:tab w:val="right" w:leader="dot" w:pos="9060"/>
        </w:tabs>
        <w:rPr>
          <w:del w:id="549" w:author="m.kalaitzaki" w:date="2019-05-16T10:06:00Z"/>
          <w:rFonts w:asciiTheme="minorHAnsi" w:eastAsiaTheme="minorEastAsia" w:hAnsiTheme="minorHAnsi" w:cstheme="minorBidi"/>
          <w:noProof/>
          <w:sz w:val="22"/>
          <w:szCs w:val="22"/>
          <w:lang w:val="de-DE"/>
        </w:rPr>
      </w:pPr>
      <w:del w:id="550" w:author="m.kalaitzaki" w:date="2019-05-16T10:06:00Z">
        <w:r w:rsidRPr="00EA1A11" w:rsidDel="00EA1A11">
          <w:rPr>
            <w:i/>
            <w:noProof/>
          </w:rPr>
          <w:delText>5.3.2.4</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&lt;coefficients/&gt;</w:delText>
        </w:r>
        <w:r w:rsidDel="00EA1A11">
          <w:rPr>
            <w:noProof/>
            <w:webHidden/>
          </w:rPr>
          <w:tab/>
          <w:delText>38</w:delText>
        </w:r>
      </w:del>
    </w:p>
    <w:p w14:paraId="70BF28C2" w14:textId="77777777" w:rsidR="00745DB6" w:rsidDel="00EA1A11" w:rsidRDefault="00745DB6">
      <w:pPr>
        <w:pStyle w:val="TOC4"/>
        <w:tabs>
          <w:tab w:val="left" w:pos="1320"/>
          <w:tab w:val="right" w:leader="dot" w:pos="9060"/>
        </w:tabs>
        <w:rPr>
          <w:del w:id="551" w:author="m.kalaitzaki" w:date="2019-05-16T10:06:00Z"/>
          <w:rFonts w:asciiTheme="minorHAnsi" w:eastAsiaTheme="minorEastAsia" w:hAnsiTheme="minorHAnsi" w:cstheme="minorBidi"/>
          <w:noProof/>
          <w:sz w:val="22"/>
          <w:szCs w:val="22"/>
          <w:lang w:val="de-DE"/>
        </w:rPr>
      </w:pPr>
      <w:del w:id="552" w:author="m.kalaitzaki" w:date="2019-05-16T10:06:00Z">
        <w:r w:rsidRPr="00EA1A11" w:rsidDel="00EA1A11">
          <w:rPr>
            <w:noProof/>
          </w:rPr>
          <w:delText>5.3.2.5</w:delText>
        </w:r>
        <w:r w:rsidDel="00EA1A11">
          <w:rPr>
            <w:rFonts w:asciiTheme="minorHAnsi" w:eastAsiaTheme="minorEastAsia" w:hAnsiTheme="minorHAnsi" w:cstheme="minorBidi"/>
            <w:noProof/>
            <w:sz w:val="22"/>
            <w:szCs w:val="22"/>
            <w:lang w:val="de-DE"/>
          </w:rPr>
          <w:tab/>
        </w:r>
        <w:r w:rsidRPr="00EA1A11" w:rsidDel="00EA1A11">
          <w:rPr>
            <w:noProof/>
          </w:rPr>
          <w:delText>Local Contact Properties</w:delText>
        </w:r>
        <w:r w:rsidDel="00EA1A11">
          <w:rPr>
            <w:noProof/>
            <w:webHidden/>
          </w:rPr>
          <w:tab/>
          <w:delText>38</w:delText>
        </w:r>
      </w:del>
    </w:p>
    <w:p w14:paraId="708B8D90" w14:textId="77777777" w:rsidR="00745DB6" w:rsidDel="00EA1A11" w:rsidRDefault="00745DB6">
      <w:pPr>
        <w:pStyle w:val="TOC3"/>
        <w:rPr>
          <w:del w:id="553" w:author="m.kalaitzaki" w:date="2019-05-16T10:06:00Z"/>
          <w:rFonts w:asciiTheme="minorHAnsi" w:eastAsiaTheme="minorEastAsia" w:hAnsiTheme="minorHAnsi" w:cstheme="minorBidi"/>
          <w:noProof/>
          <w:sz w:val="22"/>
          <w:szCs w:val="22"/>
          <w:lang w:val="de-DE"/>
        </w:rPr>
      </w:pPr>
      <w:del w:id="554" w:author="m.kalaitzaki" w:date="2019-05-16T10:06:00Z">
        <w:r w:rsidRPr="00EA1A11" w:rsidDel="00EA1A11">
          <w:rPr>
            <w:noProof/>
          </w:rPr>
          <w:delText>5.3.3</w:delText>
        </w:r>
        <w:r w:rsidDel="00EA1A11">
          <w:rPr>
            <w:rFonts w:asciiTheme="minorHAnsi" w:eastAsiaTheme="minorEastAsia" w:hAnsiTheme="minorHAnsi" w:cstheme="minorBidi"/>
            <w:noProof/>
            <w:sz w:val="22"/>
            <w:szCs w:val="22"/>
            <w:lang w:val="de-DE"/>
          </w:rPr>
          <w:tab/>
        </w:r>
        <w:r w:rsidRPr="00EA1A11" w:rsidDel="00EA1A11">
          <w:rPr>
            <w:noProof/>
          </w:rPr>
          <w:delText>Joints</w:delText>
        </w:r>
        <w:r w:rsidDel="00EA1A11">
          <w:rPr>
            <w:noProof/>
            <w:webHidden/>
          </w:rPr>
          <w:tab/>
          <w:delText>39</w:delText>
        </w:r>
      </w:del>
    </w:p>
    <w:p w14:paraId="34C2CD84" w14:textId="77777777" w:rsidR="00745DB6" w:rsidDel="00EA1A11" w:rsidRDefault="00745DB6">
      <w:pPr>
        <w:pStyle w:val="TOC2"/>
        <w:tabs>
          <w:tab w:val="left" w:pos="660"/>
          <w:tab w:val="right" w:leader="dot" w:pos="9060"/>
        </w:tabs>
        <w:rPr>
          <w:del w:id="555" w:author="m.kalaitzaki" w:date="2019-05-16T10:06:00Z"/>
          <w:rFonts w:asciiTheme="minorHAnsi" w:eastAsiaTheme="minorEastAsia" w:hAnsiTheme="minorHAnsi" w:cstheme="minorBidi"/>
          <w:b w:val="0"/>
          <w:bCs w:val="0"/>
          <w:noProof/>
          <w:sz w:val="22"/>
          <w:szCs w:val="22"/>
          <w:lang w:val="de-DE"/>
        </w:rPr>
      </w:pPr>
      <w:del w:id="556" w:author="m.kalaitzaki" w:date="2019-05-16T10:06:00Z">
        <w:r w:rsidRPr="00EA1A11" w:rsidDel="00EA1A11">
          <w:rPr>
            <w:noProof/>
          </w:rPr>
          <w:delText>5.4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 Minimalistic Example of a χMCF file</w:delText>
        </w:r>
        <w:r w:rsidDel="00EA1A11">
          <w:rPr>
            <w:noProof/>
            <w:webHidden/>
          </w:rPr>
          <w:tab/>
          <w:delText>40</w:delText>
        </w:r>
      </w:del>
    </w:p>
    <w:p w14:paraId="305312B4" w14:textId="77777777" w:rsidR="00745DB6" w:rsidDel="00EA1A11" w:rsidRDefault="00745DB6">
      <w:pPr>
        <w:pStyle w:val="TOC2"/>
        <w:tabs>
          <w:tab w:val="left" w:pos="660"/>
          <w:tab w:val="right" w:leader="dot" w:pos="9060"/>
        </w:tabs>
        <w:rPr>
          <w:del w:id="557" w:author="m.kalaitzaki" w:date="2019-05-16T10:06:00Z"/>
          <w:rFonts w:asciiTheme="minorHAnsi" w:eastAsiaTheme="minorEastAsia" w:hAnsiTheme="minorHAnsi" w:cstheme="minorBidi"/>
          <w:b w:val="0"/>
          <w:bCs w:val="0"/>
          <w:noProof/>
          <w:sz w:val="22"/>
          <w:szCs w:val="22"/>
          <w:lang w:val="de-DE"/>
        </w:rPr>
      </w:pPr>
      <w:del w:id="558" w:author="m.kalaitzaki" w:date="2019-05-16T10:06:00Z">
        <w:r w:rsidRPr="00EA1A11" w:rsidDel="00EA1A11">
          <w:rPr>
            <w:noProof/>
          </w:rPr>
          <w:delText>5.5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XML Schema Definition</w:delText>
        </w:r>
        <w:r w:rsidDel="00EA1A11">
          <w:rPr>
            <w:noProof/>
            <w:webHidden/>
          </w:rPr>
          <w:tab/>
          <w:delText>41</w:delText>
        </w:r>
      </w:del>
    </w:p>
    <w:p w14:paraId="7E013D62" w14:textId="77777777" w:rsidR="00745DB6" w:rsidDel="00EA1A11" w:rsidRDefault="00745DB6">
      <w:pPr>
        <w:pStyle w:val="TOC1"/>
        <w:tabs>
          <w:tab w:val="left" w:pos="440"/>
          <w:tab w:val="right" w:leader="dot" w:pos="9060"/>
        </w:tabs>
        <w:rPr>
          <w:del w:id="559" w:author="m.kalaitzaki" w:date="2019-05-16T10:06:00Z"/>
          <w:rFonts w:asciiTheme="minorHAnsi" w:eastAsiaTheme="minorEastAsia" w:hAnsiTheme="minorHAnsi" w:cstheme="minorBidi"/>
          <w:b w:val="0"/>
          <w:bCs w:val="0"/>
          <w:caps w:val="0"/>
          <w:noProof/>
          <w:sz w:val="22"/>
          <w:szCs w:val="22"/>
          <w:lang w:val="de-DE"/>
        </w:rPr>
      </w:pPr>
      <w:del w:id="560" w:author="m.kalaitzaki" w:date="2019-05-16T10:06:00Z">
        <w:r w:rsidRPr="00EA1A11" w:rsidDel="00EA1A11">
          <w:rPr>
            <w:noProof/>
            <w14:scene3d>
              <w14:camera w14:prst="orthographicFront"/>
              <w14:lightRig w14:rig="threePt" w14:dir="t">
                <w14:rot w14:lat="0" w14:lon="0" w14:rev="0"/>
              </w14:lightRig>
            </w14:scene3d>
          </w:rPr>
          <w:delText>6</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Data Common to any Connection</w:delText>
        </w:r>
        <w:r w:rsidDel="00EA1A11">
          <w:rPr>
            <w:noProof/>
            <w:webHidden/>
          </w:rPr>
          <w:tab/>
          <w:delText>42</w:delText>
        </w:r>
      </w:del>
    </w:p>
    <w:p w14:paraId="109CC912" w14:textId="77777777" w:rsidR="00745DB6" w:rsidDel="00EA1A11" w:rsidRDefault="00745DB6">
      <w:pPr>
        <w:pStyle w:val="TOC2"/>
        <w:tabs>
          <w:tab w:val="left" w:pos="660"/>
          <w:tab w:val="right" w:leader="dot" w:pos="9060"/>
        </w:tabs>
        <w:rPr>
          <w:del w:id="561" w:author="m.kalaitzaki" w:date="2019-05-16T10:06:00Z"/>
          <w:rFonts w:asciiTheme="minorHAnsi" w:eastAsiaTheme="minorEastAsia" w:hAnsiTheme="minorHAnsi" w:cstheme="minorBidi"/>
          <w:b w:val="0"/>
          <w:bCs w:val="0"/>
          <w:noProof/>
          <w:sz w:val="22"/>
          <w:szCs w:val="22"/>
          <w:lang w:val="de-DE"/>
        </w:rPr>
      </w:pPr>
      <w:del w:id="562" w:author="m.kalaitzaki" w:date="2019-05-16T10:06:00Z">
        <w:r w:rsidRPr="00EA1A11" w:rsidDel="00EA1A11">
          <w:rPr>
            <w:noProof/>
          </w:rPr>
          <w:delText>6.1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Indices and their properties</w:delText>
        </w:r>
        <w:r w:rsidDel="00EA1A11">
          <w:rPr>
            <w:noProof/>
            <w:webHidden/>
          </w:rPr>
          <w:tab/>
          <w:delText>42</w:delText>
        </w:r>
      </w:del>
    </w:p>
    <w:p w14:paraId="69DA83BD" w14:textId="77777777" w:rsidR="00745DB6" w:rsidDel="00EA1A11" w:rsidRDefault="00745DB6">
      <w:pPr>
        <w:pStyle w:val="TOC2"/>
        <w:tabs>
          <w:tab w:val="left" w:pos="660"/>
          <w:tab w:val="right" w:leader="dot" w:pos="9060"/>
        </w:tabs>
        <w:rPr>
          <w:del w:id="563" w:author="m.kalaitzaki" w:date="2019-05-16T10:06:00Z"/>
          <w:rFonts w:asciiTheme="minorHAnsi" w:eastAsiaTheme="minorEastAsia" w:hAnsiTheme="minorHAnsi" w:cstheme="minorBidi"/>
          <w:b w:val="0"/>
          <w:bCs w:val="0"/>
          <w:noProof/>
          <w:sz w:val="22"/>
          <w:szCs w:val="22"/>
          <w:lang w:val="de-DE"/>
        </w:rPr>
      </w:pPr>
      <w:del w:id="564" w:author="m.kalaitzaki" w:date="2019-05-16T10:06:00Z">
        <w:r w:rsidRPr="00EA1A11" w:rsidDel="00EA1A11">
          <w:rPr>
            <w:noProof/>
          </w:rPr>
          <w:delText>6.2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label</w:delText>
        </w:r>
        <w:r w:rsidDel="00EA1A11">
          <w:rPr>
            <w:noProof/>
            <w:webHidden/>
          </w:rPr>
          <w:tab/>
          <w:delText>42</w:delText>
        </w:r>
      </w:del>
    </w:p>
    <w:p w14:paraId="7EFCDF72" w14:textId="77777777" w:rsidR="00745DB6" w:rsidDel="00EA1A11" w:rsidRDefault="00745DB6">
      <w:pPr>
        <w:pStyle w:val="TOC2"/>
        <w:tabs>
          <w:tab w:val="left" w:pos="660"/>
          <w:tab w:val="right" w:leader="dot" w:pos="9060"/>
        </w:tabs>
        <w:rPr>
          <w:del w:id="565" w:author="m.kalaitzaki" w:date="2019-05-16T10:06:00Z"/>
          <w:rFonts w:asciiTheme="minorHAnsi" w:eastAsiaTheme="minorEastAsia" w:hAnsiTheme="minorHAnsi" w:cstheme="minorBidi"/>
          <w:b w:val="0"/>
          <w:bCs w:val="0"/>
          <w:noProof/>
          <w:sz w:val="22"/>
          <w:szCs w:val="22"/>
          <w:lang w:val="de-DE"/>
        </w:rPr>
      </w:pPr>
      <w:del w:id="566" w:author="m.kalaitzaki" w:date="2019-05-16T10:06:00Z">
        <w:r w:rsidRPr="00EA1A11" w:rsidDel="00EA1A11">
          <w:rPr>
            <w:noProof/>
          </w:rPr>
          <w:delText>6.3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Dimensions and Coordinates</w:delText>
        </w:r>
        <w:r w:rsidDel="00EA1A11">
          <w:rPr>
            <w:noProof/>
            <w:webHidden/>
          </w:rPr>
          <w:tab/>
          <w:delText>42</w:delText>
        </w:r>
      </w:del>
    </w:p>
    <w:p w14:paraId="461506EF" w14:textId="77777777" w:rsidR="00745DB6" w:rsidDel="00EA1A11" w:rsidRDefault="00745DB6">
      <w:pPr>
        <w:pStyle w:val="TOC2"/>
        <w:tabs>
          <w:tab w:val="left" w:pos="660"/>
          <w:tab w:val="right" w:leader="dot" w:pos="9060"/>
        </w:tabs>
        <w:rPr>
          <w:del w:id="567" w:author="m.kalaitzaki" w:date="2019-05-16T10:06:00Z"/>
          <w:rFonts w:asciiTheme="minorHAnsi" w:eastAsiaTheme="minorEastAsia" w:hAnsiTheme="minorHAnsi" w:cstheme="minorBidi"/>
          <w:b w:val="0"/>
          <w:bCs w:val="0"/>
          <w:noProof/>
          <w:sz w:val="22"/>
          <w:szCs w:val="22"/>
          <w:lang w:val="de-DE"/>
        </w:rPr>
      </w:pPr>
      <w:del w:id="568" w:author="m.kalaitzaki" w:date="2019-05-16T10:06:00Z">
        <w:r w:rsidRPr="00EA1A11" w:rsidDel="00EA1A11">
          <w:rPr>
            <w:noProof/>
          </w:rPr>
          <w:delText>6.4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quality_control</w:delText>
        </w:r>
        <w:r w:rsidDel="00EA1A11">
          <w:rPr>
            <w:noProof/>
            <w:webHidden/>
          </w:rPr>
          <w:tab/>
          <w:delText>42</w:delText>
        </w:r>
      </w:del>
    </w:p>
    <w:p w14:paraId="2FB7D5AB" w14:textId="77777777" w:rsidR="00745DB6" w:rsidDel="00EA1A11" w:rsidRDefault="00745DB6">
      <w:pPr>
        <w:pStyle w:val="TOC2"/>
        <w:tabs>
          <w:tab w:val="left" w:pos="660"/>
          <w:tab w:val="right" w:leader="dot" w:pos="9060"/>
        </w:tabs>
        <w:rPr>
          <w:del w:id="569" w:author="m.kalaitzaki" w:date="2019-05-16T10:06:00Z"/>
          <w:rFonts w:asciiTheme="minorHAnsi" w:eastAsiaTheme="minorEastAsia" w:hAnsiTheme="minorHAnsi" w:cstheme="minorBidi"/>
          <w:b w:val="0"/>
          <w:bCs w:val="0"/>
          <w:noProof/>
          <w:sz w:val="22"/>
          <w:szCs w:val="22"/>
          <w:lang w:val="de-DE"/>
        </w:rPr>
      </w:pPr>
      <w:del w:id="570" w:author="m.kalaitzaki" w:date="2019-05-16T10:06:00Z">
        <w:r w:rsidRPr="00EA1A11" w:rsidDel="00EA1A11">
          <w:rPr>
            <w:noProof/>
          </w:rPr>
          <w:delText>6.5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Custom Attributes list</w:delText>
        </w:r>
        <w:r w:rsidDel="00EA1A11">
          <w:rPr>
            <w:noProof/>
            <w:webHidden/>
          </w:rPr>
          <w:tab/>
          <w:delText>43</w:delText>
        </w:r>
      </w:del>
    </w:p>
    <w:p w14:paraId="3A8CC89A" w14:textId="77777777" w:rsidR="00745DB6" w:rsidDel="00EA1A11" w:rsidRDefault="00745DB6">
      <w:pPr>
        <w:pStyle w:val="TOC2"/>
        <w:tabs>
          <w:tab w:val="left" w:pos="660"/>
          <w:tab w:val="right" w:leader="dot" w:pos="9060"/>
        </w:tabs>
        <w:rPr>
          <w:del w:id="571" w:author="m.kalaitzaki" w:date="2019-05-16T10:06:00Z"/>
          <w:rFonts w:asciiTheme="minorHAnsi" w:eastAsiaTheme="minorEastAsia" w:hAnsiTheme="minorHAnsi" w:cstheme="minorBidi"/>
          <w:b w:val="0"/>
          <w:bCs w:val="0"/>
          <w:noProof/>
          <w:sz w:val="22"/>
          <w:szCs w:val="22"/>
          <w:lang w:val="de-DE"/>
        </w:rPr>
      </w:pPr>
      <w:del w:id="572" w:author="m.kalaitzaki" w:date="2019-05-16T10:06:00Z">
        <w:r w:rsidRPr="00EA1A11" w:rsidDel="00EA1A11">
          <w:rPr>
            <w:noProof/>
          </w:rPr>
          <w:delText>6.6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Distinction between </w:delText>
        </w:r>
        <w:r w:rsidRPr="00EA1A11" w:rsidDel="00EA1A11">
          <w:rPr>
            <w:rFonts w:ascii="Courier New" w:hAnsi="Courier New" w:cs="Courier New"/>
            <w:noProof/>
          </w:rPr>
          <w:delText>&lt;custom_attributes/&gt;</w:delText>
        </w:r>
        <w:r w:rsidRPr="00EA1A11" w:rsidDel="00EA1A11">
          <w:rPr>
            <w:noProof/>
          </w:rPr>
          <w:delText xml:space="preserve"> and </w:delText>
        </w:r>
        <w:r w:rsidRPr="00EA1A11" w:rsidDel="00EA1A11">
          <w:rPr>
            <w:rFonts w:ascii="Courier New" w:hAnsi="Courier New" w:cs="Courier New"/>
            <w:noProof/>
          </w:rPr>
          <w:delText>&lt;appdata/&gt;</w:delText>
        </w:r>
        <w:r w:rsidDel="00EA1A11">
          <w:rPr>
            <w:noProof/>
            <w:webHidden/>
          </w:rPr>
          <w:tab/>
          <w:delText>48</w:delText>
        </w:r>
      </w:del>
    </w:p>
    <w:p w14:paraId="45F8A0B9" w14:textId="77777777" w:rsidR="00745DB6" w:rsidDel="00EA1A11" w:rsidRDefault="00745DB6">
      <w:pPr>
        <w:pStyle w:val="TOC3"/>
        <w:rPr>
          <w:del w:id="573" w:author="m.kalaitzaki" w:date="2019-05-16T10:06:00Z"/>
          <w:rFonts w:asciiTheme="minorHAnsi" w:eastAsiaTheme="minorEastAsia" w:hAnsiTheme="minorHAnsi" w:cstheme="minorBidi"/>
          <w:noProof/>
          <w:sz w:val="22"/>
          <w:szCs w:val="22"/>
          <w:lang w:val="de-DE"/>
        </w:rPr>
      </w:pPr>
      <w:del w:id="574" w:author="m.kalaitzaki" w:date="2019-05-16T10:06:00Z">
        <w:r w:rsidRPr="00EA1A11" w:rsidDel="00EA1A11">
          <w:rPr>
            <w:noProof/>
          </w:rPr>
          <w:delText>6.6.1</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process roles,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6E3ABECF" w14:textId="77777777" w:rsidR="00745DB6" w:rsidDel="00EA1A11" w:rsidRDefault="00745DB6">
      <w:pPr>
        <w:pStyle w:val="TOC3"/>
        <w:rPr>
          <w:del w:id="575" w:author="m.kalaitzaki" w:date="2019-05-16T10:06:00Z"/>
          <w:rFonts w:asciiTheme="minorHAnsi" w:eastAsiaTheme="minorEastAsia" w:hAnsiTheme="minorHAnsi" w:cstheme="minorBidi"/>
          <w:noProof/>
          <w:sz w:val="22"/>
          <w:szCs w:val="22"/>
          <w:lang w:val="de-DE"/>
        </w:rPr>
      </w:pPr>
      <w:del w:id="576" w:author="m.kalaitzaki" w:date="2019-05-16T10:06:00Z">
        <w:r w:rsidRPr="00EA1A11" w:rsidDel="00EA1A11">
          <w:rPr>
            <w:noProof/>
          </w:rPr>
          <w:delText>6.6.2</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applications,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5EB6F0BA" w14:textId="77777777" w:rsidR="00745DB6" w:rsidDel="00EA1A11" w:rsidRDefault="00745DB6">
      <w:pPr>
        <w:pStyle w:val="TOC3"/>
        <w:rPr>
          <w:del w:id="577" w:author="m.kalaitzaki" w:date="2019-05-16T10:06:00Z"/>
          <w:rFonts w:asciiTheme="minorHAnsi" w:eastAsiaTheme="minorEastAsia" w:hAnsiTheme="minorHAnsi" w:cstheme="minorBidi"/>
          <w:noProof/>
          <w:sz w:val="22"/>
          <w:szCs w:val="22"/>
          <w:lang w:val="de-DE"/>
        </w:rPr>
      </w:pPr>
      <w:del w:id="578" w:author="m.kalaitzaki" w:date="2019-05-16T10:06:00Z">
        <w:r w:rsidRPr="00EA1A11" w:rsidDel="00EA1A11">
          <w:rPr>
            <w:noProof/>
          </w:rPr>
          <w:delText>6.6.3</w:delText>
        </w:r>
        <w:r w:rsidDel="00EA1A11">
          <w:rPr>
            <w:rFonts w:asciiTheme="minorHAnsi" w:eastAsiaTheme="minorEastAsia" w:hAnsiTheme="minorHAnsi" w:cstheme="minorBidi"/>
            <w:noProof/>
            <w:sz w:val="22"/>
            <w:szCs w:val="22"/>
            <w:lang w:val="de-DE"/>
          </w:rPr>
          <w:tab/>
        </w:r>
        <w:r w:rsidRPr="00EA1A11" w:rsidDel="00EA1A11">
          <w:rPr>
            <w:noProof/>
          </w:rPr>
          <w:delText xml:space="preserve">Different levels of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RPr="00EA1A11" w:rsidDel="00EA1A11">
          <w:rPr>
            <w:noProof/>
          </w:rPr>
          <w:delText xml:space="preserve"> within χMCF data model</w:delText>
        </w:r>
        <w:r w:rsidDel="00EA1A11">
          <w:rPr>
            <w:noProof/>
            <w:webHidden/>
          </w:rPr>
          <w:tab/>
          <w:delText>49</w:delText>
        </w:r>
      </w:del>
    </w:p>
    <w:p w14:paraId="2B3DEE35" w14:textId="77777777" w:rsidR="00745DB6" w:rsidDel="00EA1A11" w:rsidRDefault="00745DB6">
      <w:pPr>
        <w:pStyle w:val="TOC1"/>
        <w:tabs>
          <w:tab w:val="left" w:pos="440"/>
          <w:tab w:val="right" w:leader="dot" w:pos="9060"/>
        </w:tabs>
        <w:rPr>
          <w:del w:id="579" w:author="m.kalaitzaki" w:date="2019-05-16T10:06:00Z"/>
          <w:rFonts w:asciiTheme="minorHAnsi" w:eastAsiaTheme="minorEastAsia" w:hAnsiTheme="minorHAnsi" w:cstheme="minorBidi"/>
          <w:b w:val="0"/>
          <w:bCs w:val="0"/>
          <w:caps w:val="0"/>
          <w:noProof/>
          <w:sz w:val="22"/>
          <w:szCs w:val="22"/>
          <w:lang w:val="de-DE"/>
        </w:rPr>
      </w:pPr>
      <w:del w:id="580" w:author="m.kalaitzaki" w:date="2019-05-16T10:06:00Z">
        <w:r w:rsidRPr="00EA1A11" w:rsidDel="00EA1A11">
          <w:rPr>
            <w:noProof/>
            <w14:scene3d>
              <w14:camera w14:prst="orthographicFront"/>
              <w14:lightRig w14:rig="threePt" w14:dir="t">
                <w14:rot w14:lat="0" w14:lon="0" w14:rev="0"/>
              </w14:lightRig>
            </w14:scene3d>
          </w:rPr>
          <w:delText>7</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0D connections</w:delText>
        </w:r>
        <w:r w:rsidDel="00EA1A11">
          <w:rPr>
            <w:noProof/>
            <w:webHidden/>
          </w:rPr>
          <w:tab/>
          <w:delText>50</w:delText>
        </w:r>
      </w:del>
    </w:p>
    <w:p w14:paraId="01E82A8B" w14:textId="77777777" w:rsidR="00745DB6" w:rsidDel="00EA1A11" w:rsidRDefault="00745DB6">
      <w:pPr>
        <w:pStyle w:val="TOC2"/>
        <w:tabs>
          <w:tab w:val="left" w:pos="660"/>
          <w:tab w:val="right" w:leader="dot" w:pos="9060"/>
        </w:tabs>
        <w:rPr>
          <w:del w:id="581" w:author="m.kalaitzaki" w:date="2019-05-16T10:06:00Z"/>
          <w:rFonts w:asciiTheme="minorHAnsi" w:eastAsiaTheme="minorEastAsia" w:hAnsiTheme="minorHAnsi" w:cstheme="minorBidi"/>
          <w:b w:val="0"/>
          <w:bCs w:val="0"/>
          <w:noProof/>
          <w:sz w:val="22"/>
          <w:szCs w:val="22"/>
          <w:lang w:val="de-DE"/>
        </w:rPr>
      </w:pPr>
      <w:del w:id="582" w:author="m.kalaitzaki" w:date="2019-05-16T10:06:00Z">
        <w:r w:rsidRPr="00EA1A11" w:rsidDel="00EA1A11">
          <w:rPr>
            <w:noProof/>
          </w:rPr>
          <w:delText>7.1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50</w:delText>
        </w:r>
      </w:del>
    </w:p>
    <w:p w14:paraId="42B4CE51" w14:textId="77777777" w:rsidR="00745DB6" w:rsidDel="00EA1A11" w:rsidRDefault="00745DB6">
      <w:pPr>
        <w:pStyle w:val="TOC3"/>
        <w:rPr>
          <w:del w:id="583" w:author="m.kalaitzaki" w:date="2019-05-16T10:06:00Z"/>
          <w:rFonts w:asciiTheme="minorHAnsi" w:eastAsiaTheme="minorEastAsia" w:hAnsiTheme="minorHAnsi" w:cstheme="minorBidi"/>
          <w:noProof/>
          <w:sz w:val="22"/>
          <w:szCs w:val="22"/>
          <w:lang w:val="de-DE"/>
        </w:rPr>
      </w:pPr>
      <w:del w:id="584" w:author="m.kalaitzaki" w:date="2019-05-16T10:06:00Z">
        <w:r w:rsidRPr="00EA1A11" w:rsidDel="00EA1A11">
          <w:rPr>
            <w:noProof/>
          </w:rPr>
          <w:delText>7.1.1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50</w:delText>
        </w:r>
      </w:del>
    </w:p>
    <w:p w14:paraId="2D5BDFA2" w14:textId="77777777" w:rsidR="00745DB6" w:rsidDel="00EA1A11" w:rsidRDefault="00745DB6">
      <w:pPr>
        <w:pStyle w:val="TOC3"/>
        <w:rPr>
          <w:del w:id="585" w:author="m.kalaitzaki" w:date="2019-05-16T10:06:00Z"/>
          <w:rFonts w:asciiTheme="minorHAnsi" w:eastAsiaTheme="minorEastAsia" w:hAnsiTheme="minorHAnsi" w:cstheme="minorBidi"/>
          <w:noProof/>
          <w:sz w:val="22"/>
          <w:szCs w:val="22"/>
          <w:lang w:val="de-DE"/>
        </w:rPr>
      </w:pPr>
      <w:del w:id="586" w:author="m.kalaitzaki" w:date="2019-05-16T10:06:00Z">
        <w:r w:rsidRPr="00EA1A11" w:rsidDel="00EA1A11">
          <w:rPr>
            <w:noProof/>
          </w:rPr>
          <w:delText>7.1.2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50</w:delText>
        </w:r>
      </w:del>
    </w:p>
    <w:p w14:paraId="389F0B0A" w14:textId="77777777" w:rsidR="00745DB6" w:rsidDel="00EA1A11" w:rsidRDefault="00745DB6">
      <w:pPr>
        <w:pStyle w:val="TOC3"/>
        <w:rPr>
          <w:del w:id="587" w:author="m.kalaitzaki" w:date="2019-05-16T10:06:00Z"/>
          <w:rFonts w:asciiTheme="minorHAnsi" w:eastAsiaTheme="minorEastAsia" w:hAnsiTheme="minorHAnsi" w:cstheme="minorBidi"/>
          <w:noProof/>
          <w:sz w:val="22"/>
          <w:szCs w:val="22"/>
          <w:lang w:val="de-DE"/>
        </w:rPr>
      </w:pPr>
      <w:del w:id="588" w:author="m.kalaitzaki" w:date="2019-05-16T10:06:00Z">
        <w:r w:rsidRPr="00EA1A11" w:rsidDel="00EA1A11">
          <w:rPr>
            <w:noProof/>
          </w:rPr>
          <w:delText>7.1.3</w:delText>
        </w:r>
        <w:r w:rsidDel="00EA1A11">
          <w:rPr>
            <w:rFonts w:asciiTheme="minorHAnsi" w:eastAsiaTheme="minorEastAsia" w:hAnsiTheme="minorHAnsi" w:cstheme="minorBidi"/>
            <w:noProof/>
            <w:sz w:val="22"/>
            <w:szCs w:val="22"/>
            <w:lang w:val="de-DE"/>
          </w:rPr>
          <w:tab/>
        </w:r>
        <w:r w:rsidRPr="00EA1A11" w:rsidDel="00EA1A11">
          <w:rPr>
            <w:noProof/>
          </w:rPr>
          <w:delText>Direction</w:delText>
        </w:r>
        <w:r w:rsidDel="00EA1A11">
          <w:rPr>
            <w:noProof/>
            <w:webHidden/>
          </w:rPr>
          <w:tab/>
          <w:delText>51</w:delText>
        </w:r>
      </w:del>
    </w:p>
    <w:p w14:paraId="48775985" w14:textId="77777777" w:rsidR="00745DB6" w:rsidDel="00EA1A11" w:rsidRDefault="00745DB6">
      <w:pPr>
        <w:pStyle w:val="TOC3"/>
        <w:rPr>
          <w:del w:id="589" w:author="m.kalaitzaki" w:date="2019-05-16T10:06:00Z"/>
          <w:rFonts w:asciiTheme="minorHAnsi" w:eastAsiaTheme="minorEastAsia" w:hAnsiTheme="minorHAnsi" w:cstheme="minorBidi"/>
          <w:noProof/>
          <w:sz w:val="22"/>
          <w:szCs w:val="22"/>
          <w:lang w:val="de-DE"/>
        </w:rPr>
      </w:pPr>
      <w:del w:id="590" w:author="m.kalaitzaki" w:date="2019-05-16T10:06:00Z">
        <w:r w:rsidRPr="00EA1A11" w:rsidDel="00EA1A11">
          <w:rPr>
            <w:noProof/>
          </w:rPr>
          <w:delText>7.1.4</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52</w:delText>
        </w:r>
      </w:del>
    </w:p>
    <w:p w14:paraId="25B229D2" w14:textId="77777777" w:rsidR="00745DB6" w:rsidDel="00EA1A11" w:rsidRDefault="00745DB6">
      <w:pPr>
        <w:pStyle w:val="TOC2"/>
        <w:tabs>
          <w:tab w:val="left" w:pos="660"/>
          <w:tab w:val="right" w:leader="dot" w:pos="9060"/>
        </w:tabs>
        <w:rPr>
          <w:del w:id="591" w:author="m.kalaitzaki" w:date="2019-05-16T10:06:00Z"/>
          <w:rFonts w:asciiTheme="minorHAnsi" w:eastAsiaTheme="minorEastAsia" w:hAnsiTheme="minorHAnsi" w:cstheme="minorBidi"/>
          <w:b w:val="0"/>
          <w:bCs w:val="0"/>
          <w:noProof/>
          <w:sz w:val="22"/>
          <w:szCs w:val="22"/>
          <w:lang w:val="de-DE"/>
        </w:rPr>
      </w:pPr>
      <w:del w:id="592" w:author="m.kalaitzaki" w:date="2019-05-16T10:06:00Z">
        <w:r w:rsidRPr="00EA1A11" w:rsidDel="00EA1A11">
          <w:rPr>
            <w:noProof/>
          </w:rPr>
          <w:delText>7.2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Spot Welds</w:delText>
        </w:r>
        <w:r w:rsidDel="00EA1A11">
          <w:rPr>
            <w:noProof/>
            <w:webHidden/>
          </w:rPr>
          <w:tab/>
          <w:delText>52</w:delText>
        </w:r>
      </w:del>
    </w:p>
    <w:p w14:paraId="3EFB2359" w14:textId="77777777" w:rsidR="00745DB6" w:rsidDel="00EA1A11" w:rsidRDefault="00745DB6">
      <w:pPr>
        <w:pStyle w:val="TOC2"/>
        <w:tabs>
          <w:tab w:val="left" w:pos="660"/>
          <w:tab w:val="right" w:leader="dot" w:pos="9060"/>
        </w:tabs>
        <w:rPr>
          <w:del w:id="593" w:author="m.kalaitzaki" w:date="2019-05-16T10:06:00Z"/>
          <w:rFonts w:asciiTheme="minorHAnsi" w:eastAsiaTheme="minorEastAsia" w:hAnsiTheme="minorHAnsi" w:cstheme="minorBidi"/>
          <w:b w:val="0"/>
          <w:bCs w:val="0"/>
          <w:noProof/>
          <w:sz w:val="22"/>
          <w:szCs w:val="22"/>
          <w:lang w:val="de-DE"/>
        </w:rPr>
      </w:pPr>
      <w:del w:id="594" w:author="m.kalaitzaki" w:date="2019-05-16T10:06:00Z">
        <w:r w:rsidRPr="00EA1A11" w:rsidDel="00EA1A11">
          <w:rPr>
            <w:noProof/>
          </w:rPr>
          <w:delText>7.3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Robscans</w:delText>
        </w:r>
        <w:r w:rsidDel="00EA1A11">
          <w:rPr>
            <w:noProof/>
            <w:webHidden/>
          </w:rPr>
          <w:tab/>
          <w:delText>53</w:delText>
        </w:r>
      </w:del>
    </w:p>
    <w:p w14:paraId="4387E0CD" w14:textId="77777777" w:rsidR="00745DB6" w:rsidDel="00EA1A11" w:rsidRDefault="00745DB6">
      <w:pPr>
        <w:pStyle w:val="TOC2"/>
        <w:tabs>
          <w:tab w:val="left" w:pos="660"/>
          <w:tab w:val="right" w:leader="dot" w:pos="9060"/>
        </w:tabs>
        <w:rPr>
          <w:del w:id="595" w:author="m.kalaitzaki" w:date="2019-05-16T10:06:00Z"/>
          <w:rFonts w:asciiTheme="minorHAnsi" w:eastAsiaTheme="minorEastAsia" w:hAnsiTheme="minorHAnsi" w:cstheme="minorBidi"/>
          <w:b w:val="0"/>
          <w:bCs w:val="0"/>
          <w:noProof/>
          <w:sz w:val="22"/>
          <w:szCs w:val="22"/>
          <w:lang w:val="de-DE"/>
        </w:rPr>
      </w:pPr>
      <w:del w:id="596" w:author="m.kalaitzaki" w:date="2019-05-16T10:06:00Z">
        <w:r w:rsidRPr="00EA1A11" w:rsidDel="00EA1A11">
          <w:rPr>
            <w:noProof/>
          </w:rPr>
          <w:delText>7.4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Rivets</w:delText>
        </w:r>
        <w:r w:rsidDel="00EA1A11">
          <w:rPr>
            <w:noProof/>
            <w:webHidden/>
          </w:rPr>
          <w:tab/>
          <w:delText>56</w:delText>
        </w:r>
      </w:del>
    </w:p>
    <w:p w14:paraId="4EC7FFA6" w14:textId="77777777" w:rsidR="00745DB6" w:rsidDel="00EA1A11" w:rsidRDefault="00745DB6">
      <w:pPr>
        <w:pStyle w:val="TOC3"/>
        <w:rPr>
          <w:del w:id="597" w:author="m.kalaitzaki" w:date="2019-05-16T10:06:00Z"/>
          <w:rFonts w:asciiTheme="minorHAnsi" w:eastAsiaTheme="minorEastAsia" w:hAnsiTheme="minorHAnsi" w:cstheme="minorBidi"/>
          <w:noProof/>
          <w:sz w:val="22"/>
          <w:szCs w:val="22"/>
          <w:lang w:val="de-DE"/>
        </w:rPr>
      </w:pPr>
      <w:del w:id="598" w:author="m.kalaitzaki" w:date="2019-05-16T10:06:00Z">
        <w:r w:rsidRPr="00EA1A11" w:rsidDel="00EA1A11">
          <w:rPr>
            <w:noProof/>
          </w:rPr>
          <w:delText>7.4.1</w:delText>
        </w:r>
        <w:r w:rsidDel="00EA1A11">
          <w:rPr>
            <w:rFonts w:asciiTheme="minorHAnsi" w:eastAsiaTheme="minorEastAsia" w:hAnsiTheme="minorHAnsi" w:cstheme="minorBidi"/>
            <w:noProof/>
            <w:sz w:val="22"/>
            <w:szCs w:val="22"/>
            <w:lang w:val="de-DE"/>
          </w:rPr>
          <w:tab/>
        </w:r>
        <w:r w:rsidRPr="00EA1A11" w:rsidDel="00EA1A11">
          <w:rPr>
            <w:noProof/>
          </w:rPr>
          <w:delText>Blind Rivets</w:delText>
        </w:r>
        <w:r w:rsidDel="00EA1A11">
          <w:rPr>
            <w:noProof/>
            <w:webHidden/>
          </w:rPr>
          <w:tab/>
          <w:delText>58</w:delText>
        </w:r>
      </w:del>
    </w:p>
    <w:p w14:paraId="69A761B6" w14:textId="77777777" w:rsidR="00745DB6" w:rsidDel="00EA1A11" w:rsidRDefault="00745DB6">
      <w:pPr>
        <w:pStyle w:val="TOC3"/>
        <w:rPr>
          <w:del w:id="599" w:author="m.kalaitzaki" w:date="2019-05-16T10:06:00Z"/>
          <w:rFonts w:asciiTheme="minorHAnsi" w:eastAsiaTheme="minorEastAsia" w:hAnsiTheme="minorHAnsi" w:cstheme="minorBidi"/>
          <w:noProof/>
          <w:sz w:val="22"/>
          <w:szCs w:val="22"/>
          <w:lang w:val="de-DE"/>
        </w:rPr>
      </w:pPr>
      <w:del w:id="600" w:author="m.kalaitzaki" w:date="2019-05-16T10:06:00Z">
        <w:r w:rsidRPr="00EA1A11" w:rsidDel="00EA1A11">
          <w:rPr>
            <w:noProof/>
          </w:rPr>
          <w:delText>7.4.2</w:delText>
        </w:r>
        <w:r w:rsidDel="00EA1A11">
          <w:rPr>
            <w:rFonts w:asciiTheme="minorHAnsi" w:eastAsiaTheme="minorEastAsia" w:hAnsiTheme="minorHAnsi" w:cstheme="minorBidi"/>
            <w:noProof/>
            <w:sz w:val="22"/>
            <w:szCs w:val="22"/>
            <w:lang w:val="de-DE"/>
          </w:rPr>
          <w:tab/>
        </w:r>
        <w:r w:rsidRPr="00EA1A11" w:rsidDel="00EA1A11">
          <w:rPr>
            <w:noProof/>
          </w:rPr>
          <w:delText>Self-Piercing Rivets</w:delText>
        </w:r>
        <w:r w:rsidDel="00EA1A11">
          <w:rPr>
            <w:noProof/>
            <w:webHidden/>
          </w:rPr>
          <w:tab/>
          <w:delText>61</w:delText>
        </w:r>
      </w:del>
    </w:p>
    <w:p w14:paraId="555C7E39" w14:textId="77777777" w:rsidR="00745DB6" w:rsidDel="00EA1A11" w:rsidRDefault="00745DB6">
      <w:pPr>
        <w:pStyle w:val="TOC3"/>
        <w:rPr>
          <w:del w:id="601" w:author="m.kalaitzaki" w:date="2019-05-16T10:06:00Z"/>
          <w:rFonts w:asciiTheme="minorHAnsi" w:eastAsiaTheme="minorEastAsia" w:hAnsiTheme="minorHAnsi" w:cstheme="minorBidi"/>
          <w:noProof/>
          <w:sz w:val="22"/>
          <w:szCs w:val="22"/>
          <w:lang w:val="de-DE"/>
        </w:rPr>
      </w:pPr>
      <w:del w:id="602" w:author="m.kalaitzaki" w:date="2019-05-16T10:06:00Z">
        <w:r w:rsidRPr="00EA1A11" w:rsidDel="00EA1A11">
          <w:rPr>
            <w:noProof/>
          </w:rPr>
          <w:delText>7.4.3</w:delText>
        </w:r>
        <w:r w:rsidDel="00EA1A11">
          <w:rPr>
            <w:rFonts w:asciiTheme="minorHAnsi" w:eastAsiaTheme="minorEastAsia" w:hAnsiTheme="minorHAnsi" w:cstheme="minorBidi"/>
            <w:noProof/>
            <w:sz w:val="22"/>
            <w:szCs w:val="22"/>
            <w:lang w:val="de-DE"/>
          </w:rPr>
          <w:tab/>
        </w:r>
        <w:r w:rsidRPr="00EA1A11" w:rsidDel="00EA1A11">
          <w:rPr>
            <w:noProof/>
          </w:rPr>
          <w:delText>Solid Rivets</w:delText>
        </w:r>
        <w:r w:rsidDel="00EA1A11">
          <w:rPr>
            <w:noProof/>
            <w:webHidden/>
          </w:rPr>
          <w:tab/>
          <w:delText>62</w:delText>
        </w:r>
      </w:del>
    </w:p>
    <w:p w14:paraId="58633B41" w14:textId="77777777" w:rsidR="00745DB6" w:rsidDel="00EA1A11" w:rsidRDefault="00745DB6">
      <w:pPr>
        <w:pStyle w:val="TOC3"/>
        <w:rPr>
          <w:del w:id="603" w:author="m.kalaitzaki" w:date="2019-05-16T10:06:00Z"/>
          <w:rFonts w:asciiTheme="minorHAnsi" w:eastAsiaTheme="minorEastAsia" w:hAnsiTheme="minorHAnsi" w:cstheme="minorBidi"/>
          <w:noProof/>
          <w:sz w:val="22"/>
          <w:szCs w:val="22"/>
          <w:lang w:val="de-DE"/>
        </w:rPr>
      </w:pPr>
      <w:del w:id="604" w:author="m.kalaitzaki" w:date="2019-05-16T10:06:00Z">
        <w:r w:rsidRPr="00EA1A11" w:rsidDel="00EA1A11">
          <w:rPr>
            <w:noProof/>
          </w:rPr>
          <w:delText>7.4.4</w:delText>
        </w:r>
        <w:r w:rsidDel="00EA1A11">
          <w:rPr>
            <w:rFonts w:asciiTheme="minorHAnsi" w:eastAsiaTheme="minorEastAsia" w:hAnsiTheme="minorHAnsi" w:cstheme="minorBidi"/>
            <w:noProof/>
            <w:sz w:val="22"/>
            <w:szCs w:val="22"/>
            <w:lang w:val="de-DE"/>
          </w:rPr>
          <w:tab/>
        </w:r>
        <w:r w:rsidRPr="00EA1A11" w:rsidDel="00EA1A11">
          <w:rPr>
            <w:noProof/>
          </w:rPr>
          <w:delText>Swop Rivets</w:delText>
        </w:r>
        <w:r w:rsidDel="00EA1A11">
          <w:rPr>
            <w:noProof/>
            <w:webHidden/>
          </w:rPr>
          <w:tab/>
          <w:delText>65</w:delText>
        </w:r>
      </w:del>
    </w:p>
    <w:p w14:paraId="71E511B0" w14:textId="77777777" w:rsidR="00745DB6" w:rsidDel="00EA1A11" w:rsidRDefault="00745DB6">
      <w:pPr>
        <w:pStyle w:val="TOC2"/>
        <w:tabs>
          <w:tab w:val="left" w:pos="660"/>
          <w:tab w:val="right" w:leader="dot" w:pos="9060"/>
        </w:tabs>
        <w:rPr>
          <w:del w:id="605" w:author="m.kalaitzaki" w:date="2019-05-16T10:06:00Z"/>
          <w:rFonts w:asciiTheme="minorHAnsi" w:eastAsiaTheme="minorEastAsia" w:hAnsiTheme="minorHAnsi" w:cstheme="minorBidi"/>
          <w:b w:val="0"/>
          <w:bCs w:val="0"/>
          <w:noProof/>
          <w:sz w:val="22"/>
          <w:szCs w:val="22"/>
          <w:lang w:val="de-DE"/>
        </w:rPr>
      </w:pPr>
      <w:del w:id="606" w:author="m.kalaitzaki" w:date="2019-05-16T10:06:00Z">
        <w:r w:rsidRPr="00EA1A11" w:rsidDel="00EA1A11">
          <w:rPr>
            <w:noProof/>
          </w:rPr>
          <w:delText>7.5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Threaded Connections: Bolts and Screws</w:delText>
        </w:r>
        <w:r w:rsidDel="00EA1A11">
          <w:rPr>
            <w:noProof/>
            <w:webHidden/>
          </w:rPr>
          <w:tab/>
          <w:delText>67</w:delText>
        </w:r>
      </w:del>
    </w:p>
    <w:p w14:paraId="7BE48E69" w14:textId="77777777" w:rsidR="00745DB6" w:rsidDel="00EA1A11" w:rsidRDefault="00745DB6">
      <w:pPr>
        <w:pStyle w:val="TOC3"/>
        <w:rPr>
          <w:del w:id="607" w:author="m.kalaitzaki" w:date="2019-05-16T10:06:00Z"/>
          <w:rFonts w:asciiTheme="minorHAnsi" w:eastAsiaTheme="minorEastAsia" w:hAnsiTheme="minorHAnsi" w:cstheme="minorBidi"/>
          <w:noProof/>
          <w:sz w:val="22"/>
          <w:szCs w:val="22"/>
          <w:lang w:val="de-DE"/>
        </w:rPr>
      </w:pPr>
      <w:del w:id="608" w:author="m.kalaitzaki" w:date="2019-05-16T10:06:00Z">
        <w:r w:rsidRPr="00EA1A11" w:rsidDel="00EA1A11">
          <w:rPr>
            <w:noProof/>
          </w:rPr>
          <w:delText>7.5.1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67</w:delText>
        </w:r>
      </w:del>
    </w:p>
    <w:p w14:paraId="0A384D8E" w14:textId="77777777" w:rsidR="00745DB6" w:rsidDel="00EA1A11" w:rsidRDefault="00745DB6">
      <w:pPr>
        <w:pStyle w:val="TOC3"/>
        <w:rPr>
          <w:del w:id="609" w:author="m.kalaitzaki" w:date="2019-05-16T10:06:00Z"/>
          <w:rFonts w:asciiTheme="minorHAnsi" w:eastAsiaTheme="minorEastAsia" w:hAnsiTheme="minorHAnsi" w:cstheme="minorBidi"/>
          <w:noProof/>
          <w:sz w:val="22"/>
          <w:szCs w:val="22"/>
          <w:lang w:val="de-DE"/>
        </w:rPr>
      </w:pPr>
      <w:del w:id="610" w:author="m.kalaitzaki" w:date="2019-05-16T10:06:00Z">
        <w:r w:rsidRPr="00EA1A11" w:rsidDel="00EA1A11">
          <w:rPr>
            <w:noProof/>
          </w:rPr>
          <w:delText>7.5.2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68</w:delText>
        </w:r>
      </w:del>
    </w:p>
    <w:p w14:paraId="2D03FA5B" w14:textId="77777777" w:rsidR="00745DB6" w:rsidDel="00EA1A11" w:rsidRDefault="00745DB6">
      <w:pPr>
        <w:pStyle w:val="TOC3"/>
        <w:rPr>
          <w:del w:id="611" w:author="m.kalaitzaki" w:date="2019-05-16T10:06:00Z"/>
          <w:rFonts w:asciiTheme="minorHAnsi" w:eastAsiaTheme="minorEastAsia" w:hAnsiTheme="minorHAnsi" w:cstheme="minorBidi"/>
          <w:noProof/>
          <w:sz w:val="22"/>
          <w:szCs w:val="22"/>
          <w:lang w:val="de-DE"/>
        </w:rPr>
      </w:pPr>
      <w:del w:id="612" w:author="m.kalaitzaki" w:date="2019-05-16T10:06:00Z">
        <w:r w:rsidRPr="00EA1A11" w:rsidDel="00EA1A11">
          <w:rPr>
            <w:noProof/>
          </w:rPr>
          <w:delText>7.5.3</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i/>
            <w:noProof/>
          </w:rPr>
          <w:delText>&lt;threaded_connection/&gt;</w:delText>
        </w:r>
        <w:r w:rsidDel="00EA1A11">
          <w:rPr>
            <w:noProof/>
            <w:webHidden/>
          </w:rPr>
          <w:tab/>
          <w:delText>71</w:delText>
        </w:r>
      </w:del>
    </w:p>
    <w:p w14:paraId="0CA850A0" w14:textId="77777777" w:rsidR="00745DB6" w:rsidDel="00EA1A11" w:rsidRDefault="00745DB6">
      <w:pPr>
        <w:pStyle w:val="TOC3"/>
        <w:rPr>
          <w:del w:id="613" w:author="m.kalaitzaki" w:date="2019-05-16T10:06:00Z"/>
          <w:rFonts w:asciiTheme="minorHAnsi" w:eastAsiaTheme="minorEastAsia" w:hAnsiTheme="minorHAnsi" w:cstheme="minorBidi"/>
          <w:noProof/>
          <w:sz w:val="22"/>
          <w:szCs w:val="22"/>
          <w:lang w:val="de-DE"/>
        </w:rPr>
      </w:pPr>
      <w:del w:id="614" w:author="m.kalaitzaki" w:date="2019-05-16T10:06:00Z">
        <w:r w:rsidRPr="00EA1A11" w:rsidDel="00EA1A11">
          <w:rPr>
            <w:noProof/>
          </w:rPr>
          <w:delText>7.5.4</w:delText>
        </w:r>
        <w:r w:rsidDel="00EA1A11">
          <w:rPr>
            <w:rFonts w:asciiTheme="minorHAnsi" w:eastAsiaTheme="minorEastAsia" w:hAnsiTheme="minorHAnsi" w:cstheme="minorBidi"/>
            <w:noProof/>
            <w:sz w:val="22"/>
            <w:szCs w:val="22"/>
            <w:lang w:val="de-DE"/>
          </w:rPr>
          <w:tab/>
        </w:r>
        <w:r w:rsidRPr="00EA1A11" w:rsidDel="00EA1A11">
          <w:rPr>
            <w:noProof/>
          </w:rPr>
          <w:delText>Washer</w:delText>
        </w:r>
        <w:r w:rsidDel="00EA1A11">
          <w:rPr>
            <w:noProof/>
            <w:webHidden/>
          </w:rPr>
          <w:tab/>
          <w:delText>74</w:delText>
        </w:r>
      </w:del>
    </w:p>
    <w:p w14:paraId="3029BC41" w14:textId="77777777" w:rsidR="00745DB6" w:rsidDel="00EA1A11" w:rsidRDefault="00745DB6">
      <w:pPr>
        <w:pStyle w:val="TOC3"/>
        <w:rPr>
          <w:del w:id="615" w:author="m.kalaitzaki" w:date="2019-05-16T10:06:00Z"/>
          <w:rFonts w:asciiTheme="minorHAnsi" w:eastAsiaTheme="minorEastAsia" w:hAnsiTheme="minorHAnsi" w:cstheme="minorBidi"/>
          <w:noProof/>
          <w:sz w:val="22"/>
          <w:szCs w:val="22"/>
          <w:lang w:val="de-DE"/>
        </w:rPr>
      </w:pPr>
      <w:del w:id="616" w:author="m.kalaitzaki" w:date="2019-05-16T10:06:00Z">
        <w:r w:rsidRPr="00EA1A11" w:rsidDel="00EA1A11">
          <w:rPr>
            <w:noProof/>
          </w:rPr>
          <w:delText>7.5.5</w:delText>
        </w:r>
        <w:r w:rsidDel="00EA1A11">
          <w:rPr>
            <w:rFonts w:asciiTheme="minorHAnsi" w:eastAsiaTheme="minorEastAsia" w:hAnsiTheme="minorHAnsi" w:cstheme="minorBidi"/>
            <w:noProof/>
            <w:sz w:val="22"/>
            <w:szCs w:val="22"/>
            <w:lang w:val="de-DE"/>
          </w:rPr>
          <w:tab/>
        </w:r>
        <w:r w:rsidRPr="00EA1A11" w:rsidDel="00EA1A11">
          <w:rPr>
            <w:noProof/>
          </w:rPr>
          <w:delText>Nut</w:delText>
        </w:r>
        <w:r w:rsidDel="00EA1A11">
          <w:rPr>
            <w:noProof/>
            <w:webHidden/>
          </w:rPr>
          <w:tab/>
          <w:delText>74</w:delText>
        </w:r>
      </w:del>
    </w:p>
    <w:p w14:paraId="4C27D0F2" w14:textId="77777777" w:rsidR="00745DB6" w:rsidDel="00EA1A11" w:rsidRDefault="00745DB6">
      <w:pPr>
        <w:pStyle w:val="TOC3"/>
        <w:rPr>
          <w:del w:id="617" w:author="m.kalaitzaki" w:date="2019-05-16T10:06:00Z"/>
          <w:rFonts w:asciiTheme="minorHAnsi" w:eastAsiaTheme="minorEastAsia" w:hAnsiTheme="minorHAnsi" w:cstheme="minorBidi"/>
          <w:noProof/>
          <w:sz w:val="22"/>
          <w:szCs w:val="22"/>
          <w:lang w:val="de-DE"/>
        </w:rPr>
      </w:pPr>
      <w:del w:id="618" w:author="m.kalaitzaki" w:date="2019-05-16T10:06:00Z">
        <w:r w:rsidRPr="00EA1A11" w:rsidDel="00EA1A11">
          <w:rPr>
            <w:noProof/>
          </w:rPr>
          <w:delText>7.5.6</w:delText>
        </w:r>
        <w:r w:rsidDel="00EA1A11">
          <w:rPr>
            <w:rFonts w:asciiTheme="minorHAnsi" w:eastAsiaTheme="minorEastAsia" w:hAnsiTheme="minorHAnsi" w:cstheme="minorBidi"/>
            <w:noProof/>
            <w:sz w:val="22"/>
            <w:szCs w:val="22"/>
            <w:lang w:val="de-DE"/>
          </w:rPr>
          <w:tab/>
        </w:r>
        <w:r w:rsidRPr="00EA1A11" w:rsidDel="00EA1A11">
          <w:rPr>
            <w:noProof/>
          </w:rPr>
          <w:delText>Bolt</w:delText>
        </w:r>
        <w:r w:rsidDel="00EA1A11">
          <w:rPr>
            <w:noProof/>
            <w:webHidden/>
          </w:rPr>
          <w:tab/>
          <w:delText>75</w:delText>
        </w:r>
      </w:del>
    </w:p>
    <w:p w14:paraId="2E87AAC2" w14:textId="77777777" w:rsidR="00745DB6" w:rsidDel="00EA1A11" w:rsidRDefault="00745DB6">
      <w:pPr>
        <w:pStyle w:val="TOC4"/>
        <w:tabs>
          <w:tab w:val="left" w:pos="1320"/>
          <w:tab w:val="right" w:leader="dot" w:pos="9060"/>
        </w:tabs>
        <w:rPr>
          <w:del w:id="619" w:author="m.kalaitzaki" w:date="2019-05-16T10:06:00Z"/>
          <w:rFonts w:asciiTheme="minorHAnsi" w:eastAsiaTheme="minorEastAsia" w:hAnsiTheme="minorHAnsi" w:cstheme="minorBidi"/>
          <w:noProof/>
          <w:sz w:val="22"/>
          <w:szCs w:val="22"/>
          <w:lang w:val="de-DE"/>
        </w:rPr>
      </w:pPr>
      <w:del w:id="620" w:author="m.kalaitzaki" w:date="2019-05-16T10:06:00Z">
        <w:r w:rsidRPr="00EA1A11" w:rsidDel="00EA1A11">
          <w:rPr>
            <w:noProof/>
          </w:rPr>
          <w:delText>7.5.6.1</w:delText>
        </w:r>
        <w:r w:rsidDel="00EA1A11">
          <w:rPr>
            <w:rFonts w:asciiTheme="minorHAnsi" w:eastAsiaTheme="minorEastAsia" w:hAnsiTheme="minorHAnsi" w:cstheme="minorBidi"/>
            <w:noProof/>
            <w:sz w:val="22"/>
            <w:szCs w:val="22"/>
            <w:lang w:val="de-DE"/>
          </w:rPr>
          <w:tab/>
        </w:r>
        <w:r w:rsidRPr="00EA1A11" w:rsidDel="00EA1A11">
          <w:rPr>
            <w:noProof/>
          </w:rPr>
          <w:delText>Possible Bolt and Screw Assemblies</w:delText>
        </w:r>
        <w:r w:rsidDel="00EA1A11">
          <w:rPr>
            <w:noProof/>
            <w:webHidden/>
          </w:rPr>
          <w:tab/>
          <w:delText>79</w:delText>
        </w:r>
      </w:del>
    </w:p>
    <w:p w14:paraId="25AE9BF6" w14:textId="77777777" w:rsidR="00745DB6" w:rsidDel="00EA1A11" w:rsidRDefault="00745DB6">
      <w:pPr>
        <w:pStyle w:val="TOC3"/>
        <w:rPr>
          <w:del w:id="621" w:author="m.kalaitzaki" w:date="2019-05-16T10:06:00Z"/>
          <w:rFonts w:asciiTheme="minorHAnsi" w:eastAsiaTheme="minorEastAsia" w:hAnsiTheme="minorHAnsi" w:cstheme="minorBidi"/>
          <w:noProof/>
          <w:sz w:val="22"/>
          <w:szCs w:val="22"/>
          <w:lang w:val="de-DE"/>
        </w:rPr>
      </w:pPr>
      <w:del w:id="622" w:author="m.kalaitzaki" w:date="2019-05-16T10:06:00Z">
        <w:r w:rsidRPr="00EA1A11" w:rsidDel="00EA1A11">
          <w:rPr>
            <w:noProof/>
          </w:rPr>
          <w:delText>7.5.7</w:delText>
        </w:r>
        <w:r w:rsidDel="00EA1A11">
          <w:rPr>
            <w:rFonts w:asciiTheme="minorHAnsi" w:eastAsiaTheme="minorEastAsia" w:hAnsiTheme="minorHAnsi" w:cstheme="minorBidi"/>
            <w:noProof/>
            <w:sz w:val="22"/>
            <w:szCs w:val="22"/>
            <w:lang w:val="de-DE"/>
          </w:rPr>
          <w:tab/>
        </w:r>
        <w:r w:rsidRPr="00EA1A11" w:rsidDel="00EA1A11">
          <w:rPr>
            <w:noProof/>
          </w:rPr>
          <w:delText>Screw</w:delText>
        </w:r>
        <w:r w:rsidDel="00EA1A11">
          <w:rPr>
            <w:noProof/>
            <w:webHidden/>
          </w:rPr>
          <w:tab/>
          <w:delText>81</w:delText>
        </w:r>
      </w:del>
    </w:p>
    <w:p w14:paraId="36A1EAC9" w14:textId="77777777" w:rsidR="00745DB6" w:rsidDel="00EA1A11" w:rsidRDefault="00745DB6">
      <w:pPr>
        <w:pStyle w:val="TOC4"/>
        <w:tabs>
          <w:tab w:val="right" w:leader="dot" w:pos="9060"/>
        </w:tabs>
        <w:rPr>
          <w:del w:id="623" w:author="m.kalaitzaki" w:date="2019-05-16T10:06:00Z"/>
          <w:rFonts w:asciiTheme="minorHAnsi" w:eastAsiaTheme="minorEastAsia" w:hAnsiTheme="minorHAnsi" w:cstheme="minorBidi"/>
          <w:noProof/>
          <w:sz w:val="22"/>
          <w:szCs w:val="22"/>
          <w:lang w:val="de-DE"/>
        </w:rPr>
      </w:pPr>
      <w:del w:id="624" w:author="m.kalaitzaki" w:date="2019-05-16T10:06:00Z">
        <w:r w:rsidRPr="00EA1A11" w:rsidDel="00EA1A11">
          <w:rPr>
            <w:noProof/>
          </w:rPr>
          <w:delText>7.5.7.1 Flow Drilled Screws (FDS)</w:delText>
        </w:r>
        <w:r w:rsidDel="00EA1A11">
          <w:rPr>
            <w:noProof/>
            <w:webHidden/>
          </w:rPr>
          <w:tab/>
          <w:delText>82</w:delText>
        </w:r>
      </w:del>
    </w:p>
    <w:p w14:paraId="7CB8E041" w14:textId="77777777" w:rsidR="00745DB6" w:rsidDel="00EA1A11" w:rsidRDefault="00745DB6">
      <w:pPr>
        <w:pStyle w:val="TOC2"/>
        <w:tabs>
          <w:tab w:val="left" w:pos="660"/>
          <w:tab w:val="right" w:leader="dot" w:pos="9060"/>
        </w:tabs>
        <w:rPr>
          <w:del w:id="625" w:author="m.kalaitzaki" w:date="2019-05-16T10:06:00Z"/>
          <w:rFonts w:asciiTheme="minorHAnsi" w:eastAsiaTheme="minorEastAsia" w:hAnsiTheme="minorHAnsi" w:cstheme="minorBidi"/>
          <w:b w:val="0"/>
          <w:bCs w:val="0"/>
          <w:noProof/>
          <w:sz w:val="22"/>
          <w:szCs w:val="22"/>
          <w:lang w:val="de-DE"/>
        </w:rPr>
      </w:pPr>
      <w:del w:id="626" w:author="m.kalaitzaki" w:date="2019-05-16T10:06:00Z">
        <w:r w:rsidRPr="00EA1A11" w:rsidDel="00EA1A11">
          <w:rPr>
            <w:noProof/>
          </w:rPr>
          <w:delText>7.6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Gum Drops</w:delText>
        </w:r>
        <w:r w:rsidDel="00EA1A11">
          <w:rPr>
            <w:noProof/>
            <w:webHidden/>
          </w:rPr>
          <w:tab/>
          <w:delText>84</w:delText>
        </w:r>
      </w:del>
    </w:p>
    <w:p w14:paraId="5B802981" w14:textId="77777777" w:rsidR="00745DB6" w:rsidDel="00EA1A11" w:rsidRDefault="00745DB6">
      <w:pPr>
        <w:pStyle w:val="TOC2"/>
        <w:tabs>
          <w:tab w:val="left" w:pos="660"/>
          <w:tab w:val="right" w:leader="dot" w:pos="9060"/>
        </w:tabs>
        <w:rPr>
          <w:del w:id="627" w:author="m.kalaitzaki" w:date="2019-05-16T10:06:00Z"/>
          <w:rFonts w:asciiTheme="minorHAnsi" w:eastAsiaTheme="minorEastAsia" w:hAnsiTheme="minorHAnsi" w:cstheme="minorBidi"/>
          <w:b w:val="0"/>
          <w:bCs w:val="0"/>
          <w:noProof/>
          <w:sz w:val="22"/>
          <w:szCs w:val="22"/>
          <w:lang w:val="de-DE"/>
        </w:rPr>
      </w:pPr>
      <w:del w:id="628" w:author="m.kalaitzaki" w:date="2019-05-16T10:06:00Z">
        <w:r w:rsidRPr="00EA1A11" w:rsidDel="00EA1A11">
          <w:rPr>
            <w:noProof/>
          </w:rPr>
          <w:delText>7.7</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Clinches</w:delText>
        </w:r>
        <w:r w:rsidDel="00EA1A11">
          <w:rPr>
            <w:noProof/>
            <w:webHidden/>
          </w:rPr>
          <w:tab/>
          <w:delText>85</w:delText>
        </w:r>
      </w:del>
    </w:p>
    <w:p w14:paraId="5EC5187F" w14:textId="77777777" w:rsidR="00745DB6" w:rsidDel="00EA1A11" w:rsidRDefault="00745DB6">
      <w:pPr>
        <w:pStyle w:val="TOC2"/>
        <w:tabs>
          <w:tab w:val="left" w:pos="660"/>
          <w:tab w:val="right" w:leader="dot" w:pos="9060"/>
        </w:tabs>
        <w:rPr>
          <w:del w:id="629" w:author="m.kalaitzaki" w:date="2019-05-16T10:06:00Z"/>
          <w:rFonts w:asciiTheme="minorHAnsi" w:eastAsiaTheme="minorEastAsia" w:hAnsiTheme="minorHAnsi" w:cstheme="minorBidi"/>
          <w:b w:val="0"/>
          <w:bCs w:val="0"/>
          <w:noProof/>
          <w:sz w:val="22"/>
          <w:szCs w:val="22"/>
          <w:lang w:val="de-DE"/>
        </w:rPr>
      </w:pPr>
      <w:del w:id="630" w:author="m.kalaitzaki" w:date="2019-05-16T10:06:00Z">
        <w:r w:rsidRPr="00EA1A11" w:rsidDel="00EA1A11">
          <w:rPr>
            <w:noProof/>
          </w:rPr>
          <w:delText>7.8</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Heat Stakes / Thermal Stakes</w:delText>
        </w:r>
        <w:r w:rsidDel="00EA1A11">
          <w:rPr>
            <w:noProof/>
            <w:webHidden/>
          </w:rPr>
          <w:tab/>
          <w:delText>88</w:delText>
        </w:r>
      </w:del>
    </w:p>
    <w:p w14:paraId="4A49A9C9" w14:textId="77777777" w:rsidR="00745DB6" w:rsidDel="00EA1A11" w:rsidRDefault="00745DB6">
      <w:pPr>
        <w:pStyle w:val="TOC2"/>
        <w:tabs>
          <w:tab w:val="left" w:pos="660"/>
          <w:tab w:val="right" w:leader="dot" w:pos="9060"/>
        </w:tabs>
        <w:rPr>
          <w:del w:id="631" w:author="m.kalaitzaki" w:date="2019-05-16T10:06:00Z"/>
          <w:rFonts w:asciiTheme="minorHAnsi" w:eastAsiaTheme="minorEastAsia" w:hAnsiTheme="minorHAnsi" w:cstheme="minorBidi"/>
          <w:b w:val="0"/>
          <w:bCs w:val="0"/>
          <w:noProof/>
          <w:sz w:val="22"/>
          <w:szCs w:val="22"/>
          <w:lang w:val="de-DE"/>
        </w:rPr>
      </w:pPr>
      <w:del w:id="632" w:author="m.kalaitzaki" w:date="2019-05-16T10:06:00Z">
        <w:r w:rsidRPr="00EA1A11" w:rsidDel="00EA1A11">
          <w:rPr>
            <w:noProof/>
          </w:rPr>
          <w:delText>7.9</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Clips/Snap Joints</w:delText>
        </w:r>
        <w:r w:rsidDel="00EA1A11">
          <w:rPr>
            <w:noProof/>
            <w:webHidden/>
          </w:rPr>
          <w:tab/>
          <w:delText>90</w:delText>
        </w:r>
      </w:del>
    </w:p>
    <w:p w14:paraId="07036235" w14:textId="77777777" w:rsidR="00745DB6" w:rsidDel="00EA1A11" w:rsidRDefault="00745DB6">
      <w:pPr>
        <w:pStyle w:val="TOC2"/>
        <w:tabs>
          <w:tab w:val="left" w:pos="660"/>
          <w:tab w:val="right" w:leader="dot" w:pos="9060"/>
        </w:tabs>
        <w:rPr>
          <w:del w:id="633" w:author="m.kalaitzaki" w:date="2019-05-16T10:06:00Z"/>
          <w:rFonts w:asciiTheme="minorHAnsi" w:eastAsiaTheme="minorEastAsia" w:hAnsiTheme="minorHAnsi" w:cstheme="minorBidi"/>
          <w:b w:val="0"/>
          <w:bCs w:val="0"/>
          <w:noProof/>
          <w:sz w:val="22"/>
          <w:szCs w:val="22"/>
          <w:lang w:val="de-DE"/>
        </w:rPr>
      </w:pPr>
      <w:del w:id="634" w:author="m.kalaitzaki" w:date="2019-05-16T10:06:00Z">
        <w:r w:rsidRPr="00EA1A11" w:rsidDel="00EA1A11">
          <w:rPr>
            <w:noProof/>
          </w:rPr>
          <w:delText>7.10</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Nails</w:delText>
        </w:r>
        <w:r w:rsidDel="00EA1A11">
          <w:rPr>
            <w:noProof/>
            <w:webHidden/>
          </w:rPr>
          <w:tab/>
          <w:delText>93</w:delText>
        </w:r>
      </w:del>
    </w:p>
    <w:p w14:paraId="27DB4B18" w14:textId="77777777" w:rsidR="00745DB6" w:rsidDel="00EA1A11" w:rsidRDefault="00745DB6">
      <w:pPr>
        <w:pStyle w:val="TOC1"/>
        <w:tabs>
          <w:tab w:val="left" w:pos="440"/>
          <w:tab w:val="right" w:leader="dot" w:pos="9060"/>
        </w:tabs>
        <w:rPr>
          <w:del w:id="635" w:author="m.kalaitzaki" w:date="2019-05-16T10:06:00Z"/>
          <w:rFonts w:asciiTheme="minorHAnsi" w:eastAsiaTheme="minorEastAsia" w:hAnsiTheme="minorHAnsi" w:cstheme="minorBidi"/>
          <w:b w:val="0"/>
          <w:bCs w:val="0"/>
          <w:caps w:val="0"/>
          <w:noProof/>
          <w:sz w:val="22"/>
          <w:szCs w:val="22"/>
          <w:lang w:val="de-DE"/>
        </w:rPr>
      </w:pPr>
      <w:del w:id="636" w:author="m.kalaitzaki" w:date="2019-05-16T10:06:00Z">
        <w:r w:rsidRPr="00EA1A11" w:rsidDel="00EA1A11">
          <w:rPr>
            <w:noProof/>
            <w14:scene3d>
              <w14:camera w14:prst="orthographicFront"/>
              <w14:lightRig w14:rig="threePt" w14:dir="t">
                <w14:rot w14:lat="0" w14:lon="0" w14:rev="0"/>
              </w14:lightRig>
            </w14:scene3d>
          </w:rPr>
          <w:delText>8</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1D connections</w:delText>
        </w:r>
        <w:r w:rsidDel="00EA1A11">
          <w:rPr>
            <w:noProof/>
            <w:webHidden/>
          </w:rPr>
          <w:tab/>
          <w:delText>96</w:delText>
        </w:r>
      </w:del>
    </w:p>
    <w:p w14:paraId="22DCA845" w14:textId="77777777" w:rsidR="00745DB6" w:rsidDel="00EA1A11" w:rsidRDefault="00745DB6">
      <w:pPr>
        <w:pStyle w:val="TOC2"/>
        <w:tabs>
          <w:tab w:val="left" w:pos="660"/>
          <w:tab w:val="right" w:leader="dot" w:pos="9060"/>
        </w:tabs>
        <w:rPr>
          <w:del w:id="637" w:author="m.kalaitzaki" w:date="2019-05-16T10:06:00Z"/>
          <w:rFonts w:asciiTheme="minorHAnsi" w:eastAsiaTheme="minorEastAsia" w:hAnsiTheme="minorHAnsi" w:cstheme="minorBidi"/>
          <w:b w:val="0"/>
          <w:bCs w:val="0"/>
          <w:noProof/>
          <w:sz w:val="22"/>
          <w:szCs w:val="22"/>
          <w:lang w:val="de-DE"/>
        </w:rPr>
      </w:pPr>
      <w:del w:id="638" w:author="m.kalaitzaki" w:date="2019-05-16T10:06:00Z">
        <w:r w:rsidRPr="00EA1A11" w:rsidDel="00EA1A11">
          <w:rPr>
            <w:noProof/>
          </w:rPr>
          <w:delText>8.1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96</w:delText>
        </w:r>
      </w:del>
    </w:p>
    <w:p w14:paraId="06301CA9" w14:textId="77777777" w:rsidR="00745DB6" w:rsidDel="00EA1A11" w:rsidRDefault="00745DB6">
      <w:pPr>
        <w:pStyle w:val="TOC3"/>
        <w:rPr>
          <w:del w:id="639" w:author="m.kalaitzaki" w:date="2019-05-16T10:06:00Z"/>
          <w:rFonts w:asciiTheme="minorHAnsi" w:eastAsiaTheme="minorEastAsia" w:hAnsiTheme="minorHAnsi" w:cstheme="minorBidi"/>
          <w:noProof/>
          <w:sz w:val="22"/>
          <w:szCs w:val="22"/>
          <w:lang w:val="de-DE"/>
        </w:rPr>
      </w:pPr>
      <w:del w:id="640" w:author="m.kalaitzaki" w:date="2019-05-16T10:06:00Z">
        <w:r w:rsidRPr="00EA1A11" w:rsidDel="00EA1A11">
          <w:rPr>
            <w:noProof/>
          </w:rPr>
          <w:delText>8.1.1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96</w:delText>
        </w:r>
      </w:del>
    </w:p>
    <w:p w14:paraId="7EC83EB5" w14:textId="77777777" w:rsidR="00745DB6" w:rsidDel="00EA1A11" w:rsidRDefault="00745DB6">
      <w:pPr>
        <w:pStyle w:val="TOC3"/>
        <w:rPr>
          <w:del w:id="641" w:author="m.kalaitzaki" w:date="2019-05-16T10:06:00Z"/>
          <w:rFonts w:asciiTheme="minorHAnsi" w:eastAsiaTheme="minorEastAsia" w:hAnsiTheme="minorHAnsi" w:cstheme="minorBidi"/>
          <w:noProof/>
          <w:sz w:val="22"/>
          <w:szCs w:val="22"/>
          <w:lang w:val="de-DE"/>
        </w:rPr>
      </w:pPr>
      <w:del w:id="642" w:author="m.kalaitzaki" w:date="2019-05-16T10:06:00Z">
        <w:r w:rsidRPr="00EA1A11" w:rsidDel="00EA1A11">
          <w:rPr>
            <w:noProof/>
          </w:rPr>
          <w:delText>8.1.2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96</w:delText>
        </w:r>
      </w:del>
    </w:p>
    <w:p w14:paraId="631A9240" w14:textId="77777777" w:rsidR="00745DB6" w:rsidDel="00EA1A11" w:rsidRDefault="00745DB6">
      <w:pPr>
        <w:pStyle w:val="TOC3"/>
        <w:rPr>
          <w:del w:id="643" w:author="m.kalaitzaki" w:date="2019-05-16T10:06:00Z"/>
          <w:rFonts w:asciiTheme="minorHAnsi" w:eastAsiaTheme="minorEastAsia" w:hAnsiTheme="minorHAnsi" w:cstheme="minorBidi"/>
          <w:noProof/>
          <w:sz w:val="22"/>
          <w:szCs w:val="22"/>
          <w:lang w:val="de-DE"/>
        </w:rPr>
      </w:pPr>
      <w:del w:id="644" w:author="m.kalaitzaki" w:date="2019-05-16T10:06:00Z">
        <w:r w:rsidRPr="00EA1A11" w:rsidDel="00EA1A11">
          <w:rPr>
            <w:noProof/>
          </w:rPr>
          <w:delText>8.1.3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97</w:delText>
        </w:r>
      </w:del>
    </w:p>
    <w:p w14:paraId="0D697BB1" w14:textId="77777777" w:rsidR="00745DB6" w:rsidDel="00EA1A11" w:rsidRDefault="00745DB6">
      <w:pPr>
        <w:pStyle w:val="TOC2"/>
        <w:tabs>
          <w:tab w:val="left" w:pos="660"/>
          <w:tab w:val="right" w:leader="dot" w:pos="9060"/>
        </w:tabs>
        <w:rPr>
          <w:del w:id="645" w:author="m.kalaitzaki" w:date="2019-05-16T10:06:00Z"/>
          <w:rFonts w:asciiTheme="minorHAnsi" w:eastAsiaTheme="minorEastAsia" w:hAnsiTheme="minorHAnsi" w:cstheme="minorBidi"/>
          <w:b w:val="0"/>
          <w:bCs w:val="0"/>
          <w:noProof/>
          <w:sz w:val="22"/>
          <w:szCs w:val="22"/>
          <w:lang w:val="de-DE"/>
        </w:rPr>
      </w:pPr>
      <w:del w:id="646" w:author="m.kalaitzaki" w:date="2019-05-16T10:06:00Z">
        <w:r w:rsidRPr="00EA1A11" w:rsidDel="00EA1A11">
          <w:rPr>
            <w:noProof/>
          </w:rPr>
          <w:delText>8.2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Seam Welds</w:delText>
        </w:r>
        <w:r w:rsidDel="00EA1A11">
          <w:rPr>
            <w:noProof/>
            <w:webHidden/>
          </w:rPr>
          <w:tab/>
          <w:delText>98</w:delText>
        </w:r>
      </w:del>
    </w:p>
    <w:p w14:paraId="22BAF1FF" w14:textId="77777777" w:rsidR="00745DB6" w:rsidDel="00EA1A11" w:rsidRDefault="00745DB6">
      <w:pPr>
        <w:pStyle w:val="TOC3"/>
        <w:rPr>
          <w:del w:id="647" w:author="m.kalaitzaki" w:date="2019-05-16T10:06:00Z"/>
          <w:rFonts w:asciiTheme="minorHAnsi" w:eastAsiaTheme="minorEastAsia" w:hAnsiTheme="minorHAnsi" w:cstheme="minorBidi"/>
          <w:noProof/>
          <w:sz w:val="22"/>
          <w:szCs w:val="22"/>
          <w:lang w:val="de-DE"/>
        </w:rPr>
      </w:pPr>
      <w:del w:id="648" w:author="m.kalaitzaki" w:date="2019-05-16T10:06:00Z">
        <w:r w:rsidRPr="00EA1A11" w:rsidDel="00EA1A11">
          <w:rPr>
            <w:noProof/>
          </w:rPr>
          <w:delText>8.2.1</w:delText>
        </w:r>
        <w:r w:rsidDel="00EA1A11">
          <w:rPr>
            <w:rFonts w:asciiTheme="minorHAnsi" w:eastAsiaTheme="minorEastAsia" w:hAnsiTheme="minorHAnsi" w:cstheme="minorBidi"/>
            <w:noProof/>
            <w:sz w:val="22"/>
            <w:szCs w:val="22"/>
            <w:lang w:val="de-DE"/>
          </w:rPr>
          <w:tab/>
        </w:r>
        <w:r w:rsidRPr="00EA1A11" w:rsidDel="00EA1A11">
          <w:rPr>
            <w:noProof/>
          </w:rPr>
          <w:delText>Description and Modeling Parameters</w:delText>
        </w:r>
        <w:r w:rsidDel="00EA1A11">
          <w:rPr>
            <w:noProof/>
            <w:webHidden/>
          </w:rPr>
          <w:tab/>
          <w:delText>98</w:delText>
        </w:r>
      </w:del>
    </w:p>
    <w:p w14:paraId="78E27C0E" w14:textId="77777777" w:rsidR="00745DB6" w:rsidDel="00EA1A11" w:rsidRDefault="00745DB6">
      <w:pPr>
        <w:pStyle w:val="TOC3"/>
        <w:rPr>
          <w:del w:id="649" w:author="m.kalaitzaki" w:date="2019-05-16T10:06:00Z"/>
          <w:rFonts w:asciiTheme="minorHAnsi" w:eastAsiaTheme="minorEastAsia" w:hAnsiTheme="minorHAnsi" w:cstheme="minorBidi"/>
          <w:noProof/>
          <w:sz w:val="22"/>
          <w:szCs w:val="22"/>
          <w:lang w:val="de-DE"/>
        </w:rPr>
      </w:pPr>
      <w:del w:id="650" w:author="m.kalaitzaki" w:date="2019-05-16T10:06:00Z">
        <w:r w:rsidRPr="00EA1A11" w:rsidDel="00EA1A11">
          <w:rPr>
            <w:noProof/>
          </w:rPr>
          <w:delText>8.2.2</w:delText>
        </w:r>
        <w:r w:rsidDel="00EA1A11">
          <w:rPr>
            <w:rFonts w:asciiTheme="minorHAnsi" w:eastAsiaTheme="minorEastAsia" w:hAnsiTheme="minorHAnsi" w:cstheme="minorBidi"/>
            <w:noProof/>
            <w:sz w:val="22"/>
            <w:szCs w:val="22"/>
            <w:lang w:val="de-DE"/>
          </w:rPr>
          <w:tab/>
        </w:r>
        <w:r w:rsidRPr="00EA1A11" w:rsidDel="00EA1A11">
          <w:rPr>
            <w:noProof/>
          </w:rPr>
          <w:delText>Seam Weld Definition Overview</w:delText>
        </w:r>
        <w:r w:rsidDel="00EA1A11">
          <w:rPr>
            <w:noProof/>
            <w:webHidden/>
          </w:rPr>
          <w:tab/>
          <w:delText>99</w:delText>
        </w:r>
      </w:del>
    </w:p>
    <w:p w14:paraId="23BE1CAC" w14:textId="77777777" w:rsidR="00745DB6" w:rsidDel="00EA1A11" w:rsidRDefault="00745DB6">
      <w:pPr>
        <w:pStyle w:val="TOC3"/>
        <w:rPr>
          <w:del w:id="651" w:author="m.kalaitzaki" w:date="2019-05-16T10:06:00Z"/>
          <w:rFonts w:asciiTheme="minorHAnsi" w:eastAsiaTheme="minorEastAsia" w:hAnsiTheme="minorHAnsi" w:cstheme="minorBidi"/>
          <w:noProof/>
          <w:sz w:val="22"/>
          <w:szCs w:val="22"/>
          <w:lang w:val="de-DE"/>
        </w:rPr>
      </w:pPr>
      <w:del w:id="652" w:author="m.kalaitzaki" w:date="2019-05-16T10:06:00Z">
        <w:r w:rsidRPr="00EA1A11" w:rsidDel="00EA1A11">
          <w:rPr>
            <w:noProof/>
          </w:rPr>
          <w:delText>8.2.3</w:delText>
        </w:r>
        <w:r w:rsidDel="00EA1A11">
          <w:rPr>
            <w:rFonts w:asciiTheme="minorHAnsi" w:eastAsiaTheme="minorEastAsia" w:hAnsiTheme="minorHAnsi" w:cstheme="minorBidi"/>
            <w:noProof/>
            <w:sz w:val="22"/>
            <w:szCs w:val="22"/>
            <w:lang w:val="de-DE"/>
          </w:rPr>
          <w:tab/>
        </w:r>
        <w:r w:rsidRPr="00EA1A11" w:rsidDel="00EA1A11">
          <w:rPr>
            <w:noProof/>
          </w:rPr>
          <w:delText>Specific XML Realization</w:delText>
        </w:r>
        <w:r w:rsidDel="00EA1A11">
          <w:rPr>
            <w:noProof/>
            <w:webHidden/>
          </w:rPr>
          <w:tab/>
          <w:delText>101</w:delText>
        </w:r>
      </w:del>
    </w:p>
    <w:p w14:paraId="4F5EC86D" w14:textId="77777777" w:rsidR="00745DB6" w:rsidDel="00EA1A11" w:rsidRDefault="00745DB6">
      <w:pPr>
        <w:pStyle w:val="TOC3"/>
        <w:rPr>
          <w:del w:id="653" w:author="m.kalaitzaki" w:date="2019-05-16T10:06:00Z"/>
          <w:rFonts w:asciiTheme="minorHAnsi" w:eastAsiaTheme="minorEastAsia" w:hAnsiTheme="minorHAnsi" w:cstheme="minorBidi"/>
          <w:noProof/>
          <w:sz w:val="22"/>
          <w:szCs w:val="22"/>
          <w:lang w:val="de-DE"/>
        </w:rPr>
      </w:pPr>
      <w:del w:id="654" w:author="m.kalaitzaki" w:date="2019-05-16T10:06:00Z">
        <w:r w:rsidRPr="00EA1A11" w:rsidDel="00EA1A11">
          <w:rPr>
            <w:noProof/>
          </w:rPr>
          <w:delText>8.2.4</w:delText>
        </w:r>
        <w:r w:rsidDel="00EA1A11">
          <w:rPr>
            <w:rFonts w:asciiTheme="minorHAnsi" w:eastAsiaTheme="minorEastAsia" w:hAnsiTheme="minorHAnsi" w:cstheme="minorBidi"/>
            <w:noProof/>
            <w:sz w:val="22"/>
            <w:szCs w:val="22"/>
            <w:lang w:val="de-DE"/>
          </w:rPr>
          <w:tab/>
        </w:r>
        <w:r w:rsidRPr="00EA1A11" w:rsidDel="00EA1A11">
          <w:rPr>
            <w:noProof/>
          </w:rPr>
          <w:delText>Generic Seam Weld Definition</w:delText>
        </w:r>
        <w:r w:rsidDel="00EA1A11">
          <w:rPr>
            <w:noProof/>
            <w:webHidden/>
          </w:rPr>
          <w:tab/>
          <w:delText>101</w:delText>
        </w:r>
      </w:del>
    </w:p>
    <w:p w14:paraId="023BE48E" w14:textId="77777777" w:rsidR="00745DB6" w:rsidDel="00EA1A11" w:rsidRDefault="00745DB6">
      <w:pPr>
        <w:pStyle w:val="TOC4"/>
        <w:tabs>
          <w:tab w:val="left" w:pos="1320"/>
          <w:tab w:val="right" w:leader="dot" w:pos="9060"/>
        </w:tabs>
        <w:rPr>
          <w:del w:id="655" w:author="m.kalaitzaki" w:date="2019-05-16T10:06:00Z"/>
          <w:rFonts w:asciiTheme="minorHAnsi" w:eastAsiaTheme="minorEastAsia" w:hAnsiTheme="minorHAnsi" w:cstheme="minorBidi"/>
          <w:noProof/>
          <w:sz w:val="22"/>
          <w:szCs w:val="22"/>
          <w:lang w:val="de-DE"/>
        </w:rPr>
      </w:pPr>
      <w:del w:id="656" w:author="m.kalaitzaki" w:date="2019-05-16T10:06:00Z">
        <w:r w:rsidRPr="00EA1A11" w:rsidDel="00EA1A11">
          <w:rPr>
            <w:noProof/>
          </w:rPr>
          <w:delText>8.2.4.1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101</w:delText>
        </w:r>
      </w:del>
    </w:p>
    <w:p w14:paraId="4EBBBEBA" w14:textId="77777777" w:rsidR="00745DB6" w:rsidDel="00EA1A11" w:rsidRDefault="00745DB6">
      <w:pPr>
        <w:pStyle w:val="TOC4"/>
        <w:tabs>
          <w:tab w:val="left" w:pos="1320"/>
          <w:tab w:val="right" w:leader="dot" w:pos="9060"/>
        </w:tabs>
        <w:rPr>
          <w:del w:id="657" w:author="m.kalaitzaki" w:date="2019-05-16T10:06:00Z"/>
          <w:rFonts w:asciiTheme="minorHAnsi" w:eastAsiaTheme="minorEastAsia" w:hAnsiTheme="minorHAnsi" w:cstheme="minorBidi"/>
          <w:noProof/>
          <w:sz w:val="22"/>
          <w:szCs w:val="22"/>
          <w:lang w:val="de-DE"/>
        </w:rPr>
      </w:pPr>
      <w:del w:id="658" w:author="m.kalaitzaki" w:date="2019-05-16T10:06:00Z">
        <w:r w:rsidRPr="00EA1A11" w:rsidDel="00EA1A11">
          <w:rPr>
            <w:noProof/>
          </w:rPr>
          <w:delText>8.2.4.2</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102</w:delText>
        </w:r>
      </w:del>
    </w:p>
    <w:p w14:paraId="1390C6AF" w14:textId="77777777" w:rsidR="00745DB6" w:rsidDel="00EA1A11" w:rsidRDefault="00745DB6">
      <w:pPr>
        <w:pStyle w:val="TOC4"/>
        <w:tabs>
          <w:tab w:val="left" w:pos="1320"/>
          <w:tab w:val="right" w:leader="dot" w:pos="9060"/>
        </w:tabs>
        <w:rPr>
          <w:del w:id="659" w:author="m.kalaitzaki" w:date="2019-05-16T10:06:00Z"/>
          <w:rFonts w:asciiTheme="minorHAnsi" w:eastAsiaTheme="minorEastAsia" w:hAnsiTheme="minorHAnsi" w:cstheme="minorBidi"/>
          <w:noProof/>
          <w:sz w:val="22"/>
          <w:szCs w:val="22"/>
          <w:lang w:val="de-DE"/>
        </w:rPr>
      </w:pPr>
      <w:del w:id="660" w:author="m.kalaitzaki" w:date="2019-05-16T10:06:00Z">
        <w:r w:rsidRPr="00EA1A11" w:rsidDel="00EA1A11">
          <w:rPr>
            <w:noProof/>
          </w:rPr>
          <w:delText>8.2.4.3</w:delText>
        </w:r>
        <w:r w:rsidDel="00EA1A11">
          <w:rPr>
            <w:rFonts w:asciiTheme="minorHAnsi" w:eastAsiaTheme="minorEastAsia" w:hAnsiTheme="minorHAnsi" w:cstheme="minorBidi"/>
            <w:noProof/>
            <w:sz w:val="22"/>
            <w:szCs w:val="22"/>
            <w:lang w:val="de-DE"/>
          </w:rPr>
          <w:tab/>
        </w:r>
        <w:r w:rsidRPr="00EA1A11" w:rsidDel="00EA1A11">
          <w:rPr>
            <w:noProof/>
          </w:rPr>
          <w:delText>Weld Position and Sheet Metal Parameters</w:delText>
        </w:r>
        <w:r w:rsidDel="00EA1A11">
          <w:rPr>
            <w:noProof/>
            <w:webHidden/>
          </w:rPr>
          <w:tab/>
          <w:delText>104</w:delText>
        </w:r>
      </w:del>
    </w:p>
    <w:p w14:paraId="3422DB47" w14:textId="77777777" w:rsidR="00745DB6" w:rsidDel="00EA1A11" w:rsidRDefault="00745DB6">
      <w:pPr>
        <w:pStyle w:val="TOC4"/>
        <w:tabs>
          <w:tab w:val="left" w:pos="1540"/>
          <w:tab w:val="right" w:leader="dot" w:pos="9060"/>
        </w:tabs>
        <w:rPr>
          <w:del w:id="661" w:author="m.kalaitzaki" w:date="2019-05-16T10:06:00Z"/>
          <w:rFonts w:asciiTheme="minorHAnsi" w:eastAsiaTheme="minorEastAsia" w:hAnsiTheme="minorHAnsi" w:cstheme="minorBidi"/>
          <w:noProof/>
          <w:sz w:val="22"/>
          <w:szCs w:val="22"/>
          <w:lang w:val="de-DE"/>
        </w:rPr>
      </w:pPr>
      <w:del w:id="662" w:author="m.kalaitzaki" w:date="2019-05-16T10:06:00Z">
        <w:r w:rsidRPr="00EA1A11" w:rsidDel="00EA1A11">
          <w:rPr>
            <w:noProof/>
          </w:rPr>
          <w:delText>8.2.4.3.1</w:delText>
        </w:r>
        <w:r w:rsidDel="00EA1A11">
          <w:rPr>
            <w:rFonts w:asciiTheme="minorHAnsi" w:eastAsiaTheme="minorEastAsia" w:hAnsiTheme="minorHAnsi" w:cstheme="minorBidi"/>
            <w:noProof/>
            <w:sz w:val="22"/>
            <w:szCs w:val="22"/>
            <w:lang w:val="de-DE"/>
          </w:rPr>
          <w:tab/>
        </w:r>
        <w:r w:rsidRPr="00EA1A11" w:rsidDel="00EA1A11">
          <w:rPr>
            <w:noProof/>
          </w:rPr>
          <w:delText>Parameters Assigned to a Specific Sheet of the Flange</w:delText>
        </w:r>
        <w:r w:rsidDel="00EA1A11">
          <w:rPr>
            <w:noProof/>
            <w:webHidden/>
          </w:rPr>
          <w:tab/>
          <w:delText>104</w:delText>
        </w:r>
      </w:del>
    </w:p>
    <w:p w14:paraId="3842F302" w14:textId="77777777" w:rsidR="00745DB6" w:rsidDel="00EA1A11" w:rsidRDefault="00745DB6">
      <w:pPr>
        <w:pStyle w:val="TOC4"/>
        <w:tabs>
          <w:tab w:val="left" w:pos="1540"/>
          <w:tab w:val="right" w:leader="dot" w:pos="9060"/>
        </w:tabs>
        <w:rPr>
          <w:del w:id="663" w:author="m.kalaitzaki" w:date="2019-05-16T10:06:00Z"/>
          <w:rFonts w:asciiTheme="minorHAnsi" w:eastAsiaTheme="minorEastAsia" w:hAnsiTheme="minorHAnsi" w:cstheme="minorBidi"/>
          <w:noProof/>
          <w:sz w:val="22"/>
          <w:szCs w:val="22"/>
          <w:lang w:val="de-DE"/>
        </w:rPr>
      </w:pPr>
      <w:del w:id="664" w:author="m.kalaitzaki" w:date="2019-05-16T10:06:00Z">
        <w:r w:rsidRPr="00EA1A11" w:rsidDel="00EA1A11">
          <w:rPr>
            <w:noProof/>
          </w:rPr>
          <w:delText>8.2.4.3.2</w:delText>
        </w:r>
        <w:r w:rsidDel="00EA1A11">
          <w:rPr>
            <w:rFonts w:asciiTheme="minorHAnsi" w:eastAsiaTheme="minorEastAsia" w:hAnsiTheme="minorHAnsi" w:cstheme="minorBidi"/>
            <w:noProof/>
            <w:sz w:val="22"/>
            <w:szCs w:val="22"/>
            <w:lang w:val="de-DE"/>
          </w:rPr>
          <w:tab/>
        </w:r>
        <w:r w:rsidRPr="00EA1A11" w:rsidDel="00EA1A11">
          <w:rPr>
            <w:noProof/>
          </w:rPr>
          <w:delText>Welding Position</w:delText>
        </w:r>
        <w:r w:rsidDel="00EA1A11">
          <w:rPr>
            <w:noProof/>
            <w:webHidden/>
          </w:rPr>
          <w:tab/>
          <w:delText>105</w:delText>
        </w:r>
      </w:del>
    </w:p>
    <w:p w14:paraId="7B7160C0" w14:textId="77777777" w:rsidR="00745DB6" w:rsidDel="00EA1A11" w:rsidRDefault="00745DB6">
      <w:pPr>
        <w:pStyle w:val="TOC3"/>
        <w:rPr>
          <w:del w:id="665" w:author="m.kalaitzaki" w:date="2019-05-16T10:06:00Z"/>
          <w:rFonts w:asciiTheme="minorHAnsi" w:eastAsiaTheme="minorEastAsia" w:hAnsiTheme="minorHAnsi" w:cstheme="minorBidi"/>
          <w:noProof/>
          <w:sz w:val="22"/>
          <w:szCs w:val="22"/>
          <w:lang w:val="de-DE"/>
        </w:rPr>
      </w:pPr>
      <w:del w:id="666" w:author="m.kalaitzaki" w:date="2019-05-16T10:06:00Z">
        <w:r w:rsidRPr="00EA1A11" w:rsidDel="00EA1A11">
          <w:rPr>
            <w:noProof/>
          </w:rPr>
          <w:delText>8.2.5</w:delText>
        </w:r>
        <w:r w:rsidDel="00EA1A11">
          <w:rPr>
            <w:rFonts w:asciiTheme="minorHAnsi" w:eastAsiaTheme="minorEastAsia" w:hAnsiTheme="minorHAnsi" w:cstheme="minorBidi"/>
            <w:noProof/>
            <w:sz w:val="22"/>
            <w:szCs w:val="22"/>
            <w:lang w:val="de-DE"/>
          </w:rPr>
          <w:tab/>
        </w:r>
        <w:r w:rsidRPr="00EA1A11" w:rsidDel="00EA1A11">
          <w:rPr>
            <w:noProof/>
          </w:rPr>
          <w:delText>Butt Joint</w:delText>
        </w:r>
        <w:r w:rsidDel="00EA1A11">
          <w:rPr>
            <w:noProof/>
            <w:webHidden/>
          </w:rPr>
          <w:tab/>
          <w:delText>110</w:delText>
        </w:r>
      </w:del>
    </w:p>
    <w:p w14:paraId="47999B76" w14:textId="77777777" w:rsidR="00745DB6" w:rsidDel="00EA1A11" w:rsidRDefault="00745DB6">
      <w:pPr>
        <w:pStyle w:val="TOC4"/>
        <w:tabs>
          <w:tab w:val="left" w:pos="1320"/>
          <w:tab w:val="right" w:leader="dot" w:pos="9060"/>
        </w:tabs>
        <w:rPr>
          <w:del w:id="667" w:author="m.kalaitzaki" w:date="2019-05-16T10:06:00Z"/>
          <w:rFonts w:asciiTheme="minorHAnsi" w:eastAsiaTheme="minorEastAsia" w:hAnsiTheme="minorHAnsi" w:cstheme="minorBidi"/>
          <w:noProof/>
          <w:sz w:val="22"/>
          <w:szCs w:val="22"/>
          <w:lang w:val="de-DE"/>
        </w:rPr>
      </w:pPr>
      <w:del w:id="668" w:author="m.kalaitzaki" w:date="2019-05-16T10:06:00Z">
        <w:r w:rsidRPr="00EA1A11" w:rsidDel="00EA1A11">
          <w:rPr>
            <w:noProof/>
          </w:rPr>
          <w:delText>8.2.5.1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110</w:delText>
        </w:r>
      </w:del>
    </w:p>
    <w:p w14:paraId="6AEDE57E" w14:textId="77777777" w:rsidR="00745DB6" w:rsidDel="00EA1A11" w:rsidRDefault="00745DB6">
      <w:pPr>
        <w:pStyle w:val="TOC4"/>
        <w:tabs>
          <w:tab w:val="left" w:pos="1320"/>
          <w:tab w:val="right" w:leader="dot" w:pos="9060"/>
        </w:tabs>
        <w:rPr>
          <w:del w:id="669" w:author="m.kalaitzaki" w:date="2019-05-16T10:06:00Z"/>
          <w:rFonts w:asciiTheme="minorHAnsi" w:eastAsiaTheme="minorEastAsia" w:hAnsiTheme="minorHAnsi" w:cstheme="minorBidi"/>
          <w:noProof/>
          <w:sz w:val="22"/>
          <w:szCs w:val="22"/>
          <w:lang w:val="de-DE"/>
        </w:rPr>
      </w:pPr>
      <w:del w:id="670" w:author="m.kalaitzaki" w:date="2019-05-16T10:06:00Z">
        <w:r w:rsidRPr="00EA1A11" w:rsidDel="00EA1A11">
          <w:rPr>
            <w:noProof/>
          </w:rPr>
          <w:delText>8.2.5.2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110</w:delText>
        </w:r>
      </w:del>
    </w:p>
    <w:p w14:paraId="4389F4A1" w14:textId="77777777" w:rsidR="00745DB6" w:rsidDel="00EA1A11" w:rsidRDefault="00745DB6">
      <w:pPr>
        <w:pStyle w:val="TOC4"/>
        <w:tabs>
          <w:tab w:val="left" w:pos="1320"/>
          <w:tab w:val="right" w:leader="dot" w:pos="9060"/>
        </w:tabs>
        <w:rPr>
          <w:del w:id="671" w:author="m.kalaitzaki" w:date="2019-05-16T10:06:00Z"/>
          <w:rFonts w:asciiTheme="minorHAnsi" w:eastAsiaTheme="minorEastAsia" w:hAnsiTheme="minorHAnsi" w:cstheme="minorBidi"/>
          <w:noProof/>
          <w:sz w:val="22"/>
          <w:szCs w:val="22"/>
          <w:lang w:val="de-DE"/>
        </w:rPr>
      </w:pPr>
      <w:del w:id="672" w:author="m.kalaitzaki" w:date="2019-05-16T10:06:00Z">
        <w:r w:rsidRPr="00EA1A11" w:rsidDel="00EA1A11">
          <w:rPr>
            <w:noProof/>
          </w:rPr>
          <w:delText>8.2.5.3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110</w:delText>
        </w:r>
      </w:del>
    </w:p>
    <w:p w14:paraId="1E7AA705" w14:textId="77777777" w:rsidR="00745DB6" w:rsidDel="00EA1A11" w:rsidRDefault="00745DB6">
      <w:pPr>
        <w:pStyle w:val="TOC4"/>
        <w:tabs>
          <w:tab w:val="left" w:pos="1320"/>
          <w:tab w:val="right" w:leader="dot" w:pos="9060"/>
        </w:tabs>
        <w:rPr>
          <w:del w:id="673" w:author="m.kalaitzaki" w:date="2019-05-16T10:06:00Z"/>
          <w:rFonts w:asciiTheme="minorHAnsi" w:eastAsiaTheme="minorEastAsia" w:hAnsiTheme="minorHAnsi" w:cstheme="minorBidi"/>
          <w:noProof/>
          <w:sz w:val="22"/>
          <w:szCs w:val="22"/>
          <w:lang w:val="de-DE"/>
        </w:rPr>
      </w:pPr>
      <w:del w:id="674" w:author="m.kalaitzaki" w:date="2019-05-16T10:06:00Z">
        <w:r w:rsidRPr="00EA1A11" w:rsidDel="00EA1A11">
          <w:rPr>
            <w:noProof/>
          </w:rPr>
          <w:delText>8.2.5.4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110</w:delText>
        </w:r>
      </w:del>
    </w:p>
    <w:p w14:paraId="62663F2F" w14:textId="77777777" w:rsidR="00745DB6" w:rsidDel="00EA1A11" w:rsidRDefault="00745DB6">
      <w:pPr>
        <w:pStyle w:val="TOC4"/>
        <w:tabs>
          <w:tab w:val="left" w:pos="1320"/>
          <w:tab w:val="right" w:leader="dot" w:pos="9060"/>
        </w:tabs>
        <w:rPr>
          <w:del w:id="675" w:author="m.kalaitzaki" w:date="2019-05-16T10:06:00Z"/>
          <w:rFonts w:asciiTheme="minorHAnsi" w:eastAsiaTheme="minorEastAsia" w:hAnsiTheme="minorHAnsi" w:cstheme="minorBidi"/>
          <w:noProof/>
          <w:sz w:val="22"/>
          <w:szCs w:val="22"/>
          <w:lang w:val="de-DE"/>
        </w:rPr>
      </w:pPr>
      <w:del w:id="676" w:author="m.kalaitzaki" w:date="2019-05-16T10:06:00Z">
        <w:r w:rsidRPr="00EA1A11" w:rsidDel="00EA1A11">
          <w:rPr>
            <w:noProof/>
          </w:rPr>
          <w:delText>8.2.5.5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112</w:delText>
        </w:r>
      </w:del>
    </w:p>
    <w:p w14:paraId="0792DC26" w14:textId="77777777" w:rsidR="00745DB6" w:rsidDel="00EA1A11" w:rsidRDefault="00745DB6">
      <w:pPr>
        <w:pStyle w:val="TOC3"/>
        <w:rPr>
          <w:del w:id="677" w:author="m.kalaitzaki" w:date="2019-05-16T10:06:00Z"/>
          <w:rFonts w:asciiTheme="minorHAnsi" w:eastAsiaTheme="minorEastAsia" w:hAnsiTheme="minorHAnsi" w:cstheme="minorBidi"/>
          <w:noProof/>
          <w:sz w:val="22"/>
          <w:szCs w:val="22"/>
          <w:lang w:val="de-DE"/>
        </w:rPr>
      </w:pPr>
      <w:del w:id="678" w:author="m.kalaitzaki" w:date="2019-05-16T10:06:00Z">
        <w:r w:rsidRPr="00EA1A11" w:rsidDel="00EA1A11">
          <w:rPr>
            <w:noProof/>
          </w:rPr>
          <w:delText>8.2.6</w:delText>
        </w:r>
        <w:r w:rsidDel="00EA1A11">
          <w:rPr>
            <w:rFonts w:asciiTheme="minorHAnsi" w:eastAsiaTheme="minorEastAsia" w:hAnsiTheme="minorHAnsi" w:cstheme="minorBidi"/>
            <w:noProof/>
            <w:sz w:val="22"/>
            <w:szCs w:val="22"/>
            <w:lang w:val="de-DE"/>
          </w:rPr>
          <w:tab/>
        </w:r>
        <w:r w:rsidRPr="00EA1A11" w:rsidDel="00EA1A11">
          <w:rPr>
            <w:noProof/>
          </w:rPr>
          <w:delText>Corner Weld</w:delText>
        </w:r>
        <w:r w:rsidDel="00EA1A11">
          <w:rPr>
            <w:noProof/>
            <w:webHidden/>
          </w:rPr>
          <w:tab/>
          <w:delText>112</w:delText>
        </w:r>
      </w:del>
    </w:p>
    <w:p w14:paraId="28144AC3" w14:textId="77777777" w:rsidR="00745DB6" w:rsidDel="00EA1A11" w:rsidRDefault="00745DB6">
      <w:pPr>
        <w:pStyle w:val="TOC4"/>
        <w:tabs>
          <w:tab w:val="left" w:pos="1320"/>
          <w:tab w:val="right" w:leader="dot" w:pos="9060"/>
        </w:tabs>
        <w:rPr>
          <w:del w:id="679" w:author="m.kalaitzaki" w:date="2019-05-16T10:06:00Z"/>
          <w:rFonts w:asciiTheme="minorHAnsi" w:eastAsiaTheme="minorEastAsia" w:hAnsiTheme="minorHAnsi" w:cstheme="minorBidi"/>
          <w:noProof/>
          <w:sz w:val="22"/>
          <w:szCs w:val="22"/>
          <w:lang w:val="de-DE"/>
        </w:rPr>
      </w:pPr>
      <w:del w:id="680" w:author="m.kalaitzaki" w:date="2019-05-16T10:06:00Z">
        <w:r w:rsidRPr="00EA1A11" w:rsidDel="00EA1A11">
          <w:rPr>
            <w:noProof/>
          </w:rPr>
          <w:delText>8.2.6.1</w:delText>
        </w:r>
        <w:r w:rsidDel="00EA1A11">
          <w:rPr>
            <w:rFonts w:asciiTheme="minorHAnsi" w:eastAsiaTheme="minorEastAsia" w:hAnsiTheme="minorHAnsi" w:cstheme="minorBidi"/>
            <w:noProof/>
            <w:sz w:val="22"/>
            <w:szCs w:val="22"/>
            <w:lang w:val="de-DE"/>
          </w:rPr>
          <w:tab/>
        </w:r>
        <w:r w:rsidRPr="00EA1A11" w:rsidDel="00EA1A11">
          <w:rPr>
            <w:noProof/>
          </w:rPr>
          <w:delText>Simple Corner Weld</w:delText>
        </w:r>
        <w:r w:rsidDel="00EA1A11">
          <w:rPr>
            <w:noProof/>
            <w:webHidden/>
          </w:rPr>
          <w:tab/>
          <w:delText>112</w:delText>
        </w:r>
      </w:del>
    </w:p>
    <w:p w14:paraId="2D84F415" w14:textId="77777777" w:rsidR="00745DB6" w:rsidDel="00EA1A11" w:rsidRDefault="00745DB6">
      <w:pPr>
        <w:pStyle w:val="TOC4"/>
        <w:tabs>
          <w:tab w:val="left" w:pos="1320"/>
          <w:tab w:val="right" w:leader="dot" w:pos="9060"/>
        </w:tabs>
        <w:rPr>
          <w:del w:id="681" w:author="m.kalaitzaki" w:date="2019-05-16T10:06:00Z"/>
          <w:rFonts w:asciiTheme="minorHAnsi" w:eastAsiaTheme="minorEastAsia" w:hAnsiTheme="minorHAnsi" w:cstheme="minorBidi"/>
          <w:noProof/>
          <w:sz w:val="22"/>
          <w:szCs w:val="22"/>
          <w:lang w:val="de-DE"/>
        </w:rPr>
      </w:pPr>
      <w:del w:id="682" w:author="m.kalaitzaki" w:date="2019-05-16T10:06:00Z">
        <w:r w:rsidRPr="00EA1A11" w:rsidDel="00EA1A11">
          <w:rPr>
            <w:noProof/>
          </w:rPr>
          <w:delText>8.2.6.2</w:delText>
        </w:r>
        <w:r w:rsidDel="00EA1A11">
          <w:rPr>
            <w:rFonts w:asciiTheme="minorHAnsi" w:eastAsiaTheme="minorEastAsia" w:hAnsiTheme="minorHAnsi" w:cstheme="minorBidi"/>
            <w:noProof/>
            <w:sz w:val="22"/>
            <w:szCs w:val="22"/>
            <w:lang w:val="de-DE"/>
          </w:rPr>
          <w:tab/>
        </w:r>
        <w:r w:rsidRPr="00EA1A11" w:rsidDel="00EA1A11">
          <w:rPr>
            <w:noProof/>
          </w:rPr>
          <w:delText>Double Corner Weld</w:delText>
        </w:r>
        <w:r w:rsidDel="00EA1A11">
          <w:rPr>
            <w:noProof/>
            <w:webHidden/>
          </w:rPr>
          <w:tab/>
          <w:delText>113</w:delText>
        </w:r>
      </w:del>
    </w:p>
    <w:p w14:paraId="609489EA" w14:textId="77777777" w:rsidR="00745DB6" w:rsidDel="00EA1A11" w:rsidRDefault="00745DB6">
      <w:pPr>
        <w:pStyle w:val="TOC4"/>
        <w:tabs>
          <w:tab w:val="left" w:pos="1320"/>
          <w:tab w:val="right" w:leader="dot" w:pos="9060"/>
        </w:tabs>
        <w:rPr>
          <w:del w:id="683" w:author="m.kalaitzaki" w:date="2019-05-16T10:06:00Z"/>
          <w:rFonts w:asciiTheme="minorHAnsi" w:eastAsiaTheme="minorEastAsia" w:hAnsiTheme="minorHAnsi" w:cstheme="minorBidi"/>
          <w:noProof/>
          <w:sz w:val="22"/>
          <w:szCs w:val="22"/>
          <w:lang w:val="de-DE"/>
        </w:rPr>
      </w:pPr>
      <w:del w:id="684" w:author="m.kalaitzaki" w:date="2019-05-16T10:06:00Z">
        <w:r w:rsidRPr="00EA1A11" w:rsidDel="00EA1A11">
          <w:rPr>
            <w:noProof/>
          </w:rPr>
          <w:delText>8.2.6.3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114</w:delText>
        </w:r>
      </w:del>
    </w:p>
    <w:p w14:paraId="3D7BD05E" w14:textId="77777777" w:rsidR="00745DB6" w:rsidDel="00EA1A11" w:rsidRDefault="00745DB6">
      <w:pPr>
        <w:pStyle w:val="TOC4"/>
        <w:tabs>
          <w:tab w:val="left" w:pos="1320"/>
          <w:tab w:val="right" w:leader="dot" w:pos="9060"/>
        </w:tabs>
        <w:rPr>
          <w:del w:id="685" w:author="m.kalaitzaki" w:date="2019-05-16T10:06:00Z"/>
          <w:rFonts w:asciiTheme="minorHAnsi" w:eastAsiaTheme="minorEastAsia" w:hAnsiTheme="minorHAnsi" w:cstheme="minorBidi"/>
          <w:noProof/>
          <w:sz w:val="22"/>
          <w:szCs w:val="22"/>
          <w:lang w:val="de-DE"/>
        </w:rPr>
      </w:pPr>
      <w:del w:id="686" w:author="m.kalaitzaki" w:date="2019-05-16T10:06:00Z">
        <w:r w:rsidRPr="00EA1A11" w:rsidDel="00EA1A11">
          <w:rPr>
            <w:noProof/>
          </w:rPr>
          <w:delText>8.2.6.4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114</w:delText>
        </w:r>
      </w:del>
    </w:p>
    <w:p w14:paraId="51F57160" w14:textId="77777777" w:rsidR="00745DB6" w:rsidDel="00EA1A11" w:rsidRDefault="00745DB6">
      <w:pPr>
        <w:pStyle w:val="TOC4"/>
        <w:tabs>
          <w:tab w:val="left" w:pos="1320"/>
          <w:tab w:val="right" w:leader="dot" w:pos="9060"/>
        </w:tabs>
        <w:rPr>
          <w:del w:id="687" w:author="m.kalaitzaki" w:date="2019-05-16T10:06:00Z"/>
          <w:rFonts w:asciiTheme="minorHAnsi" w:eastAsiaTheme="minorEastAsia" w:hAnsiTheme="minorHAnsi" w:cstheme="minorBidi"/>
          <w:noProof/>
          <w:sz w:val="22"/>
          <w:szCs w:val="22"/>
          <w:lang w:val="de-DE"/>
        </w:rPr>
      </w:pPr>
      <w:del w:id="688" w:author="m.kalaitzaki" w:date="2019-05-16T10:06:00Z">
        <w:r w:rsidRPr="00EA1A11" w:rsidDel="00EA1A11">
          <w:rPr>
            <w:noProof/>
          </w:rPr>
          <w:delText>8.2.6.5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116</w:delText>
        </w:r>
      </w:del>
    </w:p>
    <w:p w14:paraId="500B57CD" w14:textId="77777777" w:rsidR="00745DB6" w:rsidDel="00EA1A11" w:rsidRDefault="00745DB6">
      <w:pPr>
        <w:pStyle w:val="TOC3"/>
        <w:rPr>
          <w:del w:id="689" w:author="m.kalaitzaki" w:date="2019-05-16T10:06:00Z"/>
          <w:rFonts w:asciiTheme="minorHAnsi" w:eastAsiaTheme="minorEastAsia" w:hAnsiTheme="minorHAnsi" w:cstheme="minorBidi"/>
          <w:noProof/>
          <w:sz w:val="22"/>
          <w:szCs w:val="22"/>
          <w:lang w:val="de-DE"/>
        </w:rPr>
      </w:pPr>
      <w:del w:id="690" w:author="m.kalaitzaki" w:date="2019-05-16T10:06:00Z">
        <w:r w:rsidRPr="00EA1A11" w:rsidDel="00EA1A11">
          <w:rPr>
            <w:noProof/>
          </w:rPr>
          <w:delText>8.2.7</w:delText>
        </w:r>
        <w:r w:rsidDel="00EA1A11">
          <w:rPr>
            <w:rFonts w:asciiTheme="minorHAnsi" w:eastAsiaTheme="minorEastAsia" w:hAnsiTheme="minorHAnsi" w:cstheme="minorBidi"/>
            <w:noProof/>
            <w:sz w:val="22"/>
            <w:szCs w:val="22"/>
            <w:lang w:val="de-DE"/>
          </w:rPr>
          <w:tab/>
        </w:r>
        <w:r w:rsidRPr="00EA1A11" w:rsidDel="00EA1A11">
          <w:rPr>
            <w:noProof/>
          </w:rPr>
          <w:delText>Edge Weld</w:delText>
        </w:r>
        <w:r w:rsidDel="00EA1A11">
          <w:rPr>
            <w:noProof/>
            <w:webHidden/>
          </w:rPr>
          <w:tab/>
          <w:delText>116</w:delText>
        </w:r>
      </w:del>
    </w:p>
    <w:p w14:paraId="5E342AD6" w14:textId="77777777" w:rsidR="00745DB6" w:rsidDel="00EA1A11" w:rsidRDefault="00745DB6">
      <w:pPr>
        <w:pStyle w:val="TOC4"/>
        <w:tabs>
          <w:tab w:val="left" w:pos="1320"/>
          <w:tab w:val="right" w:leader="dot" w:pos="9060"/>
        </w:tabs>
        <w:rPr>
          <w:del w:id="691" w:author="m.kalaitzaki" w:date="2019-05-16T10:06:00Z"/>
          <w:rFonts w:asciiTheme="minorHAnsi" w:eastAsiaTheme="minorEastAsia" w:hAnsiTheme="minorHAnsi" w:cstheme="minorBidi"/>
          <w:noProof/>
          <w:sz w:val="22"/>
          <w:szCs w:val="22"/>
          <w:lang w:val="de-DE"/>
        </w:rPr>
      </w:pPr>
      <w:del w:id="692" w:author="m.kalaitzaki" w:date="2019-05-16T10:06:00Z">
        <w:r w:rsidRPr="00EA1A11" w:rsidDel="00EA1A11">
          <w:rPr>
            <w:noProof/>
          </w:rPr>
          <w:delText>8.2.7.1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116</w:delText>
        </w:r>
      </w:del>
    </w:p>
    <w:p w14:paraId="125C4C01" w14:textId="77777777" w:rsidR="00745DB6" w:rsidDel="00EA1A11" w:rsidRDefault="00745DB6">
      <w:pPr>
        <w:pStyle w:val="TOC4"/>
        <w:tabs>
          <w:tab w:val="left" w:pos="1320"/>
          <w:tab w:val="right" w:leader="dot" w:pos="9060"/>
        </w:tabs>
        <w:rPr>
          <w:del w:id="693" w:author="m.kalaitzaki" w:date="2019-05-16T10:06:00Z"/>
          <w:rFonts w:asciiTheme="minorHAnsi" w:eastAsiaTheme="minorEastAsia" w:hAnsiTheme="minorHAnsi" w:cstheme="minorBidi"/>
          <w:noProof/>
          <w:sz w:val="22"/>
          <w:szCs w:val="22"/>
          <w:lang w:val="de-DE"/>
        </w:rPr>
      </w:pPr>
      <w:del w:id="694" w:author="m.kalaitzaki" w:date="2019-05-16T10:06:00Z">
        <w:r w:rsidRPr="00EA1A11" w:rsidDel="00EA1A11">
          <w:rPr>
            <w:noProof/>
          </w:rPr>
          <w:delText>8.2.7.2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117</w:delText>
        </w:r>
      </w:del>
    </w:p>
    <w:p w14:paraId="79DC8A4B" w14:textId="77777777" w:rsidR="00745DB6" w:rsidDel="00EA1A11" w:rsidRDefault="00745DB6">
      <w:pPr>
        <w:pStyle w:val="TOC4"/>
        <w:tabs>
          <w:tab w:val="left" w:pos="1320"/>
          <w:tab w:val="right" w:leader="dot" w:pos="9060"/>
        </w:tabs>
        <w:rPr>
          <w:del w:id="695" w:author="m.kalaitzaki" w:date="2019-05-16T10:06:00Z"/>
          <w:rFonts w:asciiTheme="minorHAnsi" w:eastAsiaTheme="minorEastAsia" w:hAnsiTheme="minorHAnsi" w:cstheme="minorBidi"/>
          <w:noProof/>
          <w:sz w:val="22"/>
          <w:szCs w:val="22"/>
          <w:lang w:val="de-DE"/>
        </w:rPr>
      </w:pPr>
      <w:del w:id="696" w:author="m.kalaitzaki" w:date="2019-05-16T10:06:00Z">
        <w:r w:rsidRPr="00EA1A11" w:rsidDel="00EA1A11">
          <w:rPr>
            <w:noProof/>
          </w:rPr>
          <w:delText>8.2.7.3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117</w:delText>
        </w:r>
      </w:del>
    </w:p>
    <w:p w14:paraId="1CB24779" w14:textId="77777777" w:rsidR="00745DB6" w:rsidDel="00EA1A11" w:rsidRDefault="00745DB6">
      <w:pPr>
        <w:pStyle w:val="TOC4"/>
        <w:tabs>
          <w:tab w:val="left" w:pos="1320"/>
          <w:tab w:val="right" w:leader="dot" w:pos="9060"/>
        </w:tabs>
        <w:rPr>
          <w:del w:id="697" w:author="m.kalaitzaki" w:date="2019-05-16T10:06:00Z"/>
          <w:rFonts w:asciiTheme="minorHAnsi" w:eastAsiaTheme="minorEastAsia" w:hAnsiTheme="minorHAnsi" w:cstheme="minorBidi"/>
          <w:noProof/>
          <w:sz w:val="22"/>
          <w:szCs w:val="22"/>
          <w:lang w:val="de-DE"/>
        </w:rPr>
      </w:pPr>
      <w:del w:id="698" w:author="m.kalaitzaki" w:date="2019-05-16T10:06:00Z">
        <w:r w:rsidRPr="00EA1A11" w:rsidDel="00EA1A11">
          <w:rPr>
            <w:noProof/>
          </w:rPr>
          <w:delText>8.2.7.4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117</w:delText>
        </w:r>
      </w:del>
    </w:p>
    <w:p w14:paraId="7E6CB9E8" w14:textId="77777777" w:rsidR="00745DB6" w:rsidDel="00EA1A11" w:rsidRDefault="00745DB6">
      <w:pPr>
        <w:pStyle w:val="TOC4"/>
        <w:tabs>
          <w:tab w:val="left" w:pos="1320"/>
          <w:tab w:val="right" w:leader="dot" w:pos="9060"/>
        </w:tabs>
        <w:rPr>
          <w:del w:id="699" w:author="m.kalaitzaki" w:date="2019-05-16T10:06:00Z"/>
          <w:rFonts w:asciiTheme="minorHAnsi" w:eastAsiaTheme="minorEastAsia" w:hAnsiTheme="minorHAnsi" w:cstheme="minorBidi"/>
          <w:noProof/>
          <w:sz w:val="22"/>
          <w:szCs w:val="22"/>
          <w:lang w:val="de-DE"/>
        </w:rPr>
      </w:pPr>
      <w:del w:id="700" w:author="m.kalaitzaki" w:date="2019-05-16T10:06:00Z">
        <w:r w:rsidRPr="00EA1A11" w:rsidDel="00EA1A11">
          <w:rPr>
            <w:noProof/>
          </w:rPr>
          <w:delText>8.2.7.5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118</w:delText>
        </w:r>
      </w:del>
    </w:p>
    <w:p w14:paraId="2C24E807" w14:textId="77777777" w:rsidR="00745DB6" w:rsidDel="00EA1A11" w:rsidRDefault="00745DB6">
      <w:pPr>
        <w:pStyle w:val="TOC3"/>
        <w:rPr>
          <w:del w:id="701" w:author="m.kalaitzaki" w:date="2019-05-16T10:06:00Z"/>
          <w:rFonts w:asciiTheme="minorHAnsi" w:eastAsiaTheme="minorEastAsia" w:hAnsiTheme="minorHAnsi" w:cstheme="minorBidi"/>
          <w:noProof/>
          <w:sz w:val="22"/>
          <w:szCs w:val="22"/>
          <w:lang w:val="de-DE"/>
        </w:rPr>
      </w:pPr>
      <w:del w:id="702" w:author="m.kalaitzaki" w:date="2019-05-16T10:06:00Z">
        <w:r w:rsidRPr="00EA1A11" w:rsidDel="00EA1A11">
          <w:rPr>
            <w:noProof/>
          </w:rPr>
          <w:delText>8.2.8</w:delText>
        </w:r>
        <w:r w:rsidDel="00EA1A11">
          <w:rPr>
            <w:rFonts w:asciiTheme="minorHAnsi" w:eastAsiaTheme="minorEastAsia" w:hAnsiTheme="minorHAnsi" w:cstheme="minorBidi"/>
            <w:noProof/>
            <w:sz w:val="22"/>
            <w:szCs w:val="22"/>
            <w:lang w:val="de-DE"/>
          </w:rPr>
          <w:tab/>
        </w:r>
        <w:r w:rsidRPr="00EA1A11" w:rsidDel="00EA1A11">
          <w:rPr>
            <w:noProof/>
          </w:rPr>
          <w:delText>I-Weld</w:delText>
        </w:r>
        <w:r w:rsidDel="00EA1A11">
          <w:rPr>
            <w:noProof/>
            <w:webHidden/>
          </w:rPr>
          <w:tab/>
          <w:delText>119</w:delText>
        </w:r>
      </w:del>
    </w:p>
    <w:p w14:paraId="1EE61A01" w14:textId="77777777" w:rsidR="00745DB6" w:rsidDel="00EA1A11" w:rsidRDefault="00745DB6">
      <w:pPr>
        <w:pStyle w:val="TOC4"/>
        <w:tabs>
          <w:tab w:val="left" w:pos="1320"/>
          <w:tab w:val="right" w:leader="dot" w:pos="9060"/>
        </w:tabs>
        <w:rPr>
          <w:del w:id="703" w:author="m.kalaitzaki" w:date="2019-05-16T10:06:00Z"/>
          <w:rFonts w:asciiTheme="minorHAnsi" w:eastAsiaTheme="minorEastAsia" w:hAnsiTheme="minorHAnsi" w:cstheme="minorBidi"/>
          <w:noProof/>
          <w:sz w:val="22"/>
          <w:szCs w:val="22"/>
          <w:lang w:val="de-DE"/>
        </w:rPr>
      </w:pPr>
      <w:del w:id="704" w:author="m.kalaitzaki" w:date="2019-05-16T10:06:00Z">
        <w:r w:rsidRPr="00EA1A11" w:rsidDel="00EA1A11">
          <w:rPr>
            <w:noProof/>
          </w:rPr>
          <w:delText>8.2.8.1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119</w:delText>
        </w:r>
      </w:del>
    </w:p>
    <w:p w14:paraId="7C805A72" w14:textId="77777777" w:rsidR="00745DB6" w:rsidDel="00EA1A11" w:rsidRDefault="00745DB6">
      <w:pPr>
        <w:pStyle w:val="TOC4"/>
        <w:tabs>
          <w:tab w:val="left" w:pos="1320"/>
          <w:tab w:val="right" w:leader="dot" w:pos="9060"/>
        </w:tabs>
        <w:rPr>
          <w:del w:id="705" w:author="m.kalaitzaki" w:date="2019-05-16T10:06:00Z"/>
          <w:rFonts w:asciiTheme="minorHAnsi" w:eastAsiaTheme="minorEastAsia" w:hAnsiTheme="minorHAnsi" w:cstheme="minorBidi"/>
          <w:noProof/>
          <w:sz w:val="22"/>
          <w:szCs w:val="22"/>
          <w:lang w:val="de-DE"/>
        </w:rPr>
      </w:pPr>
      <w:del w:id="706" w:author="m.kalaitzaki" w:date="2019-05-16T10:06:00Z">
        <w:r w:rsidRPr="00EA1A11" w:rsidDel="00EA1A11">
          <w:rPr>
            <w:noProof/>
          </w:rPr>
          <w:delText>8.2.8.2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119</w:delText>
        </w:r>
      </w:del>
    </w:p>
    <w:p w14:paraId="631ACF8F" w14:textId="77777777" w:rsidR="00745DB6" w:rsidDel="00EA1A11" w:rsidRDefault="00745DB6">
      <w:pPr>
        <w:pStyle w:val="TOC4"/>
        <w:tabs>
          <w:tab w:val="left" w:pos="1320"/>
          <w:tab w:val="right" w:leader="dot" w:pos="9060"/>
        </w:tabs>
        <w:rPr>
          <w:del w:id="707" w:author="m.kalaitzaki" w:date="2019-05-16T10:06:00Z"/>
          <w:rFonts w:asciiTheme="minorHAnsi" w:eastAsiaTheme="minorEastAsia" w:hAnsiTheme="minorHAnsi" w:cstheme="minorBidi"/>
          <w:noProof/>
          <w:sz w:val="22"/>
          <w:szCs w:val="22"/>
          <w:lang w:val="de-DE"/>
        </w:rPr>
      </w:pPr>
      <w:del w:id="708" w:author="m.kalaitzaki" w:date="2019-05-16T10:06:00Z">
        <w:r w:rsidRPr="00EA1A11" w:rsidDel="00EA1A11">
          <w:rPr>
            <w:noProof/>
          </w:rPr>
          <w:delText>8.2.8.3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119</w:delText>
        </w:r>
      </w:del>
    </w:p>
    <w:p w14:paraId="16997C71" w14:textId="77777777" w:rsidR="00745DB6" w:rsidDel="00EA1A11" w:rsidRDefault="00745DB6">
      <w:pPr>
        <w:pStyle w:val="TOC4"/>
        <w:tabs>
          <w:tab w:val="left" w:pos="1320"/>
          <w:tab w:val="right" w:leader="dot" w:pos="9060"/>
        </w:tabs>
        <w:rPr>
          <w:del w:id="709" w:author="m.kalaitzaki" w:date="2019-05-16T10:06:00Z"/>
          <w:rFonts w:asciiTheme="minorHAnsi" w:eastAsiaTheme="minorEastAsia" w:hAnsiTheme="minorHAnsi" w:cstheme="minorBidi"/>
          <w:noProof/>
          <w:sz w:val="22"/>
          <w:szCs w:val="22"/>
          <w:lang w:val="de-DE"/>
        </w:rPr>
      </w:pPr>
      <w:del w:id="710" w:author="m.kalaitzaki" w:date="2019-05-16T10:06:00Z">
        <w:r w:rsidRPr="00EA1A11" w:rsidDel="00EA1A11">
          <w:rPr>
            <w:noProof/>
          </w:rPr>
          <w:delText>8.2.8.4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120</w:delText>
        </w:r>
      </w:del>
    </w:p>
    <w:p w14:paraId="1947A636" w14:textId="77777777" w:rsidR="00745DB6" w:rsidDel="00EA1A11" w:rsidRDefault="00745DB6">
      <w:pPr>
        <w:pStyle w:val="TOC4"/>
        <w:tabs>
          <w:tab w:val="left" w:pos="1320"/>
          <w:tab w:val="right" w:leader="dot" w:pos="9060"/>
        </w:tabs>
        <w:rPr>
          <w:del w:id="711" w:author="m.kalaitzaki" w:date="2019-05-16T10:06:00Z"/>
          <w:rFonts w:asciiTheme="minorHAnsi" w:eastAsiaTheme="minorEastAsia" w:hAnsiTheme="minorHAnsi" w:cstheme="minorBidi"/>
          <w:noProof/>
          <w:sz w:val="22"/>
          <w:szCs w:val="22"/>
          <w:lang w:val="de-DE"/>
        </w:rPr>
      </w:pPr>
      <w:del w:id="712" w:author="m.kalaitzaki" w:date="2019-05-16T10:06:00Z">
        <w:r w:rsidRPr="00EA1A11" w:rsidDel="00EA1A11">
          <w:rPr>
            <w:noProof/>
          </w:rPr>
          <w:delText>8.2.8.5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120</w:delText>
        </w:r>
      </w:del>
    </w:p>
    <w:p w14:paraId="6CC03111" w14:textId="77777777" w:rsidR="00745DB6" w:rsidDel="00EA1A11" w:rsidRDefault="00745DB6">
      <w:pPr>
        <w:pStyle w:val="TOC3"/>
        <w:rPr>
          <w:del w:id="713" w:author="m.kalaitzaki" w:date="2019-05-16T10:06:00Z"/>
          <w:rFonts w:asciiTheme="minorHAnsi" w:eastAsiaTheme="minorEastAsia" w:hAnsiTheme="minorHAnsi" w:cstheme="minorBidi"/>
          <w:noProof/>
          <w:sz w:val="22"/>
          <w:szCs w:val="22"/>
          <w:lang w:val="de-DE"/>
        </w:rPr>
      </w:pPr>
      <w:del w:id="714" w:author="m.kalaitzaki" w:date="2019-05-16T10:06:00Z">
        <w:r w:rsidRPr="00EA1A11" w:rsidDel="00EA1A11">
          <w:rPr>
            <w:noProof/>
          </w:rPr>
          <w:delText>8.2.9</w:delText>
        </w:r>
        <w:r w:rsidDel="00EA1A11">
          <w:rPr>
            <w:rFonts w:asciiTheme="minorHAnsi" w:eastAsiaTheme="minorEastAsia" w:hAnsiTheme="minorHAnsi" w:cstheme="minorBidi"/>
            <w:noProof/>
            <w:sz w:val="22"/>
            <w:szCs w:val="22"/>
            <w:lang w:val="de-DE"/>
          </w:rPr>
          <w:tab/>
        </w:r>
        <w:r w:rsidRPr="00EA1A11" w:rsidDel="00EA1A11">
          <w:rPr>
            <w:noProof/>
          </w:rPr>
          <w:delText>Overlap Weld</w:delText>
        </w:r>
        <w:r w:rsidDel="00EA1A11">
          <w:rPr>
            <w:noProof/>
            <w:webHidden/>
          </w:rPr>
          <w:tab/>
          <w:delText>121</w:delText>
        </w:r>
      </w:del>
    </w:p>
    <w:p w14:paraId="24275602" w14:textId="77777777" w:rsidR="00745DB6" w:rsidDel="00EA1A11" w:rsidRDefault="00745DB6">
      <w:pPr>
        <w:pStyle w:val="TOC4"/>
        <w:tabs>
          <w:tab w:val="left" w:pos="1320"/>
          <w:tab w:val="right" w:leader="dot" w:pos="9060"/>
        </w:tabs>
        <w:rPr>
          <w:del w:id="715" w:author="m.kalaitzaki" w:date="2019-05-16T10:06:00Z"/>
          <w:rFonts w:asciiTheme="minorHAnsi" w:eastAsiaTheme="minorEastAsia" w:hAnsiTheme="minorHAnsi" w:cstheme="minorBidi"/>
          <w:noProof/>
          <w:sz w:val="22"/>
          <w:szCs w:val="22"/>
          <w:lang w:val="de-DE"/>
        </w:rPr>
      </w:pPr>
      <w:del w:id="716" w:author="m.kalaitzaki" w:date="2019-05-16T10:06:00Z">
        <w:r w:rsidRPr="00EA1A11" w:rsidDel="00EA1A11">
          <w:rPr>
            <w:noProof/>
          </w:rPr>
          <w:delText>8.2.9.1</w:delText>
        </w:r>
        <w:r w:rsidDel="00EA1A11">
          <w:rPr>
            <w:rFonts w:asciiTheme="minorHAnsi" w:eastAsiaTheme="minorEastAsia" w:hAnsiTheme="minorHAnsi" w:cstheme="minorBidi"/>
            <w:noProof/>
            <w:sz w:val="22"/>
            <w:szCs w:val="22"/>
            <w:lang w:val="de-DE"/>
          </w:rPr>
          <w:tab/>
        </w:r>
        <w:r w:rsidRPr="00EA1A11" w:rsidDel="00EA1A11">
          <w:rPr>
            <w:noProof/>
          </w:rPr>
          <w:delText>Simple Overlap Weld</w:delText>
        </w:r>
        <w:r w:rsidDel="00EA1A11">
          <w:rPr>
            <w:noProof/>
            <w:webHidden/>
          </w:rPr>
          <w:tab/>
          <w:delText>121</w:delText>
        </w:r>
      </w:del>
    </w:p>
    <w:p w14:paraId="141B55E2" w14:textId="77777777" w:rsidR="00745DB6" w:rsidDel="00EA1A11" w:rsidRDefault="00745DB6">
      <w:pPr>
        <w:pStyle w:val="TOC4"/>
        <w:tabs>
          <w:tab w:val="left" w:pos="1320"/>
          <w:tab w:val="right" w:leader="dot" w:pos="9060"/>
        </w:tabs>
        <w:rPr>
          <w:del w:id="717" w:author="m.kalaitzaki" w:date="2019-05-16T10:06:00Z"/>
          <w:rFonts w:asciiTheme="minorHAnsi" w:eastAsiaTheme="minorEastAsia" w:hAnsiTheme="minorHAnsi" w:cstheme="minorBidi"/>
          <w:noProof/>
          <w:sz w:val="22"/>
          <w:szCs w:val="22"/>
          <w:lang w:val="de-DE"/>
        </w:rPr>
      </w:pPr>
      <w:del w:id="718" w:author="m.kalaitzaki" w:date="2019-05-16T10:06:00Z">
        <w:r w:rsidRPr="00EA1A11" w:rsidDel="00EA1A11">
          <w:rPr>
            <w:noProof/>
          </w:rPr>
          <w:delText>8.2.9.2</w:delText>
        </w:r>
        <w:r w:rsidDel="00EA1A11">
          <w:rPr>
            <w:rFonts w:asciiTheme="minorHAnsi" w:eastAsiaTheme="minorEastAsia" w:hAnsiTheme="minorHAnsi" w:cstheme="minorBidi"/>
            <w:noProof/>
            <w:sz w:val="22"/>
            <w:szCs w:val="22"/>
            <w:lang w:val="de-DE"/>
          </w:rPr>
          <w:tab/>
        </w:r>
        <w:r w:rsidRPr="00EA1A11" w:rsidDel="00EA1A11">
          <w:rPr>
            <w:noProof/>
          </w:rPr>
          <w:delText>Single Sided Double Overlap Weld</w:delText>
        </w:r>
        <w:r w:rsidDel="00EA1A11">
          <w:rPr>
            <w:noProof/>
            <w:webHidden/>
          </w:rPr>
          <w:tab/>
          <w:delText>122</w:delText>
        </w:r>
      </w:del>
    </w:p>
    <w:p w14:paraId="77BA79B1" w14:textId="77777777" w:rsidR="00745DB6" w:rsidDel="00EA1A11" w:rsidRDefault="00745DB6">
      <w:pPr>
        <w:pStyle w:val="TOC4"/>
        <w:tabs>
          <w:tab w:val="left" w:pos="1320"/>
          <w:tab w:val="right" w:leader="dot" w:pos="9060"/>
        </w:tabs>
        <w:rPr>
          <w:del w:id="719" w:author="m.kalaitzaki" w:date="2019-05-16T10:06:00Z"/>
          <w:rFonts w:asciiTheme="minorHAnsi" w:eastAsiaTheme="minorEastAsia" w:hAnsiTheme="minorHAnsi" w:cstheme="minorBidi"/>
          <w:noProof/>
          <w:sz w:val="22"/>
          <w:szCs w:val="22"/>
          <w:lang w:val="de-DE"/>
        </w:rPr>
      </w:pPr>
      <w:del w:id="720" w:author="m.kalaitzaki" w:date="2019-05-16T10:06:00Z">
        <w:r w:rsidRPr="00EA1A11" w:rsidDel="00EA1A11">
          <w:rPr>
            <w:noProof/>
          </w:rPr>
          <w:delText>8.2.9.3</w:delText>
        </w:r>
        <w:r w:rsidDel="00EA1A11">
          <w:rPr>
            <w:rFonts w:asciiTheme="minorHAnsi" w:eastAsiaTheme="minorEastAsia" w:hAnsiTheme="minorHAnsi" w:cstheme="minorBidi"/>
            <w:noProof/>
            <w:sz w:val="22"/>
            <w:szCs w:val="22"/>
            <w:lang w:val="de-DE"/>
          </w:rPr>
          <w:tab/>
        </w:r>
        <w:r w:rsidRPr="00EA1A11" w:rsidDel="00EA1A11">
          <w:rPr>
            <w:noProof/>
          </w:rPr>
          <w:delText>Double Sided Double Overlap Weld</w:delText>
        </w:r>
        <w:r w:rsidDel="00EA1A11">
          <w:rPr>
            <w:noProof/>
            <w:webHidden/>
          </w:rPr>
          <w:tab/>
          <w:delText>123</w:delText>
        </w:r>
      </w:del>
    </w:p>
    <w:p w14:paraId="47DB7D27" w14:textId="77777777" w:rsidR="00745DB6" w:rsidDel="00EA1A11" w:rsidRDefault="00745DB6">
      <w:pPr>
        <w:pStyle w:val="TOC4"/>
        <w:tabs>
          <w:tab w:val="left" w:pos="1320"/>
          <w:tab w:val="right" w:leader="dot" w:pos="9060"/>
        </w:tabs>
        <w:rPr>
          <w:del w:id="721" w:author="m.kalaitzaki" w:date="2019-05-16T10:06:00Z"/>
          <w:rFonts w:asciiTheme="minorHAnsi" w:eastAsiaTheme="minorEastAsia" w:hAnsiTheme="minorHAnsi" w:cstheme="minorBidi"/>
          <w:noProof/>
          <w:sz w:val="22"/>
          <w:szCs w:val="22"/>
          <w:lang w:val="de-DE"/>
        </w:rPr>
      </w:pPr>
      <w:del w:id="722" w:author="m.kalaitzaki" w:date="2019-05-16T10:06:00Z">
        <w:r w:rsidRPr="00EA1A11" w:rsidDel="00EA1A11">
          <w:rPr>
            <w:noProof/>
          </w:rPr>
          <w:delText>8.2.9.4</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123</w:delText>
        </w:r>
      </w:del>
    </w:p>
    <w:p w14:paraId="4A5D12C4" w14:textId="77777777" w:rsidR="00745DB6" w:rsidDel="00EA1A11" w:rsidRDefault="00745DB6">
      <w:pPr>
        <w:pStyle w:val="TOC4"/>
        <w:tabs>
          <w:tab w:val="left" w:pos="1320"/>
          <w:tab w:val="right" w:leader="dot" w:pos="9060"/>
        </w:tabs>
        <w:rPr>
          <w:del w:id="723" w:author="m.kalaitzaki" w:date="2019-05-16T10:06:00Z"/>
          <w:rFonts w:asciiTheme="minorHAnsi" w:eastAsiaTheme="minorEastAsia" w:hAnsiTheme="minorHAnsi" w:cstheme="minorBidi"/>
          <w:noProof/>
          <w:sz w:val="22"/>
          <w:szCs w:val="22"/>
          <w:lang w:val="de-DE"/>
        </w:rPr>
      </w:pPr>
      <w:del w:id="724" w:author="m.kalaitzaki" w:date="2019-05-16T10:06:00Z">
        <w:r w:rsidRPr="00EA1A11" w:rsidDel="00EA1A11">
          <w:rPr>
            <w:noProof/>
          </w:rPr>
          <w:delText>8.2.9.5</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124</w:delText>
        </w:r>
      </w:del>
    </w:p>
    <w:p w14:paraId="6FA5BB9F" w14:textId="77777777" w:rsidR="00745DB6" w:rsidDel="00EA1A11" w:rsidRDefault="00745DB6">
      <w:pPr>
        <w:pStyle w:val="TOC4"/>
        <w:tabs>
          <w:tab w:val="left" w:pos="1320"/>
          <w:tab w:val="right" w:leader="dot" w:pos="9060"/>
        </w:tabs>
        <w:rPr>
          <w:del w:id="725" w:author="m.kalaitzaki" w:date="2019-05-16T10:06:00Z"/>
          <w:rFonts w:asciiTheme="minorHAnsi" w:eastAsiaTheme="minorEastAsia" w:hAnsiTheme="minorHAnsi" w:cstheme="minorBidi"/>
          <w:noProof/>
          <w:sz w:val="22"/>
          <w:szCs w:val="22"/>
          <w:lang w:val="de-DE"/>
        </w:rPr>
      </w:pPr>
      <w:del w:id="726" w:author="m.kalaitzaki" w:date="2019-05-16T10:06:00Z">
        <w:r w:rsidRPr="00EA1A11" w:rsidDel="00EA1A11">
          <w:rPr>
            <w:noProof/>
          </w:rPr>
          <w:delText>8.2.9.6</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125</w:delText>
        </w:r>
      </w:del>
    </w:p>
    <w:p w14:paraId="441BBB79" w14:textId="77777777" w:rsidR="00745DB6" w:rsidDel="00EA1A11" w:rsidRDefault="00745DB6">
      <w:pPr>
        <w:pStyle w:val="TOC3"/>
        <w:rPr>
          <w:del w:id="727" w:author="m.kalaitzaki" w:date="2019-05-16T10:06:00Z"/>
          <w:rFonts w:asciiTheme="minorHAnsi" w:eastAsiaTheme="minorEastAsia" w:hAnsiTheme="minorHAnsi" w:cstheme="minorBidi"/>
          <w:noProof/>
          <w:sz w:val="22"/>
          <w:szCs w:val="22"/>
          <w:lang w:val="de-DE"/>
        </w:rPr>
      </w:pPr>
      <w:del w:id="728" w:author="m.kalaitzaki" w:date="2019-05-16T10:06:00Z">
        <w:r w:rsidRPr="00EA1A11" w:rsidDel="00EA1A11">
          <w:rPr>
            <w:noProof/>
          </w:rPr>
          <w:delText>8.2.10</w:delText>
        </w:r>
        <w:r w:rsidDel="00EA1A11">
          <w:rPr>
            <w:rFonts w:asciiTheme="minorHAnsi" w:eastAsiaTheme="minorEastAsia" w:hAnsiTheme="minorHAnsi" w:cstheme="minorBidi"/>
            <w:noProof/>
            <w:sz w:val="22"/>
            <w:szCs w:val="22"/>
            <w:lang w:val="de-DE"/>
          </w:rPr>
          <w:tab/>
        </w:r>
        <w:r w:rsidRPr="00EA1A11" w:rsidDel="00EA1A11">
          <w:rPr>
            <w:noProof/>
          </w:rPr>
          <w:delText>Y-Joint</w:delText>
        </w:r>
        <w:r w:rsidDel="00EA1A11">
          <w:rPr>
            <w:noProof/>
            <w:webHidden/>
          </w:rPr>
          <w:tab/>
          <w:delText>125</w:delText>
        </w:r>
      </w:del>
    </w:p>
    <w:p w14:paraId="76F3DC68" w14:textId="77777777" w:rsidR="00745DB6" w:rsidDel="00EA1A11" w:rsidRDefault="00745DB6">
      <w:pPr>
        <w:pStyle w:val="TOC4"/>
        <w:tabs>
          <w:tab w:val="left" w:pos="1320"/>
          <w:tab w:val="right" w:leader="dot" w:pos="9060"/>
        </w:tabs>
        <w:rPr>
          <w:del w:id="729" w:author="m.kalaitzaki" w:date="2019-05-16T10:06:00Z"/>
          <w:rFonts w:asciiTheme="minorHAnsi" w:eastAsiaTheme="minorEastAsia" w:hAnsiTheme="minorHAnsi" w:cstheme="minorBidi"/>
          <w:noProof/>
          <w:sz w:val="22"/>
          <w:szCs w:val="22"/>
          <w:lang w:val="de-DE"/>
        </w:rPr>
      </w:pPr>
      <w:del w:id="730" w:author="m.kalaitzaki" w:date="2019-05-16T10:06:00Z">
        <w:r w:rsidRPr="00EA1A11" w:rsidDel="00EA1A11">
          <w:rPr>
            <w:noProof/>
          </w:rPr>
          <w:delText>8.2.10.1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126</w:delText>
        </w:r>
      </w:del>
    </w:p>
    <w:p w14:paraId="045B7E9E" w14:textId="77777777" w:rsidR="00745DB6" w:rsidDel="00EA1A11" w:rsidRDefault="00745DB6">
      <w:pPr>
        <w:pStyle w:val="TOC4"/>
        <w:tabs>
          <w:tab w:val="left" w:pos="1320"/>
          <w:tab w:val="right" w:leader="dot" w:pos="9060"/>
        </w:tabs>
        <w:rPr>
          <w:del w:id="731" w:author="m.kalaitzaki" w:date="2019-05-16T10:06:00Z"/>
          <w:rFonts w:asciiTheme="minorHAnsi" w:eastAsiaTheme="minorEastAsia" w:hAnsiTheme="minorHAnsi" w:cstheme="minorBidi"/>
          <w:noProof/>
          <w:sz w:val="22"/>
          <w:szCs w:val="22"/>
          <w:lang w:val="de-DE"/>
        </w:rPr>
      </w:pPr>
      <w:del w:id="732" w:author="m.kalaitzaki" w:date="2019-05-16T10:06:00Z">
        <w:r w:rsidRPr="00EA1A11" w:rsidDel="00EA1A11">
          <w:rPr>
            <w:noProof/>
          </w:rPr>
          <w:delText>8.2.10.2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126</w:delText>
        </w:r>
      </w:del>
    </w:p>
    <w:p w14:paraId="45151830" w14:textId="77777777" w:rsidR="00745DB6" w:rsidDel="00EA1A11" w:rsidRDefault="00745DB6">
      <w:pPr>
        <w:pStyle w:val="TOC4"/>
        <w:tabs>
          <w:tab w:val="left" w:pos="1320"/>
          <w:tab w:val="right" w:leader="dot" w:pos="9060"/>
        </w:tabs>
        <w:rPr>
          <w:del w:id="733" w:author="m.kalaitzaki" w:date="2019-05-16T10:06:00Z"/>
          <w:rFonts w:asciiTheme="minorHAnsi" w:eastAsiaTheme="minorEastAsia" w:hAnsiTheme="minorHAnsi" w:cstheme="minorBidi"/>
          <w:noProof/>
          <w:sz w:val="22"/>
          <w:szCs w:val="22"/>
          <w:lang w:val="de-DE"/>
        </w:rPr>
      </w:pPr>
      <w:del w:id="734" w:author="m.kalaitzaki" w:date="2019-05-16T10:06:00Z">
        <w:r w:rsidRPr="00EA1A11" w:rsidDel="00EA1A11">
          <w:rPr>
            <w:noProof/>
          </w:rPr>
          <w:delText>8.2.10.3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126</w:delText>
        </w:r>
      </w:del>
    </w:p>
    <w:p w14:paraId="554DCA65" w14:textId="77777777" w:rsidR="00745DB6" w:rsidDel="00EA1A11" w:rsidRDefault="00745DB6">
      <w:pPr>
        <w:pStyle w:val="TOC4"/>
        <w:tabs>
          <w:tab w:val="left" w:pos="1320"/>
          <w:tab w:val="right" w:leader="dot" w:pos="9060"/>
        </w:tabs>
        <w:rPr>
          <w:del w:id="735" w:author="m.kalaitzaki" w:date="2019-05-16T10:06:00Z"/>
          <w:rFonts w:asciiTheme="minorHAnsi" w:eastAsiaTheme="minorEastAsia" w:hAnsiTheme="minorHAnsi" w:cstheme="minorBidi"/>
          <w:noProof/>
          <w:sz w:val="22"/>
          <w:szCs w:val="22"/>
          <w:lang w:val="de-DE"/>
        </w:rPr>
      </w:pPr>
      <w:del w:id="736" w:author="m.kalaitzaki" w:date="2019-05-16T10:06:00Z">
        <w:r w:rsidRPr="00EA1A11" w:rsidDel="00EA1A11">
          <w:rPr>
            <w:noProof/>
          </w:rPr>
          <w:delText>8.2.10.4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127</w:delText>
        </w:r>
      </w:del>
    </w:p>
    <w:p w14:paraId="245A602E" w14:textId="77777777" w:rsidR="00745DB6" w:rsidDel="00EA1A11" w:rsidRDefault="00745DB6">
      <w:pPr>
        <w:pStyle w:val="TOC4"/>
        <w:tabs>
          <w:tab w:val="left" w:pos="1320"/>
          <w:tab w:val="right" w:leader="dot" w:pos="9060"/>
        </w:tabs>
        <w:rPr>
          <w:del w:id="737" w:author="m.kalaitzaki" w:date="2019-05-16T10:06:00Z"/>
          <w:rFonts w:asciiTheme="minorHAnsi" w:eastAsiaTheme="minorEastAsia" w:hAnsiTheme="minorHAnsi" w:cstheme="minorBidi"/>
          <w:noProof/>
          <w:sz w:val="22"/>
          <w:szCs w:val="22"/>
          <w:lang w:val="de-DE"/>
        </w:rPr>
      </w:pPr>
      <w:del w:id="738" w:author="m.kalaitzaki" w:date="2019-05-16T10:06:00Z">
        <w:r w:rsidRPr="00EA1A11" w:rsidDel="00EA1A11">
          <w:rPr>
            <w:noProof/>
          </w:rPr>
          <w:delText>8.2.10.5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128</w:delText>
        </w:r>
      </w:del>
    </w:p>
    <w:p w14:paraId="3A28963C" w14:textId="77777777" w:rsidR="00745DB6" w:rsidDel="00EA1A11" w:rsidRDefault="00745DB6">
      <w:pPr>
        <w:pStyle w:val="TOC3"/>
        <w:rPr>
          <w:del w:id="739" w:author="m.kalaitzaki" w:date="2019-05-16T10:06:00Z"/>
          <w:rFonts w:asciiTheme="minorHAnsi" w:eastAsiaTheme="minorEastAsia" w:hAnsiTheme="minorHAnsi" w:cstheme="minorBidi"/>
          <w:noProof/>
          <w:sz w:val="22"/>
          <w:szCs w:val="22"/>
          <w:lang w:val="de-DE"/>
        </w:rPr>
      </w:pPr>
      <w:del w:id="740" w:author="m.kalaitzaki" w:date="2019-05-16T10:06:00Z">
        <w:r w:rsidRPr="00EA1A11" w:rsidDel="00EA1A11">
          <w:rPr>
            <w:noProof/>
          </w:rPr>
          <w:delText>8.2.11</w:delText>
        </w:r>
        <w:r w:rsidDel="00EA1A11">
          <w:rPr>
            <w:rFonts w:asciiTheme="minorHAnsi" w:eastAsiaTheme="minorEastAsia" w:hAnsiTheme="minorHAnsi" w:cstheme="minorBidi"/>
            <w:noProof/>
            <w:sz w:val="22"/>
            <w:szCs w:val="22"/>
            <w:lang w:val="de-DE"/>
          </w:rPr>
          <w:tab/>
        </w:r>
        <w:r w:rsidRPr="00EA1A11" w:rsidDel="00EA1A11">
          <w:rPr>
            <w:noProof/>
          </w:rPr>
          <w:delText>K-Joint</w:delText>
        </w:r>
        <w:r w:rsidDel="00EA1A11">
          <w:rPr>
            <w:noProof/>
            <w:webHidden/>
          </w:rPr>
          <w:tab/>
          <w:delText>129</w:delText>
        </w:r>
      </w:del>
    </w:p>
    <w:p w14:paraId="42184740" w14:textId="77777777" w:rsidR="00745DB6" w:rsidDel="00EA1A11" w:rsidRDefault="00745DB6">
      <w:pPr>
        <w:pStyle w:val="TOC4"/>
        <w:tabs>
          <w:tab w:val="left" w:pos="1320"/>
          <w:tab w:val="right" w:leader="dot" w:pos="9060"/>
        </w:tabs>
        <w:rPr>
          <w:del w:id="741" w:author="m.kalaitzaki" w:date="2019-05-16T10:06:00Z"/>
          <w:rFonts w:asciiTheme="minorHAnsi" w:eastAsiaTheme="minorEastAsia" w:hAnsiTheme="minorHAnsi" w:cstheme="minorBidi"/>
          <w:noProof/>
          <w:sz w:val="22"/>
          <w:szCs w:val="22"/>
          <w:lang w:val="de-DE"/>
        </w:rPr>
      </w:pPr>
      <w:del w:id="742" w:author="m.kalaitzaki" w:date="2019-05-16T10:06:00Z">
        <w:r w:rsidRPr="00EA1A11" w:rsidDel="00EA1A11">
          <w:rPr>
            <w:noProof/>
          </w:rPr>
          <w:delText>8.2.11.1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129</w:delText>
        </w:r>
      </w:del>
    </w:p>
    <w:p w14:paraId="387238B8" w14:textId="77777777" w:rsidR="00745DB6" w:rsidDel="00EA1A11" w:rsidRDefault="00745DB6">
      <w:pPr>
        <w:pStyle w:val="TOC4"/>
        <w:tabs>
          <w:tab w:val="left" w:pos="1320"/>
          <w:tab w:val="right" w:leader="dot" w:pos="9060"/>
        </w:tabs>
        <w:rPr>
          <w:del w:id="743" w:author="m.kalaitzaki" w:date="2019-05-16T10:06:00Z"/>
          <w:rFonts w:asciiTheme="minorHAnsi" w:eastAsiaTheme="minorEastAsia" w:hAnsiTheme="minorHAnsi" w:cstheme="minorBidi"/>
          <w:noProof/>
          <w:sz w:val="22"/>
          <w:szCs w:val="22"/>
          <w:lang w:val="de-DE"/>
        </w:rPr>
      </w:pPr>
      <w:del w:id="744" w:author="m.kalaitzaki" w:date="2019-05-16T10:06:00Z">
        <w:r w:rsidRPr="00EA1A11" w:rsidDel="00EA1A11">
          <w:rPr>
            <w:noProof/>
          </w:rPr>
          <w:delText>8.2.11.2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129</w:delText>
        </w:r>
      </w:del>
    </w:p>
    <w:p w14:paraId="10F6B5DA" w14:textId="77777777" w:rsidR="00745DB6" w:rsidDel="00EA1A11" w:rsidRDefault="00745DB6">
      <w:pPr>
        <w:pStyle w:val="TOC4"/>
        <w:tabs>
          <w:tab w:val="left" w:pos="1320"/>
          <w:tab w:val="right" w:leader="dot" w:pos="9060"/>
        </w:tabs>
        <w:rPr>
          <w:del w:id="745" w:author="m.kalaitzaki" w:date="2019-05-16T10:06:00Z"/>
          <w:rFonts w:asciiTheme="minorHAnsi" w:eastAsiaTheme="minorEastAsia" w:hAnsiTheme="minorHAnsi" w:cstheme="minorBidi"/>
          <w:noProof/>
          <w:sz w:val="22"/>
          <w:szCs w:val="22"/>
          <w:lang w:val="de-DE"/>
        </w:rPr>
      </w:pPr>
      <w:del w:id="746" w:author="m.kalaitzaki" w:date="2019-05-16T10:06:00Z">
        <w:r w:rsidRPr="00EA1A11" w:rsidDel="00EA1A11">
          <w:rPr>
            <w:noProof/>
          </w:rPr>
          <w:delText>8.2.11.3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130</w:delText>
        </w:r>
      </w:del>
    </w:p>
    <w:p w14:paraId="63AB18DA" w14:textId="77777777" w:rsidR="00745DB6" w:rsidDel="00EA1A11" w:rsidRDefault="00745DB6">
      <w:pPr>
        <w:pStyle w:val="TOC4"/>
        <w:tabs>
          <w:tab w:val="left" w:pos="1320"/>
          <w:tab w:val="right" w:leader="dot" w:pos="9060"/>
        </w:tabs>
        <w:rPr>
          <w:del w:id="747" w:author="m.kalaitzaki" w:date="2019-05-16T10:06:00Z"/>
          <w:rFonts w:asciiTheme="minorHAnsi" w:eastAsiaTheme="minorEastAsia" w:hAnsiTheme="minorHAnsi" w:cstheme="minorBidi"/>
          <w:noProof/>
          <w:sz w:val="22"/>
          <w:szCs w:val="22"/>
          <w:lang w:val="de-DE"/>
        </w:rPr>
      </w:pPr>
      <w:del w:id="748" w:author="m.kalaitzaki" w:date="2019-05-16T10:06:00Z">
        <w:r w:rsidRPr="00EA1A11" w:rsidDel="00EA1A11">
          <w:rPr>
            <w:noProof/>
          </w:rPr>
          <w:delText>8.2.11.4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130</w:delText>
        </w:r>
      </w:del>
    </w:p>
    <w:p w14:paraId="35E546ED" w14:textId="77777777" w:rsidR="00745DB6" w:rsidDel="00EA1A11" w:rsidRDefault="00745DB6">
      <w:pPr>
        <w:pStyle w:val="TOC4"/>
        <w:tabs>
          <w:tab w:val="left" w:pos="1320"/>
          <w:tab w:val="right" w:leader="dot" w:pos="9060"/>
        </w:tabs>
        <w:rPr>
          <w:del w:id="749" w:author="m.kalaitzaki" w:date="2019-05-16T10:06:00Z"/>
          <w:rFonts w:asciiTheme="minorHAnsi" w:eastAsiaTheme="minorEastAsia" w:hAnsiTheme="minorHAnsi" w:cstheme="minorBidi"/>
          <w:noProof/>
          <w:sz w:val="22"/>
          <w:szCs w:val="22"/>
          <w:lang w:val="de-DE"/>
        </w:rPr>
      </w:pPr>
      <w:del w:id="750" w:author="m.kalaitzaki" w:date="2019-05-16T10:06:00Z">
        <w:r w:rsidRPr="00EA1A11" w:rsidDel="00EA1A11">
          <w:rPr>
            <w:noProof/>
          </w:rPr>
          <w:delText>8.2.11.5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132</w:delText>
        </w:r>
      </w:del>
    </w:p>
    <w:p w14:paraId="37DEC2DF" w14:textId="77777777" w:rsidR="00745DB6" w:rsidDel="00EA1A11" w:rsidRDefault="00745DB6">
      <w:pPr>
        <w:pStyle w:val="TOC3"/>
        <w:rPr>
          <w:del w:id="751" w:author="m.kalaitzaki" w:date="2019-05-16T10:06:00Z"/>
          <w:rFonts w:asciiTheme="minorHAnsi" w:eastAsiaTheme="minorEastAsia" w:hAnsiTheme="minorHAnsi" w:cstheme="minorBidi"/>
          <w:noProof/>
          <w:sz w:val="22"/>
          <w:szCs w:val="22"/>
          <w:lang w:val="de-DE"/>
        </w:rPr>
      </w:pPr>
      <w:del w:id="752" w:author="m.kalaitzaki" w:date="2019-05-16T10:06:00Z">
        <w:r w:rsidRPr="00EA1A11" w:rsidDel="00EA1A11">
          <w:rPr>
            <w:noProof/>
          </w:rPr>
          <w:delText>8.2.12</w:delText>
        </w:r>
        <w:r w:rsidDel="00EA1A11">
          <w:rPr>
            <w:rFonts w:asciiTheme="minorHAnsi" w:eastAsiaTheme="minorEastAsia" w:hAnsiTheme="minorHAnsi" w:cstheme="minorBidi"/>
            <w:noProof/>
            <w:sz w:val="22"/>
            <w:szCs w:val="22"/>
            <w:lang w:val="de-DE"/>
          </w:rPr>
          <w:tab/>
        </w:r>
        <w:r w:rsidRPr="00EA1A11" w:rsidDel="00EA1A11">
          <w:rPr>
            <w:noProof/>
          </w:rPr>
          <w:delText>Cruciform Joint</w:delText>
        </w:r>
        <w:r w:rsidDel="00EA1A11">
          <w:rPr>
            <w:noProof/>
            <w:webHidden/>
          </w:rPr>
          <w:tab/>
          <w:delText>132</w:delText>
        </w:r>
      </w:del>
    </w:p>
    <w:p w14:paraId="77E6B781" w14:textId="77777777" w:rsidR="00745DB6" w:rsidDel="00EA1A11" w:rsidRDefault="00745DB6">
      <w:pPr>
        <w:pStyle w:val="TOC4"/>
        <w:tabs>
          <w:tab w:val="left" w:pos="1320"/>
          <w:tab w:val="right" w:leader="dot" w:pos="9060"/>
        </w:tabs>
        <w:rPr>
          <w:del w:id="753" w:author="m.kalaitzaki" w:date="2019-05-16T10:06:00Z"/>
          <w:rFonts w:asciiTheme="minorHAnsi" w:eastAsiaTheme="minorEastAsia" w:hAnsiTheme="minorHAnsi" w:cstheme="minorBidi"/>
          <w:noProof/>
          <w:sz w:val="22"/>
          <w:szCs w:val="22"/>
          <w:lang w:val="de-DE"/>
        </w:rPr>
      </w:pPr>
      <w:del w:id="754" w:author="m.kalaitzaki" w:date="2019-05-16T10:06:00Z">
        <w:r w:rsidRPr="00EA1A11" w:rsidDel="00EA1A11">
          <w:rPr>
            <w:noProof/>
          </w:rPr>
          <w:delText>8.2.12.1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133</w:delText>
        </w:r>
      </w:del>
    </w:p>
    <w:p w14:paraId="691ACF8A" w14:textId="77777777" w:rsidR="00745DB6" w:rsidDel="00EA1A11" w:rsidRDefault="00745DB6">
      <w:pPr>
        <w:pStyle w:val="TOC4"/>
        <w:tabs>
          <w:tab w:val="left" w:pos="1320"/>
          <w:tab w:val="right" w:leader="dot" w:pos="9060"/>
        </w:tabs>
        <w:rPr>
          <w:del w:id="755" w:author="m.kalaitzaki" w:date="2019-05-16T10:06:00Z"/>
          <w:rFonts w:asciiTheme="minorHAnsi" w:eastAsiaTheme="minorEastAsia" w:hAnsiTheme="minorHAnsi" w:cstheme="minorBidi"/>
          <w:noProof/>
          <w:sz w:val="22"/>
          <w:szCs w:val="22"/>
          <w:lang w:val="de-DE"/>
        </w:rPr>
      </w:pPr>
      <w:del w:id="756" w:author="m.kalaitzaki" w:date="2019-05-16T10:06:00Z">
        <w:r w:rsidRPr="00EA1A11" w:rsidDel="00EA1A11">
          <w:rPr>
            <w:noProof/>
          </w:rPr>
          <w:delText>8.2.12.2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133</w:delText>
        </w:r>
      </w:del>
    </w:p>
    <w:p w14:paraId="4498CEC1" w14:textId="77777777" w:rsidR="00745DB6" w:rsidDel="00EA1A11" w:rsidRDefault="00745DB6">
      <w:pPr>
        <w:pStyle w:val="TOC4"/>
        <w:tabs>
          <w:tab w:val="left" w:pos="1320"/>
          <w:tab w:val="right" w:leader="dot" w:pos="9060"/>
        </w:tabs>
        <w:rPr>
          <w:del w:id="757" w:author="m.kalaitzaki" w:date="2019-05-16T10:06:00Z"/>
          <w:rFonts w:asciiTheme="minorHAnsi" w:eastAsiaTheme="minorEastAsia" w:hAnsiTheme="minorHAnsi" w:cstheme="minorBidi"/>
          <w:noProof/>
          <w:sz w:val="22"/>
          <w:szCs w:val="22"/>
          <w:lang w:val="de-DE"/>
        </w:rPr>
      </w:pPr>
      <w:del w:id="758" w:author="m.kalaitzaki" w:date="2019-05-16T10:06:00Z">
        <w:r w:rsidRPr="00EA1A11" w:rsidDel="00EA1A11">
          <w:rPr>
            <w:noProof/>
          </w:rPr>
          <w:delText>8.2.12.3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133</w:delText>
        </w:r>
      </w:del>
    </w:p>
    <w:p w14:paraId="354091FD" w14:textId="77777777" w:rsidR="00745DB6" w:rsidDel="00EA1A11" w:rsidRDefault="00745DB6">
      <w:pPr>
        <w:pStyle w:val="TOC4"/>
        <w:tabs>
          <w:tab w:val="left" w:pos="1320"/>
          <w:tab w:val="right" w:leader="dot" w:pos="9060"/>
        </w:tabs>
        <w:rPr>
          <w:del w:id="759" w:author="m.kalaitzaki" w:date="2019-05-16T10:06:00Z"/>
          <w:rFonts w:asciiTheme="minorHAnsi" w:eastAsiaTheme="minorEastAsia" w:hAnsiTheme="minorHAnsi" w:cstheme="minorBidi"/>
          <w:noProof/>
          <w:sz w:val="22"/>
          <w:szCs w:val="22"/>
          <w:lang w:val="de-DE"/>
        </w:rPr>
      </w:pPr>
      <w:del w:id="760" w:author="m.kalaitzaki" w:date="2019-05-16T10:06:00Z">
        <w:r w:rsidRPr="00EA1A11" w:rsidDel="00EA1A11">
          <w:rPr>
            <w:noProof/>
          </w:rPr>
          <w:delText>8.2.12.4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134</w:delText>
        </w:r>
      </w:del>
    </w:p>
    <w:p w14:paraId="092D6284" w14:textId="77777777" w:rsidR="00745DB6" w:rsidDel="00EA1A11" w:rsidRDefault="00745DB6">
      <w:pPr>
        <w:pStyle w:val="TOC4"/>
        <w:tabs>
          <w:tab w:val="left" w:pos="1320"/>
          <w:tab w:val="right" w:leader="dot" w:pos="9060"/>
        </w:tabs>
        <w:rPr>
          <w:del w:id="761" w:author="m.kalaitzaki" w:date="2019-05-16T10:06:00Z"/>
          <w:rFonts w:asciiTheme="minorHAnsi" w:eastAsiaTheme="minorEastAsia" w:hAnsiTheme="minorHAnsi" w:cstheme="minorBidi"/>
          <w:noProof/>
          <w:sz w:val="22"/>
          <w:szCs w:val="22"/>
          <w:lang w:val="de-DE"/>
        </w:rPr>
      </w:pPr>
      <w:del w:id="762" w:author="m.kalaitzaki" w:date="2019-05-16T10:06:00Z">
        <w:r w:rsidRPr="00EA1A11" w:rsidDel="00EA1A11">
          <w:rPr>
            <w:noProof/>
          </w:rPr>
          <w:delText>8.2.12.5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136</w:delText>
        </w:r>
      </w:del>
    </w:p>
    <w:p w14:paraId="2D291FFF" w14:textId="77777777" w:rsidR="00745DB6" w:rsidDel="00EA1A11" w:rsidRDefault="00745DB6">
      <w:pPr>
        <w:pStyle w:val="TOC3"/>
        <w:rPr>
          <w:del w:id="763" w:author="m.kalaitzaki" w:date="2019-05-16T10:06:00Z"/>
          <w:rFonts w:asciiTheme="minorHAnsi" w:eastAsiaTheme="minorEastAsia" w:hAnsiTheme="minorHAnsi" w:cstheme="minorBidi"/>
          <w:noProof/>
          <w:sz w:val="22"/>
          <w:szCs w:val="22"/>
          <w:lang w:val="de-DE"/>
        </w:rPr>
      </w:pPr>
      <w:del w:id="764" w:author="m.kalaitzaki" w:date="2019-05-16T10:06:00Z">
        <w:r w:rsidRPr="00EA1A11" w:rsidDel="00EA1A11">
          <w:rPr>
            <w:noProof/>
          </w:rPr>
          <w:delText>8.2.13</w:delText>
        </w:r>
        <w:r w:rsidDel="00EA1A11">
          <w:rPr>
            <w:rFonts w:asciiTheme="minorHAnsi" w:eastAsiaTheme="minorEastAsia" w:hAnsiTheme="minorHAnsi" w:cstheme="minorBidi"/>
            <w:noProof/>
            <w:sz w:val="22"/>
            <w:szCs w:val="22"/>
            <w:lang w:val="de-DE"/>
          </w:rPr>
          <w:tab/>
        </w:r>
        <w:r w:rsidRPr="00EA1A11" w:rsidDel="00EA1A11">
          <w:rPr>
            <w:noProof/>
          </w:rPr>
          <w:delText>Flared Joint</w:delText>
        </w:r>
        <w:r w:rsidDel="00EA1A11">
          <w:rPr>
            <w:noProof/>
            <w:webHidden/>
          </w:rPr>
          <w:tab/>
          <w:delText>136</w:delText>
        </w:r>
      </w:del>
    </w:p>
    <w:p w14:paraId="1DBD3C66" w14:textId="77777777" w:rsidR="00745DB6" w:rsidDel="00EA1A11" w:rsidRDefault="00745DB6">
      <w:pPr>
        <w:pStyle w:val="TOC4"/>
        <w:tabs>
          <w:tab w:val="left" w:pos="1320"/>
          <w:tab w:val="right" w:leader="dot" w:pos="9060"/>
        </w:tabs>
        <w:rPr>
          <w:del w:id="765" w:author="m.kalaitzaki" w:date="2019-05-16T10:06:00Z"/>
          <w:rFonts w:asciiTheme="minorHAnsi" w:eastAsiaTheme="minorEastAsia" w:hAnsiTheme="minorHAnsi" w:cstheme="minorBidi"/>
          <w:noProof/>
          <w:sz w:val="22"/>
          <w:szCs w:val="22"/>
          <w:lang w:val="de-DE"/>
        </w:rPr>
      </w:pPr>
      <w:del w:id="766" w:author="m.kalaitzaki" w:date="2019-05-16T10:06:00Z">
        <w:r w:rsidRPr="00EA1A11" w:rsidDel="00EA1A11">
          <w:rPr>
            <w:noProof/>
          </w:rPr>
          <w:delText>8.2.13.1</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137</w:delText>
        </w:r>
      </w:del>
    </w:p>
    <w:p w14:paraId="7FC2E8D2" w14:textId="77777777" w:rsidR="00745DB6" w:rsidDel="00EA1A11" w:rsidRDefault="00745DB6">
      <w:pPr>
        <w:pStyle w:val="TOC4"/>
        <w:tabs>
          <w:tab w:val="left" w:pos="1320"/>
          <w:tab w:val="right" w:leader="dot" w:pos="9060"/>
        </w:tabs>
        <w:rPr>
          <w:del w:id="767" w:author="m.kalaitzaki" w:date="2019-05-16T10:06:00Z"/>
          <w:rFonts w:asciiTheme="minorHAnsi" w:eastAsiaTheme="minorEastAsia" w:hAnsiTheme="minorHAnsi" w:cstheme="minorBidi"/>
          <w:noProof/>
          <w:sz w:val="22"/>
          <w:szCs w:val="22"/>
          <w:lang w:val="de-DE"/>
        </w:rPr>
      </w:pPr>
      <w:del w:id="768" w:author="m.kalaitzaki" w:date="2019-05-16T10:06:00Z">
        <w:r w:rsidRPr="00EA1A11" w:rsidDel="00EA1A11">
          <w:rPr>
            <w:noProof/>
          </w:rPr>
          <w:delText>8.2.13.2</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137</w:delText>
        </w:r>
      </w:del>
    </w:p>
    <w:p w14:paraId="736AC356" w14:textId="77777777" w:rsidR="00745DB6" w:rsidDel="00EA1A11" w:rsidRDefault="00745DB6">
      <w:pPr>
        <w:pStyle w:val="TOC4"/>
        <w:tabs>
          <w:tab w:val="left" w:pos="1320"/>
          <w:tab w:val="right" w:leader="dot" w:pos="9060"/>
        </w:tabs>
        <w:rPr>
          <w:del w:id="769" w:author="m.kalaitzaki" w:date="2019-05-16T10:06:00Z"/>
          <w:rFonts w:asciiTheme="minorHAnsi" w:eastAsiaTheme="minorEastAsia" w:hAnsiTheme="minorHAnsi" w:cstheme="minorBidi"/>
          <w:noProof/>
          <w:sz w:val="22"/>
          <w:szCs w:val="22"/>
          <w:lang w:val="de-DE"/>
        </w:rPr>
      </w:pPr>
      <w:del w:id="770" w:author="m.kalaitzaki" w:date="2019-05-16T10:06:00Z">
        <w:r w:rsidRPr="00EA1A11" w:rsidDel="00EA1A11">
          <w:rPr>
            <w:noProof/>
          </w:rPr>
          <w:delText>8.2.13.4</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138</w:delText>
        </w:r>
      </w:del>
    </w:p>
    <w:p w14:paraId="61D4AE9B" w14:textId="77777777" w:rsidR="00745DB6" w:rsidDel="00EA1A11" w:rsidRDefault="00745DB6">
      <w:pPr>
        <w:pStyle w:val="TOC2"/>
        <w:tabs>
          <w:tab w:val="left" w:pos="660"/>
          <w:tab w:val="right" w:leader="dot" w:pos="9060"/>
        </w:tabs>
        <w:rPr>
          <w:del w:id="771" w:author="m.kalaitzaki" w:date="2019-05-16T10:06:00Z"/>
          <w:rFonts w:asciiTheme="minorHAnsi" w:eastAsiaTheme="minorEastAsia" w:hAnsiTheme="minorHAnsi" w:cstheme="minorBidi"/>
          <w:b w:val="0"/>
          <w:bCs w:val="0"/>
          <w:noProof/>
          <w:sz w:val="22"/>
          <w:szCs w:val="22"/>
          <w:lang w:val="de-DE"/>
        </w:rPr>
      </w:pPr>
      <w:del w:id="772" w:author="m.kalaitzaki" w:date="2019-05-16T10:06:00Z">
        <w:r w:rsidRPr="00EA1A11" w:rsidDel="00EA1A11">
          <w:rPr>
            <w:noProof/>
          </w:rPr>
          <w:delText>8.3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Lines</w:delText>
        </w:r>
        <w:r w:rsidDel="00EA1A11">
          <w:rPr>
            <w:noProof/>
            <w:webHidden/>
          </w:rPr>
          <w:tab/>
          <w:delText>138</w:delText>
        </w:r>
      </w:del>
    </w:p>
    <w:p w14:paraId="373B4D98" w14:textId="77777777" w:rsidR="00745DB6" w:rsidDel="00EA1A11" w:rsidRDefault="00745DB6">
      <w:pPr>
        <w:pStyle w:val="TOC2"/>
        <w:tabs>
          <w:tab w:val="left" w:pos="660"/>
          <w:tab w:val="right" w:leader="dot" w:pos="9060"/>
        </w:tabs>
        <w:rPr>
          <w:del w:id="773" w:author="m.kalaitzaki" w:date="2019-05-16T10:06:00Z"/>
          <w:rFonts w:asciiTheme="minorHAnsi" w:eastAsiaTheme="minorEastAsia" w:hAnsiTheme="minorHAnsi" w:cstheme="minorBidi"/>
          <w:b w:val="0"/>
          <w:bCs w:val="0"/>
          <w:noProof/>
          <w:sz w:val="22"/>
          <w:szCs w:val="22"/>
          <w:lang w:val="de-DE"/>
        </w:rPr>
      </w:pPr>
      <w:del w:id="774" w:author="m.kalaitzaki" w:date="2019-05-16T10:06:00Z">
        <w:r w:rsidRPr="00EA1A11" w:rsidDel="00EA1A11">
          <w:rPr>
            <w:noProof/>
          </w:rPr>
          <w:delText>8.4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Hemming Flanges</w:delText>
        </w:r>
        <w:r w:rsidDel="00EA1A11">
          <w:rPr>
            <w:noProof/>
            <w:webHidden/>
          </w:rPr>
          <w:tab/>
          <w:delText>140</w:delText>
        </w:r>
      </w:del>
    </w:p>
    <w:p w14:paraId="791C9F86" w14:textId="77777777" w:rsidR="00745DB6" w:rsidDel="00EA1A11" w:rsidRDefault="00745DB6">
      <w:pPr>
        <w:pStyle w:val="TOC3"/>
        <w:rPr>
          <w:del w:id="775" w:author="m.kalaitzaki" w:date="2019-05-16T10:06:00Z"/>
          <w:rFonts w:asciiTheme="minorHAnsi" w:eastAsiaTheme="minorEastAsia" w:hAnsiTheme="minorHAnsi" w:cstheme="minorBidi"/>
          <w:noProof/>
          <w:sz w:val="22"/>
          <w:szCs w:val="22"/>
          <w:lang w:val="de-DE"/>
        </w:rPr>
      </w:pPr>
      <w:del w:id="776" w:author="m.kalaitzaki" w:date="2019-05-16T10:06:00Z">
        <w:r w:rsidRPr="00EA1A11" w:rsidDel="00EA1A11">
          <w:rPr>
            <w:noProof/>
          </w:rPr>
          <w:delText>8.4.1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140</w:delText>
        </w:r>
      </w:del>
    </w:p>
    <w:p w14:paraId="5A20D9AE" w14:textId="77777777" w:rsidR="00745DB6" w:rsidDel="00EA1A11" w:rsidRDefault="00745DB6">
      <w:pPr>
        <w:pStyle w:val="TOC3"/>
        <w:rPr>
          <w:del w:id="777" w:author="m.kalaitzaki" w:date="2019-05-16T10:06:00Z"/>
          <w:rFonts w:asciiTheme="minorHAnsi" w:eastAsiaTheme="minorEastAsia" w:hAnsiTheme="minorHAnsi" w:cstheme="minorBidi"/>
          <w:noProof/>
          <w:sz w:val="22"/>
          <w:szCs w:val="22"/>
          <w:lang w:val="de-DE"/>
        </w:rPr>
      </w:pPr>
      <w:del w:id="778" w:author="m.kalaitzaki" w:date="2019-05-16T10:06:00Z">
        <w:r w:rsidRPr="00EA1A11" w:rsidDel="00EA1A11">
          <w:rPr>
            <w:noProof/>
          </w:rPr>
          <w:delText>8.4.2</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noProof/>
          </w:rPr>
          <w:delText>&lt;hemming/&gt;</w:delText>
        </w:r>
        <w:r w:rsidDel="00EA1A11">
          <w:rPr>
            <w:noProof/>
            <w:webHidden/>
          </w:rPr>
          <w:tab/>
          <w:delText>141</w:delText>
        </w:r>
      </w:del>
    </w:p>
    <w:p w14:paraId="394BC7BF" w14:textId="77777777" w:rsidR="00745DB6" w:rsidDel="00EA1A11" w:rsidRDefault="00745DB6">
      <w:pPr>
        <w:pStyle w:val="TOC2"/>
        <w:tabs>
          <w:tab w:val="left" w:pos="660"/>
          <w:tab w:val="right" w:leader="dot" w:pos="9060"/>
        </w:tabs>
        <w:rPr>
          <w:del w:id="779" w:author="m.kalaitzaki" w:date="2019-05-16T10:06:00Z"/>
          <w:rFonts w:asciiTheme="minorHAnsi" w:eastAsiaTheme="minorEastAsia" w:hAnsiTheme="minorHAnsi" w:cstheme="minorBidi"/>
          <w:b w:val="0"/>
          <w:bCs w:val="0"/>
          <w:noProof/>
          <w:sz w:val="22"/>
          <w:szCs w:val="22"/>
          <w:lang w:val="de-DE"/>
        </w:rPr>
      </w:pPr>
      <w:del w:id="780" w:author="m.kalaitzaki" w:date="2019-05-16T10:06:00Z">
        <w:r w:rsidRPr="00EA1A11" w:rsidDel="00EA1A11">
          <w:rPr>
            <w:noProof/>
          </w:rPr>
          <w:delText>8.5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Sequence Connections</w:delText>
        </w:r>
        <w:r w:rsidDel="00EA1A11">
          <w:rPr>
            <w:noProof/>
            <w:webHidden/>
          </w:rPr>
          <w:tab/>
          <w:delText>144</w:delText>
        </w:r>
      </w:del>
    </w:p>
    <w:p w14:paraId="2B3AB491" w14:textId="77777777" w:rsidR="00745DB6" w:rsidDel="00EA1A11" w:rsidRDefault="00745DB6">
      <w:pPr>
        <w:pStyle w:val="TOC1"/>
        <w:tabs>
          <w:tab w:val="left" w:pos="440"/>
          <w:tab w:val="right" w:leader="dot" w:pos="9060"/>
        </w:tabs>
        <w:rPr>
          <w:del w:id="781" w:author="m.kalaitzaki" w:date="2019-05-16T10:06:00Z"/>
          <w:rFonts w:asciiTheme="minorHAnsi" w:eastAsiaTheme="minorEastAsia" w:hAnsiTheme="minorHAnsi" w:cstheme="minorBidi"/>
          <w:b w:val="0"/>
          <w:bCs w:val="0"/>
          <w:caps w:val="0"/>
          <w:noProof/>
          <w:sz w:val="22"/>
          <w:szCs w:val="22"/>
          <w:lang w:val="de-DE"/>
        </w:rPr>
      </w:pPr>
      <w:del w:id="782" w:author="m.kalaitzaki" w:date="2019-05-16T10:06:00Z">
        <w:r w:rsidRPr="00EA1A11" w:rsidDel="00EA1A11">
          <w:rPr>
            <w:noProof/>
            <w14:scene3d>
              <w14:camera w14:prst="orthographicFront"/>
              <w14:lightRig w14:rig="threePt" w14:dir="t">
                <w14:rot w14:lat="0" w14:lon="0" w14:rev="0"/>
              </w14:lightRig>
            </w14:scene3d>
          </w:rPr>
          <w:delText>9</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2D connections</w:delText>
        </w:r>
        <w:r w:rsidDel="00EA1A11">
          <w:rPr>
            <w:noProof/>
            <w:webHidden/>
          </w:rPr>
          <w:tab/>
          <w:delText>147</w:delText>
        </w:r>
      </w:del>
    </w:p>
    <w:p w14:paraId="062DF1C6" w14:textId="77777777" w:rsidR="00745DB6" w:rsidDel="00EA1A11" w:rsidRDefault="00745DB6">
      <w:pPr>
        <w:pStyle w:val="TOC2"/>
        <w:tabs>
          <w:tab w:val="left" w:pos="660"/>
          <w:tab w:val="right" w:leader="dot" w:pos="9060"/>
        </w:tabs>
        <w:rPr>
          <w:del w:id="783" w:author="m.kalaitzaki" w:date="2019-05-16T10:06:00Z"/>
          <w:rFonts w:asciiTheme="minorHAnsi" w:eastAsiaTheme="minorEastAsia" w:hAnsiTheme="minorHAnsi" w:cstheme="minorBidi"/>
          <w:b w:val="0"/>
          <w:bCs w:val="0"/>
          <w:noProof/>
          <w:sz w:val="22"/>
          <w:szCs w:val="22"/>
          <w:lang w:val="de-DE"/>
        </w:rPr>
      </w:pPr>
      <w:del w:id="784" w:author="m.kalaitzaki" w:date="2019-05-16T10:06:00Z">
        <w:r w:rsidRPr="00EA1A11" w:rsidDel="00EA1A11">
          <w:rPr>
            <w:noProof/>
          </w:rPr>
          <w:delText>9.1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147</w:delText>
        </w:r>
      </w:del>
    </w:p>
    <w:p w14:paraId="2BA0FD44" w14:textId="77777777" w:rsidR="00745DB6" w:rsidDel="00EA1A11" w:rsidRDefault="00745DB6">
      <w:pPr>
        <w:pStyle w:val="TOC3"/>
        <w:rPr>
          <w:del w:id="785" w:author="m.kalaitzaki" w:date="2019-05-16T10:06:00Z"/>
          <w:rFonts w:asciiTheme="minorHAnsi" w:eastAsiaTheme="minorEastAsia" w:hAnsiTheme="minorHAnsi" w:cstheme="minorBidi"/>
          <w:noProof/>
          <w:sz w:val="22"/>
          <w:szCs w:val="22"/>
          <w:lang w:val="de-DE"/>
        </w:rPr>
      </w:pPr>
      <w:del w:id="786" w:author="m.kalaitzaki" w:date="2019-05-16T10:06:00Z">
        <w:r w:rsidRPr="00EA1A11" w:rsidDel="00EA1A11">
          <w:rPr>
            <w:noProof/>
          </w:rPr>
          <w:delText>9.1.1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147</w:delText>
        </w:r>
      </w:del>
    </w:p>
    <w:p w14:paraId="5A20E65A" w14:textId="77777777" w:rsidR="00745DB6" w:rsidDel="00EA1A11" w:rsidRDefault="00745DB6">
      <w:pPr>
        <w:pStyle w:val="TOC3"/>
        <w:rPr>
          <w:del w:id="787" w:author="m.kalaitzaki" w:date="2019-05-16T10:06:00Z"/>
          <w:rFonts w:asciiTheme="minorHAnsi" w:eastAsiaTheme="minorEastAsia" w:hAnsiTheme="minorHAnsi" w:cstheme="minorBidi"/>
          <w:noProof/>
          <w:sz w:val="22"/>
          <w:szCs w:val="22"/>
          <w:lang w:val="de-DE"/>
        </w:rPr>
      </w:pPr>
      <w:del w:id="788" w:author="m.kalaitzaki" w:date="2019-05-16T10:06:00Z">
        <w:r w:rsidRPr="00EA1A11" w:rsidDel="00EA1A11">
          <w:rPr>
            <w:noProof/>
          </w:rPr>
          <w:delText>9.1.2</w:delText>
        </w:r>
        <w:r w:rsidDel="00EA1A11">
          <w:rPr>
            <w:rFonts w:asciiTheme="minorHAnsi" w:eastAsiaTheme="minorEastAsia" w:hAnsiTheme="minorHAnsi" w:cstheme="minorBidi"/>
            <w:noProof/>
            <w:sz w:val="22"/>
            <w:szCs w:val="22"/>
            <w:lang w:val="de-DE"/>
          </w:rPr>
          <w:tab/>
        </w:r>
        <w:r w:rsidRPr="00EA1A11" w:rsidDel="00EA1A11">
          <w:rPr>
            <w:noProof/>
          </w:rPr>
          <w:delText>Connection Face</w:delText>
        </w:r>
        <w:r w:rsidDel="00EA1A11">
          <w:rPr>
            <w:noProof/>
            <w:webHidden/>
          </w:rPr>
          <w:tab/>
          <w:delText>147</w:delText>
        </w:r>
      </w:del>
    </w:p>
    <w:p w14:paraId="3B3203EE" w14:textId="77777777" w:rsidR="00745DB6" w:rsidDel="00EA1A11" w:rsidRDefault="00745DB6">
      <w:pPr>
        <w:pStyle w:val="TOC3"/>
        <w:rPr>
          <w:del w:id="789" w:author="m.kalaitzaki" w:date="2019-05-16T10:06:00Z"/>
          <w:rFonts w:asciiTheme="minorHAnsi" w:eastAsiaTheme="minorEastAsia" w:hAnsiTheme="minorHAnsi" w:cstheme="minorBidi"/>
          <w:noProof/>
          <w:sz w:val="22"/>
          <w:szCs w:val="22"/>
          <w:lang w:val="de-DE"/>
        </w:rPr>
      </w:pPr>
      <w:del w:id="790" w:author="m.kalaitzaki" w:date="2019-05-16T10:06:00Z">
        <w:r w:rsidRPr="00EA1A11" w:rsidDel="00EA1A11">
          <w:rPr>
            <w:noProof/>
          </w:rPr>
          <w:delText>9.1.3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149</w:delText>
        </w:r>
      </w:del>
    </w:p>
    <w:p w14:paraId="08CD9742" w14:textId="77777777" w:rsidR="00745DB6" w:rsidDel="00EA1A11" w:rsidRDefault="00745DB6">
      <w:pPr>
        <w:pStyle w:val="TOC2"/>
        <w:tabs>
          <w:tab w:val="left" w:pos="660"/>
          <w:tab w:val="right" w:leader="dot" w:pos="9060"/>
        </w:tabs>
        <w:rPr>
          <w:del w:id="791" w:author="m.kalaitzaki" w:date="2019-05-16T10:06:00Z"/>
          <w:rFonts w:asciiTheme="minorHAnsi" w:eastAsiaTheme="minorEastAsia" w:hAnsiTheme="minorHAnsi" w:cstheme="minorBidi"/>
          <w:b w:val="0"/>
          <w:bCs w:val="0"/>
          <w:noProof/>
          <w:sz w:val="22"/>
          <w:szCs w:val="22"/>
          <w:lang w:val="de-DE"/>
        </w:rPr>
      </w:pPr>
      <w:del w:id="792" w:author="m.kalaitzaki" w:date="2019-05-16T10:06:00Z">
        <w:r w:rsidRPr="00EA1A11" w:rsidDel="00EA1A11">
          <w:rPr>
            <w:noProof/>
          </w:rPr>
          <w:delText>9.2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Faces</w:delText>
        </w:r>
        <w:r w:rsidDel="00EA1A11">
          <w:rPr>
            <w:noProof/>
            <w:webHidden/>
          </w:rPr>
          <w:tab/>
          <w:delText>150</w:delText>
        </w:r>
      </w:del>
    </w:p>
    <w:p w14:paraId="523071A1" w14:textId="77777777" w:rsidR="00745DB6" w:rsidDel="00EA1A11" w:rsidRDefault="00745DB6">
      <w:pPr>
        <w:pStyle w:val="TOC1"/>
        <w:tabs>
          <w:tab w:val="left" w:pos="660"/>
          <w:tab w:val="right" w:leader="dot" w:pos="9060"/>
        </w:tabs>
        <w:rPr>
          <w:del w:id="793" w:author="m.kalaitzaki" w:date="2019-05-16T10:06:00Z"/>
          <w:rFonts w:asciiTheme="minorHAnsi" w:eastAsiaTheme="minorEastAsia" w:hAnsiTheme="minorHAnsi" w:cstheme="minorBidi"/>
          <w:b w:val="0"/>
          <w:bCs w:val="0"/>
          <w:caps w:val="0"/>
          <w:noProof/>
          <w:sz w:val="22"/>
          <w:szCs w:val="22"/>
          <w:lang w:val="de-DE"/>
        </w:rPr>
      </w:pPr>
      <w:del w:id="794" w:author="m.kalaitzaki" w:date="2019-05-16T10:06:00Z">
        <w:r w:rsidRPr="00EA1A11" w:rsidDel="00EA1A11">
          <w:rPr>
            <w:noProof/>
            <w14:scene3d>
              <w14:camera w14:prst="orthographicFront"/>
              <w14:lightRig w14:rig="threePt" w14:dir="t">
                <w14:rot w14:lat="0" w14:lon="0" w14:rev="0"/>
              </w14:lightRig>
            </w14:scene3d>
          </w:rPr>
          <w:delText>10</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Future extensions</w:delText>
        </w:r>
        <w:r w:rsidDel="00EA1A11">
          <w:rPr>
            <w:noProof/>
            <w:webHidden/>
          </w:rPr>
          <w:tab/>
          <w:delText>152</w:delText>
        </w:r>
      </w:del>
    </w:p>
    <w:p w14:paraId="2783FF3D" w14:textId="77777777" w:rsidR="00745DB6" w:rsidDel="00EA1A11" w:rsidRDefault="00745DB6">
      <w:pPr>
        <w:pStyle w:val="TOC2"/>
        <w:tabs>
          <w:tab w:val="left" w:pos="660"/>
          <w:tab w:val="right" w:leader="dot" w:pos="9060"/>
        </w:tabs>
        <w:rPr>
          <w:del w:id="795" w:author="m.kalaitzaki" w:date="2019-05-16T10:06:00Z"/>
          <w:rFonts w:asciiTheme="minorHAnsi" w:eastAsiaTheme="minorEastAsia" w:hAnsiTheme="minorHAnsi" w:cstheme="minorBidi"/>
          <w:b w:val="0"/>
          <w:bCs w:val="0"/>
          <w:noProof/>
          <w:sz w:val="22"/>
          <w:szCs w:val="22"/>
          <w:lang w:val="de-DE"/>
        </w:rPr>
      </w:pPr>
      <w:del w:id="796" w:author="m.kalaitzaki" w:date="2019-05-16T10:06:00Z">
        <w:r w:rsidRPr="00EA1A11" w:rsidDel="00EA1A11">
          <w:rPr>
            <w:noProof/>
          </w:rPr>
          <w:delText>10.1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Additional parameters for spot and seam welds</w:delText>
        </w:r>
        <w:r w:rsidDel="00EA1A11">
          <w:rPr>
            <w:noProof/>
            <w:webHidden/>
          </w:rPr>
          <w:tab/>
          <w:delText>152</w:delText>
        </w:r>
      </w:del>
    </w:p>
    <w:p w14:paraId="0DE38128" w14:textId="77777777" w:rsidR="00745DB6" w:rsidDel="00EA1A11" w:rsidRDefault="00745DB6">
      <w:pPr>
        <w:pStyle w:val="TOC2"/>
        <w:tabs>
          <w:tab w:val="left" w:pos="660"/>
          <w:tab w:val="right" w:leader="dot" w:pos="9060"/>
        </w:tabs>
        <w:rPr>
          <w:del w:id="797" w:author="m.kalaitzaki" w:date="2019-05-16T10:06:00Z"/>
          <w:rFonts w:asciiTheme="minorHAnsi" w:eastAsiaTheme="minorEastAsia" w:hAnsiTheme="minorHAnsi" w:cstheme="minorBidi"/>
          <w:b w:val="0"/>
          <w:bCs w:val="0"/>
          <w:noProof/>
          <w:sz w:val="22"/>
          <w:szCs w:val="22"/>
          <w:lang w:val="de-DE"/>
        </w:rPr>
      </w:pPr>
      <w:del w:id="798" w:author="m.kalaitzaki" w:date="2019-05-16T10:06:00Z">
        <w:r w:rsidRPr="00EA1A11" w:rsidDel="00EA1A11">
          <w:rPr>
            <w:noProof/>
          </w:rPr>
          <w:delText>10.2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Other relevant and new joint types</w:delText>
        </w:r>
        <w:r w:rsidDel="00EA1A11">
          <w:rPr>
            <w:noProof/>
            <w:webHidden/>
          </w:rPr>
          <w:tab/>
          <w:delText>152</w:delText>
        </w:r>
      </w:del>
    </w:p>
    <w:p w14:paraId="6BDEA5A2" w14:textId="77777777" w:rsidR="00745DB6" w:rsidDel="00EA1A11" w:rsidRDefault="00745DB6">
      <w:pPr>
        <w:pStyle w:val="TOC1"/>
        <w:tabs>
          <w:tab w:val="left" w:pos="660"/>
          <w:tab w:val="right" w:leader="dot" w:pos="9060"/>
        </w:tabs>
        <w:rPr>
          <w:del w:id="799" w:author="m.kalaitzaki" w:date="2019-05-16T10:06:00Z"/>
          <w:rFonts w:asciiTheme="minorHAnsi" w:eastAsiaTheme="minorEastAsia" w:hAnsiTheme="minorHAnsi" w:cstheme="minorBidi"/>
          <w:b w:val="0"/>
          <w:bCs w:val="0"/>
          <w:caps w:val="0"/>
          <w:noProof/>
          <w:sz w:val="22"/>
          <w:szCs w:val="22"/>
          <w:lang w:val="de-DE"/>
        </w:rPr>
      </w:pPr>
      <w:del w:id="800" w:author="m.kalaitzaki" w:date="2019-05-16T10:06:00Z">
        <w:r w:rsidRPr="00EA1A11" w:rsidDel="00EA1A11">
          <w:rPr>
            <w:noProof/>
            <w14:scene3d>
              <w14:camera w14:prst="orthographicFront"/>
              <w14:lightRig w14:rig="threePt" w14:dir="t">
                <w14:rot w14:lat="0" w14:lon="0" w14:rev="0"/>
              </w14:lightRig>
            </w14:scene3d>
          </w:rPr>
          <w:delText>11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Disclaimer</w:delText>
        </w:r>
        <w:r w:rsidDel="00EA1A11">
          <w:rPr>
            <w:noProof/>
            <w:webHidden/>
          </w:rPr>
          <w:tab/>
          <w:delText>153</w:delText>
        </w:r>
      </w:del>
    </w:p>
    <w:p w14:paraId="57852A57" w14:textId="77777777" w:rsidR="00745DB6" w:rsidDel="00EA1A11" w:rsidRDefault="00745DB6">
      <w:pPr>
        <w:pStyle w:val="TOC1"/>
        <w:tabs>
          <w:tab w:val="left" w:pos="660"/>
          <w:tab w:val="right" w:leader="dot" w:pos="9060"/>
        </w:tabs>
        <w:rPr>
          <w:del w:id="801" w:author="m.kalaitzaki" w:date="2019-05-16T10:06:00Z"/>
          <w:rFonts w:asciiTheme="minorHAnsi" w:eastAsiaTheme="minorEastAsia" w:hAnsiTheme="minorHAnsi" w:cstheme="minorBidi"/>
          <w:b w:val="0"/>
          <w:bCs w:val="0"/>
          <w:caps w:val="0"/>
          <w:noProof/>
          <w:sz w:val="22"/>
          <w:szCs w:val="22"/>
          <w:lang w:val="de-DE"/>
        </w:rPr>
      </w:pPr>
      <w:del w:id="802" w:author="m.kalaitzaki" w:date="2019-05-16T10:06:00Z">
        <w:r w:rsidRPr="00EA1A11" w:rsidDel="00EA1A11">
          <w:rPr>
            <w:noProof/>
            <w14:scene3d>
              <w14:camera w14:prst="orthographicFront"/>
              <w14:lightRig w14:rig="threePt" w14:dir="t">
                <w14:rot w14:lat="0" w14:lon="0" w14:rev="0"/>
              </w14:lightRig>
            </w14:scene3d>
          </w:rPr>
          <w:delText>12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References</w:delText>
        </w:r>
        <w:r w:rsidDel="00EA1A11">
          <w:rPr>
            <w:noProof/>
            <w:webHidden/>
          </w:rPr>
          <w:tab/>
          <w:delText>154</w:delText>
        </w:r>
      </w:del>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803"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ins w:id="804" w:author="m.kalaitzaki" w:date="2019-05-16T10:06: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805" w:author="m.kalaitzaki" w:date="2019-05-16T10:06:00Z">
        <w:r w:rsidR="00EA1A11" w:rsidRPr="00A47FC2">
          <w:rPr>
            <w:rStyle w:val="Hyperlink"/>
            <w:noProof/>
          </w:rPr>
          <w:fldChar w:fldCharType="begin"/>
        </w:r>
        <w:r w:rsidR="00EA1A11" w:rsidRPr="00A47FC2">
          <w:rPr>
            <w:rStyle w:val="Hyperlink"/>
            <w:noProof/>
          </w:rPr>
          <w:instrText xml:space="preserve"> </w:instrText>
        </w:r>
        <w:r w:rsidR="00EA1A11">
          <w:rPr>
            <w:noProof/>
          </w:rPr>
          <w:instrText>HYPERLINK \l "_Toc8893754"</w:instrText>
        </w:r>
        <w:r w:rsidR="00EA1A11" w:rsidRPr="00A47FC2">
          <w:rPr>
            <w:rStyle w:val="Hyperlink"/>
            <w:noProof/>
          </w:rPr>
          <w:instrText xml:space="preserve"> </w:instrText>
        </w:r>
        <w:r w:rsidR="00EA1A11" w:rsidRPr="00A47FC2">
          <w:rPr>
            <w:rStyle w:val="Hyperlink"/>
            <w:noProof/>
          </w:rPr>
        </w:r>
        <w:r w:rsidR="00EA1A11" w:rsidRPr="00A47FC2">
          <w:rPr>
            <w:rStyle w:val="Hyperlink"/>
            <w:noProof/>
          </w:rPr>
          <w:fldChar w:fldCharType="separate"/>
        </w:r>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r w:rsidR="00EA1A11">
          <w:rPr>
            <w:noProof/>
            <w:webHidden/>
          </w:rPr>
        </w:r>
      </w:ins>
      <w:r w:rsidR="00EA1A11">
        <w:rPr>
          <w:noProof/>
          <w:webHidden/>
        </w:rPr>
        <w:fldChar w:fldCharType="separate"/>
      </w:r>
      <w:ins w:id="806" w:author="m.kalaitzaki" w:date="2019-05-16T10:06:00Z">
        <w:r w:rsidR="00EA1A11">
          <w:rPr>
            <w:noProof/>
            <w:webHidden/>
          </w:rPr>
          <w:t>20</w:t>
        </w:r>
        <w:r w:rsidR="00EA1A11">
          <w:rPr>
            <w:noProof/>
            <w:webHidden/>
          </w:rPr>
          <w:fldChar w:fldCharType="end"/>
        </w:r>
        <w:r w:rsidR="00EA1A11" w:rsidRPr="00A47FC2">
          <w:rPr>
            <w:rStyle w:val="Hyperlink"/>
            <w:noProof/>
          </w:rPr>
          <w:fldChar w:fldCharType="end"/>
        </w:r>
      </w:ins>
    </w:p>
    <w:p w14:paraId="5E071595" w14:textId="77777777" w:rsidR="00EA1A11" w:rsidRDefault="00EA1A11">
      <w:pPr>
        <w:pStyle w:val="TableofFigures"/>
        <w:tabs>
          <w:tab w:val="right" w:leader="dot" w:pos="9060"/>
        </w:tabs>
        <w:rPr>
          <w:ins w:id="807" w:author="m.kalaitzaki" w:date="2019-05-16T10:06:00Z"/>
          <w:rFonts w:asciiTheme="minorHAnsi" w:eastAsiaTheme="minorEastAsia" w:hAnsiTheme="minorHAnsi" w:cstheme="minorBidi"/>
          <w:noProof/>
          <w:szCs w:val="22"/>
          <w:lang w:eastAsia="en-US"/>
        </w:rPr>
      </w:pPr>
      <w:ins w:id="80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"_Toc8893755"</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r>
          <w:rPr>
            <w:noProof/>
            <w:webHidden/>
          </w:rPr>
        </w:r>
      </w:ins>
      <w:r>
        <w:rPr>
          <w:noProof/>
          <w:webHidden/>
        </w:rPr>
        <w:fldChar w:fldCharType="separate"/>
      </w:r>
      <w:ins w:id="809" w:author="m.kalaitzaki" w:date="2019-05-16T10:06:00Z">
        <w:r>
          <w:rPr>
            <w:noProof/>
            <w:webHidden/>
          </w:rPr>
          <w:t>21</w:t>
        </w:r>
        <w:r>
          <w:rPr>
            <w:noProof/>
            <w:webHidden/>
          </w:rPr>
          <w:fldChar w:fldCharType="end"/>
        </w:r>
        <w:r w:rsidRPr="00A47FC2">
          <w:rPr>
            <w:rStyle w:val="Hyperlink"/>
            <w:noProof/>
          </w:rPr>
          <w:fldChar w:fldCharType="end"/>
        </w:r>
      </w:ins>
    </w:p>
    <w:p w14:paraId="50D3E944" w14:textId="77777777" w:rsidR="00EA1A11" w:rsidRDefault="00EA1A11">
      <w:pPr>
        <w:pStyle w:val="TableofFigures"/>
        <w:tabs>
          <w:tab w:val="right" w:leader="dot" w:pos="9060"/>
        </w:tabs>
        <w:rPr>
          <w:ins w:id="810" w:author="m.kalaitzaki" w:date="2019-05-16T10:06:00Z"/>
          <w:rFonts w:asciiTheme="minorHAnsi" w:eastAsiaTheme="minorEastAsia" w:hAnsiTheme="minorHAnsi" w:cstheme="minorBidi"/>
          <w:noProof/>
          <w:szCs w:val="22"/>
          <w:lang w:eastAsia="en-US"/>
        </w:rPr>
      </w:pPr>
      <w:ins w:id="81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"_Toc8893756"</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r>
          <w:rPr>
            <w:noProof/>
            <w:webHidden/>
          </w:rPr>
        </w:r>
      </w:ins>
      <w:r>
        <w:rPr>
          <w:noProof/>
          <w:webHidden/>
        </w:rPr>
        <w:fldChar w:fldCharType="separate"/>
      </w:r>
      <w:ins w:id="812" w:author="m.kalaitzaki" w:date="2019-05-16T10:06:00Z">
        <w:r>
          <w:rPr>
            <w:noProof/>
            <w:webHidden/>
          </w:rPr>
          <w:t>21</w:t>
        </w:r>
        <w:r>
          <w:rPr>
            <w:noProof/>
            <w:webHidden/>
          </w:rPr>
          <w:fldChar w:fldCharType="end"/>
        </w:r>
        <w:r w:rsidRPr="00A47FC2">
          <w:rPr>
            <w:rStyle w:val="Hyperlink"/>
            <w:noProof/>
          </w:rPr>
          <w:fldChar w:fldCharType="end"/>
        </w:r>
      </w:ins>
    </w:p>
    <w:p w14:paraId="6CA8C45F" w14:textId="77777777" w:rsidR="00EA1A11" w:rsidRDefault="00EA1A11">
      <w:pPr>
        <w:pStyle w:val="TableofFigures"/>
        <w:tabs>
          <w:tab w:val="right" w:leader="dot" w:pos="9060"/>
        </w:tabs>
        <w:rPr>
          <w:ins w:id="813" w:author="m.kalaitzaki" w:date="2019-05-16T10:06:00Z"/>
          <w:rFonts w:asciiTheme="minorHAnsi" w:eastAsiaTheme="minorEastAsia" w:hAnsiTheme="minorHAnsi" w:cstheme="minorBidi"/>
          <w:noProof/>
          <w:szCs w:val="22"/>
          <w:lang w:eastAsia="en-US"/>
        </w:rPr>
      </w:pPr>
      <w:ins w:id="81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"_Toc8893757"</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r>
          <w:rPr>
            <w:noProof/>
            <w:webHidden/>
          </w:rPr>
        </w:r>
      </w:ins>
      <w:r>
        <w:rPr>
          <w:noProof/>
          <w:webHidden/>
        </w:rPr>
        <w:fldChar w:fldCharType="separate"/>
      </w:r>
      <w:ins w:id="815" w:author="m.kalaitzaki" w:date="2019-05-16T10:06:00Z">
        <w:r>
          <w:rPr>
            <w:noProof/>
            <w:webHidden/>
          </w:rPr>
          <w:t>22</w:t>
        </w:r>
        <w:r>
          <w:rPr>
            <w:noProof/>
            <w:webHidden/>
          </w:rPr>
          <w:fldChar w:fldCharType="end"/>
        </w:r>
        <w:r w:rsidRPr="00A47FC2">
          <w:rPr>
            <w:rStyle w:val="Hyperlink"/>
            <w:noProof/>
          </w:rPr>
          <w:fldChar w:fldCharType="end"/>
        </w:r>
      </w:ins>
    </w:p>
    <w:p w14:paraId="21825538" w14:textId="77777777" w:rsidR="00EA1A11" w:rsidRDefault="00EA1A11">
      <w:pPr>
        <w:pStyle w:val="TableofFigures"/>
        <w:tabs>
          <w:tab w:val="right" w:leader="dot" w:pos="9060"/>
        </w:tabs>
        <w:rPr>
          <w:ins w:id="816" w:author="m.kalaitzaki" w:date="2019-05-16T10:06:00Z"/>
          <w:rFonts w:asciiTheme="minorHAnsi" w:eastAsiaTheme="minorEastAsia" w:hAnsiTheme="minorHAnsi" w:cstheme="minorBidi"/>
          <w:noProof/>
          <w:szCs w:val="22"/>
          <w:lang w:eastAsia="en-US"/>
        </w:rPr>
      </w:pPr>
      <w:ins w:id="81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"_Toc8893758"</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r>
          <w:rPr>
            <w:noProof/>
            <w:webHidden/>
          </w:rPr>
        </w:r>
      </w:ins>
      <w:r>
        <w:rPr>
          <w:noProof/>
          <w:webHidden/>
        </w:rPr>
        <w:fldChar w:fldCharType="separate"/>
      </w:r>
      <w:ins w:id="818" w:author="m.kalaitzaki" w:date="2019-05-16T10:06:00Z">
        <w:r>
          <w:rPr>
            <w:noProof/>
            <w:webHidden/>
          </w:rPr>
          <w:t>22</w:t>
        </w:r>
        <w:r>
          <w:rPr>
            <w:noProof/>
            <w:webHidden/>
          </w:rPr>
          <w:fldChar w:fldCharType="end"/>
        </w:r>
        <w:r w:rsidRPr="00A47FC2">
          <w:rPr>
            <w:rStyle w:val="Hyperlink"/>
            <w:noProof/>
          </w:rPr>
          <w:fldChar w:fldCharType="end"/>
        </w:r>
      </w:ins>
    </w:p>
    <w:p w14:paraId="200BFD9E" w14:textId="77777777" w:rsidR="00EA1A11" w:rsidRDefault="00EA1A11">
      <w:pPr>
        <w:pStyle w:val="TableofFigures"/>
        <w:tabs>
          <w:tab w:val="right" w:leader="dot" w:pos="9060"/>
        </w:tabs>
        <w:rPr>
          <w:ins w:id="819" w:author="m.kalaitzaki" w:date="2019-05-16T10:06:00Z"/>
          <w:rFonts w:asciiTheme="minorHAnsi" w:eastAsiaTheme="minorEastAsia" w:hAnsiTheme="minorHAnsi" w:cstheme="minorBidi"/>
          <w:noProof/>
          <w:szCs w:val="22"/>
          <w:lang w:eastAsia="en-US"/>
        </w:rPr>
      </w:pPr>
      <w:ins w:id="82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"_Toc8893759"</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r>
          <w:rPr>
            <w:noProof/>
            <w:webHidden/>
          </w:rPr>
        </w:r>
      </w:ins>
      <w:r>
        <w:rPr>
          <w:noProof/>
          <w:webHidden/>
        </w:rPr>
        <w:fldChar w:fldCharType="separate"/>
      </w:r>
      <w:ins w:id="821" w:author="m.kalaitzaki" w:date="2019-05-16T10:06:00Z">
        <w:r>
          <w:rPr>
            <w:noProof/>
            <w:webHidden/>
          </w:rPr>
          <w:t>27</w:t>
        </w:r>
        <w:r>
          <w:rPr>
            <w:noProof/>
            <w:webHidden/>
          </w:rPr>
          <w:fldChar w:fldCharType="end"/>
        </w:r>
        <w:r w:rsidRPr="00A47FC2">
          <w:rPr>
            <w:rStyle w:val="Hyperlink"/>
            <w:noProof/>
          </w:rPr>
          <w:fldChar w:fldCharType="end"/>
        </w:r>
      </w:ins>
    </w:p>
    <w:p w14:paraId="070D59B0" w14:textId="77777777" w:rsidR="00EA1A11" w:rsidRDefault="00EA1A11">
      <w:pPr>
        <w:pStyle w:val="TableofFigures"/>
        <w:tabs>
          <w:tab w:val="right" w:leader="dot" w:pos="9060"/>
        </w:tabs>
        <w:rPr>
          <w:ins w:id="822" w:author="m.kalaitzaki" w:date="2019-05-16T10:06:00Z"/>
          <w:rFonts w:asciiTheme="minorHAnsi" w:eastAsiaTheme="minorEastAsia" w:hAnsiTheme="minorHAnsi" w:cstheme="minorBidi"/>
          <w:noProof/>
          <w:szCs w:val="22"/>
          <w:lang w:eastAsia="en-US"/>
        </w:rPr>
      </w:pPr>
      <w:ins w:id="82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"_Toc8893760"</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r>
          <w:rPr>
            <w:noProof/>
            <w:webHidden/>
          </w:rPr>
        </w:r>
      </w:ins>
      <w:r>
        <w:rPr>
          <w:noProof/>
          <w:webHidden/>
        </w:rPr>
        <w:fldChar w:fldCharType="separate"/>
      </w:r>
      <w:ins w:id="824" w:author="m.kalaitzaki" w:date="2019-05-16T10:06:00Z">
        <w:r>
          <w:rPr>
            <w:noProof/>
            <w:webHidden/>
          </w:rPr>
          <w:t>54</w:t>
        </w:r>
        <w:r>
          <w:rPr>
            <w:noProof/>
            <w:webHidden/>
          </w:rPr>
          <w:fldChar w:fldCharType="end"/>
        </w:r>
        <w:r w:rsidRPr="00A47FC2">
          <w:rPr>
            <w:rStyle w:val="Hyperlink"/>
            <w:noProof/>
          </w:rPr>
          <w:fldChar w:fldCharType="end"/>
        </w:r>
      </w:ins>
    </w:p>
    <w:p w14:paraId="26366CC3" w14:textId="77777777" w:rsidR="00EA1A11" w:rsidRDefault="00EA1A11">
      <w:pPr>
        <w:pStyle w:val="TableofFigures"/>
        <w:tabs>
          <w:tab w:val="right" w:leader="dot" w:pos="9060"/>
        </w:tabs>
        <w:rPr>
          <w:ins w:id="825" w:author="m.kalaitzaki" w:date="2019-05-16T10:06:00Z"/>
          <w:rFonts w:asciiTheme="minorHAnsi" w:eastAsiaTheme="minorEastAsia" w:hAnsiTheme="minorHAnsi" w:cstheme="minorBidi"/>
          <w:noProof/>
          <w:szCs w:val="22"/>
          <w:lang w:eastAsia="en-US"/>
        </w:rPr>
      </w:pPr>
      <w:ins w:id="82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"_Toc8893761"</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r>
          <w:rPr>
            <w:noProof/>
            <w:webHidden/>
          </w:rPr>
        </w:r>
      </w:ins>
      <w:r>
        <w:rPr>
          <w:noProof/>
          <w:webHidden/>
        </w:rPr>
        <w:fldChar w:fldCharType="separate"/>
      </w:r>
      <w:ins w:id="827" w:author="m.kalaitzaki" w:date="2019-05-16T10:06:00Z">
        <w:r>
          <w:rPr>
            <w:noProof/>
            <w:webHidden/>
          </w:rPr>
          <w:t>57</w:t>
        </w:r>
        <w:r>
          <w:rPr>
            <w:noProof/>
            <w:webHidden/>
          </w:rPr>
          <w:fldChar w:fldCharType="end"/>
        </w:r>
        <w:r w:rsidRPr="00A47FC2">
          <w:rPr>
            <w:rStyle w:val="Hyperlink"/>
            <w:noProof/>
          </w:rPr>
          <w:fldChar w:fldCharType="end"/>
        </w:r>
      </w:ins>
    </w:p>
    <w:p w14:paraId="10F734AF" w14:textId="77777777" w:rsidR="00EA1A11" w:rsidRDefault="00EA1A11">
      <w:pPr>
        <w:pStyle w:val="TableofFigures"/>
        <w:tabs>
          <w:tab w:val="right" w:leader="dot" w:pos="9060"/>
        </w:tabs>
        <w:rPr>
          <w:ins w:id="828" w:author="m.kalaitzaki" w:date="2019-05-16T10:06:00Z"/>
          <w:rFonts w:asciiTheme="minorHAnsi" w:eastAsiaTheme="minorEastAsia" w:hAnsiTheme="minorHAnsi" w:cstheme="minorBidi"/>
          <w:noProof/>
          <w:szCs w:val="22"/>
          <w:lang w:eastAsia="en-US"/>
        </w:rPr>
      </w:pPr>
      <w:ins w:id="82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"_Toc8893762"</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r>
          <w:rPr>
            <w:noProof/>
            <w:webHidden/>
          </w:rPr>
        </w:r>
      </w:ins>
      <w:r>
        <w:rPr>
          <w:noProof/>
          <w:webHidden/>
        </w:rPr>
        <w:fldChar w:fldCharType="separate"/>
      </w:r>
      <w:ins w:id="830" w:author="m.kalaitzaki" w:date="2019-05-16T10:06:00Z">
        <w:r>
          <w:rPr>
            <w:noProof/>
            <w:webHidden/>
          </w:rPr>
          <w:t>59</w:t>
        </w:r>
        <w:r>
          <w:rPr>
            <w:noProof/>
            <w:webHidden/>
          </w:rPr>
          <w:fldChar w:fldCharType="end"/>
        </w:r>
        <w:r w:rsidRPr="00A47FC2">
          <w:rPr>
            <w:rStyle w:val="Hyperlink"/>
            <w:noProof/>
          </w:rPr>
          <w:fldChar w:fldCharType="end"/>
        </w:r>
      </w:ins>
    </w:p>
    <w:p w14:paraId="76ACC7C1" w14:textId="77777777" w:rsidR="00EA1A11" w:rsidRDefault="00EA1A11">
      <w:pPr>
        <w:pStyle w:val="TableofFigures"/>
        <w:tabs>
          <w:tab w:val="right" w:leader="dot" w:pos="9060"/>
        </w:tabs>
        <w:rPr>
          <w:ins w:id="831" w:author="m.kalaitzaki" w:date="2019-05-16T10:06:00Z"/>
          <w:rFonts w:asciiTheme="minorHAnsi" w:eastAsiaTheme="minorEastAsia" w:hAnsiTheme="minorHAnsi" w:cstheme="minorBidi"/>
          <w:noProof/>
          <w:szCs w:val="22"/>
          <w:lang w:eastAsia="en-US"/>
        </w:rPr>
      </w:pPr>
      <w:ins w:id="83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"_Toc8893763"</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r>
          <w:rPr>
            <w:noProof/>
            <w:webHidden/>
          </w:rPr>
        </w:r>
      </w:ins>
      <w:r>
        <w:rPr>
          <w:noProof/>
          <w:webHidden/>
        </w:rPr>
        <w:fldChar w:fldCharType="separate"/>
      </w:r>
      <w:ins w:id="833" w:author="m.kalaitzaki" w:date="2019-05-16T10:06:00Z">
        <w:r>
          <w:rPr>
            <w:noProof/>
            <w:webHidden/>
          </w:rPr>
          <w:t>59</w:t>
        </w:r>
        <w:r>
          <w:rPr>
            <w:noProof/>
            <w:webHidden/>
          </w:rPr>
          <w:fldChar w:fldCharType="end"/>
        </w:r>
        <w:r w:rsidRPr="00A47FC2">
          <w:rPr>
            <w:rStyle w:val="Hyperlink"/>
            <w:noProof/>
          </w:rPr>
          <w:fldChar w:fldCharType="end"/>
        </w:r>
      </w:ins>
    </w:p>
    <w:p w14:paraId="5D78416E" w14:textId="77777777" w:rsidR="00EA1A11" w:rsidRDefault="00EA1A11">
      <w:pPr>
        <w:pStyle w:val="TableofFigures"/>
        <w:tabs>
          <w:tab w:val="right" w:leader="dot" w:pos="9060"/>
        </w:tabs>
        <w:rPr>
          <w:ins w:id="834" w:author="m.kalaitzaki" w:date="2019-05-16T10:06:00Z"/>
          <w:rFonts w:asciiTheme="minorHAnsi" w:eastAsiaTheme="minorEastAsia" w:hAnsiTheme="minorHAnsi" w:cstheme="minorBidi"/>
          <w:noProof/>
          <w:szCs w:val="22"/>
          <w:lang w:eastAsia="en-US"/>
        </w:rPr>
      </w:pPr>
      <w:ins w:id="83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"_Toc8893764"</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r>
          <w:rPr>
            <w:noProof/>
            <w:webHidden/>
          </w:rPr>
        </w:r>
      </w:ins>
      <w:r>
        <w:rPr>
          <w:noProof/>
          <w:webHidden/>
        </w:rPr>
        <w:fldChar w:fldCharType="separate"/>
      </w:r>
      <w:ins w:id="836" w:author="m.kalaitzaki" w:date="2019-05-16T10:06:00Z">
        <w:r>
          <w:rPr>
            <w:noProof/>
            <w:webHidden/>
          </w:rPr>
          <w:t>60</w:t>
        </w:r>
        <w:r>
          <w:rPr>
            <w:noProof/>
            <w:webHidden/>
          </w:rPr>
          <w:fldChar w:fldCharType="end"/>
        </w:r>
        <w:r w:rsidRPr="00A47FC2">
          <w:rPr>
            <w:rStyle w:val="Hyperlink"/>
            <w:noProof/>
          </w:rPr>
          <w:fldChar w:fldCharType="end"/>
        </w:r>
      </w:ins>
    </w:p>
    <w:p w14:paraId="6972FEC9" w14:textId="77777777" w:rsidR="00EA1A11" w:rsidRDefault="00EA1A11">
      <w:pPr>
        <w:pStyle w:val="TableofFigures"/>
        <w:tabs>
          <w:tab w:val="right" w:leader="dot" w:pos="9060"/>
        </w:tabs>
        <w:rPr>
          <w:ins w:id="837" w:author="m.kalaitzaki" w:date="2019-05-16T10:06:00Z"/>
          <w:rFonts w:asciiTheme="minorHAnsi" w:eastAsiaTheme="minorEastAsia" w:hAnsiTheme="minorHAnsi" w:cstheme="minorBidi"/>
          <w:noProof/>
          <w:szCs w:val="22"/>
          <w:lang w:eastAsia="en-US"/>
        </w:rPr>
      </w:pPr>
      <w:ins w:id="83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"_Toc8893765"</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r>
          <w:rPr>
            <w:noProof/>
            <w:webHidden/>
          </w:rPr>
        </w:r>
      </w:ins>
      <w:r>
        <w:rPr>
          <w:noProof/>
          <w:webHidden/>
        </w:rPr>
        <w:fldChar w:fldCharType="separate"/>
      </w:r>
      <w:ins w:id="839" w:author="m.kalaitzaki" w:date="2019-05-16T10:06:00Z">
        <w:r>
          <w:rPr>
            <w:noProof/>
            <w:webHidden/>
          </w:rPr>
          <w:t>61</w:t>
        </w:r>
        <w:r>
          <w:rPr>
            <w:noProof/>
            <w:webHidden/>
          </w:rPr>
          <w:fldChar w:fldCharType="end"/>
        </w:r>
        <w:r w:rsidRPr="00A47FC2">
          <w:rPr>
            <w:rStyle w:val="Hyperlink"/>
            <w:noProof/>
          </w:rPr>
          <w:fldChar w:fldCharType="end"/>
        </w:r>
      </w:ins>
    </w:p>
    <w:p w14:paraId="7BA55F73" w14:textId="77777777" w:rsidR="00EA1A11" w:rsidRDefault="00EA1A11">
      <w:pPr>
        <w:pStyle w:val="TableofFigures"/>
        <w:tabs>
          <w:tab w:val="right" w:leader="dot" w:pos="9060"/>
        </w:tabs>
        <w:rPr>
          <w:ins w:id="840" w:author="m.kalaitzaki" w:date="2019-05-16T10:06:00Z"/>
          <w:rFonts w:asciiTheme="minorHAnsi" w:eastAsiaTheme="minorEastAsia" w:hAnsiTheme="minorHAnsi" w:cstheme="minorBidi"/>
          <w:noProof/>
          <w:szCs w:val="22"/>
          <w:lang w:eastAsia="en-US"/>
        </w:rPr>
      </w:pPr>
      <w:ins w:id="84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"_Toc8893766"</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r>
          <w:rPr>
            <w:noProof/>
            <w:webHidden/>
          </w:rPr>
        </w:r>
      </w:ins>
      <w:r>
        <w:rPr>
          <w:noProof/>
          <w:webHidden/>
        </w:rPr>
        <w:fldChar w:fldCharType="separate"/>
      </w:r>
      <w:ins w:id="842" w:author="m.kalaitzaki" w:date="2019-05-16T10:06:00Z">
        <w:r>
          <w:rPr>
            <w:noProof/>
            <w:webHidden/>
          </w:rPr>
          <w:t>61</w:t>
        </w:r>
        <w:r>
          <w:rPr>
            <w:noProof/>
            <w:webHidden/>
          </w:rPr>
          <w:fldChar w:fldCharType="end"/>
        </w:r>
        <w:r w:rsidRPr="00A47FC2">
          <w:rPr>
            <w:rStyle w:val="Hyperlink"/>
            <w:noProof/>
          </w:rPr>
          <w:fldChar w:fldCharType="end"/>
        </w:r>
      </w:ins>
    </w:p>
    <w:p w14:paraId="124BB757" w14:textId="77777777" w:rsidR="00EA1A11" w:rsidRDefault="00EA1A11">
      <w:pPr>
        <w:pStyle w:val="TableofFigures"/>
        <w:tabs>
          <w:tab w:val="right" w:leader="dot" w:pos="9060"/>
        </w:tabs>
        <w:rPr>
          <w:ins w:id="843" w:author="m.kalaitzaki" w:date="2019-05-16T10:06:00Z"/>
          <w:rFonts w:asciiTheme="minorHAnsi" w:eastAsiaTheme="minorEastAsia" w:hAnsiTheme="minorHAnsi" w:cstheme="minorBidi"/>
          <w:noProof/>
          <w:szCs w:val="22"/>
          <w:lang w:eastAsia="en-US"/>
        </w:rPr>
      </w:pPr>
      <w:ins w:id="84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"_Toc8893767"</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r>
          <w:rPr>
            <w:noProof/>
            <w:webHidden/>
          </w:rPr>
        </w:r>
      </w:ins>
      <w:r>
        <w:rPr>
          <w:noProof/>
          <w:webHidden/>
        </w:rPr>
        <w:fldChar w:fldCharType="separate"/>
      </w:r>
      <w:ins w:id="845" w:author="m.kalaitzaki" w:date="2019-05-16T10:06:00Z">
        <w:r>
          <w:rPr>
            <w:noProof/>
            <w:webHidden/>
          </w:rPr>
          <w:t>63</w:t>
        </w:r>
        <w:r>
          <w:rPr>
            <w:noProof/>
            <w:webHidden/>
          </w:rPr>
          <w:fldChar w:fldCharType="end"/>
        </w:r>
        <w:r w:rsidRPr="00A47FC2">
          <w:rPr>
            <w:rStyle w:val="Hyperlink"/>
            <w:noProof/>
          </w:rPr>
          <w:fldChar w:fldCharType="end"/>
        </w:r>
      </w:ins>
    </w:p>
    <w:p w14:paraId="7DC5421E" w14:textId="77777777" w:rsidR="00EA1A11" w:rsidRDefault="00EA1A11">
      <w:pPr>
        <w:pStyle w:val="TableofFigures"/>
        <w:tabs>
          <w:tab w:val="right" w:leader="dot" w:pos="9060"/>
        </w:tabs>
        <w:rPr>
          <w:ins w:id="846" w:author="m.kalaitzaki" w:date="2019-05-16T10:06:00Z"/>
          <w:rFonts w:asciiTheme="minorHAnsi" w:eastAsiaTheme="minorEastAsia" w:hAnsiTheme="minorHAnsi" w:cstheme="minorBidi"/>
          <w:noProof/>
          <w:szCs w:val="22"/>
          <w:lang w:eastAsia="en-US"/>
        </w:rPr>
      </w:pPr>
      <w:ins w:id="84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"_Toc8893768"</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r>
          <w:rPr>
            <w:noProof/>
            <w:webHidden/>
          </w:rPr>
        </w:r>
      </w:ins>
      <w:r>
        <w:rPr>
          <w:noProof/>
          <w:webHidden/>
        </w:rPr>
        <w:fldChar w:fldCharType="separate"/>
      </w:r>
      <w:ins w:id="848" w:author="m.kalaitzaki" w:date="2019-05-16T10:06:00Z">
        <w:r>
          <w:rPr>
            <w:noProof/>
            <w:webHidden/>
          </w:rPr>
          <w:t>64</w:t>
        </w:r>
        <w:r>
          <w:rPr>
            <w:noProof/>
            <w:webHidden/>
          </w:rPr>
          <w:fldChar w:fldCharType="end"/>
        </w:r>
        <w:r w:rsidRPr="00A47FC2">
          <w:rPr>
            <w:rStyle w:val="Hyperlink"/>
            <w:noProof/>
          </w:rPr>
          <w:fldChar w:fldCharType="end"/>
        </w:r>
      </w:ins>
    </w:p>
    <w:p w14:paraId="13867DF9" w14:textId="77777777" w:rsidR="00EA1A11" w:rsidRDefault="00EA1A11">
      <w:pPr>
        <w:pStyle w:val="TableofFigures"/>
        <w:tabs>
          <w:tab w:val="right" w:leader="dot" w:pos="9060"/>
        </w:tabs>
        <w:rPr>
          <w:ins w:id="849" w:author="m.kalaitzaki" w:date="2019-05-16T10:06:00Z"/>
          <w:rFonts w:asciiTheme="minorHAnsi" w:eastAsiaTheme="minorEastAsia" w:hAnsiTheme="minorHAnsi" w:cstheme="minorBidi"/>
          <w:noProof/>
          <w:szCs w:val="22"/>
          <w:lang w:eastAsia="en-US"/>
        </w:rPr>
      </w:pPr>
      <w:ins w:id="85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"_Toc8893769"</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r>
          <w:rPr>
            <w:noProof/>
            <w:webHidden/>
          </w:rPr>
        </w:r>
      </w:ins>
      <w:r>
        <w:rPr>
          <w:noProof/>
          <w:webHidden/>
        </w:rPr>
        <w:fldChar w:fldCharType="separate"/>
      </w:r>
      <w:ins w:id="851" w:author="m.kalaitzaki" w:date="2019-05-16T10:06:00Z">
        <w:r>
          <w:rPr>
            <w:noProof/>
            <w:webHidden/>
          </w:rPr>
          <w:t>65</w:t>
        </w:r>
        <w:r>
          <w:rPr>
            <w:noProof/>
            <w:webHidden/>
          </w:rPr>
          <w:fldChar w:fldCharType="end"/>
        </w:r>
        <w:r w:rsidRPr="00A47FC2">
          <w:rPr>
            <w:rStyle w:val="Hyperlink"/>
            <w:noProof/>
          </w:rPr>
          <w:fldChar w:fldCharType="end"/>
        </w:r>
      </w:ins>
    </w:p>
    <w:p w14:paraId="299B83B6" w14:textId="77777777" w:rsidR="00EA1A11" w:rsidRDefault="00EA1A11">
      <w:pPr>
        <w:pStyle w:val="TableofFigures"/>
        <w:tabs>
          <w:tab w:val="right" w:leader="dot" w:pos="9060"/>
        </w:tabs>
        <w:rPr>
          <w:ins w:id="852" w:author="m.kalaitzaki" w:date="2019-05-16T10:06:00Z"/>
          <w:rFonts w:asciiTheme="minorHAnsi" w:eastAsiaTheme="minorEastAsia" w:hAnsiTheme="minorHAnsi" w:cstheme="minorBidi"/>
          <w:noProof/>
          <w:szCs w:val="22"/>
          <w:lang w:eastAsia="en-US"/>
        </w:rPr>
      </w:pPr>
      <w:ins w:id="85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"_Toc8893770"</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r>
          <w:rPr>
            <w:noProof/>
            <w:webHidden/>
          </w:rPr>
        </w:r>
      </w:ins>
      <w:r>
        <w:rPr>
          <w:noProof/>
          <w:webHidden/>
        </w:rPr>
        <w:fldChar w:fldCharType="separate"/>
      </w:r>
      <w:ins w:id="854" w:author="m.kalaitzaki" w:date="2019-05-16T10:06:00Z">
        <w:r>
          <w:rPr>
            <w:noProof/>
            <w:webHidden/>
          </w:rPr>
          <w:t>67</w:t>
        </w:r>
        <w:r>
          <w:rPr>
            <w:noProof/>
            <w:webHidden/>
          </w:rPr>
          <w:fldChar w:fldCharType="end"/>
        </w:r>
        <w:r w:rsidRPr="00A47FC2">
          <w:rPr>
            <w:rStyle w:val="Hyperlink"/>
            <w:noProof/>
          </w:rPr>
          <w:fldChar w:fldCharType="end"/>
        </w:r>
      </w:ins>
    </w:p>
    <w:p w14:paraId="4E18B72E" w14:textId="77777777" w:rsidR="00EA1A11" w:rsidRDefault="00EA1A11">
      <w:pPr>
        <w:pStyle w:val="TableofFigures"/>
        <w:tabs>
          <w:tab w:val="right" w:leader="dot" w:pos="9060"/>
        </w:tabs>
        <w:rPr>
          <w:ins w:id="855" w:author="m.kalaitzaki" w:date="2019-05-16T10:06:00Z"/>
          <w:rFonts w:asciiTheme="minorHAnsi" w:eastAsiaTheme="minorEastAsia" w:hAnsiTheme="minorHAnsi" w:cstheme="minorBidi"/>
          <w:noProof/>
          <w:szCs w:val="22"/>
          <w:lang w:eastAsia="en-US"/>
        </w:rPr>
      </w:pPr>
      <w:ins w:id="85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"_Toc8893771"</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r>
          <w:rPr>
            <w:noProof/>
            <w:webHidden/>
          </w:rPr>
        </w:r>
      </w:ins>
      <w:r>
        <w:rPr>
          <w:noProof/>
          <w:webHidden/>
        </w:rPr>
        <w:fldChar w:fldCharType="separate"/>
      </w:r>
      <w:ins w:id="857" w:author="m.kalaitzaki" w:date="2019-05-16T10:06:00Z">
        <w:r>
          <w:rPr>
            <w:noProof/>
            <w:webHidden/>
          </w:rPr>
          <w:t>67</w:t>
        </w:r>
        <w:r>
          <w:rPr>
            <w:noProof/>
            <w:webHidden/>
          </w:rPr>
          <w:fldChar w:fldCharType="end"/>
        </w:r>
        <w:r w:rsidRPr="00A47FC2">
          <w:rPr>
            <w:rStyle w:val="Hyperlink"/>
            <w:noProof/>
          </w:rPr>
          <w:fldChar w:fldCharType="end"/>
        </w:r>
      </w:ins>
    </w:p>
    <w:p w14:paraId="2538464A" w14:textId="77777777" w:rsidR="00EA1A11" w:rsidRDefault="00EA1A11">
      <w:pPr>
        <w:pStyle w:val="TableofFigures"/>
        <w:tabs>
          <w:tab w:val="right" w:leader="dot" w:pos="9060"/>
        </w:tabs>
        <w:rPr>
          <w:ins w:id="858" w:author="m.kalaitzaki" w:date="2019-05-16T10:06:00Z"/>
          <w:rFonts w:asciiTheme="minorHAnsi" w:eastAsiaTheme="minorEastAsia" w:hAnsiTheme="minorHAnsi" w:cstheme="minorBidi"/>
          <w:noProof/>
          <w:szCs w:val="22"/>
          <w:lang w:eastAsia="en-US"/>
        </w:rPr>
      </w:pPr>
      <w:ins w:id="85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"_Toc8893772"</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r>
          <w:rPr>
            <w:noProof/>
            <w:webHidden/>
          </w:rPr>
        </w:r>
      </w:ins>
      <w:r>
        <w:rPr>
          <w:noProof/>
          <w:webHidden/>
        </w:rPr>
        <w:fldChar w:fldCharType="separate"/>
      </w:r>
      <w:ins w:id="860" w:author="m.kalaitzaki" w:date="2019-05-16T10:06:00Z">
        <w:r>
          <w:rPr>
            <w:noProof/>
            <w:webHidden/>
          </w:rPr>
          <w:t>68</w:t>
        </w:r>
        <w:r>
          <w:rPr>
            <w:noProof/>
            <w:webHidden/>
          </w:rPr>
          <w:fldChar w:fldCharType="end"/>
        </w:r>
        <w:r w:rsidRPr="00A47FC2">
          <w:rPr>
            <w:rStyle w:val="Hyperlink"/>
            <w:noProof/>
          </w:rPr>
          <w:fldChar w:fldCharType="end"/>
        </w:r>
      </w:ins>
    </w:p>
    <w:p w14:paraId="7AED51E8" w14:textId="77777777" w:rsidR="00EA1A11" w:rsidRDefault="00EA1A11">
      <w:pPr>
        <w:pStyle w:val="TableofFigures"/>
        <w:tabs>
          <w:tab w:val="right" w:leader="dot" w:pos="9060"/>
        </w:tabs>
        <w:rPr>
          <w:ins w:id="861" w:author="m.kalaitzaki" w:date="2019-05-16T10:06:00Z"/>
          <w:rFonts w:asciiTheme="minorHAnsi" w:eastAsiaTheme="minorEastAsia" w:hAnsiTheme="minorHAnsi" w:cstheme="minorBidi"/>
          <w:noProof/>
          <w:szCs w:val="22"/>
          <w:lang w:eastAsia="en-US"/>
        </w:rPr>
      </w:pPr>
      <w:ins w:id="86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"_Toc8893773"</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r>
          <w:rPr>
            <w:noProof/>
            <w:webHidden/>
          </w:rPr>
        </w:r>
      </w:ins>
      <w:r>
        <w:rPr>
          <w:noProof/>
          <w:webHidden/>
        </w:rPr>
        <w:fldChar w:fldCharType="separate"/>
      </w:r>
      <w:ins w:id="863" w:author="m.kalaitzaki" w:date="2019-05-16T10:06:00Z">
        <w:r>
          <w:rPr>
            <w:noProof/>
            <w:webHidden/>
          </w:rPr>
          <w:t>68</w:t>
        </w:r>
        <w:r>
          <w:rPr>
            <w:noProof/>
            <w:webHidden/>
          </w:rPr>
          <w:fldChar w:fldCharType="end"/>
        </w:r>
        <w:r w:rsidRPr="00A47FC2">
          <w:rPr>
            <w:rStyle w:val="Hyperlink"/>
            <w:noProof/>
          </w:rPr>
          <w:fldChar w:fldCharType="end"/>
        </w:r>
      </w:ins>
    </w:p>
    <w:p w14:paraId="7D6C26FD" w14:textId="77777777" w:rsidR="00EA1A11" w:rsidRDefault="00EA1A11">
      <w:pPr>
        <w:pStyle w:val="TableofFigures"/>
        <w:tabs>
          <w:tab w:val="right" w:leader="dot" w:pos="9060"/>
        </w:tabs>
        <w:rPr>
          <w:ins w:id="864" w:author="m.kalaitzaki" w:date="2019-05-16T10:06:00Z"/>
          <w:rFonts w:asciiTheme="minorHAnsi" w:eastAsiaTheme="minorEastAsia" w:hAnsiTheme="minorHAnsi" w:cstheme="minorBidi"/>
          <w:noProof/>
          <w:szCs w:val="22"/>
          <w:lang w:eastAsia="en-US"/>
        </w:rPr>
      </w:pPr>
      <w:ins w:id="86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"_Toc8893774"</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r>
          <w:rPr>
            <w:noProof/>
            <w:webHidden/>
          </w:rPr>
        </w:r>
      </w:ins>
      <w:r>
        <w:rPr>
          <w:noProof/>
          <w:webHidden/>
        </w:rPr>
        <w:fldChar w:fldCharType="separate"/>
      </w:r>
      <w:ins w:id="866" w:author="m.kalaitzaki" w:date="2019-05-16T10:06:00Z">
        <w:r>
          <w:rPr>
            <w:noProof/>
            <w:webHidden/>
          </w:rPr>
          <w:t>79</w:t>
        </w:r>
        <w:r>
          <w:rPr>
            <w:noProof/>
            <w:webHidden/>
          </w:rPr>
          <w:fldChar w:fldCharType="end"/>
        </w:r>
        <w:r w:rsidRPr="00A47FC2">
          <w:rPr>
            <w:rStyle w:val="Hyperlink"/>
            <w:noProof/>
          </w:rPr>
          <w:fldChar w:fldCharType="end"/>
        </w:r>
      </w:ins>
    </w:p>
    <w:p w14:paraId="3920C5E6" w14:textId="77777777" w:rsidR="00EA1A11" w:rsidRDefault="00EA1A11">
      <w:pPr>
        <w:pStyle w:val="TableofFigures"/>
        <w:tabs>
          <w:tab w:val="right" w:leader="dot" w:pos="9060"/>
        </w:tabs>
        <w:rPr>
          <w:ins w:id="867" w:author="m.kalaitzaki" w:date="2019-05-16T10:06:00Z"/>
          <w:rFonts w:asciiTheme="minorHAnsi" w:eastAsiaTheme="minorEastAsia" w:hAnsiTheme="minorHAnsi" w:cstheme="minorBidi"/>
          <w:noProof/>
          <w:szCs w:val="22"/>
          <w:lang w:eastAsia="en-US"/>
        </w:rPr>
      </w:pPr>
      <w:ins w:id="86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"_Toc8893775"</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r>
          <w:rPr>
            <w:noProof/>
            <w:webHidden/>
          </w:rPr>
        </w:r>
      </w:ins>
      <w:r>
        <w:rPr>
          <w:noProof/>
          <w:webHidden/>
        </w:rPr>
        <w:fldChar w:fldCharType="separate"/>
      </w:r>
      <w:ins w:id="869" w:author="m.kalaitzaki" w:date="2019-05-16T10:06:00Z">
        <w:r>
          <w:rPr>
            <w:noProof/>
            <w:webHidden/>
          </w:rPr>
          <w:t>79</w:t>
        </w:r>
        <w:r>
          <w:rPr>
            <w:noProof/>
            <w:webHidden/>
          </w:rPr>
          <w:fldChar w:fldCharType="end"/>
        </w:r>
        <w:r w:rsidRPr="00A47FC2">
          <w:rPr>
            <w:rStyle w:val="Hyperlink"/>
            <w:noProof/>
          </w:rPr>
          <w:fldChar w:fldCharType="end"/>
        </w:r>
      </w:ins>
    </w:p>
    <w:p w14:paraId="3954EA7D" w14:textId="77777777" w:rsidR="00EA1A11" w:rsidRDefault="00EA1A11">
      <w:pPr>
        <w:pStyle w:val="TableofFigures"/>
        <w:tabs>
          <w:tab w:val="right" w:leader="dot" w:pos="9060"/>
        </w:tabs>
        <w:rPr>
          <w:ins w:id="870" w:author="m.kalaitzaki" w:date="2019-05-16T10:06:00Z"/>
          <w:rFonts w:asciiTheme="minorHAnsi" w:eastAsiaTheme="minorEastAsia" w:hAnsiTheme="minorHAnsi" w:cstheme="minorBidi"/>
          <w:noProof/>
          <w:szCs w:val="22"/>
          <w:lang w:eastAsia="en-US"/>
        </w:rPr>
      </w:pPr>
      <w:ins w:id="87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"_Toc8893776"</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r>
          <w:rPr>
            <w:noProof/>
            <w:webHidden/>
          </w:rPr>
        </w:r>
      </w:ins>
      <w:r>
        <w:rPr>
          <w:noProof/>
          <w:webHidden/>
        </w:rPr>
        <w:fldChar w:fldCharType="separate"/>
      </w:r>
      <w:ins w:id="872" w:author="m.kalaitzaki" w:date="2019-05-16T10:06:00Z">
        <w:r>
          <w:rPr>
            <w:noProof/>
            <w:webHidden/>
          </w:rPr>
          <w:t>79</w:t>
        </w:r>
        <w:r>
          <w:rPr>
            <w:noProof/>
            <w:webHidden/>
          </w:rPr>
          <w:fldChar w:fldCharType="end"/>
        </w:r>
        <w:r w:rsidRPr="00A47FC2">
          <w:rPr>
            <w:rStyle w:val="Hyperlink"/>
            <w:noProof/>
          </w:rPr>
          <w:fldChar w:fldCharType="end"/>
        </w:r>
      </w:ins>
    </w:p>
    <w:p w14:paraId="09B48066" w14:textId="77777777" w:rsidR="00EA1A11" w:rsidRDefault="00EA1A11">
      <w:pPr>
        <w:pStyle w:val="TableofFigures"/>
        <w:tabs>
          <w:tab w:val="right" w:leader="dot" w:pos="9060"/>
        </w:tabs>
        <w:rPr>
          <w:ins w:id="873" w:author="m.kalaitzaki" w:date="2019-05-16T10:06:00Z"/>
          <w:rFonts w:asciiTheme="minorHAnsi" w:eastAsiaTheme="minorEastAsia" w:hAnsiTheme="minorHAnsi" w:cstheme="minorBidi"/>
          <w:noProof/>
          <w:szCs w:val="22"/>
          <w:lang w:eastAsia="en-US"/>
        </w:rPr>
      </w:pPr>
      <w:ins w:id="87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"_Toc8893777"</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r>
          <w:rPr>
            <w:noProof/>
            <w:webHidden/>
          </w:rPr>
        </w:r>
      </w:ins>
      <w:r>
        <w:rPr>
          <w:noProof/>
          <w:webHidden/>
        </w:rPr>
        <w:fldChar w:fldCharType="separate"/>
      </w:r>
      <w:ins w:id="875" w:author="m.kalaitzaki" w:date="2019-05-16T10:06:00Z">
        <w:r>
          <w:rPr>
            <w:noProof/>
            <w:webHidden/>
          </w:rPr>
          <w:t>80</w:t>
        </w:r>
        <w:r>
          <w:rPr>
            <w:noProof/>
            <w:webHidden/>
          </w:rPr>
          <w:fldChar w:fldCharType="end"/>
        </w:r>
        <w:r w:rsidRPr="00A47FC2">
          <w:rPr>
            <w:rStyle w:val="Hyperlink"/>
            <w:noProof/>
          </w:rPr>
          <w:fldChar w:fldCharType="end"/>
        </w:r>
      </w:ins>
    </w:p>
    <w:p w14:paraId="6CAE8B5D" w14:textId="77777777" w:rsidR="00EA1A11" w:rsidRDefault="00EA1A11">
      <w:pPr>
        <w:pStyle w:val="TableofFigures"/>
        <w:tabs>
          <w:tab w:val="right" w:leader="dot" w:pos="9060"/>
        </w:tabs>
        <w:rPr>
          <w:ins w:id="876" w:author="m.kalaitzaki" w:date="2019-05-16T10:06:00Z"/>
          <w:rFonts w:asciiTheme="minorHAnsi" w:eastAsiaTheme="minorEastAsia" w:hAnsiTheme="minorHAnsi" w:cstheme="minorBidi"/>
          <w:noProof/>
          <w:szCs w:val="22"/>
          <w:lang w:eastAsia="en-US"/>
        </w:rPr>
      </w:pPr>
      <w:ins w:id="87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"_Toc8893778"</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r>
          <w:rPr>
            <w:noProof/>
            <w:webHidden/>
          </w:rPr>
        </w:r>
      </w:ins>
      <w:r>
        <w:rPr>
          <w:noProof/>
          <w:webHidden/>
        </w:rPr>
        <w:fldChar w:fldCharType="separate"/>
      </w:r>
      <w:ins w:id="878" w:author="m.kalaitzaki" w:date="2019-05-16T10:06:00Z">
        <w:r>
          <w:rPr>
            <w:noProof/>
            <w:webHidden/>
          </w:rPr>
          <w:t>80</w:t>
        </w:r>
        <w:r>
          <w:rPr>
            <w:noProof/>
            <w:webHidden/>
          </w:rPr>
          <w:fldChar w:fldCharType="end"/>
        </w:r>
        <w:r w:rsidRPr="00A47FC2">
          <w:rPr>
            <w:rStyle w:val="Hyperlink"/>
            <w:noProof/>
          </w:rPr>
          <w:fldChar w:fldCharType="end"/>
        </w:r>
      </w:ins>
    </w:p>
    <w:p w14:paraId="7F256578" w14:textId="77777777" w:rsidR="00EA1A11" w:rsidRDefault="00EA1A11">
      <w:pPr>
        <w:pStyle w:val="TableofFigures"/>
        <w:tabs>
          <w:tab w:val="right" w:leader="dot" w:pos="9060"/>
        </w:tabs>
        <w:rPr>
          <w:ins w:id="879" w:author="m.kalaitzaki" w:date="2019-05-16T10:06:00Z"/>
          <w:rFonts w:asciiTheme="minorHAnsi" w:eastAsiaTheme="minorEastAsia" w:hAnsiTheme="minorHAnsi" w:cstheme="minorBidi"/>
          <w:noProof/>
          <w:szCs w:val="22"/>
          <w:lang w:eastAsia="en-US"/>
        </w:rPr>
      </w:pPr>
      <w:ins w:id="88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"_Toc8893779"</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r>
          <w:rPr>
            <w:noProof/>
            <w:webHidden/>
          </w:rPr>
        </w:r>
      </w:ins>
      <w:r>
        <w:rPr>
          <w:noProof/>
          <w:webHidden/>
        </w:rPr>
        <w:fldChar w:fldCharType="separate"/>
      </w:r>
      <w:ins w:id="881" w:author="m.kalaitzaki" w:date="2019-05-16T10:06:00Z">
        <w:r>
          <w:rPr>
            <w:noProof/>
            <w:webHidden/>
          </w:rPr>
          <w:t>82</w:t>
        </w:r>
        <w:r>
          <w:rPr>
            <w:noProof/>
            <w:webHidden/>
          </w:rPr>
          <w:fldChar w:fldCharType="end"/>
        </w:r>
        <w:r w:rsidRPr="00A47FC2">
          <w:rPr>
            <w:rStyle w:val="Hyperlink"/>
            <w:noProof/>
          </w:rPr>
          <w:fldChar w:fldCharType="end"/>
        </w:r>
      </w:ins>
    </w:p>
    <w:p w14:paraId="58B2A201" w14:textId="77777777" w:rsidR="00EA1A11" w:rsidRDefault="00EA1A11">
      <w:pPr>
        <w:pStyle w:val="TableofFigures"/>
        <w:tabs>
          <w:tab w:val="right" w:leader="dot" w:pos="9060"/>
        </w:tabs>
        <w:rPr>
          <w:ins w:id="882" w:author="m.kalaitzaki" w:date="2019-05-16T10:06:00Z"/>
          <w:rFonts w:asciiTheme="minorHAnsi" w:eastAsiaTheme="minorEastAsia" w:hAnsiTheme="minorHAnsi" w:cstheme="minorBidi"/>
          <w:noProof/>
          <w:szCs w:val="22"/>
          <w:lang w:eastAsia="en-US"/>
        </w:rPr>
      </w:pPr>
      <w:ins w:id="88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"_Toc8893780"</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r>
          <w:rPr>
            <w:noProof/>
            <w:webHidden/>
          </w:rPr>
        </w:r>
      </w:ins>
      <w:r>
        <w:rPr>
          <w:noProof/>
          <w:webHidden/>
        </w:rPr>
        <w:fldChar w:fldCharType="separate"/>
      </w:r>
      <w:ins w:id="884" w:author="m.kalaitzaki" w:date="2019-05-16T10:06:00Z">
        <w:r>
          <w:rPr>
            <w:noProof/>
            <w:webHidden/>
          </w:rPr>
          <w:t>82</w:t>
        </w:r>
        <w:r>
          <w:rPr>
            <w:noProof/>
            <w:webHidden/>
          </w:rPr>
          <w:fldChar w:fldCharType="end"/>
        </w:r>
        <w:r w:rsidRPr="00A47FC2">
          <w:rPr>
            <w:rStyle w:val="Hyperlink"/>
            <w:noProof/>
          </w:rPr>
          <w:fldChar w:fldCharType="end"/>
        </w:r>
      </w:ins>
    </w:p>
    <w:p w14:paraId="57FDF27A" w14:textId="77777777" w:rsidR="00EA1A11" w:rsidRDefault="00EA1A11">
      <w:pPr>
        <w:pStyle w:val="TableofFigures"/>
        <w:tabs>
          <w:tab w:val="right" w:leader="dot" w:pos="9060"/>
        </w:tabs>
        <w:rPr>
          <w:ins w:id="885" w:author="m.kalaitzaki" w:date="2019-05-16T10:06:00Z"/>
          <w:rFonts w:asciiTheme="minorHAnsi" w:eastAsiaTheme="minorEastAsia" w:hAnsiTheme="minorHAnsi" w:cstheme="minorBidi"/>
          <w:noProof/>
          <w:szCs w:val="22"/>
          <w:lang w:eastAsia="en-US"/>
        </w:rPr>
      </w:pPr>
      <w:ins w:id="88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"_Toc8893781"</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r>
          <w:rPr>
            <w:noProof/>
            <w:webHidden/>
          </w:rPr>
        </w:r>
      </w:ins>
      <w:r>
        <w:rPr>
          <w:noProof/>
          <w:webHidden/>
        </w:rPr>
        <w:fldChar w:fldCharType="separate"/>
      </w:r>
      <w:ins w:id="887" w:author="m.kalaitzaki" w:date="2019-05-16T10:06:00Z">
        <w:r>
          <w:rPr>
            <w:noProof/>
            <w:webHidden/>
          </w:rPr>
          <w:t>83</w:t>
        </w:r>
        <w:r>
          <w:rPr>
            <w:noProof/>
            <w:webHidden/>
          </w:rPr>
          <w:fldChar w:fldCharType="end"/>
        </w:r>
        <w:r w:rsidRPr="00A47FC2">
          <w:rPr>
            <w:rStyle w:val="Hyperlink"/>
            <w:noProof/>
          </w:rPr>
          <w:fldChar w:fldCharType="end"/>
        </w:r>
      </w:ins>
    </w:p>
    <w:p w14:paraId="444C24A9" w14:textId="77777777" w:rsidR="00EA1A11" w:rsidRDefault="00EA1A11">
      <w:pPr>
        <w:pStyle w:val="TableofFigures"/>
        <w:tabs>
          <w:tab w:val="right" w:leader="dot" w:pos="9060"/>
        </w:tabs>
        <w:rPr>
          <w:ins w:id="888" w:author="m.kalaitzaki" w:date="2019-05-16T10:06:00Z"/>
          <w:rFonts w:asciiTheme="minorHAnsi" w:eastAsiaTheme="minorEastAsia" w:hAnsiTheme="minorHAnsi" w:cstheme="minorBidi"/>
          <w:noProof/>
          <w:szCs w:val="22"/>
          <w:lang w:eastAsia="en-US"/>
        </w:rPr>
      </w:pPr>
      <w:ins w:id="88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"_Toc8893782"</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r>
          <w:rPr>
            <w:noProof/>
            <w:webHidden/>
          </w:rPr>
        </w:r>
      </w:ins>
      <w:r>
        <w:rPr>
          <w:noProof/>
          <w:webHidden/>
        </w:rPr>
        <w:fldChar w:fldCharType="separate"/>
      </w:r>
      <w:ins w:id="890" w:author="m.kalaitzaki" w:date="2019-05-16T10:06:00Z">
        <w:r>
          <w:rPr>
            <w:noProof/>
            <w:webHidden/>
          </w:rPr>
          <w:t>83</w:t>
        </w:r>
        <w:r>
          <w:rPr>
            <w:noProof/>
            <w:webHidden/>
          </w:rPr>
          <w:fldChar w:fldCharType="end"/>
        </w:r>
        <w:r w:rsidRPr="00A47FC2">
          <w:rPr>
            <w:rStyle w:val="Hyperlink"/>
            <w:noProof/>
          </w:rPr>
          <w:fldChar w:fldCharType="end"/>
        </w:r>
      </w:ins>
    </w:p>
    <w:p w14:paraId="38274847" w14:textId="77777777" w:rsidR="00EA1A11" w:rsidRDefault="00EA1A11">
      <w:pPr>
        <w:pStyle w:val="TableofFigures"/>
        <w:tabs>
          <w:tab w:val="right" w:leader="dot" w:pos="9060"/>
        </w:tabs>
        <w:rPr>
          <w:ins w:id="891" w:author="m.kalaitzaki" w:date="2019-05-16T10:06:00Z"/>
          <w:rFonts w:asciiTheme="minorHAnsi" w:eastAsiaTheme="minorEastAsia" w:hAnsiTheme="minorHAnsi" w:cstheme="minorBidi"/>
          <w:noProof/>
          <w:szCs w:val="22"/>
          <w:lang w:eastAsia="en-US"/>
        </w:rPr>
      </w:pPr>
      <w:ins w:id="89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"_Toc8893783"</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r>
          <w:rPr>
            <w:noProof/>
            <w:webHidden/>
          </w:rPr>
        </w:r>
      </w:ins>
      <w:r>
        <w:rPr>
          <w:noProof/>
          <w:webHidden/>
        </w:rPr>
        <w:fldChar w:fldCharType="separate"/>
      </w:r>
      <w:ins w:id="893" w:author="m.kalaitzaki" w:date="2019-05-16T10:06:00Z">
        <w:r>
          <w:rPr>
            <w:noProof/>
            <w:webHidden/>
          </w:rPr>
          <w:t>85</w:t>
        </w:r>
        <w:r>
          <w:rPr>
            <w:noProof/>
            <w:webHidden/>
          </w:rPr>
          <w:fldChar w:fldCharType="end"/>
        </w:r>
        <w:r w:rsidRPr="00A47FC2">
          <w:rPr>
            <w:rStyle w:val="Hyperlink"/>
            <w:noProof/>
          </w:rPr>
          <w:fldChar w:fldCharType="end"/>
        </w:r>
      </w:ins>
    </w:p>
    <w:p w14:paraId="560CA050" w14:textId="77777777" w:rsidR="00EA1A11" w:rsidRDefault="00EA1A11">
      <w:pPr>
        <w:pStyle w:val="TableofFigures"/>
        <w:tabs>
          <w:tab w:val="right" w:leader="dot" w:pos="9060"/>
        </w:tabs>
        <w:rPr>
          <w:ins w:id="894" w:author="m.kalaitzaki" w:date="2019-05-16T10:06:00Z"/>
          <w:rFonts w:asciiTheme="minorHAnsi" w:eastAsiaTheme="minorEastAsia" w:hAnsiTheme="minorHAnsi" w:cstheme="minorBidi"/>
          <w:noProof/>
          <w:szCs w:val="22"/>
          <w:lang w:eastAsia="en-US"/>
        </w:rPr>
      </w:pPr>
      <w:ins w:id="89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"_Toc8893784"</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r>
          <w:rPr>
            <w:noProof/>
            <w:webHidden/>
          </w:rPr>
        </w:r>
      </w:ins>
      <w:r>
        <w:rPr>
          <w:noProof/>
          <w:webHidden/>
        </w:rPr>
        <w:fldChar w:fldCharType="separate"/>
      </w:r>
      <w:ins w:id="896" w:author="m.kalaitzaki" w:date="2019-05-16T10:06:00Z">
        <w:r>
          <w:rPr>
            <w:noProof/>
            <w:webHidden/>
          </w:rPr>
          <w:t>85</w:t>
        </w:r>
        <w:r>
          <w:rPr>
            <w:noProof/>
            <w:webHidden/>
          </w:rPr>
          <w:fldChar w:fldCharType="end"/>
        </w:r>
        <w:r w:rsidRPr="00A47FC2">
          <w:rPr>
            <w:rStyle w:val="Hyperlink"/>
            <w:noProof/>
          </w:rPr>
          <w:fldChar w:fldCharType="end"/>
        </w:r>
      </w:ins>
    </w:p>
    <w:p w14:paraId="3D6EF2B5" w14:textId="77777777" w:rsidR="00EA1A11" w:rsidRDefault="00EA1A11">
      <w:pPr>
        <w:pStyle w:val="TableofFigures"/>
        <w:tabs>
          <w:tab w:val="right" w:leader="dot" w:pos="9060"/>
        </w:tabs>
        <w:rPr>
          <w:ins w:id="897" w:author="m.kalaitzaki" w:date="2019-05-16T10:06:00Z"/>
          <w:rFonts w:asciiTheme="minorHAnsi" w:eastAsiaTheme="minorEastAsia" w:hAnsiTheme="minorHAnsi" w:cstheme="minorBidi"/>
          <w:noProof/>
          <w:szCs w:val="22"/>
          <w:lang w:eastAsia="en-US"/>
        </w:rPr>
      </w:pPr>
      <w:ins w:id="89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"_Toc8893785"</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r>
          <w:rPr>
            <w:noProof/>
            <w:webHidden/>
          </w:rPr>
        </w:r>
      </w:ins>
      <w:r>
        <w:rPr>
          <w:noProof/>
          <w:webHidden/>
        </w:rPr>
        <w:fldChar w:fldCharType="separate"/>
      </w:r>
      <w:ins w:id="899" w:author="m.kalaitzaki" w:date="2019-05-16T10:06:00Z">
        <w:r>
          <w:rPr>
            <w:noProof/>
            <w:webHidden/>
          </w:rPr>
          <w:t>86</w:t>
        </w:r>
        <w:r>
          <w:rPr>
            <w:noProof/>
            <w:webHidden/>
          </w:rPr>
          <w:fldChar w:fldCharType="end"/>
        </w:r>
        <w:r w:rsidRPr="00A47FC2">
          <w:rPr>
            <w:rStyle w:val="Hyperlink"/>
            <w:noProof/>
          </w:rPr>
          <w:fldChar w:fldCharType="end"/>
        </w:r>
      </w:ins>
    </w:p>
    <w:p w14:paraId="6461D4D5" w14:textId="77777777" w:rsidR="00EA1A11" w:rsidRDefault="00EA1A11">
      <w:pPr>
        <w:pStyle w:val="TableofFigures"/>
        <w:tabs>
          <w:tab w:val="right" w:leader="dot" w:pos="9060"/>
        </w:tabs>
        <w:rPr>
          <w:ins w:id="900" w:author="m.kalaitzaki" w:date="2019-05-16T10:06:00Z"/>
          <w:rFonts w:asciiTheme="minorHAnsi" w:eastAsiaTheme="minorEastAsia" w:hAnsiTheme="minorHAnsi" w:cstheme="minorBidi"/>
          <w:noProof/>
          <w:szCs w:val="22"/>
          <w:lang w:eastAsia="en-US"/>
        </w:rPr>
      </w:pPr>
      <w:ins w:id="90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"_Toc8893786"</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r>
          <w:rPr>
            <w:noProof/>
            <w:webHidden/>
          </w:rPr>
        </w:r>
      </w:ins>
      <w:r>
        <w:rPr>
          <w:noProof/>
          <w:webHidden/>
        </w:rPr>
        <w:fldChar w:fldCharType="separate"/>
      </w:r>
      <w:ins w:id="902" w:author="m.kalaitzaki" w:date="2019-05-16T10:06:00Z">
        <w:r>
          <w:rPr>
            <w:noProof/>
            <w:webHidden/>
          </w:rPr>
          <w:t>88</w:t>
        </w:r>
        <w:r>
          <w:rPr>
            <w:noProof/>
            <w:webHidden/>
          </w:rPr>
          <w:fldChar w:fldCharType="end"/>
        </w:r>
        <w:r w:rsidRPr="00A47FC2">
          <w:rPr>
            <w:rStyle w:val="Hyperlink"/>
            <w:noProof/>
          </w:rPr>
          <w:fldChar w:fldCharType="end"/>
        </w:r>
      </w:ins>
    </w:p>
    <w:p w14:paraId="182EC95F" w14:textId="77777777" w:rsidR="00EA1A11" w:rsidRDefault="00EA1A11">
      <w:pPr>
        <w:pStyle w:val="TableofFigures"/>
        <w:tabs>
          <w:tab w:val="right" w:leader="dot" w:pos="9060"/>
        </w:tabs>
        <w:rPr>
          <w:ins w:id="903" w:author="m.kalaitzaki" w:date="2019-05-16T10:06:00Z"/>
          <w:rFonts w:asciiTheme="minorHAnsi" w:eastAsiaTheme="minorEastAsia" w:hAnsiTheme="minorHAnsi" w:cstheme="minorBidi"/>
          <w:noProof/>
          <w:szCs w:val="22"/>
          <w:lang w:eastAsia="en-US"/>
        </w:rPr>
      </w:pPr>
      <w:ins w:id="90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"_Toc8893787"</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r>
          <w:rPr>
            <w:noProof/>
            <w:webHidden/>
          </w:rPr>
        </w:r>
      </w:ins>
      <w:r>
        <w:rPr>
          <w:noProof/>
          <w:webHidden/>
        </w:rPr>
        <w:fldChar w:fldCharType="separate"/>
      </w:r>
      <w:ins w:id="905" w:author="m.kalaitzaki" w:date="2019-05-16T10:06:00Z">
        <w:r>
          <w:rPr>
            <w:noProof/>
            <w:webHidden/>
          </w:rPr>
          <w:t>90</w:t>
        </w:r>
        <w:r>
          <w:rPr>
            <w:noProof/>
            <w:webHidden/>
          </w:rPr>
          <w:fldChar w:fldCharType="end"/>
        </w:r>
        <w:r w:rsidRPr="00A47FC2">
          <w:rPr>
            <w:rStyle w:val="Hyperlink"/>
            <w:noProof/>
          </w:rPr>
          <w:fldChar w:fldCharType="end"/>
        </w:r>
      </w:ins>
    </w:p>
    <w:p w14:paraId="55EFFAC2" w14:textId="77777777" w:rsidR="00EA1A11" w:rsidRDefault="00EA1A11">
      <w:pPr>
        <w:pStyle w:val="TableofFigures"/>
        <w:tabs>
          <w:tab w:val="right" w:leader="dot" w:pos="9060"/>
        </w:tabs>
        <w:rPr>
          <w:ins w:id="906" w:author="m.kalaitzaki" w:date="2019-05-16T10:06:00Z"/>
          <w:rFonts w:asciiTheme="minorHAnsi" w:eastAsiaTheme="minorEastAsia" w:hAnsiTheme="minorHAnsi" w:cstheme="minorBidi"/>
          <w:noProof/>
          <w:szCs w:val="22"/>
          <w:lang w:eastAsia="en-US"/>
        </w:rPr>
      </w:pPr>
      <w:ins w:id="90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"_Toc8893788"</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r>
          <w:rPr>
            <w:noProof/>
            <w:webHidden/>
          </w:rPr>
        </w:r>
      </w:ins>
      <w:r>
        <w:rPr>
          <w:noProof/>
          <w:webHidden/>
        </w:rPr>
        <w:fldChar w:fldCharType="separate"/>
      </w:r>
      <w:ins w:id="908" w:author="m.kalaitzaki" w:date="2019-05-16T10:06:00Z">
        <w:r>
          <w:rPr>
            <w:noProof/>
            <w:webHidden/>
          </w:rPr>
          <w:t>90</w:t>
        </w:r>
        <w:r>
          <w:rPr>
            <w:noProof/>
            <w:webHidden/>
          </w:rPr>
          <w:fldChar w:fldCharType="end"/>
        </w:r>
        <w:r w:rsidRPr="00A47FC2">
          <w:rPr>
            <w:rStyle w:val="Hyperlink"/>
            <w:noProof/>
          </w:rPr>
          <w:fldChar w:fldCharType="end"/>
        </w:r>
      </w:ins>
    </w:p>
    <w:p w14:paraId="7273B59F" w14:textId="77777777" w:rsidR="00EA1A11" w:rsidRDefault="00EA1A11">
      <w:pPr>
        <w:pStyle w:val="TableofFigures"/>
        <w:tabs>
          <w:tab w:val="right" w:leader="dot" w:pos="9060"/>
        </w:tabs>
        <w:rPr>
          <w:ins w:id="909" w:author="m.kalaitzaki" w:date="2019-05-16T10:06:00Z"/>
          <w:rFonts w:asciiTheme="minorHAnsi" w:eastAsiaTheme="minorEastAsia" w:hAnsiTheme="minorHAnsi" w:cstheme="minorBidi"/>
          <w:noProof/>
          <w:szCs w:val="22"/>
          <w:lang w:eastAsia="en-US"/>
        </w:rPr>
      </w:pPr>
      <w:ins w:id="910"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"_Toc8893789"</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r>
          <w:rPr>
            <w:noProof/>
            <w:webHidden/>
          </w:rPr>
        </w:r>
      </w:ins>
      <w:r>
        <w:rPr>
          <w:noProof/>
          <w:webHidden/>
        </w:rPr>
        <w:fldChar w:fldCharType="separate"/>
      </w:r>
      <w:ins w:id="911" w:author="m.kalaitzaki" w:date="2019-05-16T10:06:00Z">
        <w:r>
          <w:rPr>
            <w:noProof/>
            <w:webHidden/>
          </w:rPr>
          <w:t>91</w:t>
        </w:r>
        <w:r>
          <w:rPr>
            <w:noProof/>
            <w:webHidden/>
          </w:rPr>
          <w:fldChar w:fldCharType="end"/>
        </w:r>
        <w:r w:rsidRPr="00A47FC2">
          <w:rPr>
            <w:rStyle w:val="Hyperlink"/>
            <w:noProof/>
          </w:rPr>
          <w:fldChar w:fldCharType="end"/>
        </w:r>
      </w:ins>
    </w:p>
    <w:p w14:paraId="5C0B8A19" w14:textId="77777777" w:rsidR="00EA1A11" w:rsidRDefault="00EA1A11">
      <w:pPr>
        <w:pStyle w:val="TableofFigures"/>
        <w:tabs>
          <w:tab w:val="right" w:leader="dot" w:pos="9060"/>
        </w:tabs>
        <w:rPr>
          <w:ins w:id="912" w:author="m.kalaitzaki" w:date="2019-05-16T10:06:00Z"/>
          <w:rFonts w:asciiTheme="minorHAnsi" w:eastAsiaTheme="minorEastAsia" w:hAnsiTheme="minorHAnsi" w:cstheme="minorBidi"/>
          <w:noProof/>
          <w:szCs w:val="22"/>
          <w:lang w:eastAsia="en-US"/>
        </w:rPr>
      </w:pPr>
      <w:ins w:id="91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"_Toc8893790"</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r>
          <w:rPr>
            <w:noProof/>
            <w:webHidden/>
          </w:rPr>
        </w:r>
      </w:ins>
      <w:r>
        <w:rPr>
          <w:noProof/>
          <w:webHidden/>
        </w:rPr>
        <w:fldChar w:fldCharType="separate"/>
      </w:r>
      <w:ins w:id="914" w:author="m.kalaitzaki" w:date="2019-05-16T10:06:00Z">
        <w:r>
          <w:rPr>
            <w:noProof/>
            <w:webHidden/>
          </w:rPr>
          <w:t>91</w:t>
        </w:r>
        <w:r>
          <w:rPr>
            <w:noProof/>
            <w:webHidden/>
          </w:rPr>
          <w:fldChar w:fldCharType="end"/>
        </w:r>
        <w:r w:rsidRPr="00A47FC2">
          <w:rPr>
            <w:rStyle w:val="Hyperlink"/>
            <w:noProof/>
          </w:rPr>
          <w:fldChar w:fldCharType="end"/>
        </w:r>
      </w:ins>
    </w:p>
    <w:p w14:paraId="41BDCC4E" w14:textId="77777777" w:rsidR="00EA1A11" w:rsidRDefault="00EA1A11">
      <w:pPr>
        <w:pStyle w:val="TableofFigures"/>
        <w:tabs>
          <w:tab w:val="right" w:leader="dot" w:pos="9060"/>
        </w:tabs>
        <w:rPr>
          <w:ins w:id="915" w:author="m.kalaitzaki" w:date="2019-05-16T10:06:00Z"/>
          <w:rFonts w:asciiTheme="minorHAnsi" w:eastAsiaTheme="minorEastAsia" w:hAnsiTheme="minorHAnsi" w:cstheme="minorBidi"/>
          <w:noProof/>
          <w:szCs w:val="22"/>
          <w:lang w:eastAsia="en-US"/>
        </w:rPr>
      </w:pPr>
      <w:ins w:id="91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"_Toc8893791"</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r>
          <w:rPr>
            <w:noProof/>
            <w:webHidden/>
          </w:rPr>
        </w:r>
      </w:ins>
      <w:r>
        <w:rPr>
          <w:noProof/>
          <w:webHidden/>
        </w:rPr>
        <w:fldChar w:fldCharType="separate"/>
      </w:r>
      <w:ins w:id="917" w:author="m.kalaitzaki" w:date="2019-05-16T10:06:00Z">
        <w:r>
          <w:rPr>
            <w:noProof/>
            <w:webHidden/>
          </w:rPr>
          <w:t>93</w:t>
        </w:r>
        <w:r>
          <w:rPr>
            <w:noProof/>
            <w:webHidden/>
          </w:rPr>
          <w:fldChar w:fldCharType="end"/>
        </w:r>
        <w:r w:rsidRPr="00A47FC2">
          <w:rPr>
            <w:rStyle w:val="Hyperlink"/>
            <w:noProof/>
          </w:rPr>
          <w:fldChar w:fldCharType="end"/>
        </w:r>
      </w:ins>
    </w:p>
    <w:p w14:paraId="2953A368" w14:textId="77777777" w:rsidR="00EA1A11" w:rsidRDefault="00EA1A11">
      <w:pPr>
        <w:pStyle w:val="TableofFigures"/>
        <w:tabs>
          <w:tab w:val="right" w:leader="dot" w:pos="9060"/>
        </w:tabs>
        <w:rPr>
          <w:ins w:id="918" w:author="m.kalaitzaki" w:date="2019-05-16T10:06:00Z"/>
          <w:rFonts w:asciiTheme="minorHAnsi" w:eastAsiaTheme="minorEastAsia" w:hAnsiTheme="minorHAnsi" w:cstheme="minorBidi"/>
          <w:noProof/>
          <w:szCs w:val="22"/>
          <w:lang w:eastAsia="en-US"/>
        </w:rPr>
      </w:pPr>
      <w:ins w:id="91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"_Toc8893792"</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r>
          <w:rPr>
            <w:noProof/>
            <w:webHidden/>
          </w:rPr>
        </w:r>
      </w:ins>
      <w:r>
        <w:rPr>
          <w:noProof/>
          <w:webHidden/>
        </w:rPr>
        <w:fldChar w:fldCharType="separate"/>
      </w:r>
      <w:ins w:id="920" w:author="m.kalaitzaki" w:date="2019-05-16T10:06:00Z">
        <w:r>
          <w:rPr>
            <w:noProof/>
            <w:webHidden/>
          </w:rPr>
          <w:t>93</w:t>
        </w:r>
        <w:r>
          <w:rPr>
            <w:noProof/>
            <w:webHidden/>
          </w:rPr>
          <w:fldChar w:fldCharType="end"/>
        </w:r>
        <w:r w:rsidRPr="00A47FC2">
          <w:rPr>
            <w:rStyle w:val="Hyperlink"/>
            <w:noProof/>
          </w:rPr>
          <w:fldChar w:fldCharType="end"/>
        </w:r>
      </w:ins>
    </w:p>
    <w:p w14:paraId="08B082CF" w14:textId="77777777" w:rsidR="00EA1A11" w:rsidRDefault="00EA1A11">
      <w:pPr>
        <w:pStyle w:val="TableofFigures"/>
        <w:tabs>
          <w:tab w:val="right" w:leader="dot" w:pos="9060"/>
        </w:tabs>
        <w:rPr>
          <w:ins w:id="921" w:author="m.kalaitzaki" w:date="2019-05-16T10:06:00Z"/>
          <w:rFonts w:asciiTheme="minorHAnsi" w:eastAsiaTheme="minorEastAsia" w:hAnsiTheme="minorHAnsi" w:cstheme="minorBidi"/>
          <w:noProof/>
          <w:szCs w:val="22"/>
          <w:lang w:eastAsia="en-US"/>
        </w:rPr>
      </w:pPr>
      <w:ins w:id="92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"_Toc8893793"</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r>
          <w:rPr>
            <w:noProof/>
            <w:webHidden/>
          </w:rPr>
        </w:r>
      </w:ins>
      <w:r>
        <w:rPr>
          <w:noProof/>
          <w:webHidden/>
        </w:rPr>
        <w:fldChar w:fldCharType="separate"/>
      </w:r>
      <w:ins w:id="923" w:author="m.kalaitzaki" w:date="2019-05-16T10:06:00Z">
        <w:r>
          <w:rPr>
            <w:noProof/>
            <w:webHidden/>
          </w:rPr>
          <w:t>98</w:t>
        </w:r>
        <w:r>
          <w:rPr>
            <w:noProof/>
            <w:webHidden/>
          </w:rPr>
          <w:fldChar w:fldCharType="end"/>
        </w:r>
        <w:r w:rsidRPr="00A47FC2">
          <w:rPr>
            <w:rStyle w:val="Hyperlink"/>
            <w:noProof/>
          </w:rPr>
          <w:fldChar w:fldCharType="end"/>
        </w:r>
      </w:ins>
    </w:p>
    <w:p w14:paraId="7696F140" w14:textId="77777777" w:rsidR="00EA1A11" w:rsidRDefault="00EA1A11">
      <w:pPr>
        <w:pStyle w:val="TableofFigures"/>
        <w:tabs>
          <w:tab w:val="right" w:leader="dot" w:pos="9060"/>
        </w:tabs>
        <w:rPr>
          <w:ins w:id="924" w:author="m.kalaitzaki" w:date="2019-05-16T10:06:00Z"/>
          <w:rFonts w:asciiTheme="minorHAnsi" w:eastAsiaTheme="minorEastAsia" w:hAnsiTheme="minorHAnsi" w:cstheme="minorBidi"/>
          <w:noProof/>
          <w:szCs w:val="22"/>
          <w:lang w:eastAsia="en-US"/>
        </w:rPr>
      </w:pPr>
      <w:ins w:id="92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"_Toc8893794"</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r>
          <w:rPr>
            <w:noProof/>
            <w:webHidden/>
          </w:rPr>
        </w:r>
      </w:ins>
      <w:r>
        <w:rPr>
          <w:noProof/>
          <w:webHidden/>
        </w:rPr>
        <w:fldChar w:fldCharType="separate"/>
      </w:r>
      <w:ins w:id="926" w:author="m.kalaitzaki" w:date="2019-05-16T10:06:00Z">
        <w:r>
          <w:rPr>
            <w:noProof/>
            <w:webHidden/>
          </w:rPr>
          <w:t>98</w:t>
        </w:r>
        <w:r>
          <w:rPr>
            <w:noProof/>
            <w:webHidden/>
          </w:rPr>
          <w:fldChar w:fldCharType="end"/>
        </w:r>
        <w:r w:rsidRPr="00A47FC2">
          <w:rPr>
            <w:rStyle w:val="Hyperlink"/>
            <w:noProof/>
          </w:rPr>
          <w:fldChar w:fldCharType="end"/>
        </w:r>
      </w:ins>
    </w:p>
    <w:p w14:paraId="17B20AFB" w14:textId="77777777" w:rsidR="00EA1A11" w:rsidRDefault="00EA1A11">
      <w:pPr>
        <w:pStyle w:val="TableofFigures"/>
        <w:tabs>
          <w:tab w:val="right" w:leader="dot" w:pos="9060"/>
        </w:tabs>
        <w:rPr>
          <w:ins w:id="927" w:author="m.kalaitzaki" w:date="2019-05-16T10:06:00Z"/>
          <w:rFonts w:asciiTheme="minorHAnsi" w:eastAsiaTheme="minorEastAsia" w:hAnsiTheme="minorHAnsi" w:cstheme="minorBidi"/>
          <w:noProof/>
          <w:szCs w:val="22"/>
          <w:lang w:eastAsia="en-US"/>
        </w:rPr>
      </w:pPr>
      <w:ins w:id="92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"_Toc8893795"</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r>
          <w:rPr>
            <w:noProof/>
            <w:webHidden/>
          </w:rPr>
        </w:r>
      </w:ins>
      <w:r>
        <w:rPr>
          <w:noProof/>
          <w:webHidden/>
        </w:rPr>
        <w:fldChar w:fldCharType="separate"/>
      </w:r>
      <w:ins w:id="929" w:author="m.kalaitzaki" w:date="2019-05-16T10:06:00Z">
        <w:r>
          <w:rPr>
            <w:noProof/>
            <w:webHidden/>
          </w:rPr>
          <w:t>100</w:t>
        </w:r>
        <w:r>
          <w:rPr>
            <w:noProof/>
            <w:webHidden/>
          </w:rPr>
          <w:fldChar w:fldCharType="end"/>
        </w:r>
        <w:r w:rsidRPr="00A47FC2">
          <w:rPr>
            <w:rStyle w:val="Hyperlink"/>
            <w:noProof/>
          </w:rPr>
          <w:fldChar w:fldCharType="end"/>
        </w:r>
      </w:ins>
    </w:p>
    <w:p w14:paraId="245BF3DC" w14:textId="77777777" w:rsidR="00EA1A11" w:rsidRDefault="00EA1A11">
      <w:pPr>
        <w:pStyle w:val="TableofFigures"/>
        <w:tabs>
          <w:tab w:val="right" w:leader="dot" w:pos="9060"/>
        </w:tabs>
        <w:rPr>
          <w:ins w:id="930" w:author="m.kalaitzaki" w:date="2019-05-16T10:06:00Z"/>
          <w:rFonts w:asciiTheme="minorHAnsi" w:eastAsiaTheme="minorEastAsia" w:hAnsiTheme="minorHAnsi" w:cstheme="minorBidi"/>
          <w:noProof/>
          <w:szCs w:val="22"/>
          <w:lang w:eastAsia="en-US"/>
        </w:rPr>
      </w:pPr>
      <w:ins w:id="93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"_Toc8893796"</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r>
          <w:rPr>
            <w:noProof/>
            <w:webHidden/>
          </w:rPr>
        </w:r>
      </w:ins>
      <w:r>
        <w:rPr>
          <w:noProof/>
          <w:webHidden/>
        </w:rPr>
        <w:fldChar w:fldCharType="separate"/>
      </w:r>
      <w:ins w:id="932" w:author="m.kalaitzaki" w:date="2019-05-16T10:06:00Z">
        <w:r>
          <w:rPr>
            <w:noProof/>
            <w:webHidden/>
          </w:rPr>
          <w:t>101</w:t>
        </w:r>
        <w:r>
          <w:rPr>
            <w:noProof/>
            <w:webHidden/>
          </w:rPr>
          <w:fldChar w:fldCharType="end"/>
        </w:r>
        <w:r w:rsidRPr="00A47FC2">
          <w:rPr>
            <w:rStyle w:val="Hyperlink"/>
            <w:noProof/>
          </w:rPr>
          <w:fldChar w:fldCharType="end"/>
        </w:r>
      </w:ins>
    </w:p>
    <w:p w14:paraId="76A70CFF" w14:textId="77777777" w:rsidR="00EA1A11" w:rsidRDefault="00EA1A11">
      <w:pPr>
        <w:pStyle w:val="TableofFigures"/>
        <w:tabs>
          <w:tab w:val="right" w:leader="dot" w:pos="9060"/>
        </w:tabs>
        <w:rPr>
          <w:ins w:id="933" w:author="m.kalaitzaki" w:date="2019-05-16T10:06:00Z"/>
          <w:rFonts w:asciiTheme="minorHAnsi" w:eastAsiaTheme="minorEastAsia" w:hAnsiTheme="minorHAnsi" w:cstheme="minorBidi"/>
          <w:noProof/>
          <w:szCs w:val="22"/>
          <w:lang w:eastAsia="en-US"/>
        </w:rPr>
      </w:pPr>
      <w:ins w:id="93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"_Toc8893797"</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r>
          <w:rPr>
            <w:noProof/>
            <w:webHidden/>
          </w:rPr>
        </w:r>
      </w:ins>
      <w:r>
        <w:rPr>
          <w:noProof/>
          <w:webHidden/>
        </w:rPr>
        <w:fldChar w:fldCharType="separate"/>
      </w:r>
      <w:ins w:id="935" w:author="m.kalaitzaki" w:date="2019-05-16T10:06:00Z">
        <w:r>
          <w:rPr>
            <w:noProof/>
            <w:webHidden/>
          </w:rPr>
          <w:t>104</w:t>
        </w:r>
        <w:r>
          <w:rPr>
            <w:noProof/>
            <w:webHidden/>
          </w:rPr>
          <w:fldChar w:fldCharType="end"/>
        </w:r>
        <w:r w:rsidRPr="00A47FC2">
          <w:rPr>
            <w:rStyle w:val="Hyperlink"/>
            <w:noProof/>
          </w:rPr>
          <w:fldChar w:fldCharType="end"/>
        </w:r>
      </w:ins>
    </w:p>
    <w:p w14:paraId="01AA76D2" w14:textId="77777777" w:rsidR="00EA1A11" w:rsidRDefault="00EA1A11">
      <w:pPr>
        <w:pStyle w:val="TableofFigures"/>
        <w:tabs>
          <w:tab w:val="right" w:leader="dot" w:pos="9060"/>
        </w:tabs>
        <w:rPr>
          <w:ins w:id="936" w:author="m.kalaitzaki" w:date="2019-05-16T10:06:00Z"/>
          <w:rFonts w:asciiTheme="minorHAnsi" w:eastAsiaTheme="minorEastAsia" w:hAnsiTheme="minorHAnsi" w:cstheme="minorBidi"/>
          <w:noProof/>
          <w:szCs w:val="22"/>
          <w:lang w:eastAsia="en-US"/>
        </w:rPr>
      </w:pPr>
      <w:ins w:id="93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"_Toc8893798"</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r>
          <w:rPr>
            <w:noProof/>
            <w:webHidden/>
          </w:rPr>
        </w:r>
      </w:ins>
      <w:r>
        <w:rPr>
          <w:noProof/>
          <w:webHidden/>
        </w:rPr>
        <w:fldChar w:fldCharType="separate"/>
      </w:r>
      <w:ins w:id="938" w:author="m.kalaitzaki" w:date="2019-05-16T10:06:00Z">
        <w:r>
          <w:rPr>
            <w:noProof/>
            <w:webHidden/>
          </w:rPr>
          <w:t>106</w:t>
        </w:r>
        <w:r>
          <w:rPr>
            <w:noProof/>
            <w:webHidden/>
          </w:rPr>
          <w:fldChar w:fldCharType="end"/>
        </w:r>
        <w:r w:rsidRPr="00A47FC2">
          <w:rPr>
            <w:rStyle w:val="Hyperlink"/>
            <w:noProof/>
          </w:rPr>
          <w:fldChar w:fldCharType="end"/>
        </w:r>
      </w:ins>
    </w:p>
    <w:p w14:paraId="039D0439" w14:textId="77777777" w:rsidR="00EA1A11" w:rsidRDefault="00EA1A11">
      <w:pPr>
        <w:pStyle w:val="TableofFigures"/>
        <w:tabs>
          <w:tab w:val="right" w:leader="dot" w:pos="9060"/>
        </w:tabs>
        <w:rPr>
          <w:ins w:id="939" w:author="m.kalaitzaki" w:date="2019-05-16T10:06:00Z"/>
          <w:rFonts w:asciiTheme="minorHAnsi" w:eastAsiaTheme="minorEastAsia" w:hAnsiTheme="minorHAnsi" w:cstheme="minorBidi"/>
          <w:noProof/>
          <w:szCs w:val="22"/>
          <w:lang w:eastAsia="en-US"/>
        </w:rPr>
      </w:pPr>
      <w:ins w:id="94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"_Toc8893799"</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r>
          <w:rPr>
            <w:noProof/>
            <w:webHidden/>
          </w:rPr>
        </w:r>
      </w:ins>
      <w:r>
        <w:rPr>
          <w:noProof/>
          <w:webHidden/>
        </w:rPr>
        <w:fldChar w:fldCharType="separate"/>
      </w:r>
      <w:ins w:id="941" w:author="m.kalaitzaki" w:date="2019-05-16T10:06:00Z">
        <w:r>
          <w:rPr>
            <w:noProof/>
            <w:webHidden/>
          </w:rPr>
          <w:t>107</w:t>
        </w:r>
        <w:r>
          <w:rPr>
            <w:noProof/>
            <w:webHidden/>
          </w:rPr>
          <w:fldChar w:fldCharType="end"/>
        </w:r>
        <w:r w:rsidRPr="00A47FC2">
          <w:rPr>
            <w:rStyle w:val="Hyperlink"/>
            <w:noProof/>
          </w:rPr>
          <w:fldChar w:fldCharType="end"/>
        </w:r>
      </w:ins>
    </w:p>
    <w:p w14:paraId="39B7BF73" w14:textId="77777777" w:rsidR="00EA1A11" w:rsidRDefault="00EA1A11">
      <w:pPr>
        <w:pStyle w:val="TableofFigures"/>
        <w:tabs>
          <w:tab w:val="right" w:leader="dot" w:pos="9060"/>
        </w:tabs>
        <w:rPr>
          <w:ins w:id="942" w:author="m.kalaitzaki" w:date="2019-05-16T10:06:00Z"/>
          <w:rFonts w:asciiTheme="minorHAnsi" w:eastAsiaTheme="minorEastAsia" w:hAnsiTheme="minorHAnsi" w:cstheme="minorBidi"/>
          <w:noProof/>
          <w:szCs w:val="22"/>
          <w:lang w:eastAsia="en-US"/>
        </w:rPr>
      </w:pPr>
      <w:ins w:id="94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"_Toc8893800"</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r>
          <w:rPr>
            <w:noProof/>
            <w:webHidden/>
          </w:rPr>
        </w:r>
      </w:ins>
      <w:r>
        <w:rPr>
          <w:noProof/>
          <w:webHidden/>
        </w:rPr>
        <w:fldChar w:fldCharType="separate"/>
      </w:r>
      <w:ins w:id="944" w:author="m.kalaitzaki" w:date="2019-05-16T10:06:00Z">
        <w:r>
          <w:rPr>
            <w:noProof/>
            <w:webHidden/>
          </w:rPr>
          <w:t>110</w:t>
        </w:r>
        <w:r>
          <w:rPr>
            <w:noProof/>
            <w:webHidden/>
          </w:rPr>
          <w:fldChar w:fldCharType="end"/>
        </w:r>
        <w:r w:rsidRPr="00A47FC2">
          <w:rPr>
            <w:rStyle w:val="Hyperlink"/>
            <w:noProof/>
          </w:rPr>
          <w:fldChar w:fldCharType="end"/>
        </w:r>
      </w:ins>
    </w:p>
    <w:p w14:paraId="593866D9" w14:textId="77777777" w:rsidR="00EA1A11" w:rsidRDefault="00EA1A11">
      <w:pPr>
        <w:pStyle w:val="TableofFigures"/>
        <w:tabs>
          <w:tab w:val="right" w:leader="dot" w:pos="9060"/>
        </w:tabs>
        <w:rPr>
          <w:ins w:id="945" w:author="m.kalaitzaki" w:date="2019-05-16T10:06:00Z"/>
          <w:rFonts w:asciiTheme="minorHAnsi" w:eastAsiaTheme="minorEastAsia" w:hAnsiTheme="minorHAnsi" w:cstheme="minorBidi"/>
          <w:noProof/>
          <w:szCs w:val="22"/>
          <w:lang w:eastAsia="en-US"/>
        </w:rPr>
      </w:pPr>
      <w:ins w:id="94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"_Toc8893801"</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r>
          <w:rPr>
            <w:noProof/>
            <w:webHidden/>
          </w:rPr>
        </w:r>
      </w:ins>
      <w:r>
        <w:rPr>
          <w:noProof/>
          <w:webHidden/>
        </w:rPr>
        <w:fldChar w:fldCharType="separate"/>
      </w:r>
      <w:ins w:id="947" w:author="m.kalaitzaki" w:date="2019-05-16T10:06:00Z">
        <w:r>
          <w:rPr>
            <w:noProof/>
            <w:webHidden/>
          </w:rPr>
          <w:t>110</w:t>
        </w:r>
        <w:r>
          <w:rPr>
            <w:noProof/>
            <w:webHidden/>
          </w:rPr>
          <w:fldChar w:fldCharType="end"/>
        </w:r>
        <w:r w:rsidRPr="00A47FC2">
          <w:rPr>
            <w:rStyle w:val="Hyperlink"/>
            <w:noProof/>
          </w:rPr>
          <w:fldChar w:fldCharType="end"/>
        </w:r>
      </w:ins>
    </w:p>
    <w:p w14:paraId="63CE79B5" w14:textId="77777777" w:rsidR="00EA1A11" w:rsidRDefault="00EA1A11">
      <w:pPr>
        <w:pStyle w:val="TableofFigures"/>
        <w:tabs>
          <w:tab w:val="right" w:leader="dot" w:pos="9060"/>
        </w:tabs>
        <w:rPr>
          <w:ins w:id="948" w:author="m.kalaitzaki" w:date="2019-05-16T10:06:00Z"/>
          <w:rFonts w:asciiTheme="minorHAnsi" w:eastAsiaTheme="minorEastAsia" w:hAnsiTheme="minorHAnsi" w:cstheme="minorBidi"/>
          <w:noProof/>
          <w:szCs w:val="22"/>
          <w:lang w:eastAsia="en-US"/>
        </w:rPr>
      </w:pPr>
      <w:ins w:id="94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"_Toc8893802"</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r>
          <w:rPr>
            <w:noProof/>
            <w:webHidden/>
          </w:rPr>
        </w:r>
      </w:ins>
      <w:r>
        <w:rPr>
          <w:noProof/>
          <w:webHidden/>
        </w:rPr>
        <w:fldChar w:fldCharType="separate"/>
      </w:r>
      <w:ins w:id="950" w:author="m.kalaitzaki" w:date="2019-05-16T10:06:00Z">
        <w:r>
          <w:rPr>
            <w:noProof/>
            <w:webHidden/>
          </w:rPr>
          <w:t>112</w:t>
        </w:r>
        <w:r>
          <w:rPr>
            <w:noProof/>
            <w:webHidden/>
          </w:rPr>
          <w:fldChar w:fldCharType="end"/>
        </w:r>
        <w:r w:rsidRPr="00A47FC2">
          <w:rPr>
            <w:rStyle w:val="Hyperlink"/>
            <w:noProof/>
          </w:rPr>
          <w:fldChar w:fldCharType="end"/>
        </w:r>
      </w:ins>
    </w:p>
    <w:p w14:paraId="031FFDA8" w14:textId="77777777" w:rsidR="00EA1A11" w:rsidRDefault="00EA1A11">
      <w:pPr>
        <w:pStyle w:val="TableofFigures"/>
        <w:tabs>
          <w:tab w:val="right" w:leader="dot" w:pos="9060"/>
        </w:tabs>
        <w:rPr>
          <w:ins w:id="951" w:author="m.kalaitzaki" w:date="2019-05-16T10:06:00Z"/>
          <w:rFonts w:asciiTheme="minorHAnsi" w:eastAsiaTheme="minorEastAsia" w:hAnsiTheme="minorHAnsi" w:cstheme="minorBidi"/>
          <w:noProof/>
          <w:szCs w:val="22"/>
          <w:lang w:eastAsia="en-US"/>
        </w:rPr>
      </w:pPr>
      <w:ins w:id="95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"_Toc8893803"</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r>
          <w:rPr>
            <w:noProof/>
            <w:webHidden/>
          </w:rPr>
        </w:r>
      </w:ins>
      <w:r>
        <w:rPr>
          <w:noProof/>
          <w:webHidden/>
        </w:rPr>
        <w:fldChar w:fldCharType="separate"/>
      </w:r>
      <w:ins w:id="953" w:author="m.kalaitzaki" w:date="2019-05-16T10:06:00Z">
        <w:r>
          <w:rPr>
            <w:noProof/>
            <w:webHidden/>
          </w:rPr>
          <w:t>113</w:t>
        </w:r>
        <w:r>
          <w:rPr>
            <w:noProof/>
            <w:webHidden/>
          </w:rPr>
          <w:fldChar w:fldCharType="end"/>
        </w:r>
        <w:r w:rsidRPr="00A47FC2">
          <w:rPr>
            <w:rStyle w:val="Hyperlink"/>
            <w:noProof/>
          </w:rPr>
          <w:fldChar w:fldCharType="end"/>
        </w:r>
      </w:ins>
    </w:p>
    <w:p w14:paraId="7D52D4E5" w14:textId="77777777" w:rsidR="00EA1A11" w:rsidRDefault="00EA1A11">
      <w:pPr>
        <w:pStyle w:val="TableofFigures"/>
        <w:tabs>
          <w:tab w:val="right" w:leader="dot" w:pos="9060"/>
        </w:tabs>
        <w:rPr>
          <w:ins w:id="954" w:author="m.kalaitzaki" w:date="2019-05-16T10:06:00Z"/>
          <w:rFonts w:asciiTheme="minorHAnsi" w:eastAsiaTheme="minorEastAsia" w:hAnsiTheme="minorHAnsi" w:cstheme="minorBidi"/>
          <w:noProof/>
          <w:szCs w:val="22"/>
          <w:lang w:eastAsia="en-US"/>
        </w:rPr>
      </w:pPr>
      <w:ins w:id="95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"_Toc8893804"</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r>
          <w:rPr>
            <w:noProof/>
            <w:webHidden/>
          </w:rPr>
        </w:r>
      </w:ins>
      <w:r>
        <w:rPr>
          <w:noProof/>
          <w:webHidden/>
        </w:rPr>
        <w:fldChar w:fldCharType="separate"/>
      </w:r>
      <w:ins w:id="956" w:author="m.kalaitzaki" w:date="2019-05-16T10:06:00Z">
        <w:r>
          <w:rPr>
            <w:noProof/>
            <w:webHidden/>
          </w:rPr>
          <w:t>113</w:t>
        </w:r>
        <w:r>
          <w:rPr>
            <w:noProof/>
            <w:webHidden/>
          </w:rPr>
          <w:fldChar w:fldCharType="end"/>
        </w:r>
        <w:r w:rsidRPr="00A47FC2">
          <w:rPr>
            <w:rStyle w:val="Hyperlink"/>
            <w:noProof/>
          </w:rPr>
          <w:fldChar w:fldCharType="end"/>
        </w:r>
      </w:ins>
    </w:p>
    <w:p w14:paraId="6DBE3E3E" w14:textId="77777777" w:rsidR="00EA1A11" w:rsidRDefault="00EA1A11">
      <w:pPr>
        <w:pStyle w:val="TableofFigures"/>
        <w:tabs>
          <w:tab w:val="right" w:leader="dot" w:pos="9060"/>
        </w:tabs>
        <w:rPr>
          <w:ins w:id="957" w:author="m.kalaitzaki" w:date="2019-05-16T10:06:00Z"/>
          <w:rFonts w:asciiTheme="minorHAnsi" w:eastAsiaTheme="minorEastAsia" w:hAnsiTheme="minorHAnsi" w:cstheme="minorBidi"/>
          <w:noProof/>
          <w:szCs w:val="22"/>
          <w:lang w:eastAsia="en-US"/>
        </w:rPr>
      </w:pPr>
      <w:ins w:id="95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"_Toc8893805"</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r>
          <w:rPr>
            <w:noProof/>
            <w:webHidden/>
          </w:rPr>
        </w:r>
      </w:ins>
      <w:r>
        <w:rPr>
          <w:noProof/>
          <w:webHidden/>
        </w:rPr>
        <w:fldChar w:fldCharType="separate"/>
      </w:r>
      <w:ins w:id="959" w:author="m.kalaitzaki" w:date="2019-05-16T10:06:00Z">
        <w:r>
          <w:rPr>
            <w:noProof/>
            <w:webHidden/>
          </w:rPr>
          <w:t>113</w:t>
        </w:r>
        <w:r>
          <w:rPr>
            <w:noProof/>
            <w:webHidden/>
          </w:rPr>
          <w:fldChar w:fldCharType="end"/>
        </w:r>
        <w:r w:rsidRPr="00A47FC2">
          <w:rPr>
            <w:rStyle w:val="Hyperlink"/>
            <w:noProof/>
          </w:rPr>
          <w:fldChar w:fldCharType="end"/>
        </w:r>
      </w:ins>
    </w:p>
    <w:p w14:paraId="3666B467" w14:textId="77777777" w:rsidR="00EA1A11" w:rsidRDefault="00EA1A11">
      <w:pPr>
        <w:pStyle w:val="TableofFigures"/>
        <w:tabs>
          <w:tab w:val="right" w:leader="dot" w:pos="9060"/>
        </w:tabs>
        <w:rPr>
          <w:ins w:id="960" w:author="m.kalaitzaki" w:date="2019-05-16T10:06:00Z"/>
          <w:rFonts w:asciiTheme="minorHAnsi" w:eastAsiaTheme="minorEastAsia" w:hAnsiTheme="minorHAnsi" w:cstheme="minorBidi"/>
          <w:noProof/>
          <w:szCs w:val="22"/>
          <w:lang w:eastAsia="en-US"/>
        </w:rPr>
      </w:pPr>
      <w:ins w:id="96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"_Toc8893806"</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r>
          <w:rPr>
            <w:noProof/>
            <w:webHidden/>
          </w:rPr>
        </w:r>
      </w:ins>
      <w:r>
        <w:rPr>
          <w:noProof/>
          <w:webHidden/>
        </w:rPr>
        <w:fldChar w:fldCharType="separate"/>
      </w:r>
      <w:ins w:id="962" w:author="m.kalaitzaki" w:date="2019-05-16T10:06:00Z">
        <w:r>
          <w:rPr>
            <w:noProof/>
            <w:webHidden/>
          </w:rPr>
          <w:t>117</w:t>
        </w:r>
        <w:r>
          <w:rPr>
            <w:noProof/>
            <w:webHidden/>
          </w:rPr>
          <w:fldChar w:fldCharType="end"/>
        </w:r>
        <w:r w:rsidRPr="00A47FC2">
          <w:rPr>
            <w:rStyle w:val="Hyperlink"/>
            <w:noProof/>
          </w:rPr>
          <w:fldChar w:fldCharType="end"/>
        </w:r>
      </w:ins>
    </w:p>
    <w:p w14:paraId="1D23B234" w14:textId="77777777" w:rsidR="00EA1A11" w:rsidRDefault="00EA1A11">
      <w:pPr>
        <w:pStyle w:val="TableofFigures"/>
        <w:tabs>
          <w:tab w:val="right" w:leader="dot" w:pos="9060"/>
        </w:tabs>
        <w:rPr>
          <w:ins w:id="963" w:author="m.kalaitzaki" w:date="2019-05-16T10:06:00Z"/>
          <w:rFonts w:asciiTheme="minorHAnsi" w:eastAsiaTheme="minorEastAsia" w:hAnsiTheme="minorHAnsi" w:cstheme="minorBidi"/>
          <w:noProof/>
          <w:szCs w:val="22"/>
          <w:lang w:eastAsia="en-US"/>
        </w:rPr>
      </w:pPr>
      <w:ins w:id="96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"_Toc8893807"</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r>
          <w:rPr>
            <w:noProof/>
            <w:webHidden/>
          </w:rPr>
        </w:r>
      </w:ins>
      <w:r>
        <w:rPr>
          <w:noProof/>
          <w:webHidden/>
        </w:rPr>
        <w:fldChar w:fldCharType="separate"/>
      </w:r>
      <w:ins w:id="965" w:author="m.kalaitzaki" w:date="2019-05-16T10:06:00Z">
        <w:r>
          <w:rPr>
            <w:noProof/>
            <w:webHidden/>
          </w:rPr>
          <w:t>117</w:t>
        </w:r>
        <w:r>
          <w:rPr>
            <w:noProof/>
            <w:webHidden/>
          </w:rPr>
          <w:fldChar w:fldCharType="end"/>
        </w:r>
        <w:r w:rsidRPr="00A47FC2">
          <w:rPr>
            <w:rStyle w:val="Hyperlink"/>
            <w:noProof/>
          </w:rPr>
          <w:fldChar w:fldCharType="end"/>
        </w:r>
      </w:ins>
    </w:p>
    <w:p w14:paraId="7D78461C" w14:textId="77777777" w:rsidR="00EA1A11" w:rsidRDefault="00EA1A11">
      <w:pPr>
        <w:pStyle w:val="TableofFigures"/>
        <w:tabs>
          <w:tab w:val="right" w:leader="dot" w:pos="9060"/>
        </w:tabs>
        <w:rPr>
          <w:ins w:id="966" w:author="m.kalaitzaki" w:date="2019-05-16T10:06:00Z"/>
          <w:rFonts w:asciiTheme="minorHAnsi" w:eastAsiaTheme="minorEastAsia" w:hAnsiTheme="minorHAnsi" w:cstheme="minorBidi"/>
          <w:noProof/>
          <w:szCs w:val="22"/>
          <w:lang w:eastAsia="en-US"/>
        </w:rPr>
      </w:pPr>
      <w:ins w:id="96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"_Toc8893808"</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r>
          <w:rPr>
            <w:noProof/>
            <w:webHidden/>
          </w:rPr>
        </w:r>
      </w:ins>
      <w:r>
        <w:rPr>
          <w:noProof/>
          <w:webHidden/>
        </w:rPr>
        <w:fldChar w:fldCharType="separate"/>
      </w:r>
      <w:ins w:id="968" w:author="m.kalaitzaki" w:date="2019-05-16T10:06:00Z">
        <w:r>
          <w:rPr>
            <w:noProof/>
            <w:webHidden/>
          </w:rPr>
          <w:t>119</w:t>
        </w:r>
        <w:r>
          <w:rPr>
            <w:noProof/>
            <w:webHidden/>
          </w:rPr>
          <w:fldChar w:fldCharType="end"/>
        </w:r>
        <w:r w:rsidRPr="00A47FC2">
          <w:rPr>
            <w:rStyle w:val="Hyperlink"/>
            <w:noProof/>
          </w:rPr>
          <w:fldChar w:fldCharType="end"/>
        </w:r>
      </w:ins>
    </w:p>
    <w:p w14:paraId="0A269C7B" w14:textId="77777777" w:rsidR="00EA1A11" w:rsidRDefault="00EA1A11">
      <w:pPr>
        <w:pStyle w:val="TableofFigures"/>
        <w:tabs>
          <w:tab w:val="right" w:leader="dot" w:pos="9060"/>
        </w:tabs>
        <w:rPr>
          <w:ins w:id="969" w:author="m.kalaitzaki" w:date="2019-05-16T10:06:00Z"/>
          <w:rFonts w:asciiTheme="minorHAnsi" w:eastAsiaTheme="minorEastAsia" w:hAnsiTheme="minorHAnsi" w:cstheme="minorBidi"/>
          <w:noProof/>
          <w:szCs w:val="22"/>
          <w:lang w:eastAsia="en-US"/>
        </w:rPr>
      </w:pPr>
      <w:ins w:id="97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"_Toc8893809"</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r>
          <w:rPr>
            <w:noProof/>
            <w:webHidden/>
          </w:rPr>
        </w:r>
      </w:ins>
      <w:r>
        <w:rPr>
          <w:noProof/>
          <w:webHidden/>
        </w:rPr>
        <w:fldChar w:fldCharType="separate"/>
      </w:r>
      <w:ins w:id="971" w:author="m.kalaitzaki" w:date="2019-05-16T10:06:00Z">
        <w:r>
          <w:rPr>
            <w:noProof/>
            <w:webHidden/>
          </w:rPr>
          <w:t>119</w:t>
        </w:r>
        <w:r>
          <w:rPr>
            <w:noProof/>
            <w:webHidden/>
          </w:rPr>
          <w:fldChar w:fldCharType="end"/>
        </w:r>
        <w:r w:rsidRPr="00A47FC2">
          <w:rPr>
            <w:rStyle w:val="Hyperlink"/>
            <w:noProof/>
          </w:rPr>
          <w:fldChar w:fldCharType="end"/>
        </w:r>
      </w:ins>
    </w:p>
    <w:p w14:paraId="064DDB5A" w14:textId="77777777" w:rsidR="00EA1A11" w:rsidRDefault="00EA1A11">
      <w:pPr>
        <w:pStyle w:val="TableofFigures"/>
        <w:tabs>
          <w:tab w:val="right" w:leader="dot" w:pos="9060"/>
        </w:tabs>
        <w:rPr>
          <w:ins w:id="972" w:author="m.kalaitzaki" w:date="2019-05-16T10:06:00Z"/>
          <w:rFonts w:asciiTheme="minorHAnsi" w:eastAsiaTheme="minorEastAsia" w:hAnsiTheme="minorHAnsi" w:cstheme="minorBidi"/>
          <w:noProof/>
          <w:szCs w:val="22"/>
          <w:lang w:eastAsia="en-US"/>
        </w:rPr>
      </w:pPr>
      <w:ins w:id="97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"_Toc8893810"</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r>
          <w:rPr>
            <w:noProof/>
            <w:webHidden/>
          </w:rPr>
        </w:r>
      </w:ins>
      <w:r>
        <w:rPr>
          <w:noProof/>
          <w:webHidden/>
        </w:rPr>
        <w:fldChar w:fldCharType="separate"/>
      </w:r>
      <w:ins w:id="974" w:author="m.kalaitzaki" w:date="2019-05-16T10:06:00Z">
        <w:r>
          <w:rPr>
            <w:noProof/>
            <w:webHidden/>
          </w:rPr>
          <w:t>121</w:t>
        </w:r>
        <w:r>
          <w:rPr>
            <w:noProof/>
            <w:webHidden/>
          </w:rPr>
          <w:fldChar w:fldCharType="end"/>
        </w:r>
        <w:r w:rsidRPr="00A47FC2">
          <w:rPr>
            <w:rStyle w:val="Hyperlink"/>
            <w:noProof/>
          </w:rPr>
          <w:fldChar w:fldCharType="end"/>
        </w:r>
      </w:ins>
    </w:p>
    <w:p w14:paraId="73E4B5CD" w14:textId="77777777" w:rsidR="00EA1A11" w:rsidRDefault="00EA1A11">
      <w:pPr>
        <w:pStyle w:val="TableofFigures"/>
        <w:tabs>
          <w:tab w:val="right" w:leader="dot" w:pos="9060"/>
        </w:tabs>
        <w:rPr>
          <w:ins w:id="975" w:author="m.kalaitzaki" w:date="2019-05-16T10:06:00Z"/>
          <w:rFonts w:asciiTheme="minorHAnsi" w:eastAsiaTheme="minorEastAsia" w:hAnsiTheme="minorHAnsi" w:cstheme="minorBidi"/>
          <w:noProof/>
          <w:szCs w:val="22"/>
          <w:lang w:eastAsia="en-US"/>
        </w:rPr>
      </w:pPr>
      <w:ins w:id="97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"_Toc8893811"</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r>
          <w:rPr>
            <w:noProof/>
            <w:webHidden/>
          </w:rPr>
        </w:r>
      </w:ins>
      <w:r>
        <w:rPr>
          <w:noProof/>
          <w:webHidden/>
        </w:rPr>
        <w:fldChar w:fldCharType="separate"/>
      </w:r>
      <w:ins w:id="977" w:author="m.kalaitzaki" w:date="2019-05-16T10:06:00Z">
        <w:r>
          <w:rPr>
            <w:noProof/>
            <w:webHidden/>
          </w:rPr>
          <w:t>121</w:t>
        </w:r>
        <w:r>
          <w:rPr>
            <w:noProof/>
            <w:webHidden/>
          </w:rPr>
          <w:fldChar w:fldCharType="end"/>
        </w:r>
        <w:r w:rsidRPr="00A47FC2">
          <w:rPr>
            <w:rStyle w:val="Hyperlink"/>
            <w:noProof/>
          </w:rPr>
          <w:fldChar w:fldCharType="end"/>
        </w:r>
      </w:ins>
    </w:p>
    <w:p w14:paraId="281F7CD3" w14:textId="77777777" w:rsidR="00EA1A11" w:rsidRDefault="00EA1A11">
      <w:pPr>
        <w:pStyle w:val="TableofFigures"/>
        <w:tabs>
          <w:tab w:val="right" w:leader="dot" w:pos="9060"/>
        </w:tabs>
        <w:rPr>
          <w:ins w:id="978" w:author="m.kalaitzaki" w:date="2019-05-16T10:06:00Z"/>
          <w:rFonts w:asciiTheme="minorHAnsi" w:eastAsiaTheme="minorEastAsia" w:hAnsiTheme="minorHAnsi" w:cstheme="minorBidi"/>
          <w:noProof/>
          <w:szCs w:val="22"/>
          <w:lang w:eastAsia="en-US"/>
        </w:rPr>
      </w:pPr>
      <w:ins w:id="97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"_Toc8893812"</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r>
          <w:rPr>
            <w:noProof/>
            <w:webHidden/>
          </w:rPr>
        </w:r>
      </w:ins>
      <w:r>
        <w:rPr>
          <w:noProof/>
          <w:webHidden/>
        </w:rPr>
        <w:fldChar w:fldCharType="separate"/>
      </w:r>
      <w:ins w:id="980" w:author="m.kalaitzaki" w:date="2019-05-16T10:06:00Z">
        <w:r>
          <w:rPr>
            <w:noProof/>
            <w:webHidden/>
          </w:rPr>
          <w:t>122</w:t>
        </w:r>
        <w:r>
          <w:rPr>
            <w:noProof/>
            <w:webHidden/>
          </w:rPr>
          <w:fldChar w:fldCharType="end"/>
        </w:r>
        <w:r w:rsidRPr="00A47FC2">
          <w:rPr>
            <w:rStyle w:val="Hyperlink"/>
            <w:noProof/>
          </w:rPr>
          <w:fldChar w:fldCharType="end"/>
        </w:r>
      </w:ins>
    </w:p>
    <w:p w14:paraId="5B046E29" w14:textId="77777777" w:rsidR="00EA1A11" w:rsidRDefault="00EA1A11">
      <w:pPr>
        <w:pStyle w:val="TableofFigures"/>
        <w:tabs>
          <w:tab w:val="right" w:leader="dot" w:pos="9060"/>
        </w:tabs>
        <w:rPr>
          <w:ins w:id="981" w:author="m.kalaitzaki" w:date="2019-05-16T10:06:00Z"/>
          <w:rFonts w:asciiTheme="minorHAnsi" w:eastAsiaTheme="minorEastAsia" w:hAnsiTheme="minorHAnsi" w:cstheme="minorBidi"/>
          <w:noProof/>
          <w:szCs w:val="22"/>
          <w:lang w:eastAsia="en-US"/>
        </w:rPr>
      </w:pPr>
      <w:ins w:id="98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"_Toc8893813"</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r>
          <w:rPr>
            <w:noProof/>
            <w:webHidden/>
          </w:rPr>
        </w:r>
      </w:ins>
      <w:r>
        <w:rPr>
          <w:noProof/>
          <w:webHidden/>
        </w:rPr>
        <w:fldChar w:fldCharType="separate"/>
      </w:r>
      <w:ins w:id="983" w:author="m.kalaitzaki" w:date="2019-05-16T10:06:00Z">
        <w:r>
          <w:rPr>
            <w:noProof/>
            <w:webHidden/>
          </w:rPr>
          <w:t>122</w:t>
        </w:r>
        <w:r>
          <w:rPr>
            <w:noProof/>
            <w:webHidden/>
          </w:rPr>
          <w:fldChar w:fldCharType="end"/>
        </w:r>
        <w:r w:rsidRPr="00A47FC2">
          <w:rPr>
            <w:rStyle w:val="Hyperlink"/>
            <w:noProof/>
          </w:rPr>
          <w:fldChar w:fldCharType="end"/>
        </w:r>
      </w:ins>
    </w:p>
    <w:p w14:paraId="54030DFC" w14:textId="77777777" w:rsidR="00EA1A11" w:rsidRDefault="00EA1A11">
      <w:pPr>
        <w:pStyle w:val="TableofFigures"/>
        <w:tabs>
          <w:tab w:val="right" w:leader="dot" w:pos="9060"/>
        </w:tabs>
        <w:rPr>
          <w:ins w:id="984" w:author="m.kalaitzaki" w:date="2019-05-16T10:06:00Z"/>
          <w:rFonts w:asciiTheme="minorHAnsi" w:eastAsiaTheme="minorEastAsia" w:hAnsiTheme="minorHAnsi" w:cstheme="minorBidi"/>
          <w:noProof/>
          <w:szCs w:val="22"/>
          <w:lang w:eastAsia="en-US"/>
        </w:rPr>
      </w:pPr>
      <w:ins w:id="98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"_Toc8893814"</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r>
          <w:rPr>
            <w:noProof/>
            <w:webHidden/>
          </w:rPr>
        </w:r>
      </w:ins>
      <w:r>
        <w:rPr>
          <w:noProof/>
          <w:webHidden/>
        </w:rPr>
        <w:fldChar w:fldCharType="separate"/>
      </w:r>
      <w:ins w:id="986" w:author="m.kalaitzaki" w:date="2019-05-16T10:06:00Z">
        <w:r>
          <w:rPr>
            <w:noProof/>
            <w:webHidden/>
          </w:rPr>
          <w:t>123</w:t>
        </w:r>
        <w:r>
          <w:rPr>
            <w:noProof/>
            <w:webHidden/>
          </w:rPr>
          <w:fldChar w:fldCharType="end"/>
        </w:r>
        <w:r w:rsidRPr="00A47FC2">
          <w:rPr>
            <w:rStyle w:val="Hyperlink"/>
            <w:noProof/>
          </w:rPr>
          <w:fldChar w:fldCharType="end"/>
        </w:r>
      </w:ins>
    </w:p>
    <w:p w14:paraId="143C5664" w14:textId="77777777" w:rsidR="00EA1A11" w:rsidRDefault="00EA1A11">
      <w:pPr>
        <w:pStyle w:val="TableofFigures"/>
        <w:tabs>
          <w:tab w:val="right" w:leader="dot" w:pos="9060"/>
        </w:tabs>
        <w:rPr>
          <w:ins w:id="987" w:author="m.kalaitzaki" w:date="2019-05-16T10:06:00Z"/>
          <w:rFonts w:asciiTheme="minorHAnsi" w:eastAsiaTheme="minorEastAsia" w:hAnsiTheme="minorHAnsi" w:cstheme="minorBidi"/>
          <w:noProof/>
          <w:szCs w:val="22"/>
          <w:lang w:eastAsia="en-US"/>
        </w:rPr>
      </w:pPr>
      <w:ins w:id="98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"_Toc8893815"</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r>
          <w:rPr>
            <w:noProof/>
            <w:webHidden/>
          </w:rPr>
        </w:r>
      </w:ins>
      <w:r>
        <w:rPr>
          <w:noProof/>
          <w:webHidden/>
        </w:rPr>
        <w:fldChar w:fldCharType="separate"/>
      </w:r>
      <w:ins w:id="989" w:author="m.kalaitzaki" w:date="2019-05-16T10:06:00Z">
        <w:r>
          <w:rPr>
            <w:noProof/>
            <w:webHidden/>
          </w:rPr>
          <w:t>123</w:t>
        </w:r>
        <w:r>
          <w:rPr>
            <w:noProof/>
            <w:webHidden/>
          </w:rPr>
          <w:fldChar w:fldCharType="end"/>
        </w:r>
        <w:r w:rsidRPr="00A47FC2">
          <w:rPr>
            <w:rStyle w:val="Hyperlink"/>
            <w:noProof/>
          </w:rPr>
          <w:fldChar w:fldCharType="end"/>
        </w:r>
      </w:ins>
    </w:p>
    <w:p w14:paraId="69CAE5A2" w14:textId="77777777" w:rsidR="00EA1A11" w:rsidRDefault="00EA1A11">
      <w:pPr>
        <w:pStyle w:val="TableofFigures"/>
        <w:tabs>
          <w:tab w:val="right" w:leader="dot" w:pos="9060"/>
        </w:tabs>
        <w:rPr>
          <w:ins w:id="990" w:author="m.kalaitzaki" w:date="2019-05-16T10:06:00Z"/>
          <w:rFonts w:asciiTheme="minorHAnsi" w:eastAsiaTheme="minorEastAsia" w:hAnsiTheme="minorHAnsi" w:cstheme="minorBidi"/>
          <w:noProof/>
          <w:szCs w:val="22"/>
          <w:lang w:eastAsia="en-US"/>
        </w:rPr>
      </w:pPr>
      <w:ins w:id="99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"_Toc8893816"</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r>
          <w:rPr>
            <w:noProof/>
            <w:webHidden/>
          </w:rPr>
        </w:r>
      </w:ins>
      <w:r>
        <w:rPr>
          <w:noProof/>
          <w:webHidden/>
        </w:rPr>
        <w:fldChar w:fldCharType="separate"/>
      </w:r>
      <w:ins w:id="992" w:author="m.kalaitzaki" w:date="2019-05-16T10:06:00Z">
        <w:r>
          <w:rPr>
            <w:noProof/>
            <w:webHidden/>
          </w:rPr>
          <w:t>126</w:t>
        </w:r>
        <w:r>
          <w:rPr>
            <w:noProof/>
            <w:webHidden/>
          </w:rPr>
          <w:fldChar w:fldCharType="end"/>
        </w:r>
        <w:r w:rsidRPr="00A47FC2">
          <w:rPr>
            <w:rStyle w:val="Hyperlink"/>
            <w:noProof/>
          </w:rPr>
          <w:fldChar w:fldCharType="end"/>
        </w:r>
      </w:ins>
    </w:p>
    <w:p w14:paraId="27D8779B" w14:textId="77777777" w:rsidR="00EA1A11" w:rsidRDefault="00EA1A11">
      <w:pPr>
        <w:pStyle w:val="TableofFigures"/>
        <w:tabs>
          <w:tab w:val="right" w:leader="dot" w:pos="9060"/>
        </w:tabs>
        <w:rPr>
          <w:ins w:id="993" w:author="m.kalaitzaki" w:date="2019-05-16T10:06:00Z"/>
          <w:rFonts w:asciiTheme="minorHAnsi" w:eastAsiaTheme="minorEastAsia" w:hAnsiTheme="minorHAnsi" w:cstheme="minorBidi"/>
          <w:noProof/>
          <w:szCs w:val="22"/>
          <w:lang w:eastAsia="en-US"/>
        </w:rPr>
      </w:pPr>
      <w:ins w:id="99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"_Toc8893817"</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r>
          <w:rPr>
            <w:noProof/>
            <w:webHidden/>
          </w:rPr>
        </w:r>
      </w:ins>
      <w:r>
        <w:rPr>
          <w:noProof/>
          <w:webHidden/>
        </w:rPr>
        <w:fldChar w:fldCharType="separate"/>
      </w:r>
      <w:ins w:id="995" w:author="m.kalaitzaki" w:date="2019-05-16T10:06:00Z">
        <w:r>
          <w:rPr>
            <w:noProof/>
            <w:webHidden/>
          </w:rPr>
          <w:t>126</w:t>
        </w:r>
        <w:r>
          <w:rPr>
            <w:noProof/>
            <w:webHidden/>
          </w:rPr>
          <w:fldChar w:fldCharType="end"/>
        </w:r>
        <w:r w:rsidRPr="00A47FC2">
          <w:rPr>
            <w:rStyle w:val="Hyperlink"/>
            <w:noProof/>
          </w:rPr>
          <w:fldChar w:fldCharType="end"/>
        </w:r>
      </w:ins>
    </w:p>
    <w:p w14:paraId="36714389" w14:textId="77777777" w:rsidR="00EA1A11" w:rsidRDefault="00EA1A11">
      <w:pPr>
        <w:pStyle w:val="TableofFigures"/>
        <w:tabs>
          <w:tab w:val="right" w:leader="dot" w:pos="9060"/>
        </w:tabs>
        <w:rPr>
          <w:ins w:id="996" w:author="m.kalaitzaki" w:date="2019-05-16T10:06:00Z"/>
          <w:rFonts w:asciiTheme="minorHAnsi" w:eastAsiaTheme="minorEastAsia" w:hAnsiTheme="minorHAnsi" w:cstheme="minorBidi"/>
          <w:noProof/>
          <w:szCs w:val="22"/>
          <w:lang w:eastAsia="en-US"/>
        </w:rPr>
      </w:pPr>
      <w:ins w:id="99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"_Toc8893818"</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r>
          <w:rPr>
            <w:noProof/>
            <w:webHidden/>
          </w:rPr>
        </w:r>
      </w:ins>
      <w:r>
        <w:rPr>
          <w:noProof/>
          <w:webHidden/>
        </w:rPr>
        <w:fldChar w:fldCharType="separate"/>
      </w:r>
      <w:ins w:id="998" w:author="m.kalaitzaki" w:date="2019-05-16T10:06:00Z">
        <w:r>
          <w:rPr>
            <w:noProof/>
            <w:webHidden/>
          </w:rPr>
          <w:t>129</w:t>
        </w:r>
        <w:r>
          <w:rPr>
            <w:noProof/>
            <w:webHidden/>
          </w:rPr>
          <w:fldChar w:fldCharType="end"/>
        </w:r>
        <w:r w:rsidRPr="00A47FC2">
          <w:rPr>
            <w:rStyle w:val="Hyperlink"/>
            <w:noProof/>
          </w:rPr>
          <w:fldChar w:fldCharType="end"/>
        </w:r>
      </w:ins>
    </w:p>
    <w:p w14:paraId="3238AA86" w14:textId="77777777" w:rsidR="00EA1A11" w:rsidRDefault="00EA1A11">
      <w:pPr>
        <w:pStyle w:val="TableofFigures"/>
        <w:tabs>
          <w:tab w:val="right" w:leader="dot" w:pos="9060"/>
        </w:tabs>
        <w:rPr>
          <w:ins w:id="999" w:author="m.kalaitzaki" w:date="2019-05-16T10:06:00Z"/>
          <w:rFonts w:asciiTheme="minorHAnsi" w:eastAsiaTheme="minorEastAsia" w:hAnsiTheme="minorHAnsi" w:cstheme="minorBidi"/>
          <w:noProof/>
          <w:szCs w:val="22"/>
          <w:lang w:eastAsia="en-US"/>
        </w:rPr>
      </w:pPr>
      <w:ins w:id="100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"_Toc8893819"</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r>
          <w:rPr>
            <w:noProof/>
            <w:webHidden/>
          </w:rPr>
        </w:r>
      </w:ins>
      <w:r>
        <w:rPr>
          <w:noProof/>
          <w:webHidden/>
        </w:rPr>
        <w:fldChar w:fldCharType="separate"/>
      </w:r>
      <w:ins w:id="1001" w:author="m.kalaitzaki" w:date="2019-05-16T10:06:00Z">
        <w:r>
          <w:rPr>
            <w:noProof/>
            <w:webHidden/>
          </w:rPr>
          <w:t>130</w:t>
        </w:r>
        <w:r>
          <w:rPr>
            <w:noProof/>
            <w:webHidden/>
          </w:rPr>
          <w:fldChar w:fldCharType="end"/>
        </w:r>
        <w:r w:rsidRPr="00A47FC2">
          <w:rPr>
            <w:rStyle w:val="Hyperlink"/>
            <w:noProof/>
          </w:rPr>
          <w:fldChar w:fldCharType="end"/>
        </w:r>
      </w:ins>
    </w:p>
    <w:p w14:paraId="42F2A2A8" w14:textId="77777777" w:rsidR="00EA1A11" w:rsidRDefault="00EA1A11">
      <w:pPr>
        <w:pStyle w:val="TableofFigures"/>
        <w:tabs>
          <w:tab w:val="right" w:leader="dot" w:pos="9060"/>
        </w:tabs>
        <w:rPr>
          <w:ins w:id="1002" w:author="m.kalaitzaki" w:date="2019-05-16T10:06:00Z"/>
          <w:rFonts w:asciiTheme="minorHAnsi" w:eastAsiaTheme="minorEastAsia" w:hAnsiTheme="minorHAnsi" w:cstheme="minorBidi"/>
          <w:noProof/>
          <w:szCs w:val="22"/>
          <w:lang w:eastAsia="en-US"/>
        </w:rPr>
      </w:pPr>
      <w:ins w:id="100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"_Toc8893820"</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r>
          <w:rPr>
            <w:noProof/>
            <w:webHidden/>
          </w:rPr>
        </w:r>
      </w:ins>
      <w:r>
        <w:rPr>
          <w:noProof/>
          <w:webHidden/>
        </w:rPr>
        <w:fldChar w:fldCharType="separate"/>
      </w:r>
      <w:ins w:id="1004" w:author="m.kalaitzaki" w:date="2019-05-16T10:06:00Z">
        <w:r>
          <w:rPr>
            <w:noProof/>
            <w:webHidden/>
          </w:rPr>
          <w:t>133</w:t>
        </w:r>
        <w:r>
          <w:rPr>
            <w:noProof/>
            <w:webHidden/>
          </w:rPr>
          <w:fldChar w:fldCharType="end"/>
        </w:r>
        <w:r w:rsidRPr="00A47FC2">
          <w:rPr>
            <w:rStyle w:val="Hyperlink"/>
            <w:noProof/>
          </w:rPr>
          <w:fldChar w:fldCharType="end"/>
        </w:r>
      </w:ins>
    </w:p>
    <w:p w14:paraId="7156E7E9" w14:textId="77777777" w:rsidR="00EA1A11" w:rsidRDefault="00EA1A11">
      <w:pPr>
        <w:pStyle w:val="TableofFigures"/>
        <w:tabs>
          <w:tab w:val="right" w:leader="dot" w:pos="9060"/>
        </w:tabs>
        <w:rPr>
          <w:ins w:id="1005" w:author="m.kalaitzaki" w:date="2019-05-16T10:06:00Z"/>
          <w:rFonts w:asciiTheme="minorHAnsi" w:eastAsiaTheme="minorEastAsia" w:hAnsiTheme="minorHAnsi" w:cstheme="minorBidi"/>
          <w:noProof/>
          <w:szCs w:val="22"/>
          <w:lang w:eastAsia="en-US"/>
        </w:rPr>
      </w:pPr>
      <w:ins w:id="100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"_Toc8893821"</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r>
          <w:rPr>
            <w:noProof/>
            <w:webHidden/>
          </w:rPr>
        </w:r>
      </w:ins>
      <w:r>
        <w:rPr>
          <w:noProof/>
          <w:webHidden/>
        </w:rPr>
        <w:fldChar w:fldCharType="separate"/>
      </w:r>
      <w:ins w:id="1007" w:author="m.kalaitzaki" w:date="2019-05-16T10:06:00Z">
        <w:r>
          <w:rPr>
            <w:noProof/>
            <w:webHidden/>
          </w:rPr>
          <w:t>133</w:t>
        </w:r>
        <w:r>
          <w:rPr>
            <w:noProof/>
            <w:webHidden/>
          </w:rPr>
          <w:fldChar w:fldCharType="end"/>
        </w:r>
        <w:r w:rsidRPr="00A47FC2">
          <w:rPr>
            <w:rStyle w:val="Hyperlink"/>
            <w:noProof/>
          </w:rPr>
          <w:fldChar w:fldCharType="end"/>
        </w:r>
      </w:ins>
    </w:p>
    <w:p w14:paraId="2E0BD087" w14:textId="77777777" w:rsidR="00EA1A11" w:rsidRDefault="00EA1A11">
      <w:pPr>
        <w:pStyle w:val="TableofFigures"/>
        <w:tabs>
          <w:tab w:val="right" w:leader="dot" w:pos="9060"/>
        </w:tabs>
        <w:rPr>
          <w:ins w:id="1008" w:author="m.kalaitzaki" w:date="2019-05-16T10:06:00Z"/>
          <w:rFonts w:asciiTheme="minorHAnsi" w:eastAsiaTheme="minorEastAsia" w:hAnsiTheme="minorHAnsi" w:cstheme="minorBidi"/>
          <w:noProof/>
          <w:szCs w:val="22"/>
          <w:lang w:eastAsia="en-US"/>
        </w:rPr>
      </w:pPr>
      <w:ins w:id="100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"_Toc8893822"</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r>
          <w:rPr>
            <w:noProof/>
            <w:webHidden/>
          </w:rPr>
        </w:r>
      </w:ins>
      <w:r>
        <w:rPr>
          <w:noProof/>
          <w:webHidden/>
        </w:rPr>
        <w:fldChar w:fldCharType="separate"/>
      </w:r>
      <w:ins w:id="1010" w:author="m.kalaitzaki" w:date="2019-05-16T10:06:00Z">
        <w:r>
          <w:rPr>
            <w:noProof/>
            <w:webHidden/>
          </w:rPr>
          <w:t>137</w:t>
        </w:r>
        <w:r>
          <w:rPr>
            <w:noProof/>
            <w:webHidden/>
          </w:rPr>
          <w:fldChar w:fldCharType="end"/>
        </w:r>
        <w:r w:rsidRPr="00A47FC2">
          <w:rPr>
            <w:rStyle w:val="Hyperlink"/>
            <w:noProof/>
          </w:rPr>
          <w:fldChar w:fldCharType="end"/>
        </w:r>
      </w:ins>
    </w:p>
    <w:p w14:paraId="164BA0B0" w14:textId="77777777" w:rsidR="00EA1A11" w:rsidRDefault="00EA1A11">
      <w:pPr>
        <w:pStyle w:val="TableofFigures"/>
        <w:tabs>
          <w:tab w:val="right" w:leader="dot" w:pos="9060"/>
        </w:tabs>
        <w:rPr>
          <w:ins w:id="1011" w:author="m.kalaitzaki" w:date="2019-05-16T10:06:00Z"/>
          <w:rFonts w:asciiTheme="minorHAnsi" w:eastAsiaTheme="minorEastAsia" w:hAnsiTheme="minorHAnsi" w:cstheme="minorBidi"/>
          <w:noProof/>
          <w:szCs w:val="22"/>
          <w:lang w:eastAsia="en-US"/>
        </w:rPr>
      </w:pPr>
      <w:ins w:id="101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"_Toc8893823"</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r>
          <w:rPr>
            <w:noProof/>
            <w:webHidden/>
          </w:rPr>
        </w:r>
      </w:ins>
      <w:r>
        <w:rPr>
          <w:noProof/>
          <w:webHidden/>
        </w:rPr>
        <w:fldChar w:fldCharType="separate"/>
      </w:r>
      <w:ins w:id="1013" w:author="m.kalaitzaki" w:date="2019-05-16T10:06:00Z">
        <w:r>
          <w:rPr>
            <w:noProof/>
            <w:webHidden/>
          </w:rPr>
          <w:t>137</w:t>
        </w:r>
        <w:r>
          <w:rPr>
            <w:noProof/>
            <w:webHidden/>
          </w:rPr>
          <w:fldChar w:fldCharType="end"/>
        </w:r>
        <w:r w:rsidRPr="00A47FC2">
          <w:rPr>
            <w:rStyle w:val="Hyperlink"/>
            <w:noProof/>
          </w:rPr>
          <w:fldChar w:fldCharType="end"/>
        </w:r>
      </w:ins>
    </w:p>
    <w:p w14:paraId="6E604B03" w14:textId="77777777" w:rsidR="00EA1A11" w:rsidRDefault="00EA1A11">
      <w:pPr>
        <w:pStyle w:val="TableofFigures"/>
        <w:tabs>
          <w:tab w:val="right" w:leader="dot" w:pos="9060"/>
        </w:tabs>
        <w:rPr>
          <w:ins w:id="1014" w:author="m.kalaitzaki" w:date="2019-05-16T10:06:00Z"/>
          <w:rFonts w:asciiTheme="minorHAnsi" w:eastAsiaTheme="minorEastAsia" w:hAnsiTheme="minorHAnsi" w:cstheme="minorBidi"/>
          <w:noProof/>
          <w:szCs w:val="22"/>
          <w:lang w:eastAsia="en-US"/>
        </w:rPr>
      </w:pPr>
      <w:ins w:id="101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"_Toc8893824"</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r>
          <w:rPr>
            <w:noProof/>
            <w:webHidden/>
          </w:rPr>
        </w:r>
      </w:ins>
      <w:r>
        <w:rPr>
          <w:noProof/>
          <w:webHidden/>
        </w:rPr>
        <w:fldChar w:fldCharType="separate"/>
      </w:r>
      <w:ins w:id="1016" w:author="m.kalaitzaki" w:date="2019-05-16T10:06:00Z">
        <w:r>
          <w:rPr>
            <w:noProof/>
            <w:webHidden/>
          </w:rPr>
          <w:t>141</w:t>
        </w:r>
        <w:r>
          <w:rPr>
            <w:noProof/>
            <w:webHidden/>
          </w:rPr>
          <w:fldChar w:fldCharType="end"/>
        </w:r>
        <w:r w:rsidRPr="00A47FC2">
          <w:rPr>
            <w:rStyle w:val="Hyperlink"/>
            <w:noProof/>
          </w:rPr>
          <w:fldChar w:fldCharType="end"/>
        </w:r>
      </w:ins>
    </w:p>
    <w:p w14:paraId="7F2AB270" w14:textId="77777777" w:rsidR="00EA1A11" w:rsidRDefault="00EA1A11">
      <w:pPr>
        <w:pStyle w:val="TableofFigures"/>
        <w:tabs>
          <w:tab w:val="right" w:leader="dot" w:pos="9060"/>
        </w:tabs>
        <w:rPr>
          <w:ins w:id="1017" w:author="m.kalaitzaki" w:date="2019-05-16T10:06:00Z"/>
          <w:rFonts w:asciiTheme="minorHAnsi" w:eastAsiaTheme="minorEastAsia" w:hAnsiTheme="minorHAnsi" w:cstheme="minorBidi"/>
          <w:noProof/>
          <w:szCs w:val="22"/>
          <w:lang w:eastAsia="en-US"/>
        </w:rPr>
      </w:pPr>
      <w:ins w:id="1018"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"_Toc8893825"</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r>
          <w:rPr>
            <w:noProof/>
            <w:webHidden/>
          </w:rPr>
        </w:r>
      </w:ins>
      <w:r>
        <w:rPr>
          <w:noProof/>
          <w:webHidden/>
        </w:rPr>
        <w:fldChar w:fldCharType="separate"/>
      </w:r>
      <w:ins w:id="1019" w:author="m.kalaitzaki" w:date="2019-05-16T10:06:00Z">
        <w:r>
          <w:rPr>
            <w:noProof/>
            <w:webHidden/>
          </w:rPr>
          <w:t>141</w:t>
        </w:r>
        <w:r>
          <w:rPr>
            <w:noProof/>
            <w:webHidden/>
          </w:rPr>
          <w:fldChar w:fldCharType="end"/>
        </w:r>
        <w:r w:rsidRPr="00A47FC2">
          <w:rPr>
            <w:rStyle w:val="Hyperlink"/>
            <w:noProof/>
          </w:rPr>
          <w:fldChar w:fldCharType="end"/>
        </w:r>
      </w:ins>
    </w:p>
    <w:p w14:paraId="240C78BC" w14:textId="77777777" w:rsidR="00EA1A11" w:rsidRDefault="00EA1A11">
      <w:pPr>
        <w:pStyle w:val="TableofFigures"/>
        <w:tabs>
          <w:tab w:val="right" w:leader="dot" w:pos="9060"/>
        </w:tabs>
        <w:rPr>
          <w:ins w:id="1020" w:author="m.kalaitzaki" w:date="2019-05-16T10:06:00Z"/>
          <w:rFonts w:asciiTheme="minorHAnsi" w:eastAsiaTheme="minorEastAsia" w:hAnsiTheme="minorHAnsi" w:cstheme="minorBidi"/>
          <w:noProof/>
          <w:szCs w:val="22"/>
          <w:lang w:eastAsia="en-US"/>
        </w:rPr>
      </w:pPr>
      <w:ins w:id="102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"_Toc8893826"</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r>
          <w:rPr>
            <w:noProof/>
            <w:webHidden/>
          </w:rPr>
        </w:r>
      </w:ins>
      <w:r>
        <w:rPr>
          <w:noProof/>
          <w:webHidden/>
        </w:rPr>
        <w:fldChar w:fldCharType="separate"/>
      </w:r>
      <w:ins w:id="1022" w:author="m.kalaitzaki" w:date="2019-05-16T10:06:00Z">
        <w:r>
          <w:rPr>
            <w:noProof/>
            <w:webHidden/>
          </w:rPr>
          <w:t>142</w:t>
        </w:r>
        <w:r>
          <w:rPr>
            <w:noProof/>
            <w:webHidden/>
          </w:rPr>
          <w:fldChar w:fldCharType="end"/>
        </w:r>
        <w:r w:rsidRPr="00A47FC2">
          <w:rPr>
            <w:rStyle w:val="Hyperlink"/>
            <w:noProof/>
          </w:rPr>
          <w:fldChar w:fldCharType="end"/>
        </w:r>
      </w:ins>
    </w:p>
    <w:p w14:paraId="0D809C7E" w14:textId="77777777" w:rsidR="00EA1A11" w:rsidRDefault="00EA1A11">
      <w:pPr>
        <w:pStyle w:val="TableofFigures"/>
        <w:tabs>
          <w:tab w:val="right" w:leader="dot" w:pos="9060"/>
        </w:tabs>
        <w:rPr>
          <w:ins w:id="1023" w:author="m.kalaitzaki" w:date="2019-05-16T10:06:00Z"/>
          <w:rFonts w:asciiTheme="minorHAnsi" w:eastAsiaTheme="minorEastAsia" w:hAnsiTheme="minorHAnsi" w:cstheme="minorBidi"/>
          <w:noProof/>
          <w:szCs w:val="22"/>
          <w:lang w:eastAsia="en-US"/>
        </w:rPr>
      </w:pPr>
      <w:ins w:id="102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"_Toc8893827"</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r>
          <w:rPr>
            <w:noProof/>
            <w:webHidden/>
          </w:rPr>
        </w:r>
      </w:ins>
      <w:r>
        <w:rPr>
          <w:noProof/>
          <w:webHidden/>
        </w:rPr>
        <w:fldChar w:fldCharType="separate"/>
      </w:r>
      <w:ins w:id="1025" w:author="m.kalaitzaki" w:date="2019-05-16T10:06:00Z">
        <w:r>
          <w:rPr>
            <w:noProof/>
            <w:webHidden/>
          </w:rPr>
          <w:t>142</w:t>
        </w:r>
        <w:r>
          <w:rPr>
            <w:noProof/>
            <w:webHidden/>
          </w:rPr>
          <w:fldChar w:fldCharType="end"/>
        </w:r>
        <w:r w:rsidRPr="00A47FC2">
          <w:rPr>
            <w:rStyle w:val="Hyperlink"/>
            <w:noProof/>
          </w:rPr>
          <w:fldChar w:fldCharType="end"/>
        </w:r>
      </w:ins>
    </w:p>
    <w:p w14:paraId="1A00393C" w14:textId="77777777" w:rsidR="00EA1A11" w:rsidRDefault="00EA1A11">
      <w:pPr>
        <w:pStyle w:val="TableofFigures"/>
        <w:tabs>
          <w:tab w:val="right" w:leader="dot" w:pos="9060"/>
        </w:tabs>
        <w:rPr>
          <w:ins w:id="1026" w:author="m.kalaitzaki" w:date="2019-05-16T10:06:00Z"/>
          <w:rFonts w:asciiTheme="minorHAnsi" w:eastAsiaTheme="minorEastAsia" w:hAnsiTheme="minorHAnsi" w:cstheme="minorBidi"/>
          <w:noProof/>
          <w:szCs w:val="22"/>
          <w:lang w:eastAsia="en-US"/>
        </w:rPr>
      </w:pPr>
      <w:ins w:id="102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"_Toc8893828"</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r>
          <w:rPr>
            <w:noProof/>
            <w:webHidden/>
          </w:rPr>
        </w:r>
      </w:ins>
      <w:r>
        <w:rPr>
          <w:noProof/>
          <w:webHidden/>
        </w:rPr>
        <w:fldChar w:fldCharType="separate"/>
      </w:r>
      <w:ins w:id="1028" w:author="m.kalaitzaki" w:date="2019-05-16T10:06:00Z">
        <w:r>
          <w:rPr>
            <w:noProof/>
            <w:webHidden/>
          </w:rPr>
          <w:t>145</w:t>
        </w:r>
        <w:r>
          <w:rPr>
            <w:noProof/>
            <w:webHidden/>
          </w:rPr>
          <w:fldChar w:fldCharType="end"/>
        </w:r>
        <w:r w:rsidRPr="00A47FC2">
          <w:rPr>
            <w:rStyle w:val="Hyperlink"/>
            <w:noProof/>
          </w:rPr>
          <w:fldChar w:fldCharType="end"/>
        </w:r>
      </w:ins>
    </w:p>
    <w:p w14:paraId="15A073C3" w14:textId="77777777" w:rsidR="00EA1A11" w:rsidRDefault="00EA1A11">
      <w:pPr>
        <w:pStyle w:val="TableofFigures"/>
        <w:tabs>
          <w:tab w:val="right" w:leader="dot" w:pos="9060"/>
        </w:tabs>
        <w:rPr>
          <w:ins w:id="1029" w:author="m.kalaitzaki" w:date="2019-05-16T10:06:00Z"/>
          <w:rFonts w:asciiTheme="minorHAnsi" w:eastAsiaTheme="minorEastAsia" w:hAnsiTheme="minorHAnsi" w:cstheme="minorBidi"/>
          <w:noProof/>
          <w:szCs w:val="22"/>
          <w:lang w:eastAsia="en-US"/>
        </w:rPr>
      </w:pPr>
      <w:ins w:id="103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"_Toc8893829"</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r>
          <w:rPr>
            <w:noProof/>
            <w:webHidden/>
          </w:rPr>
        </w:r>
      </w:ins>
      <w:r>
        <w:rPr>
          <w:noProof/>
          <w:webHidden/>
        </w:rPr>
        <w:fldChar w:fldCharType="separate"/>
      </w:r>
      <w:ins w:id="1031" w:author="m.kalaitzaki" w:date="2019-05-16T10:06:00Z">
        <w:r>
          <w:rPr>
            <w:noProof/>
            <w:webHidden/>
          </w:rPr>
          <w:t>145</w:t>
        </w:r>
        <w:r>
          <w:rPr>
            <w:noProof/>
            <w:webHidden/>
          </w:rPr>
          <w:fldChar w:fldCharType="end"/>
        </w:r>
        <w:r w:rsidRPr="00A47FC2">
          <w:rPr>
            <w:rStyle w:val="Hyperlink"/>
            <w:noProof/>
          </w:rPr>
          <w:fldChar w:fldCharType="end"/>
        </w:r>
      </w:ins>
    </w:p>
    <w:p w14:paraId="4785C5D3" w14:textId="77777777" w:rsidR="00EA1A11" w:rsidRDefault="00EA1A11">
      <w:pPr>
        <w:pStyle w:val="TableofFigures"/>
        <w:tabs>
          <w:tab w:val="right" w:leader="dot" w:pos="9060"/>
        </w:tabs>
        <w:rPr>
          <w:ins w:id="1032" w:author="m.kalaitzaki" w:date="2019-05-16T10:06:00Z"/>
          <w:rFonts w:asciiTheme="minorHAnsi" w:eastAsiaTheme="minorEastAsia" w:hAnsiTheme="minorHAnsi" w:cstheme="minorBidi"/>
          <w:noProof/>
          <w:szCs w:val="22"/>
          <w:lang w:eastAsia="en-US"/>
        </w:rPr>
      </w:pPr>
      <w:ins w:id="103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"_Toc8893830"</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r>
          <w:rPr>
            <w:noProof/>
            <w:webHidden/>
          </w:rPr>
        </w:r>
      </w:ins>
      <w:r>
        <w:rPr>
          <w:noProof/>
          <w:webHidden/>
        </w:rPr>
        <w:fldChar w:fldCharType="separate"/>
      </w:r>
      <w:ins w:id="1034" w:author="m.kalaitzaki" w:date="2019-05-16T10:06:00Z">
        <w:r>
          <w:rPr>
            <w:noProof/>
            <w:webHidden/>
          </w:rPr>
          <w:t>145</w:t>
        </w:r>
        <w:r>
          <w:rPr>
            <w:noProof/>
            <w:webHidden/>
          </w:rPr>
          <w:fldChar w:fldCharType="end"/>
        </w:r>
        <w:r w:rsidRPr="00A47FC2">
          <w:rPr>
            <w:rStyle w:val="Hyperlink"/>
            <w:noProof/>
          </w:rPr>
          <w:fldChar w:fldCharType="end"/>
        </w:r>
      </w:ins>
    </w:p>
    <w:p w14:paraId="7202FC27" w14:textId="77777777" w:rsidR="00EA1A11" w:rsidRDefault="00EA1A11">
      <w:pPr>
        <w:pStyle w:val="TableofFigures"/>
        <w:tabs>
          <w:tab w:val="right" w:leader="dot" w:pos="9060"/>
        </w:tabs>
        <w:rPr>
          <w:ins w:id="1035" w:author="m.kalaitzaki" w:date="2019-05-16T10:06:00Z"/>
          <w:rFonts w:asciiTheme="minorHAnsi" w:eastAsiaTheme="minorEastAsia" w:hAnsiTheme="minorHAnsi" w:cstheme="minorBidi"/>
          <w:noProof/>
          <w:szCs w:val="22"/>
          <w:lang w:eastAsia="en-US"/>
        </w:rPr>
      </w:pPr>
      <w:ins w:id="103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"_Toc8893831"</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r>
          <w:rPr>
            <w:noProof/>
            <w:webHidden/>
          </w:rPr>
        </w:r>
      </w:ins>
      <w:r>
        <w:rPr>
          <w:noProof/>
          <w:webHidden/>
        </w:rPr>
        <w:fldChar w:fldCharType="separate"/>
      </w:r>
      <w:ins w:id="1037" w:author="m.kalaitzaki" w:date="2019-05-16T10:06:00Z">
        <w:r>
          <w:rPr>
            <w:noProof/>
            <w:webHidden/>
          </w:rPr>
          <w:t>145</w:t>
        </w:r>
        <w:r>
          <w:rPr>
            <w:noProof/>
            <w:webHidden/>
          </w:rPr>
          <w:fldChar w:fldCharType="end"/>
        </w:r>
        <w:r w:rsidRPr="00A47FC2">
          <w:rPr>
            <w:rStyle w:val="Hyperlink"/>
            <w:noProof/>
          </w:rPr>
          <w:fldChar w:fldCharType="end"/>
        </w:r>
      </w:ins>
    </w:p>
    <w:p w14:paraId="77904F76" w14:textId="77777777" w:rsidR="00EA1A11" w:rsidRDefault="00EA1A11">
      <w:pPr>
        <w:pStyle w:val="TableofFigures"/>
        <w:tabs>
          <w:tab w:val="right" w:leader="dot" w:pos="9060"/>
        </w:tabs>
        <w:rPr>
          <w:ins w:id="1038" w:author="m.kalaitzaki" w:date="2019-05-16T10:06:00Z"/>
          <w:rFonts w:asciiTheme="minorHAnsi" w:eastAsiaTheme="minorEastAsia" w:hAnsiTheme="minorHAnsi" w:cstheme="minorBidi"/>
          <w:noProof/>
          <w:szCs w:val="22"/>
          <w:lang w:eastAsia="en-US"/>
        </w:rPr>
      </w:pPr>
      <w:ins w:id="103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"_Toc8893832"</w:instrText>
        </w:r>
        <w:r w:rsidRPr="00A47FC2">
          <w:rPr>
            <w:rStyle w:val="Hyperlink"/>
            <w:noProof/>
          </w:rPr>
          <w:instrText xml:space="preserve"> </w:instrText>
        </w:r>
        <w:r w:rsidRPr="00A47FC2">
          <w:rPr>
            <w:rStyle w:val="Hyperlink"/>
            <w:noProof/>
          </w:rPr>
        </w:r>
        <w:r w:rsidRPr="00A47FC2">
          <w:rPr>
            <w:rStyle w:val="Hyperlink"/>
            <w:noProof/>
          </w:rPr>
          <w:fldChar w:fldCharType="separate"/>
        </w:r>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r>
          <w:rPr>
            <w:noProof/>
            <w:webHidden/>
          </w:rPr>
        </w:r>
      </w:ins>
      <w:r>
        <w:rPr>
          <w:noProof/>
          <w:webHidden/>
        </w:rPr>
        <w:fldChar w:fldCharType="separate"/>
      </w:r>
      <w:ins w:id="1040" w:author="m.kalaitzaki" w:date="2019-05-16T10:06:00Z">
        <w:r>
          <w:rPr>
            <w:noProof/>
            <w:webHidden/>
          </w:rPr>
          <w:t>151</w:t>
        </w:r>
        <w:r>
          <w:rPr>
            <w:noProof/>
            <w:webHidden/>
          </w:rPr>
          <w:fldChar w:fldCharType="end"/>
        </w:r>
        <w:r w:rsidRPr="00A47FC2">
          <w:rPr>
            <w:rStyle w:val="Hyperlink"/>
            <w:noProof/>
          </w:rPr>
          <w:fldChar w:fldCharType="end"/>
        </w:r>
      </w:ins>
    </w:p>
    <w:p w14:paraId="4B4F8C84" w14:textId="77777777" w:rsidR="00745DB6" w:rsidDel="00EA1A11" w:rsidRDefault="00745DB6">
      <w:pPr>
        <w:pStyle w:val="TableofFigures"/>
        <w:tabs>
          <w:tab w:val="right" w:leader="dot" w:pos="9060"/>
        </w:tabs>
        <w:rPr>
          <w:del w:id="1041" w:author="m.kalaitzaki" w:date="2019-05-16T10:06:00Z"/>
          <w:rFonts w:asciiTheme="minorHAnsi" w:eastAsiaTheme="minorEastAsia" w:hAnsiTheme="minorHAnsi" w:cstheme="minorBidi"/>
          <w:noProof/>
          <w:szCs w:val="22"/>
          <w:lang w:val="de-DE"/>
        </w:rPr>
      </w:pPr>
      <w:del w:id="1042" w:author="m.kalaitzaki" w:date="2019-05-16T10:06:00Z">
        <w:r w:rsidRPr="00EA1A11" w:rsidDel="00EA1A11">
          <w:rPr>
            <w:noProof/>
          </w:rPr>
          <w:delText>Figure 1: Seam weld as 1</w:delText>
        </w:r>
        <w:r w:rsidRPr="00EA1A11" w:rsidDel="00EA1A11">
          <w:rPr>
            <w:noProof/>
          </w:rPr>
          <w:noBreakHyphen/>
          <w:delText>dimensional joint</w:delText>
        </w:r>
        <w:r w:rsidDel="00EA1A11">
          <w:rPr>
            <w:noProof/>
            <w:webHidden/>
          </w:rPr>
          <w:tab/>
          <w:delText>20</w:delText>
        </w:r>
      </w:del>
    </w:p>
    <w:p w14:paraId="45CE7361" w14:textId="77777777" w:rsidR="00745DB6" w:rsidDel="00EA1A11" w:rsidRDefault="00745DB6">
      <w:pPr>
        <w:pStyle w:val="TableofFigures"/>
        <w:tabs>
          <w:tab w:val="right" w:leader="dot" w:pos="9060"/>
        </w:tabs>
        <w:rPr>
          <w:del w:id="1043" w:author="m.kalaitzaki" w:date="2019-05-16T10:06:00Z"/>
          <w:rFonts w:asciiTheme="minorHAnsi" w:eastAsiaTheme="minorEastAsia" w:hAnsiTheme="minorHAnsi" w:cstheme="minorBidi"/>
          <w:noProof/>
          <w:szCs w:val="22"/>
          <w:lang w:val="de-DE"/>
        </w:rPr>
      </w:pPr>
      <w:del w:id="1044" w:author="m.kalaitzaki" w:date="2019-05-16T10:06:00Z">
        <w:r w:rsidRPr="00EA1A11" w:rsidDel="00EA1A11">
          <w:rPr>
            <w:noProof/>
          </w:rPr>
          <w:delText>Figure 2: Topological Relations between Parts and Assemblies</w:delText>
        </w:r>
        <w:r w:rsidDel="00EA1A11">
          <w:rPr>
            <w:noProof/>
            <w:webHidden/>
          </w:rPr>
          <w:tab/>
          <w:delText>21</w:delText>
        </w:r>
      </w:del>
    </w:p>
    <w:p w14:paraId="1C2D1866" w14:textId="77777777" w:rsidR="00745DB6" w:rsidDel="00EA1A11" w:rsidRDefault="00745DB6">
      <w:pPr>
        <w:pStyle w:val="TableofFigures"/>
        <w:tabs>
          <w:tab w:val="right" w:leader="dot" w:pos="9060"/>
        </w:tabs>
        <w:rPr>
          <w:del w:id="1045" w:author="m.kalaitzaki" w:date="2019-05-16T10:06:00Z"/>
          <w:rFonts w:asciiTheme="minorHAnsi" w:eastAsiaTheme="minorEastAsia" w:hAnsiTheme="minorHAnsi" w:cstheme="minorBidi"/>
          <w:noProof/>
          <w:szCs w:val="22"/>
          <w:lang w:val="de-DE"/>
        </w:rPr>
      </w:pPr>
      <w:del w:id="1046" w:author="m.kalaitzaki" w:date="2019-05-16T10:06:00Z">
        <w:r w:rsidRPr="00EA1A11" w:rsidDel="00EA1A11">
          <w:rPr>
            <w:noProof/>
          </w:rPr>
          <w:delText>Figure 3: Product Structures Fitting to Previous Figure.</w:delText>
        </w:r>
        <w:r w:rsidDel="00EA1A11">
          <w:rPr>
            <w:noProof/>
            <w:webHidden/>
          </w:rPr>
          <w:tab/>
          <w:delText>21</w:delText>
        </w:r>
      </w:del>
    </w:p>
    <w:p w14:paraId="090DB176" w14:textId="77777777" w:rsidR="00745DB6" w:rsidDel="00EA1A11" w:rsidRDefault="00745DB6">
      <w:pPr>
        <w:pStyle w:val="TableofFigures"/>
        <w:tabs>
          <w:tab w:val="right" w:leader="dot" w:pos="9060"/>
        </w:tabs>
        <w:rPr>
          <w:del w:id="1047" w:author="m.kalaitzaki" w:date="2019-05-16T10:06:00Z"/>
          <w:rFonts w:asciiTheme="minorHAnsi" w:eastAsiaTheme="minorEastAsia" w:hAnsiTheme="minorHAnsi" w:cstheme="minorBidi"/>
          <w:noProof/>
          <w:szCs w:val="22"/>
          <w:lang w:val="de-DE"/>
        </w:rPr>
      </w:pPr>
      <w:del w:id="1048" w:author="m.kalaitzaki" w:date="2019-05-16T10:06:00Z">
        <w:r w:rsidRPr="00EA1A11" w:rsidDel="00EA1A11">
          <w:rPr>
            <w:noProof/>
          </w:rPr>
          <w:delText>Figure 4: The Development Process</w:delText>
        </w:r>
        <w:r w:rsidDel="00EA1A11">
          <w:rPr>
            <w:noProof/>
            <w:webHidden/>
          </w:rPr>
          <w:tab/>
          <w:delText>22</w:delText>
        </w:r>
      </w:del>
    </w:p>
    <w:p w14:paraId="6D5DBC61" w14:textId="77777777" w:rsidR="00745DB6" w:rsidDel="00EA1A11" w:rsidRDefault="00745DB6">
      <w:pPr>
        <w:pStyle w:val="TableofFigures"/>
        <w:tabs>
          <w:tab w:val="right" w:leader="dot" w:pos="9060"/>
        </w:tabs>
        <w:rPr>
          <w:del w:id="1049" w:author="m.kalaitzaki" w:date="2019-05-16T10:06:00Z"/>
          <w:rFonts w:asciiTheme="minorHAnsi" w:eastAsiaTheme="minorEastAsia" w:hAnsiTheme="minorHAnsi" w:cstheme="minorBidi"/>
          <w:noProof/>
          <w:szCs w:val="22"/>
          <w:lang w:val="de-DE"/>
        </w:rPr>
      </w:pPr>
      <w:del w:id="1050" w:author="m.kalaitzaki" w:date="2019-05-16T10:06:00Z">
        <w:r w:rsidRPr="00EA1A11" w:rsidDel="00EA1A11">
          <w:rPr>
            <w:noProof/>
          </w:rPr>
          <w:delText>Figure 5: χMCF as a Platform for Connection Information in the Complete Development Process</w:delText>
        </w:r>
        <w:r w:rsidDel="00EA1A11">
          <w:rPr>
            <w:noProof/>
            <w:webHidden/>
          </w:rPr>
          <w:tab/>
          <w:delText>22</w:delText>
        </w:r>
      </w:del>
    </w:p>
    <w:p w14:paraId="4010BE23" w14:textId="77777777" w:rsidR="00745DB6" w:rsidDel="00EA1A11" w:rsidRDefault="00745DB6">
      <w:pPr>
        <w:pStyle w:val="TableofFigures"/>
        <w:tabs>
          <w:tab w:val="right" w:leader="dot" w:pos="9060"/>
        </w:tabs>
        <w:rPr>
          <w:del w:id="1051" w:author="m.kalaitzaki" w:date="2019-05-16T10:06:00Z"/>
          <w:rFonts w:asciiTheme="minorHAnsi" w:eastAsiaTheme="minorEastAsia" w:hAnsiTheme="minorHAnsi" w:cstheme="minorBidi"/>
          <w:noProof/>
          <w:szCs w:val="22"/>
          <w:lang w:val="de-DE"/>
        </w:rPr>
      </w:pPr>
      <w:del w:id="1052" w:author="m.kalaitzaki" w:date="2019-05-16T10:06:00Z">
        <w:r w:rsidRPr="00EA1A11" w:rsidDel="00EA1A11">
          <w:rPr>
            <w:noProof/>
          </w:rPr>
          <w:delText>Figure 6: Weld line crossing tailored blank vs. weld line crossing physical gap</w:delText>
        </w:r>
        <w:r w:rsidDel="00EA1A11">
          <w:rPr>
            <w:noProof/>
            <w:webHidden/>
          </w:rPr>
          <w:tab/>
          <w:delText>27</w:delText>
        </w:r>
      </w:del>
    </w:p>
    <w:p w14:paraId="5D5B29F1" w14:textId="77777777" w:rsidR="00745DB6" w:rsidDel="00EA1A11" w:rsidRDefault="00745DB6">
      <w:pPr>
        <w:pStyle w:val="TableofFigures"/>
        <w:tabs>
          <w:tab w:val="right" w:leader="dot" w:pos="9060"/>
        </w:tabs>
        <w:rPr>
          <w:del w:id="1053" w:author="m.kalaitzaki" w:date="2019-05-16T10:06:00Z"/>
          <w:rFonts w:asciiTheme="minorHAnsi" w:eastAsiaTheme="minorEastAsia" w:hAnsiTheme="minorHAnsi" w:cstheme="minorBidi"/>
          <w:noProof/>
          <w:szCs w:val="22"/>
          <w:lang w:val="de-DE"/>
        </w:rPr>
      </w:pPr>
      <w:del w:id="1054" w:author="m.kalaitzaki" w:date="2019-05-16T10:06:00Z">
        <w:r w:rsidRPr="00EA1A11" w:rsidDel="00EA1A11">
          <w:rPr>
            <w:noProof/>
          </w:rPr>
          <w:delText>Figure 7: Robscans with Different Rotation Angles; Two of them Mirrored</w:delText>
        </w:r>
        <w:r w:rsidDel="00EA1A11">
          <w:rPr>
            <w:noProof/>
            <w:webHidden/>
          </w:rPr>
          <w:tab/>
          <w:delText>54</w:delText>
        </w:r>
      </w:del>
    </w:p>
    <w:p w14:paraId="0D64EB9B" w14:textId="77777777" w:rsidR="00745DB6" w:rsidDel="00EA1A11" w:rsidRDefault="00745DB6">
      <w:pPr>
        <w:pStyle w:val="TableofFigures"/>
        <w:tabs>
          <w:tab w:val="right" w:leader="dot" w:pos="9060"/>
        </w:tabs>
        <w:rPr>
          <w:del w:id="1055" w:author="m.kalaitzaki" w:date="2019-05-16T10:06:00Z"/>
          <w:rFonts w:asciiTheme="minorHAnsi" w:eastAsiaTheme="minorEastAsia" w:hAnsiTheme="minorHAnsi" w:cstheme="minorBidi"/>
          <w:noProof/>
          <w:szCs w:val="22"/>
          <w:lang w:val="de-DE"/>
        </w:rPr>
      </w:pPr>
      <w:del w:id="1056" w:author="m.kalaitzaki" w:date="2019-05-16T10:06:00Z">
        <w:r w:rsidRPr="00EA1A11" w:rsidDel="00EA1A11">
          <w:rPr>
            <w:noProof/>
          </w:rPr>
          <w:delText>Figure 8: Rivet head types</w:delText>
        </w:r>
        <w:r w:rsidDel="00EA1A11">
          <w:rPr>
            <w:noProof/>
            <w:webHidden/>
          </w:rPr>
          <w:tab/>
          <w:delText>57</w:delText>
        </w:r>
      </w:del>
    </w:p>
    <w:p w14:paraId="73AF3FBE" w14:textId="77777777" w:rsidR="00745DB6" w:rsidDel="00EA1A11" w:rsidRDefault="00745DB6">
      <w:pPr>
        <w:pStyle w:val="TableofFigures"/>
        <w:tabs>
          <w:tab w:val="right" w:leader="dot" w:pos="9060"/>
        </w:tabs>
        <w:rPr>
          <w:del w:id="1057" w:author="m.kalaitzaki" w:date="2019-05-16T10:06:00Z"/>
          <w:rFonts w:asciiTheme="minorHAnsi" w:eastAsiaTheme="minorEastAsia" w:hAnsiTheme="minorHAnsi" w:cstheme="minorBidi"/>
          <w:noProof/>
          <w:szCs w:val="22"/>
          <w:lang w:val="de-DE"/>
        </w:rPr>
      </w:pPr>
      <w:del w:id="1058" w:author="m.kalaitzaki" w:date="2019-05-16T10:06:00Z">
        <w:r w:rsidRPr="00EA1A11" w:rsidDel="00EA1A11">
          <w:rPr>
            <w:noProof/>
          </w:rPr>
          <w:delText>Figure 9: Cross Section of a blind rivet</w:delText>
        </w:r>
        <w:r w:rsidDel="00EA1A11">
          <w:rPr>
            <w:noProof/>
            <w:webHidden/>
          </w:rPr>
          <w:tab/>
          <w:delText>59</w:delText>
        </w:r>
      </w:del>
    </w:p>
    <w:p w14:paraId="252D6332" w14:textId="77777777" w:rsidR="00745DB6" w:rsidDel="00EA1A11" w:rsidRDefault="00745DB6">
      <w:pPr>
        <w:pStyle w:val="TableofFigures"/>
        <w:tabs>
          <w:tab w:val="right" w:leader="dot" w:pos="9060"/>
        </w:tabs>
        <w:rPr>
          <w:del w:id="1059" w:author="m.kalaitzaki" w:date="2019-05-16T10:06:00Z"/>
          <w:rFonts w:asciiTheme="minorHAnsi" w:eastAsiaTheme="minorEastAsia" w:hAnsiTheme="minorHAnsi" w:cstheme="minorBidi"/>
          <w:noProof/>
          <w:szCs w:val="22"/>
          <w:lang w:val="de-DE"/>
        </w:rPr>
      </w:pPr>
      <w:del w:id="1060" w:author="m.kalaitzaki" w:date="2019-05-16T10:06:00Z">
        <w:r w:rsidRPr="00EA1A11" w:rsidDel="00EA1A11">
          <w:rPr>
            <w:noProof/>
          </w:rPr>
          <w:delText>Figure 10: Thick and Thin Assembling</w:delText>
        </w:r>
        <w:r w:rsidDel="00EA1A11">
          <w:rPr>
            <w:noProof/>
            <w:webHidden/>
          </w:rPr>
          <w:tab/>
          <w:delText>59</w:delText>
        </w:r>
      </w:del>
    </w:p>
    <w:p w14:paraId="594342B7" w14:textId="77777777" w:rsidR="00745DB6" w:rsidDel="00EA1A11" w:rsidRDefault="00745DB6">
      <w:pPr>
        <w:pStyle w:val="TableofFigures"/>
        <w:tabs>
          <w:tab w:val="right" w:leader="dot" w:pos="9060"/>
        </w:tabs>
        <w:rPr>
          <w:del w:id="1061" w:author="m.kalaitzaki" w:date="2019-05-16T10:06:00Z"/>
          <w:rFonts w:asciiTheme="minorHAnsi" w:eastAsiaTheme="minorEastAsia" w:hAnsiTheme="minorHAnsi" w:cstheme="minorBidi"/>
          <w:noProof/>
          <w:szCs w:val="22"/>
          <w:lang w:val="de-DE"/>
        </w:rPr>
      </w:pPr>
      <w:del w:id="1062" w:author="m.kalaitzaki" w:date="2019-05-16T10:06:00Z">
        <w:r w:rsidRPr="00EA1A11" w:rsidDel="00EA1A11">
          <w:rPr>
            <w:noProof/>
          </w:rPr>
          <w:delText>Figure 11: Fastening Soft and Hard</w:delText>
        </w:r>
        <w:r w:rsidDel="00EA1A11">
          <w:rPr>
            <w:noProof/>
            <w:webHidden/>
          </w:rPr>
          <w:tab/>
          <w:delText>60</w:delText>
        </w:r>
      </w:del>
    </w:p>
    <w:p w14:paraId="04634040" w14:textId="77777777" w:rsidR="00745DB6" w:rsidDel="00EA1A11" w:rsidRDefault="00745DB6">
      <w:pPr>
        <w:pStyle w:val="TableofFigures"/>
        <w:tabs>
          <w:tab w:val="right" w:leader="dot" w:pos="9060"/>
        </w:tabs>
        <w:rPr>
          <w:del w:id="1063" w:author="m.kalaitzaki" w:date="2019-05-16T10:06:00Z"/>
          <w:rFonts w:asciiTheme="minorHAnsi" w:eastAsiaTheme="minorEastAsia" w:hAnsiTheme="minorHAnsi" w:cstheme="minorBidi"/>
          <w:noProof/>
          <w:szCs w:val="22"/>
          <w:lang w:val="de-DE"/>
        </w:rPr>
      </w:pPr>
      <w:del w:id="1064" w:author="m.kalaitzaki" w:date="2019-05-16T10:06:00Z">
        <w:r w:rsidRPr="00EA1A11" w:rsidDel="00EA1A11">
          <w:rPr>
            <w:noProof/>
          </w:rPr>
          <w:delText>Figure 12: Cross Section of a Self-Piercing Rivet</w:delText>
        </w:r>
        <w:r w:rsidDel="00EA1A11">
          <w:rPr>
            <w:noProof/>
            <w:webHidden/>
          </w:rPr>
          <w:tab/>
          <w:delText>61</w:delText>
        </w:r>
      </w:del>
    </w:p>
    <w:p w14:paraId="6EA47B96" w14:textId="77777777" w:rsidR="00745DB6" w:rsidDel="00EA1A11" w:rsidRDefault="00745DB6">
      <w:pPr>
        <w:pStyle w:val="TableofFigures"/>
        <w:tabs>
          <w:tab w:val="right" w:leader="dot" w:pos="9060"/>
        </w:tabs>
        <w:rPr>
          <w:del w:id="1065" w:author="m.kalaitzaki" w:date="2019-05-16T10:06:00Z"/>
          <w:rFonts w:asciiTheme="minorHAnsi" w:eastAsiaTheme="minorEastAsia" w:hAnsiTheme="minorHAnsi" w:cstheme="minorBidi"/>
          <w:noProof/>
          <w:szCs w:val="22"/>
          <w:lang w:val="de-DE"/>
        </w:rPr>
      </w:pPr>
      <w:del w:id="1066" w:author="m.kalaitzaki" w:date="2019-05-16T10:06:00Z">
        <w:r w:rsidRPr="00EA1A11" w:rsidDel="00EA1A11">
          <w:rPr>
            <w:noProof/>
          </w:rPr>
          <w:delText>Figure 13: S</w:delText>
        </w:r>
        <w:r w:rsidRPr="00EA1A11" w:rsidDel="00EA1A11">
          <w:rPr>
            <w:rFonts w:ascii="Arial" w:hAnsi="Arial" w:cs="Arial"/>
            <w:noProof/>
            <w:shd w:val="clear" w:color="auto" w:fill="FFFFFF"/>
          </w:rPr>
          <w:delText>elf-piercing rivet setting apparatus</w:delText>
        </w:r>
        <w:r w:rsidDel="00EA1A11">
          <w:rPr>
            <w:noProof/>
            <w:webHidden/>
          </w:rPr>
          <w:tab/>
          <w:delText>61</w:delText>
        </w:r>
      </w:del>
    </w:p>
    <w:p w14:paraId="37262D5E" w14:textId="77777777" w:rsidR="00745DB6" w:rsidDel="00EA1A11" w:rsidRDefault="00745DB6">
      <w:pPr>
        <w:pStyle w:val="TableofFigures"/>
        <w:tabs>
          <w:tab w:val="right" w:leader="dot" w:pos="9060"/>
        </w:tabs>
        <w:rPr>
          <w:del w:id="1067" w:author="m.kalaitzaki" w:date="2019-05-16T10:06:00Z"/>
          <w:rFonts w:asciiTheme="minorHAnsi" w:eastAsiaTheme="minorEastAsia" w:hAnsiTheme="minorHAnsi" w:cstheme="minorBidi"/>
          <w:noProof/>
          <w:szCs w:val="22"/>
          <w:lang w:val="de-DE"/>
        </w:rPr>
      </w:pPr>
      <w:del w:id="1068" w:author="m.kalaitzaki" w:date="2019-05-16T10:06:00Z">
        <w:r w:rsidRPr="00EA1A11" w:rsidDel="00EA1A11">
          <w:rPr>
            <w:noProof/>
          </w:rPr>
          <w:delText>Figure 14: Dimensions of Solid Rivets</w:delText>
        </w:r>
        <w:r w:rsidDel="00EA1A11">
          <w:rPr>
            <w:noProof/>
            <w:webHidden/>
          </w:rPr>
          <w:tab/>
          <w:delText>63</w:delText>
        </w:r>
      </w:del>
    </w:p>
    <w:p w14:paraId="4EA73D00" w14:textId="77777777" w:rsidR="00745DB6" w:rsidDel="00EA1A11" w:rsidRDefault="00745DB6">
      <w:pPr>
        <w:pStyle w:val="TableofFigures"/>
        <w:tabs>
          <w:tab w:val="right" w:leader="dot" w:pos="9060"/>
        </w:tabs>
        <w:rPr>
          <w:del w:id="1069" w:author="m.kalaitzaki" w:date="2019-05-16T10:06:00Z"/>
          <w:rFonts w:asciiTheme="minorHAnsi" w:eastAsiaTheme="minorEastAsia" w:hAnsiTheme="minorHAnsi" w:cstheme="minorBidi"/>
          <w:noProof/>
          <w:szCs w:val="22"/>
          <w:lang w:val="de-DE"/>
        </w:rPr>
      </w:pPr>
      <w:del w:id="1070" w:author="m.kalaitzaki" w:date="2019-05-16T10:06:00Z">
        <w:r w:rsidRPr="00EA1A11" w:rsidDel="00EA1A11">
          <w:rPr>
            <w:noProof/>
          </w:rPr>
          <w:delText>Figure 15: Clinch allowance of solid rivet</w:delText>
        </w:r>
        <w:r w:rsidDel="00EA1A11">
          <w:rPr>
            <w:noProof/>
            <w:webHidden/>
          </w:rPr>
          <w:tab/>
          <w:delText>64</w:delText>
        </w:r>
      </w:del>
    </w:p>
    <w:p w14:paraId="00DBF847" w14:textId="77777777" w:rsidR="00745DB6" w:rsidDel="00EA1A11" w:rsidRDefault="00745DB6">
      <w:pPr>
        <w:pStyle w:val="TableofFigures"/>
        <w:tabs>
          <w:tab w:val="right" w:leader="dot" w:pos="9060"/>
        </w:tabs>
        <w:rPr>
          <w:del w:id="1071" w:author="m.kalaitzaki" w:date="2019-05-16T10:06:00Z"/>
          <w:rFonts w:asciiTheme="minorHAnsi" w:eastAsiaTheme="minorEastAsia" w:hAnsiTheme="minorHAnsi" w:cstheme="minorBidi"/>
          <w:noProof/>
          <w:szCs w:val="22"/>
          <w:lang w:val="de-DE"/>
        </w:rPr>
      </w:pPr>
      <w:del w:id="1072" w:author="m.kalaitzaki" w:date="2019-05-16T10:06:00Z">
        <w:r w:rsidRPr="00EA1A11" w:rsidDel="00EA1A11">
          <w:rPr>
            <w:noProof/>
          </w:rPr>
          <w:delText>Figure 16: Cross section of a SWOP Rivet</w:delText>
        </w:r>
        <w:r w:rsidDel="00EA1A11">
          <w:rPr>
            <w:noProof/>
            <w:webHidden/>
          </w:rPr>
          <w:tab/>
          <w:delText>65</w:delText>
        </w:r>
      </w:del>
    </w:p>
    <w:p w14:paraId="11D07604" w14:textId="77777777" w:rsidR="00745DB6" w:rsidDel="00EA1A11" w:rsidRDefault="00745DB6">
      <w:pPr>
        <w:pStyle w:val="TableofFigures"/>
        <w:tabs>
          <w:tab w:val="right" w:leader="dot" w:pos="9060"/>
        </w:tabs>
        <w:rPr>
          <w:del w:id="1073" w:author="m.kalaitzaki" w:date="2019-05-16T10:06:00Z"/>
          <w:rFonts w:asciiTheme="minorHAnsi" w:eastAsiaTheme="minorEastAsia" w:hAnsiTheme="minorHAnsi" w:cstheme="minorBidi"/>
          <w:noProof/>
          <w:szCs w:val="22"/>
          <w:lang w:val="de-DE"/>
        </w:rPr>
      </w:pPr>
      <w:del w:id="1074" w:author="m.kalaitzaki" w:date="2019-05-16T10:06:00Z">
        <w:r w:rsidRPr="00EA1A11" w:rsidDel="00EA1A11">
          <w:rPr>
            <w:noProof/>
          </w:rPr>
          <w:delText>Figure 17: Bolts and Screws</w:delText>
        </w:r>
        <w:r w:rsidDel="00EA1A11">
          <w:rPr>
            <w:noProof/>
            <w:webHidden/>
          </w:rPr>
          <w:tab/>
          <w:delText>67</w:delText>
        </w:r>
      </w:del>
    </w:p>
    <w:p w14:paraId="054C301B" w14:textId="77777777" w:rsidR="00745DB6" w:rsidDel="00EA1A11" w:rsidRDefault="00745DB6">
      <w:pPr>
        <w:pStyle w:val="TableofFigures"/>
        <w:tabs>
          <w:tab w:val="right" w:leader="dot" w:pos="9060"/>
        </w:tabs>
        <w:rPr>
          <w:del w:id="1075" w:author="m.kalaitzaki" w:date="2019-05-16T10:06:00Z"/>
          <w:rFonts w:asciiTheme="minorHAnsi" w:eastAsiaTheme="minorEastAsia" w:hAnsiTheme="minorHAnsi" w:cstheme="minorBidi"/>
          <w:noProof/>
          <w:szCs w:val="22"/>
          <w:lang w:val="de-DE"/>
        </w:rPr>
      </w:pPr>
      <w:del w:id="1076" w:author="m.kalaitzaki" w:date="2019-05-16T10:06:00Z">
        <w:r w:rsidRPr="00EA1A11" w:rsidDel="00EA1A11">
          <w:rPr>
            <w:noProof/>
          </w:rPr>
          <w:delText>Figure 18: Different Screw Forms</w:delText>
        </w:r>
        <w:r w:rsidDel="00EA1A11">
          <w:rPr>
            <w:noProof/>
            <w:webHidden/>
          </w:rPr>
          <w:tab/>
          <w:delText>67</w:delText>
        </w:r>
      </w:del>
    </w:p>
    <w:p w14:paraId="56DE20B6" w14:textId="77777777" w:rsidR="00745DB6" w:rsidDel="00EA1A11" w:rsidRDefault="00745DB6">
      <w:pPr>
        <w:pStyle w:val="TableofFigures"/>
        <w:tabs>
          <w:tab w:val="right" w:leader="dot" w:pos="9060"/>
        </w:tabs>
        <w:rPr>
          <w:del w:id="1077" w:author="m.kalaitzaki" w:date="2019-05-16T10:06:00Z"/>
          <w:rFonts w:asciiTheme="minorHAnsi" w:eastAsiaTheme="minorEastAsia" w:hAnsiTheme="minorHAnsi" w:cstheme="minorBidi"/>
          <w:noProof/>
          <w:szCs w:val="22"/>
          <w:lang w:val="de-DE"/>
        </w:rPr>
      </w:pPr>
      <w:del w:id="1078" w:author="m.kalaitzaki" w:date="2019-05-16T10:06:00Z">
        <w:r w:rsidRPr="00EA1A11" w:rsidDel="00EA1A11">
          <w:rPr>
            <w:noProof/>
          </w:rPr>
          <w:delText>Figure 19: Definition of Length and Head Sizes</w:delText>
        </w:r>
        <w:r w:rsidDel="00EA1A11">
          <w:rPr>
            <w:noProof/>
            <w:webHidden/>
          </w:rPr>
          <w:tab/>
          <w:delText>68</w:delText>
        </w:r>
      </w:del>
    </w:p>
    <w:p w14:paraId="2299BE59" w14:textId="77777777" w:rsidR="00745DB6" w:rsidDel="00EA1A11" w:rsidRDefault="00745DB6">
      <w:pPr>
        <w:pStyle w:val="TableofFigures"/>
        <w:tabs>
          <w:tab w:val="right" w:leader="dot" w:pos="9060"/>
        </w:tabs>
        <w:rPr>
          <w:del w:id="1079" w:author="m.kalaitzaki" w:date="2019-05-16T10:06:00Z"/>
          <w:rFonts w:asciiTheme="minorHAnsi" w:eastAsiaTheme="minorEastAsia" w:hAnsiTheme="minorHAnsi" w:cstheme="minorBidi"/>
          <w:noProof/>
          <w:szCs w:val="22"/>
          <w:lang w:val="de-DE"/>
        </w:rPr>
      </w:pPr>
      <w:del w:id="1080" w:author="m.kalaitzaki" w:date="2019-05-16T10:06:00Z">
        <w:r w:rsidRPr="00EA1A11" w:rsidDel="00EA1A11">
          <w:rPr>
            <w:noProof/>
          </w:rPr>
          <w:delText>Figure 20: Definition of lead, pitch and starts of a thread.</w:delText>
        </w:r>
        <w:r w:rsidDel="00EA1A11">
          <w:rPr>
            <w:noProof/>
            <w:webHidden/>
          </w:rPr>
          <w:tab/>
          <w:delText>68</w:delText>
        </w:r>
      </w:del>
    </w:p>
    <w:p w14:paraId="7F281E6A" w14:textId="77777777" w:rsidR="00745DB6" w:rsidDel="00EA1A11" w:rsidRDefault="00745DB6">
      <w:pPr>
        <w:pStyle w:val="TableofFigures"/>
        <w:tabs>
          <w:tab w:val="right" w:leader="dot" w:pos="9060"/>
        </w:tabs>
        <w:rPr>
          <w:del w:id="1081" w:author="m.kalaitzaki" w:date="2019-05-16T10:06:00Z"/>
          <w:rFonts w:asciiTheme="minorHAnsi" w:eastAsiaTheme="minorEastAsia" w:hAnsiTheme="minorHAnsi" w:cstheme="minorBidi"/>
          <w:noProof/>
          <w:szCs w:val="22"/>
          <w:lang w:val="de-DE"/>
        </w:rPr>
      </w:pPr>
      <w:del w:id="1082" w:author="m.kalaitzaki" w:date="2019-05-16T10:06:00Z">
        <w:r w:rsidRPr="00EA1A11" w:rsidDel="00EA1A11">
          <w:rPr>
            <w:noProof/>
          </w:rPr>
          <w:delText>Figure 21: Bolt with welded nut</w:delText>
        </w:r>
        <w:r w:rsidDel="00EA1A11">
          <w:rPr>
            <w:noProof/>
            <w:webHidden/>
          </w:rPr>
          <w:tab/>
          <w:delText>79</w:delText>
        </w:r>
      </w:del>
    </w:p>
    <w:p w14:paraId="4123D0A7" w14:textId="77777777" w:rsidR="00745DB6" w:rsidDel="00EA1A11" w:rsidRDefault="00745DB6">
      <w:pPr>
        <w:pStyle w:val="TableofFigures"/>
        <w:tabs>
          <w:tab w:val="right" w:leader="dot" w:pos="9060"/>
        </w:tabs>
        <w:rPr>
          <w:del w:id="1083" w:author="m.kalaitzaki" w:date="2019-05-16T10:06:00Z"/>
          <w:rFonts w:asciiTheme="minorHAnsi" w:eastAsiaTheme="minorEastAsia" w:hAnsiTheme="minorHAnsi" w:cstheme="minorBidi"/>
          <w:noProof/>
          <w:szCs w:val="22"/>
          <w:lang w:val="de-DE"/>
        </w:rPr>
      </w:pPr>
      <w:del w:id="1084" w:author="m.kalaitzaki" w:date="2019-05-16T10:06:00Z">
        <w:r w:rsidRPr="00EA1A11" w:rsidDel="00EA1A11">
          <w:rPr>
            <w:noProof/>
          </w:rPr>
          <w:delText>Figure 22: Bolt with free nut</w:delText>
        </w:r>
        <w:r w:rsidDel="00EA1A11">
          <w:rPr>
            <w:noProof/>
            <w:webHidden/>
          </w:rPr>
          <w:tab/>
          <w:delText>79</w:delText>
        </w:r>
      </w:del>
    </w:p>
    <w:p w14:paraId="16087229" w14:textId="77777777" w:rsidR="00745DB6" w:rsidDel="00EA1A11" w:rsidRDefault="00745DB6">
      <w:pPr>
        <w:pStyle w:val="TableofFigures"/>
        <w:tabs>
          <w:tab w:val="right" w:leader="dot" w:pos="9060"/>
        </w:tabs>
        <w:rPr>
          <w:del w:id="1085" w:author="m.kalaitzaki" w:date="2019-05-16T10:06:00Z"/>
          <w:rFonts w:asciiTheme="minorHAnsi" w:eastAsiaTheme="minorEastAsia" w:hAnsiTheme="minorHAnsi" w:cstheme="minorBidi"/>
          <w:noProof/>
          <w:szCs w:val="22"/>
          <w:lang w:val="de-DE"/>
        </w:rPr>
      </w:pPr>
      <w:del w:id="1086" w:author="m.kalaitzaki" w:date="2019-05-16T10:06:00Z">
        <w:r w:rsidRPr="00EA1A11" w:rsidDel="00EA1A11">
          <w:rPr>
            <w:noProof/>
          </w:rPr>
          <w:delText>Figure 23: Screw without nut</w:delText>
        </w:r>
        <w:r w:rsidDel="00EA1A11">
          <w:rPr>
            <w:noProof/>
            <w:webHidden/>
          </w:rPr>
          <w:tab/>
          <w:delText>79</w:delText>
        </w:r>
      </w:del>
    </w:p>
    <w:p w14:paraId="5D103A0D" w14:textId="77777777" w:rsidR="00745DB6" w:rsidDel="00EA1A11" w:rsidRDefault="00745DB6">
      <w:pPr>
        <w:pStyle w:val="TableofFigures"/>
        <w:tabs>
          <w:tab w:val="right" w:leader="dot" w:pos="9060"/>
        </w:tabs>
        <w:rPr>
          <w:del w:id="1087" w:author="m.kalaitzaki" w:date="2019-05-16T10:06:00Z"/>
          <w:rFonts w:asciiTheme="minorHAnsi" w:eastAsiaTheme="minorEastAsia" w:hAnsiTheme="minorHAnsi" w:cstheme="minorBidi"/>
          <w:noProof/>
          <w:szCs w:val="22"/>
          <w:lang w:val="de-DE"/>
        </w:rPr>
      </w:pPr>
      <w:del w:id="1088" w:author="m.kalaitzaki" w:date="2019-05-16T10:06:00Z">
        <w:r w:rsidRPr="00EA1A11" w:rsidDel="00EA1A11">
          <w:rPr>
            <w:noProof/>
          </w:rPr>
          <w:delText>Figure 24: Welded stud with free nut</w:delText>
        </w:r>
        <w:r w:rsidDel="00EA1A11">
          <w:rPr>
            <w:noProof/>
            <w:webHidden/>
          </w:rPr>
          <w:tab/>
          <w:delText>80</w:delText>
        </w:r>
      </w:del>
    </w:p>
    <w:p w14:paraId="528FF68A" w14:textId="77777777" w:rsidR="00745DB6" w:rsidDel="00EA1A11" w:rsidRDefault="00745DB6">
      <w:pPr>
        <w:pStyle w:val="TableofFigures"/>
        <w:tabs>
          <w:tab w:val="right" w:leader="dot" w:pos="9060"/>
        </w:tabs>
        <w:rPr>
          <w:del w:id="1089" w:author="m.kalaitzaki" w:date="2019-05-16T10:06:00Z"/>
          <w:rFonts w:asciiTheme="minorHAnsi" w:eastAsiaTheme="minorEastAsia" w:hAnsiTheme="minorHAnsi" w:cstheme="minorBidi"/>
          <w:noProof/>
          <w:szCs w:val="22"/>
          <w:lang w:val="de-DE"/>
        </w:rPr>
      </w:pPr>
      <w:del w:id="1090" w:author="m.kalaitzaki" w:date="2019-05-16T10:06:00Z">
        <w:r w:rsidRPr="00EA1A11" w:rsidDel="00EA1A11">
          <w:rPr>
            <w:noProof/>
          </w:rPr>
          <w:delText>Figure 25: Plain stud</w:delText>
        </w:r>
        <w:r w:rsidDel="00EA1A11">
          <w:rPr>
            <w:noProof/>
            <w:webHidden/>
          </w:rPr>
          <w:tab/>
          <w:delText>80</w:delText>
        </w:r>
      </w:del>
    </w:p>
    <w:p w14:paraId="77F1E299" w14:textId="77777777" w:rsidR="00745DB6" w:rsidDel="00EA1A11" w:rsidRDefault="00745DB6">
      <w:pPr>
        <w:pStyle w:val="TableofFigures"/>
        <w:tabs>
          <w:tab w:val="right" w:leader="dot" w:pos="9060"/>
        </w:tabs>
        <w:rPr>
          <w:del w:id="1091" w:author="m.kalaitzaki" w:date="2019-05-16T10:06:00Z"/>
          <w:rFonts w:asciiTheme="minorHAnsi" w:eastAsiaTheme="minorEastAsia" w:hAnsiTheme="minorHAnsi" w:cstheme="minorBidi"/>
          <w:noProof/>
          <w:szCs w:val="22"/>
          <w:lang w:val="de-DE"/>
        </w:rPr>
      </w:pPr>
      <w:del w:id="1092" w:author="m.kalaitzaki" w:date="2019-05-16T10:06:00Z">
        <w:r w:rsidRPr="00EA1A11" w:rsidDel="00EA1A11">
          <w:rPr>
            <w:noProof/>
          </w:rPr>
          <w:delText>Figure 26: Process of Flow Drill Screwing</w:delText>
        </w:r>
        <w:r w:rsidDel="00EA1A11">
          <w:rPr>
            <w:noProof/>
            <w:webHidden/>
          </w:rPr>
          <w:tab/>
          <w:delText>82</w:delText>
        </w:r>
      </w:del>
    </w:p>
    <w:p w14:paraId="158EF8F4" w14:textId="77777777" w:rsidR="00745DB6" w:rsidDel="00EA1A11" w:rsidRDefault="00745DB6">
      <w:pPr>
        <w:pStyle w:val="TableofFigures"/>
        <w:tabs>
          <w:tab w:val="right" w:leader="dot" w:pos="9060"/>
        </w:tabs>
        <w:rPr>
          <w:del w:id="1093" w:author="m.kalaitzaki" w:date="2019-05-16T10:06:00Z"/>
          <w:rFonts w:asciiTheme="minorHAnsi" w:eastAsiaTheme="minorEastAsia" w:hAnsiTheme="minorHAnsi" w:cstheme="minorBidi"/>
          <w:noProof/>
          <w:szCs w:val="22"/>
          <w:lang w:val="de-DE"/>
        </w:rPr>
      </w:pPr>
      <w:del w:id="1094" w:author="m.kalaitzaki" w:date="2019-05-16T10:06:00Z">
        <w:r w:rsidRPr="00EA1A11" w:rsidDel="00EA1A11">
          <w:rPr>
            <w:noProof/>
          </w:rPr>
          <w:delText>Figure 27: Measures of applied FDS</w:delText>
        </w:r>
        <w:r w:rsidDel="00EA1A11">
          <w:rPr>
            <w:noProof/>
            <w:webHidden/>
          </w:rPr>
          <w:tab/>
          <w:delText>82</w:delText>
        </w:r>
      </w:del>
    </w:p>
    <w:p w14:paraId="28F15560" w14:textId="77777777" w:rsidR="00745DB6" w:rsidDel="00EA1A11" w:rsidRDefault="00745DB6">
      <w:pPr>
        <w:pStyle w:val="TableofFigures"/>
        <w:tabs>
          <w:tab w:val="right" w:leader="dot" w:pos="9060"/>
        </w:tabs>
        <w:rPr>
          <w:del w:id="1095" w:author="m.kalaitzaki" w:date="2019-05-16T10:06:00Z"/>
          <w:rFonts w:asciiTheme="minorHAnsi" w:eastAsiaTheme="minorEastAsia" w:hAnsiTheme="minorHAnsi" w:cstheme="minorBidi"/>
          <w:noProof/>
          <w:szCs w:val="22"/>
          <w:lang w:val="de-DE"/>
        </w:rPr>
      </w:pPr>
      <w:del w:id="1096" w:author="m.kalaitzaki" w:date="2019-05-16T10:06:00Z">
        <w:r w:rsidRPr="00EA1A11" w:rsidDel="00EA1A11">
          <w:rPr>
            <w:noProof/>
          </w:rPr>
          <w:delText>Figure 28: Pre-machined or clearance hole in FDS connection</w:delText>
        </w:r>
        <w:r w:rsidDel="00EA1A11">
          <w:rPr>
            <w:noProof/>
            <w:webHidden/>
          </w:rPr>
          <w:tab/>
          <w:delText>83</w:delText>
        </w:r>
      </w:del>
    </w:p>
    <w:p w14:paraId="4D650836" w14:textId="77777777" w:rsidR="00745DB6" w:rsidDel="00EA1A11" w:rsidRDefault="00745DB6">
      <w:pPr>
        <w:pStyle w:val="TableofFigures"/>
        <w:tabs>
          <w:tab w:val="right" w:leader="dot" w:pos="9060"/>
        </w:tabs>
        <w:rPr>
          <w:del w:id="1097" w:author="m.kalaitzaki" w:date="2019-05-16T10:06:00Z"/>
          <w:rFonts w:asciiTheme="minorHAnsi" w:eastAsiaTheme="minorEastAsia" w:hAnsiTheme="minorHAnsi" w:cstheme="minorBidi"/>
          <w:noProof/>
          <w:szCs w:val="22"/>
          <w:lang w:val="de-DE"/>
        </w:rPr>
      </w:pPr>
      <w:del w:id="1098" w:author="m.kalaitzaki" w:date="2019-05-16T10:06:00Z">
        <w:r w:rsidRPr="00EA1A11" w:rsidDel="00EA1A11">
          <w:rPr>
            <w:noProof/>
          </w:rPr>
          <w:lastRenderedPageBreak/>
          <w:delText>Figure 29: Pilot hole on sheet metal</w:delText>
        </w:r>
        <w:r w:rsidDel="00EA1A11">
          <w:rPr>
            <w:noProof/>
            <w:webHidden/>
          </w:rPr>
          <w:tab/>
          <w:delText>83</w:delText>
        </w:r>
      </w:del>
    </w:p>
    <w:p w14:paraId="37F8CC45" w14:textId="77777777" w:rsidR="00745DB6" w:rsidDel="00EA1A11" w:rsidRDefault="00745DB6">
      <w:pPr>
        <w:pStyle w:val="TableofFigures"/>
        <w:tabs>
          <w:tab w:val="right" w:leader="dot" w:pos="9060"/>
        </w:tabs>
        <w:rPr>
          <w:del w:id="1099" w:author="m.kalaitzaki" w:date="2019-05-16T10:06:00Z"/>
          <w:rFonts w:asciiTheme="minorHAnsi" w:eastAsiaTheme="minorEastAsia" w:hAnsiTheme="minorHAnsi" w:cstheme="minorBidi"/>
          <w:noProof/>
          <w:szCs w:val="22"/>
          <w:lang w:val="de-DE"/>
        </w:rPr>
      </w:pPr>
      <w:del w:id="1100" w:author="m.kalaitzaki" w:date="2019-05-16T10:06:00Z">
        <w:r w:rsidRPr="00EA1A11" w:rsidDel="00EA1A11">
          <w:rPr>
            <w:noProof/>
          </w:rPr>
          <w:delText>Figure 30: Schematic representation of the clinching operation</w:delText>
        </w:r>
        <w:r w:rsidDel="00EA1A11">
          <w:rPr>
            <w:noProof/>
            <w:webHidden/>
          </w:rPr>
          <w:tab/>
          <w:delText>85</w:delText>
        </w:r>
      </w:del>
    </w:p>
    <w:p w14:paraId="5EC145EF" w14:textId="77777777" w:rsidR="00745DB6" w:rsidDel="00EA1A11" w:rsidRDefault="00745DB6">
      <w:pPr>
        <w:pStyle w:val="TableofFigures"/>
        <w:tabs>
          <w:tab w:val="right" w:leader="dot" w:pos="9060"/>
        </w:tabs>
        <w:rPr>
          <w:del w:id="1101" w:author="m.kalaitzaki" w:date="2019-05-16T10:06:00Z"/>
          <w:rFonts w:asciiTheme="minorHAnsi" w:eastAsiaTheme="minorEastAsia" w:hAnsiTheme="minorHAnsi" w:cstheme="minorBidi"/>
          <w:noProof/>
          <w:szCs w:val="22"/>
          <w:lang w:val="de-DE"/>
        </w:rPr>
      </w:pPr>
      <w:del w:id="1102" w:author="m.kalaitzaki" w:date="2019-05-16T10:06:00Z">
        <w:r w:rsidRPr="00EA1A11" w:rsidDel="00EA1A11">
          <w:rPr>
            <w:noProof/>
          </w:rPr>
          <w:delText>Figure 31: Clinch Joint Dimensions</w:delText>
        </w:r>
        <w:r w:rsidDel="00EA1A11">
          <w:rPr>
            <w:noProof/>
            <w:webHidden/>
          </w:rPr>
          <w:tab/>
          <w:delText>85</w:delText>
        </w:r>
      </w:del>
    </w:p>
    <w:p w14:paraId="37A4DDFB" w14:textId="77777777" w:rsidR="00745DB6" w:rsidDel="00EA1A11" w:rsidRDefault="00745DB6">
      <w:pPr>
        <w:pStyle w:val="TableofFigures"/>
        <w:tabs>
          <w:tab w:val="right" w:leader="dot" w:pos="9060"/>
        </w:tabs>
        <w:rPr>
          <w:del w:id="1103" w:author="m.kalaitzaki" w:date="2019-05-16T10:06:00Z"/>
          <w:rFonts w:asciiTheme="minorHAnsi" w:eastAsiaTheme="minorEastAsia" w:hAnsiTheme="minorHAnsi" w:cstheme="minorBidi"/>
          <w:noProof/>
          <w:szCs w:val="22"/>
          <w:lang w:val="de-DE"/>
        </w:rPr>
      </w:pPr>
      <w:del w:id="1104" w:author="m.kalaitzaki" w:date="2019-05-16T10:06:00Z">
        <w:r w:rsidRPr="00EA1A11" w:rsidDel="00EA1A11">
          <w:rPr>
            <w:noProof/>
          </w:rPr>
          <w:delText>Figure 32: TOX (left) and BTM’s Tog-L-Loc system</w:delText>
        </w:r>
        <w:r w:rsidDel="00EA1A11">
          <w:rPr>
            <w:noProof/>
            <w:webHidden/>
          </w:rPr>
          <w:tab/>
          <w:delText>86</w:delText>
        </w:r>
      </w:del>
    </w:p>
    <w:p w14:paraId="4AE4BF33" w14:textId="77777777" w:rsidR="00745DB6" w:rsidDel="00EA1A11" w:rsidRDefault="00745DB6">
      <w:pPr>
        <w:pStyle w:val="TableofFigures"/>
        <w:tabs>
          <w:tab w:val="right" w:leader="dot" w:pos="9060"/>
        </w:tabs>
        <w:rPr>
          <w:del w:id="1105" w:author="m.kalaitzaki" w:date="2019-05-16T10:06:00Z"/>
          <w:rFonts w:asciiTheme="minorHAnsi" w:eastAsiaTheme="minorEastAsia" w:hAnsiTheme="minorHAnsi" w:cstheme="minorBidi"/>
          <w:noProof/>
          <w:szCs w:val="22"/>
          <w:lang w:val="de-DE"/>
        </w:rPr>
      </w:pPr>
      <w:del w:id="1106" w:author="m.kalaitzaki" w:date="2019-05-16T10:06:00Z">
        <w:r w:rsidRPr="00EA1A11" w:rsidDel="00EA1A11">
          <w:rPr>
            <w:noProof/>
          </w:rPr>
          <w:delText>Figure 33: Cross Section of a Heat Stake</w:delText>
        </w:r>
        <w:r w:rsidDel="00EA1A11">
          <w:rPr>
            <w:noProof/>
            <w:webHidden/>
          </w:rPr>
          <w:tab/>
          <w:delText>88</w:delText>
        </w:r>
      </w:del>
    </w:p>
    <w:p w14:paraId="4487D946" w14:textId="77777777" w:rsidR="00745DB6" w:rsidDel="00EA1A11" w:rsidRDefault="00745DB6">
      <w:pPr>
        <w:pStyle w:val="TableofFigures"/>
        <w:tabs>
          <w:tab w:val="right" w:leader="dot" w:pos="9060"/>
        </w:tabs>
        <w:rPr>
          <w:del w:id="1107" w:author="m.kalaitzaki" w:date="2019-05-16T10:06:00Z"/>
          <w:rFonts w:asciiTheme="minorHAnsi" w:eastAsiaTheme="minorEastAsia" w:hAnsiTheme="minorHAnsi" w:cstheme="minorBidi"/>
          <w:noProof/>
          <w:szCs w:val="22"/>
          <w:lang w:val="de-DE"/>
        </w:rPr>
      </w:pPr>
      <w:del w:id="1108" w:author="m.kalaitzaki" w:date="2019-05-16T10:06:00Z">
        <w:r w:rsidRPr="00EA1A11" w:rsidDel="00EA1A11">
          <w:rPr>
            <w:noProof/>
          </w:rPr>
          <w:delText>Figure 34: A "Hairpin Clip"</w:delText>
        </w:r>
        <w:r w:rsidDel="00EA1A11">
          <w:rPr>
            <w:noProof/>
            <w:webHidden/>
          </w:rPr>
          <w:tab/>
          <w:delText>90</w:delText>
        </w:r>
      </w:del>
    </w:p>
    <w:p w14:paraId="2AA732CA" w14:textId="77777777" w:rsidR="00745DB6" w:rsidDel="00EA1A11" w:rsidRDefault="00745DB6">
      <w:pPr>
        <w:pStyle w:val="TableofFigures"/>
        <w:tabs>
          <w:tab w:val="right" w:leader="dot" w:pos="9060"/>
        </w:tabs>
        <w:rPr>
          <w:del w:id="1109" w:author="m.kalaitzaki" w:date="2019-05-16T10:06:00Z"/>
          <w:rFonts w:asciiTheme="minorHAnsi" w:eastAsiaTheme="minorEastAsia" w:hAnsiTheme="minorHAnsi" w:cstheme="minorBidi"/>
          <w:noProof/>
          <w:szCs w:val="22"/>
          <w:lang w:val="de-DE"/>
        </w:rPr>
      </w:pPr>
      <w:del w:id="1110" w:author="m.kalaitzaki" w:date="2019-05-16T10:06:00Z">
        <w:r w:rsidRPr="00EA1A11" w:rsidDel="00EA1A11">
          <w:rPr>
            <w:noProof/>
          </w:rPr>
          <w:delText>Figure 35: Internal and External Circlips</w:delText>
        </w:r>
        <w:r w:rsidDel="00EA1A11">
          <w:rPr>
            <w:noProof/>
            <w:webHidden/>
          </w:rPr>
          <w:tab/>
          <w:delText>90</w:delText>
        </w:r>
      </w:del>
    </w:p>
    <w:p w14:paraId="6B54397C" w14:textId="77777777" w:rsidR="00745DB6" w:rsidDel="00EA1A11" w:rsidRDefault="00745DB6">
      <w:pPr>
        <w:pStyle w:val="TableofFigures"/>
        <w:tabs>
          <w:tab w:val="right" w:leader="dot" w:pos="9060"/>
        </w:tabs>
        <w:rPr>
          <w:del w:id="1111" w:author="m.kalaitzaki" w:date="2019-05-16T10:06:00Z"/>
          <w:rFonts w:asciiTheme="minorHAnsi" w:eastAsiaTheme="minorEastAsia" w:hAnsiTheme="minorHAnsi" w:cstheme="minorBidi"/>
          <w:noProof/>
          <w:szCs w:val="22"/>
          <w:lang w:val="de-DE"/>
        </w:rPr>
      </w:pPr>
      <w:del w:id="1112" w:author="m.kalaitzaki" w:date="2019-05-16T10:06:00Z">
        <w:r w:rsidRPr="00EA1A11" w:rsidDel="00EA1A11">
          <w:rPr>
            <w:noProof/>
          </w:rPr>
          <w:delText>Figure 36: Clips Pushed into a Hole</w:delText>
        </w:r>
        <w:r w:rsidDel="00EA1A11">
          <w:rPr>
            <w:noProof/>
            <w:webHidden/>
          </w:rPr>
          <w:tab/>
          <w:delText>91</w:delText>
        </w:r>
      </w:del>
    </w:p>
    <w:p w14:paraId="192E3C8A" w14:textId="77777777" w:rsidR="00745DB6" w:rsidDel="00EA1A11" w:rsidRDefault="00745DB6">
      <w:pPr>
        <w:pStyle w:val="TableofFigures"/>
        <w:tabs>
          <w:tab w:val="right" w:leader="dot" w:pos="9060"/>
        </w:tabs>
        <w:rPr>
          <w:del w:id="1113" w:author="m.kalaitzaki" w:date="2019-05-16T10:06:00Z"/>
          <w:rFonts w:asciiTheme="minorHAnsi" w:eastAsiaTheme="minorEastAsia" w:hAnsiTheme="minorHAnsi" w:cstheme="minorBidi"/>
          <w:noProof/>
          <w:szCs w:val="22"/>
          <w:lang w:val="de-DE"/>
        </w:rPr>
      </w:pPr>
      <w:del w:id="1114" w:author="m.kalaitzaki" w:date="2019-05-16T10:06:00Z">
        <w:r w:rsidRPr="00EA1A11" w:rsidDel="00EA1A11">
          <w:rPr>
            <w:noProof/>
          </w:rPr>
          <w:delText>Figure 37: Clips Sliding onto a Flat Surface</w:delText>
        </w:r>
        <w:r w:rsidDel="00EA1A11">
          <w:rPr>
            <w:noProof/>
            <w:webHidden/>
          </w:rPr>
          <w:tab/>
          <w:delText>91</w:delText>
        </w:r>
      </w:del>
    </w:p>
    <w:p w14:paraId="1DD54297" w14:textId="77777777" w:rsidR="00745DB6" w:rsidDel="00EA1A11" w:rsidRDefault="00745DB6">
      <w:pPr>
        <w:pStyle w:val="TableofFigures"/>
        <w:tabs>
          <w:tab w:val="right" w:leader="dot" w:pos="9060"/>
        </w:tabs>
        <w:rPr>
          <w:del w:id="1115" w:author="m.kalaitzaki" w:date="2019-05-16T10:06:00Z"/>
          <w:rFonts w:asciiTheme="minorHAnsi" w:eastAsiaTheme="minorEastAsia" w:hAnsiTheme="minorHAnsi" w:cstheme="minorBidi"/>
          <w:noProof/>
          <w:szCs w:val="22"/>
          <w:lang w:val="de-DE"/>
        </w:rPr>
      </w:pPr>
      <w:del w:id="1116" w:author="m.kalaitzaki" w:date="2019-05-16T10:06:00Z">
        <w:r w:rsidRPr="00EA1A11" w:rsidDel="00EA1A11">
          <w:rPr>
            <w:noProof/>
          </w:rPr>
          <w:delText>Figure 38: RIVTAC</w:delText>
        </w:r>
        <w:r w:rsidRPr="00EA1A11" w:rsidDel="00EA1A11">
          <w:rPr>
            <w:rFonts w:cs="Calibri"/>
            <w:noProof/>
          </w:rPr>
          <w:delText>®</w:delText>
        </w:r>
        <w:r w:rsidRPr="00EA1A11" w:rsidDel="00EA1A11">
          <w:rPr>
            <w:noProof/>
          </w:rPr>
          <w:delText xml:space="preserve"> Nail</w:delText>
        </w:r>
        <w:r w:rsidDel="00EA1A11">
          <w:rPr>
            <w:noProof/>
            <w:webHidden/>
          </w:rPr>
          <w:tab/>
          <w:delText>93</w:delText>
        </w:r>
      </w:del>
    </w:p>
    <w:p w14:paraId="19686723" w14:textId="77777777" w:rsidR="00745DB6" w:rsidDel="00EA1A11" w:rsidRDefault="00745DB6">
      <w:pPr>
        <w:pStyle w:val="TableofFigures"/>
        <w:tabs>
          <w:tab w:val="right" w:leader="dot" w:pos="9060"/>
        </w:tabs>
        <w:rPr>
          <w:del w:id="1117" w:author="m.kalaitzaki" w:date="2019-05-16T10:06:00Z"/>
          <w:rFonts w:asciiTheme="minorHAnsi" w:eastAsiaTheme="minorEastAsia" w:hAnsiTheme="minorHAnsi" w:cstheme="minorBidi"/>
          <w:noProof/>
          <w:szCs w:val="22"/>
          <w:lang w:val="de-DE"/>
        </w:rPr>
      </w:pPr>
      <w:del w:id="1118" w:author="m.kalaitzaki" w:date="2019-05-16T10:06:00Z">
        <w:r w:rsidRPr="00EA1A11" w:rsidDel="00EA1A11">
          <w:rPr>
            <w:noProof/>
          </w:rPr>
          <w:delText>Figure 39: Cross Section of a Nail, Connecting Two Sheets</w:delText>
        </w:r>
        <w:r w:rsidDel="00EA1A11">
          <w:rPr>
            <w:noProof/>
            <w:webHidden/>
          </w:rPr>
          <w:tab/>
          <w:delText>93</w:delText>
        </w:r>
      </w:del>
    </w:p>
    <w:p w14:paraId="554959BE" w14:textId="77777777" w:rsidR="00745DB6" w:rsidDel="00EA1A11" w:rsidRDefault="00745DB6">
      <w:pPr>
        <w:pStyle w:val="TableofFigures"/>
        <w:tabs>
          <w:tab w:val="right" w:leader="dot" w:pos="9060"/>
        </w:tabs>
        <w:rPr>
          <w:del w:id="1119" w:author="m.kalaitzaki" w:date="2019-05-16T10:06:00Z"/>
          <w:rFonts w:asciiTheme="minorHAnsi" w:eastAsiaTheme="minorEastAsia" w:hAnsiTheme="minorHAnsi" w:cstheme="minorBidi"/>
          <w:noProof/>
          <w:szCs w:val="22"/>
          <w:lang w:val="de-DE"/>
        </w:rPr>
      </w:pPr>
      <w:del w:id="1120" w:author="m.kalaitzaki" w:date="2019-05-16T10:06:00Z">
        <w:r w:rsidRPr="00EA1A11" w:rsidDel="00EA1A11">
          <w:rPr>
            <w:noProof/>
          </w:rPr>
          <w:delText>Figure 40: Weld Line Changing from Y-Joint to Overlap-Joint</w:delText>
        </w:r>
        <w:r w:rsidDel="00EA1A11">
          <w:rPr>
            <w:noProof/>
            <w:webHidden/>
          </w:rPr>
          <w:tab/>
          <w:delText>98</w:delText>
        </w:r>
      </w:del>
    </w:p>
    <w:p w14:paraId="7A04B86B" w14:textId="77777777" w:rsidR="00745DB6" w:rsidDel="00EA1A11" w:rsidRDefault="00745DB6">
      <w:pPr>
        <w:pStyle w:val="TableofFigures"/>
        <w:tabs>
          <w:tab w:val="right" w:leader="dot" w:pos="9060"/>
        </w:tabs>
        <w:rPr>
          <w:del w:id="1121" w:author="m.kalaitzaki" w:date="2019-05-16T10:06:00Z"/>
          <w:rFonts w:asciiTheme="minorHAnsi" w:eastAsiaTheme="minorEastAsia" w:hAnsiTheme="minorHAnsi" w:cstheme="minorBidi"/>
          <w:noProof/>
          <w:szCs w:val="22"/>
          <w:lang w:val="de-DE"/>
        </w:rPr>
      </w:pPr>
      <w:del w:id="1122" w:author="m.kalaitzaki" w:date="2019-05-16T10:06:00Z">
        <w:r w:rsidRPr="00EA1A11" w:rsidDel="00EA1A11">
          <w:rPr>
            <w:noProof/>
          </w:rPr>
          <w:delText>Figure 41: Longitudinal stiffener, top view</w:delText>
        </w:r>
        <w:r w:rsidDel="00EA1A11">
          <w:rPr>
            <w:noProof/>
            <w:webHidden/>
          </w:rPr>
          <w:tab/>
          <w:delText>98</w:delText>
        </w:r>
      </w:del>
    </w:p>
    <w:p w14:paraId="2223DE61" w14:textId="77777777" w:rsidR="00745DB6" w:rsidDel="00EA1A11" w:rsidRDefault="00745DB6">
      <w:pPr>
        <w:pStyle w:val="TableofFigures"/>
        <w:tabs>
          <w:tab w:val="right" w:leader="dot" w:pos="9060"/>
        </w:tabs>
        <w:rPr>
          <w:del w:id="1123" w:author="m.kalaitzaki" w:date="2019-05-16T10:06:00Z"/>
          <w:rFonts w:asciiTheme="minorHAnsi" w:eastAsiaTheme="minorEastAsia" w:hAnsiTheme="minorHAnsi" w:cstheme="minorBidi"/>
          <w:noProof/>
          <w:szCs w:val="22"/>
          <w:lang w:val="de-DE"/>
        </w:rPr>
      </w:pPr>
      <w:del w:id="1124" w:author="m.kalaitzaki" w:date="2019-05-16T10:06:00Z">
        <w:r w:rsidRPr="00EA1A11" w:rsidDel="00EA1A11">
          <w:rPr>
            <w:noProof/>
          </w:rPr>
          <w:delText>Figure 42: Seam weld types and attributes</w:delText>
        </w:r>
        <w:r w:rsidDel="00EA1A11">
          <w:rPr>
            <w:noProof/>
            <w:webHidden/>
          </w:rPr>
          <w:tab/>
          <w:delText>100</w:delText>
        </w:r>
      </w:del>
    </w:p>
    <w:p w14:paraId="5516EC4E" w14:textId="77777777" w:rsidR="00745DB6" w:rsidDel="00EA1A11" w:rsidRDefault="00745DB6">
      <w:pPr>
        <w:pStyle w:val="TableofFigures"/>
        <w:tabs>
          <w:tab w:val="right" w:leader="dot" w:pos="9060"/>
        </w:tabs>
        <w:rPr>
          <w:del w:id="1125" w:author="m.kalaitzaki" w:date="2019-05-16T10:06:00Z"/>
          <w:rFonts w:asciiTheme="minorHAnsi" w:eastAsiaTheme="minorEastAsia" w:hAnsiTheme="minorHAnsi" w:cstheme="minorBidi"/>
          <w:noProof/>
          <w:szCs w:val="22"/>
          <w:lang w:val="de-DE"/>
        </w:rPr>
      </w:pPr>
      <w:del w:id="1126" w:author="m.kalaitzaki" w:date="2019-05-16T10:06:00Z">
        <w:r w:rsidRPr="00EA1A11" w:rsidDel="00EA1A11">
          <w:rPr>
            <w:noProof/>
          </w:rPr>
          <w:delText>Figure 43: χMCF Structure of a Seam Weld (</w:delText>
        </w:r>
        <w:r w:rsidRPr="00EA1A11" w:rsidDel="00EA1A11">
          <w:rPr>
            <w:i/>
            <w:noProof/>
          </w:rPr>
          <w:delText>connection_1d</w:delText>
        </w:r>
        <w:r w:rsidRPr="00EA1A11" w:rsidDel="00EA1A11">
          <w:rPr>
            <w:noProof/>
          </w:rPr>
          <w:delText>)</w:delText>
        </w:r>
        <w:r w:rsidDel="00EA1A11">
          <w:rPr>
            <w:noProof/>
            <w:webHidden/>
          </w:rPr>
          <w:tab/>
          <w:delText>101</w:delText>
        </w:r>
      </w:del>
    </w:p>
    <w:p w14:paraId="6B744799" w14:textId="77777777" w:rsidR="00745DB6" w:rsidDel="00EA1A11" w:rsidRDefault="00745DB6">
      <w:pPr>
        <w:pStyle w:val="TableofFigures"/>
        <w:tabs>
          <w:tab w:val="right" w:leader="dot" w:pos="9060"/>
        </w:tabs>
        <w:rPr>
          <w:del w:id="1127" w:author="m.kalaitzaki" w:date="2019-05-16T10:06:00Z"/>
          <w:rFonts w:asciiTheme="minorHAnsi" w:eastAsiaTheme="minorEastAsia" w:hAnsiTheme="minorHAnsi" w:cstheme="minorBidi"/>
          <w:noProof/>
          <w:szCs w:val="22"/>
          <w:lang w:val="de-DE"/>
        </w:rPr>
      </w:pPr>
      <w:del w:id="1128" w:author="m.kalaitzaki" w:date="2019-05-16T10:06:00Z">
        <w:r w:rsidRPr="00EA1A11" w:rsidDel="00EA1A11">
          <w:rPr>
            <w:noProof/>
          </w:rPr>
          <w:delText>Figure 44: Sheet Parameters vs.  Weld Position Parameters</w:delText>
        </w:r>
        <w:r w:rsidDel="00EA1A11">
          <w:rPr>
            <w:noProof/>
            <w:webHidden/>
          </w:rPr>
          <w:tab/>
          <w:delText>104</w:delText>
        </w:r>
      </w:del>
    </w:p>
    <w:p w14:paraId="66EB9B8F" w14:textId="77777777" w:rsidR="00745DB6" w:rsidDel="00EA1A11" w:rsidRDefault="00745DB6">
      <w:pPr>
        <w:pStyle w:val="TableofFigures"/>
        <w:tabs>
          <w:tab w:val="right" w:leader="dot" w:pos="9060"/>
        </w:tabs>
        <w:rPr>
          <w:del w:id="1129" w:author="m.kalaitzaki" w:date="2019-05-16T10:06:00Z"/>
          <w:rFonts w:asciiTheme="minorHAnsi" w:eastAsiaTheme="minorEastAsia" w:hAnsiTheme="minorHAnsi" w:cstheme="minorBidi"/>
          <w:noProof/>
          <w:szCs w:val="22"/>
          <w:lang w:val="de-DE"/>
        </w:rPr>
      </w:pPr>
      <w:del w:id="1130" w:author="m.kalaitzaki" w:date="2019-05-16T10:06:00Z">
        <w:r w:rsidRPr="00EA1A11" w:rsidDel="00EA1A11">
          <w:rPr>
            <w:noProof/>
          </w:rPr>
          <w:delText>Figure 45: Welding Position of a Y-Joint</w:delText>
        </w:r>
        <w:r w:rsidDel="00EA1A11">
          <w:rPr>
            <w:noProof/>
            <w:webHidden/>
          </w:rPr>
          <w:tab/>
          <w:delText>106</w:delText>
        </w:r>
      </w:del>
    </w:p>
    <w:p w14:paraId="77BBBB33" w14:textId="77777777" w:rsidR="00745DB6" w:rsidDel="00EA1A11" w:rsidRDefault="00745DB6">
      <w:pPr>
        <w:pStyle w:val="TableofFigures"/>
        <w:tabs>
          <w:tab w:val="right" w:leader="dot" w:pos="9060"/>
        </w:tabs>
        <w:rPr>
          <w:del w:id="1131" w:author="m.kalaitzaki" w:date="2019-05-16T10:06:00Z"/>
          <w:rFonts w:asciiTheme="minorHAnsi" w:eastAsiaTheme="minorEastAsia" w:hAnsiTheme="minorHAnsi" w:cstheme="minorBidi"/>
          <w:noProof/>
          <w:szCs w:val="22"/>
          <w:lang w:val="de-DE"/>
        </w:rPr>
      </w:pPr>
      <w:del w:id="1132" w:author="m.kalaitzaki" w:date="2019-05-16T10:06:00Z">
        <w:r w:rsidRPr="00EA1A11" w:rsidDel="00EA1A11">
          <w:rPr>
            <w:noProof/>
          </w:rPr>
          <w:delText>Figure 46: Welding Position vector direction and length</w:delText>
        </w:r>
        <w:r w:rsidDel="00EA1A11">
          <w:rPr>
            <w:noProof/>
            <w:webHidden/>
          </w:rPr>
          <w:tab/>
          <w:delText>107</w:delText>
        </w:r>
      </w:del>
    </w:p>
    <w:p w14:paraId="78099633" w14:textId="77777777" w:rsidR="00745DB6" w:rsidDel="00EA1A11" w:rsidRDefault="00745DB6">
      <w:pPr>
        <w:pStyle w:val="TableofFigures"/>
        <w:tabs>
          <w:tab w:val="right" w:leader="dot" w:pos="9060"/>
        </w:tabs>
        <w:rPr>
          <w:del w:id="1133" w:author="m.kalaitzaki" w:date="2019-05-16T10:06:00Z"/>
          <w:rFonts w:asciiTheme="minorHAnsi" w:eastAsiaTheme="minorEastAsia" w:hAnsiTheme="minorHAnsi" w:cstheme="minorBidi"/>
          <w:noProof/>
          <w:szCs w:val="22"/>
          <w:lang w:val="de-DE"/>
        </w:rPr>
      </w:pPr>
      <w:del w:id="1134" w:author="m.kalaitzaki" w:date="2019-05-16T10:06:00Z">
        <w:r w:rsidRPr="00EA1A11" w:rsidDel="00EA1A11">
          <w:rPr>
            <w:noProof/>
          </w:rPr>
          <w:delText>Figure 47: Butt Joint Sheet Layout</w:delText>
        </w:r>
        <w:r w:rsidDel="00EA1A11">
          <w:rPr>
            <w:noProof/>
            <w:webHidden/>
          </w:rPr>
          <w:tab/>
          <w:delText>110</w:delText>
        </w:r>
      </w:del>
    </w:p>
    <w:p w14:paraId="22D41A57" w14:textId="77777777" w:rsidR="00745DB6" w:rsidDel="00EA1A11" w:rsidRDefault="00745DB6">
      <w:pPr>
        <w:pStyle w:val="TableofFigures"/>
        <w:tabs>
          <w:tab w:val="right" w:leader="dot" w:pos="9060"/>
        </w:tabs>
        <w:rPr>
          <w:del w:id="1135" w:author="m.kalaitzaki" w:date="2019-05-16T10:06:00Z"/>
          <w:rFonts w:asciiTheme="minorHAnsi" w:eastAsiaTheme="minorEastAsia" w:hAnsiTheme="minorHAnsi" w:cstheme="minorBidi"/>
          <w:noProof/>
          <w:szCs w:val="22"/>
          <w:lang w:val="de-DE"/>
        </w:rPr>
      </w:pPr>
      <w:del w:id="1136" w:author="m.kalaitzaki" w:date="2019-05-16T10:06:00Z">
        <w:r w:rsidRPr="00EA1A11" w:rsidDel="00EA1A11">
          <w:rPr>
            <w:noProof/>
          </w:rPr>
          <w:delText>Figure 48: Butt Joint Weld parameters</w:delText>
        </w:r>
        <w:r w:rsidDel="00EA1A11">
          <w:rPr>
            <w:noProof/>
            <w:webHidden/>
          </w:rPr>
          <w:tab/>
          <w:delText>110</w:delText>
        </w:r>
      </w:del>
    </w:p>
    <w:p w14:paraId="3E03402A" w14:textId="77777777" w:rsidR="00745DB6" w:rsidDel="00EA1A11" w:rsidRDefault="00745DB6">
      <w:pPr>
        <w:pStyle w:val="TableofFigures"/>
        <w:tabs>
          <w:tab w:val="right" w:leader="dot" w:pos="9060"/>
        </w:tabs>
        <w:rPr>
          <w:del w:id="1137" w:author="m.kalaitzaki" w:date="2019-05-16T10:06:00Z"/>
          <w:rFonts w:asciiTheme="minorHAnsi" w:eastAsiaTheme="minorEastAsia" w:hAnsiTheme="minorHAnsi" w:cstheme="minorBidi"/>
          <w:noProof/>
          <w:szCs w:val="22"/>
          <w:lang w:val="de-DE"/>
        </w:rPr>
      </w:pPr>
      <w:del w:id="1138" w:author="m.kalaitzaki" w:date="2019-05-16T10:06:00Z">
        <w:r w:rsidRPr="00EA1A11" w:rsidDel="00EA1A11">
          <w:rPr>
            <w:noProof/>
          </w:rPr>
          <w:delText>Figure 49: Corner Weld Sheet Layout</w:delText>
        </w:r>
        <w:r w:rsidDel="00EA1A11">
          <w:rPr>
            <w:noProof/>
            <w:webHidden/>
          </w:rPr>
          <w:tab/>
          <w:delText>112</w:delText>
        </w:r>
      </w:del>
    </w:p>
    <w:p w14:paraId="1DC16CD1" w14:textId="77777777" w:rsidR="00745DB6" w:rsidDel="00EA1A11" w:rsidRDefault="00745DB6">
      <w:pPr>
        <w:pStyle w:val="TableofFigures"/>
        <w:tabs>
          <w:tab w:val="right" w:leader="dot" w:pos="9060"/>
        </w:tabs>
        <w:rPr>
          <w:del w:id="1139" w:author="m.kalaitzaki" w:date="2019-05-16T10:06:00Z"/>
          <w:rFonts w:asciiTheme="minorHAnsi" w:eastAsiaTheme="minorEastAsia" w:hAnsiTheme="minorHAnsi" w:cstheme="minorBidi"/>
          <w:noProof/>
          <w:szCs w:val="22"/>
          <w:lang w:val="de-DE"/>
        </w:rPr>
      </w:pPr>
      <w:del w:id="1140" w:author="m.kalaitzaki" w:date="2019-05-16T10:06:00Z">
        <w:r w:rsidRPr="00EA1A11" w:rsidDel="00EA1A11">
          <w:rPr>
            <w:noProof/>
          </w:rPr>
          <w:delText>Figure 50: Corner Weld Parameters</w:delText>
        </w:r>
        <w:r w:rsidDel="00EA1A11">
          <w:rPr>
            <w:noProof/>
            <w:webHidden/>
          </w:rPr>
          <w:tab/>
          <w:delText>113</w:delText>
        </w:r>
      </w:del>
    </w:p>
    <w:p w14:paraId="20785470" w14:textId="77777777" w:rsidR="00745DB6" w:rsidDel="00EA1A11" w:rsidRDefault="00745DB6">
      <w:pPr>
        <w:pStyle w:val="TableofFigures"/>
        <w:tabs>
          <w:tab w:val="right" w:leader="dot" w:pos="9060"/>
        </w:tabs>
        <w:rPr>
          <w:del w:id="1141" w:author="m.kalaitzaki" w:date="2019-05-16T10:06:00Z"/>
          <w:rFonts w:asciiTheme="minorHAnsi" w:eastAsiaTheme="minorEastAsia" w:hAnsiTheme="minorHAnsi" w:cstheme="minorBidi"/>
          <w:noProof/>
          <w:szCs w:val="22"/>
          <w:lang w:val="de-DE"/>
        </w:rPr>
      </w:pPr>
      <w:del w:id="1142" w:author="m.kalaitzaki" w:date="2019-05-16T10:06:00Z">
        <w:r w:rsidRPr="00EA1A11" w:rsidDel="00EA1A11">
          <w:rPr>
            <w:noProof/>
          </w:rPr>
          <w:delText>Figure 51: Corner Weld Sheet Layout</w:delText>
        </w:r>
        <w:r w:rsidDel="00EA1A11">
          <w:rPr>
            <w:noProof/>
            <w:webHidden/>
          </w:rPr>
          <w:tab/>
          <w:delText>113</w:delText>
        </w:r>
      </w:del>
    </w:p>
    <w:p w14:paraId="434BFD3E" w14:textId="77777777" w:rsidR="00745DB6" w:rsidDel="00EA1A11" w:rsidRDefault="00745DB6">
      <w:pPr>
        <w:pStyle w:val="TableofFigures"/>
        <w:tabs>
          <w:tab w:val="right" w:leader="dot" w:pos="9060"/>
        </w:tabs>
        <w:rPr>
          <w:del w:id="1143" w:author="m.kalaitzaki" w:date="2019-05-16T10:06:00Z"/>
          <w:rFonts w:asciiTheme="minorHAnsi" w:eastAsiaTheme="minorEastAsia" w:hAnsiTheme="minorHAnsi" w:cstheme="minorBidi"/>
          <w:noProof/>
          <w:szCs w:val="22"/>
          <w:lang w:val="de-DE"/>
        </w:rPr>
      </w:pPr>
      <w:del w:id="1144" w:author="m.kalaitzaki" w:date="2019-05-16T10:06:00Z">
        <w:r w:rsidRPr="00EA1A11" w:rsidDel="00EA1A11">
          <w:rPr>
            <w:noProof/>
          </w:rPr>
          <w:delText>Figure 51: Double Corner Weld Parameters</w:delText>
        </w:r>
        <w:r w:rsidDel="00EA1A11">
          <w:rPr>
            <w:noProof/>
            <w:webHidden/>
          </w:rPr>
          <w:tab/>
          <w:delText>113</w:delText>
        </w:r>
      </w:del>
    </w:p>
    <w:p w14:paraId="553F01F9" w14:textId="77777777" w:rsidR="00745DB6" w:rsidDel="00EA1A11" w:rsidRDefault="00745DB6">
      <w:pPr>
        <w:pStyle w:val="TableofFigures"/>
        <w:tabs>
          <w:tab w:val="right" w:leader="dot" w:pos="9060"/>
        </w:tabs>
        <w:rPr>
          <w:del w:id="1145" w:author="m.kalaitzaki" w:date="2019-05-16T10:06:00Z"/>
          <w:rFonts w:asciiTheme="minorHAnsi" w:eastAsiaTheme="minorEastAsia" w:hAnsiTheme="minorHAnsi" w:cstheme="minorBidi"/>
          <w:noProof/>
          <w:szCs w:val="22"/>
          <w:lang w:val="de-DE"/>
        </w:rPr>
      </w:pPr>
      <w:del w:id="1146" w:author="m.kalaitzaki" w:date="2019-05-16T10:06:00Z">
        <w:r w:rsidRPr="00EA1A11" w:rsidDel="00EA1A11">
          <w:rPr>
            <w:noProof/>
          </w:rPr>
          <w:delText>Figure 51: Edge Weld Sheet Layout</w:delText>
        </w:r>
        <w:r w:rsidDel="00EA1A11">
          <w:rPr>
            <w:noProof/>
            <w:webHidden/>
          </w:rPr>
          <w:tab/>
          <w:delText>117</w:delText>
        </w:r>
      </w:del>
    </w:p>
    <w:p w14:paraId="6D3B8E1D" w14:textId="77777777" w:rsidR="00745DB6" w:rsidDel="00EA1A11" w:rsidRDefault="00745DB6">
      <w:pPr>
        <w:pStyle w:val="TableofFigures"/>
        <w:tabs>
          <w:tab w:val="right" w:leader="dot" w:pos="9060"/>
        </w:tabs>
        <w:rPr>
          <w:del w:id="1147" w:author="m.kalaitzaki" w:date="2019-05-16T10:06:00Z"/>
          <w:rFonts w:asciiTheme="minorHAnsi" w:eastAsiaTheme="minorEastAsia" w:hAnsiTheme="minorHAnsi" w:cstheme="minorBidi"/>
          <w:noProof/>
          <w:szCs w:val="22"/>
          <w:lang w:val="de-DE"/>
        </w:rPr>
      </w:pPr>
      <w:del w:id="1148" w:author="m.kalaitzaki" w:date="2019-05-16T10:06:00Z">
        <w:r w:rsidRPr="00EA1A11" w:rsidDel="00EA1A11">
          <w:rPr>
            <w:noProof/>
          </w:rPr>
          <w:delText>Figure 52: Edge Weld parameters</w:delText>
        </w:r>
        <w:r w:rsidDel="00EA1A11">
          <w:rPr>
            <w:noProof/>
            <w:webHidden/>
          </w:rPr>
          <w:tab/>
          <w:delText>117</w:delText>
        </w:r>
      </w:del>
    </w:p>
    <w:p w14:paraId="20C7D484" w14:textId="77777777" w:rsidR="00745DB6" w:rsidDel="00EA1A11" w:rsidRDefault="00745DB6">
      <w:pPr>
        <w:pStyle w:val="TableofFigures"/>
        <w:tabs>
          <w:tab w:val="right" w:leader="dot" w:pos="9060"/>
        </w:tabs>
        <w:rPr>
          <w:del w:id="1149" w:author="m.kalaitzaki" w:date="2019-05-16T10:06:00Z"/>
          <w:rFonts w:asciiTheme="minorHAnsi" w:eastAsiaTheme="minorEastAsia" w:hAnsiTheme="minorHAnsi" w:cstheme="minorBidi"/>
          <w:noProof/>
          <w:szCs w:val="22"/>
          <w:lang w:val="de-DE"/>
        </w:rPr>
      </w:pPr>
      <w:del w:id="1150" w:author="m.kalaitzaki" w:date="2019-05-16T10:06:00Z">
        <w:r w:rsidRPr="00EA1A11" w:rsidDel="00EA1A11">
          <w:rPr>
            <w:noProof/>
          </w:rPr>
          <w:delText>Figure 53: I-Weld Sheet Layout</w:delText>
        </w:r>
        <w:r w:rsidDel="00EA1A11">
          <w:rPr>
            <w:noProof/>
            <w:webHidden/>
          </w:rPr>
          <w:tab/>
          <w:delText>119</w:delText>
        </w:r>
      </w:del>
    </w:p>
    <w:p w14:paraId="2D3087AC" w14:textId="77777777" w:rsidR="00745DB6" w:rsidDel="00EA1A11" w:rsidRDefault="00745DB6">
      <w:pPr>
        <w:pStyle w:val="TableofFigures"/>
        <w:tabs>
          <w:tab w:val="right" w:leader="dot" w:pos="9060"/>
        </w:tabs>
        <w:rPr>
          <w:del w:id="1151" w:author="m.kalaitzaki" w:date="2019-05-16T10:06:00Z"/>
          <w:rFonts w:asciiTheme="minorHAnsi" w:eastAsiaTheme="minorEastAsia" w:hAnsiTheme="minorHAnsi" w:cstheme="minorBidi"/>
          <w:noProof/>
          <w:szCs w:val="22"/>
          <w:lang w:val="de-DE"/>
        </w:rPr>
      </w:pPr>
      <w:del w:id="1152" w:author="m.kalaitzaki" w:date="2019-05-16T10:06:00Z">
        <w:r w:rsidRPr="00EA1A11" w:rsidDel="00EA1A11">
          <w:rPr>
            <w:noProof/>
          </w:rPr>
          <w:delText>Figure 54: I-Weld Parameters</w:delText>
        </w:r>
        <w:r w:rsidDel="00EA1A11">
          <w:rPr>
            <w:noProof/>
            <w:webHidden/>
          </w:rPr>
          <w:tab/>
          <w:delText>119</w:delText>
        </w:r>
      </w:del>
    </w:p>
    <w:p w14:paraId="39D1A268" w14:textId="77777777" w:rsidR="00745DB6" w:rsidDel="00EA1A11" w:rsidRDefault="00745DB6">
      <w:pPr>
        <w:pStyle w:val="TableofFigures"/>
        <w:tabs>
          <w:tab w:val="right" w:leader="dot" w:pos="9060"/>
        </w:tabs>
        <w:rPr>
          <w:del w:id="1153" w:author="m.kalaitzaki" w:date="2019-05-16T10:06:00Z"/>
          <w:rFonts w:asciiTheme="minorHAnsi" w:eastAsiaTheme="minorEastAsia" w:hAnsiTheme="minorHAnsi" w:cstheme="minorBidi"/>
          <w:noProof/>
          <w:szCs w:val="22"/>
          <w:lang w:val="de-DE"/>
        </w:rPr>
      </w:pPr>
      <w:del w:id="1154" w:author="m.kalaitzaki" w:date="2019-05-16T10:06:00Z">
        <w:r w:rsidRPr="00EA1A11" w:rsidDel="00EA1A11">
          <w:rPr>
            <w:noProof/>
          </w:rPr>
          <w:delText>Figure 55: Overlap Weld Sheet Layout</w:delText>
        </w:r>
        <w:r w:rsidDel="00EA1A11">
          <w:rPr>
            <w:noProof/>
            <w:webHidden/>
          </w:rPr>
          <w:tab/>
          <w:delText>121</w:delText>
        </w:r>
      </w:del>
    </w:p>
    <w:p w14:paraId="3A505037" w14:textId="77777777" w:rsidR="00745DB6" w:rsidDel="00EA1A11" w:rsidRDefault="00745DB6">
      <w:pPr>
        <w:pStyle w:val="TableofFigures"/>
        <w:tabs>
          <w:tab w:val="right" w:leader="dot" w:pos="9060"/>
        </w:tabs>
        <w:rPr>
          <w:del w:id="1155" w:author="m.kalaitzaki" w:date="2019-05-16T10:06:00Z"/>
          <w:rFonts w:asciiTheme="minorHAnsi" w:eastAsiaTheme="minorEastAsia" w:hAnsiTheme="minorHAnsi" w:cstheme="minorBidi"/>
          <w:noProof/>
          <w:szCs w:val="22"/>
          <w:lang w:val="de-DE"/>
        </w:rPr>
      </w:pPr>
      <w:del w:id="1156" w:author="m.kalaitzaki" w:date="2019-05-16T10:06:00Z">
        <w:r w:rsidRPr="00EA1A11" w:rsidDel="00EA1A11">
          <w:rPr>
            <w:noProof/>
          </w:rPr>
          <w:delText>Figure 56: Overlap Weld Parameters</w:delText>
        </w:r>
        <w:r w:rsidDel="00EA1A11">
          <w:rPr>
            <w:noProof/>
            <w:webHidden/>
          </w:rPr>
          <w:tab/>
          <w:delText>121</w:delText>
        </w:r>
      </w:del>
    </w:p>
    <w:p w14:paraId="36221F0E" w14:textId="77777777" w:rsidR="00745DB6" w:rsidDel="00EA1A11" w:rsidRDefault="00745DB6">
      <w:pPr>
        <w:pStyle w:val="TableofFigures"/>
        <w:tabs>
          <w:tab w:val="right" w:leader="dot" w:pos="9060"/>
        </w:tabs>
        <w:rPr>
          <w:del w:id="1157" w:author="m.kalaitzaki" w:date="2019-05-16T10:06:00Z"/>
          <w:rFonts w:asciiTheme="minorHAnsi" w:eastAsiaTheme="minorEastAsia" w:hAnsiTheme="minorHAnsi" w:cstheme="minorBidi"/>
          <w:noProof/>
          <w:szCs w:val="22"/>
          <w:lang w:val="de-DE"/>
        </w:rPr>
      </w:pPr>
      <w:del w:id="1158" w:author="m.kalaitzaki" w:date="2019-05-16T10:06:00Z">
        <w:r w:rsidRPr="00EA1A11" w:rsidDel="00EA1A11">
          <w:rPr>
            <w:noProof/>
          </w:rPr>
          <w:delText>Figure 57: Single Sided Double Overlap Weld</w:delText>
        </w:r>
        <w:r w:rsidDel="00EA1A11">
          <w:rPr>
            <w:noProof/>
            <w:webHidden/>
          </w:rPr>
          <w:tab/>
          <w:delText>122</w:delText>
        </w:r>
      </w:del>
    </w:p>
    <w:p w14:paraId="560E2417" w14:textId="77777777" w:rsidR="00745DB6" w:rsidDel="00EA1A11" w:rsidRDefault="00745DB6">
      <w:pPr>
        <w:pStyle w:val="TableofFigures"/>
        <w:tabs>
          <w:tab w:val="right" w:leader="dot" w:pos="9060"/>
        </w:tabs>
        <w:rPr>
          <w:del w:id="1159" w:author="m.kalaitzaki" w:date="2019-05-16T10:06:00Z"/>
          <w:rFonts w:asciiTheme="minorHAnsi" w:eastAsiaTheme="minorEastAsia" w:hAnsiTheme="minorHAnsi" w:cstheme="minorBidi"/>
          <w:noProof/>
          <w:szCs w:val="22"/>
          <w:lang w:val="de-DE"/>
        </w:rPr>
      </w:pPr>
      <w:del w:id="1160" w:author="m.kalaitzaki" w:date="2019-05-16T10:06:00Z">
        <w:r w:rsidRPr="00EA1A11" w:rsidDel="00EA1A11">
          <w:rPr>
            <w:noProof/>
          </w:rPr>
          <w:delText>Figure 58: Overlap Weld Parameters</w:delText>
        </w:r>
        <w:r w:rsidDel="00EA1A11">
          <w:rPr>
            <w:noProof/>
            <w:webHidden/>
          </w:rPr>
          <w:tab/>
          <w:delText>122</w:delText>
        </w:r>
      </w:del>
    </w:p>
    <w:p w14:paraId="778B758C" w14:textId="77777777" w:rsidR="00745DB6" w:rsidDel="00EA1A11" w:rsidRDefault="00745DB6">
      <w:pPr>
        <w:pStyle w:val="TableofFigures"/>
        <w:tabs>
          <w:tab w:val="right" w:leader="dot" w:pos="9060"/>
        </w:tabs>
        <w:rPr>
          <w:del w:id="1161" w:author="m.kalaitzaki" w:date="2019-05-16T10:06:00Z"/>
          <w:rFonts w:asciiTheme="minorHAnsi" w:eastAsiaTheme="minorEastAsia" w:hAnsiTheme="minorHAnsi" w:cstheme="minorBidi"/>
          <w:noProof/>
          <w:szCs w:val="22"/>
          <w:lang w:val="de-DE"/>
        </w:rPr>
      </w:pPr>
      <w:del w:id="1162" w:author="m.kalaitzaki" w:date="2019-05-16T10:06:00Z">
        <w:r w:rsidRPr="00EA1A11" w:rsidDel="00EA1A11">
          <w:rPr>
            <w:noProof/>
          </w:rPr>
          <w:delText>Figure 59: Double Sided Double Overlap Weld</w:delText>
        </w:r>
        <w:r w:rsidDel="00EA1A11">
          <w:rPr>
            <w:noProof/>
            <w:webHidden/>
          </w:rPr>
          <w:tab/>
          <w:delText>123</w:delText>
        </w:r>
      </w:del>
    </w:p>
    <w:p w14:paraId="3C296AFB" w14:textId="77777777" w:rsidR="00745DB6" w:rsidDel="00EA1A11" w:rsidRDefault="00745DB6">
      <w:pPr>
        <w:pStyle w:val="TableofFigures"/>
        <w:tabs>
          <w:tab w:val="right" w:leader="dot" w:pos="9060"/>
        </w:tabs>
        <w:rPr>
          <w:del w:id="1163" w:author="m.kalaitzaki" w:date="2019-05-16T10:06:00Z"/>
          <w:rFonts w:asciiTheme="minorHAnsi" w:eastAsiaTheme="minorEastAsia" w:hAnsiTheme="minorHAnsi" w:cstheme="minorBidi"/>
          <w:noProof/>
          <w:szCs w:val="22"/>
          <w:lang w:val="de-DE"/>
        </w:rPr>
      </w:pPr>
      <w:del w:id="1164" w:author="m.kalaitzaki" w:date="2019-05-16T10:06:00Z">
        <w:r w:rsidRPr="00EA1A11" w:rsidDel="00EA1A11">
          <w:rPr>
            <w:noProof/>
          </w:rPr>
          <w:delText>Figure 60: Parameters of Double Sided Double Overlap Weld</w:delText>
        </w:r>
        <w:r w:rsidDel="00EA1A11">
          <w:rPr>
            <w:noProof/>
            <w:webHidden/>
          </w:rPr>
          <w:tab/>
          <w:delText>123</w:delText>
        </w:r>
      </w:del>
    </w:p>
    <w:p w14:paraId="1BF9E10C" w14:textId="77777777" w:rsidR="00745DB6" w:rsidDel="00EA1A11" w:rsidRDefault="00745DB6">
      <w:pPr>
        <w:pStyle w:val="TableofFigures"/>
        <w:tabs>
          <w:tab w:val="right" w:leader="dot" w:pos="9060"/>
        </w:tabs>
        <w:rPr>
          <w:del w:id="1165" w:author="m.kalaitzaki" w:date="2019-05-16T10:06:00Z"/>
          <w:rFonts w:asciiTheme="minorHAnsi" w:eastAsiaTheme="minorEastAsia" w:hAnsiTheme="minorHAnsi" w:cstheme="minorBidi"/>
          <w:noProof/>
          <w:szCs w:val="22"/>
          <w:lang w:val="de-DE"/>
        </w:rPr>
      </w:pPr>
      <w:del w:id="1166" w:author="m.kalaitzaki" w:date="2019-05-16T10:06:00Z">
        <w:r w:rsidRPr="00EA1A11" w:rsidDel="00EA1A11">
          <w:rPr>
            <w:noProof/>
          </w:rPr>
          <w:delText>Figure 61: Y-Joint Sheet Layout</w:delText>
        </w:r>
        <w:r w:rsidDel="00EA1A11">
          <w:rPr>
            <w:noProof/>
            <w:webHidden/>
          </w:rPr>
          <w:tab/>
          <w:delText>126</w:delText>
        </w:r>
      </w:del>
    </w:p>
    <w:p w14:paraId="5C3B563C" w14:textId="77777777" w:rsidR="00745DB6" w:rsidDel="00EA1A11" w:rsidRDefault="00745DB6">
      <w:pPr>
        <w:pStyle w:val="TableofFigures"/>
        <w:tabs>
          <w:tab w:val="right" w:leader="dot" w:pos="9060"/>
        </w:tabs>
        <w:rPr>
          <w:del w:id="1167" w:author="m.kalaitzaki" w:date="2019-05-16T10:06:00Z"/>
          <w:rFonts w:asciiTheme="minorHAnsi" w:eastAsiaTheme="minorEastAsia" w:hAnsiTheme="minorHAnsi" w:cstheme="minorBidi"/>
          <w:noProof/>
          <w:szCs w:val="22"/>
          <w:lang w:val="de-DE"/>
        </w:rPr>
      </w:pPr>
      <w:del w:id="1168" w:author="m.kalaitzaki" w:date="2019-05-16T10:06:00Z">
        <w:r w:rsidRPr="00EA1A11" w:rsidDel="00EA1A11">
          <w:rPr>
            <w:noProof/>
          </w:rPr>
          <w:delText>Figure 62: Parameters of Y-Joint Weld</w:delText>
        </w:r>
        <w:r w:rsidDel="00EA1A11">
          <w:rPr>
            <w:noProof/>
            <w:webHidden/>
          </w:rPr>
          <w:tab/>
          <w:delText>126</w:delText>
        </w:r>
      </w:del>
    </w:p>
    <w:p w14:paraId="6B682392" w14:textId="77777777" w:rsidR="00745DB6" w:rsidDel="00EA1A11" w:rsidRDefault="00745DB6">
      <w:pPr>
        <w:pStyle w:val="TableofFigures"/>
        <w:tabs>
          <w:tab w:val="right" w:leader="dot" w:pos="9060"/>
        </w:tabs>
        <w:rPr>
          <w:del w:id="1169" w:author="m.kalaitzaki" w:date="2019-05-16T10:06:00Z"/>
          <w:rFonts w:asciiTheme="minorHAnsi" w:eastAsiaTheme="minorEastAsia" w:hAnsiTheme="minorHAnsi" w:cstheme="minorBidi"/>
          <w:noProof/>
          <w:szCs w:val="22"/>
          <w:lang w:val="de-DE"/>
        </w:rPr>
      </w:pPr>
      <w:del w:id="1170" w:author="m.kalaitzaki" w:date="2019-05-16T10:06:00Z">
        <w:r w:rsidRPr="00EA1A11" w:rsidDel="00EA1A11">
          <w:rPr>
            <w:noProof/>
          </w:rPr>
          <w:lastRenderedPageBreak/>
          <w:delText>Figure 63: K-Joint Sheet Layout</w:delText>
        </w:r>
        <w:r w:rsidDel="00EA1A11">
          <w:rPr>
            <w:noProof/>
            <w:webHidden/>
          </w:rPr>
          <w:tab/>
          <w:delText>129</w:delText>
        </w:r>
      </w:del>
    </w:p>
    <w:p w14:paraId="152987D6" w14:textId="77777777" w:rsidR="00745DB6" w:rsidDel="00EA1A11" w:rsidRDefault="00745DB6">
      <w:pPr>
        <w:pStyle w:val="TableofFigures"/>
        <w:tabs>
          <w:tab w:val="right" w:leader="dot" w:pos="9060"/>
        </w:tabs>
        <w:rPr>
          <w:del w:id="1171" w:author="m.kalaitzaki" w:date="2019-05-16T10:06:00Z"/>
          <w:rFonts w:asciiTheme="minorHAnsi" w:eastAsiaTheme="minorEastAsia" w:hAnsiTheme="minorHAnsi" w:cstheme="minorBidi"/>
          <w:noProof/>
          <w:szCs w:val="22"/>
          <w:lang w:val="de-DE"/>
        </w:rPr>
      </w:pPr>
      <w:del w:id="1172" w:author="m.kalaitzaki" w:date="2019-05-16T10:06:00Z">
        <w:r w:rsidRPr="00EA1A11" w:rsidDel="00EA1A11">
          <w:rPr>
            <w:noProof/>
          </w:rPr>
          <w:delText>Figure 64: Parameters of K-Joint Weld</w:delText>
        </w:r>
        <w:r w:rsidDel="00EA1A11">
          <w:rPr>
            <w:noProof/>
            <w:webHidden/>
          </w:rPr>
          <w:tab/>
          <w:delText>129</w:delText>
        </w:r>
      </w:del>
    </w:p>
    <w:p w14:paraId="754CD084" w14:textId="77777777" w:rsidR="00745DB6" w:rsidDel="00EA1A11" w:rsidRDefault="00745DB6">
      <w:pPr>
        <w:pStyle w:val="TableofFigures"/>
        <w:tabs>
          <w:tab w:val="right" w:leader="dot" w:pos="9060"/>
        </w:tabs>
        <w:rPr>
          <w:del w:id="1173" w:author="m.kalaitzaki" w:date="2019-05-16T10:06:00Z"/>
          <w:rFonts w:asciiTheme="minorHAnsi" w:eastAsiaTheme="minorEastAsia" w:hAnsiTheme="minorHAnsi" w:cstheme="minorBidi"/>
          <w:noProof/>
          <w:szCs w:val="22"/>
          <w:lang w:val="de-DE"/>
        </w:rPr>
      </w:pPr>
      <w:del w:id="1174" w:author="m.kalaitzaki" w:date="2019-05-16T10:06:00Z">
        <w:r w:rsidRPr="00EA1A11" w:rsidDel="00EA1A11">
          <w:rPr>
            <w:noProof/>
          </w:rPr>
          <w:delText>Figure 65: Cruciform Joint Sheet Layout</w:delText>
        </w:r>
        <w:r w:rsidDel="00EA1A11">
          <w:rPr>
            <w:noProof/>
            <w:webHidden/>
          </w:rPr>
          <w:tab/>
          <w:delText>133</w:delText>
        </w:r>
      </w:del>
    </w:p>
    <w:p w14:paraId="1EE84580" w14:textId="77777777" w:rsidR="00745DB6" w:rsidDel="00EA1A11" w:rsidRDefault="00745DB6">
      <w:pPr>
        <w:pStyle w:val="TableofFigures"/>
        <w:tabs>
          <w:tab w:val="right" w:leader="dot" w:pos="9060"/>
        </w:tabs>
        <w:rPr>
          <w:del w:id="1175" w:author="m.kalaitzaki" w:date="2019-05-16T10:06:00Z"/>
          <w:rFonts w:asciiTheme="minorHAnsi" w:eastAsiaTheme="minorEastAsia" w:hAnsiTheme="minorHAnsi" w:cstheme="minorBidi"/>
          <w:noProof/>
          <w:szCs w:val="22"/>
          <w:lang w:val="de-DE"/>
        </w:rPr>
      </w:pPr>
      <w:del w:id="1176" w:author="m.kalaitzaki" w:date="2019-05-16T10:06:00Z">
        <w:r w:rsidRPr="00EA1A11" w:rsidDel="00EA1A11">
          <w:rPr>
            <w:noProof/>
          </w:rPr>
          <w:delText>Figure 66: Parameters of Cruciform Joint</w:delText>
        </w:r>
        <w:r w:rsidDel="00EA1A11">
          <w:rPr>
            <w:noProof/>
            <w:webHidden/>
          </w:rPr>
          <w:tab/>
          <w:delText>133</w:delText>
        </w:r>
      </w:del>
    </w:p>
    <w:p w14:paraId="4FBF088E" w14:textId="77777777" w:rsidR="00745DB6" w:rsidDel="00EA1A11" w:rsidRDefault="00745DB6">
      <w:pPr>
        <w:pStyle w:val="TableofFigures"/>
        <w:tabs>
          <w:tab w:val="right" w:leader="dot" w:pos="9060"/>
        </w:tabs>
        <w:rPr>
          <w:del w:id="1177" w:author="m.kalaitzaki" w:date="2019-05-16T10:06:00Z"/>
          <w:rFonts w:asciiTheme="minorHAnsi" w:eastAsiaTheme="minorEastAsia" w:hAnsiTheme="minorHAnsi" w:cstheme="minorBidi"/>
          <w:noProof/>
          <w:szCs w:val="22"/>
          <w:lang w:val="de-DE"/>
        </w:rPr>
      </w:pPr>
      <w:del w:id="1178" w:author="m.kalaitzaki" w:date="2019-05-16T10:06:00Z">
        <w:r w:rsidRPr="00EA1A11" w:rsidDel="00EA1A11">
          <w:rPr>
            <w:noProof/>
          </w:rPr>
          <w:delText>Figure 67: Flared Joint Sheet Layout</w:delText>
        </w:r>
        <w:r w:rsidDel="00EA1A11">
          <w:rPr>
            <w:noProof/>
            <w:webHidden/>
          </w:rPr>
          <w:tab/>
          <w:delText>136</w:delText>
        </w:r>
      </w:del>
    </w:p>
    <w:p w14:paraId="6EB80D3E" w14:textId="77777777" w:rsidR="00745DB6" w:rsidDel="00EA1A11" w:rsidRDefault="00745DB6">
      <w:pPr>
        <w:pStyle w:val="TableofFigures"/>
        <w:tabs>
          <w:tab w:val="right" w:leader="dot" w:pos="9060"/>
        </w:tabs>
        <w:rPr>
          <w:del w:id="1179" w:author="m.kalaitzaki" w:date="2019-05-16T10:06:00Z"/>
          <w:rFonts w:asciiTheme="minorHAnsi" w:eastAsiaTheme="minorEastAsia" w:hAnsiTheme="minorHAnsi" w:cstheme="minorBidi"/>
          <w:noProof/>
          <w:szCs w:val="22"/>
          <w:lang w:val="de-DE"/>
        </w:rPr>
      </w:pPr>
      <w:del w:id="1180" w:author="m.kalaitzaki" w:date="2019-05-16T10:06:00Z">
        <w:r w:rsidRPr="00EA1A11" w:rsidDel="00EA1A11">
          <w:rPr>
            <w:noProof/>
          </w:rPr>
          <w:delText>Figure 68: Parameters of Flared Joint Weld</w:delText>
        </w:r>
        <w:r w:rsidDel="00EA1A11">
          <w:rPr>
            <w:noProof/>
            <w:webHidden/>
          </w:rPr>
          <w:tab/>
          <w:delText>136</w:delText>
        </w:r>
      </w:del>
    </w:p>
    <w:p w14:paraId="25E105AD" w14:textId="77777777" w:rsidR="00745DB6" w:rsidDel="00EA1A11" w:rsidRDefault="00745DB6">
      <w:pPr>
        <w:pStyle w:val="TableofFigures"/>
        <w:tabs>
          <w:tab w:val="right" w:leader="dot" w:pos="9060"/>
        </w:tabs>
        <w:rPr>
          <w:del w:id="1181" w:author="m.kalaitzaki" w:date="2019-05-16T10:06:00Z"/>
          <w:rFonts w:asciiTheme="minorHAnsi" w:eastAsiaTheme="minorEastAsia" w:hAnsiTheme="minorHAnsi" w:cstheme="minorBidi"/>
          <w:noProof/>
          <w:szCs w:val="22"/>
          <w:lang w:val="de-DE"/>
        </w:rPr>
      </w:pPr>
      <w:del w:id="1182" w:author="m.kalaitzaki" w:date="2019-05-16T10:06:00Z">
        <w:r w:rsidRPr="00EA1A11" w:rsidDel="00EA1A11">
          <w:rPr>
            <w:noProof/>
          </w:rPr>
          <w:delText>Figure 69: The Three Regions of a Hemming</w:delText>
        </w:r>
        <w:r w:rsidDel="00EA1A11">
          <w:rPr>
            <w:noProof/>
            <w:webHidden/>
          </w:rPr>
          <w:tab/>
          <w:delText>140</w:delText>
        </w:r>
      </w:del>
    </w:p>
    <w:p w14:paraId="44A384F4" w14:textId="77777777" w:rsidR="00745DB6" w:rsidDel="00EA1A11" w:rsidRDefault="00745DB6">
      <w:pPr>
        <w:pStyle w:val="TableofFigures"/>
        <w:tabs>
          <w:tab w:val="right" w:leader="dot" w:pos="9060"/>
        </w:tabs>
        <w:rPr>
          <w:del w:id="1183" w:author="m.kalaitzaki" w:date="2019-05-16T10:06:00Z"/>
          <w:rFonts w:asciiTheme="minorHAnsi" w:eastAsiaTheme="minorEastAsia" w:hAnsiTheme="minorHAnsi" w:cstheme="minorBidi"/>
          <w:noProof/>
          <w:szCs w:val="22"/>
          <w:lang w:val="de-DE"/>
        </w:rPr>
      </w:pPr>
      <w:del w:id="1184" w:author="m.kalaitzaki" w:date="2019-05-16T10:06:00Z">
        <w:r w:rsidRPr="00EA1A11" w:rsidDel="00EA1A11">
          <w:rPr>
            <w:noProof/>
          </w:rPr>
          <w:delText>Figure 70: Path Changes and Width Changes in Hemming Flanges</w:delText>
        </w:r>
        <w:r w:rsidDel="00EA1A11">
          <w:rPr>
            <w:noProof/>
            <w:webHidden/>
          </w:rPr>
          <w:tab/>
          <w:delText>140</w:delText>
        </w:r>
      </w:del>
    </w:p>
    <w:p w14:paraId="50306CF1" w14:textId="77777777" w:rsidR="00745DB6" w:rsidDel="00EA1A11" w:rsidRDefault="00745DB6">
      <w:pPr>
        <w:pStyle w:val="TableofFigures"/>
        <w:tabs>
          <w:tab w:val="right" w:leader="dot" w:pos="9060"/>
        </w:tabs>
        <w:rPr>
          <w:del w:id="1185" w:author="m.kalaitzaki" w:date="2019-05-16T10:06:00Z"/>
          <w:rFonts w:asciiTheme="minorHAnsi" w:eastAsiaTheme="minorEastAsia" w:hAnsiTheme="minorHAnsi" w:cstheme="minorBidi"/>
          <w:noProof/>
          <w:szCs w:val="22"/>
          <w:lang w:val="de-DE"/>
        </w:rPr>
      </w:pPr>
      <w:del w:id="1186" w:author="m.kalaitzaki" w:date="2019-05-16T10:06:00Z">
        <w:r w:rsidRPr="00EA1A11" w:rsidDel="00EA1A11">
          <w:rPr>
            <w:noProof/>
          </w:rPr>
          <w:delText>Figure 71: Adhesive Path Differs from Root Path</w:delText>
        </w:r>
        <w:r w:rsidDel="00EA1A11">
          <w:rPr>
            <w:noProof/>
            <w:webHidden/>
          </w:rPr>
          <w:tab/>
          <w:delText>141</w:delText>
        </w:r>
      </w:del>
    </w:p>
    <w:p w14:paraId="6CD02D65" w14:textId="77777777" w:rsidR="00745DB6" w:rsidDel="00EA1A11" w:rsidRDefault="00745DB6">
      <w:pPr>
        <w:pStyle w:val="TableofFigures"/>
        <w:tabs>
          <w:tab w:val="right" w:leader="dot" w:pos="9060"/>
        </w:tabs>
        <w:rPr>
          <w:del w:id="1187" w:author="m.kalaitzaki" w:date="2019-05-16T10:06:00Z"/>
          <w:rFonts w:asciiTheme="minorHAnsi" w:eastAsiaTheme="minorEastAsia" w:hAnsiTheme="minorHAnsi" w:cstheme="minorBidi"/>
          <w:noProof/>
          <w:szCs w:val="22"/>
          <w:lang w:val="de-DE"/>
        </w:rPr>
      </w:pPr>
      <w:del w:id="1188" w:author="m.kalaitzaki" w:date="2019-05-16T10:06:00Z">
        <w:r w:rsidRPr="00EA1A11" w:rsidDel="00EA1A11">
          <w:rPr>
            <w:noProof/>
          </w:rPr>
          <w:delText>Figure 72: Reinforcements need to be considered as Part of the Inner Panel</w:delText>
        </w:r>
        <w:r w:rsidDel="00EA1A11">
          <w:rPr>
            <w:noProof/>
            <w:webHidden/>
          </w:rPr>
          <w:tab/>
          <w:delText>141</w:delText>
        </w:r>
      </w:del>
    </w:p>
    <w:p w14:paraId="096A5F5A" w14:textId="77777777" w:rsidR="00745DB6" w:rsidDel="00EA1A11" w:rsidRDefault="00745DB6">
      <w:pPr>
        <w:pStyle w:val="TableofFigures"/>
        <w:tabs>
          <w:tab w:val="right" w:leader="dot" w:pos="9060"/>
        </w:tabs>
        <w:rPr>
          <w:del w:id="1189" w:author="m.kalaitzaki" w:date="2019-05-16T10:06:00Z"/>
          <w:rFonts w:asciiTheme="minorHAnsi" w:eastAsiaTheme="minorEastAsia" w:hAnsiTheme="minorHAnsi" w:cstheme="minorBidi"/>
          <w:noProof/>
          <w:szCs w:val="22"/>
          <w:lang w:val="de-DE"/>
        </w:rPr>
      </w:pPr>
      <w:del w:id="1190" w:author="m.kalaitzaki" w:date="2019-05-16T10:06:00Z">
        <w:r w:rsidRPr="00EA1A11" w:rsidDel="00EA1A11">
          <w:rPr>
            <w:noProof/>
          </w:rPr>
          <w:delText>Figure 73: Sequence without margin</w:delText>
        </w:r>
        <w:r w:rsidDel="00EA1A11">
          <w:rPr>
            <w:noProof/>
            <w:webHidden/>
          </w:rPr>
          <w:tab/>
          <w:delText>144</w:delText>
        </w:r>
      </w:del>
    </w:p>
    <w:p w14:paraId="50D8A349" w14:textId="77777777" w:rsidR="00745DB6" w:rsidDel="00EA1A11" w:rsidRDefault="00745DB6">
      <w:pPr>
        <w:pStyle w:val="TableofFigures"/>
        <w:tabs>
          <w:tab w:val="right" w:leader="dot" w:pos="9060"/>
        </w:tabs>
        <w:rPr>
          <w:del w:id="1191" w:author="m.kalaitzaki" w:date="2019-05-16T10:06:00Z"/>
          <w:rFonts w:asciiTheme="minorHAnsi" w:eastAsiaTheme="minorEastAsia" w:hAnsiTheme="minorHAnsi" w:cstheme="minorBidi"/>
          <w:noProof/>
          <w:szCs w:val="22"/>
          <w:lang w:val="de-DE"/>
        </w:rPr>
      </w:pPr>
      <w:del w:id="1192" w:author="m.kalaitzaki" w:date="2019-05-16T10:06:00Z">
        <w:r w:rsidRPr="00EA1A11" w:rsidDel="00EA1A11">
          <w:rPr>
            <w:noProof/>
          </w:rPr>
          <w:delText>Figure 74: Sequence with margin and spacing</w:delText>
        </w:r>
        <w:r w:rsidDel="00EA1A11">
          <w:rPr>
            <w:noProof/>
            <w:webHidden/>
          </w:rPr>
          <w:tab/>
          <w:delText>144</w:delText>
        </w:r>
      </w:del>
    </w:p>
    <w:p w14:paraId="21FD0C13" w14:textId="77777777" w:rsidR="00745DB6" w:rsidDel="00EA1A11" w:rsidRDefault="00745DB6">
      <w:pPr>
        <w:pStyle w:val="TableofFigures"/>
        <w:tabs>
          <w:tab w:val="right" w:leader="dot" w:pos="9060"/>
        </w:tabs>
        <w:rPr>
          <w:del w:id="1193" w:author="m.kalaitzaki" w:date="2019-05-16T10:06:00Z"/>
          <w:rFonts w:asciiTheme="minorHAnsi" w:eastAsiaTheme="minorEastAsia" w:hAnsiTheme="minorHAnsi" w:cstheme="minorBidi"/>
          <w:noProof/>
          <w:szCs w:val="22"/>
          <w:lang w:val="de-DE"/>
        </w:rPr>
      </w:pPr>
      <w:del w:id="1194" w:author="m.kalaitzaki" w:date="2019-05-16T10:06:00Z">
        <w:r w:rsidRPr="00EA1A11" w:rsidDel="00EA1A11">
          <w:rPr>
            <w:noProof/>
          </w:rPr>
          <w:delText>Figure 75: Margin relaxation</w:delText>
        </w:r>
        <w:r w:rsidDel="00EA1A11">
          <w:rPr>
            <w:noProof/>
            <w:webHidden/>
          </w:rPr>
          <w:tab/>
          <w:delText>144</w:delText>
        </w:r>
      </w:del>
    </w:p>
    <w:p w14:paraId="03C5059B" w14:textId="77777777" w:rsidR="00745DB6" w:rsidDel="00EA1A11" w:rsidRDefault="00745DB6">
      <w:pPr>
        <w:pStyle w:val="TableofFigures"/>
        <w:tabs>
          <w:tab w:val="right" w:leader="dot" w:pos="9060"/>
        </w:tabs>
        <w:rPr>
          <w:del w:id="1195" w:author="m.kalaitzaki" w:date="2019-05-16T10:06:00Z"/>
          <w:rFonts w:asciiTheme="minorHAnsi" w:eastAsiaTheme="minorEastAsia" w:hAnsiTheme="minorHAnsi" w:cstheme="minorBidi"/>
          <w:noProof/>
          <w:szCs w:val="22"/>
          <w:lang w:val="de-DE"/>
        </w:rPr>
      </w:pPr>
      <w:del w:id="1196" w:author="m.kalaitzaki" w:date="2019-05-16T10:06:00Z">
        <w:r w:rsidRPr="00EA1A11" w:rsidDel="00EA1A11">
          <w:rPr>
            <w:noProof/>
          </w:rPr>
          <w:delText>Figure 76: Spacing relaxation</w:delText>
        </w:r>
        <w:r w:rsidDel="00EA1A11">
          <w:rPr>
            <w:noProof/>
            <w:webHidden/>
          </w:rPr>
          <w:tab/>
          <w:delText>144</w:delText>
        </w:r>
      </w:del>
    </w:p>
    <w:p w14:paraId="3874B079" w14:textId="77777777" w:rsidR="00745DB6" w:rsidDel="00EA1A11" w:rsidRDefault="00745DB6">
      <w:pPr>
        <w:pStyle w:val="TableofFigures"/>
        <w:tabs>
          <w:tab w:val="right" w:leader="dot" w:pos="9060"/>
        </w:tabs>
        <w:rPr>
          <w:del w:id="1197" w:author="m.kalaitzaki" w:date="2019-05-16T10:06:00Z"/>
          <w:rFonts w:asciiTheme="minorHAnsi" w:eastAsiaTheme="minorEastAsia" w:hAnsiTheme="minorHAnsi" w:cstheme="minorBidi"/>
          <w:noProof/>
          <w:szCs w:val="22"/>
          <w:lang w:val="de-DE"/>
        </w:rPr>
      </w:pPr>
      <w:del w:id="1198" w:author="m.kalaitzaki" w:date="2019-05-16T10:06:00Z">
        <w:r w:rsidRPr="00EA1A11" w:rsidDel="00EA1A11">
          <w:rPr>
            <w:noProof/>
          </w:rPr>
          <w:delText>Figure 77: Picture of an adhesive face</w:delText>
        </w:r>
        <w:r w:rsidDel="00EA1A11">
          <w:rPr>
            <w:noProof/>
            <w:webHidden/>
          </w:rPr>
          <w:tab/>
          <w:delText>150</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ins w:id="1199" w:author="m.kalaitzaki" w:date="2019-05-16T10:07: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200" w:author="m.kalaitzaki" w:date="2019-05-16T10:07:00Z">
        <w:r w:rsidR="00EA1A11" w:rsidRPr="008D2DF6">
          <w:rPr>
            <w:rStyle w:val="Hyperlink"/>
            <w:noProof/>
          </w:rPr>
          <w:fldChar w:fldCharType="begin"/>
        </w:r>
        <w:r w:rsidR="00EA1A11" w:rsidRPr="008D2DF6">
          <w:rPr>
            <w:rStyle w:val="Hyperlink"/>
            <w:noProof/>
          </w:rPr>
          <w:instrText xml:space="preserve"> </w:instrText>
        </w:r>
        <w:r w:rsidR="00EA1A11">
          <w:rPr>
            <w:noProof/>
          </w:rPr>
          <w:instrText>HYPERLINK \l "_Toc8893833"</w:instrText>
        </w:r>
        <w:r w:rsidR="00EA1A11" w:rsidRPr="008D2DF6">
          <w:rPr>
            <w:rStyle w:val="Hyperlink"/>
            <w:noProof/>
          </w:rPr>
          <w:instrText xml:space="preserve"> </w:instrText>
        </w:r>
        <w:r w:rsidR="00EA1A11" w:rsidRPr="008D2DF6">
          <w:rPr>
            <w:rStyle w:val="Hyperlink"/>
            <w:noProof/>
          </w:rPr>
        </w:r>
        <w:r w:rsidR="00EA1A11" w:rsidRPr="008D2DF6">
          <w:rPr>
            <w:rStyle w:val="Hyperlink"/>
            <w:noProof/>
          </w:rPr>
          <w:fldChar w:fldCharType="separate"/>
        </w:r>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r w:rsidR="00EA1A11">
          <w:rPr>
            <w:noProof/>
            <w:webHidden/>
          </w:rPr>
        </w:r>
      </w:ins>
      <w:r w:rsidR="00EA1A11">
        <w:rPr>
          <w:noProof/>
          <w:webHidden/>
        </w:rPr>
        <w:fldChar w:fldCharType="separate"/>
      </w:r>
      <w:ins w:id="1201" w:author="m.kalaitzaki" w:date="2019-05-16T10:07:00Z">
        <w:r w:rsidR="00EA1A11">
          <w:rPr>
            <w:noProof/>
            <w:webHidden/>
          </w:rPr>
          <w:t>28</w:t>
        </w:r>
        <w:r w:rsidR="00EA1A11">
          <w:rPr>
            <w:noProof/>
            <w:webHidden/>
          </w:rPr>
          <w:fldChar w:fldCharType="end"/>
        </w:r>
        <w:r w:rsidR="00EA1A11" w:rsidRPr="008D2DF6">
          <w:rPr>
            <w:rStyle w:val="Hyperlink"/>
            <w:noProof/>
          </w:rPr>
          <w:fldChar w:fldCharType="end"/>
        </w:r>
      </w:ins>
    </w:p>
    <w:p w14:paraId="538E8709" w14:textId="77777777" w:rsidR="00EA1A11" w:rsidRDefault="00EA1A11">
      <w:pPr>
        <w:pStyle w:val="TableofFigures"/>
        <w:tabs>
          <w:tab w:val="right" w:leader="dot" w:pos="9060"/>
        </w:tabs>
        <w:rPr>
          <w:ins w:id="1202" w:author="m.kalaitzaki" w:date="2019-05-16T10:07:00Z"/>
          <w:rFonts w:asciiTheme="minorHAnsi" w:eastAsiaTheme="minorEastAsia" w:hAnsiTheme="minorHAnsi" w:cstheme="minorBidi"/>
          <w:noProof/>
          <w:szCs w:val="22"/>
          <w:lang w:eastAsia="en-US"/>
        </w:rPr>
      </w:pPr>
      <w:ins w:id="120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r>
          <w:rPr>
            <w:noProof/>
            <w:webHidden/>
          </w:rPr>
        </w:r>
      </w:ins>
      <w:r>
        <w:rPr>
          <w:noProof/>
          <w:webHidden/>
        </w:rPr>
        <w:fldChar w:fldCharType="separate"/>
      </w:r>
      <w:ins w:id="1204" w:author="m.kalaitzaki" w:date="2019-05-16T10:07:00Z">
        <w:r>
          <w:rPr>
            <w:noProof/>
            <w:webHidden/>
          </w:rPr>
          <w:t>29</w:t>
        </w:r>
        <w:r>
          <w:rPr>
            <w:noProof/>
            <w:webHidden/>
          </w:rPr>
          <w:fldChar w:fldCharType="end"/>
        </w:r>
        <w:r w:rsidRPr="008D2DF6">
          <w:rPr>
            <w:rStyle w:val="Hyperlink"/>
            <w:noProof/>
          </w:rPr>
          <w:fldChar w:fldCharType="end"/>
        </w:r>
      </w:ins>
    </w:p>
    <w:p w14:paraId="1DDF48AD" w14:textId="77777777" w:rsidR="00EA1A11" w:rsidRDefault="00EA1A11">
      <w:pPr>
        <w:pStyle w:val="TableofFigures"/>
        <w:tabs>
          <w:tab w:val="right" w:leader="dot" w:pos="9060"/>
        </w:tabs>
        <w:rPr>
          <w:ins w:id="1205" w:author="m.kalaitzaki" w:date="2019-05-16T10:07:00Z"/>
          <w:rFonts w:asciiTheme="minorHAnsi" w:eastAsiaTheme="minorEastAsia" w:hAnsiTheme="minorHAnsi" w:cstheme="minorBidi"/>
          <w:noProof/>
          <w:szCs w:val="22"/>
          <w:lang w:eastAsia="en-US"/>
        </w:rPr>
      </w:pPr>
      <w:ins w:id="120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r>
          <w:rPr>
            <w:noProof/>
            <w:webHidden/>
          </w:rPr>
        </w:r>
      </w:ins>
      <w:r>
        <w:rPr>
          <w:noProof/>
          <w:webHidden/>
        </w:rPr>
        <w:fldChar w:fldCharType="separate"/>
      </w:r>
      <w:ins w:id="1207" w:author="m.kalaitzaki" w:date="2019-05-16T10:07:00Z">
        <w:r>
          <w:rPr>
            <w:noProof/>
            <w:webHidden/>
          </w:rPr>
          <w:t>31</w:t>
        </w:r>
        <w:r>
          <w:rPr>
            <w:noProof/>
            <w:webHidden/>
          </w:rPr>
          <w:fldChar w:fldCharType="end"/>
        </w:r>
        <w:r w:rsidRPr="008D2DF6">
          <w:rPr>
            <w:rStyle w:val="Hyperlink"/>
            <w:noProof/>
          </w:rPr>
          <w:fldChar w:fldCharType="end"/>
        </w:r>
      </w:ins>
    </w:p>
    <w:p w14:paraId="19F3D79D" w14:textId="77777777" w:rsidR="00EA1A11" w:rsidRDefault="00EA1A11">
      <w:pPr>
        <w:pStyle w:val="TableofFigures"/>
        <w:tabs>
          <w:tab w:val="right" w:leader="dot" w:pos="9060"/>
        </w:tabs>
        <w:rPr>
          <w:ins w:id="1208" w:author="m.kalaitzaki" w:date="2019-05-16T10:07:00Z"/>
          <w:rFonts w:asciiTheme="minorHAnsi" w:eastAsiaTheme="minorEastAsia" w:hAnsiTheme="minorHAnsi" w:cstheme="minorBidi"/>
          <w:noProof/>
          <w:szCs w:val="22"/>
          <w:lang w:eastAsia="en-US"/>
        </w:rPr>
      </w:pPr>
      <w:ins w:id="120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r>
          <w:rPr>
            <w:noProof/>
            <w:webHidden/>
          </w:rPr>
        </w:r>
      </w:ins>
      <w:r>
        <w:rPr>
          <w:noProof/>
          <w:webHidden/>
        </w:rPr>
        <w:fldChar w:fldCharType="separate"/>
      </w:r>
      <w:ins w:id="1210" w:author="m.kalaitzaki" w:date="2019-05-16T10:07:00Z">
        <w:r>
          <w:rPr>
            <w:noProof/>
            <w:webHidden/>
          </w:rPr>
          <w:t>33</w:t>
        </w:r>
        <w:r>
          <w:rPr>
            <w:noProof/>
            <w:webHidden/>
          </w:rPr>
          <w:fldChar w:fldCharType="end"/>
        </w:r>
        <w:r w:rsidRPr="008D2DF6">
          <w:rPr>
            <w:rStyle w:val="Hyperlink"/>
            <w:noProof/>
          </w:rPr>
          <w:fldChar w:fldCharType="end"/>
        </w:r>
      </w:ins>
    </w:p>
    <w:p w14:paraId="3AA34F71" w14:textId="77777777" w:rsidR="00EA1A11" w:rsidRDefault="00EA1A11">
      <w:pPr>
        <w:pStyle w:val="TableofFigures"/>
        <w:tabs>
          <w:tab w:val="right" w:leader="dot" w:pos="9060"/>
        </w:tabs>
        <w:rPr>
          <w:ins w:id="1211" w:author="m.kalaitzaki" w:date="2019-05-16T10:07:00Z"/>
          <w:rFonts w:asciiTheme="minorHAnsi" w:eastAsiaTheme="minorEastAsia" w:hAnsiTheme="minorHAnsi" w:cstheme="minorBidi"/>
          <w:noProof/>
          <w:szCs w:val="22"/>
          <w:lang w:eastAsia="en-US"/>
        </w:rPr>
      </w:pPr>
      <w:ins w:id="121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r>
          <w:rPr>
            <w:noProof/>
            <w:webHidden/>
          </w:rPr>
        </w:r>
      </w:ins>
      <w:r>
        <w:rPr>
          <w:noProof/>
          <w:webHidden/>
        </w:rPr>
        <w:fldChar w:fldCharType="separate"/>
      </w:r>
      <w:ins w:id="1213" w:author="m.kalaitzaki" w:date="2019-05-16T10:07:00Z">
        <w:r>
          <w:rPr>
            <w:noProof/>
            <w:webHidden/>
          </w:rPr>
          <w:t>33</w:t>
        </w:r>
        <w:r>
          <w:rPr>
            <w:noProof/>
            <w:webHidden/>
          </w:rPr>
          <w:fldChar w:fldCharType="end"/>
        </w:r>
        <w:r w:rsidRPr="008D2DF6">
          <w:rPr>
            <w:rStyle w:val="Hyperlink"/>
            <w:noProof/>
          </w:rPr>
          <w:fldChar w:fldCharType="end"/>
        </w:r>
      </w:ins>
    </w:p>
    <w:p w14:paraId="262B7EBD" w14:textId="77777777" w:rsidR="00EA1A11" w:rsidRDefault="00EA1A11">
      <w:pPr>
        <w:pStyle w:val="TableofFigures"/>
        <w:tabs>
          <w:tab w:val="right" w:leader="dot" w:pos="9060"/>
        </w:tabs>
        <w:rPr>
          <w:ins w:id="1214" w:author="m.kalaitzaki" w:date="2019-05-16T10:07:00Z"/>
          <w:rFonts w:asciiTheme="minorHAnsi" w:eastAsiaTheme="minorEastAsia" w:hAnsiTheme="minorHAnsi" w:cstheme="minorBidi"/>
          <w:noProof/>
          <w:szCs w:val="22"/>
          <w:lang w:eastAsia="en-US"/>
        </w:rPr>
      </w:pPr>
      <w:ins w:id="121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r>
          <w:rPr>
            <w:noProof/>
            <w:webHidden/>
          </w:rPr>
        </w:r>
      </w:ins>
      <w:r>
        <w:rPr>
          <w:noProof/>
          <w:webHidden/>
        </w:rPr>
        <w:fldChar w:fldCharType="separate"/>
      </w:r>
      <w:ins w:id="1216" w:author="m.kalaitzaki" w:date="2019-05-16T10:07:00Z">
        <w:r>
          <w:rPr>
            <w:noProof/>
            <w:webHidden/>
          </w:rPr>
          <w:t>33</w:t>
        </w:r>
        <w:r>
          <w:rPr>
            <w:noProof/>
            <w:webHidden/>
          </w:rPr>
          <w:fldChar w:fldCharType="end"/>
        </w:r>
        <w:r w:rsidRPr="008D2DF6">
          <w:rPr>
            <w:rStyle w:val="Hyperlink"/>
            <w:noProof/>
          </w:rPr>
          <w:fldChar w:fldCharType="end"/>
        </w:r>
      </w:ins>
    </w:p>
    <w:p w14:paraId="6DA9E695" w14:textId="77777777" w:rsidR="00EA1A11" w:rsidRDefault="00EA1A11">
      <w:pPr>
        <w:pStyle w:val="TableofFigures"/>
        <w:tabs>
          <w:tab w:val="right" w:leader="dot" w:pos="9060"/>
        </w:tabs>
        <w:rPr>
          <w:ins w:id="1217" w:author="m.kalaitzaki" w:date="2019-05-16T10:07:00Z"/>
          <w:rFonts w:asciiTheme="minorHAnsi" w:eastAsiaTheme="minorEastAsia" w:hAnsiTheme="minorHAnsi" w:cstheme="minorBidi"/>
          <w:noProof/>
          <w:szCs w:val="22"/>
          <w:lang w:eastAsia="en-US"/>
        </w:rPr>
      </w:pPr>
      <w:ins w:id="121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r>
          <w:rPr>
            <w:noProof/>
            <w:webHidden/>
          </w:rPr>
        </w:r>
      </w:ins>
      <w:r>
        <w:rPr>
          <w:noProof/>
          <w:webHidden/>
        </w:rPr>
        <w:fldChar w:fldCharType="separate"/>
      </w:r>
      <w:ins w:id="1219" w:author="m.kalaitzaki" w:date="2019-05-16T10:07:00Z">
        <w:r>
          <w:rPr>
            <w:noProof/>
            <w:webHidden/>
          </w:rPr>
          <w:t>33</w:t>
        </w:r>
        <w:r>
          <w:rPr>
            <w:noProof/>
            <w:webHidden/>
          </w:rPr>
          <w:fldChar w:fldCharType="end"/>
        </w:r>
        <w:r w:rsidRPr="008D2DF6">
          <w:rPr>
            <w:rStyle w:val="Hyperlink"/>
            <w:noProof/>
          </w:rPr>
          <w:fldChar w:fldCharType="end"/>
        </w:r>
      </w:ins>
    </w:p>
    <w:p w14:paraId="29FFDEBD" w14:textId="77777777" w:rsidR="00EA1A11" w:rsidRDefault="00EA1A11">
      <w:pPr>
        <w:pStyle w:val="TableofFigures"/>
        <w:tabs>
          <w:tab w:val="right" w:leader="dot" w:pos="9060"/>
        </w:tabs>
        <w:rPr>
          <w:ins w:id="1220" w:author="m.kalaitzaki" w:date="2019-05-16T10:07:00Z"/>
          <w:rFonts w:asciiTheme="minorHAnsi" w:eastAsiaTheme="minorEastAsia" w:hAnsiTheme="minorHAnsi" w:cstheme="minorBidi"/>
          <w:noProof/>
          <w:szCs w:val="22"/>
          <w:lang w:eastAsia="en-US"/>
        </w:rPr>
      </w:pPr>
      <w:ins w:id="122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r>
          <w:rPr>
            <w:noProof/>
            <w:webHidden/>
          </w:rPr>
        </w:r>
      </w:ins>
      <w:r>
        <w:rPr>
          <w:noProof/>
          <w:webHidden/>
        </w:rPr>
        <w:fldChar w:fldCharType="separate"/>
      </w:r>
      <w:ins w:id="1222" w:author="m.kalaitzaki" w:date="2019-05-16T10:07:00Z">
        <w:r>
          <w:rPr>
            <w:noProof/>
            <w:webHidden/>
          </w:rPr>
          <w:t>34</w:t>
        </w:r>
        <w:r>
          <w:rPr>
            <w:noProof/>
            <w:webHidden/>
          </w:rPr>
          <w:fldChar w:fldCharType="end"/>
        </w:r>
        <w:r w:rsidRPr="008D2DF6">
          <w:rPr>
            <w:rStyle w:val="Hyperlink"/>
            <w:noProof/>
          </w:rPr>
          <w:fldChar w:fldCharType="end"/>
        </w:r>
      </w:ins>
    </w:p>
    <w:p w14:paraId="5810AED5" w14:textId="77777777" w:rsidR="00EA1A11" w:rsidRDefault="00EA1A11">
      <w:pPr>
        <w:pStyle w:val="TableofFigures"/>
        <w:tabs>
          <w:tab w:val="right" w:leader="dot" w:pos="9060"/>
        </w:tabs>
        <w:rPr>
          <w:ins w:id="1223" w:author="m.kalaitzaki" w:date="2019-05-16T10:07:00Z"/>
          <w:rFonts w:asciiTheme="minorHAnsi" w:eastAsiaTheme="minorEastAsia" w:hAnsiTheme="minorHAnsi" w:cstheme="minorBidi"/>
          <w:noProof/>
          <w:szCs w:val="22"/>
          <w:lang w:eastAsia="en-US"/>
        </w:rPr>
      </w:pPr>
      <w:ins w:id="122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r>
          <w:rPr>
            <w:noProof/>
            <w:webHidden/>
          </w:rPr>
        </w:r>
      </w:ins>
      <w:r>
        <w:rPr>
          <w:noProof/>
          <w:webHidden/>
        </w:rPr>
        <w:fldChar w:fldCharType="separate"/>
      </w:r>
      <w:ins w:id="1225" w:author="m.kalaitzaki" w:date="2019-05-16T10:07:00Z">
        <w:r>
          <w:rPr>
            <w:noProof/>
            <w:webHidden/>
          </w:rPr>
          <w:t>34</w:t>
        </w:r>
        <w:r>
          <w:rPr>
            <w:noProof/>
            <w:webHidden/>
          </w:rPr>
          <w:fldChar w:fldCharType="end"/>
        </w:r>
        <w:r w:rsidRPr="008D2DF6">
          <w:rPr>
            <w:rStyle w:val="Hyperlink"/>
            <w:noProof/>
          </w:rPr>
          <w:fldChar w:fldCharType="end"/>
        </w:r>
      </w:ins>
    </w:p>
    <w:p w14:paraId="131007BC" w14:textId="77777777" w:rsidR="00EA1A11" w:rsidRDefault="00EA1A11">
      <w:pPr>
        <w:pStyle w:val="TableofFigures"/>
        <w:tabs>
          <w:tab w:val="right" w:leader="dot" w:pos="9060"/>
        </w:tabs>
        <w:rPr>
          <w:ins w:id="1226" w:author="m.kalaitzaki" w:date="2019-05-16T10:07:00Z"/>
          <w:rFonts w:asciiTheme="minorHAnsi" w:eastAsiaTheme="minorEastAsia" w:hAnsiTheme="minorHAnsi" w:cstheme="minorBidi"/>
          <w:noProof/>
          <w:szCs w:val="22"/>
          <w:lang w:eastAsia="en-US"/>
        </w:rPr>
      </w:pPr>
      <w:ins w:id="122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r>
          <w:rPr>
            <w:noProof/>
            <w:webHidden/>
          </w:rPr>
        </w:r>
      </w:ins>
      <w:r>
        <w:rPr>
          <w:noProof/>
          <w:webHidden/>
        </w:rPr>
        <w:fldChar w:fldCharType="separate"/>
      </w:r>
      <w:ins w:id="1228" w:author="m.kalaitzaki" w:date="2019-05-16T10:07:00Z">
        <w:r>
          <w:rPr>
            <w:noProof/>
            <w:webHidden/>
          </w:rPr>
          <w:t>35</w:t>
        </w:r>
        <w:r>
          <w:rPr>
            <w:noProof/>
            <w:webHidden/>
          </w:rPr>
          <w:fldChar w:fldCharType="end"/>
        </w:r>
        <w:r w:rsidRPr="008D2DF6">
          <w:rPr>
            <w:rStyle w:val="Hyperlink"/>
            <w:noProof/>
          </w:rPr>
          <w:fldChar w:fldCharType="end"/>
        </w:r>
      </w:ins>
    </w:p>
    <w:p w14:paraId="69056F6A" w14:textId="77777777" w:rsidR="00EA1A11" w:rsidRDefault="00EA1A11">
      <w:pPr>
        <w:pStyle w:val="TableofFigures"/>
        <w:tabs>
          <w:tab w:val="right" w:leader="dot" w:pos="9060"/>
        </w:tabs>
        <w:rPr>
          <w:ins w:id="1229" w:author="m.kalaitzaki" w:date="2019-05-16T10:07:00Z"/>
          <w:rFonts w:asciiTheme="minorHAnsi" w:eastAsiaTheme="minorEastAsia" w:hAnsiTheme="minorHAnsi" w:cstheme="minorBidi"/>
          <w:noProof/>
          <w:szCs w:val="22"/>
          <w:lang w:eastAsia="en-US"/>
        </w:rPr>
      </w:pPr>
      <w:ins w:id="123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r>
          <w:rPr>
            <w:noProof/>
            <w:webHidden/>
          </w:rPr>
        </w:r>
      </w:ins>
      <w:r>
        <w:rPr>
          <w:noProof/>
          <w:webHidden/>
        </w:rPr>
        <w:fldChar w:fldCharType="separate"/>
      </w:r>
      <w:ins w:id="1231" w:author="m.kalaitzaki" w:date="2019-05-16T10:07:00Z">
        <w:r>
          <w:rPr>
            <w:noProof/>
            <w:webHidden/>
          </w:rPr>
          <w:t>35</w:t>
        </w:r>
        <w:r>
          <w:rPr>
            <w:noProof/>
            <w:webHidden/>
          </w:rPr>
          <w:fldChar w:fldCharType="end"/>
        </w:r>
        <w:r w:rsidRPr="008D2DF6">
          <w:rPr>
            <w:rStyle w:val="Hyperlink"/>
            <w:noProof/>
          </w:rPr>
          <w:fldChar w:fldCharType="end"/>
        </w:r>
      </w:ins>
    </w:p>
    <w:p w14:paraId="10903796" w14:textId="77777777" w:rsidR="00EA1A11" w:rsidRDefault="00EA1A11">
      <w:pPr>
        <w:pStyle w:val="TableofFigures"/>
        <w:tabs>
          <w:tab w:val="right" w:leader="dot" w:pos="9060"/>
        </w:tabs>
        <w:rPr>
          <w:ins w:id="1232" w:author="m.kalaitzaki" w:date="2019-05-16T10:07:00Z"/>
          <w:rFonts w:asciiTheme="minorHAnsi" w:eastAsiaTheme="minorEastAsia" w:hAnsiTheme="minorHAnsi" w:cstheme="minorBidi"/>
          <w:noProof/>
          <w:szCs w:val="22"/>
          <w:lang w:eastAsia="en-US"/>
        </w:rPr>
      </w:pPr>
      <w:ins w:id="123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r>
          <w:rPr>
            <w:noProof/>
            <w:webHidden/>
          </w:rPr>
        </w:r>
      </w:ins>
      <w:r>
        <w:rPr>
          <w:noProof/>
          <w:webHidden/>
        </w:rPr>
        <w:fldChar w:fldCharType="separate"/>
      </w:r>
      <w:ins w:id="1234" w:author="m.kalaitzaki" w:date="2019-05-16T10:07:00Z">
        <w:r>
          <w:rPr>
            <w:noProof/>
            <w:webHidden/>
          </w:rPr>
          <w:t>36</w:t>
        </w:r>
        <w:r>
          <w:rPr>
            <w:noProof/>
            <w:webHidden/>
          </w:rPr>
          <w:fldChar w:fldCharType="end"/>
        </w:r>
        <w:r w:rsidRPr="008D2DF6">
          <w:rPr>
            <w:rStyle w:val="Hyperlink"/>
            <w:noProof/>
          </w:rPr>
          <w:fldChar w:fldCharType="end"/>
        </w:r>
      </w:ins>
    </w:p>
    <w:p w14:paraId="07B1358F" w14:textId="77777777" w:rsidR="00EA1A11" w:rsidRDefault="00EA1A11">
      <w:pPr>
        <w:pStyle w:val="TableofFigures"/>
        <w:tabs>
          <w:tab w:val="right" w:leader="dot" w:pos="9060"/>
        </w:tabs>
        <w:rPr>
          <w:ins w:id="1235" w:author="m.kalaitzaki" w:date="2019-05-16T10:07:00Z"/>
          <w:rFonts w:asciiTheme="minorHAnsi" w:eastAsiaTheme="minorEastAsia" w:hAnsiTheme="minorHAnsi" w:cstheme="minorBidi"/>
          <w:noProof/>
          <w:szCs w:val="22"/>
          <w:lang w:eastAsia="en-US"/>
        </w:rPr>
      </w:pPr>
      <w:ins w:id="123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r>
          <w:rPr>
            <w:noProof/>
            <w:webHidden/>
          </w:rPr>
        </w:r>
      </w:ins>
      <w:r>
        <w:rPr>
          <w:noProof/>
          <w:webHidden/>
        </w:rPr>
        <w:fldChar w:fldCharType="separate"/>
      </w:r>
      <w:ins w:id="1237" w:author="m.kalaitzaki" w:date="2019-05-16T10:07:00Z">
        <w:r>
          <w:rPr>
            <w:noProof/>
            <w:webHidden/>
          </w:rPr>
          <w:t>37</w:t>
        </w:r>
        <w:r>
          <w:rPr>
            <w:noProof/>
            <w:webHidden/>
          </w:rPr>
          <w:fldChar w:fldCharType="end"/>
        </w:r>
        <w:r w:rsidRPr="008D2DF6">
          <w:rPr>
            <w:rStyle w:val="Hyperlink"/>
            <w:noProof/>
          </w:rPr>
          <w:fldChar w:fldCharType="end"/>
        </w:r>
      </w:ins>
    </w:p>
    <w:p w14:paraId="34606E0A" w14:textId="77777777" w:rsidR="00EA1A11" w:rsidRDefault="00EA1A11">
      <w:pPr>
        <w:pStyle w:val="TableofFigures"/>
        <w:tabs>
          <w:tab w:val="right" w:leader="dot" w:pos="9060"/>
        </w:tabs>
        <w:rPr>
          <w:ins w:id="1238" w:author="m.kalaitzaki" w:date="2019-05-16T10:07:00Z"/>
          <w:rFonts w:asciiTheme="minorHAnsi" w:eastAsiaTheme="minorEastAsia" w:hAnsiTheme="minorHAnsi" w:cstheme="minorBidi"/>
          <w:noProof/>
          <w:szCs w:val="22"/>
          <w:lang w:eastAsia="en-US"/>
        </w:rPr>
      </w:pPr>
      <w:ins w:id="123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r>
          <w:rPr>
            <w:noProof/>
            <w:webHidden/>
          </w:rPr>
        </w:r>
      </w:ins>
      <w:r>
        <w:rPr>
          <w:noProof/>
          <w:webHidden/>
        </w:rPr>
        <w:fldChar w:fldCharType="separate"/>
      </w:r>
      <w:ins w:id="1240" w:author="m.kalaitzaki" w:date="2019-05-16T10:07:00Z">
        <w:r>
          <w:rPr>
            <w:noProof/>
            <w:webHidden/>
          </w:rPr>
          <w:t>37</w:t>
        </w:r>
        <w:r>
          <w:rPr>
            <w:noProof/>
            <w:webHidden/>
          </w:rPr>
          <w:fldChar w:fldCharType="end"/>
        </w:r>
        <w:r w:rsidRPr="008D2DF6">
          <w:rPr>
            <w:rStyle w:val="Hyperlink"/>
            <w:noProof/>
          </w:rPr>
          <w:fldChar w:fldCharType="end"/>
        </w:r>
      </w:ins>
    </w:p>
    <w:p w14:paraId="726A4D39" w14:textId="77777777" w:rsidR="00EA1A11" w:rsidRDefault="00EA1A11">
      <w:pPr>
        <w:pStyle w:val="TableofFigures"/>
        <w:tabs>
          <w:tab w:val="right" w:leader="dot" w:pos="9060"/>
        </w:tabs>
        <w:rPr>
          <w:ins w:id="1241" w:author="m.kalaitzaki" w:date="2019-05-16T10:07:00Z"/>
          <w:rFonts w:asciiTheme="minorHAnsi" w:eastAsiaTheme="minorEastAsia" w:hAnsiTheme="minorHAnsi" w:cstheme="minorBidi"/>
          <w:noProof/>
          <w:szCs w:val="22"/>
          <w:lang w:eastAsia="en-US"/>
        </w:rPr>
      </w:pPr>
      <w:ins w:id="124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r>
          <w:rPr>
            <w:noProof/>
            <w:webHidden/>
          </w:rPr>
        </w:r>
      </w:ins>
      <w:r>
        <w:rPr>
          <w:noProof/>
          <w:webHidden/>
        </w:rPr>
        <w:fldChar w:fldCharType="separate"/>
      </w:r>
      <w:ins w:id="1243" w:author="m.kalaitzaki" w:date="2019-05-16T10:07:00Z">
        <w:r>
          <w:rPr>
            <w:noProof/>
            <w:webHidden/>
          </w:rPr>
          <w:t>38</w:t>
        </w:r>
        <w:r>
          <w:rPr>
            <w:noProof/>
            <w:webHidden/>
          </w:rPr>
          <w:fldChar w:fldCharType="end"/>
        </w:r>
        <w:r w:rsidRPr="008D2DF6">
          <w:rPr>
            <w:rStyle w:val="Hyperlink"/>
            <w:noProof/>
          </w:rPr>
          <w:fldChar w:fldCharType="end"/>
        </w:r>
      </w:ins>
    </w:p>
    <w:p w14:paraId="73216A81" w14:textId="77777777" w:rsidR="00EA1A11" w:rsidRDefault="00EA1A11">
      <w:pPr>
        <w:pStyle w:val="TableofFigures"/>
        <w:tabs>
          <w:tab w:val="right" w:leader="dot" w:pos="9060"/>
        </w:tabs>
        <w:rPr>
          <w:ins w:id="1244" w:author="m.kalaitzaki" w:date="2019-05-16T10:07:00Z"/>
          <w:rFonts w:asciiTheme="minorHAnsi" w:eastAsiaTheme="minorEastAsia" w:hAnsiTheme="minorHAnsi" w:cstheme="minorBidi"/>
          <w:noProof/>
          <w:szCs w:val="22"/>
          <w:lang w:eastAsia="en-US"/>
        </w:rPr>
      </w:pPr>
      <w:ins w:id="124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r>
          <w:rPr>
            <w:noProof/>
            <w:webHidden/>
          </w:rPr>
        </w:r>
      </w:ins>
      <w:r>
        <w:rPr>
          <w:noProof/>
          <w:webHidden/>
        </w:rPr>
        <w:fldChar w:fldCharType="separate"/>
      </w:r>
      <w:ins w:id="1246" w:author="m.kalaitzaki" w:date="2019-05-16T10:07:00Z">
        <w:r>
          <w:rPr>
            <w:noProof/>
            <w:webHidden/>
          </w:rPr>
          <w:t>39</w:t>
        </w:r>
        <w:r>
          <w:rPr>
            <w:noProof/>
            <w:webHidden/>
          </w:rPr>
          <w:fldChar w:fldCharType="end"/>
        </w:r>
        <w:r w:rsidRPr="008D2DF6">
          <w:rPr>
            <w:rStyle w:val="Hyperlink"/>
            <w:noProof/>
          </w:rPr>
          <w:fldChar w:fldCharType="end"/>
        </w:r>
      </w:ins>
    </w:p>
    <w:p w14:paraId="63FFDF28" w14:textId="77777777" w:rsidR="00EA1A11" w:rsidRDefault="00EA1A11">
      <w:pPr>
        <w:pStyle w:val="TableofFigures"/>
        <w:tabs>
          <w:tab w:val="right" w:leader="dot" w:pos="9060"/>
        </w:tabs>
        <w:rPr>
          <w:ins w:id="1247" w:author="m.kalaitzaki" w:date="2019-05-16T10:07:00Z"/>
          <w:rFonts w:asciiTheme="minorHAnsi" w:eastAsiaTheme="minorEastAsia" w:hAnsiTheme="minorHAnsi" w:cstheme="minorBidi"/>
          <w:noProof/>
          <w:szCs w:val="22"/>
          <w:lang w:eastAsia="en-US"/>
        </w:rPr>
      </w:pPr>
      <w:ins w:id="124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r>
          <w:rPr>
            <w:noProof/>
            <w:webHidden/>
          </w:rPr>
        </w:r>
      </w:ins>
      <w:r>
        <w:rPr>
          <w:noProof/>
          <w:webHidden/>
        </w:rPr>
        <w:fldChar w:fldCharType="separate"/>
      </w:r>
      <w:ins w:id="1249" w:author="m.kalaitzaki" w:date="2019-05-16T10:07:00Z">
        <w:r>
          <w:rPr>
            <w:noProof/>
            <w:webHidden/>
          </w:rPr>
          <w:t>39</w:t>
        </w:r>
        <w:r>
          <w:rPr>
            <w:noProof/>
            <w:webHidden/>
          </w:rPr>
          <w:fldChar w:fldCharType="end"/>
        </w:r>
        <w:r w:rsidRPr="008D2DF6">
          <w:rPr>
            <w:rStyle w:val="Hyperlink"/>
            <w:noProof/>
          </w:rPr>
          <w:fldChar w:fldCharType="end"/>
        </w:r>
      </w:ins>
    </w:p>
    <w:p w14:paraId="6A20EAF4" w14:textId="77777777" w:rsidR="00EA1A11" w:rsidRDefault="00EA1A11">
      <w:pPr>
        <w:pStyle w:val="TableofFigures"/>
        <w:tabs>
          <w:tab w:val="right" w:leader="dot" w:pos="9060"/>
        </w:tabs>
        <w:rPr>
          <w:ins w:id="1250" w:author="m.kalaitzaki" w:date="2019-05-16T10:07:00Z"/>
          <w:rFonts w:asciiTheme="minorHAnsi" w:eastAsiaTheme="minorEastAsia" w:hAnsiTheme="minorHAnsi" w:cstheme="minorBidi"/>
          <w:noProof/>
          <w:szCs w:val="22"/>
          <w:lang w:eastAsia="en-US"/>
        </w:rPr>
      </w:pPr>
      <w:ins w:id="125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r>
          <w:rPr>
            <w:noProof/>
            <w:webHidden/>
          </w:rPr>
        </w:r>
      </w:ins>
      <w:r>
        <w:rPr>
          <w:noProof/>
          <w:webHidden/>
        </w:rPr>
        <w:fldChar w:fldCharType="separate"/>
      </w:r>
      <w:ins w:id="1252" w:author="m.kalaitzaki" w:date="2019-05-16T10:07:00Z">
        <w:r>
          <w:rPr>
            <w:noProof/>
            <w:webHidden/>
          </w:rPr>
          <w:t>44</w:t>
        </w:r>
        <w:r>
          <w:rPr>
            <w:noProof/>
            <w:webHidden/>
          </w:rPr>
          <w:fldChar w:fldCharType="end"/>
        </w:r>
        <w:r w:rsidRPr="008D2DF6">
          <w:rPr>
            <w:rStyle w:val="Hyperlink"/>
            <w:noProof/>
          </w:rPr>
          <w:fldChar w:fldCharType="end"/>
        </w:r>
      </w:ins>
    </w:p>
    <w:p w14:paraId="0BE2824A" w14:textId="77777777" w:rsidR="00EA1A11" w:rsidRDefault="00EA1A11">
      <w:pPr>
        <w:pStyle w:val="TableofFigures"/>
        <w:tabs>
          <w:tab w:val="right" w:leader="dot" w:pos="9060"/>
        </w:tabs>
        <w:rPr>
          <w:ins w:id="1253" w:author="m.kalaitzaki" w:date="2019-05-16T10:07:00Z"/>
          <w:rFonts w:asciiTheme="minorHAnsi" w:eastAsiaTheme="minorEastAsia" w:hAnsiTheme="minorHAnsi" w:cstheme="minorBidi"/>
          <w:noProof/>
          <w:szCs w:val="22"/>
          <w:lang w:eastAsia="en-US"/>
        </w:rPr>
      </w:pPr>
      <w:ins w:id="125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r>
          <w:rPr>
            <w:noProof/>
            <w:webHidden/>
          </w:rPr>
        </w:r>
      </w:ins>
      <w:r>
        <w:rPr>
          <w:noProof/>
          <w:webHidden/>
        </w:rPr>
        <w:fldChar w:fldCharType="separate"/>
      </w:r>
      <w:ins w:id="1255" w:author="m.kalaitzaki" w:date="2019-05-16T10:07:00Z">
        <w:r>
          <w:rPr>
            <w:noProof/>
            <w:webHidden/>
          </w:rPr>
          <w:t>44</w:t>
        </w:r>
        <w:r>
          <w:rPr>
            <w:noProof/>
            <w:webHidden/>
          </w:rPr>
          <w:fldChar w:fldCharType="end"/>
        </w:r>
        <w:r w:rsidRPr="008D2DF6">
          <w:rPr>
            <w:rStyle w:val="Hyperlink"/>
            <w:noProof/>
          </w:rPr>
          <w:fldChar w:fldCharType="end"/>
        </w:r>
      </w:ins>
    </w:p>
    <w:p w14:paraId="0BACF6BA" w14:textId="77777777" w:rsidR="00EA1A11" w:rsidRDefault="00EA1A11">
      <w:pPr>
        <w:pStyle w:val="TableofFigures"/>
        <w:tabs>
          <w:tab w:val="right" w:leader="dot" w:pos="9060"/>
        </w:tabs>
        <w:rPr>
          <w:ins w:id="1256" w:author="m.kalaitzaki" w:date="2019-05-16T10:07:00Z"/>
          <w:rFonts w:asciiTheme="minorHAnsi" w:eastAsiaTheme="minorEastAsia" w:hAnsiTheme="minorHAnsi" w:cstheme="minorBidi"/>
          <w:noProof/>
          <w:szCs w:val="22"/>
          <w:lang w:eastAsia="en-US"/>
        </w:rPr>
      </w:pPr>
      <w:ins w:id="125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r>
          <w:rPr>
            <w:noProof/>
            <w:webHidden/>
          </w:rPr>
        </w:r>
      </w:ins>
      <w:r>
        <w:rPr>
          <w:noProof/>
          <w:webHidden/>
        </w:rPr>
        <w:fldChar w:fldCharType="separate"/>
      </w:r>
      <w:ins w:id="1258" w:author="m.kalaitzaki" w:date="2019-05-16T10:07:00Z">
        <w:r>
          <w:rPr>
            <w:noProof/>
            <w:webHidden/>
          </w:rPr>
          <w:t>45</w:t>
        </w:r>
        <w:r>
          <w:rPr>
            <w:noProof/>
            <w:webHidden/>
          </w:rPr>
          <w:fldChar w:fldCharType="end"/>
        </w:r>
        <w:r w:rsidRPr="008D2DF6">
          <w:rPr>
            <w:rStyle w:val="Hyperlink"/>
            <w:noProof/>
          </w:rPr>
          <w:fldChar w:fldCharType="end"/>
        </w:r>
      </w:ins>
    </w:p>
    <w:p w14:paraId="0581E6A3" w14:textId="77777777" w:rsidR="00EA1A11" w:rsidRDefault="00EA1A11">
      <w:pPr>
        <w:pStyle w:val="TableofFigures"/>
        <w:tabs>
          <w:tab w:val="right" w:leader="dot" w:pos="9060"/>
        </w:tabs>
        <w:rPr>
          <w:ins w:id="1259" w:author="m.kalaitzaki" w:date="2019-05-16T10:07:00Z"/>
          <w:rFonts w:asciiTheme="minorHAnsi" w:eastAsiaTheme="minorEastAsia" w:hAnsiTheme="minorHAnsi" w:cstheme="minorBidi"/>
          <w:noProof/>
          <w:szCs w:val="22"/>
          <w:lang w:eastAsia="en-US"/>
        </w:rPr>
      </w:pPr>
      <w:ins w:id="126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r>
          <w:rPr>
            <w:noProof/>
            <w:webHidden/>
          </w:rPr>
        </w:r>
      </w:ins>
      <w:r>
        <w:rPr>
          <w:noProof/>
          <w:webHidden/>
        </w:rPr>
        <w:fldChar w:fldCharType="separate"/>
      </w:r>
      <w:ins w:id="1261" w:author="m.kalaitzaki" w:date="2019-05-16T10:07:00Z">
        <w:r>
          <w:rPr>
            <w:noProof/>
            <w:webHidden/>
          </w:rPr>
          <w:t>45</w:t>
        </w:r>
        <w:r>
          <w:rPr>
            <w:noProof/>
            <w:webHidden/>
          </w:rPr>
          <w:fldChar w:fldCharType="end"/>
        </w:r>
        <w:r w:rsidRPr="008D2DF6">
          <w:rPr>
            <w:rStyle w:val="Hyperlink"/>
            <w:noProof/>
          </w:rPr>
          <w:fldChar w:fldCharType="end"/>
        </w:r>
      </w:ins>
    </w:p>
    <w:p w14:paraId="63799D01" w14:textId="77777777" w:rsidR="00EA1A11" w:rsidRDefault="00EA1A11">
      <w:pPr>
        <w:pStyle w:val="TableofFigures"/>
        <w:tabs>
          <w:tab w:val="right" w:leader="dot" w:pos="9060"/>
        </w:tabs>
        <w:rPr>
          <w:ins w:id="1262" w:author="m.kalaitzaki" w:date="2019-05-16T10:07:00Z"/>
          <w:rFonts w:asciiTheme="minorHAnsi" w:eastAsiaTheme="minorEastAsia" w:hAnsiTheme="minorHAnsi" w:cstheme="minorBidi"/>
          <w:noProof/>
          <w:szCs w:val="22"/>
          <w:lang w:eastAsia="en-US"/>
        </w:rPr>
      </w:pPr>
      <w:ins w:id="126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r>
          <w:rPr>
            <w:noProof/>
            <w:webHidden/>
          </w:rPr>
        </w:r>
      </w:ins>
      <w:r>
        <w:rPr>
          <w:noProof/>
          <w:webHidden/>
        </w:rPr>
        <w:fldChar w:fldCharType="separate"/>
      </w:r>
      <w:ins w:id="1264" w:author="m.kalaitzaki" w:date="2019-05-16T10:07:00Z">
        <w:r>
          <w:rPr>
            <w:noProof/>
            <w:webHidden/>
          </w:rPr>
          <w:t>45</w:t>
        </w:r>
        <w:r>
          <w:rPr>
            <w:noProof/>
            <w:webHidden/>
          </w:rPr>
          <w:fldChar w:fldCharType="end"/>
        </w:r>
        <w:r w:rsidRPr="008D2DF6">
          <w:rPr>
            <w:rStyle w:val="Hyperlink"/>
            <w:noProof/>
          </w:rPr>
          <w:fldChar w:fldCharType="end"/>
        </w:r>
      </w:ins>
    </w:p>
    <w:p w14:paraId="4B892C7E" w14:textId="77777777" w:rsidR="00EA1A11" w:rsidRDefault="00EA1A11">
      <w:pPr>
        <w:pStyle w:val="TableofFigures"/>
        <w:tabs>
          <w:tab w:val="right" w:leader="dot" w:pos="9060"/>
        </w:tabs>
        <w:rPr>
          <w:ins w:id="1265" w:author="m.kalaitzaki" w:date="2019-05-16T10:07:00Z"/>
          <w:rFonts w:asciiTheme="minorHAnsi" w:eastAsiaTheme="minorEastAsia" w:hAnsiTheme="minorHAnsi" w:cstheme="minorBidi"/>
          <w:noProof/>
          <w:szCs w:val="22"/>
          <w:lang w:eastAsia="en-US"/>
        </w:rPr>
      </w:pPr>
      <w:ins w:id="126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r>
          <w:rPr>
            <w:noProof/>
            <w:webHidden/>
          </w:rPr>
        </w:r>
      </w:ins>
      <w:r>
        <w:rPr>
          <w:noProof/>
          <w:webHidden/>
        </w:rPr>
        <w:fldChar w:fldCharType="separate"/>
      </w:r>
      <w:ins w:id="1267" w:author="m.kalaitzaki" w:date="2019-05-16T10:07:00Z">
        <w:r>
          <w:rPr>
            <w:noProof/>
            <w:webHidden/>
          </w:rPr>
          <w:t>45</w:t>
        </w:r>
        <w:r>
          <w:rPr>
            <w:noProof/>
            <w:webHidden/>
          </w:rPr>
          <w:fldChar w:fldCharType="end"/>
        </w:r>
        <w:r w:rsidRPr="008D2DF6">
          <w:rPr>
            <w:rStyle w:val="Hyperlink"/>
            <w:noProof/>
          </w:rPr>
          <w:fldChar w:fldCharType="end"/>
        </w:r>
      </w:ins>
    </w:p>
    <w:p w14:paraId="687CC4A6" w14:textId="77777777" w:rsidR="00EA1A11" w:rsidRDefault="00EA1A11">
      <w:pPr>
        <w:pStyle w:val="TableofFigures"/>
        <w:tabs>
          <w:tab w:val="right" w:leader="dot" w:pos="9060"/>
        </w:tabs>
        <w:rPr>
          <w:ins w:id="1268" w:author="m.kalaitzaki" w:date="2019-05-16T10:07:00Z"/>
          <w:rFonts w:asciiTheme="minorHAnsi" w:eastAsiaTheme="minorEastAsia" w:hAnsiTheme="minorHAnsi" w:cstheme="minorBidi"/>
          <w:noProof/>
          <w:szCs w:val="22"/>
          <w:lang w:eastAsia="en-US"/>
        </w:rPr>
      </w:pPr>
      <w:ins w:id="126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r>
          <w:rPr>
            <w:noProof/>
            <w:webHidden/>
          </w:rPr>
        </w:r>
      </w:ins>
      <w:r>
        <w:rPr>
          <w:noProof/>
          <w:webHidden/>
        </w:rPr>
        <w:fldChar w:fldCharType="separate"/>
      </w:r>
      <w:ins w:id="1270" w:author="m.kalaitzaki" w:date="2019-05-16T10:07:00Z">
        <w:r>
          <w:rPr>
            <w:noProof/>
            <w:webHidden/>
          </w:rPr>
          <w:t>45</w:t>
        </w:r>
        <w:r>
          <w:rPr>
            <w:noProof/>
            <w:webHidden/>
          </w:rPr>
          <w:fldChar w:fldCharType="end"/>
        </w:r>
        <w:r w:rsidRPr="008D2DF6">
          <w:rPr>
            <w:rStyle w:val="Hyperlink"/>
            <w:noProof/>
          </w:rPr>
          <w:fldChar w:fldCharType="end"/>
        </w:r>
      </w:ins>
    </w:p>
    <w:p w14:paraId="1590FD35" w14:textId="77777777" w:rsidR="00EA1A11" w:rsidRDefault="00EA1A11">
      <w:pPr>
        <w:pStyle w:val="TableofFigures"/>
        <w:tabs>
          <w:tab w:val="right" w:leader="dot" w:pos="9060"/>
        </w:tabs>
        <w:rPr>
          <w:ins w:id="1271" w:author="m.kalaitzaki" w:date="2019-05-16T10:07:00Z"/>
          <w:rFonts w:asciiTheme="minorHAnsi" w:eastAsiaTheme="minorEastAsia" w:hAnsiTheme="minorHAnsi" w:cstheme="minorBidi"/>
          <w:noProof/>
          <w:szCs w:val="22"/>
          <w:lang w:eastAsia="en-US"/>
        </w:rPr>
      </w:pPr>
      <w:ins w:id="127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r>
          <w:rPr>
            <w:noProof/>
            <w:webHidden/>
          </w:rPr>
        </w:r>
      </w:ins>
      <w:r>
        <w:rPr>
          <w:noProof/>
          <w:webHidden/>
        </w:rPr>
        <w:fldChar w:fldCharType="separate"/>
      </w:r>
      <w:ins w:id="1273" w:author="m.kalaitzaki" w:date="2019-05-16T10:07:00Z">
        <w:r>
          <w:rPr>
            <w:noProof/>
            <w:webHidden/>
          </w:rPr>
          <w:t>46</w:t>
        </w:r>
        <w:r>
          <w:rPr>
            <w:noProof/>
            <w:webHidden/>
          </w:rPr>
          <w:fldChar w:fldCharType="end"/>
        </w:r>
        <w:r w:rsidRPr="008D2DF6">
          <w:rPr>
            <w:rStyle w:val="Hyperlink"/>
            <w:noProof/>
          </w:rPr>
          <w:fldChar w:fldCharType="end"/>
        </w:r>
      </w:ins>
    </w:p>
    <w:p w14:paraId="764E991E" w14:textId="77777777" w:rsidR="00EA1A11" w:rsidRDefault="00EA1A11">
      <w:pPr>
        <w:pStyle w:val="TableofFigures"/>
        <w:tabs>
          <w:tab w:val="right" w:leader="dot" w:pos="9060"/>
        </w:tabs>
        <w:rPr>
          <w:ins w:id="1274" w:author="m.kalaitzaki" w:date="2019-05-16T10:07:00Z"/>
          <w:rFonts w:asciiTheme="minorHAnsi" w:eastAsiaTheme="minorEastAsia" w:hAnsiTheme="minorHAnsi" w:cstheme="minorBidi"/>
          <w:noProof/>
          <w:szCs w:val="22"/>
          <w:lang w:eastAsia="en-US"/>
        </w:rPr>
      </w:pPr>
      <w:ins w:id="127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r>
          <w:rPr>
            <w:noProof/>
            <w:webHidden/>
          </w:rPr>
        </w:r>
      </w:ins>
      <w:r>
        <w:rPr>
          <w:noProof/>
          <w:webHidden/>
        </w:rPr>
        <w:fldChar w:fldCharType="separate"/>
      </w:r>
      <w:ins w:id="1276" w:author="m.kalaitzaki" w:date="2019-05-16T10:07:00Z">
        <w:r>
          <w:rPr>
            <w:noProof/>
            <w:webHidden/>
          </w:rPr>
          <w:t>46</w:t>
        </w:r>
        <w:r>
          <w:rPr>
            <w:noProof/>
            <w:webHidden/>
          </w:rPr>
          <w:fldChar w:fldCharType="end"/>
        </w:r>
        <w:r w:rsidRPr="008D2DF6">
          <w:rPr>
            <w:rStyle w:val="Hyperlink"/>
            <w:noProof/>
          </w:rPr>
          <w:fldChar w:fldCharType="end"/>
        </w:r>
      </w:ins>
    </w:p>
    <w:p w14:paraId="4054FCF3" w14:textId="77777777" w:rsidR="00EA1A11" w:rsidRDefault="00EA1A11">
      <w:pPr>
        <w:pStyle w:val="TableofFigures"/>
        <w:tabs>
          <w:tab w:val="right" w:leader="dot" w:pos="9060"/>
        </w:tabs>
        <w:rPr>
          <w:ins w:id="1277" w:author="m.kalaitzaki" w:date="2019-05-16T10:07:00Z"/>
          <w:rFonts w:asciiTheme="minorHAnsi" w:eastAsiaTheme="minorEastAsia" w:hAnsiTheme="minorHAnsi" w:cstheme="minorBidi"/>
          <w:noProof/>
          <w:szCs w:val="22"/>
          <w:lang w:eastAsia="en-US"/>
        </w:rPr>
      </w:pPr>
      <w:ins w:id="127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r>
          <w:rPr>
            <w:noProof/>
            <w:webHidden/>
          </w:rPr>
        </w:r>
      </w:ins>
      <w:r>
        <w:rPr>
          <w:noProof/>
          <w:webHidden/>
        </w:rPr>
        <w:fldChar w:fldCharType="separate"/>
      </w:r>
      <w:ins w:id="1279" w:author="m.kalaitzaki" w:date="2019-05-16T10:07:00Z">
        <w:r>
          <w:rPr>
            <w:noProof/>
            <w:webHidden/>
          </w:rPr>
          <w:t>46</w:t>
        </w:r>
        <w:r>
          <w:rPr>
            <w:noProof/>
            <w:webHidden/>
          </w:rPr>
          <w:fldChar w:fldCharType="end"/>
        </w:r>
        <w:r w:rsidRPr="008D2DF6">
          <w:rPr>
            <w:rStyle w:val="Hyperlink"/>
            <w:noProof/>
          </w:rPr>
          <w:fldChar w:fldCharType="end"/>
        </w:r>
      </w:ins>
    </w:p>
    <w:p w14:paraId="1778C33B" w14:textId="77777777" w:rsidR="00EA1A11" w:rsidRDefault="00EA1A11">
      <w:pPr>
        <w:pStyle w:val="TableofFigures"/>
        <w:tabs>
          <w:tab w:val="right" w:leader="dot" w:pos="9060"/>
        </w:tabs>
        <w:rPr>
          <w:ins w:id="1280" w:author="m.kalaitzaki" w:date="2019-05-16T10:07:00Z"/>
          <w:rFonts w:asciiTheme="minorHAnsi" w:eastAsiaTheme="minorEastAsia" w:hAnsiTheme="minorHAnsi" w:cstheme="minorBidi"/>
          <w:noProof/>
          <w:szCs w:val="22"/>
          <w:lang w:eastAsia="en-US"/>
        </w:rPr>
      </w:pPr>
      <w:ins w:id="128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r>
          <w:rPr>
            <w:noProof/>
            <w:webHidden/>
          </w:rPr>
        </w:r>
      </w:ins>
      <w:r>
        <w:rPr>
          <w:noProof/>
          <w:webHidden/>
        </w:rPr>
        <w:fldChar w:fldCharType="separate"/>
      </w:r>
      <w:ins w:id="1282" w:author="m.kalaitzaki" w:date="2019-05-16T10:07:00Z">
        <w:r>
          <w:rPr>
            <w:noProof/>
            <w:webHidden/>
          </w:rPr>
          <w:t>46</w:t>
        </w:r>
        <w:r>
          <w:rPr>
            <w:noProof/>
            <w:webHidden/>
          </w:rPr>
          <w:fldChar w:fldCharType="end"/>
        </w:r>
        <w:r w:rsidRPr="008D2DF6">
          <w:rPr>
            <w:rStyle w:val="Hyperlink"/>
            <w:noProof/>
          </w:rPr>
          <w:fldChar w:fldCharType="end"/>
        </w:r>
      </w:ins>
    </w:p>
    <w:p w14:paraId="0EE676D1" w14:textId="77777777" w:rsidR="00EA1A11" w:rsidRDefault="00EA1A11">
      <w:pPr>
        <w:pStyle w:val="TableofFigures"/>
        <w:tabs>
          <w:tab w:val="right" w:leader="dot" w:pos="9060"/>
        </w:tabs>
        <w:rPr>
          <w:ins w:id="1283" w:author="m.kalaitzaki" w:date="2019-05-16T10:07:00Z"/>
          <w:rFonts w:asciiTheme="minorHAnsi" w:eastAsiaTheme="minorEastAsia" w:hAnsiTheme="minorHAnsi" w:cstheme="minorBidi"/>
          <w:noProof/>
          <w:szCs w:val="22"/>
          <w:lang w:eastAsia="en-US"/>
        </w:rPr>
      </w:pPr>
      <w:ins w:id="128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r>
          <w:rPr>
            <w:noProof/>
            <w:webHidden/>
          </w:rPr>
        </w:r>
      </w:ins>
      <w:r>
        <w:rPr>
          <w:noProof/>
          <w:webHidden/>
        </w:rPr>
        <w:fldChar w:fldCharType="separate"/>
      </w:r>
      <w:ins w:id="1285" w:author="m.kalaitzaki" w:date="2019-05-16T10:07:00Z">
        <w:r>
          <w:rPr>
            <w:noProof/>
            <w:webHidden/>
          </w:rPr>
          <w:t>46</w:t>
        </w:r>
        <w:r>
          <w:rPr>
            <w:noProof/>
            <w:webHidden/>
          </w:rPr>
          <w:fldChar w:fldCharType="end"/>
        </w:r>
        <w:r w:rsidRPr="008D2DF6">
          <w:rPr>
            <w:rStyle w:val="Hyperlink"/>
            <w:noProof/>
          </w:rPr>
          <w:fldChar w:fldCharType="end"/>
        </w:r>
      </w:ins>
    </w:p>
    <w:p w14:paraId="3A68F53C" w14:textId="77777777" w:rsidR="00EA1A11" w:rsidRDefault="00EA1A11">
      <w:pPr>
        <w:pStyle w:val="TableofFigures"/>
        <w:tabs>
          <w:tab w:val="right" w:leader="dot" w:pos="9060"/>
        </w:tabs>
        <w:rPr>
          <w:ins w:id="1286" w:author="m.kalaitzaki" w:date="2019-05-16T10:07:00Z"/>
          <w:rFonts w:asciiTheme="minorHAnsi" w:eastAsiaTheme="minorEastAsia" w:hAnsiTheme="minorHAnsi" w:cstheme="minorBidi"/>
          <w:noProof/>
          <w:szCs w:val="22"/>
          <w:lang w:eastAsia="en-US"/>
        </w:rPr>
      </w:pPr>
      <w:ins w:id="128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r>
          <w:rPr>
            <w:noProof/>
            <w:webHidden/>
          </w:rPr>
        </w:r>
      </w:ins>
      <w:r>
        <w:rPr>
          <w:noProof/>
          <w:webHidden/>
        </w:rPr>
        <w:fldChar w:fldCharType="separate"/>
      </w:r>
      <w:ins w:id="1288" w:author="m.kalaitzaki" w:date="2019-05-16T10:07:00Z">
        <w:r>
          <w:rPr>
            <w:noProof/>
            <w:webHidden/>
          </w:rPr>
          <w:t>50</w:t>
        </w:r>
        <w:r>
          <w:rPr>
            <w:noProof/>
            <w:webHidden/>
          </w:rPr>
          <w:fldChar w:fldCharType="end"/>
        </w:r>
        <w:r w:rsidRPr="008D2DF6">
          <w:rPr>
            <w:rStyle w:val="Hyperlink"/>
            <w:noProof/>
          </w:rPr>
          <w:fldChar w:fldCharType="end"/>
        </w:r>
      </w:ins>
    </w:p>
    <w:p w14:paraId="6794D94F" w14:textId="77777777" w:rsidR="00EA1A11" w:rsidRDefault="00EA1A11">
      <w:pPr>
        <w:pStyle w:val="TableofFigures"/>
        <w:tabs>
          <w:tab w:val="right" w:leader="dot" w:pos="9060"/>
        </w:tabs>
        <w:rPr>
          <w:ins w:id="1289" w:author="m.kalaitzaki" w:date="2019-05-16T10:07:00Z"/>
          <w:rFonts w:asciiTheme="minorHAnsi" w:eastAsiaTheme="minorEastAsia" w:hAnsiTheme="minorHAnsi" w:cstheme="minorBidi"/>
          <w:noProof/>
          <w:szCs w:val="22"/>
          <w:lang w:eastAsia="en-US"/>
        </w:rPr>
      </w:pPr>
      <w:ins w:id="129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r>
          <w:rPr>
            <w:noProof/>
            <w:webHidden/>
          </w:rPr>
        </w:r>
      </w:ins>
      <w:r>
        <w:rPr>
          <w:noProof/>
          <w:webHidden/>
        </w:rPr>
        <w:fldChar w:fldCharType="separate"/>
      </w:r>
      <w:ins w:id="1291" w:author="m.kalaitzaki" w:date="2019-05-16T10:07:00Z">
        <w:r>
          <w:rPr>
            <w:noProof/>
            <w:webHidden/>
          </w:rPr>
          <w:t>51</w:t>
        </w:r>
        <w:r>
          <w:rPr>
            <w:noProof/>
            <w:webHidden/>
          </w:rPr>
          <w:fldChar w:fldCharType="end"/>
        </w:r>
        <w:r w:rsidRPr="008D2DF6">
          <w:rPr>
            <w:rStyle w:val="Hyperlink"/>
            <w:noProof/>
          </w:rPr>
          <w:fldChar w:fldCharType="end"/>
        </w:r>
      </w:ins>
    </w:p>
    <w:p w14:paraId="546195B9" w14:textId="77777777" w:rsidR="00EA1A11" w:rsidRDefault="00EA1A11">
      <w:pPr>
        <w:pStyle w:val="TableofFigures"/>
        <w:tabs>
          <w:tab w:val="right" w:leader="dot" w:pos="9060"/>
        </w:tabs>
        <w:rPr>
          <w:ins w:id="1292" w:author="m.kalaitzaki" w:date="2019-05-16T10:07:00Z"/>
          <w:rFonts w:asciiTheme="minorHAnsi" w:eastAsiaTheme="minorEastAsia" w:hAnsiTheme="minorHAnsi" w:cstheme="minorBidi"/>
          <w:noProof/>
          <w:szCs w:val="22"/>
          <w:lang w:eastAsia="en-US"/>
        </w:rPr>
      </w:pPr>
      <w:ins w:id="129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r>
          <w:rPr>
            <w:noProof/>
            <w:webHidden/>
          </w:rPr>
        </w:r>
      </w:ins>
      <w:r>
        <w:rPr>
          <w:noProof/>
          <w:webHidden/>
        </w:rPr>
        <w:fldChar w:fldCharType="separate"/>
      </w:r>
      <w:ins w:id="1294" w:author="m.kalaitzaki" w:date="2019-05-16T10:07:00Z">
        <w:r>
          <w:rPr>
            <w:noProof/>
            <w:webHidden/>
          </w:rPr>
          <w:t>51</w:t>
        </w:r>
        <w:r>
          <w:rPr>
            <w:noProof/>
            <w:webHidden/>
          </w:rPr>
          <w:fldChar w:fldCharType="end"/>
        </w:r>
        <w:r w:rsidRPr="008D2DF6">
          <w:rPr>
            <w:rStyle w:val="Hyperlink"/>
            <w:noProof/>
          </w:rPr>
          <w:fldChar w:fldCharType="end"/>
        </w:r>
      </w:ins>
    </w:p>
    <w:p w14:paraId="3EB9B4DF" w14:textId="77777777" w:rsidR="00EA1A11" w:rsidRDefault="00EA1A11">
      <w:pPr>
        <w:pStyle w:val="TableofFigures"/>
        <w:tabs>
          <w:tab w:val="right" w:leader="dot" w:pos="9060"/>
        </w:tabs>
        <w:rPr>
          <w:ins w:id="1295" w:author="m.kalaitzaki" w:date="2019-05-16T10:07:00Z"/>
          <w:rFonts w:asciiTheme="minorHAnsi" w:eastAsiaTheme="minorEastAsia" w:hAnsiTheme="minorHAnsi" w:cstheme="minorBidi"/>
          <w:noProof/>
          <w:szCs w:val="22"/>
          <w:lang w:eastAsia="en-US"/>
        </w:rPr>
      </w:pPr>
      <w:ins w:id="129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r>
          <w:rPr>
            <w:noProof/>
            <w:webHidden/>
          </w:rPr>
        </w:r>
      </w:ins>
      <w:r>
        <w:rPr>
          <w:noProof/>
          <w:webHidden/>
        </w:rPr>
        <w:fldChar w:fldCharType="separate"/>
      </w:r>
      <w:ins w:id="1297" w:author="m.kalaitzaki" w:date="2019-05-16T10:07:00Z">
        <w:r>
          <w:rPr>
            <w:noProof/>
            <w:webHidden/>
          </w:rPr>
          <w:t>52</w:t>
        </w:r>
        <w:r>
          <w:rPr>
            <w:noProof/>
            <w:webHidden/>
          </w:rPr>
          <w:fldChar w:fldCharType="end"/>
        </w:r>
        <w:r w:rsidRPr="008D2DF6">
          <w:rPr>
            <w:rStyle w:val="Hyperlink"/>
            <w:noProof/>
          </w:rPr>
          <w:fldChar w:fldCharType="end"/>
        </w:r>
      </w:ins>
    </w:p>
    <w:p w14:paraId="755CA09B" w14:textId="77777777" w:rsidR="00EA1A11" w:rsidRDefault="00EA1A11">
      <w:pPr>
        <w:pStyle w:val="TableofFigures"/>
        <w:tabs>
          <w:tab w:val="right" w:leader="dot" w:pos="9060"/>
        </w:tabs>
        <w:rPr>
          <w:ins w:id="1298" w:author="m.kalaitzaki" w:date="2019-05-16T10:07:00Z"/>
          <w:rFonts w:asciiTheme="minorHAnsi" w:eastAsiaTheme="minorEastAsia" w:hAnsiTheme="minorHAnsi" w:cstheme="minorBidi"/>
          <w:noProof/>
          <w:szCs w:val="22"/>
          <w:lang w:eastAsia="en-US"/>
        </w:rPr>
      </w:pPr>
      <w:ins w:id="129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r>
          <w:rPr>
            <w:noProof/>
            <w:webHidden/>
          </w:rPr>
        </w:r>
      </w:ins>
      <w:r>
        <w:rPr>
          <w:noProof/>
          <w:webHidden/>
        </w:rPr>
        <w:fldChar w:fldCharType="separate"/>
      </w:r>
      <w:ins w:id="1300" w:author="m.kalaitzaki" w:date="2019-05-16T10:07:00Z">
        <w:r>
          <w:rPr>
            <w:noProof/>
            <w:webHidden/>
          </w:rPr>
          <w:t>52</w:t>
        </w:r>
        <w:r>
          <w:rPr>
            <w:noProof/>
            <w:webHidden/>
          </w:rPr>
          <w:fldChar w:fldCharType="end"/>
        </w:r>
        <w:r w:rsidRPr="008D2DF6">
          <w:rPr>
            <w:rStyle w:val="Hyperlink"/>
            <w:noProof/>
          </w:rPr>
          <w:fldChar w:fldCharType="end"/>
        </w:r>
      </w:ins>
    </w:p>
    <w:p w14:paraId="7D8A5317" w14:textId="77777777" w:rsidR="00EA1A11" w:rsidRDefault="00EA1A11">
      <w:pPr>
        <w:pStyle w:val="TableofFigures"/>
        <w:tabs>
          <w:tab w:val="right" w:leader="dot" w:pos="9060"/>
        </w:tabs>
        <w:rPr>
          <w:ins w:id="1301" w:author="m.kalaitzaki" w:date="2019-05-16T10:07:00Z"/>
          <w:rFonts w:asciiTheme="minorHAnsi" w:eastAsiaTheme="minorEastAsia" w:hAnsiTheme="minorHAnsi" w:cstheme="minorBidi"/>
          <w:noProof/>
          <w:szCs w:val="22"/>
          <w:lang w:eastAsia="en-US"/>
        </w:rPr>
      </w:pPr>
      <w:ins w:id="1302"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"_Toc8893867"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r>
          <w:rPr>
            <w:noProof/>
            <w:webHidden/>
          </w:rPr>
        </w:r>
      </w:ins>
      <w:r>
        <w:rPr>
          <w:noProof/>
          <w:webHidden/>
        </w:rPr>
        <w:fldChar w:fldCharType="separate"/>
      </w:r>
      <w:ins w:id="1303" w:author="m.kalaitzaki" w:date="2019-05-16T10:07:00Z">
        <w:r>
          <w:rPr>
            <w:noProof/>
            <w:webHidden/>
          </w:rPr>
          <w:t>53</w:t>
        </w:r>
        <w:r>
          <w:rPr>
            <w:noProof/>
            <w:webHidden/>
          </w:rPr>
          <w:fldChar w:fldCharType="end"/>
        </w:r>
        <w:r w:rsidRPr="008D2DF6">
          <w:rPr>
            <w:rStyle w:val="Hyperlink"/>
            <w:noProof/>
          </w:rPr>
          <w:fldChar w:fldCharType="end"/>
        </w:r>
      </w:ins>
    </w:p>
    <w:p w14:paraId="3EA29211" w14:textId="77777777" w:rsidR="00EA1A11" w:rsidRDefault="00EA1A11">
      <w:pPr>
        <w:pStyle w:val="TableofFigures"/>
        <w:tabs>
          <w:tab w:val="right" w:leader="dot" w:pos="9060"/>
        </w:tabs>
        <w:rPr>
          <w:ins w:id="1304" w:author="m.kalaitzaki" w:date="2019-05-16T10:07:00Z"/>
          <w:rFonts w:asciiTheme="minorHAnsi" w:eastAsiaTheme="minorEastAsia" w:hAnsiTheme="minorHAnsi" w:cstheme="minorBidi"/>
          <w:noProof/>
          <w:szCs w:val="22"/>
          <w:lang w:eastAsia="en-US"/>
        </w:rPr>
      </w:pPr>
      <w:ins w:id="13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r>
          <w:rPr>
            <w:noProof/>
            <w:webHidden/>
          </w:rPr>
        </w:r>
      </w:ins>
      <w:r>
        <w:rPr>
          <w:noProof/>
          <w:webHidden/>
        </w:rPr>
        <w:fldChar w:fldCharType="separate"/>
      </w:r>
      <w:ins w:id="1306" w:author="m.kalaitzaki" w:date="2019-05-16T10:07:00Z">
        <w:r>
          <w:rPr>
            <w:noProof/>
            <w:webHidden/>
          </w:rPr>
          <w:t>54</w:t>
        </w:r>
        <w:r>
          <w:rPr>
            <w:noProof/>
            <w:webHidden/>
          </w:rPr>
          <w:fldChar w:fldCharType="end"/>
        </w:r>
        <w:r w:rsidRPr="008D2DF6">
          <w:rPr>
            <w:rStyle w:val="Hyperlink"/>
            <w:noProof/>
          </w:rPr>
          <w:fldChar w:fldCharType="end"/>
        </w:r>
      </w:ins>
    </w:p>
    <w:p w14:paraId="7DCA61A0" w14:textId="77777777" w:rsidR="00EA1A11" w:rsidRDefault="00EA1A11">
      <w:pPr>
        <w:pStyle w:val="TableofFigures"/>
        <w:tabs>
          <w:tab w:val="right" w:leader="dot" w:pos="9060"/>
        </w:tabs>
        <w:rPr>
          <w:ins w:id="1307" w:author="m.kalaitzaki" w:date="2019-05-16T10:07:00Z"/>
          <w:rFonts w:asciiTheme="minorHAnsi" w:eastAsiaTheme="minorEastAsia" w:hAnsiTheme="minorHAnsi" w:cstheme="minorBidi"/>
          <w:noProof/>
          <w:szCs w:val="22"/>
          <w:lang w:eastAsia="en-US"/>
        </w:rPr>
      </w:pPr>
      <w:ins w:id="13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r>
          <w:rPr>
            <w:noProof/>
            <w:webHidden/>
          </w:rPr>
        </w:r>
      </w:ins>
      <w:r>
        <w:rPr>
          <w:noProof/>
          <w:webHidden/>
        </w:rPr>
        <w:fldChar w:fldCharType="separate"/>
      </w:r>
      <w:ins w:id="1309" w:author="m.kalaitzaki" w:date="2019-05-16T10:07:00Z">
        <w:r>
          <w:rPr>
            <w:noProof/>
            <w:webHidden/>
          </w:rPr>
          <w:t>55</w:t>
        </w:r>
        <w:r>
          <w:rPr>
            <w:noProof/>
            <w:webHidden/>
          </w:rPr>
          <w:fldChar w:fldCharType="end"/>
        </w:r>
        <w:r w:rsidRPr="008D2DF6">
          <w:rPr>
            <w:rStyle w:val="Hyperlink"/>
            <w:noProof/>
          </w:rPr>
          <w:fldChar w:fldCharType="end"/>
        </w:r>
      </w:ins>
    </w:p>
    <w:p w14:paraId="581033F4" w14:textId="77777777" w:rsidR="00EA1A11" w:rsidRDefault="00EA1A11">
      <w:pPr>
        <w:pStyle w:val="TableofFigures"/>
        <w:tabs>
          <w:tab w:val="right" w:leader="dot" w:pos="9060"/>
        </w:tabs>
        <w:rPr>
          <w:ins w:id="1310" w:author="m.kalaitzaki" w:date="2019-05-16T10:07:00Z"/>
          <w:rFonts w:asciiTheme="minorHAnsi" w:eastAsiaTheme="minorEastAsia" w:hAnsiTheme="minorHAnsi" w:cstheme="minorBidi"/>
          <w:noProof/>
          <w:szCs w:val="22"/>
          <w:lang w:eastAsia="en-US"/>
        </w:rPr>
      </w:pPr>
      <w:ins w:id="13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r>
          <w:rPr>
            <w:noProof/>
            <w:webHidden/>
          </w:rPr>
        </w:r>
      </w:ins>
      <w:r>
        <w:rPr>
          <w:noProof/>
          <w:webHidden/>
        </w:rPr>
        <w:fldChar w:fldCharType="separate"/>
      </w:r>
      <w:ins w:id="1312" w:author="m.kalaitzaki" w:date="2019-05-16T10:07:00Z">
        <w:r>
          <w:rPr>
            <w:noProof/>
            <w:webHidden/>
          </w:rPr>
          <w:t>55</w:t>
        </w:r>
        <w:r>
          <w:rPr>
            <w:noProof/>
            <w:webHidden/>
          </w:rPr>
          <w:fldChar w:fldCharType="end"/>
        </w:r>
        <w:r w:rsidRPr="008D2DF6">
          <w:rPr>
            <w:rStyle w:val="Hyperlink"/>
            <w:noProof/>
          </w:rPr>
          <w:fldChar w:fldCharType="end"/>
        </w:r>
      </w:ins>
    </w:p>
    <w:p w14:paraId="00A60929" w14:textId="77777777" w:rsidR="00EA1A11" w:rsidRDefault="00EA1A11">
      <w:pPr>
        <w:pStyle w:val="TableofFigures"/>
        <w:tabs>
          <w:tab w:val="right" w:leader="dot" w:pos="9060"/>
        </w:tabs>
        <w:rPr>
          <w:ins w:id="1313" w:author="m.kalaitzaki" w:date="2019-05-16T10:07:00Z"/>
          <w:rFonts w:asciiTheme="minorHAnsi" w:eastAsiaTheme="minorEastAsia" w:hAnsiTheme="minorHAnsi" w:cstheme="minorBidi"/>
          <w:noProof/>
          <w:szCs w:val="22"/>
          <w:lang w:eastAsia="en-US"/>
        </w:rPr>
      </w:pPr>
      <w:ins w:id="13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r>
          <w:rPr>
            <w:noProof/>
            <w:webHidden/>
          </w:rPr>
        </w:r>
      </w:ins>
      <w:r>
        <w:rPr>
          <w:noProof/>
          <w:webHidden/>
        </w:rPr>
        <w:fldChar w:fldCharType="separate"/>
      </w:r>
      <w:ins w:id="1315" w:author="m.kalaitzaki" w:date="2019-05-16T10:07:00Z">
        <w:r>
          <w:rPr>
            <w:noProof/>
            <w:webHidden/>
          </w:rPr>
          <w:t>56</w:t>
        </w:r>
        <w:r>
          <w:rPr>
            <w:noProof/>
            <w:webHidden/>
          </w:rPr>
          <w:fldChar w:fldCharType="end"/>
        </w:r>
        <w:r w:rsidRPr="008D2DF6">
          <w:rPr>
            <w:rStyle w:val="Hyperlink"/>
            <w:noProof/>
          </w:rPr>
          <w:fldChar w:fldCharType="end"/>
        </w:r>
      </w:ins>
    </w:p>
    <w:p w14:paraId="7CBA247C" w14:textId="77777777" w:rsidR="00EA1A11" w:rsidRDefault="00EA1A11">
      <w:pPr>
        <w:pStyle w:val="TableofFigures"/>
        <w:tabs>
          <w:tab w:val="right" w:leader="dot" w:pos="9060"/>
        </w:tabs>
        <w:rPr>
          <w:ins w:id="1316" w:author="m.kalaitzaki" w:date="2019-05-16T10:07:00Z"/>
          <w:rFonts w:asciiTheme="minorHAnsi" w:eastAsiaTheme="minorEastAsia" w:hAnsiTheme="minorHAnsi" w:cstheme="minorBidi"/>
          <w:noProof/>
          <w:szCs w:val="22"/>
          <w:lang w:eastAsia="en-US"/>
        </w:rPr>
      </w:pPr>
      <w:ins w:id="131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r>
          <w:rPr>
            <w:noProof/>
            <w:webHidden/>
          </w:rPr>
        </w:r>
      </w:ins>
      <w:r>
        <w:rPr>
          <w:noProof/>
          <w:webHidden/>
        </w:rPr>
        <w:fldChar w:fldCharType="separate"/>
      </w:r>
      <w:ins w:id="1318" w:author="m.kalaitzaki" w:date="2019-05-16T10:07:00Z">
        <w:r>
          <w:rPr>
            <w:noProof/>
            <w:webHidden/>
          </w:rPr>
          <w:t>57</w:t>
        </w:r>
        <w:r>
          <w:rPr>
            <w:noProof/>
            <w:webHidden/>
          </w:rPr>
          <w:fldChar w:fldCharType="end"/>
        </w:r>
        <w:r w:rsidRPr="008D2DF6">
          <w:rPr>
            <w:rStyle w:val="Hyperlink"/>
            <w:noProof/>
          </w:rPr>
          <w:fldChar w:fldCharType="end"/>
        </w:r>
      </w:ins>
    </w:p>
    <w:p w14:paraId="0C16AAE7" w14:textId="77777777" w:rsidR="00EA1A11" w:rsidRDefault="00EA1A11">
      <w:pPr>
        <w:pStyle w:val="TableofFigures"/>
        <w:tabs>
          <w:tab w:val="right" w:leader="dot" w:pos="9060"/>
        </w:tabs>
        <w:rPr>
          <w:ins w:id="1319" w:author="m.kalaitzaki" w:date="2019-05-16T10:07:00Z"/>
          <w:rFonts w:asciiTheme="minorHAnsi" w:eastAsiaTheme="minorEastAsia" w:hAnsiTheme="minorHAnsi" w:cstheme="minorBidi"/>
          <w:noProof/>
          <w:szCs w:val="22"/>
          <w:lang w:eastAsia="en-US"/>
        </w:rPr>
      </w:pPr>
      <w:ins w:id="13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r>
          <w:rPr>
            <w:noProof/>
            <w:webHidden/>
          </w:rPr>
        </w:r>
      </w:ins>
      <w:r>
        <w:rPr>
          <w:noProof/>
          <w:webHidden/>
        </w:rPr>
        <w:fldChar w:fldCharType="separate"/>
      </w:r>
      <w:ins w:id="1321" w:author="m.kalaitzaki" w:date="2019-05-16T10:07:00Z">
        <w:r>
          <w:rPr>
            <w:noProof/>
            <w:webHidden/>
          </w:rPr>
          <w:t>57</w:t>
        </w:r>
        <w:r>
          <w:rPr>
            <w:noProof/>
            <w:webHidden/>
          </w:rPr>
          <w:fldChar w:fldCharType="end"/>
        </w:r>
        <w:r w:rsidRPr="008D2DF6">
          <w:rPr>
            <w:rStyle w:val="Hyperlink"/>
            <w:noProof/>
          </w:rPr>
          <w:fldChar w:fldCharType="end"/>
        </w:r>
      </w:ins>
    </w:p>
    <w:p w14:paraId="5CA716B0" w14:textId="77777777" w:rsidR="00EA1A11" w:rsidRDefault="00EA1A11">
      <w:pPr>
        <w:pStyle w:val="TableofFigures"/>
        <w:tabs>
          <w:tab w:val="right" w:leader="dot" w:pos="9060"/>
        </w:tabs>
        <w:rPr>
          <w:ins w:id="1322" w:author="m.kalaitzaki" w:date="2019-05-16T10:07:00Z"/>
          <w:rFonts w:asciiTheme="minorHAnsi" w:eastAsiaTheme="minorEastAsia" w:hAnsiTheme="minorHAnsi" w:cstheme="minorBidi"/>
          <w:noProof/>
          <w:szCs w:val="22"/>
          <w:lang w:eastAsia="en-US"/>
        </w:rPr>
      </w:pPr>
      <w:ins w:id="13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r>
          <w:rPr>
            <w:noProof/>
            <w:webHidden/>
          </w:rPr>
        </w:r>
      </w:ins>
      <w:r>
        <w:rPr>
          <w:noProof/>
          <w:webHidden/>
        </w:rPr>
        <w:fldChar w:fldCharType="separate"/>
      </w:r>
      <w:ins w:id="1324" w:author="m.kalaitzaki" w:date="2019-05-16T10:07:00Z">
        <w:r>
          <w:rPr>
            <w:noProof/>
            <w:webHidden/>
          </w:rPr>
          <w:t>58</w:t>
        </w:r>
        <w:r>
          <w:rPr>
            <w:noProof/>
            <w:webHidden/>
          </w:rPr>
          <w:fldChar w:fldCharType="end"/>
        </w:r>
        <w:r w:rsidRPr="008D2DF6">
          <w:rPr>
            <w:rStyle w:val="Hyperlink"/>
            <w:noProof/>
          </w:rPr>
          <w:fldChar w:fldCharType="end"/>
        </w:r>
      </w:ins>
    </w:p>
    <w:p w14:paraId="111E55AD" w14:textId="77777777" w:rsidR="00EA1A11" w:rsidRDefault="00EA1A11">
      <w:pPr>
        <w:pStyle w:val="TableofFigures"/>
        <w:tabs>
          <w:tab w:val="right" w:leader="dot" w:pos="9060"/>
        </w:tabs>
        <w:rPr>
          <w:ins w:id="1325" w:author="m.kalaitzaki" w:date="2019-05-16T10:07:00Z"/>
          <w:rFonts w:asciiTheme="minorHAnsi" w:eastAsiaTheme="minorEastAsia" w:hAnsiTheme="minorHAnsi" w:cstheme="minorBidi"/>
          <w:noProof/>
          <w:szCs w:val="22"/>
          <w:lang w:eastAsia="en-US"/>
        </w:rPr>
      </w:pPr>
      <w:ins w:id="13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r>
          <w:rPr>
            <w:noProof/>
            <w:webHidden/>
          </w:rPr>
        </w:r>
      </w:ins>
      <w:r>
        <w:rPr>
          <w:noProof/>
          <w:webHidden/>
        </w:rPr>
        <w:fldChar w:fldCharType="separate"/>
      </w:r>
      <w:ins w:id="1327" w:author="m.kalaitzaki" w:date="2019-05-16T10:07:00Z">
        <w:r>
          <w:rPr>
            <w:noProof/>
            <w:webHidden/>
          </w:rPr>
          <w:t>62</w:t>
        </w:r>
        <w:r>
          <w:rPr>
            <w:noProof/>
            <w:webHidden/>
          </w:rPr>
          <w:fldChar w:fldCharType="end"/>
        </w:r>
        <w:r w:rsidRPr="008D2DF6">
          <w:rPr>
            <w:rStyle w:val="Hyperlink"/>
            <w:noProof/>
          </w:rPr>
          <w:fldChar w:fldCharType="end"/>
        </w:r>
      </w:ins>
    </w:p>
    <w:p w14:paraId="53C98B5D" w14:textId="77777777" w:rsidR="00EA1A11" w:rsidRDefault="00EA1A11">
      <w:pPr>
        <w:pStyle w:val="TableofFigures"/>
        <w:tabs>
          <w:tab w:val="right" w:leader="dot" w:pos="9060"/>
        </w:tabs>
        <w:rPr>
          <w:ins w:id="1328" w:author="m.kalaitzaki" w:date="2019-05-16T10:07:00Z"/>
          <w:rFonts w:asciiTheme="minorHAnsi" w:eastAsiaTheme="minorEastAsia" w:hAnsiTheme="minorHAnsi" w:cstheme="minorBidi"/>
          <w:noProof/>
          <w:szCs w:val="22"/>
          <w:lang w:eastAsia="en-US"/>
        </w:rPr>
      </w:pPr>
      <w:ins w:id="13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r>
          <w:rPr>
            <w:noProof/>
            <w:webHidden/>
          </w:rPr>
        </w:r>
      </w:ins>
      <w:r>
        <w:rPr>
          <w:noProof/>
          <w:webHidden/>
        </w:rPr>
        <w:fldChar w:fldCharType="separate"/>
      </w:r>
      <w:ins w:id="1330" w:author="m.kalaitzaki" w:date="2019-05-16T10:07:00Z">
        <w:r>
          <w:rPr>
            <w:noProof/>
            <w:webHidden/>
          </w:rPr>
          <w:t>63</w:t>
        </w:r>
        <w:r>
          <w:rPr>
            <w:noProof/>
            <w:webHidden/>
          </w:rPr>
          <w:fldChar w:fldCharType="end"/>
        </w:r>
        <w:r w:rsidRPr="008D2DF6">
          <w:rPr>
            <w:rStyle w:val="Hyperlink"/>
            <w:noProof/>
          </w:rPr>
          <w:fldChar w:fldCharType="end"/>
        </w:r>
      </w:ins>
    </w:p>
    <w:p w14:paraId="75F44D7E" w14:textId="77777777" w:rsidR="00EA1A11" w:rsidRDefault="00EA1A11">
      <w:pPr>
        <w:pStyle w:val="TableofFigures"/>
        <w:tabs>
          <w:tab w:val="right" w:leader="dot" w:pos="9060"/>
        </w:tabs>
        <w:rPr>
          <w:ins w:id="1331" w:author="m.kalaitzaki" w:date="2019-05-16T10:07:00Z"/>
          <w:rFonts w:asciiTheme="minorHAnsi" w:eastAsiaTheme="minorEastAsia" w:hAnsiTheme="minorHAnsi" w:cstheme="minorBidi"/>
          <w:noProof/>
          <w:szCs w:val="22"/>
          <w:lang w:eastAsia="en-US"/>
        </w:rPr>
      </w:pPr>
      <w:ins w:id="13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r>
          <w:rPr>
            <w:noProof/>
            <w:webHidden/>
          </w:rPr>
        </w:r>
      </w:ins>
      <w:r>
        <w:rPr>
          <w:noProof/>
          <w:webHidden/>
        </w:rPr>
        <w:fldChar w:fldCharType="separate"/>
      </w:r>
      <w:ins w:id="1333" w:author="m.kalaitzaki" w:date="2019-05-16T10:07:00Z">
        <w:r>
          <w:rPr>
            <w:noProof/>
            <w:webHidden/>
          </w:rPr>
          <w:t>64</w:t>
        </w:r>
        <w:r>
          <w:rPr>
            <w:noProof/>
            <w:webHidden/>
          </w:rPr>
          <w:fldChar w:fldCharType="end"/>
        </w:r>
        <w:r w:rsidRPr="008D2DF6">
          <w:rPr>
            <w:rStyle w:val="Hyperlink"/>
            <w:noProof/>
          </w:rPr>
          <w:fldChar w:fldCharType="end"/>
        </w:r>
      </w:ins>
    </w:p>
    <w:p w14:paraId="384DCB64" w14:textId="77777777" w:rsidR="00EA1A11" w:rsidRDefault="00EA1A11">
      <w:pPr>
        <w:pStyle w:val="TableofFigures"/>
        <w:tabs>
          <w:tab w:val="right" w:leader="dot" w:pos="9060"/>
        </w:tabs>
        <w:rPr>
          <w:ins w:id="1334" w:author="m.kalaitzaki" w:date="2019-05-16T10:07:00Z"/>
          <w:rFonts w:asciiTheme="minorHAnsi" w:eastAsiaTheme="minorEastAsia" w:hAnsiTheme="minorHAnsi" w:cstheme="minorBidi"/>
          <w:noProof/>
          <w:szCs w:val="22"/>
          <w:lang w:eastAsia="en-US"/>
        </w:rPr>
      </w:pPr>
      <w:ins w:id="13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r>
          <w:rPr>
            <w:noProof/>
            <w:webHidden/>
          </w:rPr>
        </w:r>
      </w:ins>
      <w:r>
        <w:rPr>
          <w:noProof/>
          <w:webHidden/>
        </w:rPr>
        <w:fldChar w:fldCharType="separate"/>
      </w:r>
      <w:ins w:id="1336" w:author="m.kalaitzaki" w:date="2019-05-16T10:07:00Z">
        <w:r>
          <w:rPr>
            <w:noProof/>
            <w:webHidden/>
          </w:rPr>
          <w:t>66</w:t>
        </w:r>
        <w:r>
          <w:rPr>
            <w:noProof/>
            <w:webHidden/>
          </w:rPr>
          <w:fldChar w:fldCharType="end"/>
        </w:r>
        <w:r w:rsidRPr="008D2DF6">
          <w:rPr>
            <w:rStyle w:val="Hyperlink"/>
            <w:noProof/>
          </w:rPr>
          <w:fldChar w:fldCharType="end"/>
        </w:r>
      </w:ins>
    </w:p>
    <w:p w14:paraId="1B809578" w14:textId="77777777" w:rsidR="00EA1A11" w:rsidRDefault="00EA1A11">
      <w:pPr>
        <w:pStyle w:val="TableofFigures"/>
        <w:tabs>
          <w:tab w:val="right" w:leader="dot" w:pos="9060"/>
        </w:tabs>
        <w:rPr>
          <w:ins w:id="1337" w:author="m.kalaitzaki" w:date="2019-05-16T10:07:00Z"/>
          <w:rFonts w:asciiTheme="minorHAnsi" w:eastAsiaTheme="minorEastAsia" w:hAnsiTheme="minorHAnsi" w:cstheme="minorBidi"/>
          <w:noProof/>
          <w:szCs w:val="22"/>
          <w:lang w:eastAsia="en-US"/>
        </w:rPr>
      </w:pPr>
      <w:ins w:id="13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r>
          <w:rPr>
            <w:noProof/>
            <w:webHidden/>
          </w:rPr>
        </w:r>
      </w:ins>
      <w:r>
        <w:rPr>
          <w:noProof/>
          <w:webHidden/>
        </w:rPr>
        <w:fldChar w:fldCharType="separate"/>
      </w:r>
      <w:ins w:id="1339" w:author="m.kalaitzaki" w:date="2019-05-16T10:07:00Z">
        <w:r>
          <w:rPr>
            <w:noProof/>
            <w:webHidden/>
          </w:rPr>
          <w:t>69</w:t>
        </w:r>
        <w:r>
          <w:rPr>
            <w:noProof/>
            <w:webHidden/>
          </w:rPr>
          <w:fldChar w:fldCharType="end"/>
        </w:r>
        <w:r w:rsidRPr="008D2DF6">
          <w:rPr>
            <w:rStyle w:val="Hyperlink"/>
            <w:noProof/>
          </w:rPr>
          <w:fldChar w:fldCharType="end"/>
        </w:r>
      </w:ins>
    </w:p>
    <w:p w14:paraId="2EF2E3C7" w14:textId="77777777" w:rsidR="00EA1A11" w:rsidRDefault="00EA1A11">
      <w:pPr>
        <w:pStyle w:val="TableofFigures"/>
        <w:tabs>
          <w:tab w:val="right" w:leader="dot" w:pos="9060"/>
        </w:tabs>
        <w:rPr>
          <w:ins w:id="1340" w:author="m.kalaitzaki" w:date="2019-05-16T10:07:00Z"/>
          <w:rFonts w:asciiTheme="minorHAnsi" w:eastAsiaTheme="minorEastAsia" w:hAnsiTheme="minorHAnsi" w:cstheme="minorBidi"/>
          <w:noProof/>
          <w:szCs w:val="22"/>
          <w:lang w:eastAsia="en-US"/>
        </w:rPr>
      </w:pPr>
      <w:ins w:id="13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r>
          <w:rPr>
            <w:noProof/>
            <w:webHidden/>
          </w:rPr>
        </w:r>
      </w:ins>
      <w:r>
        <w:rPr>
          <w:noProof/>
          <w:webHidden/>
        </w:rPr>
        <w:fldChar w:fldCharType="separate"/>
      </w:r>
      <w:ins w:id="1342" w:author="m.kalaitzaki" w:date="2019-05-16T10:07:00Z">
        <w:r>
          <w:rPr>
            <w:noProof/>
            <w:webHidden/>
          </w:rPr>
          <w:t>69</w:t>
        </w:r>
        <w:r>
          <w:rPr>
            <w:noProof/>
            <w:webHidden/>
          </w:rPr>
          <w:fldChar w:fldCharType="end"/>
        </w:r>
        <w:r w:rsidRPr="008D2DF6">
          <w:rPr>
            <w:rStyle w:val="Hyperlink"/>
            <w:noProof/>
          </w:rPr>
          <w:fldChar w:fldCharType="end"/>
        </w:r>
      </w:ins>
    </w:p>
    <w:p w14:paraId="37191233" w14:textId="77777777" w:rsidR="00EA1A11" w:rsidRDefault="00EA1A11">
      <w:pPr>
        <w:pStyle w:val="TableofFigures"/>
        <w:tabs>
          <w:tab w:val="right" w:leader="dot" w:pos="9060"/>
        </w:tabs>
        <w:rPr>
          <w:ins w:id="1343" w:author="m.kalaitzaki" w:date="2019-05-16T10:07:00Z"/>
          <w:rFonts w:asciiTheme="minorHAnsi" w:eastAsiaTheme="minorEastAsia" w:hAnsiTheme="minorHAnsi" w:cstheme="minorBidi"/>
          <w:noProof/>
          <w:szCs w:val="22"/>
          <w:lang w:eastAsia="en-US"/>
        </w:rPr>
      </w:pPr>
      <w:ins w:id="13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r>
          <w:rPr>
            <w:noProof/>
            <w:webHidden/>
          </w:rPr>
        </w:r>
      </w:ins>
      <w:r>
        <w:rPr>
          <w:noProof/>
          <w:webHidden/>
        </w:rPr>
        <w:fldChar w:fldCharType="separate"/>
      </w:r>
      <w:ins w:id="1345" w:author="m.kalaitzaki" w:date="2019-05-16T10:07:00Z">
        <w:r>
          <w:rPr>
            <w:noProof/>
            <w:webHidden/>
          </w:rPr>
          <w:t>71</w:t>
        </w:r>
        <w:r>
          <w:rPr>
            <w:noProof/>
            <w:webHidden/>
          </w:rPr>
          <w:fldChar w:fldCharType="end"/>
        </w:r>
        <w:r w:rsidRPr="008D2DF6">
          <w:rPr>
            <w:rStyle w:val="Hyperlink"/>
            <w:noProof/>
          </w:rPr>
          <w:fldChar w:fldCharType="end"/>
        </w:r>
      </w:ins>
    </w:p>
    <w:p w14:paraId="57DBFE40" w14:textId="77777777" w:rsidR="00EA1A11" w:rsidRDefault="00EA1A11">
      <w:pPr>
        <w:pStyle w:val="TableofFigures"/>
        <w:tabs>
          <w:tab w:val="right" w:leader="dot" w:pos="9060"/>
        </w:tabs>
        <w:rPr>
          <w:ins w:id="1346" w:author="m.kalaitzaki" w:date="2019-05-16T10:07:00Z"/>
          <w:rFonts w:asciiTheme="minorHAnsi" w:eastAsiaTheme="minorEastAsia" w:hAnsiTheme="minorHAnsi" w:cstheme="minorBidi"/>
          <w:noProof/>
          <w:szCs w:val="22"/>
          <w:lang w:eastAsia="en-US"/>
        </w:rPr>
      </w:pPr>
      <w:ins w:id="13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r>
          <w:rPr>
            <w:noProof/>
            <w:webHidden/>
          </w:rPr>
        </w:r>
      </w:ins>
      <w:r>
        <w:rPr>
          <w:noProof/>
          <w:webHidden/>
        </w:rPr>
        <w:fldChar w:fldCharType="separate"/>
      </w:r>
      <w:ins w:id="1348" w:author="m.kalaitzaki" w:date="2019-05-16T10:07:00Z">
        <w:r>
          <w:rPr>
            <w:noProof/>
            <w:webHidden/>
          </w:rPr>
          <w:t>72</w:t>
        </w:r>
        <w:r>
          <w:rPr>
            <w:noProof/>
            <w:webHidden/>
          </w:rPr>
          <w:fldChar w:fldCharType="end"/>
        </w:r>
        <w:r w:rsidRPr="008D2DF6">
          <w:rPr>
            <w:rStyle w:val="Hyperlink"/>
            <w:noProof/>
          </w:rPr>
          <w:fldChar w:fldCharType="end"/>
        </w:r>
      </w:ins>
    </w:p>
    <w:p w14:paraId="2DB5C148" w14:textId="77777777" w:rsidR="00EA1A11" w:rsidRDefault="00EA1A11">
      <w:pPr>
        <w:pStyle w:val="TableofFigures"/>
        <w:tabs>
          <w:tab w:val="right" w:leader="dot" w:pos="9060"/>
        </w:tabs>
        <w:rPr>
          <w:ins w:id="1349" w:author="m.kalaitzaki" w:date="2019-05-16T10:07:00Z"/>
          <w:rFonts w:asciiTheme="minorHAnsi" w:eastAsiaTheme="minorEastAsia" w:hAnsiTheme="minorHAnsi" w:cstheme="minorBidi"/>
          <w:noProof/>
          <w:szCs w:val="22"/>
          <w:lang w:eastAsia="en-US"/>
        </w:rPr>
      </w:pPr>
      <w:ins w:id="13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r>
          <w:rPr>
            <w:noProof/>
            <w:webHidden/>
          </w:rPr>
        </w:r>
      </w:ins>
      <w:r>
        <w:rPr>
          <w:noProof/>
          <w:webHidden/>
        </w:rPr>
        <w:fldChar w:fldCharType="separate"/>
      </w:r>
      <w:ins w:id="1351" w:author="m.kalaitzaki" w:date="2019-05-16T10:07:00Z">
        <w:r>
          <w:rPr>
            <w:noProof/>
            <w:webHidden/>
          </w:rPr>
          <w:t>73</w:t>
        </w:r>
        <w:r>
          <w:rPr>
            <w:noProof/>
            <w:webHidden/>
          </w:rPr>
          <w:fldChar w:fldCharType="end"/>
        </w:r>
        <w:r w:rsidRPr="008D2DF6">
          <w:rPr>
            <w:rStyle w:val="Hyperlink"/>
            <w:noProof/>
          </w:rPr>
          <w:fldChar w:fldCharType="end"/>
        </w:r>
      </w:ins>
    </w:p>
    <w:p w14:paraId="30C4AD71" w14:textId="77777777" w:rsidR="00EA1A11" w:rsidRDefault="00EA1A11">
      <w:pPr>
        <w:pStyle w:val="TableofFigures"/>
        <w:tabs>
          <w:tab w:val="right" w:leader="dot" w:pos="9060"/>
        </w:tabs>
        <w:rPr>
          <w:ins w:id="1352" w:author="m.kalaitzaki" w:date="2019-05-16T10:07:00Z"/>
          <w:rFonts w:asciiTheme="minorHAnsi" w:eastAsiaTheme="minorEastAsia" w:hAnsiTheme="minorHAnsi" w:cstheme="minorBidi"/>
          <w:noProof/>
          <w:szCs w:val="22"/>
          <w:lang w:eastAsia="en-US"/>
        </w:rPr>
      </w:pPr>
      <w:ins w:id="13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r>
          <w:rPr>
            <w:noProof/>
            <w:webHidden/>
          </w:rPr>
        </w:r>
      </w:ins>
      <w:r>
        <w:rPr>
          <w:noProof/>
          <w:webHidden/>
        </w:rPr>
        <w:fldChar w:fldCharType="separate"/>
      </w:r>
      <w:ins w:id="1354" w:author="m.kalaitzaki" w:date="2019-05-16T10:07:00Z">
        <w:r>
          <w:rPr>
            <w:noProof/>
            <w:webHidden/>
          </w:rPr>
          <w:t>74</w:t>
        </w:r>
        <w:r>
          <w:rPr>
            <w:noProof/>
            <w:webHidden/>
          </w:rPr>
          <w:fldChar w:fldCharType="end"/>
        </w:r>
        <w:r w:rsidRPr="008D2DF6">
          <w:rPr>
            <w:rStyle w:val="Hyperlink"/>
            <w:noProof/>
          </w:rPr>
          <w:fldChar w:fldCharType="end"/>
        </w:r>
      </w:ins>
    </w:p>
    <w:p w14:paraId="043E8A11" w14:textId="77777777" w:rsidR="00EA1A11" w:rsidRDefault="00EA1A11">
      <w:pPr>
        <w:pStyle w:val="TableofFigures"/>
        <w:tabs>
          <w:tab w:val="right" w:leader="dot" w:pos="9060"/>
        </w:tabs>
        <w:rPr>
          <w:ins w:id="1355" w:author="m.kalaitzaki" w:date="2019-05-16T10:07:00Z"/>
          <w:rFonts w:asciiTheme="minorHAnsi" w:eastAsiaTheme="minorEastAsia" w:hAnsiTheme="minorHAnsi" w:cstheme="minorBidi"/>
          <w:noProof/>
          <w:szCs w:val="22"/>
          <w:lang w:eastAsia="en-US"/>
        </w:rPr>
      </w:pPr>
      <w:ins w:id="13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r>
          <w:rPr>
            <w:noProof/>
            <w:webHidden/>
          </w:rPr>
        </w:r>
      </w:ins>
      <w:r>
        <w:rPr>
          <w:noProof/>
          <w:webHidden/>
        </w:rPr>
        <w:fldChar w:fldCharType="separate"/>
      </w:r>
      <w:ins w:id="1357" w:author="m.kalaitzaki" w:date="2019-05-16T10:07:00Z">
        <w:r>
          <w:rPr>
            <w:noProof/>
            <w:webHidden/>
          </w:rPr>
          <w:t>75</w:t>
        </w:r>
        <w:r>
          <w:rPr>
            <w:noProof/>
            <w:webHidden/>
          </w:rPr>
          <w:fldChar w:fldCharType="end"/>
        </w:r>
        <w:r w:rsidRPr="008D2DF6">
          <w:rPr>
            <w:rStyle w:val="Hyperlink"/>
            <w:noProof/>
          </w:rPr>
          <w:fldChar w:fldCharType="end"/>
        </w:r>
      </w:ins>
    </w:p>
    <w:p w14:paraId="6E4362A0" w14:textId="77777777" w:rsidR="00EA1A11" w:rsidRDefault="00EA1A11">
      <w:pPr>
        <w:pStyle w:val="TableofFigures"/>
        <w:tabs>
          <w:tab w:val="right" w:leader="dot" w:pos="9060"/>
        </w:tabs>
        <w:rPr>
          <w:ins w:id="1358" w:author="m.kalaitzaki" w:date="2019-05-16T10:07:00Z"/>
          <w:rFonts w:asciiTheme="minorHAnsi" w:eastAsiaTheme="minorEastAsia" w:hAnsiTheme="minorHAnsi" w:cstheme="minorBidi"/>
          <w:noProof/>
          <w:szCs w:val="22"/>
          <w:lang w:eastAsia="en-US"/>
        </w:rPr>
      </w:pPr>
      <w:ins w:id="13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r>
          <w:rPr>
            <w:noProof/>
            <w:webHidden/>
          </w:rPr>
        </w:r>
      </w:ins>
      <w:r>
        <w:rPr>
          <w:noProof/>
          <w:webHidden/>
        </w:rPr>
        <w:fldChar w:fldCharType="separate"/>
      </w:r>
      <w:ins w:id="1360" w:author="m.kalaitzaki" w:date="2019-05-16T10:07:00Z">
        <w:r>
          <w:rPr>
            <w:noProof/>
            <w:webHidden/>
          </w:rPr>
          <w:t>75</w:t>
        </w:r>
        <w:r>
          <w:rPr>
            <w:noProof/>
            <w:webHidden/>
          </w:rPr>
          <w:fldChar w:fldCharType="end"/>
        </w:r>
        <w:r w:rsidRPr="008D2DF6">
          <w:rPr>
            <w:rStyle w:val="Hyperlink"/>
            <w:noProof/>
          </w:rPr>
          <w:fldChar w:fldCharType="end"/>
        </w:r>
      </w:ins>
    </w:p>
    <w:p w14:paraId="2A2B73A9" w14:textId="77777777" w:rsidR="00EA1A11" w:rsidRDefault="00EA1A11">
      <w:pPr>
        <w:pStyle w:val="TableofFigures"/>
        <w:tabs>
          <w:tab w:val="right" w:leader="dot" w:pos="9060"/>
        </w:tabs>
        <w:rPr>
          <w:ins w:id="1361" w:author="m.kalaitzaki" w:date="2019-05-16T10:07:00Z"/>
          <w:rFonts w:asciiTheme="minorHAnsi" w:eastAsiaTheme="minorEastAsia" w:hAnsiTheme="minorHAnsi" w:cstheme="minorBidi"/>
          <w:noProof/>
          <w:szCs w:val="22"/>
          <w:lang w:eastAsia="en-US"/>
        </w:rPr>
      </w:pPr>
      <w:ins w:id="13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r>
          <w:rPr>
            <w:noProof/>
            <w:webHidden/>
          </w:rPr>
        </w:r>
      </w:ins>
      <w:r>
        <w:rPr>
          <w:noProof/>
          <w:webHidden/>
        </w:rPr>
        <w:fldChar w:fldCharType="separate"/>
      </w:r>
      <w:ins w:id="1363" w:author="m.kalaitzaki" w:date="2019-05-16T10:07:00Z">
        <w:r>
          <w:rPr>
            <w:noProof/>
            <w:webHidden/>
          </w:rPr>
          <w:t>76</w:t>
        </w:r>
        <w:r>
          <w:rPr>
            <w:noProof/>
            <w:webHidden/>
          </w:rPr>
          <w:fldChar w:fldCharType="end"/>
        </w:r>
        <w:r w:rsidRPr="008D2DF6">
          <w:rPr>
            <w:rStyle w:val="Hyperlink"/>
            <w:noProof/>
          </w:rPr>
          <w:fldChar w:fldCharType="end"/>
        </w:r>
      </w:ins>
    </w:p>
    <w:p w14:paraId="6000E4A6" w14:textId="77777777" w:rsidR="00EA1A11" w:rsidRDefault="00EA1A11">
      <w:pPr>
        <w:pStyle w:val="TableofFigures"/>
        <w:tabs>
          <w:tab w:val="right" w:leader="dot" w:pos="9060"/>
        </w:tabs>
        <w:rPr>
          <w:ins w:id="1364" w:author="m.kalaitzaki" w:date="2019-05-16T10:07:00Z"/>
          <w:rFonts w:asciiTheme="minorHAnsi" w:eastAsiaTheme="minorEastAsia" w:hAnsiTheme="minorHAnsi" w:cstheme="minorBidi"/>
          <w:noProof/>
          <w:szCs w:val="22"/>
          <w:lang w:eastAsia="en-US"/>
        </w:rPr>
      </w:pPr>
      <w:ins w:id="13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r>
          <w:rPr>
            <w:noProof/>
            <w:webHidden/>
          </w:rPr>
        </w:r>
      </w:ins>
      <w:r>
        <w:rPr>
          <w:noProof/>
          <w:webHidden/>
        </w:rPr>
        <w:fldChar w:fldCharType="separate"/>
      </w:r>
      <w:ins w:id="1366" w:author="m.kalaitzaki" w:date="2019-05-16T10:07:00Z">
        <w:r>
          <w:rPr>
            <w:noProof/>
            <w:webHidden/>
          </w:rPr>
          <w:t>76</w:t>
        </w:r>
        <w:r>
          <w:rPr>
            <w:noProof/>
            <w:webHidden/>
          </w:rPr>
          <w:fldChar w:fldCharType="end"/>
        </w:r>
        <w:r w:rsidRPr="008D2DF6">
          <w:rPr>
            <w:rStyle w:val="Hyperlink"/>
            <w:noProof/>
          </w:rPr>
          <w:fldChar w:fldCharType="end"/>
        </w:r>
      </w:ins>
    </w:p>
    <w:p w14:paraId="1D508E5F" w14:textId="77777777" w:rsidR="00EA1A11" w:rsidRDefault="00EA1A11">
      <w:pPr>
        <w:pStyle w:val="TableofFigures"/>
        <w:tabs>
          <w:tab w:val="right" w:leader="dot" w:pos="9060"/>
        </w:tabs>
        <w:rPr>
          <w:ins w:id="1367" w:author="m.kalaitzaki" w:date="2019-05-16T10:07:00Z"/>
          <w:rFonts w:asciiTheme="minorHAnsi" w:eastAsiaTheme="minorEastAsia" w:hAnsiTheme="minorHAnsi" w:cstheme="minorBidi"/>
          <w:noProof/>
          <w:szCs w:val="22"/>
          <w:lang w:eastAsia="en-US"/>
        </w:rPr>
      </w:pPr>
      <w:ins w:id="13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r>
          <w:rPr>
            <w:noProof/>
            <w:webHidden/>
          </w:rPr>
        </w:r>
      </w:ins>
      <w:r>
        <w:rPr>
          <w:noProof/>
          <w:webHidden/>
        </w:rPr>
        <w:fldChar w:fldCharType="separate"/>
      </w:r>
      <w:ins w:id="1369" w:author="m.kalaitzaki" w:date="2019-05-16T10:07:00Z">
        <w:r>
          <w:rPr>
            <w:noProof/>
            <w:webHidden/>
          </w:rPr>
          <w:t>81</w:t>
        </w:r>
        <w:r>
          <w:rPr>
            <w:noProof/>
            <w:webHidden/>
          </w:rPr>
          <w:fldChar w:fldCharType="end"/>
        </w:r>
        <w:r w:rsidRPr="008D2DF6">
          <w:rPr>
            <w:rStyle w:val="Hyperlink"/>
            <w:noProof/>
          </w:rPr>
          <w:fldChar w:fldCharType="end"/>
        </w:r>
      </w:ins>
    </w:p>
    <w:p w14:paraId="367292BA" w14:textId="77777777" w:rsidR="00EA1A11" w:rsidRDefault="00EA1A11">
      <w:pPr>
        <w:pStyle w:val="TableofFigures"/>
        <w:tabs>
          <w:tab w:val="right" w:leader="dot" w:pos="9060"/>
        </w:tabs>
        <w:rPr>
          <w:ins w:id="1370" w:author="m.kalaitzaki" w:date="2019-05-16T10:07:00Z"/>
          <w:rFonts w:asciiTheme="minorHAnsi" w:eastAsiaTheme="minorEastAsia" w:hAnsiTheme="minorHAnsi" w:cstheme="minorBidi"/>
          <w:noProof/>
          <w:szCs w:val="22"/>
          <w:lang w:eastAsia="en-US"/>
        </w:rPr>
      </w:pPr>
      <w:ins w:id="13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r>
          <w:rPr>
            <w:noProof/>
            <w:webHidden/>
          </w:rPr>
        </w:r>
      </w:ins>
      <w:r>
        <w:rPr>
          <w:noProof/>
          <w:webHidden/>
        </w:rPr>
        <w:fldChar w:fldCharType="separate"/>
      </w:r>
      <w:ins w:id="1372" w:author="m.kalaitzaki" w:date="2019-05-16T10:07:00Z">
        <w:r>
          <w:rPr>
            <w:noProof/>
            <w:webHidden/>
          </w:rPr>
          <w:t>81</w:t>
        </w:r>
        <w:r>
          <w:rPr>
            <w:noProof/>
            <w:webHidden/>
          </w:rPr>
          <w:fldChar w:fldCharType="end"/>
        </w:r>
        <w:r w:rsidRPr="008D2DF6">
          <w:rPr>
            <w:rStyle w:val="Hyperlink"/>
            <w:noProof/>
          </w:rPr>
          <w:fldChar w:fldCharType="end"/>
        </w:r>
      </w:ins>
    </w:p>
    <w:p w14:paraId="6473B698" w14:textId="77777777" w:rsidR="00EA1A11" w:rsidRDefault="00EA1A11">
      <w:pPr>
        <w:pStyle w:val="TableofFigures"/>
        <w:tabs>
          <w:tab w:val="right" w:leader="dot" w:pos="9060"/>
        </w:tabs>
        <w:rPr>
          <w:ins w:id="1373" w:author="m.kalaitzaki" w:date="2019-05-16T10:07:00Z"/>
          <w:rFonts w:asciiTheme="minorHAnsi" w:eastAsiaTheme="minorEastAsia" w:hAnsiTheme="minorHAnsi" w:cstheme="minorBidi"/>
          <w:noProof/>
          <w:szCs w:val="22"/>
          <w:lang w:eastAsia="en-US"/>
        </w:rPr>
      </w:pPr>
      <w:ins w:id="13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r>
          <w:rPr>
            <w:noProof/>
            <w:webHidden/>
          </w:rPr>
        </w:r>
      </w:ins>
      <w:r>
        <w:rPr>
          <w:noProof/>
          <w:webHidden/>
        </w:rPr>
        <w:fldChar w:fldCharType="separate"/>
      </w:r>
      <w:ins w:id="1375" w:author="m.kalaitzaki" w:date="2019-05-16T10:07:00Z">
        <w:r>
          <w:rPr>
            <w:noProof/>
            <w:webHidden/>
          </w:rPr>
          <w:t>83</w:t>
        </w:r>
        <w:r>
          <w:rPr>
            <w:noProof/>
            <w:webHidden/>
          </w:rPr>
          <w:fldChar w:fldCharType="end"/>
        </w:r>
        <w:r w:rsidRPr="008D2DF6">
          <w:rPr>
            <w:rStyle w:val="Hyperlink"/>
            <w:noProof/>
          </w:rPr>
          <w:fldChar w:fldCharType="end"/>
        </w:r>
      </w:ins>
    </w:p>
    <w:p w14:paraId="4630DAEE" w14:textId="77777777" w:rsidR="00EA1A11" w:rsidRDefault="00EA1A11">
      <w:pPr>
        <w:pStyle w:val="TableofFigures"/>
        <w:tabs>
          <w:tab w:val="right" w:leader="dot" w:pos="9060"/>
        </w:tabs>
        <w:rPr>
          <w:ins w:id="1376" w:author="m.kalaitzaki" w:date="2019-05-16T10:07:00Z"/>
          <w:rFonts w:asciiTheme="minorHAnsi" w:eastAsiaTheme="minorEastAsia" w:hAnsiTheme="minorHAnsi" w:cstheme="minorBidi"/>
          <w:noProof/>
          <w:szCs w:val="22"/>
          <w:lang w:eastAsia="en-US"/>
        </w:rPr>
      </w:pPr>
      <w:ins w:id="13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r>
          <w:rPr>
            <w:noProof/>
            <w:webHidden/>
          </w:rPr>
        </w:r>
      </w:ins>
      <w:r>
        <w:rPr>
          <w:noProof/>
          <w:webHidden/>
        </w:rPr>
        <w:fldChar w:fldCharType="separate"/>
      </w:r>
      <w:ins w:id="1378" w:author="m.kalaitzaki" w:date="2019-05-16T10:07:00Z">
        <w:r>
          <w:rPr>
            <w:noProof/>
            <w:webHidden/>
          </w:rPr>
          <w:t>84</w:t>
        </w:r>
        <w:r>
          <w:rPr>
            <w:noProof/>
            <w:webHidden/>
          </w:rPr>
          <w:fldChar w:fldCharType="end"/>
        </w:r>
        <w:r w:rsidRPr="008D2DF6">
          <w:rPr>
            <w:rStyle w:val="Hyperlink"/>
            <w:noProof/>
          </w:rPr>
          <w:fldChar w:fldCharType="end"/>
        </w:r>
      </w:ins>
    </w:p>
    <w:p w14:paraId="5B4BC403" w14:textId="77777777" w:rsidR="00EA1A11" w:rsidRDefault="00EA1A11">
      <w:pPr>
        <w:pStyle w:val="TableofFigures"/>
        <w:tabs>
          <w:tab w:val="right" w:leader="dot" w:pos="9060"/>
        </w:tabs>
        <w:rPr>
          <w:ins w:id="1379" w:author="m.kalaitzaki" w:date="2019-05-16T10:07:00Z"/>
          <w:rFonts w:asciiTheme="minorHAnsi" w:eastAsiaTheme="minorEastAsia" w:hAnsiTheme="minorHAnsi" w:cstheme="minorBidi"/>
          <w:noProof/>
          <w:szCs w:val="22"/>
          <w:lang w:eastAsia="en-US"/>
        </w:rPr>
      </w:pPr>
      <w:ins w:id="13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r>
          <w:rPr>
            <w:noProof/>
            <w:webHidden/>
          </w:rPr>
        </w:r>
      </w:ins>
      <w:r>
        <w:rPr>
          <w:noProof/>
          <w:webHidden/>
        </w:rPr>
        <w:fldChar w:fldCharType="separate"/>
      </w:r>
      <w:ins w:id="1381" w:author="m.kalaitzaki" w:date="2019-05-16T10:07:00Z">
        <w:r>
          <w:rPr>
            <w:noProof/>
            <w:webHidden/>
          </w:rPr>
          <w:t>84</w:t>
        </w:r>
        <w:r>
          <w:rPr>
            <w:noProof/>
            <w:webHidden/>
          </w:rPr>
          <w:fldChar w:fldCharType="end"/>
        </w:r>
        <w:r w:rsidRPr="008D2DF6">
          <w:rPr>
            <w:rStyle w:val="Hyperlink"/>
            <w:noProof/>
          </w:rPr>
          <w:fldChar w:fldCharType="end"/>
        </w:r>
      </w:ins>
    </w:p>
    <w:p w14:paraId="04AB81FB" w14:textId="77777777" w:rsidR="00EA1A11" w:rsidRDefault="00EA1A11">
      <w:pPr>
        <w:pStyle w:val="TableofFigures"/>
        <w:tabs>
          <w:tab w:val="right" w:leader="dot" w:pos="9060"/>
        </w:tabs>
        <w:rPr>
          <w:ins w:id="1382" w:author="m.kalaitzaki" w:date="2019-05-16T10:07:00Z"/>
          <w:rFonts w:asciiTheme="minorHAnsi" w:eastAsiaTheme="minorEastAsia" w:hAnsiTheme="minorHAnsi" w:cstheme="minorBidi"/>
          <w:noProof/>
          <w:szCs w:val="22"/>
          <w:lang w:eastAsia="en-US"/>
        </w:rPr>
      </w:pPr>
      <w:ins w:id="13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r>
          <w:rPr>
            <w:noProof/>
            <w:webHidden/>
          </w:rPr>
        </w:r>
      </w:ins>
      <w:r>
        <w:rPr>
          <w:noProof/>
          <w:webHidden/>
        </w:rPr>
        <w:fldChar w:fldCharType="separate"/>
      </w:r>
      <w:ins w:id="1384" w:author="m.kalaitzaki" w:date="2019-05-16T10:07:00Z">
        <w:r>
          <w:rPr>
            <w:noProof/>
            <w:webHidden/>
          </w:rPr>
          <w:t>86</w:t>
        </w:r>
        <w:r>
          <w:rPr>
            <w:noProof/>
            <w:webHidden/>
          </w:rPr>
          <w:fldChar w:fldCharType="end"/>
        </w:r>
        <w:r w:rsidRPr="008D2DF6">
          <w:rPr>
            <w:rStyle w:val="Hyperlink"/>
            <w:noProof/>
          </w:rPr>
          <w:fldChar w:fldCharType="end"/>
        </w:r>
      </w:ins>
    </w:p>
    <w:p w14:paraId="42A63A53" w14:textId="77777777" w:rsidR="00EA1A11" w:rsidRDefault="00EA1A11">
      <w:pPr>
        <w:pStyle w:val="TableofFigures"/>
        <w:tabs>
          <w:tab w:val="right" w:leader="dot" w:pos="9060"/>
        </w:tabs>
        <w:rPr>
          <w:ins w:id="1385" w:author="m.kalaitzaki" w:date="2019-05-16T10:07:00Z"/>
          <w:rFonts w:asciiTheme="minorHAnsi" w:eastAsiaTheme="minorEastAsia" w:hAnsiTheme="minorHAnsi" w:cstheme="minorBidi"/>
          <w:noProof/>
          <w:szCs w:val="22"/>
          <w:lang w:eastAsia="en-US"/>
        </w:rPr>
      </w:pPr>
      <w:ins w:id="13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r>
          <w:rPr>
            <w:noProof/>
            <w:webHidden/>
          </w:rPr>
        </w:r>
      </w:ins>
      <w:r>
        <w:rPr>
          <w:noProof/>
          <w:webHidden/>
        </w:rPr>
        <w:fldChar w:fldCharType="separate"/>
      </w:r>
      <w:ins w:id="1387" w:author="m.kalaitzaki" w:date="2019-05-16T10:07:00Z">
        <w:r>
          <w:rPr>
            <w:noProof/>
            <w:webHidden/>
          </w:rPr>
          <w:t>86</w:t>
        </w:r>
        <w:r>
          <w:rPr>
            <w:noProof/>
            <w:webHidden/>
          </w:rPr>
          <w:fldChar w:fldCharType="end"/>
        </w:r>
        <w:r w:rsidRPr="008D2DF6">
          <w:rPr>
            <w:rStyle w:val="Hyperlink"/>
            <w:noProof/>
          </w:rPr>
          <w:fldChar w:fldCharType="end"/>
        </w:r>
      </w:ins>
    </w:p>
    <w:p w14:paraId="7E184835" w14:textId="77777777" w:rsidR="00EA1A11" w:rsidRDefault="00EA1A11">
      <w:pPr>
        <w:pStyle w:val="TableofFigures"/>
        <w:tabs>
          <w:tab w:val="right" w:leader="dot" w:pos="9060"/>
        </w:tabs>
        <w:rPr>
          <w:ins w:id="1388" w:author="m.kalaitzaki" w:date="2019-05-16T10:07:00Z"/>
          <w:rFonts w:asciiTheme="minorHAnsi" w:eastAsiaTheme="minorEastAsia" w:hAnsiTheme="minorHAnsi" w:cstheme="minorBidi"/>
          <w:noProof/>
          <w:szCs w:val="22"/>
          <w:lang w:eastAsia="en-US"/>
        </w:rPr>
      </w:pPr>
      <w:ins w:id="13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r>
          <w:rPr>
            <w:noProof/>
            <w:webHidden/>
          </w:rPr>
        </w:r>
      </w:ins>
      <w:r>
        <w:rPr>
          <w:noProof/>
          <w:webHidden/>
        </w:rPr>
        <w:fldChar w:fldCharType="separate"/>
      </w:r>
      <w:ins w:id="1390" w:author="m.kalaitzaki" w:date="2019-05-16T10:07:00Z">
        <w:r>
          <w:rPr>
            <w:noProof/>
            <w:webHidden/>
          </w:rPr>
          <w:t>87</w:t>
        </w:r>
        <w:r>
          <w:rPr>
            <w:noProof/>
            <w:webHidden/>
          </w:rPr>
          <w:fldChar w:fldCharType="end"/>
        </w:r>
        <w:r w:rsidRPr="008D2DF6">
          <w:rPr>
            <w:rStyle w:val="Hyperlink"/>
            <w:noProof/>
          </w:rPr>
          <w:fldChar w:fldCharType="end"/>
        </w:r>
      </w:ins>
    </w:p>
    <w:p w14:paraId="04971317" w14:textId="77777777" w:rsidR="00EA1A11" w:rsidRDefault="00EA1A11">
      <w:pPr>
        <w:pStyle w:val="TableofFigures"/>
        <w:tabs>
          <w:tab w:val="right" w:leader="dot" w:pos="9060"/>
        </w:tabs>
        <w:rPr>
          <w:ins w:id="1391" w:author="m.kalaitzaki" w:date="2019-05-16T10:07:00Z"/>
          <w:rFonts w:asciiTheme="minorHAnsi" w:eastAsiaTheme="minorEastAsia" w:hAnsiTheme="minorHAnsi" w:cstheme="minorBidi"/>
          <w:noProof/>
          <w:szCs w:val="22"/>
          <w:lang w:eastAsia="en-US"/>
        </w:rPr>
      </w:pPr>
      <w:ins w:id="13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r>
          <w:rPr>
            <w:noProof/>
            <w:webHidden/>
          </w:rPr>
        </w:r>
      </w:ins>
      <w:r>
        <w:rPr>
          <w:noProof/>
          <w:webHidden/>
        </w:rPr>
        <w:fldChar w:fldCharType="separate"/>
      </w:r>
      <w:ins w:id="1393" w:author="m.kalaitzaki" w:date="2019-05-16T10:07:00Z">
        <w:r>
          <w:rPr>
            <w:noProof/>
            <w:webHidden/>
          </w:rPr>
          <w:t>89</w:t>
        </w:r>
        <w:r>
          <w:rPr>
            <w:noProof/>
            <w:webHidden/>
          </w:rPr>
          <w:fldChar w:fldCharType="end"/>
        </w:r>
        <w:r w:rsidRPr="008D2DF6">
          <w:rPr>
            <w:rStyle w:val="Hyperlink"/>
            <w:noProof/>
          </w:rPr>
          <w:fldChar w:fldCharType="end"/>
        </w:r>
      </w:ins>
    </w:p>
    <w:p w14:paraId="32C41A52" w14:textId="77777777" w:rsidR="00EA1A11" w:rsidRDefault="00EA1A11">
      <w:pPr>
        <w:pStyle w:val="TableofFigures"/>
        <w:tabs>
          <w:tab w:val="right" w:leader="dot" w:pos="9060"/>
        </w:tabs>
        <w:rPr>
          <w:ins w:id="1394" w:author="m.kalaitzaki" w:date="2019-05-16T10:07:00Z"/>
          <w:rFonts w:asciiTheme="minorHAnsi" w:eastAsiaTheme="minorEastAsia" w:hAnsiTheme="minorHAnsi" w:cstheme="minorBidi"/>
          <w:noProof/>
          <w:szCs w:val="22"/>
          <w:lang w:eastAsia="en-US"/>
        </w:rPr>
      </w:pPr>
      <w:ins w:id="13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r>
          <w:rPr>
            <w:noProof/>
            <w:webHidden/>
          </w:rPr>
        </w:r>
      </w:ins>
      <w:r>
        <w:rPr>
          <w:noProof/>
          <w:webHidden/>
        </w:rPr>
        <w:fldChar w:fldCharType="separate"/>
      </w:r>
      <w:ins w:id="1396" w:author="m.kalaitzaki" w:date="2019-05-16T10:07:00Z">
        <w:r>
          <w:rPr>
            <w:noProof/>
            <w:webHidden/>
          </w:rPr>
          <w:t>89</w:t>
        </w:r>
        <w:r>
          <w:rPr>
            <w:noProof/>
            <w:webHidden/>
          </w:rPr>
          <w:fldChar w:fldCharType="end"/>
        </w:r>
        <w:r w:rsidRPr="008D2DF6">
          <w:rPr>
            <w:rStyle w:val="Hyperlink"/>
            <w:noProof/>
          </w:rPr>
          <w:fldChar w:fldCharType="end"/>
        </w:r>
      </w:ins>
    </w:p>
    <w:p w14:paraId="283281C6" w14:textId="77777777" w:rsidR="00EA1A11" w:rsidRDefault="00EA1A11">
      <w:pPr>
        <w:pStyle w:val="TableofFigures"/>
        <w:tabs>
          <w:tab w:val="right" w:leader="dot" w:pos="9060"/>
        </w:tabs>
        <w:rPr>
          <w:ins w:id="1397" w:author="m.kalaitzaki" w:date="2019-05-16T10:07:00Z"/>
          <w:rFonts w:asciiTheme="minorHAnsi" w:eastAsiaTheme="minorEastAsia" w:hAnsiTheme="minorHAnsi" w:cstheme="minorBidi"/>
          <w:noProof/>
          <w:szCs w:val="22"/>
          <w:lang w:eastAsia="en-US"/>
        </w:rPr>
      </w:pPr>
      <w:ins w:id="13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r>
          <w:rPr>
            <w:noProof/>
            <w:webHidden/>
          </w:rPr>
        </w:r>
      </w:ins>
      <w:r>
        <w:rPr>
          <w:noProof/>
          <w:webHidden/>
        </w:rPr>
        <w:fldChar w:fldCharType="separate"/>
      </w:r>
      <w:ins w:id="1399" w:author="m.kalaitzaki" w:date="2019-05-16T10:07:00Z">
        <w:r>
          <w:rPr>
            <w:noProof/>
            <w:webHidden/>
          </w:rPr>
          <w:t>91</w:t>
        </w:r>
        <w:r>
          <w:rPr>
            <w:noProof/>
            <w:webHidden/>
          </w:rPr>
          <w:fldChar w:fldCharType="end"/>
        </w:r>
        <w:r w:rsidRPr="008D2DF6">
          <w:rPr>
            <w:rStyle w:val="Hyperlink"/>
            <w:noProof/>
          </w:rPr>
          <w:fldChar w:fldCharType="end"/>
        </w:r>
      </w:ins>
    </w:p>
    <w:p w14:paraId="34A9556F" w14:textId="77777777" w:rsidR="00EA1A11" w:rsidRDefault="00EA1A11">
      <w:pPr>
        <w:pStyle w:val="TableofFigures"/>
        <w:tabs>
          <w:tab w:val="right" w:leader="dot" w:pos="9060"/>
        </w:tabs>
        <w:rPr>
          <w:ins w:id="1400" w:author="m.kalaitzaki" w:date="2019-05-16T10:07:00Z"/>
          <w:rFonts w:asciiTheme="minorHAnsi" w:eastAsiaTheme="minorEastAsia" w:hAnsiTheme="minorHAnsi" w:cstheme="minorBidi"/>
          <w:noProof/>
          <w:szCs w:val="22"/>
          <w:lang w:eastAsia="en-US"/>
        </w:rPr>
      </w:pPr>
      <w:ins w:id="14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r>
          <w:rPr>
            <w:noProof/>
            <w:webHidden/>
          </w:rPr>
        </w:r>
      </w:ins>
      <w:r>
        <w:rPr>
          <w:noProof/>
          <w:webHidden/>
        </w:rPr>
        <w:fldChar w:fldCharType="separate"/>
      </w:r>
      <w:ins w:id="1402" w:author="m.kalaitzaki" w:date="2019-05-16T10:07:00Z">
        <w:r>
          <w:rPr>
            <w:noProof/>
            <w:webHidden/>
          </w:rPr>
          <w:t>91</w:t>
        </w:r>
        <w:r>
          <w:rPr>
            <w:noProof/>
            <w:webHidden/>
          </w:rPr>
          <w:fldChar w:fldCharType="end"/>
        </w:r>
        <w:r w:rsidRPr="008D2DF6">
          <w:rPr>
            <w:rStyle w:val="Hyperlink"/>
            <w:noProof/>
          </w:rPr>
          <w:fldChar w:fldCharType="end"/>
        </w:r>
      </w:ins>
    </w:p>
    <w:p w14:paraId="5F3F4842" w14:textId="77777777" w:rsidR="00EA1A11" w:rsidRDefault="00EA1A11">
      <w:pPr>
        <w:pStyle w:val="TableofFigures"/>
        <w:tabs>
          <w:tab w:val="right" w:leader="dot" w:pos="9060"/>
        </w:tabs>
        <w:rPr>
          <w:ins w:id="1403" w:author="m.kalaitzaki" w:date="2019-05-16T10:07:00Z"/>
          <w:rFonts w:asciiTheme="minorHAnsi" w:eastAsiaTheme="minorEastAsia" w:hAnsiTheme="minorHAnsi" w:cstheme="minorBidi"/>
          <w:noProof/>
          <w:szCs w:val="22"/>
          <w:lang w:eastAsia="en-US"/>
        </w:rPr>
      </w:pPr>
      <w:ins w:id="140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r>
          <w:rPr>
            <w:noProof/>
            <w:webHidden/>
          </w:rPr>
        </w:r>
      </w:ins>
      <w:r>
        <w:rPr>
          <w:noProof/>
          <w:webHidden/>
        </w:rPr>
        <w:fldChar w:fldCharType="separate"/>
      </w:r>
      <w:ins w:id="1405" w:author="m.kalaitzaki" w:date="2019-05-16T10:07:00Z">
        <w:r>
          <w:rPr>
            <w:noProof/>
            <w:webHidden/>
          </w:rPr>
          <w:t>92</w:t>
        </w:r>
        <w:r>
          <w:rPr>
            <w:noProof/>
            <w:webHidden/>
          </w:rPr>
          <w:fldChar w:fldCharType="end"/>
        </w:r>
        <w:r w:rsidRPr="008D2DF6">
          <w:rPr>
            <w:rStyle w:val="Hyperlink"/>
            <w:noProof/>
          </w:rPr>
          <w:fldChar w:fldCharType="end"/>
        </w:r>
      </w:ins>
    </w:p>
    <w:p w14:paraId="19C3EA04" w14:textId="77777777" w:rsidR="00EA1A11" w:rsidRDefault="00EA1A11">
      <w:pPr>
        <w:pStyle w:val="TableofFigures"/>
        <w:tabs>
          <w:tab w:val="right" w:leader="dot" w:pos="9060"/>
        </w:tabs>
        <w:rPr>
          <w:ins w:id="1406" w:author="m.kalaitzaki" w:date="2019-05-16T10:07:00Z"/>
          <w:rFonts w:asciiTheme="minorHAnsi" w:eastAsiaTheme="minorEastAsia" w:hAnsiTheme="minorHAnsi" w:cstheme="minorBidi"/>
          <w:noProof/>
          <w:szCs w:val="22"/>
          <w:lang w:eastAsia="en-US"/>
        </w:rPr>
      </w:pPr>
      <w:ins w:id="1407"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"_Toc8893902"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r>
          <w:rPr>
            <w:noProof/>
            <w:webHidden/>
          </w:rPr>
        </w:r>
      </w:ins>
      <w:r>
        <w:rPr>
          <w:noProof/>
          <w:webHidden/>
        </w:rPr>
        <w:fldChar w:fldCharType="separate"/>
      </w:r>
      <w:ins w:id="1408" w:author="m.kalaitzaki" w:date="2019-05-16T10:07:00Z">
        <w:r>
          <w:rPr>
            <w:noProof/>
            <w:webHidden/>
          </w:rPr>
          <w:t>93</w:t>
        </w:r>
        <w:r>
          <w:rPr>
            <w:noProof/>
            <w:webHidden/>
          </w:rPr>
          <w:fldChar w:fldCharType="end"/>
        </w:r>
        <w:r w:rsidRPr="008D2DF6">
          <w:rPr>
            <w:rStyle w:val="Hyperlink"/>
            <w:noProof/>
          </w:rPr>
          <w:fldChar w:fldCharType="end"/>
        </w:r>
      </w:ins>
    </w:p>
    <w:p w14:paraId="0BF54D5C" w14:textId="77777777" w:rsidR="00EA1A11" w:rsidRDefault="00EA1A11">
      <w:pPr>
        <w:pStyle w:val="TableofFigures"/>
        <w:tabs>
          <w:tab w:val="right" w:leader="dot" w:pos="9060"/>
        </w:tabs>
        <w:rPr>
          <w:ins w:id="1409" w:author="m.kalaitzaki" w:date="2019-05-16T10:07:00Z"/>
          <w:rFonts w:asciiTheme="minorHAnsi" w:eastAsiaTheme="minorEastAsia" w:hAnsiTheme="minorHAnsi" w:cstheme="minorBidi"/>
          <w:noProof/>
          <w:szCs w:val="22"/>
          <w:lang w:eastAsia="en-US"/>
        </w:rPr>
      </w:pPr>
      <w:ins w:id="14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r>
          <w:rPr>
            <w:noProof/>
            <w:webHidden/>
          </w:rPr>
        </w:r>
      </w:ins>
      <w:r>
        <w:rPr>
          <w:noProof/>
          <w:webHidden/>
        </w:rPr>
        <w:fldChar w:fldCharType="separate"/>
      </w:r>
      <w:ins w:id="1411" w:author="m.kalaitzaki" w:date="2019-05-16T10:07:00Z">
        <w:r>
          <w:rPr>
            <w:noProof/>
            <w:webHidden/>
          </w:rPr>
          <w:t>94</w:t>
        </w:r>
        <w:r>
          <w:rPr>
            <w:noProof/>
            <w:webHidden/>
          </w:rPr>
          <w:fldChar w:fldCharType="end"/>
        </w:r>
        <w:r w:rsidRPr="008D2DF6">
          <w:rPr>
            <w:rStyle w:val="Hyperlink"/>
            <w:noProof/>
          </w:rPr>
          <w:fldChar w:fldCharType="end"/>
        </w:r>
      </w:ins>
    </w:p>
    <w:p w14:paraId="5CA574D9" w14:textId="77777777" w:rsidR="00EA1A11" w:rsidRDefault="00EA1A11">
      <w:pPr>
        <w:pStyle w:val="TableofFigures"/>
        <w:tabs>
          <w:tab w:val="right" w:leader="dot" w:pos="9060"/>
        </w:tabs>
        <w:rPr>
          <w:ins w:id="1412" w:author="m.kalaitzaki" w:date="2019-05-16T10:07:00Z"/>
          <w:rFonts w:asciiTheme="minorHAnsi" w:eastAsiaTheme="minorEastAsia" w:hAnsiTheme="minorHAnsi" w:cstheme="minorBidi"/>
          <w:noProof/>
          <w:szCs w:val="22"/>
          <w:lang w:eastAsia="en-US"/>
        </w:rPr>
      </w:pPr>
      <w:ins w:id="14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r>
          <w:rPr>
            <w:noProof/>
            <w:webHidden/>
          </w:rPr>
        </w:r>
      </w:ins>
      <w:r>
        <w:rPr>
          <w:noProof/>
          <w:webHidden/>
        </w:rPr>
        <w:fldChar w:fldCharType="separate"/>
      </w:r>
      <w:ins w:id="1414" w:author="m.kalaitzaki" w:date="2019-05-16T10:07:00Z">
        <w:r>
          <w:rPr>
            <w:noProof/>
            <w:webHidden/>
          </w:rPr>
          <w:t>95</w:t>
        </w:r>
        <w:r>
          <w:rPr>
            <w:noProof/>
            <w:webHidden/>
          </w:rPr>
          <w:fldChar w:fldCharType="end"/>
        </w:r>
        <w:r w:rsidRPr="008D2DF6">
          <w:rPr>
            <w:rStyle w:val="Hyperlink"/>
            <w:noProof/>
          </w:rPr>
          <w:fldChar w:fldCharType="end"/>
        </w:r>
      </w:ins>
    </w:p>
    <w:p w14:paraId="52808C09" w14:textId="77777777" w:rsidR="00EA1A11" w:rsidRDefault="00EA1A11">
      <w:pPr>
        <w:pStyle w:val="TableofFigures"/>
        <w:tabs>
          <w:tab w:val="right" w:leader="dot" w:pos="9060"/>
        </w:tabs>
        <w:rPr>
          <w:ins w:id="1415" w:author="m.kalaitzaki" w:date="2019-05-16T10:07:00Z"/>
          <w:rFonts w:asciiTheme="minorHAnsi" w:eastAsiaTheme="minorEastAsia" w:hAnsiTheme="minorHAnsi" w:cstheme="minorBidi"/>
          <w:noProof/>
          <w:szCs w:val="22"/>
          <w:lang w:eastAsia="en-US"/>
        </w:rPr>
      </w:pPr>
      <w:ins w:id="14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r>
          <w:rPr>
            <w:noProof/>
            <w:webHidden/>
          </w:rPr>
        </w:r>
      </w:ins>
      <w:r>
        <w:rPr>
          <w:noProof/>
          <w:webHidden/>
        </w:rPr>
        <w:fldChar w:fldCharType="separate"/>
      </w:r>
      <w:ins w:id="1417" w:author="m.kalaitzaki" w:date="2019-05-16T10:07:00Z">
        <w:r>
          <w:rPr>
            <w:noProof/>
            <w:webHidden/>
          </w:rPr>
          <w:t>96</w:t>
        </w:r>
        <w:r>
          <w:rPr>
            <w:noProof/>
            <w:webHidden/>
          </w:rPr>
          <w:fldChar w:fldCharType="end"/>
        </w:r>
        <w:r w:rsidRPr="008D2DF6">
          <w:rPr>
            <w:rStyle w:val="Hyperlink"/>
            <w:noProof/>
          </w:rPr>
          <w:fldChar w:fldCharType="end"/>
        </w:r>
      </w:ins>
    </w:p>
    <w:p w14:paraId="288921FE" w14:textId="77777777" w:rsidR="00EA1A11" w:rsidRDefault="00EA1A11">
      <w:pPr>
        <w:pStyle w:val="TableofFigures"/>
        <w:tabs>
          <w:tab w:val="right" w:leader="dot" w:pos="9060"/>
        </w:tabs>
        <w:rPr>
          <w:ins w:id="1418" w:author="m.kalaitzaki" w:date="2019-05-16T10:07:00Z"/>
          <w:rFonts w:asciiTheme="minorHAnsi" w:eastAsiaTheme="minorEastAsia" w:hAnsiTheme="minorHAnsi" w:cstheme="minorBidi"/>
          <w:noProof/>
          <w:szCs w:val="22"/>
          <w:lang w:eastAsia="en-US"/>
        </w:rPr>
      </w:pPr>
      <w:ins w:id="141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r>
          <w:rPr>
            <w:noProof/>
            <w:webHidden/>
          </w:rPr>
        </w:r>
      </w:ins>
      <w:r>
        <w:rPr>
          <w:noProof/>
          <w:webHidden/>
        </w:rPr>
        <w:fldChar w:fldCharType="separate"/>
      </w:r>
      <w:ins w:id="1420" w:author="m.kalaitzaki" w:date="2019-05-16T10:07:00Z">
        <w:r>
          <w:rPr>
            <w:noProof/>
            <w:webHidden/>
          </w:rPr>
          <w:t>96</w:t>
        </w:r>
        <w:r>
          <w:rPr>
            <w:noProof/>
            <w:webHidden/>
          </w:rPr>
          <w:fldChar w:fldCharType="end"/>
        </w:r>
        <w:r w:rsidRPr="008D2DF6">
          <w:rPr>
            <w:rStyle w:val="Hyperlink"/>
            <w:noProof/>
          </w:rPr>
          <w:fldChar w:fldCharType="end"/>
        </w:r>
      </w:ins>
    </w:p>
    <w:p w14:paraId="2FE9D641" w14:textId="77777777" w:rsidR="00EA1A11" w:rsidRDefault="00EA1A11">
      <w:pPr>
        <w:pStyle w:val="TableofFigures"/>
        <w:tabs>
          <w:tab w:val="right" w:leader="dot" w:pos="9060"/>
        </w:tabs>
        <w:rPr>
          <w:ins w:id="1421" w:author="m.kalaitzaki" w:date="2019-05-16T10:07:00Z"/>
          <w:rFonts w:asciiTheme="minorHAnsi" w:eastAsiaTheme="minorEastAsia" w:hAnsiTheme="minorHAnsi" w:cstheme="minorBidi"/>
          <w:noProof/>
          <w:szCs w:val="22"/>
          <w:lang w:eastAsia="en-US"/>
        </w:rPr>
      </w:pPr>
      <w:ins w:id="142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r>
          <w:rPr>
            <w:noProof/>
            <w:webHidden/>
          </w:rPr>
        </w:r>
      </w:ins>
      <w:r>
        <w:rPr>
          <w:noProof/>
          <w:webHidden/>
        </w:rPr>
        <w:fldChar w:fldCharType="separate"/>
      </w:r>
      <w:ins w:id="1423" w:author="m.kalaitzaki" w:date="2019-05-16T10:07:00Z">
        <w:r>
          <w:rPr>
            <w:noProof/>
            <w:webHidden/>
          </w:rPr>
          <w:t>97</w:t>
        </w:r>
        <w:r>
          <w:rPr>
            <w:noProof/>
            <w:webHidden/>
          </w:rPr>
          <w:fldChar w:fldCharType="end"/>
        </w:r>
        <w:r w:rsidRPr="008D2DF6">
          <w:rPr>
            <w:rStyle w:val="Hyperlink"/>
            <w:noProof/>
          </w:rPr>
          <w:fldChar w:fldCharType="end"/>
        </w:r>
      </w:ins>
    </w:p>
    <w:p w14:paraId="38CD524E" w14:textId="77777777" w:rsidR="00EA1A11" w:rsidRDefault="00EA1A11">
      <w:pPr>
        <w:pStyle w:val="TableofFigures"/>
        <w:tabs>
          <w:tab w:val="right" w:leader="dot" w:pos="9060"/>
        </w:tabs>
        <w:rPr>
          <w:ins w:id="1424" w:author="m.kalaitzaki" w:date="2019-05-16T10:07:00Z"/>
          <w:rFonts w:asciiTheme="minorHAnsi" w:eastAsiaTheme="minorEastAsia" w:hAnsiTheme="minorHAnsi" w:cstheme="minorBidi"/>
          <w:noProof/>
          <w:szCs w:val="22"/>
          <w:lang w:eastAsia="en-US"/>
        </w:rPr>
      </w:pPr>
      <w:ins w:id="142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r>
          <w:rPr>
            <w:noProof/>
            <w:webHidden/>
          </w:rPr>
        </w:r>
      </w:ins>
      <w:r>
        <w:rPr>
          <w:noProof/>
          <w:webHidden/>
        </w:rPr>
        <w:fldChar w:fldCharType="separate"/>
      </w:r>
      <w:ins w:id="1426" w:author="m.kalaitzaki" w:date="2019-05-16T10:07:00Z">
        <w:r>
          <w:rPr>
            <w:noProof/>
            <w:webHidden/>
          </w:rPr>
          <w:t>97</w:t>
        </w:r>
        <w:r>
          <w:rPr>
            <w:noProof/>
            <w:webHidden/>
          </w:rPr>
          <w:fldChar w:fldCharType="end"/>
        </w:r>
        <w:r w:rsidRPr="008D2DF6">
          <w:rPr>
            <w:rStyle w:val="Hyperlink"/>
            <w:noProof/>
          </w:rPr>
          <w:fldChar w:fldCharType="end"/>
        </w:r>
      </w:ins>
    </w:p>
    <w:p w14:paraId="37DB5A3F" w14:textId="77777777" w:rsidR="00EA1A11" w:rsidRDefault="00EA1A11">
      <w:pPr>
        <w:pStyle w:val="TableofFigures"/>
        <w:tabs>
          <w:tab w:val="right" w:leader="dot" w:pos="9060"/>
        </w:tabs>
        <w:rPr>
          <w:ins w:id="1427" w:author="m.kalaitzaki" w:date="2019-05-16T10:07:00Z"/>
          <w:rFonts w:asciiTheme="minorHAnsi" w:eastAsiaTheme="minorEastAsia" w:hAnsiTheme="minorHAnsi" w:cstheme="minorBidi"/>
          <w:noProof/>
          <w:szCs w:val="22"/>
          <w:lang w:eastAsia="en-US"/>
        </w:rPr>
      </w:pPr>
      <w:ins w:id="142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r>
          <w:rPr>
            <w:noProof/>
            <w:webHidden/>
          </w:rPr>
        </w:r>
      </w:ins>
      <w:r>
        <w:rPr>
          <w:noProof/>
          <w:webHidden/>
        </w:rPr>
        <w:fldChar w:fldCharType="separate"/>
      </w:r>
      <w:ins w:id="1429" w:author="m.kalaitzaki" w:date="2019-05-16T10:07:00Z">
        <w:r>
          <w:rPr>
            <w:noProof/>
            <w:webHidden/>
          </w:rPr>
          <w:t>101</w:t>
        </w:r>
        <w:r>
          <w:rPr>
            <w:noProof/>
            <w:webHidden/>
          </w:rPr>
          <w:fldChar w:fldCharType="end"/>
        </w:r>
        <w:r w:rsidRPr="008D2DF6">
          <w:rPr>
            <w:rStyle w:val="Hyperlink"/>
            <w:noProof/>
          </w:rPr>
          <w:fldChar w:fldCharType="end"/>
        </w:r>
      </w:ins>
    </w:p>
    <w:p w14:paraId="7521E98B" w14:textId="77777777" w:rsidR="00EA1A11" w:rsidRDefault="00EA1A11">
      <w:pPr>
        <w:pStyle w:val="TableofFigures"/>
        <w:tabs>
          <w:tab w:val="right" w:leader="dot" w:pos="9060"/>
        </w:tabs>
        <w:rPr>
          <w:ins w:id="1430" w:author="m.kalaitzaki" w:date="2019-05-16T10:07:00Z"/>
          <w:rFonts w:asciiTheme="minorHAnsi" w:eastAsiaTheme="minorEastAsia" w:hAnsiTheme="minorHAnsi" w:cstheme="minorBidi"/>
          <w:noProof/>
          <w:szCs w:val="22"/>
          <w:lang w:eastAsia="en-US"/>
        </w:rPr>
      </w:pPr>
      <w:ins w:id="143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r>
          <w:rPr>
            <w:noProof/>
            <w:webHidden/>
          </w:rPr>
        </w:r>
      </w:ins>
      <w:r>
        <w:rPr>
          <w:noProof/>
          <w:webHidden/>
        </w:rPr>
        <w:fldChar w:fldCharType="separate"/>
      </w:r>
      <w:ins w:id="1432" w:author="m.kalaitzaki" w:date="2019-05-16T10:07:00Z">
        <w:r>
          <w:rPr>
            <w:noProof/>
            <w:webHidden/>
          </w:rPr>
          <w:t>102</w:t>
        </w:r>
        <w:r>
          <w:rPr>
            <w:noProof/>
            <w:webHidden/>
          </w:rPr>
          <w:fldChar w:fldCharType="end"/>
        </w:r>
        <w:r w:rsidRPr="008D2DF6">
          <w:rPr>
            <w:rStyle w:val="Hyperlink"/>
            <w:noProof/>
          </w:rPr>
          <w:fldChar w:fldCharType="end"/>
        </w:r>
      </w:ins>
    </w:p>
    <w:p w14:paraId="31095E5A" w14:textId="77777777" w:rsidR="00EA1A11" w:rsidRDefault="00EA1A11">
      <w:pPr>
        <w:pStyle w:val="TableofFigures"/>
        <w:tabs>
          <w:tab w:val="right" w:leader="dot" w:pos="9060"/>
        </w:tabs>
        <w:rPr>
          <w:ins w:id="1433" w:author="m.kalaitzaki" w:date="2019-05-16T10:07:00Z"/>
          <w:rFonts w:asciiTheme="minorHAnsi" w:eastAsiaTheme="minorEastAsia" w:hAnsiTheme="minorHAnsi" w:cstheme="minorBidi"/>
          <w:noProof/>
          <w:szCs w:val="22"/>
          <w:lang w:eastAsia="en-US"/>
        </w:rPr>
      </w:pPr>
      <w:ins w:id="143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r>
          <w:rPr>
            <w:noProof/>
            <w:webHidden/>
          </w:rPr>
        </w:r>
      </w:ins>
      <w:r>
        <w:rPr>
          <w:noProof/>
          <w:webHidden/>
        </w:rPr>
        <w:fldChar w:fldCharType="separate"/>
      </w:r>
      <w:ins w:id="1435" w:author="m.kalaitzaki" w:date="2019-05-16T10:07:00Z">
        <w:r>
          <w:rPr>
            <w:noProof/>
            <w:webHidden/>
          </w:rPr>
          <w:t>103</w:t>
        </w:r>
        <w:r>
          <w:rPr>
            <w:noProof/>
            <w:webHidden/>
          </w:rPr>
          <w:fldChar w:fldCharType="end"/>
        </w:r>
        <w:r w:rsidRPr="008D2DF6">
          <w:rPr>
            <w:rStyle w:val="Hyperlink"/>
            <w:noProof/>
          </w:rPr>
          <w:fldChar w:fldCharType="end"/>
        </w:r>
      </w:ins>
    </w:p>
    <w:p w14:paraId="4F75690D" w14:textId="77777777" w:rsidR="00EA1A11" w:rsidRDefault="00EA1A11">
      <w:pPr>
        <w:pStyle w:val="TableofFigures"/>
        <w:tabs>
          <w:tab w:val="right" w:leader="dot" w:pos="9060"/>
        </w:tabs>
        <w:rPr>
          <w:ins w:id="1436" w:author="m.kalaitzaki" w:date="2019-05-16T10:07:00Z"/>
          <w:rFonts w:asciiTheme="minorHAnsi" w:eastAsiaTheme="minorEastAsia" w:hAnsiTheme="minorHAnsi" w:cstheme="minorBidi"/>
          <w:noProof/>
          <w:szCs w:val="22"/>
          <w:lang w:eastAsia="en-US"/>
        </w:rPr>
      </w:pPr>
      <w:ins w:id="143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r>
          <w:rPr>
            <w:noProof/>
            <w:webHidden/>
          </w:rPr>
        </w:r>
      </w:ins>
      <w:r>
        <w:rPr>
          <w:noProof/>
          <w:webHidden/>
        </w:rPr>
        <w:fldChar w:fldCharType="separate"/>
      </w:r>
      <w:ins w:id="1438" w:author="m.kalaitzaki" w:date="2019-05-16T10:07:00Z">
        <w:r>
          <w:rPr>
            <w:noProof/>
            <w:webHidden/>
          </w:rPr>
          <w:t>103</w:t>
        </w:r>
        <w:r>
          <w:rPr>
            <w:noProof/>
            <w:webHidden/>
          </w:rPr>
          <w:fldChar w:fldCharType="end"/>
        </w:r>
        <w:r w:rsidRPr="008D2DF6">
          <w:rPr>
            <w:rStyle w:val="Hyperlink"/>
            <w:noProof/>
          </w:rPr>
          <w:fldChar w:fldCharType="end"/>
        </w:r>
      </w:ins>
    </w:p>
    <w:p w14:paraId="664C0710" w14:textId="77777777" w:rsidR="00EA1A11" w:rsidRDefault="00EA1A11">
      <w:pPr>
        <w:pStyle w:val="TableofFigures"/>
        <w:tabs>
          <w:tab w:val="right" w:leader="dot" w:pos="9060"/>
        </w:tabs>
        <w:rPr>
          <w:ins w:id="1439" w:author="m.kalaitzaki" w:date="2019-05-16T10:07:00Z"/>
          <w:rFonts w:asciiTheme="minorHAnsi" w:eastAsiaTheme="minorEastAsia" w:hAnsiTheme="minorHAnsi" w:cstheme="minorBidi"/>
          <w:noProof/>
          <w:szCs w:val="22"/>
          <w:lang w:eastAsia="en-US"/>
        </w:rPr>
      </w:pPr>
      <w:ins w:id="144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r>
          <w:rPr>
            <w:noProof/>
            <w:webHidden/>
          </w:rPr>
        </w:r>
      </w:ins>
      <w:r>
        <w:rPr>
          <w:noProof/>
          <w:webHidden/>
        </w:rPr>
        <w:fldChar w:fldCharType="separate"/>
      </w:r>
      <w:ins w:id="1441" w:author="m.kalaitzaki" w:date="2019-05-16T10:07:00Z">
        <w:r>
          <w:rPr>
            <w:noProof/>
            <w:webHidden/>
          </w:rPr>
          <w:t>105</w:t>
        </w:r>
        <w:r>
          <w:rPr>
            <w:noProof/>
            <w:webHidden/>
          </w:rPr>
          <w:fldChar w:fldCharType="end"/>
        </w:r>
        <w:r w:rsidRPr="008D2DF6">
          <w:rPr>
            <w:rStyle w:val="Hyperlink"/>
            <w:noProof/>
          </w:rPr>
          <w:fldChar w:fldCharType="end"/>
        </w:r>
      </w:ins>
    </w:p>
    <w:p w14:paraId="0DB7EDDF" w14:textId="77777777" w:rsidR="00EA1A11" w:rsidRDefault="00EA1A11">
      <w:pPr>
        <w:pStyle w:val="TableofFigures"/>
        <w:tabs>
          <w:tab w:val="right" w:leader="dot" w:pos="9060"/>
        </w:tabs>
        <w:rPr>
          <w:ins w:id="1442" w:author="m.kalaitzaki" w:date="2019-05-16T10:07:00Z"/>
          <w:rFonts w:asciiTheme="minorHAnsi" w:eastAsiaTheme="minorEastAsia" w:hAnsiTheme="minorHAnsi" w:cstheme="minorBidi"/>
          <w:noProof/>
          <w:szCs w:val="22"/>
          <w:lang w:eastAsia="en-US"/>
        </w:rPr>
      </w:pPr>
      <w:ins w:id="144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r>
          <w:rPr>
            <w:noProof/>
            <w:webHidden/>
          </w:rPr>
        </w:r>
      </w:ins>
      <w:r>
        <w:rPr>
          <w:noProof/>
          <w:webHidden/>
        </w:rPr>
        <w:fldChar w:fldCharType="separate"/>
      </w:r>
      <w:ins w:id="1444" w:author="m.kalaitzaki" w:date="2019-05-16T10:07:00Z">
        <w:r>
          <w:rPr>
            <w:noProof/>
            <w:webHidden/>
          </w:rPr>
          <w:t>106</w:t>
        </w:r>
        <w:r>
          <w:rPr>
            <w:noProof/>
            <w:webHidden/>
          </w:rPr>
          <w:fldChar w:fldCharType="end"/>
        </w:r>
        <w:r w:rsidRPr="008D2DF6">
          <w:rPr>
            <w:rStyle w:val="Hyperlink"/>
            <w:noProof/>
          </w:rPr>
          <w:fldChar w:fldCharType="end"/>
        </w:r>
      </w:ins>
    </w:p>
    <w:p w14:paraId="642D3D8E" w14:textId="77777777" w:rsidR="00EA1A11" w:rsidRDefault="00EA1A11">
      <w:pPr>
        <w:pStyle w:val="TableofFigures"/>
        <w:tabs>
          <w:tab w:val="right" w:leader="dot" w:pos="9060"/>
        </w:tabs>
        <w:rPr>
          <w:ins w:id="1445" w:author="m.kalaitzaki" w:date="2019-05-16T10:07:00Z"/>
          <w:rFonts w:asciiTheme="minorHAnsi" w:eastAsiaTheme="minorEastAsia" w:hAnsiTheme="minorHAnsi" w:cstheme="minorBidi"/>
          <w:noProof/>
          <w:szCs w:val="22"/>
          <w:lang w:eastAsia="en-US"/>
        </w:rPr>
      </w:pPr>
      <w:ins w:id="144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r>
          <w:rPr>
            <w:noProof/>
            <w:webHidden/>
          </w:rPr>
        </w:r>
      </w:ins>
      <w:r>
        <w:rPr>
          <w:noProof/>
          <w:webHidden/>
        </w:rPr>
        <w:fldChar w:fldCharType="separate"/>
      </w:r>
      <w:ins w:id="1447" w:author="m.kalaitzaki" w:date="2019-05-16T10:07:00Z">
        <w:r>
          <w:rPr>
            <w:noProof/>
            <w:webHidden/>
          </w:rPr>
          <w:t>109</w:t>
        </w:r>
        <w:r>
          <w:rPr>
            <w:noProof/>
            <w:webHidden/>
          </w:rPr>
          <w:fldChar w:fldCharType="end"/>
        </w:r>
        <w:r w:rsidRPr="008D2DF6">
          <w:rPr>
            <w:rStyle w:val="Hyperlink"/>
            <w:noProof/>
          </w:rPr>
          <w:fldChar w:fldCharType="end"/>
        </w:r>
      </w:ins>
    </w:p>
    <w:p w14:paraId="369F5D9C" w14:textId="77777777" w:rsidR="00EA1A11" w:rsidRDefault="00EA1A11">
      <w:pPr>
        <w:pStyle w:val="TableofFigures"/>
        <w:tabs>
          <w:tab w:val="right" w:leader="dot" w:pos="9060"/>
        </w:tabs>
        <w:rPr>
          <w:ins w:id="1448" w:author="m.kalaitzaki" w:date="2019-05-16T10:07:00Z"/>
          <w:rFonts w:asciiTheme="minorHAnsi" w:eastAsiaTheme="minorEastAsia" w:hAnsiTheme="minorHAnsi" w:cstheme="minorBidi"/>
          <w:noProof/>
          <w:szCs w:val="22"/>
          <w:lang w:eastAsia="en-US"/>
        </w:rPr>
      </w:pPr>
      <w:ins w:id="144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r>
          <w:rPr>
            <w:noProof/>
            <w:webHidden/>
          </w:rPr>
        </w:r>
      </w:ins>
      <w:r>
        <w:rPr>
          <w:noProof/>
          <w:webHidden/>
        </w:rPr>
        <w:fldChar w:fldCharType="separate"/>
      </w:r>
      <w:ins w:id="1450" w:author="m.kalaitzaki" w:date="2019-05-16T10:07:00Z">
        <w:r>
          <w:rPr>
            <w:noProof/>
            <w:webHidden/>
          </w:rPr>
          <w:t>110</w:t>
        </w:r>
        <w:r>
          <w:rPr>
            <w:noProof/>
            <w:webHidden/>
          </w:rPr>
          <w:fldChar w:fldCharType="end"/>
        </w:r>
        <w:r w:rsidRPr="008D2DF6">
          <w:rPr>
            <w:rStyle w:val="Hyperlink"/>
            <w:noProof/>
          </w:rPr>
          <w:fldChar w:fldCharType="end"/>
        </w:r>
      </w:ins>
    </w:p>
    <w:p w14:paraId="1AD6E82A" w14:textId="77777777" w:rsidR="00EA1A11" w:rsidRDefault="00EA1A11">
      <w:pPr>
        <w:pStyle w:val="TableofFigures"/>
        <w:tabs>
          <w:tab w:val="right" w:leader="dot" w:pos="9060"/>
        </w:tabs>
        <w:rPr>
          <w:ins w:id="1451" w:author="m.kalaitzaki" w:date="2019-05-16T10:07:00Z"/>
          <w:rFonts w:asciiTheme="minorHAnsi" w:eastAsiaTheme="minorEastAsia" w:hAnsiTheme="minorHAnsi" w:cstheme="minorBidi"/>
          <w:noProof/>
          <w:szCs w:val="22"/>
          <w:lang w:eastAsia="en-US"/>
        </w:rPr>
      </w:pPr>
      <w:ins w:id="145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r>
          <w:rPr>
            <w:noProof/>
            <w:webHidden/>
          </w:rPr>
        </w:r>
      </w:ins>
      <w:r>
        <w:rPr>
          <w:noProof/>
          <w:webHidden/>
        </w:rPr>
        <w:fldChar w:fldCharType="separate"/>
      </w:r>
      <w:ins w:id="1453" w:author="m.kalaitzaki" w:date="2019-05-16T10:07:00Z">
        <w:r>
          <w:rPr>
            <w:noProof/>
            <w:webHidden/>
          </w:rPr>
          <w:t>111</w:t>
        </w:r>
        <w:r>
          <w:rPr>
            <w:noProof/>
            <w:webHidden/>
          </w:rPr>
          <w:fldChar w:fldCharType="end"/>
        </w:r>
        <w:r w:rsidRPr="008D2DF6">
          <w:rPr>
            <w:rStyle w:val="Hyperlink"/>
            <w:noProof/>
          </w:rPr>
          <w:fldChar w:fldCharType="end"/>
        </w:r>
      </w:ins>
    </w:p>
    <w:p w14:paraId="41955977" w14:textId="77777777" w:rsidR="00EA1A11" w:rsidRDefault="00EA1A11">
      <w:pPr>
        <w:pStyle w:val="TableofFigures"/>
        <w:tabs>
          <w:tab w:val="right" w:leader="dot" w:pos="9060"/>
        </w:tabs>
        <w:rPr>
          <w:ins w:id="1454" w:author="m.kalaitzaki" w:date="2019-05-16T10:07:00Z"/>
          <w:rFonts w:asciiTheme="minorHAnsi" w:eastAsiaTheme="minorEastAsia" w:hAnsiTheme="minorHAnsi" w:cstheme="minorBidi"/>
          <w:noProof/>
          <w:szCs w:val="22"/>
          <w:lang w:eastAsia="en-US"/>
        </w:rPr>
      </w:pPr>
      <w:ins w:id="145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r>
          <w:rPr>
            <w:noProof/>
            <w:webHidden/>
          </w:rPr>
        </w:r>
      </w:ins>
      <w:r>
        <w:rPr>
          <w:noProof/>
          <w:webHidden/>
        </w:rPr>
        <w:fldChar w:fldCharType="separate"/>
      </w:r>
      <w:ins w:id="1456" w:author="m.kalaitzaki" w:date="2019-05-16T10:07:00Z">
        <w:r>
          <w:rPr>
            <w:noProof/>
            <w:webHidden/>
          </w:rPr>
          <w:t>112</w:t>
        </w:r>
        <w:r>
          <w:rPr>
            <w:noProof/>
            <w:webHidden/>
          </w:rPr>
          <w:fldChar w:fldCharType="end"/>
        </w:r>
        <w:r w:rsidRPr="008D2DF6">
          <w:rPr>
            <w:rStyle w:val="Hyperlink"/>
            <w:noProof/>
          </w:rPr>
          <w:fldChar w:fldCharType="end"/>
        </w:r>
      </w:ins>
    </w:p>
    <w:p w14:paraId="19960BA4" w14:textId="77777777" w:rsidR="00EA1A11" w:rsidRDefault="00EA1A11">
      <w:pPr>
        <w:pStyle w:val="TableofFigures"/>
        <w:tabs>
          <w:tab w:val="right" w:leader="dot" w:pos="9060"/>
        </w:tabs>
        <w:rPr>
          <w:ins w:id="1457" w:author="m.kalaitzaki" w:date="2019-05-16T10:07:00Z"/>
          <w:rFonts w:asciiTheme="minorHAnsi" w:eastAsiaTheme="minorEastAsia" w:hAnsiTheme="minorHAnsi" w:cstheme="minorBidi"/>
          <w:noProof/>
          <w:szCs w:val="22"/>
          <w:lang w:eastAsia="en-US"/>
        </w:rPr>
      </w:pPr>
      <w:ins w:id="145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r>
          <w:rPr>
            <w:noProof/>
            <w:webHidden/>
          </w:rPr>
        </w:r>
      </w:ins>
      <w:r>
        <w:rPr>
          <w:noProof/>
          <w:webHidden/>
        </w:rPr>
        <w:fldChar w:fldCharType="separate"/>
      </w:r>
      <w:ins w:id="1459" w:author="m.kalaitzaki" w:date="2019-05-16T10:07:00Z">
        <w:r>
          <w:rPr>
            <w:noProof/>
            <w:webHidden/>
          </w:rPr>
          <w:t>113</w:t>
        </w:r>
        <w:r>
          <w:rPr>
            <w:noProof/>
            <w:webHidden/>
          </w:rPr>
          <w:fldChar w:fldCharType="end"/>
        </w:r>
        <w:r w:rsidRPr="008D2DF6">
          <w:rPr>
            <w:rStyle w:val="Hyperlink"/>
            <w:noProof/>
          </w:rPr>
          <w:fldChar w:fldCharType="end"/>
        </w:r>
      </w:ins>
    </w:p>
    <w:p w14:paraId="2C494B27" w14:textId="77777777" w:rsidR="00EA1A11" w:rsidRDefault="00EA1A11">
      <w:pPr>
        <w:pStyle w:val="TableofFigures"/>
        <w:tabs>
          <w:tab w:val="right" w:leader="dot" w:pos="9060"/>
        </w:tabs>
        <w:rPr>
          <w:ins w:id="1460" w:author="m.kalaitzaki" w:date="2019-05-16T10:07:00Z"/>
          <w:rFonts w:asciiTheme="minorHAnsi" w:eastAsiaTheme="minorEastAsia" w:hAnsiTheme="minorHAnsi" w:cstheme="minorBidi"/>
          <w:noProof/>
          <w:szCs w:val="22"/>
          <w:lang w:eastAsia="en-US"/>
        </w:rPr>
      </w:pPr>
      <w:ins w:id="146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r>
          <w:rPr>
            <w:noProof/>
            <w:webHidden/>
          </w:rPr>
        </w:r>
      </w:ins>
      <w:r>
        <w:rPr>
          <w:noProof/>
          <w:webHidden/>
        </w:rPr>
        <w:fldChar w:fldCharType="separate"/>
      </w:r>
      <w:ins w:id="1462" w:author="m.kalaitzaki" w:date="2019-05-16T10:07:00Z">
        <w:r>
          <w:rPr>
            <w:noProof/>
            <w:webHidden/>
          </w:rPr>
          <w:t>114</w:t>
        </w:r>
        <w:r>
          <w:rPr>
            <w:noProof/>
            <w:webHidden/>
          </w:rPr>
          <w:fldChar w:fldCharType="end"/>
        </w:r>
        <w:r w:rsidRPr="008D2DF6">
          <w:rPr>
            <w:rStyle w:val="Hyperlink"/>
            <w:noProof/>
          </w:rPr>
          <w:fldChar w:fldCharType="end"/>
        </w:r>
      </w:ins>
    </w:p>
    <w:p w14:paraId="12D4CFF7" w14:textId="77777777" w:rsidR="00EA1A11" w:rsidRDefault="00EA1A11">
      <w:pPr>
        <w:pStyle w:val="TableofFigures"/>
        <w:tabs>
          <w:tab w:val="right" w:leader="dot" w:pos="9060"/>
        </w:tabs>
        <w:rPr>
          <w:ins w:id="1463" w:author="m.kalaitzaki" w:date="2019-05-16T10:07:00Z"/>
          <w:rFonts w:asciiTheme="minorHAnsi" w:eastAsiaTheme="minorEastAsia" w:hAnsiTheme="minorHAnsi" w:cstheme="minorBidi"/>
          <w:noProof/>
          <w:szCs w:val="22"/>
          <w:lang w:eastAsia="en-US"/>
        </w:rPr>
      </w:pPr>
      <w:ins w:id="146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r>
          <w:rPr>
            <w:noProof/>
            <w:webHidden/>
          </w:rPr>
        </w:r>
      </w:ins>
      <w:r>
        <w:rPr>
          <w:noProof/>
          <w:webHidden/>
        </w:rPr>
        <w:fldChar w:fldCharType="separate"/>
      </w:r>
      <w:ins w:id="1465" w:author="m.kalaitzaki" w:date="2019-05-16T10:07:00Z">
        <w:r>
          <w:rPr>
            <w:noProof/>
            <w:webHidden/>
          </w:rPr>
          <w:t>115</w:t>
        </w:r>
        <w:r>
          <w:rPr>
            <w:noProof/>
            <w:webHidden/>
          </w:rPr>
          <w:fldChar w:fldCharType="end"/>
        </w:r>
        <w:r w:rsidRPr="008D2DF6">
          <w:rPr>
            <w:rStyle w:val="Hyperlink"/>
            <w:noProof/>
          </w:rPr>
          <w:fldChar w:fldCharType="end"/>
        </w:r>
      </w:ins>
    </w:p>
    <w:p w14:paraId="093B046F" w14:textId="77777777" w:rsidR="00EA1A11" w:rsidRDefault="00EA1A11">
      <w:pPr>
        <w:pStyle w:val="TableofFigures"/>
        <w:tabs>
          <w:tab w:val="right" w:leader="dot" w:pos="9060"/>
        </w:tabs>
        <w:rPr>
          <w:ins w:id="1466" w:author="m.kalaitzaki" w:date="2019-05-16T10:07:00Z"/>
          <w:rFonts w:asciiTheme="minorHAnsi" w:eastAsiaTheme="minorEastAsia" w:hAnsiTheme="minorHAnsi" w:cstheme="minorBidi"/>
          <w:noProof/>
          <w:szCs w:val="22"/>
          <w:lang w:eastAsia="en-US"/>
        </w:rPr>
      </w:pPr>
      <w:ins w:id="146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r>
          <w:rPr>
            <w:noProof/>
            <w:webHidden/>
          </w:rPr>
        </w:r>
      </w:ins>
      <w:r>
        <w:rPr>
          <w:noProof/>
          <w:webHidden/>
        </w:rPr>
        <w:fldChar w:fldCharType="separate"/>
      </w:r>
      <w:ins w:id="1468" w:author="m.kalaitzaki" w:date="2019-05-16T10:07:00Z">
        <w:r>
          <w:rPr>
            <w:noProof/>
            <w:webHidden/>
          </w:rPr>
          <w:t>115</w:t>
        </w:r>
        <w:r>
          <w:rPr>
            <w:noProof/>
            <w:webHidden/>
          </w:rPr>
          <w:fldChar w:fldCharType="end"/>
        </w:r>
        <w:r w:rsidRPr="008D2DF6">
          <w:rPr>
            <w:rStyle w:val="Hyperlink"/>
            <w:noProof/>
          </w:rPr>
          <w:fldChar w:fldCharType="end"/>
        </w:r>
      </w:ins>
    </w:p>
    <w:p w14:paraId="3825D7AA" w14:textId="77777777" w:rsidR="00EA1A11" w:rsidRDefault="00EA1A11">
      <w:pPr>
        <w:pStyle w:val="TableofFigures"/>
        <w:tabs>
          <w:tab w:val="right" w:leader="dot" w:pos="9060"/>
        </w:tabs>
        <w:rPr>
          <w:ins w:id="1469" w:author="m.kalaitzaki" w:date="2019-05-16T10:07:00Z"/>
          <w:rFonts w:asciiTheme="minorHAnsi" w:eastAsiaTheme="minorEastAsia" w:hAnsiTheme="minorHAnsi" w:cstheme="minorBidi"/>
          <w:noProof/>
          <w:szCs w:val="22"/>
          <w:lang w:eastAsia="en-US"/>
        </w:rPr>
      </w:pPr>
      <w:ins w:id="147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r>
          <w:rPr>
            <w:noProof/>
            <w:webHidden/>
          </w:rPr>
        </w:r>
      </w:ins>
      <w:r>
        <w:rPr>
          <w:noProof/>
          <w:webHidden/>
        </w:rPr>
        <w:fldChar w:fldCharType="separate"/>
      </w:r>
      <w:ins w:id="1471" w:author="m.kalaitzaki" w:date="2019-05-16T10:07:00Z">
        <w:r>
          <w:rPr>
            <w:noProof/>
            <w:webHidden/>
          </w:rPr>
          <w:t>115</w:t>
        </w:r>
        <w:r>
          <w:rPr>
            <w:noProof/>
            <w:webHidden/>
          </w:rPr>
          <w:fldChar w:fldCharType="end"/>
        </w:r>
        <w:r w:rsidRPr="008D2DF6">
          <w:rPr>
            <w:rStyle w:val="Hyperlink"/>
            <w:noProof/>
          </w:rPr>
          <w:fldChar w:fldCharType="end"/>
        </w:r>
      </w:ins>
    </w:p>
    <w:p w14:paraId="1ECF5739" w14:textId="77777777" w:rsidR="00EA1A11" w:rsidRDefault="00EA1A11">
      <w:pPr>
        <w:pStyle w:val="TableofFigures"/>
        <w:tabs>
          <w:tab w:val="right" w:leader="dot" w:pos="9060"/>
        </w:tabs>
        <w:rPr>
          <w:ins w:id="1472" w:author="m.kalaitzaki" w:date="2019-05-16T10:07:00Z"/>
          <w:rFonts w:asciiTheme="minorHAnsi" w:eastAsiaTheme="minorEastAsia" w:hAnsiTheme="minorHAnsi" w:cstheme="minorBidi"/>
          <w:noProof/>
          <w:szCs w:val="22"/>
          <w:lang w:eastAsia="en-US"/>
        </w:rPr>
      </w:pPr>
      <w:ins w:id="147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r>
          <w:rPr>
            <w:noProof/>
            <w:webHidden/>
          </w:rPr>
        </w:r>
      </w:ins>
      <w:r>
        <w:rPr>
          <w:noProof/>
          <w:webHidden/>
        </w:rPr>
        <w:fldChar w:fldCharType="separate"/>
      </w:r>
      <w:ins w:id="1474" w:author="m.kalaitzaki" w:date="2019-05-16T10:07:00Z">
        <w:r>
          <w:rPr>
            <w:noProof/>
            <w:webHidden/>
          </w:rPr>
          <w:t>116</w:t>
        </w:r>
        <w:r>
          <w:rPr>
            <w:noProof/>
            <w:webHidden/>
          </w:rPr>
          <w:fldChar w:fldCharType="end"/>
        </w:r>
        <w:r w:rsidRPr="008D2DF6">
          <w:rPr>
            <w:rStyle w:val="Hyperlink"/>
            <w:noProof/>
          </w:rPr>
          <w:fldChar w:fldCharType="end"/>
        </w:r>
      </w:ins>
    </w:p>
    <w:p w14:paraId="1351DD9B" w14:textId="77777777" w:rsidR="00EA1A11" w:rsidRDefault="00EA1A11">
      <w:pPr>
        <w:pStyle w:val="TableofFigures"/>
        <w:tabs>
          <w:tab w:val="right" w:leader="dot" w:pos="9060"/>
        </w:tabs>
        <w:rPr>
          <w:ins w:id="1475" w:author="m.kalaitzaki" w:date="2019-05-16T10:07:00Z"/>
          <w:rFonts w:asciiTheme="minorHAnsi" w:eastAsiaTheme="minorEastAsia" w:hAnsiTheme="minorHAnsi" w:cstheme="minorBidi"/>
          <w:noProof/>
          <w:szCs w:val="22"/>
          <w:lang w:eastAsia="en-US"/>
        </w:rPr>
      </w:pPr>
      <w:ins w:id="147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r>
          <w:rPr>
            <w:noProof/>
            <w:webHidden/>
          </w:rPr>
        </w:r>
      </w:ins>
      <w:r>
        <w:rPr>
          <w:noProof/>
          <w:webHidden/>
        </w:rPr>
        <w:fldChar w:fldCharType="separate"/>
      </w:r>
      <w:ins w:id="1477" w:author="m.kalaitzaki" w:date="2019-05-16T10:07:00Z">
        <w:r>
          <w:rPr>
            <w:noProof/>
            <w:webHidden/>
          </w:rPr>
          <w:t>117</w:t>
        </w:r>
        <w:r>
          <w:rPr>
            <w:noProof/>
            <w:webHidden/>
          </w:rPr>
          <w:fldChar w:fldCharType="end"/>
        </w:r>
        <w:r w:rsidRPr="008D2DF6">
          <w:rPr>
            <w:rStyle w:val="Hyperlink"/>
            <w:noProof/>
          </w:rPr>
          <w:fldChar w:fldCharType="end"/>
        </w:r>
      </w:ins>
    </w:p>
    <w:p w14:paraId="46AF4A1E" w14:textId="77777777" w:rsidR="00EA1A11" w:rsidRDefault="00EA1A11">
      <w:pPr>
        <w:pStyle w:val="TableofFigures"/>
        <w:tabs>
          <w:tab w:val="right" w:leader="dot" w:pos="9060"/>
        </w:tabs>
        <w:rPr>
          <w:ins w:id="1478" w:author="m.kalaitzaki" w:date="2019-05-16T10:07:00Z"/>
          <w:rFonts w:asciiTheme="minorHAnsi" w:eastAsiaTheme="minorEastAsia" w:hAnsiTheme="minorHAnsi" w:cstheme="minorBidi"/>
          <w:noProof/>
          <w:szCs w:val="22"/>
          <w:lang w:eastAsia="en-US"/>
        </w:rPr>
      </w:pPr>
      <w:ins w:id="147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r>
          <w:rPr>
            <w:noProof/>
            <w:webHidden/>
          </w:rPr>
        </w:r>
      </w:ins>
      <w:r>
        <w:rPr>
          <w:noProof/>
          <w:webHidden/>
        </w:rPr>
        <w:fldChar w:fldCharType="separate"/>
      </w:r>
      <w:ins w:id="1480" w:author="m.kalaitzaki" w:date="2019-05-16T10:07:00Z">
        <w:r>
          <w:rPr>
            <w:noProof/>
            <w:webHidden/>
          </w:rPr>
          <w:t>118</w:t>
        </w:r>
        <w:r>
          <w:rPr>
            <w:noProof/>
            <w:webHidden/>
          </w:rPr>
          <w:fldChar w:fldCharType="end"/>
        </w:r>
        <w:r w:rsidRPr="008D2DF6">
          <w:rPr>
            <w:rStyle w:val="Hyperlink"/>
            <w:noProof/>
          </w:rPr>
          <w:fldChar w:fldCharType="end"/>
        </w:r>
      </w:ins>
    </w:p>
    <w:p w14:paraId="4DBB2D53" w14:textId="77777777" w:rsidR="00EA1A11" w:rsidRDefault="00EA1A11">
      <w:pPr>
        <w:pStyle w:val="TableofFigures"/>
        <w:tabs>
          <w:tab w:val="right" w:leader="dot" w:pos="9060"/>
        </w:tabs>
        <w:rPr>
          <w:ins w:id="1481" w:author="m.kalaitzaki" w:date="2019-05-16T10:07:00Z"/>
          <w:rFonts w:asciiTheme="minorHAnsi" w:eastAsiaTheme="minorEastAsia" w:hAnsiTheme="minorHAnsi" w:cstheme="minorBidi"/>
          <w:noProof/>
          <w:szCs w:val="22"/>
          <w:lang w:eastAsia="en-US"/>
        </w:rPr>
      </w:pPr>
      <w:ins w:id="148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r>
          <w:rPr>
            <w:noProof/>
            <w:webHidden/>
          </w:rPr>
        </w:r>
      </w:ins>
      <w:r>
        <w:rPr>
          <w:noProof/>
          <w:webHidden/>
        </w:rPr>
        <w:fldChar w:fldCharType="separate"/>
      </w:r>
      <w:ins w:id="1483" w:author="m.kalaitzaki" w:date="2019-05-16T10:07:00Z">
        <w:r>
          <w:rPr>
            <w:noProof/>
            <w:webHidden/>
          </w:rPr>
          <w:t>119</w:t>
        </w:r>
        <w:r>
          <w:rPr>
            <w:noProof/>
            <w:webHidden/>
          </w:rPr>
          <w:fldChar w:fldCharType="end"/>
        </w:r>
        <w:r w:rsidRPr="008D2DF6">
          <w:rPr>
            <w:rStyle w:val="Hyperlink"/>
            <w:noProof/>
          </w:rPr>
          <w:fldChar w:fldCharType="end"/>
        </w:r>
      </w:ins>
    </w:p>
    <w:p w14:paraId="20C6AD7C" w14:textId="77777777" w:rsidR="00EA1A11" w:rsidRDefault="00EA1A11">
      <w:pPr>
        <w:pStyle w:val="TableofFigures"/>
        <w:tabs>
          <w:tab w:val="right" w:leader="dot" w:pos="9060"/>
        </w:tabs>
        <w:rPr>
          <w:ins w:id="1484" w:author="m.kalaitzaki" w:date="2019-05-16T10:07:00Z"/>
          <w:rFonts w:asciiTheme="minorHAnsi" w:eastAsiaTheme="minorEastAsia" w:hAnsiTheme="minorHAnsi" w:cstheme="minorBidi"/>
          <w:noProof/>
          <w:szCs w:val="22"/>
          <w:lang w:eastAsia="en-US"/>
        </w:rPr>
      </w:pPr>
      <w:ins w:id="148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r>
          <w:rPr>
            <w:noProof/>
            <w:webHidden/>
          </w:rPr>
        </w:r>
      </w:ins>
      <w:r>
        <w:rPr>
          <w:noProof/>
          <w:webHidden/>
        </w:rPr>
        <w:fldChar w:fldCharType="separate"/>
      </w:r>
      <w:ins w:id="1486" w:author="m.kalaitzaki" w:date="2019-05-16T10:07:00Z">
        <w:r>
          <w:rPr>
            <w:noProof/>
            <w:webHidden/>
          </w:rPr>
          <w:t>119</w:t>
        </w:r>
        <w:r>
          <w:rPr>
            <w:noProof/>
            <w:webHidden/>
          </w:rPr>
          <w:fldChar w:fldCharType="end"/>
        </w:r>
        <w:r w:rsidRPr="008D2DF6">
          <w:rPr>
            <w:rStyle w:val="Hyperlink"/>
            <w:noProof/>
          </w:rPr>
          <w:fldChar w:fldCharType="end"/>
        </w:r>
      </w:ins>
    </w:p>
    <w:p w14:paraId="00FA29D8" w14:textId="77777777" w:rsidR="00EA1A11" w:rsidRDefault="00EA1A11">
      <w:pPr>
        <w:pStyle w:val="TableofFigures"/>
        <w:tabs>
          <w:tab w:val="right" w:leader="dot" w:pos="9060"/>
        </w:tabs>
        <w:rPr>
          <w:ins w:id="1487" w:author="m.kalaitzaki" w:date="2019-05-16T10:07:00Z"/>
          <w:rFonts w:asciiTheme="minorHAnsi" w:eastAsiaTheme="minorEastAsia" w:hAnsiTheme="minorHAnsi" w:cstheme="minorBidi"/>
          <w:noProof/>
          <w:szCs w:val="22"/>
          <w:lang w:eastAsia="en-US"/>
        </w:rPr>
      </w:pPr>
      <w:ins w:id="148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r>
          <w:rPr>
            <w:noProof/>
            <w:webHidden/>
          </w:rPr>
        </w:r>
      </w:ins>
      <w:r>
        <w:rPr>
          <w:noProof/>
          <w:webHidden/>
        </w:rPr>
        <w:fldChar w:fldCharType="separate"/>
      </w:r>
      <w:ins w:id="1489" w:author="m.kalaitzaki" w:date="2019-05-16T10:07:00Z">
        <w:r>
          <w:rPr>
            <w:noProof/>
            <w:webHidden/>
          </w:rPr>
          <w:t>120</w:t>
        </w:r>
        <w:r>
          <w:rPr>
            <w:noProof/>
            <w:webHidden/>
          </w:rPr>
          <w:fldChar w:fldCharType="end"/>
        </w:r>
        <w:r w:rsidRPr="008D2DF6">
          <w:rPr>
            <w:rStyle w:val="Hyperlink"/>
            <w:noProof/>
          </w:rPr>
          <w:fldChar w:fldCharType="end"/>
        </w:r>
      </w:ins>
    </w:p>
    <w:p w14:paraId="1823F500" w14:textId="77777777" w:rsidR="00EA1A11" w:rsidRDefault="00EA1A11">
      <w:pPr>
        <w:pStyle w:val="TableofFigures"/>
        <w:tabs>
          <w:tab w:val="right" w:leader="dot" w:pos="9060"/>
        </w:tabs>
        <w:rPr>
          <w:ins w:id="1490" w:author="m.kalaitzaki" w:date="2019-05-16T10:07:00Z"/>
          <w:rFonts w:asciiTheme="minorHAnsi" w:eastAsiaTheme="minorEastAsia" w:hAnsiTheme="minorHAnsi" w:cstheme="minorBidi"/>
          <w:noProof/>
          <w:szCs w:val="22"/>
          <w:lang w:eastAsia="en-US"/>
        </w:rPr>
      </w:pPr>
      <w:ins w:id="149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r>
          <w:rPr>
            <w:noProof/>
            <w:webHidden/>
          </w:rPr>
        </w:r>
      </w:ins>
      <w:r>
        <w:rPr>
          <w:noProof/>
          <w:webHidden/>
        </w:rPr>
        <w:fldChar w:fldCharType="separate"/>
      </w:r>
      <w:ins w:id="1492" w:author="m.kalaitzaki" w:date="2019-05-16T10:07:00Z">
        <w:r>
          <w:rPr>
            <w:noProof/>
            <w:webHidden/>
          </w:rPr>
          <w:t>121</w:t>
        </w:r>
        <w:r>
          <w:rPr>
            <w:noProof/>
            <w:webHidden/>
          </w:rPr>
          <w:fldChar w:fldCharType="end"/>
        </w:r>
        <w:r w:rsidRPr="008D2DF6">
          <w:rPr>
            <w:rStyle w:val="Hyperlink"/>
            <w:noProof/>
          </w:rPr>
          <w:fldChar w:fldCharType="end"/>
        </w:r>
      </w:ins>
    </w:p>
    <w:p w14:paraId="367AB6F3" w14:textId="77777777" w:rsidR="00EA1A11" w:rsidRDefault="00EA1A11">
      <w:pPr>
        <w:pStyle w:val="TableofFigures"/>
        <w:tabs>
          <w:tab w:val="right" w:leader="dot" w:pos="9060"/>
        </w:tabs>
        <w:rPr>
          <w:ins w:id="1493" w:author="m.kalaitzaki" w:date="2019-05-16T10:07:00Z"/>
          <w:rFonts w:asciiTheme="minorHAnsi" w:eastAsiaTheme="minorEastAsia" w:hAnsiTheme="minorHAnsi" w:cstheme="minorBidi"/>
          <w:noProof/>
          <w:szCs w:val="22"/>
          <w:lang w:eastAsia="en-US"/>
        </w:rPr>
      </w:pPr>
      <w:ins w:id="149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r>
          <w:rPr>
            <w:noProof/>
            <w:webHidden/>
          </w:rPr>
        </w:r>
      </w:ins>
      <w:r>
        <w:rPr>
          <w:noProof/>
          <w:webHidden/>
        </w:rPr>
        <w:fldChar w:fldCharType="separate"/>
      </w:r>
      <w:ins w:id="1495" w:author="m.kalaitzaki" w:date="2019-05-16T10:07:00Z">
        <w:r>
          <w:rPr>
            <w:noProof/>
            <w:webHidden/>
          </w:rPr>
          <w:t>122</w:t>
        </w:r>
        <w:r>
          <w:rPr>
            <w:noProof/>
            <w:webHidden/>
          </w:rPr>
          <w:fldChar w:fldCharType="end"/>
        </w:r>
        <w:r w:rsidRPr="008D2DF6">
          <w:rPr>
            <w:rStyle w:val="Hyperlink"/>
            <w:noProof/>
          </w:rPr>
          <w:fldChar w:fldCharType="end"/>
        </w:r>
      </w:ins>
    </w:p>
    <w:p w14:paraId="1CC9653A" w14:textId="77777777" w:rsidR="00EA1A11" w:rsidRDefault="00EA1A11">
      <w:pPr>
        <w:pStyle w:val="TableofFigures"/>
        <w:tabs>
          <w:tab w:val="right" w:leader="dot" w:pos="9060"/>
        </w:tabs>
        <w:rPr>
          <w:ins w:id="1496" w:author="m.kalaitzaki" w:date="2019-05-16T10:07:00Z"/>
          <w:rFonts w:asciiTheme="minorHAnsi" w:eastAsiaTheme="minorEastAsia" w:hAnsiTheme="minorHAnsi" w:cstheme="minorBidi"/>
          <w:noProof/>
          <w:szCs w:val="22"/>
          <w:lang w:eastAsia="en-US"/>
        </w:rPr>
      </w:pPr>
      <w:ins w:id="149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r>
          <w:rPr>
            <w:noProof/>
            <w:webHidden/>
          </w:rPr>
        </w:r>
      </w:ins>
      <w:r>
        <w:rPr>
          <w:noProof/>
          <w:webHidden/>
        </w:rPr>
        <w:fldChar w:fldCharType="separate"/>
      </w:r>
      <w:ins w:id="1498" w:author="m.kalaitzaki" w:date="2019-05-16T10:07:00Z">
        <w:r>
          <w:rPr>
            <w:noProof/>
            <w:webHidden/>
          </w:rPr>
          <w:t>123</w:t>
        </w:r>
        <w:r>
          <w:rPr>
            <w:noProof/>
            <w:webHidden/>
          </w:rPr>
          <w:fldChar w:fldCharType="end"/>
        </w:r>
        <w:r w:rsidRPr="008D2DF6">
          <w:rPr>
            <w:rStyle w:val="Hyperlink"/>
            <w:noProof/>
          </w:rPr>
          <w:fldChar w:fldCharType="end"/>
        </w:r>
      </w:ins>
    </w:p>
    <w:p w14:paraId="753D353D" w14:textId="77777777" w:rsidR="00EA1A11" w:rsidRDefault="00EA1A11">
      <w:pPr>
        <w:pStyle w:val="TableofFigures"/>
        <w:tabs>
          <w:tab w:val="right" w:leader="dot" w:pos="9060"/>
        </w:tabs>
        <w:rPr>
          <w:ins w:id="1499" w:author="m.kalaitzaki" w:date="2019-05-16T10:07:00Z"/>
          <w:rFonts w:asciiTheme="minorHAnsi" w:eastAsiaTheme="minorEastAsia" w:hAnsiTheme="minorHAnsi" w:cstheme="minorBidi"/>
          <w:noProof/>
          <w:szCs w:val="22"/>
          <w:lang w:eastAsia="en-US"/>
        </w:rPr>
      </w:pPr>
      <w:ins w:id="150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r>
          <w:rPr>
            <w:noProof/>
            <w:webHidden/>
          </w:rPr>
        </w:r>
      </w:ins>
      <w:r>
        <w:rPr>
          <w:noProof/>
          <w:webHidden/>
        </w:rPr>
        <w:fldChar w:fldCharType="separate"/>
      </w:r>
      <w:ins w:id="1501" w:author="m.kalaitzaki" w:date="2019-05-16T10:07:00Z">
        <w:r>
          <w:rPr>
            <w:noProof/>
            <w:webHidden/>
          </w:rPr>
          <w:t>123</w:t>
        </w:r>
        <w:r>
          <w:rPr>
            <w:noProof/>
            <w:webHidden/>
          </w:rPr>
          <w:fldChar w:fldCharType="end"/>
        </w:r>
        <w:r w:rsidRPr="008D2DF6">
          <w:rPr>
            <w:rStyle w:val="Hyperlink"/>
            <w:noProof/>
          </w:rPr>
          <w:fldChar w:fldCharType="end"/>
        </w:r>
      </w:ins>
    </w:p>
    <w:p w14:paraId="483056D4" w14:textId="77777777" w:rsidR="00EA1A11" w:rsidRDefault="00EA1A11">
      <w:pPr>
        <w:pStyle w:val="TableofFigures"/>
        <w:tabs>
          <w:tab w:val="right" w:leader="dot" w:pos="9060"/>
        </w:tabs>
        <w:rPr>
          <w:ins w:id="1502" w:author="m.kalaitzaki" w:date="2019-05-16T10:07:00Z"/>
          <w:rFonts w:asciiTheme="minorHAnsi" w:eastAsiaTheme="minorEastAsia" w:hAnsiTheme="minorHAnsi" w:cstheme="minorBidi"/>
          <w:noProof/>
          <w:szCs w:val="22"/>
          <w:lang w:eastAsia="en-US"/>
        </w:rPr>
      </w:pPr>
      <w:ins w:id="150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r>
          <w:rPr>
            <w:noProof/>
            <w:webHidden/>
          </w:rPr>
        </w:r>
      </w:ins>
      <w:r>
        <w:rPr>
          <w:noProof/>
          <w:webHidden/>
        </w:rPr>
        <w:fldChar w:fldCharType="separate"/>
      </w:r>
      <w:ins w:id="1504" w:author="m.kalaitzaki" w:date="2019-05-16T10:07:00Z">
        <w:r>
          <w:rPr>
            <w:noProof/>
            <w:webHidden/>
          </w:rPr>
          <w:t>124</w:t>
        </w:r>
        <w:r>
          <w:rPr>
            <w:noProof/>
            <w:webHidden/>
          </w:rPr>
          <w:fldChar w:fldCharType="end"/>
        </w:r>
        <w:r w:rsidRPr="008D2DF6">
          <w:rPr>
            <w:rStyle w:val="Hyperlink"/>
            <w:noProof/>
          </w:rPr>
          <w:fldChar w:fldCharType="end"/>
        </w:r>
      </w:ins>
    </w:p>
    <w:p w14:paraId="017FCBA0" w14:textId="77777777" w:rsidR="00EA1A11" w:rsidRDefault="00EA1A11">
      <w:pPr>
        <w:pStyle w:val="TableofFigures"/>
        <w:tabs>
          <w:tab w:val="right" w:leader="dot" w:pos="9060"/>
        </w:tabs>
        <w:rPr>
          <w:ins w:id="1505" w:author="m.kalaitzaki" w:date="2019-05-16T10:07:00Z"/>
          <w:rFonts w:asciiTheme="minorHAnsi" w:eastAsiaTheme="minorEastAsia" w:hAnsiTheme="minorHAnsi" w:cstheme="minorBidi"/>
          <w:noProof/>
          <w:szCs w:val="22"/>
          <w:lang w:eastAsia="en-US"/>
        </w:rPr>
      </w:pPr>
      <w:ins w:id="150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r>
          <w:rPr>
            <w:noProof/>
            <w:webHidden/>
          </w:rPr>
        </w:r>
      </w:ins>
      <w:r>
        <w:rPr>
          <w:noProof/>
          <w:webHidden/>
        </w:rPr>
        <w:fldChar w:fldCharType="separate"/>
      </w:r>
      <w:ins w:id="1507" w:author="m.kalaitzaki" w:date="2019-05-16T10:07:00Z">
        <w:r>
          <w:rPr>
            <w:noProof/>
            <w:webHidden/>
          </w:rPr>
          <w:t>125</w:t>
        </w:r>
        <w:r>
          <w:rPr>
            <w:noProof/>
            <w:webHidden/>
          </w:rPr>
          <w:fldChar w:fldCharType="end"/>
        </w:r>
        <w:r w:rsidRPr="008D2DF6">
          <w:rPr>
            <w:rStyle w:val="Hyperlink"/>
            <w:noProof/>
          </w:rPr>
          <w:fldChar w:fldCharType="end"/>
        </w:r>
      </w:ins>
    </w:p>
    <w:p w14:paraId="1EB36CFA" w14:textId="77777777" w:rsidR="00EA1A11" w:rsidRDefault="00EA1A11">
      <w:pPr>
        <w:pStyle w:val="TableofFigures"/>
        <w:tabs>
          <w:tab w:val="right" w:leader="dot" w:pos="9060"/>
        </w:tabs>
        <w:rPr>
          <w:ins w:id="1508" w:author="m.kalaitzaki" w:date="2019-05-16T10:07:00Z"/>
          <w:rFonts w:asciiTheme="minorHAnsi" w:eastAsiaTheme="minorEastAsia" w:hAnsiTheme="minorHAnsi" w:cstheme="minorBidi"/>
          <w:noProof/>
          <w:szCs w:val="22"/>
          <w:lang w:eastAsia="en-US"/>
        </w:rPr>
      </w:pPr>
      <w:ins w:id="150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r>
          <w:rPr>
            <w:noProof/>
            <w:webHidden/>
          </w:rPr>
        </w:r>
      </w:ins>
      <w:r>
        <w:rPr>
          <w:noProof/>
          <w:webHidden/>
        </w:rPr>
        <w:fldChar w:fldCharType="separate"/>
      </w:r>
      <w:ins w:id="1510" w:author="m.kalaitzaki" w:date="2019-05-16T10:07:00Z">
        <w:r>
          <w:rPr>
            <w:noProof/>
            <w:webHidden/>
          </w:rPr>
          <w:t>126</w:t>
        </w:r>
        <w:r>
          <w:rPr>
            <w:noProof/>
            <w:webHidden/>
          </w:rPr>
          <w:fldChar w:fldCharType="end"/>
        </w:r>
        <w:r w:rsidRPr="008D2DF6">
          <w:rPr>
            <w:rStyle w:val="Hyperlink"/>
            <w:noProof/>
          </w:rPr>
          <w:fldChar w:fldCharType="end"/>
        </w:r>
      </w:ins>
    </w:p>
    <w:p w14:paraId="646880F8" w14:textId="77777777" w:rsidR="00EA1A11" w:rsidRDefault="00EA1A11">
      <w:pPr>
        <w:pStyle w:val="TableofFigures"/>
        <w:tabs>
          <w:tab w:val="right" w:leader="dot" w:pos="9060"/>
        </w:tabs>
        <w:rPr>
          <w:ins w:id="1511" w:author="m.kalaitzaki" w:date="2019-05-16T10:07:00Z"/>
          <w:rFonts w:asciiTheme="minorHAnsi" w:eastAsiaTheme="minorEastAsia" w:hAnsiTheme="minorHAnsi" w:cstheme="minorBidi"/>
          <w:noProof/>
          <w:szCs w:val="22"/>
          <w:lang w:eastAsia="en-US"/>
        </w:rPr>
      </w:pPr>
      <w:ins w:id="151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r>
          <w:rPr>
            <w:noProof/>
            <w:webHidden/>
          </w:rPr>
        </w:r>
      </w:ins>
      <w:r>
        <w:rPr>
          <w:noProof/>
          <w:webHidden/>
        </w:rPr>
        <w:fldChar w:fldCharType="separate"/>
      </w:r>
      <w:ins w:id="1513" w:author="m.kalaitzaki" w:date="2019-05-16T10:07:00Z">
        <w:r>
          <w:rPr>
            <w:noProof/>
            <w:webHidden/>
          </w:rPr>
          <w:t>127</w:t>
        </w:r>
        <w:r>
          <w:rPr>
            <w:noProof/>
            <w:webHidden/>
          </w:rPr>
          <w:fldChar w:fldCharType="end"/>
        </w:r>
        <w:r w:rsidRPr="008D2DF6">
          <w:rPr>
            <w:rStyle w:val="Hyperlink"/>
            <w:noProof/>
          </w:rPr>
          <w:fldChar w:fldCharType="end"/>
        </w:r>
      </w:ins>
    </w:p>
    <w:p w14:paraId="1828A0BF" w14:textId="77777777" w:rsidR="00EA1A11" w:rsidRDefault="00EA1A11">
      <w:pPr>
        <w:pStyle w:val="TableofFigures"/>
        <w:tabs>
          <w:tab w:val="right" w:leader="dot" w:pos="9060"/>
        </w:tabs>
        <w:rPr>
          <w:ins w:id="1514" w:author="m.kalaitzaki" w:date="2019-05-16T10:07:00Z"/>
          <w:rFonts w:asciiTheme="minorHAnsi" w:eastAsiaTheme="minorEastAsia" w:hAnsiTheme="minorHAnsi" w:cstheme="minorBidi"/>
          <w:noProof/>
          <w:szCs w:val="22"/>
          <w:lang w:eastAsia="en-US"/>
        </w:rPr>
      </w:pPr>
      <w:ins w:id="1515"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"_Toc8893938"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r>
          <w:rPr>
            <w:noProof/>
            <w:webHidden/>
          </w:rPr>
        </w:r>
      </w:ins>
      <w:r>
        <w:rPr>
          <w:noProof/>
          <w:webHidden/>
        </w:rPr>
        <w:fldChar w:fldCharType="separate"/>
      </w:r>
      <w:ins w:id="1516" w:author="m.kalaitzaki" w:date="2019-05-16T10:07:00Z">
        <w:r>
          <w:rPr>
            <w:noProof/>
            <w:webHidden/>
          </w:rPr>
          <w:t>128</w:t>
        </w:r>
        <w:r>
          <w:rPr>
            <w:noProof/>
            <w:webHidden/>
          </w:rPr>
          <w:fldChar w:fldCharType="end"/>
        </w:r>
        <w:r w:rsidRPr="008D2DF6">
          <w:rPr>
            <w:rStyle w:val="Hyperlink"/>
            <w:noProof/>
          </w:rPr>
          <w:fldChar w:fldCharType="end"/>
        </w:r>
      </w:ins>
    </w:p>
    <w:p w14:paraId="69AB77BB" w14:textId="77777777" w:rsidR="00EA1A11" w:rsidRDefault="00EA1A11">
      <w:pPr>
        <w:pStyle w:val="TableofFigures"/>
        <w:tabs>
          <w:tab w:val="right" w:leader="dot" w:pos="9060"/>
        </w:tabs>
        <w:rPr>
          <w:ins w:id="1517" w:author="m.kalaitzaki" w:date="2019-05-16T10:07:00Z"/>
          <w:rFonts w:asciiTheme="minorHAnsi" w:eastAsiaTheme="minorEastAsia" w:hAnsiTheme="minorHAnsi" w:cstheme="minorBidi"/>
          <w:noProof/>
          <w:szCs w:val="22"/>
          <w:lang w:eastAsia="en-US"/>
        </w:rPr>
      </w:pPr>
      <w:ins w:id="151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r>
          <w:rPr>
            <w:noProof/>
            <w:webHidden/>
          </w:rPr>
        </w:r>
      </w:ins>
      <w:r>
        <w:rPr>
          <w:noProof/>
          <w:webHidden/>
        </w:rPr>
        <w:fldChar w:fldCharType="separate"/>
      </w:r>
      <w:ins w:id="1519" w:author="m.kalaitzaki" w:date="2019-05-16T10:07:00Z">
        <w:r>
          <w:rPr>
            <w:noProof/>
            <w:webHidden/>
          </w:rPr>
          <w:t>129</w:t>
        </w:r>
        <w:r>
          <w:rPr>
            <w:noProof/>
            <w:webHidden/>
          </w:rPr>
          <w:fldChar w:fldCharType="end"/>
        </w:r>
        <w:r w:rsidRPr="008D2DF6">
          <w:rPr>
            <w:rStyle w:val="Hyperlink"/>
            <w:noProof/>
          </w:rPr>
          <w:fldChar w:fldCharType="end"/>
        </w:r>
      </w:ins>
    </w:p>
    <w:p w14:paraId="721D318C" w14:textId="77777777" w:rsidR="00EA1A11" w:rsidRDefault="00EA1A11">
      <w:pPr>
        <w:pStyle w:val="TableofFigures"/>
        <w:tabs>
          <w:tab w:val="right" w:leader="dot" w:pos="9060"/>
        </w:tabs>
        <w:rPr>
          <w:ins w:id="1520" w:author="m.kalaitzaki" w:date="2019-05-16T10:07:00Z"/>
          <w:rFonts w:asciiTheme="minorHAnsi" w:eastAsiaTheme="minorEastAsia" w:hAnsiTheme="minorHAnsi" w:cstheme="minorBidi"/>
          <w:noProof/>
          <w:szCs w:val="22"/>
          <w:lang w:eastAsia="en-US"/>
        </w:rPr>
      </w:pPr>
      <w:ins w:id="152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r>
          <w:rPr>
            <w:noProof/>
            <w:webHidden/>
          </w:rPr>
        </w:r>
      </w:ins>
      <w:r>
        <w:rPr>
          <w:noProof/>
          <w:webHidden/>
        </w:rPr>
        <w:fldChar w:fldCharType="separate"/>
      </w:r>
      <w:ins w:id="1522" w:author="m.kalaitzaki" w:date="2019-05-16T10:07:00Z">
        <w:r>
          <w:rPr>
            <w:noProof/>
            <w:webHidden/>
          </w:rPr>
          <w:t>130</w:t>
        </w:r>
        <w:r>
          <w:rPr>
            <w:noProof/>
            <w:webHidden/>
          </w:rPr>
          <w:fldChar w:fldCharType="end"/>
        </w:r>
        <w:r w:rsidRPr="008D2DF6">
          <w:rPr>
            <w:rStyle w:val="Hyperlink"/>
            <w:noProof/>
          </w:rPr>
          <w:fldChar w:fldCharType="end"/>
        </w:r>
      </w:ins>
    </w:p>
    <w:p w14:paraId="6502C849" w14:textId="77777777" w:rsidR="00EA1A11" w:rsidRDefault="00EA1A11">
      <w:pPr>
        <w:pStyle w:val="TableofFigures"/>
        <w:tabs>
          <w:tab w:val="right" w:leader="dot" w:pos="9060"/>
        </w:tabs>
        <w:rPr>
          <w:ins w:id="1523" w:author="m.kalaitzaki" w:date="2019-05-16T10:07:00Z"/>
          <w:rFonts w:asciiTheme="minorHAnsi" w:eastAsiaTheme="minorEastAsia" w:hAnsiTheme="minorHAnsi" w:cstheme="minorBidi"/>
          <w:noProof/>
          <w:szCs w:val="22"/>
          <w:lang w:eastAsia="en-US"/>
        </w:rPr>
      </w:pPr>
      <w:ins w:id="152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r>
          <w:rPr>
            <w:noProof/>
            <w:webHidden/>
          </w:rPr>
        </w:r>
      </w:ins>
      <w:r>
        <w:rPr>
          <w:noProof/>
          <w:webHidden/>
        </w:rPr>
        <w:fldChar w:fldCharType="separate"/>
      </w:r>
      <w:ins w:id="1525" w:author="m.kalaitzaki" w:date="2019-05-16T10:07:00Z">
        <w:r>
          <w:rPr>
            <w:noProof/>
            <w:webHidden/>
          </w:rPr>
          <w:t>131</w:t>
        </w:r>
        <w:r>
          <w:rPr>
            <w:noProof/>
            <w:webHidden/>
          </w:rPr>
          <w:fldChar w:fldCharType="end"/>
        </w:r>
        <w:r w:rsidRPr="008D2DF6">
          <w:rPr>
            <w:rStyle w:val="Hyperlink"/>
            <w:noProof/>
          </w:rPr>
          <w:fldChar w:fldCharType="end"/>
        </w:r>
      </w:ins>
    </w:p>
    <w:p w14:paraId="36CA7F3F" w14:textId="77777777" w:rsidR="00EA1A11" w:rsidRDefault="00EA1A11">
      <w:pPr>
        <w:pStyle w:val="TableofFigures"/>
        <w:tabs>
          <w:tab w:val="right" w:leader="dot" w:pos="9060"/>
        </w:tabs>
        <w:rPr>
          <w:ins w:id="1526" w:author="m.kalaitzaki" w:date="2019-05-16T10:07:00Z"/>
          <w:rFonts w:asciiTheme="minorHAnsi" w:eastAsiaTheme="minorEastAsia" w:hAnsiTheme="minorHAnsi" w:cstheme="minorBidi"/>
          <w:noProof/>
          <w:szCs w:val="22"/>
          <w:lang w:eastAsia="en-US"/>
        </w:rPr>
      </w:pPr>
      <w:ins w:id="152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r>
          <w:rPr>
            <w:noProof/>
            <w:webHidden/>
          </w:rPr>
        </w:r>
      </w:ins>
      <w:r>
        <w:rPr>
          <w:noProof/>
          <w:webHidden/>
        </w:rPr>
        <w:fldChar w:fldCharType="separate"/>
      </w:r>
      <w:ins w:id="1528" w:author="m.kalaitzaki" w:date="2019-05-16T10:07:00Z">
        <w:r>
          <w:rPr>
            <w:noProof/>
            <w:webHidden/>
          </w:rPr>
          <w:t>131</w:t>
        </w:r>
        <w:r>
          <w:rPr>
            <w:noProof/>
            <w:webHidden/>
          </w:rPr>
          <w:fldChar w:fldCharType="end"/>
        </w:r>
        <w:r w:rsidRPr="008D2DF6">
          <w:rPr>
            <w:rStyle w:val="Hyperlink"/>
            <w:noProof/>
          </w:rPr>
          <w:fldChar w:fldCharType="end"/>
        </w:r>
      </w:ins>
    </w:p>
    <w:p w14:paraId="11806EDA" w14:textId="77777777" w:rsidR="00EA1A11" w:rsidRDefault="00EA1A11">
      <w:pPr>
        <w:pStyle w:val="TableofFigures"/>
        <w:tabs>
          <w:tab w:val="right" w:leader="dot" w:pos="9060"/>
        </w:tabs>
        <w:rPr>
          <w:ins w:id="1529" w:author="m.kalaitzaki" w:date="2019-05-16T10:07:00Z"/>
          <w:rFonts w:asciiTheme="minorHAnsi" w:eastAsiaTheme="minorEastAsia" w:hAnsiTheme="minorHAnsi" w:cstheme="minorBidi"/>
          <w:noProof/>
          <w:szCs w:val="22"/>
          <w:lang w:eastAsia="en-US"/>
        </w:rPr>
      </w:pPr>
      <w:ins w:id="153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r>
          <w:rPr>
            <w:noProof/>
            <w:webHidden/>
          </w:rPr>
        </w:r>
      </w:ins>
      <w:r>
        <w:rPr>
          <w:noProof/>
          <w:webHidden/>
        </w:rPr>
        <w:fldChar w:fldCharType="separate"/>
      </w:r>
      <w:ins w:id="1531" w:author="m.kalaitzaki" w:date="2019-05-16T10:07:00Z">
        <w:r>
          <w:rPr>
            <w:noProof/>
            <w:webHidden/>
          </w:rPr>
          <w:t>133</w:t>
        </w:r>
        <w:r>
          <w:rPr>
            <w:noProof/>
            <w:webHidden/>
          </w:rPr>
          <w:fldChar w:fldCharType="end"/>
        </w:r>
        <w:r w:rsidRPr="008D2DF6">
          <w:rPr>
            <w:rStyle w:val="Hyperlink"/>
            <w:noProof/>
          </w:rPr>
          <w:fldChar w:fldCharType="end"/>
        </w:r>
      </w:ins>
    </w:p>
    <w:p w14:paraId="0729684E" w14:textId="77777777" w:rsidR="00EA1A11" w:rsidRDefault="00EA1A11">
      <w:pPr>
        <w:pStyle w:val="TableofFigures"/>
        <w:tabs>
          <w:tab w:val="right" w:leader="dot" w:pos="9060"/>
        </w:tabs>
        <w:rPr>
          <w:ins w:id="1532" w:author="m.kalaitzaki" w:date="2019-05-16T10:07:00Z"/>
          <w:rFonts w:asciiTheme="minorHAnsi" w:eastAsiaTheme="minorEastAsia" w:hAnsiTheme="minorHAnsi" w:cstheme="minorBidi"/>
          <w:noProof/>
          <w:szCs w:val="22"/>
          <w:lang w:eastAsia="en-US"/>
        </w:rPr>
      </w:pPr>
      <w:ins w:id="153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r>
          <w:rPr>
            <w:noProof/>
            <w:webHidden/>
          </w:rPr>
        </w:r>
      </w:ins>
      <w:r>
        <w:rPr>
          <w:noProof/>
          <w:webHidden/>
        </w:rPr>
        <w:fldChar w:fldCharType="separate"/>
      </w:r>
      <w:ins w:id="1534" w:author="m.kalaitzaki" w:date="2019-05-16T10:07:00Z">
        <w:r>
          <w:rPr>
            <w:noProof/>
            <w:webHidden/>
          </w:rPr>
          <w:t>134</w:t>
        </w:r>
        <w:r>
          <w:rPr>
            <w:noProof/>
            <w:webHidden/>
          </w:rPr>
          <w:fldChar w:fldCharType="end"/>
        </w:r>
        <w:r w:rsidRPr="008D2DF6">
          <w:rPr>
            <w:rStyle w:val="Hyperlink"/>
            <w:noProof/>
          </w:rPr>
          <w:fldChar w:fldCharType="end"/>
        </w:r>
      </w:ins>
    </w:p>
    <w:p w14:paraId="5A933A46" w14:textId="77777777" w:rsidR="00EA1A11" w:rsidRDefault="00EA1A11">
      <w:pPr>
        <w:pStyle w:val="TableofFigures"/>
        <w:tabs>
          <w:tab w:val="right" w:leader="dot" w:pos="9060"/>
        </w:tabs>
        <w:rPr>
          <w:ins w:id="1535" w:author="m.kalaitzaki" w:date="2019-05-16T10:07:00Z"/>
          <w:rFonts w:asciiTheme="minorHAnsi" w:eastAsiaTheme="minorEastAsia" w:hAnsiTheme="minorHAnsi" w:cstheme="minorBidi"/>
          <w:noProof/>
          <w:szCs w:val="22"/>
          <w:lang w:eastAsia="en-US"/>
        </w:rPr>
      </w:pPr>
      <w:ins w:id="153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r>
          <w:rPr>
            <w:noProof/>
            <w:webHidden/>
          </w:rPr>
        </w:r>
      </w:ins>
      <w:r>
        <w:rPr>
          <w:noProof/>
          <w:webHidden/>
        </w:rPr>
        <w:fldChar w:fldCharType="separate"/>
      </w:r>
      <w:ins w:id="1537" w:author="m.kalaitzaki" w:date="2019-05-16T10:07:00Z">
        <w:r>
          <w:rPr>
            <w:noProof/>
            <w:webHidden/>
          </w:rPr>
          <w:t>135</w:t>
        </w:r>
        <w:r>
          <w:rPr>
            <w:noProof/>
            <w:webHidden/>
          </w:rPr>
          <w:fldChar w:fldCharType="end"/>
        </w:r>
        <w:r w:rsidRPr="008D2DF6">
          <w:rPr>
            <w:rStyle w:val="Hyperlink"/>
            <w:noProof/>
          </w:rPr>
          <w:fldChar w:fldCharType="end"/>
        </w:r>
      </w:ins>
    </w:p>
    <w:p w14:paraId="5D2F6346" w14:textId="77777777" w:rsidR="00EA1A11" w:rsidRDefault="00EA1A11">
      <w:pPr>
        <w:pStyle w:val="TableofFigures"/>
        <w:tabs>
          <w:tab w:val="right" w:leader="dot" w:pos="9060"/>
        </w:tabs>
        <w:rPr>
          <w:ins w:id="1538" w:author="m.kalaitzaki" w:date="2019-05-16T10:07:00Z"/>
          <w:rFonts w:asciiTheme="minorHAnsi" w:eastAsiaTheme="minorEastAsia" w:hAnsiTheme="minorHAnsi" w:cstheme="minorBidi"/>
          <w:noProof/>
          <w:szCs w:val="22"/>
          <w:lang w:eastAsia="en-US"/>
        </w:rPr>
      </w:pPr>
      <w:ins w:id="153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r>
          <w:rPr>
            <w:noProof/>
            <w:webHidden/>
          </w:rPr>
        </w:r>
      </w:ins>
      <w:r>
        <w:rPr>
          <w:noProof/>
          <w:webHidden/>
        </w:rPr>
        <w:fldChar w:fldCharType="separate"/>
      </w:r>
      <w:ins w:id="1540" w:author="m.kalaitzaki" w:date="2019-05-16T10:07:00Z">
        <w:r>
          <w:rPr>
            <w:noProof/>
            <w:webHidden/>
          </w:rPr>
          <w:t>135</w:t>
        </w:r>
        <w:r>
          <w:rPr>
            <w:noProof/>
            <w:webHidden/>
          </w:rPr>
          <w:fldChar w:fldCharType="end"/>
        </w:r>
        <w:r w:rsidRPr="008D2DF6">
          <w:rPr>
            <w:rStyle w:val="Hyperlink"/>
            <w:noProof/>
          </w:rPr>
          <w:fldChar w:fldCharType="end"/>
        </w:r>
      </w:ins>
    </w:p>
    <w:p w14:paraId="7E005815" w14:textId="77777777" w:rsidR="00EA1A11" w:rsidRDefault="00EA1A11">
      <w:pPr>
        <w:pStyle w:val="TableofFigures"/>
        <w:tabs>
          <w:tab w:val="right" w:leader="dot" w:pos="9060"/>
        </w:tabs>
        <w:rPr>
          <w:ins w:id="1541" w:author="m.kalaitzaki" w:date="2019-05-16T10:07:00Z"/>
          <w:rFonts w:asciiTheme="minorHAnsi" w:eastAsiaTheme="minorEastAsia" w:hAnsiTheme="minorHAnsi" w:cstheme="minorBidi"/>
          <w:noProof/>
          <w:szCs w:val="22"/>
          <w:lang w:eastAsia="en-US"/>
        </w:rPr>
      </w:pPr>
      <w:ins w:id="154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r>
          <w:rPr>
            <w:noProof/>
            <w:webHidden/>
          </w:rPr>
        </w:r>
      </w:ins>
      <w:r>
        <w:rPr>
          <w:noProof/>
          <w:webHidden/>
        </w:rPr>
        <w:fldChar w:fldCharType="separate"/>
      </w:r>
      <w:ins w:id="1543" w:author="m.kalaitzaki" w:date="2019-05-16T10:07:00Z">
        <w:r>
          <w:rPr>
            <w:noProof/>
            <w:webHidden/>
          </w:rPr>
          <w:t>137</w:t>
        </w:r>
        <w:r>
          <w:rPr>
            <w:noProof/>
            <w:webHidden/>
          </w:rPr>
          <w:fldChar w:fldCharType="end"/>
        </w:r>
        <w:r w:rsidRPr="008D2DF6">
          <w:rPr>
            <w:rStyle w:val="Hyperlink"/>
            <w:noProof/>
          </w:rPr>
          <w:fldChar w:fldCharType="end"/>
        </w:r>
      </w:ins>
    </w:p>
    <w:p w14:paraId="6E400DCB" w14:textId="77777777" w:rsidR="00EA1A11" w:rsidRDefault="00EA1A11">
      <w:pPr>
        <w:pStyle w:val="TableofFigures"/>
        <w:tabs>
          <w:tab w:val="right" w:leader="dot" w:pos="9060"/>
        </w:tabs>
        <w:rPr>
          <w:ins w:id="1544" w:author="m.kalaitzaki" w:date="2019-05-16T10:07:00Z"/>
          <w:rFonts w:asciiTheme="minorHAnsi" w:eastAsiaTheme="minorEastAsia" w:hAnsiTheme="minorHAnsi" w:cstheme="minorBidi"/>
          <w:noProof/>
          <w:szCs w:val="22"/>
          <w:lang w:eastAsia="en-US"/>
        </w:rPr>
      </w:pPr>
      <w:ins w:id="154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r>
          <w:rPr>
            <w:noProof/>
            <w:webHidden/>
          </w:rPr>
        </w:r>
      </w:ins>
      <w:r>
        <w:rPr>
          <w:noProof/>
          <w:webHidden/>
        </w:rPr>
        <w:fldChar w:fldCharType="separate"/>
      </w:r>
      <w:ins w:id="1546" w:author="m.kalaitzaki" w:date="2019-05-16T10:07:00Z">
        <w:r>
          <w:rPr>
            <w:noProof/>
            <w:webHidden/>
          </w:rPr>
          <w:t>137</w:t>
        </w:r>
        <w:r>
          <w:rPr>
            <w:noProof/>
            <w:webHidden/>
          </w:rPr>
          <w:fldChar w:fldCharType="end"/>
        </w:r>
        <w:r w:rsidRPr="008D2DF6">
          <w:rPr>
            <w:rStyle w:val="Hyperlink"/>
            <w:noProof/>
          </w:rPr>
          <w:fldChar w:fldCharType="end"/>
        </w:r>
      </w:ins>
    </w:p>
    <w:p w14:paraId="2A5E21CE" w14:textId="77777777" w:rsidR="00EA1A11" w:rsidRDefault="00EA1A11">
      <w:pPr>
        <w:pStyle w:val="TableofFigures"/>
        <w:tabs>
          <w:tab w:val="right" w:leader="dot" w:pos="9060"/>
        </w:tabs>
        <w:rPr>
          <w:ins w:id="1547" w:author="m.kalaitzaki" w:date="2019-05-16T10:07:00Z"/>
          <w:rFonts w:asciiTheme="minorHAnsi" w:eastAsiaTheme="minorEastAsia" w:hAnsiTheme="minorHAnsi" w:cstheme="minorBidi"/>
          <w:noProof/>
          <w:szCs w:val="22"/>
          <w:lang w:eastAsia="en-US"/>
        </w:rPr>
      </w:pPr>
      <w:ins w:id="154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r>
          <w:rPr>
            <w:noProof/>
            <w:webHidden/>
          </w:rPr>
        </w:r>
      </w:ins>
      <w:r>
        <w:rPr>
          <w:noProof/>
          <w:webHidden/>
        </w:rPr>
        <w:fldChar w:fldCharType="separate"/>
      </w:r>
      <w:ins w:id="1549" w:author="m.kalaitzaki" w:date="2019-05-16T10:07:00Z">
        <w:r>
          <w:rPr>
            <w:noProof/>
            <w:webHidden/>
          </w:rPr>
          <w:t>138</w:t>
        </w:r>
        <w:r>
          <w:rPr>
            <w:noProof/>
            <w:webHidden/>
          </w:rPr>
          <w:fldChar w:fldCharType="end"/>
        </w:r>
        <w:r w:rsidRPr="008D2DF6">
          <w:rPr>
            <w:rStyle w:val="Hyperlink"/>
            <w:noProof/>
          </w:rPr>
          <w:fldChar w:fldCharType="end"/>
        </w:r>
      </w:ins>
    </w:p>
    <w:p w14:paraId="78439574" w14:textId="77777777" w:rsidR="00EA1A11" w:rsidRDefault="00EA1A11">
      <w:pPr>
        <w:pStyle w:val="TableofFigures"/>
        <w:tabs>
          <w:tab w:val="right" w:leader="dot" w:pos="9060"/>
        </w:tabs>
        <w:rPr>
          <w:ins w:id="1550" w:author="m.kalaitzaki" w:date="2019-05-16T10:07:00Z"/>
          <w:rFonts w:asciiTheme="minorHAnsi" w:eastAsiaTheme="minorEastAsia" w:hAnsiTheme="minorHAnsi" w:cstheme="minorBidi"/>
          <w:noProof/>
          <w:szCs w:val="22"/>
          <w:lang w:eastAsia="en-US"/>
        </w:rPr>
      </w:pPr>
      <w:ins w:id="155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r>
          <w:rPr>
            <w:noProof/>
            <w:webHidden/>
          </w:rPr>
        </w:r>
      </w:ins>
      <w:r>
        <w:rPr>
          <w:noProof/>
          <w:webHidden/>
        </w:rPr>
        <w:fldChar w:fldCharType="separate"/>
      </w:r>
      <w:ins w:id="1552" w:author="m.kalaitzaki" w:date="2019-05-16T10:07:00Z">
        <w:r>
          <w:rPr>
            <w:noProof/>
            <w:webHidden/>
          </w:rPr>
          <w:t>139</w:t>
        </w:r>
        <w:r>
          <w:rPr>
            <w:noProof/>
            <w:webHidden/>
          </w:rPr>
          <w:fldChar w:fldCharType="end"/>
        </w:r>
        <w:r w:rsidRPr="008D2DF6">
          <w:rPr>
            <w:rStyle w:val="Hyperlink"/>
            <w:noProof/>
          </w:rPr>
          <w:fldChar w:fldCharType="end"/>
        </w:r>
      </w:ins>
    </w:p>
    <w:p w14:paraId="53C97721" w14:textId="77777777" w:rsidR="00EA1A11" w:rsidRDefault="00EA1A11">
      <w:pPr>
        <w:pStyle w:val="TableofFigures"/>
        <w:tabs>
          <w:tab w:val="right" w:leader="dot" w:pos="9060"/>
        </w:tabs>
        <w:rPr>
          <w:ins w:id="1553" w:author="m.kalaitzaki" w:date="2019-05-16T10:07:00Z"/>
          <w:rFonts w:asciiTheme="minorHAnsi" w:eastAsiaTheme="minorEastAsia" w:hAnsiTheme="minorHAnsi" w:cstheme="minorBidi"/>
          <w:noProof/>
          <w:szCs w:val="22"/>
          <w:lang w:eastAsia="en-US"/>
        </w:rPr>
      </w:pPr>
      <w:ins w:id="155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r>
          <w:rPr>
            <w:noProof/>
            <w:webHidden/>
          </w:rPr>
        </w:r>
      </w:ins>
      <w:r>
        <w:rPr>
          <w:noProof/>
          <w:webHidden/>
        </w:rPr>
        <w:fldChar w:fldCharType="separate"/>
      </w:r>
      <w:ins w:id="1555" w:author="m.kalaitzaki" w:date="2019-05-16T10:07:00Z">
        <w:r>
          <w:rPr>
            <w:noProof/>
            <w:webHidden/>
          </w:rPr>
          <w:t>139</w:t>
        </w:r>
        <w:r>
          <w:rPr>
            <w:noProof/>
            <w:webHidden/>
          </w:rPr>
          <w:fldChar w:fldCharType="end"/>
        </w:r>
        <w:r w:rsidRPr="008D2DF6">
          <w:rPr>
            <w:rStyle w:val="Hyperlink"/>
            <w:noProof/>
          </w:rPr>
          <w:fldChar w:fldCharType="end"/>
        </w:r>
      </w:ins>
    </w:p>
    <w:p w14:paraId="72EC0DB8" w14:textId="77777777" w:rsidR="00EA1A11" w:rsidRDefault="00EA1A11">
      <w:pPr>
        <w:pStyle w:val="TableofFigures"/>
        <w:tabs>
          <w:tab w:val="right" w:leader="dot" w:pos="9060"/>
        </w:tabs>
        <w:rPr>
          <w:ins w:id="1556" w:author="m.kalaitzaki" w:date="2019-05-16T10:07:00Z"/>
          <w:rFonts w:asciiTheme="minorHAnsi" w:eastAsiaTheme="minorEastAsia" w:hAnsiTheme="minorHAnsi" w:cstheme="minorBidi"/>
          <w:noProof/>
          <w:szCs w:val="22"/>
          <w:lang w:eastAsia="en-US"/>
        </w:rPr>
      </w:pPr>
      <w:ins w:id="155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r>
          <w:rPr>
            <w:noProof/>
            <w:webHidden/>
          </w:rPr>
        </w:r>
      </w:ins>
      <w:r>
        <w:rPr>
          <w:noProof/>
          <w:webHidden/>
        </w:rPr>
        <w:fldChar w:fldCharType="separate"/>
      </w:r>
      <w:ins w:id="1558" w:author="m.kalaitzaki" w:date="2019-05-16T10:07:00Z">
        <w:r>
          <w:rPr>
            <w:noProof/>
            <w:webHidden/>
          </w:rPr>
          <w:t>139</w:t>
        </w:r>
        <w:r>
          <w:rPr>
            <w:noProof/>
            <w:webHidden/>
          </w:rPr>
          <w:fldChar w:fldCharType="end"/>
        </w:r>
        <w:r w:rsidRPr="008D2DF6">
          <w:rPr>
            <w:rStyle w:val="Hyperlink"/>
            <w:noProof/>
          </w:rPr>
          <w:fldChar w:fldCharType="end"/>
        </w:r>
      </w:ins>
    </w:p>
    <w:p w14:paraId="64D738CA" w14:textId="77777777" w:rsidR="00EA1A11" w:rsidRDefault="00EA1A11">
      <w:pPr>
        <w:pStyle w:val="TableofFigures"/>
        <w:tabs>
          <w:tab w:val="right" w:leader="dot" w:pos="9060"/>
        </w:tabs>
        <w:rPr>
          <w:ins w:id="1559" w:author="m.kalaitzaki" w:date="2019-05-16T10:07:00Z"/>
          <w:rFonts w:asciiTheme="minorHAnsi" w:eastAsiaTheme="minorEastAsia" w:hAnsiTheme="minorHAnsi" w:cstheme="minorBidi"/>
          <w:noProof/>
          <w:szCs w:val="22"/>
          <w:lang w:eastAsia="en-US"/>
        </w:rPr>
      </w:pPr>
      <w:ins w:id="156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r>
          <w:rPr>
            <w:noProof/>
            <w:webHidden/>
          </w:rPr>
        </w:r>
      </w:ins>
      <w:r>
        <w:rPr>
          <w:noProof/>
          <w:webHidden/>
        </w:rPr>
        <w:fldChar w:fldCharType="separate"/>
      </w:r>
      <w:ins w:id="1561" w:author="m.kalaitzaki" w:date="2019-05-16T10:07:00Z">
        <w:r>
          <w:rPr>
            <w:noProof/>
            <w:webHidden/>
          </w:rPr>
          <w:t>139</w:t>
        </w:r>
        <w:r>
          <w:rPr>
            <w:noProof/>
            <w:webHidden/>
          </w:rPr>
          <w:fldChar w:fldCharType="end"/>
        </w:r>
        <w:r w:rsidRPr="008D2DF6">
          <w:rPr>
            <w:rStyle w:val="Hyperlink"/>
            <w:noProof/>
          </w:rPr>
          <w:fldChar w:fldCharType="end"/>
        </w:r>
      </w:ins>
    </w:p>
    <w:p w14:paraId="2FAA7B6B" w14:textId="77777777" w:rsidR="00EA1A11" w:rsidRDefault="00EA1A11">
      <w:pPr>
        <w:pStyle w:val="TableofFigures"/>
        <w:tabs>
          <w:tab w:val="right" w:leader="dot" w:pos="9060"/>
        </w:tabs>
        <w:rPr>
          <w:ins w:id="1562" w:author="m.kalaitzaki" w:date="2019-05-16T10:07:00Z"/>
          <w:rFonts w:asciiTheme="minorHAnsi" w:eastAsiaTheme="minorEastAsia" w:hAnsiTheme="minorHAnsi" w:cstheme="minorBidi"/>
          <w:noProof/>
          <w:szCs w:val="22"/>
          <w:lang w:eastAsia="en-US"/>
        </w:rPr>
      </w:pPr>
      <w:ins w:id="156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r>
          <w:rPr>
            <w:noProof/>
            <w:webHidden/>
          </w:rPr>
        </w:r>
      </w:ins>
      <w:r>
        <w:rPr>
          <w:noProof/>
          <w:webHidden/>
        </w:rPr>
        <w:fldChar w:fldCharType="separate"/>
      </w:r>
      <w:ins w:id="1564" w:author="m.kalaitzaki" w:date="2019-05-16T10:07:00Z">
        <w:r>
          <w:rPr>
            <w:noProof/>
            <w:webHidden/>
          </w:rPr>
          <w:t>142</w:t>
        </w:r>
        <w:r>
          <w:rPr>
            <w:noProof/>
            <w:webHidden/>
          </w:rPr>
          <w:fldChar w:fldCharType="end"/>
        </w:r>
        <w:r w:rsidRPr="008D2DF6">
          <w:rPr>
            <w:rStyle w:val="Hyperlink"/>
            <w:noProof/>
          </w:rPr>
          <w:fldChar w:fldCharType="end"/>
        </w:r>
      </w:ins>
    </w:p>
    <w:p w14:paraId="3A4D9023" w14:textId="77777777" w:rsidR="00EA1A11" w:rsidRDefault="00EA1A11">
      <w:pPr>
        <w:pStyle w:val="TableofFigures"/>
        <w:tabs>
          <w:tab w:val="right" w:leader="dot" w:pos="9060"/>
        </w:tabs>
        <w:rPr>
          <w:ins w:id="1565" w:author="m.kalaitzaki" w:date="2019-05-16T10:07:00Z"/>
          <w:rFonts w:asciiTheme="minorHAnsi" w:eastAsiaTheme="minorEastAsia" w:hAnsiTheme="minorHAnsi" w:cstheme="minorBidi"/>
          <w:noProof/>
          <w:szCs w:val="22"/>
          <w:lang w:eastAsia="en-US"/>
        </w:rPr>
      </w:pPr>
      <w:ins w:id="156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r>
          <w:rPr>
            <w:noProof/>
            <w:webHidden/>
          </w:rPr>
        </w:r>
      </w:ins>
      <w:r>
        <w:rPr>
          <w:noProof/>
          <w:webHidden/>
        </w:rPr>
        <w:fldChar w:fldCharType="separate"/>
      </w:r>
      <w:ins w:id="1567" w:author="m.kalaitzaki" w:date="2019-05-16T10:07:00Z">
        <w:r>
          <w:rPr>
            <w:noProof/>
            <w:webHidden/>
          </w:rPr>
          <w:t>143</w:t>
        </w:r>
        <w:r>
          <w:rPr>
            <w:noProof/>
            <w:webHidden/>
          </w:rPr>
          <w:fldChar w:fldCharType="end"/>
        </w:r>
        <w:r w:rsidRPr="008D2DF6">
          <w:rPr>
            <w:rStyle w:val="Hyperlink"/>
            <w:noProof/>
          </w:rPr>
          <w:fldChar w:fldCharType="end"/>
        </w:r>
      </w:ins>
    </w:p>
    <w:p w14:paraId="4C9F6781" w14:textId="77777777" w:rsidR="00EA1A11" w:rsidRDefault="00EA1A11">
      <w:pPr>
        <w:pStyle w:val="TableofFigures"/>
        <w:tabs>
          <w:tab w:val="right" w:leader="dot" w:pos="9060"/>
        </w:tabs>
        <w:rPr>
          <w:ins w:id="1568" w:author="m.kalaitzaki" w:date="2019-05-16T10:07:00Z"/>
          <w:rFonts w:asciiTheme="minorHAnsi" w:eastAsiaTheme="minorEastAsia" w:hAnsiTheme="minorHAnsi" w:cstheme="minorBidi"/>
          <w:noProof/>
          <w:szCs w:val="22"/>
          <w:lang w:eastAsia="en-US"/>
        </w:rPr>
      </w:pPr>
      <w:ins w:id="156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r>
          <w:rPr>
            <w:noProof/>
            <w:webHidden/>
          </w:rPr>
        </w:r>
      </w:ins>
      <w:r>
        <w:rPr>
          <w:noProof/>
          <w:webHidden/>
        </w:rPr>
        <w:fldChar w:fldCharType="separate"/>
      </w:r>
      <w:ins w:id="1570" w:author="m.kalaitzaki" w:date="2019-05-16T10:07:00Z">
        <w:r>
          <w:rPr>
            <w:noProof/>
            <w:webHidden/>
          </w:rPr>
          <w:t>143</w:t>
        </w:r>
        <w:r>
          <w:rPr>
            <w:noProof/>
            <w:webHidden/>
          </w:rPr>
          <w:fldChar w:fldCharType="end"/>
        </w:r>
        <w:r w:rsidRPr="008D2DF6">
          <w:rPr>
            <w:rStyle w:val="Hyperlink"/>
            <w:noProof/>
          </w:rPr>
          <w:fldChar w:fldCharType="end"/>
        </w:r>
      </w:ins>
    </w:p>
    <w:p w14:paraId="1A52A312" w14:textId="77777777" w:rsidR="00EA1A11" w:rsidRDefault="00EA1A11">
      <w:pPr>
        <w:pStyle w:val="TableofFigures"/>
        <w:tabs>
          <w:tab w:val="right" w:leader="dot" w:pos="9060"/>
        </w:tabs>
        <w:rPr>
          <w:ins w:id="1571" w:author="m.kalaitzaki" w:date="2019-05-16T10:07:00Z"/>
          <w:rFonts w:asciiTheme="minorHAnsi" w:eastAsiaTheme="minorEastAsia" w:hAnsiTheme="minorHAnsi" w:cstheme="minorBidi"/>
          <w:noProof/>
          <w:szCs w:val="22"/>
          <w:lang w:eastAsia="en-US"/>
        </w:rPr>
      </w:pPr>
      <w:ins w:id="157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r>
          <w:rPr>
            <w:noProof/>
            <w:webHidden/>
          </w:rPr>
        </w:r>
      </w:ins>
      <w:r>
        <w:rPr>
          <w:noProof/>
          <w:webHidden/>
        </w:rPr>
        <w:fldChar w:fldCharType="separate"/>
      </w:r>
      <w:ins w:id="1573" w:author="m.kalaitzaki" w:date="2019-05-16T10:07:00Z">
        <w:r>
          <w:rPr>
            <w:noProof/>
            <w:webHidden/>
          </w:rPr>
          <w:t>143</w:t>
        </w:r>
        <w:r>
          <w:rPr>
            <w:noProof/>
            <w:webHidden/>
          </w:rPr>
          <w:fldChar w:fldCharType="end"/>
        </w:r>
        <w:r w:rsidRPr="008D2DF6">
          <w:rPr>
            <w:rStyle w:val="Hyperlink"/>
            <w:noProof/>
          </w:rPr>
          <w:fldChar w:fldCharType="end"/>
        </w:r>
      </w:ins>
    </w:p>
    <w:p w14:paraId="6F46AFE5" w14:textId="77777777" w:rsidR="00EA1A11" w:rsidRDefault="00EA1A11">
      <w:pPr>
        <w:pStyle w:val="TableofFigures"/>
        <w:tabs>
          <w:tab w:val="right" w:leader="dot" w:pos="9060"/>
        </w:tabs>
        <w:rPr>
          <w:ins w:id="1574" w:author="m.kalaitzaki" w:date="2019-05-16T10:07:00Z"/>
          <w:rFonts w:asciiTheme="minorHAnsi" w:eastAsiaTheme="minorEastAsia" w:hAnsiTheme="minorHAnsi" w:cstheme="minorBidi"/>
          <w:noProof/>
          <w:szCs w:val="22"/>
          <w:lang w:eastAsia="en-US"/>
        </w:rPr>
      </w:pPr>
      <w:ins w:id="157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r>
          <w:rPr>
            <w:noProof/>
            <w:webHidden/>
          </w:rPr>
        </w:r>
      </w:ins>
      <w:r>
        <w:rPr>
          <w:noProof/>
          <w:webHidden/>
        </w:rPr>
        <w:fldChar w:fldCharType="separate"/>
      </w:r>
      <w:ins w:id="1576" w:author="m.kalaitzaki" w:date="2019-05-16T10:07:00Z">
        <w:r>
          <w:rPr>
            <w:noProof/>
            <w:webHidden/>
          </w:rPr>
          <w:t>143</w:t>
        </w:r>
        <w:r>
          <w:rPr>
            <w:noProof/>
            <w:webHidden/>
          </w:rPr>
          <w:fldChar w:fldCharType="end"/>
        </w:r>
        <w:r w:rsidRPr="008D2DF6">
          <w:rPr>
            <w:rStyle w:val="Hyperlink"/>
            <w:noProof/>
          </w:rPr>
          <w:fldChar w:fldCharType="end"/>
        </w:r>
      </w:ins>
    </w:p>
    <w:p w14:paraId="05D6D38A" w14:textId="77777777" w:rsidR="00EA1A11" w:rsidRDefault="00EA1A11">
      <w:pPr>
        <w:pStyle w:val="TableofFigures"/>
        <w:tabs>
          <w:tab w:val="right" w:leader="dot" w:pos="9060"/>
        </w:tabs>
        <w:rPr>
          <w:ins w:id="1577" w:author="m.kalaitzaki" w:date="2019-05-16T10:07:00Z"/>
          <w:rFonts w:asciiTheme="minorHAnsi" w:eastAsiaTheme="minorEastAsia" w:hAnsiTheme="minorHAnsi" w:cstheme="minorBidi"/>
          <w:noProof/>
          <w:szCs w:val="22"/>
          <w:lang w:eastAsia="en-US"/>
        </w:rPr>
      </w:pPr>
      <w:ins w:id="157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r>
          <w:rPr>
            <w:noProof/>
            <w:webHidden/>
          </w:rPr>
        </w:r>
      </w:ins>
      <w:r>
        <w:rPr>
          <w:noProof/>
          <w:webHidden/>
        </w:rPr>
        <w:fldChar w:fldCharType="separate"/>
      </w:r>
      <w:ins w:id="1579" w:author="m.kalaitzaki" w:date="2019-05-16T10:07:00Z">
        <w:r>
          <w:rPr>
            <w:noProof/>
            <w:webHidden/>
          </w:rPr>
          <w:t>144</w:t>
        </w:r>
        <w:r>
          <w:rPr>
            <w:noProof/>
            <w:webHidden/>
          </w:rPr>
          <w:fldChar w:fldCharType="end"/>
        </w:r>
        <w:r w:rsidRPr="008D2DF6">
          <w:rPr>
            <w:rStyle w:val="Hyperlink"/>
            <w:noProof/>
          </w:rPr>
          <w:fldChar w:fldCharType="end"/>
        </w:r>
      </w:ins>
    </w:p>
    <w:p w14:paraId="1D7E059D" w14:textId="77777777" w:rsidR="00EA1A11" w:rsidRDefault="00EA1A11">
      <w:pPr>
        <w:pStyle w:val="TableofFigures"/>
        <w:tabs>
          <w:tab w:val="right" w:leader="dot" w:pos="9060"/>
        </w:tabs>
        <w:rPr>
          <w:ins w:id="1580" w:author="m.kalaitzaki" w:date="2019-05-16T10:07:00Z"/>
          <w:rFonts w:asciiTheme="minorHAnsi" w:eastAsiaTheme="minorEastAsia" w:hAnsiTheme="minorHAnsi" w:cstheme="minorBidi"/>
          <w:noProof/>
          <w:szCs w:val="22"/>
          <w:lang w:eastAsia="en-US"/>
        </w:rPr>
      </w:pPr>
      <w:ins w:id="158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r>
          <w:rPr>
            <w:noProof/>
            <w:webHidden/>
          </w:rPr>
        </w:r>
      </w:ins>
      <w:r>
        <w:rPr>
          <w:noProof/>
          <w:webHidden/>
        </w:rPr>
        <w:fldChar w:fldCharType="separate"/>
      </w:r>
      <w:ins w:id="1582" w:author="m.kalaitzaki" w:date="2019-05-16T10:07:00Z">
        <w:r>
          <w:rPr>
            <w:noProof/>
            <w:webHidden/>
          </w:rPr>
          <w:t>147</w:t>
        </w:r>
        <w:r>
          <w:rPr>
            <w:noProof/>
            <w:webHidden/>
          </w:rPr>
          <w:fldChar w:fldCharType="end"/>
        </w:r>
        <w:r w:rsidRPr="008D2DF6">
          <w:rPr>
            <w:rStyle w:val="Hyperlink"/>
            <w:noProof/>
          </w:rPr>
          <w:fldChar w:fldCharType="end"/>
        </w:r>
      </w:ins>
    </w:p>
    <w:p w14:paraId="06AA1F85" w14:textId="77777777" w:rsidR="00EA1A11" w:rsidRDefault="00EA1A11">
      <w:pPr>
        <w:pStyle w:val="TableofFigures"/>
        <w:tabs>
          <w:tab w:val="right" w:leader="dot" w:pos="9060"/>
        </w:tabs>
        <w:rPr>
          <w:ins w:id="1583" w:author="m.kalaitzaki" w:date="2019-05-16T10:07:00Z"/>
          <w:rFonts w:asciiTheme="minorHAnsi" w:eastAsiaTheme="minorEastAsia" w:hAnsiTheme="minorHAnsi" w:cstheme="minorBidi"/>
          <w:noProof/>
          <w:szCs w:val="22"/>
          <w:lang w:eastAsia="en-US"/>
        </w:rPr>
      </w:pPr>
      <w:ins w:id="158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r>
          <w:rPr>
            <w:noProof/>
            <w:webHidden/>
          </w:rPr>
        </w:r>
      </w:ins>
      <w:r>
        <w:rPr>
          <w:noProof/>
          <w:webHidden/>
        </w:rPr>
        <w:fldChar w:fldCharType="separate"/>
      </w:r>
      <w:ins w:id="1585" w:author="m.kalaitzaki" w:date="2019-05-16T10:07:00Z">
        <w:r>
          <w:rPr>
            <w:noProof/>
            <w:webHidden/>
          </w:rPr>
          <w:t>147</w:t>
        </w:r>
        <w:r>
          <w:rPr>
            <w:noProof/>
            <w:webHidden/>
          </w:rPr>
          <w:fldChar w:fldCharType="end"/>
        </w:r>
        <w:r w:rsidRPr="008D2DF6">
          <w:rPr>
            <w:rStyle w:val="Hyperlink"/>
            <w:noProof/>
          </w:rPr>
          <w:fldChar w:fldCharType="end"/>
        </w:r>
      </w:ins>
    </w:p>
    <w:p w14:paraId="4787EFBB" w14:textId="77777777" w:rsidR="00EA1A11" w:rsidRDefault="00EA1A11">
      <w:pPr>
        <w:pStyle w:val="TableofFigures"/>
        <w:tabs>
          <w:tab w:val="right" w:leader="dot" w:pos="9060"/>
        </w:tabs>
        <w:rPr>
          <w:ins w:id="1586" w:author="m.kalaitzaki" w:date="2019-05-16T10:07:00Z"/>
          <w:rFonts w:asciiTheme="minorHAnsi" w:eastAsiaTheme="minorEastAsia" w:hAnsiTheme="minorHAnsi" w:cstheme="minorBidi"/>
          <w:noProof/>
          <w:szCs w:val="22"/>
          <w:lang w:eastAsia="en-US"/>
        </w:rPr>
      </w:pPr>
      <w:ins w:id="158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"_Toc8893962"</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r>
          <w:rPr>
            <w:noProof/>
            <w:webHidden/>
          </w:rPr>
        </w:r>
      </w:ins>
      <w:r>
        <w:rPr>
          <w:noProof/>
          <w:webHidden/>
        </w:rPr>
        <w:fldChar w:fldCharType="separate"/>
      </w:r>
      <w:ins w:id="1588" w:author="m.kalaitzaki" w:date="2019-05-16T10:07:00Z">
        <w:r>
          <w:rPr>
            <w:noProof/>
            <w:webHidden/>
          </w:rPr>
          <w:t>147</w:t>
        </w:r>
        <w:r>
          <w:rPr>
            <w:noProof/>
            <w:webHidden/>
          </w:rPr>
          <w:fldChar w:fldCharType="end"/>
        </w:r>
        <w:r w:rsidRPr="008D2DF6">
          <w:rPr>
            <w:rStyle w:val="Hyperlink"/>
            <w:noProof/>
          </w:rPr>
          <w:fldChar w:fldCharType="end"/>
        </w:r>
      </w:ins>
    </w:p>
    <w:p w14:paraId="4504BE89" w14:textId="77777777" w:rsidR="00EA1A11" w:rsidRDefault="00EA1A11">
      <w:pPr>
        <w:pStyle w:val="TableofFigures"/>
        <w:tabs>
          <w:tab w:val="right" w:leader="dot" w:pos="9060"/>
        </w:tabs>
        <w:rPr>
          <w:ins w:id="1589" w:author="m.kalaitzaki" w:date="2019-05-16T10:07:00Z"/>
          <w:rFonts w:asciiTheme="minorHAnsi" w:eastAsiaTheme="minorEastAsia" w:hAnsiTheme="minorHAnsi" w:cstheme="minorBidi"/>
          <w:noProof/>
          <w:szCs w:val="22"/>
          <w:lang w:eastAsia="en-US"/>
        </w:rPr>
      </w:pPr>
      <w:ins w:id="159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"_Toc8893963"</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r>
          <w:rPr>
            <w:noProof/>
            <w:webHidden/>
          </w:rPr>
        </w:r>
      </w:ins>
      <w:r>
        <w:rPr>
          <w:noProof/>
          <w:webHidden/>
        </w:rPr>
        <w:fldChar w:fldCharType="separate"/>
      </w:r>
      <w:ins w:id="1591" w:author="m.kalaitzaki" w:date="2019-05-16T10:07:00Z">
        <w:r>
          <w:rPr>
            <w:noProof/>
            <w:webHidden/>
          </w:rPr>
          <w:t>148</w:t>
        </w:r>
        <w:r>
          <w:rPr>
            <w:noProof/>
            <w:webHidden/>
          </w:rPr>
          <w:fldChar w:fldCharType="end"/>
        </w:r>
        <w:r w:rsidRPr="008D2DF6">
          <w:rPr>
            <w:rStyle w:val="Hyperlink"/>
            <w:noProof/>
          </w:rPr>
          <w:fldChar w:fldCharType="end"/>
        </w:r>
      </w:ins>
    </w:p>
    <w:p w14:paraId="620E734C" w14:textId="77777777" w:rsidR="00EA1A11" w:rsidRDefault="00EA1A11">
      <w:pPr>
        <w:pStyle w:val="TableofFigures"/>
        <w:tabs>
          <w:tab w:val="right" w:leader="dot" w:pos="9060"/>
        </w:tabs>
        <w:rPr>
          <w:ins w:id="1592" w:author="m.kalaitzaki" w:date="2019-05-16T10:07:00Z"/>
          <w:rFonts w:asciiTheme="minorHAnsi" w:eastAsiaTheme="minorEastAsia" w:hAnsiTheme="minorHAnsi" w:cstheme="minorBidi"/>
          <w:noProof/>
          <w:szCs w:val="22"/>
          <w:lang w:eastAsia="en-US"/>
        </w:rPr>
      </w:pPr>
      <w:ins w:id="159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"_Toc8893964"</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r>
          <w:rPr>
            <w:noProof/>
            <w:webHidden/>
          </w:rPr>
        </w:r>
      </w:ins>
      <w:r>
        <w:rPr>
          <w:noProof/>
          <w:webHidden/>
        </w:rPr>
        <w:fldChar w:fldCharType="separate"/>
      </w:r>
      <w:ins w:id="1594" w:author="m.kalaitzaki" w:date="2019-05-16T10:07:00Z">
        <w:r>
          <w:rPr>
            <w:noProof/>
            <w:webHidden/>
          </w:rPr>
          <w:t>149</w:t>
        </w:r>
        <w:r>
          <w:rPr>
            <w:noProof/>
            <w:webHidden/>
          </w:rPr>
          <w:fldChar w:fldCharType="end"/>
        </w:r>
        <w:r w:rsidRPr="008D2DF6">
          <w:rPr>
            <w:rStyle w:val="Hyperlink"/>
            <w:noProof/>
          </w:rPr>
          <w:fldChar w:fldCharType="end"/>
        </w:r>
      </w:ins>
    </w:p>
    <w:p w14:paraId="5F6A092B" w14:textId="77777777" w:rsidR="00EA1A11" w:rsidRDefault="00EA1A11">
      <w:pPr>
        <w:pStyle w:val="TableofFigures"/>
        <w:tabs>
          <w:tab w:val="right" w:leader="dot" w:pos="9060"/>
        </w:tabs>
        <w:rPr>
          <w:ins w:id="1595" w:author="m.kalaitzaki" w:date="2019-05-16T10:07:00Z"/>
          <w:rFonts w:asciiTheme="minorHAnsi" w:eastAsiaTheme="minorEastAsia" w:hAnsiTheme="minorHAnsi" w:cstheme="minorBidi"/>
          <w:noProof/>
          <w:szCs w:val="22"/>
          <w:lang w:eastAsia="en-US"/>
        </w:rPr>
      </w:pPr>
      <w:ins w:id="159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"_Toc8893965"</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r>
          <w:rPr>
            <w:noProof/>
            <w:webHidden/>
          </w:rPr>
        </w:r>
      </w:ins>
      <w:r>
        <w:rPr>
          <w:noProof/>
          <w:webHidden/>
        </w:rPr>
        <w:fldChar w:fldCharType="separate"/>
      </w:r>
      <w:ins w:id="1597" w:author="m.kalaitzaki" w:date="2019-05-16T10:07:00Z">
        <w:r>
          <w:rPr>
            <w:noProof/>
            <w:webHidden/>
          </w:rPr>
          <w:t>149</w:t>
        </w:r>
        <w:r>
          <w:rPr>
            <w:noProof/>
            <w:webHidden/>
          </w:rPr>
          <w:fldChar w:fldCharType="end"/>
        </w:r>
        <w:r w:rsidRPr="008D2DF6">
          <w:rPr>
            <w:rStyle w:val="Hyperlink"/>
            <w:noProof/>
          </w:rPr>
          <w:fldChar w:fldCharType="end"/>
        </w:r>
      </w:ins>
    </w:p>
    <w:p w14:paraId="01EE994E" w14:textId="77777777" w:rsidR="00EA1A11" w:rsidRDefault="00EA1A11">
      <w:pPr>
        <w:pStyle w:val="TableofFigures"/>
        <w:tabs>
          <w:tab w:val="right" w:leader="dot" w:pos="9060"/>
        </w:tabs>
        <w:rPr>
          <w:ins w:id="1598" w:author="m.kalaitzaki" w:date="2019-05-16T10:07:00Z"/>
          <w:rFonts w:asciiTheme="minorHAnsi" w:eastAsiaTheme="minorEastAsia" w:hAnsiTheme="minorHAnsi" w:cstheme="minorBidi"/>
          <w:noProof/>
          <w:szCs w:val="22"/>
          <w:lang w:eastAsia="en-US"/>
        </w:rPr>
      </w:pPr>
      <w:ins w:id="159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"_Toc8893966"</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r>
          <w:rPr>
            <w:noProof/>
            <w:webHidden/>
          </w:rPr>
        </w:r>
      </w:ins>
      <w:r>
        <w:rPr>
          <w:noProof/>
          <w:webHidden/>
        </w:rPr>
        <w:fldChar w:fldCharType="separate"/>
      </w:r>
      <w:ins w:id="1600" w:author="m.kalaitzaki" w:date="2019-05-16T10:07:00Z">
        <w:r>
          <w:rPr>
            <w:noProof/>
            <w:webHidden/>
          </w:rPr>
          <w:t>149</w:t>
        </w:r>
        <w:r>
          <w:rPr>
            <w:noProof/>
            <w:webHidden/>
          </w:rPr>
          <w:fldChar w:fldCharType="end"/>
        </w:r>
        <w:r w:rsidRPr="008D2DF6">
          <w:rPr>
            <w:rStyle w:val="Hyperlink"/>
            <w:noProof/>
          </w:rPr>
          <w:fldChar w:fldCharType="end"/>
        </w:r>
      </w:ins>
    </w:p>
    <w:p w14:paraId="397C0148" w14:textId="77777777" w:rsidR="00EA1A11" w:rsidRDefault="00EA1A11">
      <w:pPr>
        <w:pStyle w:val="TableofFigures"/>
        <w:tabs>
          <w:tab w:val="right" w:leader="dot" w:pos="9060"/>
        </w:tabs>
        <w:rPr>
          <w:ins w:id="1601" w:author="m.kalaitzaki" w:date="2019-05-16T10:07:00Z"/>
          <w:rFonts w:asciiTheme="minorHAnsi" w:eastAsiaTheme="minorEastAsia" w:hAnsiTheme="minorHAnsi" w:cstheme="minorBidi"/>
          <w:noProof/>
          <w:szCs w:val="22"/>
          <w:lang w:eastAsia="en-US"/>
        </w:rPr>
      </w:pPr>
      <w:ins w:id="160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"_Toc8893967"</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r>
          <w:rPr>
            <w:noProof/>
            <w:webHidden/>
          </w:rPr>
        </w:r>
      </w:ins>
      <w:r>
        <w:rPr>
          <w:noProof/>
          <w:webHidden/>
        </w:rPr>
        <w:fldChar w:fldCharType="separate"/>
      </w:r>
      <w:ins w:id="1603" w:author="m.kalaitzaki" w:date="2019-05-16T10:07:00Z">
        <w:r>
          <w:rPr>
            <w:noProof/>
            <w:webHidden/>
          </w:rPr>
          <w:t>150</w:t>
        </w:r>
        <w:r>
          <w:rPr>
            <w:noProof/>
            <w:webHidden/>
          </w:rPr>
          <w:fldChar w:fldCharType="end"/>
        </w:r>
        <w:r w:rsidRPr="008D2DF6">
          <w:rPr>
            <w:rStyle w:val="Hyperlink"/>
            <w:noProof/>
          </w:rPr>
          <w:fldChar w:fldCharType="end"/>
        </w:r>
      </w:ins>
    </w:p>
    <w:p w14:paraId="6549E69F" w14:textId="77777777" w:rsidR="00EA1A11" w:rsidRDefault="00EA1A11">
      <w:pPr>
        <w:pStyle w:val="TableofFigures"/>
        <w:tabs>
          <w:tab w:val="right" w:leader="dot" w:pos="9060"/>
        </w:tabs>
        <w:rPr>
          <w:ins w:id="1604" w:author="m.kalaitzaki" w:date="2019-05-16T10:07:00Z"/>
          <w:rFonts w:asciiTheme="minorHAnsi" w:eastAsiaTheme="minorEastAsia" w:hAnsiTheme="minorHAnsi" w:cstheme="minorBidi"/>
          <w:noProof/>
          <w:szCs w:val="22"/>
          <w:lang w:eastAsia="en-US"/>
        </w:rPr>
      </w:pPr>
      <w:ins w:id="16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"_Toc8893968"</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r>
          <w:rPr>
            <w:noProof/>
            <w:webHidden/>
          </w:rPr>
        </w:r>
      </w:ins>
      <w:r>
        <w:rPr>
          <w:noProof/>
          <w:webHidden/>
        </w:rPr>
        <w:fldChar w:fldCharType="separate"/>
      </w:r>
      <w:ins w:id="1606" w:author="m.kalaitzaki" w:date="2019-05-16T10:07:00Z">
        <w:r>
          <w:rPr>
            <w:noProof/>
            <w:webHidden/>
          </w:rPr>
          <w:t>150</w:t>
        </w:r>
        <w:r>
          <w:rPr>
            <w:noProof/>
            <w:webHidden/>
          </w:rPr>
          <w:fldChar w:fldCharType="end"/>
        </w:r>
        <w:r w:rsidRPr="008D2DF6">
          <w:rPr>
            <w:rStyle w:val="Hyperlink"/>
            <w:noProof/>
          </w:rPr>
          <w:fldChar w:fldCharType="end"/>
        </w:r>
      </w:ins>
    </w:p>
    <w:p w14:paraId="5F214CD5" w14:textId="77777777" w:rsidR="00EA1A11" w:rsidRDefault="00EA1A11">
      <w:pPr>
        <w:pStyle w:val="TableofFigures"/>
        <w:tabs>
          <w:tab w:val="right" w:leader="dot" w:pos="9060"/>
        </w:tabs>
        <w:rPr>
          <w:ins w:id="1607" w:author="m.kalaitzaki" w:date="2019-05-16T10:07:00Z"/>
          <w:rFonts w:asciiTheme="minorHAnsi" w:eastAsiaTheme="minorEastAsia" w:hAnsiTheme="minorHAnsi" w:cstheme="minorBidi"/>
          <w:noProof/>
          <w:szCs w:val="22"/>
          <w:lang w:eastAsia="en-US"/>
        </w:rPr>
      </w:pPr>
      <w:ins w:id="16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"_Toc8893969"</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r>
          <w:rPr>
            <w:noProof/>
            <w:webHidden/>
          </w:rPr>
        </w:r>
      </w:ins>
      <w:r>
        <w:rPr>
          <w:noProof/>
          <w:webHidden/>
        </w:rPr>
        <w:fldChar w:fldCharType="separate"/>
      </w:r>
      <w:ins w:id="1609" w:author="m.kalaitzaki" w:date="2019-05-16T10:07:00Z">
        <w:r>
          <w:rPr>
            <w:noProof/>
            <w:webHidden/>
          </w:rPr>
          <w:t>151</w:t>
        </w:r>
        <w:r>
          <w:rPr>
            <w:noProof/>
            <w:webHidden/>
          </w:rPr>
          <w:fldChar w:fldCharType="end"/>
        </w:r>
        <w:r w:rsidRPr="008D2DF6">
          <w:rPr>
            <w:rStyle w:val="Hyperlink"/>
            <w:noProof/>
          </w:rPr>
          <w:fldChar w:fldCharType="end"/>
        </w:r>
      </w:ins>
    </w:p>
    <w:p w14:paraId="1B8D76E0" w14:textId="77777777" w:rsidR="00EA1A11" w:rsidRDefault="00EA1A11">
      <w:pPr>
        <w:pStyle w:val="TableofFigures"/>
        <w:tabs>
          <w:tab w:val="right" w:leader="dot" w:pos="9060"/>
        </w:tabs>
        <w:rPr>
          <w:ins w:id="1610" w:author="m.kalaitzaki" w:date="2019-05-16T10:07:00Z"/>
          <w:rFonts w:asciiTheme="minorHAnsi" w:eastAsiaTheme="minorEastAsia" w:hAnsiTheme="minorHAnsi" w:cstheme="minorBidi"/>
          <w:noProof/>
          <w:szCs w:val="22"/>
          <w:lang w:eastAsia="en-US"/>
        </w:rPr>
      </w:pPr>
      <w:ins w:id="16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"_Toc8893970"</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r>
          <w:rPr>
            <w:noProof/>
            <w:webHidden/>
          </w:rPr>
        </w:r>
      </w:ins>
      <w:r>
        <w:rPr>
          <w:noProof/>
          <w:webHidden/>
        </w:rPr>
        <w:fldChar w:fldCharType="separate"/>
      </w:r>
      <w:ins w:id="1612" w:author="m.kalaitzaki" w:date="2019-05-16T10:07:00Z">
        <w:r>
          <w:rPr>
            <w:noProof/>
            <w:webHidden/>
          </w:rPr>
          <w:t>151</w:t>
        </w:r>
        <w:r>
          <w:rPr>
            <w:noProof/>
            <w:webHidden/>
          </w:rPr>
          <w:fldChar w:fldCharType="end"/>
        </w:r>
        <w:r w:rsidRPr="008D2DF6">
          <w:rPr>
            <w:rStyle w:val="Hyperlink"/>
            <w:noProof/>
          </w:rPr>
          <w:fldChar w:fldCharType="end"/>
        </w:r>
      </w:ins>
    </w:p>
    <w:p w14:paraId="1D162DA5" w14:textId="77777777" w:rsidR="00EA1A11" w:rsidRDefault="00EA1A11">
      <w:pPr>
        <w:pStyle w:val="TableofFigures"/>
        <w:tabs>
          <w:tab w:val="right" w:leader="dot" w:pos="9060"/>
        </w:tabs>
        <w:rPr>
          <w:ins w:id="1613" w:author="m.kalaitzaki" w:date="2019-05-16T10:07:00Z"/>
          <w:rFonts w:asciiTheme="minorHAnsi" w:eastAsiaTheme="minorEastAsia" w:hAnsiTheme="minorHAnsi" w:cstheme="minorBidi"/>
          <w:noProof/>
          <w:szCs w:val="22"/>
          <w:lang w:eastAsia="en-US"/>
        </w:rPr>
      </w:pPr>
      <w:ins w:id="16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"_Toc8893971"</w:instrText>
        </w:r>
        <w:r w:rsidRPr="008D2DF6">
          <w:rPr>
            <w:rStyle w:val="Hyperlink"/>
            <w:noProof/>
          </w:rPr>
          <w:instrText xml:space="preserve"> </w:instrText>
        </w:r>
        <w:r w:rsidRPr="008D2DF6">
          <w:rPr>
            <w:rStyle w:val="Hyperlink"/>
            <w:noProof/>
          </w:rPr>
        </w:r>
        <w:r w:rsidRPr="008D2DF6">
          <w:rPr>
            <w:rStyle w:val="Hyperlink"/>
            <w:noProof/>
          </w:rPr>
          <w:fldChar w:fldCharType="separate"/>
        </w:r>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r>
          <w:rPr>
            <w:noProof/>
            <w:webHidden/>
          </w:rPr>
        </w:r>
      </w:ins>
      <w:r>
        <w:rPr>
          <w:noProof/>
          <w:webHidden/>
        </w:rPr>
        <w:fldChar w:fldCharType="separate"/>
      </w:r>
      <w:ins w:id="1615" w:author="m.kalaitzaki" w:date="2019-05-16T10:07:00Z">
        <w:r>
          <w:rPr>
            <w:noProof/>
            <w:webHidden/>
          </w:rPr>
          <w:t>151</w:t>
        </w:r>
        <w:r>
          <w:rPr>
            <w:noProof/>
            <w:webHidden/>
          </w:rPr>
          <w:fldChar w:fldCharType="end"/>
        </w:r>
        <w:r w:rsidRPr="008D2DF6">
          <w:rPr>
            <w:rStyle w:val="Hyperlink"/>
            <w:noProof/>
          </w:rPr>
          <w:fldChar w:fldCharType="end"/>
        </w:r>
      </w:ins>
    </w:p>
    <w:p w14:paraId="308A7775" w14:textId="77777777" w:rsidR="00745DB6" w:rsidDel="00EA1A11" w:rsidRDefault="00745DB6">
      <w:pPr>
        <w:pStyle w:val="TableofFigures"/>
        <w:tabs>
          <w:tab w:val="right" w:leader="dot" w:pos="9060"/>
        </w:tabs>
        <w:rPr>
          <w:del w:id="1616" w:author="m.kalaitzaki" w:date="2019-05-16T10:07:00Z"/>
          <w:rFonts w:asciiTheme="minorHAnsi" w:eastAsiaTheme="minorEastAsia" w:hAnsiTheme="minorHAnsi" w:cstheme="minorBidi"/>
          <w:noProof/>
          <w:szCs w:val="22"/>
          <w:lang w:val="de-DE"/>
        </w:rPr>
      </w:pPr>
      <w:del w:id="1617" w:author="m.kalaitzaki" w:date="2019-05-16T10:07:00Z">
        <w:r w:rsidRPr="00EA1A11" w:rsidDel="00EA1A11">
          <w:rPr>
            <w:noProof/>
          </w:rPr>
          <w:delText xml:space="preserve">Table 1: Nested elements of element </w:delText>
        </w:r>
        <w:r w:rsidRPr="00EA1A11" w:rsidDel="00EA1A11">
          <w:rPr>
            <w:rFonts w:ascii="Courier New" w:hAnsi="Courier New" w:cs="Courier New"/>
            <w:i/>
            <w:noProof/>
          </w:rPr>
          <w:delText>&lt;xmcf/&gt;</w:delText>
        </w:r>
        <w:r w:rsidDel="00EA1A11">
          <w:rPr>
            <w:noProof/>
            <w:webHidden/>
          </w:rPr>
          <w:tab/>
          <w:delText>28</w:delText>
        </w:r>
      </w:del>
    </w:p>
    <w:p w14:paraId="4B159D0B" w14:textId="77777777" w:rsidR="00745DB6" w:rsidDel="00EA1A11" w:rsidRDefault="00745DB6">
      <w:pPr>
        <w:pStyle w:val="TableofFigures"/>
        <w:tabs>
          <w:tab w:val="right" w:leader="dot" w:pos="9060"/>
        </w:tabs>
        <w:rPr>
          <w:del w:id="1618" w:author="m.kalaitzaki" w:date="2019-05-16T10:07:00Z"/>
          <w:rFonts w:asciiTheme="minorHAnsi" w:eastAsiaTheme="minorEastAsia" w:hAnsiTheme="minorHAnsi" w:cstheme="minorBidi"/>
          <w:noProof/>
          <w:szCs w:val="22"/>
          <w:lang w:val="de-DE"/>
        </w:rPr>
      </w:pPr>
      <w:del w:id="1619" w:author="m.kalaitzaki" w:date="2019-05-16T10:07:00Z">
        <w:r w:rsidRPr="00EA1A11" w:rsidDel="00EA1A11">
          <w:rPr>
            <w:noProof/>
          </w:rPr>
          <w:lastRenderedPageBreak/>
          <w:delText>Table 2: XML-specifi</w:delText>
        </w:r>
        <w:bookmarkStart w:id="1620" w:name="_GoBack"/>
        <w:bookmarkEnd w:id="1620"/>
        <w:r w:rsidRPr="00EA1A11" w:rsidDel="00EA1A11">
          <w:rPr>
            <w:noProof/>
          </w:rPr>
          <w:delText>cation of</w:delText>
        </w:r>
        <w:r w:rsidRPr="00EA1A11" w:rsidDel="00EA1A11">
          <w:rPr>
            <w:i/>
            <w:noProof/>
          </w:rPr>
          <w:delText xml:space="preserve"> </w:delText>
        </w:r>
        <w:r w:rsidRPr="00EA1A11" w:rsidDel="00EA1A11">
          <w:rPr>
            <w:rFonts w:ascii="Courier New" w:hAnsi="Courier New" w:cs="Courier New"/>
            <w:i/>
            <w:noProof/>
          </w:rPr>
          <w:delText>&lt;units/&gt;</w:delText>
        </w:r>
        <w:r w:rsidDel="00EA1A11">
          <w:rPr>
            <w:noProof/>
            <w:webHidden/>
          </w:rPr>
          <w:tab/>
          <w:delText>29</w:delText>
        </w:r>
      </w:del>
    </w:p>
    <w:p w14:paraId="17368B29" w14:textId="77777777" w:rsidR="00745DB6" w:rsidDel="00EA1A11" w:rsidRDefault="00745DB6">
      <w:pPr>
        <w:pStyle w:val="TableofFigures"/>
        <w:tabs>
          <w:tab w:val="right" w:leader="dot" w:pos="9060"/>
        </w:tabs>
        <w:rPr>
          <w:del w:id="1621" w:author="m.kalaitzaki" w:date="2019-05-16T10:07:00Z"/>
          <w:rFonts w:asciiTheme="minorHAnsi" w:eastAsiaTheme="minorEastAsia" w:hAnsiTheme="minorHAnsi" w:cstheme="minorBidi"/>
          <w:noProof/>
          <w:szCs w:val="22"/>
          <w:lang w:val="de-DE"/>
        </w:rPr>
      </w:pPr>
      <w:del w:id="1622" w:author="m.kalaitzaki" w:date="2019-05-16T10:07:00Z">
        <w:r w:rsidRPr="00EA1A11" w:rsidDel="00EA1A11">
          <w:rPr>
            <w:noProof/>
          </w:rPr>
          <w:delText xml:space="preserve">Table 3: XML-specification of </w:delText>
        </w:r>
        <w:r w:rsidRPr="00EA1A11" w:rsidDel="00EA1A11">
          <w:rPr>
            <w:rFonts w:ascii="Courier New" w:hAnsi="Courier New" w:cs="Courier New"/>
            <w:i/>
            <w:noProof/>
          </w:rPr>
          <w:delText>&lt;appdata&gt;</w:delText>
        </w:r>
        <w:r w:rsidDel="00EA1A11">
          <w:rPr>
            <w:noProof/>
            <w:webHidden/>
          </w:rPr>
          <w:tab/>
          <w:delText>31</w:delText>
        </w:r>
      </w:del>
    </w:p>
    <w:p w14:paraId="22856768" w14:textId="77777777" w:rsidR="00745DB6" w:rsidDel="00EA1A11" w:rsidRDefault="00745DB6">
      <w:pPr>
        <w:pStyle w:val="TableofFigures"/>
        <w:tabs>
          <w:tab w:val="right" w:leader="dot" w:pos="9060"/>
        </w:tabs>
        <w:rPr>
          <w:del w:id="1623" w:author="m.kalaitzaki" w:date="2019-05-16T10:07:00Z"/>
          <w:rFonts w:asciiTheme="minorHAnsi" w:eastAsiaTheme="minorEastAsia" w:hAnsiTheme="minorHAnsi" w:cstheme="minorBidi"/>
          <w:noProof/>
          <w:szCs w:val="22"/>
          <w:lang w:val="de-DE"/>
        </w:rPr>
      </w:pPr>
      <w:del w:id="1624" w:author="m.kalaitzaki" w:date="2019-05-16T10:07:00Z">
        <w:r w:rsidRPr="00EA1A11" w:rsidDel="00EA1A11">
          <w:rPr>
            <w:noProof/>
          </w:rPr>
          <w:delText xml:space="preserve">Table 4: XML-specification of element </w:delText>
        </w:r>
        <w:r w:rsidRPr="00EA1A11" w:rsidDel="00EA1A11">
          <w:rPr>
            <w:rFonts w:ascii="Courier New" w:hAnsi="Courier New" w:cs="Courier New"/>
            <w:i/>
            <w:noProof/>
          </w:rPr>
          <w:delText>&lt;femdata&gt;</w:delText>
        </w:r>
        <w:r w:rsidDel="00EA1A11">
          <w:rPr>
            <w:noProof/>
            <w:webHidden/>
          </w:rPr>
          <w:tab/>
          <w:delText>33</w:delText>
        </w:r>
      </w:del>
    </w:p>
    <w:p w14:paraId="72DCCD81" w14:textId="77777777" w:rsidR="00745DB6" w:rsidDel="00EA1A11" w:rsidRDefault="00745DB6">
      <w:pPr>
        <w:pStyle w:val="TableofFigures"/>
        <w:tabs>
          <w:tab w:val="right" w:leader="dot" w:pos="9060"/>
        </w:tabs>
        <w:rPr>
          <w:del w:id="1625" w:author="m.kalaitzaki" w:date="2019-05-16T10:07:00Z"/>
          <w:rFonts w:asciiTheme="minorHAnsi" w:eastAsiaTheme="minorEastAsia" w:hAnsiTheme="minorHAnsi" w:cstheme="minorBidi"/>
          <w:noProof/>
          <w:szCs w:val="22"/>
          <w:lang w:val="de-DE"/>
        </w:rPr>
      </w:pPr>
      <w:del w:id="1626" w:author="m.kalaitzaki" w:date="2019-05-16T10:07:00Z">
        <w:r w:rsidRPr="00EA1A11" w:rsidDel="00EA1A11">
          <w:rPr>
            <w:noProof/>
          </w:rPr>
          <w:delText xml:space="preserve">Table 5: Nested elements of element </w:delText>
        </w:r>
        <w:r w:rsidRPr="00EA1A11" w:rsidDel="00EA1A11">
          <w:rPr>
            <w:rFonts w:ascii="Courier New" w:hAnsi="Courier New" w:cs="Courier New"/>
            <w:i/>
            <w:noProof/>
          </w:rPr>
          <w:delText>&lt;femdata&gt;</w:delText>
        </w:r>
        <w:r w:rsidDel="00EA1A11">
          <w:rPr>
            <w:noProof/>
            <w:webHidden/>
          </w:rPr>
          <w:tab/>
          <w:delText>33</w:delText>
        </w:r>
      </w:del>
    </w:p>
    <w:p w14:paraId="1BC4CE11" w14:textId="77777777" w:rsidR="00745DB6" w:rsidDel="00EA1A11" w:rsidRDefault="00745DB6">
      <w:pPr>
        <w:pStyle w:val="TableofFigures"/>
        <w:tabs>
          <w:tab w:val="right" w:leader="dot" w:pos="9060"/>
        </w:tabs>
        <w:rPr>
          <w:del w:id="1627" w:author="m.kalaitzaki" w:date="2019-05-16T10:07:00Z"/>
          <w:rFonts w:asciiTheme="minorHAnsi" w:eastAsiaTheme="minorEastAsia" w:hAnsiTheme="minorHAnsi" w:cstheme="minorBidi"/>
          <w:noProof/>
          <w:szCs w:val="22"/>
          <w:lang w:val="de-DE"/>
        </w:rPr>
      </w:pPr>
      <w:del w:id="1628" w:author="m.kalaitzaki" w:date="2019-05-16T10:07:00Z">
        <w:r w:rsidRPr="00EA1A11" w:rsidDel="00EA1A11">
          <w:rPr>
            <w:noProof/>
          </w:rPr>
          <w:delText xml:space="preserve">Table 6: Attributes elements of element </w:delText>
        </w:r>
        <w:r w:rsidRPr="00EA1A11" w:rsidDel="00EA1A11">
          <w:rPr>
            <w:rFonts w:ascii="Courier New" w:hAnsi="Courier New" w:cs="Courier New"/>
            <w:i/>
            <w:noProof/>
          </w:rPr>
          <w:delText>&lt;femdata&gt;</w:delText>
        </w:r>
        <w:r w:rsidDel="00EA1A11">
          <w:rPr>
            <w:noProof/>
            <w:webHidden/>
          </w:rPr>
          <w:tab/>
          <w:delText>33</w:delText>
        </w:r>
      </w:del>
    </w:p>
    <w:p w14:paraId="682233EC" w14:textId="77777777" w:rsidR="00745DB6" w:rsidDel="00EA1A11" w:rsidRDefault="00745DB6">
      <w:pPr>
        <w:pStyle w:val="TableofFigures"/>
        <w:tabs>
          <w:tab w:val="right" w:leader="dot" w:pos="9060"/>
        </w:tabs>
        <w:rPr>
          <w:del w:id="1629" w:author="m.kalaitzaki" w:date="2019-05-16T10:07:00Z"/>
          <w:rFonts w:asciiTheme="minorHAnsi" w:eastAsiaTheme="minorEastAsia" w:hAnsiTheme="minorHAnsi" w:cstheme="minorBidi"/>
          <w:noProof/>
          <w:szCs w:val="22"/>
          <w:lang w:val="de-DE"/>
        </w:rPr>
      </w:pPr>
      <w:del w:id="1630" w:author="m.kalaitzaki" w:date="2019-05-16T10:07:00Z">
        <w:r w:rsidRPr="00EA1A11" w:rsidDel="00EA1A11">
          <w:rPr>
            <w:noProof/>
          </w:rPr>
          <w:delText xml:space="preserve">Table 7: Nested elements of element </w:delText>
        </w:r>
        <w:r w:rsidRPr="00EA1A11" w:rsidDel="00EA1A11">
          <w:rPr>
            <w:rFonts w:ascii="Courier New" w:hAnsi="Courier New" w:cs="Courier New"/>
            <w:i/>
            <w:noProof/>
          </w:rPr>
          <w:delText>&lt;CAE_DATA&gt;</w:delText>
        </w:r>
        <w:r w:rsidDel="00EA1A11">
          <w:rPr>
            <w:noProof/>
            <w:webHidden/>
          </w:rPr>
          <w:tab/>
          <w:delText>33</w:delText>
        </w:r>
      </w:del>
    </w:p>
    <w:p w14:paraId="032EC519" w14:textId="77777777" w:rsidR="00745DB6" w:rsidDel="00EA1A11" w:rsidRDefault="00745DB6">
      <w:pPr>
        <w:pStyle w:val="TableofFigures"/>
        <w:tabs>
          <w:tab w:val="right" w:leader="dot" w:pos="9060"/>
        </w:tabs>
        <w:rPr>
          <w:del w:id="1631" w:author="m.kalaitzaki" w:date="2019-05-16T10:07:00Z"/>
          <w:rFonts w:asciiTheme="minorHAnsi" w:eastAsiaTheme="minorEastAsia" w:hAnsiTheme="minorHAnsi" w:cstheme="minorBidi"/>
          <w:noProof/>
          <w:szCs w:val="22"/>
          <w:lang w:val="de-DE"/>
        </w:rPr>
      </w:pPr>
      <w:del w:id="1632" w:author="m.kalaitzaki" w:date="2019-05-16T10:07:00Z">
        <w:r w:rsidRPr="00EA1A11" w:rsidDel="00EA1A11">
          <w:rPr>
            <w:noProof/>
          </w:rPr>
          <w:delText xml:space="preserve">Table 8: Attributes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344BF3D3" w14:textId="77777777" w:rsidR="00745DB6" w:rsidDel="00EA1A11" w:rsidRDefault="00745DB6">
      <w:pPr>
        <w:pStyle w:val="TableofFigures"/>
        <w:tabs>
          <w:tab w:val="right" w:leader="dot" w:pos="9060"/>
        </w:tabs>
        <w:rPr>
          <w:del w:id="1633" w:author="m.kalaitzaki" w:date="2019-05-16T10:07:00Z"/>
          <w:rFonts w:asciiTheme="minorHAnsi" w:eastAsiaTheme="minorEastAsia" w:hAnsiTheme="minorHAnsi" w:cstheme="minorBidi"/>
          <w:noProof/>
          <w:szCs w:val="22"/>
          <w:lang w:val="de-DE"/>
        </w:rPr>
      </w:pPr>
      <w:del w:id="1634" w:author="m.kalaitzaki" w:date="2019-05-16T10:07:00Z">
        <w:r w:rsidRPr="00EA1A11" w:rsidDel="00EA1A11">
          <w:rPr>
            <w:noProof/>
          </w:rPr>
          <w:delText xml:space="preserve">Table 9: Nested elements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60D5B1C8" w14:textId="77777777" w:rsidR="00745DB6" w:rsidDel="00EA1A11" w:rsidRDefault="00745DB6">
      <w:pPr>
        <w:pStyle w:val="TableofFigures"/>
        <w:tabs>
          <w:tab w:val="right" w:leader="dot" w:pos="9060"/>
        </w:tabs>
        <w:rPr>
          <w:del w:id="1635" w:author="m.kalaitzaki" w:date="2019-05-16T10:07:00Z"/>
          <w:rFonts w:asciiTheme="minorHAnsi" w:eastAsiaTheme="minorEastAsia" w:hAnsiTheme="minorHAnsi" w:cstheme="minorBidi"/>
          <w:noProof/>
          <w:szCs w:val="22"/>
          <w:lang w:val="de-DE"/>
        </w:rPr>
      </w:pPr>
      <w:del w:id="1636" w:author="m.kalaitzaki" w:date="2019-05-16T10:07:00Z">
        <w:r w:rsidRPr="00EA1A11" w:rsidDel="00EA1A11">
          <w:rPr>
            <w:noProof/>
          </w:rPr>
          <w:delText xml:space="preserve">Table 10: Nested elements of </w:delText>
        </w:r>
        <w:r w:rsidRPr="00EA1A11" w:rsidDel="00EA1A11">
          <w:rPr>
            <w:rFonts w:ascii="Courier New" w:hAnsi="Courier New" w:cs="Courier New"/>
            <w:i/>
            <w:noProof/>
          </w:rPr>
          <w:delText>&lt;connected_to&gt;</w:delText>
        </w:r>
        <w:r w:rsidDel="00EA1A11">
          <w:rPr>
            <w:noProof/>
            <w:webHidden/>
          </w:rPr>
          <w:tab/>
          <w:delText>35</w:delText>
        </w:r>
      </w:del>
    </w:p>
    <w:p w14:paraId="0112251E" w14:textId="77777777" w:rsidR="00745DB6" w:rsidDel="00EA1A11" w:rsidRDefault="00745DB6">
      <w:pPr>
        <w:pStyle w:val="TableofFigures"/>
        <w:tabs>
          <w:tab w:val="right" w:leader="dot" w:pos="9060"/>
        </w:tabs>
        <w:rPr>
          <w:del w:id="1637" w:author="m.kalaitzaki" w:date="2019-05-16T10:07:00Z"/>
          <w:rFonts w:asciiTheme="minorHAnsi" w:eastAsiaTheme="minorEastAsia" w:hAnsiTheme="minorHAnsi" w:cstheme="minorBidi"/>
          <w:noProof/>
          <w:szCs w:val="22"/>
          <w:lang w:val="de-DE"/>
        </w:rPr>
      </w:pPr>
      <w:del w:id="1638" w:author="m.kalaitzaki" w:date="2019-05-16T10:07:00Z">
        <w:r w:rsidRPr="00EA1A11" w:rsidDel="00EA1A11">
          <w:rPr>
            <w:noProof/>
          </w:rPr>
          <w:delText xml:space="preserve">Table 11: Attributes of element </w:delText>
        </w:r>
        <w:r w:rsidRPr="00EA1A11" w:rsidDel="00EA1A11">
          <w:rPr>
            <w:rFonts w:ascii="Courier New" w:hAnsi="Courier New" w:cs="Courier New"/>
            <w:i/>
            <w:noProof/>
          </w:rPr>
          <w:delText>&lt;part/&gt;</w:delText>
        </w:r>
        <w:r w:rsidDel="00EA1A11">
          <w:rPr>
            <w:noProof/>
            <w:webHidden/>
          </w:rPr>
          <w:tab/>
          <w:delText>35</w:delText>
        </w:r>
      </w:del>
    </w:p>
    <w:p w14:paraId="3026B31C" w14:textId="77777777" w:rsidR="00745DB6" w:rsidDel="00EA1A11" w:rsidRDefault="00745DB6">
      <w:pPr>
        <w:pStyle w:val="TableofFigures"/>
        <w:tabs>
          <w:tab w:val="right" w:leader="dot" w:pos="9060"/>
        </w:tabs>
        <w:rPr>
          <w:del w:id="1639" w:author="m.kalaitzaki" w:date="2019-05-16T10:07:00Z"/>
          <w:rFonts w:asciiTheme="minorHAnsi" w:eastAsiaTheme="minorEastAsia" w:hAnsiTheme="minorHAnsi" w:cstheme="minorBidi"/>
          <w:noProof/>
          <w:szCs w:val="22"/>
          <w:lang w:val="de-DE"/>
        </w:rPr>
      </w:pPr>
      <w:del w:id="1640" w:author="m.kalaitzaki" w:date="2019-05-16T10:07:00Z">
        <w:r w:rsidRPr="00EA1A11" w:rsidDel="00EA1A11">
          <w:rPr>
            <w:noProof/>
          </w:rPr>
          <w:delText xml:space="preserve">Table 12: Attributes of element </w:delText>
        </w:r>
        <w:r w:rsidRPr="00EA1A11" w:rsidDel="00EA1A11">
          <w:rPr>
            <w:rFonts w:ascii="Courier New" w:hAnsi="Courier New" w:cs="Courier New"/>
            <w:i/>
            <w:noProof/>
          </w:rPr>
          <w:delText>&lt;assy/&gt;</w:delText>
        </w:r>
        <w:r w:rsidDel="00EA1A11">
          <w:rPr>
            <w:noProof/>
            <w:webHidden/>
          </w:rPr>
          <w:tab/>
          <w:delText>36</w:delText>
        </w:r>
      </w:del>
    </w:p>
    <w:p w14:paraId="57B21063" w14:textId="77777777" w:rsidR="00745DB6" w:rsidDel="00EA1A11" w:rsidRDefault="00745DB6">
      <w:pPr>
        <w:pStyle w:val="TableofFigures"/>
        <w:tabs>
          <w:tab w:val="right" w:leader="dot" w:pos="9060"/>
        </w:tabs>
        <w:rPr>
          <w:del w:id="1641" w:author="m.kalaitzaki" w:date="2019-05-16T10:07:00Z"/>
          <w:rFonts w:asciiTheme="minorHAnsi" w:eastAsiaTheme="minorEastAsia" w:hAnsiTheme="minorHAnsi" w:cstheme="minorBidi"/>
          <w:noProof/>
          <w:szCs w:val="22"/>
          <w:lang w:val="de-DE"/>
        </w:rPr>
      </w:pPr>
      <w:del w:id="1642" w:author="m.kalaitzaki" w:date="2019-05-16T10:07:00Z">
        <w:r w:rsidRPr="00EA1A11" w:rsidDel="00EA1A11">
          <w:rPr>
            <w:noProof/>
          </w:rPr>
          <w:delText xml:space="preserve">Table 13: Nested elements of element </w:delText>
        </w:r>
        <w:r w:rsidRPr="00EA1A11" w:rsidDel="00EA1A11">
          <w:rPr>
            <w:rFonts w:ascii="Courier New" w:hAnsi="Courier New" w:cs="Courier New"/>
            <w:i/>
            <w:noProof/>
          </w:rPr>
          <w:delText>&lt;contact_list/&gt;</w:delText>
        </w:r>
        <w:r w:rsidDel="00EA1A11">
          <w:rPr>
            <w:noProof/>
            <w:webHidden/>
          </w:rPr>
          <w:tab/>
          <w:delText>37</w:delText>
        </w:r>
      </w:del>
    </w:p>
    <w:p w14:paraId="652B9BCA" w14:textId="77777777" w:rsidR="00745DB6" w:rsidDel="00EA1A11" w:rsidRDefault="00745DB6">
      <w:pPr>
        <w:pStyle w:val="TableofFigures"/>
        <w:tabs>
          <w:tab w:val="right" w:leader="dot" w:pos="9060"/>
        </w:tabs>
        <w:rPr>
          <w:del w:id="1643" w:author="m.kalaitzaki" w:date="2019-05-16T10:07:00Z"/>
          <w:rFonts w:asciiTheme="minorHAnsi" w:eastAsiaTheme="minorEastAsia" w:hAnsiTheme="minorHAnsi" w:cstheme="minorBidi"/>
          <w:noProof/>
          <w:szCs w:val="22"/>
          <w:lang w:val="de-DE"/>
        </w:rPr>
      </w:pPr>
      <w:del w:id="1644" w:author="m.kalaitzaki" w:date="2019-05-16T10:07:00Z">
        <w:r w:rsidRPr="00EA1A11" w:rsidDel="00EA1A11">
          <w:rPr>
            <w:noProof/>
          </w:rPr>
          <w:delText xml:space="preserve">Table 14: Nested elements of element </w:delText>
        </w:r>
        <w:r w:rsidRPr="00EA1A11" w:rsidDel="00EA1A11">
          <w:rPr>
            <w:rFonts w:ascii="Courier New" w:hAnsi="Courier New" w:cs="Courier New"/>
            <w:i/>
            <w:noProof/>
          </w:rPr>
          <w:delText>&lt;contact&gt;</w:delText>
        </w:r>
        <w:r w:rsidDel="00EA1A11">
          <w:rPr>
            <w:noProof/>
            <w:webHidden/>
          </w:rPr>
          <w:tab/>
          <w:delText>37</w:delText>
        </w:r>
      </w:del>
    </w:p>
    <w:p w14:paraId="5504733E" w14:textId="77777777" w:rsidR="00745DB6" w:rsidDel="00EA1A11" w:rsidRDefault="00745DB6">
      <w:pPr>
        <w:pStyle w:val="TableofFigures"/>
        <w:tabs>
          <w:tab w:val="right" w:leader="dot" w:pos="9060"/>
        </w:tabs>
        <w:rPr>
          <w:del w:id="1645" w:author="m.kalaitzaki" w:date="2019-05-16T10:07:00Z"/>
          <w:rFonts w:asciiTheme="minorHAnsi" w:eastAsiaTheme="minorEastAsia" w:hAnsiTheme="minorHAnsi" w:cstheme="minorBidi"/>
          <w:noProof/>
          <w:szCs w:val="22"/>
          <w:lang w:val="de-DE"/>
        </w:rPr>
      </w:pPr>
      <w:del w:id="1646" w:author="m.kalaitzaki" w:date="2019-05-16T10:07:00Z">
        <w:r w:rsidRPr="00EA1A11" w:rsidDel="00EA1A11">
          <w:rPr>
            <w:noProof/>
          </w:rPr>
          <w:delText xml:space="preserve">Table 15: Attributes of element </w:delText>
        </w:r>
        <w:r w:rsidRPr="00EA1A11" w:rsidDel="00EA1A11">
          <w:rPr>
            <w:rFonts w:ascii="Courier New" w:hAnsi="Courier New" w:cs="Courier New"/>
            <w:i/>
            <w:noProof/>
          </w:rPr>
          <w:delText>&lt;partner/&gt;</w:delText>
        </w:r>
        <w:r w:rsidDel="00EA1A11">
          <w:rPr>
            <w:noProof/>
            <w:webHidden/>
          </w:rPr>
          <w:tab/>
          <w:delText>38</w:delText>
        </w:r>
      </w:del>
    </w:p>
    <w:p w14:paraId="26C5E9B7" w14:textId="77777777" w:rsidR="00745DB6" w:rsidDel="00EA1A11" w:rsidRDefault="00745DB6">
      <w:pPr>
        <w:pStyle w:val="TableofFigures"/>
        <w:tabs>
          <w:tab w:val="right" w:leader="dot" w:pos="9060"/>
        </w:tabs>
        <w:rPr>
          <w:del w:id="1647" w:author="m.kalaitzaki" w:date="2019-05-16T10:07:00Z"/>
          <w:rFonts w:asciiTheme="minorHAnsi" w:eastAsiaTheme="minorEastAsia" w:hAnsiTheme="minorHAnsi" w:cstheme="minorBidi"/>
          <w:noProof/>
          <w:szCs w:val="22"/>
          <w:lang w:val="de-DE"/>
        </w:rPr>
      </w:pPr>
      <w:del w:id="1648" w:author="m.kalaitzaki" w:date="2019-05-16T10:07:00Z">
        <w:r w:rsidRPr="00EA1A11" w:rsidDel="00EA1A11">
          <w:rPr>
            <w:noProof/>
          </w:rPr>
          <w:delText xml:space="preserve">Table 16: Attributes of element </w:delText>
        </w:r>
        <w:r w:rsidRPr="00EA1A11" w:rsidDel="00EA1A11">
          <w:rPr>
            <w:rFonts w:ascii="Courier New" w:hAnsi="Courier New" w:cs="Courier New"/>
            <w:i/>
            <w:noProof/>
          </w:rPr>
          <w:delText>&lt;coefficients&gt;</w:delText>
        </w:r>
        <w:r w:rsidDel="00EA1A11">
          <w:rPr>
            <w:noProof/>
            <w:webHidden/>
          </w:rPr>
          <w:tab/>
          <w:delText>39</w:delText>
        </w:r>
      </w:del>
    </w:p>
    <w:p w14:paraId="11A3E34E" w14:textId="77777777" w:rsidR="00745DB6" w:rsidDel="00EA1A11" w:rsidRDefault="00745DB6">
      <w:pPr>
        <w:pStyle w:val="TableofFigures"/>
        <w:tabs>
          <w:tab w:val="right" w:leader="dot" w:pos="9060"/>
        </w:tabs>
        <w:rPr>
          <w:del w:id="1649" w:author="m.kalaitzaki" w:date="2019-05-16T10:07:00Z"/>
          <w:rFonts w:asciiTheme="minorHAnsi" w:eastAsiaTheme="minorEastAsia" w:hAnsiTheme="minorHAnsi" w:cstheme="minorBidi"/>
          <w:noProof/>
          <w:szCs w:val="22"/>
          <w:lang w:val="de-DE"/>
        </w:rPr>
      </w:pPr>
      <w:del w:id="1650" w:author="m.kalaitzaki" w:date="2019-05-16T10:07:00Z">
        <w:r w:rsidRPr="00EA1A11" w:rsidDel="00EA1A11">
          <w:rPr>
            <w:noProof/>
          </w:rPr>
          <w:delText xml:space="preserve">Table 17: Nested elements of element </w:delText>
        </w:r>
        <w:r w:rsidRPr="00EA1A11" w:rsidDel="00EA1A11">
          <w:rPr>
            <w:rFonts w:ascii="Courier New" w:hAnsi="Courier New" w:cs="Courier New"/>
            <w:i/>
            <w:noProof/>
          </w:rPr>
          <w:delText>&lt;connection_list&gt;</w:delText>
        </w:r>
        <w:r w:rsidDel="00EA1A11">
          <w:rPr>
            <w:noProof/>
            <w:webHidden/>
          </w:rPr>
          <w:tab/>
          <w:delText>39</w:delText>
        </w:r>
      </w:del>
    </w:p>
    <w:p w14:paraId="5753E84C" w14:textId="77777777" w:rsidR="00745DB6" w:rsidDel="00EA1A11" w:rsidRDefault="00745DB6">
      <w:pPr>
        <w:pStyle w:val="TableofFigures"/>
        <w:tabs>
          <w:tab w:val="right" w:leader="dot" w:pos="9060"/>
        </w:tabs>
        <w:rPr>
          <w:del w:id="1651" w:author="m.kalaitzaki" w:date="2019-05-16T10:07:00Z"/>
          <w:rFonts w:asciiTheme="minorHAnsi" w:eastAsiaTheme="minorEastAsia" w:hAnsiTheme="minorHAnsi" w:cstheme="minorBidi"/>
          <w:noProof/>
          <w:szCs w:val="22"/>
          <w:lang w:val="de-DE"/>
        </w:rPr>
      </w:pPr>
      <w:del w:id="1652" w:author="m.kalaitzaki" w:date="2019-05-16T10:07:00Z">
        <w:r w:rsidRPr="00EA1A11" w:rsidDel="00EA1A11">
          <w:rPr>
            <w:noProof/>
          </w:rPr>
          <w:delText xml:space="preserve">Table 18: Nested elements of element </w:delText>
        </w:r>
        <w:r w:rsidRPr="00EA1A11" w:rsidDel="00EA1A11">
          <w:rPr>
            <w:rFonts w:ascii="Courier New" w:hAnsi="Courier New" w:cs="Courier New"/>
            <w:i/>
            <w:noProof/>
          </w:rPr>
          <w:delText>&lt;custom_attributes_list/&gt;</w:delText>
        </w:r>
        <w:r w:rsidDel="00EA1A11">
          <w:rPr>
            <w:noProof/>
            <w:webHidden/>
          </w:rPr>
          <w:tab/>
          <w:delText>44</w:delText>
        </w:r>
      </w:del>
    </w:p>
    <w:p w14:paraId="490397F5" w14:textId="77777777" w:rsidR="00745DB6" w:rsidDel="00EA1A11" w:rsidRDefault="00745DB6">
      <w:pPr>
        <w:pStyle w:val="TableofFigures"/>
        <w:tabs>
          <w:tab w:val="right" w:leader="dot" w:pos="9060"/>
        </w:tabs>
        <w:rPr>
          <w:del w:id="1653" w:author="m.kalaitzaki" w:date="2019-05-16T10:07:00Z"/>
          <w:rFonts w:asciiTheme="minorHAnsi" w:eastAsiaTheme="minorEastAsia" w:hAnsiTheme="minorHAnsi" w:cstheme="minorBidi"/>
          <w:noProof/>
          <w:szCs w:val="22"/>
          <w:lang w:val="de-DE"/>
        </w:rPr>
      </w:pPr>
      <w:del w:id="1654" w:author="m.kalaitzaki" w:date="2019-05-16T10:07:00Z">
        <w:r w:rsidRPr="00EA1A11" w:rsidDel="00EA1A11">
          <w:rPr>
            <w:noProof/>
          </w:rPr>
          <w:delText xml:space="preserve">Table 19: Attributes of </w:delText>
        </w:r>
        <w:r w:rsidRPr="00EA1A11" w:rsidDel="00EA1A11">
          <w:rPr>
            <w:rFonts w:ascii="Courier New" w:hAnsi="Courier New" w:cs="Courier New"/>
            <w:i/>
            <w:noProof/>
          </w:rPr>
          <w:delText>&lt;custom_attributes/&gt;</w:delText>
        </w:r>
        <w:r w:rsidRPr="00EA1A11" w:rsidDel="00EA1A11">
          <w:rPr>
            <w:noProof/>
          </w:rPr>
          <w:delText xml:space="preserve"> element</w:delText>
        </w:r>
        <w:r w:rsidDel="00EA1A11">
          <w:rPr>
            <w:noProof/>
            <w:webHidden/>
          </w:rPr>
          <w:tab/>
          <w:delText>44</w:delText>
        </w:r>
      </w:del>
    </w:p>
    <w:p w14:paraId="29E95E82" w14:textId="77777777" w:rsidR="00745DB6" w:rsidDel="00EA1A11" w:rsidRDefault="00745DB6">
      <w:pPr>
        <w:pStyle w:val="TableofFigures"/>
        <w:tabs>
          <w:tab w:val="right" w:leader="dot" w:pos="9060"/>
        </w:tabs>
        <w:rPr>
          <w:del w:id="1655" w:author="m.kalaitzaki" w:date="2019-05-16T10:07:00Z"/>
          <w:rFonts w:asciiTheme="minorHAnsi" w:eastAsiaTheme="minorEastAsia" w:hAnsiTheme="minorHAnsi" w:cstheme="minorBidi"/>
          <w:noProof/>
          <w:szCs w:val="22"/>
          <w:lang w:val="de-DE"/>
        </w:rPr>
      </w:pPr>
      <w:del w:id="1656" w:author="m.kalaitzaki" w:date="2019-05-16T10:07:00Z">
        <w:r w:rsidRPr="00EA1A11" w:rsidDel="00EA1A11">
          <w:rPr>
            <w:noProof/>
          </w:rPr>
          <w:delText xml:space="preserve">Table 20: Nested elements of element </w:delText>
        </w:r>
        <w:r w:rsidRPr="00EA1A11" w:rsidDel="00EA1A11">
          <w:rPr>
            <w:rFonts w:ascii="Courier New" w:hAnsi="Courier New" w:cs="Courier New"/>
            <w:i/>
            <w:noProof/>
          </w:rPr>
          <w:delText>&lt;custom_attributes/&gt;</w:delText>
        </w:r>
        <w:r w:rsidDel="00EA1A11">
          <w:rPr>
            <w:noProof/>
            <w:webHidden/>
          </w:rPr>
          <w:tab/>
          <w:delText>45</w:delText>
        </w:r>
      </w:del>
    </w:p>
    <w:p w14:paraId="78DB6628" w14:textId="77777777" w:rsidR="00745DB6" w:rsidDel="00EA1A11" w:rsidRDefault="00745DB6">
      <w:pPr>
        <w:pStyle w:val="TableofFigures"/>
        <w:tabs>
          <w:tab w:val="right" w:leader="dot" w:pos="9060"/>
        </w:tabs>
        <w:rPr>
          <w:del w:id="1657" w:author="m.kalaitzaki" w:date="2019-05-16T10:07:00Z"/>
          <w:rFonts w:asciiTheme="minorHAnsi" w:eastAsiaTheme="minorEastAsia" w:hAnsiTheme="minorHAnsi" w:cstheme="minorBidi"/>
          <w:noProof/>
          <w:szCs w:val="22"/>
          <w:lang w:val="de-DE"/>
        </w:rPr>
      </w:pPr>
      <w:del w:id="1658" w:author="m.kalaitzaki" w:date="2019-05-16T10:07:00Z">
        <w:r w:rsidRPr="00EA1A11" w:rsidDel="00EA1A11">
          <w:rPr>
            <w:noProof/>
          </w:rPr>
          <w:delText xml:space="preserve">Table 21: Attributes of </w:delText>
        </w:r>
        <w:r w:rsidRPr="00EA1A11" w:rsidDel="00EA1A11">
          <w:rPr>
            <w:rFonts w:ascii="Courier New" w:hAnsi="Courier New" w:cs="Courier New"/>
            <w:i/>
            <w:noProof/>
          </w:rPr>
          <w:delText>&lt;string/&gt;</w:delText>
        </w:r>
        <w:r w:rsidRPr="00EA1A11" w:rsidDel="00EA1A11">
          <w:rPr>
            <w:noProof/>
          </w:rPr>
          <w:delText xml:space="preserve"> element</w:delText>
        </w:r>
        <w:r w:rsidDel="00EA1A11">
          <w:rPr>
            <w:noProof/>
            <w:webHidden/>
          </w:rPr>
          <w:tab/>
          <w:delText>45</w:delText>
        </w:r>
      </w:del>
    </w:p>
    <w:p w14:paraId="13EB10EF" w14:textId="77777777" w:rsidR="00745DB6" w:rsidDel="00EA1A11" w:rsidRDefault="00745DB6">
      <w:pPr>
        <w:pStyle w:val="TableofFigures"/>
        <w:tabs>
          <w:tab w:val="right" w:leader="dot" w:pos="9060"/>
        </w:tabs>
        <w:rPr>
          <w:del w:id="1659" w:author="m.kalaitzaki" w:date="2019-05-16T10:07:00Z"/>
          <w:rFonts w:asciiTheme="minorHAnsi" w:eastAsiaTheme="minorEastAsia" w:hAnsiTheme="minorHAnsi" w:cstheme="minorBidi"/>
          <w:noProof/>
          <w:szCs w:val="22"/>
          <w:lang w:val="de-DE"/>
        </w:rPr>
      </w:pPr>
      <w:del w:id="1660" w:author="m.kalaitzaki" w:date="2019-05-16T10:07:00Z">
        <w:r w:rsidRPr="00EA1A11" w:rsidDel="00EA1A11">
          <w:rPr>
            <w:noProof/>
          </w:rPr>
          <w:delText xml:space="preserve">Table 22: Attributes of </w:delText>
        </w:r>
        <w:r w:rsidRPr="00EA1A11" w:rsidDel="00EA1A11">
          <w:rPr>
            <w:rFonts w:ascii="Courier New" w:hAnsi="Courier New" w:cs="Courier New"/>
            <w:i/>
            <w:noProof/>
          </w:rPr>
          <w:delText>&lt;real/&gt;</w:delText>
        </w:r>
        <w:r w:rsidRPr="00EA1A11" w:rsidDel="00EA1A11">
          <w:rPr>
            <w:noProof/>
          </w:rPr>
          <w:delText xml:space="preserve"> element</w:delText>
        </w:r>
        <w:r w:rsidDel="00EA1A11">
          <w:rPr>
            <w:noProof/>
            <w:webHidden/>
          </w:rPr>
          <w:tab/>
          <w:delText>45</w:delText>
        </w:r>
      </w:del>
    </w:p>
    <w:p w14:paraId="3BF552CD" w14:textId="77777777" w:rsidR="00745DB6" w:rsidDel="00EA1A11" w:rsidRDefault="00745DB6">
      <w:pPr>
        <w:pStyle w:val="TableofFigures"/>
        <w:tabs>
          <w:tab w:val="right" w:leader="dot" w:pos="9060"/>
        </w:tabs>
        <w:rPr>
          <w:del w:id="1661" w:author="m.kalaitzaki" w:date="2019-05-16T10:07:00Z"/>
          <w:rFonts w:asciiTheme="minorHAnsi" w:eastAsiaTheme="minorEastAsia" w:hAnsiTheme="minorHAnsi" w:cstheme="minorBidi"/>
          <w:noProof/>
          <w:szCs w:val="22"/>
          <w:lang w:val="de-DE"/>
        </w:rPr>
      </w:pPr>
      <w:del w:id="1662" w:author="m.kalaitzaki" w:date="2019-05-16T10:07:00Z">
        <w:r w:rsidRPr="00EA1A11" w:rsidDel="00EA1A11">
          <w:rPr>
            <w:noProof/>
          </w:rPr>
          <w:delText xml:space="preserve">Table 23: Attributes of </w:delText>
        </w:r>
        <w:r w:rsidRPr="00EA1A11" w:rsidDel="00EA1A11">
          <w:rPr>
            <w:rFonts w:ascii="Courier New" w:hAnsi="Courier New" w:cs="Courier New"/>
            <w:i/>
            <w:noProof/>
          </w:rPr>
          <w:delText>&lt;integer/&gt;</w:delText>
        </w:r>
        <w:r w:rsidRPr="00EA1A11" w:rsidDel="00EA1A11">
          <w:rPr>
            <w:noProof/>
          </w:rPr>
          <w:delText xml:space="preserve"> element</w:delText>
        </w:r>
        <w:r w:rsidDel="00EA1A11">
          <w:rPr>
            <w:noProof/>
            <w:webHidden/>
          </w:rPr>
          <w:tab/>
          <w:delText>45</w:delText>
        </w:r>
      </w:del>
    </w:p>
    <w:p w14:paraId="4D76623B" w14:textId="77777777" w:rsidR="00745DB6" w:rsidDel="00EA1A11" w:rsidRDefault="00745DB6">
      <w:pPr>
        <w:pStyle w:val="TableofFigures"/>
        <w:tabs>
          <w:tab w:val="right" w:leader="dot" w:pos="9060"/>
        </w:tabs>
        <w:rPr>
          <w:del w:id="1663" w:author="m.kalaitzaki" w:date="2019-05-16T10:07:00Z"/>
          <w:rFonts w:asciiTheme="minorHAnsi" w:eastAsiaTheme="minorEastAsia" w:hAnsiTheme="minorHAnsi" w:cstheme="minorBidi"/>
          <w:noProof/>
          <w:szCs w:val="22"/>
          <w:lang w:val="de-DE"/>
        </w:rPr>
      </w:pPr>
      <w:del w:id="1664" w:author="m.kalaitzaki" w:date="2019-05-16T10:07:00Z">
        <w:r w:rsidRPr="00EA1A11" w:rsidDel="00EA1A11">
          <w:rPr>
            <w:noProof/>
          </w:rPr>
          <w:delText xml:space="preserve">Table 24: Attributes of </w:delText>
        </w:r>
        <w:r w:rsidRPr="00EA1A11" w:rsidDel="00EA1A11">
          <w:rPr>
            <w:rFonts w:ascii="Courier New" w:hAnsi="Courier New" w:cs="Courier New"/>
            <w:i/>
            <w:noProof/>
          </w:rPr>
          <w:delText>&lt;string_list/&gt;</w:delText>
        </w:r>
        <w:r w:rsidRPr="00EA1A11" w:rsidDel="00EA1A11">
          <w:rPr>
            <w:noProof/>
          </w:rPr>
          <w:delText xml:space="preserve"> element</w:delText>
        </w:r>
        <w:r w:rsidDel="00EA1A11">
          <w:rPr>
            <w:noProof/>
            <w:webHidden/>
          </w:rPr>
          <w:tab/>
          <w:delText>45</w:delText>
        </w:r>
      </w:del>
    </w:p>
    <w:p w14:paraId="51A35084" w14:textId="77777777" w:rsidR="00745DB6" w:rsidDel="00EA1A11" w:rsidRDefault="00745DB6">
      <w:pPr>
        <w:pStyle w:val="TableofFigures"/>
        <w:tabs>
          <w:tab w:val="right" w:leader="dot" w:pos="9060"/>
        </w:tabs>
        <w:rPr>
          <w:del w:id="1665" w:author="m.kalaitzaki" w:date="2019-05-16T10:07:00Z"/>
          <w:rFonts w:asciiTheme="minorHAnsi" w:eastAsiaTheme="minorEastAsia" w:hAnsiTheme="minorHAnsi" w:cstheme="minorBidi"/>
          <w:noProof/>
          <w:szCs w:val="22"/>
          <w:lang w:val="de-DE"/>
        </w:rPr>
      </w:pPr>
      <w:del w:id="1666" w:author="m.kalaitzaki" w:date="2019-05-16T10:07:00Z">
        <w:r w:rsidRPr="00EA1A11" w:rsidDel="00EA1A11">
          <w:rPr>
            <w:noProof/>
          </w:rPr>
          <w:delText xml:space="preserve">Table 25: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string_list</w:delText>
        </w:r>
        <w:r w:rsidRPr="00EA1A11" w:rsidDel="00EA1A11">
          <w:rPr>
            <w:noProof/>
          </w:rPr>
          <w:delText>/&gt;</w:delText>
        </w:r>
        <w:r w:rsidDel="00EA1A11">
          <w:rPr>
            <w:noProof/>
            <w:webHidden/>
          </w:rPr>
          <w:tab/>
          <w:delText>46</w:delText>
        </w:r>
      </w:del>
    </w:p>
    <w:p w14:paraId="0154C50E" w14:textId="77777777" w:rsidR="00745DB6" w:rsidDel="00EA1A11" w:rsidRDefault="00745DB6">
      <w:pPr>
        <w:pStyle w:val="TableofFigures"/>
        <w:tabs>
          <w:tab w:val="right" w:leader="dot" w:pos="9060"/>
        </w:tabs>
        <w:rPr>
          <w:del w:id="1667" w:author="m.kalaitzaki" w:date="2019-05-16T10:07:00Z"/>
          <w:rFonts w:asciiTheme="minorHAnsi" w:eastAsiaTheme="minorEastAsia" w:hAnsiTheme="minorHAnsi" w:cstheme="minorBidi"/>
          <w:noProof/>
          <w:szCs w:val="22"/>
          <w:lang w:val="de-DE"/>
        </w:rPr>
      </w:pPr>
      <w:del w:id="1668" w:author="m.kalaitzaki" w:date="2019-05-16T10:07:00Z">
        <w:r w:rsidRPr="00EA1A11" w:rsidDel="00EA1A11">
          <w:rPr>
            <w:noProof/>
          </w:rPr>
          <w:delText xml:space="preserve">Table 26: Attributes of </w:delText>
        </w:r>
        <w:r w:rsidRPr="00EA1A11" w:rsidDel="00EA1A11">
          <w:rPr>
            <w:rFonts w:ascii="Courier New" w:hAnsi="Courier New" w:cs="Courier New"/>
            <w:i/>
            <w:noProof/>
          </w:rPr>
          <w:delText>&lt;real_list/&gt;</w:delText>
        </w:r>
        <w:r w:rsidRPr="00EA1A11" w:rsidDel="00EA1A11">
          <w:rPr>
            <w:noProof/>
          </w:rPr>
          <w:delText xml:space="preserve"> element</w:delText>
        </w:r>
        <w:r w:rsidDel="00EA1A11">
          <w:rPr>
            <w:noProof/>
            <w:webHidden/>
          </w:rPr>
          <w:tab/>
          <w:delText>46</w:delText>
        </w:r>
      </w:del>
    </w:p>
    <w:p w14:paraId="2C18492F" w14:textId="77777777" w:rsidR="00745DB6" w:rsidDel="00EA1A11" w:rsidRDefault="00745DB6">
      <w:pPr>
        <w:pStyle w:val="TableofFigures"/>
        <w:tabs>
          <w:tab w:val="right" w:leader="dot" w:pos="9060"/>
        </w:tabs>
        <w:rPr>
          <w:del w:id="1669" w:author="m.kalaitzaki" w:date="2019-05-16T10:07:00Z"/>
          <w:rFonts w:asciiTheme="minorHAnsi" w:eastAsiaTheme="minorEastAsia" w:hAnsiTheme="minorHAnsi" w:cstheme="minorBidi"/>
          <w:noProof/>
          <w:szCs w:val="22"/>
          <w:lang w:val="de-DE"/>
        </w:rPr>
      </w:pPr>
      <w:del w:id="1670" w:author="m.kalaitzaki" w:date="2019-05-16T10:07:00Z">
        <w:r w:rsidRPr="00EA1A11" w:rsidDel="00EA1A11">
          <w:rPr>
            <w:noProof/>
          </w:rPr>
          <w:delText xml:space="preserve">Table 27: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3ABC522A" w14:textId="77777777" w:rsidR="00745DB6" w:rsidDel="00EA1A11" w:rsidRDefault="00745DB6">
      <w:pPr>
        <w:pStyle w:val="TableofFigures"/>
        <w:tabs>
          <w:tab w:val="right" w:leader="dot" w:pos="9060"/>
        </w:tabs>
        <w:rPr>
          <w:del w:id="1671" w:author="m.kalaitzaki" w:date="2019-05-16T10:07:00Z"/>
          <w:rFonts w:asciiTheme="minorHAnsi" w:eastAsiaTheme="minorEastAsia" w:hAnsiTheme="minorHAnsi" w:cstheme="minorBidi"/>
          <w:noProof/>
          <w:szCs w:val="22"/>
          <w:lang w:val="de-DE"/>
        </w:rPr>
      </w:pPr>
      <w:del w:id="1672" w:author="m.kalaitzaki" w:date="2019-05-16T10:07:00Z">
        <w:r w:rsidRPr="00EA1A11" w:rsidDel="00EA1A11">
          <w:rPr>
            <w:noProof/>
          </w:rPr>
          <w:delText xml:space="preserve">Table 28: Attributes of </w:delText>
        </w:r>
        <w:r w:rsidRPr="00EA1A11" w:rsidDel="00EA1A11">
          <w:rPr>
            <w:rFonts w:ascii="Courier New" w:hAnsi="Courier New" w:cs="Courier New"/>
            <w:i/>
            <w:noProof/>
          </w:rPr>
          <w:delText>&lt;int_list/&gt;</w:delText>
        </w:r>
        <w:r w:rsidRPr="00EA1A11" w:rsidDel="00EA1A11">
          <w:rPr>
            <w:noProof/>
          </w:rPr>
          <w:delText xml:space="preserve"> element</w:delText>
        </w:r>
        <w:r w:rsidDel="00EA1A11">
          <w:rPr>
            <w:noProof/>
            <w:webHidden/>
          </w:rPr>
          <w:tab/>
          <w:delText>46</w:delText>
        </w:r>
      </w:del>
    </w:p>
    <w:p w14:paraId="65A8DC2D" w14:textId="77777777" w:rsidR="00745DB6" w:rsidDel="00EA1A11" w:rsidRDefault="00745DB6">
      <w:pPr>
        <w:pStyle w:val="TableofFigures"/>
        <w:tabs>
          <w:tab w:val="right" w:leader="dot" w:pos="9060"/>
        </w:tabs>
        <w:rPr>
          <w:del w:id="1673" w:author="m.kalaitzaki" w:date="2019-05-16T10:07:00Z"/>
          <w:rFonts w:asciiTheme="minorHAnsi" w:eastAsiaTheme="minorEastAsia" w:hAnsiTheme="minorHAnsi" w:cstheme="minorBidi"/>
          <w:noProof/>
          <w:szCs w:val="22"/>
          <w:lang w:val="de-DE"/>
        </w:rPr>
      </w:pPr>
      <w:del w:id="1674" w:author="m.kalaitzaki" w:date="2019-05-16T10:07:00Z">
        <w:r w:rsidRPr="00EA1A11" w:rsidDel="00EA1A11">
          <w:rPr>
            <w:noProof/>
          </w:rPr>
          <w:delText xml:space="preserve">Table 29: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1A139473" w14:textId="77777777" w:rsidR="00745DB6" w:rsidDel="00EA1A11" w:rsidRDefault="00745DB6">
      <w:pPr>
        <w:pStyle w:val="TableofFigures"/>
        <w:tabs>
          <w:tab w:val="right" w:leader="dot" w:pos="9060"/>
        </w:tabs>
        <w:rPr>
          <w:del w:id="1675" w:author="m.kalaitzaki" w:date="2019-05-16T10:07:00Z"/>
          <w:rFonts w:asciiTheme="minorHAnsi" w:eastAsiaTheme="minorEastAsia" w:hAnsiTheme="minorHAnsi" w:cstheme="minorBidi"/>
          <w:noProof/>
          <w:szCs w:val="22"/>
          <w:lang w:val="de-DE"/>
        </w:rPr>
      </w:pPr>
      <w:del w:id="1676" w:author="m.kalaitzaki" w:date="2019-05-16T10:07:00Z">
        <w:r w:rsidRPr="00EA1A11" w:rsidDel="00EA1A11">
          <w:rPr>
            <w:noProof/>
          </w:rPr>
          <w:delText xml:space="preserve">Table 30: Attributes of element </w:delText>
        </w:r>
        <w:r w:rsidRPr="00EA1A11" w:rsidDel="00EA1A11">
          <w:rPr>
            <w:rFonts w:ascii="Courier New" w:hAnsi="Courier New" w:cs="Courier New"/>
            <w:i/>
            <w:noProof/>
          </w:rPr>
          <w:delText>&lt;connection_0d/&gt;</w:delText>
        </w:r>
        <w:r w:rsidDel="00EA1A11">
          <w:rPr>
            <w:noProof/>
            <w:webHidden/>
          </w:rPr>
          <w:tab/>
          <w:delText>50</w:delText>
        </w:r>
      </w:del>
    </w:p>
    <w:p w14:paraId="7C32BB0B" w14:textId="77777777" w:rsidR="00745DB6" w:rsidDel="00EA1A11" w:rsidRDefault="00745DB6">
      <w:pPr>
        <w:pStyle w:val="TableofFigures"/>
        <w:tabs>
          <w:tab w:val="right" w:leader="dot" w:pos="9060"/>
        </w:tabs>
        <w:rPr>
          <w:del w:id="1677" w:author="m.kalaitzaki" w:date="2019-05-16T10:07:00Z"/>
          <w:rFonts w:asciiTheme="minorHAnsi" w:eastAsiaTheme="minorEastAsia" w:hAnsiTheme="minorHAnsi" w:cstheme="minorBidi"/>
          <w:noProof/>
          <w:szCs w:val="22"/>
          <w:lang w:val="de-DE"/>
        </w:rPr>
      </w:pPr>
      <w:del w:id="1678" w:author="m.kalaitzaki" w:date="2019-05-16T10:07:00Z">
        <w:r w:rsidRPr="00EA1A11" w:rsidDel="00EA1A11">
          <w:rPr>
            <w:noProof/>
          </w:rPr>
          <w:delText xml:space="preserve">Table 31: Text values of element </w:delText>
        </w:r>
        <w:r w:rsidRPr="00EA1A11" w:rsidDel="00EA1A11">
          <w:rPr>
            <w:rFonts w:ascii="Courier New" w:hAnsi="Courier New" w:cs="Courier New"/>
            <w:noProof/>
          </w:rPr>
          <w:delText>&lt;loc&gt;</w:delText>
        </w:r>
        <w:r w:rsidDel="00EA1A11">
          <w:rPr>
            <w:noProof/>
            <w:webHidden/>
          </w:rPr>
          <w:tab/>
          <w:delText>51</w:delText>
        </w:r>
      </w:del>
    </w:p>
    <w:p w14:paraId="413E88D6" w14:textId="77777777" w:rsidR="00745DB6" w:rsidDel="00EA1A11" w:rsidRDefault="00745DB6">
      <w:pPr>
        <w:pStyle w:val="TableofFigures"/>
        <w:tabs>
          <w:tab w:val="right" w:leader="dot" w:pos="9060"/>
        </w:tabs>
        <w:rPr>
          <w:del w:id="1679" w:author="m.kalaitzaki" w:date="2019-05-16T10:07:00Z"/>
          <w:rFonts w:asciiTheme="minorHAnsi" w:eastAsiaTheme="minorEastAsia" w:hAnsiTheme="minorHAnsi" w:cstheme="minorBidi"/>
          <w:noProof/>
          <w:szCs w:val="22"/>
          <w:lang w:val="de-DE"/>
        </w:rPr>
      </w:pPr>
      <w:del w:id="1680" w:author="m.kalaitzaki" w:date="2019-05-16T10:07:00Z">
        <w:r w:rsidRPr="00EA1A11" w:rsidDel="00EA1A11">
          <w:rPr>
            <w:noProof/>
          </w:rPr>
          <w:delText xml:space="preserve">Table 32: Attributes of elements </w:delText>
        </w:r>
        <w:r w:rsidRPr="00EA1A11" w:rsidDel="00EA1A11">
          <w:rPr>
            <w:rFonts w:ascii="Courier New" w:hAnsi="Courier New" w:cs="Courier New"/>
            <w:i/>
            <w:noProof/>
            <w:highlight w:val="white"/>
          </w:rPr>
          <w:delText>&lt;normal_direction</w:delText>
        </w:r>
        <w:r w:rsidRPr="00EA1A11" w:rsidDel="00EA1A11">
          <w:rPr>
            <w:rFonts w:ascii="Courier New" w:hAnsi="Courier New" w:cs="Courier New"/>
            <w:i/>
            <w:noProof/>
          </w:rPr>
          <w:delText>/&gt;</w:delText>
        </w:r>
        <w:r w:rsidRPr="00EA1A11" w:rsidDel="00EA1A11">
          <w:rPr>
            <w:noProof/>
          </w:rPr>
          <w:delText xml:space="preserve"> &amp; </w:delText>
        </w:r>
        <w:r w:rsidRPr="00EA1A11" w:rsidDel="00EA1A11">
          <w:rPr>
            <w:rFonts w:ascii="Courier New" w:hAnsi="Courier New" w:cs="Courier New"/>
            <w:i/>
            <w:noProof/>
            <w:highlight w:val="white"/>
          </w:rPr>
          <w:delText>&lt;tangential_direction</w:delText>
        </w:r>
        <w:r w:rsidRPr="00EA1A11" w:rsidDel="00EA1A11">
          <w:rPr>
            <w:rFonts w:ascii="Courier New" w:hAnsi="Courier New" w:cs="Courier New"/>
            <w:i/>
            <w:noProof/>
          </w:rPr>
          <w:delText>/&gt;</w:delText>
        </w:r>
        <w:r w:rsidDel="00EA1A11">
          <w:rPr>
            <w:noProof/>
            <w:webHidden/>
          </w:rPr>
          <w:tab/>
          <w:delText>51</w:delText>
        </w:r>
      </w:del>
    </w:p>
    <w:p w14:paraId="17144CB1" w14:textId="77777777" w:rsidR="00745DB6" w:rsidDel="00EA1A11" w:rsidRDefault="00745DB6">
      <w:pPr>
        <w:pStyle w:val="TableofFigures"/>
        <w:tabs>
          <w:tab w:val="right" w:leader="dot" w:pos="9060"/>
        </w:tabs>
        <w:rPr>
          <w:del w:id="1681" w:author="m.kalaitzaki" w:date="2019-05-16T10:07:00Z"/>
          <w:rFonts w:asciiTheme="minorHAnsi" w:eastAsiaTheme="minorEastAsia" w:hAnsiTheme="minorHAnsi" w:cstheme="minorBidi"/>
          <w:noProof/>
          <w:szCs w:val="22"/>
          <w:lang w:val="de-DE"/>
        </w:rPr>
      </w:pPr>
      <w:del w:id="1682" w:author="m.kalaitzaki" w:date="2019-05-16T10:07:00Z">
        <w:r w:rsidRPr="00EA1A11" w:rsidDel="00EA1A11">
          <w:rPr>
            <w:noProof/>
          </w:rPr>
          <w:delText xml:space="preserve">Table 33: Nested elements of element </w:delText>
        </w:r>
        <w:r w:rsidRPr="00EA1A11" w:rsidDel="00EA1A11">
          <w:rPr>
            <w:rFonts w:ascii="Courier New" w:hAnsi="Courier New" w:cs="Courier New"/>
            <w:i/>
            <w:noProof/>
          </w:rPr>
          <w:delText>&lt;connection_0d/&gt;</w:delText>
        </w:r>
        <w:r w:rsidDel="00EA1A11">
          <w:rPr>
            <w:noProof/>
            <w:webHidden/>
          </w:rPr>
          <w:tab/>
          <w:delText>52</w:delText>
        </w:r>
      </w:del>
    </w:p>
    <w:p w14:paraId="00CED8B4" w14:textId="77777777" w:rsidR="00745DB6" w:rsidDel="00EA1A11" w:rsidRDefault="00745DB6">
      <w:pPr>
        <w:pStyle w:val="TableofFigures"/>
        <w:tabs>
          <w:tab w:val="right" w:leader="dot" w:pos="9060"/>
        </w:tabs>
        <w:rPr>
          <w:del w:id="1683" w:author="m.kalaitzaki" w:date="2019-05-16T10:07:00Z"/>
          <w:rFonts w:asciiTheme="minorHAnsi" w:eastAsiaTheme="minorEastAsia" w:hAnsiTheme="minorHAnsi" w:cstheme="minorBidi"/>
          <w:noProof/>
          <w:szCs w:val="22"/>
          <w:lang w:val="de-DE"/>
        </w:rPr>
      </w:pPr>
      <w:del w:id="1684" w:author="m.kalaitzaki" w:date="2019-05-16T10:07:00Z">
        <w:r w:rsidRPr="00EA1A11" w:rsidDel="00EA1A11">
          <w:rPr>
            <w:noProof/>
          </w:rPr>
          <w:delText>Table 34: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&lt;spotweld/&gt;</w:delText>
        </w:r>
        <w:r w:rsidDel="00EA1A11">
          <w:rPr>
            <w:noProof/>
            <w:webHidden/>
          </w:rPr>
          <w:tab/>
          <w:delText>52</w:delText>
        </w:r>
      </w:del>
    </w:p>
    <w:p w14:paraId="1A5C1FEC" w14:textId="77777777" w:rsidR="00745DB6" w:rsidDel="00EA1A11" w:rsidRDefault="00745DB6">
      <w:pPr>
        <w:pStyle w:val="TableofFigures"/>
        <w:tabs>
          <w:tab w:val="right" w:leader="dot" w:pos="9060"/>
        </w:tabs>
        <w:rPr>
          <w:del w:id="1685" w:author="m.kalaitzaki" w:date="2019-05-16T10:07:00Z"/>
          <w:rFonts w:asciiTheme="minorHAnsi" w:eastAsiaTheme="minorEastAsia" w:hAnsiTheme="minorHAnsi" w:cstheme="minorBidi"/>
          <w:noProof/>
          <w:szCs w:val="22"/>
          <w:lang w:val="de-DE"/>
        </w:rPr>
      </w:pPr>
      <w:del w:id="1686" w:author="m.kalaitzaki" w:date="2019-05-16T10:07:00Z">
        <w:r w:rsidRPr="00EA1A11" w:rsidDel="00EA1A11">
          <w:rPr>
            <w:noProof/>
          </w:rPr>
          <w:delText>Table 35: Attributes of element</w:delText>
        </w:r>
        <w:r w:rsidRPr="00EA1A11" w:rsidDel="00EA1A11">
          <w:rPr>
            <w:rFonts w:ascii="Courier New" w:hAnsi="Courier New" w:cs="Courier New"/>
            <w:i/>
            <w:noProof/>
          </w:rPr>
          <w:delText>&lt;spotweld/&gt;</w:delText>
        </w:r>
        <w:r w:rsidDel="00EA1A11">
          <w:rPr>
            <w:noProof/>
            <w:webHidden/>
          </w:rPr>
          <w:tab/>
          <w:delText>53</w:delText>
        </w:r>
      </w:del>
    </w:p>
    <w:p w14:paraId="5B4172DB" w14:textId="77777777" w:rsidR="00745DB6" w:rsidDel="00EA1A11" w:rsidRDefault="00745DB6">
      <w:pPr>
        <w:pStyle w:val="TableofFigures"/>
        <w:tabs>
          <w:tab w:val="right" w:leader="dot" w:pos="9060"/>
        </w:tabs>
        <w:rPr>
          <w:del w:id="1687" w:author="m.kalaitzaki" w:date="2019-05-16T10:07:00Z"/>
          <w:rFonts w:asciiTheme="minorHAnsi" w:eastAsiaTheme="minorEastAsia" w:hAnsiTheme="minorHAnsi" w:cstheme="minorBidi"/>
          <w:noProof/>
          <w:szCs w:val="22"/>
          <w:lang w:val="de-DE"/>
        </w:rPr>
      </w:pPr>
      <w:del w:id="1688" w:author="m.kalaitzaki" w:date="2019-05-16T10:07:00Z">
        <w:r w:rsidRPr="00EA1A11" w:rsidDel="00EA1A11">
          <w:rPr>
            <w:noProof/>
          </w:rPr>
          <w:delText>Table 36: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&lt;robscan/&gt;</w:delText>
        </w:r>
        <w:r w:rsidDel="00EA1A11">
          <w:rPr>
            <w:noProof/>
            <w:webHidden/>
          </w:rPr>
          <w:tab/>
          <w:delText>54</w:delText>
        </w:r>
      </w:del>
    </w:p>
    <w:p w14:paraId="78E023E5" w14:textId="77777777" w:rsidR="00745DB6" w:rsidDel="00EA1A11" w:rsidRDefault="00745DB6">
      <w:pPr>
        <w:pStyle w:val="TableofFigures"/>
        <w:tabs>
          <w:tab w:val="right" w:leader="dot" w:pos="9060"/>
        </w:tabs>
        <w:rPr>
          <w:del w:id="1689" w:author="m.kalaitzaki" w:date="2019-05-16T10:07:00Z"/>
          <w:rFonts w:asciiTheme="minorHAnsi" w:eastAsiaTheme="minorEastAsia" w:hAnsiTheme="minorHAnsi" w:cstheme="minorBidi"/>
          <w:noProof/>
          <w:szCs w:val="22"/>
          <w:lang w:val="de-DE"/>
        </w:rPr>
      </w:pPr>
      <w:del w:id="1690" w:author="m.kalaitzaki" w:date="2019-05-16T10:07:00Z">
        <w:r w:rsidRPr="00EA1A11" w:rsidDel="00EA1A11">
          <w:rPr>
            <w:noProof/>
          </w:rPr>
          <w:lastRenderedPageBreak/>
          <w:delText xml:space="preserve">Table 37: Attributes of element </w:delText>
        </w:r>
        <w:r w:rsidRPr="00EA1A11" w:rsidDel="00EA1A11">
          <w:rPr>
            <w:rFonts w:ascii="Courier New" w:hAnsi="Courier New" w:cs="Courier New"/>
            <w:i/>
            <w:noProof/>
          </w:rPr>
          <w:delText>&lt;robscan/&gt;</w:delText>
        </w:r>
        <w:r w:rsidDel="00EA1A11">
          <w:rPr>
            <w:noProof/>
            <w:webHidden/>
          </w:rPr>
          <w:tab/>
          <w:delText>55</w:delText>
        </w:r>
      </w:del>
    </w:p>
    <w:p w14:paraId="49CDF2BD" w14:textId="77777777" w:rsidR="00745DB6" w:rsidDel="00EA1A11" w:rsidRDefault="00745DB6">
      <w:pPr>
        <w:pStyle w:val="TableofFigures"/>
        <w:tabs>
          <w:tab w:val="right" w:leader="dot" w:pos="9060"/>
        </w:tabs>
        <w:rPr>
          <w:del w:id="1691" w:author="m.kalaitzaki" w:date="2019-05-16T10:07:00Z"/>
          <w:rFonts w:asciiTheme="minorHAnsi" w:eastAsiaTheme="minorEastAsia" w:hAnsiTheme="minorHAnsi" w:cstheme="minorBidi"/>
          <w:noProof/>
          <w:szCs w:val="22"/>
          <w:lang w:val="de-DE"/>
        </w:rPr>
      </w:pPr>
      <w:del w:id="1692" w:author="m.kalaitzaki" w:date="2019-05-16T10:07:00Z">
        <w:r w:rsidRPr="00EA1A11" w:rsidDel="00EA1A11">
          <w:rPr>
            <w:noProof/>
          </w:rPr>
          <w:delText xml:space="preserve">Table 38: Nested elements of element </w:delText>
        </w:r>
        <w:r w:rsidRPr="00EA1A11" w:rsidDel="00EA1A11">
          <w:rPr>
            <w:rFonts w:ascii="Courier New" w:hAnsi="Courier New" w:cs="Courier New"/>
            <w:i/>
            <w:noProof/>
          </w:rPr>
          <w:delText>&lt;robscan/&gt;</w:delText>
        </w:r>
        <w:r w:rsidDel="00EA1A11">
          <w:rPr>
            <w:noProof/>
            <w:webHidden/>
          </w:rPr>
          <w:tab/>
          <w:delText>55</w:delText>
        </w:r>
      </w:del>
    </w:p>
    <w:p w14:paraId="7CE621E3" w14:textId="77777777" w:rsidR="00745DB6" w:rsidDel="00EA1A11" w:rsidRDefault="00745DB6">
      <w:pPr>
        <w:pStyle w:val="TableofFigures"/>
        <w:tabs>
          <w:tab w:val="right" w:leader="dot" w:pos="9060"/>
        </w:tabs>
        <w:rPr>
          <w:del w:id="1693" w:author="m.kalaitzaki" w:date="2019-05-16T10:07:00Z"/>
          <w:rFonts w:asciiTheme="minorHAnsi" w:eastAsiaTheme="minorEastAsia" w:hAnsiTheme="minorHAnsi" w:cstheme="minorBidi"/>
          <w:noProof/>
          <w:szCs w:val="22"/>
          <w:lang w:val="de-DE"/>
        </w:rPr>
      </w:pPr>
      <w:del w:id="1694" w:author="m.kalaitzaki" w:date="2019-05-16T10:07:00Z">
        <w:r w:rsidRPr="00EA1A11" w:rsidDel="00EA1A11">
          <w:rPr>
            <w:noProof/>
          </w:rPr>
          <w:delText xml:space="preserve">Table 39: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&lt;rivet/&gt;</w:delText>
        </w:r>
        <w:r w:rsidDel="00EA1A11">
          <w:rPr>
            <w:noProof/>
            <w:webHidden/>
          </w:rPr>
          <w:tab/>
          <w:delText>56</w:delText>
        </w:r>
      </w:del>
    </w:p>
    <w:p w14:paraId="23AEEA84" w14:textId="77777777" w:rsidR="00745DB6" w:rsidDel="00EA1A11" w:rsidRDefault="00745DB6">
      <w:pPr>
        <w:pStyle w:val="TableofFigures"/>
        <w:tabs>
          <w:tab w:val="right" w:leader="dot" w:pos="9060"/>
        </w:tabs>
        <w:rPr>
          <w:del w:id="1695" w:author="m.kalaitzaki" w:date="2019-05-16T10:07:00Z"/>
          <w:rFonts w:asciiTheme="minorHAnsi" w:eastAsiaTheme="minorEastAsia" w:hAnsiTheme="minorHAnsi" w:cstheme="minorBidi"/>
          <w:noProof/>
          <w:szCs w:val="22"/>
          <w:lang w:val="de-DE"/>
        </w:rPr>
      </w:pPr>
      <w:del w:id="1696" w:author="m.kalaitzaki" w:date="2019-05-16T10:07:00Z">
        <w:r w:rsidRPr="00EA1A11" w:rsidDel="00EA1A11">
          <w:rPr>
            <w:noProof/>
          </w:rPr>
          <w:delText xml:space="preserve">Table 40: Attributes of element </w:delText>
        </w:r>
        <w:r w:rsidRPr="00EA1A11" w:rsidDel="00EA1A11">
          <w:rPr>
            <w:rFonts w:ascii="Courier New" w:hAnsi="Courier New" w:cs="Courier New"/>
            <w:i/>
            <w:noProof/>
          </w:rPr>
          <w:delText>&lt;rivet/&gt;</w:delText>
        </w:r>
        <w:r w:rsidDel="00EA1A11">
          <w:rPr>
            <w:noProof/>
            <w:webHidden/>
          </w:rPr>
          <w:tab/>
          <w:delText>57</w:delText>
        </w:r>
      </w:del>
    </w:p>
    <w:p w14:paraId="086796E8" w14:textId="77777777" w:rsidR="00745DB6" w:rsidDel="00EA1A11" w:rsidRDefault="00745DB6">
      <w:pPr>
        <w:pStyle w:val="TableofFigures"/>
        <w:tabs>
          <w:tab w:val="right" w:leader="dot" w:pos="9060"/>
        </w:tabs>
        <w:rPr>
          <w:del w:id="1697" w:author="m.kalaitzaki" w:date="2019-05-16T10:07:00Z"/>
          <w:rFonts w:asciiTheme="minorHAnsi" w:eastAsiaTheme="minorEastAsia" w:hAnsiTheme="minorHAnsi" w:cstheme="minorBidi"/>
          <w:noProof/>
          <w:szCs w:val="22"/>
          <w:lang w:val="de-DE"/>
        </w:rPr>
      </w:pPr>
      <w:del w:id="1698" w:author="m.kalaitzaki" w:date="2019-05-16T10:07:00Z">
        <w:r w:rsidRPr="00EA1A11" w:rsidDel="00EA1A11">
          <w:rPr>
            <w:noProof/>
          </w:rPr>
          <w:delText xml:space="preserve">Table 41: Nested elements of element </w:delText>
        </w:r>
        <w:r w:rsidRPr="00EA1A11" w:rsidDel="00EA1A11">
          <w:rPr>
            <w:rFonts w:ascii="Courier New" w:hAnsi="Courier New" w:cs="Courier New"/>
            <w:i/>
            <w:noProof/>
          </w:rPr>
          <w:delText>&lt;rivet/&gt;</w:delText>
        </w:r>
        <w:r w:rsidDel="00EA1A11">
          <w:rPr>
            <w:noProof/>
            <w:webHidden/>
          </w:rPr>
          <w:tab/>
          <w:delText>57</w:delText>
        </w:r>
      </w:del>
    </w:p>
    <w:p w14:paraId="09150AAA" w14:textId="77777777" w:rsidR="00745DB6" w:rsidDel="00EA1A11" w:rsidRDefault="00745DB6">
      <w:pPr>
        <w:pStyle w:val="TableofFigures"/>
        <w:tabs>
          <w:tab w:val="right" w:leader="dot" w:pos="9060"/>
        </w:tabs>
        <w:rPr>
          <w:del w:id="1699" w:author="m.kalaitzaki" w:date="2019-05-16T10:07:00Z"/>
          <w:rFonts w:asciiTheme="minorHAnsi" w:eastAsiaTheme="minorEastAsia" w:hAnsiTheme="minorHAnsi" w:cstheme="minorBidi"/>
          <w:noProof/>
          <w:szCs w:val="22"/>
          <w:lang w:val="de-DE"/>
        </w:rPr>
      </w:pPr>
      <w:del w:id="1700" w:author="m.kalaitzaki" w:date="2019-05-16T10:07:00Z">
        <w:r w:rsidRPr="00EA1A11" w:rsidDel="00EA1A11">
          <w:rPr>
            <w:noProof/>
          </w:rPr>
          <w:delText xml:space="preserve">Table 42: Attributes of element </w:delText>
        </w:r>
        <w:r w:rsidRPr="00EA1A11" w:rsidDel="00EA1A11">
          <w:rPr>
            <w:rFonts w:ascii="Courier New" w:hAnsi="Courier New" w:cs="Courier New"/>
            <w:i/>
            <w:noProof/>
          </w:rPr>
          <w:delText>&lt;blind/&gt;</w:delText>
        </w:r>
        <w:r w:rsidDel="00EA1A11">
          <w:rPr>
            <w:noProof/>
            <w:webHidden/>
          </w:rPr>
          <w:tab/>
          <w:delText>58</w:delText>
        </w:r>
      </w:del>
    </w:p>
    <w:p w14:paraId="0746E112" w14:textId="77777777" w:rsidR="00745DB6" w:rsidDel="00EA1A11" w:rsidRDefault="00745DB6">
      <w:pPr>
        <w:pStyle w:val="TableofFigures"/>
        <w:tabs>
          <w:tab w:val="right" w:leader="dot" w:pos="9060"/>
        </w:tabs>
        <w:rPr>
          <w:del w:id="1701" w:author="m.kalaitzaki" w:date="2019-05-16T10:07:00Z"/>
          <w:rFonts w:asciiTheme="minorHAnsi" w:eastAsiaTheme="minorEastAsia" w:hAnsiTheme="minorHAnsi" w:cstheme="minorBidi"/>
          <w:noProof/>
          <w:szCs w:val="22"/>
          <w:lang w:val="de-DE"/>
        </w:rPr>
      </w:pPr>
      <w:del w:id="1702" w:author="m.kalaitzaki" w:date="2019-05-16T10:07:00Z">
        <w:r w:rsidRPr="00EA1A11" w:rsidDel="00EA1A11">
          <w:rPr>
            <w:noProof/>
          </w:rPr>
          <w:delText xml:space="preserve">Table 43: Attributes of element </w:delText>
        </w:r>
        <w:r w:rsidRPr="00EA1A11" w:rsidDel="00EA1A11">
          <w:rPr>
            <w:rFonts w:ascii="Courier New" w:hAnsi="Courier New" w:cs="Courier New"/>
            <w:i/>
            <w:noProof/>
          </w:rPr>
          <w:delText>&lt;self_piercing/&gt;</w:delText>
        </w:r>
        <w:r w:rsidDel="00EA1A11">
          <w:rPr>
            <w:noProof/>
            <w:webHidden/>
          </w:rPr>
          <w:tab/>
          <w:delText>62</w:delText>
        </w:r>
      </w:del>
    </w:p>
    <w:p w14:paraId="453523B0" w14:textId="77777777" w:rsidR="00745DB6" w:rsidDel="00EA1A11" w:rsidRDefault="00745DB6">
      <w:pPr>
        <w:pStyle w:val="TableofFigures"/>
        <w:tabs>
          <w:tab w:val="right" w:leader="dot" w:pos="9060"/>
        </w:tabs>
        <w:rPr>
          <w:del w:id="1703" w:author="m.kalaitzaki" w:date="2019-05-16T10:07:00Z"/>
          <w:rFonts w:asciiTheme="minorHAnsi" w:eastAsiaTheme="minorEastAsia" w:hAnsiTheme="minorHAnsi" w:cstheme="minorBidi"/>
          <w:noProof/>
          <w:szCs w:val="22"/>
          <w:lang w:val="de-DE"/>
        </w:rPr>
      </w:pPr>
      <w:del w:id="1704" w:author="m.kalaitzaki" w:date="2019-05-16T10:07:00Z">
        <w:r w:rsidRPr="00EA1A11" w:rsidDel="00EA1A11">
          <w:rPr>
            <w:noProof/>
          </w:rPr>
          <w:delText>Table 44: Pictures of all Solid Rivets</w:delText>
        </w:r>
        <w:r w:rsidDel="00EA1A11">
          <w:rPr>
            <w:noProof/>
            <w:webHidden/>
          </w:rPr>
          <w:tab/>
          <w:delText>63</w:delText>
        </w:r>
      </w:del>
    </w:p>
    <w:p w14:paraId="22A700F7" w14:textId="77777777" w:rsidR="00745DB6" w:rsidDel="00EA1A11" w:rsidRDefault="00745DB6">
      <w:pPr>
        <w:pStyle w:val="TableofFigures"/>
        <w:tabs>
          <w:tab w:val="right" w:leader="dot" w:pos="9060"/>
        </w:tabs>
        <w:rPr>
          <w:del w:id="1705" w:author="m.kalaitzaki" w:date="2019-05-16T10:07:00Z"/>
          <w:rFonts w:asciiTheme="minorHAnsi" w:eastAsiaTheme="minorEastAsia" w:hAnsiTheme="minorHAnsi" w:cstheme="minorBidi"/>
          <w:noProof/>
          <w:szCs w:val="22"/>
          <w:lang w:val="de-DE"/>
        </w:rPr>
      </w:pPr>
      <w:del w:id="1706" w:author="m.kalaitzaki" w:date="2019-05-16T10:07:00Z">
        <w:r w:rsidRPr="00EA1A11" w:rsidDel="00EA1A11">
          <w:rPr>
            <w:noProof/>
          </w:rPr>
          <w:delText xml:space="preserve">Table 45: Attributes of element </w:delText>
        </w:r>
        <w:r w:rsidRPr="00EA1A11" w:rsidDel="00EA1A11">
          <w:rPr>
            <w:rFonts w:ascii="Courier New" w:hAnsi="Courier New" w:cs="Courier New"/>
            <w:i/>
            <w:noProof/>
          </w:rPr>
          <w:delText>&lt;solid/&gt;</w:delText>
        </w:r>
        <w:r w:rsidDel="00EA1A11">
          <w:rPr>
            <w:noProof/>
            <w:webHidden/>
          </w:rPr>
          <w:tab/>
          <w:delText>64</w:delText>
        </w:r>
      </w:del>
    </w:p>
    <w:p w14:paraId="7BDCB807" w14:textId="77777777" w:rsidR="00745DB6" w:rsidDel="00EA1A11" w:rsidRDefault="00745DB6">
      <w:pPr>
        <w:pStyle w:val="TableofFigures"/>
        <w:tabs>
          <w:tab w:val="right" w:leader="dot" w:pos="9060"/>
        </w:tabs>
        <w:rPr>
          <w:del w:id="1707" w:author="m.kalaitzaki" w:date="2019-05-16T10:07:00Z"/>
          <w:rFonts w:asciiTheme="minorHAnsi" w:eastAsiaTheme="minorEastAsia" w:hAnsiTheme="minorHAnsi" w:cstheme="minorBidi"/>
          <w:noProof/>
          <w:szCs w:val="22"/>
          <w:lang w:val="de-DE"/>
        </w:rPr>
      </w:pPr>
      <w:del w:id="1708" w:author="m.kalaitzaki" w:date="2019-05-16T10:07:00Z">
        <w:r w:rsidRPr="00EA1A11" w:rsidDel="00EA1A11">
          <w:rPr>
            <w:noProof/>
          </w:rPr>
          <w:delText xml:space="preserve">Table 46: Attributes of element </w:delText>
        </w:r>
        <w:r w:rsidRPr="00EA1A11" w:rsidDel="00EA1A11">
          <w:rPr>
            <w:rFonts w:ascii="Courier New" w:hAnsi="Courier New" w:cs="Courier New"/>
            <w:i/>
            <w:noProof/>
          </w:rPr>
          <w:delText>&lt;swop/&gt;</w:delText>
        </w:r>
        <w:r w:rsidDel="00EA1A11">
          <w:rPr>
            <w:noProof/>
            <w:webHidden/>
          </w:rPr>
          <w:tab/>
          <w:delText>66</w:delText>
        </w:r>
      </w:del>
    </w:p>
    <w:p w14:paraId="5D8CDC80" w14:textId="77777777" w:rsidR="00745DB6" w:rsidDel="00EA1A11" w:rsidRDefault="00745DB6">
      <w:pPr>
        <w:pStyle w:val="TableofFigures"/>
        <w:tabs>
          <w:tab w:val="right" w:leader="dot" w:pos="9060"/>
        </w:tabs>
        <w:rPr>
          <w:del w:id="1709" w:author="m.kalaitzaki" w:date="2019-05-16T10:07:00Z"/>
          <w:rFonts w:asciiTheme="minorHAnsi" w:eastAsiaTheme="minorEastAsia" w:hAnsiTheme="minorHAnsi" w:cstheme="minorBidi"/>
          <w:noProof/>
          <w:szCs w:val="22"/>
          <w:lang w:val="de-DE"/>
        </w:rPr>
      </w:pPr>
      <w:del w:id="1710" w:author="m.kalaitzaki" w:date="2019-05-16T10:07:00Z">
        <w:r w:rsidRPr="00EA1A11" w:rsidDel="00EA1A11">
          <w:rPr>
            <w:noProof/>
          </w:rPr>
          <w:delText xml:space="preserve">Table 47: Nested elements of element </w:delText>
        </w:r>
        <w:r w:rsidRPr="00EA1A11" w:rsidDel="00EA1A11">
          <w:rPr>
            <w:rFonts w:ascii="Courier New" w:hAnsi="Courier New" w:cs="Courier New"/>
            <w:i/>
            <w:noProof/>
          </w:rPr>
          <w:delText>&lt;contact_list&gt;</w:delText>
        </w:r>
        <w:r w:rsidDel="00EA1A11">
          <w:rPr>
            <w:noProof/>
            <w:webHidden/>
          </w:rPr>
          <w:tab/>
          <w:delText>69</w:delText>
        </w:r>
      </w:del>
    </w:p>
    <w:p w14:paraId="7FF4135B" w14:textId="77777777" w:rsidR="00745DB6" w:rsidDel="00EA1A11" w:rsidRDefault="00745DB6">
      <w:pPr>
        <w:pStyle w:val="TableofFigures"/>
        <w:tabs>
          <w:tab w:val="right" w:leader="dot" w:pos="9060"/>
        </w:tabs>
        <w:rPr>
          <w:del w:id="1711" w:author="m.kalaitzaki" w:date="2019-05-16T10:07:00Z"/>
          <w:rFonts w:asciiTheme="minorHAnsi" w:eastAsiaTheme="minorEastAsia" w:hAnsiTheme="minorHAnsi" w:cstheme="minorBidi"/>
          <w:noProof/>
          <w:szCs w:val="22"/>
          <w:lang w:val="de-DE"/>
        </w:rPr>
      </w:pPr>
      <w:del w:id="1712" w:author="m.kalaitzaki" w:date="2019-05-16T10:07:00Z">
        <w:r w:rsidRPr="00EA1A11" w:rsidDel="00EA1A11">
          <w:rPr>
            <w:noProof/>
          </w:rPr>
          <w:delText xml:space="preserve">Table 48: Attributes of element </w:delText>
        </w:r>
        <w:r w:rsidRPr="00EA1A11" w:rsidDel="00EA1A11">
          <w:rPr>
            <w:rFonts w:ascii="Courier New" w:hAnsi="Courier New" w:cs="Courier New"/>
            <w:i/>
            <w:noProof/>
          </w:rPr>
          <w:delText>&lt;contact/&gt;</w:delText>
        </w:r>
        <w:r w:rsidDel="00EA1A11">
          <w:rPr>
            <w:noProof/>
            <w:webHidden/>
          </w:rPr>
          <w:tab/>
          <w:delText>69</w:delText>
        </w:r>
      </w:del>
    </w:p>
    <w:p w14:paraId="519789BC" w14:textId="77777777" w:rsidR="00745DB6" w:rsidDel="00EA1A11" w:rsidRDefault="00745DB6">
      <w:pPr>
        <w:pStyle w:val="TableofFigures"/>
        <w:tabs>
          <w:tab w:val="right" w:leader="dot" w:pos="9060"/>
        </w:tabs>
        <w:rPr>
          <w:del w:id="1713" w:author="m.kalaitzaki" w:date="2019-05-16T10:07:00Z"/>
          <w:rFonts w:asciiTheme="minorHAnsi" w:eastAsiaTheme="minorEastAsia" w:hAnsiTheme="minorHAnsi" w:cstheme="minorBidi"/>
          <w:noProof/>
          <w:szCs w:val="22"/>
          <w:lang w:val="de-DE"/>
        </w:rPr>
      </w:pPr>
      <w:del w:id="1714" w:author="m.kalaitzaki" w:date="2019-05-16T10:07:00Z">
        <w:r w:rsidRPr="00EA1A11" w:rsidDel="00EA1A11">
          <w:rPr>
            <w:noProof/>
          </w:rPr>
          <w:delText xml:space="preserve">Table 49: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&lt;threaded_connection/&gt;</w:delText>
        </w:r>
        <w:r w:rsidDel="00EA1A11">
          <w:rPr>
            <w:noProof/>
            <w:webHidden/>
          </w:rPr>
          <w:tab/>
          <w:delText>71</w:delText>
        </w:r>
      </w:del>
    </w:p>
    <w:p w14:paraId="3D8BDEEB" w14:textId="77777777" w:rsidR="00745DB6" w:rsidDel="00EA1A11" w:rsidRDefault="00745DB6">
      <w:pPr>
        <w:pStyle w:val="TableofFigures"/>
        <w:tabs>
          <w:tab w:val="right" w:leader="dot" w:pos="9060"/>
        </w:tabs>
        <w:rPr>
          <w:del w:id="1715" w:author="m.kalaitzaki" w:date="2019-05-16T10:07:00Z"/>
          <w:rFonts w:asciiTheme="minorHAnsi" w:eastAsiaTheme="minorEastAsia" w:hAnsiTheme="minorHAnsi" w:cstheme="minorBidi"/>
          <w:noProof/>
          <w:szCs w:val="22"/>
          <w:lang w:val="de-DE"/>
        </w:rPr>
      </w:pPr>
      <w:del w:id="1716" w:author="m.kalaitzaki" w:date="2019-05-16T10:07:00Z">
        <w:r w:rsidRPr="00EA1A11" w:rsidDel="00EA1A11">
          <w:rPr>
            <w:noProof/>
          </w:rPr>
          <w:delText xml:space="preserve">Table 50: Attributes of element </w:delText>
        </w:r>
        <w:r w:rsidRPr="00EA1A11" w:rsidDel="00EA1A11">
          <w:rPr>
            <w:rFonts w:ascii="Courier New" w:hAnsi="Courier New" w:cs="Courier New"/>
            <w:i/>
            <w:noProof/>
          </w:rPr>
          <w:delText>&lt;threaded_connection/&gt;</w:delText>
        </w:r>
        <w:r w:rsidDel="00EA1A11">
          <w:rPr>
            <w:noProof/>
            <w:webHidden/>
          </w:rPr>
          <w:tab/>
          <w:delText>72</w:delText>
        </w:r>
      </w:del>
    </w:p>
    <w:p w14:paraId="39F3AD3F" w14:textId="77777777" w:rsidR="00745DB6" w:rsidDel="00EA1A11" w:rsidRDefault="00745DB6">
      <w:pPr>
        <w:pStyle w:val="TableofFigures"/>
        <w:tabs>
          <w:tab w:val="right" w:leader="dot" w:pos="9060"/>
        </w:tabs>
        <w:rPr>
          <w:del w:id="1717" w:author="m.kalaitzaki" w:date="2019-05-16T10:07:00Z"/>
          <w:rFonts w:asciiTheme="minorHAnsi" w:eastAsiaTheme="minorEastAsia" w:hAnsiTheme="minorHAnsi" w:cstheme="minorBidi"/>
          <w:noProof/>
          <w:szCs w:val="22"/>
          <w:lang w:val="de-DE"/>
        </w:rPr>
      </w:pPr>
      <w:del w:id="1718" w:author="m.kalaitzaki" w:date="2019-05-16T10:07:00Z">
        <w:r w:rsidRPr="00EA1A11" w:rsidDel="00EA1A11">
          <w:rPr>
            <w:noProof/>
          </w:rPr>
          <w:delText xml:space="preserve">Table 51: Nested elements of element </w:delText>
        </w:r>
        <w:r w:rsidRPr="00EA1A11" w:rsidDel="00EA1A11">
          <w:rPr>
            <w:rFonts w:ascii="Courier New" w:hAnsi="Courier New" w:cs="Courier New"/>
            <w:i/>
            <w:noProof/>
          </w:rPr>
          <w:delText>&lt;threaded_connection/&gt;</w:delText>
        </w:r>
        <w:r w:rsidDel="00EA1A11">
          <w:rPr>
            <w:noProof/>
            <w:webHidden/>
          </w:rPr>
          <w:tab/>
          <w:delText>73</w:delText>
        </w:r>
      </w:del>
    </w:p>
    <w:p w14:paraId="544A157D" w14:textId="77777777" w:rsidR="00745DB6" w:rsidDel="00EA1A11" w:rsidRDefault="00745DB6">
      <w:pPr>
        <w:pStyle w:val="TableofFigures"/>
        <w:tabs>
          <w:tab w:val="right" w:leader="dot" w:pos="9060"/>
        </w:tabs>
        <w:rPr>
          <w:del w:id="1719" w:author="m.kalaitzaki" w:date="2019-05-16T10:07:00Z"/>
          <w:rFonts w:asciiTheme="minorHAnsi" w:eastAsiaTheme="minorEastAsia" w:hAnsiTheme="minorHAnsi" w:cstheme="minorBidi"/>
          <w:noProof/>
          <w:szCs w:val="22"/>
          <w:lang w:val="de-DE"/>
        </w:rPr>
      </w:pPr>
      <w:del w:id="1720" w:author="m.kalaitzaki" w:date="2019-05-16T10:07:00Z">
        <w:r w:rsidRPr="00EA1A11" w:rsidDel="00EA1A11">
          <w:rPr>
            <w:noProof/>
          </w:rPr>
          <w:delText xml:space="preserve">Table 52: Attributes of element </w:delText>
        </w:r>
        <w:r w:rsidRPr="00EA1A11" w:rsidDel="00EA1A11">
          <w:rPr>
            <w:rFonts w:ascii="Courier New" w:hAnsi="Courier New" w:cs="Courier New"/>
            <w:i/>
            <w:noProof/>
          </w:rPr>
          <w:delText>&lt;washer/&gt;</w:delText>
        </w:r>
        <w:r w:rsidDel="00EA1A11">
          <w:rPr>
            <w:noProof/>
            <w:webHidden/>
          </w:rPr>
          <w:tab/>
          <w:delText>74</w:delText>
        </w:r>
      </w:del>
    </w:p>
    <w:p w14:paraId="392740D1" w14:textId="77777777" w:rsidR="00745DB6" w:rsidDel="00EA1A11" w:rsidRDefault="00745DB6">
      <w:pPr>
        <w:pStyle w:val="TableofFigures"/>
        <w:tabs>
          <w:tab w:val="right" w:leader="dot" w:pos="9060"/>
        </w:tabs>
        <w:rPr>
          <w:del w:id="1721" w:author="m.kalaitzaki" w:date="2019-05-16T10:07:00Z"/>
          <w:rFonts w:asciiTheme="minorHAnsi" w:eastAsiaTheme="minorEastAsia" w:hAnsiTheme="minorHAnsi" w:cstheme="minorBidi"/>
          <w:noProof/>
          <w:szCs w:val="22"/>
          <w:lang w:val="de-DE"/>
        </w:rPr>
      </w:pPr>
      <w:del w:id="1722" w:author="m.kalaitzaki" w:date="2019-05-16T10:07:00Z">
        <w:r w:rsidRPr="00EA1A11" w:rsidDel="00EA1A11">
          <w:rPr>
            <w:noProof/>
          </w:rPr>
          <w:delText xml:space="preserve">Table 53: Attributes of element </w:delText>
        </w:r>
        <w:r w:rsidRPr="00EA1A11" w:rsidDel="00EA1A11">
          <w:rPr>
            <w:rFonts w:ascii="Courier New" w:hAnsi="Courier New" w:cs="Courier New"/>
            <w:i/>
            <w:noProof/>
          </w:rPr>
          <w:delText>&lt;nut/&gt;</w:delText>
        </w:r>
        <w:r w:rsidDel="00EA1A11">
          <w:rPr>
            <w:noProof/>
            <w:webHidden/>
          </w:rPr>
          <w:tab/>
          <w:delText>75</w:delText>
        </w:r>
      </w:del>
    </w:p>
    <w:p w14:paraId="31EE54B0" w14:textId="77777777" w:rsidR="00745DB6" w:rsidDel="00EA1A11" w:rsidRDefault="00745DB6">
      <w:pPr>
        <w:pStyle w:val="TableofFigures"/>
        <w:tabs>
          <w:tab w:val="right" w:leader="dot" w:pos="9060"/>
        </w:tabs>
        <w:rPr>
          <w:del w:id="1723" w:author="m.kalaitzaki" w:date="2019-05-16T10:07:00Z"/>
          <w:rFonts w:asciiTheme="minorHAnsi" w:eastAsiaTheme="minorEastAsia" w:hAnsiTheme="minorHAnsi" w:cstheme="minorBidi"/>
          <w:noProof/>
          <w:szCs w:val="22"/>
          <w:lang w:val="de-DE"/>
        </w:rPr>
      </w:pPr>
      <w:del w:id="1724" w:author="m.kalaitzaki" w:date="2019-05-16T10:07:00Z">
        <w:r w:rsidRPr="00EA1A11" w:rsidDel="00EA1A11">
          <w:rPr>
            <w:noProof/>
          </w:rPr>
          <w:delText xml:space="preserve">Table 54: Nested elements of element </w:delText>
        </w:r>
        <w:r w:rsidRPr="00EA1A11" w:rsidDel="00EA1A11">
          <w:rPr>
            <w:rFonts w:ascii="Courier New" w:hAnsi="Courier New" w:cs="Courier New"/>
            <w:i/>
            <w:noProof/>
          </w:rPr>
          <w:delText>&lt;nut/&gt;</w:delText>
        </w:r>
        <w:r w:rsidDel="00EA1A11">
          <w:rPr>
            <w:noProof/>
            <w:webHidden/>
          </w:rPr>
          <w:tab/>
          <w:delText>75</w:delText>
        </w:r>
      </w:del>
    </w:p>
    <w:p w14:paraId="1F33B7B6" w14:textId="77777777" w:rsidR="00745DB6" w:rsidDel="00EA1A11" w:rsidRDefault="00745DB6">
      <w:pPr>
        <w:pStyle w:val="TableofFigures"/>
        <w:tabs>
          <w:tab w:val="right" w:leader="dot" w:pos="9060"/>
        </w:tabs>
        <w:rPr>
          <w:del w:id="1725" w:author="m.kalaitzaki" w:date="2019-05-16T10:07:00Z"/>
          <w:rFonts w:asciiTheme="minorHAnsi" w:eastAsiaTheme="minorEastAsia" w:hAnsiTheme="minorHAnsi" w:cstheme="minorBidi"/>
          <w:noProof/>
          <w:szCs w:val="22"/>
          <w:lang w:val="de-DE"/>
        </w:rPr>
      </w:pPr>
      <w:del w:id="1726" w:author="m.kalaitzaki" w:date="2019-05-16T10:07:00Z">
        <w:r w:rsidRPr="00EA1A11" w:rsidDel="00EA1A11">
          <w:rPr>
            <w:noProof/>
          </w:rPr>
          <w:delText xml:space="preserve">Table 55: Attributes of element </w:delText>
        </w:r>
        <w:r w:rsidRPr="00EA1A11" w:rsidDel="00EA1A11">
          <w:rPr>
            <w:rFonts w:ascii="Courier New" w:hAnsi="Courier New" w:cs="Courier New"/>
            <w:i/>
            <w:noProof/>
          </w:rPr>
          <w:delText>&lt;bolt/&gt;</w:delText>
        </w:r>
        <w:r w:rsidDel="00EA1A11">
          <w:rPr>
            <w:noProof/>
            <w:webHidden/>
          </w:rPr>
          <w:tab/>
          <w:delText>76</w:delText>
        </w:r>
      </w:del>
    </w:p>
    <w:p w14:paraId="1E1B7771" w14:textId="77777777" w:rsidR="00745DB6" w:rsidDel="00EA1A11" w:rsidRDefault="00745DB6">
      <w:pPr>
        <w:pStyle w:val="TableofFigures"/>
        <w:tabs>
          <w:tab w:val="right" w:leader="dot" w:pos="9060"/>
        </w:tabs>
        <w:rPr>
          <w:del w:id="1727" w:author="m.kalaitzaki" w:date="2019-05-16T10:07:00Z"/>
          <w:rFonts w:asciiTheme="minorHAnsi" w:eastAsiaTheme="minorEastAsia" w:hAnsiTheme="minorHAnsi" w:cstheme="minorBidi"/>
          <w:noProof/>
          <w:szCs w:val="22"/>
          <w:lang w:val="de-DE"/>
        </w:rPr>
      </w:pPr>
      <w:del w:id="1728" w:author="m.kalaitzaki" w:date="2019-05-16T10:07:00Z">
        <w:r w:rsidRPr="00EA1A11" w:rsidDel="00EA1A11">
          <w:rPr>
            <w:noProof/>
          </w:rPr>
          <w:delText xml:space="preserve">Table 56: Nested elements of element </w:delText>
        </w:r>
        <w:r w:rsidRPr="00EA1A11" w:rsidDel="00EA1A11">
          <w:rPr>
            <w:rFonts w:ascii="Courier New" w:hAnsi="Courier New" w:cs="Courier New"/>
            <w:i/>
            <w:noProof/>
          </w:rPr>
          <w:delText>&lt;bolt/&gt;</w:delText>
        </w:r>
        <w:r w:rsidDel="00EA1A11">
          <w:rPr>
            <w:noProof/>
            <w:webHidden/>
          </w:rPr>
          <w:tab/>
          <w:delText>76</w:delText>
        </w:r>
      </w:del>
    </w:p>
    <w:p w14:paraId="1EC1F7FB" w14:textId="77777777" w:rsidR="00745DB6" w:rsidDel="00EA1A11" w:rsidRDefault="00745DB6">
      <w:pPr>
        <w:pStyle w:val="TableofFigures"/>
        <w:tabs>
          <w:tab w:val="right" w:leader="dot" w:pos="9060"/>
        </w:tabs>
        <w:rPr>
          <w:del w:id="1729" w:author="m.kalaitzaki" w:date="2019-05-16T10:07:00Z"/>
          <w:rFonts w:asciiTheme="minorHAnsi" w:eastAsiaTheme="minorEastAsia" w:hAnsiTheme="minorHAnsi" w:cstheme="minorBidi"/>
          <w:noProof/>
          <w:szCs w:val="22"/>
          <w:lang w:val="de-DE"/>
        </w:rPr>
      </w:pPr>
      <w:del w:id="1730" w:author="m.kalaitzaki" w:date="2019-05-16T10:07:00Z">
        <w:r w:rsidRPr="00EA1A11" w:rsidDel="00EA1A11">
          <w:rPr>
            <w:noProof/>
          </w:rPr>
          <w:delText xml:space="preserve">Table 57: Attributes of element </w:delText>
        </w:r>
        <w:r w:rsidRPr="00EA1A11" w:rsidDel="00EA1A11">
          <w:rPr>
            <w:rFonts w:ascii="Courier New" w:hAnsi="Courier New" w:cs="Courier New"/>
            <w:i/>
            <w:noProof/>
          </w:rPr>
          <w:delText>&lt;screw/&gt;</w:delText>
        </w:r>
        <w:r w:rsidDel="00EA1A11">
          <w:rPr>
            <w:noProof/>
            <w:webHidden/>
          </w:rPr>
          <w:tab/>
          <w:delText>81</w:delText>
        </w:r>
      </w:del>
    </w:p>
    <w:p w14:paraId="12530811" w14:textId="77777777" w:rsidR="00745DB6" w:rsidDel="00EA1A11" w:rsidRDefault="00745DB6">
      <w:pPr>
        <w:pStyle w:val="TableofFigures"/>
        <w:tabs>
          <w:tab w:val="right" w:leader="dot" w:pos="9060"/>
        </w:tabs>
        <w:rPr>
          <w:del w:id="1731" w:author="m.kalaitzaki" w:date="2019-05-16T10:07:00Z"/>
          <w:rFonts w:asciiTheme="minorHAnsi" w:eastAsiaTheme="minorEastAsia" w:hAnsiTheme="minorHAnsi" w:cstheme="minorBidi"/>
          <w:noProof/>
          <w:szCs w:val="22"/>
          <w:lang w:val="de-DE"/>
        </w:rPr>
      </w:pPr>
      <w:del w:id="1732" w:author="m.kalaitzaki" w:date="2019-05-16T10:07:00Z">
        <w:r w:rsidRPr="00EA1A11" w:rsidDel="00EA1A11">
          <w:rPr>
            <w:noProof/>
          </w:rPr>
          <w:delText xml:space="preserve">Table 58: Nested elements of element </w:delText>
        </w:r>
        <w:r w:rsidRPr="00EA1A11" w:rsidDel="00EA1A11">
          <w:rPr>
            <w:rFonts w:ascii="Courier New" w:hAnsi="Courier New" w:cs="Courier New"/>
            <w:i/>
            <w:noProof/>
          </w:rPr>
          <w:delText>&lt;screw/&gt;</w:delText>
        </w:r>
        <w:r w:rsidDel="00EA1A11">
          <w:rPr>
            <w:noProof/>
            <w:webHidden/>
          </w:rPr>
          <w:tab/>
          <w:delText>81</w:delText>
        </w:r>
      </w:del>
    </w:p>
    <w:p w14:paraId="16692A47" w14:textId="77777777" w:rsidR="00745DB6" w:rsidDel="00EA1A11" w:rsidRDefault="00745DB6">
      <w:pPr>
        <w:pStyle w:val="TableofFigures"/>
        <w:tabs>
          <w:tab w:val="right" w:leader="dot" w:pos="9060"/>
        </w:tabs>
        <w:rPr>
          <w:del w:id="1733" w:author="m.kalaitzaki" w:date="2019-05-16T10:07:00Z"/>
          <w:rFonts w:asciiTheme="minorHAnsi" w:eastAsiaTheme="minorEastAsia" w:hAnsiTheme="minorHAnsi" w:cstheme="minorBidi"/>
          <w:noProof/>
          <w:szCs w:val="22"/>
          <w:lang w:val="de-DE"/>
        </w:rPr>
      </w:pPr>
      <w:del w:id="1734" w:author="m.kalaitzaki" w:date="2019-05-16T10:07:00Z">
        <w:r w:rsidRPr="00EA1A11" w:rsidDel="00EA1A11">
          <w:rPr>
            <w:noProof/>
          </w:rPr>
          <w:delText xml:space="preserve">Table 59: Attributes of element </w:delText>
        </w:r>
        <w:r w:rsidRPr="00EA1A11" w:rsidDel="00EA1A11">
          <w:rPr>
            <w:rFonts w:ascii="Courier New" w:hAnsi="Courier New" w:cs="Courier New"/>
            <w:i/>
            <w:noProof/>
          </w:rPr>
          <w:delText>&lt;flow_drilled/&gt;</w:delText>
        </w:r>
        <w:r w:rsidDel="00EA1A11">
          <w:rPr>
            <w:noProof/>
            <w:webHidden/>
          </w:rPr>
          <w:tab/>
          <w:delText>83</w:delText>
        </w:r>
      </w:del>
    </w:p>
    <w:p w14:paraId="5B879ED0" w14:textId="77777777" w:rsidR="00745DB6" w:rsidDel="00EA1A11" w:rsidRDefault="00745DB6">
      <w:pPr>
        <w:pStyle w:val="TableofFigures"/>
        <w:tabs>
          <w:tab w:val="right" w:leader="dot" w:pos="9060"/>
        </w:tabs>
        <w:rPr>
          <w:del w:id="1735" w:author="m.kalaitzaki" w:date="2019-05-16T10:07:00Z"/>
          <w:rFonts w:asciiTheme="minorHAnsi" w:eastAsiaTheme="minorEastAsia" w:hAnsiTheme="minorHAnsi" w:cstheme="minorBidi"/>
          <w:noProof/>
          <w:szCs w:val="22"/>
          <w:lang w:val="de-DE"/>
        </w:rPr>
      </w:pPr>
      <w:del w:id="1736" w:author="m.kalaitzaki" w:date="2019-05-16T10:07:00Z">
        <w:r w:rsidRPr="00EA1A11" w:rsidDel="00EA1A11">
          <w:rPr>
            <w:noProof/>
          </w:rPr>
          <w:delText xml:space="preserve">Table 60: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&lt;gumdrop/&gt;</w:delText>
        </w:r>
        <w:r w:rsidDel="00EA1A11">
          <w:rPr>
            <w:noProof/>
            <w:webHidden/>
          </w:rPr>
          <w:tab/>
          <w:delText>84</w:delText>
        </w:r>
      </w:del>
    </w:p>
    <w:p w14:paraId="7CE4742A" w14:textId="77777777" w:rsidR="00745DB6" w:rsidDel="00EA1A11" w:rsidRDefault="00745DB6">
      <w:pPr>
        <w:pStyle w:val="TableofFigures"/>
        <w:tabs>
          <w:tab w:val="right" w:leader="dot" w:pos="9060"/>
        </w:tabs>
        <w:rPr>
          <w:del w:id="1737" w:author="m.kalaitzaki" w:date="2019-05-16T10:07:00Z"/>
          <w:rFonts w:asciiTheme="minorHAnsi" w:eastAsiaTheme="minorEastAsia" w:hAnsiTheme="minorHAnsi" w:cstheme="minorBidi"/>
          <w:noProof/>
          <w:szCs w:val="22"/>
          <w:lang w:val="de-DE"/>
        </w:rPr>
      </w:pPr>
      <w:del w:id="1738" w:author="m.kalaitzaki" w:date="2019-05-16T10:07:00Z">
        <w:r w:rsidRPr="00EA1A11" w:rsidDel="00EA1A11">
          <w:rPr>
            <w:noProof/>
          </w:rPr>
          <w:delText xml:space="preserve">Table 61: Attributes of element </w:delText>
        </w:r>
        <w:r w:rsidRPr="00EA1A11" w:rsidDel="00EA1A11">
          <w:rPr>
            <w:rFonts w:ascii="Courier New" w:hAnsi="Courier New" w:cs="Courier New"/>
            <w:i/>
            <w:noProof/>
          </w:rPr>
          <w:delText>&lt;gumdrop/&gt;</w:delText>
        </w:r>
        <w:r w:rsidDel="00EA1A11">
          <w:rPr>
            <w:noProof/>
            <w:webHidden/>
          </w:rPr>
          <w:tab/>
          <w:delText>84</w:delText>
        </w:r>
      </w:del>
    </w:p>
    <w:p w14:paraId="634970F5" w14:textId="77777777" w:rsidR="00745DB6" w:rsidDel="00EA1A11" w:rsidRDefault="00745DB6">
      <w:pPr>
        <w:pStyle w:val="TableofFigures"/>
        <w:tabs>
          <w:tab w:val="right" w:leader="dot" w:pos="9060"/>
        </w:tabs>
        <w:rPr>
          <w:del w:id="1739" w:author="m.kalaitzaki" w:date="2019-05-16T10:07:00Z"/>
          <w:rFonts w:asciiTheme="minorHAnsi" w:eastAsiaTheme="minorEastAsia" w:hAnsiTheme="minorHAnsi" w:cstheme="minorBidi"/>
          <w:noProof/>
          <w:szCs w:val="22"/>
          <w:lang w:val="de-DE"/>
        </w:rPr>
      </w:pPr>
      <w:del w:id="1740" w:author="m.kalaitzaki" w:date="2019-05-16T10:07:00Z">
        <w:r w:rsidRPr="00EA1A11" w:rsidDel="00EA1A11">
          <w:rPr>
            <w:noProof/>
          </w:rPr>
          <w:delText xml:space="preserve">Table 62: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&lt;clinch/&gt;</w:delText>
        </w:r>
        <w:r w:rsidDel="00EA1A11">
          <w:rPr>
            <w:noProof/>
            <w:webHidden/>
          </w:rPr>
          <w:tab/>
          <w:delText>86</w:delText>
        </w:r>
      </w:del>
    </w:p>
    <w:p w14:paraId="137F5108" w14:textId="77777777" w:rsidR="00745DB6" w:rsidDel="00EA1A11" w:rsidRDefault="00745DB6">
      <w:pPr>
        <w:pStyle w:val="TableofFigures"/>
        <w:tabs>
          <w:tab w:val="right" w:leader="dot" w:pos="9060"/>
        </w:tabs>
        <w:rPr>
          <w:del w:id="1741" w:author="m.kalaitzaki" w:date="2019-05-16T10:07:00Z"/>
          <w:rFonts w:asciiTheme="minorHAnsi" w:eastAsiaTheme="minorEastAsia" w:hAnsiTheme="minorHAnsi" w:cstheme="minorBidi"/>
          <w:noProof/>
          <w:szCs w:val="22"/>
          <w:lang w:val="de-DE"/>
        </w:rPr>
      </w:pPr>
      <w:del w:id="1742" w:author="m.kalaitzaki" w:date="2019-05-16T10:07:00Z">
        <w:r w:rsidRPr="00EA1A11" w:rsidDel="00EA1A11">
          <w:rPr>
            <w:noProof/>
          </w:rPr>
          <w:delText xml:space="preserve">Table 63: Attributes of element </w:delText>
        </w:r>
        <w:r w:rsidRPr="00EA1A11" w:rsidDel="00EA1A11">
          <w:rPr>
            <w:rFonts w:ascii="Courier New" w:hAnsi="Courier New" w:cs="Courier New"/>
            <w:i/>
            <w:noProof/>
          </w:rPr>
          <w:delText>&lt;clinch/&gt;</w:delText>
        </w:r>
        <w:r w:rsidDel="00EA1A11">
          <w:rPr>
            <w:noProof/>
            <w:webHidden/>
          </w:rPr>
          <w:tab/>
          <w:delText>86</w:delText>
        </w:r>
      </w:del>
    </w:p>
    <w:p w14:paraId="16545436" w14:textId="77777777" w:rsidR="00745DB6" w:rsidDel="00EA1A11" w:rsidRDefault="00745DB6">
      <w:pPr>
        <w:pStyle w:val="TableofFigures"/>
        <w:tabs>
          <w:tab w:val="right" w:leader="dot" w:pos="9060"/>
        </w:tabs>
        <w:rPr>
          <w:del w:id="1743" w:author="m.kalaitzaki" w:date="2019-05-16T10:07:00Z"/>
          <w:rFonts w:asciiTheme="minorHAnsi" w:eastAsiaTheme="minorEastAsia" w:hAnsiTheme="minorHAnsi" w:cstheme="minorBidi"/>
          <w:noProof/>
          <w:szCs w:val="22"/>
          <w:lang w:val="de-DE"/>
        </w:rPr>
      </w:pPr>
      <w:del w:id="1744" w:author="m.kalaitzaki" w:date="2019-05-16T10:07:00Z">
        <w:r w:rsidRPr="00EA1A11" w:rsidDel="00EA1A11">
          <w:rPr>
            <w:noProof/>
          </w:rPr>
          <w:delText xml:space="preserve">Table 64: Nested elements of element </w:delText>
        </w:r>
        <w:r w:rsidRPr="00EA1A11" w:rsidDel="00EA1A11">
          <w:rPr>
            <w:rFonts w:ascii="Courier New" w:hAnsi="Courier New" w:cs="Courier New"/>
            <w:i/>
            <w:noProof/>
          </w:rPr>
          <w:delText>&lt;clinch/&gt;</w:delText>
        </w:r>
        <w:r w:rsidDel="00EA1A11">
          <w:rPr>
            <w:noProof/>
            <w:webHidden/>
          </w:rPr>
          <w:tab/>
          <w:delText>87</w:delText>
        </w:r>
      </w:del>
    </w:p>
    <w:p w14:paraId="3C2F46DA" w14:textId="77777777" w:rsidR="00745DB6" w:rsidDel="00EA1A11" w:rsidRDefault="00745DB6">
      <w:pPr>
        <w:pStyle w:val="TableofFigures"/>
        <w:tabs>
          <w:tab w:val="right" w:leader="dot" w:pos="9060"/>
        </w:tabs>
        <w:rPr>
          <w:del w:id="1745" w:author="m.kalaitzaki" w:date="2019-05-16T10:07:00Z"/>
          <w:rFonts w:asciiTheme="minorHAnsi" w:eastAsiaTheme="minorEastAsia" w:hAnsiTheme="minorHAnsi" w:cstheme="minorBidi"/>
          <w:noProof/>
          <w:szCs w:val="22"/>
          <w:lang w:val="de-DE"/>
        </w:rPr>
      </w:pPr>
      <w:del w:id="1746" w:author="m.kalaitzaki" w:date="2019-05-16T10:07:00Z">
        <w:r w:rsidRPr="00EA1A11" w:rsidDel="00EA1A11">
          <w:rPr>
            <w:noProof/>
          </w:rPr>
          <w:delText xml:space="preserve">Table 65: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&lt;heat_stake/&gt;</w:delText>
        </w:r>
        <w:r w:rsidDel="00EA1A11">
          <w:rPr>
            <w:noProof/>
            <w:webHidden/>
          </w:rPr>
          <w:tab/>
          <w:delText>89</w:delText>
        </w:r>
      </w:del>
    </w:p>
    <w:p w14:paraId="7CBDEB9D" w14:textId="77777777" w:rsidR="00745DB6" w:rsidDel="00EA1A11" w:rsidRDefault="00745DB6">
      <w:pPr>
        <w:pStyle w:val="TableofFigures"/>
        <w:tabs>
          <w:tab w:val="right" w:leader="dot" w:pos="9060"/>
        </w:tabs>
        <w:rPr>
          <w:del w:id="1747" w:author="m.kalaitzaki" w:date="2019-05-16T10:07:00Z"/>
          <w:rFonts w:asciiTheme="minorHAnsi" w:eastAsiaTheme="minorEastAsia" w:hAnsiTheme="minorHAnsi" w:cstheme="minorBidi"/>
          <w:noProof/>
          <w:szCs w:val="22"/>
          <w:lang w:val="de-DE"/>
        </w:rPr>
      </w:pPr>
      <w:del w:id="1748" w:author="m.kalaitzaki" w:date="2019-05-16T10:07:00Z">
        <w:r w:rsidRPr="00EA1A11" w:rsidDel="00EA1A11">
          <w:rPr>
            <w:noProof/>
          </w:rPr>
          <w:delText xml:space="preserve">Table 66: Attributes of element </w:delText>
        </w:r>
        <w:r w:rsidRPr="00EA1A11" w:rsidDel="00EA1A11">
          <w:rPr>
            <w:rFonts w:ascii="Courier New" w:hAnsi="Courier New" w:cs="Courier New"/>
            <w:i/>
            <w:noProof/>
          </w:rPr>
          <w:delText>&lt;heat_stake/&gt;</w:delText>
        </w:r>
        <w:r w:rsidDel="00EA1A11">
          <w:rPr>
            <w:noProof/>
            <w:webHidden/>
          </w:rPr>
          <w:tab/>
          <w:delText>89</w:delText>
        </w:r>
      </w:del>
    </w:p>
    <w:p w14:paraId="1D04DEBF" w14:textId="77777777" w:rsidR="00745DB6" w:rsidDel="00EA1A11" w:rsidRDefault="00745DB6">
      <w:pPr>
        <w:pStyle w:val="TableofFigures"/>
        <w:tabs>
          <w:tab w:val="right" w:leader="dot" w:pos="9060"/>
        </w:tabs>
        <w:rPr>
          <w:del w:id="1749" w:author="m.kalaitzaki" w:date="2019-05-16T10:07:00Z"/>
          <w:rFonts w:asciiTheme="minorHAnsi" w:eastAsiaTheme="minorEastAsia" w:hAnsiTheme="minorHAnsi" w:cstheme="minorBidi"/>
          <w:noProof/>
          <w:szCs w:val="22"/>
          <w:lang w:val="de-DE"/>
        </w:rPr>
      </w:pPr>
      <w:del w:id="1750" w:author="m.kalaitzaki" w:date="2019-05-16T10:07:00Z">
        <w:r w:rsidRPr="00EA1A11" w:rsidDel="00EA1A11">
          <w:rPr>
            <w:noProof/>
          </w:rPr>
          <w:delText xml:space="preserve">Table 67: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&lt;clip/&gt;</w:delText>
        </w:r>
        <w:r w:rsidDel="00EA1A11">
          <w:rPr>
            <w:noProof/>
            <w:webHidden/>
          </w:rPr>
          <w:tab/>
          <w:delText>91</w:delText>
        </w:r>
      </w:del>
    </w:p>
    <w:p w14:paraId="5EE210D7" w14:textId="77777777" w:rsidR="00745DB6" w:rsidDel="00EA1A11" w:rsidRDefault="00745DB6">
      <w:pPr>
        <w:pStyle w:val="TableofFigures"/>
        <w:tabs>
          <w:tab w:val="right" w:leader="dot" w:pos="9060"/>
        </w:tabs>
        <w:rPr>
          <w:del w:id="1751" w:author="m.kalaitzaki" w:date="2019-05-16T10:07:00Z"/>
          <w:rFonts w:asciiTheme="minorHAnsi" w:eastAsiaTheme="minorEastAsia" w:hAnsiTheme="minorHAnsi" w:cstheme="minorBidi"/>
          <w:noProof/>
          <w:szCs w:val="22"/>
          <w:lang w:val="de-DE"/>
        </w:rPr>
      </w:pPr>
      <w:del w:id="1752" w:author="m.kalaitzaki" w:date="2019-05-16T10:07:00Z">
        <w:r w:rsidRPr="00EA1A11" w:rsidDel="00EA1A11">
          <w:rPr>
            <w:noProof/>
          </w:rPr>
          <w:delText xml:space="preserve">Table 68: Attributes of element </w:delText>
        </w:r>
        <w:r w:rsidRPr="00EA1A11" w:rsidDel="00EA1A11">
          <w:rPr>
            <w:rFonts w:ascii="Courier New" w:hAnsi="Courier New" w:cs="Courier New"/>
            <w:i/>
            <w:noProof/>
          </w:rPr>
          <w:delText>&lt;clip/&gt;</w:delText>
        </w:r>
        <w:r w:rsidDel="00EA1A11">
          <w:rPr>
            <w:noProof/>
            <w:webHidden/>
          </w:rPr>
          <w:tab/>
          <w:delText>91</w:delText>
        </w:r>
      </w:del>
    </w:p>
    <w:p w14:paraId="21ACDE93" w14:textId="77777777" w:rsidR="00745DB6" w:rsidDel="00EA1A11" w:rsidRDefault="00745DB6">
      <w:pPr>
        <w:pStyle w:val="TableofFigures"/>
        <w:tabs>
          <w:tab w:val="right" w:leader="dot" w:pos="9060"/>
        </w:tabs>
        <w:rPr>
          <w:del w:id="1753" w:author="m.kalaitzaki" w:date="2019-05-16T10:07:00Z"/>
          <w:rFonts w:asciiTheme="minorHAnsi" w:eastAsiaTheme="minorEastAsia" w:hAnsiTheme="minorHAnsi" w:cstheme="minorBidi"/>
          <w:noProof/>
          <w:szCs w:val="22"/>
          <w:lang w:val="de-DE"/>
        </w:rPr>
      </w:pPr>
      <w:del w:id="1754" w:author="m.kalaitzaki" w:date="2019-05-16T10:07:00Z">
        <w:r w:rsidRPr="00EA1A11" w:rsidDel="00EA1A11">
          <w:rPr>
            <w:noProof/>
          </w:rPr>
          <w:delText xml:space="preserve">Table 69: Nested elements of element </w:delText>
        </w:r>
        <w:r w:rsidRPr="00EA1A11" w:rsidDel="00EA1A11">
          <w:rPr>
            <w:rFonts w:ascii="Courier New" w:hAnsi="Courier New" w:cs="Courier New"/>
            <w:i/>
            <w:noProof/>
          </w:rPr>
          <w:delText>&lt;clip/&gt;</w:delText>
        </w:r>
        <w:r w:rsidDel="00EA1A11">
          <w:rPr>
            <w:noProof/>
            <w:webHidden/>
          </w:rPr>
          <w:tab/>
          <w:delText>92</w:delText>
        </w:r>
      </w:del>
    </w:p>
    <w:p w14:paraId="7FE37867" w14:textId="77777777" w:rsidR="00745DB6" w:rsidDel="00EA1A11" w:rsidRDefault="00745DB6">
      <w:pPr>
        <w:pStyle w:val="TableofFigures"/>
        <w:tabs>
          <w:tab w:val="right" w:leader="dot" w:pos="9060"/>
        </w:tabs>
        <w:rPr>
          <w:del w:id="1755" w:author="m.kalaitzaki" w:date="2019-05-16T10:07:00Z"/>
          <w:rFonts w:asciiTheme="minorHAnsi" w:eastAsiaTheme="minorEastAsia" w:hAnsiTheme="minorHAnsi" w:cstheme="minorBidi"/>
          <w:noProof/>
          <w:szCs w:val="22"/>
          <w:lang w:val="de-DE"/>
        </w:rPr>
      </w:pPr>
      <w:del w:id="1756" w:author="m.kalaitzaki" w:date="2019-05-16T10:07:00Z">
        <w:r w:rsidRPr="00EA1A11" w:rsidDel="00EA1A11">
          <w:rPr>
            <w:noProof/>
          </w:rPr>
          <w:delText xml:space="preserve">Table 70: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&lt;nail/&gt;</w:delText>
        </w:r>
        <w:r w:rsidDel="00EA1A11">
          <w:rPr>
            <w:noProof/>
            <w:webHidden/>
          </w:rPr>
          <w:tab/>
          <w:delText>93</w:delText>
        </w:r>
      </w:del>
    </w:p>
    <w:p w14:paraId="548F00CD" w14:textId="77777777" w:rsidR="00745DB6" w:rsidDel="00EA1A11" w:rsidRDefault="00745DB6">
      <w:pPr>
        <w:pStyle w:val="TableofFigures"/>
        <w:tabs>
          <w:tab w:val="right" w:leader="dot" w:pos="9060"/>
        </w:tabs>
        <w:rPr>
          <w:del w:id="1757" w:author="m.kalaitzaki" w:date="2019-05-16T10:07:00Z"/>
          <w:rFonts w:asciiTheme="minorHAnsi" w:eastAsiaTheme="minorEastAsia" w:hAnsiTheme="minorHAnsi" w:cstheme="minorBidi"/>
          <w:noProof/>
          <w:szCs w:val="22"/>
          <w:lang w:val="de-DE"/>
        </w:rPr>
      </w:pPr>
      <w:del w:id="1758" w:author="m.kalaitzaki" w:date="2019-05-16T10:07:00Z">
        <w:r w:rsidRPr="00EA1A11" w:rsidDel="00EA1A11">
          <w:rPr>
            <w:noProof/>
          </w:rPr>
          <w:delText xml:space="preserve">Table 71: Attributes of element </w:delText>
        </w:r>
        <w:r w:rsidRPr="00EA1A11" w:rsidDel="00EA1A11">
          <w:rPr>
            <w:rFonts w:ascii="Courier New" w:hAnsi="Courier New" w:cs="Courier New"/>
            <w:i/>
            <w:noProof/>
          </w:rPr>
          <w:delText>&lt;nail/&gt;</w:delText>
        </w:r>
        <w:r w:rsidDel="00EA1A11">
          <w:rPr>
            <w:noProof/>
            <w:webHidden/>
          </w:rPr>
          <w:tab/>
          <w:delText>94</w:delText>
        </w:r>
      </w:del>
    </w:p>
    <w:p w14:paraId="0D1E9C35" w14:textId="77777777" w:rsidR="00745DB6" w:rsidDel="00EA1A11" w:rsidRDefault="00745DB6">
      <w:pPr>
        <w:pStyle w:val="TableofFigures"/>
        <w:tabs>
          <w:tab w:val="right" w:leader="dot" w:pos="9060"/>
        </w:tabs>
        <w:rPr>
          <w:del w:id="1759" w:author="m.kalaitzaki" w:date="2019-05-16T10:07:00Z"/>
          <w:rFonts w:asciiTheme="minorHAnsi" w:eastAsiaTheme="minorEastAsia" w:hAnsiTheme="minorHAnsi" w:cstheme="minorBidi"/>
          <w:noProof/>
          <w:szCs w:val="22"/>
          <w:lang w:val="de-DE"/>
        </w:rPr>
      </w:pPr>
      <w:del w:id="1760" w:author="m.kalaitzaki" w:date="2019-05-16T10:07:00Z">
        <w:r w:rsidRPr="00EA1A11" w:rsidDel="00EA1A11">
          <w:rPr>
            <w:noProof/>
          </w:rPr>
          <w:lastRenderedPageBreak/>
          <w:delText xml:space="preserve">Table 72: Nested elements of element </w:delText>
        </w:r>
        <w:r w:rsidRPr="00EA1A11" w:rsidDel="00EA1A11">
          <w:rPr>
            <w:rFonts w:ascii="Courier New" w:hAnsi="Courier New" w:cs="Courier New"/>
            <w:i/>
            <w:noProof/>
          </w:rPr>
          <w:delText>&lt;nail/&gt;</w:delText>
        </w:r>
        <w:r w:rsidDel="00EA1A11">
          <w:rPr>
            <w:noProof/>
            <w:webHidden/>
          </w:rPr>
          <w:tab/>
          <w:delText>95</w:delText>
        </w:r>
      </w:del>
    </w:p>
    <w:p w14:paraId="6A5B47A9" w14:textId="77777777" w:rsidR="00745DB6" w:rsidDel="00EA1A11" w:rsidRDefault="00745DB6">
      <w:pPr>
        <w:pStyle w:val="TableofFigures"/>
        <w:tabs>
          <w:tab w:val="right" w:leader="dot" w:pos="9060"/>
        </w:tabs>
        <w:rPr>
          <w:del w:id="1761" w:author="m.kalaitzaki" w:date="2019-05-16T10:07:00Z"/>
          <w:rFonts w:asciiTheme="minorHAnsi" w:eastAsiaTheme="minorEastAsia" w:hAnsiTheme="minorHAnsi" w:cstheme="minorBidi"/>
          <w:noProof/>
          <w:szCs w:val="22"/>
          <w:lang w:val="de-DE"/>
        </w:rPr>
      </w:pPr>
      <w:del w:id="1762" w:author="m.kalaitzaki" w:date="2019-05-16T10:07:00Z">
        <w:r w:rsidRPr="00EA1A11" w:rsidDel="00EA1A11">
          <w:rPr>
            <w:noProof/>
          </w:rPr>
          <w:delText xml:space="preserve">Table 73: Attributes of element </w:delText>
        </w:r>
        <w:r w:rsidRPr="00EA1A11" w:rsidDel="00EA1A11">
          <w:rPr>
            <w:rFonts w:ascii="Courier New" w:hAnsi="Courier New" w:cs="Courier New"/>
            <w:i/>
            <w:noProof/>
          </w:rPr>
          <w:delText>&lt;loc_list/&gt;</w:delText>
        </w:r>
        <w:r w:rsidDel="00EA1A11">
          <w:rPr>
            <w:noProof/>
            <w:webHidden/>
          </w:rPr>
          <w:tab/>
          <w:delText>96</w:delText>
        </w:r>
      </w:del>
    </w:p>
    <w:p w14:paraId="4AD91741" w14:textId="77777777" w:rsidR="00745DB6" w:rsidDel="00EA1A11" w:rsidRDefault="00745DB6">
      <w:pPr>
        <w:pStyle w:val="TableofFigures"/>
        <w:tabs>
          <w:tab w:val="right" w:leader="dot" w:pos="9060"/>
        </w:tabs>
        <w:rPr>
          <w:del w:id="1763" w:author="m.kalaitzaki" w:date="2019-05-16T10:07:00Z"/>
          <w:rFonts w:asciiTheme="minorHAnsi" w:eastAsiaTheme="minorEastAsia" w:hAnsiTheme="minorHAnsi" w:cstheme="minorBidi"/>
          <w:noProof/>
          <w:szCs w:val="22"/>
          <w:lang w:val="de-DE"/>
        </w:rPr>
      </w:pPr>
      <w:del w:id="1764" w:author="m.kalaitzaki" w:date="2019-05-16T10:07:00Z">
        <w:r w:rsidRPr="00EA1A11" w:rsidDel="00EA1A11">
          <w:rPr>
            <w:noProof/>
          </w:rPr>
          <w:delText xml:space="preserve">Table 74: Nested elements of </w:delText>
        </w:r>
        <w:r w:rsidRPr="00EA1A11" w:rsidDel="00EA1A11">
          <w:rPr>
            <w:rFonts w:ascii="Courier New" w:hAnsi="Courier New" w:cs="Courier New"/>
            <w:i/>
            <w:noProof/>
          </w:rPr>
          <w:delText>&lt;loc_list&gt;</w:delText>
        </w:r>
        <w:r w:rsidDel="00EA1A11">
          <w:rPr>
            <w:noProof/>
            <w:webHidden/>
          </w:rPr>
          <w:tab/>
          <w:delText>96</w:delText>
        </w:r>
      </w:del>
    </w:p>
    <w:p w14:paraId="055DF1EF" w14:textId="77777777" w:rsidR="00745DB6" w:rsidDel="00EA1A11" w:rsidRDefault="00745DB6">
      <w:pPr>
        <w:pStyle w:val="TableofFigures"/>
        <w:tabs>
          <w:tab w:val="right" w:leader="dot" w:pos="9060"/>
        </w:tabs>
        <w:rPr>
          <w:del w:id="1765" w:author="m.kalaitzaki" w:date="2019-05-16T10:07:00Z"/>
          <w:rFonts w:asciiTheme="minorHAnsi" w:eastAsiaTheme="minorEastAsia" w:hAnsiTheme="minorHAnsi" w:cstheme="minorBidi"/>
          <w:noProof/>
          <w:szCs w:val="22"/>
          <w:lang w:val="de-DE"/>
        </w:rPr>
      </w:pPr>
      <w:del w:id="1766" w:author="m.kalaitzaki" w:date="2019-05-16T10:07:00Z">
        <w:r w:rsidRPr="00EA1A11" w:rsidDel="00EA1A11">
          <w:rPr>
            <w:noProof/>
          </w:rPr>
          <w:delText xml:space="preserve">Table 75: Attributes of element </w:delText>
        </w:r>
        <w:r w:rsidRPr="00EA1A11" w:rsidDel="00EA1A11">
          <w:rPr>
            <w:rFonts w:ascii="Courier New" w:hAnsi="Courier New" w:cs="Courier New"/>
            <w:i/>
            <w:noProof/>
          </w:rPr>
          <w:delText>&lt;loc/&gt;</w:delText>
        </w:r>
        <w:r w:rsidDel="00EA1A11">
          <w:rPr>
            <w:noProof/>
            <w:webHidden/>
          </w:rPr>
          <w:tab/>
          <w:delText>97</w:delText>
        </w:r>
      </w:del>
    </w:p>
    <w:p w14:paraId="0016FEB9" w14:textId="77777777" w:rsidR="00745DB6" w:rsidDel="00EA1A11" w:rsidRDefault="00745DB6">
      <w:pPr>
        <w:pStyle w:val="TableofFigures"/>
        <w:tabs>
          <w:tab w:val="right" w:leader="dot" w:pos="9060"/>
        </w:tabs>
        <w:rPr>
          <w:del w:id="1767" w:author="m.kalaitzaki" w:date="2019-05-16T10:07:00Z"/>
          <w:rFonts w:asciiTheme="minorHAnsi" w:eastAsiaTheme="minorEastAsia" w:hAnsiTheme="minorHAnsi" w:cstheme="minorBidi"/>
          <w:noProof/>
          <w:szCs w:val="22"/>
          <w:lang w:val="de-DE"/>
        </w:rPr>
      </w:pPr>
      <w:del w:id="1768" w:author="m.kalaitzaki" w:date="2019-05-16T10:07:00Z">
        <w:r w:rsidRPr="00EA1A11" w:rsidDel="00EA1A11">
          <w:rPr>
            <w:noProof/>
          </w:rPr>
          <w:delText xml:space="preserve">Table 76: Nested elements of element </w:delText>
        </w:r>
        <w:r w:rsidRPr="00EA1A11" w:rsidDel="00EA1A11">
          <w:rPr>
            <w:rFonts w:ascii="Courier New" w:hAnsi="Courier New" w:cs="Courier New"/>
            <w:i/>
            <w:noProof/>
            <w:kern w:val="22"/>
          </w:rPr>
          <w:delText>&lt;connection_1d/&gt;</w:delText>
        </w:r>
        <w:r w:rsidDel="00EA1A11">
          <w:rPr>
            <w:noProof/>
            <w:webHidden/>
          </w:rPr>
          <w:tab/>
          <w:delText>97</w:delText>
        </w:r>
      </w:del>
    </w:p>
    <w:p w14:paraId="0D36A8B9" w14:textId="77777777" w:rsidR="00745DB6" w:rsidDel="00EA1A11" w:rsidRDefault="00745DB6">
      <w:pPr>
        <w:pStyle w:val="TableofFigures"/>
        <w:tabs>
          <w:tab w:val="right" w:leader="dot" w:pos="9060"/>
        </w:tabs>
        <w:rPr>
          <w:del w:id="1769" w:author="m.kalaitzaki" w:date="2019-05-16T10:07:00Z"/>
          <w:rFonts w:asciiTheme="minorHAnsi" w:eastAsiaTheme="minorEastAsia" w:hAnsiTheme="minorHAnsi" w:cstheme="minorBidi"/>
          <w:noProof/>
          <w:szCs w:val="22"/>
          <w:lang w:val="de-DE"/>
        </w:rPr>
      </w:pPr>
      <w:del w:id="1770" w:author="m.kalaitzaki" w:date="2019-05-16T10:07:00Z">
        <w:r w:rsidRPr="00EA1A11" w:rsidDel="00EA1A11">
          <w:rPr>
            <w:noProof/>
          </w:rPr>
          <w:delText xml:space="preserve">Table 77: Attributes of element </w:delText>
        </w:r>
        <w:r w:rsidRPr="00EA1A11" w:rsidDel="00EA1A11">
          <w:rPr>
            <w:rFonts w:ascii="Courier New" w:hAnsi="Courier New" w:cs="Courier New"/>
            <w:i/>
            <w:noProof/>
          </w:rPr>
          <w:delText>&lt;connection_1d/&gt;</w:delText>
        </w:r>
        <w:r w:rsidDel="00EA1A11">
          <w:rPr>
            <w:noProof/>
            <w:webHidden/>
          </w:rPr>
          <w:tab/>
          <w:delText>101</w:delText>
        </w:r>
      </w:del>
    </w:p>
    <w:p w14:paraId="04F36674" w14:textId="77777777" w:rsidR="00745DB6" w:rsidDel="00EA1A11" w:rsidRDefault="00745DB6">
      <w:pPr>
        <w:pStyle w:val="TableofFigures"/>
        <w:tabs>
          <w:tab w:val="right" w:leader="dot" w:pos="9060"/>
        </w:tabs>
        <w:rPr>
          <w:del w:id="1771" w:author="m.kalaitzaki" w:date="2019-05-16T10:07:00Z"/>
          <w:rFonts w:asciiTheme="minorHAnsi" w:eastAsiaTheme="minorEastAsia" w:hAnsiTheme="minorHAnsi" w:cstheme="minorBidi"/>
          <w:noProof/>
          <w:szCs w:val="22"/>
          <w:lang w:val="de-DE"/>
        </w:rPr>
      </w:pPr>
      <w:del w:id="1772" w:author="m.kalaitzaki" w:date="2019-05-16T10:07:00Z">
        <w:r w:rsidRPr="00EA1A11" w:rsidDel="00EA1A11">
          <w:rPr>
            <w:noProof/>
          </w:rPr>
          <w:delText xml:space="preserve">Table 78: Nested elements of element </w:delText>
        </w:r>
        <w:r w:rsidRPr="00EA1A11" w:rsidDel="00EA1A11">
          <w:rPr>
            <w:rFonts w:ascii="Courier New" w:hAnsi="Courier New" w:cs="Courier New"/>
            <w:i/>
            <w:noProof/>
            <w:kern w:val="22"/>
          </w:rPr>
          <w:delText>&lt;seamweld/&gt;</w:delText>
        </w:r>
        <w:r w:rsidDel="00EA1A11">
          <w:rPr>
            <w:noProof/>
            <w:webHidden/>
          </w:rPr>
          <w:tab/>
          <w:delText>102</w:delText>
        </w:r>
      </w:del>
    </w:p>
    <w:p w14:paraId="08AE157A" w14:textId="77777777" w:rsidR="00745DB6" w:rsidDel="00EA1A11" w:rsidRDefault="00745DB6">
      <w:pPr>
        <w:pStyle w:val="TableofFigures"/>
        <w:tabs>
          <w:tab w:val="right" w:leader="dot" w:pos="9060"/>
        </w:tabs>
        <w:rPr>
          <w:del w:id="1773" w:author="m.kalaitzaki" w:date="2019-05-16T10:07:00Z"/>
          <w:rFonts w:asciiTheme="minorHAnsi" w:eastAsiaTheme="minorEastAsia" w:hAnsiTheme="minorHAnsi" w:cstheme="minorBidi"/>
          <w:noProof/>
          <w:szCs w:val="22"/>
          <w:lang w:val="de-DE"/>
        </w:rPr>
      </w:pPr>
      <w:del w:id="1774" w:author="m.kalaitzaki" w:date="2019-05-16T10:07:00Z">
        <w:r w:rsidRPr="00EA1A11" w:rsidDel="00EA1A11">
          <w:rPr>
            <w:noProof/>
          </w:rPr>
          <w:delText xml:space="preserve">Table 79: Attributes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97AA67C" w14:textId="77777777" w:rsidR="00745DB6" w:rsidDel="00EA1A11" w:rsidRDefault="00745DB6">
      <w:pPr>
        <w:pStyle w:val="TableofFigures"/>
        <w:tabs>
          <w:tab w:val="right" w:leader="dot" w:pos="9060"/>
        </w:tabs>
        <w:rPr>
          <w:del w:id="1775" w:author="m.kalaitzaki" w:date="2019-05-16T10:07:00Z"/>
          <w:rFonts w:asciiTheme="minorHAnsi" w:eastAsiaTheme="minorEastAsia" w:hAnsiTheme="minorHAnsi" w:cstheme="minorBidi"/>
          <w:noProof/>
          <w:szCs w:val="22"/>
          <w:lang w:val="de-DE"/>
        </w:rPr>
      </w:pPr>
      <w:del w:id="1776" w:author="m.kalaitzaki" w:date="2019-05-16T10:07:00Z">
        <w:r w:rsidRPr="00EA1A11" w:rsidDel="00EA1A11">
          <w:rPr>
            <w:noProof/>
          </w:rPr>
          <w:delText xml:space="preserve">Table 80: Nested elements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1519712" w14:textId="77777777" w:rsidR="00745DB6" w:rsidDel="00EA1A11" w:rsidRDefault="00745DB6">
      <w:pPr>
        <w:pStyle w:val="TableofFigures"/>
        <w:tabs>
          <w:tab w:val="right" w:leader="dot" w:pos="9060"/>
        </w:tabs>
        <w:rPr>
          <w:del w:id="1777" w:author="m.kalaitzaki" w:date="2019-05-16T10:07:00Z"/>
          <w:rFonts w:asciiTheme="minorHAnsi" w:eastAsiaTheme="minorEastAsia" w:hAnsiTheme="minorHAnsi" w:cstheme="minorBidi"/>
          <w:noProof/>
          <w:szCs w:val="22"/>
          <w:lang w:val="de-DE"/>
        </w:rPr>
      </w:pPr>
      <w:del w:id="1778" w:author="m.kalaitzaki" w:date="2019-05-16T10:07:00Z">
        <w:r w:rsidRPr="00EA1A11" w:rsidDel="00EA1A11">
          <w:rPr>
            <w:noProof/>
          </w:rPr>
          <w:delText xml:space="preserve">Table 81: Attributes of element </w:delText>
        </w:r>
        <w:r w:rsidRPr="00EA1A11" w:rsidDel="00EA1A11">
          <w:rPr>
            <w:rFonts w:ascii="Courier New" w:hAnsi="Courier New" w:cs="Courier New"/>
            <w:i/>
            <w:noProof/>
            <w:kern w:val="22"/>
          </w:rPr>
          <w:delText>&lt;sheet_parameter/&gt;</w:delText>
        </w:r>
        <w:r w:rsidDel="00EA1A11">
          <w:rPr>
            <w:noProof/>
            <w:webHidden/>
          </w:rPr>
          <w:tab/>
          <w:delText>105</w:delText>
        </w:r>
      </w:del>
    </w:p>
    <w:p w14:paraId="021D3B6B" w14:textId="77777777" w:rsidR="00745DB6" w:rsidDel="00EA1A11" w:rsidRDefault="00745DB6">
      <w:pPr>
        <w:pStyle w:val="TableofFigures"/>
        <w:tabs>
          <w:tab w:val="right" w:leader="dot" w:pos="9060"/>
        </w:tabs>
        <w:rPr>
          <w:del w:id="1779" w:author="m.kalaitzaki" w:date="2019-05-16T10:07:00Z"/>
          <w:rFonts w:asciiTheme="minorHAnsi" w:eastAsiaTheme="minorEastAsia" w:hAnsiTheme="minorHAnsi" w:cstheme="minorBidi"/>
          <w:noProof/>
          <w:szCs w:val="22"/>
          <w:lang w:val="de-DE"/>
        </w:rPr>
      </w:pPr>
      <w:del w:id="1780" w:author="m.kalaitzaki" w:date="2019-05-16T10:07:00Z">
        <w:r w:rsidRPr="00EA1A11" w:rsidDel="00EA1A11">
          <w:rPr>
            <w:noProof/>
          </w:rPr>
          <w:delText xml:space="preserve">Table 82: Attributes of element </w:delText>
        </w:r>
        <w:r w:rsidRPr="00EA1A11" w:rsidDel="00EA1A11">
          <w:rPr>
            <w:rFonts w:ascii="Courier New" w:hAnsi="Courier New" w:cs="Courier New"/>
            <w:i/>
            <w:noProof/>
            <w:kern w:val="22"/>
          </w:rPr>
          <w:delText>&lt;weld_position/&gt;</w:delText>
        </w:r>
        <w:r w:rsidDel="00EA1A11">
          <w:rPr>
            <w:noProof/>
            <w:webHidden/>
          </w:rPr>
          <w:tab/>
          <w:delText>106</w:delText>
        </w:r>
      </w:del>
    </w:p>
    <w:p w14:paraId="367D29CB" w14:textId="77777777" w:rsidR="00745DB6" w:rsidDel="00EA1A11" w:rsidRDefault="00745DB6">
      <w:pPr>
        <w:pStyle w:val="TableofFigures"/>
        <w:tabs>
          <w:tab w:val="right" w:leader="dot" w:pos="9060"/>
        </w:tabs>
        <w:rPr>
          <w:del w:id="1781" w:author="m.kalaitzaki" w:date="2019-05-16T10:07:00Z"/>
          <w:rFonts w:asciiTheme="minorHAnsi" w:eastAsiaTheme="minorEastAsia" w:hAnsiTheme="minorHAnsi" w:cstheme="minorBidi"/>
          <w:noProof/>
          <w:szCs w:val="22"/>
          <w:lang w:val="de-DE"/>
        </w:rPr>
      </w:pPr>
      <w:del w:id="1782" w:author="m.kalaitzaki" w:date="2019-05-16T10:07:00Z">
        <w:r w:rsidRPr="00EA1A11" w:rsidDel="00EA1A11">
          <w:rPr>
            <w:noProof/>
          </w:rPr>
          <w:delText>Table 83: Default values of attribute "filler", dependent from attribute "technology"</w:delText>
        </w:r>
        <w:r w:rsidDel="00EA1A11">
          <w:rPr>
            <w:noProof/>
            <w:webHidden/>
          </w:rPr>
          <w:tab/>
          <w:delText>109</w:delText>
        </w:r>
      </w:del>
    </w:p>
    <w:p w14:paraId="7AB921B0" w14:textId="77777777" w:rsidR="00745DB6" w:rsidDel="00EA1A11" w:rsidRDefault="00745DB6">
      <w:pPr>
        <w:pStyle w:val="TableofFigures"/>
        <w:tabs>
          <w:tab w:val="right" w:leader="dot" w:pos="9060"/>
        </w:tabs>
        <w:rPr>
          <w:del w:id="1783" w:author="m.kalaitzaki" w:date="2019-05-16T10:07:00Z"/>
          <w:rFonts w:asciiTheme="minorHAnsi" w:eastAsiaTheme="minorEastAsia" w:hAnsiTheme="minorHAnsi" w:cstheme="minorBidi"/>
          <w:noProof/>
          <w:szCs w:val="22"/>
          <w:lang w:val="de-DE"/>
        </w:rPr>
      </w:pPr>
      <w:del w:id="1784" w:author="m.kalaitzaki" w:date="2019-05-16T10:07:00Z">
        <w:r w:rsidRPr="00EA1A11" w:rsidDel="00EA1A11">
          <w:rPr>
            <w:noProof/>
          </w:rPr>
          <w:delText>Table 84: Parameters of Butt Joint Weld</w:delText>
        </w:r>
        <w:r w:rsidDel="00EA1A11">
          <w:rPr>
            <w:noProof/>
            <w:webHidden/>
          </w:rPr>
          <w:tab/>
          <w:delText>110</w:delText>
        </w:r>
      </w:del>
    </w:p>
    <w:p w14:paraId="2B4E4C82" w14:textId="77777777" w:rsidR="00745DB6" w:rsidDel="00EA1A11" w:rsidRDefault="00745DB6">
      <w:pPr>
        <w:pStyle w:val="TableofFigures"/>
        <w:tabs>
          <w:tab w:val="right" w:leader="dot" w:pos="9060"/>
        </w:tabs>
        <w:rPr>
          <w:del w:id="1785" w:author="m.kalaitzaki" w:date="2019-05-16T10:07:00Z"/>
          <w:rFonts w:asciiTheme="minorHAnsi" w:eastAsiaTheme="minorEastAsia" w:hAnsiTheme="minorHAnsi" w:cstheme="minorBidi"/>
          <w:noProof/>
          <w:szCs w:val="22"/>
          <w:lang w:val="de-DE"/>
        </w:rPr>
      </w:pPr>
      <w:del w:id="1786" w:author="m.kalaitzaki" w:date="2019-05-16T10:07:00Z">
        <w:r w:rsidRPr="00EA1A11" w:rsidDel="00EA1A11">
          <w:rPr>
            <w:noProof/>
          </w:rPr>
          <w:delText xml:space="preserve">Table 85: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Butt Joint</w:delText>
        </w:r>
        <w:r w:rsidDel="00EA1A11">
          <w:rPr>
            <w:noProof/>
            <w:webHidden/>
          </w:rPr>
          <w:tab/>
          <w:delText>111</w:delText>
        </w:r>
      </w:del>
    </w:p>
    <w:p w14:paraId="75D9DC88" w14:textId="77777777" w:rsidR="00745DB6" w:rsidDel="00EA1A11" w:rsidRDefault="00745DB6">
      <w:pPr>
        <w:pStyle w:val="TableofFigures"/>
        <w:tabs>
          <w:tab w:val="right" w:leader="dot" w:pos="9060"/>
        </w:tabs>
        <w:rPr>
          <w:del w:id="1787" w:author="m.kalaitzaki" w:date="2019-05-16T10:07:00Z"/>
          <w:rFonts w:asciiTheme="minorHAnsi" w:eastAsiaTheme="minorEastAsia" w:hAnsiTheme="minorHAnsi" w:cstheme="minorBidi"/>
          <w:noProof/>
          <w:szCs w:val="22"/>
          <w:lang w:val="de-DE"/>
        </w:rPr>
      </w:pPr>
      <w:del w:id="1788" w:author="m.kalaitzaki" w:date="2019-05-16T10:07:00Z">
        <w:r w:rsidRPr="00EA1A11" w:rsidDel="00EA1A11">
          <w:rPr>
            <w:noProof/>
          </w:rPr>
          <w:delText xml:space="preserve">Table 86: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Butt Joint</w:delText>
        </w:r>
        <w:r w:rsidDel="00EA1A11">
          <w:rPr>
            <w:noProof/>
            <w:webHidden/>
          </w:rPr>
          <w:tab/>
          <w:delText>112</w:delText>
        </w:r>
      </w:del>
    </w:p>
    <w:p w14:paraId="41EE4E48" w14:textId="77777777" w:rsidR="00745DB6" w:rsidDel="00EA1A11" w:rsidRDefault="00745DB6">
      <w:pPr>
        <w:pStyle w:val="TableofFigures"/>
        <w:tabs>
          <w:tab w:val="right" w:leader="dot" w:pos="9060"/>
        </w:tabs>
        <w:rPr>
          <w:del w:id="1789" w:author="m.kalaitzaki" w:date="2019-05-16T10:07:00Z"/>
          <w:rFonts w:asciiTheme="minorHAnsi" w:eastAsiaTheme="minorEastAsia" w:hAnsiTheme="minorHAnsi" w:cstheme="minorBidi"/>
          <w:noProof/>
          <w:szCs w:val="22"/>
          <w:lang w:val="de-DE"/>
        </w:rPr>
      </w:pPr>
      <w:del w:id="1790" w:author="m.kalaitzaki" w:date="2019-05-16T10:07:00Z">
        <w:r w:rsidRPr="00EA1A11" w:rsidDel="00EA1A11">
          <w:rPr>
            <w:noProof/>
          </w:rPr>
          <w:delText>Table 87: Parameters of Simple Corner Weld</w:delText>
        </w:r>
        <w:r w:rsidDel="00EA1A11">
          <w:rPr>
            <w:noProof/>
            <w:webHidden/>
          </w:rPr>
          <w:tab/>
          <w:delText>113</w:delText>
        </w:r>
      </w:del>
    </w:p>
    <w:p w14:paraId="6E3E0A2D" w14:textId="77777777" w:rsidR="00745DB6" w:rsidDel="00EA1A11" w:rsidRDefault="00745DB6">
      <w:pPr>
        <w:pStyle w:val="TableofFigures"/>
        <w:tabs>
          <w:tab w:val="right" w:leader="dot" w:pos="9060"/>
        </w:tabs>
        <w:rPr>
          <w:del w:id="1791" w:author="m.kalaitzaki" w:date="2019-05-16T10:07:00Z"/>
          <w:rFonts w:asciiTheme="minorHAnsi" w:eastAsiaTheme="minorEastAsia" w:hAnsiTheme="minorHAnsi" w:cstheme="minorBidi"/>
          <w:noProof/>
          <w:szCs w:val="22"/>
          <w:lang w:val="de-DE"/>
        </w:rPr>
      </w:pPr>
      <w:del w:id="1792" w:author="m.kalaitzaki" w:date="2019-05-16T10:07:00Z">
        <w:r w:rsidRPr="00EA1A11" w:rsidDel="00EA1A11">
          <w:rPr>
            <w:noProof/>
          </w:rPr>
          <w:delText>Table 87: Parameters of Double Corner Weld</w:delText>
        </w:r>
        <w:r w:rsidDel="00EA1A11">
          <w:rPr>
            <w:noProof/>
            <w:webHidden/>
          </w:rPr>
          <w:tab/>
          <w:delText>114</w:delText>
        </w:r>
      </w:del>
    </w:p>
    <w:p w14:paraId="5D19615F" w14:textId="77777777" w:rsidR="00745DB6" w:rsidDel="00EA1A11" w:rsidRDefault="00745DB6">
      <w:pPr>
        <w:pStyle w:val="TableofFigures"/>
        <w:tabs>
          <w:tab w:val="right" w:leader="dot" w:pos="9060"/>
        </w:tabs>
        <w:rPr>
          <w:del w:id="1793" w:author="m.kalaitzaki" w:date="2019-05-16T10:07:00Z"/>
          <w:rFonts w:asciiTheme="minorHAnsi" w:eastAsiaTheme="minorEastAsia" w:hAnsiTheme="minorHAnsi" w:cstheme="minorBidi"/>
          <w:noProof/>
          <w:szCs w:val="22"/>
          <w:lang w:val="de-DE"/>
        </w:rPr>
      </w:pPr>
      <w:del w:id="1794" w:author="m.kalaitzaki" w:date="2019-05-16T10:07:00Z">
        <w:r w:rsidRPr="00EA1A11" w:rsidDel="00EA1A11">
          <w:rPr>
            <w:noProof/>
          </w:rPr>
          <w:delText xml:space="preserve">Table 88: Attributes of element </w:delText>
        </w:r>
        <w:r w:rsidRPr="00EA1A11" w:rsidDel="00EA1A11">
          <w:rPr>
            <w:rFonts w:ascii="Courier New" w:hAnsi="Courier New" w:cs="Courier New"/>
            <w:i/>
            <w:noProof/>
          </w:rPr>
          <w:delText>&lt;weld_position/&gt;</w:delText>
        </w:r>
        <w:r w:rsidRPr="00EA1A11" w:rsidDel="00EA1A11">
          <w:rPr>
            <w:noProof/>
          </w:rPr>
          <w:delText xml:space="preserve"> for Corner Weld</w:delText>
        </w:r>
        <w:r w:rsidDel="00EA1A11">
          <w:rPr>
            <w:noProof/>
            <w:webHidden/>
          </w:rPr>
          <w:tab/>
          <w:delText>115</w:delText>
        </w:r>
      </w:del>
    </w:p>
    <w:p w14:paraId="31B9719F" w14:textId="77777777" w:rsidR="00745DB6" w:rsidDel="00EA1A11" w:rsidRDefault="00745DB6">
      <w:pPr>
        <w:pStyle w:val="TableofFigures"/>
        <w:tabs>
          <w:tab w:val="right" w:leader="dot" w:pos="9060"/>
        </w:tabs>
        <w:rPr>
          <w:del w:id="1795" w:author="m.kalaitzaki" w:date="2019-05-16T10:07:00Z"/>
          <w:rFonts w:asciiTheme="minorHAnsi" w:eastAsiaTheme="minorEastAsia" w:hAnsiTheme="minorHAnsi" w:cstheme="minorBidi"/>
          <w:noProof/>
          <w:szCs w:val="22"/>
          <w:lang w:val="de-DE"/>
        </w:rPr>
      </w:pPr>
      <w:del w:id="1796" w:author="m.kalaitzaki" w:date="2019-05-16T10:07:00Z">
        <w:r w:rsidRPr="00EA1A11" w:rsidDel="00EA1A11">
          <w:rPr>
            <w:noProof/>
          </w:rPr>
          <w:delText xml:space="preserve">Table 89: Values of Attribute </w:delText>
        </w:r>
        <w:r w:rsidRPr="00EA1A11" w:rsidDel="00EA1A11">
          <w:rPr>
            <w:rFonts w:ascii="Courier New" w:hAnsi="Courier New" w:cs="Courier New"/>
            <w:i/>
            <w:noProof/>
          </w:rPr>
          <w:delText>section</w:delText>
        </w:r>
        <w:r w:rsidDel="00EA1A11">
          <w:rPr>
            <w:noProof/>
            <w:webHidden/>
          </w:rPr>
          <w:tab/>
          <w:delText>115</w:delText>
        </w:r>
      </w:del>
    </w:p>
    <w:p w14:paraId="3248C11F" w14:textId="77777777" w:rsidR="00745DB6" w:rsidDel="00EA1A11" w:rsidRDefault="00745DB6">
      <w:pPr>
        <w:pStyle w:val="TableofFigures"/>
        <w:tabs>
          <w:tab w:val="right" w:leader="dot" w:pos="9060"/>
        </w:tabs>
        <w:rPr>
          <w:del w:id="1797" w:author="m.kalaitzaki" w:date="2019-05-16T10:07:00Z"/>
          <w:rFonts w:asciiTheme="minorHAnsi" w:eastAsiaTheme="minorEastAsia" w:hAnsiTheme="minorHAnsi" w:cstheme="minorBidi"/>
          <w:noProof/>
          <w:szCs w:val="22"/>
          <w:lang w:val="de-DE"/>
        </w:rPr>
      </w:pPr>
      <w:del w:id="1798" w:author="m.kalaitzaki" w:date="2019-05-16T10:07:00Z">
        <w:r w:rsidRPr="00EA1A11" w:rsidDel="00EA1A11">
          <w:rPr>
            <w:noProof/>
          </w:rPr>
          <w:delText xml:space="preserve">Table 90: Values of Attribute </w:delText>
        </w:r>
        <w:r w:rsidRPr="00EA1A11" w:rsidDel="00EA1A11">
          <w:rPr>
            <w:rFonts w:ascii="Courier New" w:hAnsi="Courier New" w:cs="Courier New"/>
            <w:i/>
            <w:noProof/>
          </w:rPr>
          <w:delText>angle</w:delText>
        </w:r>
        <w:r w:rsidDel="00EA1A11">
          <w:rPr>
            <w:noProof/>
            <w:webHidden/>
          </w:rPr>
          <w:tab/>
          <w:delText>115</w:delText>
        </w:r>
      </w:del>
    </w:p>
    <w:p w14:paraId="2C258C5E" w14:textId="77777777" w:rsidR="00745DB6" w:rsidDel="00EA1A11" w:rsidRDefault="00745DB6">
      <w:pPr>
        <w:pStyle w:val="TableofFigures"/>
        <w:tabs>
          <w:tab w:val="right" w:leader="dot" w:pos="9060"/>
        </w:tabs>
        <w:rPr>
          <w:del w:id="1799" w:author="m.kalaitzaki" w:date="2019-05-16T10:07:00Z"/>
          <w:rFonts w:asciiTheme="minorHAnsi" w:eastAsiaTheme="minorEastAsia" w:hAnsiTheme="minorHAnsi" w:cstheme="minorBidi"/>
          <w:noProof/>
          <w:szCs w:val="22"/>
          <w:lang w:val="de-DE"/>
        </w:rPr>
      </w:pPr>
      <w:del w:id="1800" w:author="m.kalaitzaki" w:date="2019-05-16T10:07:00Z">
        <w:r w:rsidRPr="00EA1A11" w:rsidDel="00EA1A11">
          <w:rPr>
            <w:noProof/>
          </w:rPr>
          <w:delText xml:space="preserve">Table 91: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116</w:delText>
        </w:r>
      </w:del>
    </w:p>
    <w:p w14:paraId="3786BE47" w14:textId="77777777" w:rsidR="00745DB6" w:rsidDel="00EA1A11" w:rsidRDefault="00745DB6">
      <w:pPr>
        <w:pStyle w:val="TableofFigures"/>
        <w:tabs>
          <w:tab w:val="right" w:leader="dot" w:pos="9060"/>
        </w:tabs>
        <w:rPr>
          <w:del w:id="1801" w:author="m.kalaitzaki" w:date="2019-05-16T10:07:00Z"/>
          <w:rFonts w:asciiTheme="minorHAnsi" w:eastAsiaTheme="minorEastAsia" w:hAnsiTheme="minorHAnsi" w:cstheme="minorBidi"/>
          <w:noProof/>
          <w:szCs w:val="22"/>
          <w:lang w:val="de-DE"/>
        </w:rPr>
      </w:pPr>
      <w:del w:id="1802" w:author="m.kalaitzaki" w:date="2019-05-16T10:07:00Z">
        <w:r w:rsidRPr="00EA1A11" w:rsidDel="00EA1A11">
          <w:rPr>
            <w:noProof/>
          </w:rPr>
          <w:delText>Table 92: Parameters of Edge Weld</w:delText>
        </w:r>
        <w:r w:rsidDel="00EA1A11">
          <w:rPr>
            <w:noProof/>
            <w:webHidden/>
          </w:rPr>
          <w:tab/>
          <w:delText>117</w:delText>
        </w:r>
      </w:del>
    </w:p>
    <w:p w14:paraId="473E7240" w14:textId="77777777" w:rsidR="00745DB6" w:rsidDel="00EA1A11" w:rsidRDefault="00745DB6">
      <w:pPr>
        <w:pStyle w:val="TableofFigures"/>
        <w:tabs>
          <w:tab w:val="right" w:leader="dot" w:pos="9060"/>
        </w:tabs>
        <w:rPr>
          <w:del w:id="1803" w:author="m.kalaitzaki" w:date="2019-05-16T10:07:00Z"/>
          <w:rFonts w:asciiTheme="minorHAnsi" w:eastAsiaTheme="minorEastAsia" w:hAnsiTheme="minorHAnsi" w:cstheme="minorBidi"/>
          <w:noProof/>
          <w:szCs w:val="22"/>
          <w:lang w:val="de-DE"/>
        </w:rPr>
      </w:pPr>
      <w:del w:id="1804" w:author="m.kalaitzaki" w:date="2019-05-16T10:07:00Z">
        <w:r w:rsidRPr="00EA1A11" w:rsidDel="00EA1A11">
          <w:rPr>
            <w:noProof/>
          </w:rPr>
          <w:delText xml:space="preserve">Table 93: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Edge Weld</w:delText>
        </w:r>
        <w:r w:rsidDel="00EA1A11">
          <w:rPr>
            <w:noProof/>
            <w:webHidden/>
          </w:rPr>
          <w:tab/>
          <w:delText>118</w:delText>
        </w:r>
      </w:del>
    </w:p>
    <w:p w14:paraId="41B1CD87" w14:textId="77777777" w:rsidR="00745DB6" w:rsidDel="00EA1A11" w:rsidRDefault="00745DB6">
      <w:pPr>
        <w:pStyle w:val="TableofFigures"/>
        <w:tabs>
          <w:tab w:val="right" w:leader="dot" w:pos="9060"/>
        </w:tabs>
        <w:rPr>
          <w:del w:id="1805" w:author="m.kalaitzaki" w:date="2019-05-16T10:07:00Z"/>
          <w:rFonts w:asciiTheme="minorHAnsi" w:eastAsiaTheme="minorEastAsia" w:hAnsiTheme="minorHAnsi" w:cstheme="minorBidi"/>
          <w:noProof/>
          <w:szCs w:val="22"/>
          <w:lang w:val="de-DE"/>
        </w:rPr>
      </w:pPr>
      <w:del w:id="1806" w:author="m.kalaitzaki" w:date="2019-05-16T10:07:00Z">
        <w:r w:rsidRPr="00EA1A11" w:rsidDel="00EA1A11">
          <w:rPr>
            <w:noProof/>
          </w:rPr>
          <w:delText xml:space="preserve">Table 94: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118</w:delText>
        </w:r>
      </w:del>
    </w:p>
    <w:p w14:paraId="5D268A6F" w14:textId="77777777" w:rsidR="00745DB6" w:rsidDel="00EA1A11" w:rsidRDefault="00745DB6">
      <w:pPr>
        <w:pStyle w:val="TableofFigures"/>
        <w:tabs>
          <w:tab w:val="right" w:leader="dot" w:pos="9060"/>
        </w:tabs>
        <w:rPr>
          <w:del w:id="1807" w:author="m.kalaitzaki" w:date="2019-05-16T10:07:00Z"/>
          <w:rFonts w:asciiTheme="minorHAnsi" w:eastAsiaTheme="minorEastAsia" w:hAnsiTheme="minorHAnsi" w:cstheme="minorBidi"/>
          <w:noProof/>
          <w:szCs w:val="22"/>
          <w:lang w:val="de-DE"/>
        </w:rPr>
      </w:pPr>
      <w:del w:id="1808" w:author="m.kalaitzaki" w:date="2019-05-16T10:07:00Z">
        <w:r w:rsidRPr="00EA1A11" w:rsidDel="00EA1A11">
          <w:rPr>
            <w:noProof/>
          </w:rPr>
          <w:delText>Table 95: Parameters of I-Weld</w:delText>
        </w:r>
        <w:r w:rsidDel="00EA1A11">
          <w:rPr>
            <w:noProof/>
            <w:webHidden/>
          </w:rPr>
          <w:tab/>
          <w:delText>119</w:delText>
        </w:r>
      </w:del>
    </w:p>
    <w:p w14:paraId="2A99AEB9" w14:textId="77777777" w:rsidR="00745DB6" w:rsidDel="00EA1A11" w:rsidRDefault="00745DB6">
      <w:pPr>
        <w:pStyle w:val="TableofFigures"/>
        <w:tabs>
          <w:tab w:val="right" w:leader="dot" w:pos="9060"/>
        </w:tabs>
        <w:rPr>
          <w:del w:id="1809" w:author="m.kalaitzaki" w:date="2019-05-16T10:07:00Z"/>
          <w:rFonts w:asciiTheme="minorHAnsi" w:eastAsiaTheme="minorEastAsia" w:hAnsiTheme="minorHAnsi" w:cstheme="minorBidi"/>
          <w:noProof/>
          <w:szCs w:val="22"/>
          <w:lang w:val="de-DE"/>
        </w:rPr>
      </w:pPr>
      <w:del w:id="1810" w:author="m.kalaitzaki" w:date="2019-05-16T10:07:00Z">
        <w:r w:rsidRPr="00EA1A11" w:rsidDel="00EA1A11">
          <w:rPr>
            <w:noProof/>
          </w:rPr>
          <w:delText xml:space="preserve">Table 96: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I Weld</w:delText>
        </w:r>
        <w:r w:rsidDel="00EA1A11">
          <w:rPr>
            <w:noProof/>
            <w:webHidden/>
          </w:rPr>
          <w:tab/>
          <w:delText>120</w:delText>
        </w:r>
      </w:del>
    </w:p>
    <w:p w14:paraId="64D0C659" w14:textId="77777777" w:rsidR="00745DB6" w:rsidDel="00EA1A11" w:rsidRDefault="00745DB6">
      <w:pPr>
        <w:pStyle w:val="TableofFigures"/>
        <w:tabs>
          <w:tab w:val="right" w:leader="dot" w:pos="9060"/>
        </w:tabs>
        <w:rPr>
          <w:del w:id="1811" w:author="m.kalaitzaki" w:date="2019-05-16T10:07:00Z"/>
          <w:rFonts w:asciiTheme="minorHAnsi" w:eastAsiaTheme="minorEastAsia" w:hAnsiTheme="minorHAnsi" w:cstheme="minorBidi"/>
          <w:noProof/>
          <w:szCs w:val="22"/>
          <w:lang w:val="de-DE"/>
        </w:rPr>
      </w:pPr>
      <w:del w:id="1812" w:author="m.kalaitzaki" w:date="2019-05-16T10:07:00Z">
        <w:r w:rsidRPr="00EA1A11" w:rsidDel="00EA1A11">
          <w:rPr>
            <w:noProof/>
          </w:rPr>
          <w:delText>Table 97: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I Weld</w:delText>
        </w:r>
        <w:r w:rsidDel="00EA1A11">
          <w:rPr>
            <w:noProof/>
            <w:webHidden/>
          </w:rPr>
          <w:tab/>
          <w:delText>121</w:delText>
        </w:r>
      </w:del>
    </w:p>
    <w:p w14:paraId="385627B0" w14:textId="77777777" w:rsidR="00745DB6" w:rsidDel="00EA1A11" w:rsidRDefault="00745DB6">
      <w:pPr>
        <w:pStyle w:val="TableofFigures"/>
        <w:tabs>
          <w:tab w:val="right" w:leader="dot" w:pos="9060"/>
        </w:tabs>
        <w:rPr>
          <w:del w:id="1813" w:author="m.kalaitzaki" w:date="2019-05-16T10:07:00Z"/>
          <w:rFonts w:asciiTheme="minorHAnsi" w:eastAsiaTheme="minorEastAsia" w:hAnsiTheme="minorHAnsi" w:cstheme="minorBidi"/>
          <w:noProof/>
          <w:szCs w:val="22"/>
          <w:lang w:val="de-DE"/>
        </w:rPr>
      </w:pPr>
      <w:del w:id="1814" w:author="m.kalaitzaki" w:date="2019-05-16T10:07:00Z">
        <w:r w:rsidRPr="00EA1A11" w:rsidDel="00EA1A11">
          <w:rPr>
            <w:noProof/>
          </w:rPr>
          <w:delText>Table 98: Parameters of Overlap Weld</w:delText>
        </w:r>
        <w:r w:rsidDel="00EA1A11">
          <w:rPr>
            <w:noProof/>
            <w:webHidden/>
          </w:rPr>
          <w:tab/>
          <w:delText>122</w:delText>
        </w:r>
      </w:del>
    </w:p>
    <w:p w14:paraId="5C3D5F3B" w14:textId="77777777" w:rsidR="00745DB6" w:rsidDel="00EA1A11" w:rsidRDefault="00745DB6">
      <w:pPr>
        <w:pStyle w:val="TableofFigures"/>
        <w:tabs>
          <w:tab w:val="right" w:leader="dot" w:pos="9060"/>
        </w:tabs>
        <w:rPr>
          <w:del w:id="1815" w:author="m.kalaitzaki" w:date="2019-05-16T10:07:00Z"/>
          <w:rFonts w:asciiTheme="minorHAnsi" w:eastAsiaTheme="minorEastAsia" w:hAnsiTheme="minorHAnsi" w:cstheme="minorBidi"/>
          <w:noProof/>
          <w:szCs w:val="22"/>
          <w:lang w:val="de-DE"/>
        </w:rPr>
      </w:pPr>
      <w:del w:id="1816" w:author="m.kalaitzaki" w:date="2019-05-16T10:07:00Z">
        <w:r w:rsidRPr="00EA1A11" w:rsidDel="00EA1A11">
          <w:rPr>
            <w:noProof/>
          </w:rPr>
          <w:delText>Table 99: Parameters of Single Sided Double Overlap Weld</w:delText>
        </w:r>
        <w:r w:rsidDel="00EA1A11">
          <w:rPr>
            <w:noProof/>
            <w:webHidden/>
          </w:rPr>
          <w:tab/>
          <w:delText>122</w:delText>
        </w:r>
      </w:del>
    </w:p>
    <w:p w14:paraId="397B4189" w14:textId="77777777" w:rsidR="00745DB6" w:rsidDel="00EA1A11" w:rsidRDefault="00745DB6">
      <w:pPr>
        <w:pStyle w:val="TableofFigures"/>
        <w:tabs>
          <w:tab w:val="right" w:leader="dot" w:pos="9060"/>
        </w:tabs>
        <w:rPr>
          <w:del w:id="1817" w:author="m.kalaitzaki" w:date="2019-05-16T10:07:00Z"/>
          <w:rFonts w:asciiTheme="minorHAnsi" w:eastAsiaTheme="minorEastAsia" w:hAnsiTheme="minorHAnsi" w:cstheme="minorBidi"/>
          <w:noProof/>
          <w:szCs w:val="22"/>
          <w:lang w:val="de-DE"/>
        </w:rPr>
      </w:pPr>
      <w:del w:id="1818" w:author="m.kalaitzaki" w:date="2019-05-16T10:07:00Z">
        <w:r w:rsidRPr="00EA1A11" w:rsidDel="00EA1A11">
          <w:rPr>
            <w:noProof/>
          </w:rPr>
          <w:delText>Table 100: Parameters of Double Sided Double Overlap Weld</w:delText>
        </w:r>
        <w:r w:rsidDel="00EA1A11">
          <w:rPr>
            <w:noProof/>
            <w:webHidden/>
          </w:rPr>
          <w:tab/>
          <w:delText>123</w:delText>
        </w:r>
      </w:del>
    </w:p>
    <w:p w14:paraId="488DFC36" w14:textId="77777777" w:rsidR="00745DB6" w:rsidDel="00EA1A11" w:rsidRDefault="00745DB6">
      <w:pPr>
        <w:pStyle w:val="TableofFigures"/>
        <w:tabs>
          <w:tab w:val="right" w:leader="dot" w:pos="9060"/>
        </w:tabs>
        <w:rPr>
          <w:del w:id="1819" w:author="m.kalaitzaki" w:date="2019-05-16T10:07:00Z"/>
          <w:rFonts w:asciiTheme="minorHAnsi" w:eastAsiaTheme="minorEastAsia" w:hAnsiTheme="minorHAnsi" w:cstheme="minorBidi"/>
          <w:noProof/>
          <w:szCs w:val="22"/>
          <w:lang w:val="de-DE"/>
        </w:rPr>
      </w:pPr>
      <w:del w:id="1820" w:author="m.kalaitzaki" w:date="2019-05-16T10:07:00Z">
        <w:r w:rsidRPr="00EA1A11" w:rsidDel="00EA1A11">
          <w:rPr>
            <w:noProof/>
          </w:rPr>
          <w:delText>Table 101: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Overlap Weld</w:delText>
        </w:r>
        <w:r w:rsidDel="00EA1A11">
          <w:rPr>
            <w:noProof/>
            <w:webHidden/>
          </w:rPr>
          <w:tab/>
          <w:delText>124</w:delText>
        </w:r>
      </w:del>
    </w:p>
    <w:p w14:paraId="0A117C7C" w14:textId="77777777" w:rsidR="00745DB6" w:rsidDel="00EA1A11" w:rsidRDefault="00745DB6">
      <w:pPr>
        <w:pStyle w:val="TableofFigures"/>
        <w:tabs>
          <w:tab w:val="right" w:leader="dot" w:pos="9060"/>
        </w:tabs>
        <w:rPr>
          <w:del w:id="1821" w:author="m.kalaitzaki" w:date="2019-05-16T10:07:00Z"/>
          <w:rFonts w:asciiTheme="minorHAnsi" w:eastAsiaTheme="minorEastAsia" w:hAnsiTheme="minorHAnsi" w:cstheme="minorBidi"/>
          <w:noProof/>
          <w:szCs w:val="22"/>
          <w:lang w:val="de-DE"/>
        </w:rPr>
      </w:pPr>
      <w:del w:id="1822" w:author="m.kalaitzaki" w:date="2019-05-16T10:07:00Z">
        <w:r w:rsidRPr="00EA1A11" w:rsidDel="00EA1A11">
          <w:rPr>
            <w:noProof/>
          </w:rPr>
          <w:delText>Table 102: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Overlap Weld</w:delText>
        </w:r>
        <w:r w:rsidDel="00EA1A11">
          <w:rPr>
            <w:noProof/>
            <w:webHidden/>
          </w:rPr>
          <w:tab/>
          <w:delText>125</w:delText>
        </w:r>
      </w:del>
    </w:p>
    <w:p w14:paraId="5BE164DB" w14:textId="77777777" w:rsidR="00745DB6" w:rsidDel="00EA1A11" w:rsidRDefault="00745DB6">
      <w:pPr>
        <w:pStyle w:val="TableofFigures"/>
        <w:tabs>
          <w:tab w:val="right" w:leader="dot" w:pos="9060"/>
        </w:tabs>
        <w:rPr>
          <w:del w:id="1823" w:author="m.kalaitzaki" w:date="2019-05-16T10:07:00Z"/>
          <w:rFonts w:asciiTheme="minorHAnsi" w:eastAsiaTheme="minorEastAsia" w:hAnsiTheme="minorHAnsi" w:cstheme="minorBidi"/>
          <w:noProof/>
          <w:szCs w:val="22"/>
          <w:lang w:val="de-DE"/>
        </w:rPr>
      </w:pPr>
      <w:del w:id="1824" w:author="m.kalaitzaki" w:date="2019-05-16T10:07:00Z">
        <w:r w:rsidRPr="00EA1A11" w:rsidDel="00EA1A11">
          <w:rPr>
            <w:noProof/>
          </w:rPr>
          <w:delText>Table 103: Parameters of Y-Joint</w:delText>
        </w:r>
        <w:r w:rsidDel="00EA1A11">
          <w:rPr>
            <w:noProof/>
            <w:webHidden/>
          </w:rPr>
          <w:tab/>
          <w:delText>126</w:delText>
        </w:r>
      </w:del>
    </w:p>
    <w:p w14:paraId="70E70E28" w14:textId="77777777" w:rsidR="00745DB6" w:rsidDel="00EA1A11" w:rsidRDefault="00745DB6">
      <w:pPr>
        <w:pStyle w:val="TableofFigures"/>
        <w:tabs>
          <w:tab w:val="right" w:leader="dot" w:pos="9060"/>
        </w:tabs>
        <w:rPr>
          <w:del w:id="1825" w:author="m.kalaitzaki" w:date="2019-05-16T10:07:00Z"/>
          <w:rFonts w:asciiTheme="minorHAnsi" w:eastAsiaTheme="minorEastAsia" w:hAnsiTheme="minorHAnsi" w:cstheme="minorBidi"/>
          <w:noProof/>
          <w:szCs w:val="22"/>
          <w:lang w:val="de-DE"/>
        </w:rPr>
      </w:pPr>
      <w:del w:id="1826" w:author="m.kalaitzaki" w:date="2019-05-16T10:07:00Z">
        <w:r w:rsidRPr="00EA1A11" w:rsidDel="00EA1A11">
          <w:rPr>
            <w:noProof/>
          </w:rPr>
          <w:delText>Table 104: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Y Joint</w:delText>
        </w:r>
        <w:r w:rsidDel="00EA1A11">
          <w:rPr>
            <w:noProof/>
            <w:webHidden/>
          </w:rPr>
          <w:tab/>
          <w:delText>127</w:delText>
        </w:r>
      </w:del>
    </w:p>
    <w:p w14:paraId="6B17043F" w14:textId="77777777" w:rsidR="00745DB6" w:rsidDel="00EA1A11" w:rsidRDefault="00745DB6">
      <w:pPr>
        <w:pStyle w:val="TableofFigures"/>
        <w:tabs>
          <w:tab w:val="right" w:leader="dot" w:pos="9060"/>
        </w:tabs>
        <w:rPr>
          <w:del w:id="1827" w:author="m.kalaitzaki" w:date="2019-05-16T10:07:00Z"/>
          <w:rFonts w:asciiTheme="minorHAnsi" w:eastAsiaTheme="minorEastAsia" w:hAnsiTheme="minorHAnsi" w:cstheme="minorBidi"/>
          <w:noProof/>
          <w:szCs w:val="22"/>
          <w:lang w:val="de-DE"/>
        </w:rPr>
      </w:pPr>
      <w:del w:id="1828" w:author="m.kalaitzaki" w:date="2019-05-16T10:07:00Z">
        <w:r w:rsidRPr="00EA1A11" w:rsidDel="00EA1A11">
          <w:rPr>
            <w:noProof/>
          </w:rPr>
          <w:delText xml:space="preserve">Table 105: Value Dependency of Attribute </w:delText>
        </w:r>
        <w:r w:rsidRPr="00EA1A11" w:rsidDel="00EA1A11">
          <w:rPr>
            <w:rFonts w:ascii="Courier New" w:hAnsi="Courier New" w:cs="Courier New"/>
            <w:i/>
            <w:noProof/>
          </w:rPr>
          <w:delText>thickness</w:delText>
        </w:r>
        <w:r w:rsidDel="00EA1A11">
          <w:rPr>
            <w:noProof/>
            <w:webHidden/>
          </w:rPr>
          <w:tab/>
          <w:delText>128</w:delText>
        </w:r>
      </w:del>
    </w:p>
    <w:p w14:paraId="6D0ADE7E" w14:textId="77777777" w:rsidR="00745DB6" w:rsidDel="00EA1A11" w:rsidRDefault="00745DB6">
      <w:pPr>
        <w:pStyle w:val="TableofFigures"/>
        <w:tabs>
          <w:tab w:val="right" w:leader="dot" w:pos="9060"/>
        </w:tabs>
        <w:rPr>
          <w:del w:id="1829" w:author="m.kalaitzaki" w:date="2019-05-16T10:07:00Z"/>
          <w:rFonts w:asciiTheme="minorHAnsi" w:eastAsiaTheme="minorEastAsia" w:hAnsiTheme="minorHAnsi" w:cstheme="minorBidi"/>
          <w:noProof/>
          <w:szCs w:val="22"/>
          <w:lang w:val="de-DE"/>
        </w:rPr>
      </w:pPr>
      <w:del w:id="1830" w:author="m.kalaitzaki" w:date="2019-05-16T10:07:00Z">
        <w:r w:rsidRPr="00EA1A11" w:rsidDel="00EA1A11">
          <w:rPr>
            <w:noProof/>
          </w:rPr>
          <w:delText xml:space="preserve">Table 106: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Y-Joint</w:delText>
        </w:r>
        <w:r w:rsidDel="00EA1A11">
          <w:rPr>
            <w:noProof/>
            <w:webHidden/>
          </w:rPr>
          <w:tab/>
          <w:delText>129</w:delText>
        </w:r>
      </w:del>
    </w:p>
    <w:p w14:paraId="5506807B" w14:textId="77777777" w:rsidR="00745DB6" w:rsidDel="00EA1A11" w:rsidRDefault="00745DB6">
      <w:pPr>
        <w:pStyle w:val="TableofFigures"/>
        <w:tabs>
          <w:tab w:val="right" w:leader="dot" w:pos="9060"/>
        </w:tabs>
        <w:rPr>
          <w:del w:id="1831" w:author="m.kalaitzaki" w:date="2019-05-16T10:07:00Z"/>
          <w:rFonts w:asciiTheme="minorHAnsi" w:eastAsiaTheme="minorEastAsia" w:hAnsiTheme="minorHAnsi" w:cstheme="minorBidi"/>
          <w:noProof/>
          <w:szCs w:val="22"/>
          <w:lang w:val="de-DE"/>
        </w:rPr>
      </w:pPr>
      <w:del w:id="1832" w:author="m.kalaitzaki" w:date="2019-05-16T10:07:00Z">
        <w:r w:rsidRPr="00EA1A11" w:rsidDel="00EA1A11">
          <w:rPr>
            <w:noProof/>
          </w:rPr>
          <w:lastRenderedPageBreak/>
          <w:delText>Table 107: Parameters of K-Joint</w:delText>
        </w:r>
        <w:r w:rsidDel="00EA1A11">
          <w:rPr>
            <w:noProof/>
            <w:webHidden/>
          </w:rPr>
          <w:tab/>
          <w:delText>130</w:delText>
        </w:r>
      </w:del>
    </w:p>
    <w:p w14:paraId="757BE07F" w14:textId="77777777" w:rsidR="00745DB6" w:rsidDel="00EA1A11" w:rsidRDefault="00745DB6">
      <w:pPr>
        <w:pStyle w:val="TableofFigures"/>
        <w:tabs>
          <w:tab w:val="right" w:leader="dot" w:pos="9060"/>
        </w:tabs>
        <w:rPr>
          <w:del w:id="1833" w:author="m.kalaitzaki" w:date="2019-05-16T10:07:00Z"/>
          <w:rFonts w:asciiTheme="minorHAnsi" w:eastAsiaTheme="minorEastAsia" w:hAnsiTheme="minorHAnsi" w:cstheme="minorBidi"/>
          <w:noProof/>
          <w:szCs w:val="22"/>
          <w:lang w:val="de-DE"/>
        </w:rPr>
      </w:pPr>
      <w:del w:id="1834" w:author="m.kalaitzaki" w:date="2019-05-16T10:07:00Z">
        <w:r w:rsidRPr="00EA1A11" w:rsidDel="00EA1A11">
          <w:rPr>
            <w:noProof/>
          </w:rPr>
          <w:delText xml:space="preserve">Table 108: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K Joint</w:delText>
        </w:r>
        <w:r w:rsidDel="00EA1A11">
          <w:rPr>
            <w:noProof/>
            <w:webHidden/>
          </w:rPr>
          <w:tab/>
          <w:delText>130</w:delText>
        </w:r>
      </w:del>
    </w:p>
    <w:p w14:paraId="2C6064F8" w14:textId="77777777" w:rsidR="00745DB6" w:rsidDel="00EA1A11" w:rsidRDefault="00745DB6">
      <w:pPr>
        <w:pStyle w:val="TableofFigures"/>
        <w:tabs>
          <w:tab w:val="right" w:leader="dot" w:pos="9060"/>
        </w:tabs>
        <w:rPr>
          <w:del w:id="1835" w:author="m.kalaitzaki" w:date="2019-05-16T10:07:00Z"/>
          <w:rFonts w:asciiTheme="minorHAnsi" w:eastAsiaTheme="minorEastAsia" w:hAnsiTheme="minorHAnsi" w:cstheme="minorBidi"/>
          <w:noProof/>
          <w:szCs w:val="22"/>
          <w:lang w:val="de-DE"/>
        </w:rPr>
      </w:pPr>
      <w:del w:id="1836" w:author="m.kalaitzaki" w:date="2019-05-16T10:07:00Z">
        <w:r w:rsidRPr="00EA1A11" w:rsidDel="00EA1A11">
          <w:rPr>
            <w:noProof/>
          </w:rPr>
          <w:delText xml:space="preserve">Table 109: Value Dependency of Attribute </w:delText>
        </w:r>
        <w:r w:rsidRPr="00EA1A11" w:rsidDel="00EA1A11">
          <w:rPr>
            <w:rFonts w:ascii="Courier New" w:hAnsi="Courier New" w:cs="Courier New"/>
            <w:i/>
            <w:noProof/>
          </w:rPr>
          <w:delText>thickness</w:delText>
        </w:r>
        <w:r w:rsidDel="00EA1A11">
          <w:rPr>
            <w:noProof/>
            <w:webHidden/>
          </w:rPr>
          <w:tab/>
          <w:delText>131</w:delText>
        </w:r>
      </w:del>
    </w:p>
    <w:p w14:paraId="090E4940" w14:textId="77777777" w:rsidR="00745DB6" w:rsidDel="00EA1A11" w:rsidRDefault="00745DB6">
      <w:pPr>
        <w:pStyle w:val="TableofFigures"/>
        <w:tabs>
          <w:tab w:val="right" w:leader="dot" w:pos="9060"/>
        </w:tabs>
        <w:rPr>
          <w:del w:id="1837" w:author="m.kalaitzaki" w:date="2019-05-16T10:07:00Z"/>
          <w:rFonts w:asciiTheme="minorHAnsi" w:eastAsiaTheme="minorEastAsia" w:hAnsiTheme="minorHAnsi" w:cstheme="minorBidi"/>
          <w:noProof/>
          <w:szCs w:val="22"/>
          <w:lang w:val="de-DE"/>
        </w:rPr>
      </w:pPr>
      <w:del w:id="1838" w:author="m.kalaitzaki" w:date="2019-05-16T10:07:00Z">
        <w:r w:rsidRPr="00EA1A11" w:rsidDel="00EA1A11">
          <w:rPr>
            <w:noProof/>
          </w:rPr>
          <w:delText>Table 110: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K Joint</w:delText>
        </w:r>
        <w:r w:rsidDel="00EA1A11">
          <w:rPr>
            <w:noProof/>
            <w:webHidden/>
          </w:rPr>
          <w:tab/>
          <w:delText>132</w:delText>
        </w:r>
      </w:del>
    </w:p>
    <w:p w14:paraId="041CD6D9" w14:textId="77777777" w:rsidR="00745DB6" w:rsidDel="00EA1A11" w:rsidRDefault="00745DB6">
      <w:pPr>
        <w:pStyle w:val="TableofFigures"/>
        <w:tabs>
          <w:tab w:val="right" w:leader="dot" w:pos="9060"/>
        </w:tabs>
        <w:rPr>
          <w:del w:id="1839" w:author="m.kalaitzaki" w:date="2019-05-16T10:07:00Z"/>
          <w:rFonts w:asciiTheme="minorHAnsi" w:eastAsiaTheme="minorEastAsia" w:hAnsiTheme="minorHAnsi" w:cstheme="minorBidi"/>
          <w:noProof/>
          <w:szCs w:val="22"/>
          <w:lang w:val="de-DE"/>
        </w:rPr>
      </w:pPr>
      <w:del w:id="1840" w:author="m.kalaitzaki" w:date="2019-05-16T10:07:00Z">
        <w:r w:rsidRPr="00EA1A11" w:rsidDel="00EA1A11">
          <w:rPr>
            <w:noProof/>
          </w:rPr>
          <w:delText>Table 111: Parameters of Cruciform Joint</w:delText>
        </w:r>
        <w:r w:rsidDel="00EA1A11">
          <w:rPr>
            <w:noProof/>
            <w:webHidden/>
          </w:rPr>
          <w:tab/>
          <w:delText>133</w:delText>
        </w:r>
      </w:del>
    </w:p>
    <w:p w14:paraId="616AF7F4" w14:textId="77777777" w:rsidR="00745DB6" w:rsidDel="00EA1A11" w:rsidRDefault="00745DB6">
      <w:pPr>
        <w:pStyle w:val="TableofFigures"/>
        <w:tabs>
          <w:tab w:val="right" w:leader="dot" w:pos="9060"/>
        </w:tabs>
        <w:rPr>
          <w:del w:id="1841" w:author="m.kalaitzaki" w:date="2019-05-16T10:07:00Z"/>
          <w:rFonts w:asciiTheme="minorHAnsi" w:eastAsiaTheme="minorEastAsia" w:hAnsiTheme="minorHAnsi" w:cstheme="minorBidi"/>
          <w:noProof/>
          <w:szCs w:val="22"/>
          <w:lang w:val="de-DE"/>
        </w:rPr>
      </w:pPr>
      <w:del w:id="1842" w:author="m.kalaitzaki" w:date="2019-05-16T10:07:00Z">
        <w:r w:rsidRPr="00EA1A11" w:rsidDel="00EA1A11">
          <w:rPr>
            <w:noProof/>
          </w:rPr>
          <w:delText xml:space="preserve">Table 112: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Cruciform Joint</w:delText>
        </w:r>
        <w:r w:rsidDel="00EA1A11">
          <w:rPr>
            <w:noProof/>
            <w:webHidden/>
          </w:rPr>
          <w:tab/>
          <w:delText>134</w:delText>
        </w:r>
      </w:del>
    </w:p>
    <w:p w14:paraId="5FB74386" w14:textId="77777777" w:rsidR="00745DB6" w:rsidDel="00EA1A11" w:rsidRDefault="00745DB6">
      <w:pPr>
        <w:pStyle w:val="TableofFigures"/>
        <w:tabs>
          <w:tab w:val="right" w:leader="dot" w:pos="9060"/>
        </w:tabs>
        <w:rPr>
          <w:del w:id="1843" w:author="m.kalaitzaki" w:date="2019-05-16T10:07:00Z"/>
          <w:rFonts w:asciiTheme="minorHAnsi" w:eastAsiaTheme="minorEastAsia" w:hAnsiTheme="minorHAnsi" w:cstheme="minorBidi"/>
          <w:noProof/>
          <w:szCs w:val="22"/>
          <w:lang w:val="de-DE"/>
        </w:rPr>
      </w:pPr>
      <w:del w:id="1844" w:author="m.kalaitzaki" w:date="2019-05-16T10:07:00Z">
        <w:r w:rsidRPr="00EA1A11" w:rsidDel="00EA1A11">
          <w:rPr>
            <w:noProof/>
          </w:rPr>
          <w:delText xml:space="preserve">Table 113: Value Dependency of Attribute </w:delText>
        </w:r>
        <w:r w:rsidRPr="00EA1A11" w:rsidDel="00EA1A11">
          <w:rPr>
            <w:rFonts w:ascii="Courier New" w:hAnsi="Courier New" w:cs="Courier New"/>
            <w:i/>
            <w:noProof/>
          </w:rPr>
          <w:delText>thickness</w:delText>
        </w:r>
        <w:r w:rsidDel="00EA1A11">
          <w:rPr>
            <w:noProof/>
            <w:webHidden/>
          </w:rPr>
          <w:tab/>
          <w:delText>135</w:delText>
        </w:r>
      </w:del>
    </w:p>
    <w:p w14:paraId="14A65D80" w14:textId="77777777" w:rsidR="00745DB6" w:rsidDel="00EA1A11" w:rsidRDefault="00745DB6">
      <w:pPr>
        <w:pStyle w:val="TableofFigures"/>
        <w:tabs>
          <w:tab w:val="right" w:leader="dot" w:pos="9060"/>
        </w:tabs>
        <w:rPr>
          <w:del w:id="1845" w:author="m.kalaitzaki" w:date="2019-05-16T10:07:00Z"/>
          <w:rFonts w:asciiTheme="minorHAnsi" w:eastAsiaTheme="minorEastAsia" w:hAnsiTheme="minorHAnsi" w:cstheme="minorBidi"/>
          <w:noProof/>
          <w:szCs w:val="22"/>
          <w:lang w:val="de-DE"/>
        </w:rPr>
      </w:pPr>
      <w:del w:id="1846" w:author="m.kalaitzaki" w:date="2019-05-16T10:07:00Z">
        <w:r w:rsidRPr="00EA1A11" w:rsidDel="00EA1A11">
          <w:rPr>
            <w:noProof/>
          </w:rPr>
          <w:delText xml:space="preserve">Table 114: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Cruciform Joint</w:delText>
        </w:r>
        <w:r w:rsidDel="00EA1A11">
          <w:rPr>
            <w:noProof/>
            <w:webHidden/>
          </w:rPr>
          <w:tab/>
          <w:delText>136</w:delText>
        </w:r>
      </w:del>
    </w:p>
    <w:p w14:paraId="4D5DA79A" w14:textId="77777777" w:rsidR="00745DB6" w:rsidDel="00EA1A11" w:rsidRDefault="00745DB6">
      <w:pPr>
        <w:pStyle w:val="TableofFigures"/>
        <w:tabs>
          <w:tab w:val="right" w:leader="dot" w:pos="9060"/>
        </w:tabs>
        <w:rPr>
          <w:del w:id="1847" w:author="m.kalaitzaki" w:date="2019-05-16T10:07:00Z"/>
          <w:rFonts w:asciiTheme="minorHAnsi" w:eastAsiaTheme="minorEastAsia" w:hAnsiTheme="minorHAnsi" w:cstheme="minorBidi"/>
          <w:noProof/>
          <w:szCs w:val="22"/>
          <w:lang w:val="de-DE"/>
        </w:rPr>
      </w:pPr>
      <w:del w:id="1848" w:author="m.kalaitzaki" w:date="2019-05-16T10:07:00Z">
        <w:r w:rsidRPr="00EA1A11" w:rsidDel="00EA1A11">
          <w:rPr>
            <w:noProof/>
          </w:rPr>
          <w:delText>Table 115: Parameters of Flared joint</w:delText>
        </w:r>
        <w:r w:rsidDel="00EA1A11">
          <w:rPr>
            <w:noProof/>
            <w:webHidden/>
          </w:rPr>
          <w:tab/>
          <w:delText>137</w:delText>
        </w:r>
      </w:del>
    </w:p>
    <w:p w14:paraId="1CF3B050" w14:textId="77777777" w:rsidR="00745DB6" w:rsidDel="00EA1A11" w:rsidRDefault="00745DB6">
      <w:pPr>
        <w:pStyle w:val="TableofFigures"/>
        <w:tabs>
          <w:tab w:val="right" w:leader="dot" w:pos="9060"/>
        </w:tabs>
        <w:rPr>
          <w:del w:id="1849" w:author="m.kalaitzaki" w:date="2019-05-16T10:07:00Z"/>
          <w:rFonts w:asciiTheme="minorHAnsi" w:eastAsiaTheme="minorEastAsia" w:hAnsiTheme="minorHAnsi" w:cstheme="minorBidi"/>
          <w:noProof/>
          <w:szCs w:val="22"/>
          <w:lang w:val="de-DE"/>
        </w:rPr>
      </w:pPr>
      <w:del w:id="1850" w:author="m.kalaitzaki" w:date="2019-05-16T10:07:00Z">
        <w:r w:rsidRPr="00EA1A11" w:rsidDel="00EA1A11">
          <w:rPr>
            <w:noProof/>
          </w:rPr>
          <w:delText xml:space="preserve">Table 116: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Flared Joint</w:delText>
        </w:r>
        <w:r w:rsidDel="00EA1A11">
          <w:rPr>
            <w:noProof/>
            <w:webHidden/>
          </w:rPr>
          <w:tab/>
          <w:delText>137</w:delText>
        </w:r>
      </w:del>
    </w:p>
    <w:p w14:paraId="4BBFC015" w14:textId="77777777" w:rsidR="00745DB6" w:rsidDel="00EA1A11" w:rsidRDefault="00745DB6">
      <w:pPr>
        <w:pStyle w:val="TableofFigures"/>
        <w:tabs>
          <w:tab w:val="right" w:leader="dot" w:pos="9060"/>
        </w:tabs>
        <w:rPr>
          <w:del w:id="1851" w:author="m.kalaitzaki" w:date="2019-05-16T10:07:00Z"/>
          <w:rFonts w:asciiTheme="minorHAnsi" w:eastAsiaTheme="minorEastAsia" w:hAnsiTheme="minorHAnsi" w:cstheme="minorBidi"/>
          <w:noProof/>
          <w:szCs w:val="22"/>
          <w:lang w:val="de-DE"/>
        </w:rPr>
      </w:pPr>
      <w:del w:id="1852" w:author="m.kalaitzaki" w:date="2019-05-16T10:07:00Z">
        <w:r w:rsidRPr="00EA1A11" w:rsidDel="00EA1A11">
          <w:rPr>
            <w:noProof/>
          </w:rPr>
          <w:delText xml:space="preserve">Table 117: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Flared Joint</w:delText>
        </w:r>
        <w:r w:rsidDel="00EA1A11">
          <w:rPr>
            <w:noProof/>
            <w:webHidden/>
          </w:rPr>
          <w:tab/>
          <w:delText>138</w:delText>
        </w:r>
      </w:del>
    </w:p>
    <w:p w14:paraId="1638C95D" w14:textId="77777777" w:rsidR="00745DB6" w:rsidDel="00EA1A11" w:rsidRDefault="00745DB6">
      <w:pPr>
        <w:pStyle w:val="TableofFigures"/>
        <w:tabs>
          <w:tab w:val="right" w:leader="dot" w:pos="9060"/>
        </w:tabs>
        <w:rPr>
          <w:del w:id="1853" w:author="m.kalaitzaki" w:date="2019-05-16T10:07:00Z"/>
          <w:rFonts w:asciiTheme="minorHAnsi" w:eastAsiaTheme="minorEastAsia" w:hAnsiTheme="minorHAnsi" w:cstheme="minorBidi"/>
          <w:noProof/>
          <w:szCs w:val="22"/>
          <w:lang w:val="de-DE"/>
        </w:rPr>
      </w:pPr>
      <w:del w:id="1854" w:author="m.kalaitzaki" w:date="2019-05-16T10:07:00Z">
        <w:r w:rsidRPr="00EA1A11" w:rsidDel="00EA1A11">
          <w:rPr>
            <w:noProof/>
          </w:rPr>
          <w:delText xml:space="preserve">Table 118: Attributes of </w:delText>
        </w:r>
        <w:r w:rsidRPr="00EA1A11" w:rsidDel="00EA1A11">
          <w:rPr>
            <w:rFonts w:ascii="Courier New" w:hAnsi="Courier New" w:cs="Courier New"/>
            <w:i/>
            <w:noProof/>
          </w:rPr>
          <w:delText>&lt;connection_1d/&gt;</w:delText>
        </w:r>
        <w:r w:rsidDel="00EA1A11">
          <w:rPr>
            <w:noProof/>
            <w:webHidden/>
          </w:rPr>
          <w:tab/>
          <w:delText>138</w:delText>
        </w:r>
      </w:del>
    </w:p>
    <w:p w14:paraId="1B919F32" w14:textId="77777777" w:rsidR="00745DB6" w:rsidDel="00EA1A11" w:rsidRDefault="00745DB6">
      <w:pPr>
        <w:pStyle w:val="TableofFigures"/>
        <w:tabs>
          <w:tab w:val="right" w:leader="dot" w:pos="9060"/>
        </w:tabs>
        <w:rPr>
          <w:del w:id="1855" w:author="m.kalaitzaki" w:date="2019-05-16T10:07:00Z"/>
          <w:rFonts w:asciiTheme="minorHAnsi" w:eastAsiaTheme="minorEastAsia" w:hAnsiTheme="minorHAnsi" w:cstheme="minorBidi"/>
          <w:noProof/>
          <w:szCs w:val="22"/>
          <w:lang w:val="de-DE"/>
        </w:rPr>
      </w:pPr>
      <w:del w:id="1856" w:author="m.kalaitzaki" w:date="2019-05-16T10:07:00Z">
        <w:r w:rsidRPr="00EA1A11" w:rsidDel="00EA1A11">
          <w:rPr>
            <w:noProof/>
          </w:rPr>
          <w:delText xml:space="preserve">Table 119: Nested elements of </w:delText>
        </w:r>
        <w:r w:rsidRPr="00EA1A11" w:rsidDel="00EA1A11">
          <w:rPr>
            <w:rFonts w:ascii="Courier New" w:hAnsi="Courier New" w:cs="Courier New"/>
            <w:i/>
            <w:noProof/>
          </w:rPr>
          <w:delText>&lt;connection_1d/&gt;</w:delText>
        </w:r>
        <w:r w:rsidDel="00EA1A11">
          <w:rPr>
            <w:noProof/>
            <w:webHidden/>
          </w:rPr>
          <w:tab/>
          <w:delText>138</w:delText>
        </w:r>
      </w:del>
    </w:p>
    <w:p w14:paraId="3C9513A9" w14:textId="77777777" w:rsidR="00745DB6" w:rsidDel="00EA1A11" w:rsidRDefault="00745DB6">
      <w:pPr>
        <w:pStyle w:val="TableofFigures"/>
        <w:tabs>
          <w:tab w:val="right" w:leader="dot" w:pos="9060"/>
        </w:tabs>
        <w:rPr>
          <w:del w:id="1857" w:author="m.kalaitzaki" w:date="2019-05-16T10:07:00Z"/>
          <w:rFonts w:asciiTheme="minorHAnsi" w:eastAsiaTheme="minorEastAsia" w:hAnsiTheme="minorHAnsi" w:cstheme="minorBidi"/>
          <w:noProof/>
          <w:szCs w:val="22"/>
          <w:lang w:val="de-DE"/>
        </w:rPr>
      </w:pPr>
      <w:del w:id="1858" w:author="m.kalaitzaki" w:date="2019-05-16T10:07:00Z">
        <w:r w:rsidRPr="00EA1A11" w:rsidDel="00EA1A11">
          <w:rPr>
            <w:noProof/>
          </w:rPr>
          <w:delText xml:space="preserve">Table 120: Attributes of element </w:delText>
        </w:r>
        <w:r w:rsidRPr="00EA1A11" w:rsidDel="00EA1A11">
          <w:rPr>
            <w:rFonts w:ascii="Courier New" w:hAnsi="Courier New" w:cs="Courier New"/>
            <w:i/>
            <w:noProof/>
          </w:rPr>
          <w:delText>&lt;adhesive_line/&gt;</w:delText>
        </w:r>
        <w:r w:rsidDel="00EA1A11">
          <w:rPr>
            <w:noProof/>
            <w:webHidden/>
          </w:rPr>
          <w:tab/>
          <w:delText>139</w:delText>
        </w:r>
      </w:del>
    </w:p>
    <w:p w14:paraId="3E2013B6" w14:textId="77777777" w:rsidR="00745DB6" w:rsidDel="00EA1A11" w:rsidRDefault="00745DB6">
      <w:pPr>
        <w:pStyle w:val="TableofFigures"/>
        <w:tabs>
          <w:tab w:val="right" w:leader="dot" w:pos="9060"/>
        </w:tabs>
        <w:rPr>
          <w:del w:id="1859" w:author="m.kalaitzaki" w:date="2019-05-16T10:07:00Z"/>
          <w:rFonts w:asciiTheme="minorHAnsi" w:eastAsiaTheme="minorEastAsia" w:hAnsiTheme="minorHAnsi" w:cstheme="minorBidi"/>
          <w:noProof/>
          <w:szCs w:val="22"/>
          <w:lang w:val="de-DE"/>
        </w:rPr>
      </w:pPr>
      <w:del w:id="1860" w:author="m.kalaitzaki" w:date="2019-05-16T10:07:00Z">
        <w:r w:rsidRPr="00EA1A11" w:rsidDel="00EA1A11">
          <w:rPr>
            <w:noProof/>
          </w:rPr>
          <w:delText xml:space="preserve">Table 121: Attributes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141</w:delText>
        </w:r>
      </w:del>
    </w:p>
    <w:p w14:paraId="6FA0F45F" w14:textId="77777777" w:rsidR="00745DB6" w:rsidDel="00EA1A11" w:rsidRDefault="00745DB6">
      <w:pPr>
        <w:pStyle w:val="TableofFigures"/>
        <w:tabs>
          <w:tab w:val="right" w:leader="dot" w:pos="9060"/>
        </w:tabs>
        <w:rPr>
          <w:del w:id="1861" w:author="m.kalaitzaki" w:date="2019-05-16T10:07:00Z"/>
          <w:rFonts w:asciiTheme="minorHAnsi" w:eastAsiaTheme="minorEastAsia" w:hAnsiTheme="minorHAnsi" w:cstheme="minorBidi"/>
          <w:noProof/>
          <w:szCs w:val="22"/>
          <w:lang w:val="de-DE"/>
        </w:rPr>
      </w:pPr>
      <w:del w:id="1862" w:author="m.kalaitzaki" w:date="2019-05-16T10:07:00Z">
        <w:r w:rsidRPr="00EA1A11" w:rsidDel="00EA1A11">
          <w:rPr>
            <w:noProof/>
          </w:rPr>
          <w:delText xml:space="preserve">Table 122: Nested elements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142</w:delText>
        </w:r>
      </w:del>
    </w:p>
    <w:p w14:paraId="0CCBD6C1" w14:textId="77777777" w:rsidR="00745DB6" w:rsidDel="00EA1A11" w:rsidRDefault="00745DB6">
      <w:pPr>
        <w:pStyle w:val="TableofFigures"/>
        <w:tabs>
          <w:tab w:val="right" w:leader="dot" w:pos="9060"/>
        </w:tabs>
        <w:rPr>
          <w:del w:id="1863" w:author="m.kalaitzaki" w:date="2019-05-16T10:07:00Z"/>
          <w:rFonts w:asciiTheme="minorHAnsi" w:eastAsiaTheme="minorEastAsia" w:hAnsiTheme="minorHAnsi" w:cstheme="minorBidi"/>
          <w:noProof/>
          <w:szCs w:val="22"/>
          <w:lang w:val="de-DE"/>
        </w:rPr>
      </w:pPr>
      <w:del w:id="1864" w:author="m.kalaitzaki" w:date="2019-05-16T10:07:00Z">
        <w:r w:rsidRPr="00EA1A11" w:rsidDel="00EA1A11">
          <w:rPr>
            <w:noProof/>
          </w:rPr>
          <w:delText xml:space="preserve">Table 123: Attributes of element </w:delText>
        </w:r>
        <w:r w:rsidRPr="00EA1A11" w:rsidDel="00EA1A11">
          <w:rPr>
            <w:rFonts w:ascii="Courier New" w:hAnsi="Courier New" w:cs="Courier New"/>
            <w:i/>
            <w:noProof/>
          </w:rPr>
          <w:delText>&lt;hemming/&gt;</w:delText>
        </w:r>
        <w:r w:rsidDel="00EA1A11">
          <w:rPr>
            <w:noProof/>
            <w:webHidden/>
          </w:rPr>
          <w:tab/>
          <w:delText>142</w:delText>
        </w:r>
      </w:del>
    </w:p>
    <w:p w14:paraId="02FA4F82" w14:textId="77777777" w:rsidR="00745DB6" w:rsidDel="00EA1A11" w:rsidRDefault="00745DB6">
      <w:pPr>
        <w:pStyle w:val="TableofFigures"/>
        <w:tabs>
          <w:tab w:val="right" w:leader="dot" w:pos="9060"/>
        </w:tabs>
        <w:rPr>
          <w:del w:id="1865" w:author="m.kalaitzaki" w:date="2019-05-16T10:07:00Z"/>
          <w:rFonts w:asciiTheme="minorHAnsi" w:eastAsiaTheme="minorEastAsia" w:hAnsiTheme="minorHAnsi" w:cstheme="minorBidi"/>
          <w:noProof/>
          <w:szCs w:val="22"/>
          <w:lang w:val="de-DE"/>
        </w:rPr>
      </w:pPr>
      <w:del w:id="1866" w:author="m.kalaitzaki" w:date="2019-05-16T10:07:00Z">
        <w:r w:rsidRPr="00EA1A11" w:rsidDel="00EA1A11">
          <w:rPr>
            <w:noProof/>
          </w:rPr>
          <w:delText xml:space="preserve">Table 124: Nested elements of element </w:delText>
        </w:r>
        <w:r w:rsidRPr="00EA1A11" w:rsidDel="00EA1A11">
          <w:rPr>
            <w:rFonts w:ascii="Courier New" w:hAnsi="Courier New" w:cs="Courier New"/>
            <w:i/>
            <w:noProof/>
          </w:rPr>
          <w:delText>&lt;hemming/&gt;</w:delText>
        </w:r>
        <w:r w:rsidDel="00EA1A11">
          <w:rPr>
            <w:noProof/>
            <w:webHidden/>
          </w:rPr>
          <w:tab/>
          <w:delText>142</w:delText>
        </w:r>
      </w:del>
    </w:p>
    <w:p w14:paraId="57C8D3D7" w14:textId="77777777" w:rsidR="00745DB6" w:rsidDel="00EA1A11" w:rsidRDefault="00745DB6">
      <w:pPr>
        <w:pStyle w:val="TableofFigures"/>
        <w:tabs>
          <w:tab w:val="right" w:leader="dot" w:pos="9060"/>
        </w:tabs>
        <w:rPr>
          <w:del w:id="1867" w:author="m.kalaitzaki" w:date="2019-05-16T10:07:00Z"/>
          <w:rFonts w:asciiTheme="minorHAnsi" w:eastAsiaTheme="minorEastAsia" w:hAnsiTheme="minorHAnsi" w:cstheme="minorBidi"/>
          <w:noProof/>
          <w:szCs w:val="22"/>
          <w:lang w:val="de-DE"/>
        </w:rPr>
      </w:pPr>
      <w:del w:id="1868" w:author="m.kalaitzaki" w:date="2019-05-16T10:07:00Z">
        <w:r w:rsidRPr="00EA1A11" w:rsidDel="00EA1A11">
          <w:rPr>
            <w:noProof/>
          </w:rPr>
          <w:delText xml:space="preserve">Table 125: Attributes of element </w:delText>
        </w:r>
        <w:r w:rsidRPr="00EA1A11" w:rsidDel="00EA1A11">
          <w:rPr>
            <w:rFonts w:ascii="Courier New" w:hAnsi="Courier New" w:cs="Courier New"/>
            <w:i/>
            <w:noProof/>
          </w:rPr>
          <w:delText>&lt;region/&gt;</w:delText>
        </w:r>
        <w:r w:rsidDel="00EA1A11">
          <w:rPr>
            <w:noProof/>
            <w:webHidden/>
          </w:rPr>
          <w:tab/>
          <w:delText>142</w:delText>
        </w:r>
      </w:del>
    </w:p>
    <w:p w14:paraId="4E73BFFD" w14:textId="77777777" w:rsidR="00745DB6" w:rsidDel="00EA1A11" w:rsidRDefault="00745DB6">
      <w:pPr>
        <w:pStyle w:val="TableofFigures"/>
        <w:tabs>
          <w:tab w:val="right" w:leader="dot" w:pos="9060"/>
        </w:tabs>
        <w:rPr>
          <w:del w:id="1869" w:author="m.kalaitzaki" w:date="2019-05-16T10:07:00Z"/>
          <w:rFonts w:asciiTheme="minorHAnsi" w:eastAsiaTheme="minorEastAsia" w:hAnsiTheme="minorHAnsi" w:cstheme="minorBidi"/>
          <w:noProof/>
          <w:szCs w:val="22"/>
          <w:lang w:val="de-DE"/>
        </w:rPr>
      </w:pPr>
      <w:del w:id="1870" w:author="m.kalaitzaki" w:date="2019-05-16T10:07:00Z">
        <w:r w:rsidRPr="00EA1A11" w:rsidDel="00EA1A11">
          <w:rPr>
            <w:noProof/>
          </w:rPr>
          <w:delText xml:space="preserve">Table 126: Nested elements of element </w:delText>
        </w:r>
        <w:r w:rsidRPr="00EA1A11" w:rsidDel="00EA1A11">
          <w:rPr>
            <w:rFonts w:ascii="Courier New" w:hAnsi="Courier New" w:cs="Courier New"/>
            <w:i/>
            <w:noProof/>
          </w:rPr>
          <w:delText>&lt;region/&gt;</w:delText>
        </w:r>
        <w:r w:rsidDel="00EA1A11">
          <w:rPr>
            <w:noProof/>
            <w:webHidden/>
          </w:rPr>
          <w:tab/>
          <w:delText>143</w:delText>
        </w:r>
      </w:del>
    </w:p>
    <w:p w14:paraId="4999386F" w14:textId="77777777" w:rsidR="00745DB6" w:rsidDel="00EA1A11" w:rsidRDefault="00745DB6">
      <w:pPr>
        <w:pStyle w:val="TableofFigures"/>
        <w:tabs>
          <w:tab w:val="right" w:leader="dot" w:pos="9060"/>
        </w:tabs>
        <w:rPr>
          <w:del w:id="1871" w:author="m.kalaitzaki" w:date="2019-05-16T10:07:00Z"/>
          <w:rFonts w:asciiTheme="minorHAnsi" w:eastAsiaTheme="minorEastAsia" w:hAnsiTheme="minorHAnsi" w:cstheme="minorBidi"/>
          <w:noProof/>
          <w:szCs w:val="22"/>
          <w:lang w:val="de-DE"/>
        </w:rPr>
      </w:pPr>
      <w:del w:id="1872" w:author="m.kalaitzaki" w:date="2019-05-16T10:07:00Z">
        <w:r w:rsidRPr="00EA1A11" w:rsidDel="00EA1A11">
          <w:rPr>
            <w:noProof/>
          </w:rPr>
          <w:delText xml:space="preserve">Table 127: Nested elements of </w:delText>
        </w:r>
        <w:r w:rsidRPr="00EA1A11" w:rsidDel="00EA1A11">
          <w:rPr>
            <w:rFonts w:ascii="Courier New" w:hAnsi="Courier New" w:cs="Courier New"/>
            <w:i/>
            <w:noProof/>
          </w:rPr>
          <w:delText>&lt;connection_1d/&gt;</w:delText>
        </w:r>
        <w:r w:rsidRPr="00EA1A11" w:rsidDel="00EA1A11">
          <w:rPr>
            <w:noProof/>
          </w:rPr>
          <w:delText xml:space="preserve"> for </w:delText>
        </w:r>
        <w:r w:rsidRPr="00EA1A11" w:rsidDel="00EA1A11">
          <w:rPr>
            <w:rFonts w:ascii="Courier New" w:hAnsi="Courier New" w:cs="Courier New"/>
            <w:i/>
            <w:noProof/>
          </w:rPr>
          <w:delText>&lt;sequence_connection_0d/&gt;</w:delText>
        </w:r>
        <w:r w:rsidDel="00EA1A11">
          <w:rPr>
            <w:noProof/>
            <w:webHidden/>
          </w:rPr>
          <w:tab/>
          <w:delText>146</w:delText>
        </w:r>
      </w:del>
    </w:p>
    <w:p w14:paraId="1616C6E7" w14:textId="77777777" w:rsidR="00745DB6" w:rsidDel="00EA1A11" w:rsidRDefault="00745DB6">
      <w:pPr>
        <w:pStyle w:val="TableofFigures"/>
        <w:tabs>
          <w:tab w:val="right" w:leader="dot" w:pos="9060"/>
        </w:tabs>
        <w:rPr>
          <w:del w:id="1873" w:author="m.kalaitzaki" w:date="2019-05-16T10:07:00Z"/>
          <w:rFonts w:asciiTheme="minorHAnsi" w:eastAsiaTheme="minorEastAsia" w:hAnsiTheme="minorHAnsi" w:cstheme="minorBidi"/>
          <w:noProof/>
          <w:szCs w:val="22"/>
          <w:lang w:val="de-DE"/>
        </w:rPr>
      </w:pPr>
      <w:del w:id="1874" w:author="m.kalaitzaki" w:date="2019-05-16T10:07:00Z">
        <w:r w:rsidRPr="00EA1A11" w:rsidDel="00EA1A11">
          <w:rPr>
            <w:noProof/>
          </w:rPr>
          <w:delText xml:space="preserve">Table 128: Nested elements of </w:delText>
        </w:r>
        <w:r w:rsidRPr="00EA1A11" w:rsidDel="00EA1A11">
          <w:rPr>
            <w:rFonts w:ascii="Courier New" w:hAnsi="Courier New" w:cs="Courier New"/>
            <w:i/>
            <w:noProof/>
          </w:rPr>
          <w:delText>&lt;sequence_connection_0d/&gt;</w:delText>
        </w:r>
        <w:r w:rsidDel="00EA1A11">
          <w:rPr>
            <w:noProof/>
            <w:webHidden/>
          </w:rPr>
          <w:tab/>
          <w:delText>146</w:delText>
        </w:r>
      </w:del>
    </w:p>
    <w:p w14:paraId="02D957D3" w14:textId="77777777" w:rsidR="00745DB6" w:rsidDel="00EA1A11" w:rsidRDefault="00745DB6">
      <w:pPr>
        <w:pStyle w:val="TableofFigures"/>
        <w:tabs>
          <w:tab w:val="right" w:leader="dot" w:pos="9060"/>
        </w:tabs>
        <w:rPr>
          <w:del w:id="1875" w:author="m.kalaitzaki" w:date="2019-05-16T10:07:00Z"/>
          <w:rFonts w:asciiTheme="minorHAnsi" w:eastAsiaTheme="minorEastAsia" w:hAnsiTheme="minorHAnsi" w:cstheme="minorBidi"/>
          <w:noProof/>
          <w:szCs w:val="22"/>
          <w:lang w:val="de-DE"/>
        </w:rPr>
      </w:pPr>
      <w:del w:id="1876" w:author="m.kalaitzaki" w:date="2019-05-16T10:07:00Z">
        <w:r w:rsidRPr="00EA1A11" w:rsidDel="00EA1A11">
          <w:rPr>
            <w:noProof/>
          </w:rPr>
          <w:delText xml:space="preserve">Table 129: Attributes of element </w:delText>
        </w:r>
        <w:r w:rsidRPr="00EA1A11" w:rsidDel="00EA1A11">
          <w:rPr>
            <w:rFonts w:ascii="Courier New" w:hAnsi="Courier New" w:cs="Courier New"/>
            <w:i/>
            <w:noProof/>
          </w:rPr>
          <w:delText>&lt;sequence_connection_0d/&gt;</w:delText>
        </w:r>
        <w:r w:rsidDel="00EA1A11">
          <w:rPr>
            <w:noProof/>
            <w:webHidden/>
          </w:rPr>
          <w:tab/>
          <w:delText>146</w:delText>
        </w:r>
      </w:del>
    </w:p>
    <w:p w14:paraId="670AED33" w14:textId="77777777" w:rsidR="00745DB6" w:rsidDel="00EA1A11" w:rsidRDefault="00745DB6">
      <w:pPr>
        <w:pStyle w:val="TableofFigures"/>
        <w:tabs>
          <w:tab w:val="right" w:leader="dot" w:pos="9060"/>
        </w:tabs>
        <w:rPr>
          <w:del w:id="1877" w:author="m.kalaitzaki" w:date="2019-05-16T10:07:00Z"/>
          <w:rFonts w:asciiTheme="minorHAnsi" w:eastAsiaTheme="minorEastAsia" w:hAnsiTheme="minorHAnsi" w:cstheme="minorBidi"/>
          <w:noProof/>
          <w:szCs w:val="22"/>
          <w:lang w:val="de-DE"/>
        </w:rPr>
      </w:pPr>
      <w:del w:id="1878" w:author="m.kalaitzaki" w:date="2019-05-16T10:07:00Z">
        <w:r w:rsidRPr="00EA1A11" w:rsidDel="00EA1A11">
          <w:rPr>
            <w:noProof/>
          </w:rPr>
          <w:delText xml:space="preserve">Table 130: Attributes of </w:delText>
        </w:r>
        <w:r w:rsidRPr="00EA1A11" w:rsidDel="00EA1A11">
          <w:rPr>
            <w:rFonts w:ascii="Courier New" w:hAnsi="Courier New" w:cs="Courier New"/>
            <w:i/>
            <w:noProof/>
          </w:rPr>
          <w:delText>&lt;connection_2d/&gt;</w:delText>
        </w:r>
        <w:r w:rsidDel="00EA1A11">
          <w:rPr>
            <w:noProof/>
            <w:webHidden/>
          </w:rPr>
          <w:tab/>
          <w:delText>147</w:delText>
        </w:r>
      </w:del>
    </w:p>
    <w:p w14:paraId="293ABC89" w14:textId="77777777" w:rsidR="00745DB6" w:rsidDel="00EA1A11" w:rsidRDefault="00745DB6">
      <w:pPr>
        <w:pStyle w:val="TableofFigures"/>
        <w:tabs>
          <w:tab w:val="right" w:leader="dot" w:pos="9060"/>
        </w:tabs>
        <w:rPr>
          <w:del w:id="1879" w:author="m.kalaitzaki" w:date="2019-05-16T10:07:00Z"/>
          <w:rFonts w:asciiTheme="minorHAnsi" w:eastAsiaTheme="minorEastAsia" w:hAnsiTheme="minorHAnsi" w:cstheme="minorBidi"/>
          <w:noProof/>
          <w:szCs w:val="22"/>
          <w:lang w:val="de-DE"/>
        </w:rPr>
      </w:pPr>
      <w:del w:id="1880" w:author="m.kalaitzaki" w:date="2019-05-16T10:07:00Z">
        <w:r w:rsidRPr="00EA1A11" w:rsidDel="00EA1A11">
          <w:rPr>
            <w:noProof/>
          </w:rPr>
          <w:delText xml:space="preserve">Table 131: Nested elements of </w:delText>
        </w:r>
        <w:r w:rsidRPr="00EA1A11" w:rsidDel="00EA1A11">
          <w:rPr>
            <w:rFonts w:ascii="Courier New" w:hAnsi="Courier New" w:cs="Courier New"/>
            <w:i/>
            <w:noProof/>
          </w:rPr>
          <w:delText>&lt;loc_list&gt;</w:delText>
        </w:r>
        <w:r w:rsidDel="00EA1A11">
          <w:rPr>
            <w:noProof/>
            <w:webHidden/>
          </w:rPr>
          <w:tab/>
          <w:delText>148</w:delText>
        </w:r>
      </w:del>
    </w:p>
    <w:p w14:paraId="4D5F99AD" w14:textId="77777777" w:rsidR="00745DB6" w:rsidDel="00EA1A11" w:rsidRDefault="00745DB6">
      <w:pPr>
        <w:pStyle w:val="TableofFigures"/>
        <w:tabs>
          <w:tab w:val="right" w:leader="dot" w:pos="9060"/>
        </w:tabs>
        <w:rPr>
          <w:del w:id="1881" w:author="m.kalaitzaki" w:date="2019-05-16T10:07:00Z"/>
          <w:rFonts w:asciiTheme="minorHAnsi" w:eastAsiaTheme="minorEastAsia" w:hAnsiTheme="minorHAnsi" w:cstheme="minorBidi"/>
          <w:noProof/>
          <w:szCs w:val="22"/>
          <w:lang w:val="de-DE"/>
        </w:rPr>
      </w:pPr>
      <w:del w:id="1882" w:author="m.kalaitzaki" w:date="2019-05-16T10:07:00Z">
        <w:r w:rsidRPr="00EA1A11" w:rsidDel="00EA1A11">
          <w:rPr>
            <w:noProof/>
          </w:rPr>
          <w:delText xml:space="preserve">Table 132: Attributes of element </w:delText>
        </w:r>
        <w:r w:rsidRPr="00EA1A11" w:rsidDel="00EA1A11">
          <w:rPr>
            <w:rFonts w:ascii="Courier New" w:hAnsi="Courier New" w:cs="Courier New"/>
            <w:i/>
            <w:noProof/>
          </w:rPr>
          <w:delText>&lt;loc/&gt;</w:delText>
        </w:r>
        <w:r w:rsidDel="00EA1A11">
          <w:rPr>
            <w:noProof/>
            <w:webHidden/>
          </w:rPr>
          <w:tab/>
          <w:delText>148</w:delText>
        </w:r>
      </w:del>
    </w:p>
    <w:p w14:paraId="67976DBE" w14:textId="77777777" w:rsidR="00745DB6" w:rsidDel="00EA1A11" w:rsidRDefault="00745DB6">
      <w:pPr>
        <w:pStyle w:val="TableofFigures"/>
        <w:tabs>
          <w:tab w:val="right" w:leader="dot" w:pos="9060"/>
        </w:tabs>
        <w:rPr>
          <w:del w:id="1883" w:author="m.kalaitzaki" w:date="2019-05-16T10:07:00Z"/>
          <w:rFonts w:asciiTheme="minorHAnsi" w:eastAsiaTheme="minorEastAsia" w:hAnsiTheme="minorHAnsi" w:cstheme="minorBidi"/>
          <w:noProof/>
          <w:szCs w:val="22"/>
          <w:lang w:val="de-DE"/>
        </w:rPr>
      </w:pPr>
      <w:del w:id="1884" w:author="m.kalaitzaki" w:date="2019-05-16T10:07:00Z">
        <w:r w:rsidRPr="00EA1A11" w:rsidDel="00EA1A11">
          <w:rPr>
            <w:noProof/>
          </w:rPr>
          <w:delText xml:space="preserve">Table 133: Nested elements of element </w:delText>
        </w:r>
        <w:r w:rsidRPr="00EA1A11" w:rsidDel="00EA1A11">
          <w:rPr>
            <w:rFonts w:ascii="Courier New" w:hAnsi="Courier New" w:cs="Courier New"/>
            <w:i/>
            <w:noProof/>
          </w:rPr>
          <w:delText>&lt;face_list&gt;</w:delText>
        </w:r>
        <w:r w:rsidDel="00EA1A11">
          <w:rPr>
            <w:noProof/>
            <w:webHidden/>
          </w:rPr>
          <w:tab/>
          <w:delText>148</w:delText>
        </w:r>
      </w:del>
    </w:p>
    <w:p w14:paraId="375A0171" w14:textId="77777777" w:rsidR="00745DB6" w:rsidDel="00EA1A11" w:rsidRDefault="00745DB6">
      <w:pPr>
        <w:pStyle w:val="TableofFigures"/>
        <w:tabs>
          <w:tab w:val="right" w:leader="dot" w:pos="9060"/>
        </w:tabs>
        <w:rPr>
          <w:del w:id="1885" w:author="m.kalaitzaki" w:date="2019-05-16T10:07:00Z"/>
          <w:rFonts w:asciiTheme="minorHAnsi" w:eastAsiaTheme="minorEastAsia" w:hAnsiTheme="minorHAnsi" w:cstheme="minorBidi"/>
          <w:noProof/>
          <w:szCs w:val="22"/>
          <w:lang w:val="de-DE"/>
        </w:rPr>
      </w:pPr>
      <w:del w:id="1886" w:author="m.kalaitzaki" w:date="2019-05-16T10:07:00Z">
        <w:r w:rsidRPr="00EA1A11" w:rsidDel="00EA1A11">
          <w:rPr>
            <w:noProof/>
          </w:rPr>
          <w:delText xml:space="preserve">Table 134: Attributes of element </w:delText>
        </w:r>
        <w:r w:rsidRPr="00EA1A11" w:rsidDel="00EA1A11">
          <w:rPr>
            <w:rFonts w:ascii="Courier New" w:hAnsi="Courier New" w:cs="Courier New"/>
            <w:i/>
            <w:noProof/>
          </w:rPr>
          <w:delText>&lt;face/&gt;</w:delText>
        </w:r>
        <w:r w:rsidDel="00EA1A11">
          <w:rPr>
            <w:noProof/>
            <w:webHidden/>
          </w:rPr>
          <w:tab/>
          <w:delText>149</w:delText>
        </w:r>
      </w:del>
    </w:p>
    <w:p w14:paraId="12F629B7" w14:textId="77777777" w:rsidR="00745DB6" w:rsidDel="00EA1A11" w:rsidRDefault="00745DB6">
      <w:pPr>
        <w:pStyle w:val="TableofFigures"/>
        <w:tabs>
          <w:tab w:val="right" w:leader="dot" w:pos="9060"/>
        </w:tabs>
        <w:rPr>
          <w:del w:id="1887" w:author="m.kalaitzaki" w:date="2019-05-16T10:07:00Z"/>
          <w:rFonts w:asciiTheme="minorHAnsi" w:eastAsiaTheme="minorEastAsia" w:hAnsiTheme="minorHAnsi" w:cstheme="minorBidi"/>
          <w:noProof/>
          <w:szCs w:val="22"/>
          <w:lang w:val="de-DE"/>
        </w:rPr>
      </w:pPr>
      <w:del w:id="1888" w:author="m.kalaitzaki" w:date="2019-05-16T10:07:00Z">
        <w:r w:rsidRPr="00EA1A11" w:rsidDel="00EA1A11">
          <w:rPr>
            <w:noProof/>
          </w:rPr>
          <w:delText xml:space="preserve">Table 135: Nested elements of </w:delText>
        </w:r>
        <w:r w:rsidRPr="00EA1A11" w:rsidDel="00EA1A11">
          <w:rPr>
            <w:rFonts w:ascii="Courier New" w:hAnsi="Courier New" w:cs="Courier New"/>
            <w:i/>
            <w:noProof/>
          </w:rPr>
          <w:delText>&lt;connection_2d/&gt;</w:delText>
        </w:r>
        <w:r w:rsidDel="00EA1A11">
          <w:rPr>
            <w:noProof/>
            <w:webHidden/>
          </w:rPr>
          <w:tab/>
          <w:delText>149</w:delText>
        </w:r>
      </w:del>
    </w:p>
    <w:p w14:paraId="08AB06E8" w14:textId="77777777" w:rsidR="00745DB6" w:rsidDel="00EA1A11" w:rsidRDefault="00745DB6">
      <w:pPr>
        <w:pStyle w:val="TableofFigures"/>
        <w:tabs>
          <w:tab w:val="right" w:leader="dot" w:pos="9060"/>
        </w:tabs>
        <w:rPr>
          <w:del w:id="1889" w:author="m.kalaitzaki" w:date="2019-05-16T10:07:00Z"/>
          <w:rFonts w:asciiTheme="minorHAnsi" w:eastAsiaTheme="minorEastAsia" w:hAnsiTheme="minorHAnsi" w:cstheme="minorBidi"/>
          <w:noProof/>
          <w:szCs w:val="22"/>
          <w:lang w:val="de-DE"/>
        </w:rPr>
      </w:pPr>
      <w:del w:id="1890" w:author="m.kalaitzaki" w:date="2019-05-16T10:07:00Z">
        <w:r w:rsidRPr="00EA1A11" w:rsidDel="00EA1A11">
          <w:rPr>
            <w:noProof/>
          </w:rPr>
          <w:delText xml:space="preserve">Table 136: Attributes of element </w:delText>
        </w:r>
        <w:r w:rsidRPr="00EA1A11" w:rsidDel="00EA1A11">
          <w:rPr>
            <w:rFonts w:ascii="Courier New" w:hAnsi="Courier New" w:cs="Courier New"/>
            <w:i/>
            <w:noProof/>
          </w:rPr>
          <w:delText>&lt;connection_2d/&gt;</w:delText>
        </w:r>
        <w:r w:rsidDel="00EA1A11">
          <w:rPr>
            <w:noProof/>
            <w:webHidden/>
          </w:rPr>
          <w:tab/>
          <w:delText>150</w:delText>
        </w:r>
      </w:del>
    </w:p>
    <w:p w14:paraId="2434B951" w14:textId="77777777" w:rsidR="00745DB6" w:rsidDel="00EA1A11" w:rsidRDefault="00745DB6">
      <w:pPr>
        <w:pStyle w:val="TableofFigures"/>
        <w:tabs>
          <w:tab w:val="right" w:leader="dot" w:pos="9060"/>
        </w:tabs>
        <w:rPr>
          <w:del w:id="1891" w:author="m.kalaitzaki" w:date="2019-05-16T10:07:00Z"/>
          <w:rFonts w:asciiTheme="minorHAnsi" w:eastAsiaTheme="minorEastAsia" w:hAnsiTheme="minorHAnsi" w:cstheme="minorBidi"/>
          <w:noProof/>
          <w:szCs w:val="22"/>
          <w:lang w:val="de-DE"/>
        </w:rPr>
      </w:pPr>
      <w:del w:id="1892" w:author="m.kalaitzaki" w:date="2019-05-16T10:07:00Z">
        <w:r w:rsidRPr="00EA1A11" w:rsidDel="00EA1A11">
          <w:rPr>
            <w:noProof/>
          </w:rPr>
          <w:delText xml:space="preserve">Table 137: Nested elements of element </w:delText>
        </w:r>
        <w:r w:rsidRPr="00EA1A11" w:rsidDel="00EA1A11">
          <w:rPr>
            <w:rFonts w:ascii="Courier New" w:hAnsi="Courier New" w:cs="Courier New"/>
            <w:i/>
            <w:noProof/>
          </w:rPr>
          <w:delText>&lt;connection_2d/&gt;</w:delText>
        </w:r>
        <w:r w:rsidDel="00EA1A11">
          <w:rPr>
            <w:noProof/>
            <w:webHidden/>
          </w:rPr>
          <w:tab/>
          <w:delText>150</w:delText>
        </w:r>
      </w:del>
    </w:p>
    <w:p w14:paraId="15B61366" w14:textId="77777777" w:rsidR="00745DB6" w:rsidDel="00EA1A11" w:rsidRDefault="00745DB6">
      <w:pPr>
        <w:pStyle w:val="TableofFigures"/>
        <w:tabs>
          <w:tab w:val="right" w:leader="dot" w:pos="9060"/>
        </w:tabs>
        <w:rPr>
          <w:del w:id="1893" w:author="m.kalaitzaki" w:date="2019-05-16T10:07:00Z"/>
          <w:rFonts w:asciiTheme="minorHAnsi" w:eastAsiaTheme="minorEastAsia" w:hAnsiTheme="minorHAnsi" w:cstheme="minorBidi"/>
          <w:noProof/>
          <w:szCs w:val="22"/>
          <w:lang w:val="de-DE"/>
        </w:rPr>
      </w:pPr>
      <w:del w:id="1894" w:author="m.kalaitzaki" w:date="2019-05-16T10:07:00Z">
        <w:r w:rsidRPr="00EA1A11" w:rsidDel="00EA1A11">
          <w:rPr>
            <w:noProof/>
          </w:rPr>
          <w:delText xml:space="preserve">Table 138: Attributes of element </w:delText>
        </w:r>
        <w:r w:rsidRPr="00EA1A11" w:rsidDel="00EA1A11">
          <w:rPr>
            <w:rFonts w:ascii="Courier New" w:hAnsi="Courier New" w:cs="Courier New"/>
            <w:i/>
            <w:noProof/>
          </w:rPr>
          <w:delText>&lt;adhesive_face/&gt;</w:delText>
        </w:r>
        <w:r w:rsidDel="00EA1A11">
          <w:rPr>
            <w:noProof/>
            <w:webHidden/>
          </w:rPr>
          <w:tab/>
          <w:delText>150</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895" w:name="_Toc288196432"/>
      <w:bookmarkStart w:id="1896" w:name="_Toc288200730"/>
      <w:bookmarkStart w:id="1897" w:name="_Toc338938866"/>
      <w:bookmarkStart w:id="189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99" w:name="_Toc3556920"/>
      <w:bookmarkStart w:id="1900" w:name="_Toc8893594"/>
      <w:r w:rsidRPr="007055D9">
        <w:lastRenderedPageBreak/>
        <w:t>Introduction</w:t>
      </w:r>
      <w:bookmarkEnd w:id="1895"/>
      <w:bookmarkEnd w:id="1896"/>
      <w:bookmarkEnd w:id="1897"/>
      <w:bookmarkEnd w:id="1898"/>
      <w:bookmarkEnd w:id="1899"/>
      <w:bookmarkEnd w:id="1900"/>
    </w:p>
    <w:p w14:paraId="7504B27B" w14:textId="77777777" w:rsidR="00B04A42" w:rsidRPr="007055D9" w:rsidRDefault="00B04A42" w:rsidP="00B04A42">
      <w:pPr>
        <w:pStyle w:val="Heading2"/>
      </w:pPr>
      <w:bookmarkStart w:id="1901" w:name="_Toc338938867"/>
      <w:bookmarkStart w:id="1902" w:name="_Toc338939047"/>
      <w:bookmarkStart w:id="1903" w:name="_Toc3556921"/>
      <w:bookmarkStart w:id="1904" w:name="_Toc8893595"/>
      <w:r w:rsidRPr="007055D9">
        <w:t>Motivation</w:t>
      </w:r>
      <w:bookmarkEnd w:id="1901"/>
      <w:bookmarkEnd w:id="1902"/>
      <w:bookmarkEnd w:id="1903"/>
      <w:bookmarkEnd w:id="1904"/>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905" w:name="_Toc338938868"/>
      <w:bookmarkStart w:id="1906" w:name="_Toc338939048"/>
      <w:bookmarkStart w:id="1907" w:name="_Toc3556922"/>
      <w:bookmarkStart w:id="1908" w:name="_Toc8893596"/>
      <w:r w:rsidRPr="007055D9">
        <w:t>MCF</w:t>
      </w:r>
      <w:bookmarkEnd w:id="1905"/>
      <w:bookmarkEnd w:id="1906"/>
      <w:r w:rsidR="001A37D6">
        <w:t xml:space="preserve"> at Ford</w:t>
      </w:r>
      <w:bookmarkEnd w:id="1907"/>
      <w:bookmarkEnd w:id="1908"/>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909" w:name="_Toc338938869"/>
      <w:bookmarkStart w:id="1910" w:name="_Toc338939049"/>
      <w:bookmarkStart w:id="1911" w:name="_Toc3556923"/>
      <w:bookmarkStart w:id="1912" w:name="_Toc8893597"/>
      <w:r w:rsidRPr="007055D9">
        <w:t>From MCF to χMCF</w:t>
      </w:r>
      <w:bookmarkEnd w:id="1909"/>
      <w:bookmarkEnd w:id="1910"/>
      <w:r w:rsidRPr="007055D9">
        <w:t xml:space="preserve"> </w:t>
      </w:r>
      <w:r>
        <w:t xml:space="preserve">- </w:t>
      </w:r>
      <w:r w:rsidRPr="007055D9">
        <w:t>The Scope of the Document</w:t>
      </w:r>
      <w:bookmarkEnd w:id="1911"/>
      <w:bookmarkEnd w:id="191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13" w:name="_Toc334183503"/>
      <w:bookmarkStart w:id="1914" w:name="_Toc338938871"/>
      <w:bookmarkStart w:id="1915" w:name="_Toc338939051"/>
      <w:bookmarkStart w:id="1916" w:name="_Toc288196434"/>
      <w:bookmarkStart w:id="191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918" w:name="_Toc3556924"/>
      <w:bookmarkStart w:id="1919"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13"/>
      <w:bookmarkEnd w:id="1914"/>
      <w:bookmarkEnd w:id="1915"/>
      <w:bookmarkEnd w:id="1918"/>
      <w:bookmarkEnd w:id="191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920" w:name="_Toc338938872"/>
      <w:bookmarkStart w:id="1921" w:name="_Toc338939052"/>
      <w:bookmarkStart w:id="1922" w:name="_Toc3556925"/>
      <w:bookmarkStart w:id="1923" w:name="_Toc8893599"/>
      <w:r w:rsidRPr="007055D9">
        <w:t xml:space="preserve">Design </w:t>
      </w:r>
      <w:r w:rsidR="00255787" w:rsidRPr="007055D9">
        <w:t>Principles</w:t>
      </w:r>
      <w:bookmarkEnd w:id="1916"/>
      <w:bookmarkEnd w:id="1917"/>
      <w:bookmarkEnd w:id="1920"/>
      <w:bookmarkEnd w:id="1921"/>
      <w:bookmarkEnd w:id="1922"/>
      <w:bookmarkEnd w:id="1923"/>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924"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924"/>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925" w:name="_Toc288196435"/>
      <w:bookmarkStart w:id="1926"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927" w:name="_Ref338930849"/>
      <w:bookmarkStart w:id="1928" w:name="_Toc338938873"/>
      <w:bookmarkStart w:id="1929" w:name="_Toc338939053"/>
      <w:bookmarkStart w:id="1930" w:name="_Toc3556926"/>
      <w:bookmarkStart w:id="1931" w:name="_Toc8893600"/>
      <w:r w:rsidRPr="007055D9">
        <w:t>Idealization</w:t>
      </w:r>
      <w:r w:rsidR="00A765F4" w:rsidRPr="007055D9">
        <w:t xml:space="preserve"> of </w:t>
      </w:r>
      <w:bookmarkEnd w:id="1927"/>
      <w:bookmarkEnd w:id="1928"/>
      <w:bookmarkEnd w:id="1929"/>
      <w:r w:rsidR="00073568" w:rsidRPr="007055D9">
        <w:t>Joints</w:t>
      </w:r>
      <w:bookmarkEnd w:id="1930"/>
      <w:bookmarkEnd w:id="1931"/>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932" w:name="_Ref428531162"/>
      <w:bookmarkStart w:id="1933" w:name="_Toc3557081"/>
      <w:bookmarkStart w:id="1934" w:name="_Toc8893754"/>
      <w:r>
        <w:t xml:space="preserve">Figure </w:t>
      </w:r>
      <w:r>
        <w:fldChar w:fldCharType="begin"/>
      </w:r>
      <w:r>
        <w:instrText xml:space="preserve"> SEQ Figure \* ARABIC </w:instrText>
      </w:r>
      <w:r>
        <w:fldChar w:fldCharType="separate"/>
      </w:r>
      <w:r w:rsidR="00745DB6">
        <w:rPr>
          <w:noProof/>
        </w:rPr>
        <w:t>1</w:t>
      </w:r>
      <w:r>
        <w:fldChar w:fldCharType="end"/>
      </w:r>
      <w:bookmarkEnd w:id="1932"/>
      <w:r w:rsidR="00F920C6">
        <w:t>: Seam weld as 1</w:t>
      </w:r>
      <w:r w:rsidR="00F920C6">
        <w:noBreakHyphen/>
        <w:t>dimensional joint</w:t>
      </w:r>
      <w:bookmarkEnd w:id="1933"/>
      <w:bookmarkEnd w:id="193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935" w:name="_Toc338938874"/>
      <w:bookmarkStart w:id="1936" w:name="_Toc338939054"/>
      <w:bookmarkStart w:id="1937" w:name="_Toc3556927"/>
      <w:bookmarkStart w:id="1938"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1935"/>
      <w:bookmarkEnd w:id="1936"/>
      <w:bookmarkEnd w:id="1937"/>
      <w:bookmarkEnd w:id="193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939" w:name="_Toc338938875"/>
      <w:bookmarkStart w:id="1940" w:name="_Toc338939055"/>
      <w:bookmarkStart w:id="1941" w:name="_Ref371678646"/>
      <w:bookmarkStart w:id="1942" w:name="_Toc3556928"/>
      <w:bookmarkStart w:id="1943" w:name="_Toc8893602"/>
      <w:r w:rsidRPr="007055D9">
        <w:t xml:space="preserve">Description of </w:t>
      </w:r>
      <w:bookmarkEnd w:id="1939"/>
      <w:bookmarkEnd w:id="1940"/>
      <w:bookmarkEnd w:id="1941"/>
      <w:r w:rsidR="000C6241" w:rsidRPr="007055D9">
        <w:t>Topology</w:t>
      </w:r>
      <w:bookmarkEnd w:id="1942"/>
      <w:bookmarkEnd w:id="1943"/>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944"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944"/>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945" w:name="_Ref334010986"/>
      <w:bookmarkStart w:id="1946" w:name="_Toc3557082"/>
      <w:bookmarkStart w:id="1947"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194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946"/>
      <w:bookmarkEnd w:id="1947"/>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13" o:title="" cropbottom="43024f" cropright="10402f"/>
          </v:shape>
          <o:OLEObject Type="Embed" ProgID="PowerPoint.Slide.8" ShapeID="_x0000_i1025" DrawAspect="Content" ObjectID="_1619506422" r:id="rId14"/>
        </w:object>
      </w:r>
    </w:p>
    <w:p w14:paraId="35DD0AD4" w14:textId="77777777" w:rsidR="00066BB2" w:rsidRPr="007055D9" w:rsidRDefault="007250B7" w:rsidP="0050415A">
      <w:pPr>
        <w:pStyle w:val="Caption"/>
      </w:pPr>
      <w:bookmarkStart w:id="1948" w:name="_Toc3557083"/>
      <w:bookmarkStart w:id="1949"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948"/>
      <w:bookmarkEnd w:id="1949"/>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950" w:name="_Toc338938876"/>
      <w:bookmarkStart w:id="1951" w:name="_Toc338939056"/>
      <w:bookmarkStart w:id="1952" w:name="_Toc3556929"/>
      <w:bookmarkStart w:id="1953" w:name="_Toc288196436"/>
      <w:bookmarkStart w:id="1954" w:name="_Toc288200734"/>
      <w:bookmarkStart w:id="1955" w:name="_Toc8893603"/>
      <w:bookmarkEnd w:id="1925"/>
      <w:bookmarkEnd w:id="1926"/>
      <w:r w:rsidRPr="007055D9">
        <w:t>χMCF in</w:t>
      </w:r>
      <w:r w:rsidR="0070733C" w:rsidRPr="007055D9">
        <w:t xml:space="preserve"> the</w:t>
      </w:r>
      <w:r w:rsidRPr="007055D9">
        <w:t xml:space="preserve"> </w:t>
      </w:r>
      <w:r w:rsidR="004E47A8" w:rsidRPr="007055D9">
        <w:t xml:space="preserve">Development </w:t>
      </w:r>
      <w:bookmarkEnd w:id="1950"/>
      <w:bookmarkEnd w:id="1951"/>
      <w:r w:rsidR="004E47A8" w:rsidRPr="007055D9">
        <w:t>Processes</w:t>
      </w:r>
      <w:bookmarkEnd w:id="1952"/>
      <w:bookmarkEnd w:id="1955"/>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956" w:name="_Ref333842518"/>
      <w:bookmarkStart w:id="1957" w:name="_Ref333842510"/>
      <w:bookmarkStart w:id="1958" w:name="_Toc3557084"/>
      <w:bookmarkStart w:id="1959"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956"/>
      <w:r w:rsidRPr="007055D9">
        <w:t>: The</w:t>
      </w:r>
      <w:r w:rsidR="000033ED" w:rsidRPr="007055D9">
        <w:t xml:space="preserve"> </w:t>
      </w:r>
      <w:r w:rsidR="008C1F93" w:rsidRPr="007055D9">
        <w:t xml:space="preserve">Development </w:t>
      </w:r>
      <w:bookmarkEnd w:id="1957"/>
      <w:r w:rsidR="008C1F93" w:rsidRPr="007055D9">
        <w:t>Process</w:t>
      </w:r>
      <w:bookmarkEnd w:id="1958"/>
      <w:bookmarkEnd w:id="195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960"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961" w:name="_Ref334482085"/>
      <w:bookmarkStart w:id="1962" w:name="_Ref334482078"/>
      <w:bookmarkStart w:id="1963" w:name="_Toc3557085"/>
      <w:bookmarkStart w:id="1964"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960"/>
      <w:bookmarkEnd w:id="196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962"/>
      <w:r w:rsidR="005E0B44" w:rsidRPr="007055D9">
        <w:t>Process</w:t>
      </w:r>
      <w:bookmarkEnd w:id="1963"/>
      <w:bookmarkEnd w:id="1964"/>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965" w:name="_Toc3556930"/>
      <w:bookmarkStart w:id="1966" w:name="_Toc8893604"/>
      <w:r w:rsidRPr="007055D9">
        <w:lastRenderedPageBreak/>
        <w:t xml:space="preserve">Key-words </w:t>
      </w:r>
      <w:r w:rsidR="004F2D36" w:rsidRPr="007055D9">
        <w:t>of XML specification</w:t>
      </w:r>
      <w:bookmarkEnd w:id="1965"/>
      <w:bookmarkEnd w:id="1966"/>
    </w:p>
    <w:p w14:paraId="433568B7" w14:textId="77777777" w:rsidR="003B4F3B" w:rsidRPr="007055D9" w:rsidRDefault="002D62D0" w:rsidP="00860E71">
      <w:pPr>
        <w:pStyle w:val="Heading2"/>
      </w:pPr>
      <w:bookmarkStart w:id="1967" w:name="_Toc3556931"/>
      <w:bookmarkStart w:id="1968" w:name="_Toc8893605"/>
      <w:r w:rsidRPr="007055D9">
        <w:t>Key-words</w:t>
      </w:r>
      <w:bookmarkEnd w:id="1967"/>
      <w:bookmarkEnd w:id="196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1969" w:author="nick" w:date="2019-03-23T19:42:00Z">
        <w:r w:rsidR="00C5638F">
          <w:rPr>
            <w:rFonts w:ascii="Courier New" w:hAnsi="Courier New" w:cs="Courier New"/>
            <w:i/>
          </w:rPr>
          <w:t xml:space="preserve"> </w:t>
        </w:r>
        <w:commentRangeStart w:id="1970"/>
        <w:r w:rsidR="00C5638F">
          <w:t xml:space="preserve">By </w:t>
        </w:r>
      </w:ins>
      <w:ins w:id="1971" w:author="nick" w:date="2019-03-23T18:32:00Z">
        <w:r w:rsidR="000C5D6D">
          <w:t>convention</w:t>
        </w:r>
      </w:ins>
      <w:ins w:id="1972" w:author="nick" w:date="2019-03-23T19:42:00Z">
        <w:r w:rsidR="00C5638F">
          <w:t xml:space="preserve">, </w:t>
        </w:r>
      </w:ins>
      <w:ins w:id="1973" w:author="nick" w:date="2019-03-23T18:32:00Z">
        <w:r w:rsidR="000C5D6D">
          <w:t xml:space="preserve">when </w:t>
        </w:r>
      </w:ins>
      <w:ins w:id="1974" w:author="nick" w:date="2019-05-05T09:27:00Z">
        <w:r w:rsidR="000E60DF">
          <w:rPr>
            <w:rFonts w:ascii="Courier New" w:hAnsi="Courier New" w:cs="Courier New"/>
            <w:i/>
          </w:rPr>
          <w:t>Use</w:t>
        </w:r>
      </w:ins>
      <w:ins w:id="1975"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1970"/>
      <w:ins w:id="1976" w:author="nick" w:date="2019-03-23T19:46:00Z">
        <w:r w:rsidR="00C5638F">
          <w:rPr>
            <w:rStyle w:val="CommentReference"/>
            <w:lang w:eastAsia="x-none"/>
          </w:rPr>
          <w:commentReference w:id="1970"/>
        </w:r>
      </w:ins>
      <w:ins w:id="1977" w:author="nick" w:date="2019-03-23T18:32:00Z">
        <w:r w:rsidR="000C5D6D" w:rsidRPr="00C5638F">
          <w:rPr>
            <w:szCs w:val="22"/>
          </w:rPr>
          <w:t xml:space="preserve"> </w:t>
        </w:r>
      </w:ins>
      <w:del w:id="1978"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979" w:name="_Ref371679978"/>
      <w:bookmarkStart w:id="1980" w:name="_Ref371939247"/>
      <w:bookmarkStart w:id="1981" w:name="_Toc3556933"/>
      <w:bookmarkStart w:id="1982" w:name="_Toc288196441"/>
      <w:bookmarkStart w:id="1983" w:name="_Toc288200739"/>
      <w:bookmarkStart w:id="1984" w:name="_Toc8893606"/>
      <w:bookmarkEnd w:id="1953"/>
      <w:bookmarkEnd w:id="1954"/>
      <w:r w:rsidRPr="007055D9">
        <w:lastRenderedPageBreak/>
        <w:t>Parts</w:t>
      </w:r>
      <w:r w:rsidR="00522BFE" w:rsidRPr="007055D9">
        <w:t>, Properties</w:t>
      </w:r>
      <w:r w:rsidRPr="007055D9">
        <w:t xml:space="preserve"> and </w:t>
      </w:r>
      <w:r w:rsidR="00CA1B81" w:rsidRPr="007055D9">
        <w:t>A</w:t>
      </w:r>
      <w:r w:rsidRPr="007055D9">
        <w:t>ssemblies</w:t>
      </w:r>
      <w:bookmarkEnd w:id="1979"/>
      <w:bookmarkEnd w:id="1980"/>
      <w:bookmarkEnd w:id="1981"/>
      <w:bookmarkEnd w:id="1984"/>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985" w:name="_Toc3556934"/>
      <w:bookmarkStart w:id="1986" w:name="_Toc8893607"/>
      <w:r w:rsidRPr="007055D9">
        <w:t>Parts</w:t>
      </w:r>
      <w:bookmarkEnd w:id="1985"/>
      <w:bookmarkEnd w:id="1986"/>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987" w:name="_Toc3556935"/>
      <w:bookmarkStart w:id="1988" w:name="_Toc8893608"/>
      <w:r w:rsidRPr="007055D9">
        <w:t>Part Labels</w:t>
      </w:r>
      <w:bookmarkEnd w:id="1987"/>
      <w:bookmarkEnd w:id="1988"/>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989" w:name="_Toc3556936"/>
      <w:bookmarkStart w:id="1990" w:name="_Toc8893609"/>
      <w:r w:rsidRPr="007055D9">
        <w:t>Properties</w:t>
      </w:r>
      <w:bookmarkEnd w:id="1989"/>
      <w:bookmarkEnd w:id="1990"/>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991" w:name="_Toc428456056"/>
      <w:bookmarkStart w:id="1992" w:name="_Toc428537020"/>
      <w:bookmarkStart w:id="1993" w:name="_Toc428969339"/>
      <w:bookmarkStart w:id="1994" w:name="_Toc429052730"/>
      <w:bookmarkStart w:id="1995" w:name="_Toc3556937"/>
      <w:bookmarkStart w:id="1996" w:name="_Toc8893610"/>
      <w:bookmarkEnd w:id="1991"/>
      <w:bookmarkEnd w:id="1992"/>
      <w:bookmarkEnd w:id="1993"/>
      <w:bookmarkEnd w:id="1994"/>
      <w:r w:rsidRPr="007055D9">
        <w:t>Assemblies</w:t>
      </w:r>
      <w:bookmarkEnd w:id="1995"/>
      <w:bookmarkEnd w:id="199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997" w:name="_Toc3557086"/>
      <w:bookmarkStart w:id="1998"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997"/>
      <w:bookmarkEnd w:id="1998"/>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999" w:name="_Toc3556938"/>
      <w:bookmarkStart w:id="2000" w:name="_Toc8893611"/>
      <w:r w:rsidRPr="007055D9">
        <w:lastRenderedPageBreak/>
        <w:t>File Structure of χMCF</w:t>
      </w:r>
      <w:bookmarkEnd w:id="1999"/>
      <w:bookmarkEnd w:id="2000"/>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2001" w:name="_Toc428279323"/>
      <w:bookmarkStart w:id="2002" w:name="_Toc428456059"/>
      <w:bookmarkStart w:id="2003" w:name="_Toc428537023"/>
      <w:bookmarkStart w:id="2004" w:name="_Toc428969342"/>
      <w:bookmarkStart w:id="2005" w:name="_Toc429052733"/>
      <w:bookmarkStart w:id="2006" w:name="_Toc3556939"/>
      <w:bookmarkStart w:id="2007" w:name="_Toc8893612"/>
      <w:bookmarkEnd w:id="2001"/>
      <w:bookmarkEnd w:id="2002"/>
      <w:bookmarkEnd w:id="2003"/>
      <w:bookmarkEnd w:id="2004"/>
      <w:bookmarkEnd w:id="2005"/>
      <w:r w:rsidRPr="007055D9">
        <w:t>Elements containing g</w:t>
      </w:r>
      <w:r w:rsidR="00A341E9" w:rsidRPr="007055D9">
        <w:t>eneral information</w:t>
      </w:r>
      <w:bookmarkEnd w:id="2006"/>
      <w:bookmarkEnd w:id="200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2008"/>
            <w:commentRangeStart w:id="2009"/>
            <w:commentRangeStart w:id="2010"/>
            <w:r w:rsidRPr="00AC3719">
              <w:rPr>
                <w:sz w:val="20"/>
                <w:szCs w:val="20"/>
              </w:rPr>
              <w:t>1</w:t>
            </w:r>
            <w:commentRangeEnd w:id="2008"/>
            <w:r w:rsidR="00A15BE4">
              <w:rPr>
                <w:rStyle w:val="CommentReference"/>
                <w:lang w:eastAsia="x-none"/>
              </w:rPr>
              <w:commentReference w:id="2008"/>
            </w:r>
            <w:commentRangeEnd w:id="2009"/>
            <w:r w:rsidR="00AF30FF">
              <w:rPr>
                <w:rStyle w:val="CommentReference"/>
                <w:lang w:eastAsia="x-none"/>
              </w:rPr>
              <w:commentReference w:id="2009"/>
            </w:r>
            <w:commentRangeEnd w:id="2010"/>
            <w:r w:rsidR="00C5638F">
              <w:rPr>
                <w:rStyle w:val="CommentReference"/>
                <w:lang w:eastAsia="x-none"/>
              </w:rPr>
              <w:commentReference w:id="2010"/>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2011" w:name="_Toc3566409"/>
      <w:bookmarkStart w:id="2012"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2011"/>
      <w:bookmarkEnd w:id="2012"/>
    </w:p>
    <w:p w14:paraId="574E4A30" w14:textId="77777777" w:rsidR="00CC728F" w:rsidRPr="007055D9" w:rsidRDefault="00CF4308" w:rsidP="00736820">
      <w:pPr>
        <w:pStyle w:val="Heading3"/>
        <w:tabs>
          <w:tab w:val="clear" w:pos="720"/>
          <w:tab w:val="num" w:pos="1701"/>
        </w:tabs>
      </w:pPr>
      <w:bookmarkStart w:id="2013" w:name="_Toc3556940"/>
      <w:bookmarkStart w:id="2014" w:name="_Toc8893613"/>
      <w:r w:rsidRPr="007055D9">
        <w:t>Date</w:t>
      </w:r>
      <w:bookmarkEnd w:id="2013"/>
      <w:bookmarkEnd w:id="2014"/>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9"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r>
        <w:t>xsi:noNamespaceSchemaLocation="</w:t>
      </w:r>
      <w:ins w:id="2015" w:author="nick" w:date="2019-05-15T01:50:00Z">
        <w:r w:rsidR="009A3F31">
          <w:rPr>
            <w:b/>
            <w:bCs/>
            <w:color w:val="8000FF"/>
          </w:rPr>
          <w:t>xmcf_3_0_1.xsd</w:t>
        </w:r>
      </w:ins>
      <w:del w:id="2016"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 xml:space="preserve">&lt;version&gt; </w:t>
      </w:r>
      <w:ins w:id="2017" w:author="nick" w:date="2019-05-15T01:45:00Z">
        <w:r w:rsidR="009A3F31">
          <w:t>3</w:t>
        </w:r>
        <w:r w:rsidR="009A3F31" w:rsidRPr="00BA120B">
          <w:t>.0.</w:t>
        </w:r>
        <w:r w:rsidR="009A3F31">
          <w:t>1</w:t>
        </w:r>
      </w:ins>
      <w:commentRangeStart w:id="2018"/>
      <w:del w:id="2019" w:author="nick" w:date="2019-05-15T01:45:00Z">
        <w:r w:rsidR="00EB4BFC" w:rsidDel="009A3F31">
          <w:delText>3</w:delText>
        </w:r>
        <w:r w:rsidR="00BA120B" w:rsidRPr="00BA120B" w:rsidDel="009A3F31">
          <w:delText>.0.0</w:delText>
        </w:r>
      </w:del>
      <w:commentRangeEnd w:id="2018"/>
      <w:r w:rsidR="003608F9">
        <w:rPr>
          <w:rStyle w:val="CommentReference"/>
          <w:rFonts w:ascii="Calibri" w:hAnsi="Calibri"/>
          <w:lang w:eastAsia="x-none"/>
        </w:rPr>
        <w:commentReference w:id="2018"/>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2020" w:name="_Toc3556941"/>
      <w:bookmarkStart w:id="2021" w:name="_Toc8893614"/>
      <w:r w:rsidRPr="007055D9">
        <w:t>Version</w:t>
      </w:r>
      <w:bookmarkEnd w:id="2020"/>
      <w:bookmarkEnd w:id="202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2022" w:author="nick" w:date="2019-05-15T01:46:00Z">
        <w:r w:rsidR="009A3F31">
          <w:t>3</w:t>
        </w:r>
        <w:r w:rsidR="009A3F31" w:rsidRPr="00BA120B">
          <w:t>.0.</w:t>
        </w:r>
        <w:r w:rsidR="009A3F31">
          <w:t>1</w:t>
        </w:r>
      </w:ins>
      <w:del w:id="2023"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r>
        <w:t>xsi:noNamespaceSchemaLocation="</w:t>
      </w:r>
      <w:ins w:id="2024" w:author="nick" w:date="2019-05-15T01:50:00Z">
        <w:r w:rsidR="009A3F31">
          <w:rPr>
            <w:b/>
            <w:bCs/>
            <w:color w:val="8000FF"/>
          </w:rPr>
          <w:t>xmcf_3_0_1.xsd</w:t>
        </w:r>
      </w:ins>
      <w:del w:id="2025"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ins w:id="2026" w:author="nick" w:date="2019-05-15T01:46:00Z">
        <w:r w:rsidR="009A3F31">
          <w:t>3</w:t>
        </w:r>
        <w:r w:rsidR="009A3F31" w:rsidRPr="00BA120B">
          <w:t>.0.</w:t>
        </w:r>
        <w:r w:rsidR="009A3F31">
          <w:t>1</w:t>
        </w:r>
      </w:ins>
      <w:del w:id="2027"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2028" w:name="_Toc3556942"/>
      <w:bookmarkStart w:id="2029" w:name="_Toc8893615"/>
      <w:r w:rsidRPr="007055D9">
        <w:t>Unit System</w:t>
      </w:r>
      <w:bookmarkEnd w:id="2028"/>
      <w:bookmarkEnd w:id="2029"/>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2030" w:name="_Toc3566410"/>
      <w:bookmarkStart w:id="2031"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030"/>
      <w:bookmarkEnd w:id="2031"/>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r>
        <w:t>xsi:noNamespaceSchemaLocation="</w:t>
      </w:r>
      <w:ins w:id="2032" w:author="nick" w:date="2019-05-15T01:51:00Z">
        <w:r w:rsidR="009A3F31">
          <w:rPr>
            <w:b/>
            <w:bCs/>
            <w:color w:val="8000FF"/>
          </w:rPr>
          <w:t>xmcf_3_0_1.xsd</w:t>
        </w:r>
      </w:ins>
      <w:del w:id="2033"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&lt;version&gt; </w:t>
      </w:r>
      <w:ins w:id="2034" w:author="nick" w:date="2019-05-15T01:46:00Z">
        <w:r w:rsidR="009A3F31">
          <w:t>3</w:t>
        </w:r>
        <w:r w:rsidR="009A3F31" w:rsidRPr="00BA120B">
          <w:t>.0.</w:t>
        </w:r>
        <w:r w:rsidR="009A3F31">
          <w:t>1</w:t>
        </w:r>
      </w:ins>
      <w:del w:id="2035"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036" w:name="_Toc339013871"/>
      <w:bookmarkStart w:id="2037" w:name="_Toc3556943"/>
      <w:bookmarkStart w:id="2038"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2036"/>
      <w:bookmarkEnd w:id="2037"/>
      <w:bookmarkEnd w:id="203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20"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2039" w:name="_Toc413359565"/>
      <w:bookmarkStart w:id="2040" w:name="_Ref414560122"/>
      <w:bookmarkStart w:id="2041" w:name="_Ref414563183"/>
      <w:bookmarkStart w:id="2042" w:name="_Ref414571476"/>
      <w:bookmarkStart w:id="2043" w:name="_Ref428530906"/>
      <w:bookmarkStart w:id="2044" w:name="_Ref429050591"/>
      <w:bookmarkStart w:id="2045" w:name="_Ref429053268"/>
      <w:bookmarkStart w:id="2046" w:name="_Toc3556944"/>
      <w:bookmarkStart w:id="2047" w:name="_Toc8893617"/>
      <w:r w:rsidRPr="007055D9">
        <w:t xml:space="preserve">User Specific Data </w:t>
      </w:r>
      <w:r w:rsidRPr="00E70284">
        <w:rPr>
          <w:rFonts w:ascii="Courier New" w:hAnsi="Courier New" w:cs="Courier New"/>
          <w:b w:val="0"/>
          <w:sz w:val="26"/>
          <w:szCs w:val="28"/>
          <w:lang w:eastAsia="de-DE"/>
        </w:rPr>
        <w:t>&lt;appdata&gt;</w:t>
      </w:r>
      <w:bookmarkEnd w:id="2039"/>
      <w:bookmarkEnd w:id="2040"/>
      <w:bookmarkEnd w:id="2041"/>
      <w:bookmarkEnd w:id="2042"/>
      <w:bookmarkEnd w:id="2043"/>
      <w:bookmarkEnd w:id="2044"/>
      <w:bookmarkEnd w:id="2045"/>
      <w:bookmarkEnd w:id="2046"/>
      <w:bookmarkEnd w:id="204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2048" w:name="_Toc3566411"/>
      <w:bookmarkStart w:id="2049"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2048"/>
      <w:bookmarkEnd w:id="204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r>
        <w:t>xsi:noNamespaceSchemaLocation="</w:t>
      </w:r>
      <w:del w:id="2050" w:author="nick" w:date="2019-05-15T01:48:00Z">
        <w:r w:rsidDel="009A3F31">
          <w:delText>xmcf.xsd</w:delText>
        </w:r>
      </w:del>
      <w:ins w:id="2051"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&lt;version&gt; </w:t>
      </w:r>
      <w:ins w:id="2052" w:author="nick" w:date="2019-05-15T01:46:00Z">
        <w:r w:rsidR="009A3F31">
          <w:t>3</w:t>
        </w:r>
        <w:r w:rsidR="009A3F31" w:rsidRPr="00BA120B">
          <w:t>.0.</w:t>
        </w:r>
        <w:r w:rsidR="009A3F31">
          <w:t>1</w:t>
        </w:r>
      </w:ins>
      <w:del w:id="2053"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r>
        <w:t>xsi:noNamespaceSchemaLocation="</w:t>
      </w:r>
      <w:ins w:id="2054" w:author="nick" w:date="2019-05-15T01:48:00Z">
        <w:r w:rsidR="009A3F31">
          <w:t>xmcf_3_0_1.xsd</w:t>
        </w:r>
      </w:ins>
      <w:del w:id="2055"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&lt;version&gt; </w:t>
      </w:r>
      <w:ins w:id="2056" w:author="nick" w:date="2019-05-15T01:46:00Z">
        <w:r w:rsidR="009A3F31">
          <w:t>3</w:t>
        </w:r>
        <w:r w:rsidR="009A3F31" w:rsidRPr="00BA120B">
          <w:t>.0.</w:t>
        </w:r>
        <w:r w:rsidR="009A3F31">
          <w:t>1</w:t>
        </w:r>
      </w:ins>
      <w:del w:id="2057"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2058"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2059" w:name="_Finite_Element_Specific"/>
      <w:bookmarkStart w:id="2060" w:name="_Ref414560131"/>
      <w:bookmarkStart w:id="2061" w:name="_Toc3556945"/>
      <w:bookmarkStart w:id="2062" w:name="_Toc8893618"/>
      <w:bookmarkEnd w:id="2059"/>
      <w:r w:rsidRPr="007055D9">
        <w:t xml:space="preserve">Finite Element Specific Data </w:t>
      </w:r>
      <w:r w:rsidRPr="00E366F9">
        <w:rPr>
          <w:rFonts w:ascii="Courier New" w:hAnsi="Courier New" w:cs="Courier New"/>
          <w:b w:val="0"/>
          <w:sz w:val="26"/>
          <w:szCs w:val="28"/>
          <w:lang w:eastAsia="de-DE"/>
        </w:rPr>
        <w:t>&lt;femdata&gt;</w:t>
      </w:r>
      <w:bookmarkEnd w:id="2060"/>
      <w:bookmarkEnd w:id="2061"/>
      <w:bookmarkEnd w:id="20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2063" w:name="_Toc3566412"/>
      <w:bookmarkStart w:id="2064"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2063"/>
      <w:bookmarkEnd w:id="2064"/>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21"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22"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2065" w:name="_Toc3566413"/>
      <w:bookmarkStart w:id="2066"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2065"/>
      <w:bookmarkEnd w:id="2066"/>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2067" w:name="_Toc3566414"/>
      <w:bookmarkStart w:id="2068"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2067"/>
      <w:bookmarkEnd w:id="2068"/>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2069" w:name="_Toc3566415"/>
      <w:bookmarkStart w:id="2070"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2069"/>
      <w:bookmarkEnd w:id="2070"/>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2071"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072" w:name="_Toc373504790"/>
      <w:bookmarkStart w:id="2073" w:name="_Toc373505008"/>
      <w:bookmarkStart w:id="2074" w:name="_Toc339013872"/>
      <w:bookmarkStart w:id="2075" w:name="_Ref414560151"/>
      <w:bookmarkStart w:id="2076" w:name="_Toc3556946"/>
      <w:bookmarkStart w:id="2077" w:name="_Toc8893619"/>
      <w:bookmarkEnd w:id="2072"/>
      <w:bookmarkEnd w:id="2073"/>
      <w:r w:rsidRPr="007055D9">
        <w:t>Connection Data</w:t>
      </w:r>
      <w:bookmarkEnd w:id="207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75"/>
      <w:bookmarkEnd w:id="2076"/>
      <w:bookmarkEnd w:id="2077"/>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078" w:name="_Toc3566416"/>
      <w:bookmarkStart w:id="2079"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78"/>
      <w:bookmarkEnd w:id="207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2080"/>
            <w:r w:rsidRPr="001D404C">
              <w:rPr>
                <w:sz w:val="18"/>
                <w:szCs w:val="20"/>
              </w:rPr>
              <w:t>1</w:t>
            </w:r>
            <w:commentRangeEnd w:id="2080"/>
            <w:r w:rsidR="00A15BE4">
              <w:rPr>
                <w:rStyle w:val="CommentReference"/>
                <w:lang w:eastAsia="x-none"/>
              </w:rPr>
              <w:commentReference w:id="2080"/>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81" w:name="_Toc3566417"/>
      <w:bookmarkStart w:id="2082"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1"/>
      <w:bookmarkEnd w:id="2082"/>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83" w:name="_Ref432343981"/>
      <w:bookmarkStart w:id="2084" w:name="_Toc3556947"/>
      <w:bookmarkStart w:id="2085" w:name="_Toc8893620"/>
      <w:r w:rsidRPr="007055D9">
        <w:t xml:space="preserve">Connected </w:t>
      </w:r>
      <w:r w:rsidR="00A101BB" w:rsidRPr="007055D9">
        <w:t>Objects</w:t>
      </w:r>
      <w:bookmarkEnd w:id="2083"/>
      <w:bookmarkEnd w:id="2084"/>
      <w:bookmarkEnd w:id="2085"/>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r w:rsidR="002D7D98">
              <w:rPr>
                <w:rStyle w:val="CommentReference"/>
                <w:lang w:eastAsia="x-none"/>
              </w:rPr>
              <w:commentReference w:id="2086"/>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26A01BF3" w:rsidR="002921CC" w:rsidRPr="008D6479" w:rsidRDefault="002921CC" w:rsidP="006F4BFA">
            <w:pPr>
              <w:rPr>
                <w:sz w:val="20"/>
                <w:szCs w:val="20"/>
                <w:highlight w:val="yellow"/>
              </w:rPr>
            </w:pPr>
            <w:del w:id="2087"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commentRangeStart w:id="2088"/>
            <w:ins w:id="2089" w:author="nick" w:date="2019-02-12T13:04:00Z">
              <w:r>
                <w:rPr>
                  <w:sz w:val="20"/>
                  <w:szCs w:val="20"/>
                  <w:highlight w:val="yellow"/>
                </w:rPr>
                <w:t>Optional</w:t>
              </w:r>
            </w:ins>
            <w:commentRangeEnd w:id="2088"/>
            <w:ins w:id="2090" w:author="nick" w:date="2019-02-12T13:05:00Z">
              <w:r>
                <w:rPr>
                  <w:rStyle w:val="CommentReference"/>
                  <w:lang w:eastAsia="x-none"/>
                </w:rPr>
                <w:commentReference w:id="2088"/>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91"/>
            <w:ins w:id="2092" w:author="nick" w:date="2019-02-12T13:04:00Z">
              <w:r>
                <w:rPr>
                  <w:sz w:val="20"/>
                  <w:szCs w:val="20"/>
                </w:rPr>
                <w:t>Optional</w:t>
              </w:r>
            </w:ins>
            <w:commentRangeEnd w:id="2091"/>
            <w:ins w:id="2093" w:author="nick" w:date="2019-02-12T13:05:00Z">
              <w:r>
                <w:rPr>
                  <w:rStyle w:val="CommentReference"/>
                  <w:lang w:eastAsia="x-none"/>
                </w:rPr>
                <w:commentReference w:id="2091"/>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94" w:name="_Toc3566418"/>
      <w:bookmarkStart w:id="2095" w:name="_Ref371942385"/>
      <w:bookmarkStart w:id="2096" w:name="_Toc8893842"/>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94"/>
      <w:bookmarkEnd w:id="2096"/>
    </w:p>
    <w:p w14:paraId="6E0C7858" w14:textId="77777777" w:rsidR="00A33BC7" w:rsidRPr="007055D9" w:rsidRDefault="00543B6B" w:rsidP="00860E71">
      <w:pPr>
        <w:pStyle w:val="Heading4"/>
      </w:pPr>
      <w:bookmarkStart w:id="2097" w:name="_Ref428791371"/>
      <w:bookmarkStart w:id="2098" w:name="_Ref428891357"/>
      <w:bookmarkStart w:id="2099" w:name="_Ref428892751"/>
      <w:bookmarkStart w:id="2100" w:name="_Toc3556948"/>
      <w:bookmarkStart w:id="2101"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95"/>
      <w:bookmarkEnd w:id="2097"/>
      <w:bookmarkEnd w:id="2098"/>
      <w:bookmarkEnd w:id="2099"/>
      <w:bookmarkEnd w:id="2100"/>
      <w:bookmarkEnd w:id="2101"/>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102" w:name="_Toc3566419"/>
      <w:bookmarkStart w:id="2103"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02"/>
      <w:bookmarkEnd w:id="210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104" w:name="_Toc3556949"/>
      <w:bookmarkStart w:id="2105"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04"/>
      <w:bookmarkEnd w:id="210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106" w:name="_Toc3566420"/>
      <w:bookmarkStart w:id="2107"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06"/>
      <w:bookmarkEnd w:id="2107"/>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108" w:name="_Ref414608310"/>
      <w:bookmarkStart w:id="2109" w:name="_Toc3556950"/>
      <w:bookmarkStart w:id="2110" w:name="_Toc8893623"/>
      <w:r>
        <w:t xml:space="preserve">Contacts and </w:t>
      </w:r>
      <w:r w:rsidR="004B7C8B">
        <w:t>F</w:t>
      </w:r>
      <w:r w:rsidR="004B7C8B" w:rsidRPr="004B7C8B">
        <w:t>riction</w:t>
      </w:r>
      <w:bookmarkEnd w:id="2108"/>
      <w:bookmarkEnd w:id="2109"/>
      <w:bookmarkEnd w:id="211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11" w:name="_Ref414841585"/>
      <w:bookmarkStart w:id="2112" w:name="_Toc3556951"/>
      <w:bookmarkStart w:id="2113" w:name="_Toc8893624"/>
      <w:r w:rsidRPr="00880D5C">
        <w:rPr>
          <w:szCs w:val="26"/>
        </w:rPr>
        <w:t xml:space="preserve">Element </w:t>
      </w:r>
      <w:r w:rsidRPr="00880D5C">
        <w:rPr>
          <w:rFonts w:ascii="Courier New" w:hAnsi="Courier New" w:cs="Courier New"/>
          <w:b w:val="0"/>
          <w:i/>
          <w:szCs w:val="26"/>
        </w:rPr>
        <w:t>&lt;contact_list/&gt;</w:t>
      </w:r>
      <w:bookmarkEnd w:id="2111"/>
      <w:bookmarkEnd w:id="2112"/>
      <w:bookmarkEnd w:id="211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114" w:name="_Toc414573794"/>
      <w:bookmarkStart w:id="2115" w:name="_Toc3566421"/>
      <w:bookmarkStart w:id="2116"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114"/>
      <w:bookmarkEnd w:id="2115"/>
      <w:bookmarkEnd w:id="211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117" w:name="_Toc3556952"/>
      <w:bookmarkStart w:id="2118" w:name="_Toc8893625"/>
      <w:r w:rsidRPr="00880D5C">
        <w:rPr>
          <w:szCs w:val="26"/>
        </w:rPr>
        <w:t xml:space="preserve">Element </w:t>
      </w:r>
      <w:r w:rsidRPr="00880D5C">
        <w:rPr>
          <w:rFonts w:ascii="Courier New" w:hAnsi="Courier New" w:cs="Courier New"/>
          <w:b w:val="0"/>
          <w:i/>
          <w:szCs w:val="26"/>
        </w:rPr>
        <w:t>&lt;contact&gt;</w:t>
      </w:r>
      <w:bookmarkEnd w:id="2117"/>
      <w:bookmarkEnd w:id="2118"/>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119" w:name="_Toc3566422"/>
      <w:bookmarkStart w:id="2120"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119"/>
      <w:bookmarkEnd w:id="2120"/>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121" w:name="_Toc3556953"/>
      <w:bookmarkStart w:id="2122" w:name="_Toc8893626"/>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121"/>
      <w:bookmarkEnd w:id="2122"/>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123" w:name="_Toc414573795"/>
      <w:bookmarkStart w:id="2124" w:name="_Toc3566423"/>
      <w:bookmarkStart w:id="2125"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123"/>
      <w:bookmarkEnd w:id="2124"/>
      <w:bookmarkEnd w:id="2125"/>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126" w:name="_Toc3556954"/>
      <w:bookmarkStart w:id="2127"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126"/>
      <w:bookmarkEnd w:id="2127"/>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128" w:name="_Ref414837767"/>
      <w:bookmarkStart w:id="2129" w:name="_Toc3556955"/>
      <w:bookmarkStart w:id="2130" w:name="_Toc8893628"/>
      <w:r>
        <w:t xml:space="preserve">Local </w:t>
      </w:r>
      <w:r w:rsidR="008706FB">
        <w:t>Contact</w:t>
      </w:r>
      <w:r w:rsidRPr="0030552A">
        <w:t xml:space="preserve"> </w:t>
      </w:r>
      <w:r w:rsidR="008706FB">
        <w:t>P</w:t>
      </w:r>
      <w:r>
        <w:t>ropert</w:t>
      </w:r>
      <w:r w:rsidR="008706FB">
        <w:t>ies</w:t>
      </w:r>
      <w:bookmarkEnd w:id="2128"/>
      <w:bookmarkEnd w:id="2129"/>
      <w:bookmarkEnd w:id="2130"/>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131" w:name="_Toc3566424"/>
      <w:bookmarkStart w:id="2132"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131"/>
      <w:bookmarkEnd w:id="2132"/>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133" w:name="_Ref414836574"/>
      <w:bookmarkStart w:id="2134" w:name="_Toc3556956"/>
      <w:bookmarkStart w:id="2135" w:name="_Toc8893629"/>
      <w:r w:rsidRPr="007055D9">
        <w:t>Joints</w:t>
      </w:r>
      <w:bookmarkEnd w:id="2133"/>
      <w:bookmarkEnd w:id="2134"/>
      <w:bookmarkEnd w:id="213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136" w:name="_Toc3566425"/>
      <w:bookmarkStart w:id="2137"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136"/>
      <w:bookmarkEnd w:id="213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138" w:name="_Toc428456083"/>
      <w:bookmarkStart w:id="2139" w:name="_Toc428537047"/>
      <w:bookmarkStart w:id="2140" w:name="_Toc428969366"/>
      <w:bookmarkStart w:id="2141" w:name="_Toc429052757"/>
      <w:bookmarkStart w:id="2142" w:name="_Toc3556957"/>
      <w:bookmarkStart w:id="2143" w:name="_Toc8893630"/>
      <w:bookmarkEnd w:id="2138"/>
      <w:bookmarkEnd w:id="2139"/>
      <w:bookmarkEnd w:id="2140"/>
      <w:bookmarkEnd w:id="2141"/>
      <w:r w:rsidRPr="007055D9">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142"/>
      <w:bookmarkEnd w:id="214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r w:rsidRPr="001E6C77">
        <w:rPr>
          <w:rFonts w:cs="Courier New"/>
          <w:sz w:val="15"/>
          <w:szCs w:val="15"/>
        </w:rPr>
        <w:t>xsi:noNamespaceSchemaLocation="</w:t>
      </w:r>
      <w:ins w:id="2144" w:author="nick" w:date="2019-05-15T01:48:00Z">
        <w:r w:rsidR="009A3F31">
          <w:t>xmcf_3_0_1.xsd</w:t>
        </w:r>
      </w:ins>
      <w:del w:id="2145"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&lt;version&gt; </w:t>
      </w:r>
      <w:ins w:id="2146" w:author="nick" w:date="2019-05-15T01:46:00Z">
        <w:r w:rsidR="009A3F31">
          <w:t>3</w:t>
        </w:r>
        <w:r w:rsidR="009A3F31" w:rsidRPr="00BA120B">
          <w:t>.0.</w:t>
        </w:r>
        <w:r w:rsidR="009A3F31">
          <w:t>1</w:t>
        </w:r>
      </w:ins>
      <w:del w:id="2147"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148" w:author="nick" w:date="2019-03-05T18:43:00Z">
        <w:r w:rsidR="00AE0CCD">
          <w:rPr>
            <w:sz w:val="15"/>
            <w:szCs w:val="15"/>
          </w:rPr>
          <w:t xml:space="preserve"> </w:t>
        </w:r>
      </w:ins>
      <w:commentRangeStart w:id="2149"/>
      <w:ins w:id="2150" w:author="Dr. Carsten Franke" w:date="2019-03-18T14:58:00Z">
        <w:del w:id="2151" w:author="nick" w:date="2019-03-20T22:30:00Z">
          <w:r w:rsidR="001B680E" w:rsidDel="00DA3D72">
            <w:rPr>
              <w:sz w:val="15"/>
              <w:szCs w:val="15"/>
            </w:rPr>
            <w:delText>83</w:delText>
          </w:r>
        </w:del>
      </w:ins>
      <w:commentRangeEnd w:id="2149"/>
      <w:r w:rsidR="00DA3D72">
        <w:rPr>
          <w:rStyle w:val="CommentReference"/>
          <w:rFonts w:ascii="Calibri" w:hAnsi="Calibri"/>
          <w:lang w:eastAsia="x-none"/>
        </w:rPr>
        <w:commentReference w:id="2149"/>
      </w:r>
      <w:ins w:id="2152"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153" w:name="_Ref395100983"/>
      <w:r w:rsidRPr="001E6C77">
        <w:rPr>
          <w:rStyle w:val="FootnoteReference"/>
          <w:sz w:val="15"/>
          <w:szCs w:val="15"/>
        </w:rPr>
        <w:footnoteReference w:id="8"/>
      </w:r>
      <w:bookmarkEnd w:id="2153"/>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154" w:name="_Toc428279348"/>
      <w:bookmarkStart w:id="2155" w:name="_Toc428456085"/>
      <w:bookmarkStart w:id="2156" w:name="_Toc428537049"/>
      <w:bookmarkStart w:id="2157" w:name="_Toc428969368"/>
      <w:bookmarkStart w:id="2158" w:name="_Toc429052759"/>
      <w:bookmarkStart w:id="2159" w:name="_Toc3556958"/>
      <w:bookmarkStart w:id="2160" w:name="_Toc8893631"/>
      <w:bookmarkEnd w:id="2154"/>
      <w:bookmarkEnd w:id="2155"/>
      <w:bookmarkEnd w:id="2156"/>
      <w:bookmarkEnd w:id="2157"/>
      <w:bookmarkEnd w:id="2158"/>
      <w:r w:rsidRPr="007055D9">
        <w:t>XML Schema Definition</w:t>
      </w:r>
      <w:bookmarkEnd w:id="2159"/>
      <w:bookmarkEnd w:id="216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61" w:name="_Toc334484488"/>
      <w:bookmarkStart w:id="2162" w:name="_Toc334486133"/>
      <w:bookmarkStart w:id="2163" w:name="XMLStructureConnectionGroups"/>
      <w:bookmarkStart w:id="2164" w:name="SeamweldConnectionGroupPart"/>
      <w:bookmarkStart w:id="2165" w:name="XMLStructurePartsPIDs"/>
      <w:bookmarkStart w:id="2166" w:name="XMLStructureConnections"/>
      <w:bookmarkStart w:id="2167" w:name="XMLStructurePointConnections"/>
      <w:bookmarkStart w:id="2168" w:name="XMLStructureLineConnections"/>
      <w:bookmarkStart w:id="2169" w:name="XMLStructurePlaneConnections"/>
      <w:bookmarkStart w:id="2170" w:name="_Toc338938892"/>
      <w:bookmarkStart w:id="2171" w:name="_Toc338939088"/>
      <w:bookmarkStart w:id="2172" w:name="_Toc3556959"/>
      <w:bookmarkStart w:id="2173" w:name="_Toc8893632"/>
      <w:bookmarkEnd w:id="1982"/>
      <w:bookmarkEnd w:id="1983"/>
      <w:bookmarkEnd w:id="2161"/>
      <w:bookmarkEnd w:id="2162"/>
      <w:bookmarkEnd w:id="2163"/>
      <w:bookmarkEnd w:id="2164"/>
      <w:bookmarkEnd w:id="2165"/>
      <w:bookmarkEnd w:id="2166"/>
      <w:bookmarkEnd w:id="2167"/>
      <w:bookmarkEnd w:id="2168"/>
      <w:bookmarkEnd w:id="2169"/>
      <w:r w:rsidRPr="007055D9">
        <w:lastRenderedPageBreak/>
        <w:t>Data Common to any Connection</w:t>
      </w:r>
      <w:bookmarkEnd w:id="2170"/>
      <w:bookmarkEnd w:id="2171"/>
      <w:bookmarkEnd w:id="2172"/>
      <w:bookmarkEnd w:id="217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174" w:name="_Ref448911656"/>
      <w:bookmarkStart w:id="2175" w:name="_Toc3556960"/>
      <w:bookmarkStart w:id="2176" w:name="_Toc413359574"/>
      <w:bookmarkStart w:id="2177" w:name="_Toc338938893"/>
      <w:bookmarkStart w:id="2178" w:name="_Toc338939089"/>
      <w:bookmarkStart w:id="2179" w:name="_Toc288196462"/>
      <w:bookmarkStart w:id="2180" w:name="_Toc288200760"/>
      <w:bookmarkStart w:id="2181" w:name="_Toc8893633"/>
      <w:r>
        <w:t>Indices and their properties</w:t>
      </w:r>
      <w:bookmarkEnd w:id="2174"/>
      <w:bookmarkEnd w:id="2175"/>
      <w:bookmarkEnd w:id="2181"/>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182" w:name="_Toc3556961"/>
      <w:bookmarkStart w:id="2183" w:name="_Toc8893634"/>
      <w:r w:rsidRPr="00BD20ED">
        <w:rPr>
          <w:szCs w:val="34"/>
        </w:rPr>
        <w:t xml:space="preserve">Attribute </w:t>
      </w:r>
      <w:r w:rsidRPr="00BD20ED">
        <w:rPr>
          <w:rFonts w:ascii="Courier New" w:hAnsi="Courier New" w:cs="Courier New"/>
          <w:b w:val="0"/>
          <w:szCs w:val="34"/>
          <w:highlight w:val="white"/>
        </w:rPr>
        <w:t>label</w:t>
      </w:r>
      <w:bookmarkEnd w:id="2176"/>
      <w:bookmarkEnd w:id="2182"/>
      <w:bookmarkEnd w:id="2183"/>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184" w:name="_Ref413329202"/>
      <w:bookmarkStart w:id="2185" w:name="_Toc413359575"/>
      <w:bookmarkStart w:id="2186" w:name="_Toc3556962"/>
      <w:bookmarkStart w:id="2187" w:name="_Toc8893635"/>
      <w:r>
        <w:rPr>
          <w:szCs w:val="34"/>
        </w:rPr>
        <w:t>Dimensions and Coordinates</w:t>
      </w:r>
      <w:bookmarkEnd w:id="2184"/>
      <w:bookmarkEnd w:id="2185"/>
      <w:bookmarkEnd w:id="2186"/>
      <w:bookmarkEnd w:id="218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188" w:name="_Toc413359576"/>
      <w:bookmarkStart w:id="2189" w:name="_Ref440360308"/>
      <w:bookmarkStart w:id="2190" w:name="_Ref440360312"/>
      <w:bookmarkStart w:id="2191" w:name="_Ref440360851"/>
      <w:bookmarkStart w:id="2192" w:name="_Ref440360857"/>
      <w:bookmarkStart w:id="2193" w:name="_Ref440453613"/>
      <w:bookmarkStart w:id="2194" w:name="_Ref440453616"/>
      <w:bookmarkStart w:id="2195" w:name="_Ref440454500"/>
      <w:bookmarkStart w:id="2196" w:name="_Ref440454502"/>
      <w:bookmarkStart w:id="2197" w:name="_Toc3556963"/>
      <w:bookmarkStart w:id="2198" w:name="_Toc8893636"/>
      <w:r w:rsidRPr="00BD20ED">
        <w:rPr>
          <w:szCs w:val="34"/>
        </w:rPr>
        <w:t xml:space="preserve">Attribute </w:t>
      </w:r>
      <w:r>
        <w:rPr>
          <w:rFonts w:ascii="Courier New" w:hAnsi="Courier New" w:cs="Courier New"/>
          <w:b w:val="0"/>
          <w:szCs w:val="34"/>
          <w:highlight w:val="white"/>
        </w:rPr>
        <w:t>quality_control</w:t>
      </w:r>
      <w:bookmarkEnd w:id="2188"/>
      <w:bookmarkEnd w:id="2189"/>
      <w:bookmarkEnd w:id="2190"/>
      <w:bookmarkEnd w:id="2191"/>
      <w:bookmarkEnd w:id="2192"/>
      <w:bookmarkEnd w:id="2193"/>
      <w:bookmarkEnd w:id="2194"/>
      <w:bookmarkEnd w:id="2195"/>
      <w:bookmarkEnd w:id="2196"/>
      <w:bookmarkEnd w:id="2197"/>
      <w:bookmarkEnd w:id="2198"/>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199" w:name="_Ref428442251"/>
      <w:bookmarkStart w:id="2200" w:name="_Toc3556964"/>
      <w:bookmarkStart w:id="2201" w:name="_Toc8893637"/>
      <w:r w:rsidRPr="007331A4">
        <w:lastRenderedPageBreak/>
        <w:t>Custom Attributes list</w:t>
      </w:r>
      <w:bookmarkEnd w:id="2199"/>
      <w:bookmarkEnd w:id="2200"/>
      <w:bookmarkEnd w:id="220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202" w:name="_Toc440039075"/>
      <w:bookmarkStart w:id="2203" w:name="_Toc3566426"/>
      <w:bookmarkStart w:id="2204"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202"/>
      <w:bookmarkEnd w:id="2203"/>
      <w:bookmarkEnd w:id="220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205" w:name="_Toc440039076"/>
      <w:bookmarkStart w:id="2206" w:name="_Toc3566427"/>
      <w:bookmarkStart w:id="2207"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205"/>
      <w:bookmarkEnd w:id="2206"/>
      <w:bookmarkEnd w:id="220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2208"/>
            <w:commentRangeStart w:id="2209"/>
            <w:del w:id="2210" w:author="m.kalaitzaki" w:date="2019-02-11T16:07:00Z">
              <w:r w:rsidDel="00E044BB">
                <w:rPr>
                  <w:sz w:val="20"/>
                  <w:szCs w:val="20"/>
                </w:rPr>
                <w:delText>integer</w:delText>
              </w:r>
            </w:del>
            <w:ins w:id="2211" w:author="m.kalaitzaki" w:date="2019-02-11T16:07:00Z">
              <w:r w:rsidR="00E044BB">
                <w:rPr>
                  <w:sz w:val="20"/>
                  <w:szCs w:val="20"/>
                </w:rPr>
                <w:t>int</w:t>
              </w:r>
              <w:commentRangeEnd w:id="2208"/>
              <w:r w:rsidR="00E044BB">
                <w:rPr>
                  <w:rStyle w:val="CommentReference"/>
                  <w:lang w:eastAsia="x-none"/>
                </w:rPr>
                <w:commentReference w:id="2208"/>
              </w:r>
            </w:ins>
            <w:commentRangeEnd w:id="2209"/>
            <w:r w:rsidR="00133C88">
              <w:rPr>
                <w:rStyle w:val="CommentReference"/>
                <w:lang w:eastAsia="x-none"/>
              </w:rPr>
              <w:commentReference w:id="2209"/>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212" w:name="_Toc440039077"/>
      <w:bookmarkStart w:id="2213" w:name="_Toc3566428"/>
      <w:bookmarkStart w:id="2214"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212"/>
      <w:bookmarkEnd w:id="2213"/>
      <w:bookmarkEnd w:id="221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215" w:name="_Toc440039078"/>
      <w:bookmarkStart w:id="2216" w:name="_Toc3566429"/>
      <w:bookmarkStart w:id="2217"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215"/>
      <w:bookmarkEnd w:id="2216"/>
      <w:bookmarkEnd w:id="221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218" w:name="_Toc440039079"/>
      <w:bookmarkStart w:id="2219" w:name="_Toc3566430"/>
      <w:bookmarkStart w:id="2220"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218"/>
      <w:bookmarkEnd w:id="2219"/>
      <w:bookmarkEnd w:id="222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221" w:name="_Toc440039080"/>
      <w:bookmarkStart w:id="2222" w:name="_Toc3566431"/>
      <w:bookmarkStart w:id="2223"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221"/>
      <w:bookmarkEnd w:id="2222"/>
      <w:bookmarkEnd w:id="222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224" w:name="_Toc440039081"/>
      <w:bookmarkStart w:id="2225" w:name="_Toc3566432"/>
      <w:bookmarkStart w:id="2226"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224"/>
      <w:bookmarkEnd w:id="2225"/>
      <w:bookmarkEnd w:id="222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227" w:name="_Toc440039082"/>
      <w:bookmarkStart w:id="2228" w:name="_Toc3566433"/>
      <w:bookmarkStart w:id="2229"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227"/>
      <w:bookmarkEnd w:id="2228"/>
      <w:bookmarkEnd w:id="222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230" w:name="_Toc440039083"/>
      <w:bookmarkStart w:id="2231" w:name="_Toc3566434"/>
      <w:bookmarkStart w:id="2232"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230"/>
      <w:bookmarkEnd w:id="2231"/>
      <w:bookmarkEnd w:id="223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233" w:name="_Toc440039084"/>
      <w:bookmarkStart w:id="2234" w:name="_Toc3566435"/>
      <w:bookmarkStart w:id="2235"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233"/>
      <w:bookmarkEnd w:id="2234"/>
      <w:bookmarkEnd w:id="223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236" w:name="_Toc440039085"/>
      <w:bookmarkStart w:id="2237" w:name="_Toc3566436"/>
      <w:bookmarkStart w:id="2238"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236"/>
      <w:bookmarkEnd w:id="2237"/>
      <w:bookmarkEnd w:id="223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239" w:name="_Toc440039086"/>
      <w:bookmarkStart w:id="2240" w:name="_Toc3566437"/>
      <w:bookmarkStart w:id="2241"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239"/>
      <w:bookmarkEnd w:id="2240"/>
      <w:bookmarkEnd w:id="224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242" w:name="_Toc440038865"/>
      <w:bookmarkStart w:id="2243" w:name="_Toc3556965"/>
      <w:bookmarkStart w:id="2244"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242"/>
      <w:bookmarkEnd w:id="2243"/>
      <w:bookmarkEnd w:id="224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245" w:name="_Toc440038866"/>
      <w:bookmarkStart w:id="2246" w:name="_Toc3556966"/>
      <w:bookmarkStart w:id="2247"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45"/>
      <w:bookmarkEnd w:id="2246"/>
      <w:bookmarkEnd w:id="224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248" w:name="_Toc440038867"/>
      <w:bookmarkStart w:id="2249" w:name="_Toc3556967"/>
      <w:bookmarkStart w:id="2250"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48"/>
      <w:bookmarkEnd w:id="2249"/>
      <w:bookmarkEnd w:id="225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251" w:name="_Toc440038868"/>
      <w:bookmarkStart w:id="2252" w:name="_Toc3556968"/>
      <w:bookmarkStart w:id="2253"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251"/>
      <w:bookmarkEnd w:id="2252"/>
      <w:bookmarkEnd w:id="225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2254" w:name="_Toc3556969"/>
      <w:bookmarkStart w:id="2255" w:name="_Toc8893642"/>
      <w:r w:rsidRPr="007055D9">
        <w:lastRenderedPageBreak/>
        <w:t>0D connections</w:t>
      </w:r>
      <w:bookmarkEnd w:id="2254"/>
      <w:bookmarkEnd w:id="2255"/>
    </w:p>
    <w:p w14:paraId="25FFC0E6" w14:textId="77777777" w:rsidR="002E60CB" w:rsidRPr="00226A3F" w:rsidRDefault="002E60CB" w:rsidP="002E60CB">
      <w:pPr>
        <w:pStyle w:val="Heading2"/>
        <w:tabs>
          <w:tab w:val="clear" w:pos="576"/>
          <w:tab w:val="left" w:pos="567"/>
          <w:tab w:val="num" w:pos="1134"/>
        </w:tabs>
        <w:ind w:left="578" w:hanging="578"/>
      </w:pPr>
      <w:bookmarkStart w:id="2256" w:name="_Toc413359578"/>
      <w:bookmarkStart w:id="2257" w:name="_Toc3556970"/>
      <w:bookmarkStart w:id="2258" w:name="_Toc8893643"/>
      <w:r w:rsidRPr="00226A3F">
        <w:t>Generic Definitions</w:t>
      </w:r>
      <w:bookmarkEnd w:id="2256"/>
      <w:bookmarkEnd w:id="2257"/>
      <w:bookmarkEnd w:id="2258"/>
    </w:p>
    <w:p w14:paraId="5F980062" w14:textId="77777777" w:rsidR="002E60CB" w:rsidRPr="00226A3F" w:rsidRDefault="002E60CB" w:rsidP="002E60CB">
      <w:pPr>
        <w:pStyle w:val="Heading3"/>
      </w:pPr>
      <w:bookmarkStart w:id="2259" w:name="_Toc413359579"/>
      <w:bookmarkStart w:id="2260" w:name="_Ref428958711"/>
      <w:bookmarkStart w:id="2261" w:name="_Toc3556971"/>
      <w:bookmarkStart w:id="2262" w:name="_Toc8893644"/>
      <w:r w:rsidRPr="00226A3F">
        <w:t>Identification</w:t>
      </w:r>
      <w:bookmarkEnd w:id="2259"/>
      <w:bookmarkEnd w:id="2260"/>
      <w:bookmarkEnd w:id="2261"/>
      <w:bookmarkEnd w:id="226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2263" w:name="_Toc3566438"/>
      <w:bookmarkStart w:id="2264"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2263"/>
      <w:bookmarkEnd w:id="2264"/>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2265" w:name="_Ref414563154"/>
      <w:bookmarkStart w:id="2266" w:name="_Toc3556972"/>
      <w:bookmarkStart w:id="2267" w:name="_Toc8893645"/>
      <w:r w:rsidRPr="007055D9">
        <w:t>Location</w:t>
      </w:r>
      <w:bookmarkEnd w:id="2265"/>
      <w:bookmarkEnd w:id="2266"/>
      <w:bookmarkEnd w:id="226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2268" w:name="_Toc3566439"/>
      <w:bookmarkStart w:id="2269"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2268"/>
      <w:bookmarkEnd w:id="226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2270" w:name="_Toc428279359"/>
      <w:bookmarkStart w:id="2271" w:name="_Toc428456096"/>
      <w:bookmarkStart w:id="2272" w:name="_Toc428537060"/>
      <w:bookmarkStart w:id="2273" w:name="_Toc428969379"/>
      <w:bookmarkStart w:id="2274" w:name="_Toc429052770"/>
      <w:bookmarkStart w:id="2275" w:name="_Direction"/>
      <w:bookmarkStart w:id="2276" w:name="_Ref400880511"/>
      <w:bookmarkStart w:id="2277" w:name="_Toc413359581"/>
      <w:bookmarkStart w:id="2278" w:name="_Toc3556973"/>
      <w:bookmarkStart w:id="2279" w:name="_Toc8893646"/>
      <w:bookmarkEnd w:id="2270"/>
      <w:bookmarkEnd w:id="2271"/>
      <w:bookmarkEnd w:id="2272"/>
      <w:bookmarkEnd w:id="2273"/>
      <w:bookmarkEnd w:id="2274"/>
      <w:bookmarkEnd w:id="2275"/>
      <w:r>
        <w:t>Direc</w:t>
      </w:r>
      <w:r w:rsidRPr="00226A3F">
        <w:t>tion</w:t>
      </w:r>
      <w:bookmarkEnd w:id="2276"/>
      <w:bookmarkEnd w:id="2277"/>
      <w:bookmarkEnd w:id="2278"/>
      <w:bookmarkEnd w:id="227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2280" w:name="_Toc3566440"/>
      <w:bookmarkStart w:id="2281"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2280"/>
      <w:bookmarkEnd w:id="228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2282" w:name="_Toc428279361"/>
      <w:bookmarkStart w:id="2283" w:name="_Toc428456098"/>
      <w:bookmarkStart w:id="2284" w:name="_Toc3556974"/>
      <w:bookmarkStart w:id="2285" w:name="_Toc8893647"/>
      <w:bookmarkEnd w:id="2282"/>
      <w:bookmarkEnd w:id="2283"/>
      <w:r w:rsidRPr="00736820">
        <w:t>Type</w:t>
      </w:r>
      <w:r w:rsidRPr="007055D9">
        <w:t xml:space="preserve"> Specification</w:t>
      </w:r>
      <w:bookmarkEnd w:id="2284"/>
      <w:bookmarkEnd w:id="228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2286" w:name="_Toc3566441"/>
      <w:bookmarkStart w:id="2287"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2286"/>
      <w:bookmarkEnd w:id="228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2288" w:name="_Ref428355238"/>
      <w:bookmarkStart w:id="2289" w:name="_Toc3556975"/>
      <w:bookmarkStart w:id="2290" w:name="_Toc8893648"/>
      <w:r w:rsidRPr="007055D9">
        <w:t xml:space="preserve">Spot </w:t>
      </w:r>
      <w:r w:rsidR="002E657F">
        <w:t>W</w:t>
      </w:r>
      <w:r w:rsidRPr="007055D9">
        <w:t>elds</w:t>
      </w:r>
      <w:bookmarkEnd w:id="2288"/>
      <w:bookmarkEnd w:id="2289"/>
      <w:bookmarkEnd w:id="229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2291"/>
            <w:r w:rsidRPr="00226A3F">
              <w:rPr>
                <w:sz w:val="20"/>
                <w:szCs w:val="20"/>
              </w:rPr>
              <w:t>1</w:t>
            </w:r>
            <w:commentRangeEnd w:id="2291"/>
            <w:r w:rsidR="009050D3">
              <w:rPr>
                <w:rStyle w:val="CommentReference"/>
                <w:lang w:eastAsia="x-none"/>
              </w:rPr>
              <w:commentReference w:id="2291"/>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2292" w:name="_Toc3566442"/>
      <w:bookmarkStart w:id="2293"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2292"/>
      <w:bookmarkEnd w:id="2293"/>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2294" w:name="_Toc3566443"/>
      <w:bookmarkStart w:id="2295"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2294"/>
      <w:bookmarkEnd w:id="2295"/>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2296" w:name="_Toc3556976"/>
      <w:bookmarkStart w:id="2297" w:name="_Toc8893649"/>
      <w:r w:rsidRPr="007055D9">
        <w:t>Robscans</w:t>
      </w:r>
      <w:bookmarkEnd w:id="2296"/>
      <w:bookmarkEnd w:id="2297"/>
    </w:p>
    <w:bookmarkEnd w:id="2177"/>
    <w:bookmarkEnd w:id="217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2298" w:name="_Ref401160011"/>
      <w:bookmarkStart w:id="2299" w:name="_Toc413359628"/>
      <w:bookmarkStart w:id="2300" w:name="_Toc3557087"/>
      <w:bookmarkStart w:id="2301"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229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2299"/>
      <w:bookmarkEnd w:id="2300"/>
      <w:bookmarkEnd w:id="230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2302" w:name="_Toc3566444"/>
      <w:bookmarkStart w:id="2303"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2302"/>
      <w:bookmarkEnd w:id="230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2304" w:name="_Toc3566445"/>
      <w:bookmarkStart w:id="2305"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2304"/>
      <w:bookmarkEnd w:id="2305"/>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2306" w:name="_Toc3566446"/>
      <w:bookmarkStart w:id="2307"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2306"/>
      <w:bookmarkEnd w:id="230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308" w:name="_Toc428279365"/>
      <w:bookmarkStart w:id="2309" w:name="_Toc428456102"/>
      <w:bookmarkStart w:id="2310" w:name="_Toc428537065"/>
      <w:bookmarkStart w:id="2311" w:name="_Toc428969384"/>
      <w:bookmarkStart w:id="2312" w:name="_Toc429052775"/>
      <w:bookmarkStart w:id="2313" w:name="_Toc413359585"/>
      <w:bookmarkStart w:id="2314" w:name="_Toc3556977"/>
      <w:bookmarkStart w:id="2315" w:name="_Toc8893650"/>
      <w:bookmarkEnd w:id="2308"/>
      <w:bookmarkEnd w:id="2309"/>
      <w:bookmarkEnd w:id="2310"/>
      <w:bookmarkEnd w:id="2311"/>
      <w:bookmarkEnd w:id="2312"/>
      <w:r w:rsidRPr="00226A3F">
        <w:t>Rivets</w:t>
      </w:r>
      <w:bookmarkEnd w:id="2313"/>
      <w:bookmarkEnd w:id="2314"/>
      <w:bookmarkEnd w:id="231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2316" w:name="_Toc3566447"/>
      <w:bookmarkStart w:id="2317"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316"/>
      <w:bookmarkEnd w:id="231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2318"/>
            <w:r>
              <w:rPr>
                <w:sz w:val="20"/>
                <w:szCs w:val="20"/>
              </w:rPr>
              <w:t>hardness</w:t>
            </w:r>
            <w:commentRangeEnd w:id="2318"/>
            <w:r>
              <w:rPr>
                <w:rStyle w:val="CommentReference"/>
                <w:lang w:eastAsia="x-none"/>
              </w:rPr>
              <w:commentReference w:id="2318"/>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2319" w:name="_Toc3566448"/>
      <w:bookmarkStart w:id="2320"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319"/>
      <w:bookmarkEnd w:id="232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7"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2321" w:name="_Toc3557088"/>
      <w:bookmarkStart w:id="2322"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2321"/>
      <w:bookmarkEnd w:id="2322"/>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2323" w:name="_Toc3566449"/>
      <w:bookmarkStart w:id="2324"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323"/>
      <w:bookmarkEnd w:id="232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2325" w:name="_Toc428279367"/>
      <w:bookmarkStart w:id="2326" w:name="_Toc428456104"/>
      <w:bookmarkStart w:id="2327" w:name="_Toc428537067"/>
      <w:bookmarkStart w:id="2328" w:name="_Toc428969386"/>
      <w:bookmarkStart w:id="2329" w:name="_Toc429052777"/>
      <w:bookmarkStart w:id="2330" w:name="_Toc413359586"/>
      <w:bookmarkStart w:id="2331" w:name="_Toc3556978"/>
      <w:bookmarkStart w:id="2332" w:name="_Toc8893651"/>
      <w:bookmarkEnd w:id="2325"/>
      <w:bookmarkEnd w:id="2326"/>
      <w:bookmarkEnd w:id="2327"/>
      <w:bookmarkEnd w:id="2328"/>
      <w:bookmarkEnd w:id="2329"/>
      <w:r>
        <w:t>Blind</w:t>
      </w:r>
      <w:r w:rsidRPr="00942FED">
        <w:t xml:space="preserve"> Rivets</w:t>
      </w:r>
      <w:bookmarkEnd w:id="2330"/>
      <w:bookmarkEnd w:id="2331"/>
      <w:bookmarkEnd w:id="233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2333" w:name="_Toc3566450"/>
      <w:bookmarkStart w:id="2334"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333"/>
      <w:bookmarkEnd w:id="2334"/>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30"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2335" w:name="_Toc3557089"/>
      <w:bookmarkStart w:id="2336"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335"/>
      <w:bookmarkEnd w:id="233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2337" w:name="_Toc3557090"/>
      <w:bookmarkStart w:id="2338"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2337"/>
      <w:bookmarkEnd w:id="2338"/>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339" w:name="_Toc3557091"/>
      <w:bookmarkStart w:id="2340"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2339"/>
      <w:bookmarkEnd w:id="234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341" w:name="_Toc428279369"/>
      <w:bookmarkStart w:id="2342" w:name="_Toc428965611"/>
      <w:bookmarkEnd w:id="2341"/>
      <w:bookmarkEnd w:id="2342"/>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343" w:name="_Toc428279370"/>
    <w:bookmarkStart w:id="2344" w:name="_Toc428456106"/>
    <w:bookmarkStart w:id="2345" w:name="_Toc428537069"/>
    <w:bookmarkStart w:id="2346" w:name="_Toc428969388"/>
    <w:bookmarkStart w:id="2347" w:name="_Toc429052779"/>
    <w:bookmarkStart w:id="2348" w:name="_Toc413359587"/>
    <w:bookmarkEnd w:id="2343"/>
    <w:bookmarkEnd w:id="2344"/>
    <w:bookmarkEnd w:id="2345"/>
    <w:bookmarkEnd w:id="2346"/>
    <w:bookmarkEnd w:id="2347"/>
    <w:p w14:paraId="6391282C" w14:textId="77777777" w:rsidR="002E60CB" w:rsidRPr="00942FED" w:rsidRDefault="00DB0669" w:rsidP="004B2578">
      <w:pPr>
        <w:pStyle w:val="Heading3"/>
      </w:pPr>
      <w:r>
        <w:rPr>
          <w:b w:val="0"/>
          <w:bCs w:val="0"/>
          <w:sz w:val="18"/>
          <w:szCs w:val="24"/>
        </w:rPr>
        <w:lastRenderedPageBreak/>
        <w:fldChar w:fldCharType="end"/>
      </w:r>
      <w:bookmarkStart w:id="2349" w:name="_Toc3556979"/>
      <w:bookmarkStart w:id="2350" w:name="_Toc8893652"/>
      <w:r w:rsidR="002E60CB" w:rsidRPr="00942FED">
        <w:t>Self</w:t>
      </w:r>
      <w:r w:rsidR="000306B0">
        <w:t>-</w:t>
      </w:r>
      <w:r w:rsidR="002E60CB" w:rsidRPr="00942FED">
        <w:t>Piercing Rivets</w:t>
      </w:r>
      <w:bookmarkEnd w:id="2348"/>
      <w:bookmarkEnd w:id="2349"/>
      <w:bookmarkEnd w:id="235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351" w:name="_Toc413359629"/>
      <w:bookmarkStart w:id="2352" w:name="_Toc3557092"/>
      <w:bookmarkStart w:id="2353"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2351"/>
      <w:bookmarkEnd w:id="2352"/>
      <w:bookmarkEnd w:id="2353"/>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6" w:history="1">
        <w:r w:rsidRPr="0078423A">
          <w:rPr>
            <w:rStyle w:val="Hyperlink"/>
          </w:rPr>
          <w:t>http://www.google.com/patents/US7810231</w:t>
        </w:r>
      </w:hyperlink>
    </w:p>
    <w:p w14:paraId="752AB897" w14:textId="77777777" w:rsidR="00C52145" w:rsidRPr="00C52145" w:rsidRDefault="00C52145" w:rsidP="00C52145">
      <w:pPr>
        <w:pStyle w:val="Caption"/>
      </w:pPr>
      <w:bookmarkStart w:id="2354" w:name="_Toc3557093"/>
      <w:bookmarkStart w:id="2355"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2354"/>
      <w:bookmarkEnd w:id="235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356" w:name="_Toc3566451"/>
      <w:bookmarkStart w:id="2357"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356"/>
      <w:bookmarkEnd w:id="235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358" w:name="_Toc428456108"/>
      <w:bookmarkStart w:id="2359" w:name="_Toc428537071"/>
      <w:bookmarkStart w:id="2360" w:name="_Toc428969390"/>
      <w:bookmarkStart w:id="2361" w:name="_Toc429052781"/>
      <w:bookmarkStart w:id="2362" w:name="_Toc428279372"/>
      <w:bookmarkStart w:id="2363" w:name="_Toc428456109"/>
      <w:bookmarkStart w:id="2364" w:name="_Toc428537072"/>
      <w:bookmarkStart w:id="2365" w:name="_Toc428969391"/>
      <w:bookmarkStart w:id="2366" w:name="_Toc429052782"/>
      <w:bookmarkStart w:id="2367" w:name="_Toc428279374"/>
      <w:bookmarkStart w:id="2368" w:name="_Toc428456111"/>
      <w:bookmarkStart w:id="2369" w:name="_Toc428537074"/>
      <w:bookmarkStart w:id="2370" w:name="_Toc428969393"/>
      <w:bookmarkStart w:id="2371" w:name="_Toc429052784"/>
      <w:bookmarkStart w:id="2372" w:name="_Toc428279378"/>
      <w:bookmarkStart w:id="2373" w:name="_Toc428456115"/>
      <w:bookmarkStart w:id="2374" w:name="_Toc428537078"/>
      <w:bookmarkStart w:id="2375" w:name="_Toc428969397"/>
      <w:bookmarkStart w:id="2376" w:name="_Toc429052788"/>
      <w:bookmarkStart w:id="2377" w:name="_Toc428279380"/>
      <w:bookmarkStart w:id="2378" w:name="_Toc428456117"/>
      <w:bookmarkStart w:id="2379" w:name="_Toc428537080"/>
      <w:bookmarkStart w:id="2380" w:name="_Toc428969399"/>
      <w:bookmarkStart w:id="2381" w:name="_Toc429052790"/>
      <w:bookmarkStart w:id="2382" w:name="_Toc428279387"/>
      <w:bookmarkStart w:id="2383" w:name="_Toc428456124"/>
      <w:bookmarkStart w:id="2384" w:name="_Toc428537087"/>
      <w:bookmarkStart w:id="2385" w:name="_Toc428969406"/>
      <w:bookmarkStart w:id="2386" w:name="_Toc429052797"/>
      <w:bookmarkStart w:id="2387" w:name="_Toc428279388"/>
      <w:bookmarkStart w:id="2388" w:name="_Toc428456125"/>
      <w:bookmarkStart w:id="2389" w:name="_Toc428537088"/>
      <w:bookmarkStart w:id="2390" w:name="_Toc428969407"/>
      <w:bookmarkStart w:id="2391" w:name="_Toc429052798"/>
      <w:bookmarkStart w:id="2392" w:name="_Toc428279389"/>
      <w:bookmarkStart w:id="2393" w:name="_Toc428456126"/>
      <w:bookmarkStart w:id="2394" w:name="_Toc428537089"/>
      <w:bookmarkStart w:id="2395" w:name="_Toc428969408"/>
      <w:bookmarkStart w:id="2396" w:name="_Toc429052799"/>
      <w:bookmarkStart w:id="2397" w:name="_Toc413359588"/>
      <w:bookmarkStart w:id="2398" w:name="_Toc3556980"/>
      <w:bookmarkStart w:id="2399" w:name="_Toc8893653"/>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r>
        <w:t>S</w:t>
      </w:r>
      <w:r w:rsidR="002E60CB">
        <w:t>olid</w:t>
      </w:r>
      <w:r w:rsidR="002E60CB" w:rsidRPr="00942FED">
        <w:t xml:space="preserve"> Rivets</w:t>
      </w:r>
      <w:bookmarkEnd w:id="2397"/>
      <w:bookmarkEnd w:id="2398"/>
      <w:bookmarkEnd w:id="239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9"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400" w:name="_Toc3566452"/>
      <w:bookmarkStart w:id="2401"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2400"/>
      <w:bookmarkEnd w:id="240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402" w:name="_Ref3565285"/>
      <w:bookmarkStart w:id="2403" w:name="_Toc3557094"/>
      <w:bookmarkStart w:id="2404"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2402"/>
      <w:r>
        <w:t>: Dimensions of Solid Rivets</w:t>
      </w:r>
      <w:bookmarkEnd w:id="2403"/>
      <w:bookmarkEnd w:id="240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2405"/>
            <w:commentRangeStart w:id="2406"/>
            <w:r w:rsidRPr="005B1B92">
              <w:rPr>
                <w:sz w:val="20"/>
                <w:szCs w:val="20"/>
              </w:rPr>
              <w:t>-</w:t>
            </w:r>
            <w:commentRangeEnd w:id="2405"/>
            <w:r w:rsidR="00B14B2C">
              <w:rPr>
                <w:rStyle w:val="CommentReference"/>
                <w:lang w:eastAsia="x-none"/>
              </w:rPr>
              <w:commentReference w:id="2405"/>
            </w:r>
            <w:commentRangeEnd w:id="2406"/>
            <w:r w:rsidR="00F1371D">
              <w:rPr>
                <w:rStyle w:val="CommentReference"/>
                <w:lang w:eastAsia="x-none"/>
              </w:rPr>
              <w:commentReference w:id="240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407" w:name="_Toc3566453"/>
      <w:bookmarkStart w:id="2408"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407"/>
      <w:bookmarkEnd w:id="240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409" w:name="_Toc3557095"/>
      <w:bookmarkStart w:id="2410"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2409"/>
      <w:bookmarkEnd w:id="2410"/>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411" w:name="_Toc428279391"/>
      <w:bookmarkStart w:id="2412" w:name="_Toc428456128"/>
      <w:bookmarkStart w:id="2413" w:name="_Toc428537091"/>
      <w:bookmarkStart w:id="2414" w:name="_Toc428969410"/>
      <w:bookmarkStart w:id="2415" w:name="_Toc429052801"/>
      <w:bookmarkStart w:id="2416" w:name="_Toc413359589"/>
      <w:bookmarkStart w:id="2417" w:name="_Toc3556981"/>
      <w:bookmarkStart w:id="2418" w:name="_Toc8893654"/>
      <w:bookmarkEnd w:id="2411"/>
      <w:bookmarkEnd w:id="2412"/>
      <w:bookmarkEnd w:id="2413"/>
      <w:bookmarkEnd w:id="2414"/>
      <w:bookmarkEnd w:id="2415"/>
      <w:r w:rsidRPr="00F90632">
        <w:lastRenderedPageBreak/>
        <w:t>Swop Rivets</w:t>
      </w:r>
      <w:bookmarkEnd w:id="2416"/>
      <w:bookmarkEnd w:id="2417"/>
      <w:bookmarkEnd w:id="241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4"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419" w:name="_Toc3557096"/>
      <w:bookmarkStart w:id="2420"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2419"/>
      <w:bookmarkEnd w:id="242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421" w:name="_Toc3566454"/>
      <w:bookmarkStart w:id="2422"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421"/>
      <w:bookmarkEnd w:id="242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423" w:name="_Toc428456130"/>
      <w:bookmarkStart w:id="2424" w:name="_Toc428537093"/>
      <w:bookmarkStart w:id="2425" w:name="_Toc428969412"/>
      <w:bookmarkStart w:id="2426" w:name="_Toc429052803"/>
      <w:bookmarkStart w:id="2427" w:name="_Toc413359590"/>
      <w:bookmarkStart w:id="2428" w:name="_Toc3556982"/>
      <w:bookmarkStart w:id="2429" w:name="_Toc8893655"/>
      <w:bookmarkEnd w:id="2423"/>
      <w:bookmarkEnd w:id="2424"/>
      <w:bookmarkEnd w:id="2425"/>
      <w:bookmarkEnd w:id="2426"/>
      <w:r>
        <w:lastRenderedPageBreak/>
        <w:t xml:space="preserve">Threaded Connections: </w:t>
      </w:r>
      <w:r w:rsidRPr="00226A3F">
        <w:t>Bolts and Screws</w:t>
      </w:r>
      <w:bookmarkEnd w:id="2427"/>
      <w:bookmarkEnd w:id="2428"/>
      <w:bookmarkEnd w:id="2429"/>
    </w:p>
    <w:p w14:paraId="1A579FAB" w14:textId="77777777" w:rsidR="002E60CB" w:rsidRPr="00942FED" w:rsidRDefault="002E60CB" w:rsidP="002E60CB">
      <w:pPr>
        <w:pStyle w:val="Heading3"/>
      </w:pPr>
      <w:bookmarkStart w:id="2430" w:name="_Toc413359591"/>
      <w:bookmarkStart w:id="2431" w:name="_Toc3556983"/>
      <w:bookmarkStart w:id="2432" w:name="_Toc8893656"/>
      <w:r>
        <w:t>Introduction</w:t>
      </w:r>
      <w:bookmarkEnd w:id="2430"/>
      <w:bookmarkEnd w:id="2431"/>
      <w:bookmarkEnd w:id="243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433" w:name="_Toc413359630"/>
      <w:bookmarkStart w:id="2434" w:name="_Toc3557097"/>
      <w:bookmarkStart w:id="2435"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2433"/>
      <w:bookmarkEnd w:id="2434"/>
      <w:bookmarkEnd w:id="243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60" w:tooltip="w:en:Creative Commons" w:history="1">
        <w:r w:rsidRPr="00E15A9B">
          <w:rPr>
            <w:rStyle w:val="Hyperlink"/>
            <w:i/>
            <w:sz w:val="18"/>
          </w:rPr>
          <w:t>Creative Commons</w:t>
        </w:r>
      </w:hyperlink>
      <w:r w:rsidRPr="00E15A9B">
        <w:rPr>
          <w:i/>
          <w:sz w:val="18"/>
        </w:rPr>
        <w:t xml:space="preserve"> </w:t>
      </w:r>
      <w:hyperlink r:id="rId61"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436" w:name="_Ref401160020"/>
      <w:bookmarkStart w:id="2437" w:name="_Toc413359631"/>
      <w:bookmarkStart w:id="2438" w:name="_Toc3557098"/>
      <w:bookmarkStart w:id="2439"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2436"/>
      <w:r>
        <w:t>: Different Screw Forms</w:t>
      </w:r>
      <w:bookmarkEnd w:id="2437"/>
      <w:bookmarkEnd w:id="2438"/>
      <w:bookmarkEnd w:id="2439"/>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440" w:name="_Ref401160136"/>
      <w:bookmarkStart w:id="2441" w:name="_Toc413359632"/>
      <w:bookmarkStart w:id="2442" w:name="_Ref428364733"/>
      <w:bookmarkStart w:id="2443" w:name="_Ref428531136"/>
      <w:bookmarkStart w:id="2444" w:name="_Toc3557099"/>
      <w:bookmarkStart w:id="2445"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2440"/>
      <w:r>
        <w:t xml:space="preserve">: </w:t>
      </w:r>
      <w:r w:rsidRPr="001B293E">
        <w:t xml:space="preserve">Definition of </w:t>
      </w:r>
      <w:r>
        <w:t>L</w:t>
      </w:r>
      <w:r w:rsidRPr="001B293E">
        <w:t xml:space="preserve">ength and </w:t>
      </w:r>
      <w:r>
        <w:t>H</w:t>
      </w:r>
      <w:r w:rsidRPr="001B293E">
        <w:t xml:space="preserve">ead </w:t>
      </w:r>
      <w:r>
        <w:t>S</w:t>
      </w:r>
      <w:r w:rsidRPr="001B293E">
        <w:t>izes</w:t>
      </w:r>
      <w:bookmarkEnd w:id="2441"/>
      <w:bookmarkEnd w:id="2442"/>
      <w:bookmarkEnd w:id="2443"/>
      <w:bookmarkEnd w:id="2444"/>
      <w:bookmarkEnd w:id="244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4"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446" w:name="_Ref413315993"/>
      <w:bookmarkStart w:id="2447" w:name="_Toc413359633"/>
      <w:bookmarkStart w:id="2448" w:name="_Toc3557100"/>
      <w:bookmarkStart w:id="2449"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2446"/>
      <w:r w:rsidRPr="00F81409">
        <w:t>: Definition of lead</w:t>
      </w:r>
      <w:r>
        <w:t>,</w:t>
      </w:r>
      <w:r w:rsidRPr="00F81409">
        <w:t xml:space="preserve"> pitch and</w:t>
      </w:r>
      <w:r>
        <w:t xml:space="preserve"> starts</w:t>
      </w:r>
      <w:r w:rsidRPr="00F81409">
        <w:t xml:space="preserve"> of a thread.</w:t>
      </w:r>
      <w:bookmarkEnd w:id="2447"/>
      <w:bookmarkEnd w:id="2448"/>
      <w:bookmarkEnd w:id="2449"/>
      <w:r w:rsidRPr="00F81409">
        <w:t xml:space="preserve"> </w:t>
      </w:r>
    </w:p>
    <w:p w14:paraId="2E070E38" w14:textId="77777777" w:rsidR="00ED267C" w:rsidRPr="00942FED" w:rsidRDefault="00A947CD" w:rsidP="00ED267C">
      <w:pPr>
        <w:pStyle w:val="Heading3"/>
      </w:pPr>
      <w:bookmarkStart w:id="2450" w:name="_Toc428279395"/>
      <w:bookmarkStart w:id="2451" w:name="_Toc428456133"/>
      <w:bookmarkStart w:id="2452" w:name="_Toc428537096"/>
      <w:bookmarkStart w:id="2453" w:name="_Toc428969415"/>
      <w:bookmarkStart w:id="2454" w:name="_Toc429052806"/>
      <w:bookmarkStart w:id="2455" w:name="_Toc3556984"/>
      <w:bookmarkStart w:id="2456" w:name="_Ref3566661"/>
      <w:bookmarkStart w:id="2457" w:name="_Ref4272362"/>
      <w:bookmarkStart w:id="2458" w:name="_Toc8893657"/>
      <w:bookmarkEnd w:id="2450"/>
      <w:bookmarkEnd w:id="2451"/>
      <w:bookmarkEnd w:id="2452"/>
      <w:bookmarkEnd w:id="2453"/>
      <w:bookmarkEnd w:id="2454"/>
      <w:r w:rsidRPr="00A947CD">
        <w:t>Contacts and Friction</w:t>
      </w:r>
      <w:bookmarkEnd w:id="2455"/>
      <w:bookmarkEnd w:id="2456"/>
      <w:bookmarkEnd w:id="2457"/>
      <w:bookmarkEnd w:id="24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2459" w:name="_Ref3566632"/>
      <w:r w:rsidRPr="00147227">
        <w:rPr>
          <w:rFonts w:cs="Calibri"/>
          <w:lang w:val="en-US" w:eastAsia="en-GB"/>
        </w:rPr>
        <w:t>the screw thread (assuming that there always is exactly one item with an inner thread).</w:t>
      </w:r>
      <w:bookmarkEnd w:id="2459"/>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246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246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2460"/>
            <w:r w:rsidR="00B14B2C">
              <w:rPr>
                <w:rStyle w:val="CommentReference"/>
                <w:lang w:eastAsia="x-none"/>
              </w:rPr>
              <w:commentReference w:id="2460"/>
            </w:r>
            <w:ins w:id="2462" w:author="nick" w:date="2019-02-12T10:26:00Z">
              <w:r w:rsidR="007E2DCD">
                <w:rPr>
                  <w:rFonts w:asciiTheme="minorHAnsi" w:hAnsiTheme="minorHAnsi" w:cstheme="minorHAnsi"/>
                  <w:iCs/>
                  <w:sz w:val="20"/>
                  <w:szCs w:val="20"/>
                  <w:lang w:eastAsia="en-GB"/>
                </w:rPr>
                <w:t xml:space="preserve"> </w:t>
              </w:r>
            </w:ins>
            <w:ins w:id="2463" w:author="nick" w:date="2019-02-12T10:28:00Z">
              <w:r w:rsidR="00AE3336">
                <w:rPr>
                  <w:rFonts w:asciiTheme="minorHAnsi" w:hAnsiTheme="minorHAnsi" w:cstheme="minorHAnsi"/>
                  <w:iCs/>
                  <w:sz w:val="20"/>
                  <w:szCs w:val="20"/>
                  <w:lang w:eastAsia="en-GB"/>
                </w:rPr>
                <w:t xml:space="preserve"> </w:t>
              </w:r>
              <w:commentRangeStart w:id="2464"/>
              <w:r w:rsidR="00AE3336">
                <w:rPr>
                  <w:rFonts w:asciiTheme="minorHAnsi" w:hAnsiTheme="minorHAnsi" w:cstheme="minorHAnsi"/>
                  <w:iCs/>
                  <w:sz w:val="20"/>
                  <w:szCs w:val="20"/>
                  <w:lang w:eastAsia="en-GB"/>
                </w:rPr>
                <w:t>plus an optional</w:t>
              </w:r>
            </w:ins>
            <w:ins w:id="2465" w:author="nick" w:date="2019-02-12T10:26:00Z">
              <w:r w:rsidR="007E2DCD">
                <w:rPr>
                  <w:rFonts w:asciiTheme="minorHAnsi" w:hAnsiTheme="minorHAnsi" w:cstheme="minorHAnsi"/>
                  <w:iCs/>
                  <w:sz w:val="20"/>
                  <w:szCs w:val="20"/>
                  <w:lang w:eastAsia="en-GB"/>
                </w:rPr>
                <w:t xml:space="preserve"> contact on </w:t>
              </w:r>
            </w:ins>
            <w:ins w:id="2466" w:author="nick" w:date="2019-02-12T10:27:00Z">
              <w:r w:rsidR="007E2DCD">
                <w:rPr>
                  <w:rFonts w:asciiTheme="minorHAnsi" w:hAnsiTheme="minorHAnsi" w:cstheme="minorHAnsi"/>
                  <w:iCs/>
                  <w:sz w:val="20"/>
                  <w:szCs w:val="20"/>
                  <w:lang w:eastAsia="en-GB"/>
                </w:rPr>
                <w:t>“thread”</w:t>
              </w:r>
            </w:ins>
            <w:commentRangeEnd w:id="2464"/>
            <w:r w:rsidR="0052506F">
              <w:rPr>
                <w:rStyle w:val="CommentReference"/>
                <w:lang w:eastAsia="x-none"/>
              </w:rPr>
              <w:commentReference w:id="2464"/>
            </w:r>
          </w:p>
          <w:p w14:paraId="2F8E08A8" w14:textId="068D69D7" w:rsidR="00867B7E" w:rsidRPr="0097142B" w:rsidRDefault="00867B7E" w:rsidP="00867B7E">
            <w:pPr>
              <w:jc w:val="both"/>
              <w:rPr>
                <w:rFonts w:asciiTheme="minorHAnsi" w:hAnsiTheme="minorHAnsi" w:cstheme="minorHAnsi"/>
                <w:sz w:val="20"/>
                <w:szCs w:val="20"/>
              </w:rPr>
            </w:pPr>
            <w:commentRangeStart w:id="2467"/>
            <w:ins w:id="2468" w:author="nick" w:date="2019-03-23T22:21:00Z">
              <w:r w:rsidRPr="006C2299">
                <w:rPr>
                  <w:rFonts w:cs="Calibri"/>
                  <w:lang w:eastAsia="en-GB"/>
                </w:rPr>
                <w:t xml:space="preserve">see </w:t>
              </w:r>
            </w:ins>
            <w:ins w:id="2469" w:author="nick" w:date="2019-03-23T22:26:00Z">
              <w:r>
                <w:rPr>
                  <w:rFonts w:cs="Calibri"/>
                  <w:lang w:eastAsia="en-GB"/>
                </w:rPr>
                <w:t xml:space="preserve">pos. d, in </w:t>
              </w:r>
            </w:ins>
            <w:ins w:id="2470" w:author="nick" w:date="2019-03-23T22:21:00Z">
              <w:r w:rsidRPr="006C2299">
                <w:rPr>
                  <w:rFonts w:cs="Calibri"/>
                  <w:lang w:eastAsia="en-GB"/>
                </w:rPr>
                <w:t>section</w:t>
              </w:r>
            </w:ins>
            <w:ins w:id="2471" w:author="nick" w:date="2019-03-23T22:24:00Z">
              <w:r>
                <w:rPr>
                  <w:rFonts w:cs="Calibri"/>
                  <w:lang w:eastAsia="en-GB"/>
                </w:rPr>
                <w:t xml:space="preserve"> </w:t>
              </w:r>
            </w:ins>
            <w:ins w:id="247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2473" w:author="nick" w:date="2019-03-23T22:25:00Z">
              <w:r>
                <w:rPr>
                  <w:rFonts w:cs="Calibri"/>
                  <w:lang w:eastAsia="en-GB"/>
                </w:rPr>
                <w:fldChar w:fldCharType="end"/>
              </w:r>
            </w:ins>
            <w:commentRangeEnd w:id="2467"/>
            <w:ins w:id="2474" w:author="nick" w:date="2019-03-23T22:26:00Z">
              <w:r>
                <w:rPr>
                  <w:rStyle w:val="CommentReference"/>
                  <w:lang w:eastAsia="x-none"/>
                </w:rPr>
                <w:commentReference w:id="2467"/>
              </w:r>
            </w:ins>
          </w:p>
        </w:tc>
      </w:tr>
    </w:tbl>
    <w:p w14:paraId="4429D6E5" w14:textId="77777777" w:rsidR="00147227" w:rsidRDefault="0097142B" w:rsidP="00B22204">
      <w:pPr>
        <w:pStyle w:val="Caption"/>
        <w:spacing w:before="120"/>
        <w:rPr>
          <w:rFonts w:cs="Calibri"/>
          <w:szCs w:val="22"/>
          <w:lang w:eastAsia="en-GB"/>
        </w:rPr>
      </w:pPr>
      <w:bookmarkStart w:id="2475" w:name="_Toc3566455"/>
      <w:bookmarkStart w:id="2476"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475"/>
      <w:bookmarkEnd w:id="247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477" w:name="_Toc3566456"/>
      <w:bookmarkStart w:id="2478"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477"/>
      <w:bookmarkEnd w:id="247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2479" w:name="_Toc428279398"/>
      <w:bookmarkStart w:id="2480" w:name="_Toc428456136"/>
      <w:bookmarkStart w:id="2481" w:name="_Toc428537099"/>
      <w:bookmarkStart w:id="2482" w:name="_Toc428969418"/>
      <w:bookmarkStart w:id="2483" w:name="_Toc429052809"/>
      <w:bookmarkStart w:id="2484" w:name="_Toc428279400"/>
      <w:bookmarkStart w:id="2485" w:name="_Toc428456138"/>
      <w:bookmarkStart w:id="2486" w:name="_Toc428537101"/>
      <w:bookmarkStart w:id="2487" w:name="_Toc428969420"/>
      <w:bookmarkStart w:id="2488" w:name="_Toc429052811"/>
      <w:bookmarkStart w:id="2489" w:name="_Toc428279401"/>
      <w:bookmarkStart w:id="2490" w:name="_Toc428456139"/>
      <w:bookmarkStart w:id="2491" w:name="_Toc428537102"/>
      <w:bookmarkStart w:id="2492" w:name="_Toc428969421"/>
      <w:bookmarkStart w:id="2493" w:name="_Toc429052812"/>
      <w:bookmarkStart w:id="2494" w:name="_Toc428279402"/>
      <w:bookmarkStart w:id="2495" w:name="_Toc428456140"/>
      <w:bookmarkStart w:id="2496" w:name="_Toc428537103"/>
      <w:bookmarkStart w:id="2497" w:name="_Toc428969422"/>
      <w:bookmarkStart w:id="2498" w:name="_Toc429052813"/>
      <w:bookmarkStart w:id="2499" w:name="_Toc428279403"/>
      <w:bookmarkStart w:id="2500" w:name="_Toc428456141"/>
      <w:bookmarkStart w:id="2501" w:name="_Toc428537104"/>
      <w:bookmarkStart w:id="2502" w:name="_Toc428969423"/>
      <w:bookmarkStart w:id="2503" w:name="_Toc429052814"/>
      <w:bookmarkStart w:id="2504" w:name="_Toc428279404"/>
      <w:bookmarkStart w:id="2505" w:name="_Toc428456142"/>
      <w:bookmarkStart w:id="2506" w:name="_Toc428537105"/>
      <w:bookmarkStart w:id="2507" w:name="_Toc428969424"/>
      <w:bookmarkStart w:id="2508" w:name="_Toc429052815"/>
      <w:bookmarkStart w:id="2509" w:name="_Toc428279405"/>
      <w:bookmarkStart w:id="2510" w:name="_Toc428456143"/>
      <w:bookmarkStart w:id="2511" w:name="_Toc428537106"/>
      <w:bookmarkStart w:id="2512" w:name="_Toc428969425"/>
      <w:bookmarkStart w:id="2513" w:name="_Toc429052816"/>
      <w:bookmarkStart w:id="2514" w:name="_Toc428279406"/>
      <w:bookmarkStart w:id="2515" w:name="_Toc428456144"/>
      <w:bookmarkStart w:id="2516" w:name="_Toc428537107"/>
      <w:bookmarkStart w:id="2517" w:name="_Toc428969426"/>
      <w:bookmarkStart w:id="2518" w:name="_Toc429052817"/>
      <w:bookmarkStart w:id="2519" w:name="_Toc428279408"/>
      <w:bookmarkStart w:id="2520" w:name="_Toc428456146"/>
      <w:bookmarkStart w:id="2521" w:name="_Toc428537109"/>
      <w:bookmarkStart w:id="2522" w:name="_Toc428969428"/>
      <w:bookmarkStart w:id="2523" w:name="_Toc429052819"/>
      <w:bookmarkStart w:id="2524" w:name="_Toc428279409"/>
      <w:bookmarkStart w:id="2525" w:name="_Toc428456147"/>
      <w:bookmarkStart w:id="2526" w:name="_Toc428537110"/>
      <w:bookmarkStart w:id="2527" w:name="_Toc428969429"/>
      <w:bookmarkStart w:id="2528" w:name="_Toc429052820"/>
      <w:bookmarkStart w:id="2529" w:name="_Toc428279410"/>
      <w:bookmarkStart w:id="2530" w:name="_Toc428456148"/>
      <w:bookmarkStart w:id="2531" w:name="_Toc428537111"/>
      <w:bookmarkStart w:id="2532" w:name="_Toc428969430"/>
      <w:bookmarkStart w:id="2533" w:name="_Toc429052821"/>
      <w:bookmarkStart w:id="2534" w:name="_Toc428279411"/>
      <w:bookmarkStart w:id="2535" w:name="_Toc428456149"/>
      <w:bookmarkStart w:id="2536" w:name="_Toc428537112"/>
      <w:bookmarkStart w:id="2537" w:name="_Toc428969431"/>
      <w:bookmarkStart w:id="2538" w:name="_Toc429052822"/>
      <w:bookmarkStart w:id="2539" w:name="_Toc428279413"/>
      <w:bookmarkStart w:id="2540" w:name="_Toc428456151"/>
      <w:bookmarkStart w:id="2541" w:name="_Toc428537114"/>
      <w:bookmarkStart w:id="2542" w:name="_Toc428969433"/>
      <w:bookmarkStart w:id="2543" w:name="_Toc429052824"/>
      <w:bookmarkStart w:id="2544" w:name="_Toc428279414"/>
      <w:bookmarkStart w:id="2545" w:name="_Toc428456152"/>
      <w:bookmarkStart w:id="2546" w:name="_Toc428537115"/>
      <w:bookmarkStart w:id="2547" w:name="_Toc428969434"/>
      <w:bookmarkStart w:id="2548" w:name="_Toc429052825"/>
      <w:bookmarkStart w:id="2549" w:name="_Toc428279416"/>
      <w:bookmarkStart w:id="2550" w:name="_Toc428456154"/>
      <w:bookmarkStart w:id="2551" w:name="_Toc428537117"/>
      <w:bookmarkStart w:id="2552" w:name="_Toc428969436"/>
      <w:bookmarkStart w:id="2553" w:name="_Toc429052827"/>
      <w:bookmarkStart w:id="2554" w:name="_Toc428279417"/>
      <w:bookmarkStart w:id="2555" w:name="_Toc428456155"/>
      <w:bookmarkStart w:id="2556" w:name="_Toc428537118"/>
      <w:bookmarkStart w:id="2557" w:name="_Toc428969437"/>
      <w:bookmarkStart w:id="2558" w:name="_Toc429052828"/>
      <w:bookmarkStart w:id="2559" w:name="_Toc428279419"/>
      <w:bookmarkStart w:id="2560" w:name="_Toc428456157"/>
      <w:bookmarkStart w:id="2561" w:name="_Toc428537120"/>
      <w:bookmarkStart w:id="2562" w:name="_Toc428969439"/>
      <w:bookmarkStart w:id="2563" w:name="_Toc429052830"/>
      <w:bookmarkStart w:id="2564" w:name="_Toc428279421"/>
      <w:bookmarkStart w:id="2565" w:name="_Toc428456159"/>
      <w:bookmarkStart w:id="2566" w:name="_Toc428537122"/>
      <w:bookmarkStart w:id="2567" w:name="_Toc428969441"/>
      <w:bookmarkStart w:id="2568" w:name="_Toc429052832"/>
      <w:bookmarkStart w:id="2569" w:name="_Toc428279422"/>
      <w:bookmarkStart w:id="2570" w:name="_Toc428456160"/>
      <w:bookmarkStart w:id="2571" w:name="_Toc428537123"/>
      <w:bookmarkStart w:id="2572" w:name="_Toc428969442"/>
      <w:bookmarkStart w:id="2573" w:name="_Toc429052833"/>
      <w:bookmarkStart w:id="2574" w:name="_Toc428279423"/>
      <w:bookmarkStart w:id="2575" w:name="_Toc428456161"/>
      <w:bookmarkStart w:id="2576" w:name="_Toc428537124"/>
      <w:bookmarkStart w:id="2577" w:name="_Toc428969443"/>
      <w:bookmarkStart w:id="2578" w:name="_Toc429052834"/>
      <w:bookmarkStart w:id="2579" w:name="_Toc428279424"/>
      <w:bookmarkStart w:id="2580" w:name="_Toc428456162"/>
      <w:bookmarkStart w:id="2581" w:name="_Toc428537125"/>
      <w:bookmarkStart w:id="2582" w:name="_Toc428969444"/>
      <w:bookmarkStart w:id="2583" w:name="_Toc429052835"/>
      <w:bookmarkStart w:id="2584" w:name="_Toc428279426"/>
      <w:bookmarkStart w:id="2585" w:name="_Toc428456164"/>
      <w:bookmarkStart w:id="2586" w:name="_Toc428537127"/>
      <w:bookmarkStart w:id="2587" w:name="_Toc428969446"/>
      <w:bookmarkStart w:id="2588" w:name="_Toc429052837"/>
      <w:bookmarkStart w:id="2589" w:name="_Toc428279427"/>
      <w:bookmarkStart w:id="2590" w:name="_Toc428456165"/>
      <w:bookmarkStart w:id="2591" w:name="_Toc428537128"/>
      <w:bookmarkStart w:id="2592" w:name="_Toc428969447"/>
      <w:bookmarkStart w:id="2593" w:name="_Toc429052838"/>
      <w:bookmarkStart w:id="2594" w:name="_Toc428279431"/>
      <w:bookmarkStart w:id="2595" w:name="_Toc428456169"/>
      <w:bookmarkStart w:id="2596" w:name="_Toc428537132"/>
      <w:bookmarkStart w:id="2597" w:name="_Toc428969451"/>
      <w:bookmarkStart w:id="2598" w:name="_Toc429052842"/>
      <w:bookmarkStart w:id="2599" w:name="_Toc428279432"/>
      <w:bookmarkStart w:id="2600" w:name="_Toc428456170"/>
      <w:bookmarkStart w:id="2601" w:name="_Toc428537133"/>
      <w:bookmarkStart w:id="2602" w:name="_Toc428969452"/>
      <w:bookmarkStart w:id="2603" w:name="_Toc429052843"/>
      <w:bookmarkStart w:id="2604" w:name="_Toc428279434"/>
      <w:bookmarkStart w:id="2605" w:name="_Toc428456172"/>
      <w:bookmarkStart w:id="2606" w:name="_Toc428537135"/>
      <w:bookmarkStart w:id="2607" w:name="_Toc428969454"/>
      <w:bookmarkStart w:id="2608" w:name="_Toc429052845"/>
      <w:bookmarkStart w:id="2609" w:name="_Toc428279435"/>
      <w:bookmarkStart w:id="2610" w:name="_Toc428456173"/>
      <w:bookmarkStart w:id="2611" w:name="_Toc428537136"/>
      <w:bookmarkStart w:id="2612" w:name="_Toc428969455"/>
      <w:bookmarkStart w:id="2613" w:name="_Toc429052846"/>
      <w:bookmarkStart w:id="2614" w:name="_Toc428279439"/>
      <w:bookmarkStart w:id="2615" w:name="_Toc428456177"/>
      <w:bookmarkStart w:id="2616" w:name="_Toc428537140"/>
      <w:bookmarkStart w:id="2617" w:name="_Toc428969459"/>
      <w:bookmarkStart w:id="2618" w:name="_Toc429052850"/>
      <w:bookmarkStart w:id="2619" w:name="_Toc428279440"/>
      <w:bookmarkStart w:id="2620" w:name="_Toc428456178"/>
      <w:bookmarkStart w:id="2621" w:name="_Toc428537141"/>
      <w:bookmarkStart w:id="2622" w:name="_Toc428969460"/>
      <w:bookmarkStart w:id="2623" w:name="_Toc429052851"/>
      <w:bookmarkStart w:id="2624" w:name="_Toc428279441"/>
      <w:bookmarkStart w:id="2625" w:name="_Toc428456179"/>
      <w:bookmarkStart w:id="2626" w:name="_Toc428537142"/>
      <w:bookmarkStart w:id="2627" w:name="_Toc428969461"/>
      <w:bookmarkStart w:id="2628" w:name="_Toc429052852"/>
      <w:bookmarkStart w:id="2629" w:name="_Toc428279442"/>
      <w:bookmarkStart w:id="2630" w:name="_Toc428456180"/>
      <w:bookmarkStart w:id="2631" w:name="_Toc428537143"/>
      <w:bookmarkStart w:id="2632" w:name="_Toc428969462"/>
      <w:bookmarkStart w:id="2633" w:name="_Toc429052853"/>
      <w:bookmarkStart w:id="2634" w:name="_Toc428279444"/>
      <w:bookmarkStart w:id="2635" w:name="_Toc428456182"/>
      <w:bookmarkStart w:id="2636" w:name="_Toc428537145"/>
      <w:bookmarkStart w:id="2637" w:name="_Toc428969464"/>
      <w:bookmarkStart w:id="2638" w:name="_Toc429052855"/>
      <w:bookmarkStart w:id="2639" w:name="_Toc428279445"/>
      <w:bookmarkStart w:id="2640" w:name="_Toc428456183"/>
      <w:bookmarkStart w:id="2641" w:name="_Toc428537146"/>
      <w:bookmarkStart w:id="2642" w:name="_Toc428969465"/>
      <w:bookmarkStart w:id="2643" w:name="_Toc429052856"/>
      <w:bookmarkStart w:id="2644" w:name="_Toc428279449"/>
      <w:bookmarkStart w:id="2645" w:name="_Toc428456187"/>
      <w:bookmarkStart w:id="2646" w:name="_Toc428537150"/>
      <w:bookmarkStart w:id="2647" w:name="_Toc428969469"/>
      <w:bookmarkStart w:id="2648" w:name="_Toc429052860"/>
      <w:bookmarkStart w:id="2649" w:name="_Toc428279450"/>
      <w:bookmarkStart w:id="2650" w:name="_Toc428456188"/>
      <w:bookmarkStart w:id="2651" w:name="_Toc428537151"/>
      <w:bookmarkStart w:id="2652" w:name="_Toc428969470"/>
      <w:bookmarkStart w:id="2653" w:name="_Toc429052861"/>
      <w:bookmarkStart w:id="2654" w:name="_Toc428279452"/>
      <w:bookmarkStart w:id="2655" w:name="_Toc428456190"/>
      <w:bookmarkStart w:id="2656" w:name="_Toc428537153"/>
      <w:bookmarkStart w:id="2657" w:name="_Toc428969472"/>
      <w:bookmarkStart w:id="2658" w:name="_Toc429052863"/>
      <w:bookmarkStart w:id="2659" w:name="_Toc428279453"/>
      <w:bookmarkStart w:id="2660" w:name="_Toc428456191"/>
      <w:bookmarkStart w:id="2661" w:name="_Toc428537154"/>
      <w:bookmarkStart w:id="2662" w:name="_Toc428969473"/>
      <w:bookmarkStart w:id="2663" w:name="_Toc429052864"/>
      <w:bookmarkStart w:id="2664" w:name="_Toc428279457"/>
      <w:bookmarkStart w:id="2665" w:name="_Toc428456195"/>
      <w:bookmarkStart w:id="2666" w:name="_Toc428537158"/>
      <w:bookmarkStart w:id="2667" w:name="_Toc428969477"/>
      <w:bookmarkStart w:id="2668" w:name="_Toc429052868"/>
      <w:bookmarkStart w:id="2669" w:name="_Toc428279458"/>
      <w:bookmarkStart w:id="2670" w:name="_Toc428456196"/>
      <w:bookmarkStart w:id="2671" w:name="_Toc428537159"/>
      <w:bookmarkStart w:id="2672" w:name="_Toc428969478"/>
      <w:bookmarkStart w:id="2673" w:name="_Toc429052869"/>
      <w:bookmarkStart w:id="2674" w:name="_Toc428279459"/>
      <w:bookmarkStart w:id="2675" w:name="_Toc428456197"/>
      <w:bookmarkStart w:id="2676" w:name="_Toc428537160"/>
      <w:bookmarkStart w:id="2677" w:name="_Toc428969479"/>
      <w:bookmarkStart w:id="2678" w:name="_Toc429052870"/>
      <w:bookmarkStart w:id="2679" w:name="_Toc428279461"/>
      <w:bookmarkStart w:id="2680" w:name="_Toc428456199"/>
      <w:bookmarkStart w:id="2681" w:name="_Toc428537162"/>
      <w:bookmarkStart w:id="2682" w:name="_Toc428969481"/>
      <w:bookmarkStart w:id="2683" w:name="_Toc429052872"/>
      <w:bookmarkStart w:id="2684" w:name="_Toc428279462"/>
      <w:bookmarkStart w:id="2685" w:name="_Toc428456200"/>
      <w:bookmarkStart w:id="2686" w:name="_Toc428537163"/>
      <w:bookmarkStart w:id="2687" w:name="_Toc428969482"/>
      <w:bookmarkStart w:id="2688" w:name="_Toc429052873"/>
      <w:bookmarkStart w:id="2689" w:name="_Toc428279463"/>
      <w:bookmarkStart w:id="2690" w:name="_Toc428456201"/>
      <w:bookmarkStart w:id="2691" w:name="_Toc428537164"/>
      <w:bookmarkStart w:id="2692" w:name="_Toc428969483"/>
      <w:bookmarkStart w:id="2693" w:name="_Toc429052874"/>
      <w:bookmarkStart w:id="2694" w:name="_Toc428279464"/>
      <w:bookmarkStart w:id="2695" w:name="_Toc428456202"/>
      <w:bookmarkStart w:id="2696" w:name="_Toc428537165"/>
      <w:bookmarkStart w:id="2697" w:name="_Toc428969484"/>
      <w:bookmarkStart w:id="2698" w:name="_Toc429052875"/>
      <w:bookmarkStart w:id="2699" w:name="_Toc428279465"/>
      <w:bookmarkStart w:id="2700" w:name="_Toc428456203"/>
      <w:bookmarkStart w:id="2701" w:name="_Toc428537166"/>
      <w:bookmarkStart w:id="2702" w:name="_Toc428969485"/>
      <w:bookmarkStart w:id="2703" w:name="_Toc429052876"/>
      <w:bookmarkStart w:id="2704" w:name="_Toc428279467"/>
      <w:bookmarkStart w:id="2705" w:name="_Toc428456205"/>
      <w:bookmarkStart w:id="2706" w:name="_Toc428537168"/>
      <w:bookmarkStart w:id="2707" w:name="_Toc428969487"/>
      <w:bookmarkStart w:id="2708" w:name="_Toc429052878"/>
      <w:bookmarkStart w:id="2709" w:name="_Toc428279470"/>
      <w:bookmarkStart w:id="2710" w:name="_Toc428456208"/>
      <w:bookmarkStart w:id="2711" w:name="_Toc428537171"/>
      <w:bookmarkStart w:id="2712" w:name="_Toc428969490"/>
      <w:bookmarkStart w:id="2713" w:name="_Toc429052881"/>
      <w:bookmarkStart w:id="2714" w:name="_Toc428279471"/>
      <w:bookmarkStart w:id="2715" w:name="_Toc428456209"/>
      <w:bookmarkStart w:id="2716" w:name="_Toc428537172"/>
      <w:bookmarkStart w:id="2717" w:name="_Toc428969491"/>
      <w:bookmarkStart w:id="2718" w:name="_Toc429052882"/>
      <w:bookmarkStart w:id="2719" w:name="_Toc428279472"/>
      <w:bookmarkStart w:id="2720" w:name="_Toc428456210"/>
      <w:bookmarkStart w:id="2721" w:name="_Toc428537173"/>
      <w:bookmarkStart w:id="2722" w:name="_Toc428969492"/>
      <w:bookmarkStart w:id="2723" w:name="_Toc429052883"/>
      <w:bookmarkStart w:id="2724" w:name="_Toc428279473"/>
      <w:bookmarkStart w:id="2725" w:name="_Toc428456211"/>
      <w:bookmarkStart w:id="2726" w:name="_Toc428537174"/>
      <w:bookmarkStart w:id="2727" w:name="_Toc428969493"/>
      <w:bookmarkStart w:id="2728" w:name="_Toc429052884"/>
      <w:bookmarkStart w:id="2729" w:name="_Toc428279474"/>
      <w:bookmarkStart w:id="2730" w:name="_Toc428456212"/>
      <w:bookmarkStart w:id="2731" w:name="_Toc428537175"/>
      <w:bookmarkStart w:id="2732" w:name="_Toc428969494"/>
      <w:bookmarkStart w:id="2733" w:name="_Toc429052885"/>
      <w:bookmarkStart w:id="2734" w:name="_Toc428279475"/>
      <w:bookmarkStart w:id="2735" w:name="_Toc428456213"/>
      <w:bookmarkStart w:id="2736" w:name="_Toc428537176"/>
      <w:bookmarkStart w:id="2737" w:name="_Toc428969495"/>
      <w:bookmarkStart w:id="2738" w:name="_Toc429052886"/>
      <w:bookmarkStart w:id="2739" w:name="_Toc428279476"/>
      <w:bookmarkStart w:id="2740" w:name="_Toc428456214"/>
      <w:bookmarkStart w:id="2741" w:name="_Toc428537177"/>
      <w:bookmarkStart w:id="2742" w:name="_Toc428969496"/>
      <w:bookmarkStart w:id="2743" w:name="_Toc429052887"/>
      <w:bookmarkStart w:id="2744" w:name="_Toc428279481"/>
      <w:bookmarkStart w:id="2745" w:name="_Toc428456219"/>
      <w:bookmarkStart w:id="2746" w:name="_Toc428537182"/>
      <w:bookmarkStart w:id="2747" w:name="_Toc428969501"/>
      <w:bookmarkStart w:id="2748" w:name="_Toc429052892"/>
      <w:bookmarkStart w:id="2749" w:name="_Toc428279482"/>
      <w:bookmarkStart w:id="2750" w:name="_Toc428456220"/>
      <w:bookmarkStart w:id="2751" w:name="_Toc428537183"/>
      <w:bookmarkStart w:id="2752" w:name="_Toc428969502"/>
      <w:bookmarkStart w:id="2753" w:name="_Toc429052893"/>
      <w:bookmarkStart w:id="2754" w:name="_Toc428279490"/>
      <w:bookmarkStart w:id="2755" w:name="_Toc428456228"/>
      <w:bookmarkStart w:id="2756" w:name="_Toc428537191"/>
      <w:bookmarkStart w:id="2757" w:name="_Toc428969510"/>
      <w:bookmarkStart w:id="2758" w:name="_Toc429052901"/>
      <w:bookmarkStart w:id="2759" w:name="_Toc428279504"/>
      <w:bookmarkStart w:id="2760" w:name="_Toc428456242"/>
      <w:bookmarkStart w:id="2761" w:name="_Toc428537205"/>
      <w:bookmarkStart w:id="2762" w:name="_Toc428969524"/>
      <w:bookmarkStart w:id="2763" w:name="_Toc429052915"/>
      <w:bookmarkStart w:id="2764" w:name="_Toc428279508"/>
      <w:bookmarkStart w:id="2765" w:name="_Toc428456246"/>
      <w:bookmarkStart w:id="2766" w:name="_Toc428537209"/>
      <w:bookmarkStart w:id="2767" w:name="_Toc428969528"/>
      <w:bookmarkStart w:id="2768" w:name="_Toc429052919"/>
      <w:bookmarkStart w:id="2769" w:name="_Toc428279509"/>
      <w:bookmarkStart w:id="2770" w:name="_Toc428456247"/>
      <w:bookmarkStart w:id="2771" w:name="_Toc428537210"/>
      <w:bookmarkStart w:id="2772" w:name="_Toc428969529"/>
      <w:bookmarkStart w:id="2773" w:name="_Toc429052920"/>
      <w:bookmarkStart w:id="2774" w:name="_Toc428279510"/>
      <w:bookmarkStart w:id="2775" w:name="_Toc428456248"/>
      <w:bookmarkStart w:id="2776" w:name="_Toc428537211"/>
      <w:bookmarkStart w:id="2777" w:name="_Toc428969530"/>
      <w:bookmarkStart w:id="2778" w:name="_Toc429052921"/>
      <w:bookmarkStart w:id="2779" w:name="_Toc428279512"/>
      <w:bookmarkStart w:id="2780" w:name="_Toc428456250"/>
      <w:bookmarkStart w:id="2781" w:name="_Toc428537213"/>
      <w:bookmarkStart w:id="2782" w:name="_Toc428969532"/>
      <w:bookmarkStart w:id="2783" w:name="_Toc429052923"/>
      <w:bookmarkStart w:id="2784" w:name="_Toc428279516"/>
      <w:bookmarkStart w:id="2785" w:name="_Toc428456254"/>
      <w:bookmarkStart w:id="2786" w:name="_Toc428537217"/>
      <w:bookmarkStart w:id="2787" w:name="_Toc428969536"/>
      <w:bookmarkStart w:id="2788" w:name="_Toc429052927"/>
      <w:bookmarkStart w:id="2789" w:name="_Toc428279517"/>
      <w:bookmarkStart w:id="2790" w:name="_Toc428456255"/>
      <w:bookmarkStart w:id="2791" w:name="_Toc428537218"/>
      <w:bookmarkStart w:id="2792" w:name="_Toc428969537"/>
      <w:bookmarkStart w:id="2793" w:name="_Toc429052928"/>
      <w:bookmarkStart w:id="2794" w:name="_Toc428279521"/>
      <w:bookmarkStart w:id="2795" w:name="_Toc428456259"/>
      <w:bookmarkStart w:id="2796" w:name="_Toc428537222"/>
      <w:bookmarkStart w:id="2797" w:name="_Toc428969541"/>
      <w:bookmarkStart w:id="2798" w:name="_Toc429052932"/>
      <w:bookmarkStart w:id="2799" w:name="_Toc428279522"/>
      <w:bookmarkStart w:id="2800" w:name="_Toc428456260"/>
      <w:bookmarkStart w:id="2801" w:name="_Toc428537223"/>
      <w:bookmarkStart w:id="2802" w:name="_Toc428969542"/>
      <w:bookmarkStart w:id="2803" w:name="_Toc429052933"/>
      <w:bookmarkStart w:id="2804" w:name="_Toc428279523"/>
      <w:bookmarkStart w:id="2805" w:name="_Toc428456261"/>
      <w:bookmarkStart w:id="2806" w:name="_Toc428537224"/>
      <w:bookmarkStart w:id="2807" w:name="_Toc428969543"/>
      <w:bookmarkStart w:id="2808" w:name="_Toc429052934"/>
      <w:bookmarkStart w:id="2809" w:name="_Toc428279524"/>
      <w:bookmarkStart w:id="2810" w:name="_Toc428456262"/>
      <w:bookmarkStart w:id="2811" w:name="_Toc428537225"/>
      <w:bookmarkStart w:id="2812" w:name="_Toc428969544"/>
      <w:bookmarkStart w:id="2813" w:name="_Toc429052935"/>
      <w:bookmarkStart w:id="2814" w:name="_Toc428279525"/>
      <w:bookmarkStart w:id="2815" w:name="_Toc428456263"/>
      <w:bookmarkStart w:id="2816" w:name="_Toc428537226"/>
      <w:bookmarkStart w:id="2817" w:name="_Toc428969545"/>
      <w:bookmarkStart w:id="2818" w:name="_Toc429052936"/>
      <w:bookmarkStart w:id="2819" w:name="_Toc428279526"/>
      <w:bookmarkStart w:id="2820" w:name="_Toc428456264"/>
      <w:bookmarkStart w:id="2821" w:name="_Toc428537227"/>
      <w:bookmarkStart w:id="2822" w:name="_Toc428969546"/>
      <w:bookmarkStart w:id="2823" w:name="_Toc429052937"/>
      <w:bookmarkStart w:id="2824" w:name="_Toc413359593"/>
      <w:bookmarkStart w:id="2825" w:name="_Toc3556985"/>
      <w:bookmarkStart w:id="2826" w:name="_Toc889365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824"/>
      <w:bookmarkEnd w:id="2825"/>
      <w:bookmarkEnd w:id="282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827" w:name="_Toc3566457"/>
      <w:bookmarkStart w:id="2828"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827"/>
      <w:bookmarkEnd w:id="2828"/>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829" w:name="_Ref409694950"/>
      <w:bookmarkStart w:id="2830" w:name="_Toc3566458"/>
      <w:bookmarkStart w:id="2831"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2829"/>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830"/>
      <w:bookmarkEnd w:id="2831"/>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832" w:name="_Toc3566459"/>
      <w:bookmarkStart w:id="2833"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832"/>
      <w:bookmarkEnd w:id="2833"/>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834" w:name="_Toc428279528"/>
      <w:bookmarkStart w:id="2835" w:name="_Toc428456266"/>
      <w:bookmarkStart w:id="2836" w:name="_Toc428537229"/>
      <w:bookmarkStart w:id="2837" w:name="_Toc428969548"/>
      <w:bookmarkStart w:id="2838" w:name="_Toc429052939"/>
      <w:bookmarkStart w:id="2839" w:name="_Toc413359594"/>
      <w:bookmarkStart w:id="2840" w:name="_Toc3556986"/>
      <w:bookmarkStart w:id="2841" w:name="_Toc8893659"/>
      <w:bookmarkEnd w:id="2834"/>
      <w:bookmarkEnd w:id="2835"/>
      <w:bookmarkEnd w:id="2836"/>
      <w:bookmarkEnd w:id="2837"/>
      <w:bookmarkEnd w:id="2838"/>
      <w:r>
        <w:t>Washer</w:t>
      </w:r>
      <w:bookmarkEnd w:id="2839"/>
      <w:bookmarkEnd w:id="2840"/>
      <w:bookmarkEnd w:id="284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42" w:name="_Toc3566460"/>
      <w:bookmarkStart w:id="2843"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42"/>
      <w:bookmarkEnd w:id="2843"/>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44" w:name="_Toc428456268"/>
      <w:bookmarkStart w:id="2845" w:name="_Toc428537231"/>
      <w:bookmarkStart w:id="2846" w:name="_Toc428969550"/>
      <w:bookmarkStart w:id="2847" w:name="_Toc429052941"/>
      <w:bookmarkStart w:id="2848" w:name="_Toc413359595"/>
      <w:bookmarkStart w:id="2849" w:name="_Toc3556987"/>
      <w:bookmarkStart w:id="2850" w:name="_Toc8893660"/>
      <w:bookmarkEnd w:id="2844"/>
      <w:bookmarkEnd w:id="2845"/>
      <w:bookmarkEnd w:id="2846"/>
      <w:bookmarkEnd w:id="2847"/>
      <w:r>
        <w:t>Nut</w:t>
      </w:r>
      <w:bookmarkEnd w:id="2848"/>
      <w:bookmarkEnd w:id="2849"/>
      <w:bookmarkEnd w:id="285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51" w:name="_Toc3566461"/>
      <w:bookmarkStart w:id="2852"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51"/>
      <w:bookmarkEnd w:id="285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53" w:name="_Toc3566462"/>
      <w:bookmarkStart w:id="2854"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53"/>
      <w:bookmarkEnd w:id="285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55" w:name="_Toc428456270"/>
      <w:bookmarkStart w:id="2856" w:name="_Toc428537233"/>
      <w:bookmarkStart w:id="2857" w:name="_Toc428969552"/>
      <w:bookmarkStart w:id="2858" w:name="_Toc429052943"/>
      <w:bookmarkStart w:id="2859" w:name="_Toc413359596"/>
      <w:bookmarkStart w:id="2860" w:name="_Toc3556988"/>
      <w:bookmarkStart w:id="2861" w:name="_Ref401160443"/>
      <w:bookmarkStart w:id="2862" w:name="_Ref401160449"/>
      <w:bookmarkStart w:id="2863" w:name="_Ref401160453"/>
      <w:bookmarkStart w:id="2864" w:name="_Toc8893661"/>
      <w:bookmarkEnd w:id="2855"/>
      <w:bookmarkEnd w:id="2856"/>
      <w:bookmarkEnd w:id="2857"/>
      <w:bookmarkEnd w:id="2858"/>
      <w:r w:rsidRPr="00226A3F">
        <w:t>Bolt</w:t>
      </w:r>
      <w:bookmarkEnd w:id="2859"/>
      <w:bookmarkEnd w:id="2860"/>
      <w:bookmarkEnd w:id="2864"/>
      <w:r w:rsidRPr="00226A3F">
        <w:t xml:space="preserve"> </w:t>
      </w:r>
      <w:bookmarkEnd w:id="2861"/>
      <w:bookmarkEnd w:id="2862"/>
      <w:bookmarkEnd w:id="286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65" w:name="_Toc3566463"/>
      <w:bookmarkStart w:id="2866"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65"/>
      <w:bookmarkEnd w:id="2866"/>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2867"/>
            <w:ins w:id="2868" w:author="nick" w:date="2019-02-12T18:39:00Z">
              <w:r>
                <w:rPr>
                  <w:sz w:val="20"/>
                  <w:szCs w:val="20"/>
                </w:rPr>
                <w:t>Optional</w:t>
              </w:r>
            </w:ins>
            <w:commentRangeStart w:id="2869"/>
            <w:del w:id="2870" w:author="nick" w:date="2019-02-12T18:39:00Z">
              <w:r w:rsidR="002E60CB" w:rsidDel="00835F7D">
                <w:rPr>
                  <w:sz w:val="20"/>
                  <w:szCs w:val="20"/>
                </w:rPr>
                <w:delText>Required</w:delText>
              </w:r>
              <w:commentRangeEnd w:id="2869"/>
              <w:r w:rsidR="00BC11C4" w:rsidDel="00835F7D">
                <w:rPr>
                  <w:rStyle w:val="CommentReference"/>
                  <w:lang w:eastAsia="x-none"/>
                </w:rPr>
                <w:commentReference w:id="2869"/>
              </w:r>
            </w:del>
            <w:commentRangeEnd w:id="2867"/>
            <w:r w:rsidR="00E57243">
              <w:rPr>
                <w:rStyle w:val="CommentReference"/>
                <w:lang w:eastAsia="x-none"/>
              </w:rPr>
              <w:commentReference w:id="2867"/>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2871"/>
            <w:del w:id="2872" w:author="nick" w:date="2019-05-07T03:00:00Z">
              <w:r w:rsidDel="007A7B90">
                <w:rPr>
                  <w:sz w:val="20"/>
                  <w:szCs w:val="20"/>
                </w:rPr>
                <w:delText>Required, because no nut implies screw</w:delText>
              </w:r>
            </w:del>
            <w:commentRangeEnd w:id="2871"/>
            <w:r w:rsidR="007A7B90">
              <w:rPr>
                <w:rStyle w:val="CommentReference"/>
                <w:lang w:eastAsia="x-none"/>
              </w:rPr>
              <w:commentReference w:id="2871"/>
            </w:r>
          </w:p>
        </w:tc>
      </w:tr>
    </w:tbl>
    <w:p w14:paraId="7444263C" w14:textId="5F6B01F5" w:rsidR="002E60CB" w:rsidRDefault="002E60CB" w:rsidP="002474EA">
      <w:pPr>
        <w:pStyle w:val="Caption"/>
        <w:spacing w:before="120"/>
      </w:pPr>
      <w:bookmarkStart w:id="2873" w:name="_Toc3566464"/>
      <w:bookmarkStart w:id="2874"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2873"/>
      <w:bookmarkEnd w:id="287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del w:id="2875" w:author="nick" w:date="2019-05-15T01:50:00Z">
        <w:r w:rsidRPr="00DB0BEF" w:rsidDel="009A3F31">
          <w:rPr>
            <w:b/>
            <w:bCs/>
            <w:color w:val="8000FF"/>
          </w:rPr>
          <w:delText>xmcf_3_0_0.xsd</w:delText>
        </w:r>
      </w:del>
      <w:ins w:id="2876"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ins w:id="2877" w:author="nick" w:date="2019-05-15T01:46:00Z">
        <w:r w:rsidR="009A3F31">
          <w:t>3</w:t>
        </w:r>
        <w:r w:rsidR="009A3F31" w:rsidRPr="00BA120B">
          <w:t>.0.</w:t>
        </w:r>
        <w:r w:rsidR="009A3F31">
          <w:t>1</w:t>
        </w:r>
      </w:ins>
      <w:del w:id="2878" w:author="nick" w:date="2019-05-15T01:46:00Z">
        <w:r w:rsidRPr="00DB0BEF" w:rsidDel="009A3F31">
          <w:rPr>
            <w:b/>
            <w:bCs/>
            <w:color w:val="000000"/>
          </w:rPr>
          <w:delText>3.0</w:delText>
        </w:r>
        <w:commentRangeStart w:id="2879"/>
        <w:r w:rsidR="0022268C" w:rsidDel="009A3F31">
          <w:rPr>
            <w:b/>
            <w:bCs/>
            <w:color w:val="000000"/>
          </w:rPr>
          <w:delText>.0</w:delText>
        </w:r>
      </w:del>
      <w:commentRangeEnd w:id="2879"/>
      <w:r w:rsidR="0022268C">
        <w:rPr>
          <w:rStyle w:val="CommentReference"/>
          <w:rFonts w:ascii="Calibri" w:hAnsi="Calibri"/>
          <w:lang w:eastAsia="x-none"/>
        </w:rPr>
        <w:commentReference w:id="2879"/>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880" w:name="_Toc428456272"/>
      <w:bookmarkStart w:id="2881" w:name="_Toc428537235"/>
      <w:bookmarkStart w:id="2882" w:name="_Toc428969554"/>
      <w:bookmarkStart w:id="2883" w:name="_Toc429052945"/>
      <w:bookmarkStart w:id="2884" w:name="_Toc3556989"/>
      <w:bookmarkStart w:id="2885" w:name="_Toc8893662"/>
      <w:bookmarkEnd w:id="2880"/>
      <w:bookmarkEnd w:id="2881"/>
      <w:bookmarkEnd w:id="2882"/>
      <w:bookmarkEnd w:id="2883"/>
      <w:r>
        <w:lastRenderedPageBreak/>
        <w:t>Possible Bolt and Screw Assemblies</w:t>
      </w:r>
      <w:bookmarkEnd w:id="2884"/>
      <w:bookmarkEnd w:id="288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886" w:name="_Toc3557101"/>
      <w:bookmarkStart w:id="2887"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2886"/>
      <w:bookmarkEnd w:id="288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888" w:name="_Ref3568949"/>
      <w:bookmarkStart w:id="2889" w:name="_Toc3557102"/>
      <w:bookmarkStart w:id="2890" w:name="_Ref3568942"/>
      <w:bookmarkStart w:id="2891"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2888"/>
      <w:r>
        <w:t>: Bolt with free nut</w:t>
      </w:r>
      <w:bookmarkEnd w:id="2889"/>
      <w:bookmarkEnd w:id="2890"/>
      <w:bookmarkEnd w:id="289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2892" w:name="_Ref3568964"/>
      <w:bookmarkStart w:id="2893" w:name="_Toc3557103"/>
      <w:bookmarkStart w:id="2894"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2892"/>
      <w:r>
        <w:t>: Screw without nut</w:t>
      </w:r>
      <w:bookmarkEnd w:id="2893"/>
      <w:bookmarkEnd w:id="2894"/>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2895" w:author="nick" w:date="2019-05-07T02:57:00Z"/>
        </w:rPr>
      </w:pPr>
      <w:del w:id="2896"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2897" w:author="nick" w:date="2019-05-07T02:56:00Z"/>
          <w:color w:val="0070C0"/>
        </w:rPr>
      </w:pPr>
      <w:ins w:id="2898"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2899" w:author="nick" w:date="2019-05-07T02:57:00Z"/>
          <w:color w:val="0070C0"/>
        </w:rPr>
      </w:pPr>
      <w:del w:id="2900"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2901" w:author="nick" w:date="2019-05-07T02:57:00Z"/>
          <w:color w:val="0070C0"/>
        </w:rPr>
      </w:pPr>
      <w:commentRangeStart w:id="2902"/>
      <w:del w:id="2903"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2902"/>
        <w:r w:rsidR="00BC11C4" w:rsidDel="004C67D3">
          <w:rPr>
            <w:rStyle w:val="CommentReference"/>
            <w:rFonts w:ascii="Calibri" w:hAnsi="Calibri"/>
            <w:lang w:eastAsia="x-none"/>
          </w:rPr>
          <w:commentReference w:id="2902"/>
        </w:r>
      </w:del>
    </w:p>
    <w:p w14:paraId="27EE84BA" w14:textId="34F7CC5F" w:rsidR="0086511D" w:rsidRPr="004F5A65" w:rsidDel="004C67D3" w:rsidRDefault="0086511D" w:rsidP="0086511D">
      <w:pPr>
        <w:pStyle w:val="XMLCode"/>
        <w:keepNext/>
        <w:rPr>
          <w:del w:id="2904" w:author="nick" w:date="2019-05-07T02:57:00Z"/>
          <w:color w:val="0070C0"/>
        </w:rPr>
      </w:pPr>
      <w:del w:id="2905"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906" w:name="_Toc3557104"/>
      <w:bookmarkStart w:id="2907"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2906"/>
      <w:bookmarkEnd w:id="290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2908"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909" w:name="_Toc3557105"/>
      <w:bookmarkStart w:id="2910"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2909"/>
      <w:bookmarkEnd w:id="2910"/>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11" w:name="_Toc428456274"/>
      <w:bookmarkStart w:id="2912" w:name="_Toc428537237"/>
      <w:bookmarkStart w:id="2913" w:name="_Toc428969556"/>
      <w:bookmarkStart w:id="2914" w:name="_Toc429052947"/>
      <w:bookmarkStart w:id="2915" w:name="_Toc428456275"/>
      <w:bookmarkStart w:id="2916" w:name="_Toc428537238"/>
      <w:bookmarkStart w:id="2917" w:name="_Toc428969557"/>
      <w:bookmarkStart w:id="2918" w:name="_Toc429052948"/>
      <w:bookmarkStart w:id="2919" w:name="_Toc413359597"/>
      <w:bookmarkStart w:id="2920" w:name="_Toc3556990"/>
      <w:bookmarkStart w:id="2921" w:name="_Toc8893663"/>
      <w:bookmarkEnd w:id="2911"/>
      <w:bookmarkEnd w:id="2912"/>
      <w:bookmarkEnd w:id="2913"/>
      <w:bookmarkEnd w:id="2914"/>
      <w:bookmarkEnd w:id="2915"/>
      <w:bookmarkEnd w:id="2916"/>
      <w:bookmarkEnd w:id="2917"/>
      <w:bookmarkEnd w:id="2918"/>
      <w:r w:rsidRPr="00226A3F">
        <w:lastRenderedPageBreak/>
        <w:t>Screw</w:t>
      </w:r>
      <w:bookmarkEnd w:id="2919"/>
      <w:bookmarkEnd w:id="2920"/>
      <w:bookmarkEnd w:id="292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22" w:name="_Toc3566465"/>
      <w:bookmarkStart w:id="2923"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2922"/>
      <w:bookmarkEnd w:id="2923"/>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2924"/>
            <w:r>
              <w:rPr>
                <w:sz w:val="20"/>
                <w:szCs w:val="20"/>
              </w:rPr>
              <w:t>1 - *</w:t>
            </w:r>
            <w:commentRangeEnd w:id="2924"/>
            <w:r>
              <w:rPr>
                <w:rStyle w:val="CommentReference"/>
                <w:lang w:eastAsia="x-none"/>
              </w:rPr>
              <w:commentReference w:id="2924"/>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25" w:name="_Toc3566466"/>
      <w:bookmarkStart w:id="2926"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2925"/>
      <w:bookmarkEnd w:id="292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27" w:name="_Toc3556991"/>
      <w:bookmarkStart w:id="2928" w:name="_Toc8893664"/>
      <w:r>
        <w:t>7.5.7.1 Flow Drilled Screws</w:t>
      </w:r>
      <w:r w:rsidR="00EF4929">
        <w:t xml:space="preserve"> (FDS)</w:t>
      </w:r>
      <w:bookmarkEnd w:id="2927"/>
      <w:bookmarkEnd w:id="2928"/>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691187" w:rsidP="005C50FA">
      <w:pPr>
        <w:pStyle w:val="NormalWeb"/>
        <w:spacing w:before="0" w:beforeAutospacing="0" w:after="0" w:afterAutospacing="0" w:line="315" w:lineRule="atLeast"/>
        <w:rPr>
          <w:rFonts w:asciiTheme="minorHAnsi" w:hAnsiTheme="minorHAnsi" w:cstheme="minorHAnsi"/>
          <w:sz w:val="22"/>
          <w:szCs w:val="22"/>
          <w:lang w:val="en-US"/>
        </w:rPr>
      </w:pPr>
      <w:hyperlink r:id="rId7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29" w:name="_Toc3557106"/>
      <w:bookmarkStart w:id="2930"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2929"/>
      <w:bookmarkEnd w:id="2930"/>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5"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31" w:name="_Toc3557107"/>
      <w:bookmarkStart w:id="2932"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2931"/>
      <w:bookmarkEnd w:id="2932"/>
    </w:p>
    <w:p w14:paraId="436498E1" w14:textId="77777777" w:rsidR="00EF4929" w:rsidRDefault="00EF4929" w:rsidP="00EF4929">
      <w:r>
        <w:t xml:space="preserve">The application of such a connector element can be seen in the following video: </w:t>
      </w:r>
      <w:hyperlink r:id="rId7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33" w:name="_Toc3566467"/>
      <w:bookmarkStart w:id="2934"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33"/>
      <w:bookmarkEnd w:id="2934"/>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35" w:name="_Toc3557108"/>
      <w:bookmarkStart w:id="2936"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2935"/>
      <w:bookmarkEnd w:id="2936"/>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37" w:name="_Toc3557109"/>
      <w:bookmarkStart w:id="2938"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2937"/>
      <w:bookmarkEnd w:id="293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39" w:name="_Toc413359598"/>
      <w:bookmarkStart w:id="2940" w:name="_Toc3556992"/>
      <w:bookmarkStart w:id="2941" w:name="_Toc8893665"/>
      <w:r w:rsidRPr="000F30B3">
        <w:t>Gum Drops</w:t>
      </w:r>
      <w:bookmarkEnd w:id="2939"/>
      <w:bookmarkEnd w:id="2940"/>
      <w:bookmarkEnd w:id="294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2942"/>
            <w:r w:rsidRPr="00226A3F">
              <w:rPr>
                <w:sz w:val="20"/>
                <w:szCs w:val="20"/>
              </w:rPr>
              <w:t>1</w:t>
            </w:r>
            <w:commentRangeEnd w:id="2942"/>
            <w:r w:rsidR="009050D3">
              <w:rPr>
                <w:rStyle w:val="CommentReference"/>
                <w:lang w:eastAsia="x-none"/>
              </w:rPr>
              <w:commentReference w:id="2942"/>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43" w:name="_Toc3566468"/>
      <w:bookmarkStart w:id="2944"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43"/>
      <w:bookmarkEnd w:id="294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2945" w:name="_Toc3566469"/>
      <w:bookmarkStart w:id="2946"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945"/>
      <w:bookmarkEnd w:id="2946"/>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947" w:name="_Toc428456279"/>
      <w:bookmarkStart w:id="2948" w:name="_Toc3556993"/>
      <w:bookmarkStart w:id="2949" w:name="_Toc8893666"/>
      <w:bookmarkEnd w:id="2947"/>
      <w:r>
        <w:t>Clinches</w:t>
      </w:r>
      <w:bookmarkEnd w:id="2948"/>
      <w:bookmarkEnd w:id="294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2950" w:name="_Toc3557110"/>
      <w:bookmarkStart w:id="2951"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2950"/>
      <w:bookmarkEnd w:id="2951"/>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2952" w:name="_Ref428794448"/>
      <w:bookmarkStart w:id="2953" w:name="_Ref428794398"/>
      <w:bookmarkStart w:id="2954" w:name="_Toc3557111"/>
      <w:bookmarkStart w:id="2955"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2952"/>
      <w:r>
        <w:t xml:space="preserve">: </w:t>
      </w:r>
      <w:r w:rsidRPr="00D67DC2">
        <w:t>Clinch Joint Dimensions</w:t>
      </w:r>
      <w:bookmarkEnd w:id="2953"/>
      <w:bookmarkEnd w:id="2954"/>
      <w:bookmarkEnd w:id="2955"/>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2956" w:name="_Ref428798660"/>
      <w:bookmarkStart w:id="2957" w:name="_Toc3557112"/>
      <w:bookmarkStart w:id="2958"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2956"/>
      <w:r>
        <w:t>: TOX (left) and BTM’s Tog-L-Loc system</w:t>
      </w:r>
      <w:r>
        <w:rPr>
          <w:rStyle w:val="FootnoteReference"/>
        </w:rPr>
        <w:footnoteReference w:id="13"/>
      </w:r>
      <w:bookmarkEnd w:id="2957"/>
      <w:bookmarkEnd w:id="2958"/>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2959"/>
            <w:r w:rsidRPr="00226A3F">
              <w:rPr>
                <w:sz w:val="20"/>
                <w:szCs w:val="20"/>
              </w:rPr>
              <w:t>1</w:t>
            </w:r>
            <w:commentRangeEnd w:id="2959"/>
            <w:r w:rsidR="009050D3">
              <w:rPr>
                <w:rStyle w:val="CommentReference"/>
                <w:lang w:eastAsia="x-none"/>
              </w:rPr>
              <w:commentReference w:id="2959"/>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2960" w:name="_Toc3566470"/>
      <w:bookmarkStart w:id="2961"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960"/>
      <w:bookmarkEnd w:id="29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2962" w:name="_Toc3566471"/>
      <w:bookmarkStart w:id="2963"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2962"/>
      <w:bookmarkEnd w:id="2963"/>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691187" w:rsidP="00F52C26">
      <w:pPr>
        <w:pStyle w:val="ListParagraph"/>
        <w:autoSpaceDE w:val="0"/>
        <w:autoSpaceDN w:val="0"/>
        <w:adjustRightInd w:val="0"/>
        <w:ind w:left="1069"/>
        <w:jc w:val="both"/>
        <w:rPr>
          <w:rFonts w:cs="Calibri"/>
          <w:lang w:val="en-US" w:eastAsia="en-GB"/>
        </w:rPr>
      </w:pPr>
      <w:hyperlink r:id="rId8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2964"/>
      <w:r w:rsidR="00A23FF7">
        <w:rPr>
          <w:rStyle w:val="elementdeftypeChar"/>
        </w:rPr>
        <w:t>_</w:t>
      </w:r>
      <w:r w:rsidR="00A913FE" w:rsidRPr="00891EFB">
        <w:rPr>
          <w:rStyle w:val="elementdeftypeChar"/>
        </w:rPr>
        <w:t>diameter</w:t>
      </w:r>
      <w:commentRangeEnd w:id="2964"/>
      <w:r>
        <w:rPr>
          <w:rStyle w:val="CommentReference"/>
          <w:rFonts w:eastAsia="Times New Roman"/>
          <w:lang w:val="en-US" w:eastAsia="x-none"/>
        </w:rPr>
        <w:commentReference w:id="2964"/>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2965" w:name="_Toc3566472"/>
      <w:bookmarkStart w:id="2966"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965"/>
      <w:bookmarkEnd w:id="2966"/>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967" w:name="_Toc3556994"/>
      <w:bookmarkStart w:id="2968" w:name="_Toc8893667"/>
      <w:r w:rsidRPr="00BF4695">
        <w:t>Heat Stakes / Thermal Stakes</w:t>
      </w:r>
      <w:bookmarkEnd w:id="2967"/>
      <w:bookmarkEnd w:id="296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691187"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2969" w:name="_Toc3557113"/>
      <w:bookmarkStart w:id="2970"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2969"/>
      <w:bookmarkEnd w:id="297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2971"/>
            <w:r w:rsidRPr="00226A3F">
              <w:rPr>
                <w:sz w:val="20"/>
                <w:szCs w:val="20"/>
              </w:rPr>
              <w:t>1</w:t>
            </w:r>
            <w:commentRangeEnd w:id="2971"/>
            <w:r w:rsidR="004133FC">
              <w:rPr>
                <w:rStyle w:val="CommentReference"/>
                <w:lang w:eastAsia="x-none"/>
              </w:rPr>
              <w:commentReference w:id="2971"/>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2972" w:name="_Toc3566473"/>
      <w:bookmarkStart w:id="2973"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972"/>
      <w:bookmarkEnd w:id="297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2974"/>
            <w:r>
              <w:rPr>
                <w:rFonts w:cs="Calibri"/>
                <w:sz w:val="20"/>
                <w:szCs w:val="20"/>
              </w:rPr>
              <w:t>≥</w:t>
            </w:r>
            <w:r w:rsidRPr="00226A3F">
              <w:rPr>
                <w:sz w:val="20"/>
                <w:szCs w:val="20"/>
              </w:rPr>
              <w:t xml:space="preserve"> 0.0</w:t>
            </w:r>
            <w:commentRangeEnd w:id="2974"/>
            <w:r w:rsidR="00E4618D">
              <w:rPr>
                <w:rStyle w:val="CommentReference"/>
                <w:lang w:eastAsia="x-none"/>
              </w:rPr>
              <w:commentReference w:id="2974"/>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2975" w:name="_Toc3566474"/>
      <w:bookmarkStart w:id="2976"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975"/>
      <w:bookmarkEnd w:id="2976"/>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977" w:name="_Toc3556995"/>
      <w:bookmarkStart w:id="2978" w:name="_Toc8893668"/>
      <w:r>
        <w:t>Clips/</w:t>
      </w:r>
      <w:r w:rsidR="00BF4695" w:rsidRPr="00BF4695">
        <w:t>Snap Joints</w:t>
      </w:r>
      <w:bookmarkEnd w:id="2977"/>
      <w:bookmarkEnd w:id="297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2979" w:name="_Toc3557114"/>
      <w:bookmarkStart w:id="2980"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2979"/>
      <w:bookmarkEnd w:id="2980"/>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2981" w:name="_Toc3557115"/>
      <w:bookmarkStart w:id="2982"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2981"/>
      <w:bookmarkEnd w:id="2982"/>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2983" w:name="_Toc3557116"/>
      <w:bookmarkStart w:id="2984" w:name="_Ref7727027"/>
      <w:bookmarkStart w:id="2985"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2983"/>
      <w:bookmarkEnd w:id="2984"/>
      <w:bookmarkEnd w:id="2985"/>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2986" w:name="_Toc3557117"/>
      <w:bookmarkStart w:id="2987"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2986"/>
      <w:bookmarkEnd w:id="298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2988"/>
            <w:r w:rsidRPr="00226A3F">
              <w:rPr>
                <w:sz w:val="20"/>
                <w:szCs w:val="20"/>
              </w:rPr>
              <w:t>1</w:t>
            </w:r>
            <w:commentRangeEnd w:id="2988"/>
            <w:r w:rsidR="00852AAC">
              <w:rPr>
                <w:rStyle w:val="CommentReference"/>
                <w:lang w:eastAsia="x-none"/>
              </w:rPr>
              <w:commentReference w:id="2988"/>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2989" w:name="_Toc3566475"/>
      <w:bookmarkStart w:id="2990"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989"/>
      <w:bookmarkEnd w:id="299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2991" w:name="_Toc3566476"/>
      <w:bookmarkStart w:id="2992"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991"/>
      <w:bookmarkEnd w:id="2992"/>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2993" w:name="_Toc3566477"/>
      <w:bookmarkStart w:id="2994"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2993"/>
      <w:bookmarkEnd w:id="299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995" w:name="_Toc3556996"/>
      <w:bookmarkStart w:id="2996" w:name="_Toc8893669"/>
      <w:r w:rsidRPr="00BF4695">
        <w:lastRenderedPageBreak/>
        <w:t>Nails</w:t>
      </w:r>
      <w:bookmarkEnd w:id="2995"/>
      <w:bookmarkEnd w:id="299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2997" w:name="_Toc3557118"/>
      <w:bookmarkStart w:id="2998"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2997"/>
      <w:bookmarkEnd w:id="299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7777777" w:rsidR="002E2954" w:rsidRDefault="002E2954" w:rsidP="002E2954">
      <w:pPr>
        <w:pStyle w:val="Caption"/>
        <w:spacing w:before="120"/>
      </w:pPr>
      <w:bookmarkStart w:id="2999" w:name="_Toc3557119"/>
      <w:bookmarkStart w:id="3000"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2999"/>
      <w:bookmarkEnd w:id="300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3001"/>
            <w:r w:rsidRPr="00226A3F">
              <w:rPr>
                <w:sz w:val="20"/>
                <w:szCs w:val="20"/>
              </w:rPr>
              <w:t>1</w:t>
            </w:r>
            <w:commentRangeEnd w:id="3001"/>
            <w:r w:rsidR="004133FC">
              <w:rPr>
                <w:rStyle w:val="CommentReference"/>
                <w:lang w:eastAsia="x-none"/>
              </w:rPr>
              <w:commentReference w:id="3001"/>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3002" w:name="_Toc3566478"/>
      <w:bookmarkStart w:id="3003"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3002"/>
      <w:bookmarkEnd w:id="3003"/>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3004" w:name="_Toc3566479"/>
      <w:bookmarkStart w:id="3005"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3004"/>
      <w:bookmarkEnd w:id="3005"/>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3006" w:name="_Toc3566480"/>
      <w:bookmarkStart w:id="3007"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3006"/>
      <w:bookmarkEnd w:id="300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3008" w:name="_Toc428537246"/>
      <w:bookmarkStart w:id="3009" w:name="_Toc428969565"/>
      <w:bookmarkStart w:id="3010" w:name="_Toc429052956"/>
      <w:bookmarkStart w:id="3011" w:name="_Toc428537247"/>
      <w:bookmarkStart w:id="3012" w:name="_Toc428965632"/>
      <w:bookmarkStart w:id="3013" w:name="_Toc428969566"/>
      <w:bookmarkStart w:id="3014" w:name="_Toc429052957"/>
      <w:bookmarkStart w:id="3015" w:name="_Toc428456280"/>
      <w:bookmarkStart w:id="3016" w:name="_Toc428537248"/>
      <w:bookmarkStart w:id="3017" w:name="_Toc428969567"/>
      <w:bookmarkStart w:id="3018" w:name="_Toc429052958"/>
      <w:bookmarkStart w:id="3019" w:name="_Toc338938901"/>
      <w:bookmarkStart w:id="3020" w:name="_Toc338939097"/>
      <w:bookmarkStart w:id="3021" w:name="_Toc3556997"/>
      <w:bookmarkStart w:id="3022" w:name="_Toc8893670"/>
      <w:bookmarkEnd w:id="3008"/>
      <w:bookmarkEnd w:id="3009"/>
      <w:bookmarkEnd w:id="3010"/>
      <w:bookmarkEnd w:id="3011"/>
      <w:bookmarkEnd w:id="3012"/>
      <w:bookmarkEnd w:id="3013"/>
      <w:bookmarkEnd w:id="3014"/>
      <w:bookmarkEnd w:id="3015"/>
      <w:bookmarkEnd w:id="3016"/>
      <w:bookmarkEnd w:id="3017"/>
      <w:bookmarkEnd w:id="3018"/>
      <w:r w:rsidRPr="007055D9">
        <w:lastRenderedPageBreak/>
        <w:t>1D connections</w:t>
      </w:r>
      <w:bookmarkEnd w:id="3019"/>
      <w:bookmarkEnd w:id="3020"/>
      <w:bookmarkEnd w:id="3021"/>
      <w:bookmarkEnd w:id="3022"/>
    </w:p>
    <w:p w14:paraId="4A529AC5" w14:textId="77777777" w:rsidR="00911496" w:rsidRDefault="00246BE4" w:rsidP="00246BE4">
      <w:pPr>
        <w:pStyle w:val="Heading2"/>
      </w:pPr>
      <w:bookmarkStart w:id="3023" w:name="_Toc3556998"/>
      <w:bookmarkStart w:id="3024" w:name="_Toc338938902"/>
      <w:bookmarkStart w:id="3025" w:name="_Toc338939098"/>
      <w:bookmarkStart w:id="3026" w:name="_Toc8893671"/>
      <w:r w:rsidRPr="00246BE4">
        <w:t>Generic Definitions</w:t>
      </w:r>
      <w:bookmarkEnd w:id="3023"/>
      <w:bookmarkEnd w:id="3026"/>
    </w:p>
    <w:p w14:paraId="5E086748" w14:textId="77777777" w:rsidR="007D6B05" w:rsidRDefault="007D6B05" w:rsidP="007D6B05">
      <w:pPr>
        <w:pStyle w:val="Heading3"/>
      </w:pPr>
      <w:bookmarkStart w:id="3027" w:name="_Toc3556999"/>
      <w:bookmarkStart w:id="3028" w:name="_Toc8893672"/>
      <w:r>
        <w:t>Identification</w:t>
      </w:r>
      <w:bookmarkEnd w:id="3027"/>
      <w:bookmarkEnd w:id="3028"/>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029" w:name="_Ref414571413"/>
      <w:bookmarkStart w:id="3030" w:name="_Ref429050458"/>
      <w:bookmarkStart w:id="3031" w:name="_Toc3557000"/>
      <w:bookmarkStart w:id="3032" w:name="_Toc8893673"/>
      <w:r w:rsidRPr="007055D9">
        <w:t>L</w:t>
      </w:r>
      <w:bookmarkEnd w:id="3029"/>
      <w:r w:rsidR="00246BE4">
        <w:t>ocation</w:t>
      </w:r>
      <w:bookmarkEnd w:id="3030"/>
      <w:bookmarkEnd w:id="3031"/>
      <w:bookmarkEnd w:id="303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3033" w:author="nick" w:date="2019-02-12T11:51:00Z"/>
        </w:rPr>
      </w:pPr>
      <w:ins w:id="3034"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3035"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3036" w:author="nick" w:date="2019-02-12T11:51:00Z"/>
                <w:b/>
                <w:i/>
              </w:rPr>
            </w:pPr>
            <w:ins w:id="3037"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3038" w:author="nick" w:date="2019-02-12T11:51:00Z"/>
                <w:b/>
                <w:i/>
              </w:rPr>
            </w:pPr>
            <w:ins w:id="3039"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3040" w:author="nick" w:date="2019-02-12T11:51:00Z"/>
                <w:b/>
                <w:i/>
              </w:rPr>
            </w:pPr>
            <w:ins w:id="3041"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3042" w:author="nick" w:date="2019-02-12T11:51:00Z"/>
                <w:b/>
                <w:i/>
              </w:rPr>
            </w:pPr>
            <w:ins w:id="3043" w:author="nick" w:date="2019-02-12T11:51:00Z">
              <w:r w:rsidRPr="007055D9">
                <w:rPr>
                  <w:b/>
                  <w:i/>
                </w:rPr>
                <w:t>Constraint</w:t>
              </w:r>
            </w:ins>
          </w:p>
        </w:tc>
      </w:tr>
      <w:tr w:rsidR="00A66652" w:rsidRPr="007055D9" w14:paraId="76E0084B" w14:textId="77777777" w:rsidTr="00B85EEA">
        <w:trPr>
          <w:jc w:val="center"/>
          <w:ins w:id="3044" w:author="nick" w:date="2019-02-12T11:51:00Z"/>
        </w:trPr>
        <w:tc>
          <w:tcPr>
            <w:tcW w:w="1871" w:type="dxa"/>
            <w:shd w:val="clear" w:color="auto" w:fill="auto"/>
            <w:vAlign w:val="bottom"/>
          </w:tcPr>
          <w:p w14:paraId="28F4102B" w14:textId="539AA6E5" w:rsidR="00A66652" w:rsidRPr="00137032" w:rsidRDefault="00A66652" w:rsidP="00B85EEA">
            <w:pPr>
              <w:rPr>
                <w:ins w:id="3045" w:author="nick" w:date="2019-02-12T11:51:00Z"/>
                <w:sz w:val="20"/>
                <w:szCs w:val="20"/>
              </w:rPr>
            </w:pPr>
            <w:ins w:id="3046"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3047" w:author="nick" w:date="2019-02-12T11:51:00Z"/>
                <w:sz w:val="20"/>
                <w:szCs w:val="20"/>
              </w:rPr>
            </w:pPr>
            <w:ins w:id="3048"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3049" w:author="nick" w:date="2019-02-12T11:51:00Z"/>
                <w:sz w:val="20"/>
                <w:szCs w:val="20"/>
              </w:rPr>
            </w:pPr>
            <w:ins w:id="3050" w:author="nick" w:date="2019-02-12T11:52:00Z">
              <w:r>
                <w:rPr>
                  <w:sz w:val="20"/>
                  <w:szCs w:val="20"/>
                </w:rPr>
                <w:t>O</w:t>
              </w:r>
            </w:ins>
            <w:ins w:id="3051"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3052" w:author="nick" w:date="2019-02-12T11:51:00Z"/>
                <w:sz w:val="20"/>
                <w:szCs w:val="20"/>
              </w:rPr>
            </w:pPr>
            <w:ins w:id="3053" w:author="nick" w:date="2019-02-12T11:52:00Z">
              <w:r>
                <w:rPr>
                  <w:sz w:val="20"/>
                  <w:szCs w:val="20"/>
                </w:rPr>
                <w:t xml:space="preserve">Required only if there are more than </w:t>
              </w:r>
            </w:ins>
            <w:ins w:id="3054" w:author="nick" w:date="2019-03-23T23:05:00Z">
              <w:r w:rsidR="00FC3371">
                <w:rPr>
                  <w:sz w:val="20"/>
                  <w:szCs w:val="20"/>
                </w:rPr>
                <w:t>one</w:t>
              </w:r>
            </w:ins>
            <w:ins w:id="3055" w:author="nick" w:date="2019-02-12T11:52:00Z">
              <w:r w:rsidRPr="00FC3371">
                <w:rPr>
                  <w:rStyle w:val="elementdeftypeChar"/>
                </w:rPr>
                <w:t xml:space="preserve"> loc_list</w:t>
              </w:r>
            </w:ins>
            <w:ins w:id="3056" w:author="nick" w:date="2019-03-23T23:05:00Z">
              <w:r w:rsidR="00FC3371">
                <w:rPr>
                  <w:rStyle w:val="elementdeftypeChar"/>
                </w:rPr>
                <w:t xml:space="preserve"> </w:t>
              </w:r>
            </w:ins>
            <w:ins w:id="3057"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3058" w:author="nick" w:date="2019-02-12T11:51:00Z"/>
        </w:rPr>
      </w:pPr>
      <w:bookmarkStart w:id="3059" w:name="_Toc3566481"/>
      <w:bookmarkStart w:id="3060" w:name="_Toc8893905"/>
      <w:ins w:id="3061" w:author="nick" w:date="2019-02-12T11:51:00Z">
        <w:r>
          <w:t xml:space="preserve">Table </w:t>
        </w:r>
        <w:r>
          <w:fldChar w:fldCharType="begin"/>
        </w:r>
        <w:r>
          <w:instrText xml:space="preserve"> SEQ Table \* ARABIC </w:instrText>
        </w:r>
        <w:r>
          <w:fldChar w:fldCharType="separate"/>
        </w:r>
      </w:ins>
      <w:r w:rsidR="00745DB6">
        <w:rPr>
          <w:noProof/>
        </w:rPr>
        <w:t>73</w:t>
      </w:r>
      <w:ins w:id="3062" w:author="nick" w:date="2019-02-12T11:51:00Z">
        <w:r>
          <w:fldChar w:fldCharType="end"/>
        </w:r>
        <w:r>
          <w:t xml:space="preserve">: Attributes of element </w:t>
        </w:r>
        <w:r w:rsidRPr="003E46C4">
          <w:rPr>
            <w:rStyle w:val="elementdeftypeChar"/>
            <w:b/>
          </w:rPr>
          <w:t>&lt;loc</w:t>
        </w:r>
      </w:ins>
      <w:ins w:id="3063" w:author="nick" w:date="2019-02-12T11:55:00Z">
        <w:r>
          <w:rPr>
            <w:rStyle w:val="elementdeftypeChar"/>
            <w:b/>
          </w:rPr>
          <w:t>_list</w:t>
        </w:r>
      </w:ins>
      <w:ins w:id="3064" w:author="nick" w:date="2019-02-12T11:51:00Z">
        <w:r w:rsidRPr="003E46C4">
          <w:rPr>
            <w:rStyle w:val="elementdeftypeChar"/>
            <w:b/>
          </w:rPr>
          <w:t>/&gt;</w:t>
        </w:r>
        <w:bookmarkEnd w:id="3059"/>
        <w:bookmarkEnd w:id="3060"/>
      </w:ins>
    </w:p>
    <w:p w14:paraId="2B49AFAF" w14:textId="537F50D3" w:rsidR="007D6B05" w:rsidDel="00FC3371" w:rsidRDefault="007D6B05" w:rsidP="007D6B05">
      <w:pPr>
        <w:jc w:val="both"/>
        <w:rPr>
          <w:del w:id="3065" w:author="nick" w:date="2019-02-12T11:51:00Z"/>
        </w:rPr>
      </w:pPr>
      <w:commentRangeStart w:id="3066"/>
      <w:del w:id="3067"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3066"/>
        <w:r w:rsidR="00E16DE9" w:rsidDel="00A66652">
          <w:rPr>
            <w:rStyle w:val="CommentReference"/>
            <w:lang w:eastAsia="x-none"/>
          </w:rPr>
          <w:commentReference w:id="3066"/>
        </w:r>
      </w:del>
    </w:p>
    <w:p w14:paraId="5242F264" w14:textId="4E953BD7" w:rsidR="00FC3371" w:rsidRDefault="005C5466" w:rsidP="007D6B05">
      <w:pPr>
        <w:jc w:val="both"/>
        <w:rPr>
          <w:ins w:id="3068" w:author="nick" w:date="2019-03-23T23:03:00Z"/>
        </w:rPr>
      </w:pPr>
      <w:commentRangeStart w:id="3069"/>
      <w:ins w:id="3070" w:author="nick" w:date="2019-03-23T23:23:00Z">
        <w:r>
          <w:t>A s</w:t>
        </w:r>
      </w:ins>
      <w:ins w:id="3071" w:author="nick" w:date="2019-03-23T23:05:00Z">
        <w:r w:rsidR="00FC3371">
          <w:t>tepped</w:t>
        </w:r>
      </w:ins>
      <w:ins w:id="3072" w:author="nick" w:date="2019-03-23T23:06:00Z">
        <w:r w:rsidR="00FC3371">
          <w:t xml:space="preserve"> connection</w:t>
        </w:r>
      </w:ins>
      <w:ins w:id="3073" w:author="nick" w:date="2019-03-23T23:22:00Z">
        <w:r>
          <w:t xml:space="preserve"> line</w:t>
        </w:r>
      </w:ins>
      <w:ins w:id="3074" w:author="nick" w:date="2019-03-23T23:06:00Z">
        <w:r w:rsidR="00FC3371">
          <w:t xml:space="preserve">, or a connection </w:t>
        </w:r>
      </w:ins>
      <w:ins w:id="3075" w:author="nick" w:date="2019-03-23T23:07:00Z">
        <w:r w:rsidR="00FC3371">
          <w:t xml:space="preserve">line </w:t>
        </w:r>
      </w:ins>
      <w:ins w:id="3076" w:author="nick" w:date="2019-03-23T23:06:00Z">
        <w:r w:rsidR="00FC3371">
          <w:t>with sharp corners</w:t>
        </w:r>
      </w:ins>
      <w:ins w:id="3077" w:author="nick" w:date="2019-03-23T23:15:00Z">
        <w:r>
          <w:rPr>
            <w:rStyle w:val="FootnoteReference"/>
          </w:rPr>
          <w:footnoteReference w:id="16"/>
        </w:r>
      </w:ins>
      <w:ins w:id="3088" w:author="nick" w:date="2019-03-23T23:06:00Z">
        <w:r w:rsidR="00FC3371">
          <w:t xml:space="preserve">, </w:t>
        </w:r>
      </w:ins>
      <w:ins w:id="3089" w:author="nick" w:date="2019-03-23T23:23:00Z">
        <w:r w:rsidR="00FC5176">
          <w:t xml:space="preserve">can be </w:t>
        </w:r>
      </w:ins>
      <w:ins w:id="3090" w:author="nick" w:date="2019-03-23T23:27:00Z">
        <w:r w:rsidR="00CB4543">
          <w:t>expressed</w:t>
        </w:r>
      </w:ins>
      <w:ins w:id="3091" w:author="nick" w:date="2019-03-23T23:23:00Z">
        <w:r w:rsidR="00FC5176">
          <w:t xml:space="preserve"> by</w:t>
        </w:r>
      </w:ins>
      <w:ins w:id="3092" w:author="nick" w:date="2019-03-23T23:06:00Z">
        <w:r w:rsidR="00FC3371">
          <w:t xml:space="preserve"> a </w:t>
        </w:r>
      </w:ins>
      <w:ins w:id="3093" w:author="nick" w:date="2019-03-23T23:07:00Z">
        <w:r w:rsidR="00FC3371">
          <w:t xml:space="preserve">series of </w:t>
        </w:r>
      </w:ins>
      <w:ins w:id="3094"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3095" w:author="nick" w:date="2019-03-23T23:10:00Z">
        <w:r w:rsidR="00FC3371">
          <w:t>elements</w:t>
        </w:r>
      </w:ins>
      <w:ins w:id="3096" w:author="nick" w:date="2019-03-23T23:08:00Z">
        <w:r w:rsidR="00FC3371">
          <w:t xml:space="preserve">. In this case, the </w:t>
        </w:r>
      </w:ins>
      <w:ins w:id="3097"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3098" w:author="nick" w:date="2019-03-23T23:09:00Z">
        <w:r w:rsidR="00FC5176">
          <w:t xml:space="preserve">order </w:t>
        </w:r>
        <w:r w:rsidR="00FC3371">
          <w:t xml:space="preserve">is </w:t>
        </w:r>
      </w:ins>
      <w:ins w:id="3099" w:author="nick" w:date="2019-03-23T23:28:00Z">
        <w:r w:rsidR="00CB4543">
          <w:t>indicated</w:t>
        </w:r>
      </w:ins>
      <w:ins w:id="3100" w:author="nick" w:date="2019-03-23T23:09:00Z">
        <w:r w:rsidR="00FC3371">
          <w:t xml:space="preserve"> by the </w:t>
        </w:r>
        <w:r w:rsidR="00FC3371" w:rsidRPr="00FC3371">
          <w:rPr>
            <w:rStyle w:val="elementdeftypeChar"/>
          </w:rPr>
          <w:t>index</w:t>
        </w:r>
        <w:r w:rsidR="00FC3371">
          <w:t xml:space="preserve"> </w:t>
        </w:r>
      </w:ins>
      <w:ins w:id="3101" w:author="nick" w:date="2019-03-23T23:08:00Z">
        <w:r w:rsidR="00FC3371">
          <w:t>attribute</w:t>
        </w:r>
      </w:ins>
      <w:ins w:id="3102" w:author="nick" w:date="2019-03-23T23:10:00Z">
        <w:r w:rsidR="00FC3371">
          <w:t>.</w:t>
        </w:r>
      </w:ins>
      <w:commentRangeEnd w:id="3069"/>
      <w:ins w:id="3103" w:author="nick" w:date="2019-03-23T23:28:00Z">
        <w:r w:rsidR="00CB4543">
          <w:rPr>
            <w:rStyle w:val="CommentReference"/>
            <w:lang w:eastAsia="x-none"/>
          </w:rPr>
          <w:commentReference w:id="3069"/>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104" w:name="_Toc3566482"/>
      <w:bookmarkStart w:id="3105" w:name="_Toc8893906"/>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3104"/>
      <w:bookmarkEnd w:id="3105"/>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106" w:name="_Toc3566483"/>
      <w:bookmarkStart w:id="3107"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3106"/>
      <w:bookmarkEnd w:id="310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108" w:name="_Toc3557001"/>
      <w:bookmarkStart w:id="3109" w:name="_Toc8893674"/>
      <w:r>
        <w:t>Type Specification</w:t>
      </w:r>
      <w:bookmarkEnd w:id="3108"/>
      <w:bookmarkEnd w:id="310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3110" w:name="_Toc3566484"/>
      <w:bookmarkStart w:id="3111"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3110"/>
      <w:bookmarkEnd w:id="3111"/>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12" w:name="_Toc3557002"/>
      <w:bookmarkStart w:id="3113" w:name="_Toc8893675"/>
      <w:r w:rsidRPr="007055D9">
        <w:lastRenderedPageBreak/>
        <w:t>Seam Weld</w:t>
      </w:r>
      <w:bookmarkEnd w:id="2179"/>
      <w:r w:rsidR="007F0EFE" w:rsidRPr="007055D9">
        <w:t>s</w:t>
      </w:r>
      <w:bookmarkEnd w:id="3024"/>
      <w:bookmarkEnd w:id="3025"/>
      <w:bookmarkEnd w:id="3112"/>
      <w:bookmarkEnd w:id="3113"/>
    </w:p>
    <w:p w14:paraId="57ED57DC" w14:textId="77777777" w:rsidR="00255787" w:rsidRPr="007055D9" w:rsidRDefault="00C6435A" w:rsidP="004067DB">
      <w:pPr>
        <w:pStyle w:val="Heading3"/>
      </w:pPr>
      <w:bookmarkStart w:id="3114" w:name="_Toc338938903"/>
      <w:bookmarkStart w:id="3115" w:name="_Toc338939099"/>
      <w:bookmarkStart w:id="3116" w:name="_Toc3557003"/>
      <w:bookmarkStart w:id="3117" w:name="_Toc8893676"/>
      <w:r w:rsidRPr="007055D9">
        <w:t>Description and M</w:t>
      </w:r>
      <w:r w:rsidR="007F0EFE" w:rsidRPr="007055D9">
        <w:t>odeling Parameters</w:t>
      </w:r>
      <w:bookmarkEnd w:id="2180"/>
      <w:bookmarkEnd w:id="3114"/>
      <w:bookmarkEnd w:id="3115"/>
      <w:bookmarkEnd w:id="3116"/>
      <w:bookmarkEnd w:id="311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18" w:name="_Ref428965482"/>
      <w:bookmarkStart w:id="3119" w:name="_Toc3557120"/>
      <w:bookmarkStart w:id="3120"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3121" w:name="_Ref428965475"/>
      <w:bookmarkEnd w:id="3118"/>
      <w:r w:rsidRPr="007055D9">
        <w:t>: Weld Line Changing</w:t>
      </w:r>
      <w:r w:rsidRPr="007055D9">
        <w:rPr>
          <w:noProof/>
        </w:rPr>
        <w:t xml:space="preserve"> from Y-Joint to Overlap-Joint</w:t>
      </w:r>
      <w:bookmarkEnd w:id="3119"/>
      <w:bookmarkEnd w:id="3120"/>
      <w:bookmarkEnd w:id="312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22" w:name="_Toc3557121"/>
      <w:bookmarkStart w:id="3123"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3122"/>
      <w:bookmarkEnd w:id="312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24" w:name="_Toc288196463"/>
      <w:bookmarkStart w:id="3125" w:name="_Toc288200761"/>
      <w:bookmarkStart w:id="3126" w:name="_Toc338938907"/>
      <w:bookmarkStart w:id="3127" w:name="_Toc338939104"/>
      <w:bookmarkStart w:id="3128" w:name="_Toc3557004"/>
      <w:bookmarkStart w:id="3129" w:name="_Toc288196487"/>
      <w:bookmarkStart w:id="3130" w:name="_Toc288200789"/>
      <w:bookmarkStart w:id="3131" w:name="_Toc338938910"/>
      <w:bookmarkStart w:id="3132" w:name="_Toc338939129"/>
      <w:bookmarkStart w:id="3133" w:name="_Toc8893677"/>
      <w:r w:rsidRPr="007055D9">
        <w:lastRenderedPageBreak/>
        <w:t>Seam Weld</w:t>
      </w:r>
      <w:r w:rsidR="0006113C" w:rsidRPr="007055D9">
        <w:t xml:space="preserve"> Definition</w:t>
      </w:r>
      <w:bookmarkEnd w:id="3124"/>
      <w:bookmarkEnd w:id="3125"/>
      <w:bookmarkEnd w:id="3126"/>
      <w:bookmarkEnd w:id="3127"/>
      <w:r w:rsidR="0006113C" w:rsidRPr="007055D9">
        <w:t xml:space="preserve"> Overview</w:t>
      </w:r>
      <w:bookmarkEnd w:id="3128"/>
      <w:bookmarkEnd w:id="313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34" w:name="_Toc3557122"/>
      <w:bookmarkStart w:id="3135"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3134"/>
      <w:bookmarkEnd w:id="3135"/>
    </w:p>
    <w:p w14:paraId="7F783786" w14:textId="77777777" w:rsidR="0006113C" w:rsidRPr="007055D9" w:rsidRDefault="0006113C" w:rsidP="0006113C">
      <w:pPr>
        <w:pStyle w:val="Heading3"/>
      </w:pPr>
      <w:bookmarkStart w:id="3136" w:name="_Toc3557005"/>
      <w:bookmarkStart w:id="3137" w:name="_Toc8893678"/>
      <w:r w:rsidRPr="007055D9">
        <w:lastRenderedPageBreak/>
        <w:t>Specific XML Realization</w:t>
      </w:r>
      <w:bookmarkEnd w:id="3136"/>
      <w:bookmarkEnd w:id="313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38" w:name="XMLStructureSeamWelds"/>
      <w:bookmarkEnd w:id="313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39" w:name="_Toc3557123"/>
      <w:bookmarkStart w:id="3140"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3139"/>
      <w:bookmarkEnd w:id="3140"/>
    </w:p>
    <w:p w14:paraId="7AB87473" w14:textId="77777777" w:rsidR="00843EED" w:rsidRPr="007055D9" w:rsidRDefault="00843EED" w:rsidP="00843EED">
      <w:pPr>
        <w:pStyle w:val="Heading3"/>
        <w:tabs>
          <w:tab w:val="clear" w:pos="720"/>
        </w:tabs>
      </w:pPr>
      <w:bookmarkStart w:id="3141" w:name="_Toc3557006"/>
      <w:bookmarkStart w:id="3142" w:name="_Toc8893679"/>
      <w:r w:rsidRPr="007055D9">
        <w:t>Generic Seam Weld Definition</w:t>
      </w:r>
      <w:bookmarkEnd w:id="3129"/>
      <w:bookmarkEnd w:id="3130"/>
      <w:bookmarkEnd w:id="3131"/>
      <w:bookmarkEnd w:id="3132"/>
      <w:bookmarkEnd w:id="3141"/>
      <w:bookmarkEnd w:id="3142"/>
    </w:p>
    <w:p w14:paraId="1158557E" w14:textId="77777777" w:rsidR="008C58F6" w:rsidRPr="007055D9" w:rsidRDefault="008C58F6" w:rsidP="008C58F6">
      <w:pPr>
        <w:pStyle w:val="Heading4"/>
      </w:pPr>
      <w:bookmarkStart w:id="3143" w:name="_Toc3557007"/>
      <w:bookmarkStart w:id="3144" w:name="_Toc8893680"/>
      <w:r w:rsidRPr="007055D9">
        <w:t>Identification</w:t>
      </w:r>
      <w:bookmarkEnd w:id="3143"/>
      <w:bookmarkEnd w:id="314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45" w:name="_Toc3566485"/>
      <w:bookmarkStart w:id="3146"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45"/>
      <w:bookmarkEnd w:id="3146"/>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147" w:name="_Ref414571756"/>
      <w:bookmarkStart w:id="3148" w:name="_Toc3557008"/>
      <w:bookmarkStart w:id="3149" w:name="_Toc8893681"/>
      <w:r w:rsidRPr="007055D9">
        <w:lastRenderedPageBreak/>
        <w:t>Type</w:t>
      </w:r>
      <w:r w:rsidR="008C58F6" w:rsidRPr="007055D9">
        <w:t xml:space="preserve"> Specification</w:t>
      </w:r>
      <w:bookmarkEnd w:id="3147"/>
      <w:bookmarkEnd w:id="3148"/>
      <w:bookmarkEnd w:id="314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150" w:name="_Toc3566486"/>
      <w:bookmarkStart w:id="3151" w:name="_Toc338939134"/>
      <w:bookmarkStart w:id="3152" w:name="_Toc288196488"/>
      <w:bookmarkStart w:id="3153" w:name="_Toc288200790"/>
      <w:bookmarkStart w:id="3154" w:name="_Toc338939130"/>
      <w:bookmarkStart w:id="3155" w:name="_Toc889391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150"/>
      <w:bookmarkEnd w:id="315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15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156" w:name="_Toc288196490"/>
      <w:bookmarkStart w:id="3157" w:name="_Toc288200792"/>
      <w:bookmarkStart w:id="3158" w:name="_Toc338939132"/>
      <w:bookmarkStart w:id="3159" w:name="_Toc288196468"/>
      <w:bookmarkStart w:id="3160" w:name="_Toc288200771"/>
      <w:bookmarkStart w:id="3161" w:name="_Toc338938904"/>
      <w:bookmarkStart w:id="3162" w:name="_Toc338939100"/>
      <w:bookmarkEnd w:id="3152"/>
      <w:bookmarkEnd w:id="3153"/>
      <w:bookmarkEnd w:id="315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163" w:name="_Toc3566487"/>
      <w:bookmarkStart w:id="3164"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63"/>
      <w:bookmarkEnd w:id="316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165" w:name="_Toc3566488"/>
      <w:bookmarkStart w:id="3166"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65"/>
      <w:bookmarkEnd w:id="316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167" w:name="_Toc288196493"/>
      <w:bookmarkStart w:id="316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169" w:name="GenericSeamWeldWeldPosition"/>
      <w:bookmarkStart w:id="3170" w:name="GenericSeamWelParameters"/>
      <w:bookmarkStart w:id="3171" w:name="GenericSeamWeldSubType"/>
      <w:bookmarkStart w:id="3172" w:name="GenericSeamWeldWeldingPosition"/>
      <w:bookmarkStart w:id="3173" w:name="_Toc3557009"/>
      <w:bookmarkStart w:id="3174" w:name="_Toc338938905"/>
      <w:bookmarkStart w:id="3175" w:name="_Toc338939101"/>
      <w:bookmarkStart w:id="3176" w:name="_Toc338939136"/>
      <w:bookmarkStart w:id="3177" w:name="_Toc8893682"/>
      <w:bookmarkEnd w:id="3156"/>
      <w:bookmarkEnd w:id="3157"/>
      <w:bookmarkEnd w:id="3158"/>
      <w:bookmarkEnd w:id="3159"/>
      <w:bookmarkEnd w:id="3160"/>
      <w:bookmarkEnd w:id="3161"/>
      <w:bookmarkEnd w:id="3162"/>
      <w:bookmarkEnd w:id="3167"/>
      <w:bookmarkEnd w:id="3168"/>
      <w:bookmarkEnd w:id="3169"/>
      <w:bookmarkEnd w:id="3170"/>
      <w:bookmarkEnd w:id="3171"/>
      <w:bookmarkEnd w:id="3172"/>
      <w:r>
        <w:t>W</w:t>
      </w:r>
      <w:r w:rsidR="00433A07">
        <w:t>eld Position and Sheet Metal Parameters</w:t>
      </w:r>
      <w:bookmarkEnd w:id="3173"/>
      <w:bookmarkEnd w:id="317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178" w:name="_Ref397587838"/>
      <w:bookmarkStart w:id="3179" w:name="_Toc3557124"/>
      <w:bookmarkStart w:id="3180"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3178"/>
      <w:r w:rsidRPr="007055D9">
        <w:t xml:space="preserve">: Sheet Parameters vs. </w:t>
      </w:r>
      <w:r w:rsidRPr="007055D9">
        <w:rPr>
          <w:noProof/>
        </w:rPr>
        <w:t xml:space="preserve"> Weld Position Parameters</w:t>
      </w:r>
      <w:bookmarkEnd w:id="3179"/>
      <w:bookmarkEnd w:id="3180"/>
    </w:p>
    <w:p w14:paraId="7C8D9624" w14:textId="77777777" w:rsidR="000E5FC5" w:rsidRDefault="000E5FC5" w:rsidP="00433A07">
      <w:pPr>
        <w:pStyle w:val="Heading4"/>
        <w:numPr>
          <w:ilvl w:val="4"/>
          <w:numId w:val="1"/>
        </w:numPr>
        <w:ind w:left="1009" w:hanging="1009"/>
      </w:pPr>
      <w:bookmarkStart w:id="3181" w:name="_Toc3557010"/>
      <w:bookmarkStart w:id="3182" w:name="_Ref397525982"/>
      <w:bookmarkStart w:id="3183" w:name="_Toc8893683"/>
      <w:r w:rsidRPr="007055D9">
        <w:t>Parameters Assigned to a Specific Sheet of the Flange</w:t>
      </w:r>
      <w:bookmarkEnd w:id="3181"/>
      <w:bookmarkEnd w:id="3183"/>
      <w:r w:rsidRPr="007055D9">
        <w:t xml:space="preserve"> </w:t>
      </w:r>
      <w:bookmarkEnd w:id="318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184" w:name="_Toc3566489"/>
      <w:bookmarkStart w:id="3185"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184"/>
      <w:bookmarkEnd w:id="318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186" w:name="_Welding_Position"/>
      <w:bookmarkStart w:id="3187" w:name="_Ref397524978"/>
      <w:bookmarkStart w:id="3188" w:name="_Toc3557011"/>
      <w:bookmarkStart w:id="3189" w:name="_Toc8893684"/>
      <w:bookmarkEnd w:id="3186"/>
      <w:r w:rsidRPr="007055D9">
        <w:t>Welding Position</w:t>
      </w:r>
      <w:bookmarkEnd w:id="3174"/>
      <w:bookmarkEnd w:id="3175"/>
      <w:bookmarkEnd w:id="3187"/>
      <w:bookmarkEnd w:id="3188"/>
      <w:bookmarkEnd w:id="318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19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191" w:name="_Ref397529286"/>
      <w:bookmarkStart w:id="3192" w:name="_Toc3557125"/>
      <w:bookmarkStart w:id="3193" w:name="_Toc8893798"/>
      <w:r w:rsidRPr="007055D9">
        <w:t xml:space="preserve">Figure </w:t>
      </w:r>
      <w:bookmarkStart w:id="319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3191"/>
      <w:bookmarkEnd w:id="3194"/>
      <w:r w:rsidRPr="007055D9">
        <w:t>: Welding Position of a Y-Joint</w:t>
      </w:r>
      <w:bookmarkEnd w:id="3192"/>
      <w:bookmarkEnd w:id="3193"/>
    </w:p>
    <w:p w14:paraId="7D4C2DF5" w14:textId="77777777" w:rsidR="00B540EB" w:rsidRPr="007055D9" w:rsidRDefault="00B540EB" w:rsidP="00B540EB">
      <w:pPr>
        <w:pStyle w:val="Heading5"/>
      </w:pPr>
      <w:r w:rsidRPr="007055D9">
        <w:t>Primary and Secondary Sides</w:t>
      </w:r>
      <w:bookmarkEnd w:id="319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195" w:name="_Toc288196495"/>
      <w:bookmarkStart w:id="3196" w:name="_Toc288200797"/>
      <w:bookmarkStart w:id="3197" w:name="_Toc338939138"/>
      <w:bookmarkEnd w:id="3176"/>
      <w:r w:rsidRPr="007055D9">
        <w:t>Element “weld_position”</w:t>
      </w:r>
      <w:bookmarkEnd w:id="3195"/>
      <w:bookmarkEnd w:id="3196"/>
      <w:bookmarkEnd w:id="319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3198"/>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3198"/>
            <w:r>
              <w:rPr>
                <w:rStyle w:val="CommentReference"/>
                <w:lang w:eastAsia="x-none"/>
              </w:rPr>
              <w:commentReference w:id="3198"/>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199" w:name="_Toc3566490"/>
      <w:bookmarkStart w:id="3200"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199"/>
      <w:bookmarkEnd w:id="320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201" w:name="_Toc338939139"/>
      <w:r w:rsidRPr="007055D9">
        <w:t>Attributes “u”, “x”, “y”, “z”</w:t>
      </w:r>
      <w:bookmarkEnd w:id="3201"/>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202" w:name="_Ref397529572"/>
      <w:bookmarkStart w:id="3203" w:name="Figure11"/>
      <w:bookmarkStart w:id="3204" w:name="_Toc3557126"/>
      <w:bookmarkStart w:id="3205"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3202"/>
      <w:bookmarkEnd w:id="3203"/>
      <w:r w:rsidRPr="007055D9">
        <w:t xml:space="preserve">: Welding Position </w:t>
      </w:r>
      <w:r>
        <w:t>vector direction and length</w:t>
      </w:r>
      <w:bookmarkEnd w:id="3204"/>
      <w:bookmarkEnd w:id="3205"/>
    </w:p>
    <w:p w14:paraId="39D4E066" w14:textId="77777777" w:rsidR="00B540EB" w:rsidRPr="007055D9" w:rsidRDefault="00B540EB" w:rsidP="004F2F09">
      <w:pPr>
        <w:pStyle w:val="Heading5"/>
        <w:keepNext/>
      </w:pPr>
      <w:bookmarkStart w:id="3206" w:name="_Toc338939140"/>
      <w:bookmarkStart w:id="3207" w:name="_Toc338939137"/>
      <w:bookmarkStart w:id="3208" w:name="_Toc338938906"/>
      <w:bookmarkStart w:id="3209" w:name="_Toc338939103"/>
      <w:r w:rsidRPr="007055D9">
        <w:t>Attribute “reference”</w:t>
      </w:r>
      <w:bookmarkEnd w:id="3206"/>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210" w:author="m.kalaitzaki" w:date="2019-02-11T17:00:00Z"/>
        </w:rPr>
      </w:pPr>
      <w:commentRangeStart w:id="3211"/>
      <w:commentRangeStart w:id="3212"/>
      <w:del w:id="3213"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14" w:author="m.kalaitzaki" w:date="2019-02-11T17:00:00Z"/>
        </w:rPr>
      </w:pPr>
      <w:del w:id="3215"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211"/>
      <w:r w:rsidR="00DA21CA">
        <w:rPr>
          <w:rStyle w:val="CommentReference"/>
          <w:lang w:eastAsia="x-none"/>
        </w:rPr>
        <w:commentReference w:id="3211"/>
      </w:r>
      <w:commentRangeEnd w:id="3212"/>
      <w:r w:rsidR="00FD41F4">
        <w:rPr>
          <w:rStyle w:val="CommentReference"/>
          <w:lang w:eastAsia="x-none"/>
        </w:rPr>
        <w:commentReference w:id="3212"/>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16" w:name="_Toc3566491"/>
      <w:bookmarkStart w:id="3217" w:name="_Toc338939148"/>
      <w:bookmarkStart w:id="3218" w:name="_Toc288196499"/>
      <w:bookmarkStart w:id="3219" w:name="_Toc288200801"/>
      <w:bookmarkStart w:id="3220" w:name="_Toc8893915"/>
      <w:bookmarkEnd w:id="3207"/>
      <w:bookmarkEnd w:id="3208"/>
      <w:bookmarkEnd w:id="3209"/>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3216"/>
      <w:bookmarkEnd w:id="3220"/>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17"/>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21" w:name="_Toc338939149"/>
      <w:r w:rsidRPr="007055D9">
        <w:t>Attribute “penetration”</w:t>
      </w:r>
      <w:bookmarkEnd w:id="3218"/>
      <w:bookmarkEnd w:id="3219"/>
      <w:bookmarkEnd w:id="3221"/>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22" w:name="ModelizationWeldDefinition"/>
      <w:bookmarkStart w:id="3223" w:name="WeldDefinition"/>
      <w:bookmarkStart w:id="3224" w:name="WeldDefinitionButtWeld"/>
      <w:bookmarkStart w:id="3225" w:name="_Toc288200762"/>
      <w:bookmarkStart w:id="3226" w:name="_Toc338939106"/>
      <w:bookmarkStart w:id="3227" w:name="_Toc3557012"/>
      <w:bookmarkStart w:id="3228" w:name="_Toc288196464"/>
      <w:bookmarkStart w:id="3229" w:name="_Toc8893685"/>
      <w:bookmarkEnd w:id="3222"/>
      <w:bookmarkEnd w:id="3223"/>
      <w:bookmarkEnd w:id="3224"/>
      <w:r w:rsidRPr="007055D9">
        <w:t xml:space="preserve">Butt </w:t>
      </w:r>
      <w:bookmarkEnd w:id="3225"/>
      <w:r w:rsidR="003663AA" w:rsidRPr="007055D9">
        <w:t>Joint</w:t>
      </w:r>
      <w:bookmarkEnd w:id="3226"/>
      <w:bookmarkEnd w:id="3227"/>
      <w:bookmarkEnd w:id="322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230" w:name="_Toc3557013"/>
      <w:bookmarkStart w:id="3231" w:name="_Toc8893686"/>
      <w:r w:rsidRPr="00654684">
        <w:rPr>
          <w:sz w:val="24"/>
        </w:rPr>
        <w:t xml:space="preserve">Sheet </w:t>
      </w:r>
      <w:r w:rsidR="00255787" w:rsidRPr="00654684">
        <w:rPr>
          <w:sz w:val="24"/>
        </w:rPr>
        <w:t>Parameters</w:t>
      </w:r>
      <w:bookmarkEnd w:id="3230"/>
      <w:bookmarkEnd w:id="3231"/>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6F4BFA" w:rsidRPr="00362FDC" w:rsidRDefault="006F4BFA" w:rsidP="008F3D94">
                            <w:pPr>
                              <w:pStyle w:val="Caption"/>
                              <w:rPr>
                                <w:noProof/>
                                <w:szCs w:val="24"/>
                              </w:rPr>
                            </w:pPr>
                            <w:bookmarkStart w:id="3232" w:name="_Toc3557127"/>
                            <w:bookmarkStart w:id="3233"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32"/>
                            <w:bookmarkEnd w:id="3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6F4BFA" w:rsidRPr="00362FDC" w:rsidRDefault="006F4BFA" w:rsidP="008F3D94">
                      <w:pPr>
                        <w:pStyle w:val="Caption"/>
                        <w:rPr>
                          <w:noProof/>
                          <w:szCs w:val="24"/>
                        </w:rPr>
                      </w:pPr>
                      <w:bookmarkStart w:id="3234" w:name="_Toc3557127"/>
                      <w:bookmarkStart w:id="3235"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34"/>
                      <w:bookmarkEnd w:id="323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236" w:name="_Toc3557014"/>
      <w:bookmarkStart w:id="3237"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236"/>
      <w:bookmarkEnd w:id="323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6F4BFA" w:rsidRPr="006C6D3C" w:rsidRDefault="006F4BFA" w:rsidP="008F3D94">
                            <w:pPr>
                              <w:pStyle w:val="Caption"/>
                              <w:rPr>
                                <w:noProof/>
                                <w:szCs w:val="24"/>
                              </w:rPr>
                            </w:pPr>
                            <w:bookmarkStart w:id="3238" w:name="_Toc3557128"/>
                            <w:bookmarkStart w:id="3239"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38"/>
                            <w:bookmarkEnd w:id="3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6F4BFA" w:rsidRPr="006C6D3C" w:rsidRDefault="006F4BFA" w:rsidP="008F3D94">
                      <w:pPr>
                        <w:pStyle w:val="Caption"/>
                        <w:rPr>
                          <w:noProof/>
                          <w:szCs w:val="24"/>
                        </w:rPr>
                      </w:pPr>
                      <w:bookmarkStart w:id="3240" w:name="_Toc3557128"/>
                      <w:bookmarkStart w:id="3241"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40"/>
                      <w:bookmarkEnd w:id="324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242" w:name="_Toc3566492"/>
      <w:bookmarkStart w:id="3243"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3242"/>
      <w:bookmarkEnd w:id="324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244" w:name="_Toc338939151"/>
      <w:bookmarkStart w:id="3245" w:name="_Toc3557015"/>
      <w:bookmarkStart w:id="3246" w:name="_Toc8893688"/>
      <w:r w:rsidRPr="007055D9">
        <w:t>Attributes</w:t>
      </w:r>
      <w:bookmarkEnd w:id="3244"/>
      <w:bookmarkEnd w:id="3245"/>
      <w:bookmarkEnd w:id="3246"/>
    </w:p>
    <w:p w14:paraId="2F9463C1" w14:textId="77777777" w:rsidR="0006113C" w:rsidRPr="007055D9" w:rsidRDefault="00850045" w:rsidP="0006113C">
      <w:pPr>
        <w:pStyle w:val="Heading5"/>
      </w:pPr>
      <w:bookmarkStart w:id="3247" w:name="_Toc338939153"/>
      <w:r w:rsidRPr="007055D9">
        <w:t>Attribute “b</w:t>
      </w:r>
      <w:r w:rsidR="0006113C" w:rsidRPr="007055D9">
        <w:t>ase</w:t>
      </w:r>
      <w:bookmarkEnd w:id="3247"/>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248" w:name="_Toc338939154"/>
      <w:r w:rsidRPr="007055D9">
        <w:t>Attribute “t</w:t>
      </w:r>
      <w:r w:rsidR="0006113C" w:rsidRPr="007055D9">
        <w:t>echnology</w:t>
      </w:r>
      <w:bookmarkEnd w:id="3248"/>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77777777" w:rsidR="0006113C" w:rsidRPr="007055D9" w:rsidRDefault="0006113C" w:rsidP="0006113C">
      <w:pPr>
        <w:pStyle w:val="Heading4"/>
      </w:pPr>
      <w:bookmarkStart w:id="3249" w:name="_Toc288196505"/>
      <w:bookmarkStart w:id="3250" w:name="_Toc288200807"/>
      <w:bookmarkStart w:id="3251" w:name="_Toc338939155"/>
      <w:bookmarkStart w:id="3252" w:name="_Toc3557016"/>
      <w:bookmarkStart w:id="3253" w:name="_Toc8893689"/>
      <w:r w:rsidRPr="007055D9">
        <w:t>Element “weld_position”</w:t>
      </w:r>
      <w:bookmarkEnd w:id="3249"/>
      <w:bookmarkEnd w:id="3250"/>
      <w:bookmarkEnd w:id="3251"/>
      <w:bookmarkEnd w:id="3252"/>
      <w:bookmarkEnd w:id="325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254" w:name="_Toc3566493"/>
      <w:bookmarkStart w:id="3255" w:name="_Toc288196507"/>
      <w:bookmarkStart w:id="3256" w:name="_Toc288200809"/>
      <w:bookmarkStart w:id="3257" w:name="_Toc338939157"/>
      <w:bookmarkStart w:id="3258" w:name="_Toc889391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254"/>
      <w:bookmarkEnd w:id="3258"/>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255"/>
      <w:bookmarkEnd w:id="3256"/>
      <w:bookmarkEnd w:id="3257"/>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259" w:name="_Toc338939158"/>
      <w:r w:rsidRPr="007055D9">
        <w:t>Attribute “width”</w:t>
      </w:r>
      <w:bookmarkEnd w:id="3259"/>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260" w:name="_Toc338939159"/>
      <w:r w:rsidRPr="007055D9">
        <w:t>Attribute “filler”</w:t>
      </w:r>
      <w:bookmarkEnd w:id="3260"/>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261" w:name="WeldDefinitionCornerWeld"/>
      <w:bookmarkStart w:id="3262" w:name="_Toc288200763"/>
      <w:bookmarkStart w:id="3263" w:name="_Toc338939107"/>
      <w:bookmarkEnd w:id="3261"/>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264" w:name="_Toc414263397"/>
      <w:bookmarkStart w:id="3265" w:name="_Toc3557017"/>
      <w:bookmarkStart w:id="3266" w:name="_Toc8893690"/>
      <w:bookmarkEnd w:id="3264"/>
      <w:r w:rsidRPr="007055D9">
        <w:t>Element “</w:t>
      </w:r>
      <w:r>
        <w:t>sheet_parameter</w:t>
      </w:r>
      <w:r w:rsidRPr="007055D9">
        <w:t>”</w:t>
      </w:r>
      <w:bookmarkEnd w:id="3265"/>
      <w:bookmarkEnd w:id="326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267" w:name="_Toc3566494"/>
      <w:bookmarkStart w:id="3268"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267"/>
      <w:bookmarkEnd w:id="326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269" w:name="_Toc3557018"/>
      <w:bookmarkStart w:id="3270" w:name="_Toc8893691"/>
      <w:r w:rsidRPr="007055D9">
        <w:t>Corner Weld</w:t>
      </w:r>
      <w:bookmarkEnd w:id="3262"/>
      <w:bookmarkEnd w:id="3263"/>
      <w:bookmarkEnd w:id="3269"/>
      <w:bookmarkEnd w:id="3270"/>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6F4BFA" w:rsidRPr="00796AD7" w:rsidRDefault="006F4BFA" w:rsidP="008F3D94">
                            <w:pPr>
                              <w:pStyle w:val="Caption"/>
                              <w:rPr>
                                <w:noProof/>
                                <w:szCs w:val="24"/>
                              </w:rPr>
                            </w:pPr>
                            <w:bookmarkStart w:id="3271" w:name="_Toc3557129"/>
                            <w:bookmarkStart w:id="3272"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71"/>
                            <w:bookmarkEnd w:id="3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6F4BFA" w:rsidRPr="00796AD7" w:rsidRDefault="006F4BFA" w:rsidP="008F3D94">
                      <w:pPr>
                        <w:pStyle w:val="Caption"/>
                        <w:rPr>
                          <w:noProof/>
                          <w:szCs w:val="24"/>
                        </w:rPr>
                      </w:pPr>
                      <w:bookmarkStart w:id="3273" w:name="_Toc3557129"/>
                      <w:bookmarkStart w:id="3274"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73"/>
                      <w:bookmarkEnd w:id="327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275" w:name="_Toc3557019"/>
      <w:bookmarkStart w:id="3276" w:name="_Toc8893692"/>
      <w:r>
        <w:t>Simple Corner Weld</w:t>
      </w:r>
      <w:bookmarkEnd w:id="3276"/>
    </w:p>
    <w:p w14:paraId="19EDE5F7" w14:textId="78748519" w:rsidR="008A6190" w:rsidRPr="007055D9" w:rsidRDefault="008A6190" w:rsidP="00E36602">
      <w:pPr>
        <w:pStyle w:val="Heading5"/>
        <w:keepNext/>
      </w:pPr>
      <w:r w:rsidRPr="007055D9">
        <w:t>Sheet Parameters</w:t>
      </w:r>
      <w:bookmarkEnd w:id="327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277" w:name="_Toc3557020"/>
      <w:r w:rsidRPr="007055D9">
        <w:lastRenderedPageBreak/>
        <w:t>Weld Parameters</w:t>
      </w:r>
      <w:bookmarkEnd w:id="3277"/>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6F4BFA" w:rsidRPr="00067927" w:rsidRDefault="006F4BFA" w:rsidP="008F3D94">
                            <w:pPr>
                              <w:pStyle w:val="Caption"/>
                              <w:rPr>
                                <w:noProof/>
                                <w:szCs w:val="24"/>
                              </w:rPr>
                            </w:pPr>
                            <w:bookmarkStart w:id="3278" w:name="_Toc3557130"/>
                            <w:bookmarkStart w:id="3279"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78"/>
                            <w:bookmarkEnd w:id="3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6F4BFA" w:rsidRPr="00067927" w:rsidRDefault="006F4BFA" w:rsidP="008F3D94">
                      <w:pPr>
                        <w:pStyle w:val="Caption"/>
                        <w:rPr>
                          <w:noProof/>
                          <w:szCs w:val="24"/>
                        </w:rPr>
                      </w:pPr>
                      <w:bookmarkStart w:id="3280" w:name="_Toc3557130"/>
                      <w:bookmarkStart w:id="3281"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80"/>
                      <w:bookmarkEnd w:id="328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22" o:title=""/>
          </v:shape>
          <o:OLEObject Type="Embed" ProgID="Equation.3" ShapeID="_x0000_i1026" DrawAspect="Content" ObjectID="_1619506423" r:id="rId12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282" w:name="_Toc3566495"/>
      <w:bookmarkStart w:id="3283"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3282"/>
      <w:bookmarkEnd w:id="3283"/>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284" w:name="_Toc8893693"/>
      <w:r>
        <w:t>Double Corner Weld</w:t>
      </w:r>
      <w:bookmarkEnd w:id="3284"/>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6F4BFA" w:rsidRPr="00796AD7" w:rsidRDefault="006F4BFA" w:rsidP="006619C9">
                            <w:pPr>
                              <w:pStyle w:val="Caption"/>
                              <w:rPr>
                                <w:noProof/>
                                <w:szCs w:val="24"/>
                              </w:rPr>
                            </w:pPr>
                            <w:bookmarkStart w:id="3285"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6F4BFA" w:rsidRPr="00796AD7" w:rsidRDefault="006F4BFA" w:rsidP="006619C9">
                      <w:pPr>
                        <w:pStyle w:val="Caption"/>
                        <w:rPr>
                          <w:noProof/>
                          <w:szCs w:val="24"/>
                        </w:rPr>
                      </w:pPr>
                      <w:bookmarkStart w:id="3286"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8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6F4BFA" w:rsidRPr="00067927" w:rsidRDefault="006F4BFA" w:rsidP="00FA0FAD">
                            <w:pPr>
                              <w:pStyle w:val="Caption"/>
                              <w:keepNext/>
                              <w:keepLines/>
                              <w:rPr>
                                <w:noProof/>
                                <w:szCs w:val="24"/>
                              </w:rPr>
                            </w:pPr>
                            <w:bookmarkStart w:id="3287" w:name="_Toc8893805"/>
                            <w:r>
                              <w:t xml:space="preserve">Figure </w:t>
                            </w:r>
                            <w:r>
                              <w:fldChar w:fldCharType="begin"/>
                            </w:r>
                            <w:r>
                              <w:instrText xml:space="preserve"> SEQ Figure \* ARABIC </w:instrText>
                            </w:r>
                            <w:r>
                              <w:fldChar w:fldCharType="separate"/>
                            </w:r>
                            <w:ins w:id="3288" w:author="m.kalaitzaki" w:date="2019-05-16T10:02:00Z">
                              <w:r w:rsidR="00EA1A11">
                                <w:rPr>
                                  <w:noProof/>
                                </w:rPr>
                                <w:t>52</w:t>
                              </w:r>
                            </w:ins>
                            <w:del w:id="3289" w:author="m.kalaitzaki" w:date="2019-05-16T10:02:00Z">
                              <w:r w:rsidDel="00EA1A11">
                                <w:rPr>
                                  <w:noProof/>
                                </w:rPr>
                                <w:delText>51</w:delText>
                              </w:r>
                            </w:del>
                            <w:r>
                              <w:fldChar w:fldCharType="end"/>
                            </w:r>
                            <w:r>
                              <w:t>: Double Corner Weld Parameters</w:t>
                            </w:r>
                            <w:bookmarkEnd w:id="3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6F4BFA" w:rsidRPr="00067927" w:rsidRDefault="006F4BFA" w:rsidP="00FA0FAD">
                      <w:pPr>
                        <w:pStyle w:val="Caption"/>
                        <w:keepNext/>
                        <w:keepLines/>
                        <w:rPr>
                          <w:noProof/>
                          <w:szCs w:val="24"/>
                        </w:rPr>
                      </w:pPr>
                      <w:bookmarkStart w:id="3290" w:name="_Toc8893805"/>
                      <w:r>
                        <w:t xml:space="preserve">Figure </w:t>
                      </w:r>
                      <w:r>
                        <w:fldChar w:fldCharType="begin"/>
                      </w:r>
                      <w:r>
                        <w:instrText xml:space="preserve"> SEQ Figure \* ARABIC </w:instrText>
                      </w:r>
                      <w:r>
                        <w:fldChar w:fldCharType="separate"/>
                      </w:r>
                      <w:ins w:id="3291" w:author="m.kalaitzaki" w:date="2019-05-16T10:02:00Z">
                        <w:r w:rsidR="00EA1A11">
                          <w:rPr>
                            <w:noProof/>
                          </w:rPr>
                          <w:t>52</w:t>
                        </w:r>
                      </w:ins>
                      <w:del w:id="3292" w:author="m.kalaitzaki" w:date="2019-05-16T10:02:00Z">
                        <w:r w:rsidDel="00EA1A11">
                          <w:rPr>
                            <w:noProof/>
                          </w:rPr>
                          <w:delText>51</w:delText>
                        </w:r>
                      </w:del>
                      <w:r>
                        <w:fldChar w:fldCharType="end"/>
                      </w:r>
                      <w:r>
                        <w:t>: Double Corner Weld Parameters</w:t>
                      </w:r>
                      <w:bookmarkEnd w:id="329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22" o:title=""/>
          </v:shape>
          <o:OLEObject Type="Embed" ProgID="Equation.3" ShapeID="_x0000_i1027" DrawAspect="Content" ObjectID="_1619506424" r:id="rId12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293"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329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294" w:name="_Toc338939161"/>
      <w:bookmarkStart w:id="3295" w:name="_Toc3557021"/>
      <w:bookmarkStart w:id="3296" w:name="_Toc8893694"/>
      <w:r w:rsidRPr="007055D9">
        <w:t>Attributes</w:t>
      </w:r>
      <w:bookmarkEnd w:id="3294"/>
      <w:bookmarkEnd w:id="3295"/>
      <w:bookmarkEnd w:id="3296"/>
    </w:p>
    <w:p w14:paraId="22FDBBD1" w14:textId="77777777" w:rsidR="0006113C" w:rsidRPr="007055D9" w:rsidRDefault="00242481" w:rsidP="001759F7">
      <w:pPr>
        <w:pStyle w:val="Heading5"/>
        <w:keepNext/>
      </w:pPr>
      <w:bookmarkStart w:id="3297" w:name="_Toc338939163"/>
      <w:r w:rsidRPr="007055D9">
        <w:t>Attribute “b</w:t>
      </w:r>
      <w:r w:rsidR="0006113C" w:rsidRPr="007055D9">
        <w:t>ase</w:t>
      </w:r>
      <w:bookmarkEnd w:id="3297"/>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298" w:name="_Toc338939164"/>
      <w:r w:rsidRPr="007055D9">
        <w:t>Attribute “t</w:t>
      </w:r>
      <w:r w:rsidR="0006113C" w:rsidRPr="007055D9">
        <w:t>echnology</w:t>
      </w:r>
      <w:bookmarkEnd w:id="3298"/>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299" w:name="_Toc338939165"/>
      <w:bookmarkStart w:id="3300" w:name="_Toc3557022"/>
      <w:bookmarkStart w:id="3301" w:name="_Toc8893695"/>
      <w:r w:rsidRPr="007055D9">
        <w:t>Element “weld_position”</w:t>
      </w:r>
      <w:bookmarkEnd w:id="3299"/>
      <w:bookmarkEnd w:id="3300"/>
      <w:bookmarkEnd w:id="330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lastRenderedPageBreak/>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302" w:name="_Toc3566496"/>
      <w:bookmarkStart w:id="3303" w:name="_Toc338939167"/>
      <w:bookmarkStart w:id="3304" w:name="_Toc8893921"/>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302"/>
      <w:bookmarkEnd w:id="3304"/>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303"/>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305" w:name="_Toc338939168"/>
      <w:r w:rsidRPr="007055D9">
        <w:t>Attribute “thickness”</w:t>
      </w:r>
      <w:bookmarkEnd w:id="3305"/>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306" w:name="_Toc3566497"/>
      <w:bookmarkStart w:id="3307" w:name="_Toc338939169"/>
      <w:bookmarkStart w:id="3308" w:name="_Toc8893922"/>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3306"/>
      <w:bookmarkEnd w:id="3308"/>
    </w:p>
    <w:p w14:paraId="29B81C3B" w14:textId="77777777" w:rsidR="0006113C" w:rsidRPr="007055D9" w:rsidRDefault="0006113C" w:rsidP="00B21508">
      <w:pPr>
        <w:pStyle w:val="Heading5"/>
        <w:keepNext/>
      </w:pPr>
      <w:r w:rsidRPr="007055D9">
        <w:t>Attribute “angle”</w:t>
      </w:r>
      <w:bookmarkEnd w:id="3307"/>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309" w:name="_Toc3566498"/>
      <w:bookmarkStart w:id="3310" w:name="_Toc338939170"/>
      <w:bookmarkStart w:id="3311" w:name="_Toc8893923"/>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3309"/>
      <w:bookmarkEnd w:id="3311"/>
    </w:p>
    <w:p w14:paraId="655D0C3D" w14:textId="77777777" w:rsidR="0006113C" w:rsidRPr="007055D9" w:rsidRDefault="0006113C" w:rsidP="00B21508">
      <w:pPr>
        <w:pStyle w:val="Heading5"/>
        <w:keepNext/>
      </w:pPr>
      <w:r w:rsidRPr="007055D9">
        <w:t>Attribute “shape”</w:t>
      </w:r>
      <w:bookmarkEnd w:id="3310"/>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312" w:name="_Toc338939171"/>
      <w:r w:rsidRPr="007055D9">
        <w:t>Attribute “penetration”</w:t>
      </w:r>
      <w:bookmarkEnd w:id="3312"/>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313" w:name="_Toc338939173"/>
      <w:r w:rsidRPr="007055D9">
        <w:t>Attribute “filler”</w:t>
      </w:r>
      <w:bookmarkEnd w:id="3313"/>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lastRenderedPageBreak/>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314" w:name="WeldDefinitionEdgeWeld"/>
      <w:bookmarkStart w:id="3315" w:name="_Toc3557023"/>
      <w:bookmarkStart w:id="3316" w:name="_Toc288200764"/>
      <w:bookmarkStart w:id="3317" w:name="_Toc338939108"/>
      <w:bookmarkStart w:id="3318" w:name="_Toc8893696"/>
      <w:bookmarkEnd w:id="3314"/>
      <w:r w:rsidRPr="007055D9">
        <w:t>Element “</w:t>
      </w:r>
      <w:r>
        <w:t>sheet_parameter</w:t>
      </w:r>
      <w:r w:rsidRPr="007055D9">
        <w:t>”</w:t>
      </w:r>
      <w:bookmarkEnd w:id="3315"/>
      <w:bookmarkEnd w:id="331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319" w:name="_Toc3566499"/>
      <w:bookmarkStart w:id="3320"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319"/>
      <w:bookmarkEnd w:id="332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321" w:name="_Toc3557024"/>
      <w:bookmarkStart w:id="3322" w:name="_Toc8893697"/>
      <w:r w:rsidRPr="007055D9">
        <w:t>Edge Weld</w:t>
      </w:r>
      <w:bookmarkEnd w:id="3316"/>
      <w:bookmarkEnd w:id="3317"/>
      <w:bookmarkEnd w:id="3321"/>
      <w:bookmarkEnd w:id="332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323" w:name="_Toc3557025"/>
      <w:bookmarkStart w:id="3324" w:name="_Toc8893698"/>
      <w:r>
        <w:rPr>
          <w:b w:val="0"/>
          <w:bCs w:val="0"/>
          <w:noProof/>
          <w:lang w:eastAsia="en-US"/>
        </w:rPr>
        <w:lastRenderedPageBreak/>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323"/>
      <w:bookmarkEnd w:id="332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6F4BFA" w:rsidRPr="00AF7673" w:rsidRDefault="006F4BFA" w:rsidP="00765F0F">
                            <w:pPr>
                              <w:pStyle w:val="Caption"/>
                              <w:keepNext/>
                              <w:keepLines/>
                              <w:rPr>
                                <w:b w:val="0"/>
                                <w:bCs w:val="0"/>
                                <w:noProof/>
                                <w:sz w:val="26"/>
                                <w:szCs w:val="28"/>
                              </w:rPr>
                            </w:pPr>
                            <w:bookmarkStart w:id="3325" w:name="_Toc3557131"/>
                            <w:bookmarkStart w:id="3326" w:name="_Toc8893806"/>
                            <w:r>
                              <w:t xml:space="preserve">Figure </w:t>
                            </w:r>
                            <w:r>
                              <w:fldChar w:fldCharType="begin"/>
                            </w:r>
                            <w:r>
                              <w:instrText xml:space="preserve"> SEQ Figure \* ARABIC </w:instrText>
                            </w:r>
                            <w:r>
                              <w:fldChar w:fldCharType="separate"/>
                            </w:r>
                            <w:ins w:id="3327" w:author="m.kalaitzaki" w:date="2019-05-16T10:02:00Z">
                              <w:r w:rsidR="00EA1A11">
                                <w:rPr>
                                  <w:noProof/>
                                </w:rPr>
                                <w:t>53</w:t>
                              </w:r>
                            </w:ins>
                            <w:del w:id="3328" w:author="m.kalaitzaki" w:date="2019-05-16T10:02:00Z">
                              <w:r w:rsidDel="00EA1A11">
                                <w:rPr>
                                  <w:noProof/>
                                </w:rPr>
                                <w:delText>51</w:delText>
                              </w:r>
                            </w:del>
                            <w:r>
                              <w:fldChar w:fldCharType="end"/>
                            </w:r>
                            <w:r>
                              <w:t>: Edge Weld Sheet Layout</w:t>
                            </w:r>
                            <w:bookmarkEnd w:id="3325"/>
                            <w:bookmarkEnd w:id="3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6F4BFA" w:rsidRPr="00AF7673" w:rsidRDefault="006F4BFA" w:rsidP="00765F0F">
                      <w:pPr>
                        <w:pStyle w:val="Caption"/>
                        <w:keepNext/>
                        <w:keepLines/>
                        <w:rPr>
                          <w:b w:val="0"/>
                          <w:bCs w:val="0"/>
                          <w:noProof/>
                          <w:sz w:val="26"/>
                          <w:szCs w:val="28"/>
                        </w:rPr>
                      </w:pPr>
                      <w:bookmarkStart w:id="3329" w:name="_Toc3557131"/>
                      <w:bookmarkStart w:id="3330" w:name="_Toc8893806"/>
                      <w:r>
                        <w:t xml:space="preserve">Figure </w:t>
                      </w:r>
                      <w:r>
                        <w:fldChar w:fldCharType="begin"/>
                      </w:r>
                      <w:r>
                        <w:instrText xml:space="preserve"> SEQ Figure \* ARABIC </w:instrText>
                      </w:r>
                      <w:r>
                        <w:fldChar w:fldCharType="separate"/>
                      </w:r>
                      <w:ins w:id="3331" w:author="m.kalaitzaki" w:date="2019-05-16T10:02:00Z">
                        <w:r w:rsidR="00EA1A11">
                          <w:rPr>
                            <w:noProof/>
                          </w:rPr>
                          <w:t>53</w:t>
                        </w:r>
                      </w:ins>
                      <w:del w:id="3332" w:author="m.kalaitzaki" w:date="2019-05-16T10:02:00Z">
                        <w:r w:rsidDel="00EA1A11">
                          <w:rPr>
                            <w:noProof/>
                          </w:rPr>
                          <w:delText>51</w:delText>
                        </w:r>
                      </w:del>
                      <w:r>
                        <w:fldChar w:fldCharType="end"/>
                      </w:r>
                      <w:r>
                        <w:t>: Edge Weld Sheet Layout</w:t>
                      </w:r>
                      <w:bookmarkEnd w:id="3329"/>
                      <w:bookmarkEnd w:id="333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333" w:name="_Toc3557026"/>
      <w:bookmarkStart w:id="3334"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333"/>
      <w:bookmarkEnd w:id="333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6F4BFA" w:rsidRPr="00213139" w:rsidRDefault="006F4BFA" w:rsidP="008F3D94">
                            <w:pPr>
                              <w:pStyle w:val="Caption"/>
                              <w:rPr>
                                <w:b w:val="0"/>
                                <w:bCs w:val="0"/>
                                <w:noProof/>
                                <w:sz w:val="26"/>
                                <w:szCs w:val="28"/>
                              </w:rPr>
                            </w:pPr>
                            <w:bookmarkStart w:id="3335" w:name="_Toc3557132"/>
                            <w:bookmarkStart w:id="3336" w:name="_Toc8893807"/>
                            <w:r>
                              <w:t xml:space="preserve">Figure </w:t>
                            </w:r>
                            <w:r>
                              <w:fldChar w:fldCharType="begin"/>
                            </w:r>
                            <w:r>
                              <w:instrText xml:space="preserve"> SEQ Figure \* ARABIC </w:instrText>
                            </w:r>
                            <w:r>
                              <w:fldChar w:fldCharType="separate"/>
                            </w:r>
                            <w:ins w:id="3337" w:author="m.kalaitzaki" w:date="2019-05-16T10:03:00Z">
                              <w:r w:rsidR="00EA1A11">
                                <w:rPr>
                                  <w:noProof/>
                                </w:rPr>
                                <w:t>54</w:t>
                              </w:r>
                            </w:ins>
                            <w:del w:id="3338" w:author="m.kalaitzaki" w:date="2019-05-16T10:03:00Z">
                              <w:r w:rsidDel="00EA1A11">
                                <w:rPr>
                                  <w:noProof/>
                                </w:rPr>
                                <w:delText>52</w:delText>
                              </w:r>
                            </w:del>
                            <w:r>
                              <w:fldChar w:fldCharType="end"/>
                            </w:r>
                            <w:r>
                              <w:t>: Edge Weld parameters</w:t>
                            </w:r>
                            <w:bookmarkEnd w:id="3335"/>
                            <w:bookmarkEnd w:id="3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6F4BFA" w:rsidRPr="00213139" w:rsidRDefault="006F4BFA" w:rsidP="008F3D94">
                      <w:pPr>
                        <w:pStyle w:val="Caption"/>
                        <w:rPr>
                          <w:b w:val="0"/>
                          <w:bCs w:val="0"/>
                          <w:noProof/>
                          <w:sz w:val="26"/>
                          <w:szCs w:val="28"/>
                        </w:rPr>
                      </w:pPr>
                      <w:bookmarkStart w:id="3339" w:name="_Toc3557132"/>
                      <w:bookmarkStart w:id="3340" w:name="_Toc8893807"/>
                      <w:r>
                        <w:t xml:space="preserve">Figure </w:t>
                      </w:r>
                      <w:r>
                        <w:fldChar w:fldCharType="begin"/>
                      </w:r>
                      <w:r>
                        <w:instrText xml:space="preserve"> SEQ Figure \* ARABIC </w:instrText>
                      </w:r>
                      <w:r>
                        <w:fldChar w:fldCharType="separate"/>
                      </w:r>
                      <w:ins w:id="3341" w:author="m.kalaitzaki" w:date="2019-05-16T10:03:00Z">
                        <w:r w:rsidR="00EA1A11">
                          <w:rPr>
                            <w:noProof/>
                          </w:rPr>
                          <w:t>54</w:t>
                        </w:r>
                      </w:ins>
                      <w:del w:id="3342" w:author="m.kalaitzaki" w:date="2019-05-16T10:03:00Z">
                        <w:r w:rsidDel="00EA1A11">
                          <w:rPr>
                            <w:noProof/>
                          </w:rPr>
                          <w:delText>52</w:delText>
                        </w:r>
                      </w:del>
                      <w:r>
                        <w:fldChar w:fldCharType="end"/>
                      </w:r>
                      <w:r>
                        <w:t>: Edge Weld parameters</w:t>
                      </w:r>
                      <w:bookmarkEnd w:id="3339"/>
                      <w:bookmarkEnd w:id="33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343" w:name="_Toc3566500"/>
      <w:bookmarkStart w:id="3344"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3343"/>
      <w:bookmarkEnd w:id="3344"/>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345" w:name="_Toc338939175"/>
      <w:bookmarkStart w:id="3346" w:name="_Toc3557027"/>
      <w:bookmarkStart w:id="3347" w:name="_Toc8893700"/>
      <w:r w:rsidRPr="007055D9">
        <w:t>Attributes</w:t>
      </w:r>
      <w:bookmarkEnd w:id="3345"/>
      <w:bookmarkEnd w:id="3346"/>
      <w:bookmarkEnd w:id="3347"/>
    </w:p>
    <w:p w14:paraId="20DE2C66" w14:textId="77777777" w:rsidR="0006113C" w:rsidRPr="007055D9" w:rsidRDefault="001C1D65" w:rsidP="0033252C">
      <w:pPr>
        <w:pStyle w:val="Heading5"/>
        <w:keepNext/>
      </w:pPr>
      <w:bookmarkStart w:id="3348" w:name="_Toc338939177"/>
      <w:r w:rsidRPr="007055D9">
        <w:t>Attribute “b</w:t>
      </w:r>
      <w:r w:rsidR="0006113C" w:rsidRPr="007055D9">
        <w:t>ase</w:t>
      </w:r>
      <w:bookmarkEnd w:id="3348"/>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349" w:name="_Toc338939178"/>
      <w:r w:rsidRPr="007055D9">
        <w:t>Attribute “t</w:t>
      </w:r>
      <w:r w:rsidR="0006113C" w:rsidRPr="007055D9">
        <w:t>echnology</w:t>
      </w:r>
      <w:bookmarkEnd w:id="3349"/>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350" w:name="_Toc338939179"/>
      <w:bookmarkStart w:id="3351" w:name="_Toc3557028"/>
      <w:bookmarkStart w:id="3352" w:name="_Toc8893701"/>
      <w:r w:rsidRPr="007055D9">
        <w:t>Element “weld_position”</w:t>
      </w:r>
      <w:bookmarkEnd w:id="3350"/>
      <w:bookmarkEnd w:id="3351"/>
      <w:bookmarkEnd w:id="335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353" w:name="_Toc3566501"/>
      <w:bookmarkStart w:id="3354" w:name="_Toc338939181"/>
      <w:bookmarkStart w:id="3355" w:name="_Toc8893926"/>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353"/>
      <w:bookmarkEnd w:id="3355"/>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354"/>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356" w:name="_Toc338939182"/>
      <w:r w:rsidRPr="007055D9">
        <w:t>Attribute “width”</w:t>
      </w:r>
      <w:bookmarkEnd w:id="3356"/>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357" w:name="_Toc338939184"/>
      <w:r w:rsidRPr="007055D9">
        <w:t>Attribute “filler”</w:t>
      </w:r>
      <w:bookmarkEnd w:id="3357"/>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358" w:name="WeldDefinitionIWeld"/>
      <w:bookmarkStart w:id="3359" w:name="_Toc3557029"/>
      <w:bookmarkStart w:id="3360" w:name="_Toc288200765"/>
      <w:bookmarkStart w:id="3361" w:name="_Toc338939109"/>
      <w:bookmarkStart w:id="3362" w:name="_Toc8893702"/>
      <w:bookmarkEnd w:id="3358"/>
      <w:r w:rsidRPr="007055D9">
        <w:t>Element “</w:t>
      </w:r>
      <w:r>
        <w:t>sheet_parameter</w:t>
      </w:r>
      <w:r w:rsidRPr="007055D9">
        <w:t>”</w:t>
      </w:r>
      <w:bookmarkEnd w:id="3359"/>
      <w:bookmarkEnd w:id="3362"/>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lastRenderedPageBreak/>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363" w:name="_Toc3566502"/>
      <w:bookmarkStart w:id="3364"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363"/>
      <w:bookmarkEnd w:id="336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365" w:name="_Toc3557030"/>
      <w:bookmarkStart w:id="3366" w:name="_Toc8893703"/>
      <w:r w:rsidRPr="007055D9">
        <w:t>I-Weld</w:t>
      </w:r>
      <w:bookmarkEnd w:id="3360"/>
      <w:bookmarkEnd w:id="3361"/>
      <w:bookmarkEnd w:id="3365"/>
      <w:bookmarkEnd w:id="336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367" w:name="_Toc3557031"/>
      <w:bookmarkStart w:id="3368"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367"/>
      <w:bookmarkEnd w:id="3368"/>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6F4BFA" w:rsidRPr="001B4A57" w:rsidRDefault="006F4BFA" w:rsidP="00F51CB9">
                            <w:pPr>
                              <w:pStyle w:val="Caption"/>
                              <w:rPr>
                                <w:b w:val="0"/>
                                <w:bCs w:val="0"/>
                                <w:noProof/>
                                <w:sz w:val="26"/>
                                <w:szCs w:val="28"/>
                              </w:rPr>
                            </w:pPr>
                            <w:bookmarkStart w:id="3369" w:name="_Toc3557133"/>
                            <w:bookmarkStart w:id="3370" w:name="_Toc8893808"/>
                            <w:r>
                              <w:t xml:space="preserve">Figure </w:t>
                            </w:r>
                            <w:r>
                              <w:fldChar w:fldCharType="begin"/>
                            </w:r>
                            <w:r>
                              <w:instrText xml:space="preserve"> SEQ Figure \* ARABIC </w:instrText>
                            </w:r>
                            <w:r>
                              <w:fldChar w:fldCharType="separate"/>
                            </w:r>
                            <w:ins w:id="3371" w:author="m.kalaitzaki" w:date="2019-05-16T10:03:00Z">
                              <w:r w:rsidR="00EA1A11">
                                <w:rPr>
                                  <w:noProof/>
                                </w:rPr>
                                <w:t>55</w:t>
                              </w:r>
                            </w:ins>
                            <w:del w:id="3372" w:author="m.kalaitzaki" w:date="2019-05-16T10:03:00Z">
                              <w:r w:rsidDel="00EA1A11">
                                <w:rPr>
                                  <w:noProof/>
                                </w:rPr>
                                <w:delText>53</w:delText>
                              </w:r>
                            </w:del>
                            <w:r>
                              <w:fldChar w:fldCharType="end"/>
                            </w:r>
                            <w:r>
                              <w:t>: I-Weld Sheet Layout</w:t>
                            </w:r>
                            <w:bookmarkEnd w:id="3369"/>
                            <w:bookmarkEnd w:id="3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6F4BFA" w:rsidRPr="001B4A57" w:rsidRDefault="006F4BFA" w:rsidP="00F51CB9">
                      <w:pPr>
                        <w:pStyle w:val="Caption"/>
                        <w:rPr>
                          <w:b w:val="0"/>
                          <w:bCs w:val="0"/>
                          <w:noProof/>
                          <w:sz w:val="26"/>
                          <w:szCs w:val="28"/>
                        </w:rPr>
                      </w:pPr>
                      <w:bookmarkStart w:id="3373" w:name="_Toc3557133"/>
                      <w:bookmarkStart w:id="3374" w:name="_Toc8893808"/>
                      <w:r>
                        <w:t xml:space="preserve">Figure </w:t>
                      </w:r>
                      <w:r>
                        <w:fldChar w:fldCharType="begin"/>
                      </w:r>
                      <w:r>
                        <w:instrText xml:space="preserve"> SEQ Figure \* ARABIC </w:instrText>
                      </w:r>
                      <w:r>
                        <w:fldChar w:fldCharType="separate"/>
                      </w:r>
                      <w:ins w:id="3375" w:author="m.kalaitzaki" w:date="2019-05-16T10:03:00Z">
                        <w:r w:rsidR="00EA1A11">
                          <w:rPr>
                            <w:noProof/>
                          </w:rPr>
                          <w:t>55</w:t>
                        </w:r>
                      </w:ins>
                      <w:del w:id="3376" w:author="m.kalaitzaki" w:date="2019-05-16T10:03:00Z">
                        <w:r w:rsidDel="00EA1A11">
                          <w:rPr>
                            <w:noProof/>
                          </w:rPr>
                          <w:delText>53</w:delText>
                        </w:r>
                      </w:del>
                      <w:r>
                        <w:fldChar w:fldCharType="end"/>
                      </w:r>
                      <w:r>
                        <w:t>: I-Weld Sheet Layout</w:t>
                      </w:r>
                      <w:bookmarkEnd w:id="3373"/>
                      <w:bookmarkEnd w:id="3374"/>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377" w:name="_Toc3557032"/>
      <w:bookmarkStart w:id="3378" w:name="_Toc8893705"/>
      <w:r w:rsidRPr="007055D9">
        <w:t>Weld Parameters</w:t>
      </w:r>
      <w:bookmarkEnd w:id="3377"/>
      <w:bookmarkEnd w:id="3378"/>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6F4BFA" w:rsidRPr="003F40AF" w:rsidRDefault="006F4BFA" w:rsidP="00F51CB9">
                            <w:pPr>
                              <w:pStyle w:val="Caption"/>
                              <w:rPr>
                                <w:b w:val="0"/>
                                <w:bCs w:val="0"/>
                                <w:noProof/>
                                <w:sz w:val="26"/>
                                <w:szCs w:val="28"/>
                              </w:rPr>
                            </w:pPr>
                            <w:bookmarkStart w:id="3379" w:name="_Toc3557134"/>
                            <w:bookmarkStart w:id="3380" w:name="_Toc8893809"/>
                            <w:r>
                              <w:t xml:space="preserve">Figure </w:t>
                            </w:r>
                            <w:r>
                              <w:fldChar w:fldCharType="begin"/>
                            </w:r>
                            <w:r>
                              <w:instrText xml:space="preserve"> SEQ Figure \* ARABIC </w:instrText>
                            </w:r>
                            <w:r>
                              <w:fldChar w:fldCharType="separate"/>
                            </w:r>
                            <w:ins w:id="3381" w:author="m.kalaitzaki" w:date="2019-05-16T10:03:00Z">
                              <w:r w:rsidR="00EA1A11">
                                <w:rPr>
                                  <w:noProof/>
                                </w:rPr>
                                <w:t>56</w:t>
                              </w:r>
                            </w:ins>
                            <w:del w:id="3382" w:author="m.kalaitzaki" w:date="2019-05-16T10:03:00Z">
                              <w:r w:rsidDel="00EA1A11">
                                <w:rPr>
                                  <w:noProof/>
                                </w:rPr>
                                <w:delText>54</w:delText>
                              </w:r>
                            </w:del>
                            <w:r>
                              <w:fldChar w:fldCharType="end"/>
                            </w:r>
                            <w:r>
                              <w:t>: I-Weld Parameters</w:t>
                            </w:r>
                            <w:bookmarkEnd w:id="3379"/>
                            <w:bookmarkEnd w:id="3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6F4BFA" w:rsidRPr="003F40AF" w:rsidRDefault="006F4BFA" w:rsidP="00F51CB9">
                      <w:pPr>
                        <w:pStyle w:val="Caption"/>
                        <w:rPr>
                          <w:b w:val="0"/>
                          <w:bCs w:val="0"/>
                          <w:noProof/>
                          <w:sz w:val="26"/>
                          <w:szCs w:val="28"/>
                        </w:rPr>
                      </w:pPr>
                      <w:bookmarkStart w:id="3383" w:name="_Toc3557134"/>
                      <w:bookmarkStart w:id="3384" w:name="_Toc8893809"/>
                      <w:r>
                        <w:t xml:space="preserve">Figure </w:t>
                      </w:r>
                      <w:r>
                        <w:fldChar w:fldCharType="begin"/>
                      </w:r>
                      <w:r>
                        <w:instrText xml:space="preserve"> SEQ Figure \* ARABIC </w:instrText>
                      </w:r>
                      <w:r>
                        <w:fldChar w:fldCharType="separate"/>
                      </w:r>
                      <w:ins w:id="3385" w:author="m.kalaitzaki" w:date="2019-05-16T10:03:00Z">
                        <w:r w:rsidR="00EA1A11">
                          <w:rPr>
                            <w:noProof/>
                          </w:rPr>
                          <w:t>56</w:t>
                        </w:r>
                      </w:ins>
                      <w:del w:id="3386" w:author="m.kalaitzaki" w:date="2019-05-16T10:03:00Z">
                        <w:r w:rsidDel="00EA1A11">
                          <w:rPr>
                            <w:noProof/>
                          </w:rPr>
                          <w:delText>54</w:delText>
                        </w:r>
                      </w:del>
                      <w:r>
                        <w:fldChar w:fldCharType="end"/>
                      </w:r>
                      <w:r>
                        <w:t>: I-Weld Parameters</w:t>
                      </w:r>
                      <w:bookmarkEnd w:id="3383"/>
                      <w:bookmarkEnd w:id="3384"/>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387" w:name="_Toc3566503"/>
      <w:bookmarkStart w:id="3388"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3387"/>
      <w:bookmarkEnd w:id="338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389" w:name="_Toc338939186"/>
      <w:bookmarkStart w:id="3390" w:name="_Toc3557033"/>
      <w:bookmarkStart w:id="3391" w:name="_Toc8893706"/>
      <w:r w:rsidRPr="007055D9">
        <w:t>Attributes</w:t>
      </w:r>
      <w:bookmarkEnd w:id="3389"/>
      <w:bookmarkEnd w:id="3390"/>
      <w:bookmarkEnd w:id="3391"/>
    </w:p>
    <w:p w14:paraId="7F7DD4CE" w14:textId="77777777" w:rsidR="0006113C" w:rsidRPr="007055D9" w:rsidRDefault="009D7557" w:rsidP="00E67798">
      <w:pPr>
        <w:pStyle w:val="Heading5"/>
        <w:keepNext/>
      </w:pPr>
      <w:bookmarkStart w:id="3392" w:name="_Toc338939188"/>
      <w:r w:rsidRPr="007055D9">
        <w:t>Attribute “b</w:t>
      </w:r>
      <w:r w:rsidR="0006113C" w:rsidRPr="007055D9">
        <w:t>ase</w:t>
      </w:r>
      <w:bookmarkEnd w:id="3392"/>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393" w:name="_Toc338939189"/>
      <w:r w:rsidRPr="007055D9">
        <w:t>Attribute “t</w:t>
      </w:r>
      <w:r w:rsidR="0006113C" w:rsidRPr="007055D9">
        <w:t>echnology</w:t>
      </w:r>
      <w:bookmarkEnd w:id="3393"/>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lastRenderedPageBreak/>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394" w:name="_Toc338939190"/>
      <w:bookmarkStart w:id="3395" w:name="_Toc3557034"/>
      <w:bookmarkStart w:id="3396" w:name="_Toc8893707"/>
      <w:r w:rsidRPr="007055D9">
        <w:t>Element “weld_position”</w:t>
      </w:r>
      <w:bookmarkEnd w:id="3394"/>
      <w:bookmarkEnd w:id="3395"/>
      <w:bookmarkEnd w:id="3396"/>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397" w:name="_Toc3566504"/>
      <w:bookmarkStart w:id="3398" w:name="_Toc338939192"/>
      <w:bookmarkStart w:id="3399" w:name="_Toc8893929"/>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397"/>
      <w:bookmarkEnd w:id="3399"/>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398"/>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400" w:name="_Toc338939194"/>
      <w:r w:rsidRPr="007055D9">
        <w:t>Attribute “filler”</w:t>
      </w:r>
      <w:bookmarkEnd w:id="3400"/>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401" w:name="WeldDefinitionOverlapWeld"/>
      <w:bookmarkStart w:id="3402" w:name="_Toc3557035"/>
      <w:bookmarkStart w:id="3403" w:name="_Toc288200766"/>
      <w:bookmarkStart w:id="3404" w:name="_Toc338939110"/>
      <w:bookmarkStart w:id="3405" w:name="_Toc8893708"/>
      <w:bookmarkEnd w:id="3401"/>
      <w:r w:rsidRPr="007055D9">
        <w:lastRenderedPageBreak/>
        <w:t>Element “</w:t>
      </w:r>
      <w:r>
        <w:t>sheet_parameter</w:t>
      </w:r>
      <w:r w:rsidRPr="007055D9">
        <w:t>”</w:t>
      </w:r>
      <w:bookmarkEnd w:id="3402"/>
      <w:bookmarkEnd w:id="3405"/>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406" w:name="_Toc3566505"/>
      <w:bookmarkStart w:id="3407"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406"/>
      <w:bookmarkEnd w:id="340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408" w:name="_Toc3557036"/>
      <w:bookmarkStart w:id="3409" w:name="_Toc8893709"/>
      <w:r w:rsidRPr="007055D9">
        <w:t>Overlap Weld</w:t>
      </w:r>
      <w:bookmarkEnd w:id="3403"/>
      <w:bookmarkEnd w:id="3404"/>
      <w:bookmarkEnd w:id="3408"/>
      <w:bookmarkEnd w:id="340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3410"/>
      <w:r w:rsidRPr="007055D9">
        <w:t xml:space="preserve">up </w:t>
      </w:r>
      <w:commentRangeStart w:id="3411"/>
      <w:r w:rsidRPr="007055D9">
        <w:t xml:space="preserve">to </w:t>
      </w:r>
      <w:commentRangeStart w:id="3412"/>
      <w:r w:rsidRPr="007055D9">
        <w:t>three</w:t>
      </w:r>
      <w:ins w:id="3413" w:author="nick" w:date="2019-03-23T23:33:00Z">
        <w:r w:rsidR="00DA743B">
          <w:rPr>
            <w:rStyle w:val="FootnoteReference"/>
          </w:rPr>
          <w:footnoteReference w:id="17"/>
        </w:r>
      </w:ins>
      <w:r w:rsidRPr="007055D9">
        <w:t xml:space="preserve"> </w:t>
      </w:r>
      <w:commentRangeEnd w:id="3412"/>
      <w:r w:rsidR="0082626E">
        <w:rPr>
          <w:rStyle w:val="CommentReference"/>
          <w:lang w:eastAsia="x-none"/>
        </w:rPr>
        <w:commentReference w:id="3412"/>
      </w:r>
      <w:r w:rsidRPr="007055D9">
        <w:t>weld positions</w:t>
      </w:r>
      <w:commentRangeEnd w:id="3411"/>
      <w:r w:rsidR="001356A7">
        <w:rPr>
          <w:rStyle w:val="CommentReference"/>
          <w:lang w:eastAsia="x-none"/>
        </w:rPr>
        <w:commentReference w:id="3411"/>
      </w:r>
      <w:commentRangeEnd w:id="3410"/>
      <w:r w:rsidR="00DA743B">
        <w:rPr>
          <w:rStyle w:val="CommentReference"/>
          <w:lang w:eastAsia="x-none"/>
        </w:rPr>
        <w:commentReference w:id="3410"/>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417" w:name="_Toc3557037"/>
      <w:bookmarkStart w:id="3418" w:name="_Toc8893710"/>
      <w:r w:rsidRPr="007055D9">
        <w:t>Simple Overlap Weld</w:t>
      </w:r>
      <w:bookmarkEnd w:id="3417"/>
      <w:bookmarkEnd w:id="341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6F4BFA" w:rsidRPr="0079510C" w:rsidRDefault="006F4BFA" w:rsidP="002A71CD">
                            <w:pPr>
                              <w:pStyle w:val="Caption"/>
                              <w:rPr>
                                <w:noProof/>
                                <w:sz w:val="24"/>
                                <w:szCs w:val="26"/>
                              </w:rPr>
                            </w:pPr>
                            <w:bookmarkStart w:id="3419" w:name="_Toc3557135"/>
                            <w:bookmarkStart w:id="3420" w:name="_Toc8893810"/>
                            <w:r>
                              <w:t xml:space="preserve">Figure </w:t>
                            </w:r>
                            <w:r>
                              <w:fldChar w:fldCharType="begin"/>
                            </w:r>
                            <w:r>
                              <w:instrText xml:space="preserve"> SEQ Figure \* ARABIC </w:instrText>
                            </w:r>
                            <w:r>
                              <w:fldChar w:fldCharType="separate"/>
                            </w:r>
                            <w:ins w:id="3421" w:author="m.kalaitzaki" w:date="2019-05-16T10:03:00Z">
                              <w:r w:rsidR="00EA1A11">
                                <w:rPr>
                                  <w:noProof/>
                                </w:rPr>
                                <w:t>57</w:t>
                              </w:r>
                            </w:ins>
                            <w:del w:id="3422" w:author="m.kalaitzaki" w:date="2019-05-16T10:03:00Z">
                              <w:r w:rsidDel="00EA1A11">
                                <w:rPr>
                                  <w:noProof/>
                                </w:rPr>
                                <w:delText>55</w:delText>
                              </w:r>
                            </w:del>
                            <w:r>
                              <w:fldChar w:fldCharType="end"/>
                            </w:r>
                            <w:r>
                              <w:t>: Overlap Weld Sheet Layout</w:t>
                            </w:r>
                            <w:bookmarkEnd w:id="3419"/>
                            <w:bookmarkEnd w:id="3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6F4BFA" w:rsidRPr="0079510C" w:rsidRDefault="006F4BFA" w:rsidP="002A71CD">
                      <w:pPr>
                        <w:pStyle w:val="Caption"/>
                        <w:rPr>
                          <w:noProof/>
                          <w:sz w:val="24"/>
                          <w:szCs w:val="26"/>
                        </w:rPr>
                      </w:pPr>
                      <w:bookmarkStart w:id="3423" w:name="_Toc3557135"/>
                      <w:bookmarkStart w:id="3424" w:name="_Toc8893810"/>
                      <w:r>
                        <w:t xml:space="preserve">Figure </w:t>
                      </w:r>
                      <w:r>
                        <w:fldChar w:fldCharType="begin"/>
                      </w:r>
                      <w:r>
                        <w:instrText xml:space="preserve"> SEQ Figure \* ARABIC </w:instrText>
                      </w:r>
                      <w:r>
                        <w:fldChar w:fldCharType="separate"/>
                      </w:r>
                      <w:ins w:id="3425" w:author="m.kalaitzaki" w:date="2019-05-16T10:03:00Z">
                        <w:r w:rsidR="00EA1A11">
                          <w:rPr>
                            <w:noProof/>
                          </w:rPr>
                          <w:t>57</w:t>
                        </w:r>
                      </w:ins>
                      <w:del w:id="3426" w:author="m.kalaitzaki" w:date="2019-05-16T10:03:00Z">
                        <w:r w:rsidDel="00EA1A11">
                          <w:rPr>
                            <w:noProof/>
                          </w:rPr>
                          <w:delText>55</w:delText>
                        </w:r>
                      </w:del>
                      <w:r>
                        <w:fldChar w:fldCharType="end"/>
                      </w:r>
                      <w:r>
                        <w:t>: Overlap Weld Sheet Layout</w:t>
                      </w:r>
                      <w:bookmarkEnd w:id="3423"/>
                      <w:bookmarkEnd w:id="342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6F4BFA" w:rsidRPr="00A00F34" w:rsidRDefault="006F4BFA" w:rsidP="002A71CD">
                            <w:pPr>
                              <w:pStyle w:val="Caption"/>
                              <w:rPr>
                                <w:noProof/>
                                <w:szCs w:val="24"/>
                              </w:rPr>
                            </w:pPr>
                            <w:bookmarkStart w:id="3427" w:name="_Toc3557136"/>
                            <w:bookmarkStart w:id="3428" w:name="_Toc8893811"/>
                            <w:r>
                              <w:t xml:space="preserve">Figure </w:t>
                            </w:r>
                            <w:r>
                              <w:fldChar w:fldCharType="begin"/>
                            </w:r>
                            <w:r>
                              <w:instrText xml:space="preserve"> SEQ Figure \* ARABIC </w:instrText>
                            </w:r>
                            <w:r>
                              <w:fldChar w:fldCharType="separate"/>
                            </w:r>
                            <w:ins w:id="3429" w:author="m.kalaitzaki" w:date="2019-05-16T10:03:00Z">
                              <w:r w:rsidR="00EA1A11">
                                <w:rPr>
                                  <w:noProof/>
                                </w:rPr>
                                <w:t>58</w:t>
                              </w:r>
                            </w:ins>
                            <w:del w:id="3430" w:author="m.kalaitzaki" w:date="2019-05-16T10:03:00Z">
                              <w:r w:rsidDel="00EA1A11">
                                <w:rPr>
                                  <w:noProof/>
                                </w:rPr>
                                <w:delText>56</w:delText>
                              </w:r>
                            </w:del>
                            <w:r>
                              <w:fldChar w:fldCharType="end"/>
                            </w:r>
                            <w:r>
                              <w:t>: Overlap Weld Parameters</w:t>
                            </w:r>
                            <w:bookmarkEnd w:id="3427"/>
                            <w:bookmarkEnd w:id="3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6F4BFA" w:rsidRPr="00A00F34" w:rsidRDefault="006F4BFA" w:rsidP="002A71CD">
                      <w:pPr>
                        <w:pStyle w:val="Caption"/>
                        <w:rPr>
                          <w:noProof/>
                          <w:szCs w:val="24"/>
                        </w:rPr>
                      </w:pPr>
                      <w:bookmarkStart w:id="3431" w:name="_Toc3557136"/>
                      <w:bookmarkStart w:id="3432" w:name="_Toc8893811"/>
                      <w:r>
                        <w:t xml:space="preserve">Figure </w:t>
                      </w:r>
                      <w:r>
                        <w:fldChar w:fldCharType="begin"/>
                      </w:r>
                      <w:r>
                        <w:instrText xml:space="preserve"> SEQ Figure \* ARABIC </w:instrText>
                      </w:r>
                      <w:r>
                        <w:fldChar w:fldCharType="separate"/>
                      </w:r>
                      <w:ins w:id="3433" w:author="m.kalaitzaki" w:date="2019-05-16T10:03:00Z">
                        <w:r w:rsidR="00EA1A11">
                          <w:rPr>
                            <w:noProof/>
                          </w:rPr>
                          <w:t>58</w:t>
                        </w:r>
                      </w:ins>
                      <w:del w:id="3434" w:author="m.kalaitzaki" w:date="2019-05-16T10:03:00Z">
                        <w:r w:rsidDel="00EA1A11">
                          <w:rPr>
                            <w:noProof/>
                          </w:rPr>
                          <w:delText>56</w:delText>
                        </w:r>
                      </w:del>
                      <w:r>
                        <w:fldChar w:fldCharType="end"/>
                      </w:r>
                      <w:r>
                        <w:t>: Overlap Weld Parameters</w:t>
                      </w:r>
                      <w:bookmarkEnd w:id="3431"/>
                      <w:bookmarkEnd w:id="3432"/>
                    </w:p>
                  </w:txbxContent>
                </v:textbox>
              </v:shape>
            </w:pict>
          </mc:Fallback>
        </mc:AlternateContent>
      </w:r>
    </w:p>
    <w:p w14:paraId="34630C04" w14:textId="77777777" w:rsidR="00452C51" w:rsidRPr="007055D9" w:rsidRDefault="00452C51" w:rsidP="00FF546F">
      <w:pPr>
        <w:jc w:val="both"/>
      </w:pPr>
      <w:r w:rsidRPr="007055D9">
        <w:lastRenderedPageBreak/>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33" o:title=""/>
          </v:shape>
          <o:OLEObject Type="Embed" ProgID="Equation.3" ShapeID="_x0000_i1028" DrawAspect="Content" ObjectID="_1619506425" r:id="rId13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435" w:name="_Toc3566506"/>
      <w:bookmarkStart w:id="3436"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3435"/>
      <w:bookmarkEnd w:id="343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437" w:name="_Toc338939112"/>
      <w:bookmarkStart w:id="3438" w:name="_Toc3557038"/>
      <w:bookmarkStart w:id="3439" w:name="_Toc8893711"/>
      <w:r w:rsidRPr="007055D9">
        <w:t>Single Sided Double Overlap Weld</w:t>
      </w:r>
      <w:bookmarkEnd w:id="3437"/>
      <w:bookmarkEnd w:id="3438"/>
      <w:bookmarkEnd w:id="343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6F4BFA" w:rsidRPr="008B5970" w:rsidRDefault="006F4BFA" w:rsidP="007C7FBC">
                            <w:pPr>
                              <w:pStyle w:val="Caption"/>
                              <w:rPr>
                                <w:noProof/>
                                <w:sz w:val="24"/>
                                <w:szCs w:val="26"/>
                              </w:rPr>
                            </w:pPr>
                            <w:bookmarkStart w:id="3440" w:name="_Toc3557137"/>
                            <w:bookmarkStart w:id="3441" w:name="_Toc8893812"/>
                            <w:r>
                              <w:t xml:space="preserve">Figure </w:t>
                            </w:r>
                            <w:r>
                              <w:fldChar w:fldCharType="begin"/>
                            </w:r>
                            <w:r>
                              <w:instrText xml:space="preserve"> SEQ Figure \* ARABIC </w:instrText>
                            </w:r>
                            <w:r>
                              <w:fldChar w:fldCharType="separate"/>
                            </w:r>
                            <w:ins w:id="3442" w:author="m.kalaitzaki" w:date="2019-05-16T10:03:00Z">
                              <w:r w:rsidR="00EA1A11">
                                <w:rPr>
                                  <w:noProof/>
                                </w:rPr>
                                <w:t>59</w:t>
                              </w:r>
                            </w:ins>
                            <w:del w:id="3443" w:author="m.kalaitzaki" w:date="2019-05-16T10:03:00Z">
                              <w:r w:rsidDel="00EA1A11">
                                <w:rPr>
                                  <w:noProof/>
                                </w:rPr>
                                <w:delText>57</w:delText>
                              </w:r>
                            </w:del>
                            <w:r>
                              <w:fldChar w:fldCharType="end"/>
                            </w:r>
                            <w:r>
                              <w:t xml:space="preserve">: </w:t>
                            </w:r>
                            <w:r w:rsidRPr="007055D9">
                              <w:t>Single Sided Double Overlap Weld</w:t>
                            </w:r>
                            <w:bookmarkEnd w:id="3440"/>
                            <w:bookmarkEnd w:id="3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6F4BFA" w:rsidRPr="008B5970" w:rsidRDefault="006F4BFA" w:rsidP="007C7FBC">
                      <w:pPr>
                        <w:pStyle w:val="Caption"/>
                        <w:rPr>
                          <w:noProof/>
                          <w:sz w:val="24"/>
                          <w:szCs w:val="26"/>
                        </w:rPr>
                      </w:pPr>
                      <w:bookmarkStart w:id="3444" w:name="_Toc3557137"/>
                      <w:bookmarkStart w:id="3445" w:name="_Toc8893812"/>
                      <w:r>
                        <w:t xml:space="preserve">Figure </w:t>
                      </w:r>
                      <w:r>
                        <w:fldChar w:fldCharType="begin"/>
                      </w:r>
                      <w:r>
                        <w:instrText xml:space="preserve"> SEQ Figure \* ARABIC </w:instrText>
                      </w:r>
                      <w:r>
                        <w:fldChar w:fldCharType="separate"/>
                      </w:r>
                      <w:ins w:id="3446" w:author="m.kalaitzaki" w:date="2019-05-16T10:03:00Z">
                        <w:r w:rsidR="00EA1A11">
                          <w:rPr>
                            <w:noProof/>
                          </w:rPr>
                          <w:t>59</w:t>
                        </w:r>
                      </w:ins>
                      <w:del w:id="3447" w:author="m.kalaitzaki" w:date="2019-05-16T10:03:00Z">
                        <w:r w:rsidDel="00EA1A11">
                          <w:rPr>
                            <w:noProof/>
                          </w:rPr>
                          <w:delText>57</w:delText>
                        </w:r>
                      </w:del>
                      <w:r>
                        <w:fldChar w:fldCharType="end"/>
                      </w:r>
                      <w:r>
                        <w:t xml:space="preserve">: </w:t>
                      </w:r>
                      <w:r w:rsidRPr="007055D9">
                        <w:t>Single Sided Double Overlap Weld</w:t>
                      </w:r>
                      <w:bookmarkEnd w:id="3444"/>
                      <w:bookmarkEnd w:id="344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6F4BFA" w:rsidRPr="008D09AE" w:rsidRDefault="006F4BFA" w:rsidP="00044694">
                            <w:pPr>
                              <w:pStyle w:val="Caption"/>
                              <w:rPr>
                                <w:noProof/>
                                <w:szCs w:val="24"/>
                              </w:rPr>
                            </w:pPr>
                            <w:bookmarkStart w:id="3448" w:name="_Toc3557138"/>
                            <w:bookmarkStart w:id="3449" w:name="_Toc8893813"/>
                            <w:r>
                              <w:t xml:space="preserve">Figure </w:t>
                            </w:r>
                            <w:r>
                              <w:fldChar w:fldCharType="begin"/>
                            </w:r>
                            <w:r>
                              <w:instrText xml:space="preserve"> SEQ Figure \* ARABIC </w:instrText>
                            </w:r>
                            <w:r>
                              <w:fldChar w:fldCharType="separate"/>
                            </w:r>
                            <w:ins w:id="3450" w:author="m.kalaitzaki" w:date="2019-05-16T10:03:00Z">
                              <w:r w:rsidR="00EA1A11">
                                <w:rPr>
                                  <w:noProof/>
                                </w:rPr>
                                <w:t>60</w:t>
                              </w:r>
                            </w:ins>
                            <w:del w:id="3451" w:author="m.kalaitzaki" w:date="2019-05-16T10:03:00Z">
                              <w:r w:rsidDel="00EA1A11">
                                <w:rPr>
                                  <w:noProof/>
                                </w:rPr>
                                <w:delText>58</w:delText>
                              </w:r>
                            </w:del>
                            <w:r>
                              <w:fldChar w:fldCharType="end"/>
                            </w:r>
                            <w:r>
                              <w:t>: Overlap Weld Parameters</w:t>
                            </w:r>
                            <w:bookmarkEnd w:id="3448"/>
                            <w:bookmarkEnd w:id="3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6F4BFA" w:rsidRPr="008D09AE" w:rsidRDefault="006F4BFA" w:rsidP="00044694">
                      <w:pPr>
                        <w:pStyle w:val="Caption"/>
                        <w:rPr>
                          <w:noProof/>
                          <w:szCs w:val="24"/>
                        </w:rPr>
                      </w:pPr>
                      <w:bookmarkStart w:id="3452" w:name="_Toc3557138"/>
                      <w:bookmarkStart w:id="3453" w:name="_Toc8893813"/>
                      <w:r>
                        <w:t xml:space="preserve">Figure </w:t>
                      </w:r>
                      <w:r>
                        <w:fldChar w:fldCharType="begin"/>
                      </w:r>
                      <w:r>
                        <w:instrText xml:space="preserve"> SEQ Figure \* ARABIC </w:instrText>
                      </w:r>
                      <w:r>
                        <w:fldChar w:fldCharType="separate"/>
                      </w:r>
                      <w:ins w:id="3454" w:author="m.kalaitzaki" w:date="2019-05-16T10:03:00Z">
                        <w:r w:rsidR="00EA1A11">
                          <w:rPr>
                            <w:noProof/>
                          </w:rPr>
                          <w:t>60</w:t>
                        </w:r>
                      </w:ins>
                      <w:del w:id="3455" w:author="m.kalaitzaki" w:date="2019-05-16T10:03:00Z">
                        <w:r w:rsidDel="00EA1A11">
                          <w:rPr>
                            <w:noProof/>
                          </w:rPr>
                          <w:delText>58</w:delText>
                        </w:r>
                      </w:del>
                      <w:r>
                        <w:fldChar w:fldCharType="end"/>
                      </w:r>
                      <w:r>
                        <w:t>: Overlap Weld Parameters</w:t>
                      </w:r>
                      <w:bookmarkEnd w:id="3452"/>
                      <w:bookmarkEnd w:id="345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22" o:title=""/>
          </v:shape>
          <o:OLEObject Type="Embed" ProgID="Equation.3" ShapeID="_x0000_i1029" DrawAspect="Content" ObjectID="_1619506426" r:id="rId13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456" w:name="_Toc3566507"/>
      <w:bookmarkStart w:id="3457" w:name="_Toc8893932"/>
      <w:r>
        <w:lastRenderedPageBreak/>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3456"/>
      <w:bookmarkEnd w:id="345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458" w:name="_Toc338939113"/>
      <w:bookmarkStart w:id="3459" w:name="_Toc3557039"/>
      <w:bookmarkStart w:id="3460" w:name="_Toc8893712"/>
      <w:r w:rsidRPr="007055D9">
        <w:t>Double Sided Double Overlap Weld</w:t>
      </w:r>
      <w:bookmarkEnd w:id="3458"/>
      <w:bookmarkEnd w:id="3459"/>
      <w:bookmarkEnd w:id="346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6F4BFA" w:rsidRPr="000A25D4" w:rsidRDefault="006F4BFA" w:rsidP="00044694">
                            <w:pPr>
                              <w:pStyle w:val="Caption"/>
                              <w:rPr>
                                <w:noProof/>
                                <w:sz w:val="24"/>
                                <w:szCs w:val="26"/>
                              </w:rPr>
                            </w:pPr>
                            <w:bookmarkStart w:id="3461" w:name="_Toc3557139"/>
                            <w:bookmarkStart w:id="3462" w:name="_Toc8893814"/>
                            <w:r>
                              <w:t xml:space="preserve">Figure </w:t>
                            </w:r>
                            <w:r>
                              <w:fldChar w:fldCharType="begin"/>
                            </w:r>
                            <w:r>
                              <w:instrText xml:space="preserve"> SEQ Figure \* ARABIC </w:instrText>
                            </w:r>
                            <w:r>
                              <w:fldChar w:fldCharType="separate"/>
                            </w:r>
                            <w:ins w:id="3463" w:author="m.kalaitzaki" w:date="2019-05-16T10:03:00Z">
                              <w:r w:rsidR="00EA1A11">
                                <w:rPr>
                                  <w:noProof/>
                                </w:rPr>
                                <w:t>61</w:t>
                              </w:r>
                            </w:ins>
                            <w:del w:id="3464" w:author="m.kalaitzaki" w:date="2019-05-16T10:03:00Z">
                              <w:r w:rsidDel="00EA1A11">
                                <w:rPr>
                                  <w:noProof/>
                                </w:rPr>
                                <w:delText>59</w:delText>
                              </w:r>
                            </w:del>
                            <w:r>
                              <w:fldChar w:fldCharType="end"/>
                            </w:r>
                            <w:r>
                              <w:t xml:space="preserve">: </w:t>
                            </w:r>
                            <w:r w:rsidRPr="007055D9">
                              <w:t>Double Sided Double Overlap Weld</w:t>
                            </w:r>
                            <w:bookmarkEnd w:id="3461"/>
                            <w:bookmarkEnd w:id="3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6F4BFA" w:rsidRPr="000A25D4" w:rsidRDefault="006F4BFA" w:rsidP="00044694">
                      <w:pPr>
                        <w:pStyle w:val="Caption"/>
                        <w:rPr>
                          <w:noProof/>
                          <w:sz w:val="24"/>
                          <w:szCs w:val="26"/>
                        </w:rPr>
                      </w:pPr>
                      <w:bookmarkStart w:id="3465" w:name="_Toc3557139"/>
                      <w:bookmarkStart w:id="3466" w:name="_Toc8893814"/>
                      <w:r>
                        <w:t xml:space="preserve">Figure </w:t>
                      </w:r>
                      <w:r>
                        <w:fldChar w:fldCharType="begin"/>
                      </w:r>
                      <w:r>
                        <w:instrText xml:space="preserve"> SEQ Figure \* ARABIC </w:instrText>
                      </w:r>
                      <w:r>
                        <w:fldChar w:fldCharType="separate"/>
                      </w:r>
                      <w:ins w:id="3467" w:author="m.kalaitzaki" w:date="2019-05-16T10:03:00Z">
                        <w:r w:rsidR="00EA1A11">
                          <w:rPr>
                            <w:noProof/>
                          </w:rPr>
                          <w:t>61</w:t>
                        </w:r>
                      </w:ins>
                      <w:del w:id="3468" w:author="m.kalaitzaki" w:date="2019-05-16T10:03:00Z">
                        <w:r w:rsidDel="00EA1A11">
                          <w:rPr>
                            <w:noProof/>
                          </w:rPr>
                          <w:delText>59</w:delText>
                        </w:r>
                      </w:del>
                      <w:r>
                        <w:fldChar w:fldCharType="end"/>
                      </w:r>
                      <w:r>
                        <w:t xml:space="preserve">: </w:t>
                      </w:r>
                      <w:r w:rsidRPr="007055D9">
                        <w:t>Double Sided Double Overlap Weld</w:t>
                      </w:r>
                      <w:bookmarkEnd w:id="3465"/>
                      <w:bookmarkEnd w:id="3466"/>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6F4BFA" w:rsidRPr="00F739B3" w:rsidRDefault="006F4BFA" w:rsidP="00044694">
                            <w:pPr>
                              <w:pStyle w:val="Caption"/>
                              <w:rPr>
                                <w:noProof/>
                                <w:szCs w:val="24"/>
                              </w:rPr>
                            </w:pPr>
                            <w:bookmarkStart w:id="3469" w:name="_Toc3557140"/>
                            <w:bookmarkStart w:id="3470" w:name="_Toc8893815"/>
                            <w:r>
                              <w:t xml:space="preserve">Figure </w:t>
                            </w:r>
                            <w:r>
                              <w:fldChar w:fldCharType="begin"/>
                            </w:r>
                            <w:r>
                              <w:instrText xml:space="preserve"> SEQ Figure \* ARABIC </w:instrText>
                            </w:r>
                            <w:r>
                              <w:fldChar w:fldCharType="separate"/>
                            </w:r>
                            <w:ins w:id="3471" w:author="m.kalaitzaki" w:date="2019-05-16T10:03:00Z">
                              <w:r w:rsidR="00EA1A11">
                                <w:rPr>
                                  <w:noProof/>
                                </w:rPr>
                                <w:t>62</w:t>
                              </w:r>
                            </w:ins>
                            <w:del w:id="3472" w:author="m.kalaitzaki" w:date="2019-05-16T10:03:00Z">
                              <w:r w:rsidDel="00EA1A11">
                                <w:rPr>
                                  <w:noProof/>
                                </w:rPr>
                                <w:delText>60</w:delText>
                              </w:r>
                            </w:del>
                            <w:r>
                              <w:fldChar w:fldCharType="end"/>
                            </w:r>
                            <w:r>
                              <w:t xml:space="preserve">: Parameters of </w:t>
                            </w:r>
                            <w:r w:rsidRPr="007055D9">
                              <w:t>Double Sided Double Overlap Weld</w:t>
                            </w:r>
                            <w:bookmarkEnd w:id="3469"/>
                            <w:bookmarkEnd w:id="3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6F4BFA" w:rsidRPr="00F739B3" w:rsidRDefault="006F4BFA" w:rsidP="00044694">
                      <w:pPr>
                        <w:pStyle w:val="Caption"/>
                        <w:rPr>
                          <w:noProof/>
                          <w:szCs w:val="24"/>
                        </w:rPr>
                      </w:pPr>
                      <w:bookmarkStart w:id="3473" w:name="_Toc3557140"/>
                      <w:bookmarkStart w:id="3474" w:name="_Toc8893815"/>
                      <w:r>
                        <w:t xml:space="preserve">Figure </w:t>
                      </w:r>
                      <w:r>
                        <w:fldChar w:fldCharType="begin"/>
                      </w:r>
                      <w:r>
                        <w:instrText xml:space="preserve"> SEQ Figure \* ARABIC </w:instrText>
                      </w:r>
                      <w:r>
                        <w:fldChar w:fldCharType="separate"/>
                      </w:r>
                      <w:ins w:id="3475" w:author="m.kalaitzaki" w:date="2019-05-16T10:03:00Z">
                        <w:r w:rsidR="00EA1A11">
                          <w:rPr>
                            <w:noProof/>
                          </w:rPr>
                          <w:t>62</w:t>
                        </w:r>
                      </w:ins>
                      <w:del w:id="3476" w:author="m.kalaitzaki" w:date="2019-05-16T10:03:00Z">
                        <w:r w:rsidDel="00EA1A11">
                          <w:rPr>
                            <w:noProof/>
                          </w:rPr>
                          <w:delText>60</w:delText>
                        </w:r>
                      </w:del>
                      <w:r>
                        <w:fldChar w:fldCharType="end"/>
                      </w:r>
                      <w:r>
                        <w:t xml:space="preserve">: Parameters of </w:t>
                      </w:r>
                      <w:r w:rsidRPr="007055D9">
                        <w:t>Double Sided Double Overlap Weld</w:t>
                      </w:r>
                      <w:bookmarkEnd w:id="3473"/>
                      <w:bookmarkEnd w:id="347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22" o:title=""/>
          </v:shape>
          <o:OLEObject Type="Embed" ProgID="Equation.3" ShapeID="_x0000_i1030" DrawAspect="Content" ObjectID="_1619506427" r:id="rId14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477" w:name="_Toc3566508"/>
      <w:bookmarkStart w:id="3478"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3477"/>
      <w:bookmarkEnd w:id="347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479" w:name="_Toc338939196"/>
      <w:bookmarkStart w:id="3480" w:name="_Toc3557040"/>
      <w:bookmarkStart w:id="3481" w:name="_Toc8893713"/>
      <w:r w:rsidRPr="007055D9">
        <w:t>Attributes</w:t>
      </w:r>
      <w:bookmarkEnd w:id="3479"/>
      <w:bookmarkEnd w:id="3480"/>
      <w:bookmarkEnd w:id="3481"/>
    </w:p>
    <w:p w14:paraId="54EB1FE0" w14:textId="77777777" w:rsidR="0006113C" w:rsidRPr="007055D9" w:rsidRDefault="00157A42" w:rsidP="00AB2606">
      <w:pPr>
        <w:pStyle w:val="Heading5"/>
        <w:keepNext/>
      </w:pPr>
      <w:bookmarkStart w:id="3482" w:name="_Toc338939198"/>
      <w:r w:rsidRPr="007055D9">
        <w:t>Attribute “b</w:t>
      </w:r>
      <w:r w:rsidR="0006113C" w:rsidRPr="007055D9">
        <w:t>ase</w:t>
      </w:r>
      <w:bookmarkEnd w:id="3482"/>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483" w:name="_Toc338939199"/>
      <w:r w:rsidRPr="007055D9">
        <w:t>Attribute “t</w:t>
      </w:r>
      <w:r w:rsidR="0006113C" w:rsidRPr="007055D9">
        <w:t>echnology</w:t>
      </w:r>
      <w:bookmarkEnd w:id="3483"/>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lastRenderedPageBreak/>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484" w:name="_Toc338939200"/>
      <w:bookmarkStart w:id="3485" w:name="_Toc3557041"/>
      <w:bookmarkStart w:id="3486" w:name="_Toc8893714"/>
      <w:r w:rsidRPr="007055D9">
        <w:t>Element “weld_position”</w:t>
      </w:r>
      <w:bookmarkEnd w:id="3484"/>
      <w:bookmarkEnd w:id="3485"/>
      <w:bookmarkEnd w:id="348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487" w:name="_Toc3566509"/>
      <w:bookmarkStart w:id="3488" w:name="_Toc338939203"/>
      <w:bookmarkStart w:id="3489" w:name="_Toc8893934"/>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487"/>
      <w:bookmarkEnd w:id="3489"/>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488"/>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490" w:name="_Toc338939204"/>
      <w:r w:rsidRPr="007055D9">
        <w:t>Attribute “thickness”</w:t>
      </w:r>
      <w:bookmarkEnd w:id="3490"/>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491" w:name="_Toc338939205"/>
      <w:r w:rsidRPr="007055D9">
        <w:t>Attribute “angle”</w:t>
      </w:r>
      <w:bookmarkEnd w:id="3491"/>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492" w:name="_Toc338939206"/>
      <w:r w:rsidRPr="007055D9">
        <w:lastRenderedPageBreak/>
        <w:t>Attribute “shape”</w:t>
      </w:r>
      <w:bookmarkEnd w:id="3492"/>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493" w:name="_Toc338939207"/>
      <w:r w:rsidRPr="007055D9">
        <w:t>Attribute “penetration”</w:t>
      </w:r>
      <w:bookmarkEnd w:id="3493"/>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494" w:name="_Toc338939209"/>
      <w:r w:rsidRPr="007055D9">
        <w:t>Attribute “filler”</w:t>
      </w:r>
      <w:bookmarkEnd w:id="3494"/>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495" w:name="WeldDefinitionYJoint"/>
      <w:bookmarkStart w:id="3496" w:name="_Toc3557042"/>
      <w:bookmarkStart w:id="3497" w:name="_Toc288200767"/>
      <w:bookmarkStart w:id="3498" w:name="_Toc338939114"/>
      <w:bookmarkStart w:id="3499" w:name="_Toc8893715"/>
      <w:bookmarkEnd w:id="3495"/>
      <w:r w:rsidRPr="007055D9">
        <w:t>Element “</w:t>
      </w:r>
      <w:r>
        <w:t>sheet_parameter</w:t>
      </w:r>
      <w:r w:rsidRPr="007055D9">
        <w:t>”</w:t>
      </w:r>
      <w:bookmarkEnd w:id="3496"/>
      <w:bookmarkEnd w:id="349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500" w:name="_Toc3566510"/>
      <w:bookmarkStart w:id="3501"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500"/>
      <w:bookmarkEnd w:id="350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502" w:name="_Toc3557043"/>
      <w:bookmarkStart w:id="3503" w:name="_Toc8893716"/>
      <w:r w:rsidRPr="007055D9">
        <w:lastRenderedPageBreak/>
        <w:t>Y-Joint</w:t>
      </w:r>
      <w:bookmarkEnd w:id="3497"/>
      <w:bookmarkEnd w:id="3498"/>
      <w:bookmarkEnd w:id="3502"/>
      <w:bookmarkEnd w:id="3503"/>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3504"/>
      <w:r w:rsidR="00DB46FE" w:rsidRPr="007055D9">
        <w:t>three</w:t>
      </w:r>
      <w:ins w:id="3505" w:author="nick" w:date="2019-05-05T06:51:00Z">
        <w:r w:rsidR="00DB1E84">
          <w:rPr>
            <w:rStyle w:val="FootnoteReference"/>
          </w:rPr>
          <w:footnoteReference w:id="18"/>
        </w:r>
      </w:ins>
      <w:r w:rsidR="00DB46FE" w:rsidRPr="007055D9">
        <w:t xml:space="preserve"> </w:t>
      </w:r>
      <w:commentRangeEnd w:id="3504"/>
      <w:r w:rsidR="00DB1E84">
        <w:rPr>
          <w:rStyle w:val="CommentReference"/>
          <w:lang w:eastAsia="x-none"/>
        </w:rPr>
        <w:commentReference w:id="3504"/>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517" w:name="_Toc3557044"/>
      <w:bookmarkStart w:id="3518" w:name="_Toc8893717"/>
      <w:r w:rsidRPr="007055D9">
        <w:t>Sheet Parameters</w:t>
      </w:r>
      <w:bookmarkEnd w:id="3517"/>
      <w:bookmarkEnd w:id="3518"/>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6F4BFA" w:rsidRPr="00973973" w:rsidRDefault="006F4BFA" w:rsidP="00D25D3B">
                            <w:pPr>
                              <w:pStyle w:val="Caption"/>
                              <w:rPr>
                                <w:noProof/>
                                <w:szCs w:val="24"/>
                              </w:rPr>
                            </w:pPr>
                            <w:bookmarkStart w:id="3519" w:name="_Ref7931629"/>
                            <w:bookmarkStart w:id="3520" w:name="_Toc3557141"/>
                            <w:bookmarkStart w:id="3521" w:name="_Toc8893816"/>
                            <w:r>
                              <w:t xml:space="preserve">Figure </w:t>
                            </w:r>
                            <w:r>
                              <w:fldChar w:fldCharType="begin"/>
                            </w:r>
                            <w:r>
                              <w:instrText xml:space="preserve"> SEQ Figure \* ARABIC </w:instrText>
                            </w:r>
                            <w:r>
                              <w:fldChar w:fldCharType="separate"/>
                            </w:r>
                            <w:ins w:id="3522" w:author="m.kalaitzaki" w:date="2019-05-16T10:04:00Z">
                              <w:r w:rsidR="00EA1A11">
                                <w:rPr>
                                  <w:noProof/>
                                </w:rPr>
                                <w:t>63</w:t>
                              </w:r>
                            </w:ins>
                            <w:del w:id="3523" w:author="m.kalaitzaki" w:date="2019-05-16T10:04:00Z">
                              <w:r w:rsidDel="00EA1A11">
                                <w:rPr>
                                  <w:noProof/>
                                </w:rPr>
                                <w:delText>61</w:delText>
                              </w:r>
                            </w:del>
                            <w:r>
                              <w:fldChar w:fldCharType="end"/>
                            </w:r>
                            <w:bookmarkEnd w:id="3519"/>
                            <w:r>
                              <w:t>: Y-Joint Sheet Layout</w:t>
                            </w:r>
                            <w:bookmarkEnd w:id="3520"/>
                            <w:bookmarkEnd w:id="3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6F4BFA" w:rsidRPr="00973973" w:rsidRDefault="006F4BFA" w:rsidP="00D25D3B">
                      <w:pPr>
                        <w:pStyle w:val="Caption"/>
                        <w:rPr>
                          <w:noProof/>
                          <w:szCs w:val="24"/>
                        </w:rPr>
                      </w:pPr>
                      <w:bookmarkStart w:id="3524" w:name="_Ref7931629"/>
                      <w:bookmarkStart w:id="3525" w:name="_Toc3557141"/>
                      <w:bookmarkStart w:id="3526" w:name="_Toc8893816"/>
                      <w:r>
                        <w:t xml:space="preserve">Figure </w:t>
                      </w:r>
                      <w:r>
                        <w:fldChar w:fldCharType="begin"/>
                      </w:r>
                      <w:r>
                        <w:instrText xml:space="preserve"> SEQ Figure \* ARABIC </w:instrText>
                      </w:r>
                      <w:r>
                        <w:fldChar w:fldCharType="separate"/>
                      </w:r>
                      <w:ins w:id="3527" w:author="m.kalaitzaki" w:date="2019-05-16T10:04:00Z">
                        <w:r w:rsidR="00EA1A11">
                          <w:rPr>
                            <w:noProof/>
                          </w:rPr>
                          <w:t>63</w:t>
                        </w:r>
                      </w:ins>
                      <w:del w:id="3528" w:author="m.kalaitzaki" w:date="2019-05-16T10:04:00Z">
                        <w:r w:rsidDel="00EA1A11">
                          <w:rPr>
                            <w:noProof/>
                          </w:rPr>
                          <w:delText>61</w:delText>
                        </w:r>
                      </w:del>
                      <w:r>
                        <w:fldChar w:fldCharType="end"/>
                      </w:r>
                      <w:bookmarkEnd w:id="3524"/>
                      <w:r>
                        <w:t>: Y-Joint Sheet Layout</w:t>
                      </w:r>
                      <w:bookmarkEnd w:id="3525"/>
                      <w:bookmarkEnd w:id="352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529" w:name="_Toc3557045"/>
      <w:bookmarkStart w:id="3530" w:name="_Toc8893718"/>
      <w:r w:rsidRPr="007055D9">
        <w:t>Weld Parameters</w:t>
      </w:r>
      <w:bookmarkEnd w:id="3529"/>
      <w:bookmarkEnd w:id="3530"/>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6F4BFA" w:rsidRPr="008E45EC" w:rsidRDefault="006F4BFA" w:rsidP="00D25D3B">
                            <w:pPr>
                              <w:pStyle w:val="Caption"/>
                              <w:rPr>
                                <w:noProof/>
                                <w:szCs w:val="24"/>
                              </w:rPr>
                            </w:pPr>
                            <w:bookmarkStart w:id="3531" w:name="_Toc3557142"/>
                            <w:bookmarkStart w:id="3532" w:name="_Toc8893817"/>
                            <w:r>
                              <w:t xml:space="preserve">Figure </w:t>
                            </w:r>
                            <w:r>
                              <w:fldChar w:fldCharType="begin"/>
                            </w:r>
                            <w:r>
                              <w:instrText xml:space="preserve"> SEQ Figure \* ARABIC </w:instrText>
                            </w:r>
                            <w:r>
                              <w:fldChar w:fldCharType="separate"/>
                            </w:r>
                            <w:ins w:id="3533" w:author="m.kalaitzaki" w:date="2019-05-16T10:04:00Z">
                              <w:r w:rsidR="00EA1A11">
                                <w:rPr>
                                  <w:noProof/>
                                </w:rPr>
                                <w:t>64</w:t>
                              </w:r>
                            </w:ins>
                            <w:del w:id="3534" w:author="m.kalaitzaki" w:date="2019-05-16T10:04:00Z">
                              <w:r w:rsidDel="00EA1A11">
                                <w:rPr>
                                  <w:noProof/>
                                </w:rPr>
                                <w:delText>62</w:delText>
                              </w:r>
                            </w:del>
                            <w:r>
                              <w:fldChar w:fldCharType="end"/>
                            </w:r>
                            <w:r>
                              <w:t>: Parameters of Y-Joint Weld</w:t>
                            </w:r>
                            <w:bookmarkEnd w:id="3531"/>
                            <w:bookmarkEnd w:id="3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6F4BFA" w:rsidRPr="008E45EC" w:rsidRDefault="006F4BFA" w:rsidP="00D25D3B">
                      <w:pPr>
                        <w:pStyle w:val="Caption"/>
                        <w:rPr>
                          <w:noProof/>
                          <w:szCs w:val="24"/>
                        </w:rPr>
                      </w:pPr>
                      <w:bookmarkStart w:id="3535" w:name="_Toc3557142"/>
                      <w:bookmarkStart w:id="3536" w:name="_Toc8893817"/>
                      <w:r>
                        <w:t xml:space="preserve">Figure </w:t>
                      </w:r>
                      <w:r>
                        <w:fldChar w:fldCharType="begin"/>
                      </w:r>
                      <w:r>
                        <w:instrText xml:space="preserve"> SEQ Figure \* ARABIC </w:instrText>
                      </w:r>
                      <w:r>
                        <w:fldChar w:fldCharType="separate"/>
                      </w:r>
                      <w:ins w:id="3537" w:author="m.kalaitzaki" w:date="2019-05-16T10:04:00Z">
                        <w:r w:rsidR="00EA1A11">
                          <w:rPr>
                            <w:noProof/>
                          </w:rPr>
                          <w:t>64</w:t>
                        </w:r>
                      </w:ins>
                      <w:del w:id="3538" w:author="m.kalaitzaki" w:date="2019-05-16T10:04:00Z">
                        <w:r w:rsidDel="00EA1A11">
                          <w:rPr>
                            <w:noProof/>
                          </w:rPr>
                          <w:delText>62</w:delText>
                        </w:r>
                      </w:del>
                      <w:r>
                        <w:fldChar w:fldCharType="end"/>
                      </w:r>
                      <w:r>
                        <w:t>: Parameters of Y-Joint Weld</w:t>
                      </w:r>
                      <w:bookmarkEnd w:id="3535"/>
                      <w:bookmarkEnd w:id="353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22" o:title=""/>
          </v:shape>
          <o:OLEObject Type="Embed" ProgID="Equation.3" ShapeID="_x0000_i1031" DrawAspect="Content" ObjectID="_1619506428" r:id="rId14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539" w:name="_Toc3566511"/>
      <w:bookmarkStart w:id="3540" w:name="_Toc338939211"/>
      <w:bookmarkStart w:id="3541" w:name="_Toc8893936"/>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3539"/>
      <w:bookmarkEnd w:id="3541"/>
    </w:p>
    <w:p w14:paraId="398C8EB2" w14:textId="77777777" w:rsidR="0006113C" w:rsidRPr="007055D9" w:rsidRDefault="0006113C" w:rsidP="00F4558F">
      <w:pPr>
        <w:pStyle w:val="Heading4"/>
        <w:tabs>
          <w:tab w:val="clear" w:pos="864"/>
          <w:tab w:val="num" w:pos="993"/>
        </w:tabs>
      </w:pPr>
      <w:bookmarkStart w:id="3542" w:name="_Toc3557046"/>
      <w:bookmarkStart w:id="3543" w:name="_Toc8893719"/>
      <w:r w:rsidRPr="007055D9">
        <w:lastRenderedPageBreak/>
        <w:t>Attributes</w:t>
      </w:r>
      <w:bookmarkEnd w:id="3540"/>
      <w:bookmarkEnd w:id="3542"/>
      <w:bookmarkEnd w:id="3543"/>
    </w:p>
    <w:p w14:paraId="604B195B" w14:textId="77777777" w:rsidR="0006113C" w:rsidRPr="007055D9" w:rsidRDefault="00D83FC9" w:rsidP="00C0357F">
      <w:pPr>
        <w:pStyle w:val="Heading5"/>
        <w:keepNext/>
      </w:pPr>
      <w:bookmarkStart w:id="3544" w:name="_Toc338939213"/>
      <w:r w:rsidRPr="007055D9">
        <w:t>Attribute “b</w:t>
      </w:r>
      <w:r w:rsidR="0006113C" w:rsidRPr="007055D9">
        <w:t>ase</w:t>
      </w:r>
      <w:bookmarkEnd w:id="3544"/>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545" w:name="_Toc338939214"/>
      <w:r w:rsidRPr="007055D9">
        <w:t>Attribute “t</w:t>
      </w:r>
      <w:r w:rsidR="0006113C" w:rsidRPr="007055D9">
        <w:t>echnology</w:t>
      </w:r>
      <w:bookmarkEnd w:id="3545"/>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546" w:name="_Toc338939215"/>
      <w:bookmarkStart w:id="3547" w:name="_Toc3557047"/>
      <w:bookmarkStart w:id="3548" w:name="_Toc8893720"/>
      <w:r w:rsidRPr="007055D9">
        <w:t>Element “weld_position”</w:t>
      </w:r>
      <w:bookmarkEnd w:id="3546"/>
      <w:bookmarkEnd w:id="3547"/>
      <w:bookmarkEnd w:id="354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549" w:name="_Toc3566512"/>
      <w:bookmarkStart w:id="3550" w:name="_Toc338939218"/>
      <w:bookmarkStart w:id="3551" w:name="_Toc8893937"/>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549"/>
      <w:bookmarkEnd w:id="3551"/>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550"/>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552" w:name="_Toc338939219"/>
      <w:r w:rsidRPr="007055D9">
        <w:t>Attribute “thickness”</w:t>
      </w:r>
      <w:bookmarkEnd w:id="3552"/>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553" w:name="_Toc3566513"/>
      <w:bookmarkStart w:id="3554" w:name="_Toc338939220"/>
      <w:bookmarkStart w:id="3555" w:name="_Toc8893938"/>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553"/>
      <w:bookmarkEnd w:id="3555"/>
    </w:p>
    <w:p w14:paraId="5886F713" w14:textId="77777777" w:rsidR="0006113C" w:rsidRPr="007055D9" w:rsidRDefault="0006113C" w:rsidP="003E1F0A">
      <w:pPr>
        <w:pStyle w:val="Heading5"/>
        <w:keepNext/>
      </w:pPr>
      <w:r w:rsidRPr="007055D9">
        <w:t>Attribute “angle”</w:t>
      </w:r>
      <w:bookmarkEnd w:id="3554"/>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556" w:name="_Toc338939221"/>
      <w:r w:rsidRPr="007055D9">
        <w:t>Attribute “penetration”</w:t>
      </w:r>
      <w:bookmarkEnd w:id="3556"/>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557" w:name="_Toc338939223"/>
      <w:r w:rsidRPr="007055D9">
        <w:t>Attribute “shape”</w:t>
      </w:r>
      <w:bookmarkEnd w:id="3557"/>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558" w:name="_Toc338939224"/>
      <w:r w:rsidRPr="007055D9">
        <w:t>Attribute “filler”</w:t>
      </w:r>
      <w:bookmarkEnd w:id="3558"/>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559" w:name="_Toc3557048"/>
      <w:bookmarkStart w:id="3560" w:name="_Toc8893721"/>
      <w:r w:rsidRPr="007055D9">
        <w:t>Element “</w:t>
      </w:r>
      <w:r>
        <w:t>sheet_parameter</w:t>
      </w:r>
      <w:r w:rsidRPr="007055D9">
        <w:t>”</w:t>
      </w:r>
      <w:bookmarkEnd w:id="3559"/>
      <w:bookmarkEnd w:id="3560"/>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561" w:name="_Toc3566514"/>
      <w:bookmarkStart w:id="3562"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561"/>
      <w:bookmarkEnd w:id="356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563" w:name="WeldDefinitionKJoint"/>
      <w:bookmarkStart w:id="3564" w:name="_Toc338939115"/>
      <w:bookmarkStart w:id="3565" w:name="_Toc3557049"/>
      <w:bookmarkStart w:id="3566" w:name="_Toc8893722"/>
      <w:bookmarkEnd w:id="3563"/>
      <w:r w:rsidRPr="007055D9">
        <w:t>K-Joint</w:t>
      </w:r>
      <w:bookmarkEnd w:id="3564"/>
      <w:bookmarkEnd w:id="3565"/>
      <w:bookmarkEnd w:id="356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3567"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578" w:name="_Toc3557050"/>
      <w:bookmarkStart w:id="3579" w:name="_Toc8893723"/>
      <w:r w:rsidRPr="007055D9">
        <w:t>Sheet Parameters</w:t>
      </w:r>
      <w:bookmarkEnd w:id="3578"/>
      <w:bookmarkEnd w:id="357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6F4BFA" w:rsidRPr="003670AB" w:rsidRDefault="006F4BFA" w:rsidP="008A1560">
                            <w:pPr>
                              <w:pStyle w:val="Caption"/>
                              <w:rPr>
                                <w:b w:val="0"/>
                                <w:bCs w:val="0"/>
                                <w:noProof/>
                                <w:sz w:val="26"/>
                                <w:szCs w:val="28"/>
                              </w:rPr>
                            </w:pPr>
                            <w:bookmarkStart w:id="3580" w:name="_Ref7932243"/>
                            <w:bookmarkStart w:id="3581" w:name="_Toc3557143"/>
                            <w:bookmarkStart w:id="3582" w:name="_Ref7932230"/>
                            <w:bookmarkStart w:id="3583" w:name="_Toc8893818"/>
                            <w:r>
                              <w:t xml:space="preserve">Figure </w:t>
                            </w:r>
                            <w:r>
                              <w:fldChar w:fldCharType="begin"/>
                            </w:r>
                            <w:r>
                              <w:instrText xml:space="preserve"> SEQ Figure \* ARABIC </w:instrText>
                            </w:r>
                            <w:r>
                              <w:fldChar w:fldCharType="separate"/>
                            </w:r>
                            <w:ins w:id="3584" w:author="m.kalaitzaki" w:date="2019-05-16T10:04:00Z">
                              <w:r w:rsidR="00EA1A11">
                                <w:rPr>
                                  <w:noProof/>
                                </w:rPr>
                                <w:t>65</w:t>
                              </w:r>
                            </w:ins>
                            <w:del w:id="3585" w:author="m.kalaitzaki" w:date="2019-05-16T10:04:00Z">
                              <w:r w:rsidDel="00EA1A11">
                                <w:rPr>
                                  <w:noProof/>
                                </w:rPr>
                                <w:delText>63</w:delText>
                              </w:r>
                            </w:del>
                            <w:r>
                              <w:fldChar w:fldCharType="end"/>
                            </w:r>
                            <w:bookmarkEnd w:id="3580"/>
                            <w:r>
                              <w:t>: K-Joint Sheet Layout</w:t>
                            </w:r>
                            <w:bookmarkEnd w:id="3581"/>
                            <w:bookmarkEnd w:id="3582"/>
                            <w:bookmarkEnd w:id="3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6F4BFA" w:rsidRPr="003670AB" w:rsidRDefault="006F4BFA" w:rsidP="008A1560">
                      <w:pPr>
                        <w:pStyle w:val="Caption"/>
                        <w:rPr>
                          <w:b w:val="0"/>
                          <w:bCs w:val="0"/>
                          <w:noProof/>
                          <w:sz w:val="26"/>
                          <w:szCs w:val="28"/>
                        </w:rPr>
                      </w:pPr>
                      <w:bookmarkStart w:id="3586" w:name="_Ref7932243"/>
                      <w:bookmarkStart w:id="3587" w:name="_Toc3557143"/>
                      <w:bookmarkStart w:id="3588" w:name="_Ref7932230"/>
                      <w:bookmarkStart w:id="3589" w:name="_Toc8893818"/>
                      <w:r>
                        <w:t xml:space="preserve">Figure </w:t>
                      </w:r>
                      <w:r>
                        <w:fldChar w:fldCharType="begin"/>
                      </w:r>
                      <w:r>
                        <w:instrText xml:space="preserve"> SEQ Figure \* ARABIC </w:instrText>
                      </w:r>
                      <w:r>
                        <w:fldChar w:fldCharType="separate"/>
                      </w:r>
                      <w:ins w:id="3590" w:author="m.kalaitzaki" w:date="2019-05-16T10:04:00Z">
                        <w:r w:rsidR="00EA1A11">
                          <w:rPr>
                            <w:noProof/>
                          </w:rPr>
                          <w:t>65</w:t>
                        </w:r>
                      </w:ins>
                      <w:del w:id="3591" w:author="m.kalaitzaki" w:date="2019-05-16T10:04:00Z">
                        <w:r w:rsidDel="00EA1A11">
                          <w:rPr>
                            <w:noProof/>
                          </w:rPr>
                          <w:delText>63</w:delText>
                        </w:r>
                      </w:del>
                      <w:r>
                        <w:fldChar w:fldCharType="end"/>
                      </w:r>
                      <w:bookmarkEnd w:id="3586"/>
                      <w:r>
                        <w:t>: K-Joint Sheet Layout</w:t>
                      </w:r>
                      <w:bookmarkEnd w:id="3587"/>
                      <w:bookmarkEnd w:id="3588"/>
                      <w:bookmarkEnd w:id="358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592" w:name="_Toc3557051"/>
      <w:bookmarkStart w:id="3593" w:name="_Toc8893724"/>
      <w:r w:rsidRPr="007055D9">
        <w:lastRenderedPageBreak/>
        <w:t>Weld Parameters</w:t>
      </w:r>
      <w:bookmarkEnd w:id="3592"/>
      <w:bookmarkEnd w:id="3593"/>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6F4BFA" w:rsidRPr="00C21C59" w:rsidRDefault="006F4BFA" w:rsidP="008A1560">
                            <w:pPr>
                              <w:pStyle w:val="Caption"/>
                              <w:rPr>
                                <w:noProof/>
                                <w:szCs w:val="24"/>
                              </w:rPr>
                            </w:pPr>
                            <w:bookmarkStart w:id="3594" w:name="_Toc3557144"/>
                            <w:bookmarkStart w:id="3595" w:name="_Toc8893819"/>
                            <w:r>
                              <w:t xml:space="preserve">Figure </w:t>
                            </w:r>
                            <w:r>
                              <w:fldChar w:fldCharType="begin"/>
                            </w:r>
                            <w:r>
                              <w:instrText xml:space="preserve"> SEQ Figure \* ARABIC </w:instrText>
                            </w:r>
                            <w:r>
                              <w:fldChar w:fldCharType="separate"/>
                            </w:r>
                            <w:ins w:id="3596" w:author="m.kalaitzaki" w:date="2019-05-16T10:04:00Z">
                              <w:r w:rsidR="00EA1A11">
                                <w:rPr>
                                  <w:noProof/>
                                </w:rPr>
                                <w:t>66</w:t>
                              </w:r>
                            </w:ins>
                            <w:del w:id="3597" w:author="m.kalaitzaki" w:date="2019-05-16T10:04:00Z">
                              <w:r w:rsidDel="00EA1A11">
                                <w:rPr>
                                  <w:noProof/>
                                </w:rPr>
                                <w:delText>64</w:delText>
                              </w:r>
                            </w:del>
                            <w:r>
                              <w:fldChar w:fldCharType="end"/>
                            </w:r>
                            <w:r>
                              <w:t>: Parameters of K-Joint Weld</w:t>
                            </w:r>
                            <w:bookmarkEnd w:id="3594"/>
                            <w:bookmarkEnd w:id="3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6F4BFA" w:rsidRPr="00C21C59" w:rsidRDefault="006F4BFA" w:rsidP="008A1560">
                      <w:pPr>
                        <w:pStyle w:val="Caption"/>
                        <w:rPr>
                          <w:noProof/>
                          <w:szCs w:val="24"/>
                        </w:rPr>
                      </w:pPr>
                      <w:bookmarkStart w:id="3598" w:name="_Toc3557144"/>
                      <w:bookmarkStart w:id="3599" w:name="_Toc8893819"/>
                      <w:r>
                        <w:t xml:space="preserve">Figure </w:t>
                      </w:r>
                      <w:r>
                        <w:fldChar w:fldCharType="begin"/>
                      </w:r>
                      <w:r>
                        <w:instrText xml:space="preserve"> SEQ Figure \* ARABIC </w:instrText>
                      </w:r>
                      <w:r>
                        <w:fldChar w:fldCharType="separate"/>
                      </w:r>
                      <w:ins w:id="3600" w:author="m.kalaitzaki" w:date="2019-05-16T10:04:00Z">
                        <w:r w:rsidR="00EA1A11">
                          <w:rPr>
                            <w:noProof/>
                          </w:rPr>
                          <w:t>66</w:t>
                        </w:r>
                      </w:ins>
                      <w:del w:id="3601" w:author="m.kalaitzaki" w:date="2019-05-16T10:04:00Z">
                        <w:r w:rsidDel="00EA1A11">
                          <w:rPr>
                            <w:noProof/>
                          </w:rPr>
                          <w:delText>64</w:delText>
                        </w:r>
                      </w:del>
                      <w:r>
                        <w:fldChar w:fldCharType="end"/>
                      </w:r>
                      <w:r>
                        <w:t>: Parameters of K-Joint Weld</w:t>
                      </w:r>
                      <w:bookmarkEnd w:id="3598"/>
                      <w:bookmarkEnd w:id="359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22" o:title=""/>
          </v:shape>
          <o:OLEObject Type="Embed" ProgID="Equation.3" ShapeID="_x0000_i1032" DrawAspect="Content" ObjectID="_1619506429" r:id="rId14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602" w:name="_Toc3566515"/>
      <w:bookmarkStart w:id="3603"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3602"/>
      <w:bookmarkEnd w:id="360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604" w:name="_Toc338939226"/>
      <w:bookmarkStart w:id="3605" w:name="_Toc3557052"/>
      <w:bookmarkStart w:id="3606" w:name="_Toc8893725"/>
      <w:r w:rsidRPr="007055D9">
        <w:t>Attributes</w:t>
      </w:r>
      <w:bookmarkEnd w:id="3604"/>
      <w:bookmarkEnd w:id="3605"/>
      <w:bookmarkEnd w:id="3606"/>
    </w:p>
    <w:p w14:paraId="6CD2696C" w14:textId="77777777" w:rsidR="0006113C" w:rsidRPr="007055D9" w:rsidRDefault="008140DB" w:rsidP="003E1F0A">
      <w:pPr>
        <w:pStyle w:val="Heading5"/>
        <w:keepNext/>
      </w:pPr>
      <w:bookmarkStart w:id="3607" w:name="_Toc338939228"/>
      <w:r w:rsidRPr="007055D9">
        <w:t>Attribute “b</w:t>
      </w:r>
      <w:r w:rsidR="0006113C" w:rsidRPr="007055D9">
        <w:t>ase</w:t>
      </w:r>
      <w:bookmarkEnd w:id="360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608" w:name="_Toc338939229"/>
      <w:r w:rsidRPr="007055D9">
        <w:t>Attribute “t</w:t>
      </w:r>
      <w:r w:rsidR="0006113C" w:rsidRPr="007055D9">
        <w:t>echnology</w:t>
      </w:r>
      <w:bookmarkEnd w:id="360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609" w:name="_Toc338939230"/>
      <w:bookmarkStart w:id="3610" w:name="_Toc3557053"/>
      <w:bookmarkStart w:id="3611" w:name="_Toc8893726"/>
      <w:r w:rsidRPr="007055D9">
        <w:t>Element “weld_position”</w:t>
      </w:r>
      <w:bookmarkEnd w:id="3609"/>
      <w:bookmarkEnd w:id="3610"/>
      <w:bookmarkEnd w:id="361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612" w:name="_Toc3566516"/>
      <w:bookmarkStart w:id="3613" w:name="_Toc338939233"/>
      <w:bookmarkStart w:id="3614" w:name="_Toc8893941"/>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612"/>
      <w:bookmarkEnd w:id="3614"/>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613"/>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615" w:name="_Toc338939234"/>
      <w:r w:rsidRPr="007055D9">
        <w:t>Attribute “thickness”</w:t>
      </w:r>
      <w:bookmarkEnd w:id="3615"/>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616" w:name="_Toc3566517"/>
      <w:bookmarkStart w:id="3617" w:name="_Toc338939235"/>
      <w:bookmarkStart w:id="3618" w:name="_Toc8893942"/>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3616"/>
      <w:bookmarkEnd w:id="3618"/>
    </w:p>
    <w:p w14:paraId="484E78C3" w14:textId="77777777" w:rsidR="0006113C" w:rsidRPr="007055D9" w:rsidRDefault="0006113C" w:rsidP="00DA7B31">
      <w:pPr>
        <w:pStyle w:val="Heading5"/>
        <w:keepNext/>
      </w:pPr>
      <w:r w:rsidRPr="007055D9">
        <w:t>Attribute “angle”</w:t>
      </w:r>
      <w:bookmarkEnd w:id="3617"/>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619" w:name="_Toc338939236"/>
      <w:r w:rsidRPr="007055D9">
        <w:t>Attribute “penetration”</w:t>
      </w:r>
      <w:bookmarkEnd w:id="3619"/>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620" w:name="_Toc338939238"/>
      <w:r w:rsidRPr="007055D9">
        <w:lastRenderedPageBreak/>
        <w:t>Attribute “shape”</w:t>
      </w:r>
      <w:bookmarkEnd w:id="3620"/>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621" w:name="_Toc338939239"/>
      <w:r w:rsidRPr="007055D9">
        <w:t>Attribute “filler”</w:t>
      </w:r>
      <w:bookmarkEnd w:id="3621"/>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622" w:name="WeldDefinitionCrossJoint"/>
      <w:bookmarkStart w:id="3623" w:name="_Ref397588351"/>
      <w:bookmarkStart w:id="3624" w:name="_Toc3557054"/>
      <w:bookmarkStart w:id="3625" w:name="_Toc338939116"/>
      <w:bookmarkStart w:id="3626" w:name="_Toc8893727"/>
      <w:bookmarkEnd w:id="3622"/>
      <w:r w:rsidRPr="007055D9">
        <w:lastRenderedPageBreak/>
        <w:t>Element “</w:t>
      </w:r>
      <w:r>
        <w:t>sheet_parameter</w:t>
      </w:r>
      <w:r w:rsidRPr="007055D9">
        <w:t>”</w:t>
      </w:r>
      <w:bookmarkEnd w:id="3623"/>
      <w:bookmarkEnd w:id="3624"/>
      <w:bookmarkEnd w:id="362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3627" w:author="nick" w:date="2019-02-12T15:16:00Z">
              <w:r w:rsidDel="00B85EEA">
                <w:rPr>
                  <w:sz w:val="20"/>
                  <w:szCs w:val="20"/>
                </w:rPr>
                <w:delText>Required</w:delText>
              </w:r>
            </w:del>
            <w:ins w:id="3628"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3629"/>
            <w:ins w:id="3630" w:author="nick" w:date="2019-02-12T15:16:00Z">
              <w:r>
                <w:rPr>
                  <w:sz w:val="20"/>
                  <w:szCs w:val="20"/>
                </w:rPr>
                <w:t>sheet_</w:t>
              </w:r>
            </w:ins>
            <w:ins w:id="3631" w:author="nick" w:date="2019-02-12T15:17:00Z">
              <w:r>
                <w:rPr>
                  <w:sz w:val="20"/>
                  <w:szCs w:val="20"/>
                </w:rPr>
                <w:t xml:space="preserve"> thickness </w:t>
              </w:r>
            </w:ins>
            <w:del w:id="3632" w:author="nick" w:date="2019-02-12T15:17:00Z">
              <w:r w:rsidR="00C349F8" w:rsidDel="00B85EEA">
                <w:rPr>
                  <w:sz w:val="20"/>
                  <w:szCs w:val="20"/>
                </w:rPr>
                <w:delText>thickness</w:delText>
              </w:r>
            </w:del>
            <w:commentRangeEnd w:id="3629"/>
            <w:r w:rsidR="00835F7D">
              <w:rPr>
                <w:rStyle w:val="CommentReference"/>
                <w:lang w:eastAsia="x-none"/>
              </w:rPr>
              <w:commentReference w:id="3629"/>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3633" w:author="nick" w:date="2019-02-12T15:16:00Z">
              <w:r w:rsidDel="00B85EEA">
                <w:rPr>
                  <w:sz w:val="20"/>
                  <w:szCs w:val="20"/>
                </w:rPr>
                <w:delText>Required</w:delText>
              </w:r>
            </w:del>
            <w:ins w:id="3634"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3635" w:author="nick" w:date="2019-02-12T15:17:00Z">
              <w:r w:rsidDel="00B85EEA">
                <w:rPr>
                  <w:sz w:val="20"/>
                  <w:szCs w:val="20"/>
                </w:rPr>
                <w:delText>Required</w:delText>
              </w:r>
            </w:del>
            <w:ins w:id="3636"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637" w:name="_Toc3566518"/>
      <w:bookmarkStart w:id="3638"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637"/>
      <w:bookmarkEnd w:id="363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3639"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3640"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641" w:name="_Toc3557055"/>
      <w:bookmarkStart w:id="3642" w:name="_Toc8893728"/>
      <w:r>
        <w:t>Cruciform Joint</w:t>
      </w:r>
      <w:bookmarkEnd w:id="3625"/>
      <w:bookmarkEnd w:id="3641"/>
      <w:bookmarkEnd w:id="3642"/>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643" w:name="GenericSeamWeldWeldingTechnology"/>
      <w:bookmarkEnd w:id="364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644" w:name="_Toc3557056"/>
      <w:bookmarkStart w:id="3645"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644"/>
      <w:bookmarkEnd w:id="364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646" w:name="_Toc3557057"/>
      <w:bookmarkStart w:id="3647"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6F4BFA" w:rsidRPr="00412853" w:rsidRDefault="006F4BFA" w:rsidP="00AA1695">
                            <w:pPr>
                              <w:pStyle w:val="Caption"/>
                              <w:rPr>
                                <w:noProof/>
                                <w:szCs w:val="24"/>
                              </w:rPr>
                            </w:pPr>
                            <w:bookmarkStart w:id="3648" w:name="_Toc3557145"/>
                            <w:bookmarkStart w:id="3649" w:name="_Toc8893820"/>
                            <w:r>
                              <w:t xml:space="preserve">Figure </w:t>
                            </w:r>
                            <w:r>
                              <w:fldChar w:fldCharType="begin"/>
                            </w:r>
                            <w:r>
                              <w:instrText xml:space="preserve"> SEQ Figure \* ARABIC </w:instrText>
                            </w:r>
                            <w:r>
                              <w:fldChar w:fldCharType="separate"/>
                            </w:r>
                            <w:ins w:id="3650" w:author="m.kalaitzaki" w:date="2019-05-16T10:04:00Z">
                              <w:r w:rsidR="00EA1A11">
                                <w:rPr>
                                  <w:noProof/>
                                </w:rPr>
                                <w:t>67</w:t>
                              </w:r>
                            </w:ins>
                            <w:del w:id="3651" w:author="m.kalaitzaki" w:date="2019-05-16T10:04:00Z">
                              <w:r w:rsidDel="00EA1A11">
                                <w:rPr>
                                  <w:noProof/>
                                </w:rPr>
                                <w:delText>65</w:delText>
                              </w:r>
                            </w:del>
                            <w:r>
                              <w:fldChar w:fldCharType="end"/>
                            </w:r>
                            <w:r>
                              <w:t>: Cruciform Joint Sheet Layout</w:t>
                            </w:r>
                            <w:bookmarkEnd w:id="3648"/>
                            <w:bookmarkEnd w:id="3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6F4BFA" w:rsidRPr="00412853" w:rsidRDefault="006F4BFA" w:rsidP="00AA1695">
                      <w:pPr>
                        <w:pStyle w:val="Caption"/>
                        <w:rPr>
                          <w:noProof/>
                          <w:szCs w:val="24"/>
                        </w:rPr>
                      </w:pPr>
                      <w:bookmarkStart w:id="3652" w:name="_Toc3557145"/>
                      <w:bookmarkStart w:id="3653" w:name="_Toc8893820"/>
                      <w:r>
                        <w:t xml:space="preserve">Figure </w:t>
                      </w:r>
                      <w:r>
                        <w:fldChar w:fldCharType="begin"/>
                      </w:r>
                      <w:r>
                        <w:instrText xml:space="preserve"> SEQ Figure \* ARABIC </w:instrText>
                      </w:r>
                      <w:r>
                        <w:fldChar w:fldCharType="separate"/>
                      </w:r>
                      <w:ins w:id="3654" w:author="m.kalaitzaki" w:date="2019-05-16T10:04:00Z">
                        <w:r w:rsidR="00EA1A11">
                          <w:rPr>
                            <w:noProof/>
                          </w:rPr>
                          <w:t>67</w:t>
                        </w:r>
                      </w:ins>
                      <w:del w:id="3655" w:author="m.kalaitzaki" w:date="2019-05-16T10:04:00Z">
                        <w:r w:rsidDel="00EA1A11">
                          <w:rPr>
                            <w:noProof/>
                          </w:rPr>
                          <w:delText>65</w:delText>
                        </w:r>
                      </w:del>
                      <w:r>
                        <w:fldChar w:fldCharType="end"/>
                      </w:r>
                      <w:r>
                        <w:t>: Cruciform Joint Sheet Layout</w:t>
                      </w:r>
                      <w:bookmarkEnd w:id="3652"/>
                      <w:bookmarkEnd w:id="3653"/>
                    </w:p>
                  </w:txbxContent>
                </v:textbox>
              </v:shape>
            </w:pict>
          </mc:Fallback>
        </mc:AlternateContent>
      </w:r>
      <w:r w:rsidR="00255787" w:rsidRPr="007055D9">
        <w:t>Weld Parameters</w:t>
      </w:r>
      <w:bookmarkEnd w:id="3646"/>
      <w:bookmarkEnd w:id="3647"/>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6F4BFA" w:rsidRPr="006E5062" w:rsidRDefault="006F4BFA" w:rsidP="00AA1695">
                            <w:pPr>
                              <w:pStyle w:val="Caption"/>
                              <w:rPr>
                                <w:noProof/>
                                <w:szCs w:val="24"/>
                              </w:rPr>
                            </w:pPr>
                            <w:bookmarkStart w:id="3656" w:name="_Toc3557146"/>
                            <w:bookmarkStart w:id="3657" w:name="_Toc8893821"/>
                            <w:r>
                              <w:t xml:space="preserve">Figure </w:t>
                            </w:r>
                            <w:r>
                              <w:fldChar w:fldCharType="begin"/>
                            </w:r>
                            <w:r>
                              <w:instrText xml:space="preserve"> SEQ Figure \* ARABIC </w:instrText>
                            </w:r>
                            <w:r>
                              <w:fldChar w:fldCharType="separate"/>
                            </w:r>
                            <w:ins w:id="3658" w:author="m.kalaitzaki" w:date="2019-05-16T10:04:00Z">
                              <w:r w:rsidR="00EA1A11">
                                <w:rPr>
                                  <w:noProof/>
                                </w:rPr>
                                <w:t>68</w:t>
                              </w:r>
                            </w:ins>
                            <w:del w:id="3659" w:author="m.kalaitzaki" w:date="2019-05-16T10:04:00Z">
                              <w:r w:rsidDel="00EA1A11">
                                <w:rPr>
                                  <w:noProof/>
                                </w:rPr>
                                <w:delText>66</w:delText>
                              </w:r>
                            </w:del>
                            <w:r>
                              <w:fldChar w:fldCharType="end"/>
                            </w:r>
                            <w:r>
                              <w:t>: Parameters of Cruciform Joint</w:t>
                            </w:r>
                            <w:bookmarkEnd w:id="3656"/>
                            <w:bookmarkEnd w:id="3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6F4BFA" w:rsidRPr="006E5062" w:rsidRDefault="006F4BFA" w:rsidP="00AA1695">
                      <w:pPr>
                        <w:pStyle w:val="Caption"/>
                        <w:rPr>
                          <w:noProof/>
                          <w:szCs w:val="24"/>
                        </w:rPr>
                      </w:pPr>
                      <w:bookmarkStart w:id="3660" w:name="_Toc3557146"/>
                      <w:bookmarkStart w:id="3661" w:name="_Toc8893821"/>
                      <w:r>
                        <w:t xml:space="preserve">Figure </w:t>
                      </w:r>
                      <w:r>
                        <w:fldChar w:fldCharType="begin"/>
                      </w:r>
                      <w:r>
                        <w:instrText xml:space="preserve"> SEQ Figure \* ARABIC </w:instrText>
                      </w:r>
                      <w:r>
                        <w:fldChar w:fldCharType="separate"/>
                      </w:r>
                      <w:ins w:id="3662" w:author="m.kalaitzaki" w:date="2019-05-16T10:04:00Z">
                        <w:r w:rsidR="00EA1A11">
                          <w:rPr>
                            <w:noProof/>
                          </w:rPr>
                          <w:t>68</w:t>
                        </w:r>
                      </w:ins>
                      <w:del w:id="3663" w:author="m.kalaitzaki" w:date="2019-05-16T10:04:00Z">
                        <w:r w:rsidDel="00EA1A11">
                          <w:rPr>
                            <w:noProof/>
                          </w:rPr>
                          <w:delText>66</w:delText>
                        </w:r>
                      </w:del>
                      <w:r>
                        <w:fldChar w:fldCharType="end"/>
                      </w:r>
                      <w:r>
                        <w:t>: Parameters of Cruciform Joint</w:t>
                      </w:r>
                      <w:bookmarkEnd w:id="3660"/>
                      <w:bookmarkEnd w:id="366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22" o:title=""/>
          </v:shape>
          <o:OLEObject Type="Embed" ProgID="Equation.3" ShapeID="_x0000_i1033" DrawAspect="Content" ObjectID="_1619506430"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664" w:name="_Toc3566519"/>
      <w:bookmarkStart w:id="3665" w:name="_Toc338939241"/>
      <w:bookmarkStart w:id="3666" w:name="_Toc288196482"/>
      <w:bookmarkStart w:id="3667" w:name="_Toc288200784"/>
      <w:bookmarkStart w:id="3668" w:name="_Toc338938909"/>
      <w:bookmarkStart w:id="3669" w:name="_Toc338939128"/>
      <w:bookmarkStart w:id="3670" w:name="_Toc8893944"/>
      <w:bookmarkEnd w:id="3228"/>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3664"/>
      <w:bookmarkEnd w:id="3670"/>
    </w:p>
    <w:p w14:paraId="114455A9" w14:textId="77777777" w:rsidR="0006113C" w:rsidRPr="007055D9" w:rsidRDefault="0006113C" w:rsidP="005E1694">
      <w:pPr>
        <w:pStyle w:val="Heading4"/>
        <w:tabs>
          <w:tab w:val="clear" w:pos="864"/>
          <w:tab w:val="num" w:pos="993"/>
        </w:tabs>
      </w:pPr>
      <w:bookmarkStart w:id="3671" w:name="_Toc3557058"/>
      <w:bookmarkStart w:id="3672" w:name="_Toc8893731"/>
      <w:r w:rsidRPr="007055D9">
        <w:t>Attributes</w:t>
      </w:r>
      <w:bookmarkEnd w:id="3665"/>
      <w:bookmarkEnd w:id="3671"/>
      <w:bookmarkEnd w:id="3672"/>
    </w:p>
    <w:p w14:paraId="0596FA3B" w14:textId="77777777" w:rsidR="0006113C" w:rsidRPr="007055D9" w:rsidRDefault="007D42C3" w:rsidP="003C4247">
      <w:pPr>
        <w:pStyle w:val="Heading5"/>
        <w:keepNext/>
      </w:pPr>
      <w:bookmarkStart w:id="3673" w:name="_Toc338939243"/>
      <w:r w:rsidRPr="007055D9">
        <w:t>Attribute “b</w:t>
      </w:r>
      <w:r w:rsidR="0006113C" w:rsidRPr="007055D9">
        <w:t>ase</w:t>
      </w:r>
      <w:bookmarkEnd w:id="3673"/>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674" w:name="_Toc338939244"/>
      <w:r w:rsidRPr="007055D9">
        <w:t>Attribute “t</w:t>
      </w:r>
      <w:r w:rsidR="0006113C" w:rsidRPr="007055D9">
        <w:t>echnology</w:t>
      </w:r>
      <w:bookmarkEnd w:id="3674"/>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675" w:name="_Toc338939245"/>
      <w:bookmarkStart w:id="3676" w:name="_Toc3557059"/>
      <w:bookmarkStart w:id="3677" w:name="_Toc8893732"/>
      <w:r w:rsidRPr="007055D9">
        <w:t>Element “weld_position”</w:t>
      </w:r>
      <w:bookmarkEnd w:id="3675"/>
      <w:bookmarkEnd w:id="3676"/>
      <w:bookmarkEnd w:id="3677"/>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678" w:name="_Toc3566520"/>
      <w:bookmarkStart w:id="3679" w:name="_Toc338939248"/>
      <w:bookmarkStart w:id="3680" w:name="_Toc8893945"/>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678"/>
      <w:bookmarkEnd w:id="3680"/>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679"/>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681" w:name="_Toc338939249"/>
      <w:r w:rsidRPr="007055D9">
        <w:t>Attribute “thickness”</w:t>
      </w:r>
      <w:bookmarkEnd w:id="3681"/>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682" w:name="_Toc3566521"/>
      <w:bookmarkStart w:id="3683" w:name="_Toc338939250"/>
      <w:bookmarkStart w:id="3684" w:name="_Toc8893946"/>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3682"/>
      <w:bookmarkEnd w:id="3684"/>
    </w:p>
    <w:p w14:paraId="73A13EF8" w14:textId="77777777" w:rsidR="0006113C" w:rsidRPr="007055D9" w:rsidRDefault="0006113C" w:rsidP="008641A9">
      <w:pPr>
        <w:pStyle w:val="Heading5"/>
        <w:keepNext/>
      </w:pPr>
      <w:r w:rsidRPr="007055D9">
        <w:t>Attribute “angle”</w:t>
      </w:r>
      <w:bookmarkEnd w:id="3683"/>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685" w:name="_Toc338939251"/>
      <w:r w:rsidRPr="007055D9">
        <w:t>Attribute “penetration”</w:t>
      </w:r>
      <w:bookmarkEnd w:id="3685"/>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3686" w:name="_Toc338939253"/>
      <w:r w:rsidRPr="007055D9">
        <w:t>Attribute “shape”</w:t>
      </w:r>
      <w:bookmarkEnd w:id="3686"/>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687" w:name="_Toc338939254"/>
      <w:r w:rsidRPr="007055D9">
        <w:lastRenderedPageBreak/>
        <w:t>Attribute “filler”</w:t>
      </w:r>
      <w:bookmarkEnd w:id="3687"/>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688" w:name="GenericSeamWeldWeld"/>
      <w:bookmarkStart w:id="3689" w:name="_Toc3557060"/>
      <w:bookmarkStart w:id="3690" w:name="_Toc338938919"/>
      <w:bookmarkStart w:id="3691" w:name="_Toc338939255"/>
      <w:bookmarkStart w:id="3692" w:name="_Toc334183560"/>
      <w:bookmarkStart w:id="3693" w:name="_Toc288196537"/>
      <w:bookmarkStart w:id="3694" w:name="_Toc288200840"/>
      <w:bookmarkStart w:id="3695" w:name="_Toc8893733"/>
      <w:bookmarkEnd w:id="3666"/>
      <w:bookmarkEnd w:id="3667"/>
      <w:bookmarkEnd w:id="3668"/>
      <w:bookmarkEnd w:id="3669"/>
      <w:bookmarkEnd w:id="3688"/>
      <w:r w:rsidRPr="007055D9">
        <w:lastRenderedPageBreak/>
        <w:t>Element “</w:t>
      </w:r>
      <w:r>
        <w:t>sheet_parameter</w:t>
      </w:r>
      <w:r w:rsidRPr="007055D9">
        <w:t>”</w:t>
      </w:r>
      <w:bookmarkEnd w:id="3689"/>
      <w:bookmarkEnd w:id="369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3696" w:author="nick" w:date="2019-02-12T15:17:00Z">
              <w:r w:rsidDel="00B85EEA">
                <w:rPr>
                  <w:sz w:val="20"/>
                  <w:szCs w:val="20"/>
                </w:rPr>
                <w:delText>Required</w:delText>
              </w:r>
            </w:del>
            <w:ins w:id="3697"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3698"/>
            <w:ins w:id="3699" w:author="nick" w:date="2019-02-12T15:18:00Z">
              <w:r>
                <w:rPr>
                  <w:sz w:val="20"/>
                  <w:szCs w:val="20"/>
                </w:rPr>
                <w:t>sheet_thickness</w:t>
              </w:r>
            </w:ins>
            <w:del w:id="3700" w:author="nick" w:date="2019-02-12T15:18:00Z">
              <w:r w:rsidR="00996CC5" w:rsidDel="00B85EEA">
                <w:rPr>
                  <w:sz w:val="20"/>
                  <w:szCs w:val="20"/>
                </w:rPr>
                <w:delText>thickness</w:delText>
              </w:r>
            </w:del>
            <w:commentRangeEnd w:id="3698"/>
            <w:r w:rsidR="00B36F90">
              <w:rPr>
                <w:rStyle w:val="CommentReference"/>
                <w:lang w:eastAsia="x-none"/>
              </w:rPr>
              <w:commentReference w:id="3698"/>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3701" w:author="nick" w:date="2019-02-12T15:17:00Z">
              <w:r w:rsidDel="00B85EEA">
                <w:rPr>
                  <w:sz w:val="20"/>
                  <w:szCs w:val="20"/>
                </w:rPr>
                <w:delText>Required</w:delText>
              </w:r>
            </w:del>
            <w:ins w:id="3702"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3703" w:author="nick" w:date="2019-02-12T15:18:00Z">
              <w:r>
                <w:rPr>
                  <w:sz w:val="20"/>
                  <w:szCs w:val="20"/>
                </w:rPr>
                <w:t>Optional</w:t>
              </w:r>
            </w:ins>
            <w:del w:id="3704"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705" w:name="_Toc3566522"/>
      <w:bookmarkStart w:id="3706"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705"/>
      <w:bookmarkEnd w:id="370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3707"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3708"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3709" w:name="_Toc413861928"/>
      <w:bookmarkStart w:id="3710" w:name="_Toc3557061"/>
      <w:bookmarkStart w:id="3711" w:name="_Toc413359615"/>
      <w:bookmarkStart w:id="3712" w:name="_Toc338938920"/>
      <w:bookmarkStart w:id="3713" w:name="_Toc338939256"/>
      <w:bookmarkStart w:id="3714" w:name="_Toc391571769"/>
      <w:bookmarkStart w:id="3715" w:name="_Toc8893734"/>
      <w:bookmarkEnd w:id="3690"/>
      <w:bookmarkEnd w:id="3691"/>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6F4BFA" w:rsidRPr="000E4598" w:rsidRDefault="006F4BFA" w:rsidP="00AA1695">
                            <w:pPr>
                              <w:pStyle w:val="Caption"/>
                              <w:rPr>
                                <w:noProof/>
                                <w:sz w:val="30"/>
                                <w:szCs w:val="26"/>
                              </w:rPr>
                            </w:pPr>
                            <w:bookmarkStart w:id="3716" w:name="_Toc3557147"/>
                            <w:bookmarkStart w:id="3717" w:name="_Toc8893822"/>
                            <w:r>
                              <w:t xml:space="preserve">Figure </w:t>
                            </w:r>
                            <w:r>
                              <w:fldChar w:fldCharType="begin"/>
                            </w:r>
                            <w:r>
                              <w:instrText xml:space="preserve"> SEQ Figure \* ARABIC </w:instrText>
                            </w:r>
                            <w:r>
                              <w:fldChar w:fldCharType="separate"/>
                            </w:r>
                            <w:ins w:id="3718" w:author="m.kalaitzaki" w:date="2019-05-16T10:05:00Z">
                              <w:r w:rsidR="00EA1A11">
                                <w:rPr>
                                  <w:noProof/>
                                </w:rPr>
                                <w:t>69</w:t>
                              </w:r>
                            </w:ins>
                            <w:del w:id="3719" w:author="m.kalaitzaki" w:date="2019-05-16T10:05:00Z">
                              <w:r w:rsidDel="00EA1A11">
                                <w:rPr>
                                  <w:noProof/>
                                </w:rPr>
                                <w:delText>67</w:delText>
                              </w:r>
                            </w:del>
                            <w:r>
                              <w:fldChar w:fldCharType="end"/>
                            </w:r>
                            <w:r>
                              <w:t>: Flared Joint Sheet Layout</w:t>
                            </w:r>
                            <w:bookmarkEnd w:id="3716"/>
                            <w:bookmarkEnd w:id="3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6F4BFA" w:rsidRPr="000E4598" w:rsidRDefault="006F4BFA" w:rsidP="00AA1695">
                      <w:pPr>
                        <w:pStyle w:val="Caption"/>
                        <w:rPr>
                          <w:noProof/>
                          <w:sz w:val="30"/>
                          <w:szCs w:val="26"/>
                        </w:rPr>
                      </w:pPr>
                      <w:bookmarkStart w:id="3720" w:name="_Toc3557147"/>
                      <w:bookmarkStart w:id="3721" w:name="_Toc8893822"/>
                      <w:r>
                        <w:t xml:space="preserve">Figure </w:t>
                      </w:r>
                      <w:r>
                        <w:fldChar w:fldCharType="begin"/>
                      </w:r>
                      <w:r>
                        <w:instrText xml:space="preserve"> SEQ Figure \* ARABIC </w:instrText>
                      </w:r>
                      <w:r>
                        <w:fldChar w:fldCharType="separate"/>
                      </w:r>
                      <w:ins w:id="3722" w:author="m.kalaitzaki" w:date="2019-05-16T10:05:00Z">
                        <w:r w:rsidR="00EA1A11">
                          <w:rPr>
                            <w:noProof/>
                          </w:rPr>
                          <w:t>69</w:t>
                        </w:r>
                      </w:ins>
                      <w:del w:id="3723" w:author="m.kalaitzaki" w:date="2019-05-16T10:05:00Z">
                        <w:r w:rsidDel="00EA1A11">
                          <w:rPr>
                            <w:noProof/>
                          </w:rPr>
                          <w:delText>67</w:delText>
                        </w:r>
                      </w:del>
                      <w:r>
                        <w:fldChar w:fldCharType="end"/>
                      </w:r>
                      <w:r>
                        <w:t>: Flared Joint Sheet Layout</w:t>
                      </w:r>
                      <w:bookmarkEnd w:id="3720"/>
                      <w:bookmarkEnd w:id="3721"/>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709"/>
      <w:bookmarkEnd w:id="3710"/>
      <w:bookmarkEnd w:id="3715"/>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6F4BFA" w:rsidRPr="000C12FE" w:rsidRDefault="006F4BFA" w:rsidP="00AA1695">
                            <w:pPr>
                              <w:pStyle w:val="Caption"/>
                              <w:rPr>
                                <w:i/>
                                <w:iCs/>
                                <w:noProof/>
                                <w:sz w:val="24"/>
                                <w:szCs w:val="26"/>
                                <w:lang w:val="x-none"/>
                              </w:rPr>
                            </w:pPr>
                            <w:bookmarkStart w:id="3724" w:name="_Toc3557148"/>
                            <w:bookmarkStart w:id="3725" w:name="_Toc8893823"/>
                            <w:r>
                              <w:t xml:space="preserve">Figure </w:t>
                            </w:r>
                            <w:r>
                              <w:fldChar w:fldCharType="begin"/>
                            </w:r>
                            <w:r>
                              <w:instrText xml:space="preserve"> SEQ Figure \* ARABIC </w:instrText>
                            </w:r>
                            <w:r>
                              <w:fldChar w:fldCharType="separate"/>
                            </w:r>
                            <w:ins w:id="3726" w:author="m.kalaitzaki" w:date="2019-05-16T10:05:00Z">
                              <w:r w:rsidR="00EA1A11">
                                <w:rPr>
                                  <w:noProof/>
                                </w:rPr>
                                <w:t>70</w:t>
                              </w:r>
                            </w:ins>
                            <w:del w:id="3727" w:author="m.kalaitzaki" w:date="2019-05-16T10:05:00Z">
                              <w:r w:rsidDel="00EA1A11">
                                <w:rPr>
                                  <w:noProof/>
                                </w:rPr>
                                <w:delText>68</w:delText>
                              </w:r>
                            </w:del>
                            <w:r>
                              <w:fldChar w:fldCharType="end"/>
                            </w:r>
                            <w:r>
                              <w:t>: Parameters of Flared Joint Weld</w:t>
                            </w:r>
                            <w:bookmarkEnd w:id="3724"/>
                            <w:bookmarkEnd w:id="3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6F4BFA" w:rsidRPr="000C12FE" w:rsidRDefault="006F4BFA" w:rsidP="00AA1695">
                      <w:pPr>
                        <w:pStyle w:val="Caption"/>
                        <w:rPr>
                          <w:i/>
                          <w:iCs/>
                          <w:noProof/>
                          <w:sz w:val="24"/>
                          <w:szCs w:val="26"/>
                          <w:lang w:val="x-none"/>
                        </w:rPr>
                      </w:pPr>
                      <w:bookmarkStart w:id="3728" w:name="_Toc3557148"/>
                      <w:bookmarkStart w:id="3729" w:name="_Toc8893823"/>
                      <w:r>
                        <w:t xml:space="preserve">Figure </w:t>
                      </w:r>
                      <w:r>
                        <w:fldChar w:fldCharType="begin"/>
                      </w:r>
                      <w:r>
                        <w:instrText xml:space="preserve"> SEQ Figure \* ARABIC </w:instrText>
                      </w:r>
                      <w:r>
                        <w:fldChar w:fldCharType="separate"/>
                      </w:r>
                      <w:ins w:id="3730" w:author="m.kalaitzaki" w:date="2019-05-16T10:05:00Z">
                        <w:r w:rsidR="00EA1A11">
                          <w:rPr>
                            <w:noProof/>
                          </w:rPr>
                          <w:t>70</w:t>
                        </w:r>
                      </w:ins>
                      <w:del w:id="3731" w:author="m.kalaitzaki" w:date="2019-05-16T10:05:00Z">
                        <w:r w:rsidDel="00EA1A11">
                          <w:rPr>
                            <w:noProof/>
                          </w:rPr>
                          <w:delText>68</w:delText>
                        </w:r>
                      </w:del>
                      <w:r>
                        <w:fldChar w:fldCharType="end"/>
                      </w:r>
                      <w:r>
                        <w:t>: Parameters of Flared Joint Weld</w:t>
                      </w:r>
                      <w:bookmarkEnd w:id="3728"/>
                      <w:bookmarkEnd w:id="372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732" w:name="_Toc3566523"/>
      <w:bookmarkStart w:id="3733"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3732"/>
      <w:bookmarkEnd w:id="373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734" w:name="_Toc3557062"/>
      <w:bookmarkStart w:id="3735" w:name="_Toc8893735"/>
      <w:r>
        <w:lastRenderedPageBreak/>
        <w:t>Attributes</w:t>
      </w:r>
      <w:bookmarkEnd w:id="3734"/>
      <w:bookmarkEnd w:id="3735"/>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3736" w:author="nick" w:date="2019-05-07T00:44:00Z"/>
          <w:rStyle w:val="XMLElement"/>
        </w:rPr>
      </w:pPr>
      <w:ins w:id="3737"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3738"/>
      <w:r w:rsidRPr="00604BF1">
        <w:rPr>
          <w:rStyle w:val="XMLElement"/>
        </w:rPr>
        <w:t>arc</w:t>
      </w:r>
      <w:commentRangeEnd w:id="3738"/>
      <w:r w:rsidR="00604BF1" w:rsidRPr="00604BF1">
        <w:rPr>
          <w:rStyle w:val="XMLElement"/>
        </w:rPr>
        <w:commentReference w:id="3738"/>
      </w:r>
    </w:p>
    <w:p w14:paraId="23DBFFB7" w14:textId="77777777" w:rsidR="008A24F5" w:rsidRPr="00604BF1" w:rsidRDefault="008A24F5" w:rsidP="008A24F5">
      <w:pPr>
        <w:pStyle w:val="ListBullet"/>
        <w:rPr>
          <w:ins w:id="3739" w:author="nick" w:date="2019-05-07T00:44:00Z"/>
          <w:rFonts w:ascii="Courier New" w:hAnsi="Courier New"/>
          <w:b/>
          <w:i/>
          <w:sz w:val="18"/>
        </w:rPr>
      </w:pPr>
      <w:ins w:id="3740"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3741"/>
      <w:r w:rsidRPr="00604BF1">
        <w:rPr>
          <w:rStyle w:val="XMLElement"/>
        </w:rPr>
        <w:t>friction</w:t>
      </w:r>
      <w:commentRangeEnd w:id="3741"/>
      <w:r w:rsidR="00725056">
        <w:rPr>
          <w:rStyle w:val="CommentReference"/>
          <w:lang w:eastAsia="x-none"/>
        </w:rPr>
        <w:commentReference w:id="3741"/>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742" w:name="_Toc3557063"/>
      <w:bookmarkStart w:id="3743" w:name="_Toc8893736"/>
      <w:r>
        <w:t>Element “weld_position”</w:t>
      </w:r>
      <w:bookmarkEnd w:id="3742"/>
      <w:bookmarkEnd w:id="3743"/>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744" w:name="_Toc3566524"/>
      <w:bookmarkStart w:id="3745"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744"/>
      <w:bookmarkEnd w:id="3745"/>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3746" w:name="_Toc3557064"/>
      <w:bookmarkStart w:id="3747" w:name="_Toc8893737"/>
      <w:r>
        <w:t>Element “sheet_parameter”</w:t>
      </w:r>
      <w:bookmarkEnd w:id="3746"/>
      <w:bookmarkEnd w:id="3747"/>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748" w:name="_Toc3566525"/>
      <w:bookmarkStart w:id="3749"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748"/>
      <w:bookmarkEnd w:id="374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750" w:name="_Ref414345739"/>
      <w:bookmarkStart w:id="3751" w:name="_Ref414345749"/>
      <w:bookmarkStart w:id="3752" w:name="_Ref414345786"/>
      <w:bookmarkStart w:id="3753" w:name="_Ref414345798"/>
      <w:bookmarkStart w:id="3754" w:name="_Toc3557065"/>
      <w:bookmarkStart w:id="3755" w:name="_Toc8893738"/>
      <w:r w:rsidRPr="00226A3F">
        <w:t>Adhesive Lines</w:t>
      </w:r>
      <w:bookmarkEnd w:id="3711"/>
      <w:bookmarkEnd w:id="3750"/>
      <w:bookmarkEnd w:id="3751"/>
      <w:bookmarkEnd w:id="3752"/>
      <w:bookmarkEnd w:id="3753"/>
      <w:bookmarkEnd w:id="3754"/>
      <w:bookmarkEnd w:id="375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756" w:name="_Toc3566526"/>
      <w:bookmarkStart w:id="3757"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3756"/>
      <w:bookmarkEnd w:id="375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3758"/>
            <w:r w:rsidRPr="00226A3F">
              <w:rPr>
                <w:sz w:val="20"/>
                <w:szCs w:val="20"/>
              </w:rPr>
              <w:t>1</w:t>
            </w:r>
            <w:commentRangeEnd w:id="3758"/>
            <w:r w:rsidR="009050D3">
              <w:rPr>
                <w:rStyle w:val="CommentReference"/>
                <w:lang w:eastAsia="x-none"/>
              </w:rPr>
              <w:commentReference w:id="3758"/>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759" w:name="_Toc3566527"/>
      <w:bookmarkStart w:id="3760"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3759"/>
      <w:bookmarkEnd w:id="3760"/>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761" w:name="_Toc3566528"/>
      <w:bookmarkStart w:id="3762"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3761"/>
      <w:bookmarkEnd w:id="3762"/>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763" w:name="_Toc428279602"/>
      <w:bookmarkStart w:id="3764" w:name="_Toc428456348"/>
      <w:bookmarkStart w:id="3765" w:name="_Toc428537316"/>
      <w:bookmarkStart w:id="3766" w:name="_Toc428969638"/>
      <w:bookmarkStart w:id="3767" w:name="_Toc429053029"/>
      <w:bookmarkStart w:id="3768" w:name="_Toc413861930"/>
      <w:bookmarkStart w:id="3769" w:name="_Toc3557066"/>
      <w:bookmarkStart w:id="3770" w:name="_Toc413359617"/>
      <w:bookmarkStart w:id="3771" w:name="_Toc8893739"/>
      <w:bookmarkEnd w:id="3763"/>
      <w:bookmarkEnd w:id="3764"/>
      <w:bookmarkEnd w:id="3765"/>
      <w:bookmarkEnd w:id="3766"/>
      <w:bookmarkEnd w:id="3767"/>
      <w:r w:rsidRPr="00226A3F">
        <w:lastRenderedPageBreak/>
        <w:t>Hemming Flanges</w:t>
      </w:r>
      <w:bookmarkEnd w:id="3768"/>
      <w:bookmarkEnd w:id="3769"/>
      <w:bookmarkEnd w:id="3771"/>
    </w:p>
    <w:p w14:paraId="66448657" w14:textId="77777777" w:rsidR="000E64EA" w:rsidRDefault="000E64EA" w:rsidP="00536A58">
      <w:pPr>
        <w:pStyle w:val="Heading3"/>
      </w:pPr>
      <w:bookmarkStart w:id="3772" w:name="_Toc413861931"/>
      <w:bookmarkStart w:id="3773" w:name="_Toc3557067"/>
      <w:bookmarkStart w:id="3774" w:name="_Toc8893740"/>
      <w:r>
        <w:t>Introduction</w:t>
      </w:r>
      <w:bookmarkEnd w:id="3772"/>
      <w:bookmarkEnd w:id="3773"/>
      <w:bookmarkEnd w:id="377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775" w:name="_Ref413858805"/>
      <w:bookmarkStart w:id="3776" w:name="_Toc413861952"/>
      <w:bookmarkStart w:id="3777" w:name="_Toc3557149"/>
      <w:bookmarkStart w:id="3778"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3775"/>
      <w:r>
        <w:t>: The Three Regions of a Hemming</w:t>
      </w:r>
      <w:bookmarkEnd w:id="3776"/>
      <w:bookmarkEnd w:id="3777"/>
      <w:bookmarkEnd w:id="377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779" w:name="_Ref413850590"/>
      <w:bookmarkStart w:id="3780" w:name="_Toc413861953"/>
      <w:bookmarkStart w:id="3781" w:name="_Toc3557150"/>
      <w:bookmarkStart w:id="3782"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377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780"/>
      <w:bookmarkEnd w:id="3781"/>
      <w:bookmarkEnd w:id="378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783" w:name="_Toc413861954"/>
      <w:bookmarkStart w:id="3784" w:name="_Toc3557151"/>
      <w:bookmarkStart w:id="3785"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3783"/>
      <w:bookmarkEnd w:id="3784"/>
      <w:bookmarkEnd w:id="378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786" w:name="_Toc3557152"/>
      <w:bookmarkStart w:id="3787"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786"/>
      <w:bookmarkEnd w:id="378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788" w:name="_Toc413861932"/>
      <w:bookmarkStart w:id="3789" w:name="_Toc3557068"/>
      <w:bookmarkStart w:id="3790"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788"/>
      <w:bookmarkEnd w:id="3789"/>
      <w:bookmarkEnd w:id="379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791" w:name="_Toc3566529"/>
      <w:bookmarkStart w:id="3792"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791"/>
      <w:bookmarkEnd w:id="379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3793"/>
            <w:r w:rsidRPr="00226A3F">
              <w:rPr>
                <w:sz w:val="20"/>
                <w:szCs w:val="20"/>
              </w:rPr>
              <w:t>1</w:t>
            </w:r>
            <w:commentRangeEnd w:id="3793"/>
            <w:r w:rsidR="009050D3">
              <w:rPr>
                <w:rStyle w:val="CommentReference"/>
                <w:lang w:eastAsia="x-none"/>
              </w:rPr>
              <w:commentReference w:id="3793"/>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3794"/>
            <w:r w:rsidRPr="00226A3F">
              <w:rPr>
                <w:sz w:val="20"/>
                <w:szCs w:val="20"/>
              </w:rPr>
              <w:t>1</w:t>
            </w:r>
            <w:r w:rsidR="00341FEE">
              <w:rPr>
                <w:sz w:val="20"/>
                <w:szCs w:val="20"/>
              </w:rPr>
              <w:t>-*</w:t>
            </w:r>
            <w:commentRangeEnd w:id="3794"/>
            <w:r w:rsidR="00D056F1">
              <w:rPr>
                <w:rStyle w:val="CommentReference"/>
                <w:lang w:eastAsia="x-none"/>
              </w:rPr>
              <w:commentReference w:id="3794"/>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3795"/>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3795"/>
            <w:r>
              <w:rPr>
                <w:rStyle w:val="CommentReference"/>
                <w:lang w:eastAsia="x-none"/>
              </w:rPr>
              <w:commentReference w:id="3795"/>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796" w:name="_Toc3566530"/>
      <w:bookmarkStart w:id="3797"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796"/>
      <w:bookmarkEnd w:id="3797"/>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798" w:name="_Toc413861979"/>
      <w:bookmarkStart w:id="3799" w:name="_Toc3566531"/>
      <w:bookmarkStart w:id="3800"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3798"/>
      <w:bookmarkEnd w:id="3799"/>
      <w:bookmarkEnd w:id="3800"/>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801" w:name="_Toc413861980"/>
      <w:bookmarkStart w:id="3802" w:name="_Toc3566532"/>
      <w:bookmarkStart w:id="3803"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3801"/>
      <w:bookmarkEnd w:id="3802"/>
      <w:bookmarkEnd w:id="3803"/>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3804"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3805" w:author="nick" w:date="2019-03-07T08:57:00Z"/>
                <w:sz w:val="20"/>
                <w:szCs w:val="20"/>
              </w:rPr>
            </w:pPr>
            <w:ins w:id="3806"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3807" w:author="nick" w:date="2019-03-07T08:57:00Z"/>
                <w:sz w:val="20"/>
                <w:szCs w:val="20"/>
              </w:rPr>
            </w:pPr>
            <w:ins w:id="3808"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3809" w:author="nick" w:date="2019-03-07T08:57:00Z"/>
                <w:sz w:val="20"/>
                <w:szCs w:val="20"/>
              </w:rPr>
            </w:pPr>
            <w:ins w:id="3810"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3811" w:author="nick" w:date="2019-03-07T08:57:00Z"/>
                <w:sz w:val="20"/>
                <w:szCs w:val="20"/>
              </w:rPr>
            </w:pPr>
            <w:ins w:id="3812"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3813" w:author="nick" w:date="2019-03-07T08:57:00Z"/>
                <w:sz w:val="20"/>
                <w:szCs w:val="20"/>
              </w:rPr>
            </w:pPr>
            <w:ins w:id="3814"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3815"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3816" w:author="nick" w:date="2019-03-07T08:57:00Z"/>
                <w:sz w:val="20"/>
                <w:szCs w:val="20"/>
              </w:rPr>
            </w:pPr>
            <w:ins w:id="3817"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3818" w:author="nick" w:date="2019-03-07T08:57:00Z"/>
                <w:sz w:val="20"/>
                <w:szCs w:val="20"/>
              </w:rPr>
            </w:pPr>
            <w:ins w:id="3819"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3820" w:author="nick" w:date="2019-03-07T08:57:00Z"/>
                <w:sz w:val="20"/>
                <w:szCs w:val="20"/>
              </w:rPr>
            </w:pPr>
            <w:ins w:id="3821"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3822" w:author="nick" w:date="2019-03-07T08:57:00Z"/>
                <w:sz w:val="20"/>
                <w:szCs w:val="20"/>
              </w:rPr>
            </w:pPr>
            <w:ins w:id="3823"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3824" w:author="nick" w:date="2019-03-07T08:57:00Z"/>
                <w:sz w:val="20"/>
                <w:szCs w:val="20"/>
              </w:rPr>
            </w:pPr>
            <w:ins w:id="3825"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3826" w:name="_Toc413861981"/>
      <w:bookmarkStart w:id="3827" w:name="_Toc3566533"/>
      <w:bookmarkStart w:id="3828"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3826"/>
      <w:bookmarkEnd w:id="3827"/>
      <w:bookmarkEnd w:id="382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3829"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3830" w:author="nick" w:date="2019-03-07T09:52:00Z"/>
        </w:rPr>
      </w:pPr>
      <w:commentRangeStart w:id="3831"/>
      <w:ins w:id="3832" w:author="nick" w:date="2019-03-07T09:11:00Z">
        <w:r w:rsidRPr="00C45A3A">
          <w:rPr>
            <w:rStyle w:val="elementdeftypeChar"/>
            <w:rFonts w:eastAsia="Times New Roman"/>
          </w:rPr>
          <w:t>top</w:t>
        </w:r>
      </w:ins>
      <w:ins w:id="3833"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3834" w:author="nick" w:date="2019-03-07T09:10:00Z">
        <w:r w:rsidRPr="00C45A3A">
          <w:fldChar w:fldCharType="separate"/>
        </w:r>
      </w:ins>
      <w:r w:rsidR="00745DB6">
        <w:t>5.3.1.1</w:t>
      </w:r>
      <w:ins w:id="3835" w:author="nick" w:date="2019-03-07T09:10:00Z">
        <w:r w:rsidRPr="00C45A3A">
          <w:fldChar w:fldCharType="end"/>
        </w:r>
        <w:r w:rsidRPr="00C45A3A">
          <w:t xml:space="preserve">) </w:t>
        </w:r>
      </w:ins>
      <w:ins w:id="3836" w:author="nick" w:date="2019-03-07T09:17:00Z">
        <w:r w:rsidR="000C32D7" w:rsidRPr="00C45A3A">
          <w:t xml:space="preserve">where the </w:t>
        </w:r>
      </w:ins>
      <w:ins w:id="3837" w:author="nick" w:date="2019-03-07T09:48:00Z">
        <w:r w:rsidR="00C45A3A" w:rsidRPr="00C45A3A">
          <w:t xml:space="preserve">region’s </w:t>
        </w:r>
      </w:ins>
      <w:ins w:id="3838" w:author="nick" w:date="2019-03-07T09:17:00Z">
        <w:r w:rsidR="000C32D7" w:rsidRPr="00C45A3A">
          <w:t>adhesive connects to.</w:t>
        </w:r>
      </w:ins>
    </w:p>
    <w:p w14:paraId="79E1C1E9" w14:textId="764F31F7" w:rsidR="005D57A7" w:rsidDel="00C45A3A" w:rsidRDefault="005D57A7" w:rsidP="00C45A3A">
      <w:pPr>
        <w:rPr>
          <w:del w:id="3839"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3840" w:author="nick" w:date="2019-03-07T09:53:00Z"/>
        </w:rPr>
      </w:pPr>
      <w:ins w:id="3841"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3842" w:author="nick" w:date="2019-03-07T09:58:00Z">
        <w:r w:rsidRPr="00C45A3A">
          <w:fldChar w:fldCharType="separate"/>
        </w:r>
      </w:ins>
      <w:r w:rsidR="00745DB6">
        <w:t>5.3.1.1</w:t>
      </w:r>
      <w:ins w:id="3843"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3844" w:author="nick" w:date="2019-03-07T09:53:00Z"/>
          <w:rFonts w:ascii="Courier New" w:hAnsi="Courier New" w:cs="Calibri"/>
          <w:sz w:val="18"/>
          <w:szCs w:val="18"/>
          <w:lang w:eastAsia="zh-CN"/>
        </w:rPr>
      </w:pPr>
      <w:ins w:id="3845"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3846" w:author="nick" w:date="2019-03-07T09:52:00Z"/>
        </w:rPr>
      </w:pPr>
      <w:ins w:id="3847"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3848" w:author="nick" w:date="2019-03-07T09:43:00Z">
        <w:r w:rsidRPr="00D24BDC">
          <w:t xml:space="preserve"> select</w:t>
        </w:r>
      </w:ins>
      <w:ins w:id="3849" w:author="nick" w:date="2019-03-07T09:39:00Z">
        <w:r w:rsidRPr="00D24BDC">
          <w:t xml:space="preserve"> any of the hemming</w:t>
        </w:r>
      </w:ins>
      <w:ins w:id="3850" w:author="nick" w:date="2019-03-07T09:40:00Z">
        <w:r w:rsidRPr="00D24BDC">
          <w:t>’s flange partners</w:t>
        </w:r>
      </w:ins>
      <w:ins w:id="3851" w:author="nick" w:date="2019-03-07T09:42:00Z">
        <w:r w:rsidRPr="00D24BDC">
          <w:t>. The adhesive will</w:t>
        </w:r>
      </w:ins>
      <w:ins w:id="3852" w:author="nick" w:date="2019-03-07T09:40:00Z">
        <w:r w:rsidRPr="00D24BDC">
          <w:t xml:space="preserve"> guess</w:t>
        </w:r>
      </w:ins>
      <w:ins w:id="3853" w:author="nick" w:date="2019-03-07T09:42:00Z">
        <w:r w:rsidRPr="00D24BDC">
          <w:t xml:space="preserve"> </w:t>
        </w:r>
      </w:ins>
      <w:ins w:id="3854" w:author="nick" w:date="2019-03-07T09:40:00Z">
        <w:r w:rsidRPr="00D24BDC">
          <w:t xml:space="preserve">which are the relevant </w:t>
        </w:r>
      </w:ins>
      <w:ins w:id="3855" w:author="nick" w:date="2019-03-07T09:43:00Z">
        <w:r w:rsidRPr="00D24BDC">
          <w:t>partners</w:t>
        </w:r>
      </w:ins>
      <w:ins w:id="3856" w:author="nick" w:date="2019-03-07T09:40:00Z">
        <w:r w:rsidRPr="00D24BDC">
          <w:t>, using its position.</w:t>
        </w:r>
      </w:ins>
      <w:ins w:id="3857" w:author="nick" w:date="2019-03-07T09:44:00Z">
        <w:r w:rsidRPr="00D24BDC">
          <w:t xml:space="preserve"> </w:t>
        </w:r>
      </w:ins>
      <w:commentRangeEnd w:id="3831"/>
      <w:ins w:id="3858" w:author="nick" w:date="2019-03-07T10:01:00Z">
        <w:r w:rsidR="00E03C1C">
          <w:rPr>
            <w:rStyle w:val="CommentReference"/>
            <w:lang w:eastAsia="x-none"/>
          </w:rPr>
          <w:commentReference w:id="3831"/>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859" w:name="_Toc3566534"/>
      <w:bookmarkStart w:id="3860"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3859"/>
      <w:bookmarkEnd w:id="3860"/>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3861"/>
      <w:r w:rsidRPr="0079141E">
        <w:rPr>
          <w:rFonts w:ascii="Courier New" w:hAnsi="Courier New" w:cs="Courier New"/>
          <w:b/>
          <w:color w:val="0070C0"/>
          <w:sz w:val="16"/>
        </w:rPr>
        <w:t>top_index=”23” bottom_index=”1”</w:t>
      </w:r>
      <w:commentRangeEnd w:id="3861"/>
      <w:r w:rsidR="001B777B">
        <w:rPr>
          <w:rStyle w:val="CommentReference"/>
          <w:lang w:eastAsia="x-none"/>
        </w:rPr>
        <w:commentReference w:id="3861"/>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862" w:name="_Toc428537321"/>
      <w:bookmarkStart w:id="3863" w:name="_Toc428969643"/>
      <w:bookmarkStart w:id="3864" w:name="_Toc429053034"/>
      <w:bookmarkStart w:id="3865" w:name="_Toc428537324"/>
      <w:bookmarkStart w:id="3866" w:name="_Toc428969646"/>
      <w:bookmarkStart w:id="3867" w:name="_Toc429053037"/>
      <w:bookmarkStart w:id="3868" w:name="_Toc428537325"/>
      <w:bookmarkStart w:id="3869" w:name="_Toc428969647"/>
      <w:bookmarkStart w:id="3870" w:name="_Toc429053038"/>
      <w:bookmarkStart w:id="3871" w:name="_Toc428537328"/>
      <w:bookmarkStart w:id="3872" w:name="_Toc428969650"/>
      <w:bookmarkStart w:id="3873" w:name="_Toc429053041"/>
      <w:bookmarkStart w:id="3874" w:name="_Toc428537330"/>
      <w:bookmarkStart w:id="3875" w:name="_Toc428969652"/>
      <w:bookmarkStart w:id="3876" w:name="_Toc429053043"/>
      <w:bookmarkStart w:id="3877" w:name="_Toc3557069"/>
      <w:bookmarkStart w:id="3878" w:name="_Toc8893742"/>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r w:rsidRPr="00226A3F">
        <w:t>Sequence Connections</w:t>
      </w:r>
      <w:bookmarkEnd w:id="3770"/>
      <w:bookmarkEnd w:id="3877"/>
      <w:bookmarkEnd w:id="3878"/>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879" w:name="_Toc413359638"/>
      <w:bookmarkStart w:id="3880" w:name="_Toc3557153"/>
      <w:bookmarkStart w:id="3881"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3879"/>
      <w:bookmarkEnd w:id="3880"/>
      <w:bookmarkEnd w:id="388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882" w:name="_Toc413359639"/>
      <w:bookmarkStart w:id="3883" w:name="_Toc3557154"/>
      <w:bookmarkStart w:id="3884"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3882"/>
      <w:r w:rsidR="00307532">
        <w:t xml:space="preserve"> and spacing</w:t>
      </w:r>
      <w:bookmarkEnd w:id="3883"/>
      <w:bookmarkEnd w:id="3884"/>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885" w:name="_Toc3557155"/>
      <w:bookmarkStart w:id="3886"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3885"/>
      <w:bookmarkEnd w:id="388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887" w:name="_Toc3557156"/>
      <w:bookmarkStart w:id="3888"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3887"/>
      <w:bookmarkEnd w:id="3888"/>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3889"/>
            <w:r w:rsidRPr="00226A3F">
              <w:rPr>
                <w:sz w:val="20"/>
                <w:szCs w:val="20"/>
              </w:rPr>
              <w:t>1</w:t>
            </w:r>
            <w:commentRangeEnd w:id="3889"/>
            <w:r w:rsidR="009050D3">
              <w:rPr>
                <w:rStyle w:val="CommentReference"/>
                <w:lang w:eastAsia="x-none"/>
              </w:rPr>
              <w:commentReference w:id="3889"/>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890" w:name="_Toc3566535"/>
      <w:bookmarkStart w:id="3891"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890"/>
      <w:bookmarkEnd w:id="389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892" w:name="_Toc3566536"/>
      <w:bookmarkStart w:id="3893"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3892"/>
      <w:bookmarkEnd w:id="389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3894" w:author="nick" w:date="2019-02-12T12:44:00Z">
              <w:r w:rsidRPr="00226A3F" w:rsidDel="00BF1061">
                <w:rPr>
                  <w:sz w:val="20"/>
                  <w:szCs w:val="20"/>
                </w:rPr>
                <w:delText>Required</w:delText>
              </w:r>
            </w:del>
            <w:ins w:id="3895"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896" w:name="_Toc3566537"/>
      <w:bookmarkStart w:id="3897"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896"/>
      <w:bookmarkEnd w:id="3897"/>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898" w:name="_Toc413359618"/>
      <w:bookmarkStart w:id="3899" w:name="_Toc3557070"/>
      <w:bookmarkStart w:id="3900" w:name="_Toc338938922"/>
      <w:bookmarkStart w:id="3901" w:name="_Toc338939258"/>
      <w:bookmarkStart w:id="3902" w:name="_Toc8893743"/>
      <w:bookmarkEnd w:id="3712"/>
      <w:bookmarkEnd w:id="3713"/>
      <w:bookmarkEnd w:id="3714"/>
      <w:r w:rsidRPr="00226A3F">
        <w:lastRenderedPageBreak/>
        <w:t>2D connections</w:t>
      </w:r>
      <w:bookmarkEnd w:id="3898"/>
      <w:bookmarkEnd w:id="3899"/>
      <w:bookmarkEnd w:id="3902"/>
    </w:p>
    <w:p w14:paraId="20394566" w14:textId="77777777" w:rsidR="00042E3F" w:rsidRPr="00226A3F" w:rsidRDefault="00042E3F" w:rsidP="00042E3F">
      <w:pPr>
        <w:pStyle w:val="Heading2"/>
      </w:pPr>
      <w:bookmarkStart w:id="3903" w:name="_Toc413359619"/>
      <w:bookmarkStart w:id="3904" w:name="_Toc3557071"/>
      <w:bookmarkStart w:id="3905" w:name="_Toc8893744"/>
      <w:r w:rsidRPr="00226A3F">
        <w:t>Generic Definitions</w:t>
      </w:r>
      <w:bookmarkEnd w:id="3903"/>
      <w:bookmarkEnd w:id="3904"/>
      <w:bookmarkEnd w:id="3905"/>
    </w:p>
    <w:p w14:paraId="50281300" w14:textId="77777777" w:rsidR="00042E3F" w:rsidRPr="00226A3F" w:rsidRDefault="00042E3F" w:rsidP="00042E3F">
      <w:pPr>
        <w:pStyle w:val="Heading3"/>
      </w:pPr>
      <w:bookmarkStart w:id="3906" w:name="_Toc413359620"/>
      <w:bookmarkStart w:id="3907" w:name="_Toc3557072"/>
      <w:bookmarkStart w:id="3908" w:name="_Toc8893745"/>
      <w:r w:rsidRPr="00226A3F">
        <w:t>Identification</w:t>
      </w:r>
      <w:bookmarkEnd w:id="3906"/>
      <w:bookmarkEnd w:id="3907"/>
      <w:bookmarkEnd w:id="390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909" w:name="_Toc3566538"/>
      <w:bookmarkStart w:id="3910"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3909"/>
      <w:bookmarkEnd w:id="3910"/>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911" w:name="_Toc413359621"/>
      <w:bookmarkStart w:id="3912" w:name="_Toc3557073"/>
      <w:bookmarkStart w:id="3913" w:name="_Toc8893746"/>
      <w:r w:rsidRPr="00226A3F">
        <w:t>Connection Face</w:t>
      </w:r>
      <w:bookmarkEnd w:id="3911"/>
      <w:bookmarkEnd w:id="3912"/>
      <w:bookmarkEnd w:id="391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914" w:name="_Toc3566539"/>
      <w:bookmarkStart w:id="3915"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3914"/>
      <w:bookmarkEnd w:id="3915"/>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3916" w:name="_Toc3566540"/>
      <w:bookmarkStart w:id="3917"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3916"/>
      <w:bookmarkEnd w:id="391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3918" w:name="_Toc3566541"/>
      <w:bookmarkStart w:id="3919"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918"/>
      <w:bookmarkEnd w:id="3919"/>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3920" w:name="_Toc3566542"/>
      <w:bookmarkStart w:id="3921"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3920"/>
      <w:bookmarkEnd w:id="392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3922" w:name="_Toc413359622"/>
      <w:bookmarkStart w:id="3923" w:name="_Toc3557074"/>
      <w:bookmarkStart w:id="3924" w:name="_Toc8893747"/>
      <w:r w:rsidRPr="00226A3F">
        <w:t>Type Specification</w:t>
      </w:r>
      <w:bookmarkEnd w:id="3922"/>
      <w:bookmarkEnd w:id="3923"/>
      <w:bookmarkEnd w:id="392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3925" w:name="_Toc3566543"/>
      <w:bookmarkStart w:id="3926"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3925"/>
      <w:bookmarkEnd w:id="392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927" w:name="_Toc413359623"/>
      <w:bookmarkStart w:id="3928" w:name="_Ref414345836"/>
      <w:bookmarkStart w:id="3929" w:name="_Ref414345889"/>
      <w:bookmarkStart w:id="3930" w:name="_Ref414350043"/>
      <w:bookmarkStart w:id="3931" w:name="_Ref429051261"/>
      <w:bookmarkStart w:id="3932" w:name="_Toc3557075"/>
      <w:bookmarkStart w:id="3933" w:name="_Toc8893748"/>
      <w:r w:rsidRPr="00226A3F">
        <w:lastRenderedPageBreak/>
        <w:t xml:space="preserve">Adhesive </w:t>
      </w:r>
      <w:r>
        <w:t>F</w:t>
      </w:r>
      <w:r w:rsidRPr="00226A3F">
        <w:t>aces</w:t>
      </w:r>
      <w:bookmarkEnd w:id="3927"/>
      <w:bookmarkEnd w:id="3928"/>
      <w:bookmarkEnd w:id="3929"/>
      <w:bookmarkEnd w:id="3930"/>
      <w:bookmarkEnd w:id="3931"/>
      <w:bookmarkEnd w:id="3932"/>
      <w:bookmarkEnd w:id="393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3934" w:name="_Toc413359640"/>
      <w:bookmarkStart w:id="3935" w:name="_Toc3557157"/>
      <w:bookmarkStart w:id="3936"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3934"/>
      <w:bookmarkEnd w:id="3935"/>
      <w:bookmarkEnd w:id="393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3937" w:name="_Toc3566544"/>
      <w:bookmarkStart w:id="3938"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3937"/>
      <w:bookmarkEnd w:id="393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3939"/>
            <w:r w:rsidRPr="00226A3F">
              <w:rPr>
                <w:sz w:val="20"/>
                <w:szCs w:val="20"/>
              </w:rPr>
              <w:t>1</w:t>
            </w:r>
            <w:commentRangeEnd w:id="3939"/>
            <w:r w:rsidR="009050D3">
              <w:rPr>
                <w:rStyle w:val="CommentReference"/>
                <w:lang w:eastAsia="x-none"/>
              </w:rPr>
              <w:commentReference w:id="3939"/>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3940" w:name="_Toc3566545"/>
      <w:bookmarkStart w:id="3941"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3940"/>
      <w:bookmarkEnd w:id="394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3942" w:name="_Toc413359658"/>
      <w:bookmarkStart w:id="3943" w:name="_Toc3566546"/>
      <w:bookmarkStart w:id="3944"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3942"/>
      <w:bookmarkEnd w:id="3943"/>
      <w:bookmarkEnd w:id="3944"/>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945" w:name="_Toc3557076"/>
      <w:bookmarkStart w:id="3946" w:name="_Toc8893749"/>
      <w:r w:rsidRPr="007055D9">
        <w:lastRenderedPageBreak/>
        <w:t>Future extensions</w:t>
      </w:r>
      <w:bookmarkEnd w:id="3692"/>
      <w:bookmarkEnd w:id="3900"/>
      <w:bookmarkEnd w:id="3901"/>
      <w:bookmarkEnd w:id="3945"/>
      <w:bookmarkEnd w:id="3946"/>
    </w:p>
    <w:p w14:paraId="73353AE4" w14:textId="77777777" w:rsidR="00C107D0" w:rsidRPr="00226A3F" w:rsidRDefault="00C107D0" w:rsidP="00235336">
      <w:pPr>
        <w:jc w:val="both"/>
      </w:pPr>
      <w:bookmarkStart w:id="3947" w:name="_Toc338938925"/>
      <w:bookmarkStart w:id="394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949" w:name="_Toc338938923"/>
      <w:bookmarkStart w:id="3950" w:name="_Toc338939259"/>
      <w:bookmarkStart w:id="3951" w:name="_Toc413359625"/>
      <w:bookmarkStart w:id="3952" w:name="_Toc3557077"/>
      <w:bookmarkStart w:id="3953" w:name="_Toc8893750"/>
      <w:r w:rsidRPr="00226A3F">
        <w:t>Additional parameters for spot and seam welds</w:t>
      </w:r>
      <w:bookmarkEnd w:id="3949"/>
      <w:bookmarkEnd w:id="3950"/>
      <w:bookmarkEnd w:id="3951"/>
      <w:bookmarkEnd w:id="3952"/>
      <w:bookmarkEnd w:id="395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954" w:name="_Ref338846673"/>
      <w:bookmarkStart w:id="3955" w:name="_Toc338938924"/>
      <w:bookmarkStart w:id="3956" w:name="_Toc338939260"/>
      <w:bookmarkStart w:id="3957" w:name="_Toc413359626"/>
      <w:bookmarkStart w:id="3958" w:name="_Toc3557078"/>
      <w:bookmarkStart w:id="3959" w:name="_Toc8893751"/>
      <w:r w:rsidRPr="00226A3F">
        <w:t>Other relevant and new joint types</w:t>
      </w:r>
      <w:bookmarkEnd w:id="3954"/>
      <w:bookmarkEnd w:id="3955"/>
      <w:bookmarkEnd w:id="3956"/>
      <w:bookmarkEnd w:id="3957"/>
      <w:bookmarkEnd w:id="3958"/>
      <w:bookmarkEnd w:id="395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960" w:name="_Toc3557079"/>
      <w:bookmarkStart w:id="3961" w:name="_Toc8893752"/>
      <w:r w:rsidRPr="009F23CF">
        <w:lastRenderedPageBreak/>
        <w:t>Disclaimer</w:t>
      </w:r>
      <w:bookmarkEnd w:id="3960"/>
      <w:bookmarkEnd w:id="396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962" w:name="_Toc3557080"/>
      <w:bookmarkStart w:id="3963" w:name="_Toc8893753"/>
      <w:r w:rsidRPr="007055D9">
        <w:lastRenderedPageBreak/>
        <w:t>References</w:t>
      </w:r>
      <w:bookmarkEnd w:id="3693"/>
      <w:bookmarkEnd w:id="3694"/>
      <w:bookmarkEnd w:id="3947"/>
      <w:bookmarkEnd w:id="3948"/>
      <w:bookmarkEnd w:id="3962"/>
      <w:bookmarkEnd w:id="3963"/>
    </w:p>
    <w:p w14:paraId="70EC254B" w14:textId="77777777" w:rsidR="00C107D0" w:rsidRPr="00226A3F" w:rsidRDefault="00255787" w:rsidP="00C107D0">
      <w:pPr>
        <w:pStyle w:val="Bibliography"/>
        <w:rPr>
          <w:kern w:val="22"/>
        </w:rPr>
      </w:pPr>
      <w:bookmarkStart w:id="3964" w:name="ReferenceHuf2001"/>
      <w:r w:rsidRPr="007055D9">
        <w:t>[</w:t>
      </w:r>
      <w:r w:rsidR="007A7FDF" w:rsidRPr="007055D9">
        <w:t>1</w:t>
      </w:r>
      <w:r w:rsidRPr="007055D9">
        <w:t>]</w:t>
      </w:r>
      <w:bookmarkEnd w:id="396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965" w:name="ReferenceZha2005"/>
      <w:r w:rsidRPr="00226A3F">
        <w:rPr>
          <w:kern w:val="22"/>
        </w:rPr>
        <w:t>[2]</w:t>
      </w:r>
      <w:bookmarkEnd w:id="396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966" w:name="ReferenceGai2006"/>
      <w:r w:rsidRPr="00226A3F">
        <w:rPr>
          <w:kern w:val="22"/>
        </w:rPr>
        <w:t>[3]</w:t>
      </w:r>
      <w:bookmarkEnd w:id="396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967" w:name="ReferenceBet2008"/>
      <w:r w:rsidRPr="00226A3F">
        <w:rPr>
          <w:kern w:val="22"/>
        </w:rPr>
        <w:t>[4]</w:t>
      </w:r>
      <w:bookmarkEnd w:id="3967"/>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968" w:name="ReferenceMik20061"/>
      <w:r w:rsidRPr="00226A3F">
        <w:rPr>
          <w:kern w:val="22"/>
        </w:rPr>
        <w:t>[5]</w:t>
      </w:r>
      <w:bookmarkEnd w:id="396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2"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3" w:history="1">
        <w:r w:rsidRPr="00226A3F">
          <w:rPr>
            <w:rStyle w:val="Hyperlink"/>
            <w:kern w:val="22"/>
          </w:rPr>
          <w:t>http://www.vda.de/de/publikationen/publikationen_downloads/index.html</w:t>
        </w:r>
      </w:hyperlink>
    </w:p>
    <w:sectPr w:rsidR="001F4F5F" w:rsidRPr="00011C24" w:rsidSect="00E42BAD">
      <w:headerReference w:type="default" r:id="rId164"/>
      <w:footerReference w:type="default" r:id="rId16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0" w:author="nick" w:date="2019-05-02T21:18:00Z" w:initials="n">
    <w:p w14:paraId="382B811D" w14:textId="617E729E" w:rsidR="006F4BFA" w:rsidRDefault="006F4BF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6F4BFA" w:rsidRDefault="006F4BFA">
      <w:pPr>
        <w:pStyle w:val="CommentText"/>
      </w:pPr>
    </w:p>
    <w:p w14:paraId="6705AB35" w14:textId="4A8FBB52" w:rsidR="006F4BFA" w:rsidRDefault="006F4BFA">
      <w:pPr>
        <w:pStyle w:val="CommentText"/>
      </w:pPr>
      <w:r>
        <w:t>All the rest of the ‘Multiplicity’ entries in tables in the document have been modified to follow this convention</w:t>
      </w:r>
    </w:p>
  </w:comment>
  <w:comment w:id="2008" w:author="nick" w:date="2019-05-02T21:18:00Z" w:initials="n">
    <w:p w14:paraId="29DC6613" w14:textId="647DADAD" w:rsidR="006F4BFA" w:rsidRDefault="006F4BFA">
      <w:pPr>
        <w:pStyle w:val="CommentText"/>
      </w:pPr>
      <w:r>
        <w:rPr>
          <w:rStyle w:val="CommentReference"/>
        </w:rPr>
        <w:annotationRef/>
      </w:r>
      <w:r>
        <w:t>For consistency:</w:t>
      </w:r>
    </w:p>
    <w:p w14:paraId="2B833B10" w14:textId="366A2651" w:rsidR="006F4BFA" w:rsidRDefault="006F4BFA">
      <w:pPr>
        <w:pStyle w:val="CommentText"/>
      </w:pPr>
      <w:r>
        <w:t>Optional &amp; Multiplicity = 1 means that it if it exists, it must have 1 only occurs</w:t>
      </w:r>
    </w:p>
  </w:comment>
  <w:comment w:id="2009" w:author="Dr. Carsten Franke" w:date="2019-05-02T21:18:00Z" w:initials="CF">
    <w:p w14:paraId="5DE89072" w14:textId="2DCFBACB" w:rsidR="006F4BFA" w:rsidRDefault="006F4BF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2010" w:author="nick" w:date="2019-05-02T21:18:00Z" w:initials="n">
    <w:p w14:paraId="1E2AA886" w14:textId="0DE0A00A" w:rsidR="006F4BFA" w:rsidRDefault="006F4BFA">
      <w:pPr>
        <w:pStyle w:val="CommentText"/>
      </w:pPr>
      <w:r>
        <w:rPr>
          <w:rStyle w:val="CommentReference"/>
        </w:rPr>
        <w:annotationRef/>
      </w:r>
      <w:r>
        <w:t>Done – look at page 26.</w:t>
      </w:r>
    </w:p>
  </w:comment>
  <w:comment w:id="2018" w:author="Dr. Carsten Franke" w:date="2019-05-02T21:18:00Z" w:initials="CF">
    <w:p w14:paraId="70787E75" w14:textId="6E923BFE" w:rsidR="006F4BFA" w:rsidRDefault="006F4BF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80" w:author="nick" w:date="2019-05-02T21:18:00Z" w:initials="n">
    <w:p w14:paraId="18FC6E71" w14:textId="5B1B36B3" w:rsidR="006F4BFA" w:rsidRDefault="006F4BFA">
      <w:pPr>
        <w:pStyle w:val="CommentText"/>
      </w:pPr>
      <w:r>
        <w:rPr>
          <w:rStyle w:val="CommentReference"/>
        </w:rPr>
        <w:annotationRef/>
      </w:r>
      <w:r>
        <w:t>For consistency</w:t>
      </w:r>
    </w:p>
  </w:comment>
  <w:comment w:id="2086" w:author="Dr. Carsten Franke" w:date="2019-05-02T21:18:00Z" w:initials="CF">
    <w:p w14:paraId="04DD4999" w14:textId="1A136C75" w:rsidR="006F4BFA" w:rsidRDefault="006F4BF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88" w:author="nick" w:date="2019-05-02T21:18:00Z" w:initials="n">
    <w:p w14:paraId="1A6330A4" w14:textId="7077ACFC" w:rsidR="006F4BFA" w:rsidRDefault="006F4BF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r w:rsidRPr="002921CC">
        <w:rPr>
          <w:rStyle w:val="CommentReference"/>
          <w:u w:val="single"/>
        </w:rPr>
        <w:t>part</w:t>
      </w:r>
      <w:r>
        <w:t xml:space="preserve"> is set as optional in order to cater for connections that don’t have defined partners yet</w:t>
      </w:r>
    </w:p>
    <w:p w14:paraId="7E86CB6C" w14:textId="1436EE5D" w:rsidR="006F4BFA" w:rsidRDefault="006F4BFA">
      <w:pPr>
        <w:pStyle w:val="CommentText"/>
      </w:pPr>
    </w:p>
  </w:comment>
  <w:comment w:id="2091" w:author="nick" w:date="2019-05-02T21:18:00Z" w:initials="n">
    <w:p w14:paraId="4113D12C" w14:textId="7CCA109B" w:rsidR="006F4BFA" w:rsidRDefault="006F4BFA" w:rsidP="002921CC">
      <w:pPr>
        <w:pStyle w:val="CommentText"/>
      </w:pPr>
      <w:r>
        <w:rPr>
          <w:rStyle w:val="CommentReference"/>
        </w:rPr>
        <w:annotationRef/>
      </w:r>
      <w:r>
        <w:rPr>
          <w:rStyle w:val="CommentReference"/>
        </w:rPr>
        <w:annotationRef/>
      </w:r>
      <w:r>
        <w:rPr>
          <w:rStyle w:val="CommentReference"/>
        </w:rPr>
        <w:annotationRef/>
      </w:r>
      <w:r>
        <w:rPr>
          <w:rStyle w:val="CommentReference"/>
        </w:rPr>
        <w:t>assy</w:t>
      </w:r>
      <w:r>
        <w:t xml:space="preserve"> is set as optional in order to cater for connections that don’t have defined partners yet</w:t>
      </w:r>
    </w:p>
    <w:p w14:paraId="6A4DC8A9" w14:textId="4517E75E" w:rsidR="006F4BFA" w:rsidRDefault="006F4BFA">
      <w:pPr>
        <w:pStyle w:val="CommentText"/>
      </w:pPr>
    </w:p>
  </w:comment>
  <w:comment w:id="2149" w:author="nick" w:date="2019-05-02T21:18:00Z" w:initials="n">
    <w:p w14:paraId="077FFE3C" w14:textId="77777777" w:rsidR="006F4BFA" w:rsidRDefault="006F4BFA">
      <w:pPr>
        <w:pStyle w:val="CommentText"/>
      </w:pPr>
      <w:r>
        <w:rPr>
          <w:rStyle w:val="CommentReference"/>
        </w:rPr>
        <w:annotationRef/>
      </w:r>
      <w:r>
        <w:t>@DrCFr, I removed the index (83).</w:t>
      </w:r>
    </w:p>
    <w:p w14:paraId="0E9F05F7" w14:textId="77777777" w:rsidR="006F4BFA" w:rsidRDefault="006F4BFA">
      <w:pPr>
        <w:pStyle w:val="CommentText"/>
      </w:pPr>
    </w:p>
    <w:p w14:paraId="106433F2" w14:textId="318AD262" w:rsidR="006F4BFA" w:rsidRDefault="006F4BFA">
      <w:pPr>
        <w:pStyle w:val="CommentText"/>
      </w:pPr>
      <w:r>
        <w:t>Instead, I used ellipsis, because full attributes they do not help in understanding the overview of the format’s structure.</w:t>
      </w:r>
    </w:p>
    <w:p w14:paraId="73C6ED4F" w14:textId="77777777" w:rsidR="006F4BFA" w:rsidRDefault="006F4BFA">
      <w:pPr>
        <w:pStyle w:val="CommentText"/>
      </w:pPr>
    </w:p>
    <w:p w14:paraId="35B5B59F" w14:textId="43885D1D" w:rsidR="006F4BFA" w:rsidRDefault="006F4BFA">
      <w:pPr>
        <w:pStyle w:val="CommentText"/>
      </w:pPr>
      <w:r>
        <w:t>Ellipsis is used throughout this example to denote unnecessary details, anyway.</w:t>
      </w:r>
    </w:p>
    <w:p w14:paraId="17055B32" w14:textId="77777777" w:rsidR="006F4BFA" w:rsidRDefault="006F4BFA">
      <w:pPr>
        <w:pStyle w:val="CommentText"/>
      </w:pPr>
    </w:p>
    <w:p w14:paraId="6168F41B" w14:textId="31D2C0CF" w:rsidR="006F4BFA" w:rsidRDefault="006F4BFA">
      <w:pPr>
        <w:pStyle w:val="CommentText"/>
      </w:pPr>
      <w:r>
        <w:t>The full example can be found in v3.1/examples</w:t>
      </w:r>
    </w:p>
  </w:comment>
  <w:comment w:id="2208" w:author="m.kalaitzaki" w:date="2019-05-02T21:18:00Z" w:initials="m">
    <w:p w14:paraId="28196062" w14:textId="110B4ACF" w:rsidR="006F4BFA" w:rsidRDefault="006F4BFA">
      <w:pPr>
        <w:pStyle w:val="CommentText"/>
      </w:pPr>
      <w:r>
        <w:rPr>
          <w:rStyle w:val="CommentReference"/>
        </w:rPr>
        <w:annotationRef/>
      </w:r>
      <w:r>
        <w:t>Typo – examples use “int” and not “integer”</w:t>
      </w:r>
    </w:p>
  </w:comment>
  <w:comment w:id="2209" w:author="Dr. Carsten Franke" w:date="2019-05-02T21:18:00Z" w:initials="CF">
    <w:p w14:paraId="165949E9" w14:textId="0004E920" w:rsidR="006F4BFA" w:rsidRDefault="006F4BF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6F4BFA" w:rsidRDefault="006F4BFA" w:rsidP="00133C88">
      <w:pPr>
        <w:pStyle w:val="CommentText"/>
        <w:numPr>
          <w:ilvl w:val="0"/>
          <w:numId w:val="57"/>
        </w:numPr>
      </w:pPr>
      <w:r>
        <w:t xml:space="preserve">I suggest discussing this with Dr. Zhang or even the AK. </w:t>
      </w:r>
    </w:p>
  </w:comment>
  <w:comment w:id="2291" w:author="nick" w:date="2019-05-02T21:18:00Z" w:initials="n">
    <w:p w14:paraId="63B0A947" w14:textId="2B431997" w:rsidR="006F4BFA" w:rsidRDefault="006F4BFA">
      <w:pPr>
        <w:pStyle w:val="CommentText"/>
      </w:pPr>
      <w:r>
        <w:rPr>
          <w:rStyle w:val="CommentReference"/>
        </w:rPr>
        <w:annotationRef/>
      </w:r>
      <w:r>
        <w:t>For consistency</w:t>
      </w:r>
    </w:p>
  </w:comment>
  <w:comment w:id="2318" w:author="nick" w:date="2019-05-02T21:18:00Z" w:initials="n">
    <w:p w14:paraId="322892D4" w14:textId="6C296B5C" w:rsidR="006F4BFA" w:rsidRDefault="006F4BFA">
      <w:pPr>
        <w:pStyle w:val="CommentText"/>
      </w:pPr>
      <w:r>
        <w:rPr>
          <w:rStyle w:val="CommentReference"/>
        </w:rPr>
        <w:annotationRef/>
      </w:r>
      <w:r>
        <w:t>hardness attribute moved from self-piercing rivet to all rivet types, as proposed by Dr Carsten Franke:</w:t>
      </w:r>
    </w:p>
    <w:p w14:paraId="0D963AEF" w14:textId="77777777" w:rsidR="006F4BFA" w:rsidRDefault="006F4BFA">
      <w:pPr>
        <w:pStyle w:val="CommentText"/>
      </w:pPr>
    </w:p>
    <w:p w14:paraId="3EA56535" w14:textId="7F5B8298" w:rsidR="006F4BFA" w:rsidRDefault="006F4BFA">
      <w:pPr>
        <w:pStyle w:val="CommentText"/>
      </w:pPr>
      <w:r>
        <w:t>“we should allow this attribute for any kind of rivet”</w:t>
      </w:r>
    </w:p>
  </w:comment>
  <w:comment w:id="2405" w:author="m.kalaitzaki" w:date="2019-05-02T21:18:00Z" w:initials="m">
    <w:p w14:paraId="4C00160C" w14:textId="7BC23355" w:rsidR="006F4BFA" w:rsidRPr="00B14B2C" w:rsidRDefault="006F4BFA">
      <w:pPr>
        <w:pStyle w:val="CommentText"/>
      </w:pPr>
      <w:r>
        <w:rPr>
          <w:rStyle w:val="CommentReference"/>
        </w:rPr>
        <w:annotationRef/>
      </w:r>
      <w:r>
        <w:t>Perhaps a check sh</w:t>
      </w:r>
      <w:r>
        <w:rPr>
          <w:lang w:val="el-GR"/>
        </w:rPr>
        <w:t>ο</w:t>
      </w:r>
      <w:r>
        <w:t>uld be added to assert that max_grip &gt; min_grip</w:t>
      </w:r>
    </w:p>
  </w:comment>
  <w:comment w:id="2406" w:author="Dr. Carsten Franke" w:date="2019-05-02T21:18:00Z" w:initials="CF">
    <w:p w14:paraId="12973899" w14:textId="1B336903" w:rsidR="006F4BFA" w:rsidRDefault="006F4BFA">
      <w:pPr>
        <w:pStyle w:val="CommentText"/>
      </w:pPr>
      <w:r>
        <w:rPr>
          <w:rStyle w:val="CommentReference"/>
        </w:rPr>
        <w:annotationRef/>
      </w:r>
      <w:r>
        <w:t xml:space="preserve">You mean ≥ ? (greater </w:t>
      </w:r>
      <w:r w:rsidRPr="00F1371D">
        <w:rPr>
          <w:i/>
        </w:rPr>
        <w:t>or equal</w:t>
      </w:r>
      <w:r>
        <w:t xml:space="preserve">)  ;-) </w:t>
      </w:r>
    </w:p>
    <w:p w14:paraId="51AAA972" w14:textId="1A92E6CC" w:rsidR="006F4BFA" w:rsidRDefault="006F4BF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6F4BFA" w:rsidRDefault="006F4BFA" w:rsidP="00E901B5">
      <w:pPr>
        <w:pStyle w:val="CommentText"/>
        <w:numPr>
          <w:ilvl w:val="0"/>
          <w:numId w:val="57"/>
        </w:numPr>
      </w:pPr>
      <w:r>
        <w:t xml:space="preserve">I suggest to have them “all or none” – and to discuss this with the AK, on next occasion! </w:t>
      </w:r>
    </w:p>
  </w:comment>
  <w:comment w:id="2460" w:author="m.kalaitzaki" w:date="2019-05-02T21:18:00Z" w:initials="m">
    <w:p w14:paraId="64384BDF" w14:textId="5CE92EFF" w:rsidR="006F4BFA" w:rsidRDefault="006F4BFA">
      <w:pPr>
        <w:pStyle w:val="CommentText"/>
      </w:pPr>
      <w:r>
        <w:rPr>
          <w:rStyle w:val="CommentReference"/>
        </w:rPr>
        <w:annotationRef/>
      </w:r>
      <w:r>
        <w:t>Maximum no. of items: cardinality of &lt;connected_to&gt;-1, because &lt;contact_list&gt; can also have 1 extra contact with thread=”true”</w:t>
      </w:r>
    </w:p>
  </w:comment>
  <w:comment w:id="2464" w:author="Dr. Carsten Franke" w:date="2019-05-02T21:18:00Z" w:initials="CF">
    <w:p w14:paraId="002E54F1" w14:textId="41815A29" w:rsidR="006F4BFA" w:rsidRDefault="006F4BF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2467" w:author="nick" w:date="2019-05-02T21:18:00Z" w:initials="n">
    <w:p w14:paraId="7A2202B7" w14:textId="781A0D29" w:rsidR="006F4BFA" w:rsidRDefault="006F4BFA">
      <w:pPr>
        <w:pStyle w:val="CommentText"/>
      </w:pPr>
      <w:r>
        <w:rPr>
          <w:rStyle w:val="CommentReference"/>
        </w:rPr>
        <w:annotationRef/>
      </w:r>
      <w:r>
        <w:t>Done</w:t>
      </w:r>
    </w:p>
  </w:comment>
  <w:comment w:id="2869" w:author="nick" w:date="2019-05-02T21:18:00Z" w:initials="n">
    <w:p w14:paraId="6358ABF7" w14:textId="78C6B90B" w:rsidR="006F4BFA" w:rsidRDefault="006F4BF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2867" w:author="Dr. Carsten Franke" w:date="2019-05-02T21:18:00Z" w:initials="CF">
    <w:p w14:paraId="32113229" w14:textId="6F3AECE6" w:rsidR="006F4BFA" w:rsidRDefault="006F4BF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2871" w:author="nick" w:date="2019-05-07T03:02:00Z" w:initials="n">
    <w:p w14:paraId="7C160810" w14:textId="59017C79" w:rsidR="006F4BFA" w:rsidRDefault="006F4BFA">
      <w:pPr>
        <w:pStyle w:val="CommentText"/>
      </w:pPr>
      <w:r>
        <w:rPr>
          <w:rStyle w:val="CommentReference"/>
        </w:rPr>
        <w:annotationRef/>
      </w:r>
      <w:r>
        <w:t>a bolt has a nut, by definition, but an empty &lt;nut&gt; need not exist in a &lt;bolt&gt;</w:t>
      </w:r>
    </w:p>
  </w:comment>
  <w:comment w:id="2879" w:author="Dr. Carsten Franke" w:date="2019-05-02T21:18:00Z" w:initials="CF">
    <w:p w14:paraId="0ED4C6F4" w14:textId="40BFA0E8" w:rsidR="006F4BFA" w:rsidRDefault="006F4BFA">
      <w:pPr>
        <w:pStyle w:val="CommentText"/>
      </w:pPr>
      <w:r>
        <w:rPr>
          <w:rStyle w:val="CommentReference"/>
        </w:rPr>
        <w:annotationRef/>
      </w:r>
      <w:r>
        <w:t xml:space="preserve">To be consistent to other examples. </w:t>
      </w:r>
    </w:p>
  </w:comment>
  <w:comment w:id="2902" w:author="nick" w:date="2019-05-07T02:59:00Z" w:initials="n">
    <w:p w14:paraId="7AB5C9E3" w14:textId="29CF0156" w:rsidR="006F4BFA" w:rsidRDefault="006F4BFA">
      <w:pPr>
        <w:pStyle w:val="CommentText"/>
      </w:pPr>
      <w:r>
        <w:rPr>
          <w:rStyle w:val="CommentReference"/>
        </w:rPr>
        <w:annotationRef/>
      </w:r>
      <w:r>
        <w:rPr>
          <w:rStyle w:val="CommentReference"/>
        </w:rPr>
        <w:t>the example it refers to is a screw, not bolt</w:t>
      </w:r>
    </w:p>
  </w:comment>
  <w:comment w:id="2924" w:author="nick" w:date="2019-05-02T21:18:00Z" w:initials="n">
    <w:p w14:paraId="2417E0FB" w14:textId="0B3C1428" w:rsidR="006F4BFA" w:rsidRDefault="006F4BFA">
      <w:pPr>
        <w:pStyle w:val="CommentText"/>
      </w:pPr>
      <w:r>
        <w:rPr>
          <w:rStyle w:val="CommentReference"/>
        </w:rPr>
        <w:annotationRef/>
      </w:r>
      <w:r>
        <w:t>For consistency</w:t>
      </w:r>
    </w:p>
  </w:comment>
  <w:comment w:id="2942" w:author="nick" w:date="2019-05-02T21:18:00Z" w:initials="n">
    <w:p w14:paraId="058EDCE5" w14:textId="3A3655C0" w:rsidR="006F4BFA" w:rsidRDefault="006F4BFA">
      <w:pPr>
        <w:pStyle w:val="CommentText"/>
      </w:pPr>
      <w:r>
        <w:rPr>
          <w:rStyle w:val="CommentReference"/>
        </w:rPr>
        <w:annotationRef/>
      </w:r>
      <w:r>
        <w:t>For consistency</w:t>
      </w:r>
    </w:p>
  </w:comment>
  <w:comment w:id="2959" w:author="nick" w:date="2019-05-02T21:18:00Z" w:initials="n">
    <w:p w14:paraId="7AAA6DA9" w14:textId="474F1A6F" w:rsidR="006F4BFA" w:rsidRDefault="006F4BFA">
      <w:pPr>
        <w:pStyle w:val="CommentText"/>
      </w:pPr>
      <w:r>
        <w:rPr>
          <w:rStyle w:val="CommentReference"/>
        </w:rPr>
        <w:annotationRef/>
      </w:r>
      <w:r>
        <w:t>For consistency</w:t>
      </w:r>
    </w:p>
  </w:comment>
  <w:comment w:id="2964" w:author="m.kalaitzaki" w:date="2019-05-02T21:18:00Z" w:initials="m">
    <w:p w14:paraId="6BDEB832" w14:textId="6227FA08" w:rsidR="006F4BFA" w:rsidRDefault="006F4BF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6F4BFA" w:rsidRDefault="006F4BFA">
      <w:pPr>
        <w:pStyle w:val="CommentText"/>
      </w:pPr>
    </w:p>
    <w:p w14:paraId="64FF3B44" w14:textId="79C20D76" w:rsidR="006F4BFA" w:rsidRDefault="006F4BF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2971" w:author="nick" w:date="2019-05-02T21:18:00Z" w:initials="n">
    <w:p w14:paraId="436EBC69" w14:textId="28062284" w:rsidR="006F4BFA" w:rsidRDefault="006F4BFA">
      <w:pPr>
        <w:pStyle w:val="CommentText"/>
      </w:pPr>
      <w:r>
        <w:rPr>
          <w:rStyle w:val="CommentReference"/>
        </w:rPr>
        <w:annotationRef/>
      </w:r>
      <w:r>
        <w:t>for consistency</w:t>
      </w:r>
    </w:p>
  </w:comment>
  <w:comment w:id="2974" w:author="nick" w:date="2019-05-02T21:18:00Z" w:initials="n">
    <w:p w14:paraId="3A7C5FDF" w14:textId="3E0E4E17" w:rsidR="006F4BFA" w:rsidRDefault="006F4BFA">
      <w:pPr>
        <w:pStyle w:val="CommentText"/>
      </w:pPr>
      <w:r w:rsidRPr="0061062B">
        <w:rPr>
          <w:b/>
          <w:u w:val="single"/>
        </w:rPr>
        <w:t>Q:</w:t>
      </w:r>
      <w:r>
        <w:t xml:space="preserve"> </w:t>
      </w:r>
      <w:r>
        <w:rPr>
          <w:rStyle w:val="CommentReference"/>
        </w:rPr>
        <w:annotationRef/>
      </w:r>
      <w:r>
        <w:t>why can head_height be =0 ?</w:t>
      </w:r>
    </w:p>
  </w:comment>
  <w:comment w:id="2988" w:author="nick" w:date="2019-05-02T21:18:00Z" w:initials="n">
    <w:p w14:paraId="2A95E904" w14:textId="5D81780F" w:rsidR="006F4BFA" w:rsidRDefault="006F4BFA">
      <w:pPr>
        <w:pStyle w:val="CommentText"/>
      </w:pPr>
      <w:r>
        <w:rPr>
          <w:rStyle w:val="CommentReference"/>
        </w:rPr>
        <w:annotationRef/>
      </w:r>
      <w:r>
        <w:t>for consistency</w:t>
      </w:r>
    </w:p>
  </w:comment>
  <w:comment w:id="3001" w:author="nick" w:date="2019-05-02T21:18:00Z" w:initials="n">
    <w:p w14:paraId="42E26016" w14:textId="5DAC2D9B" w:rsidR="006F4BFA" w:rsidRDefault="006F4BFA">
      <w:pPr>
        <w:pStyle w:val="CommentText"/>
      </w:pPr>
      <w:r>
        <w:rPr>
          <w:rStyle w:val="CommentReference"/>
        </w:rPr>
        <w:annotationRef/>
      </w:r>
      <w:r>
        <w:t>For consistency</w:t>
      </w:r>
    </w:p>
  </w:comment>
  <w:comment w:id="3066" w:author="m.kalaitzaki" w:date="2019-05-02T21:18:00Z" w:initials="m">
    <w:p w14:paraId="4BA8D719" w14:textId="20614FCD" w:rsidR="006F4BFA" w:rsidRDefault="006F4BFA">
      <w:pPr>
        <w:pStyle w:val="CommentText"/>
      </w:pPr>
      <w:r>
        <w:rPr>
          <w:rStyle w:val="CommentReference"/>
        </w:rPr>
        <w:annotationRef/>
      </w:r>
      <w:r>
        <w:t>Table introduced to describe the attribute ‘index’ of loc_list</w:t>
      </w:r>
    </w:p>
  </w:comment>
  <w:comment w:id="3069" w:author="nick" w:date="2019-05-02T21:18:00Z" w:initials="n">
    <w:p w14:paraId="45CA99EA" w14:textId="17C3816F" w:rsidR="006F4BFA" w:rsidRDefault="006F4BFA">
      <w:pPr>
        <w:pStyle w:val="CommentText"/>
      </w:pPr>
      <w:r>
        <w:rPr>
          <w:rStyle w:val="CommentReference"/>
        </w:rPr>
        <w:annotationRef/>
      </w:r>
      <w:r>
        <w:t>Explains the need of having multiple &lt;loc_lists&gt; in a connection_1d</w:t>
      </w:r>
    </w:p>
  </w:comment>
  <w:comment w:id="3198" w:author="m.kalaitzaki" w:date="2019-05-02T21:18:00Z" w:initials="m">
    <w:p w14:paraId="7C99C0F3" w14:textId="77E9BE3C" w:rsidR="006F4BFA" w:rsidRDefault="006F4BFA">
      <w:pPr>
        <w:pStyle w:val="CommentText"/>
      </w:pPr>
      <w:r>
        <w:rPr>
          <w:rStyle w:val="CommentReference"/>
        </w:rPr>
        <w:annotationRef/>
      </w:r>
      <w:r>
        <w:t>base attribute should be added because it is used by overlap weld</w:t>
      </w:r>
    </w:p>
  </w:comment>
  <w:comment w:id="3211" w:author="m.kalaitzaki" w:date="2019-05-02T21:18:00Z" w:initials="m">
    <w:p w14:paraId="072C9FC4" w14:textId="5A0A8BB1" w:rsidR="006F4BFA" w:rsidRDefault="006F4BFA">
      <w:pPr>
        <w:pStyle w:val="CommentText"/>
      </w:pPr>
      <w:r>
        <w:rPr>
          <w:rStyle w:val="CommentReference"/>
        </w:rPr>
        <w:annotationRef/>
      </w:r>
    </w:p>
    <w:p w14:paraId="55F9E0D8" w14:textId="32F4C015" w:rsidR="006F4BFA" w:rsidRDefault="006F4BF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6F4BFA" w:rsidRDefault="006F4BFA">
      <w:pPr>
        <w:pStyle w:val="CommentText"/>
      </w:pPr>
    </w:p>
    <w:p w14:paraId="69831420" w14:textId="7ABBFD3D" w:rsidR="006F4BFA" w:rsidRPr="00A142EA" w:rsidRDefault="006F4BFA" w:rsidP="00A142EA">
      <w:pPr>
        <w:pStyle w:val="CommentText"/>
        <w:ind w:left="709" w:firstLine="709"/>
        <w:rPr>
          <w:b/>
        </w:rPr>
      </w:pPr>
      <w:r>
        <w:t xml:space="preserve">e.g. see </w:t>
      </w:r>
      <w:r>
        <w:rPr>
          <w:b/>
        </w:rPr>
        <w:t>attribute “section” of 8.2.7.4</w:t>
      </w:r>
    </w:p>
    <w:p w14:paraId="012452A4" w14:textId="77777777" w:rsidR="006F4BFA" w:rsidRDefault="006F4BFA">
      <w:pPr>
        <w:pStyle w:val="CommentText"/>
      </w:pPr>
    </w:p>
    <w:p w14:paraId="5A502DB2" w14:textId="0917DE50" w:rsidR="006F4BFA" w:rsidRDefault="006F4BFA" w:rsidP="00A142EA">
      <w:pPr>
        <w:pStyle w:val="CommentText"/>
      </w:pPr>
      <w:r>
        <w:t>Note that I-welds do not have “section” attribute, at all.</w:t>
      </w:r>
    </w:p>
    <w:p w14:paraId="6C7CC17E" w14:textId="77777777" w:rsidR="006F4BFA" w:rsidRDefault="006F4BFA" w:rsidP="00A142EA">
      <w:pPr>
        <w:pStyle w:val="CommentText"/>
      </w:pPr>
    </w:p>
    <w:p w14:paraId="73B846F3" w14:textId="7F86D8B3" w:rsidR="006F4BFA" w:rsidRDefault="006F4BFA" w:rsidP="00A142EA">
      <w:pPr>
        <w:pStyle w:val="CommentText"/>
      </w:pPr>
      <w:r>
        <w:t>Should we erase this altogether ?</w:t>
      </w:r>
    </w:p>
  </w:comment>
  <w:comment w:id="3212" w:author="Dr. Carsten Franke" w:date="2019-05-02T21:18:00Z" w:initials="CF">
    <w:p w14:paraId="392216DA" w14:textId="54A4C36F" w:rsidR="006F4BFA" w:rsidRDefault="006F4BFA">
      <w:pPr>
        <w:pStyle w:val="CommentText"/>
      </w:pPr>
      <w:r>
        <w:rPr>
          <w:rStyle w:val="CommentReference"/>
        </w:rPr>
        <w:annotationRef/>
      </w:r>
      <w:r>
        <w:t xml:space="preserve">I suggest discussing this with the AK members. </w:t>
      </w:r>
    </w:p>
  </w:comment>
  <w:comment w:id="3412" w:author="m.kalaitzaki" w:date="2019-05-02T21:18:00Z" w:initials="m">
    <w:p w14:paraId="5F0B58BB" w14:textId="1C98D7DF" w:rsidR="006F4BFA" w:rsidRDefault="006F4BFA">
      <w:pPr>
        <w:pStyle w:val="CommentText"/>
      </w:pPr>
      <w:r>
        <w:rPr>
          <w:rStyle w:val="CommentReference"/>
        </w:rPr>
        <w:annotationRef/>
      </w:r>
      <w:r>
        <w:t>Why 3 and not 2?</w:t>
      </w:r>
    </w:p>
  </w:comment>
  <w:comment w:id="3411" w:author="Dr. Carsten Franke" w:date="2019-05-02T21:18:00Z" w:initials="CF">
    <w:p w14:paraId="7D3EA5E9" w14:textId="2D83B17D" w:rsidR="006F4BFA" w:rsidRDefault="006F4BFA">
      <w:pPr>
        <w:pStyle w:val="CommentText"/>
      </w:pPr>
      <w:r>
        <w:rPr>
          <w:rStyle w:val="CommentReference"/>
        </w:rPr>
        <w:annotationRef/>
      </w:r>
      <w:r>
        <w:t xml:space="preserve">Because Audi use(d) to weld 4 (!) sheets with one overlap weld! </w:t>
      </w:r>
    </w:p>
  </w:comment>
  <w:comment w:id="3410" w:author="nick" w:date="2019-05-02T21:18:00Z" w:initials="n">
    <w:p w14:paraId="741DDA0F" w14:textId="471D22AA" w:rsidR="006F4BFA" w:rsidRDefault="006F4BFA">
      <w:pPr>
        <w:pStyle w:val="CommentText"/>
      </w:pPr>
      <w:r>
        <w:rPr>
          <w:rStyle w:val="CommentReference"/>
        </w:rPr>
        <w:annotationRef/>
      </w:r>
      <w:r>
        <w:t>I added a footnote so that we don’t wonder about this in the future.</w:t>
      </w:r>
    </w:p>
  </w:comment>
  <w:comment w:id="3504" w:author="nick" w:date="2019-05-05T06:56:00Z" w:initials="n">
    <w:p w14:paraId="0AAB5FD6" w14:textId="7A42B9E6" w:rsidR="006F4BFA" w:rsidRDefault="006F4BFA">
      <w:pPr>
        <w:pStyle w:val="CommentText"/>
      </w:pPr>
      <w:r>
        <w:rPr>
          <w:rStyle w:val="CommentReference"/>
        </w:rPr>
        <w:annotationRef/>
      </w:r>
      <w:r>
        <w:t>footnote added to explain the 3</w:t>
      </w:r>
      <w:r w:rsidRPr="002B3711">
        <w:rPr>
          <w:vertAlign w:val="superscript"/>
        </w:rPr>
        <w:t>rd</w:t>
      </w:r>
      <w:r>
        <w:t xml:space="preserve"> welding position case</w:t>
      </w:r>
    </w:p>
  </w:comment>
  <w:comment w:id="3629" w:author="nick" w:date="2019-05-02T21:18:00Z" w:initials="n">
    <w:p w14:paraId="209E0B82" w14:textId="120DC938" w:rsidR="006F4BFA" w:rsidRDefault="006F4BFA">
      <w:pPr>
        <w:pStyle w:val="CommentText"/>
      </w:pPr>
      <w:r>
        <w:rPr>
          <w:rStyle w:val="CommentReference"/>
        </w:rPr>
        <w:annotationRef/>
      </w:r>
      <w:r>
        <w:t>It is sheet_thickness in all other &lt;sheet_parameter&gt; elements</w:t>
      </w:r>
    </w:p>
  </w:comment>
  <w:comment w:id="3698" w:author="nick" w:date="2019-05-02T21:18:00Z" w:initials="n">
    <w:p w14:paraId="60FF2A98" w14:textId="0D68431B" w:rsidR="006F4BFA" w:rsidRDefault="006F4BFA">
      <w:pPr>
        <w:pStyle w:val="CommentText"/>
      </w:pPr>
      <w:r>
        <w:rPr>
          <w:rStyle w:val="CommentReference"/>
        </w:rPr>
        <w:annotationRef/>
      </w:r>
      <w:r>
        <w:t>It is sheet_thickness in all other definitions of &lt;sheet_parameter&gt;</w:t>
      </w:r>
    </w:p>
  </w:comment>
  <w:comment w:id="3738" w:author="m.kalaitzaki" w:date="2019-05-02T21:18:00Z" w:initials="m">
    <w:p w14:paraId="0B243128" w14:textId="6BEED8F5" w:rsidR="006F4BFA" w:rsidRDefault="006F4BFA">
      <w:pPr>
        <w:pStyle w:val="CommentText"/>
      </w:pPr>
      <w:r>
        <w:rPr>
          <w:rStyle w:val="CommentReference"/>
        </w:rPr>
        <w:annotationRef/>
      </w:r>
      <w:r>
        <w:t>Technology values {resistance, laser} are missing.</w:t>
      </w:r>
    </w:p>
    <w:p w14:paraId="2A618788" w14:textId="500F6EBE" w:rsidR="006F4BFA" w:rsidRDefault="006F4BFA">
      <w:pPr>
        <w:pStyle w:val="CommentText"/>
      </w:pPr>
      <w:r>
        <w:t>@CF is this correct ?</w:t>
      </w:r>
    </w:p>
  </w:comment>
  <w:comment w:id="3741" w:author="Dr. Carsten Franke" w:date="2019-05-02T21:54:00Z" w:initials="CF">
    <w:p w14:paraId="037BE70C" w14:textId="77777777" w:rsidR="006F4BFA" w:rsidRDefault="006F4BF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6F4BFA" w:rsidRDefault="006F4BFA" w:rsidP="00725056">
      <w:pPr>
        <w:pStyle w:val="CommentText"/>
      </w:pPr>
      <w:r>
        <w:t>So, yes: Please allow all technologies!</w:t>
      </w:r>
    </w:p>
  </w:comment>
  <w:comment w:id="3758" w:author="nick" w:date="2019-05-02T21:18:00Z" w:initials="n">
    <w:p w14:paraId="2718EAB7" w14:textId="6191B783" w:rsidR="006F4BFA" w:rsidRDefault="006F4BFA">
      <w:pPr>
        <w:pStyle w:val="CommentText"/>
      </w:pPr>
      <w:r>
        <w:rPr>
          <w:rStyle w:val="CommentReference"/>
        </w:rPr>
        <w:annotationRef/>
      </w:r>
      <w:r>
        <w:t>For consistency</w:t>
      </w:r>
    </w:p>
  </w:comment>
  <w:comment w:id="3793" w:author="nick" w:date="2019-05-02T21:18:00Z" w:initials="n">
    <w:p w14:paraId="2D3A436C" w14:textId="2BE2BFB3" w:rsidR="006F4BFA" w:rsidRDefault="006F4BFA">
      <w:pPr>
        <w:pStyle w:val="CommentText"/>
      </w:pPr>
      <w:r>
        <w:rPr>
          <w:rStyle w:val="CommentReference"/>
        </w:rPr>
        <w:annotationRef/>
      </w:r>
      <w:r>
        <w:t>For consistency</w:t>
      </w:r>
    </w:p>
  </w:comment>
  <w:comment w:id="3794" w:author="Dr. Carsten Franke" w:date="2019-05-02T21:18:00Z" w:initials="CF">
    <w:p w14:paraId="2C211AD6" w14:textId="13268369" w:rsidR="006F4BFA" w:rsidRDefault="006F4BFA">
      <w:pPr>
        <w:pStyle w:val="CommentText"/>
      </w:pPr>
      <w:r>
        <w:rPr>
          <w:rStyle w:val="CommentReference"/>
        </w:rPr>
        <w:annotationRef/>
      </w:r>
      <w:r>
        <w:t xml:space="preserve">Please make sure that an explanation exists about the meaning of multiple &lt;loc_list/&gt;s and point/refer to that explanation! </w:t>
      </w:r>
    </w:p>
  </w:comment>
  <w:comment w:id="3795" w:author="nick" w:date="2019-05-02T21:18:00Z" w:initials="n">
    <w:p w14:paraId="3AAF585D" w14:textId="0A8D79D1" w:rsidR="006F4BFA" w:rsidRDefault="006F4BF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3831" w:author="nick" w:date="2019-05-02T21:18:00Z" w:initials="n">
    <w:p w14:paraId="061B8944" w14:textId="77777777" w:rsidR="006F4BFA" w:rsidRDefault="006F4BFA">
      <w:pPr>
        <w:pStyle w:val="CommentText"/>
      </w:pPr>
      <w:r>
        <w:rPr>
          <w:rStyle w:val="CommentReference"/>
        </w:rPr>
        <w:annotationRef/>
      </w:r>
      <w:r>
        <w:t>description added.</w:t>
      </w:r>
    </w:p>
    <w:p w14:paraId="42411481" w14:textId="45CFFC25" w:rsidR="006F4BFA" w:rsidRDefault="006F4BFA">
      <w:pPr>
        <w:pStyle w:val="CommentText"/>
      </w:pPr>
      <w:r>
        <w:t>Prior to this,  only one example referred to these attributes</w:t>
      </w:r>
    </w:p>
  </w:comment>
  <w:comment w:id="3861" w:author="nick" w:date="2019-05-02T21:18:00Z" w:initials="n">
    <w:p w14:paraId="69BE8B71" w14:textId="6444C8DA" w:rsidR="006F4BFA" w:rsidRDefault="006F4BFA">
      <w:pPr>
        <w:pStyle w:val="CommentText"/>
      </w:pPr>
      <w:r>
        <w:rPr>
          <w:rStyle w:val="CommentReference"/>
        </w:rPr>
        <w:annotationRef/>
      </w:r>
    </w:p>
    <w:p w14:paraId="05E7C4CF" w14:textId="3DDA3BB9" w:rsidR="006F4BFA" w:rsidRPr="001B777B" w:rsidRDefault="006F4BFA">
      <w:pPr>
        <w:pStyle w:val="CommentText"/>
        <w:rPr>
          <w:b/>
        </w:rPr>
      </w:pPr>
      <w:r>
        <w:t xml:space="preserve">Inserted relevant documentation under </w:t>
      </w:r>
      <w:r>
        <w:rPr>
          <w:b/>
        </w:rPr>
        <w:t>attributes of &lt;region&gt;</w:t>
      </w:r>
    </w:p>
  </w:comment>
  <w:comment w:id="3889" w:author="nick" w:date="2019-05-02T21:18:00Z" w:initials="n">
    <w:p w14:paraId="1C243FE3" w14:textId="1DFD77EC" w:rsidR="006F4BFA" w:rsidRDefault="006F4BFA">
      <w:pPr>
        <w:pStyle w:val="CommentText"/>
      </w:pPr>
      <w:r>
        <w:rPr>
          <w:rStyle w:val="CommentReference"/>
        </w:rPr>
        <w:annotationRef/>
      </w:r>
      <w:r>
        <w:t>For consistency</w:t>
      </w:r>
    </w:p>
  </w:comment>
  <w:comment w:id="3939" w:author="nick" w:date="2019-05-02T21:18:00Z" w:initials="n">
    <w:p w14:paraId="69284856" w14:textId="4FDED91B" w:rsidR="006F4BFA" w:rsidRDefault="006F4BF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E10732" w14:textId="77777777" w:rsidR="00691187" w:rsidRDefault="00691187">
      <w:r>
        <w:separator/>
      </w:r>
    </w:p>
  </w:endnote>
  <w:endnote w:type="continuationSeparator" w:id="0">
    <w:p w14:paraId="7BE84DC1" w14:textId="77777777" w:rsidR="00691187" w:rsidRDefault="00691187">
      <w:r>
        <w:continuationSeparator/>
      </w:r>
    </w:p>
  </w:endnote>
  <w:endnote w:type="continuationNotice" w:id="1">
    <w:p w14:paraId="701A8046" w14:textId="77777777" w:rsidR="00691187" w:rsidRDefault="0069118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6F4BF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F4BFA" w:rsidRPr="00A713A1" w:rsidRDefault="006F4BFA" w:rsidP="00FC39A1">
          <w:pPr>
            <w:pStyle w:val="Footer"/>
            <w:rPr>
              <w:sz w:val="16"/>
              <w:szCs w:val="16"/>
            </w:rPr>
          </w:pPr>
        </w:p>
      </w:tc>
    </w:tr>
    <w:tr w:rsidR="006F4BF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F5984C8" w:rsidR="006F4BFA" w:rsidRPr="00823E25" w:rsidRDefault="006F4BF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969" w:author="m.kalaitzaki" w:date="2019-05-16T09:59:00Z">
            <w:r w:rsidR="004A4B93">
              <w:rPr>
                <w:noProof/>
                <w:sz w:val="16"/>
                <w:szCs w:val="16"/>
              </w:rPr>
              <w:t>May 16, 2019</w:t>
            </w:r>
          </w:ins>
          <w:del w:id="3970" w:author="m.kalaitzaki" w:date="2019-05-16T09:59:00Z">
            <w:r w:rsidR="00E87EB0" w:rsidDel="004A4B93">
              <w:rPr>
                <w:noProof/>
                <w:sz w:val="16"/>
                <w:szCs w:val="16"/>
              </w:rPr>
              <w:delText>May 15,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F4BFA" w:rsidRPr="00A713A1" w:rsidRDefault="006F4BF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EA1A11">
            <w:rPr>
              <w:rStyle w:val="PageNumber"/>
              <w:noProof/>
              <w:sz w:val="16"/>
              <w:szCs w:val="16"/>
              <w:lang w:val="de-DE"/>
            </w:rPr>
            <w:t>22</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6F4BFA" w:rsidRPr="00A713A1" w:rsidRDefault="006F4BF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6F4BFA" w:rsidRPr="00263F8C" w:rsidRDefault="006F4BF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F46B96" w14:textId="77777777" w:rsidR="00691187" w:rsidRDefault="00691187">
      <w:r>
        <w:separator/>
      </w:r>
    </w:p>
  </w:footnote>
  <w:footnote w:type="continuationSeparator" w:id="0">
    <w:p w14:paraId="5A348DBC" w14:textId="77777777" w:rsidR="00691187" w:rsidRDefault="00691187">
      <w:r>
        <w:continuationSeparator/>
      </w:r>
    </w:p>
  </w:footnote>
  <w:footnote w:type="continuationNotice" w:id="1">
    <w:p w14:paraId="62A90E57" w14:textId="77777777" w:rsidR="00691187" w:rsidRDefault="00691187">
      <w:pPr>
        <w:spacing w:after="0"/>
      </w:pPr>
    </w:p>
  </w:footnote>
  <w:footnote w:id="2">
    <w:p w14:paraId="6F81E59D" w14:textId="7B35D24D" w:rsidR="006F4BFA" w:rsidRPr="00DB42BD" w:rsidRDefault="006F4BFA"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6F4BFA" w:rsidRPr="001C48A8" w:rsidRDefault="006F4BF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6F4BFA" w:rsidRPr="00E211E6" w:rsidRDefault="006F4BF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6F4BFA" w:rsidRPr="00860E71" w:rsidRDefault="006F4BF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F4BFA" w:rsidRPr="005779C6" w:rsidRDefault="006F4BFA">
      <w:pPr>
        <w:pStyle w:val="FootnoteText"/>
      </w:pPr>
      <w:r>
        <w:rPr>
          <w:rStyle w:val="FootnoteReference"/>
        </w:rPr>
        <w:footnoteRef/>
      </w:r>
      <w:r>
        <w:t xml:space="preserve"> MEDINA support for v3.0 is unforeseen.</w:t>
      </w:r>
    </w:p>
  </w:footnote>
  <w:footnote w:id="7">
    <w:p w14:paraId="44B1FD77" w14:textId="77777777" w:rsidR="006F4BFA" w:rsidRPr="00E11D02" w:rsidRDefault="006F4BF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6F4BFA" w:rsidRPr="005872F9" w:rsidRDefault="006F4BF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6F4BFA" w:rsidRPr="00B17E85" w:rsidRDefault="006F4BF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6F4BFA" w:rsidRPr="00F70171" w:rsidRDefault="006F4BF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6F4BFA" w:rsidRPr="003974C3" w:rsidRDefault="006F4BF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6F4BFA" w:rsidRPr="00D74FE5" w:rsidRDefault="006F4BF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6F4BFA" w:rsidRPr="00E41964" w:rsidRDefault="006F4BFA">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6F4BFA" w:rsidRPr="00C01C5C" w:rsidRDefault="006F4BFA">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6F4BFA" w:rsidRPr="006C3E10" w:rsidRDefault="006F4BF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6F4BFA" w:rsidRDefault="006F4BFA">
      <w:pPr>
        <w:pStyle w:val="FootnoteText"/>
      </w:pPr>
      <w:ins w:id="3078" w:author="nick" w:date="2019-03-23T23:15:00Z">
        <w:r>
          <w:rPr>
            <w:rStyle w:val="FootnoteReference"/>
          </w:rPr>
          <w:footnoteRef/>
        </w:r>
        <w:r>
          <w:t xml:space="preserve"> </w:t>
        </w:r>
      </w:ins>
      <w:ins w:id="3079" w:author="nick" w:date="2019-03-23T23:21:00Z">
        <w:r>
          <w:t xml:space="preserve">curves with sharp corners (e.g. right angles) are not typically represented by a single curve in </w:t>
        </w:r>
      </w:ins>
      <w:ins w:id="3080" w:author="nick" w:date="2019-03-23T23:15:00Z">
        <w:r>
          <w:t xml:space="preserve">CAD </w:t>
        </w:r>
      </w:ins>
      <w:ins w:id="3081" w:author="nick" w:date="2019-03-23T23:17:00Z">
        <w:r>
          <w:t>systems</w:t>
        </w:r>
      </w:ins>
      <w:ins w:id="3082" w:author="nick" w:date="2019-03-23T23:16:00Z">
        <w:r>
          <w:t>.</w:t>
        </w:r>
      </w:ins>
      <w:ins w:id="3083" w:author="nick" w:date="2019-03-23T23:17:00Z">
        <w:r>
          <w:t xml:space="preserve"> </w:t>
        </w:r>
      </w:ins>
      <w:ins w:id="3084" w:author="nick" w:date="2019-03-23T23:18:00Z">
        <w:r>
          <w:t xml:space="preserve">Using multiple </w:t>
        </w:r>
        <w:r w:rsidRPr="005C5466">
          <w:rPr>
            <w:rStyle w:val="elementdeftypeChar"/>
          </w:rPr>
          <w:t>&lt;loc_list&gt;</w:t>
        </w:r>
        <w:r>
          <w:t xml:space="preserve"> </w:t>
        </w:r>
      </w:ins>
      <w:ins w:id="3085" w:author="nick" w:date="2019-03-23T23:22:00Z">
        <w:r>
          <w:t xml:space="preserve">elements </w:t>
        </w:r>
      </w:ins>
      <w:ins w:id="3086" w:author="nick" w:date="2019-03-23T23:18:00Z">
        <w:r>
          <w:t xml:space="preserve">is suitable </w:t>
        </w:r>
      </w:ins>
      <w:ins w:id="3087" w:author="nick" w:date="2019-03-23T23:19:00Z">
        <w:r>
          <w:t>for representing such cases.</w:t>
        </w:r>
      </w:ins>
    </w:p>
  </w:footnote>
  <w:footnote w:id="17">
    <w:p w14:paraId="65624952" w14:textId="22F38ABB" w:rsidR="006F4BFA" w:rsidRDefault="006F4BFA">
      <w:pPr>
        <w:pStyle w:val="FootnoteText"/>
      </w:pPr>
      <w:ins w:id="3414" w:author="nick" w:date="2019-03-23T23:33:00Z">
        <w:r>
          <w:rPr>
            <w:rStyle w:val="FootnoteReference"/>
          </w:rPr>
          <w:footnoteRef/>
        </w:r>
        <w:r>
          <w:t xml:space="preserve"> four-sheet overlap</w:t>
        </w:r>
      </w:ins>
      <w:ins w:id="3415" w:author="nick" w:date="2019-03-23T23:35:00Z">
        <w:r>
          <w:t xml:space="preserve"> weld</w:t>
        </w:r>
      </w:ins>
      <w:ins w:id="3416" w:author="nick" w:date="2019-03-23T23:33:00Z">
        <w:r>
          <w:t>s have been encountered, even though they are not explicitly depicted in this document.</w:t>
        </w:r>
      </w:ins>
    </w:p>
  </w:footnote>
  <w:footnote w:id="18">
    <w:p w14:paraId="72C54970" w14:textId="68E6B344" w:rsidR="006F4BFA" w:rsidRDefault="006F4BFA">
      <w:pPr>
        <w:pStyle w:val="FootnoteText"/>
      </w:pPr>
      <w:ins w:id="3506" w:author="nick" w:date="2019-05-05T06:51:00Z">
        <w:r>
          <w:rPr>
            <w:rStyle w:val="FootnoteReference"/>
          </w:rPr>
          <w:footnoteRef/>
        </w:r>
        <w:r>
          <w:t xml:space="preserve"> </w:t>
        </w:r>
      </w:ins>
      <w:ins w:id="3507" w:author="nick" w:date="2019-05-05T06:52:00Z">
        <w:r>
          <w:t>T</w:t>
        </w:r>
      </w:ins>
      <w:ins w:id="3508" w:author="nick" w:date="2019-05-05T06:54:00Z">
        <w:r>
          <w:t>he t</w:t>
        </w:r>
      </w:ins>
      <w:ins w:id="3509" w:author="nick" w:date="2019-05-05T06:52:00Z">
        <w:r>
          <w:t xml:space="preserve">wo </w:t>
        </w:r>
      </w:ins>
      <w:ins w:id="3510" w:author="nick" w:date="2019-05-05T06:54:00Z">
        <w:r>
          <w:t xml:space="preserve">most common </w:t>
        </w:r>
      </w:ins>
      <w:ins w:id="3511" w:author="nick" w:date="2019-05-05T06:52:00Z">
        <w:r>
          <w:t xml:space="preserve">welding positions are shown in </w:t>
        </w:r>
      </w:ins>
      <w:ins w:id="3512" w:author="nick" w:date="2019-05-05T06:53:00Z">
        <w:r>
          <w:fldChar w:fldCharType="begin"/>
        </w:r>
        <w:r>
          <w:instrText xml:space="preserve"> REF _Ref7931629 \h </w:instrText>
        </w:r>
      </w:ins>
      <w:r>
        <w:fldChar w:fldCharType="separate"/>
      </w:r>
      <w:ins w:id="3513" w:author="nick" w:date="2019-05-05T06:53:00Z">
        <w:r>
          <w:t xml:space="preserve">Figure </w:t>
        </w:r>
        <w:r>
          <w:rPr>
            <w:noProof/>
          </w:rPr>
          <w:t>61</w:t>
        </w:r>
        <w:r>
          <w:fldChar w:fldCharType="end"/>
        </w:r>
        <w:r>
          <w:t>. T</w:t>
        </w:r>
      </w:ins>
      <w:ins w:id="3514" w:author="nick" w:date="2019-05-05T06:51:00Z">
        <w:r>
          <w:t xml:space="preserve">he third welding position </w:t>
        </w:r>
      </w:ins>
      <w:ins w:id="3515" w:author="nick" w:date="2019-05-05T06:54:00Z">
        <w:r>
          <w:t>w</w:t>
        </w:r>
      </w:ins>
      <w:ins w:id="3516" w:author="nick" w:date="2019-05-05T06:51:00Z">
        <w:r>
          <w:t xml:space="preserve">ould be from underneath the base sheet, using a laser. </w:t>
        </w:r>
      </w:ins>
    </w:p>
  </w:footnote>
  <w:footnote w:id="19">
    <w:p w14:paraId="4D521C3E" w14:textId="4C8FEFBC" w:rsidR="006F4BFA" w:rsidRDefault="006F4BFA">
      <w:pPr>
        <w:pStyle w:val="FootnoteText"/>
      </w:pPr>
      <w:ins w:id="3568" w:author="nick" w:date="2019-05-05T07:02:00Z">
        <w:r>
          <w:rPr>
            <w:rStyle w:val="FootnoteReference"/>
          </w:rPr>
          <w:footnoteRef/>
        </w:r>
        <w:r>
          <w:t xml:space="preserve"> </w:t>
        </w:r>
      </w:ins>
      <w:ins w:id="3569" w:author="nick" w:date="2019-05-05T07:13:00Z">
        <w:r>
          <w:t>T</w:t>
        </w:r>
      </w:ins>
      <w:ins w:id="3570" w:author="nick" w:date="2019-05-05T07:04:00Z">
        <w:r>
          <w:t>he three most common weld</w:t>
        </w:r>
      </w:ins>
      <w:ins w:id="3571" w:author="nick" w:date="2019-05-05T07:14:00Z">
        <w:r>
          <w:t>ing position</w:t>
        </w:r>
      </w:ins>
      <w:ins w:id="3572" w:author="nick" w:date="2019-05-05T07:04:00Z">
        <w:r>
          <w:t xml:space="preserve">s are shown </w:t>
        </w:r>
      </w:ins>
      <w:ins w:id="3573" w:author="nick" w:date="2019-05-05T07:03:00Z">
        <w:r>
          <w:t xml:space="preserve">in </w:t>
        </w:r>
        <w:r>
          <w:fldChar w:fldCharType="begin"/>
        </w:r>
        <w:r>
          <w:instrText xml:space="preserve"> REF _Ref7932243 \h </w:instrText>
        </w:r>
      </w:ins>
      <w:r>
        <w:fldChar w:fldCharType="separate"/>
      </w:r>
      <w:ins w:id="3574" w:author="nick" w:date="2019-05-05T07:03:00Z">
        <w:r>
          <w:t xml:space="preserve">Figure </w:t>
        </w:r>
        <w:r>
          <w:rPr>
            <w:noProof/>
          </w:rPr>
          <w:t>63</w:t>
        </w:r>
        <w:r>
          <w:fldChar w:fldCharType="end"/>
        </w:r>
      </w:ins>
      <w:ins w:id="3575" w:author="nick" w:date="2019-05-05T07:04:00Z">
        <w:r>
          <w:t>.</w:t>
        </w:r>
      </w:ins>
      <w:ins w:id="3576" w:author="nick" w:date="2019-05-05T07:11:00Z">
        <w:r>
          <w:t xml:space="preserve"> </w:t>
        </w:r>
      </w:ins>
      <w:ins w:id="3577" w:author="nick" w:date="2019-05-05T07:04:00Z">
        <w:r>
          <w:t>The fourth would be from underneath the base sheet, using a laser.</w:t>
        </w:r>
      </w:ins>
    </w:p>
  </w:footnote>
  <w:footnote w:id="20">
    <w:p w14:paraId="632FB406" w14:textId="77777777" w:rsidR="006F4BFA" w:rsidRPr="00FA0EDB" w:rsidRDefault="006F4BF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6F4BFA" w14:paraId="4D6F4B17" w14:textId="77777777" w:rsidTr="00A713A1">
      <w:trPr>
        <w:trHeight w:val="355"/>
      </w:trPr>
      <w:tc>
        <w:tcPr>
          <w:tcW w:w="2500" w:type="pct"/>
          <w:shd w:val="clear" w:color="auto" w:fill="auto"/>
          <w:vAlign w:val="bottom"/>
        </w:tcPr>
        <w:p w14:paraId="62C79BAD" w14:textId="77777777" w:rsidR="006F4BFA" w:rsidRPr="000C0927" w:rsidRDefault="006F4BF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6F4BFA" w:rsidRPr="000C0927" w:rsidRDefault="006F4BF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6F4BFA" w:rsidRPr="00263F8C" w:rsidRDefault="006F4BF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212.108.163.130/de/arbeitsgebiete/FATXML/index.html"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hyperlink" Target="http://www.bartec-dt.com/images/heat2.png" TargetMode="External"/><Relationship Id="rId138" Type="http://schemas.openxmlformats.org/officeDocument/2006/relationships/image" Target="media/image95.png"/><Relationship Id="rId159" Type="http://schemas.openxmlformats.org/officeDocument/2006/relationships/image" Target="media/image112.png"/><Relationship Id="rId107" Type="http://schemas.openxmlformats.org/officeDocument/2006/relationships/image" Target="media/image68.jpe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3.png"/><Relationship Id="rId22" Type="http://schemas.openxmlformats.org/officeDocument/2006/relationships/hyperlink" Target="http://212.108.163.130/de/arbeitsgebiete/FATXML/index.html" TargetMode="External"/><Relationship Id="rId43" Type="http://schemas.openxmlformats.org/officeDocument/2006/relationships/image" Target="media/image25.png"/><Relationship Id="rId64" Type="http://schemas.openxmlformats.org/officeDocument/2006/relationships/hyperlink" Target="http://upload.wikimedia.org/wikipedia/commons/0/00/Lead_and_pitch.png" TargetMode="External"/><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oleObject" Target="embeddings/oleObject10.bin"/><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commons.wikimedia.org/wiki/File:Screw_head_types.svg"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84.png"/><Relationship Id="rId129" Type="http://schemas.openxmlformats.org/officeDocument/2006/relationships/image" Target="media/image88.png"/><Relationship Id="rId54" Type="http://schemas.openxmlformats.org/officeDocument/2006/relationships/hyperlink" Target="https://www.google.com.ar/patents/EP0967044A2?cl=en&amp;hl=de" TargetMode="External"/><Relationship Id="rId70" Type="http://schemas.openxmlformats.org/officeDocument/2006/relationships/image" Target="media/image44.png"/><Relationship Id="rId75" Type="http://schemas.openxmlformats.org/officeDocument/2006/relationships/hyperlink" Target="http://www.ejot-avdel.se/sites/default/files/product/files/Brochure_EJOT_FDS_en.pdf" TargetMode="External"/><Relationship Id="rId91" Type="http://schemas.openxmlformats.org/officeDocument/2006/relationships/hyperlink" Target="http://commons.wikimedia.org/wiki/File:Circlips_interieur.png" TargetMode="External"/><Relationship Id="rId96" Type="http://schemas.openxmlformats.org/officeDocument/2006/relationships/image" Target="media/image60.jpe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gif"/><Relationship Id="rId49" Type="http://schemas.openxmlformats.org/officeDocument/2006/relationships/hyperlink" Target="http://www.rivet.com/Catalog_CompleteVersion/ImpactOnly-2-03-12.pdf"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hyperlink" Target="http://en.wikipedia.org/wiki/en:Creative_Commons" TargetMode="External"/><Relationship Id="rId65" Type="http://schemas.openxmlformats.org/officeDocument/2006/relationships/hyperlink" Target="https://en.wikipedia.org/wiki/Parameter" TargetMode="External"/><Relationship Id="rId81" Type="http://schemas.openxmlformats.org/officeDocument/2006/relationships/image" Target="media/image51.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0.JP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youtube.com/watch?v=bnPBpN2y2FA" TargetMode="External"/><Relationship Id="rId97" Type="http://schemas.openxmlformats.org/officeDocument/2006/relationships/hyperlink" Target="http://www.boellhoff.de/files/jpg2/RIVTAC-Alu-Hybrid-low.jpg" TargetMode="External"/><Relationship Id="rId104" Type="http://schemas.openxmlformats.org/officeDocument/2006/relationships/image" Target="media/image65.jpe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oleObject" Target="embeddings/oleObject7.bin"/><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Friction_drilling" TargetMode="External"/><Relationship Id="rId92" Type="http://schemas.openxmlformats.org/officeDocument/2006/relationships/image" Target="media/image56.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0.png"/><Relationship Id="rId61" Type="http://schemas.openxmlformats.org/officeDocument/2006/relationships/hyperlink" Target="http://creativecommons.org/licenses/by-sa/3.0/deed.en" TargetMode="External"/><Relationship Id="rId82" Type="http://schemas.openxmlformats.org/officeDocument/2006/relationships/hyperlink" Target="http://www.tox-uk.com/uk/products/joining-systems/tox-clinch-procedure.html" TargetMode="External"/><Relationship Id="rId152" Type="http://schemas.openxmlformats.org/officeDocument/2006/relationships/image" Target="media/image105.png"/><Relationship Id="rId19" Type="http://schemas.openxmlformats.org/officeDocument/2006/relationships/hyperlink" Target="http://en.wikipedia.org/wiki/ISO_8601" TargetMode="External"/><Relationship Id="rId14" Type="http://schemas.openxmlformats.org/officeDocument/2006/relationships/oleObject" Target="embeddings/oleObject2.bin"/><Relationship Id="rId30" Type="http://schemas.openxmlformats.org/officeDocument/2006/relationships/hyperlink" Target="http://www.stanleyengineeredfastening.com/brands/pop/rivets/selection-factors"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hyperlink" Target="http://www.boellhoff.de" TargetMode="External"/><Relationship Id="rId105" Type="http://schemas.openxmlformats.org/officeDocument/2006/relationships/image" Target="media/image66.jpeg"/><Relationship Id="rId126" Type="http://schemas.openxmlformats.org/officeDocument/2006/relationships/oleObject" Target="embeddings/oleObject4.bin"/><Relationship Id="rId14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unique-design.co.uk/flow-drilling/"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da.de/de/publikationen/publikationen_downloads/index.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oleObject" Target="embeddings/oleObject6.bin"/><Relationship Id="rId158" Type="http://schemas.openxmlformats.org/officeDocument/2006/relationships/image" Target="media/image111.png"/><Relationship Id="rId20" Type="http://schemas.openxmlformats.org/officeDocument/2006/relationships/hyperlink" Target="http://212.108.163.130/de/arbeitsgebiete/FATXML/index.html"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6.png"/><Relationship Id="rId15" Type="http://schemas.openxmlformats.org/officeDocument/2006/relationships/image" Target="media/image5.png"/><Relationship Id="rId36" Type="http://schemas.openxmlformats.org/officeDocument/2006/relationships/hyperlink" Target="http://www.google.com/patents/US7810231" TargetMode="External"/><Relationship Id="rId57" Type="http://schemas.openxmlformats.org/officeDocument/2006/relationships/image" Target="media/image37.png"/><Relationship Id="rId106" Type="http://schemas.openxmlformats.org/officeDocument/2006/relationships/image" Target="media/image67.jpeg"/><Relationship Id="rId127" Type="http://schemas.openxmlformats.org/officeDocument/2006/relationships/image" Target="media/image86.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jpeg"/><Relationship Id="rId78" Type="http://schemas.openxmlformats.org/officeDocument/2006/relationships/image" Target="media/image48.png"/><Relationship Id="rId94" Type="http://schemas.openxmlformats.org/officeDocument/2006/relationships/image" Target="media/image58.png"/><Relationship Id="rId99" Type="http://schemas.microsoft.com/office/2007/relationships/hdphoto" Target="media/hdphoto1.wdp"/><Relationship Id="rId101" Type="http://schemas.openxmlformats.org/officeDocument/2006/relationships/image" Target="media/image62.jpeg"/><Relationship Id="rId122" Type="http://schemas.openxmlformats.org/officeDocument/2006/relationships/image" Target="media/image83.wmf"/><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hyperlink" Target="http://en.wikipedia.org/wiki/File:Hairpin_clip.png" TargetMode="External"/><Relationship Id="rId112" Type="http://schemas.openxmlformats.org/officeDocument/2006/relationships/image" Target="media/image73.emf"/><Relationship Id="rId133" Type="http://schemas.openxmlformats.org/officeDocument/2006/relationships/image" Target="media/image92.wmf"/><Relationship Id="rId154" Type="http://schemas.openxmlformats.org/officeDocument/2006/relationships/image" Target="media/image107.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49.gif"/><Relationship Id="rId102" Type="http://schemas.openxmlformats.org/officeDocument/2006/relationships/image" Target="media/image63.jpeg"/><Relationship Id="rId123" Type="http://schemas.openxmlformats.org/officeDocument/2006/relationships/oleObject" Target="embeddings/oleObject3.bin"/><Relationship Id="rId144" Type="http://schemas.openxmlformats.org/officeDocument/2006/relationships/oleObject" Target="embeddings/oleObject8.bin"/><Relationship Id="rId90" Type="http://schemas.openxmlformats.org/officeDocument/2006/relationships/image" Target="media/image55.png"/><Relationship Id="rId165" Type="http://schemas.openxmlformats.org/officeDocument/2006/relationships/footer" Target="footer1.xml"/><Relationship Id="rId27" Type="http://schemas.openxmlformats.org/officeDocument/2006/relationships/hyperlink" Target="http://sfsintecusa.com/files/2011/09/Rivet-Brochure-Feb-2011.pdf" TargetMode="External"/><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74.png"/><Relationship Id="rId134" Type="http://schemas.openxmlformats.org/officeDocument/2006/relationships/oleObject" Target="embeddings/oleObject5.bin"/><Relationship Id="rId80" Type="http://schemas.openxmlformats.org/officeDocument/2006/relationships/image" Target="media/image50.png"/><Relationship Id="rId15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5009D9-71FF-4091-84F2-B3D2DB0DF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155</Pages>
  <Words>45750</Words>
  <Characters>260778</Characters>
  <Application>Microsoft Office Word</Application>
  <DocSecurity>0</DocSecurity>
  <Lines>2173</Lines>
  <Paragraphs>611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305917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m.kalaitzaki</cp:lastModifiedBy>
  <cp:revision>2</cp:revision>
  <cp:lastPrinted>2015-03-23T00:59:00Z</cp:lastPrinted>
  <dcterms:created xsi:type="dcterms:W3CDTF">2019-05-16T07:07:00Z</dcterms:created>
  <dcterms:modified xsi:type="dcterms:W3CDTF">2019-05-16T07:07:00Z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